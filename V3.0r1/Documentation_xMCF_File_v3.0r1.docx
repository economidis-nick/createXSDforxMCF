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wdp" ContentType="image/vnd.ms-photo"/>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B2955CA" w14:textId="77777777" w:rsidR="00082891" w:rsidRPr="0033379A" w:rsidRDefault="00082891" w:rsidP="00082891"/>
    <w:p w14:paraId="7BCD32B8" w14:textId="77777777" w:rsidR="00082891" w:rsidRPr="007055D9" w:rsidRDefault="00082891" w:rsidP="00082891"/>
    <w:p w14:paraId="0A1FC54B" w14:textId="77777777" w:rsidR="00082891" w:rsidRPr="007055D9" w:rsidRDefault="00082891" w:rsidP="00082891"/>
    <w:p w14:paraId="7FE078E0" w14:textId="77777777" w:rsidR="00082891" w:rsidRPr="007055D9" w:rsidRDefault="00082891" w:rsidP="00082891"/>
    <w:p w14:paraId="618A3723" w14:textId="77777777" w:rsidR="005F2729" w:rsidRPr="007055D9" w:rsidRDefault="005F2729" w:rsidP="005F2729">
      <w:pPr>
        <w:jc w:val="center"/>
        <w:rPr>
          <w:b/>
          <w:sz w:val="72"/>
          <w:szCs w:val="72"/>
        </w:rPr>
      </w:pPr>
      <w:r w:rsidRPr="007055D9">
        <w:rPr>
          <w:b/>
          <w:sz w:val="72"/>
          <w:szCs w:val="72"/>
        </w:rPr>
        <w:t>χMCF</w:t>
      </w:r>
      <w:r w:rsidR="00572480" w:rsidRPr="007055D9">
        <w:rPr>
          <w:b/>
          <w:sz w:val="72"/>
          <w:szCs w:val="72"/>
        </w:rPr>
        <w:t xml:space="preserve"> (xMCF)</w:t>
      </w:r>
    </w:p>
    <w:p w14:paraId="0E722D08" w14:textId="77777777" w:rsidR="00082891" w:rsidRPr="007055D9" w:rsidRDefault="00082891" w:rsidP="00082891">
      <w:pPr>
        <w:jc w:val="center"/>
        <w:rPr>
          <w:b/>
          <w:sz w:val="56"/>
          <w:szCs w:val="56"/>
        </w:rPr>
      </w:pPr>
      <w:r w:rsidRPr="007055D9">
        <w:rPr>
          <w:b/>
          <w:sz w:val="56"/>
          <w:szCs w:val="56"/>
          <w:u w:val="single"/>
        </w:rPr>
        <w:t>Ex</w:t>
      </w:r>
      <w:r w:rsidRPr="007055D9">
        <w:rPr>
          <w:b/>
          <w:sz w:val="56"/>
          <w:szCs w:val="56"/>
        </w:rPr>
        <w:t xml:space="preserve">tended </w:t>
      </w:r>
      <w:r w:rsidRPr="007055D9">
        <w:rPr>
          <w:b/>
          <w:sz w:val="56"/>
          <w:szCs w:val="56"/>
          <w:u w:val="single"/>
        </w:rPr>
        <w:t>M</w:t>
      </w:r>
      <w:r w:rsidRPr="007055D9">
        <w:rPr>
          <w:b/>
          <w:sz w:val="56"/>
          <w:szCs w:val="56"/>
        </w:rPr>
        <w:t xml:space="preserve">aster </w:t>
      </w:r>
      <w:r w:rsidRPr="007055D9">
        <w:rPr>
          <w:b/>
          <w:sz w:val="56"/>
          <w:szCs w:val="56"/>
          <w:u w:val="single"/>
        </w:rPr>
        <w:t>C</w:t>
      </w:r>
      <w:r w:rsidRPr="007055D9">
        <w:rPr>
          <w:b/>
          <w:sz w:val="56"/>
          <w:szCs w:val="56"/>
        </w:rPr>
        <w:t xml:space="preserve">onnection </w:t>
      </w:r>
      <w:r w:rsidRPr="007055D9">
        <w:rPr>
          <w:b/>
          <w:sz w:val="56"/>
          <w:szCs w:val="56"/>
          <w:u w:val="single"/>
        </w:rPr>
        <w:t>F</w:t>
      </w:r>
      <w:r w:rsidRPr="007055D9">
        <w:rPr>
          <w:b/>
          <w:sz w:val="56"/>
          <w:szCs w:val="56"/>
        </w:rPr>
        <w:t>ile</w:t>
      </w:r>
    </w:p>
    <w:p w14:paraId="4D365449" w14:textId="77777777" w:rsidR="00D73476" w:rsidRPr="007055D9" w:rsidRDefault="00D73476" w:rsidP="00082891"/>
    <w:p w14:paraId="384C6031" w14:textId="77777777" w:rsidR="00082891" w:rsidRPr="007055D9" w:rsidRDefault="00082891" w:rsidP="00082891"/>
    <w:p w14:paraId="65131250" w14:textId="77777777" w:rsidR="00D73476" w:rsidRPr="007055D9" w:rsidRDefault="00D73476" w:rsidP="00082891"/>
    <w:p w14:paraId="27B27116" w14:textId="77777777" w:rsidR="00AE7AC4" w:rsidRPr="007055D9" w:rsidRDefault="00AE7AC4" w:rsidP="00082891">
      <w:pPr>
        <w:jc w:val="center"/>
        <w:rPr>
          <w:b/>
          <w:sz w:val="40"/>
          <w:szCs w:val="40"/>
        </w:rPr>
      </w:pPr>
      <w:r w:rsidRPr="007055D9">
        <w:rPr>
          <w:b/>
          <w:sz w:val="40"/>
          <w:szCs w:val="40"/>
        </w:rPr>
        <w:t xml:space="preserve">A </w:t>
      </w:r>
      <w:r w:rsidR="00FC5460" w:rsidRPr="007055D9">
        <w:rPr>
          <w:b/>
          <w:sz w:val="40"/>
          <w:szCs w:val="40"/>
        </w:rPr>
        <w:t>S</w:t>
      </w:r>
      <w:r w:rsidRPr="007055D9">
        <w:rPr>
          <w:b/>
          <w:sz w:val="40"/>
          <w:szCs w:val="40"/>
        </w:rPr>
        <w:t>tandard for</w:t>
      </w:r>
      <w:r w:rsidR="00FC5460" w:rsidRPr="007055D9">
        <w:rPr>
          <w:b/>
          <w:sz w:val="40"/>
          <w:szCs w:val="40"/>
        </w:rPr>
        <w:t xml:space="preserve"> </w:t>
      </w:r>
      <w:r w:rsidR="00FA10B0" w:rsidRPr="007055D9">
        <w:rPr>
          <w:b/>
          <w:sz w:val="40"/>
          <w:szCs w:val="40"/>
        </w:rPr>
        <w:t xml:space="preserve">Describing </w:t>
      </w:r>
      <w:r w:rsidR="00FA10B0" w:rsidRPr="007055D9">
        <w:rPr>
          <w:b/>
          <w:sz w:val="40"/>
          <w:szCs w:val="40"/>
        </w:rPr>
        <w:br/>
      </w:r>
      <w:r w:rsidR="00FC5460" w:rsidRPr="007055D9">
        <w:rPr>
          <w:b/>
          <w:sz w:val="40"/>
          <w:szCs w:val="40"/>
        </w:rPr>
        <w:t>Connections and Joints</w:t>
      </w:r>
      <w:r w:rsidR="00FC5460" w:rsidRPr="007055D9">
        <w:rPr>
          <w:b/>
          <w:sz w:val="40"/>
          <w:szCs w:val="40"/>
        </w:rPr>
        <w:br/>
      </w:r>
      <w:r w:rsidR="00670594" w:rsidRPr="007055D9">
        <w:rPr>
          <w:b/>
          <w:sz w:val="40"/>
          <w:szCs w:val="40"/>
        </w:rPr>
        <w:t>in the Automotive Industry</w:t>
      </w:r>
    </w:p>
    <w:p w14:paraId="03A933A9" w14:textId="77777777" w:rsidR="00D73476" w:rsidRPr="007055D9" w:rsidRDefault="00D73476" w:rsidP="00082891">
      <w:pPr>
        <w:jc w:val="center"/>
        <w:rPr>
          <w:b/>
          <w:sz w:val="40"/>
          <w:szCs w:val="40"/>
        </w:rPr>
      </w:pPr>
    </w:p>
    <w:p w14:paraId="0D2F85A2" w14:textId="77777777" w:rsidR="00FC5460" w:rsidRPr="007055D9" w:rsidRDefault="00FC5460" w:rsidP="00082891">
      <w:pPr>
        <w:jc w:val="center"/>
        <w:rPr>
          <w:b/>
          <w:sz w:val="40"/>
          <w:szCs w:val="40"/>
        </w:rPr>
      </w:pPr>
    </w:p>
    <w:p w14:paraId="732643E8" w14:textId="77777777" w:rsidR="00D73476" w:rsidRPr="007055D9" w:rsidRDefault="00D73476" w:rsidP="00D73476"/>
    <w:p w14:paraId="1E0813FE" w14:textId="77777777" w:rsidR="003858D2" w:rsidRPr="007055D9" w:rsidRDefault="002B52DE" w:rsidP="00082891">
      <w:pPr>
        <w:jc w:val="center"/>
        <w:rPr>
          <w:b/>
          <w:sz w:val="40"/>
          <w:szCs w:val="40"/>
        </w:rPr>
      </w:pPr>
      <w:r>
        <w:rPr>
          <w:b/>
          <w:noProof/>
          <w:sz w:val="40"/>
          <w:szCs w:val="40"/>
        </w:rPr>
        <w:object w:dxaOrig="1440" w:dyaOrig="1440" w14:anchorId="7311F25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63" type="#_x0000_t75" style="position:absolute;left:0;text-align:left;margin-left:147.75pt;margin-top:-18.1pt;width:157.9pt;height:28.35pt;z-index:251678720;mso-wrap-style:none;mso-position-horizontal-relative:margin" o:allowincell="f" fillcolor="#b2b2b2" strokecolor="#00673e" strokeweight="1pt">
            <v:imagedata r:id="rId8" o:title="" embosscolor="shadow add(51)"/>
            <v:shadow type="emboss" color="lineOrFill darken(153)" color2="shadow add(102)" offset="-1pt,-1pt"/>
            <w10:wrap type="square" anchorx="margin"/>
            <w10:anchorlock/>
          </v:shape>
          <o:OLEObject Type="Embed" ProgID="MSPhotoEd.3" ShapeID="_x0000_s1163" DrawAspect="Content" ObjectID="_1650495812" r:id="rId9"/>
        </w:object>
      </w:r>
    </w:p>
    <w:p w14:paraId="36F3C2BA" w14:textId="3BFBEA19" w:rsidR="00D73476" w:rsidRPr="0033379A" w:rsidRDefault="00AE7AC4" w:rsidP="00082891">
      <w:pPr>
        <w:jc w:val="center"/>
        <w:rPr>
          <w:b/>
          <w:sz w:val="40"/>
          <w:szCs w:val="40"/>
          <w:lang w:val="de-DE"/>
        </w:rPr>
      </w:pPr>
      <w:r w:rsidRPr="0033379A">
        <w:rPr>
          <w:b/>
          <w:sz w:val="40"/>
          <w:szCs w:val="40"/>
          <w:lang w:val="de-DE"/>
        </w:rPr>
        <w:t>FAT-</w:t>
      </w:r>
      <w:r w:rsidR="00D73476" w:rsidRPr="0033379A">
        <w:rPr>
          <w:b/>
          <w:sz w:val="40"/>
          <w:szCs w:val="40"/>
          <w:lang w:val="de-DE"/>
        </w:rPr>
        <w:t>AK25 Fügetechnik</w:t>
      </w:r>
    </w:p>
    <w:p w14:paraId="4082300A" w14:textId="77777777" w:rsidR="00082891" w:rsidRPr="0033379A" w:rsidRDefault="00082891" w:rsidP="00082891">
      <w:pPr>
        <w:rPr>
          <w:lang w:val="de-DE"/>
        </w:rPr>
      </w:pPr>
    </w:p>
    <w:p w14:paraId="5D79BAA2" w14:textId="426E6561" w:rsidR="00D73476" w:rsidRPr="0033379A" w:rsidRDefault="00D73476" w:rsidP="00D73476">
      <w:pPr>
        <w:jc w:val="center"/>
        <w:rPr>
          <w:b/>
          <w:sz w:val="40"/>
          <w:szCs w:val="40"/>
          <w:lang w:val="de-DE"/>
        </w:rPr>
      </w:pPr>
      <w:r w:rsidRPr="0033379A">
        <w:rPr>
          <w:b/>
          <w:sz w:val="40"/>
          <w:szCs w:val="40"/>
          <w:lang w:val="de-DE"/>
        </w:rPr>
        <w:t>Version</w:t>
      </w:r>
      <w:r w:rsidR="00C70E3E" w:rsidRPr="0033379A">
        <w:rPr>
          <w:b/>
          <w:sz w:val="40"/>
          <w:szCs w:val="40"/>
          <w:lang w:val="de-DE"/>
        </w:rPr>
        <w:t xml:space="preserve"> </w:t>
      </w:r>
      <w:r w:rsidR="00561944" w:rsidRPr="0033379A">
        <w:rPr>
          <w:b/>
          <w:sz w:val="40"/>
          <w:szCs w:val="40"/>
          <w:lang w:val="de-DE"/>
        </w:rPr>
        <w:t>3</w:t>
      </w:r>
      <w:r w:rsidR="00B04A42" w:rsidRPr="0033379A">
        <w:rPr>
          <w:b/>
          <w:sz w:val="40"/>
          <w:szCs w:val="40"/>
          <w:lang w:val="de-DE"/>
        </w:rPr>
        <w:t>.</w:t>
      </w:r>
      <w:r w:rsidR="00561944" w:rsidRPr="0033379A">
        <w:rPr>
          <w:b/>
          <w:sz w:val="40"/>
          <w:szCs w:val="40"/>
          <w:lang w:val="de-DE"/>
        </w:rPr>
        <w:t>0</w:t>
      </w:r>
      <w:r w:rsidR="00401B7D" w:rsidRPr="0033379A">
        <w:rPr>
          <w:b/>
          <w:sz w:val="40"/>
          <w:szCs w:val="40"/>
          <w:lang w:val="de-DE"/>
        </w:rPr>
        <w:t xml:space="preserve"> </w:t>
      </w:r>
      <w:r w:rsidR="009F7B47" w:rsidRPr="0033379A">
        <w:rPr>
          <w:b/>
          <w:i/>
          <w:sz w:val="40"/>
          <w:szCs w:val="40"/>
          <w:lang w:val="de-DE"/>
        </w:rPr>
        <w:t>revision 1</w:t>
      </w:r>
    </w:p>
    <w:p w14:paraId="21F9D23D" w14:textId="77777777" w:rsidR="00D73476" w:rsidRPr="0033379A" w:rsidRDefault="00D73476" w:rsidP="00082891">
      <w:pPr>
        <w:rPr>
          <w:lang w:val="de-DE"/>
        </w:rPr>
      </w:pPr>
    </w:p>
    <w:p w14:paraId="08032B88" w14:textId="77777777" w:rsidR="00D73476" w:rsidRPr="0033379A" w:rsidRDefault="00D73476" w:rsidP="00082891">
      <w:pPr>
        <w:rPr>
          <w:lang w:val="de-DE"/>
        </w:rPr>
      </w:pPr>
    </w:p>
    <w:p w14:paraId="7CA9AAD0" w14:textId="77777777" w:rsidR="00D73476" w:rsidRPr="0033379A" w:rsidRDefault="00D73476" w:rsidP="00082891">
      <w:pPr>
        <w:rPr>
          <w:lang w:val="de-DE"/>
        </w:rPr>
      </w:pPr>
    </w:p>
    <w:p w14:paraId="140AE66D" w14:textId="77777777" w:rsidR="00082891" w:rsidRPr="007055D9" w:rsidRDefault="00082891" w:rsidP="002C6841">
      <w:pPr>
        <w:jc w:val="center"/>
        <w:rPr>
          <w:sz w:val="32"/>
          <w:szCs w:val="32"/>
        </w:rPr>
      </w:pPr>
      <w:r w:rsidRPr="007055D9">
        <w:rPr>
          <w:sz w:val="32"/>
          <w:szCs w:val="32"/>
        </w:rPr>
        <w:t xml:space="preserve">Documentation </w:t>
      </w:r>
      <w:r w:rsidR="00D73476" w:rsidRPr="007055D9">
        <w:rPr>
          <w:sz w:val="32"/>
          <w:szCs w:val="32"/>
        </w:rPr>
        <w:t xml:space="preserve">of </w:t>
      </w:r>
      <w:r w:rsidR="00DA7580" w:rsidRPr="007055D9">
        <w:rPr>
          <w:sz w:val="32"/>
          <w:szCs w:val="32"/>
        </w:rPr>
        <w:t xml:space="preserve">Contents and </w:t>
      </w:r>
      <w:r w:rsidR="00D73476" w:rsidRPr="007055D9">
        <w:rPr>
          <w:sz w:val="32"/>
          <w:szCs w:val="32"/>
        </w:rPr>
        <w:t>File Format</w:t>
      </w:r>
    </w:p>
    <w:p w14:paraId="013696A1" w14:textId="77777777" w:rsidR="00D73476" w:rsidRPr="007055D9" w:rsidRDefault="00D73476" w:rsidP="00082891"/>
    <w:p w14:paraId="263D465A" w14:textId="77777777" w:rsidR="00524099" w:rsidRPr="007055D9" w:rsidRDefault="00524099" w:rsidP="00082891"/>
    <w:p w14:paraId="17C0B674" w14:textId="77777777" w:rsidR="005F2729" w:rsidRPr="007055D9" w:rsidRDefault="005F2729" w:rsidP="00082891"/>
    <w:p w14:paraId="57243141" w14:textId="77777777" w:rsidR="00524099" w:rsidRPr="007055D9" w:rsidRDefault="00524099" w:rsidP="00082891"/>
    <w:p w14:paraId="22827A25" w14:textId="77777777" w:rsidR="00524099" w:rsidRPr="007055D9" w:rsidRDefault="00524099" w:rsidP="00082891"/>
    <w:p w14:paraId="0294B26A" w14:textId="7E97BA71" w:rsidR="00524099" w:rsidRPr="007055D9" w:rsidRDefault="00E80D7A" w:rsidP="00524099">
      <w:pPr>
        <w:jc w:val="right"/>
      </w:pPr>
      <w:bookmarkStart w:id="0" w:name="DoCDate"/>
      <w:r>
        <w:t xml:space="preserve">Köln - </w:t>
      </w:r>
      <w:r w:rsidR="00B04257">
        <w:fldChar w:fldCharType="begin"/>
      </w:r>
      <w:r w:rsidR="00B04257">
        <w:instrText xml:space="preserve"> DATE \@ "MMMM d, yyyy" </w:instrText>
      </w:r>
      <w:r w:rsidR="00B04257">
        <w:fldChar w:fldCharType="separate"/>
      </w:r>
      <w:r w:rsidR="00A2710C">
        <w:rPr>
          <w:noProof/>
        </w:rPr>
        <w:t>May 9, 2020</w:t>
      </w:r>
      <w:r w:rsidR="00B04257">
        <w:fldChar w:fldCharType="end"/>
      </w:r>
      <w:bookmarkEnd w:id="0"/>
    </w:p>
    <w:p w14:paraId="1D8D3F3D" w14:textId="77777777" w:rsidR="00082891" w:rsidRPr="007055D9" w:rsidRDefault="00082891" w:rsidP="00320AA7">
      <w:pPr>
        <w:pStyle w:val="FormatvorlageLiteraturverzeichnis20ptFett"/>
      </w:pPr>
      <w:r w:rsidRPr="007055D9">
        <w:br w:type="page"/>
      </w:r>
      <w:r w:rsidRPr="007055D9">
        <w:lastRenderedPageBreak/>
        <w:t>Table of Contents</w:t>
      </w:r>
    </w:p>
    <w:p w14:paraId="2284F7FF" w14:textId="7943497F" w:rsidR="005125B1" w:rsidRDefault="00E60564">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r>
        <w:fldChar w:fldCharType="begin"/>
      </w:r>
      <w:r>
        <w:instrText xml:space="preserve"> TOC \o "1-4" \h \z \u </w:instrText>
      </w:r>
      <w:r>
        <w:fldChar w:fldCharType="separate"/>
      </w:r>
      <w:hyperlink w:anchor="_Toc39880484" w:history="1">
        <w:r w:rsidR="005125B1" w:rsidRPr="00E3311B">
          <w:rPr>
            <w:rStyle w:val="Hyperlink"/>
            <w:noProof/>
            <w14:scene3d>
              <w14:camera w14:prst="orthographicFront"/>
              <w14:lightRig w14:rig="threePt" w14:dir="t">
                <w14:rot w14:lat="0" w14:lon="0" w14:rev="0"/>
              </w14:lightRig>
            </w14:scene3d>
          </w:rPr>
          <w:t>1</w:t>
        </w:r>
        <w:r w:rsidR="005125B1">
          <w:rPr>
            <w:rFonts w:asciiTheme="minorHAnsi" w:eastAsiaTheme="minorEastAsia" w:hAnsiTheme="minorHAnsi" w:cstheme="minorBidi"/>
            <w:b w:val="0"/>
            <w:bCs w:val="0"/>
            <w:caps w:val="0"/>
            <w:noProof/>
            <w:sz w:val="22"/>
            <w:szCs w:val="22"/>
            <w:lang w:val="de-DE"/>
          </w:rPr>
          <w:tab/>
        </w:r>
        <w:r w:rsidR="005125B1" w:rsidRPr="00E3311B">
          <w:rPr>
            <w:rStyle w:val="Hyperlink"/>
            <w:noProof/>
          </w:rPr>
          <w:t>Introduction</w:t>
        </w:r>
        <w:r w:rsidR="005125B1">
          <w:rPr>
            <w:noProof/>
            <w:webHidden/>
          </w:rPr>
          <w:tab/>
        </w:r>
        <w:r w:rsidR="005125B1">
          <w:rPr>
            <w:noProof/>
            <w:webHidden/>
          </w:rPr>
          <w:fldChar w:fldCharType="begin"/>
        </w:r>
        <w:r w:rsidR="005125B1">
          <w:rPr>
            <w:noProof/>
            <w:webHidden/>
          </w:rPr>
          <w:instrText xml:space="preserve"> PAGEREF _Toc39880484 \h </w:instrText>
        </w:r>
        <w:r w:rsidR="005125B1">
          <w:rPr>
            <w:noProof/>
            <w:webHidden/>
          </w:rPr>
        </w:r>
        <w:r w:rsidR="005125B1">
          <w:rPr>
            <w:noProof/>
            <w:webHidden/>
          </w:rPr>
          <w:fldChar w:fldCharType="separate"/>
        </w:r>
        <w:r w:rsidR="00A2710C">
          <w:rPr>
            <w:noProof/>
            <w:webHidden/>
          </w:rPr>
          <w:t>19</w:t>
        </w:r>
        <w:r w:rsidR="005125B1">
          <w:rPr>
            <w:noProof/>
            <w:webHidden/>
          </w:rPr>
          <w:fldChar w:fldCharType="end"/>
        </w:r>
      </w:hyperlink>
    </w:p>
    <w:p w14:paraId="622AC0FC" w14:textId="117DAABB" w:rsidR="005125B1" w:rsidRDefault="005125B1">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9880485" w:history="1">
        <w:r w:rsidRPr="00E3311B">
          <w:rPr>
            <w:rStyle w:val="Hyperlink"/>
            <w:noProof/>
          </w:rPr>
          <w:t>1.1</w:t>
        </w:r>
        <w:r>
          <w:rPr>
            <w:rFonts w:asciiTheme="minorHAnsi" w:eastAsiaTheme="minorEastAsia" w:hAnsiTheme="minorHAnsi" w:cstheme="minorBidi"/>
            <w:b w:val="0"/>
            <w:bCs w:val="0"/>
            <w:noProof/>
            <w:sz w:val="22"/>
            <w:szCs w:val="22"/>
            <w:lang w:val="de-DE"/>
          </w:rPr>
          <w:tab/>
        </w:r>
        <w:r w:rsidRPr="00E3311B">
          <w:rPr>
            <w:rStyle w:val="Hyperlink"/>
            <w:noProof/>
          </w:rPr>
          <w:t>Motivation</w:t>
        </w:r>
        <w:r>
          <w:rPr>
            <w:noProof/>
            <w:webHidden/>
          </w:rPr>
          <w:tab/>
        </w:r>
        <w:r>
          <w:rPr>
            <w:noProof/>
            <w:webHidden/>
          </w:rPr>
          <w:fldChar w:fldCharType="begin"/>
        </w:r>
        <w:r>
          <w:rPr>
            <w:noProof/>
            <w:webHidden/>
          </w:rPr>
          <w:instrText xml:space="preserve"> PAGEREF _Toc39880485 \h </w:instrText>
        </w:r>
        <w:r>
          <w:rPr>
            <w:noProof/>
            <w:webHidden/>
          </w:rPr>
        </w:r>
        <w:r>
          <w:rPr>
            <w:noProof/>
            <w:webHidden/>
          </w:rPr>
          <w:fldChar w:fldCharType="separate"/>
        </w:r>
        <w:r w:rsidR="00A2710C">
          <w:rPr>
            <w:noProof/>
            <w:webHidden/>
          </w:rPr>
          <w:t>19</w:t>
        </w:r>
        <w:r>
          <w:rPr>
            <w:noProof/>
            <w:webHidden/>
          </w:rPr>
          <w:fldChar w:fldCharType="end"/>
        </w:r>
      </w:hyperlink>
    </w:p>
    <w:p w14:paraId="1D3A6B1A" w14:textId="5E3C4949" w:rsidR="005125B1" w:rsidRDefault="005125B1">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9880486" w:history="1">
        <w:r w:rsidRPr="00E3311B">
          <w:rPr>
            <w:rStyle w:val="Hyperlink"/>
            <w:noProof/>
          </w:rPr>
          <w:t>1.2</w:t>
        </w:r>
        <w:r>
          <w:rPr>
            <w:rFonts w:asciiTheme="minorHAnsi" w:eastAsiaTheme="minorEastAsia" w:hAnsiTheme="minorHAnsi" w:cstheme="minorBidi"/>
            <w:b w:val="0"/>
            <w:bCs w:val="0"/>
            <w:noProof/>
            <w:sz w:val="22"/>
            <w:szCs w:val="22"/>
            <w:lang w:val="de-DE"/>
          </w:rPr>
          <w:tab/>
        </w:r>
        <w:r w:rsidRPr="00E3311B">
          <w:rPr>
            <w:rStyle w:val="Hyperlink"/>
            <w:noProof/>
          </w:rPr>
          <w:t>MCF at Ford</w:t>
        </w:r>
        <w:r>
          <w:rPr>
            <w:noProof/>
            <w:webHidden/>
          </w:rPr>
          <w:tab/>
        </w:r>
        <w:r>
          <w:rPr>
            <w:noProof/>
            <w:webHidden/>
          </w:rPr>
          <w:fldChar w:fldCharType="begin"/>
        </w:r>
        <w:r>
          <w:rPr>
            <w:noProof/>
            <w:webHidden/>
          </w:rPr>
          <w:instrText xml:space="preserve"> PAGEREF _Toc39880486 \h </w:instrText>
        </w:r>
        <w:r>
          <w:rPr>
            <w:noProof/>
            <w:webHidden/>
          </w:rPr>
        </w:r>
        <w:r>
          <w:rPr>
            <w:noProof/>
            <w:webHidden/>
          </w:rPr>
          <w:fldChar w:fldCharType="separate"/>
        </w:r>
        <w:r w:rsidR="00A2710C">
          <w:rPr>
            <w:noProof/>
            <w:webHidden/>
          </w:rPr>
          <w:t>19</w:t>
        </w:r>
        <w:r>
          <w:rPr>
            <w:noProof/>
            <w:webHidden/>
          </w:rPr>
          <w:fldChar w:fldCharType="end"/>
        </w:r>
      </w:hyperlink>
    </w:p>
    <w:p w14:paraId="652B78F8" w14:textId="755EFB44" w:rsidR="005125B1" w:rsidRDefault="005125B1">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9880487" w:history="1">
        <w:r w:rsidRPr="00E3311B">
          <w:rPr>
            <w:rStyle w:val="Hyperlink"/>
            <w:noProof/>
          </w:rPr>
          <w:t>1.3</w:t>
        </w:r>
        <w:r>
          <w:rPr>
            <w:rFonts w:asciiTheme="minorHAnsi" w:eastAsiaTheme="minorEastAsia" w:hAnsiTheme="minorHAnsi" w:cstheme="minorBidi"/>
            <w:b w:val="0"/>
            <w:bCs w:val="0"/>
            <w:noProof/>
            <w:sz w:val="22"/>
            <w:szCs w:val="22"/>
            <w:lang w:val="de-DE"/>
          </w:rPr>
          <w:tab/>
        </w:r>
        <w:r w:rsidRPr="00E3311B">
          <w:rPr>
            <w:rStyle w:val="Hyperlink"/>
            <w:noProof/>
          </w:rPr>
          <w:t>From MCF to χMCF - The Scope of the Document</w:t>
        </w:r>
        <w:r>
          <w:rPr>
            <w:noProof/>
            <w:webHidden/>
          </w:rPr>
          <w:tab/>
        </w:r>
        <w:r>
          <w:rPr>
            <w:noProof/>
            <w:webHidden/>
          </w:rPr>
          <w:fldChar w:fldCharType="begin"/>
        </w:r>
        <w:r>
          <w:rPr>
            <w:noProof/>
            <w:webHidden/>
          </w:rPr>
          <w:instrText xml:space="preserve"> PAGEREF _Toc39880487 \h </w:instrText>
        </w:r>
        <w:r>
          <w:rPr>
            <w:noProof/>
            <w:webHidden/>
          </w:rPr>
        </w:r>
        <w:r>
          <w:rPr>
            <w:noProof/>
            <w:webHidden/>
          </w:rPr>
          <w:fldChar w:fldCharType="separate"/>
        </w:r>
        <w:r w:rsidR="00A2710C">
          <w:rPr>
            <w:noProof/>
            <w:webHidden/>
          </w:rPr>
          <w:t>19</w:t>
        </w:r>
        <w:r>
          <w:rPr>
            <w:noProof/>
            <w:webHidden/>
          </w:rPr>
          <w:fldChar w:fldCharType="end"/>
        </w:r>
      </w:hyperlink>
    </w:p>
    <w:p w14:paraId="4FCCA898" w14:textId="6E4DC83B" w:rsidR="005125B1" w:rsidRDefault="005125B1">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39880488" w:history="1">
        <w:r w:rsidRPr="00E3311B">
          <w:rPr>
            <w:rStyle w:val="Hyperlink"/>
            <w:noProof/>
            <w14:scene3d>
              <w14:camera w14:prst="orthographicFront"/>
              <w14:lightRig w14:rig="threePt" w14:dir="t">
                <w14:rot w14:lat="0" w14:lon="0" w14:rev="0"/>
              </w14:lightRig>
            </w14:scene3d>
          </w:rPr>
          <w:t>2</w:t>
        </w:r>
        <w:r>
          <w:rPr>
            <w:rFonts w:asciiTheme="minorHAnsi" w:eastAsiaTheme="minorEastAsia" w:hAnsiTheme="minorHAnsi" w:cstheme="minorBidi"/>
            <w:b w:val="0"/>
            <w:bCs w:val="0"/>
            <w:caps w:val="0"/>
            <w:noProof/>
            <w:sz w:val="22"/>
            <w:szCs w:val="22"/>
            <w:lang w:val="de-DE"/>
          </w:rPr>
          <w:tab/>
        </w:r>
        <w:r w:rsidRPr="00E3311B">
          <w:rPr>
            <w:rStyle w:val="Hyperlink"/>
            <w:noProof/>
          </w:rPr>
          <w:t>Design Principles and Basic Features of χMCF</w:t>
        </w:r>
        <w:r>
          <w:rPr>
            <w:noProof/>
            <w:webHidden/>
          </w:rPr>
          <w:tab/>
        </w:r>
        <w:r>
          <w:rPr>
            <w:noProof/>
            <w:webHidden/>
          </w:rPr>
          <w:fldChar w:fldCharType="begin"/>
        </w:r>
        <w:r>
          <w:rPr>
            <w:noProof/>
            <w:webHidden/>
          </w:rPr>
          <w:instrText xml:space="preserve"> PAGEREF _Toc39880488 \h </w:instrText>
        </w:r>
        <w:r>
          <w:rPr>
            <w:noProof/>
            <w:webHidden/>
          </w:rPr>
        </w:r>
        <w:r>
          <w:rPr>
            <w:noProof/>
            <w:webHidden/>
          </w:rPr>
          <w:fldChar w:fldCharType="separate"/>
        </w:r>
        <w:r w:rsidR="00A2710C">
          <w:rPr>
            <w:noProof/>
            <w:webHidden/>
          </w:rPr>
          <w:t>21</w:t>
        </w:r>
        <w:r>
          <w:rPr>
            <w:noProof/>
            <w:webHidden/>
          </w:rPr>
          <w:fldChar w:fldCharType="end"/>
        </w:r>
      </w:hyperlink>
    </w:p>
    <w:p w14:paraId="796CBBA3" w14:textId="6F428756" w:rsidR="005125B1" w:rsidRDefault="005125B1">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9880489" w:history="1">
        <w:r w:rsidRPr="00E3311B">
          <w:rPr>
            <w:rStyle w:val="Hyperlink"/>
            <w:noProof/>
          </w:rPr>
          <w:t>2.1</w:t>
        </w:r>
        <w:r>
          <w:rPr>
            <w:rFonts w:asciiTheme="minorHAnsi" w:eastAsiaTheme="minorEastAsia" w:hAnsiTheme="minorHAnsi" w:cstheme="minorBidi"/>
            <w:b w:val="0"/>
            <w:bCs w:val="0"/>
            <w:noProof/>
            <w:sz w:val="22"/>
            <w:szCs w:val="22"/>
            <w:lang w:val="de-DE"/>
          </w:rPr>
          <w:tab/>
        </w:r>
        <w:r w:rsidRPr="00E3311B">
          <w:rPr>
            <w:rStyle w:val="Hyperlink"/>
            <w:noProof/>
          </w:rPr>
          <w:t>Design Principles</w:t>
        </w:r>
        <w:r>
          <w:rPr>
            <w:noProof/>
            <w:webHidden/>
          </w:rPr>
          <w:tab/>
        </w:r>
        <w:r>
          <w:rPr>
            <w:noProof/>
            <w:webHidden/>
          </w:rPr>
          <w:fldChar w:fldCharType="begin"/>
        </w:r>
        <w:r>
          <w:rPr>
            <w:noProof/>
            <w:webHidden/>
          </w:rPr>
          <w:instrText xml:space="preserve"> PAGEREF _Toc39880489 \h </w:instrText>
        </w:r>
        <w:r>
          <w:rPr>
            <w:noProof/>
            <w:webHidden/>
          </w:rPr>
        </w:r>
        <w:r>
          <w:rPr>
            <w:noProof/>
            <w:webHidden/>
          </w:rPr>
          <w:fldChar w:fldCharType="separate"/>
        </w:r>
        <w:r w:rsidR="00A2710C">
          <w:rPr>
            <w:noProof/>
            <w:webHidden/>
          </w:rPr>
          <w:t>21</w:t>
        </w:r>
        <w:r>
          <w:rPr>
            <w:noProof/>
            <w:webHidden/>
          </w:rPr>
          <w:fldChar w:fldCharType="end"/>
        </w:r>
      </w:hyperlink>
    </w:p>
    <w:p w14:paraId="5B67560C" w14:textId="7BB70D66" w:rsidR="005125B1" w:rsidRDefault="005125B1">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9880490" w:history="1">
        <w:r w:rsidRPr="00E3311B">
          <w:rPr>
            <w:rStyle w:val="Hyperlink"/>
            <w:noProof/>
          </w:rPr>
          <w:t>2.2</w:t>
        </w:r>
        <w:r>
          <w:rPr>
            <w:rFonts w:asciiTheme="minorHAnsi" w:eastAsiaTheme="minorEastAsia" w:hAnsiTheme="minorHAnsi" w:cstheme="minorBidi"/>
            <w:b w:val="0"/>
            <w:bCs w:val="0"/>
            <w:noProof/>
            <w:sz w:val="22"/>
            <w:szCs w:val="22"/>
            <w:lang w:val="de-DE"/>
          </w:rPr>
          <w:tab/>
        </w:r>
        <w:r w:rsidRPr="00E3311B">
          <w:rPr>
            <w:rStyle w:val="Hyperlink"/>
            <w:noProof/>
          </w:rPr>
          <w:t>Idealization of Joints</w:t>
        </w:r>
        <w:r>
          <w:rPr>
            <w:noProof/>
            <w:webHidden/>
          </w:rPr>
          <w:tab/>
        </w:r>
        <w:r>
          <w:rPr>
            <w:noProof/>
            <w:webHidden/>
          </w:rPr>
          <w:fldChar w:fldCharType="begin"/>
        </w:r>
        <w:r>
          <w:rPr>
            <w:noProof/>
            <w:webHidden/>
          </w:rPr>
          <w:instrText xml:space="preserve"> PAGEREF _Toc39880490 \h </w:instrText>
        </w:r>
        <w:r>
          <w:rPr>
            <w:noProof/>
            <w:webHidden/>
          </w:rPr>
        </w:r>
        <w:r>
          <w:rPr>
            <w:noProof/>
            <w:webHidden/>
          </w:rPr>
          <w:fldChar w:fldCharType="separate"/>
        </w:r>
        <w:r w:rsidR="00A2710C">
          <w:rPr>
            <w:noProof/>
            <w:webHidden/>
          </w:rPr>
          <w:t>22</w:t>
        </w:r>
        <w:r>
          <w:rPr>
            <w:noProof/>
            <w:webHidden/>
          </w:rPr>
          <w:fldChar w:fldCharType="end"/>
        </w:r>
      </w:hyperlink>
    </w:p>
    <w:p w14:paraId="265CF1B0" w14:textId="20409E6A" w:rsidR="005125B1" w:rsidRDefault="005125B1">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9880491" w:history="1">
        <w:r w:rsidRPr="00E3311B">
          <w:rPr>
            <w:rStyle w:val="Hyperlink"/>
            <w:noProof/>
          </w:rPr>
          <w:t>2.3</w:t>
        </w:r>
        <w:r>
          <w:rPr>
            <w:rFonts w:asciiTheme="minorHAnsi" w:eastAsiaTheme="minorEastAsia" w:hAnsiTheme="minorHAnsi" w:cstheme="minorBidi"/>
            <w:b w:val="0"/>
            <w:bCs w:val="0"/>
            <w:noProof/>
            <w:sz w:val="22"/>
            <w:szCs w:val="22"/>
            <w:lang w:val="de-DE"/>
          </w:rPr>
          <w:tab/>
        </w:r>
        <w:r w:rsidRPr="00E3311B">
          <w:rPr>
            <w:rStyle w:val="Hyperlink"/>
            <w:noProof/>
          </w:rPr>
          <w:t>Reconstruction of Joints from χMCF</w:t>
        </w:r>
        <w:r>
          <w:rPr>
            <w:noProof/>
            <w:webHidden/>
          </w:rPr>
          <w:tab/>
        </w:r>
        <w:r>
          <w:rPr>
            <w:noProof/>
            <w:webHidden/>
          </w:rPr>
          <w:fldChar w:fldCharType="begin"/>
        </w:r>
        <w:r>
          <w:rPr>
            <w:noProof/>
            <w:webHidden/>
          </w:rPr>
          <w:instrText xml:space="preserve"> PAGEREF _Toc39880491 \h </w:instrText>
        </w:r>
        <w:r>
          <w:rPr>
            <w:noProof/>
            <w:webHidden/>
          </w:rPr>
        </w:r>
        <w:r>
          <w:rPr>
            <w:noProof/>
            <w:webHidden/>
          </w:rPr>
          <w:fldChar w:fldCharType="separate"/>
        </w:r>
        <w:r w:rsidR="00A2710C">
          <w:rPr>
            <w:noProof/>
            <w:webHidden/>
          </w:rPr>
          <w:t>22</w:t>
        </w:r>
        <w:r>
          <w:rPr>
            <w:noProof/>
            <w:webHidden/>
          </w:rPr>
          <w:fldChar w:fldCharType="end"/>
        </w:r>
      </w:hyperlink>
    </w:p>
    <w:p w14:paraId="56B0B2EB" w14:textId="1EE643C3" w:rsidR="005125B1" w:rsidRDefault="005125B1">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9880492" w:history="1">
        <w:r w:rsidRPr="00E3311B">
          <w:rPr>
            <w:rStyle w:val="Hyperlink"/>
            <w:noProof/>
          </w:rPr>
          <w:t>2.4</w:t>
        </w:r>
        <w:r>
          <w:rPr>
            <w:rFonts w:asciiTheme="minorHAnsi" w:eastAsiaTheme="minorEastAsia" w:hAnsiTheme="minorHAnsi" w:cstheme="minorBidi"/>
            <w:b w:val="0"/>
            <w:bCs w:val="0"/>
            <w:noProof/>
            <w:sz w:val="22"/>
            <w:szCs w:val="22"/>
            <w:lang w:val="de-DE"/>
          </w:rPr>
          <w:tab/>
        </w:r>
        <w:r w:rsidRPr="00E3311B">
          <w:rPr>
            <w:rStyle w:val="Hyperlink"/>
            <w:noProof/>
          </w:rPr>
          <w:t>Description of Topology</w:t>
        </w:r>
        <w:r>
          <w:rPr>
            <w:noProof/>
            <w:webHidden/>
          </w:rPr>
          <w:tab/>
        </w:r>
        <w:r>
          <w:rPr>
            <w:noProof/>
            <w:webHidden/>
          </w:rPr>
          <w:fldChar w:fldCharType="begin"/>
        </w:r>
        <w:r>
          <w:rPr>
            <w:noProof/>
            <w:webHidden/>
          </w:rPr>
          <w:instrText xml:space="preserve"> PAGEREF _Toc39880492 \h </w:instrText>
        </w:r>
        <w:r>
          <w:rPr>
            <w:noProof/>
            <w:webHidden/>
          </w:rPr>
        </w:r>
        <w:r>
          <w:rPr>
            <w:noProof/>
            <w:webHidden/>
          </w:rPr>
          <w:fldChar w:fldCharType="separate"/>
        </w:r>
        <w:r w:rsidR="00A2710C">
          <w:rPr>
            <w:noProof/>
            <w:webHidden/>
          </w:rPr>
          <w:t>22</w:t>
        </w:r>
        <w:r>
          <w:rPr>
            <w:noProof/>
            <w:webHidden/>
          </w:rPr>
          <w:fldChar w:fldCharType="end"/>
        </w:r>
      </w:hyperlink>
    </w:p>
    <w:p w14:paraId="53CCD43C" w14:textId="71C2AA6A" w:rsidR="005125B1" w:rsidRDefault="005125B1">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9880493" w:history="1">
        <w:r w:rsidRPr="00E3311B">
          <w:rPr>
            <w:rStyle w:val="Hyperlink"/>
            <w:noProof/>
          </w:rPr>
          <w:t>2.5</w:t>
        </w:r>
        <w:r>
          <w:rPr>
            <w:rFonts w:asciiTheme="minorHAnsi" w:eastAsiaTheme="minorEastAsia" w:hAnsiTheme="minorHAnsi" w:cstheme="minorBidi"/>
            <w:b w:val="0"/>
            <w:bCs w:val="0"/>
            <w:noProof/>
            <w:sz w:val="22"/>
            <w:szCs w:val="22"/>
            <w:lang w:val="de-DE"/>
          </w:rPr>
          <w:tab/>
        </w:r>
        <w:r w:rsidRPr="00E3311B">
          <w:rPr>
            <w:rStyle w:val="Hyperlink"/>
            <w:noProof/>
          </w:rPr>
          <w:t>χMCF in the Development Processes</w:t>
        </w:r>
        <w:r>
          <w:rPr>
            <w:noProof/>
            <w:webHidden/>
          </w:rPr>
          <w:tab/>
        </w:r>
        <w:r>
          <w:rPr>
            <w:noProof/>
            <w:webHidden/>
          </w:rPr>
          <w:fldChar w:fldCharType="begin"/>
        </w:r>
        <w:r>
          <w:rPr>
            <w:noProof/>
            <w:webHidden/>
          </w:rPr>
          <w:instrText xml:space="preserve"> PAGEREF _Toc39880493 \h </w:instrText>
        </w:r>
        <w:r>
          <w:rPr>
            <w:noProof/>
            <w:webHidden/>
          </w:rPr>
        </w:r>
        <w:r>
          <w:rPr>
            <w:noProof/>
            <w:webHidden/>
          </w:rPr>
          <w:fldChar w:fldCharType="separate"/>
        </w:r>
        <w:r w:rsidR="00A2710C">
          <w:rPr>
            <w:noProof/>
            <w:webHidden/>
          </w:rPr>
          <w:t>23</w:t>
        </w:r>
        <w:r>
          <w:rPr>
            <w:noProof/>
            <w:webHidden/>
          </w:rPr>
          <w:fldChar w:fldCharType="end"/>
        </w:r>
      </w:hyperlink>
    </w:p>
    <w:p w14:paraId="73F6ED17" w14:textId="1B32FDE6" w:rsidR="005125B1" w:rsidRDefault="005125B1">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39880494" w:history="1">
        <w:r w:rsidRPr="00E3311B">
          <w:rPr>
            <w:rStyle w:val="Hyperlink"/>
            <w:noProof/>
            <w14:scene3d>
              <w14:camera w14:prst="orthographicFront"/>
              <w14:lightRig w14:rig="threePt" w14:dir="t">
                <w14:rot w14:lat="0" w14:lon="0" w14:rev="0"/>
              </w14:lightRig>
            </w14:scene3d>
          </w:rPr>
          <w:t>3</w:t>
        </w:r>
        <w:r>
          <w:rPr>
            <w:rFonts w:asciiTheme="minorHAnsi" w:eastAsiaTheme="minorEastAsia" w:hAnsiTheme="minorHAnsi" w:cstheme="minorBidi"/>
            <w:b w:val="0"/>
            <w:bCs w:val="0"/>
            <w:caps w:val="0"/>
            <w:noProof/>
            <w:sz w:val="22"/>
            <w:szCs w:val="22"/>
            <w:lang w:val="de-DE"/>
          </w:rPr>
          <w:tab/>
        </w:r>
        <w:r w:rsidRPr="00E3311B">
          <w:rPr>
            <w:rStyle w:val="Hyperlink"/>
            <w:noProof/>
          </w:rPr>
          <w:t>Keywords of XML specification</w:t>
        </w:r>
        <w:r>
          <w:rPr>
            <w:noProof/>
            <w:webHidden/>
          </w:rPr>
          <w:tab/>
        </w:r>
        <w:r>
          <w:rPr>
            <w:noProof/>
            <w:webHidden/>
          </w:rPr>
          <w:fldChar w:fldCharType="begin"/>
        </w:r>
        <w:r>
          <w:rPr>
            <w:noProof/>
            <w:webHidden/>
          </w:rPr>
          <w:instrText xml:space="preserve"> PAGEREF _Toc39880494 \h </w:instrText>
        </w:r>
        <w:r>
          <w:rPr>
            <w:noProof/>
            <w:webHidden/>
          </w:rPr>
        </w:r>
        <w:r>
          <w:rPr>
            <w:noProof/>
            <w:webHidden/>
          </w:rPr>
          <w:fldChar w:fldCharType="separate"/>
        </w:r>
        <w:r w:rsidR="00A2710C">
          <w:rPr>
            <w:noProof/>
            <w:webHidden/>
          </w:rPr>
          <w:t>26</w:t>
        </w:r>
        <w:r>
          <w:rPr>
            <w:noProof/>
            <w:webHidden/>
          </w:rPr>
          <w:fldChar w:fldCharType="end"/>
        </w:r>
      </w:hyperlink>
    </w:p>
    <w:p w14:paraId="62F28FC1" w14:textId="409A8F1A" w:rsidR="005125B1" w:rsidRDefault="005125B1">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9880495" w:history="1">
        <w:r w:rsidRPr="00E3311B">
          <w:rPr>
            <w:rStyle w:val="Hyperlink"/>
            <w:noProof/>
          </w:rPr>
          <w:t>3.1</w:t>
        </w:r>
        <w:r>
          <w:rPr>
            <w:rFonts w:asciiTheme="minorHAnsi" w:eastAsiaTheme="minorEastAsia" w:hAnsiTheme="minorHAnsi" w:cstheme="minorBidi"/>
            <w:b w:val="0"/>
            <w:bCs w:val="0"/>
            <w:noProof/>
            <w:sz w:val="22"/>
            <w:szCs w:val="22"/>
            <w:lang w:val="de-DE"/>
          </w:rPr>
          <w:tab/>
        </w:r>
        <w:r w:rsidRPr="00E3311B">
          <w:rPr>
            <w:rStyle w:val="Hyperlink"/>
            <w:noProof/>
          </w:rPr>
          <w:t>Keywords</w:t>
        </w:r>
        <w:r>
          <w:rPr>
            <w:noProof/>
            <w:webHidden/>
          </w:rPr>
          <w:tab/>
        </w:r>
        <w:r>
          <w:rPr>
            <w:noProof/>
            <w:webHidden/>
          </w:rPr>
          <w:fldChar w:fldCharType="begin"/>
        </w:r>
        <w:r>
          <w:rPr>
            <w:noProof/>
            <w:webHidden/>
          </w:rPr>
          <w:instrText xml:space="preserve"> PAGEREF _Toc39880495 \h </w:instrText>
        </w:r>
        <w:r>
          <w:rPr>
            <w:noProof/>
            <w:webHidden/>
          </w:rPr>
        </w:r>
        <w:r>
          <w:rPr>
            <w:noProof/>
            <w:webHidden/>
          </w:rPr>
          <w:fldChar w:fldCharType="separate"/>
        </w:r>
        <w:r w:rsidR="00A2710C">
          <w:rPr>
            <w:noProof/>
            <w:webHidden/>
          </w:rPr>
          <w:t>26</w:t>
        </w:r>
        <w:r>
          <w:rPr>
            <w:noProof/>
            <w:webHidden/>
          </w:rPr>
          <w:fldChar w:fldCharType="end"/>
        </w:r>
      </w:hyperlink>
    </w:p>
    <w:p w14:paraId="0E81B775" w14:textId="717497B3" w:rsidR="005125B1" w:rsidRDefault="005125B1">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39880496" w:history="1">
        <w:r w:rsidRPr="00E3311B">
          <w:rPr>
            <w:rStyle w:val="Hyperlink"/>
            <w:noProof/>
            <w14:scene3d>
              <w14:camera w14:prst="orthographicFront"/>
              <w14:lightRig w14:rig="threePt" w14:dir="t">
                <w14:rot w14:lat="0" w14:lon="0" w14:rev="0"/>
              </w14:lightRig>
            </w14:scene3d>
          </w:rPr>
          <w:t>4</w:t>
        </w:r>
        <w:r>
          <w:rPr>
            <w:rFonts w:asciiTheme="minorHAnsi" w:eastAsiaTheme="minorEastAsia" w:hAnsiTheme="minorHAnsi" w:cstheme="minorBidi"/>
            <w:b w:val="0"/>
            <w:bCs w:val="0"/>
            <w:caps w:val="0"/>
            <w:noProof/>
            <w:sz w:val="22"/>
            <w:szCs w:val="22"/>
            <w:lang w:val="de-DE"/>
          </w:rPr>
          <w:tab/>
        </w:r>
        <w:r w:rsidRPr="00E3311B">
          <w:rPr>
            <w:rStyle w:val="Hyperlink"/>
            <w:noProof/>
          </w:rPr>
          <w:t>Parts, Properties and Assemblies</w:t>
        </w:r>
        <w:r>
          <w:rPr>
            <w:noProof/>
            <w:webHidden/>
          </w:rPr>
          <w:tab/>
        </w:r>
        <w:r>
          <w:rPr>
            <w:noProof/>
            <w:webHidden/>
          </w:rPr>
          <w:fldChar w:fldCharType="begin"/>
        </w:r>
        <w:r>
          <w:rPr>
            <w:noProof/>
            <w:webHidden/>
          </w:rPr>
          <w:instrText xml:space="preserve"> PAGEREF _Toc39880496 \h </w:instrText>
        </w:r>
        <w:r>
          <w:rPr>
            <w:noProof/>
            <w:webHidden/>
          </w:rPr>
        </w:r>
        <w:r>
          <w:rPr>
            <w:noProof/>
            <w:webHidden/>
          </w:rPr>
          <w:fldChar w:fldCharType="separate"/>
        </w:r>
        <w:r w:rsidR="00A2710C">
          <w:rPr>
            <w:noProof/>
            <w:webHidden/>
          </w:rPr>
          <w:t>28</w:t>
        </w:r>
        <w:r>
          <w:rPr>
            <w:noProof/>
            <w:webHidden/>
          </w:rPr>
          <w:fldChar w:fldCharType="end"/>
        </w:r>
      </w:hyperlink>
    </w:p>
    <w:p w14:paraId="2167BCE7" w14:textId="304CDCFB" w:rsidR="005125B1" w:rsidRDefault="005125B1">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9880497" w:history="1">
        <w:r w:rsidRPr="00E3311B">
          <w:rPr>
            <w:rStyle w:val="Hyperlink"/>
            <w:noProof/>
          </w:rPr>
          <w:t>4.1</w:t>
        </w:r>
        <w:r>
          <w:rPr>
            <w:rFonts w:asciiTheme="minorHAnsi" w:eastAsiaTheme="minorEastAsia" w:hAnsiTheme="minorHAnsi" w:cstheme="minorBidi"/>
            <w:b w:val="0"/>
            <w:bCs w:val="0"/>
            <w:noProof/>
            <w:sz w:val="22"/>
            <w:szCs w:val="22"/>
            <w:lang w:val="de-DE"/>
          </w:rPr>
          <w:tab/>
        </w:r>
        <w:r w:rsidRPr="00E3311B">
          <w:rPr>
            <w:rStyle w:val="Hyperlink"/>
            <w:noProof/>
          </w:rPr>
          <w:t>Parts</w:t>
        </w:r>
        <w:r>
          <w:rPr>
            <w:noProof/>
            <w:webHidden/>
          </w:rPr>
          <w:tab/>
        </w:r>
        <w:r>
          <w:rPr>
            <w:noProof/>
            <w:webHidden/>
          </w:rPr>
          <w:fldChar w:fldCharType="begin"/>
        </w:r>
        <w:r>
          <w:rPr>
            <w:noProof/>
            <w:webHidden/>
          </w:rPr>
          <w:instrText xml:space="preserve"> PAGEREF _Toc39880497 \h </w:instrText>
        </w:r>
        <w:r>
          <w:rPr>
            <w:noProof/>
            <w:webHidden/>
          </w:rPr>
        </w:r>
        <w:r>
          <w:rPr>
            <w:noProof/>
            <w:webHidden/>
          </w:rPr>
          <w:fldChar w:fldCharType="separate"/>
        </w:r>
        <w:r w:rsidR="00A2710C">
          <w:rPr>
            <w:noProof/>
            <w:webHidden/>
          </w:rPr>
          <w:t>28</w:t>
        </w:r>
        <w:r>
          <w:rPr>
            <w:noProof/>
            <w:webHidden/>
          </w:rPr>
          <w:fldChar w:fldCharType="end"/>
        </w:r>
      </w:hyperlink>
    </w:p>
    <w:p w14:paraId="23C6A2A4" w14:textId="47AF5BEA" w:rsidR="005125B1" w:rsidRDefault="005125B1">
      <w:pPr>
        <w:pStyle w:val="Verzeichnis3"/>
        <w:rPr>
          <w:rFonts w:asciiTheme="minorHAnsi" w:eastAsiaTheme="minorEastAsia" w:hAnsiTheme="minorHAnsi" w:cstheme="minorBidi"/>
          <w:noProof/>
          <w:sz w:val="22"/>
          <w:szCs w:val="22"/>
          <w:lang w:val="de-DE"/>
        </w:rPr>
      </w:pPr>
      <w:hyperlink w:anchor="_Toc39880498" w:history="1">
        <w:r w:rsidRPr="00E3311B">
          <w:rPr>
            <w:rStyle w:val="Hyperlink"/>
            <w:noProof/>
          </w:rPr>
          <w:t>4.1.1</w:t>
        </w:r>
        <w:r>
          <w:rPr>
            <w:rFonts w:asciiTheme="minorHAnsi" w:eastAsiaTheme="minorEastAsia" w:hAnsiTheme="minorHAnsi" w:cstheme="minorBidi"/>
            <w:noProof/>
            <w:sz w:val="22"/>
            <w:szCs w:val="22"/>
            <w:lang w:val="de-DE"/>
          </w:rPr>
          <w:tab/>
        </w:r>
        <w:r w:rsidRPr="00E3311B">
          <w:rPr>
            <w:rStyle w:val="Hyperlink"/>
            <w:noProof/>
          </w:rPr>
          <w:t>Part Labels</w:t>
        </w:r>
        <w:r>
          <w:rPr>
            <w:noProof/>
            <w:webHidden/>
          </w:rPr>
          <w:tab/>
        </w:r>
        <w:r>
          <w:rPr>
            <w:noProof/>
            <w:webHidden/>
          </w:rPr>
          <w:fldChar w:fldCharType="begin"/>
        </w:r>
        <w:r>
          <w:rPr>
            <w:noProof/>
            <w:webHidden/>
          </w:rPr>
          <w:instrText xml:space="preserve"> PAGEREF _Toc39880498 \h </w:instrText>
        </w:r>
        <w:r>
          <w:rPr>
            <w:noProof/>
            <w:webHidden/>
          </w:rPr>
        </w:r>
        <w:r>
          <w:rPr>
            <w:noProof/>
            <w:webHidden/>
          </w:rPr>
          <w:fldChar w:fldCharType="separate"/>
        </w:r>
        <w:r w:rsidR="00A2710C">
          <w:rPr>
            <w:noProof/>
            <w:webHidden/>
          </w:rPr>
          <w:t>28</w:t>
        </w:r>
        <w:r>
          <w:rPr>
            <w:noProof/>
            <w:webHidden/>
          </w:rPr>
          <w:fldChar w:fldCharType="end"/>
        </w:r>
      </w:hyperlink>
    </w:p>
    <w:p w14:paraId="165A3450" w14:textId="3B40363D" w:rsidR="005125B1" w:rsidRDefault="005125B1">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9880499" w:history="1">
        <w:r w:rsidRPr="00E3311B">
          <w:rPr>
            <w:rStyle w:val="Hyperlink"/>
            <w:noProof/>
          </w:rPr>
          <w:t>4.2</w:t>
        </w:r>
        <w:r>
          <w:rPr>
            <w:rFonts w:asciiTheme="minorHAnsi" w:eastAsiaTheme="minorEastAsia" w:hAnsiTheme="minorHAnsi" w:cstheme="minorBidi"/>
            <w:b w:val="0"/>
            <w:bCs w:val="0"/>
            <w:noProof/>
            <w:sz w:val="22"/>
            <w:szCs w:val="22"/>
            <w:lang w:val="de-DE"/>
          </w:rPr>
          <w:tab/>
        </w:r>
        <w:r w:rsidRPr="00E3311B">
          <w:rPr>
            <w:rStyle w:val="Hyperlink"/>
            <w:noProof/>
          </w:rPr>
          <w:t>Properties</w:t>
        </w:r>
        <w:r>
          <w:rPr>
            <w:noProof/>
            <w:webHidden/>
          </w:rPr>
          <w:tab/>
        </w:r>
        <w:r>
          <w:rPr>
            <w:noProof/>
            <w:webHidden/>
          </w:rPr>
          <w:fldChar w:fldCharType="begin"/>
        </w:r>
        <w:r>
          <w:rPr>
            <w:noProof/>
            <w:webHidden/>
          </w:rPr>
          <w:instrText xml:space="preserve"> PAGEREF _Toc39880499 \h </w:instrText>
        </w:r>
        <w:r>
          <w:rPr>
            <w:noProof/>
            <w:webHidden/>
          </w:rPr>
        </w:r>
        <w:r>
          <w:rPr>
            <w:noProof/>
            <w:webHidden/>
          </w:rPr>
          <w:fldChar w:fldCharType="separate"/>
        </w:r>
        <w:r w:rsidR="00A2710C">
          <w:rPr>
            <w:noProof/>
            <w:webHidden/>
          </w:rPr>
          <w:t>28</w:t>
        </w:r>
        <w:r>
          <w:rPr>
            <w:noProof/>
            <w:webHidden/>
          </w:rPr>
          <w:fldChar w:fldCharType="end"/>
        </w:r>
      </w:hyperlink>
    </w:p>
    <w:p w14:paraId="1D95A686" w14:textId="6C79A402" w:rsidR="005125B1" w:rsidRDefault="005125B1">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9880500" w:history="1">
        <w:r w:rsidRPr="00E3311B">
          <w:rPr>
            <w:rStyle w:val="Hyperlink"/>
            <w:noProof/>
          </w:rPr>
          <w:t>4.3</w:t>
        </w:r>
        <w:r>
          <w:rPr>
            <w:rFonts w:asciiTheme="minorHAnsi" w:eastAsiaTheme="minorEastAsia" w:hAnsiTheme="minorHAnsi" w:cstheme="minorBidi"/>
            <w:b w:val="0"/>
            <w:bCs w:val="0"/>
            <w:noProof/>
            <w:sz w:val="22"/>
            <w:szCs w:val="22"/>
            <w:lang w:val="de-DE"/>
          </w:rPr>
          <w:tab/>
        </w:r>
        <w:r w:rsidRPr="00E3311B">
          <w:rPr>
            <w:rStyle w:val="Hyperlink"/>
            <w:noProof/>
          </w:rPr>
          <w:t>Assemblies</w:t>
        </w:r>
        <w:r>
          <w:rPr>
            <w:noProof/>
            <w:webHidden/>
          </w:rPr>
          <w:tab/>
        </w:r>
        <w:r>
          <w:rPr>
            <w:noProof/>
            <w:webHidden/>
          </w:rPr>
          <w:fldChar w:fldCharType="begin"/>
        </w:r>
        <w:r>
          <w:rPr>
            <w:noProof/>
            <w:webHidden/>
          </w:rPr>
          <w:instrText xml:space="preserve"> PAGEREF _Toc39880500 \h </w:instrText>
        </w:r>
        <w:r>
          <w:rPr>
            <w:noProof/>
            <w:webHidden/>
          </w:rPr>
        </w:r>
        <w:r>
          <w:rPr>
            <w:noProof/>
            <w:webHidden/>
          </w:rPr>
          <w:fldChar w:fldCharType="separate"/>
        </w:r>
        <w:r w:rsidR="00A2710C">
          <w:rPr>
            <w:noProof/>
            <w:webHidden/>
          </w:rPr>
          <w:t>29</w:t>
        </w:r>
        <w:r>
          <w:rPr>
            <w:noProof/>
            <w:webHidden/>
          </w:rPr>
          <w:fldChar w:fldCharType="end"/>
        </w:r>
      </w:hyperlink>
    </w:p>
    <w:p w14:paraId="112224C5" w14:textId="3995EDAA" w:rsidR="005125B1" w:rsidRDefault="005125B1">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39880501" w:history="1">
        <w:r w:rsidRPr="00E3311B">
          <w:rPr>
            <w:rStyle w:val="Hyperlink"/>
            <w:noProof/>
            <w14:scene3d>
              <w14:camera w14:prst="orthographicFront"/>
              <w14:lightRig w14:rig="threePt" w14:dir="t">
                <w14:rot w14:lat="0" w14:lon="0" w14:rev="0"/>
              </w14:lightRig>
            </w14:scene3d>
          </w:rPr>
          <w:t>5</w:t>
        </w:r>
        <w:r>
          <w:rPr>
            <w:rFonts w:asciiTheme="minorHAnsi" w:eastAsiaTheme="minorEastAsia" w:hAnsiTheme="minorHAnsi" w:cstheme="minorBidi"/>
            <w:b w:val="0"/>
            <w:bCs w:val="0"/>
            <w:caps w:val="0"/>
            <w:noProof/>
            <w:sz w:val="22"/>
            <w:szCs w:val="22"/>
            <w:lang w:val="de-DE"/>
          </w:rPr>
          <w:tab/>
        </w:r>
        <w:r w:rsidRPr="00E3311B">
          <w:rPr>
            <w:rStyle w:val="Hyperlink"/>
            <w:noProof/>
          </w:rPr>
          <w:t>File Structure of χMCF</w:t>
        </w:r>
        <w:r>
          <w:rPr>
            <w:noProof/>
            <w:webHidden/>
          </w:rPr>
          <w:tab/>
        </w:r>
        <w:r>
          <w:rPr>
            <w:noProof/>
            <w:webHidden/>
          </w:rPr>
          <w:fldChar w:fldCharType="begin"/>
        </w:r>
        <w:r>
          <w:rPr>
            <w:noProof/>
            <w:webHidden/>
          </w:rPr>
          <w:instrText xml:space="preserve"> PAGEREF _Toc39880501 \h </w:instrText>
        </w:r>
        <w:r>
          <w:rPr>
            <w:noProof/>
            <w:webHidden/>
          </w:rPr>
        </w:r>
        <w:r>
          <w:rPr>
            <w:noProof/>
            <w:webHidden/>
          </w:rPr>
          <w:fldChar w:fldCharType="separate"/>
        </w:r>
        <w:r w:rsidR="00A2710C">
          <w:rPr>
            <w:noProof/>
            <w:webHidden/>
          </w:rPr>
          <w:t>30</w:t>
        </w:r>
        <w:r>
          <w:rPr>
            <w:noProof/>
            <w:webHidden/>
          </w:rPr>
          <w:fldChar w:fldCharType="end"/>
        </w:r>
      </w:hyperlink>
    </w:p>
    <w:p w14:paraId="65E954FC" w14:textId="62D29296" w:rsidR="005125B1" w:rsidRDefault="005125B1">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9880502" w:history="1">
        <w:r w:rsidRPr="00E3311B">
          <w:rPr>
            <w:rStyle w:val="Hyperlink"/>
            <w:noProof/>
          </w:rPr>
          <w:t>5.1</w:t>
        </w:r>
        <w:r>
          <w:rPr>
            <w:rFonts w:asciiTheme="minorHAnsi" w:eastAsiaTheme="minorEastAsia" w:hAnsiTheme="minorHAnsi" w:cstheme="minorBidi"/>
            <w:b w:val="0"/>
            <w:bCs w:val="0"/>
            <w:noProof/>
            <w:sz w:val="22"/>
            <w:szCs w:val="22"/>
            <w:lang w:val="de-DE"/>
          </w:rPr>
          <w:tab/>
        </w:r>
        <w:r w:rsidRPr="00E3311B">
          <w:rPr>
            <w:rStyle w:val="Hyperlink"/>
            <w:noProof/>
          </w:rPr>
          <w:t>Elements containing general information</w:t>
        </w:r>
        <w:r>
          <w:rPr>
            <w:noProof/>
            <w:webHidden/>
          </w:rPr>
          <w:tab/>
        </w:r>
        <w:r>
          <w:rPr>
            <w:noProof/>
            <w:webHidden/>
          </w:rPr>
          <w:fldChar w:fldCharType="begin"/>
        </w:r>
        <w:r>
          <w:rPr>
            <w:noProof/>
            <w:webHidden/>
          </w:rPr>
          <w:instrText xml:space="preserve"> PAGEREF _Toc39880502 \h </w:instrText>
        </w:r>
        <w:r>
          <w:rPr>
            <w:noProof/>
            <w:webHidden/>
          </w:rPr>
        </w:r>
        <w:r>
          <w:rPr>
            <w:noProof/>
            <w:webHidden/>
          </w:rPr>
          <w:fldChar w:fldCharType="separate"/>
        </w:r>
        <w:r w:rsidR="00A2710C">
          <w:rPr>
            <w:noProof/>
            <w:webHidden/>
          </w:rPr>
          <w:t>30</w:t>
        </w:r>
        <w:r>
          <w:rPr>
            <w:noProof/>
            <w:webHidden/>
          </w:rPr>
          <w:fldChar w:fldCharType="end"/>
        </w:r>
      </w:hyperlink>
    </w:p>
    <w:p w14:paraId="436E22F6" w14:textId="3511E02D" w:rsidR="005125B1" w:rsidRDefault="005125B1">
      <w:pPr>
        <w:pStyle w:val="Verzeichnis3"/>
        <w:rPr>
          <w:rFonts w:asciiTheme="minorHAnsi" w:eastAsiaTheme="minorEastAsia" w:hAnsiTheme="minorHAnsi" w:cstheme="minorBidi"/>
          <w:noProof/>
          <w:sz w:val="22"/>
          <w:szCs w:val="22"/>
          <w:lang w:val="de-DE"/>
        </w:rPr>
      </w:pPr>
      <w:hyperlink w:anchor="_Toc39880503" w:history="1">
        <w:r w:rsidRPr="00E3311B">
          <w:rPr>
            <w:rStyle w:val="Hyperlink"/>
            <w:noProof/>
          </w:rPr>
          <w:t>5.1.1</w:t>
        </w:r>
        <w:r>
          <w:rPr>
            <w:rFonts w:asciiTheme="minorHAnsi" w:eastAsiaTheme="minorEastAsia" w:hAnsiTheme="minorHAnsi" w:cstheme="minorBidi"/>
            <w:noProof/>
            <w:sz w:val="22"/>
            <w:szCs w:val="22"/>
            <w:lang w:val="de-DE"/>
          </w:rPr>
          <w:tab/>
        </w:r>
        <w:r w:rsidRPr="00E3311B">
          <w:rPr>
            <w:rStyle w:val="Hyperlink"/>
            <w:noProof/>
          </w:rPr>
          <w:t>Date</w:t>
        </w:r>
        <w:r>
          <w:rPr>
            <w:noProof/>
            <w:webHidden/>
          </w:rPr>
          <w:tab/>
        </w:r>
        <w:r>
          <w:rPr>
            <w:noProof/>
            <w:webHidden/>
          </w:rPr>
          <w:fldChar w:fldCharType="begin"/>
        </w:r>
        <w:r>
          <w:rPr>
            <w:noProof/>
            <w:webHidden/>
          </w:rPr>
          <w:instrText xml:space="preserve"> PAGEREF _Toc39880503 \h </w:instrText>
        </w:r>
        <w:r>
          <w:rPr>
            <w:noProof/>
            <w:webHidden/>
          </w:rPr>
        </w:r>
        <w:r>
          <w:rPr>
            <w:noProof/>
            <w:webHidden/>
          </w:rPr>
          <w:fldChar w:fldCharType="separate"/>
        </w:r>
        <w:r w:rsidR="00A2710C">
          <w:rPr>
            <w:noProof/>
            <w:webHidden/>
          </w:rPr>
          <w:t>30</w:t>
        </w:r>
        <w:r>
          <w:rPr>
            <w:noProof/>
            <w:webHidden/>
          </w:rPr>
          <w:fldChar w:fldCharType="end"/>
        </w:r>
      </w:hyperlink>
    </w:p>
    <w:p w14:paraId="734001EB" w14:textId="54315D61" w:rsidR="005125B1" w:rsidRDefault="005125B1">
      <w:pPr>
        <w:pStyle w:val="Verzeichnis3"/>
        <w:rPr>
          <w:rFonts w:asciiTheme="minorHAnsi" w:eastAsiaTheme="minorEastAsia" w:hAnsiTheme="minorHAnsi" w:cstheme="minorBidi"/>
          <w:noProof/>
          <w:sz w:val="22"/>
          <w:szCs w:val="22"/>
          <w:lang w:val="de-DE"/>
        </w:rPr>
      </w:pPr>
      <w:hyperlink w:anchor="_Toc39880504" w:history="1">
        <w:r w:rsidRPr="00E3311B">
          <w:rPr>
            <w:rStyle w:val="Hyperlink"/>
            <w:noProof/>
          </w:rPr>
          <w:t>5.1.2</w:t>
        </w:r>
        <w:r>
          <w:rPr>
            <w:rFonts w:asciiTheme="minorHAnsi" w:eastAsiaTheme="minorEastAsia" w:hAnsiTheme="minorHAnsi" w:cstheme="minorBidi"/>
            <w:noProof/>
            <w:sz w:val="22"/>
            <w:szCs w:val="22"/>
            <w:lang w:val="de-DE"/>
          </w:rPr>
          <w:tab/>
        </w:r>
        <w:r w:rsidRPr="00E3311B">
          <w:rPr>
            <w:rStyle w:val="Hyperlink"/>
            <w:noProof/>
          </w:rPr>
          <w:t>Version</w:t>
        </w:r>
        <w:r>
          <w:rPr>
            <w:noProof/>
            <w:webHidden/>
          </w:rPr>
          <w:tab/>
        </w:r>
        <w:r>
          <w:rPr>
            <w:noProof/>
            <w:webHidden/>
          </w:rPr>
          <w:fldChar w:fldCharType="begin"/>
        </w:r>
        <w:r>
          <w:rPr>
            <w:noProof/>
            <w:webHidden/>
          </w:rPr>
          <w:instrText xml:space="preserve"> PAGEREF _Toc39880504 \h </w:instrText>
        </w:r>
        <w:r>
          <w:rPr>
            <w:noProof/>
            <w:webHidden/>
          </w:rPr>
        </w:r>
        <w:r>
          <w:rPr>
            <w:noProof/>
            <w:webHidden/>
          </w:rPr>
          <w:fldChar w:fldCharType="separate"/>
        </w:r>
        <w:r w:rsidR="00A2710C">
          <w:rPr>
            <w:noProof/>
            <w:webHidden/>
          </w:rPr>
          <w:t>31</w:t>
        </w:r>
        <w:r>
          <w:rPr>
            <w:noProof/>
            <w:webHidden/>
          </w:rPr>
          <w:fldChar w:fldCharType="end"/>
        </w:r>
      </w:hyperlink>
    </w:p>
    <w:p w14:paraId="79968A4E" w14:textId="76BD8ECD" w:rsidR="005125B1" w:rsidRDefault="005125B1">
      <w:pPr>
        <w:pStyle w:val="Verzeichnis3"/>
        <w:rPr>
          <w:rFonts w:asciiTheme="minorHAnsi" w:eastAsiaTheme="minorEastAsia" w:hAnsiTheme="minorHAnsi" w:cstheme="minorBidi"/>
          <w:noProof/>
          <w:sz w:val="22"/>
          <w:szCs w:val="22"/>
          <w:lang w:val="de-DE"/>
        </w:rPr>
      </w:pPr>
      <w:hyperlink w:anchor="_Toc39880505" w:history="1">
        <w:r w:rsidRPr="00E3311B">
          <w:rPr>
            <w:rStyle w:val="Hyperlink"/>
            <w:noProof/>
          </w:rPr>
          <w:t>5.1.3</w:t>
        </w:r>
        <w:r>
          <w:rPr>
            <w:rFonts w:asciiTheme="minorHAnsi" w:eastAsiaTheme="minorEastAsia" w:hAnsiTheme="minorHAnsi" w:cstheme="minorBidi"/>
            <w:noProof/>
            <w:sz w:val="22"/>
            <w:szCs w:val="22"/>
            <w:lang w:val="de-DE"/>
          </w:rPr>
          <w:tab/>
        </w:r>
        <w:r w:rsidRPr="00E3311B">
          <w:rPr>
            <w:rStyle w:val="Hyperlink"/>
            <w:noProof/>
          </w:rPr>
          <w:t>Unit S</w:t>
        </w:r>
        <w:r w:rsidRPr="00E3311B">
          <w:rPr>
            <w:rStyle w:val="Hyperlink"/>
            <w:noProof/>
          </w:rPr>
          <w:t>y</w:t>
        </w:r>
        <w:r w:rsidRPr="00E3311B">
          <w:rPr>
            <w:rStyle w:val="Hyperlink"/>
            <w:noProof/>
          </w:rPr>
          <w:t>stem</w:t>
        </w:r>
        <w:r>
          <w:rPr>
            <w:noProof/>
            <w:webHidden/>
          </w:rPr>
          <w:tab/>
        </w:r>
        <w:r>
          <w:rPr>
            <w:noProof/>
            <w:webHidden/>
          </w:rPr>
          <w:fldChar w:fldCharType="begin"/>
        </w:r>
        <w:r>
          <w:rPr>
            <w:noProof/>
            <w:webHidden/>
          </w:rPr>
          <w:instrText xml:space="preserve"> PAGEREF _Toc39880505 \h </w:instrText>
        </w:r>
        <w:r>
          <w:rPr>
            <w:noProof/>
            <w:webHidden/>
          </w:rPr>
        </w:r>
        <w:r>
          <w:rPr>
            <w:noProof/>
            <w:webHidden/>
          </w:rPr>
          <w:fldChar w:fldCharType="separate"/>
        </w:r>
        <w:r w:rsidR="00A2710C">
          <w:rPr>
            <w:noProof/>
            <w:webHidden/>
          </w:rPr>
          <w:t>31</w:t>
        </w:r>
        <w:r>
          <w:rPr>
            <w:noProof/>
            <w:webHidden/>
          </w:rPr>
          <w:fldChar w:fldCharType="end"/>
        </w:r>
      </w:hyperlink>
    </w:p>
    <w:p w14:paraId="1F44CEF2" w14:textId="15C6B763" w:rsidR="005125B1" w:rsidRDefault="005125B1">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9880506" w:history="1">
        <w:r w:rsidRPr="00E3311B">
          <w:rPr>
            <w:rStyle w:val="Hyperlink"/>
            <w:noProof/>
          </w:rPr>
          <w:t>5.2</w:t>
        </w:r>
        <w:r>
          <w:rPr>
            <w:rFonts w:asciiTheme="minorHAnsi" w:eastAsiaTheme="minorEastAsia" w:hAnsiTheme="minorHAnsi" w:cstheme="minorBidi"/>
            <w:b w:val="0"/>
            <w:bCs w:val="0"/>
            <w:noProof/>
            <w:sz w:val="22"/>
            <w:szCs w:val="22"/>
            <w:lang w:val="de-DE"/>
          </w:rPr>
          <w:tab/>
        </w:r>
        <w:r w:rsidRPr="00E3311B">
          <w:rPr>
            <w:rStyle w:val="Hyperlink"/>
            <w:noProof/>
          </w:rPr>
          <w:t>Application, User and Process Specific Data</w:t>
        </w:r>
        <w:r>
          <w:rPr>
            <w:noProof/>
            <w:webHidden/>
          </w:rPr>
          <w:tab/>
        </w:r>
        <w:r>
          <w:rPr>
            <w:noProof/>
            <w:webHidden/>
          </w:rPr>
          <w:fldChar w:fldCharType="begin"/>
        </w:r>
        <w:r>
          <w:rPr>
            <w:noProof/>
            <w:webHidden/>
          </w:rPr>
          <w:instrText xml:space="preserve"> PAGEREF _Toc39880506 \h </w:instrText>
        </w:r>
        <w:r>
          <w:rPr>
            <w:noProof/>
            <w:webHidden/>
          </w:rPr>
        </w:r>
        <w:r>
          <w:rPr>
            <w:noProof/>
            <w:webHidden/>
          </w:rPr>
          <w:fldChar w:fldCharType="separate"/>
        </w:r>
        <w:r w:rsidR="00A2710C">
          <w:rPr>
            <w:noProof/>
            <w:webHidden/>
          </w:rPr>
          <w:t>32</w:t>
        </w:r>
        <w:r>
          <w:rPr>
            <w:noProof/>
            <w:webHidden/>
          </w:rPr>
          <w:fldChar w:fldCharType="end"/>
        </w:r>
      </w:hyperlink>
    </w:p>
    <w:p w14:paraId="2DC3D017" w14:textId="65132C80" w:rsidR="005125B1" w:rsidRDefault="005125B1">
      <w:pPr>
        <w:pStyle w:val="Verzeichnis3"/>
        <w:rPr>
          <w:rFonts w:asciiTheme="minorHAnsi" w:eastAsiaTheme="minorEastAsia" w:hAnsiTheme="minorHAnsi" w:cstheme="minorBidi"/>
          <w:noProof/>
          <w:sz w:val="22"/>
          <w:szCs w:val="22"/>
          <w:lang w:val="de-DE"/>
        </w:rPr>
      </w:pPr>
      <w:hyperlink w:anchor="_Toc39880507" w:history="1">
        <w:r w:rsidRPr="00E3311B">
          <w:rPr>
            <w:rStyle w:val="Hyperlink"/>
            <w:noProof/>
          </w:rPr>
          <w:t>5.2.1</w:t>
        </w:r>
        <w:r>
          <w:rPr>
            <w:rFonts w:asciiTheme="minorHAnsi" w:eastAsiaTheme="minorEastAsia" w:hAnsiTheme="minorHAnsi" w:cstheme="minorBidi"/>
            <w:noProof/>
            <w:sz w:val="22"/>
            <w:szCs w:val="22"/>
            <w:lang w:val="de-DE"/>
          </w:rPr>
          <w:tab/>
        </w:r>
        <w:r w:rsidRPr="00E3311B">
          <w:rPr>
            <w:rStyle w:val="Hyperlink"/>
            <w:noProof/>
          </w:rPr>
          <w:t xml:space="preserve">User Specific Data </w:t>
        </w:r>
        <w:r w:rsidRPr="00E3311B">
          <w:rPr>
            <w:rStyle w:val="Hyperlink"/>
            <w:rFonts w:ascii="Courier New" w:hAnsi="Courier New" w:cs="Courier New"/>
            <w:noProof/>
          </w:rPr>
          <w:t>&lt;appdata&gt;</w:t>
        </w:r>
        <w:r>
          <w:rPr>
            <w:noProof/>
            <w:webHidden/>
          </w:rPr>
          <w:tab/>
        </w:r>
        <w:r>
          <w:rPr>
            <w:noProof/>
            <w:webHidden/>
          </w:rPr>
          <w:fldChar w:fldCharType="begin"/>
        </w:r>
        <w:r>
          <w:rPr>
            <w:noProof/>
            <w:webHidden/>
          </w:rPr>
          <w:instrText xml:space="preserve"> PAGEREF _Toc39880507 \h </w:instrText>
        </w:r>
        <w:r>
          <w:rPr>
            <w:noProof/>
            <w:webHidden/>
          </w:rPr>
        </w:r>
        <w:r>
          <w:rPr>
            <w:noProof/>
            <w:webHidden/>
          </w:rPr>
          <w:fldChar w:fldCharType="separate"/>
        </w:r>
        <w:r w:rsidR="00A2710C">
          <w:rPr>
            <w:noProof/>
            <w:webHidden/>
          </w:rPr>
          <w:t>32</w:t>
        </w:r>
        <w:r>
          <w:rPr>
            <w:noProof/>
            <w:webHidden/>
          </w:rPr>
          <w:fldChar w:fldCharType="end"/>
        </w:r>
      </w:hyperlink>
    </w:p>
    <w:p w14:paraId="4C12C258" w14:textId="11CC08DF" w:rsidR="005125B1" w:rsidRDefault="005125B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9880508" w:history="1">
        <w:r w:rsidRPr="00E3311B">
          <w:rPr>
            <w:rStyle w:val="Hyperlink"/>
            <w:noProof/>
          </w:rPr>
          <w:t>5.2.1.1</w:t>
        </w:r>
        <w:r>
          <w:rPr>
            <w:rFonts w:asciiTheme="minorHAnsi" w:eastAsiaTheme="minorEastAsia" w:hAnsiTheme="minorHAnsi" w:cstheme="minorBidi"/>
            <w:noProof/>
            <w:sz w:val="22"/>
            <w:szCs w:val="22"/>
            <w:lang w:val="de-DE"/>
          </w:rPr>
          <w:tab/>
        </w:r>
        <w:r w:rsidRPr="00E3311B">
          <w:rPr>
            <w:rStyle w:val="Hyperlink"/>
            <w:noProof/>
          </w:rPr>
          <w:t xml:space="preserve">Finite Element Specific Data </w:t>
        </w:r>
        <w:r w:rsidRPr="00E3311B">
          <w:rPr>
            <w:rStyle w:val="Hyperlink"/>
            <w:rFonts w:ascii="Courier New" w:hAnsi="Courier New" w:cs="Courier New"/>
            <w:noProof/>
          </w:rPr>
          <w:t>&lt;femdata/&gt;</w:t>
        </w:r>
        <w:r>
          <w:rPr>
            <w:noProof/>
            <w:webHidden/>
          </w:rPr>
          <w:tab/>
        </w:r>
        <w:r>
          <w:rPr>
            <w:noProof/>
            <w:webHidden/>
          </w:rPr>
          <w:fldChar w:fldCharType="begin"/>
        </w:r>
        <w:r>
          <w:rPr>
            <w:noProof/>
            <w:webHidden/>
          </w:rPr>
          <w:instrText xml:space="preserve"> PAGEREF _Toc39880508 \h </w:instrText>
        </w:r>
        <w:r>
          <w:rPr>
            <w:noProof/>
            <w:webHidden/>
          </w:rPr>
        </w:r>
        <w:r>
          <w:rPr>
            <w:noProof/>
            <w:webHidden/>
          </w:rPr>
          <w:fldChar w:fldCharType="separate"/>
        </w:r>
        <w:r w:rsidR="00A2710C">
          <w:rPr>
            <w:noProof/>
            <w:webHidden/>
          </w:rPr>
          <w:t>34</w:t>
        </w:r>
        <w:r>
          <w:rPr>
            <w:noProof/>
            <w:webHidden/>
          </w:rPr>
          <w:fldChar w:fldCharType="end"/>
        </w:r>
      </w:hyperlink>
    </w:p>
    <w:p w14:paraId="06B68875" w14:textId="66EA5585" w:rsidR="005125B1" w:rsidRDefault="005125B1">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9880509" w:history="1">
        <w:r w:rsidRPr="00E3311B">
          <w:rPr>
            <w:rStyle w:val="Hyperlink"/>
            <w:noProof/>
          </w:rPr>
          <w:t>5.3</w:t>
        </w:r>
        <w:r>
          <w:rPr>
            <w:rFonts w:asciiTheme="minorHAnsi" w:eastAsiaTheme="minorEastAsia" w:hAnsiTheme="minorHAnsi" w:cstheme="minorBidi"/>
            <w:b w:val="0"/>
            <w:bCs w:val="0"/>
            <w:noProof/>
            <w:sz w:val="22"/>
            <w:szCs w:val="22"/>
            <w:lang w:val="de-DE"/>
          </w:rPr>
          <w:tab/>
        </w:r>
        <w:r w:rsidRPr="00E3311B">
          <w:rPr>
            <w:rStyle w:val="Hyperlink"/>
            <w:noProof/>
          </w:rPr>
          <w:t xml:space="preserve">Connection Data </w:t>
        </w:r>
        <w:r w:rsidRPr="00E3311B">
          <w:rPr>
            <w:rStyle w:val="Hyperlink"/>
            <w:rFonts w:ascii="Courier New" w:hAnsi="Courier New" w:cs="Courier New"/>
            <w:noProof/>
          </w:rPr>
          <w:t>&lt;connection_group/&gt;</w:t>
        </w:r>
        <w:r>
          <w:rPr>
            <w:noProof/>
            <w:webHidden/>
          </w:rPr>
          <w:tab/>
        </w:r>
        <w:r>
          <w:rPr>
            <w:noProof/>
            <w:webHidden/>
          </w:rPr>
          <w:fldChar w:fldCharType="begin"/>
        </w:r>
        <w:r>
          <w:rPr>
            <w:noProof/>
            <w:webHidden/>
          </w:rPr>
          <w:instrText xml:space="preserve"> PAGEREF _Toc39880509 \h </w:instrText>
        </w:r>
        <w:r>
          <w:rPr>
            <w:noProof/>
            <w:webHidden/>
          </w:rPr>
        </w:r>
        <w:r>
          <w:rPr>
            <w:noProof/>
            <w:webHidden/>
          </w:rPr>
          <w:fldChar w:fldCharType="separate"/>
        </w:r>
        <w:r w:rsidR="00A2710C">
          <w:rPr>
            <w:noProof/>
            <w:webHidden/>
          </w:rPr>
          <w:t>36</w:t>
        </w:r>
        <w:r>
          <w:rPr>
            <w:noProof/>
            <w:webHidden/>
          </w:rPr>
          <w:fldChar w:fldCharType="end"/>
        </w:r>
      </w:hyperlink>
    </w:p>
    <w:p w14:paraId="239DA5DB" w14:textId="0F887CC4" w:rsidR="005125B1" w:rsidRDefault="005125B1">
      <w:pPr>
        <w:pStyle w:val="Verzeichnis3"/>
        <w:rPr>
          <w:rFonts w:asciiTheme="minorHAnsi" w:eastAsiaTheme="minorEastAsia" w:hAnsiTheme="minorHAnsi" w:cstheme="minorBidi"/>
          <w:noProof/>
          <w:sz w:val="22"/>
          <w:szCs w:val="22"/>
          <w:lang w:val="de-DE"/>
        </w:rPr>
      </w:pPr>
      <w:hyperlink w:anchor="_Toc39880510" w:history="1">
        <w:r w:rsidRPr="00E3311B">
          <w:rPr>
            <w:rStyle w:val="Hyperlink"/>
            <w:noProof/>
          </w:rPr>
          <w:t>5.3.1</w:t>
        </w:r>
        <w:r>
          <w:rPr>
            <w:rFonts w:asciiTheme="minorHAnsi" w:eastAsiaTheme="minorEastAsia" w:hAnsiTheme="minorHAnsi" w:cstheme="minorBidi"/>
            <w:noProof/>
            <w:sz w:val="22"/>
            <w:szCs w:val="22"/>
            <w:lang w:val="de-DE"/>
          </w:rPr>
          <w:tab/>
        </w:r>
        <w:r w:rsidRPr="00E3311B">
          <w:rPr>
            <w:rStyle w:val="Hyperlink"/>
            <w:noProof/>
          </w:rPr>
          <w:t>Connected Objects</w:t>
        </w:r>
        <w:r>
          <w:rPr>
            <w:noProof/>
            <w:webHidden/>
          </w:rPr>
          <w:tab/>
        </w:r>
        <w:r>
          <w:rPr>
            <w:noProof/>
            <w:webHidden/>
          </w:rPr>
          <w:fldChar w:fldCharType="begin"/>
        </w:r>
        <w:r>
          <w:rPr>
            <w:noProof/>
            <w:webHidden/>
          </w:rPr>
          <w:instrText xml:space="preserve"> PAGEREF _Toc39880510 \h </w:instrText>
        </w:r>
        <w:r>
          <w:rPr>
            <w:noProof/>
            <w:webHidden/>
          </w:rPr>
        </w:r>
        <w:r>
          <w:rPr>
            <w:noProof/>
            <w:webHidden/>
          </w:rPr>
          <w:fldChar w:fldCharType="separate"/>
        </w:r>
        <w:r w:rsidR="00A2710C">
          <w:rPr>
            <w:noProof/>
            <w:webHidden/>
          </w:rPr>
          <w:t>36</w:t>
        </w:r>
        <w:r>
          <w:rPr>
            <w:noProof/>
            <w:webHidden/>
          </w:rPr>
          <w:fldChar w:fldCharType="end"/>
        </w:r>
      </w:hyperlink>
    </w:p>
    <w:p w14:paraId="71F0829F" w14:textId="3001FFB5" w:rsidR="005125B1" w:rsidRDefault="005125B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9880511" w:history="1">
        <w:r w:rsidRPr="00E3311B">
          <w:rPr>
            <w:rStyle w:val="Hyperlink"/>
            <w:noProof/>
          </w:rPr>
          <w:t>5.3.1.1</w:t>
        </w:r>
        <w:r>
          <w:rPr>
            <w:rFonts w:asciiTheme="minorHAnsi" w:eastAsiaTheme="minorEastAsia" w:hAnsiTheme="minorHAnsi" w:cstheme="minorBidi"/>
            <w:noProof/>
            <w:sz w:val="22"/>
            <w:szCs w:val="22"/>
            <w:lang w:val="de-DE"/>
          </w:rPr>
          <w:tab/>
        </w:r>
        <w:r w:rsidRPr="00E3311B">
          <w:rPr>
            <w:rStyle w:val="Hyperlink"/>
            <w:noProof/>
          </w:rPr>
          <w:t xml:space="preserve">Element </w:t>
        </w:r>
        <w:r w:rsidRPr="00E3311B">
          <w:rPr>
            <w:rStyle w:val="Hyperlink"/>
            <w:rFonts w:ascii="Courier New" w:hAnsi="Courier New" w:cs="Courier New"/>
            <w:noProof/>
          </w:rPr>
          <w:t>&lt;part/&gt;</w:t>
        </w:r>
        <w:r>
          <w:rPr>
            <w:noProof/>
            <w:webHidden/>
          </w:rPr>
          <w:tab/>
        </w:r>
        <w:r>
          <w:rPr>
            <w:noProof/>
            <w:webHidden/>
          </w:rPr>
          <w:fldChar w:fldCharType="begin"/>
        </w:r>
        <w:r>
          <w:rPr>
            <w:noProof/>
            <w:webHidden/>
          </w:rPr>
          <w:instrText xml:space="preserve"> PAGEREF _Toc39880511 \h </w:instrText>
        </w:r>
        <w:r>
          <w:rPr>
            <w:noProof/>
            <w:webHidden/>
          </w:rPr>
        </w:r>
        <w:r>
          <w:rPr>
            <w:noProof/>
            <w:webHidden/>
          </w:rPr>
          <w:fldChar w:fldCharType="separate"/>
        </w:r>
        <w:r w:rsidR="00A2710C">
          <w:rPr>
            <w:noProof/>
            <w:webHidden/>
          </w:rPr>
          <w:t>37</w:t>
        </w:r>
        <w:r>
          <w:rPr>
            <w:noProof/>
            <w:webHidden/>
          </w:rPr>
          <w:fldChar w:fldCharType="end"/>
        </w:r>
      </w:hyperlink>
    </w:p>
    <w:p w14:paraId="32CFF337" w14:textId="4F546B5B" w:rsidR="005125B1" w:rsidRDefault="005125B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9880512" w:history="1">
        <w:r w:rsidRPr="00E3311B">
          <w:rPr>
            <w:rStyle w:val="Hyperlink"/>
            <w:noProof/>
          </w:rPr>
          <w:t>5.3.1.2</w:t>
        </w:r>
        <w:r>
          <w:rPr>
            <w:rFonts w:asciiTheme="minorHAnsi" w:eastAsiaTheme="minorEastAsia" w:hAnsiTheme="minorHAnsi" w:cstheme="minorBidi"/>
            <w:noProof/>
            <w:sz w:val="22"/>
            <w:szCs w:val="22"/>
            <w:lang w:val="de-DE"/>
          </w:rPr>
          <w:tab/>
        </w:r>
        <w:r w:rsidRPr="00E3311B">
          <w:rPr>
            <w:rStyle w:val="Hyperlink"/>
            <w:noProof/>
          </w:rPr>
          <w:t xml:space="preserve">Element </w:t>
        </w:r>
        <w:r w:rsidRPr="00E3311B">
          <w:rPr>
            <w:rStyle w:val="Hyperlink"/>
            <w:rFonts w:ascii="Courier New" w:hAnsi="Courier New" w:cs="Courier New"/>
            <w:noProof/>
          </w:rPr>
          <w:t>&lt;assy/&gt;</w:t>
        </w:r>
        <w:r>
          <w:rPr>
            <w:noProof/>
            <w:webHidden/>
          </w:rPr>
          <w:tab/>
        </w:r>
        <w:r>
          <w:rPr>
            <w:noProof/>
            <w:webHidden/>
          </w:rPr>
          <w:fldChar w:fldCharType="begin"/>
        </w:r>
        <w:r>
          <w:rPr>
            <w:noProof/>
            <w:webHidden/>
          </w:rPr>
          <w:instrText xml:space="preserve"> PAGEREF _Toc39880512 \h </w:instrText>
        </w:r>
        <w:r>
          <w:rPr>
            <w:noProof/>
            <w:webHidden/>
          </w:rPr>
        </w:r>
        <w:r>
          <w:rPr>
            <w:noProof/>
            <w:webHidden/>
          </w:rPr>
          <w:fldChar w:fldCharType="separate"/>
        </w:r>
        <w:r w:rsidR="00A2710C">
          <w:rPr>
            <w:noProof/>
            <w:webHidden/>
          </w:rPr>
          <w:t>38</w:t>
        </w:r>
        <w:r>
          <w:rPr>
            <w:noProof/>
            <w:webHidden/>
          </w:rPr>
          <w:fldChar w:fldCharType="end"/>
        </w:r>
      </w:hyperlink>
    </w:p>
    <w:p w14:paraId="6EB25CB8" w14:textId="54800C96" w:rsidR="005125B1" w:rsidRDefault="005125B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9880513" w:history="1">
        <w:r w:rsidRPr="00E3311B">
          <w:rPr>
            <w:rStyle w:val="Hyperlink"/>
            <w:noProof/>
          </w:rPr>
          <w:t>5.3.1.3</w:t>
        </w:r>
        <w:r>
          <w:rPr>
            <w:rFonts w:asciiTheme="minorHAnsi" w:eastAsiaTheme="minorEastAsia" w:hAnsiTheme="minorHAnsi" w:cstheme="minorBidi"/>
            <w:noProof/>
            <w:sz w:val="22"/>
            <w:szCs w:val="22"/>
            <w:lang w:val="de-DE"/>
          </w:rPr>
          <w:tab/>
        </w:r>
        <w:r w:rsidRPr="00E3311B">
          <w:rPr>
            <w:rStyle w:val="Hyperlink"/>
            <w:noProof/>
          </w:rPr>
          <w:t>Special Topological situations</w:t>
        </w:r>
        <w:r>
          <w:rPr>
            <w:noProof/>
            <w:webHidden/>
          </w:rPr>
          <w:tab/>
        </w:r>
        <w:r>
          <w:rPr>
            <w:noProof/>
            <w:webHidden/>
          </w:rPr>
          <w:fldChar w:fldCharType="begin"/>
        </w:r>
        <w:r>
          <w:rPr>
            <w:noProof/>
            <w:webHidden/>
          </w:rPr>
          <w:instrText xml:space="preserve"> PAGEREF _Toc39880513 \h </w:instrText>
        </w:r>
        <w:r>
          <w:rPr>
            <w:noProof/>
            <w:webHidden/>
          </w:rPr>
        </w:r>
        <w:r>
          <w:rPr>
            <w:noProof/>
            <w:webHidden/>
          </w:rPr>
          <w:fldChar w:fldCharType="separate"/>
        </w:r>
        <w:r w:rsidR="00A2710C">
          <w:rPr>
            <w:noProof/>
            <w:webHidden/>
          </w:rPr>
          <w:t>39</w:t>
        </w:r>
        <w:r>
          <w:rPr>
            <w:noProof/>
            <w:webHidden/>
          </w:rPr>
          <w:fldChar w:fldCharType="end"/>
        </w:r>
      </w:hyperlink>
    </w:p>
    <w:p w14:paraId="4B9BF395" w14:textId="0CA3E958" w:rsidR="005125B1" w:rsidRDefault="005125B1">
      <w:pPr>
        <w:pStyle w:val="Verzeichnis3"/>
        <w:rPr>
          <w:rFonts w:asciiTheme="minorHAnsi" w:eastAsiaTheme="minorEastAsia" w:hAnsiTheme="minorHAnsi" w:cstheme="minorBidi"/>
          <w:noProof/>
          <w:sz w:val="22"/>
          <w:szCs w:val="22"/>
          <w:lang w:val="de-DE"/>
        </w:rPr>
      </w:pPr>
      <w:hyperlink w:anchor="_Toc39880514" w:history="1">
        <w:r w:rsidRPr="00E3311B">
          <w:rPr>
            <w:rStyle w:val="Hyperlink"/>
            <w:noProof/>
          </w:rPr>
          <w:t>5.3.2</w:t>
        </w:r>
        <w:r>
          <w:rPr>
            <w:rFonts w:asciiTheme="minorHAnsi" w:eastAsiaTheme="minorEastAsia" w:hAnsiTheme="minorHAnsi" w:cstheme="minorBidi"/>
            <w:noProof/>
            <w:sz w:val="22"/>
            <w:szCs w:val="22"/>
            <w:lang w:val="de-DE"/>
          </w:rPr>
          <w:tab/>
        </w:r>
        <w:r w:rsidRPr="00E3311B">
          <w:rPr>
            <w:rStyle w:val="Hyperlink"/>
            <w:noProof/>
          </w:rPr>
          <w:t>Contacts and Friction</w:t>
        </w:r>
        <w:r>
          <w:rPr>
            <w:noProof/>
            <w:webHidden/>
          </w:rPr>
          <w:tab/>
        </w:r>
        <w:r>
          <w:rPr>
            <w:noProof/>
            <w:webHidden/>
          </w:rPr>
          <w:fldChar w:fldCharType="begin"/>
        </w:r>
        <w:r>
          <w:rPr>
            <w:noProof/>
            <w:webHidden/>
          </w:rPr>
          <w:instrText xml:space="preserve"> PAGEREF _Toc39880514 \h </w:instrText>
        </w:r>
        <w:r>
          <w:rPr>
            <w:noProof/>
            <w:webHidden/>
          </w:rPr>
        </w:r>
        <w:r>
          <w:rPr>
            <w:noProof/>
            <w:webHidden/>
          </w:rPr>
          <w:fldChar w:fldCharType="separate"/>
        </w:r>
        <w:r w:rsidR="00A2710C">
          <w:rPr>
            <w:noProof/>
            <w:webHidden/>
          </w:rPr>
          <w:t>42</w:t>
        </w:r>
        <w:r>
          <w:rPr>
            <w:noProof/>
            <w:webHidden/>
          </w:rPr>
          <w:fldChar w:fldCharType="end"/>
        </w:r>
      </w:hyperlink>
    </w:p>
    <w:p w14:paraId="38DC74F8" w14:textId="14107684" w:rsidR="005125B1" w:rsidRDefault="005125B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9880515" w:history="1">
        <w:r w:rsidRPr="00E3311B">
          <w:rPr>
            <w:rStyle w:val="Hyperlink"/>
            <w:noProof/>
          </w:rPr>
          <w:t>5.3.2.1</w:t>
        </w:r>
        <w:r>
          <w:rPr>
            <w:rFonts w:asciiTheme="minorHAnsi" w:eastAsiaTheme="minorEastAsia" w:hAnsiTheme="minorHAnsi" w:cstheme="minorBidi"/>
            <w:noProof/>
            <w:sz w:val="22"/>
            <w:szCs w:val="22"/>
            <w:lang w:val="de-DE"/>
          </w:rPr>
          <w:tab/>
        </w:r>
        <w:r w:rsidRPr="00E3311B">
          <w:rPr>
            <w:rStyle w:val="Hyperlink"/>
            <w:noProof/>
          </w:rPr>
          <w:t xml:space="preserve">Element </w:t>
        </w:r>
        <w:r w:rsidRPr="00E3311B">
          <w:rPr>
            <w:rStyle w:val="Hyperlink"/>
            <w:rFonts w:ascii="Courier New" w:hAnsi="Courier New" w:cs="Courier New"/>
            <w:i/>
            <w:noProof/>
          </w:rPr>
          <w:t>&lt;contact_list/&gt;</w:t>
        </w:r>
        <w:r>
          <w:rPr>
            <w:noProof/>
            <w:webHidden/>
          </w:rPr>
          <w:tab/>
        </w:r>
        <w:r>
          <w:rPr>
            <w:noProof/>
            <w:webHidden/>
          </w:rPr>
          <w:fldChar w:fldCharType="begin"/>
        </w:r>
        <w:r>
          <w:rPr>
            <w:noProof/>
            <w:webHidden/>
          </w:rPr>
          <w:instrText xml:space="preserve"> PAGEREF _Toc39880515 \h </w:instrText>
        </w:r>
        <w:r>
          <w:rPr>
            <w:noProof/>
            <w:webHidden/>
          </w:rPr>
        </w:r>
        <w:r>
          <w:rPr>
            <w:noProof/>
            <w:webHidden/>
          </w:rPr>
          <w:fldChar w:fldCharType="separate"/>
        </w:r>
        <w:r w:rsidR="00A2710C">
          <w:rPr>
            <w:noProof/>
            <w:webHidden/>
          </w:rPr>
          <w:t>42</w:t>
        </w:r>
        <w:r>
          <w:rPr>
            <w:noProof/>
            <w:webHidden/>
          </w:rPr>
          <w:fldChar w:fldCharType="end"/>
        </w:r>
      </w:hyperlink>
    </w:p>
    <w:p w14:paraId="7C801FC3" w14:textId="3D897C5A" w:rsidR="005125B1" w:rsidRDefault="005125B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9880516" w:history="1">
        <w:r w:rsidRPr="00E3311B">
          <w:rPr>
            <w:rStyle w:val="Hyperlink"/>
            <w:noProof/>
          </w:rPr>
          <w:t>5.3.2.2</w:t>
        </w:r>
        <w:r>
          <w:rPr>
            <w:rFonts w:asciiTheme="minorHAnsi" w:eastAsiaTheme="minorEastAsia" w:hAnsiTheme="minorHAnsi" w:cstheme="minorBidi"/>
            <w:noProof/>
            <w:sz w:val="22"/>
            <w:szCs w:val="22"/>
            <w:lang w:val="de-DE"/>
          </w:rPr>
          <w:tab/>
        </w:r>
        <w:r w:rsidRPr="00E3311B">
          <w:rPr>
            <w:rStyle w:val="Hyperlink"/>
            <w:noProof/>
          </w:rPr>
          <w:t xml:space="preserve">Element </w:t>
        </w:r>
        <w:r w:rsidRPr="00E3311B">
          <w:rPr>
            <w:rStyle w:val="Hyperlink"/>
            <w:rFonts w:ascii="Courier New" w:hAnsi="Courier New" w:cs="Courier New"/>
            <w:i/>
            <w:noProof/>
          </w:rPr>
          <w:t>&lt;contact/&gt;</w:t>
        </w:r>
        <w:r>
          <w:rPr>
            <w:noProof/>
            <w:webHidden/>
          </w:rPr>
          <w:tab/>
        </w:r>
        <w:r>
          <w:rPr>
            <w:noProof/>
            <w:webHidden/>
          </w:rPr>
          <w:fldChar w:fldCharType="begin"/>
        </w:r>
        <w:r>
          <w:rPr>
            <w:noProof/>
            <w:webHidden/>
          </w:rPr>
          <w:instrText xml:space="preserve"> PAGEREF _Toc39880516 \h </w:instrText>
        </w:r>
        <w:r>
          <w:rPr>
            <w:noProof/>
            <w:webHidden/>
          </w:rPr>
        </w:r>
        <w:r>
          <w:rPr>
            <w:noProof/>
            <w:webHidden/>
          </w:rPr>
          <w:fldChar w:fldCharType="separate"/>
        </w:r>
        <w:r w:rsidR="00A2710C">
          <w:rPr>
            <w:noProof/>
            <w:webHidden/>
          </w:rPr>
          <w:t>42</w:t>
        </w:r>
        <w:r>
          <w:rPr>
            <w:noProof/>
            <w:webHidden/>
          </w:rPr>
          <w:fldChar w:fldCharType="end"/>
        </w:r>
      </w:hyperlink>
    </w:p>
    <w:p w14:paraId="5A4F7B97" w14:textId="330EA6C5" w:rsidR="005125B1" w:rsidRDefault="005125B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9880517" w:history="1">
        <w:r w:rsidRPr="00E3311B">
          <w:rPr>
            <w:rStyle w:val="Hyperlink"/>
            <w:i/>
            <w:noProof/>
          </w:rPr>
          <w:t>5.3.2.3</w:t>
        </w:r>
        <w:r>
          <w:rPr>
            <w:rFonts w:asciiTheme="minorHAnsi" w:eastAsiaTheme="minorEastAsia" w:hAnsiTheme="minorHAnsi" w:cstheme="minorBidi"/>
            <w:noProof/>
            <w:sz w:val="22"/>
            <w:szCs w:val="22"/>
            <w:lang w:val="de-DE"/>
          </w:rPr>
          <w:tab/>
        </w:r>
        <w:r w:rsidRPr="00E3311B">
          <w:rPr>
            <w:rStyle w:val="Hyperlink"/>
            <w:noProof/>
          </w:rPr>
          <w:t xml:space="preserve">Element </w:t>
        </w:r>
        <w:r w:rsidRPr="00E3311B">
          <w:rPr>
            <w:rStyle w:val="Hyperlink"/>
            <w:rFonts w:ascii="Courier New" w:hAnsi="Courier New" w:cs="Courier New"/>
            <w:i/>
            <w:noProof/>
          </w:rPr>
          <w:t>&lt;partner/&gt;</w:t>
        </w:r>
        <w:r>
          <w:rPr>
            <w:noProof/>
            <w:webHidden/>
          </w:rPr>
          <w:tab/>
        </w:r>
        <w:r>
          <w:rPr>
            <w:noProof/>
            <w:webHidden/>
          </w:rPr>
          <w:fldChar w:fldCharType="begin"/>
        </w:r>
        <w:r>
          <w:rPr>
            <w:noProof/>
            <w:webHidden/>
          </w:rPr>
          <w:instrText xml:space="preserve"> PAGEREF _Toc39880517 \h </w:instrText>
        </w:r>
        <w:r>
          <w:rPr>
            <w:noProof/>
            <w:webHidden/>
          </w:rPr>
        </w:r>
        <w:r>
          <w:rPr>
            <w:noProof/>
            <w:webHidden/>
          </w:rPr>
          <w:fldChar w:fldCharType="separate"/>
        </w:r>
        <w:r w:rsidR="00A2710C">
          <w:rPr>
            <w:noProof/>
            <w:webHidden/>
          </w:rPr>
          <w:t>42</w:t>
        </w:r>
        <w:r>
          <w:rPr>
            <w:noProof/>
            <w:webHidden/>
          </w:rPr>
          <w:fldChar w:fldCharType="end"/>
        </w:r>
      </w:hyperlink>
    </w:p>
    <w:p w14:paraId="36454485" w14:textId="018FE427" w:rsidR="005125B1" w:rsidRDefault="005125B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9880518" w:history="1">
        <w:r w:rsidRPr="00E3311B">
          <w:rPr>
            <w:rStyle w:val="Hyperlink"/>
            <w:i/>
            <w:noProof/>
          </w:rPr>
          <w:t>5.3.2.4</w:t>
        </w:r>
        <w:r>
          <w:rPr>
            <w:rFonts w:asciiTheme="minorHAnsi" w:eastAsiaTheme="minorEastAsia" w:hAnsiTheme="minorHAnsi" w:cstheme="minorBidi"/>
            <w:noProof/>
            <w:sz w:val="22"/>
            <w:szCs w:val="22"/>
            <w:lang w:val="de-DE"/>
          </w:rPr>
          <w:tab/>
        </w:r>
        <w:r w:rsidRPr="00E3311B">
          <w:rPr>
            <w:rStyle w:val="Hyperlink"/>
            <w:noProof/>
          </w:rPr>
          <w:t xml:space="preserve">Element </w:t>
        </w:r>
        <w:r w:rsidRPr="00E3311B">
          <w:rPr>
            <w:rStyle w:val="Hyperlink"/>
            <w:rFonts w:ascii="Courier New" w:hAnsi="Courier New" w:cs="Courier New"/>
            <w:i/>
            <w:noProof/>
          </w:rPr>
          <w:t>&lt;coefficients/&gt;</w:t>
        </w:r>
        <w:r>
          <w:rPr>
            <w:noProof/>
            <w:webHidden/>
          </w:rPr>
          <w:tab/>
        </w:r>
        <w:r>
          <w:rPr>
            <w:noProof/>
            <w:webHidden/>
          </w:rPr>
          <w:fldChar w:fldCharType="begin"/>
        </w:r>
        <w:r>
          <w:rPr>
            <w:noProof/>
            <w:webHidden/>
          </w:rPr>
          <w:instrText xml:space="preserve"> PAGEREF _Toc39880518 \h </w:instrText>
        </w:r>
        <w:r>
          <w:rPr>
            <w:noProof/>
            <w:webHidden/>
          </w:rPr>
        </w:r>
        <w:r>
          <w:rPr>
            <w:noProof/>
            <w:webHidden/>
          </w:rPr>
          <w:fldChar w:fldCharType="separate"/>
        </w:r>
        <w:r w:rsidR="00A2710C">
          <w:rPr>
            <w:noProof/>
            <w:webHidden/>
          </w:rPr>
          <w:t>43</w:t>
        </w:r>
        <w:r>
          <w:rPr>
            <w:noProof/>
            <w:webHidden/>
          </w:rPr>
          <w:fldChar w:fldCharType="end"/>
        </w:r>
      </w:hyperlink>
    </w:p>
    <w:p w14:paraId="1A62750A" w14:textId="40BB66AB" w:rsidR="005125B1" w:rsidRDefault="005125B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9880519" w:history="1">
        <w:r w:rsidRPr="00E3311B">
          <w:rPr>
            <w:rStyle w:val="Hyperlink"/>
            <w:noProof/>
          </w:rPr>
          <w:t>5.3.2.5</w:t>
        </w:r>
        <w:r>
          <w:rPr>
            <w:rFonts w:asciiTheme="minorHAnsi" w:eastAsiaTheme="minorEastAsia" w:hAnsiTheme="minorHAnsi" w:cstheme="minorBidi"/>
            <w:noProof/>
            <w:sz w:val="22"/>
            <w:szCs w:val="22"/>
            <w:lang w:val="de-DE"/>
          </w:rPr>
          <w:tab/>
        </w:r>
        <w:r w:rsidRPr="00E3311B">
          <w:rPr>
            <w:rStyle w:val="Hyperlink"/>
            <w:noProof/>
          </w:rPr>
          <w:t>Local Contact Properties</w:t>
        </w:r>
        <w:r>
          <w:rPr>
            <w:noProof/>
            <w:webHidden/>
          </w:rPr>
          <w:tab/>
        </w:r>
        <w:r>
          <w:rPr>
            <w:noProof/>
            <w:webHidden/>
          </w:rPr>
          <w:fldChar w:fldCharType="begin"/>
        </w:r>
        <w:r>
          <w:rPr>
            <w:noProof/>
            <w:webHidden/>
          </w:rPr>
          <w:instrText xml:space="preserve"> PAGEREF _Toc39880519 \h </w:instrText>
        </w:r>
        <w:r>
          <w:rPr>
            <w:noProof/>
            <w:webHidden/>
          </w:rPr>
        </w:r>
        <w:r>
          <w:rPr>
            <w:noProof/>
            <w:webHidden/>
          </w:rPr>
          <w:fldChar w:fldCharType="separate"/>
        </w:r>
        <w:r w:rsidR="00A2710C">
          <w:rPr>
            <w:noProof/>
            <w:webHidden/>
          </w:rPr>
          <w:t>43</w:t>
        </w:r>
        <w:r>
          <w:rPr>
            <w:noProof/>
            <w:webHidden/>
          </w:rPr>
          <w:fldChar w:fldCharType="end"/>
        </w:r>
      </w:hyperlink>
    </w:p>
    <w:p w14:paraId="4E30C87D" w14:textId="771DF84B" w:rsidR="005125B1" w:rsidRDefault="005125B1">
      <w:pPr>
        <w:pStyle w:val="Verzeichnis3"/>
        <w:rPr>
          <w:rFonts w:asciiTheme="minorHAnsi" w:eastAsiaTheme="minorEastAsia" w:hAnsiTheme="minorHAnsi" w:cstheme="minorBidi"/>
          <w:noProof/>
          <w:sz w:val="22"/>
          <w:szCs w:val="22"/>
          <w:lang w:val="de-DE"/>
        </w:rPr>
      </w:pPr>
      <w:hyperlink w:anchor="_Toc39880520" w:history="1">
        <w:r w:rsidRPr="00E3311B">
          <w:rPr>
            <w:rStyle w:val="Hyperlink"/>
            <w:noProof/>
          </w:rPr>
          <w:t>5.3.3</w:t>
        </w:r>
        <w:r>
          <w:rPr>
            <w:rFonts w:asciiTheme="minorHAnsi" w:eastAsiaTheme="minorEastAsia" w:hAnsiTheme="minorHAnsi" w:cstheme="minorBidi"/>
            <w:noProof/>
            <w:sz w:val="22"/>
            <w:szCs w:val="22"/>
            <w:lang w:val="de-DE"/>
          </w:rPr>
          <w:tab/>
        </w:r>
        <w:r w:rsidRPr="00E3311B">
          <w:rPr>
            <w:rStyle w:val="Hyperlink"/>
            <w:noProof/>
          </w:rPr>
          <w:t>Joints</w:t>
        </w:r>
        <w:r>
          <w:rPr>
            <w:noProof/>
            <w:webHidden/>
          </w:rPr>
          <w:tab/>
        </w:r>
        <w:r>
          <w:rPr>
            <w:noProof/>
            <w:webHidden/>
          </w:rPr>
          <w:fldChar w:fldCharType="begin"/>
        </w:r>
        <w:r>
          <w:rPr>
            <w:noProof/>
            <w:webHidden/>
          </w:rPr>
          <w:instrText xml:space="preserve"> PAGEREF _Toc39880520 \h </w:instrText>
        </w:r>
        <w:r>
          <w:rPr>
            <w:noProof/>
            <w:webHidden/>
          </w:rPr>
        </w:r>
        <w:r>
          <w:rPr>
            <w:noProof/>
            <w:webHidden/>
          </w:rPr>
          <w:fldChar w:fldCharType="separate"/>
        </w:r>
        <w:r w:rsidR="00A2710C">
          <w:rPr>
            <w:noProof/>
            <w:webHidden/>
          </w:rPr>
          <w:t>43</w:t>
        </w:r>
        <w:r>
          <w:rPr>
            <w:noProof/>
            <w:webHidden/>
          </w:rPr>
          <w:fldChar w:fldCharType="end"/>
        </w:r>
      </w:hyperlink>
    </w:p>
    <w:p w14:paraId="408844AB" w14:textId="36A61C0C" w:rsidR="005125B1" w:rsidRDefault="005125B1">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9880521" w:history="1">
        <w:r w:rsidRPr="00E3311B">
          <w:rPr>
            <w:rStyle w:val="Hyperlink"/>
            <w:noProof/>
          </w:rPr>
          <w:t>5.4</w:t>
        </w:r>
        <w:r>
          <w:rPr>
            <w:rFonts w:asciiTheme="minorHAnsi" w:eastAsiaTheme="minorEastAsia" w:hAnsiTheme="minorHAnsi" w:cstheme="minorBidi"/>
            <w:b w:val="0"/>
            <w:bCs w:val="0"/>
            <w:noProof/>
            <w:sz w:val="22"/>
            <w:szCs w:val="22"/>
            <w:lang w:val="de-DE"/>
          </w:rPr>
          <w:tab/>
        </w:r>
        <w:r w:rsidRPr="00E3311B">
          <w:rPr>
            <w:rStyle w:val="Hyperlink"/>
            <w:noProof/>
          </w:rPr>
          <w:t>A Minimalistic Example of a χMCF file</w:t>
        </w:r>
        <w:r>
          <w:rPr>
            <w:noProof/>
            <w:webHidden/>
          </w:rPr>
          <w:tab/>
        </w:r>
        <w:r>
          <w:rPr>
            <w:noProof/>
            <w:webHidden/>
          </w:rPr>
          <w:fldChar w:fldCharType="begin"/>
        </w:r>
        <w:r>
          <w:rPr>
            <w:noProof/>
            <w:webHidden/>
          </w:rPr>
          <w:instrText xml:space="preserve"> PAGEREF _Toc39880521 \h </w:instrText>
        </w:r>
        <w:r>
          <w:rPr>
            <w:noProof/>
            <w:webHidden/>
          </w:rPr>
        </w:r>
        <w:r>
          <w:rPr>
            <w:noProof/>
            <w:webHidden/>
          </w:rPr>
          <w:fldChar w:fldCharType="separate"/>
        </w:r>
        <w:r w:rsidR="00A2710C">
          <w:rPr>
            <w:noProof/>
            <w:webHidden/>
          </w:rPr>
          <w:t>45</w:t>
        </w:r>
        <w:r>
          <w:rPr>
            <w:noProof/>
            <w:webHidden/>
          </w:rPr>
          <w:fldChar w:fldCharType="end"/>
        </w:r>
      </w:hyperlink>
    </w:p>
    <w:p w14:paraId="46BF251E" w14:textId="0B08E15E" w:rsidR="005125B1" w:rsidRDefault="005125B1">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9880522" w:history="1">
        <w:r w:rsidRPr="00E3311B">
          <w:rPr>
            <w:rStyle w:val="Hyperlink"/>
            <w:noProof/>
          </w:rPr>
          <w:t>5.5</w:t>
        </w:r>
        <w:r>
          <w:rPr>
            <w:rFonts w:asciiTheme="minorHAnsi" w:eastAsiaTheme="minorEastAsia" w:hAnsiTheme="minorHAnsi" w:cstheme="minorBidi"/>
            <w:b w:val="0"/>
            <w:bCs w:val="0"/>
            <w:noProof/>
            <w:sz w:val="22"/>
            <w:szCs w:val="22"/>
            <w:lang w:val="de-DE"/>
          </w:rPr>
          <w:tab/>
        </w:r>
        <w:r w:rsidRPr="00E3311B">
          <w:rPr>
            <w:rStyle w:val="Hyperlink"/>
            <w:noProof/>
          </w:rPr>
          <w:t>XML Schema Definition</w:t>
        </w:r>
        <w:r>
          <w:rPr>
            <w:noProof/>
            <w:webHidden/>
          </w:rPr>
          <w:tab/>
        </w:r>
        <w:r>
          <w:rPr>
            <w:noProof/>
            <w:webHidden/>
          </w:rPr>
          <w:fldChar w:fldCharType="begin"/>
        </w:r>
        <w:r>
          <w:rPr>
            <w:noProof/>
            <w:webHidden/>
          </w:rPr>
          <w:instrText xml:space="preserve"> PAGEREF _Toc39880522 \h </w:instrText>
        </w:r>
        <w:r>
          <w:rPr>
            <w:noProof/>
            <w:webHidden/>
          </w:rPr>
        </w:r>
        <w:r>
          <w:rPr>
            <w:noProof/>
            <w:webHidden/>
          </w:rPr>
          <w:fldChar w:fldCharType="separate"/>
        </w:r>
        <w:r w:rsidR="00A2710C">
          <w:rPr>
            <w:noProof/>
            <w:webHidden/>
          </w:rPr>
          <w:t>45</w:t>
        </w:r>
        <w:r>
          <w:rPr>
            <w:noProof/>
            <w:webHidden/>
          </w:rPr>
          <w:fldChar w:fldCharType="end"/>
        </w:r>
      </w:hyperlink>
    </w:p>
    <w:p w14:paraId="2DFFD74D" w14:textId="04895CC6" w:rsidR="005125B1" w:rsidRDefault="005125B1">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39880523" w:history="1">
        <w:r w:rsidRPr="00E3311B">
          <w:rPr>
            <w:rStyle w:val="Hyperlink"/>
            <w:noProof/>
            <w14:scene3d>
              <w14:camera w14:prst="orthographicFront"/>
              <w14:lightRig w14:rig="threePt" w14:dir="t">
                <w14:rot w14:lat="0" w14:lon="0" w14:rev="0"/>
              </w14:lightRig>
            </w14:scene3d>
          </w:rPr>
          <w:t>6</w:t>
        </w:r>
        <w:r>
          <w:rPr>
            <w:rFonts w:asciiTheme="minorHAnsi" w:eastAsiaTheme="minorEastAsia" w:hAnsiTheme="minorHAnsi" w:cstheme="minorBidi"/>
            <w:b w:val="0"/>
            <w:bCs w:val="0"/>
            <w:caps w:val="0"/>
            <w:noProof/>
            <w:sz w:val="22"/>
            <w:szCs w:val="22"/>
            <w:lang w:val="de-DE"/>
          </w:rPr>
          <w:tab/>
        </w:r>
        <w:r w:rsidRPr="00E3311B">
          <w:rPr>
            <w:rStyle w:val="Hyperlink"/>
            <w:noProof/>
          </w:rPr>
          <w:t>Data Common to any Connection</w:t>
        </w:r>
        <w:r>
          <w:rPr>
            <w:noProof/>
            <w:webHidden/>
          </w:rPr>
          <w:tab/>
        </w:r>
        <w:r>
          <w:rPr>
            <w:noProof/>
            <w:webHidden/>
          </w:rPr>
          <w:fldChar w:fldCharType="begin"/>
        </w:r>
        <w:r>
          <w:rPr>
            <w:noProof/>
            <w:webHidden/>
          </w:rPr>
          <w:instrText xml:space="preserve"> PAGEREF _Toc39880523 \h </w:instrText>
        </w:r>
        <w:r>
          <w:rPr>
            <w:noProof/>
            <w:webHidden/>
          </w:rPr>
        </w:r>
        <w:r>
          <w:rPr>
            <w:noProof/>
            <w:webHidden/>
          </w:rPr>
          <w:fldChar w:fldCharType="separate"/>
        </w:r>
        <w:r w:rsidR="00A2710C">
          <w:rPr>
            <w:noProof/>
            <w:webHidden/>
          </w:rPr>
          <w:t>46</w:t>
        </w:r>
        <w:r>
          <w:rPr>
            <w:noProof/>
            <w:webHidden/>
          </w:rPr>
          <w:fldChar w:fldCharType="end"/>
        </w:r>
      </w:hyperlink>
    </w:p>
    <w:p w14:paraId="4AF371EC" w14:textId="630687EE" w:rsidR="005125B1" w:rsidRDefault="005125B1">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9880524" w:history="1">
        <w:r w:rsidRPr="00E3311B">
          <w:rPr>
            <w:rStyle w:val="Hyperlink"/>
            <w:noProof/>
          </w:rPr>
          <w:t>6.1</w:t>
        </w:r>
        <w:r>
          <w:rPr>
            <w:rFonts w:asciiTheme="minorHAnsi" w:eastAsiaTheme="minorEastAsia" w:hAnsiTheme="minorHAnsi" w:cstheme="minorBidi"/>
            <w:b w:val="0"/>
            <w:bCs w:val="0"/>
            <w:noProof/>
            <w:sz w:val="22"/>
            <w:szCs w:val="22"/>
            <w:lang w:val="de-DE"/>
          </w:rPr>
          <w:tab/>
        </w:r>
        <w:r w:rsidRPr="00E3311B">
          <w:rPr>
            <w:rStyle w:val="Hyperlink"/>
            <w:noProof/>
          </w:rPr>
          <w:t>Indices and their properties</w:t>
        </w:r>
        <w:r>
          <w:rPr>
            <w:noProof/>
            <w:webHidden/>
          </w:rPr>
          <w:tab/>
        </w:r>
        <w:r>
          <w:rPr>
            <w:noProof/>
            <w:webHidden/>
          </w:rPr>
          <w:fldChar w:fldCharType="begin"/>
        </w:r>
        <w:r>
          <w:rPr>
            <w:noProof/>
            <w:webHidden/>
          </w:rPr>
          <w:instrText xml:space="preserve"> PAGEREF _Toc39880524 \h </w:instrText>
        </w:r>
        <w:r>
          <w:rPr>
            <w:noProof/>
            <w:webHidden/>
          </w:rPr>
        </w:r>
        <w:r>
          <w:rPr>
            <w:noProof/>
            <w:webHidden/>
          </w:rPr>
          <w:fldChar w:fldCharType="separate"/>
        </w:r>
        <w:r w:rsidR="00A2710C">
          <w:rPr>
            <w:noProof/>
            <w:webHidden/>
          </w:rPr>
          <w:t>46</w:t>
        </w:r>
        <w:r>
          <w:rPr>
            <w:noProof/>
            <w:webHidden/>
          </w:rPr>
          <w:fldChar w:fldCharType="end"/>
        </w:r>
      </w:hyperlink>
    </w:p>
    <w:p w14:paraId="7866597A" w14:textId="7DC4647B" w:rsidR="005125B1" w:rsidRDefault="005125B1">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9880525" w:history="1">
        <w:r w:rsidRPr="00E3311B">
          <w:rPr>
            <w:rStyle w:val="Hyperlink"/>
            <w:noProof/>
          </w:rPr>
          <w:t>6.2</w:t>
        </w:r>
        <w:r>
          <w:rPr>
            <w:rFonts w:asciiTheme="minorHAnsi" w:eastAsiaTheme="minorEastAsia" w:hAnsiTheme="minorHAnsi" w:cstheme="minorBidi"/>
            <w:b w:val="0"/>
            <w:bCs w:val="0"/>
            <w:noProof/>
            <w:sz w:val="22"/>
            <w:szCs w:val="22"/>
            <w:lang w:val="de-DE"/>
          </w:rPr>
          <w:tab/>
        </w:r>
        <w:r w:rsidRPr="00E3311B">
          <w:rPr>
            <w:rStyle w:val="Hyperlink"/>
            <w:noProof/>
          </w:rPr>
          <w:t xml:space="preserve">Attribute </w:t>
        </w:r>
        <w:r w:rsidRPr="00E3311B">
          <w:rPr>
            <w:rStyle w:val="Hyperlink"/>
            <w:rFonts w:ascii="Courier New" w:hAnsi="Courier New" w:cs="Courier New"/>
            <w:noProof/>
            <w:highlight w:val="white"/>
          </w:rPr>
          <w:t>label</w:t>
        </w:r>
        <w:r>
          <w:rPr>
            <w:noProof/>
            <w:webHidden/>
          </w:rPr>
          <w:tab/>
        </w:r>
        <w:r>
          <w:rPr>
            <w:noProof/>
            <w:webHidden/>
          </w:rPr>
          <w:fldChar w:fldCharType="begin"/>
        </w:r>
        <w:r>
          <w:rPr>
            <w:noProof/>
            <w:webHidden/>
          </w:rPr>
          <w:instrText xml:space="preserve"> PAGEREF _Toc39880525 \h </w:instrText>
        </w:r>
        <w:r>
          <w:rPr>
            <w:noProof/>
            <w:webHidden/>
          </w:rPr>
        </w:r>
        <w:r>
          <w:rPr>
            <w:noProof/>
            <w:webHidden/>
          </w:rPr>
          <w:fldChar w:fldCharType="separate"/>
        </w:r>
        <w:r w:rsidR="00A2710C">
          <w:rPr>
            <w:noProof/>
            <w:webHidden/>
          </w:rPr>
          <w:t>46</w:t>
        </w:r>
        <w:r>
          <w:rPr>
            <w:noProof/>
            <w:webHidden/>
          </w:rPr>
          <w:fldChar w:fldCharType="end"/>
        </w:r>
      </w:hyperlink>
    </w:p>
    <w:p w14:paraId="098388FF" w14:textId="78C65247" w:rsidR="005125B1" w:rsidRDefault="005125B1">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9880526" w:history="1">
        <w:r w:rsidRPr="00E3311B">
          <w:rPr>
            <w:rStyle w:val="Hyperlink"/>
            <w:noProof/>
          </w:rPr>
          <w:t>6.3</w:t>
        </w:r>
        <w:r>
          <w:rPr>
            <w:rFonts w:asciiTheme="minorHAnsi" w:eastAsiaTheme="minorEastAsia" w:hAnsiTheme="minorHAnsi" w:cstheme="minorBidi"/>
            <w:b w:val="0"/>
            <w:bCs w:val="0"/>
            <w:noProof/>
            <w:sz w:val="22"/>
            <w:szCs w:val="22"/>
            <w:lang w:val="de-DE"/>
          </w:rPr>
          <w:tab/>
        </w:r>
        <w:r w:rsidRPr="00E3311B">
          <w:rPr>
            <w:rStyle w:val="Hyperlink"/>
            <w:noProof/>
          </w:rPr>
          <w:t>Dimensions and Coordinates</w:t>
        </w:r>
        <w:r>
          <w:rPr>
            <w:noProof/>
            <w:webHidden/>
          </w:rPr>
          <w:tab/>
        </w:r>
        <w:r>
          <w:rPr>
            <w:noProof/>
            <w:webHidden/>
          </w:rPr>
          <w:fldChar w:fldCharType="begin"/>
        </w:r>
        <w:r>
          <w:rPr>
            <w:noProof/>
            <w:webHidden/>
          </w:rPr>
          <w:instrText xml:space="preserve"> PAGEREF _Toc39880526 \h </w:instrText>
        </w:r>
        <w:r>
          <w:rPr>
            <w:noProof/>
            <w:webHidden/>
          </w:rPr>
        </w:r>
        <w:r>
          <w:rPr>
            <w:noProof/>
            <w:webHidden/>
          </w:rPr>
          <w:fldChar w:fldCharType="separate"/>
        </w:r>
        <w:r w:rsidR="00A2710C">
          <w:rPr>
            <w:noProof/>
            <w:webHidden/>
          </w:rPr>
          <w:t>46</w:t>
        </w:r>
        <w:r>
          <w:rPr>
            <w:noProof/>
            <w:webHidden/>
          </w:rPr>
          <w:fldChar w:fldCharType="end"/>
        </w:r>
      </w:hyperlink>
    </w:p>
    <w:p w14:paraId="162B52DD" w14:textId="609AA8A0" w:rsidR="005125B1" w:rsidRDefault="005125B1">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9880527" w:history="1">
        <w:r w:rsidRPr="00E3311B">
          <w:rPr>
            <w:rStyle w:val="Hyperlink"/>
            <w:noProof/>
          </w:rPr>
          <w:t>6.4</w:t>
        </w:r>
        <w:r>
          <w:rPr>
            <w:rFonts w:asciiTheme="minorHAnsi" w:eastAsiaTheme="minorEastAsia" w:hAnsiTheme="minorHAnsi" w:cstheme="minorBidi"/>
            <w:b w:val="0"/>
            <w:bCs w:val="0"/>
            <w:noProof/>
            <w:sz w:val="22"/>
            <w:szCs w:val="22"/>
            <w:lang w:val="de-DE"/>
          </w:rPr>
          <w:tab/>
        </w:r>
        <w:r w:rsidRPr="00E3311B">
          <w:rPr>
            <w:rStyle w:val="Hyperlink"/>
            <w:noProof/>
          </w:rPr>
          <w:t xml:space="preserve">Attribute </w:t>
        </w:r>
        <w:r w:rsidRPr="00E3311B">
          <w:rPr>
            <w:rStyle w:val="Hyperlink"/>
            <w:rFonts w:ascii="Courier New" w:hAnsi="Courier New" w:cs="Courier New"/>
            <w:noProof/>
            <w:highlight w:val="white"/>
          </w:rPr>
          <w:t>quality_control</w:t>
        </w:r>
        <w:r>
          <w:rPr>
            <w:noProof/>
            <w:webHidden/>
          </w:rPr>
          <w:tab/>
        </w:r>
        <w:r>
          <w:rPr>
            <w:noProof/>
            <w:webHidden/>
          </w:rPr>
          <w:fldChar w:fldCharType="begin"/>
        </w:r>
        <w:r>
          <w:rPr>
            <w:noProof/>
            <w:webHidden/>
          </w:rPr>
          <w:instrText xml:space="preserve"> PAGEREF _Toc39880527 \h </w:instrText>
        </w:r>
        <w:r>
          <w:rPr>
            <w:noProof/>
            <w:webHidden/>
          </w:rPr>
        </w:r>
        <w:r>
          <w:rPr>
            <w:noProof/>
            <w:webHidden/>
          </w:rPr>
          <w:fldChar w:fldCharType="separate"/>
        </w:r>
        <w:r w:rsidR="00A2710C">
          <w:rPr>
            <w:noProof/>
            <w:webHidden/>
          </w:rPr>
          <w:t>46</w:t>
        </w:r>
        <w:r>
          <w:rPr>
            <w:noProof/>
            <w:webHidden/>
          </w:rPr>
          <w:fldChar w:fldCharType="end"/>
        </w:r>
      </w:hyperlink>
    </w:p>
    <w:p w14:paraId="1716B2EB" w14:textId="4F6E57FD" w:rsidR="005125B1" w:rsidRDefault="005125B1">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9880528" w:history="1">
        <w:r w:rsidRPr="00E3311B">
          <w:rPr>
            <w:rStyle w:val="Hyperlink"/>
            <w:noProof/>
          </w:rPr>
          <w:t>6.5</w:t>
        </w:r>
        <w:r>
          <w:rPr>
            <w:rFonts w:asciiTheme="minorHAnsi" w:eastAsiaTheme="minorEastAsia" w:hAnsiTheme="minorHAnsi" w:cstheme="minorBidi"/>
            <w:b w:val="0"/>
            <w:bCs w:val="0"/>
            <w:noProof/>
            <w:sz w:val="22"/>
            <w:szCs w:val="22"/>
            <w:lang w:val="de-DE"/>
          </w:rPr>
          <w:tab/>
        </w:r>
        <w:r w:rsidRPr="00E3311B">
          <w:rPr>
            <w:rStyle w:val="Hyperlink"/>
            <w:noProof/>
          </w:rPr>
          <w:t>Custom Attributes list</w:t>
        </w:r>
        <w:r>
          <w:rPr>
            <w:noProof/>
            <w:webHidden/>
          </w:rPr>
          <w:tab/>
        </w:r>
        <w:r>
          <w:rPr>
            <w:noProof/>
            <w:webHidden/>
          </w:rPr>
          <w:fldChar w:fldCharType="begin"/>
        </w:r>
        <w:r>
          <w:rPr>
            <w:noProof/>
            <w:webHidden/>
          </w:rPr>
          <w:instrText xml:space="preserve"> PAGEREF _Toc39880528 \h </w:instrText>
        </w:r>
        <w:r>
          <w:rPr>
            <w:noProof/>
            <w:webHidden/>
          </w:rPr>
        </w:r>
        <w:r>
          <w:rPr>
            <w:noProof/>
            <w:webHidden/>
          </w:rPr>
          <w:fldChar w:fldCharType="separate"/>
        </w:r>
        <w:r w:rsidR="00A2710C">
          <w:rPr>
            <w:noProof/>
            <w:webHidden/>
          </w:rPr>
          <w:t>47</w:t>
        </w:r>
        <w:r>
          <w:rPr>
            <w:noProof/>
            <w:webHidden/>
          </w:rPr>
          <w:fldChar w:fldCharType="end"/>
        </w:r>
      </w:hyperlink>
    </w:p>
    <w:p w14:paraId="5CDA918C" w14:textId="408C92E4" w:rsidR="005125B1" w:rsidRDefault="005125B1">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9880529" w:history="1">
        <w:r w:rsidRPr="00E3311B">
          <w:rPr>
            <w:rStyle w:val="Hyperlink"/>
            <w:noProof/>
          </w:rPr>
          <w:t>6.6</w:t>
        </w:r>
        <w:r>
          <w:rPr>
            <w:rFonts w:asciiTheme="minorHAnsi" w:eastAsiaTheme="minorEastAsia" w:hAnsiTheme="minorHAnsi" w:cstheme="minorBidi"/>
            <w:b w:val="0"/>
            <w:bCs w:val="0"/>
            <w:noProof/>
            <w:sz w:val="22"/>
            <w:szCs w:val="22"/>
            <w:lang w:val="de-DE"/>
          </w:rPr>
          <w:tab/>
        </w:r>
        <w:r w:rsidRPr="00E3311B">
          <w:rPr>
            <w:rStyle w:val="Hyperlink"/>
            <w:noProof/>
          </w:rPr>
          <w:t xml:space="preserve">Distinction between </w:t>
        </w:r>
        <w:r w:rsidRPr="00E3311B">
          <w:rPr>
            <w:rStyle w:val="Hyperlink"/>
            <w:rFonts w:ascii="Courier New" w:hAnsi="Courier New" w:cs="Courier New"/>
            <w:noProof/>
          </w:rPr>
          <w:t>&lt;custom_attributes/&gt;</w:t>
        </w:r>
        <w:r w:rsidRPr="00E3311B">
          <w:rPr>
            <w:rStyle w:val="Hyperlink"/>
            <w:noProof/>
          </w:rPr>
          <w:t xml:space="preserve"> and </w:t>
        </w:r>
        <w:r w:rsidRPr="00E3311B">
          <w:rPr>
            <w:rStyle w:val="Hyperlink"/>
            <w:rFonts w:ascii="Courier New" w:hAnsi="Courier New" w:cs="Courier New"/>
            <w:noProof/>
          </w:rPr>
          <w:t>&lt;appdata/&gt;</w:t>
        </w:r>
        <w:r>
          <w:rPr>
            <w:noProof/>
            <w:webHidden/>
          </w:rPr>
          <w:tab/>
        </w:r>
        <w:r>
          <w:rPr>
            <w:noProof/>
            <w:webHidden/>
          </w:rPr>
          <w:fldChar w:fldCharType="begin"/>
        </w:r>
        <w:r>
          <w:rPr>
            <w:noProof/>
            <w:webHidden/>
          </w:rPr>
          <w:instrText xml:space="preserve"> PAGEREF _Toc39880529 \h </w:instrText>
        </w:r>
        <w:r>
          <w:rPr>
            <w:noProof/>
            <w:webHidden/>
          </w:rPr>
        </w:r>
        <w:r>
          <w:rPr>
            <w:noProof/>
            <w:webHidden/>
          </w:rPr>
          <w:fldChar w:fldCharType="separate"/>
        </w:r>
        <w:r w:rsidR="00A2710C">
          <w:rPr>
            <w:noProof/>
            <w:webHidden/>
          </w:rPr>
          <w:t>52</w:t>
        </w:r>
        <w:r>
          <w:rPr>
            <w:noProof/>
            <w:webHidden/>
          </w:rPr>
          <w:fldChar w:fldCharType="end"/>
        </w:r>
      </w:hyperlink>
    </w:p>
    <w:p w14:paraId="480EA032" w14:textId="58F313B1" w:rsidR="005125B1" w:rsidRDefault="005125B1">
      <w:pPr>
        <w:pStyle w:val="Verzeichnis3"/>
        <w:rPr>
          <w:rFonts w:asciiTheme="minorHAnsi" w:eastAsiaTheme="minorEastAsia" w:hAnsiTheme="minorHAnsi" w:cstheme="minorBidi"/>
          <w:noProof/>
          <w:sz w:val="22"/>
          <w:szCs w:val="22"/>
          <w:lang w:val="de-DE"/>
        </w:rPr>
      </w:pPr>
      <w:hyperlink w:anchor="_Toc39880530" w:history="1">
        <w:r w:rsidRPr="00E3311B">
          <w:rPr>
            <w:rStyle w:val="Hyperlink"/>
            <w:noProof/>
          </w:rPr>
          <w:t>6.6.1</w:t>
        </w:r>
        <w:r>
          <w:rPr>
            <w:rFonts w:asciiTheme="minorHAnsi" w:eastAsiaTheme="minorEastAsia" w:hAnsiTheme="minorHAnsi" w:cstheme="minorBidi"/>
            <w:noProof/>
            <w:sz w:val="22"/>
            <w:szCs w:val="22"/>
            <w:lang w:val="de-DE"/>
          </w:rPr>
          <w:tab/>
        </w:r>
        <w:r w:rsidRPr="00E3311B">
          <w:rPr>
            <w:rStyle w:val="Hyperlink"/>
            <w:noProof/>
          </w:rPr>
          <w:t xml:space="preserve">Needs of different process roles, addressed by </w:t>
        </w:r>
        <w:r w:rsidRPr="00E3311B">
          <w:rPr>
            <w:rStyle w:val="Hyperlink"/>
            <w:rFonts w:ascii="Courier New" w:hAnsi="Courier New" w:cs="Courier New"/>
            <w:i/>
            <w:iCs/>
            <w:noProof/>
          </w:rPr>
          <w:t>&lt;custom_attributes/&gt;</w:t>
        </w:r>
        <w:r w:rsidRPr="00E3311B">
          <w:rPr>
            <w:rStyle w:val="Hyperlink"/>
            <w:noProof/>
          </w:rPr>
          <w:t xml:space="preserve"> and </w:t>
        </w:r>
        <w:r w:rsidRPr="00E3311B">
          <w:rPr>
            <w:rStyle w:val="Hyperlink"/>
            <w:rFonts w:ascii="Courier New" w:hAnsi="Courier New" w:cs="Courier New"/>
            <w:i/>
            <w:iCs/>
            <w:noProof/>
          </w:rPr>
          <w:t>&lt;appdata/&gt;</w:t>
        </w:r>
        <w:r>
          <w:rPr>
            <w:noProof/>
            <w:webHidden/>
          </w:rPr>
          <w:tab/>
        </w:r>
        <w:r>
          <w:rPr>
            <w:noProof/>
            <w:webHidden/>
          </w:rPr>
          <w:fldChar w:fldCharType="begin"/>
        </w:r>
        <w:r>
          <w:rPr>
            <w:noProof/>
            <w:webHidden/>
          </w:rPr>
          <w:instrText xml:space="preserve"> PAGEREF _Toc39880530 \h </w:instrText>
        </w:r>
        <w:r>
          <w:rPr>
            <w:noProof/>
            <w:webHidden/>
          </w:rPr>
        </w:r>
        <w:r>
          <w:rPr>
            <w:noProof/>
            <w:webHidden/>
          </w:rPr>
          <w:fldChar w:fldCharType="separate"/>
        </w:r>
        <w:r w:rsidR="00A2710C">
          <w:rPr>
            <w:noProof/>
            <w:webHidden/>
          </w:rPr>
          <w:t>52</w:t>
        </w:r>
        <w:r>
          <w:rPr>
            <w:noProof/>
            <w:webHidden/>
          </w:rPr>
          <w:fldChar w:fldCharType="end"/>
        </w:r>
      </w:hyperlink>
    </w:p>
    <w:p w14:paraId="74246D10" w14:textId="48C90A07" w:rsidR="005125B1" w:rsidRDefault="005125B1">
      <w:pPr>
        <w:pStyle w:val="Verzeichnis3"/>
        <w:rPr>
          <w:rFonts w:asciiTheme="minorHAnsi" w:eastAsiaTheme="minorEastAsia" w:hAnsiTheme="minorHAnsi" w:cstheme="minorBidi"/>
          <w:noProof/>
          <w:sz w:val="22"/>
          <w:szCs w:val="22"/>
          <w:lang w:val="de-DE"/>
        </w:rPr>
      </w:pPr>
      <w:hyperlink w:anchor="_Toc39880531" w:history="1">
        <w:r w:rsidRPr="00E3311B">
          <w:rPr>
            <w:rStyle w:val="Hyperlink"/>
            <w:noProof/>
          </w:rPr>
          <w:t>6.6.2</w:t>
        </w:r>
        <w:r>
          <w:rPr>
            <w:rFonts w:asciiTheme="minorHAnsi" w:eastAsiaTheme="minorEastAsia" w:hAnsiTheme="minorHAnsi" w:cstheme="minorBidi"/>
            <w:noProof/>
            <w:sz w:val="22"/>
            <w:szCs w:val="22"/>
            <w:lang w:val="de-DE"/>
          </w:rPr>
          <w:tab/>
        </w:r>
        <w:r w:rsidRPr="00E3311B">
          <w:rPr>
            <w:rStyle w:val="Hyperlink"/>
            <w:noProof/>
          </w:rPr>
          <w:t xml:space="preserve">Needs of different applications, addressed by </w:t>
        </w:r>
        <w:r w:rsidRPr="00E3311B">
          <w:rPr>
            <w:rStyle w:val="Hyperlink"/>
            <w:rFonts w:ascii="Courier New" w:hAnsi="Courier New" w:cs="Courier New"/>
            <w:i/>
            <w:iCs/>
            <w:noProof/>
          </w:rPr>
          <w:t>&lt;custom_attributes/&gt;</w:t>
        </w:r>
        <w:r w:rsidRPr="00E3311B">
          <w:rPr>
            <w:rStyle w:val="Hyperlink"/>
            <w:noProof/>
          </w:rPr>
          <w:t xml:space="preserve"> and </w:t>
        </w:r>
        <w:r w:rsidRPr="00E3311B">
          <w:rPr>
            <w:rStyle w:val="Hyperlink"/>
            <w:rFonts w:ascii="Courier New" w:hAnsi="Courier New" w:cs="Courier New"/>
            <w:i/>
            <w:iCs/>
            <w:noProof/>
          </w:rPr>
          <w:t>&lt;appdata/&gt;</w:t>
        </w:r>
        <w:r>
          <w:rPr>
            <w:noProof/>
            <w:webHidden/>
          </w:rPr>
          <w:tab/>
        </w:r>
        <w:r>
          <w:rPr>
            <w:noProof/>
            <w:webHidden/>
          </w:rPr>
          <w:fldChar w:fldCharType="begin"/>
        </w:r>
        <w:r>
          <w:rPr>
            <w:noProof/>
            <w:webHidden/>
          </w:rPr>
          <w:instrText xml:space="preserve"> PAGEREF _Toc39880531 \h </w:instrText>
        </w:r>
        <w:r>
          <w:rPr>
            <w:noProof/>
            <w:webHidden/>
          </w:rPr>
        </w:r>
        <w:r>
          <w:rPr>
            <w:noProof/>
            <w:webHidden/>
          </w:rPr>
          <w:fldChar w:fldCharType="separate"/>
        </w:r>
        <w:r w:rsidR="00A2710C">
          <w:rPr>
            <w:noProof/>
            <w:webHidden/>
          </w:rPr>
          <w:t>52</w:t>
        </w:r>
        <w:r>
          <w:rPr>
            <w:noProof/>
            <w:webHidden/>
          </w:rPr>
          <w:fldChar w:fldCharType="end"/>
        </w:r>
      </w:hyperlink>
    </w:p>
    <w:p w14:paraId="3478E2EB" w14:textId="06BDC0B7" w:rsidR="005125B1" w:rsidRDefault="005125B1">
      <w:pPr>
        <w:pStyle w:val="Verzeichnis3"/>
        <w:rPr>
          <w:rFonts w:asciiTheme="minorHAnsi" w:eastAsiaTheme="minorEastAsia" w:hAnsiTheme="minorHAnsi" w:cstheme="minorBidi"/>
          <w:noProof/>
          <w:sz w:val="22"/>
          <w:szCs w:val="22"/>
          <w:lang w:val="de-DE"/>
        </w:rPr>
      </w:pPr>
      <w:hyperlink w:anchor="_Toc39880532" w:history="1">
        <w:r w:rsidRPr="00E3311B">
          <w:rPr>
            <w:rStyle w:val="Hyperlink"/>
            <w:noProof/>
          </w:rPr>
          <w:t>6.6.3</w:t>
        </w:r>
        <w:r>
          <w:rPr>
            <w:rFonts w:asciiTheme="minorHAnsi" w:eastAsiaTheme="minorEastAsia" w:hAnsiTheme="minorHAnsi" w:cstheme="minorBidi"/>
            <w:noProof/>
            <w:sz w:val="22"/>
            <w:szCs w:val="22"/>
            <w:lang w:val="de-DE"/>
          </w:rPr>
          <w:tab/>
        </w:r>
        <w:r w:rsidRPr="00E3311B">
          <w:rPr>
            <w:rStyle w:val="Hyperlink"/>
            <w:noProof/>
          </w:rPr>
          <w:t xml:space="preserve">Different levels of </w:t>
        </w:r>
        <w:r w:rsidRPr="00E3311B">
          <w:rPr>
            <w:rStyle w:val="Hyperlink"/>
            <w:rFonts w:ascii="Courier New" w:hAnsi="Courier New" w:cs="Courier New"/>
            <w:i/>
            <w:iCs/>
            <w:noProof/>
          </w:rPr>
          <w:t>&lt;custom_attributes/&gt;</w:t>
        </w:r>
        <w:r w:rsidRPr="00E3311B">
          <w:rPr>
            <w:rStyle w:val="Hyperlink"/>
            <w:noProof/>
          </w:rPr>
          <w:t xml:space="preserve"> and </w:t>
        </w:r>
        <w:r w:rsidRPr="00E3311B">
          <w:rPr>
            <w:rStyle w:val="Hyperlink"/>
            <w:rFonts w:ascii="Courier New" w:hAnsi="Courier New" w:cs="Courier New"/>
            <w:i/>
            <w:iCs/>
            <w:noProof/>
          </w:rPr>
          <w:t>&lt;appdata/&gt;</w:t>
        </w:r>
        <w:r w:rsidRPr="00E3311B">
          <w:rPr>
            <w:rStyle w:val="Hyperlink"/>
            <w:noProof/>
          </w:rPr>
          <w:t xml:space="preserve"> within χMCF data model</w:t>
        </w:r>
        <w:r>
          <w:rPr>
            <w:noProof/>
            <w:webHidden/>
          </w:rPr>
          <w:tab/>
        </w:r>
        <w:r>
          <w:rPr>
            <w:noProof/>
            <w:webHidden/>
          </w:rPr>
          <w:fldChar w:fldCharType="begin"/>
        </w:r>
        <w:r>
          <w:rPr>
            <w:noProof/>
            <w:webHidden/>
          </w:rPr>
          <w:instrText xml:space="preserve"> PAGEREF _Toc39880532 \h </w:instrText>
        </w:r>
        <w:r>
          <w:rPr>
            <w:noProof/>
            <w:webHidden/>
          </w:rPr>
        </w:r>
        <w:r>
          <w:rPr>
            <w:noProof/>
            <w:webHidden/>
          </w:rPr>
          <w:fldChar w:fldCharType="separate"/>
        </w:r>
        <w:r w:rsidR="00A2710C">
          <w:rPr>
            <w:noProof/>
            <w:webHidden/>
          </w:rPr>
          <w:t>53</w:t>
        </w:r>
        <w:r>
          <w:rPr>
            <w:noProof/>
            <w:webHidden/>
          </w:rPr>
          <w:fldChar w:fldCharType="end"/>
        </w:r>
      </w:hyperlink>
    </w:p>
    <w:p w14:paraId="1CA61EA0" w14:textId="114DF255" w:rsidR="005125B1" w:rsidRDefault="005125B1">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39880533" w:history="1">
        <w:r w:rsidRPr="00E3311B">
          <w:rPr>
            <w:rStyle w:val="Hyperlink"/>
            <w:noProof/>
            <w14:scene3d>
              <w14:camera w14:prst="orthographicFront"/>
              <w14:lightRig w14:rig="threePt" w14:dir="t">
                <w14:rot w14:lat="0" w14:lon="0" w14:rev="0"/>
              </w14:lightRig>
            </w14:scene3d>
          </w:rPr>
          <w:t>7</w:t>
        </w:r>
        <w:r>
          <w:rPr>
            <w:rFonts w:asciiTheme="minorHAnsi" w:eastAsiaTheme="minorEastAsia" w:hAnsiTheme="minorHAnsi" w:cstheme="minorBidi"/>
            <w:b w:val="0"/>
            <w:bCs w:val="0"/>
            <w:caps w:val="0"/>
            <w:noProof/>
            <w:sz w:val="22"/>
            <w:szCs w:val="22"/>
            <w:lang w:val="de-DE"/>
          </w:rPr>
          <w:tab/>
        </w:r>
        <w:r w:rsidRPr="00E3311B">
          <w:rPr>
            <w:rStyle w:val="Hyperlink"/>
            <w:noProof/>
          </w:rPr>
          <w:t>0D connections</w:t>
        </w:r>
        <w:r>
          <w:rPr>
            <w:noProof/>
            <w:webHidden/>
          </w:rPr>
          <w:tab/>
        </w:r>
        <w:r>
          <w:rPr>
            <w:noProof/>
            <w:webHidden/>
          </w:rPr>
          <w:fldChar w:fldCharType="begin"/>
        </w:r>
        <w:r>
          <w:rPr>
            <w:noProof/>
            <w:webHidden/>
          </w:rPr>
          <w:instrText xml:space="preserve"> PAGEREF _Toc39880533 \h </w:instrText>
        </w:r>
        <w:r>
          <w:rPr>
            <w:noProof/>
            <w:webHidden/>
          </w:rPr>
        </w:r>
        <w:r>
          <w:rPr>
            <w:noProof/>
            <w:webHidden/>
          </w:rPr>
          <w:fldChar w:fldCharType="separate"/>
        </w:r>
        <w:r w:rsidR="00A2710C">
          <w:rPr>
            <w:noProof/>
            <w:webHidden/>
          </w:rPr>
          <w:t>54</w:t>
        </w:r>
        <w:r>
          <w:rPr>
            <w:noProof/>
            <w:webHidden/>
          </w:rPr>
          <w:fldChar w:fldCharType="end"/>
        </w:r>
      </w:hyperlink>
    </w:p>
    <w:p w14:paraId="2BF19E04" w14:textId="69736B20" w:rsidR="005125B1" w:rsidRDefault="005125B1">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9880534" w:history="1">
        <w:r w:rsidRPr="00E3311B">
          <w:rPr>
            <w:rStyle w:val="Hyperlink"/>
            <w:noProof/>
          </w:rPr>
          <w:t>7.1</w:t>
        </w:r>
        <w:r>
          <w:rPr>
            <w:rFonts w:asciiTheme="minorHAnsi" w:eastAsiaTheme="minorEastAsia" w:hAnsiTheme="minorHAnsi" w:cstheme="minorBidi"/>
            <w:b w:val="0"/>
            <w:bCs w:val="0"/>
            <w:noProof/>
            <w:sz w:val="22"/>
            <w:szCs w:val="22"/>
            <w:lang w:val="de-DE"/>
          </w:rPr>
          <w:tab/>
        </w:r>
        <w:r w:rsidRPr="00E3311B">
          <w:rPr>
            <w:rStyle w:val="Hyperlink"/>
            <w:noProof/>
          </w:rPr>
          <w:t>Generic Definitions</w:t>
        </w:r>
        <w:r>
          <w:rPr>
            <w:noProof/>
            <w:webHidden/>
          </w:rPr>
          <w:tab/>
        </w:r>
        <w:r>
          <w:rPr>
            <w:noProof/>
            <w:webHidden/>
          </w:rPr>
          <w:fldChar w:fldCharType="begin"/>
        </w:r>
        <w:r>
          <w:rPr>
            <w:noProof/>
            <w:webHidden/>
          </w:rPr>
          <w:instrText xml:space="preserve"> PAGEREF _Toc39880534 \h </w:instrText>
        </w:r>
        <w:r>
          <w:rPr>
            <w:noProof/>
            <w:webHidden/>
          </w:rPr>
        </w:r>
        <w:r>
          <w:rPr>
            <w:noProof/>
            <w:webHidden/>
          </w:rPr>
          <w:fldChar w:fldCharType="separate"/>
        </w:r>
        <w:r w:rsidR="00A2710C">
          <w:rPr>
            <w:noProof/>
            <w:webHidden/>
          </w:rPr>
          <w:t>54</w:t>
        </w:r>
        <w:r>
          <w:rPr>
            <w:noProof/>
            <w:webHidden/>
          </w:rPr>
          <w:fldChar w:fldCharType="end"/>
        </w:r>
      </w:hyperlink>
    </w:p>
    <w:p w14:paraId="6F47DAA3" w14:textId="6952707B" w:rsidR="005125B1" w:rsidRDefault="005125B1">
      <w:pPr>
        <w:pStyle w:val="Verzeichnis3"/>
        <w:rPr>
          <w:rFonts w:asciiTheme="minorHAnsi" w:eastAsiaTheme="minorEastAsia" w:hAnsiTheme="minorHAnsi" w:cstheme="minorBidi"/>
          <w:noProof/>
          <w:sz w:val="22"/>
          <w:szCs w:val="22"/>
          <w:lang w:val="de-DE"/>
        </w:rPr>
      </w:pPr>
      <w:hyperlink w:anchor="_Toc39880535" w:history="1">
        <w:r w:rsidRPr="00E3311B">
          <w:rPr>
            <w:rStyle w:val="Hyperlink"/>
            <w:noProof/>
          </w:rPr>
          <w:t>7.1.1</w:t>
        </w:r>
        <w:r>
          <w:rPr>
            <w:rFonts w:asciiTheme="minorHAnsi" w:eastAsiaTheme="minorEastAsia" w:hAnsiTheme="minorHAnsi" w:cstheme="minorBidi"/>
            <w:noProof/>
            <w:sz w:val="22"/>
            <w:szCs w:val="22"/>
            <w:lang w:val="de-DE"/>
          </w:rPr>
          <w:tab/>
        </w:r>
        <w:r w:rsidRPr="00E3311B">
          <w:rPr>
            <w:rStyle w:val="Hyperlink"/>
            <w:noProof/>
          </w:rPr>
          <w:t>Identification</w:t>
        </w:r>
        <w:r>
          <w:rPr>
            <w:noProof/>
            <w:webHidden/>
          </w:rPr>
          <w:tab/>
        </w:r>
        <w:r>
          <w:rPr>
            <w:noProof/>
            <w:webHidden/>
          </w:rPr>
          <w:fldChar w:fldCharType="begin"/>
        </w:r>
        <w:r>
          <w:rPr>
            <w:noProof/>
            <w:webHidden/>
          </w:rPr>
          <w:instrText xml:space="preserve"> PAGEREF _Toc39880535 \h </w:instrText>
        </w:r>
        <w:r>
          <w:rPr>
            <w:noProof/>
            <w:webHidden/>
          </w:rPr>
        </w:r>
        <w:r>
          <w:rPr>
            <w:noProof/>
            <w:webHidden/>
          </w:rPr>
          <w:fldChar w:fldCharType="separate"/>
        </w:r>
        <w:r w:rsidR="00A2710C">
          <w:rPr>
            <w:noProof/>
            <w:webHidden/>
          </w:rPr>
          <w:t>54</w:t>
        </w:r>
        <w:r>
          <w:rPr>
            <w:noProof/>
            <w:webHidden/>
          </w:rPr>
          <w:fldChar w:fldCharType="end"/>
        </w:r>
      </w:hyperlink>
    </w:p>
    <w:p w14:paraId="329BA197" w14:textId="3CED8C6F" w:rsidR="005125B1" w:rsidRDefault="005125B1">
      <w:pPr>
        <w:pStyle w:val="Verzeichnis3"/>
        <w:rPr>
          <w:rFonts w:asciiTheme="minorHAnsi" w:eastAsiaTheme="minorEastAsia" w:hAnsiTheme="minorHAnsi" w:cstheme="minorBidi"/>
          <w:noProof/>
          <w:sz w:val="22"/>
          <w:szCs w:val="22"/>
          <w:lang w:val="de-DE"/>
        </w:rPr>
      </w:pPr>
      <w:hyperlink w:anchor="_Toc39880536" w:history="1">
        <w:r w:rsidRPr="00E3311B">
          <w:rPr>
            <w:rStyle w:val="Hyperlink"/>
            <w:noProof/>
          </w:rPr>
          <w:t>7.1.2</w:t>
        </w:r>
        <w:r>
          <w:rPr>
            <w:rFonts w:asciiTheme="minorHAnsi" w:eastAsiaTheme="minorEastAsia" w:hAnsiTheme="minorHAnsi" w:cstheme="minorBidi"/>
            <w:noProof/>
            <w:sz w:val="22"/>
            <w:szCs w:val="22"/>
            <w:lang w:val="de-DE"/>
          </w:rPr>
          <w:tab/>
        </w:r>
        <w:r w:rsidRPr="00E3311B">
          <w:rPr>
            <w:rStyle w:val="Hyperlink"/>
            <w:noProof/>
          </w:rPr>
          <w:t>Location</w:t>
        </w:r>
        <w:r>
          <w:rPr>
            <w:noProof/>
            <w:webHidden/>
          </w:rPr>
          <w:tab/>
        </w:r>
        <w:r>
          <w:rPr>
            <w:noProof/>
            <w:webHidden/>
          </w:rPr>
          <w:fldChar w:fldCharType="begin"/>
        </w:r>
        <w:r>
          <w:rPr>
            <w:noProof/>
            <w:webHidden/>
          </w:rPr>
          <w:instrText xml:space="preserve"> PAGEREF _Toc39880536 \h </w:instrText>
        </w:r>
        <w:r>
          <w:rPr>
            <w:noProof/>
            <w:webHidden/>
          </w:rPr>
        </w:r>
        <w:r>
          <w:rPr>
            <w:noProof/>
            <w:webHidden/>
          </w:rPr>
          <w:fldChar w:fldCharType="separate"/>
        </w:r>
        <w:r w:rsidR="00A2710C">
          <w:rPr>
            <w:noProof/>
            <w:webHidden/>
          </w:rPr>
          <w:t>54</w:t>
        </w:r>
        <w:r>
          <w:rPr>
            <w:noProof/>
            <w:webHidden/>
          </w:rPr>
          <w:fldChar w:fldCharType="end"/>
        </w:r>
      </w:hyperlink>
    </w:p>
    <w:p w14:paraId="1792F9CC" w14:textId="7D52B47B" w:rsidR="005125B1" w:rsidRDefault="005125B1">
      <w:pPr>
        <w:pStyle w:val="Verzeichnis3"/>
        <w:rPr>
          <w:rFonts w:asciiTheme="minorHAnsi" w:eastAsiaTheme="minorEastAsia" w:hAnsiTheme="minorHAnsi" w:cstheme="minorBidi"/>
          <w:noProof/>
          <w:sz w:val="22"/>
          <w:szCs w:val="22"/>
          <w:lang w:val="de-DE"/>
        </w:rPr>
      </w:pPr>
      <w:hyperlink w:anchor="_Toc39880537" w:history="1">
        <w:r w:rsidRPr="00E3311B">
          <w:rPr>
            <w:rStyle w:val="Hyperlink"/>
            <w:noProof/>
          </w:rPr>
          <w:t>7.1.3</w:t>
        </w:r>
        <w:r>
          <w:rPr>
            <w:rFonts w:asciiTheme="minorHAnsi" w:eastAsiaTheme="minorEastAsia" w:hAnsiTheme="minorHAnsi" w:cstheme="minorBidi"/>
            <w:noProof/>
            <w:sz w:val="22"/>
            <w:szCs w:val="22"/>
            <w:lang w:val="de-DE"/>
          </w:rPr>
          <w:tab/>
        </w:r>
        <w:r w:rsidRPr="00E3311B">
          <w:rPr>
            <w:rStyle w:val="Hyperlink"/>
            <w:noProof/>
          </w:rPr>
          <w:t>Direction</w:t>
        </w:r>
        <w:r>
          <w:rPr>
            <w:noProof/>
            <w:webHidden/>
          </w:rPr>
          <w:tab/>
        </w:r>
        <w:r>
          <w:rPr>
            <w:noProof/>
            <w:webHidden/>
          </w:rPr>
          <w:fldChar w:fldCharType="begin"/>
        </w:r>
        <w:r>
          <w:rPr>
            <w:noProof/>
            <w:webHidden/>
          </w:rPr>
          <w:instrText xml:space="preserve"> PAGEREF _Toc39880537 \h </w:instrText>
        </w:r>
        <w:r>
          <w:rPr>
            <w:noProof/>
            <w:webHidden/>
          </w:rPr>
        </w:r>
        <w:r>
          <w:rPr>
            <w:noProof/>
            <w:webHidden/>
          </w:rPr>
          <w:fldChar w:fldCharType="separate"/>
        </w:r>
        <w:r w:rsidR="00A2710C">
          <w:rPr>
            <w:noProof/>
            <w:webHidden/>
          </w:rPr>
          <w:t>55</w:t>
        </w:r>
        <w:r>
          <w:rPr>
            <w:noProof/>
            <w:webHidden/>
          </w:rPr>
          <w:fldChar w:fldCharType="end"/>
        </w:r>
      </w:hyperlink>
    </w:p>
    <w:p w14:paraId="7C85B5B6" w14:textId="61E66168" w:rsidR="005125B1" w:rsidRDefault="005125B1">
      <w:pPr>
        <w:pStyle w:val="Verzeichnis3"/>
        <w:rPr>
          <w:rFonts w:asciiTheme="minorHAnsi" w:eastAsiaTheme="minorEastAsia" w:hAnsiTheme="minorHAnsi" w:cstheme="minorBidi"/>
          <w:noProof/>
          <w:sz w:val="22"/>
          <w:szCs w:val="22"/>
          <w:lang w:val="de-DE"/>
        </w:rPr>
      </w:pPr>
      <w:hyperlink w:anchor="_Toc39880538" w:history="1">
        <w:r w:rsidRPr="00E3311B">
          <w:rPr>
            <w:rStyle w:val="Hyperlink"/>
            <w:noProof/>
          </w:rPr>
          <w:t>7.1.4</w:t>
        </w:r>
        <w:r>
          <w:rPr>
            <w:rFonts w:asciiTheme="minorHAnsi" w:eastAsiaTheme="minorEastAsia" w:hAnsiTheme="minorHAnsi" w:cstheme="minorBidi"/>
            <w:noProof/>
            <w:sz w:val="22"/>
            <w:szCs w:val="22"/>
            <w:lang w:val="de-DE"/>
          </w:rPr>
          <w:tab/>
        </w:r>
        <w:r w:rsidRPr="00E3311B">
          <w:rPr>
            <w:rStyle w:val="Hyperlink"/>
            <w:noProof/>
          </w:rPr>
          <w:t>Type Specification</w:t>
        </w:r>
        <w:r>
          <w:rPr>
            <w:noProof/>
            <w:webHidden/>
          </w:rPr>
          <w:tab/>
        </w:r>
        <w:r>
          <w:rPr>
            <w:noProof/>
            <w:webHidden/>
          </w:rPr>
          <w:fldChar w:fldCharType="begin"/>
        </w:r>
        <w:r>
          <w:rPr>
            <w:noProof/>
            <w:webHidden/>
          </w:rPr>
          <w:instrText xml:space="preserve"> PAGEREF _Toc39880538 \h </w:instrText>
        </w:r>
        <w:r>
          <w:rPr>
            <w:noProof/>
            <w:webHidden/>
          </w:rPr>
        </w:r>
        <w:r>
          <w:rPr>
            <w:noProof/>
            <w:webHidden/>
          </w:rPr>
          <w:fldChar w:fldCharType="separate"/>
        </w:r>
        <w:r w:rsidR="00A2710C">
          <w:rPr>
            <w:noProof/>
            <w:webHidden/>
          </w:rPr>
          <w:t>56</w:t>
        </w:r>
        <w:r>
          <w:rPr>
            <w:noProof/>
            <w:webHidden/>
          </w:rPr>
          <w:fldChar w:fldCharType="end"/>
        </w:r>
      </w:hyperlink>
    </w:p>
    <w:p w14:paraId="30990692" w14:textId="7FF37B9C" w:rsidR="005125B1" w:rsidRDefault="005125B1">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9880539" w:history="1">
        <w:r w:rsidRPr="00E3311B">
          <w:rPr>
            <w:rStyle w:val="Hyperlink"/>
            <w:noProof/>
          </w:rPr>
          <w:t>7.2</w:t>
        </w:r>
        <w:r>
          <w:rPr>
            <w:rFonts w:asciiTheme="minorHAnsi" w:eastAsiaTheme="minorEastAsia" w:hAnsiTheme="minorHAnsi" w:cstheme="minorBidi"/>
            <w:b w:val="0"/>
            <w:bCs w:val="0"/>
            <w:noProof/>
            <w:sz w:val="22"/>
            <w:szCs w:val="22"/>
            <w:lang w:val="de-DE"/>
          </w:rPr>
          <w:tab/>
        </w:r>
        <w:r w:rsidRPr="00E3311B">
          <w:rPr>
            <w:rStyle w:val="Hyperlink"/>
            <w:noProof/>
          </w:rPr>
          <w:t>Spot Welds</w:t>
        </w:r>
        <w:r>
          <w:rPr>
            <w:noProof/>
            <w:webHidden/>
          </w:rPr>
          <w:tab/>
        </w:r>
        <w:r>
          <w:rPr>
            <w:noProof/>
            <w:webHidden/>
          </w:rPr>
          <w:fldChar w:fldCharType="begin"/>
        </w:r>
        <w:r>
          <w:rPr>
            <w:noProof/>
            <w:webHidden/>
          </w:rPr>
          <w:instrText xml:space="preserve"> PAGEREF _Toc39880539 \h </w:instrText>
        </w:r>
        <w:r>
          <w:rPr>
            <w:noProof/>
            <w:webHidden/>
          </w:rPr>
        </w:r>
        <w:r>
          <w:rPr>
            <w:noProof/>
            <w:webHidden/>
          </w:rPr>
          <w:fldChar w:fldCharType="separate"/>
        </w:r>
        <w:r w:rsidR="00A2710C">
          <w:rPr>
            <w:noProof/>
            <w:webHidden/>
          </w:rPr>
          <w:t>56</w:t>
        </w:r>
        <w:r>
          <w:rPr>
            <w:noProof/>
            <w:webHidden/>
          </w:rPr>
          <w:fldChar w:fldCharType="end"/>
        </w:r>
      </w:hyperlink>
    </w:p>
    <w:p w14:paraId="799DE7D3" w14:textId="5B82EBFB" w:rsidR="005125B1" w:rsidRDefault="005125B1">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9880540" w:history="1">
        <w:r w:rsidRPr="00E3311B">
          <w:rPr>
            <w:rStyle w:val="Hyperlink"/>
            <w:noProof/>
          </w:rPr>
          <w:t>7.3</w:t>
        </w:r>
        <w:r>
          <w:rPr>
            <w:rFonts w:asciiTheme="minorHAnsi" w:eastAsiaTheme="minorEastAsia" w:hAnsiTheme="minorHAnsi" w:cstheme="minorBidi"/>
            <w:b w:val="0"/>
            <w:bCs w:val="0"/>
            <w:noProof/>
            <w:sz w:val="22"/>
            <w:szCs w:val="22"/>
            <w:lang w:val="de-DE"/>
          </w:rPr>
          <w:tab/>
        </w:r>
        <w:r w:rsidRPr="00E3311B">
          <w:rPr>
            <w:rStyle w:val="Hyperlink"/>
            <w:noProof/>
          </w:rPr>
          <w:t>Robscans</w:t>
        </w:r>
        <w:r>
          <w:rPr>
            <w:noProof/>
            <w:webHidden/>
          </w:rPr>
          <w:tab/>
        </w:r>
        <w:r>
          <w:rPr>
            <w:noProof/>
            <w:webHidden/>
          </w:rPr>
          <w:fldChar w:fldCharType="begin"/>
        </w:r>
        <w:r>
          <w:rPr>
            <w:noProof/>
            <w:webHidden/>
          </w:rPr>
          <w:instrText xml:space="preserve"> PAGEREF _Toc39880540 \h </w:instrText>
        </w:r>
        <w:r>
          <w:rPr>
            <w:noProof/>
            <w:webHidden/>
          </w:rPr>
        </w:r>
        <w:r>
          <w:rPr>
            <w:noProof/>
            <w:webHidden/>
          </w:rPr>
          <w:fldChar w:fldCharType="separate"/>
        </w:r>
        <w:r w:rsidR="00A2710C">
          <w:rPr>
            <w:noProof/>
            <w:webHidden/>
          </w:rPr>
          <w:t>57</w:t>
        </w:r>
        <w:r>
          <w:rPr>
            <w:noProof/>
            <w:webHidden/>
          </w:rPr>
          <w:fldChar w:fldCharType="end"/>
        </w:r>
      </w:hyperlink>
    </w:p>
    <w:p w14:paraId="39D39339" w14:textId="4F901EC6" w:rsidR="005125B1" w:rsidRDefault="005125B1">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9880541" w:history="1">
        <w:r w:rsidRPr="00E3311B">
          <w:rPr>
            <w:rStyle w:val="Hyperlink"/>
            <w:noProof/>
          </w:rPr>
          <w:t>7.4</w:t>
        </w:r>
        <w:r>
          <w:rPr>
            <w:rFonts w:asciiTheme="minorHAnsi" w:eastAsiaTheme="minorEastAsia" w:hAnsiTheme="minorHAnsi" w:cstheme="minorBidi"/>
            <w:b w:val="0"/>
            <w:bCs w:val="0"/>
            <w:noProof/>
            <w:sz w:val="22"/>
            <w:szCs w:val="22"/>
            <w:lang w:val="de-DE"/>
          </w:rPr>
          <w:tab/>
        </w:r>
        <w:r w:rsidRPr="00E3311B">
          <w:rPr>
            <w:rStyle w:val="Hyperlink"/>
            <w:noProof/>
          </w:rPr>
          <w:t>Rivets</w:t>
        </w:r>
        <w:r>
          <w:rPr>
            <w:noProof/>
            <w:webHidden/>
          </w:rPr>
          <w:tab/>
        </w:r>
        <w:r>
          <w:rPr>
            <w:noProof/>
            <w:webHidden/>
          </w:rPr>
          <w:fldChar w:fldCharType="begin"/>
        </w:r>
        <w:r>
          <w:rPr>
            <w:noProof/>
            <w:webHidden/>
          </w:rPr>
          <w:instrText xml:space="preserve"> PAGEREF _Toc39880541 \h </w:instrText>
        </w:r>
        <w:r>
          <w:rPr>
            <w:noProof/>
            <w:webHidden/>
          </w:rPr>
        </w:r>
        <w:r>
          <w:rPr>
            <w:noProof/>
            <w:webHidden/>
          </w:rPr>
          <w:fldChar w:fldCharType="separate"/>
        </w:r>
        <w:r w:rsidR="00A2710C">
          <w:rPr>
            <w:noProof/>
            <w:webHidden/>
          </w:rPr>
          <w:t>60</w:t>
        </w:r>
        <w:r>
          <w:rPr>
            <w:noProof/>
            <w:webHidden/>
          </w:rPr>
          <w:fldChar w:fldCharType="end"/>
        </w:r>
      </w:hyperlink>
    </w:p>
    <w:p w14:paraId="04C3B812" w14:textId="0BF57BBB" w:rsidR="005125B1" w:rsidRDefault="005125B1">
      <w:pPr>
        <w:pStyle w:val="Verzeichnis3"/>
        <w:rPr>
          <w:rFonts w:asciiTheme="minorHAnsi" w:eastAsiaTheme="minorEastAsia" w:hAnsiTheme="minorHAnsi" w:cstheme="minorBidi"/>
          <w:noProof/>
          <w:sz w:val="22"/>
          <w:szCs w:val="22"/>
          <w:lang w:val="de-DE"/>
        </w:rPr>
      </w:pPr>
      <w:hyperlink w:anchor="_Toc39880542" w:history="1">
        <w:r w:rsidRPr="00E3311B">
          <w:rPr>
            <w:rStyle w:val="Hyperlink"/>
            <w:noProof/>
          </w:rPr>
          <w:t>7.4.1</w:t>
        </w:r>
        <w:r>
          <w:rPr>
            <w:rFonts w:asciiTheme="minorHAnsi" w:eastAsiaTheme="minorEastAsia" w:hAnsiTheme="minorHAnsi" w:cstheme="minorBidi"/>
            <w:noProof/>
            <w:sz w:val="22"/>
            <w:szCs w:val="22"/>
            <w:lang w:val="de-DE"/>
          </w:rPr>
          <w:tab/>
        </w:r>
        <w:r w:rsidRPr="00E3311B">
          <w:rPr>
            <w:rStyle w:val="Hyperlink"/>
            <w:noProof/>
          </w:rPr>
          <w:t>Blind Rivets</w:t>
        </w:r>
        <w:r>
          <w:rPr>
            <w:noProof/>
            <w:webHidden/>
          </w:rPr>
          <w:tab/>
        </w:r>
        <w:r>
          <w:rPr>
            <w:noProof/>
            <w:webHidden/>
          </w:rPr>
          <w:fldChar w:fldCharType="begin"/>
        </w:r>
        <w:r>
          <w:rPr>
            <w:noProof/>
            <w:webHidden/>
          </w:rPr>
          <w:instrText xml:space="preserve"> PAGEREF _Toc39880542 \h </w:instrText>
        </w:r>
        <w:r>
          <w:rPr>
            <w:noProof/>
            <w:webHidden/>
          </w:rPr>
        </w:r>
        <w:r>
          <w:rPr>
            <w:noProof/>
            <w:webHidden/>
          </w:rPr>
          <w:fldChar w:fldCharType="separate"/>
        </w:r>
        <w:r w:rsidR="00A2710C">
          <w:rPr>
            <w:noProof/>
            <w:webHidden/>
          </w:rPr>
          <w:t>62</w:t>
        </w:r>
        <w:r>
          <w:rPr>
            <w:noProof/>
            <w:webHidden/>
          </w:rPr>
          <w:fldChar w:fldCharType="end"/>
        </w:r>
      </w:hyperlink>
    </w:p>
    <w:p w14:paraId="63792D27" w14:textId="68B97803" w:rsidR="005125B1" w:rsidRDefault="005125B1">
      <w:pPr>
        <w:pStyle w:val="Verzeichnis3"/>
        <w:rPr>
          <w:rFonts w:asciiTheme="minorHAnsi" w:eastAsiaTheme="minorEastAsia" w:hAnsiTheme="minorHAnsi" w:cstheme="minorBidi"/>
          <w:noProof/>
          <w:sz w:val="22"/>
          <w:szCs w:val="22"/>
          <w:lang w:val="de-DE"/>
        </w:rPr>
      </w:pPr>
      <w:hyperlink w:anchor="_Toc39880543" w:history="1">
        <w:r w:rsidRPr="00E3311B">
          <w:rPr>
            <w:rStyle w:val="Hyperlink"/>
            <w:noProof/>
          </w:rPr>
          <w:t>7.4.2</w:t>
        </w:r>
        <w:r>
          <w:rPr>
            <w:rFonts w:asciiTheme="minorHAnsi" w:eastAsiaTheme="minorEastAsia" w:hAnsiTheme="minorHAnsi" w:cstheme="minorBidi"/>
            <w:noProof/>
            <w:sz w:val="22"/>
            <w:szCs w:val="22"/>
            <w:lang w:val="de-DE"/>
          </w:rPr>
          <w:tab/>
        </w:r>
        <w:r w:rsidRPr="00E3311B">
          <w:rPr>
            <w:rStyle w:val="Hyperlink"/>
            <w:noProof/>
          </w:rPr>
          <w:t>Self-Piercing Rivets</w:t>
        </w:r>
        <w:r>
          <w:rPr>
            <w:noProof/>
            <w:webHidden/>
          </w:rPr>
          <w:tab/>
        </w:r>
        <w:r>
          <w:rPr>
            <w:noProof/>
            <w:webHidden/>
          </w:rPr>
          <w:fldChar w:fldCharType="begin"/>
        </w:r>
        <w:r>
          <w:rPr>
            <w:noProof/>
            <w:webHidden/>
          </w:rPr>
          <w:instrText xml:space="preserve"> PAGEREF _Toc39880543 \h </w:instrText>
        </w:r>
        <w:r>
          <w:rPr>
            <w:noProof/>
            <w:webHidden/>
          </w:rPr>
        </w:r>
        <w:r>
          <w:rPr>
            <w:noProof/>
            <w:webHidden/>
          </w:rPr>
          <w:fldChar w:fldCharType="separate"/>
        </w:r>
        <w:r w:rsidR="00A2710C">
          <w:rPr>
            <w:noProof/>
            <w:webHidden/>
          </w:rPr>
          <w:t>65</w:t>
        </w:r>
        <w:r>
          <w:rPr>
            <w:noProof/>
            <w:webHidden/>
          </w:rPr>
          <w:fldChar w:fldCharType="end"/>
        </w:r>
      </w:hyperlink>
    </w:p>
    <w:p w14:paraId="3AC62E39" w14:textId="1C32FA35" w:rsidR="005125B1" w:rsidRDefault="005125B1">
      <w:pPr>
        <w:pStyle w:val="Verzeichnis3"/>
        <w:rPr>
          <w:rFonts w:asciiTheme="minorHAnsi" w:eastAsiaTheme="minorEastAsia" w:hAnsiTheme="minorHAnsi" w:cstheme="minorBidi"/>
          <w:noProof/>
          <w:sz w:val="22"/>
          <w:szCs w:val="22"/>
          <w:lang w:val="de-DE"/>
        </w:rPr>
      </w:pPr>
      <w:hyperlink w:anchor="_Toc39880544" w:history="1">
        <w:r w:rsidRPr="00E3311B">
          <w:rPr>
            <w:rStyle w:val="Hyperlink"/>
            <w:noProof/>
          </w:rPr>
          <w:t>7.4.3</w:t>
        </w:r>
        <w:r>
          <w:rPr>
            <w:rFonts w:asciiTheme="minorHAnsi" w:eastAsiaTheme="minorEastAsia" w:hAnsiTheme="minorHAnsi" w:cstheme="minorBidi"/>
            <w:noProof/>
            <w:sz w:val="22"/>
            <w:szCs w:val="22"/>
            <w:lang w:val="de-DE"/>
          </w:rPr>
          <w:tab/>
        </w:r>
        <w:r w:rsidRPr="00E3311B">
          <w:rPr>
            <w:rStyle w:val="Hyperlink"/>
            <w:noProof/>
          </w:rPr>
          <w:t>Solid Rivets</w:t>
        </w:r>
        <w:r>
          <w:rPr>
            <w:noProof/>
            <w:webHidden/>
          </w:rPr>
          <w:tab/>
        </w:r>
        <w:r>
          <w:rPr>
            <w:noProof/>
            <w:webHidden/>
          </w:rPr>
          <w:fldChar w:fldCharType="begin"/>
        </w:r>
        <w:r>
          <w:rPr>
            <w:noProof/>
            <w:webHidden/>
          </w:rPr>
          <w:instrText xml:space="preserve"> PAGEREF _Toc39880544 \h </w:instrText>
        </w:r>
        <w:r>
          <w:rPr>
            <w:noProof/>
            <w:webHidden/>
          </w:rPr>
        </w:r>
        <w:r>
          <w:rPr>
            <w:noProof/>
            <w:webHidden/>
          </w:rPr>
          <w:fldChar w:fldCharType="separate"/>
        </w:r>
        <w:r w:rsidR="00A2710C">
          <w:rPr>
            <w:noProof/>
            <w:webHidden/>
          </w:rPr>
          <w:t>66</w:t>
        </w:r>
        <w:r>
          <w:rPr>
            <w:noProof/>
            <w:webHidden/>
          </w:rPr>
          <w:fldChar w:fldCharType="end"/>
        </w:r>
      </w:hyperlink>
    </w:p>
    <w:p w14:paraId="5FE8209D" w14:textId="4FB548CD" w:rsidR="005125B1" w:rsidRDefault="005125B1">
      <w:pPr>
        <w:pStyle w:val="Verzeichnis3"/>
        <w:rPr>
          <w:rFonts w:asciiTheme="minorHAnsi" w:eastAsiaTheme="minorEastAsia" w:hAnsiTheme="minorHAnsi" w:cstheme="minorBidi"/>
          <w:noProof/>
          <w:sz w:val="22"/>
          <w:szCs w:val="22"/>
          <w:lang w:val="de-DE"/>
        </w:rPr>
      </w:pPr>
      <w:hyperlink w:anchor="_Toc39880545" w:history="1">
        <w:r w:rsidRPr="00E3311B">
          <w:rPr>
            <w:rStyle w:val="Hyperlink"/>
            <w:noProof/>
          </w:rPr>
          <w:t>7.4.4</w:t>
        </w:r>
        <w:r>
          <w:rPr>
            <w:rFonts w:asciiTheme="minorHAnsi" w:eastAsiaTheme="minorEastAsia" w:hAnsiTheme="minorHAnsi" w:cstheme="minorBidi"/>
            <w:noProof/>
            <w:sz w:val="22"/>
            <w:szCs w:val="22"/>
            <w:lang w:val="de-DE"/>
          </w:rPr>
          <w:tab/>
        </w:r>
        <w:r w:rsidRPr="00E3311B">
          <w:rPr>
            <w:rStyle w:val="Hyperlink"/>
            <w:noProof/>
          </w:rPr>
          <w:t>Swop Rivets</w:t>
        </w:r>
        <w:r>
          <w:rPr>
            <w:noProof/>
            <w:webHidden/>
          </w:rPr>
          <w:tab/>
        </w:r>
        <w:r>
          <w:rPr>
            <w:noProof/>
            <w:webHidden/>
          </w:rPr>
          <w:fldChar w:fldCharType="begin"/>
        </w:r>
        <w:r>
          <w:rPr>
            <w:noProof/>
            <w:webHidden/>
          </w:rPr>
          <w:instrText xml:space="preserve"> PAGEREF _Toc39880545 \h </w:instrText>
        </w:r>
        <w:r>
          <w:rPr>
            <w:noProof/>
            <w:webHidden/>
          </w:rPr>
        </w:r>
        <w:r>
          <w:rPr>
            <w:noProof/>
            <w:webHidden/>
          </w:rPr>
          <w:fldChar w:fldCharType="separate"/>
        </w:r>
        <w:r w:rsidR="00A2710C">
          <w:rPr>
            <w:noProof/>
            <w:webHidden/>
          </w:rPr>
          <w:t>69</w:t>
        </w:r>
        <w:r>
          <w:rPr>
            <w:noProof/>
            <w:webHidden/>
          </w:rPr>
          <w:fldChar w:fldCharType="end"/>
        </w:r>
      </w:hyperlink>
    </w:p>
    <w:p w14:paraId="6738140E" w14:textId="171EA954" w:rsidR="005125B1" w:rsidRDefault="005125B1">
      <w:pPr>
        <w:pStyle w:val="Verzeichnis3"/>
        <w:rPr>
          <w:rFonts w:asciiTheme="minorHAnsi" w:eastAsiaTheme="minorEastAsia" w:hAnsiTheme="minorHAnsi" w:cstheme="minorBidi"/>
          <w:noProof/>
          <w:sz w:val="22"/>
          <w:szCs w:val="22"/>
          <w:lang w:val="de-DE"/>
        </w:rPr>
      </w:pPr>
      <w:hyperlink w:anchor="_Toc39880546" w:history="1">
        <w:r w:rsidRPr="00E3311B">
          <w:rPr>
            <w:rStyle w:val="Hyperlink"/>
            <w:noProof/>
          </w:rPr>
          <w:t>7.4.5</w:t>
        </w:r>
        <w:r>
          <w:rPr>
            <w:rFonts w:asciiTheme="minorHAnsi" w:eastAsiaTheme="minorEastAsia" w:hAnsiTheme="minorHAnsi" w:cstheme="minorBidi"/>
            <w:noProof/>
            <w:sz w:val="22"/>
            <w:szCs w:val="22"/>
            <w:lang w:val="de-DE"/>
          </w:rPr>
          <w:tab/>
        </w:r>
        <w:r w:rsidRPr="00E3311B">
          <w:rPr>
            <w:rStyle w:val="Hyperlink"/>
            <w:noProof/>
          </w:rPr>
          <w:t>Clinch Rivet Studs</w:t>
        </w:r>
        <w:r>
          <w:rPr>
            <w:noProof/>
            <w:webHidden/>
          </w:rPr>
          <w:tab/>
        </w:r>
        <w:r>
          <w:rPr>
            <w:noProof/>
            <w:webHidden/>
          </w:rPr>
          <w:fldChar w:fldCharType="begin"/>
        </w:r>
        <w:r>
          <w:rPr>
            <w:noProof/>
            <w:webHidden/>
          </w:rPr>
          <w:instrText xml:space="preserve"> PAGEREF _Toc39880546 \h </w:instrText>
        </w:r>
        <w:r>
          <w:rPr>
            <w:noProof/>
            <w:webHidden/>
          </w:rPr>
        </w:r>
        <w:r>
          <w:rPr>
            <w:noProof/>
            <w:webHidden/>
          </w:rPr>
          <w:fldChar w:fldCharType="separate"/>
        </w:r>
        <w:r w:rsidR="00A2710C">
          <w:rPr>
            <w:noProof/>
            <w:webHidden/>
          </w:rPr>
          <w:t>70</w:t>
        </w:r>
        <w:r>
          <w:rPr>
            <w:noProof/>
            <w:webHidden/>
          </w:rPr>
          <w:fldChar w:fldCharType="end"/>
        </w:r>
      </w:hyperlink>
    </w:p>
    <w:p w14:paraId="6D6641F0" w14:textId="1834F3BD" w:rsidR="005125B1" w:rsidRDefault="005125B1">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9880547" w:history="1">
        <w:r w:rsidRPr="00E3311B">
          <w:rPr>
            <w:rStyle w:val="Hyperlink"/>
            <w:noProof/>
          </w:rPr>
          <w:t>7.5</w:t>
        </w:r>
        <w:r>
          <w:rPr>
            <w:rFonts w:asciiTheme="minorHAnsi" w:eastAsiaTheme="minorEastAsia" w:hAnsiTheme="minorHAnsi" w:cstheme="minorBidi"/>
            <w:b w:val="0"/>
            <w:bCs w:val="0"/>
            <w:noProof/>
            <w:sz w:val="22"/>
            <w:szCs w:val="22"/>
            <w:lang w:val="de-DE"/>
          </w:rPr>
          <w:tab/>
        </w:r>
        <w:r w:rsidRPr="00E3311B">
          <w:rPr>
            <w:rStyle w:val="Hyperlink"/>
            <w:noProof/>
          </w:rPr>
          <w:t>Threaded Connections: Bolts and Screws</w:t>
        </w:r>
        <w:r>
          <w:rPr>
            <w:noProof/>
            <w:webHidden/>
          </w:rPr>
          <w:tab/>
        </w:r>
        <w:r>
          <w:rPr>
            <w:noProof/>
            <w:webHidden/>
          </w:rPr>
          <w:fldChar w:fldCharType="begin"/>
        </w:r>
        <w:r>
          <w:rPr>
            <w:noProof/>
            <w:webHidden/>
          </w:rPr>
          <w:instrText xml:space="preserve"> PAGEREF _Toc39880547 \h </w:instrText>
        </w:r>
        <w:r>
          <w:rPr>
            <w:noProof/>
            <w:webHidden/>
          </w:rPr>
        </w:r>
        <w:r>
          <w:rPr>
            <w:noProof/>
            <w:webHidden/>
          </w:rPr>
          <w:fldChar w:fldCharType="separate"/>
        </w:r>
        <w:r w:rsidR="00A2710C">
          <w:rPr>
            <w:noProof/>
            <w:webHidden/>
          </w:rPr>
          <w:t>73</w:t>
        </w:r>
        <w:r>
          <w:rPr>
            <w:noProof/>
            <w:webHidden/>
          </w:rPr>
          <w:fldChar w:fldCharType="end"/>
        </w:r>
      </w:hyperlink>
    </w:p>
    <w:p w14:paraId="06FC80C3" w14:textId="7552CF55" w:rsidR="005125B1" w:rsidRDefault="005125B1">
      <w:pPr>
        <w:pStyle w:val="Verzeichnis3"/>
        <w:rPr>
          <w:rFonts w:asciiTheme="minorHAnsi" w:eastAsiaTheme="minorEastAsia" w:hAnsiTheme="minorHAnsi" w:cstheme="minorBidi"/>
          <w:noProof/>
          <w:sz w:val="22"/>
          <w:szCs w:val="22"/>
          <w:lang w:val="de-DE"/>
        </w:rPr>
      </w:pPr>
      <w:hyperlink w:anchor="_Toc39880548" w:history="1">
        <w:r w:rsidRPr="00E3311B">
          <w:rPr>
            <w:rStyle w:val="Hyperlink"/>
            <w:noProof/>
          </w:rPr>
          <w:t>7.5.1</w:t>
        </w:r>
        <w:r>
          <w:rPr>
            <w:rFonts w:asciiTheme="minorHAnsi" w:eastAsiaTheme="minorEastAsia" w:hAnsiTheme="minorHAnsi" w:cstheme="minorBidi"/>
            <w:noProof/>
            <w:sz w:val="22"/>
            <w:szCs w:val="22"/>
            <w:lang w:val="de-DE"/>
          </w:rPr>
          <w:tab/>
        </w:r>
        <w:r w:rsidRPr="00E3311B">
          <w:rPr>
            <w:rStyle w:val="Hyperlink"/>
            <w:noProof/>
          </w:rPr>
          <w:t>Introduction</w:t>
        </w:r>
        <w:r>
          <w:rPr>
            <w:noProof/>
            <w:webHidden/>
          </w:rPr>
          <w:tab/>
        </w:r>
        <w:r>
          <w:rPr>
            <w:noProof/>
            <w:webHidden/>
          </w:rPr>
          <w:fldChar w:fldCharType="begin"/>
        </w:r>
        <w:r>
          <w:rPr>
            <w:noProof/>
            <w:webHidden/>
          </w:rPr>
          <w:instrText xml:space="preserve"> PAGEREF _Toc39880548 \h </w:instrText>
        </w:r>
        <w:r>
          <w:rPr>
            <w:noProof/>
            <w:webHidden/>
          </w:rPr>
        </w:r>
        <w:r>
          <w:rPr>
            <w:noProof/>
            <w:webHidden/>
          </w:rPr>
          <w:fldChar w:fldCharType="separate"/>
        </w:r>
        <w:r w:rsidR="00A2710C">
          <w:rPr>
            <w:noProof/>
            <w:webHidden/>
          </w:rPr>
          <w:t>73</w:t>
        </w:r>
        <w:r>
          <w:rPr>
            <w:noProof/>
            <w:webHidden/>
          </w:rPr>
          <w:fldChar w:fldCharType="end"/>
        </w:r>
      </w:hyperlink>
    </w:p>
    <w:p w14:paraId="1FE473F6" w14:textId="76E7AC07" w:rsidR="005125B1" w:rsidRDefault="005125B1">
      <w:pPr>
        <w:pStyle w:val="Verzeichnis3"/>
        <w:rPr>
          <w:rFonts w:asciiTheme="minorHAnsi" w:eastAsiaTheme="minorEastAsia" w:hAnsiTheme="minorHAnsi" w:cstheme="minorBidi"/>
          <w:noProof/>
          <w:sz w:val="22"/>
          <w:szCs w:val="22"/>
          <w:lang w:val="de-DE"/>
        </w:rPr>
      </w:pPr>
      <w:hyperlink w:anchor="_Toc39880549" w:history="1">
        <w:r w:rsidRPr="00E3311B">
          <w:rPr>
            <w:rStyle w:val="Hyperlink"/>
            <w:noProof/>
          </w:rPr>
          <w:t>7.5.2</w:t>
        </w:r>
        <w:r>
          <w:rPr>
            <w:rFonts w:asciiTheme="minorHAnsi" w:eastAsiaTheme="minorEastAsia" w:hAnsiTheme="minorHAnsi" w:cstheme="minorBidi"/>
            <w:noProof/>
            <w:sz w:val="22"/>
            <w:szCs w:val="22"/>
            <w:lang w:val="de-DE"/>
          </w:rPr>
          <w:tab/>
        </w:r>
        <w:r w:rsidRPr="00E3311B">
          <w:rPr>
            <w:rStyle w:val="Hyperlink"/>
            <w:noProof/>
          </w:rPr>
          <w:t>Contacts and Friction</w:t>
        </w:r>
        <w:r>
          <w:rPr>
            <w:noProof/>
            <w:webHidden/>
          </w:rPr>
          <w:tab/>
        </w:r>
        <w:r>
          <w:rPr>
            <w:noProof/>
            <w:webHidden/>
          </w:rPr>
          <w:fldChar w:fldCharType="begin"/>
        </w:r>
        <w:r>
          <w:rPr>
            <w:noProof/>
            <w:webHidden/>
          </w:rPr>
          <w:instrText xml:space="preserve"> PAGEREF _Toc39880549 \h </w:instrText>
        </w:r>
        <w:r>
          <w:rPr>
            <w:noProof/>
            <w:webHidden/>
          </w:rPr>
        </w:r>
        <w:r>
          <w:rPr>
            <w:noProof/>
            <w:webHidden/>
          </w:rPr>
          <w:fldChar w:fldCharType="separate"/>
        </w:r>
        <w:r w:rsidR="00A2710C">
          <w:rPr>
            <w:noProof/>
            <w:webHidden/>
          </w:rPr>
          <w:t>74</w:t>
        </w:r>
        <w:r>
          <w:rPr>
            <w:noProof/>
            <w:webHidden/>
          </w:rPr>
          <w:fldChar w:fldCharType="end"/>
        </w:r>
      </w:hyperlink>
    </w:p>
    <w:p w14:paraId="1A4163E9" w14:textId="3F2476C0" w:rsidR="005125B1" w:rsidRDefault="005125B1">
      <w:pPr>
        <w:pStyle w:val="Verzeichnis3"/>
        <w:rPr>
          <w:rFonts w:asciiTheme="minorHAnsi" w:eastAsiaTheme="minorEastAsia" w:hAnsiTheme="minorHAnsi" w:cstheme="minorBidi"/>
          <w:noProof/>
          <w:sz w:val="22"/>
          <w:szCs w:val="22"/>
          <w:lang w:val="de-DE"/>
        </w:rPr>
      </w:pPr>
      <w:hyperlink w:anchor="_Toc39880550" w:history="1">
        <w:r w:rsidRPr="00E3311B">
          <w:rPr>
            <w:rStyle w:val="Hyperlink"/>
            <w:noProof/>
          </w:rPr>
          <w:t>7.5.3</w:t>
        </w:r>
        <w:r>
          <w:rPr>
            <w:rFonts w:asciiTheme="minorHAnsi" w:eastAsiaTheme="minorEastAsia" w:hAnsiTheme="minorHAnsi" w:cstheme="minorBidi"/>
            <w:noProof/>
            <w:sz w:val="22"/>
            <w:szCs w:val="22"/>
            <w:lang w:val="de-DE"/>
          </w:rPr>
          <w:tab/>
        </w:r>
        <w:r w:rsidRPr="00E3311B">
          <w:rPr>
            <w:rStyle w:val="Hyperlink"/>
            <w:noProof/>
          </w:rPr>
          <w:t xml:space="preserve">Definition of element </w:t>
        </w:r>
        <w:r w:rsidRPr="00E3311B">
          <w:rPr>
            <w:rStyle w:val="Hyperlink"/>
            <w:rFonts w:ascii="Courier New" w:hAnsi="Courier New" w:cs="Courier New"/>
            <w:i/>
            <w:noProof/>
          </w:rPr>
          <w:t>&lt;threaded_connection/&gt;</w:t>
        </w:r>
        <w:r>
          <w:rPr>
            <w:noProof/>
            <w:webHidden/>
          </w:rPr>
          <w:tab/>
        </w:r>
        <w:r>
          <w:rPr>
            <w:noProof/>
            <w:webHidden/>
          </w:rPr>
          <w:fldChar w:fldCharType="begin"/>
        </w:r>
        <w:r>
          <w:rPr>
            <w:noProof/>
            <w:webHidden/>
          </w:rPr>
          <w:instrText xml:space="preserve"> PAGEREF _Toc39880550 \h </w:instrText>
        </w:r>
        <w:r>
          <w:rPr>
            <w:noProof/>
            <w:webHidden/>
          </w:rPr>
        </w:r>
        <w:r>
          <w:rPr>
            <w:noProof/>
            <w:webHidden/>
          </w:rPr>
          <w:fldChar w:fldCharType="separate"/>
        </w:r>
        <w:r w:rsidR="00A2710C">
          <w:rPr>
            <w:noProof/>
            <w:webHidden/>
          </w:rPr>
          <w:t>77</w:t>
        </w:r>
        <w:r>
          <w:rPr>
            <w:noProof/>
            <w:webHidden/>
          </w:rPr>
          <w:fldChar w:fldCharType="end"/>
        </w:r>
      </w:hyperlink>
    </w:p>
    <w:p w14:paraId="59A29651" w14:textId="3163E6F7" w:rsidR="005125B1" w:rsidRDefault="005125B1">
      <w:pPr>
        <w:pStyle w:val="Verzeichnis3"/>
        <w:rPr>
          <w:rFonts w:asciiTheme="minorHAnsi" w:eastAsiaTheme="minorEastAsia" w:hAnsiTheme="minorHAnsi" w:cstheme="minorBidi"/>
          <w:noProof/>
          <w:sz w:val="22"/>
          <w:szCs w:val="22"/>
          <w:lang w:val="de-DE"/>
        </w:rPr>
      </w:pPr>
      <w:hyperlink w:anchor="_Toc39880551" w:history="1">
        <w:r w:rsidRPr="00E3311B">
          <w:rPr>
            <w:rStyle w:val="Hyperlink"/>
            <w:noProof/>
          </w:rPr>
          <w:t>7.5.4</w:t>
        </w:r>
        <w:r>
          <w:rPr>
            <w:rFonts w:asciiTheme="minorHAnsi" w:eastAsiaTheme="minorEastAsia" w:hAnsiTheme="minorHAnsi" w:cstheme="minorBidi"/>
            <w:noProof/>
            <w:sz w:val="22"/>
            <w:szCs w:val="22"/>
            <w:lang w:val="de-DE"/>
          </w:rPr>
          <w:tab/>
        </w:r>
        <w:r w:rsidRPr="00E3311B">
          <w:rPr>
            <w:rStyle w:val="Hyperlink"/>
            <w:noProof/>
          </w:rPr>
          <w:t>Washer</w:t>
        </w:r>
        <w:r>
          <w:rPr>
            <w:noProof/>
            <w:webHidden/>
          </w:rPr>
          <w:tab/>
        </w:r>
        <w:r>
          <w:rPr>
            <w:noProof/>
            <w:webHidden/>
          </w:rPr>
          <w:fldChar w:fldCharType="begin"/>
        </w:r>
        <w:r>
          <w:rPr>
            <w:noProof/>
            <w:webHidden/>
          </w:rPr>
          <w:instrText xml:space="preserve"> PAGEREF _Toc39880551 \h </w:instrText>
        </w:r>
        <w:r>
          <w:rPr>
            <w:noProof/>
            <w:webHidden/>
          </w:rPr>
        </w:r>
        <w:r>
          <w:rPr>
            <w:noProof/>
            <w:webHidden/>
          </w:rPr>
          <w:fldChar w:fldCharType="separate"/>
        </w:r>
        <w:r w:rsidR="00A2710C">
          <w:rPr>
            <w:noProof/>
            <w:webHidden/>
          </w:rPr>
          <w:t>80</w:t>
        </w:r>
        <w:r>
          <w:rPr>
            <w:noProof/>
            <w:webHidden/>
          </w:rPr>
          <w:fldChar w:fldCharType="end"/>
        </w:r>
      </w:hyperlink>
    </w:p>
    <w:p w14:paraId="4D6D95DD" w14:textId="04C757AA" w:rsidR="005125B1" w:rsidRDefault="005125B1">
      <w:pPr>
        <w:pStyle w:val="Verzeichnis3"/>
        <w:rPr>
          <w:rFonts w:asciiTheme="minorHAnsi" w:eastAsiaTheme="minorEastAsia" w:hAnsiTheme="minorHAnsi" w:cstheme="minorBidi"/>
          <w:noProof/>
          <w:sz w:val="22"/>
          <w:szCs w:val="22"/>
          <w:lang w:val="de-DE"/>
        </w:rPr>
      </w:pPr>
      <w:hyperlink w:anchor="_Toc39880552" w:history="1">
        <w:r w:rsidRPr="00E3311B">
          <w:rPr>
            <w:rStyle w:val="Hyperlink"/>
            <w:noProof/>
          </w:rPr>
          <w:t>7.5.5</w:t>
        </w:r>
        <w:r>
          <w:rPr>
            <w:rFonts w:asciiTheme="minorHAnsi" w:eastAsiaTheme="minorEastAsia" w:hAnsiTheme="minorHAnsi" w:cstheme="minorBidi"/>
            <w:noProof/>
            <w:sz w:val="22"/>
            <w:szCs w:val="22"/>
            <w:lang w:val="de-DE"/>
          </w:rPr>
          <w:tab/>
        </w:r>
        <w:r w:rsidRPr="00E3311B">
          <w:rPr>
            <w:rStyle w:val="Hyperlink"/>
            <w:noProof/>
          </w:rPr>
          <w:t>Nut</w:t>
        </w:r>
        <w:r>
          <w:rPr>
            <w:noProof/>
            <w:webHidden/>
          </w:rPr>
          <w:tab/>
        </w:r>
        <w:r>
          <w:rPr>
            <w:noProof/>
            <w:webHidden/>
          </w:rPr>
          <w:fldChar w:fldCharType="begin"/>
        </w:r>
        <w:r>
          <w:rPr>
            <w:noProof/>
            <w:webHidden/>
          </w:rPr>
          <w:instrText xml:space="preserve"> PAGEREF _Toc39880552 \h </w:instrText>
        </w:r>
        <w:r>
          <w:rPr>
            <w:noProof/>
            <w:webHidden/>
          </w:rPr>
        </w:r>
        <w:r>
          <w:rPr>
            <w:noProof/>
            <w:webHidden/>
          </w:rPr>
          <w:fldChar w:fldCharType="separate"/>
        </w:r>
        <w:r w:rsidR="00A2710C">
          <w:rPr>
            <w:noProof/>
            <w:webHidden/>
          </w:rPr>
          <w:t>81</w:t>
        </w:r>
        <w:r>
          <w:rPr>
            <w:noProof/>
            <w:webHidden/>
          </w:rPr>
          <w:fldChar w:fldCharType="end"/>
        </w:r>
      </w:hyperlink>
    </w:p>
    <w:p w14:paraId="001B2378" w14:textId="76F8FC1F" w:rsidR="005125B1" w:rsidRDefault="005125B1">
      <w:pPr>
        <w:pStyle w:val="Verzeichnis3"/>
        <w:rPr>
          <w:rFonts w:asciiTheme="minorHAnsi" w:eastAsiaTheme="minorEastAsia" w:hAnsiTheme="minorHAnsi" w:cstheme="minorBidi"/>
          <w:noProof/>
          <w:sz w:val="22"/>
          <w:szCs w:val="22"/>
          <w:lang w:val="de-DE"/>
        </w:rPr>
      </w:pPr>
      <w:hyperlink w:anchor="_Toc39880553" w:history="1">
        <w:r w:rsidRPr="00E3311B">
          <w:rPr>
            <w:rStyle w:val="Hyperlink"/>
            <w:noProof/>
          </w:rPr>
          <w:t>7.5.6</w:t>
        </w:r>
        <w:r>
          <w:rPr>
            <w:rFonts w:asciiTheme="minorHAnsi" w:eastAsiaTheme="minorEastAsia" w:hAnsiTheme="minorHAnsi" w:cstheme="minorBidi"/>
            <w:noProof/>
            <w:sz w:val="22"/>
            <w:szCs w:val="22"/>
            <w:lang w:val="de-DE"/>
          </w:rPr>
          <w:tab/>
        </w:r>
        <w:r w:rsidRPr="00E3311B">
          <w:rPr>
            <w:rStyle w:val="Hyperlink"/>
            <w:noProof/>
          </w:rPr>
          <w:t>Bolt</w:t>
        </w:r>
        <w:r>
          <w:rPr>
            <w:noProof/>
            <w:webHidden/>
          </w:rPr>
          <w:tab/>
        </w:r>
        <w:r>
          <w:rPr>
            <w:noProof/>
            <w:webHidden/>
          </w:rPr>
          <w:fldChar w:fldCharType="begin"/>
        </w:r>
        <w:r>
          <w:rPr>
            <w:noProof/>
            <w:webHidden/>
          </w:rPr>
          <w:instrText xml:space="preserve"> PAGEREF _Toc39880553 \h </w:instrText>
        </w:r>
        <w:r>
          <w:rPr>
            <w:noProof/>
            <w:webHidden/>
          </w:rPr>
        </w:r>
        <w:r>
          <w:rPr>
            <w:noProof/>
            <w:webHidden/>
          </w:rPr>
          <w:fldChar w:fldCharType="separate"/>
        </w:r>
        <w:r w:rsidR="00A2710C">
          <w:rPr>
            <w:noProof/>
            <w:webHidden/>
          </w:rPr>
          <w:t>82</w:t>
        </w:r>
        <w:r>
          <w:rPr>
            <w:noProof/>
            <w:webHidden/>
          </w:rPr>
          <w:fldChar w:fldCharType="end"/>
        </w:r>
      </w:hyperlink>
    </w:p>
    <w:p w14:paraId="2C2C6074" w14:textId="4DC07D4A" w:rsidR="005125B1" w:rsidRDefault="005125B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9880554" w:history="1">
        <w:r w:rsidRPr="00E3311B">
          <w:rPr>
            <w:rStyle w:val="Hyperlink"/>
            <w:noProof/>
          </w:rPr>
          <w:t>7.5.6.1</w:t>
        </w:r>
        <w:r>
          <w:rPr>
            <w:rFonts w:asciiTheme="minorHAnsi" w:eastAsiaTheme="minorEastAsia" w:hAnsiTheme="minorHAnsi" w:cstheme="minorBidi"/>
            <w:noProof/>
            <w:sz w:val="22"/>
            <w:szCs w:val="22"/>
            <w:lang w:val="de-DE"/>
          </w:rPr>
          <w:tab/>
        </w:r>
        <w:r w:rsidRPr="00E3311B">
          <w:rPr>
            <w:rStyle w:val="Hyperlink"/>
            <w:noProof/>
          </w:rPr>
          <w:t>Possible Bolt and Screw Assemblies</w:t>
        </w:r>
        <w:r>
          <w:rPr>
            <w:noProof/>
            <w:webHidden/>
          </w:rPr>
          <w:tab/>
        </w:r>
        <w:r>
          <w:rPr>
            <w:noProof/>
            <w:webHidden/>
          </w:rPr>
          <w:fldChar w:fldCharType="begin"/>
        </w:r>
        <w:r>
          <w:rPr>
            <w:noProof/>
            <w:webHidden/>
          </w:rPr>
          <w:instrText xml:space="preserve"> PAGEREF _Toc39880554 \h </w:instrText>
        </w:r>
        <w:r>
          <w:rPr>
            <w:noProof/>
            <w:webHidden/>
          </w:rPr>
        </w:r>
        <w:r>
          <w:rPr>
            <w:noProof/>
            <w:webHidden/>
          </w:rPr>
          <w:fldChar w:fldCharType="separate"/>
        </w:r>
        <w:r w:rsidR="00A2710C">
          <w:rPr>
            <w:noProof/>
            <w:webHidden/>
          </w:rPr>
          <w:t>85</w:t>
        </w:r>
        <w:r>
          <w:rPr>
            <w:noProof/>
            <w:webHidden/>
          </w:rPr>
          <w:fldChar w:fldCharType="end"/>
        </w:r>
      </w:hyperlink>
    </w:p>
    <w:p w14:paraId="3D7CFBEA" w14:textId="6B590637" w:rsidR="005125B1" w:rsidRDefault="005125B1">
      <w:pPr>
        <w:pStyle w:val="Verzeichnis3"/>
        <w:rPr>
          <w:rFonts w:asciiTheme="minorHAnsi" w:eastAsiaTheme="minorEastAsia" w:hAnsiTheme="minorHAnsi" w:cstheme="minorBidi"/>
          <w:noProof/>
          <w:sz w:val="22"/>
          <w:szCs w:val="22"/>
          <w:lang w:val="de-DE"/>
        </w:rPr>
      </w:pPr>
      <w:hyperlink w:anchor="_Toc39880555" w:history="1">
        <w:r w:rsidRPr="00E3311B">
          <w:rPr>
            <w:rStyle w:val="Hyperlink"/>
            <w:noProof/>
          </w:rPr>
          <w:t>7.5.7</w:t>
        </w:r>
        <w:r>
          <w:rPr>
            <w:rFonts w:asciiTheme="minorHAnsi" w:eastAsiaTheme="minorEastAsia" w:hAnsiTheme="minorHAnsi" w:cstheme="minorBidi"/>
            <w:noProof/>
            <w:sz w:val="22"/>
            <w:szCs w:val="22"/>
            <w:lang w:val="de-DE"/>
          </w:rPr>
          <w:tab/>
        </w:r>
        <w:r w:rsidRPr="00E3311B">
          <w:rPr>
            <w:rStyle w:val="Hyperlink"/>
            <w:noProof/>
          </w:rPr>
          <w:t>Screw</w:t>
        </w:r>
        <w:r>
          <w:rPr>
            <w:noProof/>
            <w:webHidden/>
          </w:rPr>
          <w:tab/>
        </w:r>
        <w:r>
          <w:rPr>
            <w:noProof/>
            <w:webHidden/>
          </w:rPr>
          <w:fldChar w:fldCharType="begin"/>
        </w:r>
        <w:r>
          <w:rPr>
            <w:noProof/>
            <w:webHidden/>
          </w:rPr>
          <w:instrText xml:space="preserve"> PAGEREF _Toc39880555 \h </w:instrText>
        </w:r>
        <w:r>
          <w:rPr>
            <w:noProof/>
            <w:webHidden/>
          </w:rPr>
        </w:r>
        <w:r>
          <w:rPr>
            <w:noProof/>
            <w:webHidden/>
          </w:rPr>
          <w:fldChar w:fldCharType="separate"/>
        </w:r>
        <w:r w:rsidR="00A2710C">
          <w:rPr>
            <w:noProof/>
            <w:webHidden/>
          </w:rPr>
          <w:t>87</w:t>
        </w:r>
        <w:r>
          <w:rPr>
            <w:noProof/>
            <w:webHidden/>
          </w:rPr>
          <w:fldChar w:fldCharType="end"/>
        </w:r>
      </w:hyperlink>
    </w:p>
    <w:p w14:paraId="7ED90397" w14:textId="11090A3A" w:rsidR="005125B1" w:rsidRDefault="005125B1">
      <w:pPr>
        <w:pStyle w:val="Verzeichnis4"/>
        <w:tabs>
          <w:tab w:val="right" w:leader="dot" w:pos="9060"/>
        </w:tabs>
        <w:rPr>
          <w:rFonts w:asciiTheme="minorHAnsi" w:eastAsiaTheme="minorEastAsia" w:hAnsiTheme="minorHAnsi" w:cstheme="minorBidi"/>
          <w:noProof/>
          <w:sz w:val="22"/>
          <w:szCs w:val="22"/>
          <w:lang w:val="de-DE"/>
        </w:rPr>
      </w:pPr>
      <w:hyperlink w:anchor="_Toc39880556" w:history="1">
        <w:r w:rsidRPr="00E3311B">
          <w:rPr>
            <w:rStyle w:val="Hyperlink"/>
            <w:noProof/>
          </w:rPr>
          <w:t>7.5.7.1 Flow Drilled Screws (FDS)</w:t>
        </w:r>
        <w:r>
          <w:rPr>
            <w:noProof/>
            <w:webHidden/>
          </w:rPr>
          <w:tab/>
        </w:r>
        <w:r>
          <w:rPr>
            <w:noProof/>
            <w:webHidden/>
          </w:rPr>
          <w:fldChar w:fldCharType="begin"/>
        </w:r>
        <w:r>
          <w:rPr>
            <w:noProof/>
            <w:webHidden/>
          </w:rPr>
          <w:instrText xml:space="preserve"> PAGEREF _Toc39880556 \h </w:instrText>
        </w:r>
        <w:r>
          <w:rPr>
            <w:noProof/>
            <w:webHidden/>
          </w:rPr>
        </w:r>
        <w:r>
          <w:rPr>
            <w:noProof/>
            <w:webHidden/>
          </w:rPr>
          <w:fldChar w:fldCharType="separate"/>
        </w:r>
        <w:r w:rsidR="00A2710C">
          <w:rPr>
            <w:noProof/>
            <w:webHidden/>
          </w:rPr>
          <w:t>88</w:t>
        </w:r>
        <w:r>
          <w:rPr>
            <w:noProof/>
            <w:webHidden/>
          </w:rPr>
          <w:fldChar w:fldCharType="end"/>
        </w:r>
      </w:hyperlink>
    </w:p>
    <w:p w14:paraId="666BB1E9" w14:textId="2267CCF4" w:rsidR="005125B1" w:rsidRDefault="005125B1">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9880557" w:history="1">
        <w:r w:rsidRPr="00E3311B">
          <w:rPr>
            <w:rStyle w:val="Hyperlink"/>
            <w:noProof/>
          </w:rPr>
          <w:t>7.6</w:t>
        </w:r>
        <w:r>
          <w:rPr>
            <w:rFonts w:asciiTheme="minorHAnsi" w:eastAsiaTheme="minorEastAsia" w:hAnsiTheme="minorHAnsi" w:cstheme="minorBidi"/>
            <w:b w:val="0"/>
            <w:bCs w:val="0"/>
            <w:noProof/>
            <w:sz w:val="22"/>
            <w:szCs w:val="22"/>
            <w:lang w:val="de-DE"/>
          </w:rPr>
          <w:tab/>
        </w:r>
        <w:r w:rsidRPr="00E3311B">
          <w:rPr>
            <w:rStyle w:val="Hyperlink"/>
            <w:noProof/>
          </w:rPr>
          <w:t>Gum Drops</w:t>
        </w:r>
        <w:r>
          <w:rPr>
            <w:noProof/>
            <w:webHidden/>
          </w:rPr>
          <w:tab/>
        </w:r>
        <w:r>
          <w:rPr>
            <w:noProof/>
            <w:webHidden/>
          </w:rPr>
          <w:fldChar w:fldCharType="begin"/>
        </w:r>
        <w:r>
          <w:rPr>
            <w:noProof/>
            <w:webHidden/>
          </w:rPr>
          <w:instrText xml:space="preserve"> PAGEREF _Toc39880557 \h </w:instrText>
        </w:r>
        <w:r>
          <w:rPr>
            <w:noProof/>
            <w:webHidden/>
          </w:rPr>
        </w:r>
        <w:r>
          <w:rPr>
            <w:noProof/>
            <w:webHidden/>
          </w:rPr>
          <w:fldChar w:fldCharType="separate"/>
        </w:r>
        <w:r w:rsidR="00A2710C">
          <w:rPr>
            <w:noProof/>
            <w:webHidden/>
          </w:rPr>
          <w:t>90</w:t>
        </w:r>
        <w:r>
          <w:rPr>
            <w:noProof/>
            <w:webHidden/>
          </w:rPr>
          <w:fldChar w:fldCharType="end"/>
        </w:r>
      </w:hyperlink>
    </w:p>
    <w:p w14:paraId="4C9533CD" w14:textId="293DA1A0" w:rsidR="005125B1" w:rsidRDefault="005125B1">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9880558" w:history="1">
        <w:r w:rsidRPr="00E3311B">
          <w:rPr>
            <w:rStyle w:val="Hyperlink"/>
            <w:noProof/>
          </w:rPr>
          <w:t>7.7</w:t>
        </w:r>
        <w:r>
          <w:rPr>
            <w:rFonts w:asciiTheme="minorHAnsi" w:eastAsiaTheme="minorEastAsia" w:hAnsiTheme="minorHAnsi" w:cstheme="minorBidi"/>
            <w:b w:val="0"/>
            <w:bCs w:val="0"/>
            <w:noProof/>
            <w:sz w:val="22"/>
            <w:szCs w:val="22"/>
            <w:lang w:val="de-DE"/>
          </w:rPr>
          <w:tab/>
        </w:r>
        <w:r w:rsidRPr="00E3311B">
          <w:rPr>
            <w:rStyle w:val="Hyperlink"/>
            <w:noProof/>
          </w:rPr>
          <w:t>Clinches</w:t>
        </w:r>
        <w:r>
          <w:rPr>
            <w:noProof/>
            <w:webHidden/>
          </w:rPr>
          <w:tab/>
        </w:r>
        <w:r>
          <w:rPr>
            <w:noProof/>
            <w:webHidden/>
          </w:rPr>
          <w:fldChar w:fldCharType="begin"/>
        </w:r>
        <w:r>
          <w:rPr>
            <w:noProof/>
            <w:webHidden/>
          </w:rPr>
          <w:instrText xml:space="preserve"> PAGEREF _Toc39880558 \h </w:instrText>
        </w:r>
        <w:r>
          <w:rPr>
            <w:noProof/>
            <w:webHidden/>
          </w:rPr>
        </w:r>
        <w:r>
          <w:rPr>
            <w:noProof/>
            <w:webHidden/>
          </w:rPr>
          <w:fldChar w:fldCharType="separate"/>
        </w:r>
        <w:r w:rsidR="00A2710C">
          <w:rPr>
            <w:noProof/>
            <w:webHidden/>
          </w:rPr>
          <w:t>91</w:t>
        </w:r>
        <w:r>
          <w:rPr>
            <w:noProof/>
            <w:webHidden/>
          </w:rPr>
          <w:fldChar w:fldCharType="end"/>
        </w:r>
      </w:hyperlink>
    </w:p>
    <w:p w14:paraId="12F1187E" w14:textId="6F1C5CCA" w:rsidR="005125B1" w:rsidRDefault="005125B1">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9880559" w:history="1">
        <w:r w:rsidRPr="00E3311B">
          <w:rPr>
            <w:rStyle w:val="Hyperlink"/>
            <w:noProof/>
          </w:rPr>
          <w:t>7.8</w:t>
        </w:r>
        <w:r>
          <w:rPr>
            <w:rFonts w:asciiTheme="minorHAnsi" w:eastAsiaTheme="minorEastAsia" w:hAnsiTheme="minorHAnsi" w:cstheme="minorBidi"/>
            <w:b w:val="0"/>
            <w:bCs w:val="0"/>
            <w:noProof/>
            <w:sz w:val="22"/>
            <w:szCs w:val="22"/>
            <w:lang w:val="de-DE"/>
          </w:rPr>
          <w:tab/>
        </w:r>
        <w:r w:rsidRPr="00E3311B">
          <w:rPr>
            <w:rStyle w:val="Hyperlink"/>
            <w:noProof/>
          </w:rPr>
          <w:t>Heat Stakes / Thermal Stakes</w:t>
        </w:r>
        <w:r>
          <w:rPr>
            <w:noProof/>
            <w:webHidden/>
          </w:rPr>
          <w:tab/>
        </w:r>
        <w:r>
          <w:rPr>
            <w:noProof/>
            <w:webHidden/>
          </w:rPr>
          <w:fldChar w:fldCharType="begin"/>
        </w:r>
        <w:r>
          <w:rPr>
            <w:noProof/>
            <w:webHidden/>
          </w:rPr>
          <w:instrText xml:space="preserve"> PAGEREF _Toc39880559 \h </w:instrText>
        </w:r>
        <w:r>
          <w:rPr>
            <w:noProof/>
            <w:webHidden/>
          </w:rPr>
        </w:r>
        <w:r>
          <w:rPr>
            <w:noProof/>
            <w:webHidden/>
          </w:rPr>
          <w:fldChar w:fldCharType="separate"/>
        </w:r>
        <w:r w:rsidR="00A2710C">
          <w:rPr>
            <w:noProof/>
            <w:webHidden/>
          </w:rPr>
          <w:t>94</w:t>
        </w:r>
        <w:r>
          <w:rPr>
            <w:noProof/>
            <w:webHidden/>
          </w:rPr>
          <w:fldChar w:fldCharType="end"/>
        </w:r>
      </w:hyperlink>
    </w:p>
    <w:p w14:paraId="46454528" w14:textId="37B6D453" w:rsidR="005125B1" w:rsidRDefault="005125B1">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9880560" w:history="1">
        <w:r w:rsidRPr="00E3311B">
          <w:rPr>
            <w:rStyle w:val="Hyperlink"/>
            <w:noProof/>
          </w:rPr>
          <w:t>7.9</w:t>
        </w:r>
        <w:r>
          <w:rPr>
            <w:rFonts w:asciiTheme="minorHAnsi" w:eastAsiaTheme="minorEastAsia" w:hAnsiTheme="minorHAnsi" w:cstheme="minorBidi"/>
            <w:b w:val="0"/>
            <w:bCs w:val="0"/>
            <w:noProof/>
            <w:sz w:val="22"/>
            <w:szCs w:val="22"/>
            <w:lang w:val="de-DE"/>
          </w:rPr>
          <w:tab/>
        </w:r>
        <w:r w:rsidRPr="00E3311B">
          <w:rPr>
            <w:rStyle w:val="Hyperlink"/>
            <w:noProof/>
          </w:rPr>
          <w:t>Clips/Snap Joints</w:t>
        </w:r>
        <w:r>
          <w:rPr>
            <w:noProof/>
            <w:webHidden/>
          </w:rPr>
          <w:tab/>
        </w:r>
        <w:r>
          <w:rPr>
            <w:noProof/>
            <w:webHidden/>
          </w:rPr>
          <w:fldChar w:fldCharType="begin"/>
        </w:r>
        <w:r>
          <w:rPr>
            <w:noProof/>
            <w:webHidden/>
          </w:rPr>
          <w:instrText xml:space="preserve"> PAGEREF _Toc39880560 \h </w:instrText>
        </w:r>
        <w:r>
          <w:rPr>
            <w:noProof/>
            <w:webHidden/>
          </w:rPr>
        </w:r>
        <w:r>
          <w:rPr>
            <w:noProof/>
            <w:webHidden/>
          </w:rPr>
          <w:fldChar w:fldCharType="separate"/>
        </w:r>
        <w:r w:rsidR="00A2710C">
          <w:rPr>
            <w:noProof/>
            <w:webHidden/>
          </w:rPr>
          <w:t>96</w:t>
        </w:r>
        <w:r>
          <w:rPr>
            <w:noProof/>
            <w:webHidden/>
          </w:rPr>
          <w:fldChar w:fldCharType="end"/>
        </w:r>
      </w:hyperlink>
    </w:p>
    <w:p w14:paraId="6A7AEFE3" w14:textId="19CA3521" w:rsidR="005125B1" w:rsidRDefault="005125B1">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9880561" w:history="1">
        <w:r w:rsidRPr="00E3311B">
          <w:rPr>
            <w:rStyle w:val="Hyperlink"/>
            <w:noProof/>
          </w:rPr>
          <w:t>7.10</w:t>
        </w:r>
        <w:r>
          <w:rPr>
            <w:rFonts w:asciiTheme="minorHAnsi" w:eastAsiaTheme="minorEastAsia" w:hAnsiTheme="minorHAnsi" w:cstheme="minorBidi"/>
            <w:b w:val="0"/>
            <w:bCs w:val="0"/>
            <w:noProof/>
            <w:sz w:val="22"/>
            <w:szCs w:val="22"/>
            <w:lang w:val="de-DE"/>
          </w:rPr>
          <w:tab/>
        </w:r>
        <w:r w:rsidRPr="00E3311B">
          <w:rPr>
            <w:rStyle w:val="Hyperlink"/>
            <w:noProof/>
          </w:rPr>
          <w:t>Nails</w:t>
        </w:r>
        <w:r>
          <w:rPr>
            <w:noProof/>
            <w:webHidden/>
          </w:rPr>
          <w:tab/>
        </w:r>
        <w:r>
          <w:rPr>
            <w:noProof/>
            <w:webHidden/>
          </w:rPr>
          <w:fldChar w:fldCharType="begin"/>
        </w:r>
        <w:r>
          <w:rPr>
            <w:noProof/>
            <w:webHidden/>
          </w:rPr>
          <w:instrText xml:space="preserve"> PAGEREF _Toc39880561 \h </w:instrText>
        </w:r>
        <w:r>
          <w:rPr>
            <w:noProof/>
            <w:webHidden/>
          </w:rPr>
        </w:r>
        <w:r>
          <w:rPr>
            <w:noProof/>
            <w:webHidden/>
          </w:rPr>
          <w:fldChar w:fldCharType="separate"/>
        </w:r>
        <w:r w:rsidR="00A2710C">
          <w:rPr>
            <w:noProof/>
            <w:webHidden/>
          </w:rPr>
          <w:t>99</w:t>
        </w:r>
        <w:r>
          <w:rPr>
            <w:noProof/>
            <w:webHidden/>
          </w:rPr>
          <w:fldChar w:fldCharType="end"/>
        </w:r>
      </w:hyperlink>
    </w:p>
    <w:p w14:paraId="0951C7F0" w14:textId="23D02A8F" w:rsidR="005125B1" w:rsidRDefault="005125B1">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9880562" w:history="1">
        <w:r w:rsidRPr="00E3311B">
          <w:rPr>
            <w:rStyle w:val="Hyperlink"/>
            <w:noProof/>
          </w:rPr>
          <w:t>7.11</w:t>
        </w:r>
        <w:r>
          <w:rPr>
            <w:rFonts w:asciiTheme="minorHAnsi" w:eastAsiaTheme="minorEastAsia" w:hAnsiTheme="minorHAnsi" w:cstheme="minorBidi"/>
            <w:b w:val="0"/>
            <w:bCs w:val="0"/>
            <w:noProof/>
            <w:sz w:val="22"/>
            <w:szCs w:val="22"/>
            <w:lang w:val="de-DE"/>
          </w:rPr>
          <w:tab/>
        </w:r>
        <w:r w:rsidRPr="00E3311B">
          <w:rPr>
            <w:rStyle w:val="Hyperlink"/>
            <w:noProof/>
          </w:rPr>
          <w:t>Rotation Joints</w:t>
        </w:r>
        <w:r>
          <w:rPr>
            <w:noProof/>
            <w:webHidden/>
          </w:rPr>
          <w:tab/>
        </w:r>
        <w:r>
          <w:rPr>
            <w:noProof/>
            <w:webHidden/>
          </w:rPr>
          <w:fldChar w:fldCharType="begin"/>
        </w:r>
        <w:r>
          <w:rPr>
            <w:noProof/>
            <w:webHidden/>
          </w:rPr>
          <w:instrText xml:space="preserve"> PAGEREF _Toc39880562 \h </w:instrText>
        </w:r>
        <w:r>
          <w:rPr>
            <w:noProof/>
            <w:webHidden/>
          </w:rPr>
        </w:r>
        <w:r>
          <w:rPr>
            <w:noProof/>
            <w:webHidden/>
          </w:rPr>
          <w:fldChar w:fldCharType="separate"/>
        </w:r>
        <w:r w:rsidR="00A2710C">
          <w:rPr>
            <w:noProof/>
            <w:webHidden/>
          </w:rPr>
          <w:t>102</w:t>
        </w:r>
        <w:r>
          <w:rPr>
            <w:noProof/>
            <w:webHidden/>
          </w:rPr>
          <w:fldChar w:fldCharType="end"/>
        </w:r>
      </w:hyperlink>
    </w:p>
    <w:p w14:paraId="216FE7F4" w14:textId="2D2683E3" w:rsidR="005125B1" w:rsidRDefault="005125B1">
      <w:pPr>
        <w:pStyle w:val="Verzeichnis3"/>
        <w:rPr>
          <w:rFonts w:asciiTheme="minorHAnsi" w:eastAsiaTheme="minorEastAsia" w:hAnsiTheme="minorHAnsi" w:cstheme="minorBidi"/>
          <w:noProof/>
          <w:sz w:val="22"/>
          <w:szCs w:val="22"/>
          <w:lang w:val="de-DE"/>
        </w:rPr>
      </w:pPr>
      <w:hyperlink w:anchor="_Toc39880563" w:history="1">
        <w:r w:rsidRPr="00E3311B">
          <w:rPr>
            <w:rStyle w:val="Hyperlink"/>
            <w:noProof/>
          </w:rPr>
          <w:t>7.11.1</w:t>
        </w:r>
        <w:r>
          <w:rPr>
            <w:rFonts w:asciiTheme="minorHAnsi" w:eastAsiaTheme="minorEastAsia" w:hAnsiTheme="minorHAnsi" w:cstheme="minorBidi"/>
            <w:noProof/>
            <w:sz w:val="22"/>
            <w:szCs w:val="22"/>
            <w:lang w:val="de-DE"/>
          </w:rPr>
          <w:tab/>
        </w:r>
        <w:r w:rsidRPr="00E3311B">
          <w:rPr>
            <w:rStyle w:val="Hyperlink"/>
            <w:noProof/>
          </w:rPr>
          <w:t>ROTAV</w:t>
        </w:r>
        <w:r>
          <w:rPr>
            <w:noProof/>
            <w:webHidden/>
          </w:rPr>
          <w:tab/>
        </w:r>
        <w:r>
          <w:rPr>
            <w:noProof/>
            <w:webHidden/>
          </w:rPr>
          <w:fldChar w:fldCharType="begin"/>
        </w:r>
        <w:r>
          <w:rPr>
            <w:noProof/>
            <w:webHidden/>
          </w:rPr>
          <w:instrText xml:space="preserve"> PAGEREF _Toc39880563 \h </w:instrText>
        </w:r>
        <w:r>
          <w:rPr>
            <w:noProof/>
            <w:webHidden/>
          </w:rPr>
        </w:r>
        <w:r>
          <w:rPr>
            <w:noProof/>
            <w:webHidden/>
          </w:rPr>
          <w:fldChar w:fldCharType="separate"/>
        </w:r>
        <w:r w:rsidR="00A2710C">
          <w:rPr>
            <w:noProof/>
            <w:webHidden/>
          </w:rPr>
          <w:t>103</w:t>
        </w:r>
        <w:r>
          <w:rPr>
            <w:noProof/>
            <w:webHidden/>
          </w:rPr>
          <w:fldChar w:fldCharType="end"/>
        </w:r>
      </w:hyperlink>
    </w:p>
    <w:p w14:paraId="5D224418" w14:textId="0F743E19" w:rsidR="005125B1" w:rsidRDefault="005125B1">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39880564" w:history="1">
        <w:r w:rsidRPr="00E3311B">
          <w:rPr>
            <w:rStyle w:val="Hyperlink"/>
            <w:noProof/>
            <w14:scene3d>
              <w14:camera w14:prst="orthographicFront"/>
              <w14:lightRig w14:rig="threePt" w14:dir="t">
                <w14:rot w14:lat="0" w14:lon="0" w14:rev="0"/>
              </w14:lightRig>
            </w14:scene3d>
          </w:rPr>
          <w:t>8</w:t>
        </w:r>
        <w:r>
          <w:rPr>
            <w:rFonts w:asciiTheme="minorHAnsi" w:eastAsiaTheme="minorEastAsia" w:hAnsiTheme="minorHAnsi" w:cstheme="minorBidi"/>
            <w:b w:val="0"/>
            <w:bCs w:val="0"/>
            <w:caps w:val="0"/>
            <w:noProof/>
            <w:sz w:val="22"/>
            <w:szCs w:val="22"/>
            <w:lang w:val="de-DE"/>
          </w:rPr>
          <w:tab/>
        </w:r>
        <w:r w:rsidRPr="00E3311B">
          <w:rPr>
            <w:rStyle w:val="Hyperlink"/>
            <w:noProof/>
          </w:rPr>
          <w:t>1D connections</w:t>
        </w:r>
        <w:r>
          <w:rPr>
            <w:noProof/>
            <w:webHidden/>
          </w:rPr>
          <w:tab/>
        </w:r>
        <w:r>
          <w:rPr>
            <w:noProof/>
            <w:webHidden/>
          </w:rPr>
          <w:fldChar w:fldCharType="begin"/>
        </w:r>
        <w:r>
          <w:rPr>
            <w:noProof/>
            <w:webHidden/>
          </w:rPr>
          <w:instrText xml:space="preserve"> PAGEREF _Toc39880564 \h </w:instrText>
        </w:r>
        <w:r>
          <w:rPr>
            <w:noProof/>
            <w:webHidden/>
          </w:rPr>
        </w:r>
        <w:r>
          <w:rPr>
            <w:noProof/>
            <w:webHidden/>
          </w:rPr>
          <w:fldChar w:fldCharType="separate"/>
        </w:r>
        <w:r w:rsidR="00A2710C">
          <w:rPr>
            <w:noProof/>
            <w:webHidden/>
          </w:rPr>
          <w:t>106</w:t>
        </w:r>
        <w:r>
          <w:rPr>
            <w:noProof/>
            <w:webHidden/>
          </w:rPr>
          <w:fldChar w:fldCharType="end"/>
        </w:r>
      </w:hyperlink>
    </w:p>
    <w:p w14:paraId="069B3F5D" w14:textId="16885DD5" w:rsidR="005125B1" w:rsidRDefault="005125B1">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9880565" w:history="1">
        <w:r w:rsidRPr="00E3311B">
          <w:rPr>
            <w:rStyle w:val="Hyperlink"/>
            <w:noProof/>
          </w:rPr>
          <w:t>8.1</w:t>
        </w:r>
        <w:r>
          <w:rPr>
            <w:rFonts w:asciiTheme="minorHAnsi" w:eastAsiaTheme="minorEastAsia" w:hAnsiTheme="minorHAnsi" w:cstheme="minorBidi"/>
            <w:b w:val="0"/>
            <w:bCs w:val="0"/>
            <w:noProof/>
            <w:sz w:val="22"/>
            <w:szCs w:val="22"/>
            <w:lang w:val="de-DE"/>
          </w:rPr>
          <w:tab/>
        </w:r>
        <w:r w:rsidRPr="00E3311B">
          <w:rPr>
            <w:rStyle w:val="Hyperlink"/>
            <w:noProof/>
          </w:rPr>
          <w:t>Generic Definitions</w:t>
        </w:r>
        <w:r>
          <w:rPr>
            <w:noProof/>
            <w:webHidden/>
          </w:rPr>
          <w:tab/>
        </w:r>
        <w:r>
          <w:rPr>
            <w:noProof/>
            <w:webHidden/>
          </w:rPr>
          <w:fldChar w:fldCharType="begin"/>
        </w:r>
        <w:r>
          <w:rPr>
            <w:noProof/>
            <w:webHidden/>
          </w:rPr>
          <w:instrText xml:space="preserve"> PAGEREF _Toc39880565 \h </w:instrText>
        </w:r>
        <w:r>
          <w:rPr>
            <w:noProof/>
            <w:webHidden/>
          </w:rPr>
        </w:r>
        <w:r>
          <w:rPr>
            <w:noProof/>
            <w:webHidden/>
          </w:rPr>
          <w:fldChar w:fldCharType="separate"/>
        </w:r>
        <w:r w:rsidR="00A2710C">
          <w:rPr>
            <w:noProof/>
            <w:webHidden/>
          </w:rPr>
          <w:t>106</w:t>
        </w:r>
        <w:r>
          <w:rPr>
            <w:noProof/>
            <w:webHidden/>
          </w:rPr>
          <w:fldChar w:fldCharType="end"/>
        </w:r>
      </w:hyperlink>
    </w:p>
    <w:p w14:paraId="0CDA82D1" w14:textId="5B6B8466" w:rsidR="005125B1" w:rsidRDefault="005125B1">
      <w:pPr>
        <w:pStyle w:val="Verzeichnis3"/>
        <w:rPr>
          <w:rFonts w:asciiTheme="minorHAnsi" w:eastAsiaTheme="minorEastAsia" w:hAnsiTheme="minorHAnsi" w:cstheme="minorBidi"/>
          <w:noProof/>
          <w:sz w:val="22"/>
          <w:szCs w:val="22"/>
          <w:lang w:val="de-DE"/>
        </w:rPr>
      </w:pPr>
      <w:hyperlink w:anchor="_Toc39880566" w:history="1">
        <w:r w:rsidRPr="00E3311B">
          <w:rPr>
            <w:rStyle w:val="Hyperlink"/>
            <w:noProof/>
          </w:rPr>
          <w:t>8.1.1</w:t>
        </w:r>
        <w:r>
          <w:rPr>
            <w:rFonts w:asciiTheme="minorHAnsi" w:eastAsiaTheme="minorEastAsia" w:hAnsiTheme="minorHAnsi" w:cstheme="minorBidi"/>
            <w:noProof/>
            <w:sz w:val="22"/>
            <w:szCs w:val="22"/>
            <w:lang w:val="de-DE"/>
          </w:rPr>
          <w:tab/>
        </w:r>
        <w:r w:rsidRPr="00E3311B">
          <w:rPr>
            <w:rStyle w:val="Hyperlink"/>
            <w:noProof/>
          </w:rPr>
          <w:t>Identification</w:t>
        </w:r>
        <w:r>
          <w:rPr>
            <w:noProof/>
            <w:webHidden/>
          </w:rPr>
          <w:tab/>
        </w:r>
        <w:r>
          <w:rPr>
            <w:noProof/>
            <w:webHidden/>
          </w:rPr>
          <w:fldChar w:fldCharType="begin"/>
        </w:r>
        <w:r>
          <w:rPr>
            <w:noProof/>
            <w:webHidden/>
          </w:rPr>
          <w:instrText xml:space="preserve"> PAGEREF _Toc39880566 \h </w:instrText>
        </w:r>
        <w:r>
          <w:rPr>
            <w:noProof/>
            <w:webHidden/>
          </w:rPr>
        </w:r>
        <w:r>
          <w:rPr>
            <w:noProof/>
            <w:webHidden/>
          </w:rPr>
          <w:fldChar w:fldCharType="separate"/>
        </w:r>
        <w:r w:rsidR="00A2710C">
          <w:rPr>
            <w:noProof/>
            <w:webHidden/>
          </w:rPr>
          <w:t>106</w:t>
        </w:r>
        <w:r>
          <w:rPr>
            <w:noProof/>
            <w:webHidden/>
          </w:rPr>
          <w:fldChar w:fldCharType="end"/>
        </w:r>
      </w:hyperlink>
    </w:p>
    <w:p w14:paraId="35D94FF6" w14:textId="4A0F2A4A" w:rsidR="005125B1" w:rsidRDefault="005125B1">
      <w:pPr>
        <w:pStyle w:val="Verzeichnis3"/>
        <w:rPr>
          <w:rFonts w:asciiTheme="minorHAnsi" w:eastAsiaTheme="minorEastAsia" w:hAnsiTheme="minorHAnsi" w:cstheme="minorBidi"/>
          <w:noProof/>
          <w:sz w:val="22"/>
          <w:szCs w:val="22"/>
          <w:lang w:val="de-DE"/>
        </w:rPr>
      </w:pPr>
      <w:hyperlink w:anchor="_Toc39880567" w:history="1">
        <w:r w:rsidRPr="00E3311B">
          <w:rPr>
            <w:rStyle w:val="Hyperlink"/>
            <w:noProof/>
          </w:rPr>
          <w:t>8.1.2</w:t>
        </w:r>
        <w:r>
          <w:rPr>
            <w:rFonts w:asciiTheme="minorHAnsi" w:eastAsiaTheme="minorEastAsia" w:hAnsiTheme="minorHAnsi" w:cstheme="minorBidi"/>
            <w:noProof/>
            <w:sz w:val="22"/>
            <w:szCs w:val="22"/>
            <w:lang w:val="de-DE"/>
          </w:rPr>
          <w:tab/>
        </w:r>
        <w:r w:rsidRPr="00E3311B">
          <w:rPr>
            <w:rStyle w:val="Hyperlink"/>
            <w:noProof/>
          </w:rPr>
          <w:t>Location</w:t>
        </w:r>
        <w:r>
          <w:rPr>
            <w:noProof/>
            <w:webHidden/>
          </w:rPr>
          <w:tab/>
        </w:r>
        <w:r>
          <w:rPr>
            <w:noProof/>
            <w:webHidden/>
          </w:rPr>
          <w:fldChar w:fldCharType="begin"/>
        </w:r>
        <w:r>
          <w:rPr>
            <w:noProof/>
            <w:webHidden/>
          </w:rPr>
          <w:instrText xml:space="preserve"> PAGEREF _Toc39880567 \h </w:instrText>
        </w:r>
        <w:r>
          <w:rPr>
            <w:noProof/>
            <w:webHidden/>
          </w:rPr>
        </w:r>
        <w:r>
          <w:rPr>
            <w:noProof/>
            <w:webHidden/>
          </w:rPr>
          <w:fldChar w:fldCharType="separate"/>
        </w:r>
        <w:r w:rsidR="00A2710C">
          <w:rPr>
            <w:noProof/>
            <w:webHidden/>
          </w:rPr>
          <w:t>106</w:t>
        </w:r>
        <w:r>
          <w:rPr>
            <w:noProof/>
            <w:webHidden/>
          </w:rPr>
          <w:fldChar w:fldCharType="end"/>
        </w:r>
      </w:hyperlink>
    </w:p>
    <w:p w14:paraId="6CDD6782" w14:textId="2C6ACBA4" w:rsidR="005125B1" w:rsidRDefault="005125B1">
      <w:pPr>
        <w:pStyle w:val="Verzeichnis3"/>
        <w:rPr>
          <w:rFonts w:asciiTheme="minorHAnsi" w:eastAsiaTheme="minorEastAsia" w:hAnsiTheme="minorHAnsi" w:cstheme="minorBidi"/>
          <w:noProof/>
          <w:sz w:val="22"/>
          <w:szCs w:val="22"/>
          <w:lang w:val="de-DE"/>
        </w:rPr>
      </w:pPr>
      <w:hyperlink w:anchor="_Toc39880568" w:history="1">
        <w:r w:rsidRPr="00E3311B">
          <w:rPr>
            <w:rStyle w:val="Hyperlink"/>
            <w:noProof/>
          </w:rPr>
          <w:t>8.1.3</w:t>
        </w:r>
        <w:r>
          <w:rPr>
            <w:rFonts w:asciiTheme="minorHAnsi" w:eastAsiaTheme="minorEastAsia" w:hAnsiTheme="minorHAnsi" w:cstheme="minorBidi"/>
            <w:noProof/>
            <w:sz w:val="22"/>
            <w:szCs w:val="22"/>
            <w:lang w:val="de-DE"/>
          </w:rPr>
          <w:tab/>
        </w:r>
        <w:r w:rsidRPr="00E3311B">
          <w:rPr>
            <w:rStyle w:val="Hyperlink"/>
            <w:noProof/>
          </w:rPr>
          <w:t>Type Specification</w:t>
        </w:r>
        <w:r>
          <w:rPr>
            <w:noProof/>
            <w:webHidden/>
          </w:rPr>
          <w:tab/>
        </w:r>
        <w:r>
          <w:rPr>
            <w:noProof/>
            <w:webHidden/>
          </w:rPr>
          <w:fldChar w:fldCharType="begin"/>
        </w:r>
        <w:r>
          <w:rPr>
            <w:noProof/>
            <w:webHidden/>
          </w:rPr>
          <w:instrText xml:space="preserve"> PAGEREF _Toc39880568 \h </w:instrText>
        </w:r>
        <w:r>
          <w:rPr>
            <w:noProof/>
            <w:webHidden/>
          </w:rPr>
        </w:r>
        <w:r>
          <w:rPr>
            <w:noProof/>
            <w:webHidden/>
          </w:rPr>
          <w:fldChar w:fldCharType="separate"/>
        </w:r>
        <w:r w:rsidR="00A2710C">
          <w:rPr>
            <w:noProof/>
            <w:webHidden/>
          </w:rPr>
          <w:t>107</w:t>
        </w:r>
        <w:r>
          <w:rPr>
            <w:noProof/>
            <w:webHidden/>
          </w:rPr>
          <w:fldChar w:fldCharType="end"/>
        </w:r>
      </w:hyperlink>
    </w:p>
    <w:p w14:paraId="04D8C996" w14:textId="32009D87" w:rsidR="005125B1" w:rsidRDefault="005125B1">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9880569" w:history="1">
        <w:r w:rsidRPr="00E3311B">
          <w:rPr>
            <w:rStyle w:val="Hyperlink"/>
            <w:noProof/>
          </w:rPr>
          <w:t>8.2</w:t>
        </w:r>
        <w:r>
          <w:rPr>
            <w:rFonts w:asciiTheme="minorHAnsi" w:eastAsiaTheme="minorEastAsia" w:hAnsiTheme="minorHAnsi" w:cstheme="minorBidi"/>
            <w:b w:val="0"/>
            <w:bCs w:val="0"/>
            <w:noProof/>
            <w:sz w:val="22"/>
            <w:szCs w:val="22"/>
            <w:lang w:val="de-DE"/>
          </w:rPr>
          <w:tab/>
        </w:r>
        <w:r w:rsidRPr="00E3311B">
          <w:rPr>
            <w:rStyle w:val="Hyperlink"/>
            <w:noProof/>
          </w:rPr>
          <w:t>Seam Welds</w:t>
        </w:r>
        <w:r>
          <w:rPr>
            <w:noProof/>
            <w:webHidden/>
          </w:rPr>
          <w:tab/>
        </w:r>
        <w:r>
          <w:rPr>
            <w:noProof/>
            <w:webHidden/>
          </w:rPr>
          <w:fldChar w:fldCharType="begin"/>
        </w:r>
        <w:r>
          <w:rPr>
            <w:noProof/>
            <w:webHidden/>
          </w:rPr>
          <w:instrText xml:space="preserve"> PAGEREF _Toc39880569 \h </w:instrText>
        </w:r>
        <w:r>
          <w:rPr>
            <w:noProof/>
            <w:webHidden/>
          </w:rPr>
        </w:r>
        <w:r>
          <w:rPr>
            <w:noProof/>
            <w:webHidden/>
          </w:rPr>
          <w:fldChar w:fldCharType="separate"/>
        </w:r>
        <w:r w:rsidR="00A2710C">
          <w:rPr>
            <w:noProof/>
            <w:webHidden/>
          </w:rPr>
          <w:t>108</w:t>
        </w:r>
        <w:r>
          <w:rPr>
            <w:noProof/>
            <w:webHidden/>
          </w:rPr>
          <w:fldChar w:fldCharType="end"/>
        </w:r>
      </w:hyperlink>
    </w:p>
    <w:p w14:paraId="0BBA2D94" w14:textId="3758C6BE" w:rsidR="005125B1" w:rsidRDefault="005125B1">
      <w:pPr>
        <w:pStyle w:val="Verzeichnis3"/>
        <w:rPr>
          <w:rFonts w:asciiTheme="minorHAnsi" w:eastAsiaTheme="minorEastAsia" w:hAnsiTheme="minorHAnsi" w:cstheme="minorBidi"/>
          <w:noProof/>
          <w:sz w:val="22"/>
          <w:szCs w:val="22"/>
          <w:lang w:val="de-DE"/>
        </w:rPr>
      </w:pPr>
      <w:hyperlink w:anchor="_Toc39880570" w:history="1">
        <w:r w:rsidRPr="00E3311B">
          <w:rPr>
            <w:rStyle w:val="Hyperlink"/>
            <w:noProof/>
          </w:rPr>
          <w:t>8.2.1</w:t>
        </w:r>
        <w:r>
          <w:rPr>
            <w:rFonts w:asciiTheme="minorHAnsi" w:eastAsiaTheme="minorEastAsia" w:hAnsiTheme="minorHAnsi" w:cstheme="minorBidi"/>
            <w:noProof/>
            <w:sz w:val="22"/>
            <w:szCs w:val="22"/>
            <w:lang w:val="de-DE"/>
          </w:rPr>
          <w:tab/>
        </w:r>
        <w:r w:rsidRPr="00E3311B">
          <w:rPr>
            <w:rStyle w:val="Hyperlink"/>
            <w:noProof/>
          </w:rPr>
          <w:t>Description and Modeling Parameters</w:t>
        </w:r>
        <w:r>
          <w:rPr>
            <w:noProof/>
            <w:webHidden/>
          </w:rPr>
          <w:tab/>
        </w:r>
        <w:r>
          <w:rPr>
            <w:noProof/>
            <w:webHidden/>
          </w:rPr>
          <w:fldChar w:fldCharType="begin"/>
        </w:r>
        <w:r>
          <w:rPr>
            <w:noProof/>
            <w:webHidden/>
          </w:rPr>
          <w:instrText xml:space="preserve"> PAGEREF _Toc39880570 \h </w:instrText>
        </w:r>
        <w:r>
          <w:rPr>
            <w:noProof/>
            <w:webHidden/>
          </w:rPr>
        </w:r>
        <w:r>
          <w:rPr>
            <w:noProof/>
            <w:webHidden/>
          </w:rPr>
          <w:fldChar w:fldCharType="separate"/>
        </w:r>
        <w:r w:rsidR="00A2710C">
          <w:rPr>
            <w:noProof/>
            <w:webHidden/>
          </w:rPr>
          <w:t>108</w:t>
        </w:r>
        <w:r>
          <w:rPr>
            <w:noProof/>
            <w:webHidden/>
          </w:rPr>
          <w:fldChar w:fldCharType="end"/>
        </w:r>
      </w:hyperlink>
    </w:p>
    <w:p w14:paraId="00732F15" w14:textId="51E28B1D" w:rsidR="005125B1" w:rsidRDefault="005125B1">
      <w:pPr>
        <w:pStyle w:val="Verzeichnis3"/>
        <w:rPr>
          <w:rFonts w:asciiTheme="minorHAnsi" w:eastAsiaTheme="minorEastAsia" w:hAnsiTheme="minorHAnsi" w:cstheme="minorBidi"/>
          <w:noProof/>
          <w:sz w:val="22"/>
          <w:szCs w:val="22"/>
          <w:lang w:val="de-DE"/>
        </w:rPr>
      </w:pPr>
      <w:hyperlink w:anchor="_Toc39880571" w:history="1">
        <w:r w:rsidRPr="00E3311B">
          <w:rPr>
            <w:rStyle w:val="Hyperlink"/>
            <w:noProof/>
          </w:rPr>
          <w:t>8.2.2</w:t>
        </w:r>
        <w:r>
          <w:rPr>
            <w:rFonts w:asciiTheme="minorHAnsi" w:eastAsiaTheme="minorEastAsia" w:hAnsiTheme="minorHAnsi" w:cstheme="minorBidi"/>
            <w:noProof/>
            <w:sz w:val="22"/>
            <w:szCs w:val="22"/>
            <w:lang w:val="de-DE"/>
          </w:rPr>
          <w:tab/>
        </w:r>
        <w:r w:rsidRPr="00E3311B">
          <w:rPr>
            <w:rStyle w:val="Hyperlink"/>
            <w:noProof/>
          </w:rPr>
          <w:t>Seam Weld Definition Overview</w:t>
        </w:r>
        <w:r>
          <w:rPr>
            <w:noProof/>
            <w:webHidden/>
          </w:rPr>
          <w:tab/>
        </w:r>
        <w:r>
          <w:rPr>
            <w:noProof/>
            <w:webHidden/>
          </w:rPr>
          <w:fldChar w:fldCharType="begin"/>
        </w:r>
        <w:r>
          <w:rPr>
            <w:noProof/>
            <w:webHidden/>
          </w:rPr>
          <w:instrText xml:space="preserve"> PAGEREF _Toc39880571 \h </w:instrText>
        </w:r>
        <w:r>
          <w:rPr>
            <w:noProof/>
            <w:webHidden/>
          </w:rPr>
        </w:r>
        <w:r>
          <w:rPr>
            <w:noProof/>
            <w:webHidden/>
          </w:rPr>
          <w:fldChar w:fldCharType="separate"/>
        </w:r>
        <w:r w:rsidR="00A2710C">
          <w:rPr>
            <w:noProof/>
            <w:webHidden/>
          </w:rPr>
          <w:t>109</w:t>
        </w:r>
        <w:r>
          <w:rPr>
            <w:noProof/>
            <w:webHidden/>
          </w:rPr>
          <w:fldChar w:fldCharType="end"/>
        </w:r>
      </w:hyperlink>
    </w:p>
    <w:p w14:paraId="5DE1E177" w14:textId="41695D56" w:rsidR="005125B1" w:rsidRDefault="005125B1">
      <w:pPr>
        <w:pStyle w:val="Verzeichnis3"/>
        <w:rPr>
          <w:rFonts w:asciiTheme="minorHAnsi" w:eastAsiaTheme="minorEastAsia" w:hAnsiTheme="minorHAnsi" w:cstheme="minorBidi"/>
          <w:noProof/>
          <w:sz w:val="22"/>
          <w:szCs w:val="22"/>
          <w:lang w:val="de-DE"/>
        </w:rPr>
      </w:pPr>
      <w:hyperlink w:anchor="_Toc39880572" w:history="1">
        <w:r w:rsidRPr="00E3311B">
          <w:rPr>
            <w:rStyle w:val="Hyperlink"/>
            <w:noProof/>
          </w:rPr>
          <w:t>8.2.3</w:t>
        </w:r>
        <w:r>
          <w:rPr>
            <w:rFonts w:asciiTheme="minorHAnsi" w:eastAsiaTheme="minorEastAsia" w:hAnsiTheme="minorHAnsi" w:cstheme="minorBidi"/>
            <w:noProof/>
            <w:sz w:val="22"/>
            <w:szCs w:val="22"/>
            <w:lang w:val="de-DE"/>
          </w:rPr>
          <w:tab/>
        </w:r>
        <w:r w:rsidRPr="00E3311B">
          <w:rPr>
            <w:rStyle w:val="Hyperlink"/>
            <w:noProof/>
          </w:rPr>
          <w:t>Specific XML Realization</w:t>
        </w:r>
        <w:r>
          <w:rPr>
            <w:noProof/>
            <w:webHidden/>
          </w:rPr>
          <w:tab/>
        </w:r>
        <w:r>
          <w:rPr>
            <w:noProof/>
            <w:webHidden/>
          </w:rPr>
          <w:fldChar w:fldCharType="begin"/>
        </w:r>
        <w:r>
          <w:rPr>
            <w:noProof/>
            <w:webHidden/>
          </w:rPr>
          <w:instrText xml:space="preserve"> PAGEREF _Toc39880572 \h </w:instrText>
        </w:r>
        <w:r>
          <w:rPr>
            <w:noProof/>
            <w:webHidden/>
          </w:rPr>
        </w:r>
        <w:r>
          <w:rPr>
            <w:noProof/>
            <w:webHidden/>
          </w:rPr>
          <w:fldChar w:fldCharType="separate"/>
        </w:r>
        <w:r w:rsidR="00A2710C">
          <w:rPr>
            <w:noProof/>
            <w:webHidden/>
          </w:rPr>
          <w:t>111</w:t>
        </w:r>
        <w:r>
          <w:rPr>
            <w:noProof/>
            <w:webHidden/>
          </w:rPr>
          <w:fldChar w:fldCharType="end"/>
        </w:r>
      </w:hyperlink>
    </w:p>
    <w:p w14:paraId="3D936BD9" w14:textId="4D5C2AFE" w:rsidR="005125B1" w:rsidRDefault="005125B1">
      <w:pPr>
        <w:pStyle w:val="Verzeichnis3"/>
        <w:rPr>
          <w:rFonts w:asciiTheme="minorHAnsi" w:eastAsiaTheme="minorEastAsia" w:hAnsiTheme="minorHAnsi" w:cstheme="minorBidi"/>
          <w:noProof/>
          <w:sz w:val="22"/>
          <w:szCs w:val="22"/>
          <w:lang w:val="de-DE"/>
        </w:rPr>
      </w:pPr>
      <w:hyperlink w:anchor="_Toc39880573" w:history="1">
        <w:r w:rsidRPr="00E3311B">
          <w:rPr>
            <w:rStyle w:val="Hyperlink"/>
            <w:noProof/>
          </w:rPr>
          <w:t>8.2.4</w:t>
        </w:r>
        <w:r>
          <w:rPr>
            <w:rFonts w:asciiTheme="minorHAnsi" w:eastAsiaTheme="minorEastAsia" w:hAnsiTheme="minorHAnsi" w:cstheme="minorBidi"/>
            <w:noProof/>
            <w:sz w:val="22"/>
            <w:szCs w:val="22"/>
            <w:lang w:val="de-DE"/>
          </w:rPr>
          <w:tab/>
        </w:r>
        <w:r w:rsidRPr="00E3311B">
          <w:rPr>
            <w:rStyle w:val="Hyperlink"/>
            <w:noProof/>
          </w:rPr>
          <w:t>Generic Seam Weld Definition</w:t>
        </w:r>
        <w:r>
          <w:rPr>
            <w:noProof/>
            <w:webHidden/>
          </w:rPr>
          <w:tab/>
        </w:r>
        <w:r>
          <w:rPr>
            <w:noProof/>
            <w:webHidden/>
          </w:rPr>
          <w:fldChar w:fldCharType="begin"/>
        </w:r>
        <w:r>
          <w:rPr>
            <w:noProof/>
            <w:webHidden/>
          </w:rPr>
          <w:instrText xml:space="preserve"> PAGEREF _Toc39880573 \h </w:instrText>
        </w:r>
        <w:r>
          <w:rPr>
            <w:noProof/>
            <w:webHidden/>
          </w:rPr>
        </w:r>
        <w:r>
          <w:rPr>
            <w:noProof/>
            <w:webHidden/>
          </w:rPr>
          <w:fldChar w:fldCharType="separate"/>
        </w:r>
        <w:r w:rsidR="00A2710C">
          <w:rPr>
            <w:noProof/>
            <w:webHidden/>
          </w:rPr>
          <w:t>111</w:t>
        </w:r>
        <w:r>
          <w:rPr>
            <w:noProof/>
            <w:webHidden/>
          </w:rPr>
          <w:fldChar w:fldCharType="end"/>
        </w:r>
      </w:hyperlink>
    </w:p>
    <w:p w14:paraId="5B9D2C10" w14:textId="28079018" w:rsidR="005125B1" w:rsidRDefault="005125B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9880574" w:history="1">
        <w:r w:rsidRPr="00E3311B">
          <w:rPr>
            <w:rStyle w:val="Hyperlink"/>
            <w:noProof/>
          </w:rPr>
          <w:t>8.2.4.1</w:t>
        </w:r>
        <w:r>
          <w:rPr>
            <w:rFonts w:asciiTheme="minorHAnsi" w:eastAsiaTheme="minorEastAsia" w:hAnsiTheme="minorHAnsi" w:cstheme="minorBidi"/>
            <w:noProof/>
            <w:sz w:val="22"/>
            <w:szCs w:val="22"/>
            <w:lang w:val="de-DE"/>
          </w:rPr>
          <w:tab/>
        </w:r>
        <w:r w:rsidRPr="00E3311B">
          <w:rPr>
            <w:rStyle w:val="Hyperlink"/>
            <w:noProof/>
          </w:rPr>
          <w:t>Identification</w:t>
        </w:r>
        <w:r>
          <w:rPr>
            <w:noProof/>
            <w:webHidden/>
          </w:rPr>
          <w:tab/>
        </w:r>
        <w:r>
          <w:rPr>
            <w:noProof/>
            <w:webHidden/>
          </w:rPr>
          <w:fldChar w:fldCharType="begin"/>
        </w:r>
        <w:r>
          <w:rPr>
            <w:noProof/>
            <w:webHidden/>
          </w:rPr>
          <w:instrText xml:space="preserve"> PAGEREF _Toc39880574 \h </w:instrText>
        </w:r>
        <w:r>
          <w:rPr>
            <w:noProof/>
            <w:webHidden/>
          </w:rPr>
        </w:r>
        <w:r>
          <w:rPr>
            <w:noProof/>
            <w:webHidden/>
          </w:rPr>
          <w:fldChar w:fldCharType="separate"/>
        </w:r>
        <w:r w:rsidR="00A2710C">
          <w:rPr>
            <w:noProof/>
            <w:webHidden/>
          </w:rPr>
          <w:t>111</w:t>
        </w:r>
        <w:r>
          <w:rPr>
            <w:noProof/>
            <w:webHidden/>
          </w:rPr>
          <w:fldChar w:fldCharType="end"/>
        </w:r>
      </w:hyperlink>
    </w:p>
    <w:p w14:paraId="37B03F8C" w14:textId="5108FEFF" w:rsidR="005125B1" w:rsidRDefault="005125B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9880575" w:history="1">
        <w:r w:rsidRPr="00E3311B">
          <w:rPr>
            <w:rStyle w:val="Hyperlink"/>
            <w:noProof/>
          </w:rPr>
          <w:t>8.2.4.2</w:t>
        </w:r>
        <w:r>
          <w:rPr>
            <w:rFonts w:asciiTheme="minorHAnsi" w:eastAsiaTheme="minorEastAsia" w:hAnsiTheme="minorHAnsi" w:cstheme="minorBidi"/>
            <w:noProof/>
            <w:sz w:val="22"/>
            <w:szCs w:val="22"/>
            <w:lang w:val="de-DE"/>
          </w:rPr>
          <w:tab/>
        </w:r>
        <w:r w:rsidRPr="00E3311B">
          <w:rPr>
            <w:rStyle w:val="Hyperlink"/>
            <w:noProof/>
          </w:rPr>
          <w:t>Type Specification</w:t>
        </w:r>
        <w:r>
          <w:rPr>
            <w:noProof/>
            <w:webHidden/>
          </w:rPr>
          <w:tab/>
        </w:r>
        <w:r>
          <w:rPr>
            <w:noProof/>
            <w:webHidden/>
          </w:rPr>
          <w:fldChar w:fldCharType="begin"/>
        </w:r>
        <w:r>
          <w:rPr>
            <w:noProof/>
            <w:webHidden/>
          </w:rPr>
          <w:instrText xml:space="preserve"> PAGEREF _Toc39880575 \h </w:instrText>
        </w:r>
        <w:r>
          <w:rPr>
            <w:noProof/>
            <w:webHidden/>
          </w:rPr>
        </w:r>
        <w:r>
          <w:rPr>
            <w:noProof/>
            <w:webHidden/>
          </w:rPr>
          <w:fldChar w:fldCharType="separate"/>
        </w:r>
        <w:r w:rsidR="00A2710C">
          <w:rPr>
            <w:noProof/>
            <w:webHidden/>
          </w:rPr>
          <w:t>112</w:t>
        </w:r>
        <w:r>
          <w:rPr>
            <w:noProof/>
            <w:webHidden/>
          </w:rPr>
          <w:fldChar w:fldCharType="end"/>
        </w:r>
      </w:hyperlink>
    </w:p>
    <w:p w14:paraId="7F82C09C" w14:textId="56D235CB" w:rsidR="005125B1" w:rsidRDefault="005125B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9880576" w:history="1">
        <w:r w:rsidRPr="00E3311B">
          <w:rPr>
            <w:rStyle w:val="Hyperlink"/>
            <w:noProof/>
          </w:rPr>
          <w:t>8.2.4.3</w:t>
        </w:r>
        <w:r>
          <w:rPr>
            <w:rFonts w:asciiTheme="minorHAnsi" w:eastAsiaTheme="minorEastAsia" w:hAnsiTheme="minorHAnsi" w:cstheme="minorBidi"/>
            <w:noProof/>
            <w:sz w:val="22"/>
            <w:szCs w:val="22"/>
            <w:lang w:val="de-DE"/>
          </w:rPr>
          <w:tab/>
        </w:r>
        <w:r w:rsidRPr="00E3311B">
          <w:rPr>
            <w:rStyle w:val="Hyperlink"/>
            <w:noProof/>
          </w:rPr>
          <w:t>Weld Position and Sheet Metal Parameters</w:t>
        </w:r>
        <w:r>
          <w:rPr>
            <w:noProof/>
            <w:webHidden/>
          </w:rPr>
          <w:tab/>
        </w:r>
        <w:r>
          <w:rPr>
            <w:noProof/>
            <w:webHidden/>
          </w:rPr>
          <w:fldChar w:fldCharType="begin"/>
        </w:r>
        <w:r>
          <w:rPr>
            <w:noProof/>
            <w:webHidden/>
          </w:rPr>
          <w:instrText xml:space="preserve"> PAGEREF _Toc39880576 \h </w:instrText>
        </w:r>
        <w:r>
          <w:rPr>
            <w:noProof/>
            <w:webHidden/>
          </w:rPr>
        </w:r>
        <w:r>
          <w:rPr>
            <w:noProof/>
            <w:webHidden/>
          </w:rPr>
          <w:fldChar w:fldCharType="separate"/>
        </w:r>
        <w:r w:rsidR="00A2710C">
          <w:rPr>
            <w:noProof/>
            <w:webHidden/>
          </w:rPr>
          <w:t>114</w:t>
        </w:r>
        <w:r>
          <w:rPr>
            <w:noProof/>
            <w:webHidden/>
          </w:rPr>
          <w:fldChar w:fldCharType="end"/>
        </w:r>
      </w:hyperlink>
    </w:p>
    <w:p w14:paraId="5624304F" w14:textId="4E348F6E" w:rsidR="005125B1" w:rsidRDefault="005125B1">
      <w:pPr>
        <w:pStyle w:val="Verzeichnis4"/>
        <w:tabs>
          <w:tab w:val="left" w:pos="1540"/>
          <w:tab w:val="right" w:leader="dot" w:pos="9060"/>
        </w:tabs>
        <w:rPr>
          <w:rFonts w:asciiTheme="minorHAnsi" w:eastAsiaTheme="minorEastAsia" w:hAnsiTheme="minorHAnsi" w:cstheme="minorBidi"/>
          <w:noProof/>
          <w:sz w:val="22"/>
          <w:szCs w:val="22"/>
          <w:lang w:val="de-DE"/>
        </w:rPr>
      </w:pPr>
      <w:hyperlink w:anchor="_Toc39880577" w:history="1">
        <w:r w:rsidRPr="00E3311B">
          <w:rPr>
            <w:rStyle w:val="Hyperlink"/>
            <w:noProof/>
          </w:rPr>
          <w:t>8.2.4.3.1</w:t>
        </w:r>
        <w:r>
          <w:rPr>
            <w:rFonts w:asciiTheme="minorHAnsi" w:eastAsiaTheme="minorEastAsia" w:hAnsiTheme="minorHAnsi" w:cstheme="minorBidi"/>
            <w:noProof/>
            <w:sz w:val="22"/>
            <w:szCs w:val="22"/>
            <w:lang w:val="de-DE"/>
          </w:rPr>
          <w:tab/>
        </w:r>
        <w:r w:rsidRPr="00E3311B">
          <w:rPr>
            <w:rStyle w:val="Hyperlink"/>
            <w:noProof/>
          </w:rPr>
          <w:t>Parameters Assigned to a Specific Sheet of the Flange</w:t>
        </w:r>
        <w:r>
          <w:rPr>
            <w:noProof/>
            <w:webHidden/>
          </w:rPr>
          <w:tab/>
        </w:r>
        <w:r>
          <w:rPr>
            <w:noProof/>
            <w:webHidden/>
          </w:rPr>
          <w:fldChar w:fldCharType="begin"/>
        </w:r>
        <w:r>
          <w:rPr>
            <w:noProof/>
            <w:webHidden/>
          </w:rPr>
          <w:instrText xml:space="preserve"> PAGEREF _Toc39880577 \h </w:instrText>
        </w:r>
        <w:r>
          <w:rPr>
            <w:noProof/>
            <w:webHidden/>
          </w:rPr>
        </w:r>
        <w:r>
          <w:rPr>
            <w:noProof/>
            <w:webHidden/>
          </w:rPr>
          <w:fldChar w:fldCharType="separate"/>
        </w:r>
        <w:r w:rsidR="00A2710C">
          <w:rPr>
            <w:noProof/>
            <w:webHidden/>
          </w:rPr>
          <w:t>114</w:t>
        </w:r>
        <w:r>
          <w:rPr>
            <w:noProof/>
            <w:webHidden/>
          </w:rPr>
          <w:fldChar w:fldCharType="end"/>
        </w:r>
      </w:hyperlink>
    </w:p>
    <w:p w14:paraId="455E287B" w14:textId="35B30D5C" w:rsidR="005125B1" w:rsidRDefault="005125B1">
      <w:pPr>
        <w:pStyle w:val="Verzeichnis4"/>
        <w:tabs>
          <w:tab w:val="left" w:pos="1540"/>
          <w:tab w:val="right" w:leader="dot" w:pos="9060"/>
        </w:tabs>
        <w:rPr>
          <w:rFonts w:asciiTheme="minorHAnsi" w:eastAsiaTheme="minorEastAsia" w:hAnsiTheme="minorHAnsi" w:cstheme="minorBidi"/>
          <w:noProof/>
          <w:sz w:val="22"/>
          <w:szCs w:val="22"/>
          <w:lang w:val="de-DE"/>
        </w:rPr>
      </w:pPr>
      <w:hyperlink w:anchor="_Toc39880578" w:history="1">
        <w:r w:rsidRPr="00E3311B">
          <w:rPr>
            <w:rStyle w:val="Hyperlink"/>
            <w:noProof/>
          </w:rPr>
          <w:t>8.2.4.3.2</w:t>
        </w:r>
        <w:r>
          <w:rPr>
            <w:rFonts w:asciiTheme="minorHAnsi" w:eastAsiaTheme="minorEastAsia" w:hAnsiTheme="minorHAnsi" w:cstheme="minorBidi"/>
            <w:noProof/>
            <w:sz w:val="22"/>
            <w:szCs w:val="22"/>
            <w:lang w:val="de-DE"/>
          </w:rPr>
          <w:tab/>
        </w:r>
        <w:r w:rsidRPr="00E3311B">
          <w:rPr>
            <w:rStyle w:val="Hyperlink"/>
            <w:noProof/>
          </w:rPr>
          <w:t>Welding Position</w:t>
        </w:r>
        <w:r>
          <w:rPr>
            <w:noProof/>
            <w:webHidden/>
          </w:rPr>
          <w:tab/>
        </w:r>
        <w:r>
          <w:rPr>
            <w:noProof/>
            <w:webHidden/>
          </w:rPr>
          <w:fldChar w:fldCharType="begin"/>
        </w:r>
        <w:r>
          <w:rPr>
            <w:noProof/>
            <w:webHidden/>
          </w:rPr>
          <w:instrText xml:space="preserve"> PAGEREF _Toc39880578 \h </w:instrText>
        </w:r>
        <w:r>
          <w:rPr>
            <w:noProof/>
            <w:webHidden/>
          </w:rPr>
        </w:r>
        <w:r>
          <w:rPr>
            <w:noProof/>
            <w:webHidden/>
          </w:rPr>
          <w:fldChar w:fldCharType="separate"/>
        </w:r>
        <w:r w:rsidR="00A2710C">
          <w:rPr>
            <w:noProof/>
            <w:webHidden/>
          </w:rPr>
          <w:t>115</w:t>
        </w:r>
        <w:r>
          <w:rPr>
            <w:noProof/>
            <w:webHidden/>
          </w:rPr>
          <w:fldChar w:fldCharType="end"/>
        </w:r>
      </w:hyperlink>
    </w:p>
    <w:p w14:paraId="4843D219" w14:textId="7538671A" w:rsidR="005125B1" w:rsidRDefault="005125B1">
      <w:pPr>
        <w:pStyle w:val="Verzeichnis3"/>
        <w:rPr>
          <w:rFonts w:asciiTheme="minorHAnsi" w:eastAsiaTheme="minorEastAsia" w:hAnsiTheme="minorHAnsi" w:cstheme="minorBidi"/>
          <w:noProof/>
          <w:sz w:val="22"/>
          <w:szCs w:val="22"/>
          <w:lang w:val="de-DE"/>
        </w:rPr>
      </w:pPr>
      <w:hyperlink w:anchor="_Toc39880579" w:history="1">
        <w:r w:rsidRPr="00E3311B">
          <w:rPr>
            <w:rStyle w:val="Hyperlink"/>
            <w:noProof/>
          </w:rPr>
          <w:t>8.2.5</w:t>
        </w:r>
        <w:r>
          <w:rPr>
            <w:rFonts w:asciiTheme="minorHAnsi" w:eastAsiaTheme="minorEastAsia" w:hAnsiTheme="minorHAnsi" w:cstheme="minorBidi"/>
            <w:noProof/>
            <w:sz w:val="22"/>
            <w:szCs w:val="22"/>
            <w:lang w:val="de-DE"/>
          </w:rPr>
          <w:tab/>
        </w:r>
        <w:r w:rsidRPr="00E3311B">
          <w:rPr>
            <w:rStyle w:val="Hyperlink"/>
            <w:noProof/>
          </w:rPr>
          <w:t>Butt Joint</w:t>
        </w:r>
        <w:r>
          <w:rPr>
            <w:noProof/>
            <w:webHidden/>
          </w:rPr>
          <w:tab/>
        </w:r>
        <w:r>
          <w:rPr>
            <w:noProof/>
            <w:webHidden/>
          </w:rPr>
          <w:fldChar w:fldCharType="begin"/>
        </w:r>
        <w:r>
          <w:rPr>
            <w:noProof/>
            <w:webHidden/>
          </w:rPr>
          <w:instrText xml:space="preserve"> PAGEREF _Toc39880579 \h </w:instrText>
        </w:r>
        <w:r>
          <w:rPr>
            <w:noProof/>
            <w:webHidden/>
          </w:rPr>
        </w:r>
        <w:r>
          <w:rPr>
            <w:noProof/>
            <w:webHidden/>
          </w:rPr>
          <w:fldChar w:fldCharType="separate"/>
        </w:r>
        <w:r w:rsidR="00A2710C">
          <w:rPr>
            <w:noProof/>
            <w:webHidden/>
          </w:rPr>
          <w:t>120</w:t>
        </w:r>
        <w:r>
          <w:rPr>
            <w:noProof/>
            <w:webHidden/>
          </w:rPr>
          <w:fldChar w:fldCharType="end"/>
        </w:r>
      </w:hyperlink>
    </w:p>
    <w:p w14:paraId="6CDFD3A2" w14:textId="79F69253" w:rsidR="005125B1" w:rsidRDefault="005125B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9880580" w:history="1">
        <w:r w:rsidRPr="00E3311B">
          <w:rPr>
            <w:rStyle w:val="Hyperlink"/>
            <w:noProof/>
          </w:rPr>
          <w:t>8.2.5.1</w:t>
        </w:r>
        <w:r>
          <w:rPr>
            <w:rFonts w:asciiTheme="minorHAnsi" w:eastAsiaTheme="minorEastAsia" w:hAnsiTheme="minorHAnsi" w:cstheme="minorBidi"/>
            <w:noProof/>
            <w:sz w:val="22"/>
            <w:szCs w:val="22"/>
            <w:lang w:val="de-DE"/>
          </w:rPr>
          <w:tab/>
        </w:r>
        <w:r w:rsidRPr="00E3311B">
          <w:rPr>
            <w:rStyle w:val="Hyperlink"/>
            <w:noProof/>
          </w:rPr>
          <w:t>Sheet Parameters</w:t>
        </w:r>
        <w:r>
          <w:rPr>
            <w:noProof/>
            <w:webHidden/>
          </w:rPr>
          <w:tab/>
        </w:r>
        <w:r>
          <w:rPr>
            <w:noProof/>
            <w:webHidden/>
          </w:rPr>
          <w:fldChar w:fldCharType="begin"/>
        </w:r>
        <w:r>
          <w:rPr>
            <w:noProof/>
            <w:webHidden/>
          </w:rPr>
          <w:instrText xml:space="preserve"> PAGEREF _Toc39880580 \h </w:instrText>
        </w:r>
        <w:r>
          <w:rPr>
            <w:noProof/>
            <w:webHidden/>
          </w:rPr>
        </w:r>
        <w:r>
          <w:rPr>
            <w:noProof/>
            <w:webHidden/>
          </w:rPr>
          <w:fldChar w:fldCharType="separate"/>
        </w:r>
        <w:r w:rsidR="00A2710C">
          <w:rPr>
            <w:noProof/>
            <w:webHidden/>
          </w:rPr>
          <w:t>120</w:t>
        </w:r>
        <w:r>
          <w:rPr>
            <w:noProof/>
            <w:webHidden/>
          </w:rPr>
          <w:fldChar w:fldCharType="end"/>
        </w:r>
      </w:hyperlink>
    </w:p>
    <w:p w14:paraId="61C6E3C9" w14:textId="744C6786" w:rsidR="005125B1" w:rsidRDefault="005125B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9880581" w:history="1">
        <w:r w:rsidRPr="00E3311B">
          <w:rPr>
            <w:rStyle w:val="Hyperlink"/>
            <w:noProof/>
          </w:rPr>
          <w:t>8.2.5.2</w:t>
        </w:r>
        <w:r>
          <w:rPr>
            <w:rFonts w:asciiTheme="minorHAnsi" w:eastAsiaTheme="minorEastAsia" w:hAnsiTheme="minorHAnsi" w:cstheme="minorBidi"/>
            <w:noProof/>
            <w:sz w:val="22"/>
            <w:szCs w:val="22"/>
            <w:lang w:val="de-DE"/>
          </w:rPr>
          <w:tab/>
        </w:r>
        <w:r w:rsidRPr="00E3311B">
          <w:rPr>
            <w:rStyle w:val="Hyperlink"/>
            <w:noProof/>
          </w:rPr>
          <w:t>Weld Parameters</w:t>
        </w:r>
        <w:r>
          <w:rPr>
            <w:noProof/>
            <w:webHidden/>
          </w:rPr>
          <w:tab/>
        </w:r>
        <w:r>
          <w:rPr>
            <w:noProof/>
            <w:webHidden/>
          </w:rPr>
          <w:fldChar w:fldCharType="begin"/>
        </w:r>
        <w:r>
          <w:rPr>
            <w:noProof/>
            <w:webHidden/>
          </w:rPr>
          <w:instrText xml:space="preserve"> PAGEREF _Toc39880581 \h </w:instrText>
        </w:r>
        <w:r>
          <w:rPr>
            <w:noProof/>
            <w:webHidden/>
          </w:rPr>
        </w:r>
        <w:r>
          <w:rPr>
            <w:noProof/>
            <w:webHidden/>
          </w:rPr>
          <w:fldChar w:fldCharType="separate"/>
        </w:r>
        <w:r w:rsidR="00A2710C">
          <w:rPr>
            <w:noProof/>
            <w:webHidden/>
          </w:rPr>
          <w:t>120</w:t>
        </w:r>
        <w:r>
          <w:rPr>
            <w:noProof/>
            <w:webHidden/>
          </w:rPr>
          <w:fldChar w:fldCharType="end"/>
        </w:r>
      </w:hyperlink>
    </w:p>
    <w:p w14:paraId="261D92A1" w14:textId="6F8EFA4B" w:rsidR="005125B1" w:rsidRDefault="005125B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9880582" w:history="1">
        <w:r w:rsidRPr="00E3311B">
          <w:rPr>
            <w:rStyle w:val="Hyperlink"/>
            <w:noProof/>
          </w:rPr>
          <w:t>8.2.5.3</w:t>
        </w:r>
        <w:r>
          <w:rPr>
            <w:rFonts w:asciiTheme="minorHAnsi" w:eastAsiaTheme="minorEastAsia" w:hAnsiTheme="minorHAnsi" w:cstheme="minorBidi"/>
            <w:noProof/>
            <w:sz w:val="22"/>
            <w:szCs w:val="22"/>
            <w:lang w:val="de-DE"/>
          </w:rPr>
          <w:tab/>
        </w:r>
        <w:r w:rsidRPr="00E3311B">
          <w:rPr>
            <w:rStyle w:val="Hyperlink"/>
            <w:noProof/>
          </w:rPr>
          <w:t>Attributes</w:t>
        </w:r>
        <w:r>
          <w:rPr>
            <w:noProof/>
            <w:webHidden/>
          </w:rPr>
          <w:tab/>
        </w:r>
        <w:r>
          <w:rPr>
            <w:noProof/>
            <w:webHidden/>
          </w:rPr>
          <w:fldChar w:fldCharType="begin"/>
        </w:r>
        <w:r>
          <w:rPr>
            <w:noProof/>
            <w:webHidden/>
          </w:rPr>
          <w:instrText xml:space="preserve"> PAGEREF _Toc39880582 \h </w:instrText>
        </w:r>
        <w:r>
          <w:rPr>
            <w:noProof/>
            <w:webHidden/>
          </w:rPr>
        </w:r>
        <w:r>
          <w:rPr>
            <w:noProof/>
            <w:webHidden/>
          </w:rPr>
          <w:fldChar w:fldCharType="separate"/>
        </w:r>
        <w:r w:rsidR="00A2710C">
          <w:rPr>
            <w:noProof/>
            <w:webHidden/>
          </w:rPr>
          <w:t>120</w:t>
        </w:r>
        <w:r>
          <w:rPr>
            <w:noProof/>
            <w:webHidden/>
          </w:rPr>
          <w:fldChar w:fldCharType="end"/>
        </w:r>
      </w:hyperlink>
    </w:p>
    <w:p w14:paraId="578EE096" w14:textId="34C94364" w:rsidR="005125B1" w:rsidRDefault="005125B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9880583" w:history="1">
        <w:r w:rsidRPr="00E3311B">
          <w:rPr>
            <w:rStyle w:val="Hyperlink"/>
            <w:noProof/>
          </w:rPr>
          <w:t>8.2.5.4</w:t>
        </w:r>
        <w:r>
          <w:rPr>
            <w:rFonts w:asciiTheme="minorHAnsi" w:eastAsiaTheme="minorEastAsia" w:hAnsiTheme="minorHAnsi" w:cstheme="minorBidi"/>
            <w:noProof/>
            <w:sz w:val="22"/>
            <w:szCs w:val="22"/>
            <w:lang w:val="de-DE"/>
          </w:rPr>
          <w:tab/>
        </w:r>
        <w:r w:rsidRPr="00E3311B">
          <w:rPr>
            <w:rStyle w:val="Hyperlink"/>
            <w:noProof/>
          </w:rPr>
          <w:t>Element "weld_position"</w:t>
        </w:r>
        <w:r>
          <w:rPr>
            <w:noProof/>
            <w:webHidden/>
          </w:rPr>
          <w:tab/>
        </w:r>
        <w:r>
          <w:rPr>
            <w:noProof/>
            <w:webHidden/>
          </w:rPr>
          <w:fldChar w:fldCharType="begin"/>
        </w:r>
        <w:r>
          <w:rPr>
            <w:noProof/>
            <w:webHidden/>
          </w:rPr>
          <w:instrText xml:space="preserve"> PAGEREF _Toc39880583 \h </w:instrText>
        </w:r>
        <w:r>
          <w:rPr>
            <w:noProof/>
            <w:webHidden/>
          </w:rPr>
        </w:r>
        <w:r>
          <w:rPr>
            <w:noProof/>
            <w:webHidden/>
          </w:rPr>
          <w:fldChar w:fldCharType="separate"/>
        </w:r>
        <w:r w:rsidR="00A2710C">
          <w:rPr>
            <w:noProof/>
            <w:webHidden/>
          </w:rPr>
          <w:t>121</w:t>
        </w:r>
        <w:r>
          <w:rPr>
            <w:noProof/>
            <w:webHidden/>
          </w:rPr>
          <w:fldChar w:fldCharType="end"/>
        </w:r>
      </w:hyperlink>
    </w:p>
    <w:p w14:paraId="1F4AB9E1" w14:textId="171DEE16" w:rsidR="005125B1" w:rsidRDefault="005125B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9880584" w:history="1">
        <w:r w:rsidRPr="00E3311B">
          <w:rPr>
            <w:rStyle w:val="Hyperlink"/>
            <w:noProof/>
          </w:rPr>
          <w:t>8.2.5.5</w:t>
        </w:r>
        <w:r>
          <w:rPr>
            <w:rFonts w:asciiTheme="minorHAnsi" w:eastAsiaTheme="minorEastAsia" w:hAnsiTheme="minorHAnsi" w:cstheme="minorBidi"/>
            <w:noProof/>
            <w:sz w:val="22"/>
            <w:szCs w:val="22"/>
            <w:lang w:val="de-DE"/>
          </w:rPr>
          <w:tab/>
        </w:r>
        <w:r w:rsidRPr="00E3311B">
          <w:rPr>
            <w:rStyle w:val="Hyperlink"/>
            <w:noProof/>
          </w:rPr>
          <w:t>Element "sheet_parameter"</w:t>
        </w:r>
        <w:r>
          <w:rPr>
            <w:noProof/>
            <w:webHidden/>
          </w:rPr>
          <w:tab/>
        </w:r>
        <w:r>
          <w:rPr>
            <w:noProof/>
            <w:webHidden/>
          </w:rPr>
          <w:fldChar w:fldCharType="begin"/>
        </w:r>
        <w:r>
          <w:rPr>
            <w:noProof/>
            <w:webHidden/>
          </w:rPr>
          <w:instrText xml:space="preserve"> PAGEREF _Toc39880584 \h </w:instrText>
        </w:r>
        <w:r>
          <w:rPr>
            <w:noProof/>
            <w:webHidden/>
          </w:rPr>
        </w:r>
        <w:r>
          <w:rPr>
            <w:noProof/>
            <w:webHidden/>
          </w:rPr>
          <w:fldChar w:fldCharType="separate"/>
        </w:r>
        <w:r w:rsidR="00A2710C">
          <w:rPr>
            <w:noProof/>
            <w:webHidden/>
          </w:rPr>
          <w:t>122</w:t>
        </w:r>
        <w:r>
          <w:rPr>
            <w:noProof/>
            <w:webHidden/>
          </w:rPr>
          <w:fldChar w:fldCharType="end"/>
        </w:r>
      </w:hyperlink>
    </w:p>
    <w:p w14:paraId="10C9A8FC" w14:textId="22FB1761" w:rsidR="005125B1" w:rsidRDefault="005125B1">
      <w:pPr>
        <w:pStyle w:val="Verzeichnis3"/>
        <w:rPr>
          <w:rFonts w:asciiTheme="minorHAnsi" w:eastAsiaTheme="minorEastAsia" w:hAnsiTheme="minorHAnsi" w:cstheme="minorBidi"/>
          <w:noProof/>
          <w:sz w:val="22"/>
          <w:szCs w:val="22"/>
          <w:lang w:val="de-DE"/>
        </w:rPr>
      </w:pPr>
      <w:hyperlink w:anchor="_Toc39880585" w:history="1">
        <w:r w:rsidRPr="00E3311B">
          <w:rPr>
            <w:rStyle w:val="Hyperlink"/>
            <w:noProof/>
          </w:rPr>
          <w:t>8.2.6</w:t>
        </w:r>
        <w:r>
          <w:rPr>
            <w:rFonts w:asciiTheme="minorHAnsi" w:eastAsiaTheme="minorEastAsia" w:hAnsiTheme="minorHAnsi" w:cstheme="minorBidi"/>
            <w:noProof/>
            <w:sz w:val="22"/>
            <w:szCs w:val="22"/>
            <w:lang w:val="de-DE"/>
          </w:rPr>
          <w:tab/>
        </w:r>
        <w:r w:rsidRPr="00E3311B">
          <w:rPr>
            <w:rStyle w:val="Hyperlink"/>
            <w:noProof/>
          </w:rPr>
          <w:t>Corner Weld</w:t>
        </w:r>
        <w:r>
          <w:rPr>
            <w:noProof/>
            <w:webHidden/>
          </w:rPr>
          <w:tab/>
        </w:r>
        <w:r>
          <w:rPr>
            <w:noProof/>
            <w:webHidden/>
          </w:rPr>
          <w:fldChar w:fldCharType="begin"/>
        </w:r>
        <w:r>
          <w:rPr>
            <w:noProof/>
            <w:webHidden/>
          </w:rPr>
          <w:instrText xml:space="preserve"> PAGEREF _Toc39880585 \h </w:instrText>
        </w:r>
        <w:r>
          <w:rPr>
            <w:noProof/>
            <w:webHidden/>
          </w:rPr>
        </w:r>
        <w:r>
          <w:rPr>
            <w:noProof/>
            <w:webHidden/>
          </w:rPr>
          <w:fldChar w:fldCharType="separate"/>
        </w:r>
        <w:r w:rsidR="00A2710C">
          <w:rPr>
            <w:noProof/>
            <w:webHidden/>
          </w:rPr>
          <w:t>123</w:t>
        </w:r>
        <w:r>
          <w:rPr>
            <w:noProof/>
            <w:webHidden/>
          </w:rPr>
          <w:fldChar w:fldCharType="end"/>
        </w:r>
      </w:hyperlink>
    </w:p>
    <w:p w14:paraId="23648086" w14:textId="7EF29AB3" w:rsidR="005125B1" w:rsidRDefault="005125B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9880586" w:history="1">
        <w:r w:rsidRPr="00E3311B">
          <w:rPr>
            <w:rStyle w:val="Hyperlink"/>
            <w:noProof/>
          </w:rPr>
          <w:t>8.2.6.1</w:t>
        </w:r>
        <w:r>
          <w:rPr>
            <w:rFonts w:asciiTheme="minorHAnsi" w:eastAsiaTheme="minorEastAsia" w:hAnsiTheme="minorHAnsi" w:cstheme="minorBidi"/>
            <w:noProof/>
            <w:sz w:val="22"/>
            <w:szCs w:val="22"/>
            <w:lang w:val="de-DE"/>
          </w:rPr>
          <w:tab/>
        </w:r>
        <w:r w:rsidRPr="00E3311B">
          <w:rPr>
            <w:rStyle w:val="Hyperlink"/>
            <w:noProof/>
          </w:rPr>
          <w:t>Simple Corner Weld</w:t>
        </w:r>
        <w:r>
          <w:rPr>
            <w:noProof/>
            <w:webHidden/>
          </w:rPr>
          <w:tab/>
        </w:r>
        <w:r>
          <w:rPr>
            <w:noProof/>
            <w:webHidden/>
          </w:rPr>
          <w:fldChar w:fldCharType="begin"/>
        </w:r>
        <w:r>
          <w:rPr>
            <w:noProof/>
            <w:webHidden/>
          </w:rPr>
          <w:instrText xml:space="preserve"> PAGEREF _Toc39880586 \h </w:instrText>
        </w:r>
        <w:r>
          <w:rPr>
            <w:noProof/>
            <w:webHidden/>
          </w:rPr>
        </w:r>
        <w:r>
          <w:rPr>
            <w:noProof/>
            <w:webHidden/>
          </w:rPr>
          <w:fldChar w:fldCharType="separate"/>
        </w:r>
        <w:r w:rsidR="00A2710C">
          <w:rPr>
            <w:noProof/>
            <w:webHidden/>
          </w:rPr>
          <w:t>123</w:t>
        </w:r>
        <w:r>
          <w:rPr>
            <w:noProof/>
            <w:webHidden/>
          </w:rPr>
          <w:fldChar w:fldCharType="end"/>
        </w:r>
      </w:hyperlink>
    </w:p>
    <w:p w14:paraId="61A35843" w14:textId="11A467D2" w:rsidR="005125B1" w:rsidRDefault="005125B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9880587" w:history="1">
        <w:r w:rsidRPr="00E3311B">
          <w:rPr>
            <w:rStyle w:val="Hyperlink"/>
            <w:noProof/>
          </w:rPr>
          <w:t>8.2.6.2</w:t>
        </w:r>
        <w:r>
          <w:rPr>
            <w:rFonts w:asciiTheme="minorHAnsi" w:eastAsiaTheme="minorEastAsia" w:hAnsiTheme="minorHAnsi" w:cstheme="minorBidi"/>
            <w:noProof/>
            <w:sz w:val="22"/>
            <w:szCs w:val="22"/>
            <w:lang w:val="de-DE"/>
          </w:rPr>
          <w:tab/>
        </w:r>
        <w:r w:rsidRPr="00E3311B">
          <w:rPr>
            <w:rStyle w:val="Hyperlink"/>
            <w:noProof/>
          </w:rPr>
          <w:t>Double Corner Weld</w:t>
        </w:r>
        <w:r>
          <w:rPr>
            <w:noProof/>
            <w:webHidden/>
          </w:rPr>
          <w:tab/>
        </w:r>
        <w:r>
          <w:rPr>
            <w:noProof/>
            <w:webHidden/>
          </w:rPr>
          <w:fldChar w:fldCharType="begin"/>
        </w:r>
        <w:r>
          <w:rPr>
            <w:noProof/>
            <w:webHidden/>
          </w:rPr>
          <w:instrText xml:space="preserve"> PAGEREF _Toc39880587 \h </w:instrText>
        </w:r>
        <w:r>
          <w:rPr>
            <w:noProof/>
            <w:webHidden/>
          </w:rPr>
        </w:r>
        <w:r>
          <w:rPr>
            <w:noProof/>
            <w:webHidden/>
          </w:rPr>
          <w:fldChar w:fldCharType="separate"/>
        </w:r>
        <w:r w:rsidR="00A2710C">
          <w:rPr>
            <w:noProof/>
            <w:webHidden/>
          </w:rPr>
          <w:t>124</w:t>
        </w:r>
        <w:r>
          <w:rPr>
            <w:noProof/>
            <w:webHidden/>
          </w:rPr>
          <w:fldChar w:fldCharType="end"/>
        </w:r>
      </w:hyperlink>
    </w:p>
    <w:p w14:paraId="527DFC66" w14:textId="1B3C1470" w:rsidR="005125B1" w:rsidRDefault="005125B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9880588" w:history="1">
        <w:r w:rsidRPr="00E3311B">
          <w:rPr>
            <w:rStyle w:val="Hyperlink"/>
            <w:noProof/>
          </w:rPr>
          <w:t>8.2.6.3</w:t>
        </w:r>
        <w:r>
          <w:rPr>
            <w:rFonts w:asciiTheme="minorHAnsi" w:eastAsiaTheme="minorEastAsia" w:hAnsiTheme="minorHAnsi" w:cstheme="minorBidi"/>
            <w:noProof/>
            <w:sz w:val="22"/>
            <w:szCs w:val="22"/>
            <w:lang w:val="de-DE"/>
          </w:rPr>
          <w:tab/>
        </w:r>
        <w:r w:rsidRPr="00E3311B">
          <w:rPr>
            <w:rStyle w:val="Hyperlink"/>
            <w:noProof/>
          </w:rPr>
          <w:t>Attributes</w:t>
        </w:r>
        <w:r>
          <w:rPr>
            <w:noProof/>
            <w:webHidden/>
          </w:rPr>
          <w:tab/>
        </w:r>
        <w:r>
          <w:rPr>
            <w:noProof/>
            <w:webHidden/>
          </w:rPr>
          <w:fldChar w:fldCharType="begin"/>
        </w:r>
        <w:r>
          <w:rPr>
            <w:noProof/>
            <w:webHidden/>
          </w:rPr>
          <w:instrText xml:space="preserve"> PAGEREF _Toc39880588 \h </w:instrText>
        </w:r>
        <w:r>
          <w:rPr>
            <w:noProof/>
            <w:webHidden/>
          </w:rPr>
        </w:r>
        <w:r>
          <w:rPr>
            <w:noProof/>
            <w:webHidden/>
          </w:rPr>
          <w:fldChar w:fldCharType="separate"/>
        </w:r>
        <w:r w:rsidR="00A2710C">
          <w:rPr>
            <w:noProof/>
            <w:webHidden/>
          </w:rPr>
          <w:t>125</w:t>
        </w:r>
        <w:r>
          <w:rPr>
            <w:noProof/>
            <w:webHidden/>
          </w:rPr>
          <w:fldChar w:fldCharType="end"/>
        </w:r>
      </w:hyperlink>
    </w:p>
    <w:p w14:paraId="4648AAC6" w14:textId="01A1B496" w:rsidR="005125B1" w:rsidRDefault="005125B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9880589" w:history="1">
        <w:r w:rsidRPr="00E3311B">
          <w:rPr>
            <w:rStyle w:val="Hyperlink"/>
            <w:noProof/>
          </w:rPr>
          <w:t>8.2.6.4</w:t>
        </w:r>
        <w:r>
          <w:rPr>
            <w:rFonts w:asciiTheme="minorHAnsi" w:eastAsiaTheme="minorEastAsia" w:hAnsiTheme="minorHAnsi" w:cstheme="minorBidi"/>
            <w:noProof/>
            <w:sz w:val="22"/>
            <w:szCs w:val="22"/>
            <w:lang w:val="de-DE"/>
          </w:rPr>
          <w:tab/>
        </w:r>
        <w:r w:rsidRPr="00E3311B">
          <w:rPr>
            <w:rStyle w:val="Hyperlink"/>
            <w:noProof/>
          </w:rPr>
          <w:t>Element "weld_position"</w:t>
        </w:r>
        <w:r>
          <w:rPr>
            <w:noProof/>
            <w:webHidden/>
          </w:rPr>
          <w:tab/>
        </w:r>
        <w:r>
          <w:rPr>
            <w:noProof/>
            <w:webHidden/>
          </w:rPr>
          <w:fldChar w:fldCharType="begin"/>
        </w:r>
        <w:r>
          <w:rPr>
            <w:noProof/>
            <w:webHidden/>
          </w:rPr>
          <w:instrText xml:space="preserve"> PAGEREF _Toc39880589 \h </w:instrText>
        </w:r>
        <w:r>
          <w:rPr>
            <w:noProof/>
            <w:webHidden/>
          </w:rPr>
        </w:r>
        <w:r>
          <w:rPr>
            <w:noProof/>
            <w:webHidden/>
          </w:rPr>
          <w:fldChar w:fldCharType="separate"/>
        </w:r>
        <w:r w:rsidR="00A2710C">
          <w:rPr>
            <w:noProof/>
            <w:webHidden/>
          </w:rPr>
          <w:t>125</w:t>
        </w:r>
        <w:r>
          <w:rPr>
            <w:noProof/>
            <w:webHidden/>
          </w:rPr>
          <w:fldChar w:fldCharType="end"/>
        </w:r>
      </w:hyperlink>
    </w:p>
    <w:p w14:paraId="6CCC3FF9" w14:textId="227F4B6E" w:rsidR="005125B1" w:rsidRDefault="005125B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9880590" w:history="1">
        <w:r w:rsidRPr="00E3311B">
          <w:rPr>
            <w:rStyle w:val="Hyperlink"/>
            <w:noProof/>
          </w:rPr>
          <w:t>8.2.6.5</w:t>
        </w:r>
        <w:r>
          <w:rPr>
            <w:rFonts w:asciiTheme="minorHAnsi" w:eastAsiaTheme="minorEastAsia" w:hAnsiTheme="minorHAnsi" w:cstheme="minorBidi"/>
            <w:noProof/>
            <w:sz w:val="22"/>
            <w:szCs w:val="22"/>
            <w:lang w:val="de-DE"/>
          </w:rPr>
          <w:tab/>
        </w:r>
        <w:r w:rsidRPr="00E3311B">
          <w:rPr>
            <w:rStyle w:val="Hyperlink"/>
            <w:noProof/>
          </w:rPr>
          <w:t>Element "sheet_parameter"</w:t>
        </w:r>
        <w:r>
          <w:rPr>
            <w:noProof/>
            <w:webHidden/>
          </w:rPr>
          <w:tab/>
        </w:r>
        <w:r>
          <w:rPr>
            <w:noProof/>
            <w:webHidden/>
          </w:rPr>
          <w:fldChar w:fldCharType="begin"/>
        </w:r>
        <w:r>
          <w:rPr>
            <w:noProof/>
            <w:webHidden/>
          </w:rPr>
          <w:instrText xml:space="preserve"> PAGEREF _Toc39880590 \h </w:instrText>
        </w:r>
        <w:r>
          <w:rPr>
            <w:noProof/>
            <w:webHidden/>
          </w:rPr>
        </w:r>
        <w:r>
          <w:rPr>
            <w:noProof/>
            <w:webHidden/>
          </w:rPr>
          <w:fldChar w:fldCharType="separate"/>
        </w:r>
        <w:r w:rsidR="00A2710C">
          <w:rPr>
            <w:noProof/>
            <w:webHidden/>
          </w:rPr>
          <w:t>127</w:t>
        </w:r>
        <w:r>
          <w:rPr>
            <w:noProof/>
            <w:webHidden/>
          </w:rPr>
          <w:fldChar w:fldCharType="end"/>
        </w:r>
      </w:hyperlink>
    </w:p>
    <w:p w14:paraId="72BF2FAF" w14:textId="4F741B40" w:rsidR="005125B1" w:rsidRDefault="005125B1">
      <w:pPr>
        <w:pStyle w:val="Verzeichnis3"/>
        <w:rPr>
          <w:rFonts w:asciiTheme="minorHAnsi" w:eastAsiaTheme="minorEastAsia" w:hAnsiTheme="minorHAnsi" w:cstheme="minorBidi"/>
          <w:noProof/>
          <w:sz w:val="22"/>
          <w:szCs w:val="22"/>
          <w:lang w:val="de-DE"/>
        </w:rPr>
      </w:pPr>
      <w:hyperlink w:anchor="_Toc39880591" w:history="1">
        <w:r w:rsidRPr="00E3311B">
          <w:rPr>
            <w:rStyle w:val="Hyperlink"/>
            <w:noProof/>
          </w:rPr>
          <w:t>8.2.7</w:t>
        </w:r>
        <w:r>
          <w:rPr>
            <w:rFonts w:asciiTheme="minorHAnsi" w:eastAsiaTheme="minorEastAsia" w:hAnsiTheme="minorHAnsi" w:cstheme="minorBidi"/>
            <w:noProof/>
            <w:sz w:val="22"/>
            <w:szCs w:val="22"/>
            <w:lang w:val="de-DE"/>
          </w:rPr>
          <w:tab/>
        </w:r>
        <w:r w:rsidRPr="00E3311B">
          <w:rPr>
            <w:rStyle w:val="Hyperlink"/>
            <w:noProof/>
          </w:rPr>
          <w:t>Edge Weld</w:t>
        </w:r>
        <w:r>
          <w:rPr>
            <w:noProof/>
            <w:webHidden/>
          </w:rPr>
          <w:tab/>
        </w:r>
        <w:r>
          <w:rPr>
            <w:noProof/>
            <w:webHidden/>
          </w:rPr>
          <w:fldChar w:fldCharType="begin"/>
        </w:r>
        <w:r>
          <w:rPr>
            <w:noProof/>
            <w:webHidden/>
          </w:rPr>
          <w:instrText xml:space="preserve"> PAGEREF _Toc39880591 \h </w:instrText>
        </w:r>
        <w:r>
          <w:rPr>
            <w:noProof/>
            <w:webHidden/>
          </w:rPr>
        </w:r>
        <w:r>
          <w:rPr>
            <w:noProof/>
            <w:webHidden/>
          </w:rPr>
          <w:fldChar w:fldCharType="separate"/>
        </w:r>
        <w:r w:rsidR="00A2710C">
          <w:rPr>
            <w:noProof/>
            <w:webHidden/>
          </w:rPr>
          <w:t>127</w:t>
        </w:r>
        <w:r>
          <w:rPr>
            <w:noProof/>
            <w:webHidden/>
          </w:rPr>
          <w:fldChar w:fldCharType="end"/>
        </w:r>
      </w:hyperlink>
    </w:p>
    <w:p w14:paraId="2B955312" w14:textId="077E43D7" w:rsidR="005125B1" w:rsidRDefault="005125B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9880592" w:history="1">
        <w:r w:rsidRPr="00E3311B">
          <w:rPr>
            <w:rStyle w:val="Hyperlink"/>
            <w:noProof/>
          </w:rPr>
          <w:t>8.2.7.1</w:t>
        </w:r>
        <w:r>
          <w:rPr>
            <w:rFonts w:asciiTheme="minorHAnsi" w:eastAsiaTheme="minorEastAsia" w:hAnsiTheme="minorHAnsi" w:cstheme="minorBidi"/>
            <w:noProof/>
            <w:sz w:val="22"/>
            <w:szCs w:val="22"/>
            <w:lang w:val="de-DE"/>
          </w:rPr>
          <w:tab/>
        </w:r>
        <w:r w:rsidRPr="00E3311B">
          <w:rPr>
            <w:rStyle w:val="Hyperlink"/>
            <w:noProof/>
          </w:rPr>
          <w:t>Sheet Parameters</w:t>
        </w:r>
        <w:r>
          <w:rPr>
            <w:noProof/>
            <w:webHidden/>
          </w:rPr>
          <w:tab/>
        </w:r>
        <w:r>
          <w:rPr>
            <w:noProof/>
            <w:webHidden/>
          </w:rPr>
          <w:fldChar w:fldCharType="begin"/>
        </w:r>
        <w:r>
          <w:rPr>
            <w:noProof/>
            <w:webHidden/>
          </w:rPr>
          <w:instrText xml:space="preserve"> PAGEREF _Toc39880592 \h </w:instrText>
        </w:r>
        <w:r>
          <w:rPr>
            <w:noProof/>
            <w:webHidden/>
          </w:rPr>
        </w:r>
        <w:r>
          <w:rPr>
            <w:noProof/>
            <w:webHidden/>
          </w:rPr>
          <w:fldChar w:fldCharType="separate"/>
        </w:r>
        <w:r w:rsidR="00A2710C">
          <w:rPr>
            <w:noProof/>
            <w:webHidden/>
          </w:rPr>
          <w:t>127</w:t>
        </w:r>
        <w:r>
          <w:rPr>
            <w:noProof/>
            <w:webHidden/>
          </w:rPr>
          <w:fldChar w:fldCharType="end"/>
        </w:r>
      </w:hyperlink>
    </w:p>
    <w:p w14:paraId="1AA0B52E" w14:textId="399FFA71" w:rsidR="005125B1" w:rsidRDefault="005125B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9880593" w:history="1">
        <w:r w:rsidRPr="00E3311B">
          <w:rPr>
            <w:rStyle w:val="Hyperlink"/>
            <w:noProof/>
          </w:rPr>
          <w:t>8.2.7.2</w:t>
        </w:r>
        <w:r>
          <w:rPr>
            <w:rFonts w:asciiTheme="minorHAnsi" w:eastAsiaTheme="minorEastAsia" w:hAnsiTheme="minorHAnsi" w:cstheme="minorBidi"/>
            <w:noProof/>
            <w:sz w:val="22"/>
            <w:szCs w:val="22"/>
            <w:lang w:val="de-DE"/>
          </w:rPr>
          <w:tab/>
        </w:r>
        <w:r w:rsidRPr="00E3311B">
          <w:rPr>
            <w:rStyle w:val="Hyperlink"/>
            <w:noProof/>
          </w:rPr>
          <w:t>Weld Parameters</w:t>
        </w:r>
        <w:r>
          <w:rPr>
            <w:noProof/>
            <w:webHidden/>
          </w:rPr>
          <w:tab/>
        </w:r>
        <w:r>
          <w:rPr>
            <w:noProof/>
            <w:webHidden/>
          </w:rPr>
          <w:fldChar w:fldCharType="begin"/>
        </w:r>
        <w:r>
          <w:rPr>
            <w:noProof/>
            <w:webHidden/>
          </w:rPr>
          <w:instrText xml:space="preserve"> PAGEREF _Toc39880593 \h </w:instrText>
        </w:r>
        <w:r>
          <w:rPr>
            <w:noProof/>
            <w:webHidden/>
          </w:rPr>
        </w:r>
        <w:r>
          <w:rPr>
            <w:noProof/>
            <w:webHidden/>
          </w:rPr>
          <w:fldChar w:fldCharType="separate"/>
        </w:r>
        <w:r w:rsidR="00A2710C">
          <w:rPr>
            <w:noProof/>
            <w:webHidden/>
          </w:rPr>
          <w:t>127</w:t>
        </w:r>
        <w:r>
          <w:rPr>
            <w:noProof/>
            <w:webHidden/>
          </w:rPr>
          <w:fldChar w:fldCharType="end"/>
        </w:r>
      </w:hyperlink>
    </w:p>
    <w:p w14:paraId="22535ECF" w14:textId="418A66BE" w:rsidR="005125B1" w:rsidRDefault="005125B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9880594" w:history="1">
        <w:r w:rsidRPr="00E3311B">
          <w:rPr>
            <w:rStyle w:val="Hyperlink"/>
            <w:noProof/>
          </w:rPr>
          <w:t>8.2.7.3</w:t>
        </w:r>
        <w:r>
          <w:rPr>
            <w:rFonts w:asciiTheme="minorHAnsi" w:eastAsiaTheme="minorEastAsia" w:hAnsiTheme="minorHAnsi" w:cstheme="minorBidi"/>
            <w:noProof/>
            <w:sz w:val="22"/>
            <w:szCs w:val="22"/>
            <w:lang w:val="de-DE"/>
          </w:rPr>
          <w:tab/>
        </w:r>
        <w:r w:rsidRPr="00E3311B">
          <w:rPr>
            <w:rStyle w:val="Hyperlink"/>
            <w:noProof/>
          </w:rPr>
          <w:t>Attributes</w:t>
        </w:r>
        <w:r>
          <w:rPr>
            <w:noProof/>
            <w:webHidden/>
          </w:rPr>
          <w:tab/>
        </w:r>
        <w:r>
          <w:rPr>
            <w:noProof/>
            <w:webHidden/>
          </w:rPr>
          <w:fldChar w:fldCharType="begin"/>
        </w:r>
        <w:r>
          <w:rPr>
            <w:noProof/>
            <w:webHidden/>
          </w:rPr>
          <w:instrText xml:space="preserve"> PAGEREF _Toc39880594 \h </w:instrText>
        </w:r>
        <w:r>
          <w:rPr>
            <w:noProof/>
            <w:webHidden/>
          </w:rPr>
        </w:r>
        <w:r>
          <w:rPr>
            <w:noProof/>
            <w:webHidden/>
          </w:rPr>
          <w:fldChar w:fldCharType="separate"/>
        </w:r>
        <w:r w:rsidR="00A2710C">
          <w:rPr>
            <w:noProof/>
            <w:webHidden/>
          </w:rPr>
          <w:t>128</w:t>
        </w:r>
        <w:r>
          <w:rPr>
            <w:noProof/>
            <w:webHidden/>
          </w:rPr>
          <w:fldChar w:fldCharType="end"/>
        </w:r>
      </w:hyperlink>
    </w:p>
    <w:p w14:paraId="7368EE68" w14:textId="55B42E38" w:rsidR="005125B1" w:rsidRDefault="005125B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9880595" w:history="1">
        <w:r w:rsidRPr="00E3311B">
          <w:rPr>
            <w:rStyle w:val="Hyperlink"/>
            <w:noProof/>
          </w:rPr>
          <w:t>8.2.7.4</w:t>
        </w:r>
        <w:r>
          <w:rPr>
            <w:rFonts w:asciiTheme="minorHAnsi" w:eastAsiaTheme="minorEastAsia" w:hAnsiTheme="minorHAnsi" w:cstheme="minorBidi"/>
            <w:noProof/>
            <w:sz w:val="22"/>
            <w:szCs w:val="22"/>
            <w:lang w:val="de-DE"/>
          </w:rPr>
          <w:tab/>
        </w:r>
        <w:r w:rsidRPr="00E3311B">
          <w:rPr>
            <w:rStyle w:val="Hyperlink"/>
            <w:noProof/>
          </w:rPr>
          <w:t>Element "weld_position"</w:t>
        </w:r>
        <w:r>
          <w:rPr>
            <w:noProof/>
            <w:webHidden/>
          </w:rPr>
          <w:tab/>
        </w:r>
        <w:r>
          <w:rPr>
            <w:noProof/>
            <w:webHidden/>
          </w:rPr>
          <w:fldChar w:fldCharType="begin"/>
        </w:r>
        <w:r>
          <w:rPr>
            <w:noProof/>
            <w:webHidden/>
          </w:rPr>
          <w:instrText xml:space="preserve"> PAGEREF _Toc39880595 \h </w:instrText>
        </w:r>
        <w:r>
          <w:rPr>
            <w:noProof/>
            <w:webHidden/>
          </w:rPr>
        </w:r>
        <w:r>
          <w:rPr>
            <w:noProof/>
            <w:webHidden/>
          </w:rPr>
          <w:fldChar w:fldCharType="separate"/>
        </w:r>
        <w:r w:rsidR="00A2710C">
          <w:rPr>
            <w:noProof/>
            <w:webHidden/>
          </w:rPr>
          <w:t>128</w:t>
        </w:r>
        <w:r>
          <w:rPr>
            <w:noProof/>
            <w:webHidden/>
          </w:rPr>
          <w:fldChar w:fldCharType="end"/>
        </w:r>
      </w:hyperlink>
    </w:p>
    <w:p w14:paraId="1B8F095D" w14:textId="3C257878" w:rsidR="005125B1" w:rsidRDefault="005125B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9880596" w:history="1">
        <w:r w:rsidRPr="00E3311B">
          <w:rPr>
            <w:rStyle w:val="Hyperlink"/>
            <w:noProof/>
          </w:rPr>
          <w:t>8.2.7.5</w:t>
        </w:r>
        <w:r>
          <w:rPr>
            <w:rFonts w:asciiTheme="minorHAnsi" w:eastAsiaTheme="minorEastAsia" w:hAnsiTheme="minorHAnsi" w:cstheme="minorBidi"/>
            <w:noProof/>
            <w:sz w:val="22"/>
            <w:szCs w:val="22"/>
            <w:lang w:val="de-DE"/>
          </w:rPr>
          <w:tab/>
        </w:r>
        <w:r w:rsidRPr="00E3311B">
          <w:rPr>
            <w:rStyle w:val="Hyperlink"/>
            <w:noProof/>
          </w:rPr>
          <w:t>Element "sheet_parameter"</w:t>
        </w:r>
        <w:r>
          <w:rPr>
            <w:noProof/>
            <w:webHidden/>
          </w:rPr>
          <w:tab/>
        </w:r>
        <w:r>
          <w:rPr>
            <w:noProof/>
            <w:webHidden/>
          </w:rPr>
          <w:fldChar w:fldCharType="begin"/>
        </w:r>
        <w:r>
          <w:rPr>
            <w:noProof/>
            <w:webHidden/>
          </w:rPr>
          <w:instrText xml:space="preserve"> PAGEREF _Toc39880596 \h </w:instrText>
        </w:r>
        <w:r>
          <w:rPr>
            <w:noProof/>
            <w:webHidden/>
          </w:rPr>
        </w:r>
        <w:r>
          <w:rPr>
            <w:noProof/>
            <w:webHidden/>
          </w:rPr>
          <w:fldChar w:fldCharType="separate"/>
        </w:r>
        <w:r w:rsidR="00A2710C">
          <w:rPr>
            <w:noProof/>
            <w:webHidden/>
          </w:rPr>
          <w:t>129</w:t>
        </w:r>
        <w:r>
          <w:rPr>
            <w:noProof/>
            <w:webHidden/>
          </w:rPr>
          <w:fldChar w:fldCharType="end"/>
        </w:r>
      </w:hyperlink>
    </w:p>
    <w:p w14:paraId="5966F8BE" w14:textId="749E853C" w:rsidR="005125B1" w:rsidRDefault="005125B1">
      <w:pPr>
        <w:pStyle w:val="Verzeichnis3"/>
        <w:rPr>
          <w:rFonts w:asciiTheme="minorHAnsi" w:eastAsiaTheme="minorEastAsia" w:hAnsiTheme="minorHAnsi" w:cstheme="minorBidi"/>
          <w:noProof/>
          <w:sz w:val="22"/>
          <w:szCs w:val="22"/>
          <w:lang w:val="de-DE"/>
        </w:rPr>
      </w:pPr>
      <w:hyperlink w:anchor="_Toc39880597" w:history="1">
        <w:r w:rsidRPr="00E3311B">
          <w:rPr>
            <w:rStyle w:val="Hyperlink"/>
            <w:noProof/>
          </w:rPr>
          <w:t>8.2.8</w:t>
        </w:r>
        <w:r>
          <w:rPr>
            <w:rFonts w:asciiTheme="minorHAnsi" w:eastAsiaTheme="minorEastAsia" w:hAnsiTheme="minorHAnsi" w:cstheme="minorBidi"/>
            <w:noProof/>
            <w:sz w:val="22"/>
            <w:szCs w:val="22"/>
            <w:lang w:val="de-DE"/>
          </w:rPr>
          <w:tab/>
        </w:r>
        <w:r w:rsidRPr="00E3311B">
          <w:rPr>
            <w:rStyle w:val="Hyperlink"/>
            <w:noProof/>
          </w:rPr>
          <w:t>I-Weld</w:t>
        </w:r>
        <w:r>
          <w:rPr>
            <w:noProof/>
            <w:webHidden/>
          </w:rPr>
          <w:tab/>
        </w:r>
        <w:r>
          <w:rPr>
            <w:noProof/>
            <w:webHidden/>
          </w:rPr>
          <w:fldChar w:fldCharType="begin"/>
        </w:r>
        <w:r>
          <w:rPr>
            <w:noProof/>
            <w:webHidden/>
          </w:rPr>
          <w:instrText xml:space="preserve"> PAGEREF _Toc39880597 \h </w:instrText>
        </w:r>
        <w:r>
          <w:rPr>
            <w:noProof/>
            <w:webHidden/>
          </w:rPr>
        </w:r>
        <w:r>
          <w:rPr>
            <w:noProof/>
            <w:webHidden/>
          </w:rPr>
          <w:fldChar w:fldCharType="separate"/>
        </w:r>
        <w:r w:rsidR="00A2710C">
          <w:rPr>
            <w:noProof/>
            <w:webHidden/>
          </w:rPr>
          <w:t>129</w:t>
        </w:r>
        <w:r>
          <w:rPr>
            <w:noProof/>
            <w:webHidden/>
          </w:rPr>
          <w:fldChar w:fldCharType="end"/>
        </w:r>
      </w:hyperlink>
    </w:p>
    <w:p w14:paraId="5E61878F" w14:textId="06C4E303" w:rsidR="005125B1" w:rsidRDefault="005125B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9880598" w:history="1">
        <w:r w:rsidRPr="00E3311B">
          <w:rPr>
            <w:rStyle w:val="Hyperlink"/>
            <w:noProof/>
          </w:rPr>
          <w:t>8.2.8.1</w:t>
        </w:r>
        <w:r>
          <w:rPr>
            <w:rFonts w:asciiTheme="minorHAnsi" w:eastAsiaTheme="minorEastAsia" w:hAnsiTheme="minorHAnsi" w:cstheme="minorBidi"/>
            <w:noProof/>
            <w:sz w:val="22"/>
            <w:szCs w:val="22"/>
            <w:lang w:val="de-DE"/>
          </w:rPr>
          <w:tab/>
        </w:r>
        <w:r w:rsidRPr="00E3311B">
          <w:rPr>
            <w:rStyle w:val="Hyperlink"/>
            <w:noProof/>
          </w:rPr>
          <w:t>Sheet Parameters</w:t>
        </w:r>
        <w:r>
          <w:rPr>
            <w:noProof/>
            <w:webHidden/>
          </w:rPr>
          <w:tab/>
        </w:r>
        <w:r>
          <w:rPr>
            <w:noProof/>
            <w:webHidden/>
          </w:rPr>
          <w:fldChar w:fldCharType="begin"/>
        </w:r>
        <w:r>
          <w:rPr>
            <w:noProof/>
            <w:webHidden/>
          </w:rPr>
          <w:instrText xml:space="preserve"> PAGEREF _Toc39880598 \h </w:instrText>
        </w:r>
        <w:r>
          <w:rPr>
            <w:noProof/>
            <w:webHidden/>
          </w:rPr>
        </w:r>
        <w:r>
          <w:rPr>
            <w:noProof/>
            <w:webHidden/>
          </w:rPr>
          <w:fldChar w:fldCharType="separate"/>
        </w:r>
        <w:r w:rsidR="00A2710C">
          <w:rPr>
            <w:noProof/>
            <w:webHidden/>
          </w:rPr>
          <w:t>129</w:t>
        </w:r>
        <w:r>
          <w:rPr>
            <w:noProof/>
            <w:webHidden/>
          </w:rPr>
          <w:fldChar w:fldCharType="end"/>
        </w:r>
      </w:hyperlink>
    </w:p>
    <w:p w14:paraId="5E9A606C" w14:textId="6D7DEC8B" w:rsidR="005125B1" w:rsidRDefault="005125B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9880599" w:history="1">
        <w:r w:rsidRPr="00E3311B">
          <w:rPr>
            <w:rStyle w:val="Hyperlink"/>
            <w:noProof/>
          </w:rPr>
          <w:t>8.2.8.2</w:t>
        </w:r>
        <w:r>
          <w:rPr>
            <w:rFonts w:asciiTheme="minorHAnsi" w:eastAsiaTheme="minorEastAsia" w:hAnsiTheme="minorHAnsi" w:cstheme="minorBidi"/>
            <w:noProof/>
            <w:sz w:val="22"/>
            <w:szCs w:val="22"/>
            <w:lang w:val="de-DE"/>
          </w:rPr>
          <w:tab/>
        </w:r>
        <w:r w:rsidRPr="00E3311B">
          <w:rPr>
            <w:rStyle w:val="Hyperlink"/>
            <w:noProof/>
          </w:rPr>
          <w:t>Weld Parameters</w:t>
        </w:r>
        <w:r>
          <w:rPr>
            <w:noProof/>
            <w:webHidden/>
          </w:rPr>
          <w:tab/>
        </w:r>
        <w:r>
          <w:rPr>
            <w:noProof/>
            <w:webHidden/>
          </w:rPr>
          <w:fldChar w:fldCharType="begin"/>
        </w:r>
        <w:r>
          <w:rPr>
            <w:noProof/>
            <w:webHidden/>
          </w:rPr>
          <w:instrText xml:space="preserve"> PAGEREF _Toc39880599 \h </w:instrText>
        </w:r>
        <w:r>
          <w:rPr>
            <w:noProof/>
            <w:webHidden/>
          </w:rPr>
        </w:r>
        <w:r>
          <w:rPr>
            <w:noProof/>
            <w:webHidden/>
          </w:rPr>
          <w:fldChar w:fldCharType="separate"/>
        </w:r>
        <w:r w:rsidR="00A2710C">
          <w:rPr>
            <w:noProof/>
            <w:webHidden/>
          </w:rPr>
          <w:t>130</w:t>
        </w:r>
        <w:r>
          <w:rPr>
            <w:noProof/>
            <w:webHidden/>
          </w:rPr>
          <w:fldChar w:fldCharType="end"/>
        </w:r>
      </w:hyperlink>
    </w:p>
    <w:p w14:paraId="63720984" w14:textId="7C2CB591" w:rsidR="005125B1" w:rsidRDefault="005125B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9880600" w:history="1">
        <w:r w:rsidRPr="00E3311B">
          <w:rPr>
            <w:rStyle w:val="Hyperlink"/>
            <w:noProof/>
          </w:rPr>
          <w:t>8.2.8.3</w:t>
        </w:r>
        <w:r>
          <w:rPr>
            <w:rFonts w:asciiTheme="minorHAnsi" w:eastAsiaTheme="minorEastAsia" w:hAnsiTheme="minorHAnsi" w:cstheme="minorBidi"/>
            <w:noProof/>
            <w:sz w:val="22"/>
            <w:szCs w:val="22"/>
            <w:lang w:val="de-DE"/>
          </w:rPr>
          <w:tab/>
        </w:r>
        <w:r w:rsidRPr="00E3311B">
          <w:rPr>
            <w:rStyle w:val="Hyperlink"/>
            <w:noProof/>
          </w:rPr>
          <w:t>Attributes</w:t>
        </w:r>
        <w:r>
          <w:rPr>
            <w:noProof/>
            <w:webHidden/>
          </w:rPr>
          <w:tab/>
        </w:r>
        <w:r>
          <w:rPr>
            <w:noProof/>
            <w:webHidden/>
          </w:rPr>
          <w:fldChar w:fldCharType="begin"/>
        </w:r>
        <w:r>
          <w:rPr>
            <w:noProof/>
            <w:webHidden/>
          </w:rPr>
          <w:instrText xml:space="preserve"> PAGEREF _Toc39880600 \h </w:instrText>
        </w:r>
        <w:r>
          <w:rPr>
            <w:noProof/>
            <w:webHidden/>
          </w:rPr>
        </w:r>
        <w:r>
          <w:rPr>
            <w:noProof/>
            <w:webHidden/>
          </w:rPr>
          <w:fldChar w:fldCharType="separate"/>
        </w:r>
        <w:r w:rsidR="00A2710C">
          <w:rPr>
            <w:noProof/>
            <w:webHidden/>
          </w:rPr>
          <w:t>130</w:t>
        </w:r>
        <w:r>
          <w:rPr>
            <w:noProof/>
            <w:webHidden/>
          </w:rPr>
          <w:fldChar w:fldCharType="end"/>
        </w:r>
      </w:hyperlink>
    </w:p>
    <w:p w14:paraId="28E3F794" w14:textId="276E77BB" w:rsidR="005125B1" w:rsidRDefault="005125B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9880601" w:history="1">
        <w:r w:rsidRPr="00E3311B">
          <w:rPr>
            <w:rStyle w:val="Hyperlink"/>
            <w:noProof/>
          </w:rPr>
          <w:t>8.2.8.4</w:t>
        </w:r>
        <w:r>
          <w:rPr>
            <w:rFonts w:asciiTheme="minorHAnsi" w:eastAsiaTheme="minorEastAsia" w:hAnsiTheme="minorHAnsi" w:cstheme="minorBidi"/>
            <w:noProof/>
            <w:sz w:val="22"/>
            <w:szCs w:val="22"/>
            <w:lang w:val="de-DE"/>
          </w:rPr>
          <w:tab/>
        </w:r>
        <w:r w:rsidRPr="00E3311B">
          <w:rPr>
            <w:rStyle w:val="Hyperlink"/>
            <w:noProof/>
          </w:rPr>
          <w:t>Element "weld_position"</w:t>
        </w:r>
        <w:r>
          <w:rPr>
            <w:noProof/>
            <w:webHidden/>
          </w:rPr>
          <w:tab/>
        </w:r>
        <w:r>
          <w:rPr>
            <w:noProof/>
            <w:webHidden/>
          </w:rPr>
          <w:fldChar w:fldCharType="begin"/>
        </w:r>
        <w:r>
          <w:rPr>
            <w:noProof/>
            <w:webHidden/>
          </w:rPr>
          <w:instrText xml:space="preserve"> PAGEREF _Toc39880601 \h </w:instrText>
        </w:r>
        <w:r>
          <w:rPr>
            <w:noProof/>
            <w:webHidden/>
          </w:rPr>
        </w:r>
        <w:r>
          <w:rPr>
            <w:noProof/>
            <w:webHidden/>
          </w:rPr>
          <w:fldChar w:fldCharType="separate"/>
        </w:r>
        <w:r w:rsidR="00A2710C">
          <w:rPr>
            <w:noProof/>
            <w:webHidden/>
          </w:rPr>
          <w:t>130</w:t>
        </w:r>
        <w:r>
          <w:rPr>
            <w:noProof/>
            <w:webHidden/>
          </w:rPr>
          <w:fldChar w:fldCharType="end"/>
        </w:r>
      </w:hyperlink>
    </w:p>
    <w:p w14:paraId="4C9DAE73" w14:textId="5255C1E9" w:rsidR="005125B1" w:rsidRDefault="005125B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9880602" w:history="1">
        <w:r w:rsidRPr="00E3311B">
          <w:rPr>
            <w:rStyle w:val="Hyperlink"/>
            <w:noProof/>
          </w:rPr>
          <w:t>8.2.8.5</w:t>
        </w:r>
        <w:r>
          <w:rPr>
            <w:rFonts w:asciiTheme="minorHAnsi" w:eastAsiaTheme="minorEastAsia" w:hAnsiTheme="minorHAnsi" w:cstheme="minorBidi"/>
            <w:noProof/>
            <w:sz w:val="22"/>
            <w:szCs w:val="22"/>
            <w:lang w:val="de-DE"/>
          </w:rPr>
          <w:tab/>
        </w:r>
        <w:r w:rsidRPr="00E3311B">
          <w:rPr>
            <w:rStyle w:val="Hyperlink"/>
            <w:noProof/>
          </w:rPr>
          <w:t>Element "sheet_parameter"</w:t>
        </w:r>
        <w:r>
          <w:rPr>
            <w:noProof/>
            <w:webHidden/>
          </w:rPr>
          <w:tab/>
        </w:r>
        <w:r>
          <w:rPr>
            <w:noProof/>
            <w:webHidden/>
          </w:rPr>
          <w:fldChar w:fldCharType="begin"/>
        </w:r>
        <w:r>
          <w:rPr>
            <w:noProof/>
            <w:webHidden/>
          </w:rPr>
          <w:instrText xml:space="preserve"> PAGEREF _Toc39880602 \h </w:instrText>
        </w:r>
        <w:r>
          <w:rPr>
            <w:noProof/>
            <w:webHidden/>
          </w:rPr>
        </w:r>
        <w:r>
          <w:rPr>
            <w:noProof/>
            <w:webHidden/>
          </w:rPr>
          <w:fldChar w:fldCharType="separate"/>
        </w:r>
        <w:r w:rsidR="00A2710C">
          <w:rPr>
            <w:noProof/>
            <w:webHidden/>
          </w:rPr>
          <w:t>131</w:t>
        </w:r>
        <w:r>
          <w:rPr>
            <w:noProof/>
            <w:webHidden/>
          </w:rPr>
          <w:fldChar w:fldCharType="end"/>
        </w:r>
      </w:hyperlink>
    </w:p>
    <w:p w14:paraId="583A48C5" w14:textId="05189298" w:rsidR="005125B1" w:rsidRDefault="005125B1">
      <w:pPr>
        <w:pStyle w:val="Verzeichnis3"/>
        <w:rPr>
          <w:rFonts w:asciiTheme="minorHAnsi" w:eastAsiaTheme="minorEastAsia" w:hAnsiTheme="minorHAnsi" w:cstheme="minorBidi"/>
          <w:noProof/>
          <w:sz w:val="22"/>
          <w:szCs w:val="22"/>
          <w:lang w:val="de-DE"/>
        </w:rPr>
      </w:pPr>
      <w:hyperlink w:anchor="_Toc39880603" w:history="1">
        <w:r w:rsidRPr="00E3311B">
          <w:rPr>
            <w:rStyle w:val="Hyperlink"/>
            <w:noProof/>
          </w:rPr>
          <w:t>8.2.9</w:t>
        </w:r>
        <w:r>
          <w:rPr>
            <w:rFonts w:asciiTheme="minorHAnsi" w:eastAsiaTheme="minorEastAsia" w:hAnsiTheme="minorHAnsi" w:cstheme="minorBidi"/>
            <w:noProof/>
            <w:sz w:val="22"/>
            <w:szCs w:val="22"/>
            <w:lang w:val="de-DE"/>
          </w:rPr>
          <w:tab/>
        </w:r>
        <w:r w:rsidRPr="00E3311B">
          <w:rPr>
            <w:rStyle w:val="Hyperlink"/>
            <w:noProof/>
          </w:rPr>
          <w:t>Overlap Weld</w:t>
        </w:r>
        <w:r>
          <w:rPr>
            <w:noProof/>
            <w:webHidden/>
          </w:rPr>
          <w:tab/>
        </w:r>
        <w:r>
          <w:rPr>
            <w:noProof/>
            <w:webHidden/>
          </w:rPr>
          <w:fldChar w:fldCharType="begin"/>
        </w:r>
        <w:r>
          <w:rPr>
            <w:noProof/>
            <w:webHidden/>
          </w:rPr>
          <w:instrText xml:space="preserve"> PAGEREF _Toc39880603 \h </w:instrText>
        </w:r>
        <w:r>
          <w:rPr>
            <w:noProof/>
            <w:webHidden/>
          </w:rPr>
        </w:r>
        <w:r>
          <w:rPr>
            <w:noProof/>
            <w:webHidden/>
          </w:rPr>
          <w:fldChar w:fldCharType="separate"/>
        </w:r>
        <w:r w:rsidR="00A2710C">
          <w:rPr>
            <w:noProof/>
            <w:webHidden/>
          </w:rPr>
          <w:t>132</w:t>
        </w:r>
        <w:r>
          <w:rPr>
            <w:noProof/>
            <w:webHidden/>
          </w:rPr>
          <w:fldChar w:fldCharType="end"/>
        </w:r>
      </w:hyperlink>
    </w:p>
    <w:p w14:paraId="4F0682FC" w14:textId="4F327BB4" w:rsidR="005125B1" w:rsidRDefault="005125B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9880604" w:history="1">
        <w:r w:rsidRPr="00E3311B">
          <w:rPr>
            <w:rStyle w:val="Hyperlink"/>
            <w:noProof/>
          </w:rPr>
          <w:t>8.2.9.1</w:t>
        </w:r>
        <w:r>
          <w:rPr>
            <w:rFonts w:asciiTheme="minorHAnsi" w:eastAsiaTheme="minorEastAsia" w:hAnsiTheme="minorHAnsi" w:cstheme="minorBidi"/>
            <w:noProof/>
            <w:sz w:val="22"/>
            <w:szCs w:val="22"/>
            <w:lang w:val="de-DE"/>
          </w:rPr>
          <w:tab/>
        </w:r>
        <w:r w:rsidRPr="00E3311B">
          <w:rPr>
            <w:rStyle w:val="Hyperlink"/>
            <w:noProof/>
          </w:rPr>
          <w:t>Simple Overlap Weld</w:t>
        </w:r>
        <w:r>
          <w:rPr>
            <w:noProof/>
            <w:webHidden/>
          </w:rPr>
          <w:tab/>
        </w:r>
        <w:r>
          <w:rPr>
            <w:noProof/>
            <w:webHidden/>
          </w:rPr>
          <w:fldChar w:fldCharType="begin"/>
        </w:r>
        <w:r>
          <w:rPr>
            <w:noProof/>
            <w:webHidden/>
          </w:rPr>
          <w:instrText xml:space="preserve"> PAGEREF _Toc39880604 \h </w:instrText>
        </w:r>
        <w:r>
          <w:rPr>
            <w:noProof/>
            <w:webHidden/>
          </w:rPr>
        </w:r>
        <w:r>
          <w:rPr>
            <w:noProof/>
            <w:webHidden/>
          </w:rPr>
          <w:fldChar w:fldCharType="separate"/>
        </w:r>
        <w:r w:rsidR="00A2710C">
          <w:rPr>
            <w:noProof/>
            <w:webHidden/>
          </w:rPr>
          <w:t>132</w:t>
        </w:r>
        <w:r>
          <w:rPr>
            <w:noProof/>
            <w:webHidden/>
          </w:rPr>
          <w:fldChar w:fldCharType="end"/>
        </w:r>
      </w:hyperlink>
    </w:p>
    <w:p w14:paraId="47DBDA15" w14:textId="1B67B690" w:rsidR="005125B1" w:rsidRDefault="005125B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9880605" w:history="1">
        <w:r w:rsidRPr="00E3311B">
          <w:rPr>
            <w:rStyle w:val="Hyperlink"/>
            <w:noProof/>
          </w:rPr>
          <w:t>8.2.9.2</w:t>
        </w:r>
        <w:r>
          <w:rPr>
            <w:rFonts w:asciiTheme="minorHAnsi" w:eastAsiaTheme="minorEastAsia" w:hAnsiTheme="minorHAnsi" w:cstheme="minorBidi"/>
            <w:noProof/>
            <w:sz w:val="22"/>
            <w:szCs w:val="22"/>
            <w:lang w:val="de-DE"/>
          </w:rPr>
          <w:tab/>
        </w:r>
        <w:r w:rsidRPr="00E3311B">
          <w:rPr>
            <w:rStyle w:val="Hyperlink"/>
            <w:noProof/>
          </w:rPr>
          <w:t>Single Sided Double Overlap Weld</w:t>
        </w:r>
        <w:r>
          <w:rPr>
            <w:noProof/>
            <w:webHidden/>
          </w:rPr>
          <w:tab/>
        </w:r>
        <w:r>
          <w:rPr>
            <w:noProof/>
            <w:webHidden/>
          </w:rPr>
          <w:fldChar w:fldCharType="begin"/>
        </w:r>
        <w:r>
          <w:rPr>
            <w:noProof/>
            <w:webHidden/>
          </w:rPr>
          <w:instrText xml:space="preserve"> PAGEREF _Toc39880605 \h </w:instrText>
        </w:r>
        <w:r>
          <w:rPr>
            <w:noProof/>
            <w:webHidden/>
          </w:rPr>
        </w:r>
        <w:r>
          <w:rPr>
            <w:noProof/>
            <w:webHidden/>
          </w:rPr>
          <w:fldChar w:fldCharType="separate"/>
        </w:r>
        <w:r w:rsidR="00A2710C">
          <w:rPr>
            <w:noProof/>
            <w:webHidden/>
          </w:rPr>
          <w:t>132</w:t>
        </w:r>
        <w:r>
          <w:rPr>
            <w:noProof/>
            <w:webHidden/>
          </w:rPr>
          <w:fldChar w:fldCharType="end"/>
        </w:r>
      </w:hyperlink>
    </w:p>
    <w:p w14:paraId="584A3DFB" w14:textId="7039426B" w:rsidR="005125B1" w:rsidRDefault="005125B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9880606" w:history="1">
        <w:r w:rsidRPr="00E3311B">
          <w:rPr>
            <w:rStyle w:val="Hyperlink"/>
            <w:noProof/>
          </w:rPr>
          <w:t>8.2.9.3</w:t>
        </w:r>
        <w:r>
          <w:rPr>
            <w:rFonts w:asciiTheme="minorHAnsi" w:eastAsiaTheme="minorEastAsia" w:hAnsiTheme="minorHAnsi" w:cstheme="minorBidi"/>
            <w:noProof/>
            <w:sz w:val="22"/>
            <w:szCs w:val="22"/>
            <w:lang w:val="de-DE"/>
          </w:rPr>
          <w:tab/>
        </w:r>
        <w:r w:rsidRPr="00E3311B">
          <w:rPr>
            <w:rStyle w:val="Hyperlink"/>
            <w:noProof/>
          </w:rPr>
          <w:t>Double Sided Double Overlap Weld</w:t>
        </w:r>
        <w:r>
          <w:rPr>
            <w:noProof/>
            <w:webHidden/>
          </w:rPr>
          <w:tab/>
        </w:r>
        <w:r>
          <w:rPr>
            <w:noProof/>
            <w:webHidden/>
          </w:rPr>
          <w:fldChar w:fldCharType="begin"/>
        </w:r>
        <w:r>
          <w:rPr>
            <w:noProof/>
            <w:webHidden/>
          </w:rPr>
          <w:instrText xml:space="preserve"> PAGEREF _Toc39880606 \h </w:instrText>
        </w:r>
        <w:r>
          <w:rPr>
            <w:noProof/>
            <w:webHidden/>
          </w:rPr>
        </w:r>
        <w:r>
          <w:rPr>
            <w:noProof/>
            <w:webHidden/>
          </w:rPr>
          <w:fldChar w:fldCharType="separate"/>
        </w:r>
        <w:r w:rsidR="00A2710C">
          <w:rPr>
            <w:noProof/>
            <w:webHidden/>
          </w:rPr>
          <w:t>133</w:t>
        </w:r>
        <w:r>
          <w:rPr>
            <w:noProof/>
            <w:webHidden/>
          </w:rPr>
          <w:fldChar w:fldCharType="end"/>
        </w:r>
      </w:hyperlink>
    </w:p>
    <w:p w14:paraId="3338A4AB" w14:textId="6314137F" w:rsidR="005125B1" w:rsidRDefault="005125B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9880607" w:history="1">
        <w:r w:rsidRPr="00E3311B">
          <w:rPr>
            <w:rStyle w:val="Hyperlink"/>
            <w:noProof/>
          </w:rPr>
          <w:t>8.2.9.4</w:t>
        </w:r>
        <w:r>
          <w:rPr>
            <w:rFonts w:asciiTheme="minorHAnsi" w:eastAsiaTheme="minorEastAsia" w:hAnsiTheme="minorHAnsi" w:cstheme="minorBidi"/>
            <w:noProof/>
            <w:sz w:val="22"/>
            <w:szCs w:val="22"/>
            <w:lang w:val="de-DE"/>
          </w:rPr>
          <w:tab/>
        </w:r>
        <w:r w:rsidRPr="00E3311B">
          <w:rPr>
            <w:rStyle w:val="Hyperlink"/>
            <w:noProof/>
          </w:rPr>
          <w:t>Attributes</w:t>
        </w:r>
        <w:r>
          <w:rPr>
            <w:noProof/>
            <w:webHidden/>
          </w:rPr>
          <w:tab/>
        </w:r>
        <w:r>
          <w:rPr>
            <w:noProof/>
            <w:webHidden/>
          </w:rPr>
          <w:fldChar w:fldCharType="begin"/>
        </w:r>
        <w:r>
          <w:rPr>
            <w:noProof/>
            <w:webHidden/>
          </w:rPr>
          <w:instrText xml:space="preserve"> PAGEREF _Toc39880607 \h </w:instrText>
        </w:r>
        <w:r>
          <w:rPr>
            <w:noProof/>
            <w:webHidden/>
          </w:rPr>
        </w:r>
        <w:r>
          <w:rPr>
            <w:noProof/>
            <w:webHidden/>
          </w:rPr>
          <w:fldChar w:fldCharType="separate"/>
        </w:r>
        <w:r w:rsidR="00A2710C">
          <w:rPr>
            <w:noProof/>
            <w:webHidden/>
          </w:rPr>
          <w:t>134</w:t>
        </w:r>
        <w:r>
          <w:rPr>
            <w:noProof/>
            <w:webHidden/>
          </w:rPr>
          <w:fldChar w:fldCharType="end"/>
        </w:r>
      </w:hyperlink>
    </w:p>
    <w:p w14:paraId="1F120FD6" w14:textId="7AEE50E0" w:rsidR="005125B1" w:rsidRDefault="005125B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9880608" w:history="1">
        <w:r w:rsidRPr="00E3311B">
          <w:rPr>
            <w:rStyle w:val="Hyperlink"/>
            <w:noProof/>
          </w:rPr>
          <w:t>8.2.9.5</w:t>
        </w:r>
        <w:r>
          <w:rPr>
            <w:rFonts w:asciiTheme="minorHAnsi" w:eastAsiaTheme="minorEastAsia" w:hAnsiTheme="minorHAnsi" w:cstheme="minorBidi"/>
            <w:noProof/>
            <w:sz w:val="22"/>
            <w:szCs w:val="22"/>
            <w:lang w:val="de-DE"/>
          </w:rPr>
          <w:tab/>
        </w:r>
        <w:r w:rsidRPr="00E3311B">
          <w:rPr>
            <w:rStyle w:val="Hyperlink"/>
            <w:noProof/>
          </w:rPr>
          <w:t>Element "weld_position"</w:t>
        </w:r>
        <w:r>
          <w:rPr>
            <w:noProof/>
            <w:webHidden/>
          </w:rPr>
          <w:tab/>
        </w:r>
        <w:r>
          <w:rPr>
            <w:noProof/>
            <w:webHidden/>
          </w:rPr>
          <w:fldChar w:fldCharType="begin"/>
        </w:r>
        <w:r>
          <w:rPr>
            <w:noProof/>
            <w:webHidden/>
          </w:rPr>
          <w:instrText xml:space="preserve"> PAGEREF _Toc39880608 \h </w:instrText>
        </w:r>
        <w:r>
          <w:rPr>
            <w:noProof/>
            <w:webHidden/>
          </w:rPr>
        </w:r>
        <w:r>
          <w:rPr>
            <w:noProof/>
            <w:webHidden/>
          </w:rPr>
          <w:fldChar w:fldCharType="separate"/>
        </w:r>
        <w:r w:rsidR="00A2710C">
          <w:rPr>
            <w:noProof/>
            <w:webHidden/>
          </w:rPr>
          <w:t>134</w:t>
        </w:r>
        <w:r>
          <w:rPr>
            <w:noProof/>
            <w:webHidden/>
          </w:rPr>
          <w:fldChar w:fldCharType="end"/>
        </w:r>
      </w:hyperlink>
    </w:p>
    <w:p w14:paraId="12F644CF" w14:textId="0C898807" w:rsidR="005125B1" w:rsidRDefault="005125B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9880609" w:history="1">
        <w:r w:rsidRPr="00E3311B">
          <w:rPr>
            <w:rStyle w:val="Hyperlink"/>
            <w:noProof/>
          </w:rPr>
          <w:t>8.2.9.6</w:t>
        </w:r>
        <w:r>
          <w:rPr>
            <w:rFonts w:asciiTheme="minorHAnsi" w:eastAsiaTheme="minorEastAsia" w:hAnsiTheme="minorHAnsi" w:cstheme="minorBidi"/>
            <w:noProof/>
            <w:sz w:val="22"/>
            <w:szCs w:val="22"/>
            <w:lang w:val="de-DE"/>
          </w:rPr>
          <w:tab/>
        </w:r>
        <w:r w:rsidRPr="00E3311B">
          <w:rPr>
            <w:rStyle w:val="Hyperlink"/>
            <w:noProof/>
          </w:rPr>
          <w:t>Element "sheet_parameter"</w:t>
        </w:r>
        <w:r>
          <w:rPr>
            <w:noProof/>
            <w:webHidden/>
          </w:rPr>
          <w:tab/>
        </w:r>
        <w:r>
          <w:rPr>
            <w:noProof/>
            <w:webHidden/>
          </w:rPr>
          <w:fldChar w:fldCharType="begin"/>
        </w:r>
        <w:r>
          <w:rPr>
            <w:noProof/>
            <w:webHidden/>
          </w:rPr>
          <w:instrText xml:space="preserve"> PAGEREF _Toc39880609 \h </w:instrText>
        </w:r>
        <w:r>
          <w:rPr>
            <w:noProof/>
            <w:webHidden/>
          </w:rPr>
        </w:r>
        <w:r>
          <w:rPr>
            <w:noProof/>
            <w:webHidden/>
          </w:rPr>
          <w:fldChar w:fldCharType="separate"/>
        </w:r>
        <w:r w:rsidR="00A2710C">
          <w:rPr>
            <w:noProof/>
            <w:webHidden/>
          </w:rPr>
          <w:t>136</w:t>
        </w:r>
        <w:r>
          <w:rPr>
            <w:noProof/>
            <w:webHidden/>
          </w:rPr>
          <w:fldChar w:fldCharType="end"/>
        </w:r>
      </w:hyperlink>
    </w:p>
    <w:p w14:paraId="0CBA784B" w14:textId="547FA783" w:rsidR="005125B1" w:rsidRDefault="005125B1">
      <w:pPr>
        <w:pStyle w:val="Verzeichnis3"/>
        <w:rPr>
          <w:rFonts w:asciiTheme="minorHAnsi" w:eastAsiaTheme="minorEastAsia" w:hAnsiTheme="minorHAnsi" w:cstheme="minorBidi"/>
          <w:noProof/>
          <w:sz w:val="22"/>
          <w:szCs w:val="22"/>
          <w:lang w:val="de-DE"/>
        </w:rPr>
      </w:pPr>
      <w:hyperlink w:anchor="_Toc39880610" w:history="1">
        <w:r w:rsidRPr="00E3311B">
          <w:rPr>
            <w:rStyle w:val="Hyperlink"/>
            <w:noProof/>
          </w:rPr>
          <w:t>8.2.10</w:t>
        </w:r>
        <w:r>
          <w:rPr>
            <w:rFonts w:asciiTheme="minorHAnsi" w:eastAsiaTheme="minorEastAsia" w:hAnsiTheme="minorHAnsi" w:cstheme="minorBidi"/>
            <w:noProof/>
            <w:sz w:val="22"/>
            <w:szCs w:val="22"/>
            <w:lang w:val="de-DE"/>
          </w:rPr>
          <w:tab/>
        </w:r>
        <w:r w:rsidRPr="00E3311B">
          <w:rPr>
            <w:rStyle w:val="Hyperlink"/>
            <w:noProof/>
          </w:rPr>
          <w:t>Y-Joint</w:t>
        </w:r>
        <w:r>
          <w:rPr>
            <w:noProof/>
            <w:webHidden/>
          </w:rPr>
          <w:tab/>
        </w:r>
        <w:r>
          <w:rPr>
            <w:noProof/>
            <w:webHidden/>
          </w:rPr>
          <w:fldChar w:fldCharType="begin"/>
        </w:r>
        <w:r>
          <w:rPr>
            <w:noProof/>
            <w:webHidden/>
          </w:rPr>
          <w:instrText xml:space="preserve"> PAGEREF _Toc39880610 \h </w:instrText>
        </w:r>
        <w:r>
          <w:rPr>
            <w:noProof/>
            <w:webHidden/>
          </w:rPr>
        </w:r>
        <w:r>
          <w:rPr>
            <w:noProof/>
            <w:webHidden/>
          </w:rPr>
          <w:fldChar w:fldCharType="separate"/>
        </w:r>
        <w:r w:rsidR="00A2710C">
          <w:rPr>
            <w:noProof/>
            <w:webHidden/>
          </w:rPr>
          <w:t>136</w:t>
        </w:r>
        <w:r>
          <w:rPr>
            <w:noProof/>
            <w:webHidden/>
          </w:rPr>
          <w:fldChar w:fldCharType="end"/>
        </w:r>
      </w:hyperlink>
    </w:p>
    <w:p w14:paraId="68A58679" w14:textId="780477E1" w:rsidR="005125B1" w:rsidRDefault="005125B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9880611" w:history="1">
        <w:r w:rsidRPr="00E3311B">
          <w:rPr>
            <w:rStyle w:val="Hyperlink"/>
            <w:noProof/>
          </w:rPr>
          <w:t>8.2.10.1</w:t>
        </w:r>
        <w:r>
          <w:rPr>
            <w:rFonts w:asciiTheme="minorHAnsi" w:eastAsiaTheme="minorEastAsia" w:hAnsiTheme="minorHAnsi" w:cstheme="minorBidi"/>
            <w:noProof/>
            <w:sz w:val="22"/>
            <w:szCs w:val="22"/>
            <w:lang w:val="de-DE"/>
          </w:rPr>
          <w:tab/>
        </w:r>
        <w:r w:rsidRPr="00E3311B">
          <w:rPr>
            <w:rStyle w:val="Hyperlink"/>
            <w:noProof/>
          </w:rPr>
          <w:t>Sheet Parameters</w:t>
        </w:r>
        <w:r>
          <w:rPr>
            <w:noProof/>
            <w:webHidden/>
          </w:rPr>
          <w:tab/>
        </w:r>
        <w:r>
          <w:rPr>
            <w:noProof/>
            <w:webHidden/>
          </w:rPr>
          <w:fldChar w:fldCharType="begin"/>
        </w:r>
        <w:r>
          <w:rPr>
            <w:noProof/>
            <w:webHidden/>
          </w:rPr>
          <w:instrText xml:space="preserve"> PAGEREF _Toc39880611 \h </w:instrText>
        </w:r>
        <w:r>
          <w:rPr>
            <w:noProof/>
            <w:webHidden/>
          </w:rPr>
        </w:r>
        <w:r>
          <w:rPr>
            <w:noProof/>
            <w:webHidden/>
          </w:rPr>
          <w:fldChar w:fldCharType="separate"/>
        </w:r>
        <w:r w:rsidR="00A2710C">
          <w:rPr>
            <w:noProof/>
            <w:webHidden/>
          </w:rPr>
          <w:t>137</w:t>
        </w:r>
        <w:r>
          <w:rPr>
            <w:noProof/>
            <w:webHidden/>
          </w:rPr>
          <w:fldChar w:fldCharType="end"/>
        </w:r>
      </w:hyperlink>
    </w:p>
    <w:p w14:paraId="3124B6C3" w14:textId="39F501C8" w:rsidR="005125B1" w:rsidRDefault="005125B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9880612" w:history="1">
        <w:r w:rsidRPr="00E3311B">
          <w:rPr>
            <w:rStyle w:val="Hyperlink"/>
            <w:noProof/>
          </w:rPr>
          <w:t>8.2.10.2</w:t>
        </w:r>
        <w:r>
          <w:rPr>
            <w:rFonts w:asciiTheme="minorHAnsi" w:eastAsiaTheme="minorEastAsia" w:hAnsiTheme="minorHAnsi" w:cstheme="minorBidi"/>
            <w:noProof/>
            <w:sz w:val="22"/>
            <w:szCs w:val="22"/>
            <w:lang w:val="de-DE"/>
          </w:rPr>
          <w:tab/>
        </w:r>
        <w:r w:rsidRPr="00E3311B">
          <w:rPr>
            <w:rStyle w:val="Hyperlink"/>
            <w:noProof/>
          </w:rPr>
          <w:t>Weld Parameters</w:t>
        </w:r>
        <w:r>
          <w:rPr>
            <w:noProof/>
            <w:webHidden/>
          </w:rPr>
          <w:tab/>
        </w:r>
        <w:r>
          <w:rPr>
            <w:noProof/>
            <w:webHidden/>
          </w:rPr>
          <w:fldChar w:fldCharType="begin"/>
        </w:r>
        <w:r>
          <w:rPr>
            <w:noProof/>
            <w:webHidden/>
          </w:rPr>
          <w:instrText xml:space="preserve"> PAGEREF _Toc39880612 \h </w:instrText>
        </w:r>
        <w:r>
          <w:rPr>
            <w:noProof/>
            <w:webHidden/>
          </w:rPr>
        </w:r>
        <w:r>
          <w:rPr>
            <w:noProof/>
            <w:webHidden/>
          </w:rPr>
          <w:fldChar w:fldCharType="separate"/>
        </w:r>
        <w:r w:rsidR="00A2710C">
          <w:rPr>
            <w:noProof/>
            <w:webHidden/>
          </w:rPr>
          <w:t>137</w:t>
        </w:r>
        <w:r>
          <w:rPr>
            <w:noProof/>
            <w:webHidden/>
          </w:rPr>
          <w:fldChar w:fldCharType="end"/>
        </w:r>
      </w:hyperlink>
    </w:p>
    <w:p w14:paraId="68841268" w14:textId="7320B8E8" w:rsidR="005125B1" w:rsidRDefault="005125B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9880613" w:history="1">
        <w:r w:rsidRPr="00E3311B">
          <w:rPr>
            <w:rStyle w:val="Hyperlink"/>
            <w:noProof/>
          </w:rPr>
          <w:t>8.2.10.3</w:t>
        </w:r>
        <w:r>
          <w:rPr>
            <w:rFonts w:asciiTheme="minorHAnsi" w:eastAsiaTheme="minorEastAsia" w:hAnsiTheme="minorHAnsi" w:cstheme="minorBidi"/>
            <w:noProof/>
            <w:sz w:val="22"/>
            <w:szCs w:val="22"/>
            <w:lang w:val="de-DE"/>
          </w:rPr>
          <w:tab/>
        </w:r>
        <w:r w:rsidRPr="00E3311B">
          <w:rPr>
            <w:rStyle w:val="Hyperlink"/>
            <w:noProof/>
          </w:rPr>
          <w:t>Attributes</w:t>
        </w:r>
        <w:r>
          <w:rPr>
            <w:noProof/>
            <w:webHidden/>
          </w:rPr>
          <w:tab/>
        </w:r>
        <w:r>
          <w:rPr>
            <w:noProof/>
            <w:webHidden/>
          </w:rPr>
          <w:fldChar w:fldCharType="begin"/>
        </w:r>
        <w:r>
          <w:rPr>
            <w:noProof/>
            <w:webHidden/>
          </w:rPr>
          <w:instrText xml:space="preserve"> PAGEREF _Toc39880613 \h </w:instrText>
        </w:r>
        <w:r>
          <w:rPr>
            <w:noProof/>
            <w:webHidden/>
          </w:rPr>
        </w:r>
        <w:r>
          <w:rPr>
            <w:noProof/>
            <w:webHidden/>
          </w:rPr>
          <w:fldChar w:fldCharType="separate"/>
        </w:r>
        <w:r w:rsidR="00A2710C">
          <w:rPr>
            <w:noProof/>
            <w:webHidden/>
          </w:rPr>
          <w:t>137</w:t>
        </w:r>
        <w:r>
          <w:rPr>
            <w:noProof/>
            <w:webHidden/>
          </w:rPr>
          <w:fldChar w:fldCharType="end"/>
        </w:r>
      </w:hyperlink>
    </w:p>
    <w:p w14:paraId="2DC30922" w14:textId="64E98BEF" w:rsidR="005125B1" w:rsidRDefault="005125B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9880614" w:history="1">
        <w:r w:rsidRPr="00E3311B">
          <w:rPr>
            <w:rStyle w:val="Hyperlink"/>
            <w:noProof/>
          </w:rPr>
          <w:t>8.2.10.4</w:t>
        </w:r>
        <w:r>
          <w:rPr>
            <w:rFonts w:asciiTheme="minorHAnsi" w:eastAsiaTheme="minorEastAsia" w:hAnsiTheme="minorHAnsi" w:cstheme="minorBidi"/>
            <w:noProof/>
            <w:sz w:val="22"/>
            <w:szCs w:val="22"/>
            <w:lang w:val="de-DE"/>
          </w:rPr>
          <w:tab/>
        </w:r>
        <w:r w:rsidRPr="00E3311B">
          <w:rPr>
            <w:rStyle w:val="Hyperlink"/>
            <w:noProof/>
          </w:rPr>
          <w:t>Element "weld_position"</w:t>
        </w:r>
        <w:r>
          <w:rPr>
            <w:noProof/>
            <w:webHidden/>
          </w:rPr>
          <w:tab/>
        </w:r>
        <w:r>
          <w:rPr>
            <w:noProof/>
            <w:webHidden/>
          </w:rPr>
          <w:fldChar w:fldCharType="begin"/>
        </w:r>
        <w:r>
          <w:rPr>
            <w:noProof/>
            <w:webHidden/>
          </w:rPr>
          <w:instrText xml:space="preserve"> PAGEREF _Toc39880614 \h </w:instrText>
        </w:r>
        <w:r>
          <w:rPr>
            <w:noProof/>
            <w:webHidden/>
          </w:rPr>
        </w:r>
        <w:r>
          <w:rPr>
            <w:noProof/>
            <w:webHidden/>
          </w:rPr>
          <w:fldChar w:fldCharType="separate"/>
        </w:r>
        <w:r w:rsidR="00A2710C">
          <w:rPr>
            <w:noProof/>
            <w:webHidden/>
          </w:rPr>
          <w:t>138</w:t>
        </w:r>
        <w:r>
          <w:rPr>
            <w:noProof/>
            <w:webHidden/>
          </w:rPr>
          <w:fldChar w:fldCharType="end"/>
        </w:r>
      </w:hyperlink>
    </w:p>
    <w:p w14:paraId="2E421FAA" w14:textId="166E127C" w:rsidR="005125B1" w:rsidRDefault="005125B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9880615" w:history="1">
        <w:r w:rsidRPr="00E3311B">
          <w:rPr>
            <w:rStyle w:val="Hyperlink"/>
            <w:noProof/>
          </w:rPr>
          <w:t>8.2.10.5</w:t>
        </w:r>
        <w:r>
          <w:rPr>
            <w:rFonts w:asciiTheme="minorHAnsi" w:eastAsiaTheme="minorEastAsia" w:hAnsiTheme="minorHAnsi" w:cstheme="minorBidi"/>
            <w:noProof/>
            <w:sz w:val="22"/>
            <w:szCs w:val="22"/>
            <w:lang w:val="de-DE"/>
          </w:rPr>
          <w:tab/>
        </w:r>
        <w:r w:rsidRPr="00E3311B">
          <w:rPr>
            <w:rStyle w:val="Hyperlink"/>
            <w:noProof/>
          </w:rPr>
          <w:t>Element "sheet_parameter"</w:t>
        </w:r>
        <w:r>
          <w:rPr>
            <w:noProof/>
            <w:webHidden/>
          </w:rPr>
          <w:tab/>
        </w:r>
        <w:r>
          <w:rPr>
            <w:noProof/>
            <w:webHidden/>
          </w:rPr>
          <w:fldChar w:fldCharType="begin"/>
        </w:r>
        <w:r>
          <w:rPr>
            <w:noProof/>
            <w:webHidden/>
          </w:rPr>
          <w:instrText xml:space="preserve"> PAGEREF _Toc39880615 \h </w:instrText>
        </w:r>
        <w:r>
          <w:rPr>
            <w:noProof/>
            <w:webHidden/>
          </w:rPr>
        </w:r>
        <w:r>
          <w:rPr>
            <w:noProof/>
            <w:webHidden/>
          </w:rPr>
          <w:fldChar w:fldCharType="separate"/>
        </w:r>
        <w:r w:rsidR="00A2710C">
          <w:rPr>
            <w:noProof/>
            <w:webHidden/>
          </w:rPr>
          <w:t>140</w:t>
        </w:r>
        <w:r>
          <w:rPr>
            <w:noProof/>
            <w:webHidden/>
          </w:rPr>
          <w:fldChar w:fldCharType="end"/>
        </w:r>
      </w:hyperlink>
    </w:p>
    <w:p w14:paraId="39C58D15" w14:textId="6AF7CCEA" w:rsidR="005125B1" w:rsidRDefault="005125B1">
      <w:pPr>
        <w:pStyle w:val="Verzeichnis3"/>
        <w:rPr>
          <w:rFonts w:asciiTheme="minorHAnsi" w:eastAsiaTheme="minorEastAsia" w:hAnsiTheme="minorHAnsi" w:cstheme="minorBidi"/>
          <w:noProof/>
          <w:sz w:val="22"/>
          <w:szCs w:val="22"/>
          <w:lang w:val="de-DE"/>
        </w:rPr>
      </w:pPr>
      <w:hyperlink w:anchor="_Toc39880616" w:history="1">
        <w:r w:rsidRPr="00E3311B">
          <w:rPr>
            <w:rStyle w:val="Hyperlink"/>
            <w:noProof/>
          </w:rPr>
          <w:t>8.2.11</w:t>
        </w:r>
        <w:r>
          <w:rPr>
            <w:rFonts w:asciiTheme="minorHAnsi" w:eastAsiaTheme="minorEastAsia" w:hAnsiTheme="minorHAnsi" w:cstheme="minorBidi"/>
            <w:noProof/>
            <w:sz w:val="22"/>
            <w:szCs w:val="22"/>
            <w:lang w:val="de-DE"/>
          </w:rPr>
          <w:tab/>
        </w:r>
        <w:r w:rsidRPr="00E3311B">
          <w:rPr>
            <w:rStyle w:val="Hyperlink"/>
            <w:noProof/>
          </w:rPr>
          <w:t>K-Joint</w:t>
        </w:r>
        <w:r>
          <w:rPr>
            <w:noProof/>
            <w:webHidden/>
          </w:rPr>
          <w:tab/>
        </w:r>
        <w:r>
          <w:rPr>
            <w:noProof/>
            <w:webHidden/>
          </w:rPr>
          <w:fldChar w:fldCharType="begin"/>
        </w:r>
        <w:r>
          <w:rPr>
            <w:noProof/>
            <w:webHidden/>
          </w:rPr>
          <w:instrText xml:space="preserve"> PAGEREF _Toc39880616 \h </w:instrText>
        </w:r>
        <w:r>
          <w:rPr>
            <w:noProof/>
            <w:webHidden/>
          </w:rPr>
        </w:r>
        <w:r>
          <w:rPr>
            <w:noProof/>
            <w:webHidden/>
          </w:rPr>
          <w:fldChar w:fldCharType="separate"/>
        </w:r>
        <w:r w:rsidR="00A2710C">
          <w:rPr>
            <w:noProof/>
            <w:webHidden/>
          </w:rPr>
          <w:t>140</w:t>
        </w:r>
        <w:r>
          <w:rPr>
            <w:noProof/>
            <w:webHidden/>
          </w:rPr>
          <w:fldChar w:fldCharType="end"/>
        </w:r>
      </w:hyperlink>
    </w:p>
    <w:p w14:paraId="6AC22DAD" w14:textId="3DACDFDA" w:rsidR="005125B1" w:rsidRDefault="005125B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9880617" w:history="1">
        <w:r w:rsidRPr="00E3311B">
          <w:rPr>
            <w:rStyle w:val="Hyperlink"/>
            <w:noProof/>
          </w:rPr>
          <w:t>8.2.11.1</w:t>
        </w:r>
        <w:r>
          <w:rPr>
            <w:rFonts w:asciiTheme="minorHAnsi" w:eastAsiaTheme="minorEastAsia" w:hAnsiTheme="minorHAnsi" w:cstheme="minorBidi"/>
            <w:noProof/>
            <w:sz w:val="22"/>
            <w:szCs w:val="22"/>
            <w:lang w:val="de-DE"/>
          </w:rPr>
          <w:tab/>
        </w:r>
        <w:r w:rsidRPr="00E3311B">
          <w:rPr>
            <w:rStyle w:val="Hyperlink"/>
            <w:noProof/>
          </w:rPr>
          <w:t>Sheet Parameters</w:t>
        </w:r>
        <w:r>
          <w:rPr>
            <w:noProof/>
            <w:webHidden/>
          </w:rPr>
          <w:tab/>
        </w:r>
        <w:r>
          <w:rPr>
            <w:noProof/>
            <w:webHidden/>
          </w:rPr>
          <w:fldChar w:fldCharType="begin"/>
        </w:r>
        <w:r>
          <w:rPr>
            <w:noProof/>
            <w:webHidden/>
          </w:rPr>
          <w:instrText xml:space="preserve"> PAGEREF _Toc39880617 \h </w:instrText>
        </w:r>
        <w:r>
          <w:rPr>
            <w:noProof/>
            <w:webHidden/>
          </w:rPr>
        </w:r>
        <w:r>
          <w:rPr>
            <w:noProof/>
            <w:webHidden/>
          </w:rPr>
          <w:fldChar w:fldCharType="separate"/>
        </w:r>
        <w:r w:rsidR="00A2710C">
          <w:rPr>
            <w:noProof/>
            <w:webHidden/>
          </w:rPr>
          <w:t>140</w:t>
        </w:r>
        <w:r>
          <w:rPr>
            <w:noProof/>
            <w:webHidden/>
          </w:rPr>
          <w:fldChar w:fldCharType="end"/>
        </w:r>
      </w:hyperlink>
    </w:p>
    <w:p w14:paraId="365F37E4" w14:textId="28C24951" w:rsidR="005125B1" w:rsidRDefault="005125B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9880618" w:history="1">
        <w:r w:rsidRPr="00E3311B">
          <w:rPr>
            <w:rStyle w:val="Hyperlink"/>
            <w:noProof/>
          </w:rPr>
          <w:t>8.2.11.2</w:t>
        </w:r>
        <w:r>
          <w:rPr>
            <w:rFonts w:asciiTheme="minorHAnsi" w:eastAsiaTheme="minorEastAsia" w:hAnsiTheme="minorHAnsi" w:cstheme="minorBidi"/>
            <w:noProof/>
            <w:sz w:val="22"/>
            <w:szCs w:val="22"/>
            <w:lang w:val="de-DE"/>
          </w:rPr>
          <w:tab/>
        </w:r>
        <w:r w:rsidRPr="00E3311B">
          <w:rPr>
            <w:rStyle w:val="Hyperlink"/>
            <w:noProof/>
          </w:rPr>
          <w:t>Weld Parameters</w:t>
        </w:r>
        <w:r>
          <w:rPr>
            <w:noProof/>
            <w:webHidden/>
          </w:rPr>
          <w:tab/>
        </w:r>
        <w:r>
          <w:rPr>
            <w:noProof/>
            <w:webHidden/>
          </w:rPr>
          <w:fldChar w:fldCharType="begin"/>
        </w:r>
        <w:r>
          <w:rPr>
            <w:noProof/>
            <w:webHidden/>
          </w:rPr>
          <w:instrText xml:space="preserve"> PAGEREF _Toc39880618 \h </w:instrText>
        </w:r>
        <w:r>
          <w:rPr>
            <w:noProof/>
            <w:webHidden/>
          </w:rPr>
        </w:r>
        <w:r>
          <w:rPr>
            <w:noProof/>
            <w:webHidden/>
          </w:rPr>
          <w:fldChar w:fldCharType="separate"/>
        </w:r>
        <w:r w:rsidR="00A2710C">
          <w:rPr>
            <w:noProof/>
            <w:webHidden/>
          </w:rPr>
          <w:t>140</w:t>
        </w:r>
        <w:r>
          <w:rPr>
            <w:noProof/>
            <w:webHidden/>
          </w:rPr>
          <w:fldChar w:fldCharType="end"/>
        </w:r>
      </w:hyperlink>
    </w:p>
    <w:p w14:paraId="7DEFEAD5" w14:textId="0DB3B8B3" w:rsidR="005125B1" w:rsidRDefault="005125B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9880619" w:history="1">
        <w:r w:rsidRPr="00E3311B">
          <w:rPr>
            <w:rStyle w:val="Hyperlink"/>
            <w:noProof/>
          </w:rPr>
          <w:t>8.2.11.3</w:t>
        </w:r>
        <w:r>
          <w:rPr>
            <w:rFonts w:asciiTheme="minorHAnsi" w:eastAsiaTheme="minorEastAsia" w:hAnsiTheme="minorHAnsi" w:cstheme="minorBidi"/>
            <w:noProof/>
            <w:sz w:val="22"/>
            <w:szCs w:val="22"/>
            <w:lang w:val="de-DE"/>
          </w:rPr>
          <w:tab/>
        </w:r>
        <w:r w:rsidRPr="00E3311B">
          <w:rPr>
            <w:rStyle w:val="Hyperlink"/>
            <w:noProof/>
          </w:rPr>
          <w:t>Attributes</w:t>
        </w:r>
        <w:r>
          <w:rPr>
            <w:noProof/>
            <w:webHidden/>
          </w:rPr>
          <w:tab/>
        </w:r>
        <w:r>
          <w:rPr>
            <w:noProof/>
            <w:webHidden/>
          </w:rPr>
          <w:fldChar w:fldCharType="begin"/>
        </w:r>
        <w:r>
          <w:rPr>
            <w:noProof/>
            <w:webHidden/>
          </w:rPr>
          <w:instrText xml:space="preserve"> PAGEREF _Toc39880619 \h </w:instrText>
        </w:r>
        <w:r>
          <w:rPr>
            <w:noProof/>
            <w:webHidden/>
          </w:rPr>
        </w:r>
        <w:r>
          <w:rPr>
            <w:noProof/>
            <w:webHidden/>
          </w:rPr>
          <w:fldChar w:fldCharType="separate"/>
        </w:r>
        <w:r w:rsidR="00A2710C">
          <w:rPr>
            <w:noProof/>
            <w:webHidden/>
          </w:rPr>
          <w:t>141</w:t>
        </w:r>
        <w:r>
          <w:rPr>
            <w:noProof/>
            <w:webHidden/>
          </w:rPr>
          <w:fldChar w:fldCharType="end"/>
        </w:r>
      </w:hyperlink>
    </w:p>
    <w:p w14:paraId="7810F8BE" w14:textId="12474A87" w:rsidR="005125B1" w:rsidRDefault="005125B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9880620" w:history="1">
        <w:r w:rsidRPr="00E3311B">
          <w:rPr>
            <w:rStyle w:val="Hyperlink"/>
            <w:noProof/>
          </w:rPr>
          <w:t>8.2.11.4</w:t>
        </w:r>
        <w:r>
          <w:rPr>
            <w:rFonts w:asciiTheme="minorHAnsi" w:eastAsiaTheme="minorEastAsia" w:hAnsiTheme="minorHAnsi" w:cstheme="minorBidi"/>
            <w:noProof/>
            <w:sz w:val="22"/>
            <w:szCs w:val="22"/>
            <w:lang w:val="de-DE"/>
          </w:rPr>
          <w:tab/>
        </w:r>
        <w:r w:rsidRPr="00E3311B">
          <w:rPr>
            <w:rStyle w:val="Hyperlink"/>
            <w:noProof/>
          </w:rPr>
          <w:t>Element "weld_position"</w:t>
        </w:r>
        <w:r>
          <w:rPr>
            <w:noProof/>
            <w:webHidden/>
          </w:rPr>
          <w:tab/>
        </w:r>
        <w:r>
          <w:rPr>
            <w:noProof/>
            <w:webHidden/>
          </w:rPr>
          <w:fldChar w:fldCharType="begin"/>
        </w:r>
        <w:r>
          <w:rPr>
            <w:noProof/>
            <w:webHidden/>
          </w:rPr>
          <w:instrText xml:space="preserve"> PAGEREF _Toc39880620 \h </w:instrText>
        </w:r>
        <w:r>
          <w:rPr>
            <w:noProof/>
            <w:webHidden/>
          </w:rPr>
        </w:r>
        <w:r>
          <w:rPr>
            <w:noProof/>
            <w:webHidden/>
          </w:rPr>
          <w:fldChar w:fldCharType="separate"/>
        </w:r>
        <w:r w:rsidR="00A2710C">
          <w:rPr>
            <w:noProof/>
            <w:webHidden/>
          </w:rPr>
          <w:t>141</w:t>
        </w:r>
        <w:r>
          <w:rPr>
            <w:noProof/>
            <w:webHidden/>
          </w:rPr>
          <w:fldChar w:fldCharType="end"/>
        </w:r>
      </w:hyperlink>
    </w:p>
    <w:p w14:paraId="3E238B88" w14:textId="09824173" w:rsidR="005125B1" w:rsidRDefault="005125B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9880621" w:history="1">
        <w:r w:rsidRPr="00E3311B">
          <w:rPr>
            <w:rStyle w:val="Hyperlink"/>
            <w:noProof/>
          </w:rPr>
          <w:t>8.2.11.5</w:t>
        </w:r>
        <w:r>
          <w:rPr>
            <w:rFonts w:asciiTheme="minorHAnsi" w:eastAsiaTheme="minorEastAsia" w:hAnsiTheme="minorHAnsi" w:cstheme="minorBidi"/>
            <w:noProof/>
            <w:sz w:val="22"/>
            <w:szCs w:val="22"/>
            <w:lang w:val="de-DE"/>
          </w:rPr>
          <w:tab/>
        </w:r>
        <w:r w:rsidRPr="00E3311B">
          <w:rPr>
            <w:rStyle w:val="Hyperlink"/>
            <w:noProof/>
          </w:rPr>
          <w:t>Element "sheet_parameter"</w:t>
        </w:r>
        <w:r>
          <w:rPr>
            <w:noProof/>
            <w:webHidden/>
          </w:rPr>
          <w:tab/>
        </w:r>
        <w:r>
          <w:rPr>
            <w:noProof/>
            <w:webHidden/>
          </w:rPr>
          <w:fldChar w:fldCharType="begin"/>
        </w:r>
        <w:r>
          <w:rPr>
            <w:noProof/>
            <w:webHidden/>
          </w:rPr>
          <w:instrText xml:space="preserve"> PAGEREF _Toc39880621 \h </w:instrText>
        </w:r>
        <w:r>
          <w:rPr>
            <w:noProof/>
            <w:webHidden/>
          </w:rPr>
        </w:r>
        <w:r>
          <w:rPr>
            <w:noProof/>
            <w:webHidden/>
          </w:rPr>
          <w:fldChar w:fldCharType="separate"/>
        </w:r>
        <w:r w:rsidR="00A2710C">
          <w:rPr>
            <w:noProof/>
            <w:webHidden/>
          </w:rPr>
          <w:t>143</w:t>
        </w:r>
        <w:r>
          <w:rPr>
            <w:noProof/>
            <w:webHidden/>
          </w:rPr>
          <w:fldChar w:fldCharType="end"/>
        </w:r>
      </w:hyperlink>
    </w:p>
    <w:p w14:paraId="74ACB9A5" w14:textId="0983EAD4" w:rsidR="005125B1" w:rsidRDefault="005125B1">
      <w:pPr>
        <w:pStyle w:val="Verzeichnis3"/>
        <w:rPr>
          <w:rFonts w:asciiTheme="minorHAnsi" w:eastAsiaTheme="minorEastAsia" w:hAnsiTheme="minorHAnsi" w:cstheme="minorBidi"/>
          <w:noProof/>
          <w:sz w:val="22"/>
          <w:szCs w:val="22"/>
          <w:lang w:val="de-DE"/>
        </w:rPr>
      </w:pPr>
      <w:hyperlink w:anchor="_Toc39880622" w:history="1">
        <w:r w:rsidRPr="00E3311B">
          <w:rPr>
            <w:rStyle w:val="Hyperlink"/>
            <w:noProof/>
          </w:rPr>
          <w:t>8.2.12</w:t>
        </w:r>
        <w:r>
          <w:rPr>
            <w:rFonts w:asciiTheme="minorHAnsi" w:eastAsiaTheme="minorEastAsia" w:hAnsiTheme="minorHAnsi" w:cstheme="minorBidi"/>
            <w:noProof/>
            <w:sz w:val="22"/>
            <w:szCs w:val="22"/>
            <w:lang w:val="de-DE"/>
          </w:rPr>
          <w:tab/>
        </w:r>
        <w:r w:rsidRPr="00E3311B">
          <w:rPr>
            <w:rStyle w:val="Hyperlink"/>
            <w:noProof/>
          </w:rPr>
          <w:t>Cruciform Joint</w:t>
        </w:r>
        <w:r>
          <w:rPr>
            <w:noProof/>
            <w:webHidden/>
          </w:rPr>
          <w:tab/>
        </w:r>
        <w:r>
          <w:rPr>
            <w:noProof/>
            <w:webHidden/>
          </w:rPr>
          <w:fldChar w:fldCharType="begin"/>
        </w:r>
        <w:r>
          <w:rPr>
            <w:noProof/>
            <w:webHidden/>
          </w:rPr>
          <w:instrText xml:space="preserve"> PAGEREF _Toc39880622 \h </w:instrText>
        </w:r>
        <w:r>
          <w:rPr>
            <w:noProof/>
            <w:webHidden/>
          </w:rPr>
        </w:r>
        <w:r>
          <w:rPr>
            <w:noProof/>
            <w:webHidden/>
          </w:rPr>
          <w:fldChar w:fldCharType="separate"/>
        </w:r>
        <w:r w:rsidR="00A2710C">
          <w:rPr>
            <w:noProof/>
            <w:webHidden/>
          </w:rPr>
          <w:t>144</w:t>
        </w:r>
        <w:r>
          <w:rPr>
            <w:noProof/>
            <w:webHidden/>
          </w:rPr>
          <w:fldChar w:fldCharType="end"/>
        </w:r>
      </w:hyperlink>
    </w:p>
    <w:p w14:paraId="215AD598" w14:textId="069163C5" w:rsidR="005125B1" w:rsidRDefault="005125B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9880623" w:history="1">
        <w:r w:rsidRPr="00E3311B">
          <w:rPr>
            <w:rStyle w:val="Hyperlink"/>
            <w:noProof/>
          </w:rPr>
          <w:t>8.2.12.1</w:t>
        </w:r>
        <w:r>
          <w:rPr>
            <w:rFonts w:asciiTheme="minorHAnsi" w:eastAsiaTheme="minorEastAsia" w:hAnsiTheme="minorHAnsi" w:cstheme="minorBidi"/>
            <w:noProof/>
            <w:sz w:val="22"/>
            <w:szCs w:val="22"/>
            <w:lang w:val="de-DE"/>
          </w:rPr>
          <w:tab/>
        </w:r>
        <w:r w:rsidRPr="00E3311B">
          <w:rPr>
            <w:rStyle w:val="Hyperlink"/>
            <w:noProof/>
          </w:rPr>
          <w:t>Sheet Parameters</w:t>
        </w:r>
        <w:r>
          <w:rPr>
            <w:noProof/>
            <w:webHidden/>
          </w:rPr>
          <w:tab/>
        </w:r>
        <w:r>
          <w:rPr>
            <w:noProof/>
            <w:webHidden/>
          </w:rPr>
          <w:fldChar w:fldCharType="begin"/>
        </w:r>
        <w:r>
          <w:rPr>
            <w:noProof/>
            <w:webHidden/>
          </w:rPr>
          <w:instrText xml:space="preserve"> PAGEREF _Toc39880623 \h </w:instrText>
        </w:r>
        <w:r>
          <w:rPr>
            <w:noProof/>
            <w:webHidden/>
          </w:rPr>
        </w:r>
        <w:r>
          <w:rPr>
            <w:noProof/>
            <w:webHidden/>
          </w:rPr>
          <w:fldChar w:fldCharType="separate"/>
        </w:r>
        <w:r w:rsidR="00A2710C">
          <w:rPr>
            <w:noProof/>
            <w:webHidden/>
          </w:rPr>
          <w:t>144</w:t>
        </w:r>
        <w:r>
          <w:rPr>
            <w:noProof/>
            <w:webHidden/>
          </w:rPr>
          <w:fldChar w:fldCharType="end"/>
        </w:r>
      </w:hyperlink>
    </w:p>
    <w:p w14:paraId="34C0FC5D" w14:textId="16C022B3" w:rsidR="005125B1" w:rsidRDefault="005125B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9880624" w:history="1">
        <w:r w:rsidRPr="00E3311B">
          <w:rPr>
            <w:rStyle w:val="Hyperlink"/>
            <w:noProof/>
          </w:rPr>
          <w:t>8.2.12.2</w:t>
        </w:r>
        <w:r>
          <w:rPr>
            <w:rFonts w:asciiTheme="minorHAnsi" w:eastAsiaTheme="minorEastAsia" w:hAnsiTheme="minorHAnsi" w:cstheme="minorBidi"/>
            <w:noProof/>
            <w:sz w:val="22"/>
            <w:szCs w:val="22"/>
            <w:lang w:val="de-DE"/>
          </w:rPr>
          <w:tab/>
        </w:r>
        <w:r w:rsidRPr="00E3311B">
          <w:rPr>
            <w:rStyle w:val="Hyperlink"/>
            <w:noProof/>
          </w:rPr>
          <w:t>Weld Parameters</w:t>
        </w:r>
        <w:r>
          <w:rPr>
            <w:noProof/>
            <w:webHidden/>
          </w:rPr>
          <w:tab/>
        </w:r>
        <w:r>
          <w:rPr>
            <w:noProof/>
            <w:webHidden/>
          </w:rPr>
          <w:fldChar w:fldCharType="begin"/>
        </w:r>
        <w:r>
          <w:rPr>
            <w:noProof/>
            <w:webHidden/>
          </w:rPr>
          <w:instrText xml:space="preserve"> PAGEREF _Toc39880624 \h </w:instrText>
        </w:r>
        <w:r>
          <w:rPr>
            <w:noProof/>
            <w:webHidden/>
          </w:rPr>
        </w:r>
        <w:r>
          <w:rPr>
            <w:noProof/>
            <w:webHidden/>
          </w:rPr>
          <w:fldChar w:fldCharType="separate"/>
        </w:r>
        <w:r w:rsidR="00A2710C">
          <w:rPr>
            <w:noProof/>
            <w:webHidden/>
          </w:rPr>
          <w:t>144</w:t>
        </w:r>
        <w:r>
          <w:rPr>
            <w:noProof/>
            <w:webHidden/>
          </w:rPr>
          <w:fldChar w:fldCharType="end"/>
        </w:r>
      </w:hyperlink>
    </w:p>
    <w:p w14:paraId="6A9E54F3" w14:textId="6CDB496F" w:rsidR="005125B1" w:rsidRDefault="005125B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9880625" w:history="1">
        <w:r w:rsidRPr="00E3311B">
          <w:rPr>
            <w:rStyle w:val="Hyperlink"/>
            <w:noProof/>
          </w:rPr>
          <w:t>8.2.12.3</w:t>
        </w:r>
        <w:r>
          <w:rPr>
            <w:rFonts w:asciiTheme="minorHAnsi" w:eastAsiaTheme="minorEastAsia" w:hAnsiTheme="minorHAnsi" w:cstheme="minorBidi"/>
            <w:noProof/>
            <w:sz w:val="22"/>
            <w:szCs w:val="22"/>
            <w:lang w:val="de-DE"/>
          </w:rPr>
          <w:tab/>
        </w:r>
        <w:r w:rsidRPr="00E3311B">
          <w:rPr>
            <w:rStyle w:val="Hyperlink"/>
            <w:noProof/>
          </w:rPr>
          <w:t>Attributes</w:t>
        </w:r>
        <w:r>
          <w:rPr>
            <w:noProof/>
            <w:webHidden/>
          </w:rPr>
          <w:tab/>
        </w:r>
        <w:r>
          <w:rPr>
            <w:noProof/>
            <w:webHidden/>
          </w:rPr>
          <w:fldChar w:fldCharType="begin"/>
        </w:r>
        <w:r>
          <w:rPr>
            <w:noProof/>
            <w:webHidden/>
          </w:rPr>
          <w:instrText xml:space="preserve"> PAGEREF _Toc39880625 \h </w:instrText>
        </w:r>
        <w:r>
          <w:rPr>
            <w:noProof/>
            <w:webHidden/>
          </w:rPr>
        </w:r>
        <w:r>
          <w:rPr>
            <w:noProof/>
            <w:webHidden/>
          </w:rPr>
          <w:fldChar w:fldCharType="separate"/>
        </w:r>
        <w:r w:rsidR="00A2710C">
          <w:rPr>
            <w:noProof/>
            <w:webHidden/>
          </w:rPr>
          <w:t>145</w:t>
        </w:r>
        <w:r>
          <w:rPr>
            <w:noProof/>
            <w:webHidden/>
          </w:rPr>
          <w:fldChar w:fldCharType="end"/>
        </w:r>
      </w:hyperlink>
    </w:p>
    <w:p w14:paraId="572DCDF6" w14:textId="2DF6E3E5" w:rsidR="005125B1" w:rsidRDefault="005125B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9880626" w:history="1">
        <w:r w:rsidRPr="00E3311B">
          <w:rPr>
            <w:rStyle w:val="Hyperlink"/>
            <w:noProof/>
          </w:rPr>
          <w:t>8.2.12.4</w:t>
        </w:r>
        <w:r>
          <w:rPr>
            <w:rFonts w:asciiTheme="minorHAnsi" w:eastAsiaTheme="minorEastAsia" w:hAnsiTheme="minorHAnsi" w:cstheme="minorBidi"/>
            <w:noProof/>
            <w:sz w:val="22"/>
            <w:szCs w:val="22"/>
            <w:lang w:val="de-DE"/>
          </w:rPr>
          <w:tab/>
        </w:r>
        <w:r w:rsidRPr="00E3311B">
          <w:rPr>
            <w:rStyle w:val="Hyperlink"/>
            <w:noProof/>
          </w:rPr>
          <w:t>Element "weld_position"</w:t>
        </w:r>
        <w:r>
          <w:rPr>
            <w:noProof/>
            <w:webHidden/>
          </w:rPr>
          <w:tab/>
        </w:r>
        <w:r>
          <w:rPr>
            <w:noProof/>
            <w:webHidden/>
          </w:rPr>
          <w:fldChar w:fldCharType="begin"/>
        </w:r>
        <w:r>
          <w:rPr>
            <w:noProof/>
            <w:webHidden/>
          </w:rPr>
          <w:instrText xml:space="preserve"> PAGEREF _Toc39880626 \h </w:instrText>
        </w:r>
        <w:r>
          <w:rPr>
            <w:noProof/>
            <w:webHidden/>
          </w:rPr>
        </w:r>
        <w:r>
          <w:rPr>
            <w:noProof/>
            <w:webHidden/>
          </w:rPr>
          <w:fldChar w:fldCharType="separate"/>
        </w:r>
        <w:r w:rsidR="00A2710C">
          <w:rPr>
            <w:noProof/>
            <w:webHidden/>
          </w:rPr>
          <w:t>145</w:t>
        </w:r>
        <w:r>
          <w:rPr>
            <w:noProof/>
            <w:webHidden/>
          </w:rPr>
          <w:fldChar w:fldCharType="end"/>
        </w:r>
      </w:hyperlink>
    </w:p>
    <w:p w14:paraId="13432E7C" w14:textId="31392A2A" w:rsidR="005125B1" w:rsidRDefault="005125B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9880627" w:history="1">
        <w:r w:rsidRPr="00E3311B">
          <w:rPr>
            <w:rStyle w:val="Hyperlink"/>
            <w:noProof/>
          </w:rPr>
          <w:t>8.2.12.5</w:t>
        </w:r>
        <w:r>
          <w:rPr>
            <w:rFonts w:asciiTheme="minorHAnsi" w:eastAsiaTheme="minorEastAsia" w:hAnsiTheme="minorHAnsi" w:cstheme="minorBidi"/>
            <w:noProof/>
            <w:sz w:val="22"/>
            <w:szCs w:val="22"/>
            <w:lang w:val="de-DE"/>
          </w:rPr>
          <w:tab/>
        </w:r>
        <w:r w:rsidRPr="00E3311B">
          <w:rPr>
            <w:rStyle w:val="Hyperlink"/>
            <w:noProof/>
          </w:rPr>
          <w:t>Element "sheet_parameter"</w:t>
        </w:r>
        <w:r>
          <w:rPr>
            <w:noProof/>
            <w:webHidden/>
          </w:rPr>
          <w:tab/>
        </w:r>
        <w:r>
          <w:rPr>
            <w:noProof/>
            <w:webHidden/>
          </w:rPr>
          <w:fldChar w:fldCharType="begin"/>
        </w:r>
        <w:r>
          <w:rPr>
            <w:noProof/>
            <w:webHidden/>
          </w:rPr>
          <w:instrText xml:space="preserve"> PAGEREF _Toc39880627 \h </w:instrText>
        </w:r>
        <w:r>
          <w:rPr>
            <w:noProof/>
            <w:webHidden/>
          </w:rPr>
        </w:r>
        <w:r>
          <w:rPr>
            <w:noProof/>
            <w:webHidden/>
          </w:rPr>
          <w:fldChar w:fldCharType="separate"/>
        </w:r>
        <w:r w:rsidR="00A2710C">
          <w:rPr>
            <w:noProof/>
            <w:webHidden/>
          </w:rPr>
          <w:t>147</w:t>
        </w:r>
        <w:r>
          <w:rPr>
            <w:noProof/>
            <w:webHidden/>
          </w:rPr>
          <w:fldChar w:fldCharType="end"/>
        </w:r>
      </w:hyperlink>
    </w:p>
    <w:p w14:paraId="135B15E7" w14:textId="73C0F14B" w:rsidR="005125B1" w:rsidRDefault="005125B1">
      <w:pPr>
        <w:pStyle w:val="Verzeichnis3"/>
        <w:rPr>
          <w:rFonts w:asciiTheme="minorHAnsi" w:eastAsiaTheme="minorEastAsia" w:hAnsiTheme="minorHAnsi" w:cstheme="minorBidi"/>
          <w:noProof/>
          <w:sz w:val="22"/>
          <w:szCs w:val="22"/>
          <w:lang w:val="de-DE"/>
        </w:rPr>
      </w:pPr>
      <w:hyperlink w:anchor="_Toc39880628" w:history="1">
        <w:r w:rsidRPr="00E3311B">
          <w:rPr>
            <w:rStyle w:val="Hyperlink"/>
            <w:noProof/>
          </w:rPr>
          <w:t>8.2.13</w:t>
        </w:r>
        <w:r>
          <w:rPr>
            <w:rFonts w:asciiTheme="minorHAnsi" w:eastAsiaTheme="minorEastAsia" w:hAnsiTheme="minorHAnsi" w:cstheme="minorBidi"/>
            <w:noProof/>
            <w:sz w:val="22"/>
            <w:szCs w:val="22"/>
            <w:lang w:val="de-DE"/>
          </w:rPr>
          <w:tab/>
        </w:r>
        <w:r w:rsidRPr="00E3311B">
          <w:rPr>
            <w:rStyle w:val="Hyperlink"/>
            <w:noProof/>
          </w:rPr>
          <w:t>Flared Joint</w:t>
        </w:r>
        <w:r>
          <w:rPr>
            <w:noProof/>
            <w:webHidden/>
          </w:rPr>
          <w:tab/>
        </w:r>
        <w:r>
          <w:rPr>
            <w:noProof/>
            <w:webHidden/>
          </w:rPr>
          <w:fldChar w:fldCharType="begin"/>
        </w:r>
        <w:r>
          <w:rPr>
            <w:noProof/>
            <w:webHidden/>
          </w:rPr>
          <w:instrText xml:space="preserve"> PAGEREF _Toc39880628 \h </w:instrText>
        </w:r>
        <w:r>
          <w:rPr>
            <w:noProof/>
            <w:webHidden/>
          </w:rPr>
        </w:r>
        <w:r>
          <w:rPr>
            <w:noProof/>
            <w:webHidden/>
          </w:rPr>
          <w:fldChar w:fldCharType="separate"/>
        </w:r>
        <w:r w:rsidR="00A2710C">
          <w:rPr>
            <w:noProof/>
            <w:webHidden/>
          </w:rPr>
          <w:t>147</w:t>
        </w:r>
        <w:r>
          <w:rPr>
            <w:noProof/>
            <w:webHidden/>
          </w:rPr>
          <w:fldChar w:fldCharType="end"/>
        </w:r>
      </w:hyperlink>
    </w:p>
    <w:p w14:paraId="28640401" w14:textId="2C4B1338" w:rsidR="005125B1" w:rsidRDefault="005125B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9880629" w:history="1">
        <w:r w:rsidRPr="00E3311B">
          <w:rPr>
            <w:rStyle w:val="Hyperlink"/>
            <w:noProof/>
          </w:rPr>
          <w:t>8.2.13.1</w:t>
        </w:r>
        <w:r>
          <w:rPr>
            <w:rFonts w:asciiTheme="minorHAnsi" w:eastAsiaTheme="minorEastAsia" w:hAnsiTheme="minorHAnsi" w:cstheme="minorBidi"/>
            <w:noProof/>
            <w:sz w:val="22"/>
            <w:szCs w:val="22"/>
            <w:lang w:val="de-DE"/>
          </w:rPr>
          <w:tab/>
        </w:r>
        <w:r w:rsidRPr="00E3311B">
          <w:rPr>
            <w:rStyle w:val="Hyperlink"/>
            <w:noProof/>
          </w:rPr>
          <w:t>Attributes</w:t>
        </w:r>
        <w:r>
          <w:rPr>
            <w:noProof/>
            <w:webHidden/>
          </w:rPr>
          <w:tab/>
        </w:r>
        <w:r>
          <w:rPr>
            <w:noProof/>
            <w:webHidden/>
          </w:rPr>
          <w:fldChar w:fldCharType="begin"/>
        </w:r>
        <w:r>
          <w:rPr>
            <w:noProof/>
            <w:webHidden/>
          </w:rPr>
          <w:instrText xml:space="preserve"> PAGEREF _Toc39880629 \h </w:instrText>
        </w:r>
        <w:r>
          <w:rPr>
            <w:noProof/>
            <w:webHidden/>
          </w:rPr>
        </w:r>
        <w:r>
          <w:rPr>
            <w:noProof/>
            <w:webHidden/>
          </w:rPr>
          <w:fldChar w:fldCharType="separate"/>
        </w:r>
        <w:r w:rsidR="00A2710C">
          <w:rPr>
            <w:noProof/>
            <w:webHidden/>
          </w:rPr>
          <w:t>148</w:t>
        </w:r>
        <w:r>
          <w:rPr>
            <w:noProof/>
            <w:webHidden/>
          </w:rPr>
          <w:fldChar w:fldCharType="end"/>
        </w:r>
      </w:hyperlink>
    </w:p>
    <w:p w14:paraId="1FFA5FF9" w14:textId="78ECF9C5" w:rsidR="005125B1" w:rsidRDefault="005125B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9880630" w:history="1">
        <w:r w:rsidRPr="00E3311B">
          <w:rPr>
            <w:rStyle w:val="Hyperlink"/>
            <w:noProof/>
          </w:rPr>
          <w:t>8.2.13.2</w:t>
        </w:r>
        <w:r>
          <w:rPr>
            <w:rFonts w:asciiTheme="minorHAnsi" w:eastAsiaTheme="minorEastAsia" w:hAnsiTheme="minorHAnsi" w:cstheme="minorBidi"/>
            <w:noProof/>
            <w:sz w:val="22"/>
            <w:szCs w:val="22"/>
            <w:lang w:val="de-DE"/>
          </w:rPr>
          <w:tab/>
        </w:r>
        <w:r w:rsidRPr="00E3311B">
          <w:rPr>
            <w:rStyle w:val="Hyperlink"/>
            <w:noProof/>
          </w:rPr>
          <w:t>Element "weld_position"</w:t>
        </w:r>
        <w:r>
          <w:rPr>
            <w:noProof/>
            <w:webHidden/>
          </w:rPr>
          <w:tab/>
        </w:r>
        <w:r>
          <w:rPr>
            <w:noProof/>
            <w:webHidden/>
          </w:rPr>
          <w:fldChar w:fldCharType="begin"/>
        </w:r>
        <w:r>
          <w:rPr>
            <w:noProof/>
            <w:webHidden/>
          </w:rPr>
          <w:instrText xml:space="preserve"> PAGEREF _Toc39880630 \h </w:instrText>
        </w:r>
        <w:r>
          <w:rPr>
            <w:noProof/>
            <w:webHidden/>
          </w:rPr>
        </w:r>
        <w:r>
          <w:rPr>
            <w:noProof/>
            <w:webHidden/>
          </w:rPr>
          <w:fldChar w:fldCharType="separate"/>
        </w:r>
        <w:r w:rsidR="00A2710C">
          <w:rPr>
            <w:noProof/>
            <w:webHidden/>
          </w:rPr>
          <w:t>148</w:t>
        </w:r>
        <w:r>
          <w:rPr>
            <w:noProof/>
            <w:webHidden/>
          </w:rPr>
          <w:fldChar w:fldCharType="end"/>
        </w:r>
      </w:hyperlink>
    </w:p>
    <w:p w14:paraId="6340A37B" w14:textId="761F8AA8" w:rsidR="005125B1" w:rsidRDefault="005125B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9880631" w:history="1">
        <w:r w:rsidRPr="00E3311B">
          <w:rPr>
            <w:rStyle w:val="Hyperlink"/>
            <w:noProof/>
          </w:rPr>
          <w:t>8.2.13.3</w:t>
        </w:r>
        <w:r>
          <w:rPr>
            <w:rFonts w:asciiTheme="minorHAnsi" w:eastAsiaTheme="minorEastAsia" w:hAnsiTheme="minorHAnsi" w:cstheme="minorBidi"/>
            <w:noProof/>
            <w:sz w:val="22"/>
            <w:szCs w:val="22"/>
            <w:lang w:val="de-DE"/>
          </w:rPr>
          <w:tab/>
        </w:r>
        <w:r w:rsidRPr="00E3311B">
          <w:rPr>
            <w:rStyle w:val="Hyperlink"/>
            <w:noProof/>
          </w:rPr>
          <w:t>Element "sheet_parameter"</w:t>
        </w:r>
        <w:r>
          <w:rPr>
            <w:noProof/>
            <w:webHidden/>
          </w:rPr>
          <w:tab/>
        </w:r>
        <w:r>
          <w:rPr>
            <w:noProof/>
            <w:webHidden/>
          </w:rPr>
          <w:fldChar w:fldCharType="begin"/>
        </w:r>
        <w:r>
          <w:rPr>
            <w:noProof/>
            <w:webHidden/>
          </w:rPr>
          <w:instrText xml:space="preserve"> PAGEREF _Toc39880631 \h </w:instrText>
        </w:r>
        <w:r>
          <w:rPr>
            <w:noProof/>
            <w:webHidden/>
          </w:rPr>
        </w:r>
        <w:r>
          <w:rPr>
            <w:noProof/>
            <w:webHidden/>
          </w:rPr>
          <w:fldChar w:fldCharType="separate"/>
        </w:r>
        <w:r w:rsidR="00A2710C">
          <w:rPr>
            <w:noProof/>
            <w:webHidden/>
          </w:rPr>
          <w:t>149</w:t>
        </w:r>
        <w:r>
          <w:rPr>
            <w:noProof/>
            <w:webHidden/>
          </w:rPr>
          <w:fldChar w:fldCharType="end"/>
        </w:r>
      </w:hyperlink>
    </w:p>
    <w:p w14:paraId="41CC7F39" w14:textId="2141975F" w:rsidR="005125B1" w:rsidRDefault="005125B1">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9880632" w:history="1">
        <w:r w:rsidRPr="00E3311B">
          <w:rPr>
            <w:rStyle w:val="Hyperlink"/>
            <w:noProof/>
          </w:rPr>
          <w:t>8.3</w:t>
        </w:r>
        <w:r>
          <w:rPr>
            <w:rFonts w:asciiTheme="minorHAnsi" w:eastAsiaTheme="minorEastAsia" w:hAnsiTheme="minorHAnsi" w:cstheme="minorBidi"/>
            <w:b w:val="0"/>
            <w:bCs w:val="0"/>
            <w:noProof/>
            <w:sz w:val="22"/>
            <w:szCs w:val="22"/>
            <w:lang w:val="de-DE"/>
          </w:rPr>
          <w:tab/>
        </w:r>
        <w:r w:rsidRPr="00E3311B">
          <w:rPr>
            <w:rStyle w:val="Hyperlink"/>
            <w:noProof/>
          </w:rPr>
          <w:t>Adhesive Lines</w:t>
        </w:r>
        <w:r>
          <w:rPr>
            <w:noProof/>
            <w:webHidden/>
          </w:rPr>
          <w:tab/>
        </w:r>
        <w:r>
          <w:rPr>
            <w:noProof/>
            <w:webHidden/>
          </w:rPr>
          <w:fldChar w:fldCharType="begin"/>
        </w:r>
        <w:r>
          <w:rPr>
            <w:noProof/>
            <w:webHidden/>
          </w:rPr>
          <w:instrText xml:space="preserve"> PAGEREF _Toc39880632 \h </w:instrText>
        </w:r>
        <w:r>
          <w:rPr>
            <w:noProof/>
            <w:webHidden/>
          </w:rPr>
        </w:r>
        <w:r>
          <w:rPr>
            <w:noProof/>
            <w:webHidden/>
          </w:rPr>
          <w:fldChar w:fldCharType="separate"/>
        </w:r>
        <w:r w:rsidR="00A2710C">
          <w:rPr>
            <w:noProof/>
            <w:webHidden/>
          </w:rPr>
          <w:t>149</w:t>
        </w:r>
        <w:r>
          <w:rPr>
            <w:noProof/>
            <w:webHidden/>
          </w:rPr>
          <w:fldChar w:fldCharType="end"/>
        </w:r>
      </w:hyperlink>
    </w:p>
    <w:p w14:paraId="5D3989DE" w14:textId="2578BD32" w:rsidR="005125B1" w:rsidRDefault="005125B1">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9880633" w:history="1">
        <w:r w:rsidRPr="00E3311B">
          <w:rPr>
            <w:rStyle w:val="Hyperlink"/>
            <w:noProof/>
          </w:rPr>
          <w:t>8.4</w:t>
        </w:r>
        <w:r>
          <w:rPr>
            <w:rFonts w:asciiTheme="minorHAnsi" w:eastAsiaTheme="minorEastAsia" w:hAnsiTheme="minorHAnsi" w:cstheme="minorBidi"/>
            <w:b w:val="0"/>
            <w:bCs w:val="0"/>
            <w:noProof/>
            <w:sz w:val="22"/>
            <w:szCs w:val="22"/>
            <w:lang w:val="de-DE"/>
          </w:rPr>
          <w:tab/>
        </w:r>
        <w:r w:rsidRPr="00E3311B">
          <w:rPr>
            <w:rStyle w:val="Hyperlink"/>
            <w:noProof/>
          </w:rPr>
          <w:t>Hemming Flanges</w:t>
        </w:r>
        <w:r>
          <w:rPr>
            <w:noProof/>
            <w:webHidden/>
          </w:rPr>
          <w:tab/>
        </w:r>
        <w:r>
          <w:rPr>
            <w:noProof/>
            <w:webHidden/>
          </w:rPr>
          <w:fldChar w:fldCharType="begin"/>
        </w:r>
        <w:r>
          <w:rPr>
            <w:noProof/>
            <w:webHidden/>
          </w:rPr>
          <w:instrText xml:space="preserve"> PAGEREF _Toc39880633 \h </w:instrText>
        </w:r>
        <w:r>
          <w:rPr>
            <w:noProof/>
            <w:webHidden/>
          </w:rPr>
        </w:r>
        <w:r>
          <w:rPr>
            <w:noProof/>
            <w:webHidden/>
          </w:rPr>
          <w:fldChar w:fldCharType="separate"/>
        </w:r>
        <w:r w:rsidR="00A2710C">
          <w:rPr>
            <w:noProof/>
            <w:webHidden/>
          </w:rPr>
          <w:t>151</w:t>
        </w:r>
        <w:r>
          <w:rPr>
            <w:noProof/>
            <w:webHidden/>
          </w:rPr>
          <w:fldChar w:fldCharType="end"/>
        </w:r>
      </w:hyperlink>
    </w:p>
    <w:p w14:paraId="036AF387" w14:textId="06EDAB06" w:rsidR="005125B1" w:rsidRDefault="005125B1">
      <w:pPr>
        <w:pStyle w:val="Verzeichnis3"/>
        <w:rPr>
          <w:rFonts w:asciiTheme="minorHAnsi" w:eastAsiaTheme="minorEastAsia" w:hAnsiTheme="minorHAnsi" w:cstheme="minorBidi"/>
          <w:noProof/>
          <w:sz w:val="22"/>
          <w:szCs w:val="22"/>
          <w:lang w:val="de-DE"/>
        </w:rPr>
      </w:pPr>
      <w:hyperlink w:anchor="_Toc39880634" w:history="1">
        <w:r w:rsidRPr="00E3311B">
          <w:rPr>
            <w:rStyle w:val="Hyperlink"/>
            <w:noProof/>
          </w:rPr>
          <w:t>8.4.1</w:t>
        </w:r>
        <w:r>
          <w:rPr>
            <w:rFonts w:asciiTheme="minorHAnsi" w:eastAsiaTheme="minorEastAsia" w:hAnsiTheme="minorHAnsi" w:cstheme="minorBidi"/>
            <w:noProof/>
            <w:sz w:val="22"/>
            <w:szCs w:val="22"/>
            <w:lang w:val="de-DE"/>
          </w:rPr>
          <w:tab/>
        </w:r>
        <w:r w:rsidRPr="00E3311B">
          <w:rPr>
            <w:rStyle w:val="Hyperlink"/>
            <w:noProof/>
          </w:rPr>
          <w:t>Introduction</w:t>
        </w:r>
        <w:r>
          <w:rPr>
            <w:noProof/>
            <w:webHidden/>
          </w:rPr>
          <w:tab/>
        </w:r>
        <w:r>
          <w:rPr>
            <w:noProof/>
            <w:webHidden/>
          </w:rPr>
          <w:fldChar w:fldCharType="begin"/>
        </w:r>
        <w:r>
          <w:rPr>
            <w:noProof/>
            <w:webHidden/>
          </w:rPr>
          <w:instrText xml:space="preserve"> PAGEREF _Toc39880634 \h </w:instrText>
        </w:r>
        <w:r>
          <w:rPr>
            <w:noProof/>
            <w:webHidden/>
          </w:rPr>
        </w:r>
        <w:r>
          <w:rPr>
            <w:noProof/>
            <w:webHidden/>
          </w:rPr>
          <w:fldChar w:fldCharType="separate"/>
        </w:r>
        <w:r w:rsidR="00A2710C">
          <w:rPr>
            <w:noProof/>
            <w:webHidden/>
          </w:rPr>
          <w:t>151</w:t>
        </w:r>
        <w:r>
          <w:rPr>
            <w:noProof/>
            <w:webHidden/>
          </w:rPr>
          <w:fldChar w:fldCharType="end"/>
        </w:r>
      </w:hyperlink>
    </w:p>
    <w:p w14:paraId="390D2868" w14:textId="7216C626" w:rsidR="005125B1" w:rsidRDefault="005125B1">
      <w:pPr>
        <w:pStyle w:val="Verzeichnis3"/>
        <w:rPr>
          <w:rFonts w:asciiTheme="minorHAnsi" w:eastAsiaTheme="minorEastAsia" w:hAnsiTheme="minorHAnsi" w:cstheme="minorBidi"/>
          <w:noProof/>
          <w:sz w:val="22"/>
          <w:szCs w:val="22"/>
          <w:lang w:val="de-DE"/>
        </w:rPr>
      </w:pPr>
      <w:hyperlink w:anchor="_Toc39880635" w:history="1">
        <w:r w:rsidRPr="00E3311B">
          <w:rPr>
            <w:rStyle w:val="Hyperlink"/>
            <w:noProof/>
          </w:rPr>
          <w:t>8.4.2</w:t>
        </w:r>
        <w:r>
          <w:rPr>
            <w:rFonts w:asciiTheme="minorHAnsi" w:eastAsiaTheme="minorEastAsia" w:hAnsiTheme="minorHAnsi" w:cstheme="minorBidi"/>
            <w:noProof/>
            <w:sz w:val="22"/>
            <w:szCs w:val="22"/>
            <w:lang w:val="de-DE"/>
          </w:rPr>
          <w:tab/>
        </w:r>
        <w:r w:rsidRPr="00E3311B">
          <w:rPr>
            <w:rStyle w:val="Hyperlink"/>
            <w:noProof/>
          </w:rPr>
          <w:t xml:space="preserve">Definition of element </w:t>
        </w:r>
        <w:r w:rsidRPr="00E3311B">
          <w:rPr>
            <w:rStyle w:val="Hyperlink"/>
            <w:rFonts w:ascii="Courier New" w:hAnsi="Courier New" w:cs="Courier New"/>
            <w:noProof/>
          </w:rPr>
          <w:t>&lt;hemming/&gt;</w:t>
        </w:r>
        <w:r>
          <w:rPr>
            <w:noProof/>
            <w:webHidden/>
          </w:rPr>
          <w:tab/>
        </w:r>
        <w:r>
          <w:rPr>
            <w:noProof/>
            <w:webHidden/>
          </w:rPr>
          <w:fldChar w:fldCharType="begin"/>
        </w:r>
        <w:r>
          <w:rPr>
            <w:noProof/>
            <w:webHidden/>
          </w:rPr>
          <w:instrText xml:space="preserve"> PAGEREF _Toc39880635 \h </w:instrText>
        </w:r>
        <w:r>
          <w:rPr>
            <w:noProof/>
            <w:webHidden/>
          </w:rPr>
        </w:r>
        <w:r>
          <w:rPr>
            <w:noProof/>
            <w:webHidden/>
          </w:rPr>
          <w:fldChar w:fldCharType="separate"/>
        </w:r>
        <w:r w:rsidR="00A2710C">
          <w:rPr>
            <w:noProof/>
            <w:webHidden/>
          </w:rPr>
          <w:t>153</w:t>
        </w:r>
        <w:r>
          <w:rPr>
            <w:noProof/>
            <w:webHidden/>
          </w:rPr>
          <w:fldChar w:fldCharType="end"/>
        </w:r>
      </w:hyperlink>
    </w:p>
    <w:p w14:paraId="48D3F79F" w14:textId="50F230E9" w:rsidR="005125B1" w:rsidRDefault="005125B1">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9880636" w:history="1">
        <w:r w:rsidRPr="00E3311B">
          <w:rPr>
            <w:rStyle w:val="Hyperlink"/>
            <w:noProof/>
          </w:rPr>
          <w:t>8.5</w:t>
        </w:r>
        <w:r>
          <w:rPr>
            <w:rFonts w:asciiTheme="minorHAnsi" w:eastAsiaTheme="minorEastAsia" w:hAnsiTheme="minorHAnsi" w:cstheme="minorBidi"/>
            <w:b w:val="0"/>
            <w:bCs w:val="0"/>
            <w:noProof/>
            <w:sz w:val="22"/>
            <w:szCs w:val="22"/>
            <w:lang w:val="de-DE"/>
          </w:rPr>
          <w:tab/>
        </w:r>
        <w:r w:rsidRPr="00E3311B">
          <w:rPr>
            <w:rStyle w:val="Hyperlink"/>
            <w:noProof/>
          </w:rPr>
          <w:t>Sequence Connections</w:t>
        </w:r>
        <w:r>
          <w:rPr>
            <w:noProof/>
            <w:webHidden/>
          </w:rPr>
          <w:tab/>
        </w:r>
        <w:r>
          <w:rPr>
            <w:noProof/>
            <w:webHidden/>
          </w:rPr>
          <w:fldChar w:fldCharType="begin"/>
        </w:r>
        <w:r>
          <w:rPr>
            <w:noProof/>
            <w:webHidden/>
          </w:rPr>
          <w:instrText xml:space="preserve"> PAGEREF _Toc39880636 \h </w:instrText>
        </w:r>
        <w:r>
          <w:rPr>
            <w:noProof/>
            <w:webHidden/>
          </w:rPr>
        </w:r>
        <w:r>
          <w:rPr>
            <w:noProof/>
            <w:webHidden/>
          </w:rPr>
          <w:fldChar w:fldCharType="separate"/>
        </w:r>
        <w:r w:rsidR="00A2710C">
          <w:rPr>
            <w:noProof/>
            <w:webHidden/>
          </w:rPr>
          <w:t>155</w:t>
        </w:r>
        <w:r>
          <w:rPr>
            <w:noProof/>
            <w:webHidden/>
          </w:rPr>
          <w:fldChar w:fldCharType="end"/>
        </w:r>
      </w:hyperlink>
    </w:p>
    <w:p w14:paraId="06CF6070" w14:textId="3E8B0652" w:rsidR="005125B1" w:rsidRDefault="005125B1">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39880637" w:history="1">
        <w:r w:rsidRPr="00E3311B">
          <w:rPr>
            <w:rStyle w:val="Hyperlink"/>
            <w:noProof/>
            <w14:scene3d>
              <w14:camera w14:prst="orthographicFront"/>
              <w14:lightRig w14:rig="threePt" w14:dir="t">
                <w14:rot w14:lat="0" w14:lon="0" w14:rev="0"/>
              </w14:lightRig>
            </w14:scene3d>
          </w:rPr>
          <w:t>9</w:t>
        </w:r>
        <w:r>
          <w:rPr>
            <w:rFonts w:asciiTheme="minorHAnsi" w:eastAsiaTheme="minorEastAsia" w:hAnsiTheme="minorHAnsi" w:cstheme="minorBidi"/>
            <w:b w:val="0"/>
            <w:bCs w:val="0"/>
            <w:caps w:val="0"/>
            <w:noProof/>
            <w:sz w:val="22"/>
            <w:szCs w:val="22"/>
            <w:lang w:val="de-DE"/>
          </w:rPr>
          <w:tab/>
        </w:r>
        <w:r w:rsidRPr="00E3311B">
          <w:rPr>
            <w:rStyle w:val="Hyperlink"/>
            <w:noProof/>
          </w:rPr>
          <w:t>2D connections</w:t>
        </w:r>
        <w:r>
          <w:rPr>
            <w:noProof/>
            <w:webHidden/>
          </w:rPr>
          <w:tab/>
        </w:r>
        <w:r>
          <w:rPr>
            <w:noProof/>
            <w:webHidden/>
          </w:rPr>
          <w:fldChar w:fldCharType="begin"/>
        </w:r>
        <w:r>
          <w:rPr>
            <w:noProof/>
            <w:webHidden/>
          </w:rPr>
          <w:instrText xml:space="preserve"> PAGEREF _Toc39880637 \h </w:instrText>
        </w:r>
        <w:r>
          <w:rPr>
            <w:noProof/>
            <w:webHidden/>
          </w:rPr>
        </w:r>
        <w:r>
          <w:rPr>
            <w:noProof/>
            <w:webHidden/>
          </w:rPr>
          <w:fldChar w:fldCharType="separate"/>
        </w:r>
        <w:r w:rsidR="00A2710C">
          <w:rPr>
            <w:noProof/>
            <w:webHidden/>
          </w:rPr>
          <w:t>158</w:t>
        </w:r>
        <w:r>
          <w:rPr>
            <w:noProof/>
            <w:webHidden/>
          </w:rPr>
          <w:fldChar w:fldCharType="end"/>
        </w:r>
      </w:hyperlink>
    </w:p>
    <w:p w14:paraId="5CB35BB6" w14:textId="68FCC8EA" w:rsidR="005125B1" w:rsidRDefault="005125B1">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9880638" w:history="1">
        <w:r w:rsidRPr="00E3311B">
          <w:rPr>
            <w:rStyle w:val="Hyperlink"/>
            <w:noProof/>
          </w:rPr>
          <w:t>9.1</w:t>
        </w:r>
        <w:r>
          <w:rPr>
            <w:rFonts w:asciiTheme="minorHAnsi" w:eastAsiaTheme="minorEastAsia" w:hAnsiTheme="minorHAnsi" w:cstheme="minorBidi"/>
            <w:b w:val="0"/>
            <w:bCs w:val="0"/>
            <w:noProof/>
            <w:sz w:val="22"/>
            <w:szCs w:val="22"/>
            <w:lang w:val="de-DE"/>
          </w:rPr>
          <w:tab/>
        </w:r>
        <w:r w:rsidRPr="00E3311B">
          <w:rPr>
            <w:rStyle w:val="Hyperlink"/>
            <w:noProof/>
          </w:rPr>
          <w:t>Generic Definitions</w:t>
        </w:r>
        <w:r>
          <w:rPr>
            <w:noProof/>
            <w:webHidden/>
          </w:rPr>
          <w:tab/>
        </w:r>
        <w:r>
          <w:rPr>
            <w:noProof/>
            <w:webHidden/>
          </w:rPr>
          <w:fldChar w:fldCharType="begin"/>
        </w:r>
        <w:r>
          <w:rPr>
            <w:noProof/>
            <w:webHidden/>
          </w:rPr>
          <w:instrText xml:space="preserve"> PAGEREF _Toc39880638 \h </w:instrText>
        </w:r>
        <w:r>
          <w:rPr>
            <w:noProof/>
            <w:webHidden/>
          </w:rPr>
        </w:r>
        <w:r>
          <w:rPr>
            <w:noProof/>
            <w:webHidden/>
          </w:rPr>
          <w:fldChar w:fldCharType="separate"/>
        </w:r>
        <w:r w:rsidR="00A2710C">
          <w:rPr>
            <w:noProof/>
            <w:webHidden/>
          </w:rPr>
          <w:t>158</w:t>
        </w:r>
        <w:r>
          <w:rPr>
            <w:noProof/>
            <w:webHidden/>
          </w:rPr>
          <w:fldChar w:fldCharType="end"/>
        </w:r>
      </w:hyperlink>
    </w:p>
    <w:p w14:paraId="67D249B4" w14:textId="61693E5C" w:rsidR="005125B1" w:rsidRDefault="005125B1">
      <w:pPr>
        <w:pStyle w:val="Verzeichnis3"/>
        <w:rPr>
          <w:rFonts w:asciiTheme="minorHAnsi" w:eastAsiaTheme="minorEastAsia" w:hAnsiTheme="minorHAnsi" w:cstheme="minorBidi"/>
          <w:noProof/>
          <w:sz w:val="22"/>
          <w:szCs w:val="22"/>
          <w:lang w:val="de-DE"/>
        </w:rPr>
      </w:pPr>
      <w:hyperlink w:anchor="_Toc39880639" w:history="1">
        <w:r w:rsidRPr="00E3311B">
          <w:rPr>
            <w:rStyle w:val="Hyperlink"/>
            <w:noProof/>
          </w:rPr>
          <w:t>9.1.1</w:t>
        </w:r>
        <w:r>
          <w:rPr>
            <w:rFonts w:asciiTheme="minorHAnsi" w:eastAsiaTheme="minorEastAsia" w:hAnsiTheme="minorHAnsi" w:cstheme="minorBidi"/>
            <w:noProof/>
            <w:sz w:val="22"/>
            <w:szCs w:val="22"/>
            <w:lang w:val="de-DE"/>
          </w:rPr>
          <w:tab/>
        </w:r>
        <w:r w:rsidRPr="00E3311B">
          <w:rPr>
            <w:rStyle w:val="Hyperlink"/>
            <w:noProof/>
          </w:rPr>
          <w:t>Identification</w:t>
        </w:r>
        <w:r>
          <w:rPr>
            <w:noProof/>
            <w:webHidden/>
          </w:rPr>
          <w:tab/>
        </w:r>
        <w:r>
          <w:rPr>
            <w:noProof/>
            <w:webHidden/>
          </w:rPr>
          <w:fldChar w:fldCharType="begin"/>
        </w:r>
        <w:r>
          <w:rPr>
            <w:noProof/>
            <w:webHidden/>
          </w:rPr>
          <w:instrText xml:space="preserve"> PAGEREF _Toc39880639 \h </w:instrText>
        </w:r>
        <w:r>
          <w:rPr>
            <w:noProof/>
            <w:webHidden/>
          </w:rPr>
        </w:r>
        <w:r>
          <w:rPr>
            <w:noProof/>
            <w:webHidden/>
          </w:rPr>
          <w:fldChar w:fldCharType="separate"/>
        </w:r>
        <w:r w:rsidR="00A2710C">
          <w:rPr>
            <w:noProof/>
            <w:webHidden/>
          </w:rPr>
          <w:t>158</w:t>
        </w:r>
        <w:r>
          <w:rPr>
            <w:noProof/>
            <w:webHidden/>
          </w:rPr>
          <w:fldChar w:fldCharType="end"/>
        </w:r>
      </w:hyperlink>
    </w:p>
    <w:p w14:paraId="09627083" w14:textId="5BFB575E" w:rsidR="005125B1" w:rsidRDefault="005125B1">
      <w:pPr>
        <w:pStyle w:val="Verzeichnis3"/>
        <w:rPr>
          <w:rFonts w:asciiTheme="minorHAnsi" w:eastAsiaTheme="minorEastAsia" w:hAnsiTheme="minorHAnsi" w:cstheme="minorBidi"/>
          <w:noProof/>
          <w:sz w:val="22"/>
          <w:szCs w:val="22"/>
          <w:lang w:val="de-DE"/>
        </w:rPr>
      </w:pPr>
      <w:hyperlink w:anchor="_Toc39880640" w:history="1">
        <w:r w:rsidRPr="00E3311B">
          <w:rPr>
            <w:rStyle w:val="Hyperlink"/>
            <w:noProof/>
          </w:rPr>
          <w:t>9.1.2</w:t>
        </w:r>
        <w:r>
          <w:rPr>
            <w:rFonts w:asciiTheme="minorHAnsi" w:eastAsiaTheme="minorEastAsia" w:hAnsiTheme="minorHAnsi" w:cstheme="minorBidi"/>
            <w:noProof/>
            <w:sz w:val="22"/>
            <w:szCs w:val="22"/>
            <w:lang w:val="de-DE"/>
          </w:rPr>
          <w:tab/>
        </w:r>
        <w:r w:rsidRPr="00E3311B">
          <w:rPr>
            <w:rStyle w:val="Hyperlink"/>
            <w:noProof/>
          </w:rPr>
          <w:t>Connection Face</w:t>
        </w:r>
        <w:r>
          <w:rPr>
            <w:noProof/>
            <w:webHidden/>
          </w:rPr>
          <w:tab/>
        </w:r>
        <w:r>
          <w:rPr>
            <w:noProof/>
            <w:webHidden/>
          </w:rPr>
          <w:fldChar w:fldCharType="begin"/>
        </w:r>
        <w:r>
          <w:rPr>
            <w:noProof/>
            <w:webHidden/>
          </w:rPr>
          <w:instrText xml:space="preserve"> PAGEREF _Toc39880640 \h </w:instrText>
        </w:r>
        <w:r>
          <w:rPr>
            <w:noProof/>
            <w:webHidden/>
          </w:rPr>
        </w:r>
        <w:r>
          <w:rPr>
            <w:noProof/>
            <w:webHidden/>
          </w:rPr>
          <w:fldChar w:fldCharType="separate"/>
        </w:r>
        <w:r w:rsidR="00A2710C">
          <w:rPr>
            <w:noProof/>
            <w:webHidden/>
          </w:rPr>
          <w:t>158</w:t>
        </w:r>
        <w:r>
          <w:rPr>
            <w:noProof/>
            <w:webHidden/>
          </w:rPr>
          <w:fldChar w:fldCharType="end"/>
        </w:r>
      </w:hyperlink>
    </w:p>
    <w:p w14:paraId="2082F735" w14:textId="26524334" w:rsidR="005125B1" w:rsidRDefault="005125B1">
      <w:pPr>
        <w:pStyle w:val="Verzeichnis3"/>
        <w:rPr>
          <w:rFonts w:asciiTheme="minorHAnsi" w:eastAsiaTheme="minorEastAsia" w:hAnsiTheme="minorHAnsi" w:cstheme="minorBidi"/>
          <w:noProof/>
          <w:sz w:val="22"/>
          <w:szCs w:val="22"/>
          <w:lang w:val="de-DE"/>
        </w:rPr>
      </w:pPr>
      <w:hyperlink w:anchor="_Toc39880641" w:history="1">
        <w:r w:rsidRPr="00E3311B">
          <w:rPr>
            <w:rStyle w:val="Hyperlink"/>
            <w:noProof/>
          </w:rPr>
          <w:t>9.1.3</w:t>
        </w:r>
        <w:r>
          <w:rPr>
            <w:rFonts w:asciiTheme="minorHAnsi" w:eastAsiaTheme="minorEastAsia" w:hAnsiTheme="minorHAnsi" w:cstheme="minorBidi"/>
            <w:noProof/>
            <w:sz w:val="22"/>
            <w:szCs w:val="22"/>
            <w:lang w:val="de-DE"/>
          </w:rPr>
          <w:tab/>
        </w:r>
        <w:r w:rsidRPr="00E3311B">
          <w:rPr>
            <w:rStyle w:val="Hyperlink"/>
            <w:noProof/>
          </w:rPr>
          <w:t>Type Specification</w:t>
        </w:r>
        <w:r>
          <w:rPr>
            <w:noProof/>
            <w:webHidden/>
          </w:rPr>
          <w:tab/>
        </w:r>
        <w:r>
          <w:rPr>
            <w:noProof/>
            <w:webHidden/>
          </w:rPr>
          <w:fldChar w:fldCharType="begin"/>
        </w:r>
        <w:r>
          <w:rPr>
            <w:noProof/>
            <w:webHidden/>
          </w:rPr>
          <w:instrText xml:space="preserve"> PAGEREF _Toc39880641 \h </w:instrText>
        </w:r>
        <w:r>
          <w:rPr>
            <w:noProof/>
            <w:webHidden/>
          </w:rPr>
        </w:r>
        <w:r>
          <w:rPr>
            <w:noProof/>
            <w:webHidden/>
          </w:rPr>
          <w:fldChar w:fldCharType="separate"/>
        </w:r>
        <w:r w:rsidR="00A2710C">
          <w:rPr>
            <w:noProof/>
            <w:webHidden/>
          </w:rPr>
          <w:t>160</w:t>
        </w:r>
        <w:r>
          <w:rPr>
            <w:noProof/>
            <w:webHidden/>
          </w:rPr>
          <w:fldChar w:fldCharType="end"/>
        </w:r>
      </w:hyperlink>
    </w:p>
    <w:p w14:paraId="5B5266C6" w14:textId="4BBB83E8" w:rsidR="005125B1" w:rsidRDefault="005125B1">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9880642" w:history="1">
        <w:r w:rsidRPr="00E3311B">
          <w:rPr>
            <w:rStyle w:val="Hyperlink"/>
            <w:noProof/>
          </w:rPr>
          <w:t>9.2</w:t>
        </w:r>
        <w:r>
          <w:rPr>
            <w:rFonts w:asciiTheme="minorHAnsi" w:eastAsiaTheme="minorEastAsia" w:hAnsiTheme="minorHAnsi" w:cstheme="minorBidi"/>
            <w:b w:val="0"/>
            <w:bCs w:val="0"/>
            <w:noProof/>
            <w:sz w:val="22"/>
            <w:szCs w:val="22"/>
            <w:lang w:val="de-DE"/>
          </w:rPr>
          <w:tab/>
        </w:r>
        <w:r w:rsidRPr="00E3311B">
          <w:rPr>
            <w:rStyle w:val="Hyperlink"/>
            <w:noProof/>
          </w:rPr>
          <w:t>Adhesive Faces</w:t>
        </w:r>
        <w:r>
          <w:rPr>
            <w:noProof/>
            <w:webHidden/>
          </w:rPr>
          <w:tab/>
        </w:r>
        <w:r>
          <w:rPr>
            <w:noProof/>
            <w:webHidden/>
          </w:rPr>
          <w:fldChar w:fldCharType="begin"/>
        </w:r>
        <w:r>
          <w:rPr>
            <w:noProof/>
            <w:webHidden/>
          </w:rPr>
          <w:instrText xml:space="preserve"> PAGEREF _Toc39880642 \h </w:instrText>
        </w:r>
        <w:r>
          <w:rPr>
            <w:noProof/>
            <w:webHidden/>
          </w:rPr>
        </w:r>
        <w:r>
          <w:rPr>
            <w:noProof/>
            <w:webHidden/>
          </w:rPr>
          <w:fldChar w:fldCharType="separate"/>
        </w:r>
        <w:r w:rsidR="00A2710C">
          <w:rPr>
            <w:noProof/>
            <w:webHidden/>
          </w:rPr>
          <w:t>161</w:t>
        </w:r>
        <w:r>
          <w:rPr>
            <w:noProof/>
            <w:webHidden/>
          </w:rPr>
          <w:fldChar w:fldCharType="end"/>
        </w:r>
      </w:hyperlink>
    </w:p>
    <w:p w14:paraId="033D8E74" w14:textId="2F38BE24" w:rsidR="005125B1" w:rsidRDefault="005125B1">
      <w:pPr>
        <w:pStyle w:val="Verzeichnis1"/>
        <w:tabs>
          <w:tab w:val="left" w:pos="660"/>
          <w:tab w:val="right" w:leader="dot" w:pos="9060"/>
        </w:tabs>
        <w:rPr>
          <w:rFonts w:asciiTheme="minorHAnsi" w:eastAsiaTheme="minorEastAsia" w:hAnsiTheme="minorHAnsi" w:cstheme="minorBidi"/>
          <w:b w:val="0"/>
          <w:bCs w:val="0"/>
          <w:caps w:val="0"/>
          <w:noProof/>
          <w:sz w:val="22"/>
          <w:szCs w:val="22"/>
          <w:lang w:val="de-DE"/>
        </w:rPr>
      </w:pPr>
      <w:hyperlink w:anchor="_Toc39880643" w:history="1">
        <w:r w:rsidRPr="00E3311B">
          <w:rPr>
            <w:rStyle w:val="Hyperlink"/>
            <w:noProof/>
            <w14:scene3d>
              <w14:camera w14:prst="orthographicFront"/>
              <w14:lightRig w14:rig="threePt" w14:dir="t">
                <w14:rot w14:lat="0" w14:lon="0" w14:rev="0"/>
              </w14:lightRig>
            </w14:scene3d>
          </w:rPr>
          <w:t>10</w:t>
        </w:r>
        <w:r>
          <w:rPr>
            <w:rFonts w:asciiTheme="minorHAnsi" w:eastAsiaTheme="minorEastAsia" w:hAnsiTheme="minorHAnsi" w:cstheme="minorBidi"/>
            <w:b w:val="0"/>
            <w:bCs w:val="0"/>
            <w:caps w:val="0"/>
            <w:noProof/>
            <w:sz w:val="22"/>
            <w:szCs w:val="22"/>
            <w:lang w:val="de-DE"/>
          </w:rPr>
          <w:tab/>
        </w:r>
        <w:r w:rsidRPr="00E3311B">
          <w:rPr>
            <w:rStyle w:val="Hyperlink"/>
            <w:noProof/>
          </w:rPr>
          <w:t>Future extensions</w:t>
        </w:r>
        <w:r>
          <w:rPr>
            <w:noProof/>
            <w:webHidden/>
          </w:rPr>
          <w:tab/>
        </w:r>
        <w:r>
          <w:rPr>
            <w:noProof/>
            <w:webHidden/>
          </w:rPr>
          <w:fldChar w:fldCharType="begin"/>
        </w:r>
        <w:r>
          <w:rPr>
            <w:noProof/>
            <w:webHidden/>
          </w:rPr>
          <w:instrText xml:space="preserve"> PAGEREF _Toc39880643 \h </w:instrText>
        </w:r>
        <w:r>
          <w:rPr>
            <w:noProof/>
            <w:webHidden/>
          </w:rPr>
        </w:r>
        <w:r>
          <w:rPr>
            <w:noProof/>
            <w:webHidden/>
          </w:rPr>
          <w:fldChar w:fldCharType="separate"/>
        </w:r>
        <w:r w:rsidR="00A2710C">
          <w:rPr>
            <w:noProof/>
            <w:webHidden/>
          </w:rPr>
          <w:t>163</w:t>
        </w:r>
        <w:r>
          <w:rPr>
            <w:noProof/>
            <w:webHidden/>
          </w:rPr>
          <w:fldChar w:fldCharType="end"/>
        </w:r>
      </w:hyperlink>
    </w:p>
    <w:p w14:paraId="6B8EA76B" w14:textId="60B23336" w:rsidR="005125B1" w:rsidRDefault="005125B1">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9880644" w:history="1">
        <w:r w:rsidRPr="00E3311B">
          <w:rPr>
            <w:rStyle w:val="Hyperlink"/>
            <w:noProof/>
          </w:rPr>
          <w:t>10.1</w:t>
        </w:r>
        <w:r>
          <w:rPr>
            <w:rFonts w:asciiTheme="minorHAnsi" w:eastAsiaTheme="minorEastAsia" w:hAnsiTheme="minorHAnsi" w:cstheme="minorBidi"/>
            <w:b w:val="0"/>
            <w:bCs w:val="0"/>
            <w:noProof/>
            <w:sz w:val="22"/>
            <w:szCs w:val="22"/>
            <w:lang w:val="de-DE"/>
          </w:rPr>
          <w:tab/>
        </w:r>
        <w:r w:rsidRPr="00E3311B">
          <w:rPr>
            <w:rStyle w:val="Hyperlink"/>
            <w:noProof/>
          </w:rPr>
          <w:t>Additional parameters for spot and seam welds</w:t>
        </w:r>
        <w:r>
          <w:rPr>
            <w:noProof/>
            <w:webHidden/>
          </w:rPr>
          <w:tab/>
        </w:r>
        <w:r>
          <w:rPr>
            <w:noProof/>
            <w:webHidden/>
          </w:rPr>
          <w:fldChar w:fldCharType="begin"/>
        </w:r>
        <w:r>
          <w:rPr>
            <w:noProof/>
            <w:webHidden/>
          </w:rPr>
          <w:instrText xml:space="preserve"> PAGEREF _Toc39880644 \h </w:instrText>
        </w:r>
        <w:r>
          <w:rPr>
            <w:noProof/>
            <w:webHidden/>
          </w:rPr>
        </w:r>
        <w:r>
          <w:rPr>
            <w:noProof/>
            <w:webHidden/>
          </w:rPr>
          <w:fldChar w:fldCharType="separate"/>
        </w:r>
        <w:r w:rsidR="00A2710C">
          <w:rPr>
            <w:noProof/>
            <w:webHidden/>
          </w:rPr>
          <w:t>163</w:t>
        </w:r>
        <w:r>
          <w:rPr>
            <w:noProof/>
            <w:webHidden/>
          </w:rPr>
          <w:fldChar w:fldCharType="end"/>
        </w:r>
      </w:hyperlink>
    </w:p>
    <w:p w14:paraId="5AB9A550" w14:textId="1ACDFB9A" w:rsidR="005125B1" w:rsidRDefault="005125B1">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9880645" w:history="1">
        <w:r w:rsidRPr="00E3311B">
          <w:rPr>
            <w:rStyle w:val="Hyperlink"/>
            <w:noProof/>
          </w:rPr>
          <w:t>10.2</w:t>
        </w:r>
        <w:r>
          <w:rPr>
            <w:rFonts w:asciiTheme="minorHAnsi" w:eastAsiaTheme="minorEastAsia" w:hAnsiTheme="minorHAnsi" w:cstheme="minorBidi"/>
            <w:b w:val="0"/>
            <w:bCs w:val="0"/>
            <w:noProof/>
            <w:sz w:val="22"/>
            <w:szCs w:val="22"/>
            <w:lang w:val="de-DE"/>
          </w:rPr>
          <w:tab/>
        </w:r>
        <w:r w:rsidRPr="00E3311B">
          <w:rPr>
            <w:rStyle w:val="Hyperlink"/>
            <w:noProof/>
          </w:rPr>
          <w:t>Other relevant and new joint types</w:t>
        </w:r>
        <w:r>
          <w:rPr>
            <w:noProof/>
            <w:webHidden/>
          </w:rPr>
          <w:tab/>
        </w:r>
        <w:r>
          <w:rPr>
            <w:noProof/>
            <w:webHidden/>
          </w:rPr>
          <w:fldChar w:fldCharType="begin"/>
        </w:r>
        <w:r>
          <w:rPr>
            <w:noProof/>
            <w:webHidden/>
          </w:rPr>
          <w:instrText xml:space="preserve"> PAGEREF _Toc39880645 \h </w:instrText>
        </w:r>
        <w:r>
          <w:rPr>
            <w:noProof/>
            <w:webHidden/>
          </w:rPr>
        </w:r>
        <w:r>
          <w:rPr>
            <w:noProof/>
            <w:webHidden/>
          </w:rPr>
          <w:fldChar w:fldCharType="separate"/>
        </w:r>
        <w:r w:rsidR="00A2710C">
          <w:rPr>
            <w:noProof/>
            <w:webHidden/>
          </w:rPr>
          <w:t>163</w:t>
        </w:r>
        <w:r>
          <w:rPr>
            <w:noProof/>
            <w:webHidden/>
          </w:rPr>
          <w:fldChar w:fldCharType="end"/>
        </w:r>
      </w:hyperlink>
    </w:p>
    <w:p w14:paraId="1F07DF22" w14:textId="2D753374" w:rsidR="005125B1" w:rsidRDefault="005125B1">
      <w:pPr>
        <w:pStyle w:val="Verzeichnis1"/>
        <w:tabs>
          <w:tab w:val="left" w:pos="660"/>
          <w:tab w:val="right" w:leader="dot" w:pos="9060"/>
        </w:tabs>
        <w:rPr>
          <w:rFonts w:asciiTheme="minorHAnsi" w:eastAsiaTheme="minorEastAsia" w:hAnsiTheme="minorHAnsi" w:cstheme="minorBidi"/>
          <w:b w:val="0"/>
          <w:bCs w:val="0"/>
          <w:caps w:val="0"/>
          <w:noProof/>
          <w:sz w:val="22"/>
          <w:szCs w:val="22"/>
          <w:lang w:val="de-DE"/>
        </w:rPr>
      </w:pPr>
      <w:hyperlink w:anchor="_Toc39880646" w:history="1">
        <w:r w:rsidRPr="00E3311B">
          <w:rPr>
            <w:rStyle w:val="Hyperlink"/>
            <w:noProof/>
            <w14:scene3d>
              <w14:camera w14:prst="orthographicFront"/>
              <w14:lightRig w14:rig="threePt" w14:dir="t">
                <w14:rot w14:lat="0" w14:lon="0" w14:rev="0"/>
              </w14:lightRig>
            </w14:scene3d>
          </w:rPr>
          <w:t>11</w:t>
        </w:r>
        <w:r>
          <w:rPr>
            <w:rFonts w:asciiTheme="minorHAnsi" w:eastAsiaTheme="minorEastAsia" w:hAnsiTheme="minorHAnsi" w:cstheme="minorBidi"/>
            <w:b w:val="0"/>
            <w:bCs w:val="0"/>
            <w:caps w:val="0"/>
            <w:noProof/>
            <w:sz w:val="22"/>
            <w:szCs w:val="22"/>
            <w:lang w:val="de-DE"/>
          </w:rPr>
          <w:tab/>
        </w:r>
        <w:r w:rsidRPr="00E3311B">
          <w:rPr>
            <w:rStyle w:val="Hyperlink"/>
            <w:noProof/>
          </w:rPr>
          <w:t>Disclaimer</w:t>
        </w:r>
        <w:r>
          <w:rPr>
            <w:noProof/>
            <w:webHidden/>
          </w:rPr>
          <w:tab/>
        </w:r>
        <w:r>
          <w:rPr>
            <w:noProof/>
            <w:webHidden/>
          </w:rPr>
          <w:fldChar w:fldCharType="begin"/>
        </w:r>
        <w:r>
          <w:rPr>
            <w:noProof/>
            <w:webHidden/>
          </w:rPr>
          <w:instrText xml:space="preserve"> PAGEREF _Toc39880646 \h </w:instrText>
        </w:r>
        <w:r>
          <w:rPr>
            <w:noProof/>
            <w:webHidden/>
          </w:rPr>
        </w:r>
        <w:r>
          <w:rPr>
            <w:noProof/>
            <w:webHidden/>
          </w:rPr>
          <w:fldChar w:fldCharType="separate"/>
        </w:r>
        <w:r w:rsidR="00A2710C">
          <w:rPr>
            <w:noProof/>
            <w:webHidden/>
          </w:rPr>
          <w:t>164</w:t>
        </w:r>
        <w:r>
          <w:rPr>
            <w:noProof/>
            <w:webHidden/>
          </w:rPr>
          <w:fldChar w:fldCharType="end"/>
        </w:r>
      </w:hyperlink>
    </w:p>
    <w:p w14:paraId="0C07D281" w14:textId="36066F95" w:rsidR="005125B1" w:rsidRDefault="005125B1">
      <w:pPr>
        <w:pStyle w:val="Verzeichnis1"/>
        <w:tabs>
          <w:tab w:val="left" w:pos="660"/>
          <w:tab w:val="right" w:leader="dot" w:pos="9060"/>
        </w:tabs>
        <w:rPr>
          <w:rFonts w:asciiTheme="minorHAnsi" w:eastAsiaTheme="minorEastAsia" w:hAnsiTheme="minorHAnsi" w:cstheme="minorBidi"/>
          <w:b w:val="0"/>
          <w:bCs w:val="0"/>
          <w:caps w:val="0"/>
          <w:noProof/>
          <w:sz w:val="22"/>
          <w:szCs w:val="22"/>
          <w:lang w:val="de-DE"/>
        </w:rPr>
      </w:pPr>
      <w:hyperlink w:anchor="_Toc39880647" w:history="1">
        <w:r w:rsidRPr="00E3311B">
          <w:rPr>
            <w:rStyle w:val="Hyperlink"/>
            <w:noProof/>
            <w14:scene3d>
              <w14:camera w14:prst="orthographicFront"/>
              <w14:lightRig w14:rig="threePt" w14:dir="t">
                <w14:rot w14:lat="0" w14:lon="0" w14:rev="0"/>
              </w14:lightRig>
            </w14:scene3d>
          </w:rPr>
          <w:t>12</w:t>
        </w:r>
        <w:r>
          <w:rPr>
            <w:rFonts w:asciiTheme="minorHAnsi" w:eastAsiaTheme="minorEastAsia" w:hAnsiTheme="minorHAnsi" w:cstheme="minorBidi"/>
            <w:b w:val="0"/>
            <w:bCs w:val="0"/>
            <w:caps w:val="0"/>
            <w:noProof/>
            <w:sz w:val="22"/>
            <w:szCs w:val="22"/>
            <w:lang w:val="de-DE"/>
          </w:rPr>
          <w:tab/>
        </w:r>
        <w:r w:rsidRPr="00E3311B">
          <w:rPr>
            <w:rStyle w:val="Hyperlink"/>
            <w:noProof/>
          </w:rPr>
          <w:t>References</w:t>
        </w:r>
        <w:r>
          <w:rPr>
            <w:noProof/>
            <w:webHidden/>
          </w:rPr>
          <w:tab/>
        </w:r>
        <w:r>
          <w:rPr>
            <w:noProof/>
            <w:webHidden/>
          </w:rPr>
          <w:fldChar w:fldCharType="begin"/>
        </w:r>
        <w:r>
          <w:rPr>
            <w:noProof/>
            <w:webHidden/>
          </w:rPr>
          <w:instrText xml:space="preserve"> PAGEREF _Toc39880647 \h </w:instrText>
        </w:r>
        <w:r>
          <w:rPr>
            <w:noProof/>
            <w:webHidden/>
          </w:rPr>
        </w:r>
        <w:r>
          <w:rPr>
            <w:noProof/>
            <w:webHidden/>
          </w:rPr>
          <w:fldChar w:fldCharType="separate"/>
        </w:r>
        <w:r w:rsidR="00A2710C">
          <w:rPr>
            <w:noProof/>
            <w:webHidden/>
          </w:rPr>
          <w:t>165</w:t>
        </w:r>
        <w:r>
          <w:rPr>
            <w:noProof/>
            <w:webHidden/>
          </w:rPr>
          <w:fldChar w:fldCharType="end"/>
        </w:r>
      </w:hyperlink>
    </w:p>
    <w:p w14:paraId="1B3DA069" w14:textId="2323465A" w:rsidR="004447A6" w:rsidRDefault="00E60564" w:rsidP="00E60564">
      <w:pPr>
        <w:pStyle w:val="Literaturverzeichnis"/>
        <w:keepNext/>
        <w:ind w:left="0" w:firstLine="0"/>
        <w:jc w:val="both"/>
      </w:pPr>
      <w:r>
        <w:rPr>
          <w:rFonts w:ascii="Cambria" w:hAnsi="Cambria"/>
          <w:sz w:val="24"/>
        </w:rPr>
        <w:fldChar w:fldCharType="end"/>
      </w:r>
      <w:r w:rsidR="00531758" w:rsidRPr="007055D9">
        <w:br w:type="page"/>
      </w:r>
    </w:p>
    <w:p w14:paraId="66E796BD" w14:textId="332615CF" w:rsidR="004447A6" w:rsidRDefault="004447A6" w:rsidP="00CE7080">
      <w:pPr>
        <w:keepNext/>
        <w:tabs>
          <w:tab w:val="center" w:pos="4535"/>
        </w:tabs>
        <w:rPr>
          <w:rStyle w:val="FormatvorlageLiteraturverzeichnis20ptFettZchn"/>
        </w:rPr>
      </w:pPr>
      <w:r>
        <w:rPr>
          <w:rStyle w:val="FormatvorlageLiteraturverzeichnis20ptFettZchn"/>
        </w:rPr>
        <w:lastRenderedPageBreak/>
        <w:t>Foreword to χMCF 3.0</w:t>
      </w:r>
    </w:p>
    <w:p w14:paraId="4D94A7C5" w14:textId="77777777" w:rsidR="00CE7080" w:rsidRDefault="00CE7080" w:rsidP="00CE7080">
      <w:pPr>
        <w:jc w:val="both"/>
      </w:pPr>
      <w:r>
        <w:t xml:space="preserve">Joining technologies play an important role in modern automotive structures whose designs are mainly determined by weight and cost. This leads to the application of a variety of materials with a wide spectrum of mechanical and physical properties and, hence, requires joining technologies specifically tailored to the joining partners. These joining technologies have to be cost-optimized and to deliver desired mechanical properties like high fatigue and crash strengths. </w:t>
      </w:r>
    </w:p>
    <w:p w14:paraId="5AF515CB" w14:textId="77777777" w:rsidR="00CE7080" w:rsidRDefault="00CE7080" w:rsidP="00CE7080">
      <w:pPr>
        <w:jc w:val="both"/>
      </w:pPr>
      <w:r>
        <w:t xml:space="preserve">In order to characterize a specific joint completely, numerous attributes like geometry, process parameters, strengths etc. are necessary. Different </w:t>
      </w:r>
      <w:r w:rsidRPr="00AC0A48">
        <w:t>division</w:t>
      </w:r>
      <w:r>
        <w:t>s</w:t>
      </w:r>
      <w:r w:rsidRPr="00AC0A48" w:rsidDel="00AC0A48">
        <w:t xml:space="preserve"> </w:t>
      </w:r>
      <w:r>
        <w:t xml:space="preserve">like CAD, CAE Manufacturing or different OEMs use often only a subset of these attributes. Therefore, each engineering function has been using their own way to describe joints leading to incompatibilities or gaps in data transfers. In order to allow a seamless data flow from CAD data creation through the various virtual and physical optimization &amp; verification steps (CAE, Testing, Feasibility) and finally to manufacturing control processes a comprehensive standard for the characterization of joints is required.  </w:t>
      </w:r>
    </w:p>
    <w:p w14:paraId="0751F5CD" w14:textId="5C46C0E2" w:rsidR="00CE7080" w:rsidRDefault="00CE7080" w:rsidP="00CE7080">
      <w:pPr>
        <w:jc w:val="both"/>
      </w:pPr>
      <w:r>
        <w:t xml:space="preserve">More than 10 years ago, the AK25 (Working Group 25) </w:t>
      </w:r>
      <w:r w:rsidR="00194316">
        <w:t>"</w:t>
      </w:r>
      <w:r>
        <w:t>Joint Technologies</w:t>
      </w:r>
      <w:r w:rsidR="00194316">
        <w:t>"</w:t>
      </w:r>
      <w:r>
        <w:t xml:space="preserve"> of the Research Association of German Automotive Industry (FAT/VDA) began to develop the standard χMCF (</w:t>
      </w:r>
      <w:r>
        <w:rPr>
          <w:u w:val="single"/>
        </w:rPr>
        <w:t>Ex</w:t>
      </w:r>
      <w:r>
        <w:t xml:space="preserve">tended </w:t>
      </w:r>
      <w:r>
        <w:rPr>
          <w:u w:val="single"/>
        </w:rPr>
        <w:t>M</w:t>
      </w:r>
      <w:r>
        <w:t xml:space="preserve">aster </w:t>
      </w:r>
      <w:r>
        <w:rPr>
          <w:u w:val="single"/>
        </w:rPr>
        <w:t>C</w:t>
      </w:r>
      <w:r>
        <w:t xml:space="preserve">onnection </w:t>
      </w:r>
      <w:r>
        <w:rPr>
          <w:u w:val="single"/>
        </w:rPr>
        <w:t>F</w:t>
      </w:r>
      <w:r>
        <w:t>ile) for joints, in co-operation with several leading vendors for pre- and post-processors in CAE and fatigue software. While the focus was around a seamless process especially for fatigue prediction of welds in the beginning, meanwhile, the project has significantly grown into a cross-functional standard that can also support the definition and automated virtual builds of full vehicle assemblies.</w:t>
      </w:r>
    </w:p>
    <w:p w14:paraId="6E4F5FE9" w14:textId="77777777" w:rsidR="00CE7080" w:rsidRDefault="00CE7080" w:rsidP="00CE7080">
      <w:pPr>
        <w:jc w:val="both"/>
      </w:pPr>
      <w:r>
        <w:t>χMCF is aimed at describing the major attributes of a joint in a neutral way. Information contained in χMCF can be shared by all participants in the development process (e.g. geometrical data for CAD, CAE and CAM, process parameters for CAM etc.). Once fully deployed, all application software uses the same χMCF. No interface or data conversion software is required and there is no risk of information loss.</w:t>
      </w:r>
    </w:p>
    <w:p w14:paraId="761F4E73" w14:textId="21334B0C" w:rsidR="00CE7080" w:rsidRDefault="00CE7080" w:rsidP="00CE7080">
      <w:pPr>
        <w:jc w:val="both"/>
      </w:pPr>
      <w:r>
        <w:t xml:space="preserve">The documents χMCF 2.1 and 3.0 are results of a project funded by FAT. χMCF 2.1 comprises the definition of all joint types (welds, adhesives, bolts and screws etc.) which were already supported either by the Pre-processor Ansa (Beta CAE Systems) or Medina (T-Systems). χMCF 3.0 is a further extension of χMCF 2.1 with more detailed attributes &amp; parameters and introduces also a new element </w:t>
      </w:r>
      <w:r w:rsidRPr="00195084">
        <w:t>&lt;custom_attributes/&gt;</w:t>
      </w:r>
      <w:r>
        <w:t xml:space="preserve"> by which users can enrich a specific joint with useful information which is not (yet) defined by the standard. All relevant joint types for practical application are included in χMCF 3.0:</w:t>
      </w:r>
    </w:p>
    <w:p w14:paraId="2A1185B1" w14:textId="77777777" w:rsidR="00CE7080" w:rsidRPr="00CE7080" w:rsidRDefault="00CE7080" w:rsidP="00CE7080">
      <w:pPr>
        <w:pStyle w:val="Listenabsatz"/>
        <w:numPr>
          <w:ilvl w:val="0"/>
          <w:numId w:val="53"/>
        </w:numPr>
        <w:spacing w:after="120"/>
        <w:contextualSpacing/>
        <w:rPr>
          <w:lang w:val="en-US"/>
        </w:rPr>
      </w:pPr>
      <w:r w:rsidRPr="00CE7080">
        <w:rPr>
          <w:lang w:val="en-US"/>
        </w:rPr>
        <w:t>0d-joints: spot welds, robscans, rivets, bolts and screws, gum drops, clinches, heat stakes/thermal stakes, clips/snap joints, nails.</w:t>
      </w:r>
    </w:p>
    <w:p w14:paraId="7D42B123" w14:textId="77777777" w:rsidR="00CE7080" w:rsidRPr="00CE7080" w:rsidRDefault="00CE7080" w:rsidP="00CE7080">
      <w:pPr>
        <w:pStyle w:val="Listenabsatz"/>
        <w:numPr>
          <w:ilvl w:val="0"/>
          <w:numId w:val="53"/>
        </w:numPr>
        <w:spacing w:after="120"/>
        <w:contextualSpacing/>
        <w:rPr>
          <w:lang w:val="en-US"/>
        </w:rPr>
      </w:pPr>
      <w:r w:rsidRPr="00CE7080">
        <w:rPr>
          <w:lang w:val="en-US"/>
        </w:rPr>
        <w:t>1d-joints: seam welds, adhesive lines, hemming flanges, sequence connections.</w:t>
      </w:r>
    </w:p>
    <w:p w14:paraId="029283C1" w14:textId="77777777" w:rsidR="00CE7080" w:rsidRDefault="00CE7080" w:rsidP="00CE7080">
      <w:pPr>
        <w:pStyle w:val="Listenabsatz"/>
        <w:numPr>
          <w:ilvl w:val="0"/>
          <w:numId w:val="53"/>
        </w:numPr>
        <w:spacing w:after="120"/>
        <w:contextualSpacing/>
      </w:pPr>
      <w:r>
        <w:t xml:space="preserve">2d-joints: </w:t>
      </w:r>
      <w:r w:rsidRPr="00195084">
        <w:t>adhesive faces</w:t>
      </w:r>
      <w:r>
        <w:t>.</w:t>
      </w:r>
    </w:p>
    <w:p w14:paraId="49D53624" w14:textId="77777777" w:rsidR="00CE7080" w:rsidRDefault="00CE7080" w:rsidP="00CE7080">
      <w:pPr>
        <w:jc w:val="both"/>
      </w:pPr>
      <w:r>
        <w:t>The CAE engineers will benefit from the implementation of χMCF 3.0 in the pre-processors for a fully automated assembly of FE-models using batch-meshing and auto-assembly techniques, or the implementation in fatigue solvers for accelerated fatigue evaluations of complex structures. It is hopeful that it will find a broad application in the complete process chain CAD-CAE-CAM.</w:t>
      </w:r>
    </w:p>
    <w:p w14:paraId="138AD14F" w14:textId="77777777" w:rsidR="00CE7080" w:rsidRDefault="00CE7080" w:rsidP="00CE7080"/>
    <w:p w14:paraId="4F8C8017" w14:textId="347E22AD" w:rsidR="00CE7080" w:rsidRPr="00CE7080" w:rsidRDefault="00CE7080" w:rsidP="00CE7080">
      <w:pPr>
        <w:tabs>
          <w:tab w:val="left" w:pos="5387"/>
          <w:tab w:val="right" w:pos="8789"/>
        </w:tabs>
        <w:spacing w:after="0"/>
      </w:pPr>
      <w:r>
        <w:tab/>
      </w:r>
      <w:r w:rsidRPr="0051635C">
        <w:tab/>
      </w:r>
      <w:r w:rsidRPr="00CE7080">
        <w:t>Genbao Zhang, Wolfsburg, Germany</w:t>
      </w:r>
    </w:p>
    <w:p w14:paraId="5C1ADBA1" w14:textId="6CD81C36" w:rsidR="00CE7080" w:rsidRPr="00CE7080" w:rsidRDefault="00CE7080" w:rsidP="00CE7080">
      <w:pPr>
        <w:tabs>
          <w:tab w:val="left" w:pos="5387"/>
          <w:tab w:val="right" w:pos="8789"/>
        </w:tabs>
        <w:spacing w:after="0"/>
      </w:pPr>
      <w:r w:rsidRPr="00CE7080">
        <w:tab/>
      </w:r>
      <w:r>
        <w:tab/>
      </w:r>
      <w:r w:rsidRPr="00CE7080">
        <w:t xml:space="preserve">Matthias Weinert, </w:t>
      </w:r>
      <w:r w:rsidRPr="002E366F">
        <w:t>Cologne</w:t>
      </w:r>
      <w:r>
        <w:t>, Germany</w:t>
      </w:r>
      <w:r w:rsidRPr="00CE7080">
        <w:t xml:space="preserve"> </w:t>
      </w:r>
      <w:r w:rsidRPr="00CE7080">
        <w:tab/>
      </w:r>
      <w:r>
        <w:tab/>
        <w:t>2016</w:t>
      </w:r>
    </w:p>
    <w:p w14:paraId="3134545A" w14:textId="2254A52D" w:rsidR="004447A6" w:rsidRPr="002E366F" w:rsidRDefault="004447A6" w:rsidP="004447A6">
      <w:pPr>
        <w:jc w:val="right"/>
      </w:pPr>
    </w:p>
    <w:p w14:paraId="40F677B3" w14:textId="263FA607" w:rsidR="007D5077" w:rsidRPr="007055D9" w:rsidRDefault="007D5077" w:rsidP="00E60564">
      <w:pPr>
        <w:pStyle w:val="Literaturverzeichnis"/>
        <w:keepNext/>
        <w:ind w:left="0" w:firstLine="0"/>
        <w:jc w:val="both"/>
        <w:rPr>
          <w:rStyle w:val="FormatvorlageLiteraturverzeichnis20ptFettZchn"/>
        </w:rPr>
      </w:pPr>
      <w:r w:rsidRPr="007055D9">
        <w:rPr>
          <w:rStyle w:val="FormatvorlageLiteraturverzeichnis20ptFettZchn"/>
        </w:rPr>
        <w:lastRenderedPageBreak/>
        <w:t>List of Figures</w:t>
      </w:r>
    </w:p>
    <w:p w14:paraId="2580435E" w14:textId="2934D7F6" w:rsidR="005125B1" w:rsidRDefault="008D51C0">
      <w:pPr>
        <w:pStyle w:val="Abbildungsverzeichnis"/>
        <w:tabs>
          <w:tab w:val="right" w:leader="dot" w:pos="9060"/>
        </w:tabs>
        <w:rPr>
          <w:rFonts w:asciiTheme="minorHAnsi" w:eastAsiaTheme="minorEastAsia" w:hAnsiTheme="minorHAnsi" w:cstheme="minorBidi"/>
          <w:noProof/>
          <w:szCs w:val="22"/>
          <w:lang w:val="de-DE"/>
        </w:rPr>
      </w:pPr>
      <w:r w:rsidRPr="007055D9">
        <w:fldChar w:fldCharType="begin"/>
      </w:r>
      <w:r w:rsidR="004F30B6" w:rsidRPr="007055D9">
        <w:instrText xml:space="preserve"> TOC \h \z \c "</w:instrText>
      </w:r>
      <w:r w:rsidR="004473D1" w:rsidRPr="007055D9">
        <w:instrText>Figure</w:instrText>
      </w:r>
      <w:r w:rsidR="004F30B6" w:rsidRPr="007055D9">
        <w:instrText xml:space="preserve">" </w:instrText>
      </w:r>
      <w:r w:rsidRPr="007055D9">
        <w:fldChar w:fldCharType="separate"/>
      </w:r>
      <w:hyperlink w:anchor="_Toc39880648" w:history="1">
        <w:r w:rsidR="005125B1" w:rsidRPr="00EF42BC">
          <w:rPr>
            <w:rStyle w:val="Hyperlink"/>
            <w:noProof/>
          </w:rPr>
          <w:t>Figure 1: Seam weld as 1</w:t>
        </w:r>
        <w:r w:rsidR="005125B1" w:rsidRPr="00EF42BC">
          <w:rPr>
            <w:rStyle w:val="Hyperlink"/>
            <w:noProof/>
          </w:rPr>
          <w:noBreakHyphen/>
          <w:t>dimensional joint</w:t>
        </w:r>
        <w:r w:rsidR="005125B1">
          <w:rPr>
            <w:noProof/>
            <w:webHidden/>
          </w:rPr>
          <w:tab/>
        </w:r>
        <w:r w:rsidR="005125B1">
          <w:rPr>
            <w:noProof/>
            <w:webHidden/>
          </w:rPr>
          <w:fldChar w:fldCharType="begin"/>
        </w:r>
        <w:r w:rsidR="005125B1">
          <w:rPr>
            <w:noProof/>
            <w:webHidden/>
          </w:rPr>
          <w:instrText xml:space="preserve"> PAGEREF _Toc39880648 \h </w:instrText>
        </w:r>
        <w:r w:rsidR="005125B1">
          <w:rPr>
            <w:noProof/>
            <w:webHidden/>
          </w:rPr>
        </w:r>
        <w:r w:rsidR="005125B1">
          <w:rPr>
            <w:noProof/>
            <w:webHidden/>
          </w:rPr>
          <w:fldChar w:fldCharType="separate"/>
        </w:r>
        <w:r w:rsidR="00A2710C">
          <w:rPr>
            <w:noProof/>
            <w:webHidden/>
          </w:rPr>
          <w:t>22</w:t>
        </w:r>
        <w:r w:rsidR="005125B1">
          <w:rPr>
            <w:noProof/>
            <w:webHidden/>
          </w:rPr>
          <w:fldChar w:fldCharType="end"/>
        </w:r>
      </w:hyperlink>
    </w:p>
    <w:p w14:paraId="44A539E0" w14:textId="201C343E"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649" w:history="1">
        <w:r w:rsidRPr="00EF42BC">
          <w:rPr>
            <w:rStyle w:val="Hyperlink"/>
            <w:noProof/>
          </w:rPr>
          <w:t>Figure 2: Topological Relations between Parts and Assemblies</w:t>
        </w:r>
        <w:r>
          <w:rPr>
            <w:noProof/>
            <w:webHidden/>
          </w:rPr>
          <w:tab/>
        </w:r>
        <w:r>
          <w:rPr>
            <w:noProof/>
            <w:webHidden/>
          </w:rPr>
          <w:fldChar w:fldCharType="begin"/>
        </w:r>
        <w:r>
          <w:rPr>
            <w:noProof/>
            <w:webHidden/>
          </w:rPr>
          <w:instrText xml:space="preserve"> PAGEREF _Toc39880649 \h </w:instrText>
        </w:r>
        <w:r>
          <w:rPr>
            <w:noProof/>
            <w:webHidden/>
          </w:rPr>
        </w:r>
        <w:r>
          <w:rPr>
            <w:noProof/>
            <w:webHidden/>
          </w:rPr>
          <w:fldChar w:fldCharType="separate"/>
        </w:r>
        <w:r w:rsidR="00A2710C">
          <w:rPr>
            <w:noProof/>
            <w:webHidden/>
          </w:rPr>
          <w:t>23</w:t>
        </w:r>
        <w:r>
          <w:rPr>
            <w:noProof/>
            <w:webHidden/>
          </w:rPr>
          <w:fldChar w:fldCharType="end"/>
        </w:r>
      </w:hyperlink>
    </w:p>
    <w:p w14:paraId="11AA2038" w14:textId="0E0140BD"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650" w:history="1">
        <w:r w:rsidRPr="00EF42BC">
          <w:rPr>
            <w:rStyle w:val="Hyperlink"/>
            <w:noProof/>
          </w:rPr>
          <w:t>Figure 3: Product Structures Fitting to Previous Figure.</w:t>
        </w:r>
        <w:r>
          <w:rPr>
            <w:noProof/>
            <w:webHidden/>
          </w:rPr>
          <w:tab/>
        </w:r>
        <w:r>
          <w:rPr>
            <w:noProof/>
            <w:webHidden/>
          </w:rPr>
          <w:fldChar w:fldCharType="begin"/>
        </w:r>
        <w:r>
          <w:rPr>
            <w:noProof/>
            <w:webHidden/>
          </w:rPr>
          <w:instrText xml:space="preserve"> PAGEREF _Toc39880650 \h </w:instrText>
        </w:r>
        <w:r>
          <w:rPr>
            <w:noProof/>
            <w:webHidden/>
          </w:rPr>
        </w:r>
        <w:r>
          <w:rPr>
            <w:noProof/>
            <w:webHidden/>
          </w:rPr>
          <w:fldChar w:fldCharType="separate"/>
        </w:r>
        <w:r w:rsidR="00A2710C">
          <w:rPr>
            <w:noProof/>
            <w:webHidden/>
          </w:rPr>
          <w:t>23</w:t>
        </w:r>
        <w:r>
          <w:rPr>
            <w:noProof/>
            <w:webHidden/>
          </w:rPr>
          <w:fldChar w:fldCharType="end"/>
        </w:r>
      </w:hyperlink>
    </w:p>
    <w:p w14:paraId="46A2AFA7" w14:textId="3CFB68A9"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651" w:history="1">
        <w:r w:rsidRPr="00EF42BC">
          <w:rPr>
            <w:rStyle w:val="Hyperlink"/>
            <w:noProof/>
          </w:rPr>
          <w:t>Figure 4: The Development Process</w:t>
        </w:r>
        <w:r>
          <w:rPr>
            <w:noProof/>
            <w:webHidden/>
          </w:rPr>
          <w:tab/>
        </w:r>
        <w:r>
          <w:rPr>
            <w:noProof/>
            <w:webHidden/>
          </w:rPr>
          <w:fldChar w:fldCharType="begin"/>
        </w:r>
        <w:r>
          <w:rPr>
            <w:noProof/>
            <w:webHidden/>
          </w:rPr>
          <w:instrText xml:space="preserve"> PAGEREF _Toc39880651 \h </w:instrText>
        </w:r>
        <w:r>
          <w:rPr>
            <w:noProof/>
            <w:webHidden/>
          </w:rPr>
        </w:r>
        <w:r>
          <w:rPr>
            <w:noProof/>
            <w:webHidden/>
          </w:rPr>
          <w:fldChar w:fldCharType="separate"/>
        </w:r>
        <w:r w:rsidR="00A2710C">
          <w:rPr>
            <w:noProof/>
            <w:webHidden/>
          </w:rPr>
          <w:t>24</w:t>
        </w:r>
        <w:r>
          <w:rPr>
            <w:noProof/>
            <w:webHidden/>
          </w:rPr>
          <w:fldChar w:fldCharType="end"/>
        </w:r>
      </w:hyperlink>
    </w:p>
    <w:p w14:paraId="6A39730E" w14:textId="37789459"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652" w:history="1">
        <w:r w:rsidRPr="00EF42BC">
          <w:rPr>
            <w:rStyle w:val="Hyperlink"/>
            <w:noProof/>
          </w:rPr>
          <w:t>Figure 5: χMCF as a Platform for Connection Information in the Complete Development Process</w:t>
        </w:r>
        <w:r>
          <w:rPr>
            <w:noProof/>
            <w:webHidden/>
          </w:rPr>
          <w:tab/>
        </w:r>
        <w:r>
          <w:rPr>
            <w:noProof/>
            <w:webHidden/>
          </w:rPr>
          <w:fldChar w:fldCharType="begin"/>
        </w:r>
        <w:r>
          <w:rPr>
            <w:noProof/>
            <w:webHidden/>
          </w:rPr>
          <w:instrText xml:space="preserve"> PAGEREF _Toc39880652 \h </w:instrText>
        </w:r>
        <w:r>
          <w:rPr>
            <w:noProof/>
            <w:webHidden/>
          </w:rPr>
        </w:r>
        <w:r>
          <w:rPr>
            <w:noProof/>
            <w:webHidden/>
          </w:rPr>
          <w:fldChar w:fldCharType="separate"/>
        </w:r>
        <w:r w:rsidR="00A2710C">
          <w:rPr>
            <w:noProof/>
            <w:webHidden/>
          </w:rPr>
          <w:t>24</w:t>
        </w:r>
        <w:r>
          <w:rPr>
            <w:noProof/>
            <w:webHidden/>
          </w:rPr>
          <w:fldChar w:fldCharType="end"/>
        </w:r>
      </w:hyperlink>
    </w:p>
    <w:p w14:paraId="38FFD4AD" w14:textId="56DD7FB0"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653" w:history="1">
        <w:r w:rsidRPr="00EF42BC">
          <w:rPr>
            <w:rStyle w:val="Hyperlink"/>
            <w:noProof/>
          </w:rPr>
          <w:t>Figure 6: Weld line crossing tailored blank vs. weld line crossing physical gap</w:t>
        </w:r>
        <w:r>
          <w:rPr>
            <w:noProof/>
            <w:webHidden/>
          </w:rPr>
          <w:tab/>
        </w:r>
        <w:r>
          <w:rPr>
            <w:noProof/>
            <w:webHidden/>
          </w:rPr>
          <w:fldChar w:fldCharType="begin"/>
        </w:r>
        <w:r>
          <w:rPr>
            <w:noProof/>
            <w:webHidden/>
          </w:rPr>
          <w:instrText xml:space="preserve"> PAGEREF _Toc39880653 \h </w:instrText>
        </w:r>
        <w:r>
          <w:rPr>
            <w:noProof/>
            <w:webHidden/>
          </w:rPr>
        </w:r>
        <w:r>
          <w:rPr>
            <w:noProof/>
            <w:webHidden/>
          </w:rPr>
          <w:fldChar w:fldCharType="separate"/>
        </w:r>
        <w:r w:rsidR="00A2710C">
          <w:rPr>
            <w:noProof/>
            <w:webHidden/>
          </w:rPr>
          <w:t>29</w:t>
        </w:r>
        <w:r>
          <w:rPr>
            <w:noProof/>
            <w:webHidden/>
          </w:rPr>
          <w:fldChar w:fldCharType="end"/>
        </w:r>
      </w:hyperlink>
    </w:p>
    <w:p w14:paraId="498EBC9A" w14:textId="48C5365C"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r:id="rId10" w:anchor="_Toc39880654" w:history="1">
        <w:r w:rsidRPr="00EF42BC">
          <w:rPr>
            <w:rStyle w:val="Hyperlink"/>
            <w:noProof/>
          </w:rPr>
          <w:t>Figure 7: special topologies</w:t>
        </w:r>
        <w:r>
          <w:rPr>
            <w:noProof/>
            <w:webHidden/>
          </w:rPr>
          <w:tab/>
        </w:r>
        <w:r>
          <w:rPr>
            <w:noProof/>
            <w:webHidden/>
          </w:rPr>
          <w:fldChar w:fldCharType="begin"/>
        </w:r>
        <w:r>
          <w:rPr>
            <w:noProof/>
            <w:webHidden/>
          </w:rPr>
          <w:instrText xml:space="preserve"> PAGEREF _Toc39880654 \h </w:instrText>
        </w:r>
        <w:r>
          <w:rPr>
            <w:noProof/>
            <w:webHidden/>
          </w:rPr>
        </w:r>
        <w:r>
          <w:rPr>
            <w:noProof/>
            <w:webHidden/>
          </w:rPr>
          <w:fldChar w:fldCharType="separate"/>
        </w:r>
        <w:r w:rsidR="00A2710C">
          <w:rPr>
            <w:noProof/>
            <w:webHidden/>
          </w:rPr>
          <w:t>39</w:t>
        </w:r>
        <w:r>
          <w:rPr>
            <w:noProof/>
            <w:webHidden/>
          </w:rPr>
          <w:fldChar w:fldCharType="end"/>
        </w:r>
      </w:hyperlink>
    </w:p>
    <w:p w14:paraId="03E62BED" w14:textId="6C0D8BA2"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655" w:history="1">
        <w:r w:rsidRPr="00EF42BC">
          <w:rPr>
            <w:rStyle w:val="Hyperlink"/>
            <w:noProof/>
          </w:rPr>
          <w:t>Figure 8: Robscans with Different Rotation Angles; Two of them Mirrored</w:t>
        </w:r>
        <w:r>
          <w:rPr>
            <w:noProof/>
            <w:webHidden/>
          </w:rPr>
          <w:tab/>
        </w:r>
        <w:r>
          <w:rPr>
            <w:noProof/>
            <w:webHidden/>
          </w:rPr>
          <w:fldChar w:fldCharType="begin"/>
        </w:r>
        <w:r>
          <w:rPr>
            <w:noProof/>
            <w:webHidden/>
          </w:rPr>
          <w:instrText xml:space="preserve"> PAGEREF _Toc39880655 \h </w:instrText>
        </w:r>
        <w:r>
          <w:rPr>
            <w:noProof/>
            <w:webHidden/>
          </w:rPr>
        </w:r>
        <w:r>
          <w:rPr>
            <w:noProof/>
            <w:webHidden/>
          </w:rPr>
          <w:fldChar w:fldCharType="separate"/>
        </w:r>
        <w:r w:rsidR="00A2710C">
          <w:rPr>
            <w:noProof/>
            <w:webHidden/>
          </w:rPr>
          <w:t>58</w:t>
        </w:r>
        <w:r>
          <w:rPr>
            <w:noProof/>
            <w:webHidden/>
          </w:rPr>
          <w:fldChar w:fldCharType="end"/>
        </w:r>
      </w:hyperlink>
    </w:p>
    <w:p w14:paraId="302FDD9E" w14:textId="0845BCCA"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656" w:history="1">
        <w:r w:rsidRPr="00EF42BC">
          <w:rPr>
            <w:rStyle w:val="Hyperlink"/>
            <w:noProof/>
          </w:rPr>
          <w:t>Figure 9: Rivet head types</w:t>
        </w:r>
        <w:r>
          <w:rPr>
            <w:noProof/>
            <w:webHidden/>
          </w:rPr>
          <w:tab/>
        </w:r>
        <w:r>
          <w:rPr>
            <w:noProof/>
            <w:webHidden/>
          </w:rPr>
          <w:fldChar w:fldCharType="begin"/>
        </w:r>
        <w:r>
          <w:rPr>
            <w:noProof/>
            <w:webHidden/>
          </w:rPr>
          <w:instrText xml:space="preserve"> PAGEREF _Toc39880656 \h </w:instrText>
        </w:r>
        <w:r>
          <w:rPr>
            <w:noProof/>
            <w:webHidden/>
          </w:rPr>
        </w:r>
        <w:r>
          <w:rPr>
            <w:noProof/>
            <w:webHidden/>
          </w:rPr>
          <w:fldChar w:fldCharType="separate"/>
        </w:r>
        <w:r w:rsidR="00A2710C">
          <w:rPr>
            <w:noProof/>
            <w:webHidden/>
          </w:rPr>
          <w:t>61</w:t>
        </w:r>
        <w:r>
          <w:rPr>
            <w:noProof/>
            <w:webHidden/>
          </w:rPr>
          <w:fldChar w:fldCharType="end"/>
        </w:r>
      </w:hyperlink>
    </w:p>
    <w:p w14:paraId="3755CAEB" w14:textId="19575B66"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657" w:history="1">
        <w:r w:rsidRPr="00EF42BC">
          <w:rPr>
            <w:rStyle w:val="Hyperlink"/>
            <w:noProof/>
          </w:rPr>
          <w:t>Figure 10: Cross Section of a blind rivet</w:t>
        </w:r>
        <w:r>
          <w:rPr>
            <w:noProof/>
            <w:webHidden/>
          </w:rPr>
          <w:tab/>
        </w:r>
        <w:r>
          <w:rPr>
            <w:noProof/>
            <w:webHidden/>
          </w:rPr>
          <w:fldChar w:fldCharType="begin"/>
        </w:r>
        <w:r>
          <w:rPr>
            <w:noProof/>
            <w:webHidden/>
          </w:rPr>
          <w:instrText xml:space="preserve"> PAGEREF _Toc39880657 \h </w:instrText>
        </w:r>
        <w:r>
          <w:rPr>
            <w:noProof/>
            <w:webHidden/>
          </w:rPr>
        </w:r>
        <w:r>
          <w:rPr>
            <w:noProof/>
            <w:webHidden/>
          </w:rPr>
          <w:fldChar w:fldCharType="separate"/>
        </w:r>
        <w:r w:rsidR="00A2710C">
          <w:rPr>
            <w:noProof/>
            <w:webHidden/>
          </w:rPr>
          <w:t>63</w:t>
        </w:r>
        <w:r>
          <w:rPr>
            <w:noProof/>
            <w:webHidden/>
          </w:rPr>
          <w:fldChar w:fldCharType="end"/>
        </w:r>
      </w:hyperlink>
    </w:p>
    <w:p w14:paraId="71566F03" w14:textId="656AA736"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658" w:history="1">
        <w:r w:rsidRPr="00EF42BC">
          <w:rPr>
            <w:rStyle w:val="Hyperlink"/>
            <w:noProof/>
          </w:rPr>
          <w:t>Figure 11: Thick and Thin Assembling</w:t>
        </w:r>
        <w:r>
          <w:rPr>
            <w:noProof/>
            <w:webHidden/>
          </w:rPr>
          <w:tab/>
        </w:r>
        <w:r>
          <w:rPr>
            <w:noProof/>
            <w:webHidden/>
          </w:rPr>
          <w:fldChar w:fldCharType="begin"/>
        </w:r>
        <w:r>
          <w:rPr>
            <w:noProof/>
            <w:webHidden/>
          </w:rPr>
          <w:instrText xml:space="preserve"> PAGEREF _Toc39880658 \h </w:instrText>
        </w:r>
        <w:r>
          <w:rPr>
            <w:noProof/>
            <w:webHidden/>
          </w:rPr>
        </w:r>
        <w:r>
          <w:rPr>
            <w:noProof/>
            <w:webHidden/>
          </w:rPr>
          <w:fldChar w:fldCharType="separate"/>
        </w:r>
        <w:r w:rsidR="00A2710C">
          <w:rPr>
            <w:noProof/>
            <w:webHidden/>
          </w:rPr>
          <w:t>63</w:t>
        </w:r>
        <w:r>
          <w:rPr>
            <w:noProof/>
            <w:webHidden/>
          </w:rPr>
          <w:fldChar w:fldCharType="end"/>
        </w:r>
      </w:hyperlink>
    </w:p>
    <w:p w14:paraId="1BEDB789" w14:textId="0A14064B"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659" w:history="1">
        <w:r w:rsidRPr="00EF42BC">
          <w:rPr>
            <w:rStyle w:val="Hyperlink"/>
            <w:noProof/>
          </w:rPr>
          <w:t>Figure 12: Fastening Soft and Hard</w:t>
        </w:r>
        <w:r>
          <w:rPr>
            <w:noProof/>
            <w:webHidden/>
          </w:rPr>
          <w:tab/>
        </w:r>
        <w:r>
          <w:rPr>
            <w:noProof/>
            <w:webHidden/>
          </w:rPr>
          <w:fldChar w:fldCharType="begin"/>
        </w:r>
        <w:r>
          <w:rPr>
            <w:noProof/>
            <w:webHidden/>
          </w:rPr>
          <w:instrText xml:space="preserve"> PAGEREF _Toc39880659 \h </w:instrText>
        </w:r>
        <w:r>
          <w:rPr>
            <w:noProof/>
            <w:webHidden/>
          </w:rPr>
        </w:r>
        <w:r>
          <w:rPr>
            <w:noProof/>
            <w:webHidden/>
          </w:rPr>
          <w:fldChar w:fldCharType="separate"/>
        </w:r>
        <w:r w:rsidR="00A2710C">
          <w:rPr>
            <w:noProof/>
            <w:webHidden/>
          </w:rPr>
          <w:t>64</w:t>
        </w:r>
        <w:r>
          <w:rPr>
            <w:noProof/>
            <w:webHidden/>
          </w:rPr>
          <w:fldChar w:fldCharType="end"/>
        </w:r>
      </w:hyperlink>
    </w:p>
    <w:p w14:paraId="09A6B68C" w14:textId="2C2E760E"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660" w:history="1">
        <w:r w:rsidRPr="00EF42BC">
          <w:rPr>
            <w:rStyle w:val="Hyperlink"/>
            <w:noProof/>
          </w:rPr>
          <w:t>Figure 13: Cross Section of a Self-Piercing Rivet</w:t>
        </w:r>
        <w:r>
          <w:rPr>
            <w:noProof/>
            <w:webHidden/>
          </w:rPr>
          <w:tab/>
        </w:r>
        <w:r>
          <w:rPr>
            <w:noProof/>
            <w:webHidden/>
          </w:rPr>
          <w:fldChar w:fldCharType="begin"/>
        </w:r>
        <w:r>
          <w:rPr>
            <w:noProof/>
            <w:webHidden/>
          </w:rPr>
          <w:instrText xml:space="preserve"> PAGEREF _Toc39880660 \h </w:instrText>
        </w:r>
        <w:r>
          <w:rPr>
            <w:noProof/>
            <w:webHidden/>
          </w:rPr>
        </w:r>
        <w:r>
          <w:rPr>
            <w:noProof/>
            <w:webHidden/>
          </w:rPr>
          <w:fldChar w:fldCharType="separate"/>
        </w:r>
        <w:r w:rsidR="00A2710C">
          <w:rPr>
            <w:noProof/>
            <w:webHidden/>
          </w:rPr>
          <w:t>65</w:t>
        </w:r>
        <w:r>
          <w:rPr>
            <w:noProof/>
            <w:webHidden/>
          </w:rPr>
          <w:fldChar w:fldCharType="end"/>
        </w:r>
      </w:hyperlink>
    </w:p>
    <w:p w14:paraId="5BB5E00A" w14:textId="2B06D51B"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661" w:history="1">
        <w:r w:rsidRPr="00EF42BC">
          <w:rPr>
            <w:rStyle w:val="Hyperlink"/>
            <w:noProof/>
          </w:rPr>
          <w:t>Figure 14: S</w:t>
        </w:r>
        <w:r w:rsidRPr="00EF42BC">
          <w:rPr>
            <w:rStyle w:val="Hyperlink"/>
            <w:rFonts w:ascii="Arial" w:hAnsi="Arial" w:cs="Arial"/>
            <w:noProof/>
            <w:shd w:val="clear" w:color="auto" w:fill="FFFFFF"/>
          </w:rPr>
          <w:t>elf-piercing rivet setting apparatus</w:t>
        </w:r>
        <w:r>
          <w:rPr>
            <w:noProof/>
            <w:webHidden/>
          </w:rPr>
          <w:tab/>
        </w:r>
        <w:r>
          <w:rPr>
            <w:noProof/>
            <w:webHidden/>
          </w:rPr>
          <w:fldChar w:fldCharType="begin"/>
        </w:r>
        <w:r>
          <w:rPr>
            <w:noProof/>
            <w:webHidden/>
          </w:rPr>
          <w:instrText xml:space="preserve"> PAGEREF _Toc39880661 \h </w:instrText>
        </w:r>
        <w:r>
          <w:rPr>
            <w:noProof/>
            <w:webHidden/>
          </w:rPr>
        </w:r>
        <w:r>
          <w:rPr>
            <w:noProof/>
            <w:webHidden/>
          </w:rPr>
          <w:fldChar w:fldCharType="separate"/>
        </w:r>
        <w:r w:rsidR="00A2710C">
          <w:rPr>
            <w:noProof/>
            <w:webHidden/>
          </w:rPr>
          <w:t>65</w:t>
        </w:r>
        <w:r>
          <w:rPr>
            <w:noProof/>
            <w:webHidden/>
          </w:rPr>
          <w:fldChar w:fldCharType="end"/>
        </w:r>
      </w:hyperlink>
    </w:p>
    <w:p w14:paraId="6B60CEE6" w14:textId="2CE5CE05"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662" w:history="1">
        <w:r w:rsidRPr="00EF42BC">
          <w:rPr>
            <w:rStyle w:val="Hyperlink"/>
            <w:noProof/>
          </w:rPr>
          <w:t>Figure 15: Dimensions of Solid Rivets</w:t>
        </w:r>
        <w:r>
          <w:rPr>
            <w:noProof/>
            <w:webHidden/>
          </w:rPr>
          <w:tab/>
        </w:r>
        <w:r>
          <w:rPr>
            <w:noProof/>
            <w:webHidden/>
          </w:rPr>
          <w:fldChar w:fldCharType="begin"/>
        </w:r>
        <w:r>
          <w:rPr>
            <w:noProof/>
            <w:webHidden/>
          </w:rPr>
          <w:instrText xml:space="preserve"> PAGEREF _Toc39880662 \h </w:instrText>
        </w:r>
        <w:r>
          <w:rPr>
            <w:noProof/>
            <w:webHidden/>
          </w:rPr>
        </w:r>
        <w:r>
          <w:rPr>
            <w:noProof/>
            <w:webHidden/>
          </w:rPr>
          <w:fldChar w:fldCharType="separate"/>
        </w:r>
        <w:r w:rsidR="00A2710C">
          <w:rPr>
            <w:noProof/>
            <w:webHidden/>
          </w:rPr>
          <w:t>67</w:t>
        </w:r>
        <w:r>
          <w:rPr>
            <w:noProof/>
            <w:webHidden/>
          </w:rPr>
          <w:fldChar w:fldCharType="end"/>
        </w:r>
      </w:hyperlink>
    </w:p>
    <w:p w14:paraId="7BEE43A3" w14:textId="0AE4C4A9"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663" w:history="1">
        <w:r w:rsidRPr="00EF42BC">
          <w:rPr>
            <w:rStyle w:val="Hyperlink"/>
            <w:noProof/>
          </w:rPr>
          <w:t>Figure 16: Clinch allowance of solid rivet</w:t>
        </w:r>
        <w:r>
          <w:rPr>
            <w:noProof/>
            <w:webHidden/>
          </w:rPr>
          <w:tab/>
        </w:r>
        <w:r>
          <w:rPr>
            <w:noProof/>
            <w:webHidden/>
          </w:rPr>
          <w:fldChar w:fldCharType="begin"/>
        </w:r>
        <w:r>
          <w:rPr>
            <w:noProof/>
            <w:webHidden/>
          </w:rPr>
          <w:instrText xml:space="preserve"> PAGEREF _Toc39880663 \h </w:instrText>
        </w:r>
        <w:r>
          <w:rPr>
            <w:noProof/>
            <w:webHidden/>
          </w:rPr>
        </w:r>
        <w:r>
          <w:rPr>
            <w:noProof/>
            <w:webHidden/>
          </w:rPr>
          <w:fldChar w:fldCharType="separate"/>
        </w:r>
        <w:r w:rsidR="00A2710C">
          <w:rPr>
            <w:noProof/>
            <w:webHidden/>
          </w:rPr>
          <w:t>68</w:t>
        </w:r>
        <w:r>
          <w:rPr>
            <w:noProof/>
            <w:webHidden/>
          </w:rPr>
          <w:fldChar w:fldCharType="end"/>
        </w:r>
      </w:hyperlink>
    </w:p>
    <w:p w14:paraId="7EA5CE9B" w14:textId="4D0039FE"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664" w:history="1">
        <w:r w:rsidRPr="00EF42BC">
          <w:rPr>
            <w:rStyle w:val="Hyperlink"/>
            <w:noProof/>
          </w:rPr>
          <w:t>Figure 17: Cross section of a SWOP Rivet</w:t>
        </w:r>
        <w:r>
          <w:rPr>
            <w:noProof/>
            <w:webHidden/>
          </w:rPr>
          <w:tab/>
        </w:r>
        <w:r>
          <w:rPr>
            <w:noProof/>
            <w:webHidden/>
          </w:rPr>
          <w:fldChar w:fldCharType="begin"/>
        </w:r>
        <w:r>
          <w:rPr>
            <w:noProof/>
            <w:webHidden/>
          </w:rPr>
          <w:instrText xml:space="preserve"> PAGEREF _Toc39880664 \h </w:instrText>
        </w:r>
        <w:r>
          <w:rPr>
            <w:noProof/>
            <w:webHidden/>
          </w:rPr>
        </w:r>
        <w:r>
          <w:rPr>
            <w:noProof/>
            <w:webHidden/>
          </w:rPr>
          <w:fldChar w:fldCharType="separate"/>
        </w:r>
        <w:r w:rsidR="00A2710C">
          <w:rPr>
            <w:noProof/>
            <w:webHidden/>
          </w:rPr>
          <w:t>69</w:t>
        </w:r>
        <w:r>
          <w:rPr>
            <w:noProof/>
            <w:webHidden/>
          </w:rPr>
          <w:fldChar w:fldCharType="end"/>
        </w:r>
      </w:hyperlink>
    </w:p>
    <w:p w14:paraId="39F3FD08" w14:textId="3068BA66"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665" w:history="1">
        <w:r w:rsidRPr="00EF42BC">
          <w:rPr>
            <w:rStyle w:val="Hyperlink"/>
            <w:noProof/>
          </w:rPr>
          <w:t>Figure 18 Clinchnietbolzen types</w:t>
        </w:r>
        <w:r>
          <w:rPr>
            <w:noProof/>
            <w:webHidden/>
          </w:rPr>
          <w:tab/>
        </w:r>
        <w:r>
          <w:rPr>
            <w:noProof/>
            <w:webHidden/>
          </w:rPr>
          <w:fldChar w:fldCharType="begin"/>
        </w:r>
        <w:r>
          <w:rPr>
            <w:noProof/>
            <w:webHidden/>
          </w:rPr>
          <w:instrText xml:space="preserve"> PAGEREF _Toc39880665 \h </w:instrText>
        </w:r>
        <w:r>
          <w:rPr>
            <w:noProof/>
            <w:webHidden/>
          </w:rPr>
        </w:r>
        <w:r>
          <w:rPr>
            <w:noProof/>
            <w:webHidden/>
          </w:rPr>
          <w:fldChar w:fldCharType="separate"/>
        </w:r>
        <w:r w:rsidR="00A2710C">
          <w:rPr>
            <w:noProof/>
            <w:webHidden/>
          </w:rPr>
          <w:t>71</w:t>
        </w:r>
        <w:r>
          <w:rPr>
            <w:noProof/>
            <w:webHidden/>
          </w:rPr>
          <w:fldChar w:fldCharType="end"/>
        </w:r>
      </w:hyperlink>
    </w:p>
    <w:p w14:paraId="603EE4F6" w14:textId="3AAF0A7C"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666" w:history="1">
        <w:r w:rsidRPr="00EF42BC">
          <w:rPr>
            <w:rStyle w:val="Hyperlink"/>
            <w:noProof/>
          </w:rPr>
          <w:t>Figure 19 Clinch Rivet Stud: Ball stud</w:t>
        </w:r>
        <w:r>
          <w:rPr>
            <w:noProof/>
            <w:webHidden/>
          </w:rPr>
          <w:tab/>
        </w:r>
        <w:r>
          <w:rPr>
            <w:noProof/>
            <w:webHidden/>
          </w:rPr>
          <w:fldChar w:fldCharType="begin"/>
        </w:r>
        <w:r>
          <w:rPr>
            <w:noProof/>
            <w:webHidden/>
          </w:rPr>
          <w:instrText xml:space="preserve"> PAGEREF _Toc39880666 \h </w:instrText>
        </w:r>
        <w:r>
          <w:rPr>
            <w:noProof/>
            <w:webHidden/>
          </w:rPr>
        </w:r>
        <w:r>
          <w:rPr>
            <w:noProof/>
            <w:webHidden/>
          </w:rPr>
          <w:fldChar w:fldCharType="separate"/>
        </w:r>
        <w:r w:rsidR="00A2710C">
          <w:rPr>
            <w:noProof/>
            <w:webHidden/>
          </w:rPr>
          <w:t>71</w:t>
        </w:r>
        <w:r>
          <w:rPr>
            <w:noProof/>
            <w:webHidden/>
          </w:rPr>
          <w:fldChar w:fldCharType="end"/>
        </w:r>
      </w:hyperlink>
    </w:p>
    <w:p w14:paraId="67E28F07" w14:textId="63B8E665"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667" w:history="1">
        <w:r w:rsidRPr="00EF42BC">
          <w:rPr>
            <w:rStyle w:val="Hyperlink"/>
            <w:noProof/>
          </w:rPr>
          <w:t>Figure 20: Bolts and Screws</w:t>
        </w:r>
        <w:r>
          <w:rPr>
            <w:noProof/>
            <w:webHidden/>
          </w:rPr>
          <w:tab/>
        </w:r>
        <w:r>
          <w:rPr>
            <w:noProof/>
            <w:webHidden/>
          </w:rPr>
          <w:fldChar w:fldCharType="begin"/>
        </w:r>
        <w:r>
          <w:rPr>
            <w:noProof/>
            <w:webHidden/>
          </w:rPr>
          <w:instrText xml:space="preserve"> PAGEREF _Toc39880667 \h </w:instrText>
        </w:r>
        <w:r>
          <w:rPr>
            <w:noProof/>
            <w:webHidden/>
          </w:rPr>
        </w:r>
        <w:r>
          <w:rPr>
            <w:noProof/>
            <w:webHidden/>
          </w:rPr>
          <w:fldChar w:fldCharType="separate"/>
        </w:r>
        <w:r w:rsidR="00A2710C">
          <w:rPr>
            <w:noProof/>
            <w:webHidden/>
          </w:rPr>
          <w:t>73</w:t>
        </w:r>
        <w:r>
          <w:rPr>
            <w:noProof/>
            <w:webHidden/>
          </w:rPr>
          <w:fldChar w:fldCharType="end"/>
        </w:r>
      </w:hyperlink>
    </w:p>
    <w:p w14:paraId="7995DB54" w14:textId="04D947A2"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668" w:history="1">
        <w:r w:rsidRPr="00EF42BC">
          <w:rPr>
            <w:rStyle w:val="Hyperlink"/>
            <w:noProof/>
          </w:rPr>
          <w:t>Figure 21: Different Screw Forms</w:t>
        </w:r>
        <w:r>
          <w:rPr>
            <w:noProof/>
            <w:webHidden/>
          </w:rPr>
          <w:tab/>
        </w:r>
        <w:r>
          <w:rPr>
            <w:noProof/>
            <w:webHidden/>
          </w:rPr>
          <w:fldChar w:fldCharType="begin"/>
        </w:r>
        <w:r>
          <w:rPr>
            <w:noProof/>
            <w:webHidden/>
          </w:rPr>
          <w:instrText xml:space="preserve"> PAGEREF _Toc39880668 \h </w:instrText>
        </w:r>
        <w:r>
          <w:rPr>
            <w:noProof/>
            <w:webHidden/>
          </w:rPr>
        </w:r>
        <w:r>
          <w:rPr>
            <w:noProof/>
            <w:webHidden/>
          </w:rPr>
          <w:fldChar w:fldCharType="separate"/>
        </w:r>
        <w:r w:rsidR="00A2710C">
          <w:rPr>
            <w:noProof/>
            <w:webHidden/>
          </w:rPr>
          <w:t>74</w:t>
        </w:r>
        <w:r>
          <w:rPr>
            <w:noProof/>
            <w:webHidden/>
          </w:rPr>
          <w:fldChar w:fldCharType="end"/>
        </w:r>
      </w:hyperlink>
    </w:p>
    <w:p w14:paraId="050C12EA" w14:textId="2499C559"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669" w:history="1">
        <w:r w:rsidRPr="00EF42BC">
          <w:rPr>
            <w:rStyle w:val="Hyperlink"/>
            <w:noProof/>
          </w:rPr>
          <w:t>Figure 22: Definition of Length and Head Sizes</w:t>
        </w:r>
        <w:r>
          <w:rPr>
            <w:noProof/>
            <w:webHidden/>
          </w:rPr>
          <w:tab/>
        </w:r>
        <w:r>
          <w:rPr>
            <w:noProof/>
            <w:webHidden/>
          </w:rPr>
          <w:fldChar w:fldCharType="begin"/>
        </w:r>
        <w:r>
          <w:rPr>
            <w:noProof/>
            <w:webHidden/>
          </w:rPr>
          <w:instrText xml:space="preserve"> PAGEREF _Toc39880669 \h </w:instrText>
        </w:r>
        <w:r>
          <w:rPr>
            <w:noProof/>
            <w:webHidden/>
          </w:rPr>
        </w:r>
        <w:r>
          <w:rPr>
            <w:noProof/>
            <w:webHidden/>
          </w:rPr>
          <w:fldChar w:fldCharType="separate"/>
        </w:r>
        <w:r w:rsidR="00A2710C">
          <w:rPr>
            <w:noProof/>
            <w:webHidden/>
          </w:rPr>
          <w:t>74</w:t>
        </w:r>
        <w:r>
          <w:rPr>
            <w:noProof/>
            <w:webHidden/>
          </w:rPr>
          <w:fldChar w:fldCharType="end"/>
        </w:r>
      </w:hyperlink>
    </w:p>
    <w:p w14:paraId="3B3E55FA" w14:textId="0FA2432F"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670" w:history="1">
        <w:r w:rsidRPr="00EF42BC">
          <w:rPr>
            <w:rStyle w:val="Hyperlink"/>
            <w:noProof/>
          </w:rPr>
          <w:t>Figure 23: Definition of lead, pitch and starts of a thread.</w:t>
        </w:r>
        <w:r>
          <w:rPr>
            <w:noProof/>
            <w:webHidden/>
          </w:rPr>
          <w:tab/>
        </w:r>
        <w:r>
          <w:rPr>
            <w:noProof/>
            <w:webHidden/>
          </w:rPr>
          <w:fldChar w:fldCharType="begin"/>
        </w:r>
        <w:r>
          <w:rPr>
            <w:noProof/>
            <w:webHidden/>
          </w:rPr>
          <w:instrText xml:space="preserve"> PAGEREF _Toc39880670 \h </w:instrText>
        </w:r>
        <w:r>
          <w:rPr>
            <w:noProof/>
            <w:webHidden/>
          </w:rPr>
        </w:r>
        <w:r>
          <w:rPr>
            <w:noProof/>
            <w:webHidden/>
          </w:rPr>
          <w:fldChar w:fldCharType="separate"/>
        </w:r>
        <w:r w:rsidR="00A2710C">
          <w:rPr>
            <w:noProof/>
            <w:webHidden/>
          </w:rPr>
          <w:t>74</w:t>
        </w:r>
        <w:r>
          <w:rPr>
            <w:noProof/>
            <w:webHidden/>
          </w:rPr>
          <w:fldChar w:fldCharType="end"/>
        </w:r>
      </w:hyperlink>
    </w:p>
    <w:p w14:paraId="61752FC9" w14:textId="6FE0C290"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671" w:history="1">
        <w:r w:rsidRPr="00EF42BC">
          <w:rPr>
            <w:rStyle w:val="Hyperlink"/>
            <w:noProof/>
          </w:rPr>
          <w:t>Figure 24: Bolt with welded nut</w:t>
        </w:r>
        <w:r>
          <w:rPr>
            <w:noProof/>
            <w:webHidden/>
          </w:rPr>
          <w:tab/>
        </w:r>
        <w:r>
          <w:rPr>
            <w:noProof/>
            <w:webHidden/>
          </w:rPr>
          <w:fldChar w:fldCharType="begin"/>
        </w:r>
        <w:r>
          <w:rPr>
            <w:noProof/>
            <w:webHidden/>
          </w:rPr>
          <w:instrText xml:space="preserve"> PAGEREF _Toc39880671 \h </w:instrText>
        </w:r>
        <w:r>
          <w:rPr>
            <w:noProof/>
            <w:webHidden/>
          </w:rPr>
        </w:r>
        <w:r>
          <w:rPr>
            <w:noProof/>
            <w:webHidden/>
          </w:rPr>
          <w:fldChar w:fldCharType="separate"/>
        </w:r>
        <w:r w:rsidR="00A2710C">
          <w:rPr>
            <w:noProof/>
            <w:webHidden/>
          </w:rPr>
          <w:t>85</w:t>
        </w:r>
        <w:r>
          <w:rPr>
            <w:noProof/>
            <w:webHidden/>
          </w:rPr>
          <w:fldChar w:fldCharType="end"/>
        </w:r>
      </w:hyperlink>
    </w:p>
    <w:p w14:paraId="67B7154C" w14:textId="1B04CA9A"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672" w:history="1">
        <w:r w:rsidRPr="00EF42BC">
          <w:rPr>
            <w:rStyle w:val="Hyperlink"/>
            <w:noProof/>
          </w:rPr>
          <w:t>Figure 25: Bolt with free nut</w:t>
        </w:r>
        <w:r>
          <w:rPr>
            <w:noProof/>
            <w:webHidden/>
          </w:rPr>
          <w:tab/>
        </w:r>
        <w:r>
          <w:rPr>
            <w:noProof/>
            <w:webHidden/>
          </w:rPr>
          <w:fldChar w:fldCharType="begin"/>
        </w:r>
        <w:r>
          <w:rPr>
            <w:noProof/>
            <w:webHidden/>
          </w:rPr>
          <w:instrText xml:space="preserve"> PAGEREF _Toc39880672 \h </w:instrText>
        </w:r>
        <w:r>
          <w:rPr>
            <w:noProof/>
            <w:webHidden/>
          </w:rPr>
        </w:r>
        <w:r>
          <w:rPr>
            <w:noProof/>
            <w:webHidden/>
          </w:rPr>
          <w:fldChar w:fldCharType="separate"/>
        </w:r>
        <w:r w:rsidR="00A2710C">
          <w:rPr>
            <w:noProof/>
            <w:webHidden/>
          </w:rPr>
          <w:t>85</w:t>
        </w:r>
        <w:r>
          <w:rPr>
            <w:noProof/>
            <w:webHidden/>
          </w:rPr>
          <w:fldChar w:fldCharType="end"/>
        </w:r>
      </w:hyperlink>
    </w:p>
    <w:p w14:paraId="75B8F84C" w14:textId="3F7EE3E5"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673" w:history="1">
        <w:r w:rsidRPr="00EF42BC">
          <w:rPr>
            <w:rStyle w:val="Hyperlink"/>
            <w:noProof/>
          </w:rPr>
          <w:t>Figure 26: Screw</w:t>
        </w:r>
        <w:r>
          <w:rPr>
            <w:noProof/>
            <w:webHidden/>
          </w:rPr>
          <w:tab/>
        </w:r>
        <w:r>
          <w:rPr>
            <w:noProof/>
            <w:webHidden/>
          </w:rPr>
          <w:fldChar w:fldCharType="begin"/>
        </w:r>
        <w:r>
          <w:rPr>
            <w:noProof/>
            <w:webHidden/>
          </w:rPr>
          <w:instrText xml:space="preserve"> PAGEREF _Toc39880673 \h </w:instrText>
        </w:r>
        <w:r>
          <w:rPr>
            <w:noProof/>
            <w:webHidden/>
          </w:rPr>
        </w:r>
        <w:r>
          <w:rPr>
            <w:noProof/>
            <w:webHidden/>
          </w:rPr>
          <w:fldChar w:fldCharType="separate"/>
        </w:r>
        <w:r w:rsidR="00A2710C">
          <w:rPr>
            <w:noProof/>
            <w:webHidden/>
          </w:rPr>
          <w:t>86</w:t>
        </w:r>
        <w:r>
          <w:rPr>
            <w:noProof/>
            <w:webHidden/>
          </w:rPr>
          <w:fldChar w:fldCharType="end"/>
        </w:r>
      </w:hyperlink>
    </w:p>
    <w:p w14:paraId="541A66D5" w14:textId="5F45D009"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674" w:history="1">
        <w:r w:rsidRPr="00EF42BC">
          <w:rPr>
            <w:rStyle w:val="Hyperlink"/>
            <w:noProof/>
          </w:rPr>
          <w:t>Figure 27: Welded stud with free nut</w:t>
        </w:r>
        <w:r>
          <w:rPr>
            <w:noProof/>
            <w:webHidden/>
          </w:rPr>
          <w:tab/>
        </w:r>
        <w:r>
          <w:rPr>
            <w:noProof/>
            <w:webHidden/>
          </w:rPr>
          <w:fldChar w:fldCharType="begin"/>
        </w:r>
        <w:r>
          <w:rPr>
            <w:noProof/>
            <w:webHidden/>
          </w:rPr>
          <w:instrText xml:space="preserve"> PAGEREF _Toc39880674 \h </w:instrText>
        </w:r>
        <w:r>
          <w:rPr>
            <w:noProof/>
            <w:webHidden/>
          </w:rPr>
        </w:r>
        <w:r>
          <w:rPr>
            <w:noProof/>
            <w:webHidden/>
          </w:rPr>
          <w:fldChar w:fldCharType="separate"/>
        </w:r>
        <w:r w:rsidR="00A2710C">
          <w:rPr>
            <w:noProof/>
            <w:webHidden/>
          </w:rPr>
          <w:t>86</w:t>
        </w:r>
        <w:r>
          <w:rPr>
            <w:noProof/>
            <w:webHidden/>
          </w:rPr>
          <w:fldChar w:fldCharType="end"/>
        </w:r>
      </w:hyperlink>
    </w:p>
    <w:p w14:paraId="13E7D086" w14:textId="15FD7164"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675" w:history="1">
        <w:r w:rsidRPr="00EF42BC">
          <w:rPr>
            <w:rStyle w:val="Hyperlink"/>
            <w:noProof/>
          </w:rPr>
          <w:t>Figure 28: Plain stud</w:t>
        </w:r>
        <w:r>
          <w:rPr>
            <w:noProof/>
            <w:webHidden/>
          </w:rPr>
          <w:tab/>
        </w:r>
        <w:r>
          <w:rPr>
            <w:noProof/>
            <w:webHidden/>
          </w:rPr>
          <w:fldChar w:fldCharType="begin"/>
        </w:r>
        <w:r>
          <w:rPr>
            <w:noProof/>
            <w:webHidden/>
          </w:rPr>
          <w:instrText xml:space="preserve"> PAGEREF _Toc39880675 \h </w:instrText>
        </w:r>
        <w:r>
          <w:rPr>
            <w:noProof/>
            <w:webHidden/>
          </w:rPr>
        </w:r>
        <w:r>
          <w:rPr>
            <w:noProof/>
            <w:webHidden/>
          </w:rPr>
          <w:fldChar w:fldCharType="separate"/>
        </w:r>
        <w:r w:rsidR="00A2710C">
          <w:rPr>
            <w:noProof/>
            <w:webHidden/>
          </w:rPr>
          <w:t>87</w:t>
        </w:r>
        <w:r>
          <w:rPr>
            <w:noProof/>
            <w:webHidden/>
          </w:rPr>
          <w:fldChar w:fldCharType="end"/>
        </w:r>
      </w:hyperlink>
    </w:p>
    <w:p w14:paraId="3F3761AC" w14:textId="3E688A7A"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676" w:history="1">
        <w:r w:rsidRPr="00EF42BC">
          <w:rPr>
            <w:rStyle w:val="Hyperlink"/>
            <w:noProof/>
          </w:rPr>
          <w:t>Figure 29: Process of Flow Drill Screwing</w:t>
        </w:r>
        <w:r>
          <w:rPr>
            <w:noProof/>
            <w:webHidden/>
          </w:rPr>
          <w:tab/>
        </w:r>
        <w:r>
          <w:rPr>
            <w:noProof/>
            <w:webHidden/>
          </w:rPr>
          <w:fldChar w:fldCharType="begin"/>
        </w:r>
        <w:r>
          <w:rPr>
            <w:noProof/>
            <w:webHidden/>
          </w:rPr>
          <w:instrText xml:space="preserve"> PAGEREF _Toc39880676 \h </w:instrText>
        </w:r>
        <w:r>
          <w:rPr>
            <w:noProof/>
            <w:webHidden/>
          </w:rPr>
        </w:r>
        <w:r>
          <w:rPr>
            <w:noProof/>
            <w:webHidden/>
          </w:rPr>
          <w:fldChar w:fldCharType="separate"/>
        </w:r>
        <w:r w:rsidR="00A2710C">
          <w:rPr>
            <w:noProof/>
            <w:webHidden/>
          </w:rPr>
          <w:t>88</w:t>
        </w:r>
        <w:r>
          <w:rPr>
            <w:noProof/>
            <w:webHidden/>
          </w:rPr>
          <w:fldChar w:fldCharType="end"/>
        </w:r>
      </w:hyperlink>
    </w:p>
    <w:p w14:paraId="4AAAD7C7" w14:textId="360905BA"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677" w:history="1">
        <w:r w:rsidRPr="00EF42BC">
          <w:rPr>
            <w:rStyle w:val="Hyperlink"/>
            <w:noProof/>
          </w:rPr>
          <w:t>Figure 30: Measures of applied FDS</w:t>
        </w:r>
        <w:r>
          <w:rPr>
            <w:noProof/>
            <w:webHidden/>
          </w:rPr>
          <w:tab/>
        </w:r>
        <w:r>
          <w:rPr>
            <w:noProof/>
            <w:webHidden/>
          </w:rPr>
          <w:fldChar w:fldCharType="begin"/>
        </w:r>
        <w:r>
          <w:rPr>
            <w:noProof/>
            <w:webHidden/>
          </w:rPr>
          <w:instrText xml:space="preserve"> PAGEREF _Toc39880677 \h </w:instrText>
        </w:r>
        <w:r>
          <w:rPr>
            <w:noProof/>
            <w:webHidden/>
          </w:rPr>
        </w:r>
        <w:r>
          <w:rPr>
            <w:noProof/>
            <w:webHidden/>
          </w:rPr>
          <w:fldChar w:fldCharType="separate"/>
        </w:r>
        <w:r w:rsidR="00A2710C">
          <w:rPr>
            <w:noProof/>
            <w:webHidden/>
          </w:rPr>
          <w:t>89</w:t>
        </w:r>
        <w:r>
          <w:rPr>
            <w:noProof/>
            <w:webHidden/>
          </w:rPr>
          <w:fldChar w:fldCharType="end"/>
        </w:r>
      </w:hyperlink>
    </w:p>
    <w:p w14:paraId="1724D466" w14:textId="5288CDD2"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678" w:history="1">
        <w:r w:rsidRPr="00EF42BC">
          <w:rPr>
            <w:rStyle w:val="Hyperlink"/>
            <w:noProof/>
          </w:rPr>
          <w:t>Figure 31: Pre-machined or clearance hole in FDS connection</w:t>
        </w:r>
        <w:r>
          <w:rPr>
            <w:noProof/>
            <w:webHidden/>
          </w:rPr>
          <w:tab/>
        </w:r>
        <w:r>
          <w:rPr>
            <w:noProof/>
            <w:webHidden/>
          </w:rPr>
          <w:fldChar w:fldCharType="begin"/>
        </w:r>
        <w:r>
          <w:rPr>
            <w:noProof/>
            <w:webHidden/>
          </w:rPr>
          <w:instrText xml:space="preserve"> PAGEREF _Toc39880678 \h </w:instrText>
        </w:r>
        <w:r>
          <w:rPr>
            <w:noProof/>
            <w:webHidden/>
          </w:rPr>
        </w:r>
        <w:r>
          <w:rPr>
            <w:noProof/>
            <w:webHidden/>
          </w:rPr>
          <w:fldChar w:fldCharType="separate"/>
        </w:r>
        <w:r w:rsidR="00A2710C">
          <w:rPr>
            <w:noProof/>
            <w:webHidden/>
          </w:rPr>
          <w:t>89</w:t>
        </w:r>
        <w:r>
          <w:rPr>
            <w:noProof/>
            <w:webHidden/>
          </w:rPr>
          <w:fldChar w:fldCharType="end"/>
        </w:r>
      </w:hyperlink>
    </w:p>
    <w:p w14:paraId="7AF4FE21" w14:textId="4D95489C"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679" w:history="1">
        <w:r w:rsidRPr="00EF42BC">
          <w:rPr>
            <w:rStyle w:val="Hyperlink"/>
            <w:noProof/>
          </w:rPr>
          <w:t>Figure 32: Pilot hole on sheet metal</w:t>
        </w:r>
        <w:r>
          <w:rPr>
            <w:noProof/>
            <w:webHidden/>
          </w:rPr>
          <w:tab/>
        </w:r>
        <w:r>
          <w:rPr>
            <w:noProof/>
            <w:webHidden/>
          </w:rPr>
          <w:fldChar w:fldCharType="begin"/>
        </w:r>
        <w:r>
          <w:rPr>
            <w:noProof/>
            <w:webHidden/>
          </w:rPr>
          <w:instrText xml:space="preserve"> PAGEREF _Toc39880679 \h </w:instrText>
        </w:r>
        <w:r>
          <w:rPr>
            <w:noProof/>
            <w:webHidden/>
          </w:rPr>
        </w:r>
        <w:r>
          <w:rPr>
            <w:noProof/>
            <w:webHidden/>
          </w:rPr>
          <w:fldChar w:fldCharType="separate"/>
        </w:r>
        <w:r w:rsidR="00A2710C">
          <w:rPr>
            <w:noProof/>
            <w:webHidden/>
          </w:rPr>
          <w:t>90</w:t>
        </w:r>
        <w:r>
          <w:rPr>
            <w:noProof/>
            <w:webHidden/>
          </w:rPr>
          <w:fldChar w:fldCharType="end"/>
        </w:r>
      </w:hyperlink>
    </w:p>
    <w:p w14:paraId="23C63738" w14:textId="2FDB91EB"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680" w:history="1">
        <w:r w:rsidRPr="00EF42BC">
          <w:rPr>
            <w:rStyle w:val="Hyperlink"/>
            <w:noProof/>
          </w:rPr>
          <w:t>Figure 33: Schematic representation of the clinching operation</w:t>
        </w:r>
        <w:r>
          <w:rPr>
            <w:noProof/>
            <w:webHidden/>
          </w:rPr>
          <w:tab/>
        </w:r>
        <w:r>
          <w:rPr>
            <w:noProof/>
            <w:webHidden/>
          </w:rPr>
          <w:fldChar w:fldCharType="begin"/>
        </w:r>
        <w:r>
          <w:rPr>
            <w:noProof/>
            <w:webHidden/>
          </w:rPr>
          <w:instrText xml:space="preserve"> PAGEREF _Toc39880680 \h </w:instrText>
        </w:r>
        <w:r>
          <w:rPr>
            <w:noProof/>
            <w:webHidden/>
          </w:rPr>
        </w:r>
        <w:r>
          <w:rPr>
            <w:noProof/>
            <w:webHidden/>
          </w:rPr>
          <w:fldChar w:fldCharType="separate"/>
        </w:r>
        <w:r w:rsidR="00A2710C">
          <w:rPr>
            <w:noProof/>
            <w:webHidden/>
          </w:rPr>
          <w:t>91</w:t>
        </w:r>
        <w:r>
          <w:rPr>
            <w:noProof/>
            <w:webHidden/>
          </w:rPr>
          <w:fldChar w:fldCharType="end"/>
        </w:r>
      </w:hyperlink>
    </w:p>
    <w:p w14:paraId="0641234F" w14:textId="79B3F899"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681" w:history="1">
        <w:r w:rsidRPr="00EF42BC">
          <w:rPr>
            <w:rStyle w:val="Hyperlink"/>
            <w:noProof/>
          </w:rPr>
          <w:t>Figure 34: Clinch Joint Dimensions</w:t>
        </w:r>
        <w:r>
          <w:rPr>
            <w:noProof/>
            <w:webHidden/>
          </w:rPr>
          <w:tab/>
        </w:r>
        <w:r>
          <w:rPr>
            <w:noProof/>
            <w:webHidden/>
          </w:rPr>
          <w:fldChar w:fldCharType="begin"/>
        </w:r>
        <w:r>
          <w:rPr>
            <w:noProof/>
            <w:webHidden/>
          </w:rPr>
          <w:instrText xml:space="preserve"> PAGEREF _Toc39880681 \h </w:instrText>
        </w:r>
        <w:r>
          <w:rPr>
            <w:noProof/>
            <w:webHidden/>
          </w:rPr>
        </w:r>
        <w:r>
          <w:rPr>
            <w:noProof/>
            <w:webHidden/>
          </w:rPr>
          <w:fldChar w:fldCharType="separate"/>
        </w:r>
        <w:r w:rsidR="00A2710C">
          <w:rPr>
            <w:noProof/>
            <w:webHidden/>
          </w:rPr>
          <w:t>92</w:t>
        </w:r>
        <w:r>
          <w:rPr>
            <w:noProof/>
            <w:webHidden/>
          </w:rPr>
          <w:fldChar w:fldCharType="end"/>
        </w:r>
      </w:hyperlink>
    </w:p>
    <w:p w14:paraId="0BF43783" w14:textId="3F339422"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682" w:history="1">
        <w:r w:rsidRPr="00EF42BC">
          <w:rPr>
            <w:rStyle w:val="Hyperlink"/>
            <w:noProof/>
          </w:rPr>
          <w:t>Figure 35: TOX (left) and BTM’s Tog-L-Loc system</w:t>
        </w:r>
        <w:r>
          <w:rPr>
            <w:noProof/>
            <w:webHidden/>
          </w:rPr>
          <w:tab/>
        </w:r>
        <w:r>
          <w:rPr>
            <w:noProof/>
            <w:webHidden/>
          </w:rPr>
          <w:fldChar w:fldCharType="begin"/>
        </w:r>
        <w:r>
          <w:rPr>
            <w:noProof/>
            <w:webHidden/>
          </w:rPr>
          <w:instrText xml:space="preserve"> PAGEREF _Toc39880682 \h </w:instrText>
        </w:r>
        <w:r>
          <w:rPr>
            <w:noProof/>
            <w:webHidden/>
          </w:rPr>
        </w:r>
        <w:r>
          <w:rPr>
            <w:noProof/>
            <w:webHidden/>
          </w:rPr>
          <w:fldChar w:fldCharType="separate"/>
        </w:r>
        <w:r w:rsidR="00A2710C">
          <w:rPr>
            <w:noProof/>
            <w:webHidden/>
          </w:rPr>
          <w:t>92</w:t>
        </w:r>
        <w:r>
          <w:rPr>
            <w:noProof/>
            <w:webHidden/>
          </w:rPr>
          <w:fldChar w:fldCharType="end"/>
        </w:r>
      </w:hyperlink>
    </w:p>
    <w:p w14:paraId="33025DB4" w14:textId="36F84DA0"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683" w:history="1">
        <w:r w:rsidRPr="00EF42BC">
          <w:rPr>
            <w:rStyle w:val="Hyperlink"/>
            <w:noProof/>
          </w:rPr>
          <w:t>Figure 36: Cross Section of a Heat Stake</w:t>
        </w:r>
        <w:r>
          <w:rPr>
            <w:noProof/>
            <w:webHidden/>
          </w:rPr>
          <w:tab/>
        </w:r>
        <w:r>
          <w:rPr>
            <w:noProof/>
            <w:webHidden/>
          </w:rPr>
          <w:fldChar w:fldCharType="begin"/>
        </w:r>
        <w:r>
          <w:rPr>
            <w:noProof/>
            <w:webHidden/>
          </w:rPr>
          <w:instrText xml:space="preserve"> PAGEREF _Toc39880683 \h </w:instrText>
        </w:r>
        <w:r>
          <w:rPr>
            <w:noProof/>
            <w:webHidden/>
          </w:rPr>
        </w:r>
        <w:r>
          <w:rPr>
            <w:noProof/>
            <w:webHidden/>
          </w:rPr>
          <w:fldChar w:fldCharType="separate"/>
        </w:r>
        <w:r w:rsidR="00A2710C">
          <w:rPr>
            <w:noProof/>
            <w:webHidden/>
          </w:rPr>
          <w:t>95</w:t>
        </w:r>
        <w:r>
          <w:rPr>
            <w:noProof/>
            <w:webHidden/>
          </w:rPr>
          <w:fldChar w:fldCharType="end"/>
        </w:r>
      </w:hyperlink>
    </w:p>
    <w:p w14:paraId="7CD1964F" w14:textId="59D7A6BD"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684" w:history="1">
        <w:r w:rsidRPr="00EF42BC">
          <w:rPr>
            <w:rStyle w:val="Hyperlink"/>
            <w:noProof/>
          </w:rPr>
          <w:t>Figure 37: A "Hairpin Clip"</w:t>
        </w:r>
        <w:r>
          <w:rPr>
            <w:noProof/>
            <w:webHidden/>
          </w:rPr>
          <w:tab/>
        </w:r>
        <w:r>
          <w:rPr>
            <w:noProof/>
            <w:webHidden/>
          </w:rPr>
          <w:fldChar w:fldCharType="begin"/>
        </w:r>
        <w:r>
          <w:rPr>
            <w:noProof/>
            <w:webHidden/>
          </w:rPr>
          <w:instrText xml:space="preserve"> PAGEREF _Toc39880684 \h </w:instrText>
        </w:r>
        <w:r>
          <w:rPr>
            <w:noProof/>
            <w:webHidden/>
          </w:rPr>
        </w:r>
        <w:r>
          <w:rPr>
            <w:noProof/>
            <w:webHidden/>
          </w:rPr>
          <w:fldChar w:fldCharType="separate"/>
        </w:r>
        <w:r w:rsidR="00A2710C">
          <w:rPr>
            <w:noProof/>
            <w:webHidden/>
          </w:rPr>
          <w:t>97</w:t>
        </w:r>
        <w:r>
          <w:rPr>
            <w:noProof/>
            <w:webHidden/>
          </w:rPr>
          <w:fldChar w:fldCharType="end"/>
        </w:r>
      </w:hyperlink>
    </w:p>
    <w:p w14:paraId="0F803F53" w14:textId="339862D7"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685" w:history="1">
        <w:r w:rsidRPr="00EF42BC">
          <w:rPr>
            <w:rStyle w:val="Hyperlink"/>
            <w:noProof/>
          </w:rPr>
          <w:t>Figure 38: Internal and External Circlips</w:t>
        </w:r>
        <w:r>
          <w:rPr>
            <w:noProof/>
            <w:webHidden/>
          </w:rPr>
          <w:tab/>
        </w:r>
        <w:r>
          <w:rPr>
            <w:noProof/>
            <w:webHidden/>
          </w:rPr>
          <w:fldChar w:fldCharType="begin"/>
        </w:r>
        <w:r>
          <w:rPr>
            <w:noProof/>
            <w:webHidden/>
          </w:rPr>
          <w:instrText xml:space="preserve"> PAGEREF _Toc39880685 \h </w:instrText>
        </w:r>
        <w:r>
          <w:rPr>
            <w:noProof/>
            <w:webHidden/>
          </w:rPr>
        </w:r>
        <w:r>
          <w:rPr>
            <w:noProof/>
            <w:webHidden/>
          </w:rPr>
          <w:fldChar w:fldCharType="separate"/>
        </w:r>
        <w:r w:rsidR="00A2710C">
          <w:rPr>
            <w:noProof/>
            <w:webHidden/>
          </w:rPr>
          <w:t>97</w:t>
        </w:r>
        <w:r>
          <w:rPr>
            <w:noProof/>
            <w:webHidden/>
          </w:rPr>
          <w:fldChar w:fldCharType="end"/>
        </w:r>
      </w:hyperlink>
    </w:p>
    <w:p w14:paraId="460A18E9" w14:textId="4A324A50"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686" w:history="1">
        <w:r w:rsidRPr="00EF42BC">
          <w:rPr>
            <w:rStyle w:val="Hyperlink"/>
            <w:noProof/>
          </w:rPr>
          <w:t>Figure 39: Clips Pushed into a Hole</w:t>
        </w:r>
        <w:r>
          <w:rPr>
            <w:noProof/>
            <w:webHidden/>
          </w:rPr>
          <w:tab/>
        </w:r>
        <w:r>
          <w:rPr>
            <w:noProof/>
            <w:webHidden/>
          </w:rPr>
          <w:fldChar w:fldCharType="begin"/>
        </w:r>
        <w:r>
          <w:rPr>
            <w:noProof/>
            <w:webHidden/>
          </w:rPr>
          <w:instrText xml:space="preserve"> PAGEREF _Toc39880686 \h </w:instrText>
        </w:r>
        <w:r>
          <w:rPr>
            <w:noProof/>
            <w:webHidden/>
          </w:rPr>
        </w:r>
        <w:r>
          <w:rPr>
            <w:noProof/>
            <w:webHidden/>
          </w:rPr>
          <w:fldChar w:fldCharType="separate"/>
        </w:r>
        <w:r w:rsidR="00A2710C">
          <w:rPr>
            <w:noProof/>
            <w:webHidden/>
          </w:rPr>
          <w:t>97</w:t>
        </w:r>
        <w:r>
          <w:rPr>
            <w:noProof/>
            <w:webHidden/>
          </w:rPr>
          <w:fldChar w:fldCharType="end"/>
        </w:r>
      </w:hyperlink>
    </w:p>
    <w:p w14:paraId="0C6A809C" w14:textId="3B50C501"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687" w:history="1">
        <w:r w:rsidRPr="00EF42BC">
          <w:rPr>
            <w:rStyle w:val="Hyperlink"/>
            <w:noProof/>
          </w:rPr>
          <w:t>Figure 40: Clips Sliding onto a Flat Surface</w:t>
        </w:r>
        <w:r>
          <w:rPr>
            <w:noProof/>
            <w:webHidden/>
          </w:rPr>
          <w:tab/>
        </w:r>
        <w:r>
          <w:rPr>
            <w:noProof/>
            <w:webHidden/>
          </w:rPr>
          <w:fldChar w:fldCharType="begin"/>
        </w:r>
        <w:r>
          <w:rPr>
            <w:noProof/>
            <w:webHidden/>
          </w:rPr>
          <w:instrText xml:space="preserve"> PAGEREF _Toc39880687 \h </w:instrText>
        </w:r>
        <w:r>
          <w:rPr>
            <w:noProof/>
            <w:webHidden/>
          </w:rPr>
        </w:r>
        <w:r>
          <w:rPr>
            <w:noProof/>
            <w:webHidden/>
          </w:rPr>
          <w:fldChar w:fldCharType="separate"/>
        </w:r>
        <w:r w:rsidR="00A2710C">
          <w:rPr>
            <w:noProof/>
            <w:webHidden/>
          </w:rPr>
          <w:t>97</w:t>
        </w:r>
        <w:r>
          <w:rPr>
            <w:noProof/>
            <w:webHidden/>
          </w:rPr>
          <w:fldChar w:fldCharType="end"/>
        </w:r>
      </w:hyperlink>
    </w:p>
    <w:p w14:paraId="6CD48B9A" w14:textId="0ABD942C"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688" w:history="1">
        <w:r w:rsidRPr="00EF42BC">
          <w:rPr>
            <w:rStyle w:val="Hyperlink"/>
            <w:noProof/>
          </w:rPr>
          <w:t>Figure 41: RIVTAC</w:t>
        </w:r>
        <w:r w:rsidRPr="00EF42BC">
          <w:rPr>
            <w:rStyle w:val="Hyperlink"/>
            <w:rFonts w:cs="Calibri"/>
            <w:noProof/>
          </w:rPr>
          <w:t>®</w:t>
        </w:r>
        <w:r w:rsidRPr="00EF42BC">
          <w:rPr>
            <w:rStyle w:val="Hyperlink"/>
            <w:noProof/>
          </w:rPr>
          <w:t xml:space="preserve"> Nail</w:t>
        </w:r>
        <w:r>
          <w:rPr>
            <w:noProof/>
            <w:webHidden/>
          </w:rPr>
          <w:tab/>
        </w:r>
        <w:r>
          <w:rPr>
            <w:noProof/>
            <w:webHidden/>
          </w:rPr>
          <w:fldChar w:fldCharType="begin"/>
        </w:r>
        <w:r>
          <w:rPr>
            <w:noProof/>
            <w:webHidden/>
          </w:rPr>
          <w:instrText xml:space="preserve"> PAGEREF _Toc39880688 \h </w:instrText>
        </w:r>
        <w:r>
          <w:rPr>
            <w:noProof/>
            <w:webHidden/>
          </w:rPr>
        </w:r>
        <w:r>
          <w:rPr>
            <w:noProof/>
            <w:webHidden/>
          </w:rPr>
          <w:fldChar w:fldCharType="separate"/>
        </w:r>
        <w:r w:rsidR="00A2710C">
          <w:rPr>
            <w:noProof/>
            <w:webHidden/>
          </w:rPr>
          <w:t>99</w:t>
        </w:r>
        <w:r>
          <w:rPr>
            <w:noProof/>
            <w:webHidden/>
          </w:rPr>
          <w:fldChar w:fldCharType="end"/>
        </w:r>
      </w:hyperlink>
    </w:p>
    <w:p w14:paraId="30FC9639" w14:textId="1E3500FE"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689" w:history="1">
        <w:r w:rsidRPr="00EF42BC">
          <w:rPr>
            <w:rStyle w:val="Hyperlink"/>
            <w:noProof/>
          </w:rPr>
          <w:t>Figure 42: Cross Section of a Nail, Connecting Two Sheets</w:t>
        </w:r>
        <w:r>
          <w:rPr>
            <w:noProof/>
            <w:webHidden/>
          </w:rPr>
          <w:tab/>
        </w:r>
        <w:r>
          <w:rPr>
            <w:noProof/>
            <w:webHidden/>
          </w:rPr>
          <w:fldChar w:fldCharType="begin"/>
        </w:r>
        <w:r>
          <w:rPr>
            <w:noProof/>
            <w:webHidden/>
          </w:rPr>
          <w:instrText xml:space="preserve"> PAGEREF _Toc39880689 \h </w:instrText>
        </w:r>
        <w:r>
          <w:rPr>
            <w:noProof/>
            <w:webHidden/>
          </w:rPr>
        </w:r>
        <w:r>
          <w:rPr>
            <w:noProof/>
            <w:webHidden/>
          </w:rPr>
          <w:fldChar w:fldCharType="separate"/>
        </w:r>
        <w:r w:rsidR="00A2710C">
          <w:rPr>
            <w:noProof/>
            <w:webHidden/>
          </w:rPr>
          <w:t>100</w:t>
        </w:r>
        <w:r>
          <w:rPr>
            <w:noProof/>
            <w:webHidden/>
          </w:rPr>
          <w:fldChar w:fldCharType="end"/>
        </w:r>
      </w:hyperlink>
    </w:p>
    <w:p w14:paraId="651BC52C" w14:textId="5F1523D1"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690" w:history="1">
        <w:r w:rsidRPr="00EF42BC">
          <w:rPr>
            <w:rStyle w:val="Hyperlink"/>
            <w:noProof/>
          </w:rPr>
          <w:t>Figure 43: Process of Rotation Joining (ROTAV)</w:t>
        </w:r>
        <w:r>
          <w:rPr>
            <w:noProof/>
            <w:webHidden/>
          </w:rPr>
          <w:tab/>
        </w:r>
        <w:r>
          <w:rPr>
            <w:noProof/>
            <w:webHidden/>
          </w:rPr>
          <w:fldChar w:fldCharType="begin"/>
        </w:r>
        <w:r>
          <w:rPr>
            <w:noProof/>
            <w:webHidden/>
          </w:rPr>
          <w:instrText xml:space="preserve"> PAGEREF _Toc39880690 \h </w:instrText>
        </w:r>
        <w:r>
          <w:rPr>
            <w:noProof/>
            <w:webHidden/>
          </w:rPr>
        </w:r>
        <w:r>
          <w:rPr>
            <w:noProof/>
            <w:webHidden/>
          </w:rPr>
          <w:fldChar w:fldCharType="separate"/>
        </w:r>
        <w:r w:rsidR="00A2710C">
          <w:rPr>
            <w:noProof/>
            <w:webHidden/>
          </w:rPr>
          <w:t>103</w:t>
        </w:r>
        <w:r>
          <w:rPr>
            <w:noProof/>
            <w:webHidden/>
          </w:rPr>
          <w:fldChar w:fldCharType="end"/>
        </w:r>
      </w:hyperlink>
    </w:p>
    <w:p w14:paraId="75681939" w14:textId="690FBEFA"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691" w:history="1">
        <w:r w:rsidRPr="00EF42BC">
          <w:rPr>
            <w:rStyle w:val="Hyperlink"/>
            <w:noProof/>
          </w:rPr>
          <w:t>Figure 44: ROTAV connecting aluminum and steel sheets</w:t>
        </w:r>
        <w:r>
          <w:rPr>
            <w:noProof/>
            <w:webHidden/>
          </w:rPr>
          <w:tab/>
        </w:r>
        <w:r>
          <w:rPr>
            <w:noProof/>
            <w:webHidden/>
          </w:rPr>
          <w:fldChar w:fldCharType="begin"/>
        </w:r>
        <w:r>
          <w:rPr>
            <w:noProof/>
            <w:webHidden/>
          </w:rPr>
          <w:instrText xml:space="preserve"> PAGEREF _Toc39880691 \h </w:instrText>
        </w:r>
        <w:r>
          <w:rPr>
            <w:noProof/>
            <w:webHidden/>
          </w:rPr>
        </w:r>
        <w:r>
          <w:rPr>
            <w:noProof/>
            <w:webHidden/>
          </w:rPr>
          <w:fldChar w:fldCharType="separate"/>
        </w:r>
        <w:r w:rsidR="00A2710C">
          <w:rPr>
            <w:noProof/>
            <w:webHidden/>
          </w:rPr>
          <w:t>104</w:t>
        </w:r>
        <w:r>
          <w:rPr>
            <w:noProof/>
            <w:webHidden/>
          </w:rPr>
          <w:fldChar w:fldCharType="end"/>
        </w:r>
      </w:hyperlink>
    </w:p>
    <w:p w14:paraId="359CA3A8" w14:textId="538A9C15"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692" w:history="1">
        <w:r w:rsidRPr="00EF42BC">
          <w:rPr>
            <w:rStyle w:val="Hyperlink"/>
            <w:noProof/>
          </w:rPr>
          <w:t>Figure 45: Weld Line Changing from Y-Joint to Overlap-Joint</w:t>
        </w:r>
        <w:r>
          <w:rPr>
            <w:noProof/>
            <w:webHidden/>
          </w:rPr>
          <w:tab/>
        </w:r>
        <w:r>
          <w:rPr>
            <w:noProof/>
            <w:webHidden/>
          </w:rPr>
          <w:fldChar w:fldCharType="begin"/>
        </w:r>
        <w:r>
          <w:rPr>
            <w:noProof/>
            <w:webHidden/>
          </w:rPr>
          <w:instrText xml:space="preserve"> PAGEREF _Toc39880692 \h </w:instrText>
        </w:r>
        <w:r>
          <w:rPr>
            <w:noProof/>
            <w:webHidden/>
          </w:rPr>
        </w:r>
        <w:r>
          <w:rPr>
            <w:noProof/>
            <w:webHidden/>
          </w:rPr>
          <w:fldChar w:fldCharType="separate"/>
        </w:r>
        <w:r w:rsidR="00A2710C">
          <w:rPr>
            <w:noProof/>
            <w:webHidden/>
          </w:rPr>
          <w:t>108</w:t>
        </w:r>
        <w:r>
          <w:rPr>
            <w:noProof/>
            <w:webHidden/>
          </w:rPr>
          <w:fldChar w:fldCharType="end"/>
        </w:r>
      </w:hyperlink>
    </w:p>
    <w:p w14:paraId="553F38ED" w14:textId="21DCDFDA"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693" w:history="1">
        <w:r w:rsidRPr="00EF42BC">
          <w:rPr>
            <w:rStyle w:val="Hyperlink"/>
            <w:noProof/>
          </w:rPr>
          <w:t>Figure 46: Longitudinal stiffener, top view</w:t>
        </w:r>
        <w:r>
          <w:rPr>
            <w:noProof/>
            <w:webHidden/>
          </w:rPr>
          <w:tab/>
        </w:r>
        <w:r>
          <w:rPr>
            <w:noProof/>
            <w:webHidden/>
          </w:rPr>
          <w:fldChar w:fldCharType="begin"/>
        </w:r>
        <w:r>
          <w:rPr>
            <w:noProof/>
            <w:webHidden/>
          </w:rPr>
          <w:instrText xml:space="preserve"> PAGEREF _Toc39880693 \h </w:instrText>
        </w:r>
        <w:r>
          <w:rPr>
            <w:noProof/>
            <w:webHidden/>
          </w:rPr>
        </w:r>
        <w:r>
          <w:rPr>
            <w:noProof/>
            <w:webHidden/>
          </w:rPr>
          <w:fldChar w:fldCharType="separate"/>
        </w:r>
        <w:r w:rsidR="00A2710C">
          <w:rPr>
            <w:noProof/>
            <w:webHidden/>
          </w:rPr>
          <w:t>108</w:t>
        </w:r>
        <w:r>
          <w:rPr>
            <w:noProof/>
            <w:webHidden/>
          </w:rPr>
          <w:fldChar w:fldCharType="end"/>
        </w:r>
      </w:hyperlink>
    </w:p>
    <w:p w14:paraId="7577AE37" w14:textId="42866869"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694" w:history="1">
        <w:r w:rsidRPr="00EF42BC">
          <w:rPr>
            <w:rStyle w:val="Hyperlink"/>
            <w:noProof/>
          </w:rPr>
          <w:t>Figure 47: Seam weld types and attributes</w:t>
        </w:r>
        <w:r>
          <w:rPr>
            <w:noProof/>
            <w:webHidden/>
          </w:rPr>
          <w:tab/>
        </w:r>
        <w:r>
          <w:rPr>
            <w:noProof/>
            <w:webHidden/>
          </w:rPr>
          <w:fldChar w:fldCharType="begin"/>
        </w:r>
        <w:r>
          <w:rPr>
            <w:noProof/>
            <w:webHidden/>
          </w:rPr>
          <w:instrText xml:space="preserve"> PAGEREF _Toc39880694 \h </w:instrText>
        </w:r>
        <w:r>
          <w:rPr>
            <w:noProof/>
            <w:webHidden/>
          </w:rPr>
        </w:r>
        <w:r>
          <w:rPr>
            <w:noProof/>
            <w:webHidden/>
          </w:rPr>
          <w:fldChar w:fldCharType="separate"/>
        </w:r>
        <w:r w:rsidR="00A2710C">
          <w:rPr>
            <w:noProof/>
            <w:webHidden/>
          </w:rPr>
          <w:t>110</w:t>
        </w:r>
        <w:r>
          <w:rPr>
            <w:noProof/>
            <w:webHidden/>
          </w:rPr>
          <w:fldChar w:fldCharType="end"/>
        </w:r>
      </w:hyperlink>
    </w:p>
    <w:p w14:paraId="0B63772F" w14:textId="3FF9EA1E"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695" w:history="1">
        <w:r w:rsidRPr="00EF42BC">
          <w:rPr>
            <w:rStyle w:val="Hyperlink"/>
            <w:noProof/>
          </w:rPr>
          <w:t>Figure 48: χMCF Structure of a Seam Weld (</w:t>
        </w:r>
        <w:r w:rsidRPr="00EF42BC">
          <w:rPr>
            <w:rStyle w:val="Hyperlink"/>
            <w:i/>
            <w:noProof/>
          </w:rPr>
          <w:t>connection_1d</w:t>
        </w:r>
        <w:r w:rsidRPr="00EF42BC">
          <w:rPr>
            <w:rStyle w:val="Hyperlink"/>
            <w:noProof/>
          </w:rPr>
          <w:t>)</w:t>
        </w:r>
        <w:r>
          <w:rPr>
            <w:noProof/>
            <w:webHidden/>
          </w:rPr>
          <w:tab/>
        </w:r>
        <w:r>
          <w:rPr>
            <w:noProof/>
            <w:webHidden/>
          </w:rPr>
          <w:fldChar w:fldCharType="begin"/>
        </w:r>
        <w:r>
          <w:rPr>
            <w:noProof/>
            <w:webHidden/>
          </w:rPr>
          <w:instrText xml:space="preserve"> PAGEREF _Toc39880695 \h </w:instrText>
        </w:r>
        <w:r>
          <w:rPr>
            <w:noProof/>
            <w:webHidden/>
          </w:rPr>
        </w:r>
        <w:r>
          <w:rPr>
            <w:noProof/>
            <w:webHidden/>
          </w:rPr>
          <w:fldChar w:fldCharType="separate"/>
        </w:r>
        <w:r w:rsidR="00A2710C">
          <w:rPr>
            <w:noProof/>
            <w:webHidden/>
          </w:rPr>
          <w:t>111</w:t>
        </w:r>
        <w:r>
          <w:rPr>
            <w:noProof/>
            <w:webHidden/>
          </w:rPr>
          <w:fldChar w:fldCharType="end"/>
        </w:r>
      </w:hyperlink>
    </w:p>
    <w:p w14:paraId="01DFFBA7" w14:textId="55C31EDE"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696" w:history="1">
        <w:r w:rsidRPr="00EF42BC">
          <w:rPr>
            <w:rStyle w:val="Hyperlink"/>
            <w:noProof/>
          </w:rPr>
          <w:t>Figure 49: Sheet Parameters vs.  Weld Position Parameters</w:t>
        </w:r>
        <w:r>
          <w:rPr>
            <w:noProof/>
            <w:webHidden/>
          </w:rPr>
          <w:tab/>
        </w:r>
        <w:r>
          <w:rPr>
            <w:noProof/>
            <w:webHidden/>
          </w:rPr>
          <w:fldChar w:fldCharType="begin"/>
        </w:r>
        <w:r>
          <w:rPr>
            <w:noProof/>
            <w:webHidden/>
          </w:rPr>
          <w:instrText xml:space="preserve"> PAGEREF _Toc39880696 \h </w:instrText>
        </w:r>
        <w:r>
          <w:rPr>
            <w:noProof/>
            <w:webHidden/>
          </w:rPr>
        </w:r>
        <w:r>
          <w:rPr>
            <w:noProof/>
            <w:webHidden/>
          </w:rPr>
          <w:fldChar w:fldCharType="separate"/>
        </w:r>
        <w:r w:rsidR="00A2710C">
          <w:rPr>
            <w:noProof/>
            <w:webHidden/>
          </w:rPr>
          <w:t>114</w:t>
        </w:r>
        <w:r>
          <w:rPr>
            <w:noProof/>
            <w:webHidden/>
          </w:rPr>
          <w:fldChar w:fldCharType="end"/>
        </w:r>
      </w:hyperlink>
    </w:p>
    <w:p w14:paraId="08C5E447" w14:textId="191FFBE9"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697" w:history="1">
        <w:r w:rsidRPr="00EF42BC">
          <w:rPr>
            <w:rStyle w:val="Hyperlink"/>
            <w:noProof/>
          </w:rPr>
          <w:t>Figure 50: Welding Position of a Y-Joint</w:t>
        </w:r>
        <w:r>
          <w:rPr>
            <w:noProof/>
            <w:webHidden/>
          </w:rPr>
          <w:tab/>
        </w:r>
        <w:r>
          <w:rPr>
            <w:noProof/>
            <w:webHidden/>
          </w:rPr>
          <w:fldChar w:fldCharType="begin"/>
        </w:r>
        <w:r>
          <w:rPr>
            <w:noProof/>
            <w:webHidden/>
          </w:rPr>
          <w:instrText xml:space="preserve"> PAGEREF _Toc39880697 \h </w:instrText>
        </w:r>
        <w:r>
          <w:rPr>
            <w:noProof/>
            <w:webHidden/>
          </w:rPr>
        </w:r>
        <w:r>
          <w:rPr>
            <w:noProof/>
            <w:webHidden/>
          </w:rPr>
          <w:fldChar w:fldCharType="separate"/>
        </w:r>
        <w:r w:rsidR="00A2710C">
          <w:rPr>
            <w:noProof/>
            <w:webHidden/>
          </w:rPr>
          <w:t>116</w:t>
        </w:r>
        <w:r>
          <w:rPr>
            <w:noProof/>
            <w:webHidden/>
          </w:rPr>
          <w:fldChar w:fldCharType="end"/>
        </w:r>
      </w:hyperlink>
    </w:p>
    <w:p w14:paraId="2AD32A86" w14:textId="2C368227"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698" w:history="1">
        <w:r w:rsidRPr="00EF42BC">
          <w:rPr>
            <w:rStyle w:val="Hyperlink"/>
            <w:noProof/>
          </w:rPr>
          <w:t>Figure 51: Welding Position vector direction and length</w:t>
        </w:r>
        <w:r>
          <w:rPr>
            <w:noProof/>
            <w:webHidden/>
          </w:rPr>
          <w:tab/>
        </w:r>
        <w:r>
          <w:rPr>
            <w:noProof/>
            <w:webHidden/>
          </w:rPr>
          <w:fldChar w:fldCharType="begin"/>
        </w:r>
        <w:r>
          <w:rPr>
            <w:noProof/>
            <w:webHidden/>
          </w:rPr>
          <w:instrText xml:space="preserve"> PAGEREF _Toc39880698 \h </w:instrText>
        </w:r>
        <w:r>
          <w:rPr>
            <w:noProof/>
            <w:webHidden/>
          </w:rPr>
        </w:r>
        <w:r>
          <w:rPr>
            <w:noProof/>
            <w:webHidden/>
          </w:rPr>
          <w:fldChar w:fldCharType="separate"/>
        </w:r>
        <w:r w:rsidR="00A2710C">
          <w:rPr>
            <w:noProof/>
            <w:webHidden/>
          </w:rPr>
          <w:t>117</w:t>
        </w:r>
        <w:r>
          <w:rPr>
            <w:noProof/>
            <w:webHidden/>
          </w:rPr>
          <w:fldChar w:fldCharType="end"/>
        </w:r>
      </w:hyperlink>
    </w:p>
    <w:p w14:paraId="02132007" w14:textId="29D05CFD"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r:id="rId11" w:anchor="_Toc39880699" w:history="1">
        <w:r w:rsidRPr="00EF42BC">
          <w:rPr>
            <w:rStyle w:val="Hyperlink"/>
            <w:noProof/>
          </w:rPr>
          <w:t>Figure 48: Butt Joint Sheet Layout</w:t>
        </w:r>
        <w:r>
          <w:rPr>
            <w:noProof/>
            <w:webHidden/>
          </w:rPr>
          <w:tab/>
        </w:r>
        <w:r>
          <w:rPr>
            <w:noProof/>
            <w:webHidden/>
          </w:rPr>
          <w:fldChar w:fldCharType="begin"/>
        </w:r>
        <w:r>
          <w:rPr>
            <w:noProof/>
            <w:webHidden/>
          </w:rPr>
          <w:instrText xml:space="preserve"> PAGEREF _Toc39880699 \h </w:instrText>
        </w:r>
        <w:r>
          <w:rPr>
            <w:noProof/>
            <w:webHidden/>
          </w:rPr>
        </w:r>
        <w:r>
          <w:rPr>
            <w:noProof/>
            <w:webHidden/>
          </w:rPr>
          <w:fldChar w:fldCharType="separate"/>
        </w:r>
        <w:r w:rsidR="00A2710C">
          <w:rPr>
            <w:noProof/>
            <w:webHidden/>
          </w:rPr>
          <w:t>120</w:t>
        </w:r>
        <w:r>
          <w:rPr>
            <w:noProof/>
            <w:webHidden/>
          </w:rPr>
          <w:fldChar w:fldCharType="end"/>
        </w:r>
      </w:hyperlink>
    </w:p>
    <w:p w14:paraId="32C07077" w14:textId="4D1A2395"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r:id="rId12" w:anchor="_Toc39880700" w:history="1">
        <w:r w:rsidRPr="00EF42BC">
          <w:rPr>
            <w:rStyle w:val="Hyperlink"/>
            <w:noProof/>
          </w:rPr>
          <w:t>Figure 49: Butt Joint Weld parameters</w:t>
        </w:r>
        <w:r>
          <w:rPr>
            <w:noProof/>
            <w:webHidden/>
          </w:rPr>
          <w:tab/>
        </w:r>
        <w:r>
          <w:rPr>
            <w:noProof/>
            <w:webHidden/>
          </w:rPr>
          <w:fldChar w:fldCharType="begin"/>
        </w:r>
        <w:r>
          <w:rPr>
            <w:noProof/>
            <w:webHidden/>
          </w:rPr>
          <w:instrText xml:space="preserve"> PAGEREF _Toc39880700 \h </w:instrText>
        </w:r>
        <w:r>
          <w:rPr>
            <w:noProof/>
            <w:webHidden/>
          </w:rPr>
        </w:r>
        <w:r>
          <w:rPr>
            <w:noProof/>
            <w:webHidden/>
          </w:rPr>
          <w:fldChar w:fldCharType="separate"/>
        </w:r>
        <w:r w:rsidR="00A2710C">
          <w:rPr>
            <w:noProof/>
            <w:webHidden/>
          </w:rPr>
          <w:t>120</w:t>
        </w:r>
        <w:r>
          <w:rPr>
            <w:noProof/>
            <w:webHidden/>
          </w:rPr>
          <w:fldChar w:fldCharType="end"/>
        </w:r>
      </w:hyperlink>
    </w:p>
    <w:p w14:paraId="1BA7651B" w14:textId="24B5B0BB"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r:id="rId13" w:anchor="_Toc39880701" w:history="1">
        <w:r w:rsidRPr="00EF42BC">
          <w:rPr>
            <w:rStyle w:val="Hyperlink"/>
            <w:noProof/>
          </w:rPr>
          <w:t>Figure 50: Corner Weld Sheet Layout</w:t>
        </w:r>
        <w:r>
          <w:rPr>
            <w:noProof/>
            <w:webHidden/>
          </w:rPr>
          <w:tab/>
        </w:r>
        <w:r>
          <w:rPr>
            <w:noProof/>
            <w:webHidden/>
          </w:rPr>
          <w:fldChar w:fldCharType="begin"/>
        </w:r>
        <w:r>
          <w:rPr>
            <w:noProof/>
            <w:webHidden/>
          </w:rPr>
          <w:instrText xml:space="preserve"> PAGEREF _Toc39880701 \h </w:instrText>
        </w:r>
        <w:r>
          <w:rPr>
            <w:noProof/>
            <w:webHidden/>
          </w:rPr>
        </w:r>
        <w:r>
          <w:rPr>
            <w:noProof/>
            <w:webHidden/>
          </w:rPr>
          <w:fldChar w:fldCharType="separate"/>
        </w:r>
        <w:r w:rsidR="00A2710C">
          <w:rPr>
            <w:noProof/>
            <w:webHidden/>
          </w:rPr>
          <w:t>123</w:t>
        </w:r>
        <w:r>
          <w:rPr>
            <w:noProof/>
            <w:webHidden/>
          </w:rPr>
          <w:fldChar w:fldCharType="end"/>
        </w:r>
      </w:hyperlink>
    </w:p>
    <w:p w14:paraId="7FDE83CD" w14:textId="4B2B64D9"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r:id="rId14" w:anchor="_Toc39880702" w:history="1">
        <w:r w:rsidRPr="00EF42BC">
          <w:rPr>
            <w:rStyle w:val="Hyperlink"/>
            <w:noProof/>
          </w:rPr>
          <w:t>Figure 51: Corner Weld Parameters</w:t>
        </w:r>
        <w:r>
          <w:rPr>
            <w:noProof/>
            <w:webHidden/>
          </w:rPr>
          <w:tab/>
        </w:r>
        <w:r>
          <w:rPr>
            <w:noProof/>
            <w:webHidden/>
          </w:rPr>
          <w:fldChar w:fldCharType="begin"/>
        </w:r>
        <w:r>
          <w:rPr>
            <w:noProof/>
            <w:webHidden/>
          </w:rPr>
          <w:instrText xml:space="preserve"> PAGEREF _Toc39880702 \h </w:instrText>
        </w:r>
        <w:r>
          <w:rPr>
            <w:noProof/>
            <w:webHidden/>
          </w:rPr>
        </w:r>
        <w:r>
          <w:rPr>
            <w:noProof/>
            <w:webHidden/>
          </w:rPr>
          <w:fldChar w:fldCharType="separate"/>
        </w:r>
        <w:r w:rsidR="00A2710C">
          <w:rPr>
            <w:noProof/>
            <w:webHidden/>
          </w:rPr>
          <w:t>123</w:t>
        </w:r>
        <w:r>
          <w:rPr>
            <w:noProof/>
            <w:webHidden/>
          </w:rPr>
          <w:fldChar w:fldCharType="end"/>
        </w:r>
      </w:hyperlink>
    </w:p>
    <w:p w14:paraId="16734081" w14:textId="62B4688C"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r:id="rId15" w:anchor="_Toc39880703" w:history="1">
        <w:r w:rsidRPr="00EF42BC">
          <w:rPr>
            <w:rStyle w:val="Hyperlink"/>
            <w:noProof/>
          </w:rPr>
          <w:t>Figure 53: Double Corner Weld Parameters</w:t>
        </w:r>
        <w:r>
          <w:rPr>
            <w:noProof/>
            <w:webHidden/>
          </w:rPr>
          <w:tab/>
        </w:r>
        <w:r>
          <w:rPr>
            <w:noProof/>
            <w:webHidden/>
          </w:rPr>
          <w:fldChar w:fldCharType="begin"/>
        </w:r>
        <w:r>
          <w:rPr>
            <w:noProof/>
            <w:webHidden/>
          </w:rPr>
          <w:instrText xml:space="preserve"> PAGEREF _Toc39880703 \h </w:instrText>
        </w:r>
        <w:r>
          <w:rPr>
            <w:noProof/>
            <w:webHidden/>
          </w:rPr>
        </w:r>
        <w:r>
          <w:rPr>
            <w:noProof/>
            <w:webHidden/>
          </w:rPr>
          <w:fldChar w:fldCharType="separate"/>
        </w:r>
        <w:r w:rsidR="00A2710C">
          <w:rPr>
            <w:noProof/>
            <w:webHidden/>
          </w:rPr>
          <w:t>124</w:t>
        </w:r>
        <w:r>
          <w:rPr>
            <w:noProof/>
            <w:webHidden/>
          </w:rPr>
          <w:fldChar w:fldCharType="end"/>
        </w:r>
      </w:hyperlink>
    </w:p>
    <w:p w14:paraId="5E7E5BD2" w14:textId="4879211B"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r:id="rId16" w:anchor="_Toc39880704" w:history="1">
        <w:r w:rsidRPr="00EF42BC">
          <w:rPr>
            <w:rStyle w:val="Hyperlink"/>
            <w:noProof/>
          </w:rPr>
          <w:t>Figure 52: Corner Weld Sheet Layout</w:t>
        </w:r>
        <w:r>
          <w:rPr>
            <w:noProof/>
            <w:webHidden/>
          </w:rPr>
          <w:tab/>
        </w:r>
        <w:r>
          <w:rPr>
            <w:noProof/>
            <w:webHidden/>
          </w:rPr>
          <w:fldChar w:fldCharType="begin"/>
        </w:r>
        <w:r>
          <w:rPr>
            <w:noProof/>
            <w:webHidden/>
          </w:rPr>
          <w:instrText xml:space="preserve"> PAGEREF _Toc39880704 \h </w:instrText>
        </w:r>
        <w:r>
          <w:rPr>
            <w:noProof/>
            <w:webHidden/>
          </w:rPr>
        </w:r>
        <w:r>
          <w:rPr>
            <w:noProof/>
            <w:webHidden/>
          </w:rPr>
          <w:fldChar w:fldCharType="separate"/>
        </w:r>
        <w:r w:rsidR="00A2710C">
          <w:rPr>
            <w:noProof/>
            <w:webHidden/>
          </w:rPr>
          <w:t>124</w:t>
        </w:r>
        <w:r>
          <w:rPr>
            <w:noProof/>
            <w:webHidden/>
          </w:rPr>
          <w:fldChar w:fldCharType="end"/>
        </w:r>
      </w:hyperlink>
    </w:p>
    <w:p w14:paraId="309561A7" w14:textId="685F6DB6"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r:id="rId17" w:anchor="_Toc39880705" w:history="1">
        <w:r w:rsidRPr="00EF42BC">
          <w:rPr>
            <w:rStyle w:val="Hyperlink"/>
            <w:noProof/>
          </w:rPr>
          <w:t>Figure 54: Edge Weld Sheet Layout</w:t>
        </w:r>
        <w:r>
          <w:rPr>
            <w:noProof/>
            <w:webHidden/>
          </w:rPr>
          <w:tab/>
        </w:r>
        <w:r>
          <w:rPr>
            <w:noProof/>
            <w:webHidden/>
          </w:rPr>
          <w:fldChar w:fldCharType="begin"/>
        </w:r>
        <w:r>
          <w:rPr>
            <w:noProof/>
            <w:webHidden/>
          </w:rPr>
          <w:instrText xml:space="preserve"> PAGEREF _Toc39880705 \h </w:instrText>
        </w:r>
        <w:r>
          <w:rPr>
            <w:noProof/>
            <w:webHidden/>
          </w:rPr>
        </w:r>
        <w:r>
          <w:rPr>
            <w:noProof/>
            <w:webHidden/>
          </w:rPr>
          <w:fldChar w:fldCharType="separate"/>
        </w:r>
        <w:r w:rsidR="00A2710C">
          <w:rPr>
            <w:noProof/>
            <w:webHidden/>
          </w:rPr>
          <w:t>127</w:t>
        </w:r>
        <w:r>
          <w:rPr>
            <w:noProof/>
            <w:webHidden/>
          </w:rPr>
          <w:fldChar w:fldCharType="end"/>
        </w:r>
      </w:hyperlink>
    </w:p>
    <w:p w14:paraId="6DD01FC1" w14:textId="2BA9A84B"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r:id="rId18" w:anchor="_Toc39880706" w:history="1">
        <w:r w:rsidRPr="00EF42BC">
          <w:rPr>
            <w:rStyle w:val="Hyperlink"/>
            <w:noProof/>
          </w:rPr>
          <w:t>Figure 55: Edge Weld parameters</w:t>
        </w:r>
        <w:r>
          <w:rPr>
            <w:noProof/>
            <w:webHidden/>
          </w:rPr>
          <w:tab/>
        </w:r>
        <w:r>
          <w:rPr>
            <w:noProof/>
            <w:webHidden/>
          </w:rPr>
          <w:fldChar w:fldCharType="begin"/>
        </w:r>
        <w:r>
          <w:rPr>
            <w:noProof/>
            <w:webHidden/>
          </w:rPr>
          <w:instrText xml:space="preserve"> PAGEREF _Toc39880706 \h </w:instrText>
        </w:r>
        <w:r>
          <w:rPr>
            <w:noProof/>
            <w:webHidden/>
          </w:rPr>
        </w:r>
        <w:r>
          <w:rPr>
            <w:noProof/>
            <w:webHidden/>
          </w:rPr>
          <w:fldChar w:fldCharType="separate"/>
        </w:r>
        <w:r w:rsidR="00A2710C">
          <w:rPr>
            <w:noProof/>
            <w:webHidden/>
          </w:rPr>
          <w:t>127</w:t>
        </w:r>
        <w:r>
          <w:rPr>
            <w:noProof/>
            <w:webHidden/>
          </w:rPr>
          <w:fldChar w:fldCharType="end"/>
        </w:r>
      </w:hyperlink>
    </w:p>
    <w:p w14:paraId="645F1204" w14:textId="6297D8CA"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r:id="rId19" w:anchor="_Toc39880707" w:history="1">
        <w:r w:rsidRPr="00EF42BC">
          <w:rPr>
            <w:rStyle w:val="Hyperlink"/>
            <w:noProof/>
          </w:rPr>
          <w:t>Figure 56: I-Weld Sheet Layout</w:t>
        </w:r>
        <w:r>
          <w:rPr>
            <w:noProof/>
            <w:webHidden/>
          </w:rPr>
          <w:tab/>
        </w:r>
        <w:r>
          <w:rPr>
            <w:noProof/>
            <w:webHidden/>
          </w:rPr>
          <w:fldChar w:fldCharType="begin"/>
        </w:r>
        <w:r>
          <w:rPr>
            <w:noProof/>
            <w:webHidden/>
          </w:rPr>
          <w:instrText xml:space="preserve"> PAGEREF _Toc39880707 \h </w:instrText>
        </w:r>
        <w:r>
          <w:rPr>
            <w:noProof/>
            <w:webHidden/>
          </w:rPr>
        </w:r>
        <w:r>
          <w:rPr>
            <w:noProof/>
            <w:webHidden/>
          </w:rPr>
          <w:fldChar w:fldCharType="separate"/>
        </w:r>
        <w:r w:rsidR="00A2710C">
          <w:rPr>
            <w:noProof/>
            <w:webHidden/>
          </w:rPr>
          <w:t>130</w:t>
        </w:r>
        <w:r>
          <w:rPr>
            <w:noProof/>
            <w:webHidden/>
          </w:rPr>
          <w:fldChar w:fldCharType="end"/>
        </w:r>
      </w:hyperlink>
    </w:p>
    <w:p w14:paraId="2E431AAA" w14:textId="0F8B0F08"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r:id="rId20" w:anchor="_Toc39880708" w:history="1">
        <w:r w:rsidRPr="00EF42BC">
          <w:rPr>
            <w:rStyle w:val="Hyperlink"/>
            <w:noProof/>
          </w:rPr>
          <w:t>Figure 57: I-Weld Parameters</w:t>
        </w:r>
        <w:r>
          <w:rPr>
            <w:noProof/>
            <w:webHidden/>
          </w:rPr>
          <w:tab/>
        </w:r>
        <w:r>
          <w:rPr>
            <w:noProof/>
            <w:webHidden/>
          </w:rPr>
          <w:fldChar w:fldCharType="begin"/>
        </w:r>
        <w:r>
          <w:rPr>
            <w:noProof/>
            <w:webHidden/>
          </w:rPr>
          <w:instrText xml:space="preserve"> PAGEREF _Toc39880708 \h </w:instrText>
        </w:r>
        <w:r>
          <w:rPr>
            <w:noProof/>
            <w:webHidden/>
          </w:rPr>
        </w:r>
        <w:r>
          <w:rPr>
            <w:noProof/>
            <w:webHidden/>
          </w:rPr>
          <w:fldChar w:fldCharType="separate"/>
        </w:r>
        <w:r w:rsidR="00A2710C">
          <w:rPr>
            <w:noProof/>
            <w:webHidden/>
          </w:rPr>
          <w:t>130</w:t>
        </w:r>
        <w:r>
          <w:rPr>
            <w:noProof/>
            <w:webHidden/>
          </w:rPr>
          <w:fldChar w:fldCharType="end"/>
        </w:r>
      </w:hyperlink>
    </w:p>
    <w:p w14:paraId="5F62C538" w14:textId="114B36B9"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r:id="rId21" w:anchor="_Toc39880709" w:history="1">
        <w:r w:rsidRPr="00EF42BC">
          <w:rPr>
            <w:rStyle w:val="Hyperlink"/>
            <w:noProof/>
          </w:rPr>
          <w:t>Figure 58: Overlap Weld Sheet Layout</w:t>
        </w:r>
        <w:r>
          <w:rPr>
            <w:noProof/>
            <w:webHidden/>
          </w:rPr>
          <w:tab/>
        </w:r>
        <w:r>
          <w:rPr>
            <w:noProof/>
            <w:webHidden/>
          </w:rPr>
          <w:fldChar w:fldCharType="begin"/>
        </w:r>
        <w:r>
          <w:rPr>
            <w:noProof/>
            <w:webHidden/>
          </w:rPr>
          <w:instrText xml:space="preserve"> PAGEREF _Toc39880709 \h </w:instrText>
        </w:r>
        <w:r>
          <w:rPr>
            <w:noProof/>
            <w:webHidden/>
          </w:rPr>
        </w:r>
        <w:r>
          <w:rPr>
            <w:noProof/>
            <w:webHidden/>
          </w:rPr>
          <w:fldChar w:fldCharType="separate"/>
        </w:r>
        <w:r w:rsidR="00A2710C">
          <w:rPr>
            <w:noProof/>
            <w:webHidden/>
          </w:rPr>
          <w:t>132</w:t>
        </w:r>
        <w:r>
          <w:rPr>
            <w:noProof/>
            <w:webHidden/>
          </w:rPr>
          <w:fldChar w:fldCharType="end"/>
        </w:r>
      </w:hyperlink>
    </w:p>
    <w:p w14:paraId="6B34F0E6" w14:textId="5C81FBFD"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r:id="rId22" w:anchor="_Toc39880710" w:history="1">
        <w:r w:rsidRPr="00EF42BC">
          <w:rPr>
            <w:rStyle w:val="Hyperlink"/>
            <w:noProof/>
          </w:rPr>
          <w:t>Figure 59: Overlap Weld Parameters</w:t>
        </w:r>
        <w:r>
          <w:rPr>
            <w:noProof/>
            <w:webHidden/>
          </w:rPr>
          <w:tab/>
        </w:r>
        <w:r>
          <w:rPr>
            <w:noProof/>
            <w:webHidden/>
          </w:rPr>
          <w:fldChar w:fldCharType="begin"/>
        </w:r>
        <w:r>
          <w:rPr>
            <w:noProof/>
            <w:webHidden/>
          </w:rPr>
          <w:instrText xml:space="preserve"> PAGEREF _Toc39880710 \h </w:instrText>
        </w:r>
        <w:r>
          <w:rPr>
            <w:noProof/>
            <w:webHidden/>
          </w:rPr>
        </w:r>
        <w:r>
          <w:rPr>
            <w:noProof/>
            <w:webHidden/>
          </w:rPr>
          <w:fldChar w:fldCharType="separate"/>
        </w:r>
        <w:r w:rsidR="00A2710C">
          <w:rPr>
            <w:noProof/>
            <w:webHidden/>
          </w:rPr>
          <w:t>132</w:t>
        </w:r>
        <w:r>
          <w:rPr>
            <w:noProof/>
            <w:webHidden/>
          </w:rPr>
          <w:fldChar w:fldCharType="end"/>
        </w:r>
      </w:hyperlink>
    </w:p>
    <w:p w14:paraId="690A958C" w14:textId="644271E7"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r:id="rId23" w:anchor="_Toc39880711" w:history="1">
        <w:r w:rsidRPr="00EF42BC">
          <w:rPr>
            <w:rStyle w:val="Hyperlink"/>
            <w:noProof/>
          </w:rPr>
          <w:t>Figure 60: Single Sided Double Overlap Weld</w:t>
        </w:r>
        <w:r>
          <w:rPr>
            <w:noProof/>
            <w:webHidden/>
          </w:rPr>
          <w:tab/>
        </w:r>
        <w:r>
          <w:rPr>
            <w:noProof/>
            <w:webHidden/>
          </w:rPr>
          <w:fldChar w:fldCharType="begin"/>
        </w:r>
        <w:r>
          <w:rPr>
            <w:noProof/>
            <w:webHidden/>
          </w:rPr>
          <w:instrText xml:space="preserve"> PAGEREF _Toc39880711 \h </w:instrText>
        </w:r>
        <w:r>
          <w:rPr>
            <w:noProof/>
            <w:webHidden/>
          </w:rPr>
        </w:r>
        <w:r>
          <w:rPr>
            <w:noProof/>
            <w:webHidden/>
          </w:rPr>
          <w:fldChar w:fldCharType="separate"/>
        </w:r>
        <w:r w:rsidR="00A2710C">
          <w:rPr>
            <w:noProof/>
            <w:webHidden/>
          </w:rPr>
          <w:t>133</w:t>
        </w:r>
        <w:r>
          <w:rPr>
            <w:noProof/>
            <w:webHidden/>
          </w:rPr>
          <w:fldChar w:fldCharType="end"/>
        </w:r>
      </w:hyperlink>
    </w:p>
    <w:p w14:paraId="56180E93" w14:textId="1C39A8B0"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r:id="rId24" w:anchor="_Toc39880712" w:history="1">
        <w:r w:rsidRPr="00EF42BC">
          <w:rPr>
            <w:rStyle w:val="Hyperlink"/>
            <w:noProof/>
          </w:rPr>
          <w:t>Figure 61: Overlap Weld Parameters</w:t>
        </w:r>
        <w:r>
          <w:rPr>
            <w:noProof/>
            <w:webHidden/>
          </w:rPr>
          <w:tab/>
        </w:r>
        <w:r>
          <w:rPr>
            <w:noProof/>
            <w:webHidden/>
          </w:rPr>
          <w:fldChar w:fldCharType="begin"/>
        </w:r>
        <w:r>
          <w:rPr>
            <w:noProof/>
            <w:webHidden/>
          </w:rPr>
          <w:instrText xml:space="preserve"> PAGEREF _Toc39880712 \h </w:instrText>
        </w:r>
        <w:r>
          <w:rPr>
            <w:noProof/>
            <w:webHidden/>
          </w:rPr>
        </w:r>
        <w:r>
          <w:rPr>
            <w:noProof/>
            <w:webHidden/>
          </w:rPr>
          <w:fldChar w:fldCharType="separate"/>
        </w:r>
        <w:r w:rsidR="00A2710C">
          <w:rPr>
            <w:noProof/>
            <w:webHidden/>
          </w:rPr>
          <w:t>133</w:t>
        </w:r>
        <w:r>
          <w:rPr>
            <w:noProof/>
            <w:webHidden/>
          </w:rPr>
          <w:fldChar w:fldCharType="end"/>
        </w:r>
      </w:hyperlink>
    </w:p>
    <w:p w14:paraId="73F3FAC3" w14:textId="599E09F6"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r:id="rId25" w:anchor="_Toc39880713" w:history="1">
        <w:r w:rsidRPr="00EF42BC">
          <w:rPr>
            <w:rStyle w:val="Hyperlink"/>
            <w:noProof/>
          </w:rPr>
          <w:t>Figure 62: Double Sided Double Overlap Weld</w:t>
        </w:r>
        <w:r>
          <w:rPr>
            <w:noProof/>
            <w:webHidden/>
          </w:rPr>
          <w:tab/>
        </w:r>
        <w:r>
          <w:rPr>
            <w:noProof/>
            <w:webHidden/>
          </w:rPr>
          <w:fldChar w:fldCharType="begin"/>
        </w:r>
        <w:r>
          <w:rPr>
            <w:noProof/>
            <w:webHidden/>
          </w:rPr>
          <w:instrText xml:space="preserve"> PAGEREF _Toc39880713 \h </w:instrText>
        </w:r>
        <w:r>
          <w:rPr>
            <w:noProof/>
            <w:webHidden/>
          </w:rPr>
        </w:r>
        <w:r>
          <w:rPr>
            <w:noProof/>
            <w:webHidden/>
          </w:rPr>
          <w:fldChar w:fldCharType="separate"/>
        </w:r>
        <w:r w:rsidR="00A2710C">
          <w:rPr>
            <w:noProof/>
            <w:webHidden/>
          </w:rPr>
          <w:t>133</w:t>
        </w:r>
        <w:r>
          <w:rPr>
            <w:noProof/>
            <w:webHidden/>
          </w:rPr>
          <w:fldChar w:fldCharType="end"/>
        </w:r>
      </w:hyperlink>
    </w:p>
    <w:p w14:paraId="71E7F11D" w14:textId="1E478C15"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r:id="rId26" w:anchor="_Toc39880714" w:history="1">
        <w:r w:rsidRPr="00EF42BC">
          <w:rPr>
            <w:rStyle w:val="Hyperlink"/>
            <w:noProof/>
          </w:rPr>
          <w:t>Figure 63: Parameters of Double Sided Double Overlap Weld</w:t>
        </w:r>
        <w:r>
          <w:rPr>
            <w:noProof/>
            <w:webHidden/>
          </w:rPr>
          <w:tab/>
        </w:r>
        <w:r>
          <w:rPr>
            <w:noProof/>
            <w:webHidden/>
          </w:rPr>
          <w:fldChar w:fldCharType="begin"/>
        </w:r>
        <w:r>
          <w:rPr>
            <w:noProof/>
            <w:webHidden/>
          </w:rPr>
          <w:instrText xml:space="preserve"> PAGEREF _Toc39880714 \h </w:instrText>
        </w:r>
        <w:r>
          <w:rPr>
            <w:noProof/>
            <w:webHidden/>
          </w:rPr>
        </w:r>
        <w:r>
          <w:rPr>
            <w:noProof/>
            <w:webHidden/>
          </w:rPr>
          <w:fldChar w:fldCharType="separate"/>
        </w:r>
        <w:r w:rsidR="00A2710C">
          <w:rPr>
            <w:noProof/>
            <w:webHidden/>
          </w:rPr>
          <w:t>134</w:t>
        </w:r>
        <w:r>
          <w:rPr>
            <w:noProof/>
            <w:webHidden/>
          </w:rPr>
          <w:fldChar w:fldCharType="end"/>
        </w:r>
      </w:hyperlink>
    </w:p>
    <w:p w14:paraId="6A19E37D" w14:textId="5A297518"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r:id="rId27" w:anchor="_Toc39880715" w:history="1">
        <w:r w:rsidRPr="00EF42BC">
          <w:rPr>
            <w:rStyle w:val="Hyperlink"/>
            <w:noProof/>
          </w:rPr>
          <w:t>Figure 64: Y-Joint Sheet Layout</w:t>
        </w:r>
        <w:r>
          <w:rPr>
            <w:noProof/>
            <w:webHidden/>
          </w:rPr>
          <w:tab/>
        </w:r>
        <w:r>
          <w:rPr>
            <w:noProof/>
            <w:webHidden/>
          </w:rPr>
          <w:fldChar w:fldCharType="begin"/>
        </w:r>
        <w:r>
          <w:rPr>
            <w:noProof/>
            <w:webHidden/>
          </w:rPr>
          <w:instrText xml:space="preserve"> PAGEREF _Toc39880715 \h </w:instrText>
        </w:r>
        <w:r>
          <w:rPr>
            <w:noProof/>
            <w:webHidden/>
          </w:rPr>
        </w:r>
        <w:r>
          <w:rPr>
            <w:noProof/>
            <w:webHidden/>
          </w:rPr>
          <w:fldChar w:fldCharType="separate"/>
        </w:r>
        <w:r w:rsidR="00A2710C">
          <w:rPr>
            <w:noProof/>
            <w:webHidden/>
          </w:rPr>
          <w:t>137</w:t>
        </w:r>
        <w:r>
          <w:rPr>
            <w:noProof/>
            <w:webHidden/>
          </w:rPr>
          <w:fldChar w:fldCharType="end"/>
        </w:r>
      </w:hyperlink>
    </w:p>
    <w:p w14:paraId="7E391949" w14:textId="157C1E04"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r:id="rId28" w:anchor="_Toc39880716" w:history="1">
        <w:r w:rsidRPr="00EF42BC">
          <w:rPr>
            <w:rStyle w:val="Hyperlink"/>
            <w:noProof/>
          </w:rPr>
          <w:t>Figure 65: Parameters of Y-Joint Weld</w:t>
        </w:r>
        <w:r>
          <w:rPr>
            <w:noProof/>
            <w:webHidden/>
          </w:rPr>
          <w:tab/>
        </w:r>
        <w:r>
          <w:rPr>
            <w:noProof/>
            <w:webHidden/>
          </w:rPr>
          <w:fldChar w:fldCharType="begin"/>
        </w:r>
        <w:r>
          <w:rPr>
            <w:noProof/>
            <w:webHidden/>
          </w:rPr>
          <w:instrText xml:space="preserve"> PAGEREF _Toc39880716 \h </w:instrText>
        </w:r>
        <w:r>
          <w:rPr>
            <w:noProof/>
            <w:webHidden/>
          </w:rPr>
        </w:r>
        <w:r>
          <w:rPr>
            <w:noProof/>
            <w:webHidden/>
          </w:rPr>
          <w:fldChar w:fldCharType="separate"/>
        </w:r>
        <w:r w:rsidR="00A2710C">
          <w:rPr>
            <w:noProof/>
            <w:webHidden/>
          </w:rPr>
          <w:t>137</w:t>
        </w:r>
        <w:r>
          <w:rPr>
            <w:noProof/>
            <w:webHidden/>
          </w:rPr>
          <w:fldChar w:fldCharType="end"/>
        </w:r>
      </w:hyperlink>
    </w:p>
    <w:p w14:paraId="6F8BEE6B" w14:textId="4C621510"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r:id="rId29" w:anchor="_Toc39880717" w:history="1">
        <w:r w:rsidRPr="00EF42BC">
          <w:rPr>
            <w:rStyle w:val="Hyperlink"/>
            <w:noProof/>
          </w:rPr>
          <w:t>Figure 66: K-Joint Sheet Layout</w:t>
        </w:r>
        <w:r>
          <w:rPr>
            <w:noProof/>
            <w:webHidden/>
          </w:rPr>
          <w:tab/>
        </w:r>
        <w:r>
          <w:rPr>
            <w:noProof/>
            <w:webHidden/>
          </w:rPr>
          <w:fldChar w:fldCharType="begin"/>
        </w:r>
        <w:r>
          <w:rPr>
            <w:noProof/>
            <w:webHidden/>
          </w:rPr>
          <w:instrText xml:space="preserve"> PAGEREF _Toc39880717 \h </w:instrText>
        </w:r>
        <w:r>
          <w:rPr>
            <w:noProof/>
            <w:webHidden/>
          </w:rPr>
        </w:r>
        <w:r>
          <w:rPr>
            <w:noProof/>
            <w:webHidden/>
          </w:rPr>
          <w:fldChar w:fldCharType="separate"/>
        </w:r>
        <w:r w:rsidR="00A2710C">
          <w:rPr>
            <w:noProof/>
            <w:webHidden/>
          </w:rPr>
          <w:t>140</w:t>
        </w:r>
        <w:r>
          <w:rPr>
            <w:noProof/>
            <w:webHidden/>
          </w:rPr>
          <w:fldChar w:fldCharType="end"/>
        </w:r>
      </w:hyperlink>
    </w:p>
    <w:p w14:paraId="66466419" w14:textId="3F738504"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r:id="rId30" w:anchor="_Toc39880718" w:history="1">
        <w:r w:rsidRPr="00EF42BC">
          <w:rPr>
            <w:rStyle w:val="Hyperlink"/>
            <w:noProof/>
          </w:rPr>
          <w:t>Figure 67: Parameters of K-Joint Weld</w:t>
        </w:r>
        <w:r>
          <w:rPr>
            <w:noProof/>
            <w:webHidden/>
          </w:rPr>
          <w:tab/>
        </w:r>
        <w:r>
          <w:rPr>
            <w:noProof/>
            <w:webHidden/>
          </w:rPr>
          <w:fldChar w:fldCharType="begin"/>
        </w:r>
        <w:r>
          <w:rPr>
            <w:noProof/>
            <w:webHidden/>
          </w:rPr>
          <w:instrText xml:space="preserve"> PAGEREF _Toc39880718 \h </w:instrText>
        </w:r>
        <w:r>
          <w:rPr>
            <w:noProof/>
            <w:webHidden/>
          </w:rPr>
        </w:r>
        <w:r>
          <w:rPr>
            <w:noProof/>
            <w:webHidden/>
          </w:rPr>
          <w:fldChar w:fldCharType="separate"/>
        </w:r>
        <w:r w:rsidR="00A2710C">
          <w:rPr>
            <w:noProof/>
            <w:webHidden/>
          </w:rPr>
          <w:t>140</w:t>
        </w:r>
        <w:r>
          <w:rPr>
            <w:noProof/>
            <w:webHidden/>
          </w:rPr>
          <w:fldChar w:fldCharType="end"/>
        </w:r>
      </w:hyperlink>
    </w:p>
    <w:p w14:paraId="357AFC35" w14:textId="412862FE"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r:id="rId31" w:anchor="_Toc39880719" w:history="1">
        <w:r w:rsidRPr="00EF42BC">
          <w:rPr>
            <w:rStyle w:val="Hyperlink"/>
            <w:noProof/>
          </w:rPr>
          <w:t>Figure 68: Cruciform Joint Sheet Layout</w:t>
        </w:r>
        <w:r>
          <w:rPr>
            <w:noProof/>
            <w:webHidden/>
          </w:rPr>
          <w:tab/>
        </w:r>
        <w:r>
          <w:rPr>
            <w:noProof/>
            <w:webHidden/>
          </w:rPr>
          <w:fldChar w:fldCharType="begin"/>
        </w:r>
        <w:r>
          <w:rPr>
            <w:noProof/>
            <w:webHidden/>
          </w:rPr>
          <w:instrText xml:space="preserve"> PAGEREF _Toc39880719 \h </w:instrText>
        </w:r>
        <w:r>
          <w:rPr>
            <w:noProof/>
            <w:webHidden/>
          </w:rPr>
        </w:r>
        <w:r>
          <w:rPr>
            <w:noProof/>
            <w:webHidden/>
          </w:rPr>
          <w:fldChar w:fldCharType="separate"/>
        </w:r>
        <w:r w:rsidR="00A2710C">
          <w:rPr>
            <w:noProof/>
            <w:webHidden/>
          </w:rPr>
          <w:t>144</w:t>
        </w:r>
        <w:r>
          <w:rPr>
            <w:noProof/>
            <w:webHidden/>
          </w:rPr>
          <w:fldChar w:fldCharType="end"/>
        </w:r>
      </w:hyperlink>
    </w:p>
    <w:p w14:paraId="4A2A5106" w14:textId="2038F6C8"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r:id="rId32" w:anchor="_Toc39880720" w:history="1">
        <w:r w:rsidRPr="00EF42BC">
          <w:rPr>
            <w:rStyle w:val="Hyperlink"/>
            <w:noProof/>
          </w:rPr>
          <w:t>Figure 69: Parameters of Cruciform Joint</w:t>
        </w:r>
        <w:r>
          <w:rPr>
            <w:noProof/>
            <w:webHidden/>
          </w:rPr>
          <w:tab/>
        </w:r>
        <w:r>
          <w:rPr>
            <w:noProof/>
            <w:webHidden/>
          </w:rPr>
          <w:fldChar w:fldCharType="begin"/>
        </w:r>
        <w:r>
          <w:rPr>
            <w:noProof/>
            <w:webHidden/>
          </w:rPr>
          <w:instrText xml:space="preserve"> PAGEREF _Toc39880720 \h </w:instrText>
        </w:r>
        <w:r>
          <w:rPr>
            <w:noProof/>
            <w:webHidden/>
          </w:rPr>
        </w:r>
        <w:r>
          <w:rPr>
            <w:noProof/>
            <w:webHidden/>
          </w:rPr>
          <w:fldChar w:fldCharType="separate"/>
        </w:r>
        <w:r w:rsidR="00A2710C">
          <w:rPr>
            <w:noProof/>
            <w:webHidden/>
          </w:rPr>
          <w:t>144</w:t>
        </w:r>
        <w:r>
          <w:rPr>
            <w:noProof/>
            <w:webHidden/>
          </w:rPr>
          <w:fldChar w:fldCharType="end"/>
        </w:r>
      </w:hyperlink>
    </w:p>
    <w:p w14:paraId="54732FDD" w14:textId="35BBF1A4"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r:id="rId33" w:anchor="_Toc39880721" w:history="1">
        <w:r w:rsidRPr="00EF42BC">
          <w:rPr>
            <w:rStyle w:val="Hyperlink"/>
            <w:noProof/>
          </w:rPr>
          <w:t>Figure 70: Flared Joint Sheet Layout</w:t>
        </w:r>
        <w:r>
          <w:rPr>
            <w:noProof/>
            <w:webHidden/>
          </w:rPr>
          <w:tab/>
        </w:r>
        <w:r>
          <w:rPr>
            <w:noProof/>
            <w:webHidden/>
          </w:rPr>
          <w:fldChar w:fldCharType="begin"/>
        </w:r>
        <w:r>
          <w:rPr>
            <w:noProof/>
            <w:webHidden/>
          </w:rPr>
          <w:instrText xml:space="preserve"> PAGEREF _Toc39880721 \h </w:instrText>
        </w:r>
        <w:r>
          <w:rPr>
            <w:noProof/>
            <w:webHidden/>
          </w:rPr>
        </w:r>
        <w:r>
          <w:rPr>
            <w:noProof/>
            <w:webHidden/>
          </w:rPr>
          <w:fldChar w:fldCharType="separate"/>
        </w:r>
        <w:r w:rsidR="00A2710C">
          <w:rPr>
            <w:noProof/>
            <w:webHidden/>
          </w:rPr>
          <w:t>147</w:t>
        </w:r>
        <w:r>
          <w:rPr>
            <w:noProof/>
            <w:webHidden/>
          </w:rPr>
          <w:fldChar w:fldCharType="end"/>
        </w:r>
      </w:hyperlink>
    </w:p>
    <w:p w14:paraId="62002592" w14:textId="46CDE7A1"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r:id="rId34" w:anchor="_Toc39880722" w:history="1">
        <w:r w:rsidRPr="00EF42BC">
          <w:rPr>
            <w:rStyle w:val="Hyperlink"/>
            <w:noProof/>
          </w:rPr>
          <w:t>Figure 71: Parameters of Flared Joint Weld</w:t>
        </w:r>
        <w:r>
          <w:rPr>
            <w:noProof/>
            <w:webHidden/>
          </w:rPr>
          <w:tab/>
        </w:r>
        <w:r>
          <w:rPr>
            <w:noProof/>
            <w:webHidden/>
          </w:rPr>
          <w:fldChar w:fldCharType="begin"/>
        </w:r>
        <w:r>
          <w:rPr>
            <w:noProof/>
            <w:webHidden/>
          </w:rPr>
          <w:instrText xml:space="preserve"> PAGEREF _Toc39880722 \h </w:instrText>
        </w:r>
        <w:r>
          <w:rPr>
            <w:noProof/>
            <w:webHidden/>
          </w:rPr>
        </w:r>
        <w:r>
          <w:rPr>
            <w:noProof/>
            <w:webHidden/>
          </w:rPr>
          <w:fldChar w:fldCharType="separate"/>
        </w:r>
        <w:r w:rsidR="00A2710C">
          <w:rPr>
            <w:noProof/>
            <w:webHidden/>
          </w:rPr>
          <w:t>148</w:t>
        </w:r>
        <w:r>
          <w:rPr>
            <w:noProof/>
            <w:webHidden/>
          </w:rPr>
          <w:fldChar w:fldCharType="end"/>
        </w:r>
      </w:hyperlink>
    </w:p>
    <w:p w14:paraId="3AAE4EA5" w14:textId="684F9F65"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723" w:history="1">
        <w:r w:rsidRPr="00EF42BC">
          <w:rPr>
            <w:rStyle w:val="Hyperlink"/>
            <w:noProof/>
          </w:rPr>
          <w:t>Figure 76: The Three Regions of a Hemming</w:t>
        </w:r>
        <w:r>
          <w:rPr>
            <w:noProof/>
            <w:webHidden/>
          </w:rPr>
          <w:tab/>
        </w:r>
        <w:r>
          <w:rPr>
            <w:noProof/>
            <w:webHidden/>
          </w:rPr>
          <w:fldChar w:fldCharType="begin"/>
        </w:r>
        <w:r>
          <w:rPr>
            <w:noProof/>
            <w:webHidden/>
          </w:rPr>
          <w:instrText xml:space="preserve"> PAGEREF _Toc39880723 \h </w:instrText>
        </w:r>
        <w:r>
          <w:rPr>
            <w:noProof/>
            <w:webHidden/>
          </w:rPr>
        </w:r>
        <w:r>
          <w:rPr>
            <w:noProof/>
            <w:webHidden/>
          </w:rPr>
          <w:fldChar w:fldCharType="separate"/>
        </w:r>
        <w:r w:rsidR="00A2710C">
          <w:rPr>
            <w:noProof/>
            <w:webHidden/>
          </w:rPr>
          <w:t>151</w:t>
        </w:r>
        <w:r>
          <w:rPr>
            <w:noProof/>
            <w:webHidden/>
          </w:rPr>
          <w:fldChar w:fldCharType="end"/>
        </w:r>
      </w:hyperlink>
    </w:p>
    <w:p w14:paraId="4C0BEC67" w14:textId="6C6F4C81"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724" w:history="1">
        <w:r w:rsidRPr="00EF42BC">
          <w:rPr>
            <w:rStyle w:val="Hyperlink"/>
            <w:noProof/>
          </w:rPr>
          <w:t>Figure 77: Path Changes and Width Changes in Hemming Flanges</w:t>
        </w:r>
        <w:r>
          <w:rPr>
            <w:noProof/>
            <w:webHidden/>
          </w:rPr>
          <w:tab/>
        </w:r>
        <w:r>
          <w:rPr>
            <w:noProof/>
            <w:webHidden/>
          </w:rPr>
          <w:fldChar w:fldCharType="begin"/>
        </w:r>
        <w:r>
          <w:rPr>
            <w:noProof/>
            <w:webHidden/>
          </w:rPr>
          <w:instrText xml:space="preserve"> PAGEREF _Toc39880724 \h </w:instrText>
        </w:r>
        <w:r>
          <w:rPr>
            <w:noProof/>
            <w:webHidden/>
          </w:rPr>
        </w:r>
        <w:r>
          <w:rPr>
            <w:noProof/>
            <w:webHidden/>
          </w:rPr>
          <w:fldChar w:fldCharType="separate"/>
        </w:r>
        <w:r w:rsidR="00A2710C">
          <w:rPr>
            <w:noProof/>
            <w:webHidden/>
          </w:rPr>
          <w:t>152</w:t>
        </w:r>
        <w:r>
          <w:rPr>
            <w:noProof/>
            <w:webHidden/>
          </w:rPr>
          <w:fldChar w:fldCharType="end"/>
        </w:r>
      </w:hyperlink>
    </w:p>
    <w:p w14:paraId="00790ACE" w14:textId="45246856"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725" w:history="1">
        <w:r w:rsidRPr="00EF42BC">
          <w:rPr>
            <w:rStyle w:val="Hyperlink"/>
            <w:noProof/>
          </w:rPr>
          <w:t>Figure 78: Adhesive Path Differs from Root Path</w:t>
        </w:r>
        <w:r>
          <w:rPr>
            <w:noProof/>
            <w:webHidden/>
          </w:rPr>
          <w:tab/>
        </w:r>
        <w:r>
          <w:rPr>
            <w:noProof/>
            <w:webHidden/>
          </w:rPr>
          <w:fldChar w:fldCharType="begin"/>
        </w:r>
        <w:r>
          <w:rPr>
            <w:noProof/>
            <w:webHidden/>
          </w:rPr>
          <w:instrText xml:space="preserve"> PAGEREF _Toc39880725 \h </w:instrText>
        </w:r>
        <w:r>
          <w:rPr>
            <w:noProof/>
            <w:webHidden/>
          </w:rPr>
        </w:r>
        <w:r>
          <w:rPr>
            <w:noProof/>
            <w:webHidden/>
          </w:rPr>
          <w:fldChar w:fldCharType="separate"/>
        </w:r>
        <w:r w:rsidR="00A2710C">
          <w:rPr>
            <w:noProof/>
            <w:webHidden/>
          </w:rPr>
          <w:t>152</w:t>
        </w:r>
        <w:r>
          <w:rPr>
            <w:noProof/>
            <w:webHidden/>
          </w:rPr>
          <w:fldChar w:fldCharType="end"/>
        </w:r>
      </w:hyperlink>
    </w:p>
    <w:p w14:paraId="3EA03D14" w14:textId="07F4E6E2"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726" w:history="1">
        <w:r w:rsidRPr="00EF42BC">
          <w:rPr>
            <w:rStyle w:val="Hyperlink"/>
            <w:noProof/>
          </w:rPr>
          <w:t>Figure 79: Reinforcements need to be considered as Part of the Inner Panel</w:t>
        </w:r>
        <w:r>
          <w:rPr>
            <w:noProof/>
            <w:webHidden/>
          </w:rPr>
          <w:tab/>
        </w:r>
        <w:r>
          <w:rPr>
            <w:noProof/>
            <w:webHidden/>
          </w:rPr>
          <w:fldChar w:fldCharType="begin"/>
        </w:r>
        <w:r>
          <w:rPr>
            <w:noProof/>
            <w:webHidden/>
          </w:rPr>
          <w:instrText xml:space="preserve"> PAGEREF _Toc39880726 \h </w:instrText>
        </w:r>
        <w:r>
          <w:rPr>
            <w:noProof/>
            <w:webHidden/>
          </w:rPr>
        </w:r>
        <w:r>
          <w:rPr>
            <w:noProof/>
            <w:webHidden/>
          </w:rPr>
          <w:fldChar w:fldCharType="separate"/>
        </w:r>
        <w:r w:rsidR="00A2710C">
          <w:rPr>
            <w:noProof/>
            <w:webHidden/>
          </w:rPr>
          <w:t>152</w:t>
        </w:r>
        <w:r>
          <w:rPr>
            <w:noProof/>
            <w:webHidden/>
          </w:rPr>
          <w:fldChar w:fldCharType="end"/>
        </w:r>
      </w:hyperlink>
    </w:p>
    <w:p w14:paraId="2454039B" w14:textId="0A8DAF3F"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727" w:history="1">
        <w:r w:rsidRPr="00EF42BC">
          <w:rPr>
            <w:rStyle w:val="Hyperlink"/>
            <w:noProof/>
          </w:rPr>
          <w:t>Figure 80: Sequence without margin</w:t>
        </w:r>
        <w:r>
          <w:rPr>
            <w:noProof/>
            <w:webHidden/>
          </w:rPr>
          <w:tab/>
        </w:r>
        <w:r>
          <w:rPr>
            <w:noProof/>
            <w:webHidden/>
          </w:rPr>
          <w:fldChar w:fldCharType="begin"/>
        </w:r>
        <w:r>
          <w:rPr>
            <w:noProof/>
            <w:webHidden/>
          </w:rPr>
          <w:instrText xml:space="preserve"> PAGEREF _Toc39880727 \h </w:instrText>
        </w:r>
        <w:r>
          <w:rPr>
            <w:noProof/>
            <w:webHidden/>
          </w:rPr>
        </w:r>
        <w:r>
          <w:rPr>
            <w:noProof/>
            <w:webHidden/>
          </w:rPr>
          <w:fldChar w:fldCharType="separate"/>
        </w:r>
        <w:r w:rsidR="00A2710C">
          <w:rPr>
            <w:noProof/>
            <w:webHidden/>
          </w:rPr>
          <w:t>155</w:t>
        </w:r>
        <w:r>
          <w:rPr>
            <w:noProof/>
            <w:webHidden/>
          </w:rPr>
          <w:fldChar w:fldCharType="end"/>
        </w:r>
      </w:hyperlink>
    </w:p>
    <w:p w14:paraId="461B205C" w14:textId="2DC4756B"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728" w:history="1">
        <w:r w:rsidRPr="00EF42BC">
          <w:rPr>
            <w:rStyle w:val="Hyperlink"/>
            <w:noProof/>
          </w:rPr>
          <w:t>Figure 81: Sequence with margin and spacing</w:t>
        </w:r>
        <w:r>
          <w:rPr>
            <w:noProof/>
            <w:webHidden/>
          </w:rPr>
          <w:tab/>
        </w:r>
        <w:r>
          <w:rPr>
            <w:noProof/>
            <w:webHidden/>
          </w:rPr>
          <w:fldChar w:fldCharType="begin"/>
        </w:r>
        <w:r>
          <w:rPr>
            <w:noProof/>
            <w:webHidden/>
          </w:rPr>
          <w:instrText xml:space="preserve"> PAGEREF _Toc39880728 \h </w:instrText>
        </w:r>
        <w:r>
          <w:rPr>
            <w:noProof/>
            <w:webHidden/>
          </w:rPr>
        </w:r>
        <w:r>
          <w:rPr>
            <w:noProof/>
            <w:webHidden/>
          </w:rPr>
          <w:fldChar w:fldCharType="separate"/>
        </w:r>
        <w:r w:rsidR="00A2710C">
          <w:rPr>
            <w:noProof/>
            <w:webHidden/>
          </w:rPr>
          <w:t>155</w:t>
        </w:r>
        <w:r>
          <w:rPr>
            <w:noProof/>
            <w:webHidden/>
          </w:rPr>
          <w:fldChar w:fldCharType="end"/>
        </w:r>
      </w:hyperlink>
    </w:p>
    <w:p w14:paraId="19B5351A" w14:textId="013AE128"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729" w:history="1">
        <w:r w:rsidRPr="00EF42BC">
          <w:rPr>
            <w:rStyle w:val="Hyperlink"/>
            <w:noProof/>
          </w:rPr>
          <w:t>Figure 82: Margin relaxation</w:t>
        </w:r>
        <w:r>
          <w:rPr>
            <w:noProof/>
            <w:webHidden/>
          </w:rPr>
          <w:tab/>
        </w:r>
        <w:r>
          <w:rPr>
            <w:noProof/>
            <w:webHidden/>
          </w:rPr>
          <w:fldChar w:fldCharType="begin"/>
        </w:r>
        <w:r>
          <w:rPr>
            <w:noProof/>
            <w:webHidden/>
          </w:rPr>
          <w:instrText xml:space="preserve"> PAGEREF _Toc39880729 \h </w:instrText>
        </w:r>
        <w:r>
          <w:rPr>
            <w:noProof/>
            <w:webHidden/>
          </w:rPr>
        </w:r>
        <w:r>
          <w:rPr>
            <w:noProof/>
            <w:webHidden/>
          </w:rPr>
          <w:fldChar w:fldCharType="separate"/>
        </w:r>
        <w:r w:rsidR="00A2710C">
          <w:rPr>
            <w:noProof/>
            <w:webHidden/>
          </w:rPr>
          <w:t>156</w:t>
        </w:r>
        <w:r>
          <w:rPr>
            <w:noProof/>
            <w:webHidden/>
          </w:rPr>
          <w:fldChar w:fldCharType="end"/>
        </w:r>
      </w:hyperlink>
    </w:p>
    <w:p w14:paraId="57C2EB74" w14:textId="06FFE15E"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730" w:history="1">
        <w:r w:rsidRPr="00EF42BC">
          <w:rPr>
            <w:rStyle w:val="Hyperlink"/>
            <w:noProof/>
          </w:rPr>
          <w:t>Figure 83: Spacing relaxation</w:t>
        </w:r>
        <w:r>
          <w:rPr>
            <w:noProof/>
            <w:webHidden/>
          </w:rPr>
          <w:tab/>
        </w:r>
        <w:r>
          <w:rPr>
            <w:noProof/>
            <w:webHidden/>
          </w:rPr>
          <w:fldChar w:fldCharType="begin"/>
        </w:r>
        <w:r>
          <w:rPr>
            <w:noProof/>
            <w:webHidden/>
          </w:rPr>
          <w:instrText xml:space="preserve"> PAGEREF _Toc39880730 \h </w:instrText>
        </w:r>
        <w:r>
          <w:rPr>
            <w:noProof/>
            <w:webHidden/>
          </w:rPr>
        </w:r>
        <w:r>
          <w:rPr>
            <w:noProof/>
            <w:webHidden/>
          </w:rPr>
          <w:fldChar w:fldCharType="separate"/>
        </w:r>
        <w:r w:rsidR="00A2710C">
          <w:rPr>
            <w:noProof/>
            <w:webHidden/>
          </w:rPr>
          <w:t>156</w:t>
        </w:r>
        <w:r>
          <w:rPr>
            <w:noProof/>
            <w:webHidden/>
          </w:rPr>
          <w:fldChar w:fldCharType="end"/>
        </w:r>
      </w:hyperlink>
    </w:p>
    <w:p w14:paraId="6BCFA624" w14:textId="34899BFF"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731" w:history="1">
        <w:r w:rsidRPr="00EF42BC">
          <w:rPr>
            <w:rStyle w:val="Hyperlink"/>
            <w:noProof/>
          </w:rPr>
          <w:t>Figure 84: Picture of an adhesive face</w:t>
        </w:r>
        <w:r>
          <w:rPr>
            <w:noProof/>
            <w:webHidden/>
          </w:rPr>
          <w:tab/>
        </w:r>
        <w:r>
          <w:rPr>
            <w:noProof/>
            <w:webHidden/>
          </w:rPr>
          <w:fldChar w:fldCharType="begin"/>
        </w:r>
        <w:r>
          <w:rPr>
            <w:noProof/>
            <w:webHidden/>
          </w:rPr>
          <w:instrText xml:space="preserve"> PAGEREF _Toc39880731 \h </w:instrText>
        </w:r>
        <w:r>
          <w:rPr>
            <w:noProof/>
            <w:webHidden/>
          </w:rPr>
        </w:r>
        <w:r>
          <w:rPr>
            <w:noProof/>
            <w:webHidden/>
          </w:rPr>
          <w:fldChar w:fldCharType="separate"/>
        </w:r>
        <w:r w:rsidR="00A2710C">
          <w:rPr>
            <w:noProof/>
            <w:webHidden/>
          </w:rPr>
          <w:t>161</w:t>
        </w:r>
        <w:r>
          <w:rPr>
            <w:noProof/>
            <w:webHidden/>
          </w:rPr>
          <w:fldChar w:fldCharType="end"/>
        </w:r>
      </w:hyperlink>
    </w:p>
    <w:p w14:paraId="65DF9CB6" w14:textId="1825AD97" w:rsidR="007D5077" w:rsidRPr="007055D9" w:rsidRDefault="008D51C0" w:rsidP="007D5077">
      <w:r w:rsidRPr="007055D9">
        <w:fldChar w:fldCharType="end"/>
      </w:r>
    </w:p>
    <w:p w14:paraId="4E8BD09A" w14:textId="77777777" w:rsidR="00C63158" w:rsidRDefault="00C63158" w:rsidP="0028064E"/>
    <w:p w14:paraId="64CE7FA8" w14:textId="77777777" w:rsidR="00C63158" w:rsidRDefault="00C63158" w:rsidP="0028064E"/>
    <w:p w14:paraId="61043675" w14:textId="77777777" w:rsidR="00996CC5" w:rsidRDefault="00996CC5">
      <w:pPr>
        <w:spacing w:after="0"/>
        <w:rPr>
          <w:rStyle w:val="FormatvorlageLiteraturverzeichnis20ptFettZchn"/>
          <w:bCs w:val="0"/>
          <w:iCs w:val="0"/>
        </w:rPr>
      </w:pPr>
      <w:r>
        <w:rPr>
          <w:rStyle w:val="FormatvorlageLiteraturverzeichnis20ptFettZchn"/>
        </w:rPr>
        <w:br w:type="page"/>
      </w:r>
    </w:p>
    <w:p w14:paraId="79AA0BF4" w14:textId="77777777" w:rsidR="00C63158" w:rsidRPr="00226A3F" w:rsidRDefault="00C63158" w:rsidP="00C63158">
      <w:pPr>
        <w:pStyle w:val="Literaturverzeichnis"/>
        <w:keepNext/>
        <w:ind w:left="0" w:firstLine="0"/>
        <w:rPr>
          <w:rStyle w:val="FormatvorlageLiteraturverzeichnis20ptFettZchn"/>
        </w:rPr>
      </w:pPr>
      <w:r w:rsidRPr="00226A3F">
        <w:rPr>
          <w:rStyle w:val="FormatvorlageLiteraturverzeichnis20ptFettZchn"/>
        </w:rPr>
        <w:lastRenderedPageBreak/>
        <w:t xml:space="preserve">List of </w:t>
      </w:r>
      <w:r>
        <w:rPr>
          <w:rStyle w:val="FormatvorlageLiteraturverzeichnis20ptFettZchn"/>
        </w:rPr>
        <w:t>Table</w:t>
      </w:r>
      <w:r w:rsidRPr="00226A3F">
        <w:rPr>
          <w:rStyle w:val="FormatvorlageLiteraturverzeichnis20ptFettZchn"/>
        </w:rPr>
        <w:t>s</w:t>
      </w:r>
    </w:p>
    <w:p w14:paraId="7B600B59" w14:textId="0C748948" w:rsidR="005125B1" w:rsidRDefault="007C39C1">
      <w:pPr>
        <w:pStyle w:val="Abbildungsverzeichnis"/>
        <w:tabs>
          <w:tab w:val="right" w:leader="dot" w:pos="9060"/>
        </w:tabs>
        <w:rPr>
          <w:rFonts w:asciiTheme="minorHAnsi" w:eastAsiaTheme="minorEastAsia" w:hAnsiTheme="minorHAnsi" w:cstheme="minorBidi"/>
          <w:noProof/>
          <w:szCs w:val="22"/>
          <w:lang w:val="de-DE"/>
        </w:rPr>
      </w:pPr>
      <w:r>
        <w:fldChar w:fldCharType="begin"/>
      </w:r>
      <w:r>
        <w:instrText xml:space="preserve"> TOC \h \z \c "Table" </w:instrText>
      </w:r>
      <w:r>
        <w:fldChar w:fldCharType="separate"/>
      </w:r>
      <w:hyperlink w:anchor="_Toc39880732" w:history="1">
        <w:r w:rsidR="005125B1" w:rsidRPr="006B348C">
          <w:rPr>
            <w:rStyle w:val="Hyperlink"/>
            <w:noProof/>
          </w:rPr>
          <w:t xml:space="preserve">Table 1: Nested elements of element </w:t>
        </w:r>
        <w:r w:rsidR="005125B1" w:rsidRPr="006B348C">
          <w:rPr>
            <w:rStyle w:val="Hyperlink"/>
            <w:rFonts w:ascii="Courier New" w:hAnsi="Courier New" w:cs="Courier New"/>
            <w:i/>
            <w:noProof/>
          </w:rPr>
          <w:t>&lt;xmcf/&gt;</w:t>
        </w:r>
        <w:r w:rsidR="005125B1">
          <w:rPr>
            <w:noProof/>
            <w:webHidden/>
          </w:rPr>
          <w:tab/>
        </w:r>
        <w:r w:rsidR="005125B1">
          <w:rPr>
            <w:noProof/>
            <w:webHidden/>
          </w:rPr>
          <w:fldChar w:fldCharType="begin"/>
        </w:r>
        <w:r w:rsidR="005125B1">
          <w:rPr>
            <w:noProof/>
            <w:webHidden/>
          </w:rPr>
          <w:instrText xml:space="preserve"> PAGEREF _Toc39880732 \h </w:instrText>
        </w:r>
        <w:r w:rsidR="005125B1">
          <w:rPr>
            <w:noProof/>
            <w:webHidden/>
          </w:rPr>
        </w:r>
        <w:r w:rsidR="005125B1">
          <w:rPr>
            <w:noProof/>
            <w:webHidden/>
          </w:rPr>
          <w:fldChar w:fldCharType="separate"/>
        </w:r>
        <w:r w:rsidR="00A2710C">
          <w:rPr>
            <w:noProof/>
            <w:webHidden/>
          </w:rPr>
          <w:t>30</w:t>
        </w:r>
        <w:r w:rsidR="005125B1">
          <w:rPr>
            <w:noProof/>
            <w:webHidden/>
          </w:rPr>
          <w:fldChar w:fldCharType="end"/>
        </w:r>
      </w:hyperlink>
    </w:p>
    <w:p w14:paraId="2EA05C34" w14:textId="77FCA5B8"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733" w:history="1">
        <w:r w:rsidRPr="006B348C">
          <w:rPr>
            <w:rStyle w:val="Hyperlink"/>
            <w:noProof/>
          </w:rPr>
          <w:t>Table 2: XML-specification of</w:t>
        </w:r>
        <w:r w:rsidRPr="006B348C">
          <w:rPr>
            <w:rStyle w:val="Hyperlink"/>
            <w:i/>
            <w:noProof/>
          </w:rPr>
          <w:t xml:space="preserve"> </w:t>
        </w:r>
        <w:r w:rsidRPr="006B348C">
          <w:rPr>
            <w:rStyle w:val="Hyperlink"/>
            <w:rFonts w:ascii="Courier New" w:hAnsi="Courier New" w:cs="Courier New"/>
            <w:i/>
            <w:noProof/>
          </w:rPr>
          <w:t>&lt;units/&gt;</w:t>
        </w:r>
        <w:r>
          <w:rPr>
            <w:noProof/>
            <w:webHidden/>
          </w:rPr>
          <w:tab/>
        </w:r>
        <w:r>
          <w:rPr>
            <w:noProof/>
            <w:webHidden/>
          </w:rPr>
          <w:fldChar w:fldCharType="begin"/>
        </w:r>
        <w:r>
          <w:rPr>
            <w:noProof/>
            <w:webHidden/>
          </w:rPr>
          <w:instrText xml:space="preserve"> PAGEREF _Toc39880733 \h </w:instrText>
        </w:r>
        <w:r>
          <w:rPr>
            <w:noProof/>
            <w:webHidden/>
          </w:rPr>
        </w:r>
        <w:r>
          <w:rPr>
            <w:noProof/>
            <w:webHidden/>
          </w:rPr>
          <w:fldChar w:fldCharType="separate"/>
        </w:r>
        <w:r w:rsidR="00A2710C">
          <w:rPr>
            <w:noProof/>
            <w:webHidden/>
          </w:rPr>
          <w:t>31</w:t>
        </w:r>
        <w:r>
          <w:rPr>
            <w:noProof/>
            <w:webHidden/>
          </w:rPr>
          <w:fldChar w:fldCharType="end"/>
        </w:r>
      </w:hyperlink>
    </w:p>
    <w:p w14:paraId="58FE0EEE" w14:textId="5117FCC8"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734" w:history="1">
        <w:r w:rsidRPr="006B348C">
          <w:rPr>
            <w:rStyle w:val="Hyperlink"/>
            <w:noProof/>
          </w:rPr>
          <w:t xml:space="preserve">Table 3: XML-specification of </w:t>
        </w:r>
        <w:r w:rsidRPr="006B348C">
          <w:rPr>
            <w:rStyle w:val="Hyperlink"/>
            <w:rFonts w:ascii="Courier New" w:hAnsi="Courier New" w:cs="Courier New"/>
            <w:i/>
            <w:noProof/>
          </w:rPr>
          <w:t>&lt;appdata&gt;</w:t>
        </w:r>
        <w:r>
          <w:rPr>
            <w:noProof/>
            <w:webHidden/>
          </w:rPr>
          <w:tab/>
        </w:r>
        <w:r>
          <w:rPr>
            <w:noProof/>
            <w:webHidden/>
          </w:rPr>
          <w:fldChar w:fldCharType="begin"/>
        </w:r>
        <w:r>
          <w:rPr>
            <w:noProof/>
            <w:webHidden/>
          </w:rPr>
          <w:instrText xml:space="preserve"> PAGEREF _Toc39880734 \h </w:instrText>
        </w:r>
        <w:r>
          <w:rPr>
            <w:noProof/>
            <w:webHidden/>
          </w:rPr>
        </w:r>
        <w:r>
          <w:rPr>
            <w:noProof/>
            <w:webHidden/>
          </w:rPr>
          <w:fldChar w:fldCharType="separate"/>
        </w:r>
        <w:r w:rsidR="00A2710C">
          <w:rPr>
            <w:noProof/>
            <w:webHidden/>
          </w:rPr>
          <w:t>33</w:t>
        </w:r>
        <w:r>
          <w:rPr>
            <w:noProof/>
            <w:webHidden/>
          </w:rPr>
          <w:fldChar w:fldCharType="end"/>
        </w:r>
      </w:hyperlink>
    </w:p>
    <w:p w14:paraId="258FAAB6" w14:textId="3D4A36D0"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735" w:history="1">
        <w:r w:rsidRPr="006B348C">
          <w:rPr>
            <w:rStyle w:val="Hyperlink"/>
            <w:noProof/>
          </w:rPr>
          <w:t xml:space="preserve">Table 4: XML-specification of element </w:t>
        </w:r>
        <w:r w:rsidRPr="006B348C">
          <w:rPr>
            <w:rStyle w:val="Hyperlink"/>
            <w:rFonts w:ascii="Courier New" w:hAnsi="Courier New" w:cs="Courier New"/>
            <w:i/>
            <w:noProof/>
          </w:rPr>
          <w:t>&lt;femdata/&gt;</w:t>
        </w:r>
        <w:r>
          <w:rPr>
            <w:noProof/>
            <w:webHidden/>
          </w:rPr>
          <w:tab/>
        </w:r>
        <w:r>
          <w:rPr>
            <w:noProof/>
            <w:webHidden/>
          </w:rPr>
          <w:fldChar w:fldCharType="begin"/>
        </w:r>
        <w:r>
          <w:rPr>
            <w:noProof/>
            <w:webHidden/>
          </w:rPr>
          <w:instrText xml:space="preserve"> PAGEREF _Toc39880735 \h </w:instrText>
        </w:r>
        <w:r>
          <w:rPr>
            <w:noProof/>
            <w:webHidden/>
          </w:rPr>
        </w:r>
        <w:r>
          <w:rPr>
            <w:noProof/>
            <w:webHidden/>
          </w:rPr>
          <w:fldChar w:fldCharType="separate"/>
        </w:r>
        <w:r w:rsidR="00A2710C">
          <w:rPr>
            <w:noProof/>
            <w:webHidden/>
          </w:rPr>
          <w:t>35</w:t>
        </w:r>
        <w:r>
          <w:rPr>
            <w:noProof/>
            <w:webHidden/>
          </w:rPr>
          <w:fldChar w:fldCharType="end"/>
        </w:r>
      </w:hyperlink>
    </w:p>
    <w:p w14:paraId="1394D153" w14:textId="359B9C5C"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736" w:history="1">
        <w:r w:rsidRPr="006B348C">
          <w:rPr>
            <w:rStyle w:val="Hyperlink"/>
            <w:noProof/>
          </w:rPr>
          <w:t xml:space="preserve">Table 5: Nested elements of the child element of </w:t>
        </w:r>
        <w:r w:rsidRPr="006B348C">
          <w:rPr>
            <w:rStyle w:val="Hyperlink"/>
            <w:rFonts w:ascii="Courier New" w:hAnsi="Courier New" w:cs="Courier New"/>
            <w:i/>
            <w:noProof/>
          </w:rPr>
          <w:t>&lt;femdata/&gt;</w:t>
        </w:r>
        <w:r>
          <w:rPr>
            <w:noProof/>
            <w:webHidden/>
          </w:rPr>
          <w:tab/>
        </w:r>
        <w:r>
          <w:rPr>
            <w:noProof/>
            <w:webHidden/>
          </w:rPr>
          <w:fldChar w:fldCharType="begin"/>
        </w:r>
        <w:r>
          <w:rPr>
            <w:noProof/>
            <w:webHidden/>
          </w:rPr>
          <w:instrText xml:space="preserve"> PAGEREF _Toc39880736 \h </w:instrText>
        </w:r>
        <w:r>
          <w:rPr>
            <w:noProof/>
            <w:webHidden/>
          </w:rPr>
        </w:r>
        <w:r>
          <w:rPr>
            <w:noProof/>
            <w:webHidden/>
          </w:rPr>
          <w:fldChar w:fldCharType="separate"/>
        </w:r>
        <w:r w:rsidR="00A2710C">
          <w:rPr>
            <w:noProof/>
            <w:webHidden/>
          </w:rPr>
          <w:t>35</w:t>
        </w:r>
        <w:r>
          <w:rPr>
            <w:noProof/>
            <w:webHidden/>
          </w:rPr>
          <w:fldChar w:fldCharType="end"/>
        </w:r>
      </w:hyperlink>
    </w:p>
    <w:p w14:paraId="4F2F2263" w14:textId="42A08DEC"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737" w:history="1">
        <w:r w:rsidRPr="006B348C">
          <w:rPr>
            <w:rStyle w:val="Hyperlink"/>
            <w:noProof/>
          </w:rPr>
          <w:t xml:space="preserve">Table 6: Attributes of element </w:t>
        </w:r>
        <w:r w:rsidRPr="006B348C">
          <w:rPr>
            <w:rStyle w:val="Hyperlink"/>
            <w:rFonts w:ascii="Courier New" w:hAnsi="Courier New" w:cs="Courier New"/>
            <w:i/>
            <w:noProof/>
          </w:rPr>
          <w:t>&lt;connection_group/&gt;</w:t>
        </w:r>
        <w:r>
          <w:rPr>
            <w:noProof/>
            <w:webHidden/>
          </w:rPr>
          <w:tab/>
        </w:r>
        <w:r>
          <w:rPr>
            <w:noProof/>
            <w:webHidden/>
          </w:rPr>
          <w:fldChar w:fldCharType="begin"/>
        </w:r>
        <w:r>
          <w:rPr>
            <w:noProof/>
            <w:webHidden/>
          </w:rPr>
          <w:instrText xml:space="preserve"> PAGEREF _Toc39880737 \h </w:instrText>
        </w:r>
        <w:r>
          <w:rPr>
            <w:noProof/>
            <w:webHidden/>
          </w:rPr>
        </w:r>
        <w:r>
          <w:rPr>
            <w:noProof/>
            <w:webHidden/>
          </w:rPr>
          <w:fldChar w:fldCharType="separate"/>
        </w:r>
        <w:r w:rsidR="00A2710C">
          <w:rPr>
            <w:noProof/>
            <w:webHidden/>
          </w:rPr>
          <w:t>36</w:t>
        </w:r>
        <w:r>
          <w:rPr>
            <w:noProof/>
            <w:webHidden/>
          </w:rPr>
          <w:fldChar w:fldCharType="end"/>
        </w:r>
      </w:hyperlink>
    </w:p>
    <w:p w14:paraId="5E470382" w14:textId="2D073F73"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738" w:history="1">
        <w:r w:rsidRPr="006B348C">
          <w:rPr>
            <w:rStyle w:val="Hyperlink"/>
            <w:noProof/>
          </w:rPr>
          <w:t xml:space="preserve">Table 7: Nested elements of element </w:t>
        </w:r>
        <w:r w:rsidRPr="006B348C">
          <w:rPr>
            <w:rStyle w:val="Hyperlink"/>
            <w:rFonts w:ascii="Courier New" w:hAnsi="Courier New" w:cs="Courier New"/>
            <w:i/>
            <w:noProof/>
          </w:rPr>
          <w:t>&lt;connection_group/&gt;</w:t>
        </w:r>
        <w:r>
          <w:rPr>
            <w:noProof/>
            <w:webHidden/>
          </w:rPr>
          <w:tab/>
        </w:r>
        <w:r>
          <w:rPr>
            <w:noProof/>
            <w:webHidden/>
          </w:rPr>
          <w:fldChar w:fldCharType="begin"/>
        </w:r>
        <w:r>
          <w:rPr>
            <w:noProof/>
            <w:webHidden/>
          </w:rPr>
          <w:instrText xml:space="preserve"> PAGEREF _Toc39880738 \h </w:instrText>
        </w:r>
        <w:r>
          <w:rPr>
            <w:noProof/>
            <w:webHidden/>
          </w:rPr>
        </w:r>
        <w:r>
          <w:rPr>
            <w:noProof/>
            <w:webHidden/>
          </w:rPr>
          <w:fldChar w:fldCharType="separate"/>
        </w:r>
        <w:r w:rsidR="00A2710C">
          <w:rPr>
            <w:noProof/>
            <w:webHidden/>
          </w:rPr>
          <w:t>36</w:t>
        </w:r>
        <w:r>
          <w:rPr>
            <w:noProof/>
            <w:webHidden/>
          </w:rPr>
          <w:fldChar w:fldCharType="end"/>
        </w:r>
      </w:hyperlink>
    </w:p>
    <w:p w14:paraId="655E805F" w14:textId="1EEE1365"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739" w:history="1">
        <w:r w:rsidRPr="006B348C">
          <w:rPr>
            <w:rStyle w:val="Hyperlink"/>
            <w:noProof/>
          </w:rPr>
          <w:t xml:space="preserve">Table 8: Nested elements of </w:t>
        </w:r>
        <w:r w:rsidRPr="006B348C">
          <w:rPr>
            <w:rStyle w:val="Hyperlink"/>
            <w:rFonts w:ascii="Courier New" w:hAnsi="Courier New" w:cs="Courier New"/>
            <w:i/>
            <w:noProof/>
          </w:rPr>
          <w:t>&lt;connected_to&gt;</w:t>
        </w:r>
        <w:r>
          <w:rPr>
            <w:noProof/>
            <w:webHidden/>
          </w:rPr>
          <w:tab/>
        </w:r>
        <w:r>
          <w:rPr>
            <w:noProof/>
            <w:webHidden/>
          </w:rPr>
          <w:fldChar w:fldCharType="begin"/>
        </w:r>
        <w:r>
          <w:rPr>
            <w:noProof/>
            <w:webHidden/>
          </w:rPr>
          <w:instrText xml:space="preserve"> PAGEREF _Toc39880739 \h </w:instrText>
        </w:r>
        <w:r>
          <w:rPr>
            <w:noProof/>
            <w:webHidden/>
          </w:rPr>
        </w:r>
        <w:r>
          <w:rPr>
            <w:noProof/>
            <w:webHidden/>
          </w:rPr>
          <w:fldChar w:fldCharType="separate"/>
        </w:r>
        <w:r w:rsidR="00A2710C">
          <w:rPr>
            <w:noProof/>
            <w:webHidden/>
          </w:rPr>
          <w:t>36</w:t>
        </w:r>
        <w:r>
          <w:rPr>
            <w:noProof/>
            <w:webHidden/>
          </w:rPr>
          <w:fldChar w:fldCharType="end"/>
        </w:r>
      </w:hyperlink>
    </w:p>
    <w:p w14:paraId="756F96CC" w14:textId="52DBEA48"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740" w:history="1">
        <w:r w:rsidRPr="006B348C">
          <w:rPr>
            <w:rStyle w:val="Hyperlink"/>
            <w:noProof/>
          </w:rPr>
          <w:t xml:space="preserve">Table 9: Attributes of element </w:t>
        </w:r>
        <w:r w:rsidRPr="006B348C">
          <w:rPr>
            <w:rStyle w:val="Hyperlink"/>
            <w:rFonts w:ascii="Courier New" w:hAnsi="Courier New" w:cs="Courier New"/>
            <w:i/>
            <w:noProof/>
          </w:rPr>
          <w:t>&lt;part/&gt;</w:t>
        </w:r>
        <w:r>
          <w:rPr>
            <w:noProof/>
            <w:webHidden/>
          </w:rPr>
          <w:tab/>
        </w:r>
        <w:r>
          <w:rPr>
            <w:noProof/>
            <w:webHidden/>
          </w:rPr>
          <w:fldChar w:fldCharType="begin"/>
        </w:r>
        <w:r>
          <w:rPr>
            <w:noProof/>
            <w:webHidden/>
          </w:rPr>
          <w:instrText xml:space="preserve"> PAGEREF _Toc39880740 \h </w:instrText>
        </w:r>
        <w:r>
          <w:rPr>
            <w:noProof/>
            <w:webHidden/>
          </w:rPr>
        </w:r>
        <w:r>
          <w:rPr>
            <w:noProof/>
            <w:webHidden/>
          </w:rPr>
          <w:fldChar w:fldCharType="separate"/>
        </w:r>
        <w:r w:rsidR="00A2710C">
          <w:rPr>
            <w:noProof/>
            <w:webHidden/>
          </w:rPr>
          <w:t>37</w:t>
        </w:r>
        <w:r>
          <w:rPr>
            <w:noProof/>
            <w:webHidden/>
          </w:rPr>
          <w:fldChar w:fldCharType="end"/>
        </w:r>
      </w:hyperlink>
    </w:p>
    <w:p w14:paraId="54F90B97" w14:textId="73E3EAC4"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741" w:history="1">
        <w:r w:rsidRPr="006B348C">
          <w:rPr>
            <w:rStyle w:val="Hyperlink"/>
            <w:noProof/>
          </w:rPr>
          <w:t xml:space="preserve">Table 10: Attributes of element </w:t>
        </w:r>
        <w:r w:rsidRPr="006B348C">
          <w:rPr>
            <w:rStyle w:val="Hyperlink"/>
            <w:rFonts w:ascii="Courier New" w:hAnsi="Courier New" w:cs="Courier New"/>
            <w:i/>
            <w:noProof/>
          </w:rPr>
          <w:t>&lt;assy/&gt;</w:t>
        </w:r>
        <w:r>
          <w:rPr>
            <w:noProof/>
            <w:webHidden/>
          </w:rPr>
          <w:tab/>
        </w:r>
        <w:r>
          <w:rPr>
            <w:noProof/>
            <w:webHidden/>
          </w:rPr>
          <w:fldChar w:fldCharType="begin"/>
        </w:r>
        <w:r>
          <w:rPr>
            <w:noProof/>
            <w:webHidden/>
          </w:rPr>
          <w:instrText xml:space="preserve"> PAGEREF _Toc39880741 \h </w:instrText>
        </w:r>
        <w:r>
          <w:rPr>
            <w:noProof/>
            <w:webHidden/>
          </w:rPr>
        </w:r>
        <w:r>
          <w:rPr>
            <w:noProof/>
            <w:webHidden/>
          </w:rPr>
          <w:fldChar w:fldCharType="separate"/>
        </w:r>
        <w:r w:rsidR="00A2710C">
          <w:rPr>
            <w:noProof/>
            <w:webHidden/>
          </w:rPr>
          <w:t>38</w:t>
        </w:r>
        <w:r>
          <w:rPr>
            <w:noProof/>
            <w:webHidden/>
          </w:rPr>
          <w:fldChar w:fldCharType="end"/>
        </w:r>
      </w:hyperlink>
    </w:p>
    <w:p w14:paraId="713E86E1" w14:textId="1861665C"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742" w:history="1">
        <w:r w:rsidRPr="006B348C">
          <w:rPr>
            <w:rStyle w:val="Hyperlink"/>
            <w:noProof/>
          </w:rPr>
          <w:t xml:space="preserve">Table 11: Nested elements of </w:t>
        </w:r>
        <w:r w:rsidRPr="006B348C">
          <w:rPr>
            <w:rStyle w:val="Hyperlink"/>
            <w:rFonts w:ascii="Courier New" w:hAnsi="Courier New" w:cs="Courier New"/>
            <w:i/>
            <w:noProof/>
          </w:rPr>
          <w:t>&lt;stacking&gt;</w:t>
        </w:r>
        <w:r>
          <w:rPr>
            <w:noProof/>
            <w:webHidden/>
          </w:rPr>
          <w:tab/>
        </w:r>
        <w:r>
          <w:rPr>
            <w:noProof/>
            <w:webHidden/>
          </w:rPr>
          <w:fldChar w:fldCharType="begin"/>
        </w:r>
        <w:r>
          <w:rPr>
            <w:noProof/>
            <w:webHidden/>
          </w:rPr>
          <w:instrText xml:space="preserve"> PAGEREF _Toc39880742 \h </w:instrText>
        </w:r>
        <w:r>
          <w:rPr>
            <w:noProof/>
            <w:webHidden/>
          </w:rPr>
        </w:r>
        <w:r>
          <w:rPr>
            <w:noProof/>
            <w:webHidden/>
          </w:rPr>
          <w:fldChar w:fldCharType="separate"/>
        </w:r>
        <w:r w:rsidR="00A2710C">
          <w:rPr>
            <w:noProof/>
            <w:webHidden/>
          </w:rPr>
          <w:t>39</w:t>
        </w:r>
        <w:r>
          <w:rPr>
            <w:noProof/>
            <w:webHidden/>
          </w:rPr>
          <w:fldChar w:fldCharType="end"/>
        </w:r>
      </w:hyperlink>
    </w:p>
    <w:p w14:paraId="06C95C94" w14:textId="0B39717F"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743" w:history="1">
        <w:r w:rsidRPr="006B348C">
          <w:rPr>
            <w:rStyle w:val="Hyperlink"/>
            <w:noProof/>
          </w:rPr>
          <w:t>Table 12: Attributes of &lt;stacking&gt;</w:t>
        </w:r>
        <w:r>
          <w:rPr>
            <w:noProof/>
            <w:webHidden/>
          </w:rPr>
          <w:tab/>
        </w:r>
        <w:r>
          <w:rPr>
            <w:noProof/>
            <w:webHidden/>
          </w:rPr>
          <w:fldChar w:fldCharType="begin"/>
        </w:r>
        <w:r>
          <w:rPr>
            <w:noProof/>
            <w:webHidden/>
          </w:rPr>
          <w:instrText xml:space="preserve"> PAGEREF _Toc39880743 \h </w:instrText>
        </w:r>
        <w:r>
          <w:rPr>
            <w:noProof/>
            <w:webHidden/>
          </w:rPr>
        </w:r>
        <w:r>
          <w:rPr>
            <w:noProof/>
            <w:webHidden/>
          </w:rPr>
          <w:fldChar w:fldCharType="separate"/>
        </w:r>
        <w:r w:rsidR="00A2710C">
          <w:rPr>
            <w:noProof/>
            <w:webHidden/>
          </w:rPr>
          <w:t>40</w:t>
        </w:r>
        <w:r>
          <w:rPr>
            <w:noProof/>
            <w:webHidden/>
          </w:rPr>
          <w:fldChar w:fldCharType="end"/>
        </w:r>
      </w:hyperlink>
    </w:p>
    <w:p w14:paraId="75F15089" w14:textId="30BADA51"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744" w:history="1">
        <w:r w:rsidRPr="006B348C">
          <w:rPr>
            <w:rStyle w:val="Hyperlink"/>
            <w:noProof/>
          </w:rPr>
          <w:t>Table 13: Attributes of &lt;level&gt;</w:t>
        </w:r>
        <w:r>
          <w:rPr>
            <w:noProof/>
            <w:webHidden/>
          </w:rPr>
          <w:tab/>
        </w:r>
        <w:r>
          <w:rPr>
            <w:noProof/>
            <w:webHidden/>
          </w:rPr>
          <w:fldChar w:fldCharType="begin"/>
        </w:r>
        <w:r>
          <w:rPr>
            <w:noProof/>
            <w:webHidden/>
          </w:rPr>
          <w:instrText xml:space="preserve"> PAGEREF _Toc39880744 \h </w:instrText>
        </w:r>
        <w:r>
          <w:rPr>
            <w:noProof/>
            <w:webHidden/>
          </w:rPr>
        </w:r>
        <w:r>
          <w:rPr>
            <w:noProof/>
            <w:webHidden/>
          </w:rPr>
          <w:fldChar w:fldCharType="separate"/>
        </w:r>
        <w:r w:rsidR="00A2710C">
          <w:rPr>
            <w:noProof/>
            <w:webHidden/>
          </w:rPr>
          <w:t>40</w:t>
        </w:r>
        <w:r>
          <w:rPr>
            <w:noProof/>
            <w:webHidden/>
          </w:rPr>
          <w:fldChar w:fldCharType="end"/>
        </w:r>
      </w:hyperlink>
    </w:p>
    <w:p w14:paraId="45AB8F81" w14:textId="001BC686"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745" w:history="1">
        <w:r w:rsidRPr="006B348C">
          <w:rPr>
            <w:rStyle w:val="Hyperlink"/>
            <w:noProof/>
          </w:rPr>
          <w:t xml:space="preserve">Table 14: Nested elements of element </w:t>
        </w:r>
        <w:r w:rsidRPr="006B348C">
          <w:rPr>
            <w:rStyle w:val="Hyperlink"/>
            <w:rFonts w:ascii="Courier New" w:hAnsi="Courier New" w:cs="Courier New"/>
            <w:i/>
            <w:noProof/>
          </w:rPr>
          <w:t>&lt;contact_list/&gt;</w:t>
        </w:r>
        <w:r>
          <w:rPr>
            <w:noProof/>
            <w:webHidden/>
          </w:rPr>
          <w:tab/>
        </w:r>
        <w:r>
          <w:rPr>
            <w:noProof/>
            <w:webHidden/>
          </w:rPr>
          <w:fldChar w:fldCharType="begin"/>
        </w:r>
        <w:r>
          <w:rPr>
            <w:noProof/>
            <w:webHidden/>
          </w:rPr>
          <w:instrText xml:space="preserve"> PAGEREF _Toc39880745 \h </w:instrText>
        </w:r>
        <w:r>
          <w:rPr>
            <w:noProof/>
            <w:webHidden/>
          </w:rPr>
        </w:r>
        <w:r>
          <w:rPr>
            <w:noProof/>
            <w:webHidden/>
          </w:rPr>
          <w:fldChar w:fldCharType="separate"/>
        </w:r>
        <w:r w:rsidR="00A2710C">
          <w:rPr>
            <w:noProof/>
            <w:webHidden/>
          </w:rPr>
          <w:t>42</w:t>
        </w:r>
        <w:r>
          <w:rPr>
            <w:noProof/>
            <w:webHidden/>
          </w:rPr>
          <w:fldChar w:fldCharType="end"/>
        </w:r>
      </w:hyperlink>
    </w:p>
    <w:p w14:paraId="61AD2BE4" w14:textId="238E3AE1"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746" w:history="1">
        <w:r w:rsidRPr="006B348C">
          <w:rPr>
            <w:rStyle w:val="Hyperlink"/>
            <w:noProof/>
          </w:rPr>
          <w:t xml:space="preserve">Table 15: Nested elements of element </w:t>
        </w:r>
        <w:r w:rsidRPr="006B348C">
          <w:rPr>
            <w:rStyle w:val="Hyperlink"/>
            <w:rFonts w:ascii="Courier New" w:hAnsi="Courier New" w:cs="Courier New"/>
            <w:i/>
            <w:noProof/>
          </w:rPr>
          <w:t>&lt;contact/&gt;</w:t>
        </w:r>
        <w:r>
          <w:rPr>
            <w:noProof/>
            <w:webHidden/>
          </w:rPr>
          <w:tab/>
        </w:r>
        <w:r>
          <w:rPr>
            <w:noProof/>
            <w:webHidden/>
          </w:rPr>
          <w:fldChar w:fldCharType="begin"/>
        </w:r>
        <w:r>
          <w:rPr>
            <w:noProof/>
            <w:webHidden/>
          </w:rPr>
          <w:instrText xml:space="preserve"> PAGEREF _Toc39880746 \h </w:instrText>
        </w:r>
        <w:r>
          <w:rPr>
            <w:noProof/>
            <w:webHidden/>
          </w:rPr>
        </w:r>
        <w:r>
          <w:rPr>
            <w:noProof/>
            <w:webHidden/>
          </w:rPr>
          <w:fldChar w:fldCharType="separate"/>
        </w:r>
        <w:r w:rsidR="00A2710C">
          <w:rPr>
            <w:noProof/>
            <w:webHidden/>
          </w:rPr>
          <w:t>42</w:t>
        </w:r>
        <w:r>
          <w:rPr>
            <w:noProof/>
            <w:webHidden/>
          </w:rPr>
          <w:fldChar w:fldCharType="end"/>
        </w:r>
      </w:hyperlink>
    </w:p>
    <w:p w14:paraId="4B79B679" w14:textId="15703DAF"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747" w:history="1">
        <w:r w:rsidRPr="006B348C">
          <w:rPr>
            <w:rStyle w:val="Hyperlink"/>
            <w:noProof/>
          </w:rPr>
          <w:t xml:space="preserve">Table 16: Attributes of element </w:t>
        </w:r>
        <w:r w:rsidRPr="006B348C">
          <w:rPr>
            <w:rStyle w:val="Hyperlink"/>
            <w:rFonts w:ascii="Courier New" w:hAnsi="Courier New" w:cs="Courier New"/>
            <w:i/>
            <w:noProof/>
          </w:rPr>
          <w:t>&lt;partner/&gt;</w:t>
        </w:r>
        <w:r>
          <w:rPr>
            <w:noProof/>
            <w:webHidden/>
          </w:rPr>
          <w:tab/>
        </w:r>
        <w:r>
          <w:rPr>
            <w:noProof/>
            <w:webHidden/>
          </w:rPr>
          <w:fldChar w:fldCharType="begin"/>
        </w:r>
        <w:r>
          <w:rPr>
            <w:noProof/>
            <w:webHidden/>
          </w:rPr>
          <w:instrText xml:space="preserve"> PAGEREF _Toc39880747 \h </w:instrText>
        </w:r>
        <w:r>
          <w:rPr>
            <w:noProof/>
            <w:webHidden/>
          </w:rPr>
        </w:r>
        <w:r>
          <w:rPr>
            <w:noProof/>
            <w:webHidden/>
          </w:rPr>
          <w:fldChar w:fldCharType="separate"/>
        </w:r>
        <w:r w:rsidR="00A2710C">
          <w:rPr>
            <w:noProof/>
            <w:webHidden/>
          </w:rPr>
          <w:t>43</w:t>
        </w:r>
        <w:r>
          <w:rPr>
            <w:noProof/>
            <w:webHidden/>
          </w:rPr>
          <w:fldChar w:fldCharType="end"/>
        </w:r>
      </w:hyperlink>
    </w:p>
    <w:p w14:paraId="175A2856" w14:textId="748F8222"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748" w:history="1">
        <w:r w:rsidRPr="006B348C">
          <w:rPr>
            <w:rStyle w:val="Hyperlink"/>
            <w:noProof/>
          </w:rPr>
          <w:t xml:space="preserve">Table 17: Attributes of element </w:t>
        </w:r>
        <w:r w:rsidRPr="006B348C">
          <w:rPr>
            <w:rStyle w:val="Hyperlink"/>
            <w:rFonts w:ascii="Courier New" w:hAnsi="Courier New" w:cs="Courier New"/>
            <w:i/>
            <w:noProof/>
          </w:rPr>
          <w:t>&lt;coefficients/&gt;</w:t>
        </w:r>
        <w:r>
          <w:rPr>
            <w:noProof/>
            <w:webHidden/>
          </w:rPr>
          <w:tab/>
        </w:r>
        <w:r>
          <w:rPr>
            <w:noProof/>
            <w:webHidden/>
          </w:rPr>
          <w:fldChar w:fldCharType="begin"/>
        </w:r>
        <w:r>
          <w:rPr>
            <w:noProof/>
            <w:webHidden/>
          </w:rPr>
          <w:instrText xml:space="preserve"> PAGEREF _Toc39880748 \h </w:instrText>
        </w:r>
        <w:r>
          <w:rPr>
            <w:noProof/>
            <w:webHidden/>
          </w:rPr>
        </w:r>
        <w:r>
          <w:rPr>
            <w:noProof/>
            <w:webHidden/>
          </w:rPr>
          <w:fldChar w:fldCharType="separate"/>
        </w:r>
        <w:r w:rsidR="00A2710C">
          <w:rPr>
            <w:noProof/>
            <w:webHidden/>
          </w:rPr>
          <w:t>43</w:t>
        </w:r>
        <w:r>
          <w:rPr>
            <w:noProof/>
            <w:webHidden/>
          </w:rPr>
          <w:fldChar w:fldCharType="end"/>
        </w:r>
      </w:hyperlink>
    </w:p>
    <w:p w14:paraId="78CA1FB0" w14:textId="149E7256"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749" w:history="1">
        <w:r w:rsidRPr="006B348C">
          <w:rPr>
            <w:rStyle w:val="Hyperlink"/>
            <w:noProof/>
          </w:rPr>
          <w:t xml:space="preserve">Table 18: Nested elements of element </w:t>
        </w:r>
        <w:r w:rsidRPr="006B348C">
          <w:rPr>
            <w:rStyle w:val="Hyperlink"/>
            <w:rFonts w:ascii="Courier New" w:hAnsi="Courier New" w:cs="Courier New"/>
            <w:i/>
            <w:noProof/>
          </w:rPr>
          <w:t>&lt;connection_list&gt;</w:t>
        </w:r>
        <w:r>
          <w:rPr>
            <w:noProof/>
            <w:webHidden/>
          </w:rPr>
          <w:tab/>
        </w:r>
        <w:r>
          <w:rPr>
            <w:noProof/>
            <w:webHidden/>
          </w:rPr>
          <w:fldChar w:fldCharType="begin"/>
        </w:r>
        <w:r>
          <w:rPr>
            <w:noProof/>
            <w:webHidden/>
          </w:rPr>
          <w:instrText xml:space="preserve"> PAGEREF _Toc39880749 \h </w:instrText>
        </w:r>
        <w:r>
          <w:rPr>
            <w:noProof/>
            <w:webHidden/>
          </w:rPr>
        </w:r>
        <w:r>
          <w:rPr>
            <w:noProof/>
            <w:webHidden/>
          </w:rPr>
          <w:fldChar w:fldCharType="separate"/>
        </w:r>
        <w:r w:rsidR="00A2710C">
          <w:rPr>
            <w:noProof/>
            <w:webHidden/>
          </w:rPr>
          <w:t>44</w:t>
        </w:r>
        <w:r>
          <w:rPr>
            <w:noProof/>
            <w:webHidden/>
          </w:rPr>
          <w:fldChar w:fldCharType="end"/>
        </w:r>
      </w:hyperlink>
    </w:p>
    <w:p w14:paraId="7D2EA8D5" w14:textId="7BE9DABD"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750" w:history="1">
        <w:r w:rsidRPr="006B348C">
          <w:rPr>
            <w:rStyle w:val="Hyperlink"/>
            <w:noProof/>
          </w:rPr>
          <w:t xml:space="preserve">Table 19: Nested elements of element </w:t>
        </w:r>
        <w:r w:rsidRPr="006B348C">
          <w:rPr>
            <w:rStyle w:val="Hyperlink"/>
            <w:rFonts w:ascii="Courier New" w:hAnsi="Courier New" w:cs="Courier New"/>
            <w:i/>
            <w:noProof/>
          </w:rPr>
          <w:t>&lt;custom_attributes_list/&gt;</w:t>
        </w:r>
        <w:r>
          <w:rPr>
            <w:noProof/>
            <w:webHidden/>
          </w:rPr>
          <w:tab/>
        </w:r>
        <w:r>
          <w:rPr>
            <w:noProof/>
            <w:webHidden/>
          </w:rPr>
          <w:fldChar w:fldCharType="begin"/>
        </w:r>
        <w:r>
          <w:rPr>
            <w:noProof/>
            <w:webHidden/>
          </w:rPr>
          <w:instrText xml:space="preserve"> PAGEREF _Toc39880750 \h </w:instrText>
        </w:r>
        <w:r>
          <w:rPr>
            <w:noProof/>
            <w:webHidden/>
          </w:rPr>
        </w:r>
        <w:r>
          <w:rPr>
            <w:noProof/>
            <w:webHidden/>
          </w:rPr>
          <w:fldChar w:fldCharType="separate"/>
        </w:r>
        <w:r w:rsidR="00A2710C">
          <w:rPr>
            <w:noProof/>
            <w:webHidden/>
          </w:rPr>
          <w:t>48</w:t>
        </w:r>
        <w:r>
          <w:rPr>
            <w:noProof/>
            <w:webHidden/>
          </w:rPr>
          <w:fldChar w:fldCharType="end"/>
        </w:r>
      </w:hyperlink>
    </w:p>
    <w:p w14:paraId="020FE400" w14:textId="339730B0"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751" w:history="1">
        <w:r w:rsidRPr="006B348C">
          <w:rPr>
            <w:rStyle w:val="Hyperlink"/>
            <w:noProof/>
          </w:rPr>
          <w:t xml:space="preserve">Table 20: Attributes of </w:t>
        </w:r>
        <w:r w:rsidRPr="006B348C">
          <w:rPr>
            <w:rStyle w:val="Hyperlink"/>
            <w:rFonts w:ascii="Courier New" w:hAnsi="Courier New" w:cs="Courier New"/>
            <w:i/>
            <w:noProof/>
          </w:rPr>
          <w:t>&lt;custom_attributes/&gt;</w:t>
        </w:r>
        <w:r w:rsidRPr="006B348C">
          <w:rPr>
            <w:rStyle w:val="Hyperlink"/>
            <w:noProof/>
          </w:rPr>
          <w:t xml:space="preserve"> element</w:t>
        </w:r>
        <w:r>
          <w:rPr>
            <w:noProof/>
            <w:webHidden/>
          </w:rPr>
          <w:tab/>
        </w:r>
        <w:r>
          <w:rPr>
            <w:noProof/>
            <w:webHidden/>
          </w:rPr>
          <w:fldChar w:fldCharType="begin"/>
        </w:r>
        <w:r>
          <w:rPr>
            <w:noProof/>
            <w:webHidden/>
          </w:rPr>
          <w:instrText xml:space="preserve"> PAGEREF _Toc39880751 \h </w:instrText>
        </w:r>
        <w:r>
          <w:rPr>
            <w:noProof/>
            <w:webHidden/>
          </w:rPr>
        </w:r>
        <w:r>
          <w:rPr>
            <w:noProof/>
            <w:webHidden/>
          </w:rPr>
          <w:fldChar w:fldCharType="separate"/>
        </w:r>
        <w:r w:rsidR="00A2710C">
          <w:rPr>
            <w:noProof/>
            <w:webHidden/>
          </w:rPr>
          <w:t>48</w:t>
        </w:r>
        <w:r>
          <w:rPr>
            <w:noProof/>
            <w:webHidden/>
          </w:rPr>
          <w:fldChar w:fldCharType="end"/>
        </w:r>
      </w:hyperlink>
    </w:p>
    <w:p w14:paraId="36AA87C7" w14:textId="3AEB2A21"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752" w:history="1">
        <w:r w:rsidRPr="006B348C">
          <w:rPr>
            <w:rStyle w:val="Hyperlink"/>
            <w:noProof/>
          </w:rPr>
          <w:t xml:space="preserve">Table 21: Nested elements of element </w:t>
        </w:r>
        <w:r w:rsidRPr="006B348C">
          <w:rPr>
            <w:rStyle w:val="Hyperlink"/>
            <w:rFonts w:ascii="Courier New" w:hAnsi="Courier New" w:cs="Courier New"/>
            <w:i/>
            <w:noProof/>
          </w:rPr>
          <w:t>&lt;custom_attributes/&gt;</w:t>
        </w:r>
        <w:r>
          <w:rPr>
            <w:noProof/>
            <w:webHidden/>
          </w:rPr>
          <w:tab/>
        </w:r>
        <w:r>
          <w:rPr>
            <w:noProof/>
            <w:webHidden/>
          </w:rPr>
          <w:fldChar w:fldCharType="begin"/>
        </w:r>
        <w:r>
          <w:rPr>
            <w:noProof/>
            <w:webHidden/>
          </w:rPr>
          <w:instrText xml:space="preserve"> PAGEREF _Toc39880752 \h </w:instrText>
        </w:r>
        <w:r>
          <w:rPr>
            <w:noProof/>
            <w:webHidden/>
          </w:rPr>
        </w:r>
        <w:r>
          <w:rPr>
            <w:noProof/>
            <w:webHidden/>
          </w:rPr>
          <w:fldChar w:fldCharType="separate"/>
        </w:r>
        <w:r w:rsidR="00A2710C">
          <w:rPr>
            <w:noProof/>
            <w:webHidden/>
          </w:rPr>
          <w:t>49</w:t>
        </w:r>
        <w:r>
          <w:rPr>
            <w:noProof/>
            <w:webHidden/>
          </w:rPr>
          <w:fldChar w:fldCharType="end"/>
        </w:r>
      </w:hyperlink>
    </w:p>
    <w:p w14:paraId="4727A47A" w14:textId="4B2932A9"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753" w:history="1">
        <w:r w:rsidRPr="006B348C">
          <w:rPr>
            <w:rStyle w:val="Hyperlink"/>
            <w:noProof/>
          </w:rPr>
          <w:t xml:space="preserve">Table 22: Attributes of </w:t>
        </w:r>
        <w:r w:rsidRPr="006B348C">
          <w:rPr>
            <w:rStyle w:val="Hyperlink"/>
            <w:rFonts w:ascii="Courier New" w:hAnsi="Courier New" w:cs="Courier New"/>
            <w:i/>
            <w:noProof/>
          </w:rPr>
          <w:t>&lt;string/&gt;</w:t>
        </w:r>
        <w:r w:rsidRPr="006B348C">
          <w:rPr>
            <w:rStyle w:val="Hyperlink"/>
            <w:noProof/>
          </w:rPr>
          <w:t xml:space="preserve"> element</w:t>
        </w:r>
        <w:r>
          <w:rPr>
            <w:noProof/>
            <w:webHidden/>
          </w:rPr>
          <w:tab/>
        </w:r>
        <w:r>
          <w:rPr>
            <w:noProof/>
            <w:webHidden/>
          </w:rPr>
          <w:fldChar w:fldCharType="begin"/>
        </w:r>
        <w:r>
          <w:rPr>
            <w:noProof/>
            <w:webHidden/>
          </w:rPr>
          <w:instrText xml:space="preserve"> PAGEREF _Toc39880753 \h </w:instrText>
        </w:r>
        <w:r>
          <w:rPr>
            <w:noProof/>
            <w:webHidden/>
          </w:rPr>
        </w:r>
        <w:r>
          <w:rPr>
            <w:noProof/>
            <w:webHidden/>
          </w:rPr>
          <w:fldChar w:fldCharType="separate"/>
        </w:r>
        <w:r w:rsidR="00A2710C">
          <w:rPr>
            <w:noProof/>
            <w:webHidden/>
          </w:rPr>
          <w:t>49</w:t>
        </w:r>
        <w:r>
          <w:rPr>
            <w:noProof/>
            <w:webHidden/>
          </w:rPr>
          <w:fldChar w:fldCharType="end"/>
        </w:r>
      </w:hyperlink>
    </w:p>
    <w:p w14:paraId="56DDBC3A" w14:textId="6087EC13"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754" w:history="1">
        <w:r w:rsidRPr="006B348C">
          <w:rPr>
            <w:rStyle w:val="Hyperlink"/>
            <w:noProof/>
          </w:rPr>
          <w:t xml:space="preserve">Table 23: Attributes of </w:t>
        </w:r>
        <w:r w:rsidRPr="006B348C">
          <w:rPr>
            <w:rStyle w:val="Hyperlink"/>
            <w:rFonts w:ascii="Courier New" w:hAnsi="Courier New" w:cs="Courier New"/>
            <w:i/>
            <w:noProof/>
          </w:rPr>
          <w:t>&lt;real/&gt;</w:t>
        </w:r>
        <w:r w:rsidRPr="006B348C">
          <w:rPr>
            <w:rStyle w:val="Hyperlink"/>
            <w:noProof/>
          </w:rPr>
          <w:t xml:space="preserve"> element</w:t>
        </w:r>
        <w:r>
          <w:rPr>
            <w:noProof/>
            <w:webHidden/>
          </w:rPr>
          <w:tab/>
        </w:r>
        <w:r>
          <w:rPr>
            <w:noProof/>
            <w:webHidden/>
          </w:rPr>
          <w:fldChar w:fldCharType="begin"/>
        </w:r>
        <w:r>
          <w:rPr>
            <w:noProof/>
            <w:webHidden/>
          </w:rPr>
          <w:instrText xml:space="preserve"> PAGEREF _Toc39880754 \h </w:instrText>
        </w:r>
        <w:r>
          <w:rPr>
            <w:noProof/>
            <w:webHidden/>
          </w:rPr>
        </w:r>
        <w:r>
          <w:rPr>
            <w:noProof/>
            <w:webHidden/>
          </w:rPr>
          <w:fldChar w:fldCharType="separate"/>
        </w:r>
        <w:r w:rsidR="00A2710C">
          <w:rPr>
            <w:noProof/>
            <w:webHidden/>
          </w:rPr>
          <w:t>49</w:t>
        </w:r>
        <w:r>
          <w:rPr>
            <w:noProof/>
            <w:webHidden/>
          </w:rPr>
          <w:fldChar w:fldCharType="end"/>
        </w:r>
      </w:hyperlink>
    </w:p>
    <w:p w14:paraId="138AEA18" w14:textId="00846F6D"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755" w:history="1">
        <w:r w:rsidRPr="006B348C">
          <w:rPr>
            <w:rStyle w:val="Hyperlink"/>
            <w:noProof/>
          </w:rPr>
          <w:t xml:space="preserve">Table 24: Attributes of </w:t>
        </w:r>
        <w:r w:rsidRPr="006B348C">
          <w:rPr>
            <w:rStyle w:val="Hyperlink"/>
            <w:rFonts w:ascii="Courier New" w:hAnsi="Courier New" w:cs="Courier New"/>
            <w:i/>
            <w:noProof/>
          </w:rPr>
          <w:t>&lt;integer/&gt;</w:t>
        </w:r>
        <w:r w:rsidRPr="006B348C">
          <w:rPr>
            <w:rStyle w:val="Hyperlink"/>
            <w:noProof/>
          </w:rPr>
          <w:t xml:space="preserve"> element</w:t>
        </w:r>
        <w:r>
          <w:rPr>
            <w:noProof/>
            <w:webHidden/>
          </w:rPr>
          <w:tab/>
        </w:r>
        <w:r>
          <w:rPr>
            <w:noProof/>
            <w:webHidden/>
          </w:rPr>
          <w:fldChar w:fldCharType="begin"/>
        </w:r>
        <w:r>
          <w:rPr>
            <w:noProof/>
            <w:webHidden/>
          </w:rPr>
          <w:instrText xml:space="preserve"> PAGEREF _Toc39880755 \h </w:instrText>
        </w:r>
        <w:r>
          <w:rPr>
            <w:noProof/>
            <w:webHidden/>
          </w:rPr>
        </w:r>
        <w:r>
          <w:rPr>
            <w:noProof/>
            <w:webHidden/>
          </w:rPr>
          <w:fldChar w:fldCharType="separate"/>
        </w:r>
        <w:r w:rsidR="00A2710C">
          <w:rPr>
            <w:noProof/>
            <w:webHidden/>
          </w:rPr>
          <w:t>49</w:t>
        </w:r>
        <w:r>
          <w:rPr>
            <w:noProof/>
            <w:webHidden/>
          </w:rPr>
          <w:fldChar w:fldCharType="end"/>
        </w:r>
      </w:hyperlink>
    </w:p>
    <w:p w14:paraId="53435935" w14:textId="43393291"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756" w:history="1">
        <w:r w:rsidRPr="006B348C">
          <w:rPr>
            <w:rStyle w:val="Hyperlink"/>
            <w:noProof/>
          </w:rPr>
          <w:t xml:space="preserve">Table 25: Attributes of </w:t>
        </w:r>
        <w:r w:rsidRPr="006B348C">
          <w:rPr>
            <w:rStyle w:val="Hyperlink"/>
            <w:rFonts w:ascii="Courier New" w:hAnsi="Courier New" w:cs="Courier New"/>
            <w:i/>
            <w:noProof/>
          </w:rPr>
          <w:t>&lt;string_list/&gt;</w:t>
        </w:r>
        <w:r w:rsidRPr="006B348C">
          <w:rPr>
            <w:rStyle w:val="Hyperlink"/>
            <w:noProof/>
          </w:rPr>
          <w:t xml:space="preserve"> element</w:t>
        </w:r>
        <w:r>
          <w:rPr>
            <w:noProof/>
            <w:webHidden/>
          </w:rPr>
          <w:tab/>
        </w:r>
        <w:r>
          <w:rPr>
            <w:noProof/>
            <w:webHidden/>
          </w:rPr>
          <w:fldChar w:fldCharType="begin"/>
        </w:r>
        <w:r>
          <w:rPr>
            <w:noProof/>
            <w:webHidden/>
          </w:rPr>
          <w:instrText xml:space="preserve"> PAGEREF _Toc39880756 \h </w:instrText>
        </w:r>
        <w:r>
          <w:rPr>
            <w:noProof/>
            <w:webHidden/>
          </w:rPr>
        </w:r>
        <w:r>
          <w:rPr>
            <w:noProof/>
            <w:webHidden/>
          </w:rPr>
          <w:fldChar w:fldCharType="separate"/>
        </w:r>
        <w:r w:rsidR="00A2710C">
          <w:rPr>
            <w:noProof/>
            <w:webHidden/>
          </w:rPr>
          <w:t>49</w:t>
        </w:r>
        <w:r>
          <w:rPr>
            <w:noProof/>
            <w:webHidden/>
          </w:rPr>
          <w:fldChar w:fldCharType="end"/>
        </w:r>
      </w:hyperlink>
    </w:p>
    <w:p w14:paraId="59C232D3" w14:textId="68412236"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757" w:history="1">
        <w:r w:rsidRPr="006B348C">
          <w:rPr>
            <w:rStyle w:val="Hyperlink"/>
            <w:noProof/>
          </w:rPr>
          <w:t xml:space="preserve">Table 26: Attributes of </w:t>
        </w:r>
        <w:r w:rsidRPr="006B348C">
          <w:rPr>
            <w:rStyle w:val="Hyperlink"/>
            <w:rFonts w:ascii="Courier New" w:hAnsi="Courier New" w:cs="Courier New"/>
            <w:i/>
            <w:noProof/>
          </w:rPr>
          <w:t>&lt;value/&gt;</w:t>
        </w:r>
        <w:r w:rsidRPr="006B348C">
          <w:rPr>
            <w:rStyle w:val="Hyperlink"/>
            <w:noProof/>
          </w:rPr>
          <w:t xml:space="preserve"> element inside &lt;</w:t>
        </w:r>
        <w:r w:rsidRPr="006B348C">
          <w:rPr>
            <w:rStyle w:val="Hyperlink"/>
            <w:rFonts w:ascii="Courier New" w:hAnsi="Courier New" w:cs="Courier New"/>
            <w:i/>
            <w:noProof/>
          </w:rPr>
          <w:t>string_list</w:t>
        </w:r>
        <w:r w:rsidRPr="006B348C">
          <w:rPr>
            <w:rStyle w:val="Hyperlink"/>
            <w:noProof/>
          </w:rPr>
          <w:t>/&gt;</w:t>
        </w:r>
        <w:r>
          <w:rPr>
            <w:noProof/>
            <w:webHidden/>
          </w:rPr>
          <w:tab/>
        </w:r>
        <w:r>
          <w:rPr>
            <w:noProof/>
            <w:webHidden/>
          </w:rPr>
          <w:fldChar w:fldCharType="begin"/>
        </w:r>
        <w:r>
          <w:rPr>
            <w:noProof/>
            <w:webHidden/>
          </w:rPr>
          <w:instrText xml:space="preserve"> PAGEREF _Toc39880757 \h </w:instrText>
        </w:r>
        <w:r>
          <w:rPr>
            <w:noProof/>
            <w:webHidden/>
          </w:rPr>
        </w:r>
        <w:r>
          <w:rPr>
            <w:noProof/>
            <w:webHidden/>
          </w:rPr>
          <w:fldChar w:fldCharType="separate"/>
        </w:r>
        <w:r w:rsidR="00A2710C">
          <w:rPr>
            <w:noProof/>
            <w:webHidden/>
          </w:rPr>
          <w:t>50</w:t>
        </w:r>
        <w:r>
          <w:rPr>
            <w:noProof/>
            <w:webHidden/>
          </w:rPr>
          <w:fldChar w:fldCharType="end"/>
        </w:r>
      </w:hyperlink>
    </w:p>
    <w:p w14:paraId="0A24AA10" w14:textId="5D86D01F"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758" w:history="1">
        <w:r w:rsidRPr="006B348C">
          <w:rPr>
            <w:rStyle w:val="Hyperlink"/>
            <w:noProof/>
          </w:rPr>
          <w:t xml:space="preserve">Table 27: Attributes of </w:t>
        </w:r>
        <w:r w:rsidRPr="006B348C">
          <w:rPr>
            <w:rStyle w:val="Hyperlink"/>
            <w:rFonts w:ascii="Courier New" w:hAnsi="Courier New" w:cs="Courier New"/>
            <w:i/>
            <w:noProof/>
          </w:rPr>
          <w:t>&lt;real_list/&gt;</w:t>
        </w:r>
        <w:r w:rsidRPr="006B348C">
          <w:rPr>
            <w:rStyle w:val="Hyperlink"/>
            <w:noProof/>
          </w:rPr>
          <w:t xml:space="preserve"> element</w:t>
        </w:r>
        <w:r>
          <w:rPr>
            <w:noProof/>
            <w:webHidden/>
          </w:rPr>
          <w:tab/>
        </w:r>
        <w:r>
          <w:rPr>
            <w:noProof/>
            <w:webHidden/>
          </w:rPr>
          <w:fldChar w:fldCharType="begin"/>
        </w:r>
        <w:r>
          <w:rPr>
            <w:noProof/>
            <w:webHidden/>
          </w:rPr>
          <w:instrText xml:space="preserve"> PAGEREF _Toc39880758 \h </w:instrText>
        </w:r>
        <w:r>
          <w:rPr>
            <w:noProof/>
            <w:webHidden/>
          </w:rPr>
        </w:r>
        <w:r>
          <w:rPr>
            <w:noProof/>
            <w:webHidden/>
          </w:rPr>
          <w:fldChar w:fldCharType="separate"/>
        </w:r>
        <w:r w:rsidR="00A2710C">
          <w:rPr>
            <w:noProof/>
            <w:webHidden/>
          </w:rPr>
          <w:t>50</w:t>
        </w:r>
        <w:r>
          <w:rPr>
            <w:noProof/>
            <w:webHidden/>
          </w:rPr>
          <w:fldChar w:fldCharType="end"/>
        </w:r>
      </w:hyperlink>
    </w:p>
    <w:p w14:paraId="3B9CE062" w14:textId="32610B15"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759" w:history="1">
        <w:r w:rsidRPr="006B348C">
          <w:rPr>
            <w:rStyle w:val="Hyperlink"/>
            <w:noProof/>
          </w:rPr>
          <w:t xml:space="preserve">Table 28: Attributes of </w:t>
        </w:r>
        <w:r w:rsidRPr="006B348C">
          <w:rPr>
            <w:rStyle w:val="Hyperlink"/>
            <w:rFonts w:ascii="Courier New" w:hAnsi="Courier New" w:cs="Courier New"/>
            <w:i/>
            <w:noProof/>
          </w:rPr>
          <w:t>&lt;value&gt;</w:t>
        </w:r>
        <w:r w:rsidRPr="006B348C">
          <w:rPr>
            <w:rStyle w:val="Hyperlink"/>
            <w:noProof/>
          </w:rPr>
          <w:t xml:space="preserve"> element inside &lt;</w:t>
        </w:r>
        <w:r w:rsidRPr="006B348C">
          <w:rPr>
            <w:rStyle w:val="Hyperlink"/>
            <w:rFonts w:ascii="Courier New" w:hAnsi="Courier New" w:cs="Courier New"/>
            <w:i/>
            <w:noProof/>
          </w:rPr>
          <w:t>real_list</w:t>
        </w:r>
        <w:r w:rsidRPr="006B348C">
          <w:rPr>
            <w:rStyle w:val="Hyperlink"/>
            <w:noProof/>
          </w:rPr>
          <w:t>/&gt;</w:t>
        </w:r>
        <w:r>
          <w:rPr>
            <w:noProof/>
            <w:webHidden/>
          </w:rPr>
          <w:tab/>
        </w:r>
        <w:r>
          <w:rPr>
            <w:noProof/>
            <w:webHidden/>
          </w:rPr>
          <w:fldChar w:fldCharType="begin"/>
        </w:r>
        <w:r>
          <w:rPr>
            <w:noProof/>
            <w:webHidden/>
          </w:rPr>
          <w:instrText xml:space="preserve"> PAGEREF _Toc39880759 \h </w:instrText>
        </w:r>
        <w:r>
          <w:rPr>
            <w:noProof/>
            <w:webHidden/>
          </w:rPr>
        </w:r>
        <w:r>
          <w:rPr>
            <w:noProof/>
            <w:webHidden/>
          </w:rPr>
          <w:fldChar w:fldCharType="separate"/>
        </w:r>
        <w:r w:rsidR="00A2710C">
          <w:rPr>
            <w:noProof/>
            <w:webHidden/>
          </w:rPr>
          <w:t>50</w:t>
        </w:r>
        <w:r>
          <w:rPr>
            <w:noProof/>
            <w:webHidden/>
          </w:rPr>
          <w:fldChar w:fldCharType="end"/>
        </w:r>
      </w:hyperlink>
    </w:p>
    <w:p w14:paraId="0C58EEC4" w14:textId="338A07C6"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760" w:history="1">
        <w:r w:rsidRPr="006B348C">
          <w:rPr>
            <w:rStyle w:val="Hyperlink"/>
            <w:noProof/>
          </w:rPr>
          <w:t xml:space="preserve">Table 29: Attributes of </w:t>
        </w:r>
        <w:r w:rsidRPr="006B348C">
          <w:rPr>
            <w:rStyle w:val="Hyperlink"/>
            <w:rFonts w:ascii="Courier New" w:hAnsi="Courier New" w:cs="Courier New"/>
            <w:i/>
            <w:noProof/>
          </w:rPr>
          <w:t>&lt;int_list/&gt;</w:t>
        </w:r>
        <w:r w:rsidRPr="006B348C">
          <w:rPr>
            <w:rStyle w:val="Hyperlink"/>
            <w:noProof/>
          </w:rPr>
          <w:t xml:space="preserve"> element</w:t>
        </w:r>
        <w:r>
          <w:rPr>
            <w:noProof/>
            <w:webHidden/>
          </w:rPr>
          <w:tab/>
        </w:r>
        <w:r>
          <w:rPr>
            <w:noProof/>
            <w:webHidden/>
          </w:rPr>
          <w:fldChar w:fldCharType="begin"/>
        </w:r>
        <w:r>
          <w:rPr>
            <w:noProof/>
            <w:webHidden/>
          </w:rPr>
          <w:instrText xml:space="preserve"> PAGEREF _Toc39880760 \h </w:instrText>
        </w:r>
        <w:r>
          <w:rPr>
            <w:noProof/>
            <w:webHidden/>
          </w:rPr>
        </w:r>
        <w:r>
          <w:rPr>
            <w:noProof/>
            <w:webHidden/>
          </w:rPr>
          <w:fldChar w:fldCharType="separate"/>
        </w:r>
        <w:r w:rsidR="00A2710C">
          <w:rPr>
            <w:noProof/>
            <w:webHidden/>
          </w:rPr>
          <w:t>50</w:t>
        </w:r>
        <w:r>
          <w:rPr>
            <w:noProof/>
            <w:webHidden/>
          </w:rPr>
          <w:fldChar w:fldCharType="end"/>
        </w:r>
      </w:hyperlink>
    </w:p>
    <w:p w14:paraId="4ACC7C8A" w14:textId="5E9AC19F"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761" w:history="1">
        <w:r w:rsidRPr="006B348C">
          <w:rPr>
            <w:rStyle w:val="Hyperlink"/>
            <w:noProof/>
          </w:rPr>
          <w:t xml:space="preserve">Table 30: Attributes of </w:t>
        </w:r>
        <w:r w:rsidRPr="006B348C">
          <w:rPr>
            <w:rStyle w:val="Hyperlink"/>
            <w:rFonts w:ascii="Courier New" w:hAnsi="Courier New" w:cs="Courier New"/>
            <w:i/>
            <w:noProof/>
          </w:rPr>
          <w:t>&lt;value/&gt;</w:t>
        </w:r>
        <w:r w:rsidRPr="006B348C">
          <w:rPr>
            <w:rStyle w:val="Hyperlink"/>
            <w:noProof/>
          </w:rPr>
          <w:t xml:space="preserve"> element inside &lt;</w:t>
        </w:r>
        <w:r w:rsidRPr="006B348C">
          <w:rPr>
            <w:rStyle w:val="Hyperlink"/>
            <w:rFonts w:ascii="Courier New" w:hAnsi="Courier New" w:cs="Courier New"/>
            <w:i/>
            <w:noProof/>
          </w:rPr>
          <w:t>real_list/</w:t>
        </w:r>
        <w:r w:rsidRPr="006B348C">
          <w:rPr>
            <w:rStyle w:val="Hyperlink"/>
            <w:noProof/>
          </w:rPr>
          <w:t>&gt;</w:t>
        </w:r>
        <w:r>
          <w:rPr>
            <w:noProof/>
            <w:webHidden/>
          </w:rPr>
          <w:tab/>
        </w:r>
        <w:r>
          <w:rPr>
            <w:noProof/>
            <w:webHidden/>
          </w:rPr>
          <w:fldChar w:fldCharType="begin"/>
        </w:r>
        <w:r>
          <w:rPr>
            <w:noProof/>
            <w:webHidden/>
          </w:rPr>
          <w:instrText xml:space="preserve"> PAGEREF _Toc39880761 \h </w:instrText>
        </w:r>
        <w:r>
          <w:rPr>
            <w:noProof/>
            <w:webHidden/>
          </w:rPr>
        </w:r>
        <w:r>
          <w:rPr>
            <w:noProof/>
            <w:webHidden/>
          </w:rPr>
          <w:fldChar w:fldCharType="separate"/>
        </w:r>
        <w:r w:rsidR="00A2710C">
          <w:rPr>
            <w:noProof/>
            <w:webHidden/>
          </w:rPr>
          <w:t>50</w:t>
        </w:r>
        <w:r>
          <w:rPr>
            <w:noProof/>
            <w:webHidden/>
          </w:rPr>
          <w:fldChar w:fldCharType="end"/>
        </w:r>
      </w:hyperlink>
    </w:p>
    <w:p w14:paraId="21D2A1D6" w14:textId="6F938E15"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762" w:history="1">
        <w:r w:rsidRPr="006B348C">
          <w:rPr>
            <w:rStyle w:val="Hyperlink"/>
            <w:noProof/>
          </w:rPr>
          <w:t xml:space="preserve">Table 31: Attributes of element </w:t>
        </w:r>
        <w:r w:rsidRPr="006B348C">
          <w:rPr>
            <w:rStyle w:val="Hyperlink"/>
            <w:rFonts w:ascii="Courier New" w:hAnsi="Courier New" w:cs="Courier New"/>
            <w:i/>
            <w:noProof/>
          </w:rPr>
          <w:t>&lt;connection_0d/&gt;</w:t>
        </w:r>
        <w:r>
          <w:rPr>
            <w:noProof/>
            <w:webHidden/>
          </w:rPr>
          <w:tab/>
        </w:r>
        <w:r>
          <w:rPr>
            <w:noProof/>
            <w:webHidden/>
          </w:rPr>
          <w:fldChar w:fldCharType="begin"/>
        </w:r>
        <w:r>
          <w:rPr>
            <w:noProof/>
            <w:webHidden/>
          </w:rPr>
          <w:instrText xml:space="preserve"> PAGEREF _Toc39880762 \h </w:instrText>
        </w:r>
        <w:r>
          <w:rPr>
            <w:noProof/>
            <w:webHidden/>
          </w:rPr>
        </w:r>
        <w:r>
          <w:rPr>
            <w:noProof/>
            <w:webHidden/>
          </w:rPr>
          <w:fldChar w:fldCharType="separate"/>
        </w:r>
        <w:r w:rsidR="00A2710C">
          <w:rPr>
            <w:noProof/>
            <w:webHidden/>
          </w:rPr>
          <w:t>54</w:t>
        </w:r>
        <w:r>
          <w:rPr>
            <w:noProof/>
            <w:webHidden/>
          </w:rPr>
          <w:fldChar w:fldCharType="end"/>
        </w:r>
      </w:hyperlink>
    </w:p>
    <w:p w14:paraId="28975135" w14:textId="4E89D68B"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763" w:history="1">
        <w:r w:rsidRPr="006B348C">
          <w:rPr>
            <w:rStyle w:val="Hyperlink"/>
            <w:noProof/>
          </w:rPr>
          <w:t xml:space="preserve">Table 32: Text values of element </w:t>
        </w:r>
        <w:r w:rsidRPr="006B348C">
          <w:rPr>
            <w:rStyle w:val="Hyperlink"/>
            <w:rFonts w:ascii="Courier New" w:hAnsi="Courier New" w:cs="Courier New"/>
            <w:noProof/>
          </w:rPr>
          <w:t>&lt;loc&gt;</w:t>
        </w:r>
        <w:r>
          <w:rPr>
            <w:noProof/>
            <w:webHidden/>
          </w:rPr>
          <w:tab/>
        </w:r>
        <w:r>
          <w:rPr>
            <w:noProof/>
            <w:webHidden/>
          </w:rPr>
          <w:fldChar w:fldCharType="begin"/>
        </w:r>
        <w:r>
          <w:rPr>
            <w:noProof/>
            <w:webHidden/>
          </w:rPr>
          <w:instrText xml:space="preserve"> PAGEREF _Toc39880763 \h </w:instrText>
        </w:r>
        <w:r>
          <w:rPr>
            <w:noProof/>
            <w:webHidden/>
          </w:rPr>
        </w:r>
        <w:r>
          <w:rPr>
            <w:noProof/>
            <w:webHidden/>
          </w:rPr>
          <w:fldChar w:fldCharType="separate"/>
        </w:r>
        <w:r w:rsidR="00A2710C">
          <w:rPr>
            <w:noProof/>
            <w:webHidden/>
          </w:rPr>
          <w:t>55</w:t>
        </w:r>
        <w:r>
          <w:rPr>
            <w:noProof/>
            <w:webHidden/>
          </w:rPr>
          <w:fldChar w:fldCharType="end"/>
        </w:r>
      </w:hyperlink>
    </w:p>
    <w:p w14:paraId="50131626" w14:textId="0FB3F626"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764" w:history="1">
        <w:r w:rsidRPr="006B348C">
          <w:rPr>
            <w:rStyle w:val="Hyperlink"/>
            <w:noProof/>
          </w:rPr>
          <w:t xml:space="preserve">Table 33: Attributes of elements </w:t>
        </w:r>
        <w:r w:rsidRPr="006B348C">
          <w:rPr>
            <w:rStyle w:val="Hyperlink"/>
            <w:rFonts w:ascii="Courier New" w:hAnsi="Courier New" w:cs="Courier New"/>
            <w:i/>
            <w:noProof/>
            <w:highlight w:val="white"/>
          </w:rPr>
          <w:t>&lt;normal_direction</w:t>
        </w:r>
        <w:r w:rsidRPr="006B348C">
          <w:rPr>
            <w:rStyle w:val="Hyperlink"/>
            <w:rFonts w:ascii="Courier New" w:hAnsi="Courier New" w:cs="Courier New"/>
            <w:i/>
            <w:noProof/>
          </w:rPr>
          <w:t>/&gt;</w:t>
        </w:r>
        <w:r w:rsidRPr="006B348C">
          <w:rPr>
            <w:rStyle w:val="Hyperlink"/>
            <w:noProof/>
          </w:rPr>
          <w:t xml:space="preserve"> &amp; </w:t>
        </w:r>
        <w:r w:rsidRPr="006B348C">
          <w:rPr>
            <w:rStyle w:val="Hyperlink"/>
            <w:rFonts w:ascii="Courier New" w:hAnsi="Courier New" w:cs="Courier New"/>
            <w:i/>
            <w:noProof/>
            <w:highlight w:val="white"/>
          </w:rPr>
          <w:t>&lt;tangential_direction</w:t>
        </w:r>
        <w:r w:rsidRPr="006B348C">
          <w:rPr>
            <w:rStyle w:val="Hyperlink"/>
            <w:rFonts w:ascii="Courier New" w:hAnsi="Courier New" w:cs="Courier New"/>
            <w:i/>
            <w:noProof/>
          </w:rPr>
          <w:t>/&gt;</w:t>
        </w:r>
        <w:r>
          <w:rPr>
            <w:noProof/>
            <w:webHidden/>
          </w:rPr>
          <w:tab/>
        </w:r>
        <w:r>
          <w:rPr>
            <w:noProof/>
            <w:webHidden/>
          </w:rPr>
          <w:fldChar w:fldCharType="begin"/>
        </w:r>
        <w:r>
          <w:rPr>
            <w:noProof/>
            <w:webHidden/>
          </w:rPr>
          <w:instrText xml:space="preserve"> PAGEREF _Toc39880764 \h </w:instrText>
        </w:r>
        <w:r>
          <w:rPr>
            <w:noProof/>
            <w:webHidden/>
          </w:rPr>
        </w:r>
        <w:r>
          <w:rPr>
            <w:noProof/>
            <w:webHidden/>
          </w:rPr>
          <w:fldChar w:fldCharType="separate"/>
        </w:r>
        <w:r w:rsidR="00A2710C">
          <w:rPr>
            <w:noProof/>
            <w:webHidden/>
          </w:rPr>
          <w:t>55</w:t>
        </w:r>
        <w:r>
          <w:rPr>
            <w:noProof/>
            <w:webHidden/>
          </w:rPr>
          <w:fldChar w:fldCharType="end"/>
        </w:r>
      </w:hyperlink>
    </w:p>
    <w:p w14:paraId="07459CFB" w14:textId="65416340"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765" w:history="1">
        <w:r w:rsidRPr="006B348C">
          <w:rPr>
            <w:rStyle w:val="Hyperlink"/>
            <w:noProof/>
          </w:rPr>
          <w:t xml:space="preserve">Table 34: Nested elements of element </w:t>
        </w:r>
        <w:r w:rsidRPr="006B348C">
          <w:rPr>
            <w:rStyle w:val="Hyperlink"/>
            <w:rFonts w:ascii="Courier New" w:hAnsi="Courier New" w:cs="Courier New"/>
            <w:i/>
            <w:noProof/>
          </w:rPr>
          <w:t>&lt;connection_0d/&gt;</w:t>
        </w:r>
        <w:r>
          <w:rPr>
            <w:noProof/>
            <w:webHidden/>
          </w:rPr>
          <w:tab/>
        </w:r>
        <w:r>
          <w:rPr>
            <w:noProof/>
            <w:webHidden/>
          </w:rPr>
          <w:fldChar w:fldCharType="begin"/>
        </w:r>
        <w:r>
          <w:rPr>
            <w:noProof/>
            <w:webHidden/>
          </w:rPr>
          <w:instrText xml:space="preserve"> PAGEREF _Toc39880765 \h </w:instrText>
        </w:r>
        <w:r>
          <w:rPr>
            <w:noProof/>
            <w:webHidden/>
          </w:rPr>
        </w:r>
        <w:r>
          <w:rPr>
            <w:noProof/>
            <w:webHidden/>
          </w:rPr>
          <w:fldChar w:fldCharType="separate"/>
        </w:r>
        <w:r w:rsidR="00A2710C">
          <w:rPr>
            <w:noProof/>
            <w:webHidden/>
          </w:rPr>
          <w:t>56</w:t>
        </w:r>
        <w:r>
          <w:rPr>
            <w:noProof/>
            <w:webHidden/>
          </w:rPr>
          <w:fldChar w:fldCharType="end"/>
        </w:r>
      </w:hyperlink>
    </w:p>
    <w:p w14:paraId="14A3EF40" w14:textId="6E0B8241"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766" w:history="1">
        <w:r w:rsidRPr="006B348C">
          <w:rPr>
            <w:rStyle w:val="Hyperlink"/>
            <w:noProof/>
          </w:rPr>
          <w:t>Table 35: Nested elements of</w:t>
        </w:r>
        <w:r w:rsidRPr="006B348C">
          <w:rPr>
            <w:rStyle w:val="Hyperlink"/>
            <w:rFonts w:ascii="Courier New" w:hAnsi="Courier New" w:cs="Courier New"/>
            <w:i/>
            <w:noProof/>
          </w:rPr>
          <w:t xml:space="preserve"> &lt;connection_0d/&gt;</w:t>
        </w:r>
        <w:r w:rsidRPr="006B348C">
          <w:rPr>
            <w:rStyle w:val="Hyperlink"/>
            <w:rFonts w:cstheme="minorHAnsi"/>
            <w:noProof/>
          </w:rPr>
          <w:t xml:space="preserve"> for </w:t>
        </w:r>
        <w:r w:rsidRPr="006B348C">
          <w:rPr>
            <w:rStyle w:val="Hyperlink"/>
            <w:rFonts w:ascii="Courier New" w:hAnsi="Courier New" w:cs="Courier New"/>
            <w:i/>
            <w:noProof/>
          </w:rPr>
          <w:t>&lt;spotweld/&gt;</w:t>
        </w:r>
        <w:r>
          <w:rPr>
            <w:noProof/>
            <w:webHidden/>
          </w:rPr>
          <w:tab/>
        </w:r>
        <w:r>
          <w:rPr>
            <w:noProof/>
            <w:webHidden/>
          </w:rPr>
          <w:fldChar w:fldCharType="begin"/>
        </w:r>
        <w:r>
          <w:rPr>
            <w:noProof/>
            <w:webHidden/>
          </w:rPr>
          <w:instrText xml:space="preserve"> PAGEREF _Toc39880766 \h </w:instrText>
        </w:r>
        <w:r>
          <w:rPr>
            <w:noProof/>
            <w:webHidden/>
          </w:rPr>
        </w:r>
        <w:r>
          <w:rPr>
            <w:noProof/>
            <w:webHidden/>
          </w:rPr>
          <w:fldChar w:fldCharType="separate"/>
        </w:r>
        <w:r w:rsidR="00A2710C">
          <w:rPr>
            <w:noProof/>
            <w:webHidden/>
          </w:rPr>
          <w:t>57</w:t>
        </w:r>
        <w:r>
          <w:rPr>
            <w:noProof/>
            <w:webHidden/>
          </w:rPr>
          <w:fldChar w:fldCharType="end"/>
        </w:r>
      </w:hyperlink>
    </w:p>
    <w:p w14:paraId="701E2837" w14:textId="326C6D8B"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767" w:history="1">
        <w:r w:rsidRPr="006B348C">
          <w:rPr>
            <w:rStyle w:val="Hyperlink"/>
            <w:noProof/>
          </w:rPr>
          <w:t>Table 36: Attributes of element</w:t>
        </w:r>
        <w:r w:rsidRPr="006B348C">
          <w:rPr>
            <w:rStyle w:val="Hyperlink"/>
            <w:rFonts w:ascii="Courier New" w:hAnsi="Courier New" w:cs="Courier New"/>
            <w:i/>
            <w:noProof/>
          </w:rPr>
          <w:t>&lt;spotweld/&gt;</w:t>
        </w:r>
        <w:r>
          <w:rPr>
            <w:noProof/>
            <w:webHidden/>
          </w:rPr>
          <w:tab/>
        </w:r>
        <w:r>
          <w:rPr>
            <w:noProof/>
            <w:webHidden/>
          </w:rPr>
          <w:fldChar w:fldCharType="begin"/>
        </w:r>
        <w:r>
          <w:rPr>
            <w:noProof/>
            <w:webHidden/>
          </w:rPr>
          <w:instrText xml:space="preserve"> PAGEREF _Toc39880767 \h </w:instrText>
        </w:r>
        <w:r>
          <w:rPr>
            <w:noProof/>
            <w:webHidden/>
          </w:rPr>
        </w:r>
        <w:r>
          <w:rPr>
            <w:noProof/>
            <w:webHidden/>
          </w:rPr>
          <w:fldChar w:fldCharType="separate"/>
        </w:r>
        <w:r w:rsidR="00A2710C">
          <w:rPr>
            <w:noProof/>
            <w:webHidden/>
          </w:rPr>
          <w:t>57</w:t>
        </w:r>
        <w:r>
          <w:rPr>
            <w:noProof/>
            <w:webHidden/>
          </w:rPr>
          <w:fldChar w:fldCharType="end"/>
        </w:r>
      </w:hyperlink>
    </w:p>
    <w:p w14:paraId="4FF9A823" w14:textId="6CAAA113"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768" w:history="1">
        <w:r w:rsidRPr="006B348C">
          <w:rPr>
            <w:rStyle w:val="Hyperlink"/>
            <w:noProof/>
          </w:rPr>
          <w:t>Table 37: Nested elements of</w:t>
        </w:r>
        <w:r w:rsidRPr="006B348C">
          <w:rPr>
            <w:rStyle w:val="Hyperlink"/>
            <w:rFonts w:ascii="Courier New" w:hAnsi="Courier New" w:cs="Courier New"/>
            <w:i/>
            <w:noProof/>
          </w:rPr>
          <w:t xml:space="preserve"> &lt;connection_0d/&gt;</w:t>
        </w:r>
        <w:r w:rsidRPr="006B348C">
          <w:rPr>
            <w:rStyle w:val="Hyperlink"/>
            <w:rFonts w:cstheme="minorHAnsi"/>
            <w:noProof/>
          </w:rPr>
          <w:t xml:space="preserve"> for </w:t>
        </w:r>
        <w:r w:rsidRPr="006B348C">
          <w:rPr>
            <w:rStyle w:val="Hyperlink"/>
            <w:rFonts w:ascii="Courier New" w:hAnsi="Courier New" w:cs="Courier New"/>
            <w:i/>
            <w:noProof/>
          </w:rPr>
          <w:t>&lt;robscan/&gt;</w:t>
        </w:r>
        <w:r>
          <w:rPr>
            <w:noProof/>
            <w:webHidden/>
          </w:rPr>
          <w:tab/>
        </w:r>
        <w:r>
          <w:rPr>
            <w:noProof/>
            <w:webHidden/>
          </w:rPr>
          <w:fldChar w:fldCharType="begin"/>
        </w:r>
        <w:r>
          <w:rPr>
            <w:noProof/>
            <w:webHidden/>
          </w:rPr>
          <w:instrText xml:space="preserve"> PAGEREF _Toc39880768 \h </w:instrText>
        </w:r>
        <w:r>
          <w:rPr>
            <w:noProof/>
            <w:webHidden/>
          </w:rPr>
        </w:r>
        <w:r>
          <w:rPr>
            <w:noProof/>
            <w:webHidden/>
          </w:rPr>
          <w:fldChar w:fldCharType="separate"/>
        </w:r>
        <w:r w:rsidR="00A2710C">
          <w:rPr>
            <w:noProof/>
            <w:webHidden/>
          </w:rPr>
          <w:t>58</w:t>
        </w:r>
        <w:r>
          <w:rPr>
            <w:noProof/>
            <w:webHidden/>
          </w:rPr>
          <w:fldChar w:fldCharType="end"/>
        </w:r>
      </w:hyperlink>
    </w:p>
    <w:p w14:paraId="37B41EC2" w14:textId="339BFE75"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769" w:history="1">
        <w:r w:rsidRPr="006B348C">
          <w:rPr>
            <w:rStyle w:val="Hyperlink"/>
            <w:noProof/>
          </w:rPr>
          <w:t xml:space="preserve">Table 38: Attributes of element </w:t>
        </w:r>
        <w:r w:rsidRPr="006B348C">
          <w:rPr>
            <w:rStyle w:val="Hyperlink"/>
            <w:rFonts w:ascii="Courier New" w:hAnsi="Courier New" w:cs="Courier New"/>
            <w:i/>
            <w:noProof/>
          </w:rPr>
          <w:t>&lt;robscan/&gt;</w:t>
        </w:r>
        <w:r>
          <w:rPr>
            <w:noProof/>
            <w:webHidden/>
          </w:rPr>
          <w:tab/>
        </w:r>
        <w:r>
          <w:rPr>
            <w:noProof/>
            <w:webHidden/>
          </w:rPr>
          <w:fldChar w:fldCharType="begin"/>
        </w:r>
        <w:r>
          <w:rPr>
            <w:noProof/>
            <w:webHidden/>
          </w:rPr>
          <w:instrText xml:space="preserve"> PAGEREF _Toc39880769 \h </w:instrText>
        </w:r>
        <w:r>
          <w:rPr>
            <w:noProof/>
            <w:webHidden/>
          </w:rPr>
        </w:r>
        <w:r>
          <w:rPr>
            <w:noProof/>
            <w:webHidden/>
          </w:rPr>
          <w:fldChar w:fldCharType="separate"/>
        </w:r>
        <w:r w:rsidR="00A2710C">
          <w:rPr>
            <w:noProof/>
            <w:webHidden/>
          </w:rPr>
          <w:t>59</w:t>
        </w:r>
        <w:r>
          <w:rPr>
            <w:noProof/>
            <w:webHidden/>
          </w:rPr>
          <w:fldChar w:fldCharType="end"/>
        </w:r>
      </w:hyperlink>
    </w:p>
    <w:p w14:paraId="140CBC5D" w14:textId="2693CD77"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770" w:history="1">
        <w:r w:rsidRPr="006B348C">
          <w:rPr>
            <w:rStyle w:val="Hyperlink"/>
            <w:noProof/>
          </w:rPr>
          <w:t xml:space="preserve">Table 39: Nested elements of element </w:t>
        </w:r>
        <w:r w:rsidRPr="006B348C">
          <w:rPr>
            <w:rStyle w:val="Hyperlink"/>
            <w:rFonts w:ascii="Courier New" w:hAnsi="Courier New" w:cs="Courier New"/>
            <w:i/>
            <w:noProof/>
          </w:rPr>
          <w:t>&lt;robscan/&gt;</w:t>
        </w:r>
        <w:r>
          <w:rPr>
            <w:noProof/>
            <w:webHidden/>
          </w:rPr>
          <w:tab/>
        </w:r>
        <w:r>
          <w:rPr>
            <w:noProof/>
            <w:webHidden/>
          </w:rPr>
          <w:fldChar w:fldCharType="begin"/>
        </w:r>
        <w:r>
          <w:rPr>
            <w:noProof/>
            <w:webHidden/>
          </w:rPr>
          <w:instrText xml:space="preserve"> PAGEREF _Toc39880770 \h </w:instrText>
        </w:r>
        <w:r>
          <w:rPr>
            <w:noProof/>
            <w:webHidden/>
          </w:rPr>
        </w:r>
        <w:r>
          <w:rPr>
            <w:noProof/>
            <w:webHidden/>
          </w:rPr>
          <w:fldChar w:fldCharType="separate"/>
        </w:r>
        <w:r w:rsidR="00A2710C">
          <w:rPr>
            <w:noProof/>
            <w:webHidden/>
          </w:rPr>
          <w:t>59</w:t>
        </w:r>
        <w:r>
          <w:rPr>
            <w:noProof/>
            <w:webHidden/>
          </w:rPr>
          <w:fldChar w:fldCharType="end"/>
        </w:r>
      </w:hyperlink>
    </w:p>
    <w:p w14:paraId="47A304FD" w14:textId="5D1B9427"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771" w:history="1">
        <w:r w:rsidRPr="006B348C">
          <w:rPr>
            <w:rStyle w:val="Hyperlink"/>
            <w:noProof/>
          </w:rPr>
          <w:t xml:space="preserve">Table 40: Nested elements of </w:t>
        </w:r>
        <w:r w:rsidRPr="006B348C">
          <w:rPr>
            <w:rStyle w:val="Hyperlink"/>
            <w:rFonts w:ascii="Courier New" w:hAnsi="Courier New" w:cs="Courier New"/>
            <w:i/>
            <w:noProof/>
          </w:rPr>
          <w:t>&lt;connection_0d/&gt;</w:t>
        </w:r>
        <w:r w:rsidRPr="006B348C">
          <w:rPr>
            <w:rStyle w:val="Hyperlink"/>
            <w:rFonts w:cstheme="minorHAnsi"/>
            <w:noProof/>
          </w:rPr>
          <w:t xml:space="preserve"> for </w:t>
        </w:r>
        <w:r w:rsidRPr="006B348C">
          <w:rPr>
            <w:rStyle w:val="Hyperlink"/>
            <w:rFonts w:ascii="Courier New" w:hAnsi="Courier New" w:cs="Courier New"/>
            <w:i/>
            <w:noProof/>
          </w:rPr>
          <w:t>&lt;rivet/&gt;</w:t>
        </w:r>
        <w:r>
          <w:rPr>
            <w:noProof/>
            <w:webHidden/>
          </w:rPr>
          <w:tab/>
        </w:r>
        <w:r>
          <w:rPr>
            <w:noProof/>
            <w:webHidden/>
          </w:rPr>
          <w:fldChar w:fldCharType="begin"/>
        </w:r>
        <w:r>
          <w:rPr>
            <w:noProof/>
            <w:webHidden/>
          </w:rPr>
          <w:instrText xml:space="preserve"> PAGEREF _Toc39880771 \h </w:instrText>
        </w:r>
        <w:r>
          <w:rPr>
            <w:noProof/>
            <w:webHidden/>
          </w:rPr>
        </w:r>
        <w:r>
          <w:rPr>
            <w:noProof/>
            <w:webHidden/>
          </w:rPr>
          <w:fldChar w:fldCharType="separate"/>
        </w:r>
        <w:r w:rsidR="00A2710C">
          <w:rPr>
            <w:noProof/>
            <w:webHidden/>
          </w:rPr>
          <w:t>60</w:t>
        </w:r>
        <w:r>
          <w:rPr>
            <w:noProof/>
            <w:webHidden/>
          </w:rPr>
          <w:fldChar w:fldCharType="end"/>
        </w:r>
      </w:hyperlink>
    </w:p>
    <w:p w14:paraId="54034982" w14:textId="1EEC05D3"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772" w:history="1">
        <w:r w:rsidRPr="006B348C">
          <w:rPr>
            <w:rStyle w:val="Hyperlink"/>
            <w:noProof/>
          </w:rPr>
          <w:t xml:space="preserve">Table 41: Attributes of element </w:t>
        </w:r>
        <w:r w:rsidRPr="006B348C">
          <w:rPr>
            <w:rStyle w:val="Hyperlink"/>
            <w:rFonts w:ascii="Courier New" w:hAnsi="Courier New" w:cs="Courier New"/>
            <w:i/>
            <w:noProof/>
          </w:rPr>
          <w:t>&lt;rivet/&gt;</w:t>
        </w:r>
        <w:r>
          <w:rPr>
            <w:noProof/>
            <w:webHidden/>
          </w:rPr>
          <w:tab/>
        </w:r>
        <w:r>
          <w:rPr>
            <w:noProof/>
            <w:webHidden/>
          </w:rPr>
          <w:fldChar w:fldCharType="begin"/>
        </w:r>
        <w:r>
          <w:rPr>
            <w:noProof/>
            <w:webHidden/>
          </w:rPr>
          <w:instrText xml:space="preserve"> PAGEREF _Toc39880772 \h </w:instrText>
        </w:r>
        <w:r>
          <w:rPr>
            <w:noProof/>
            <w:webHidden/>
          </w:rPr>
        </w:r>
        <w:r>
          <w:rPr>
            <w:noProof/>
            <w:webHidden/>
          </w:rPr>
          <w:fldChar w:fldCharType="separate"/>
        </w:r>
        <w:r w:rsidR="00A2710C">
          <w:rPr>
            <w:noProof/>
            <w:webHidden/>
          </w:rPr>
          <w:t>61</w:t>
        </w:r>
        <w:r>
          <w:rPr>
            <w:noProof/>
            <w:webHidden/>
          </w:rPr>
          <w:fldChar w:fldCharType="end"/>
        </w:r>
      </w:hyperlink>
    </w:p>
    <w:p w14:paraId="1D27D3C6" w14:textId="541E4F35"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773" w:history="1">
        <w:r w:rsidRPr="006B348C">
          <w:rPr>
            <w:rStyle w:val="Hyperlink"/>
            <w:noProof/>
          </w:rPr>
          <w:t xml:space="preserve">Table 42: Nested elements of element </w:t>
        </w:r>
        <w:r w:rsidRPr="006B348C">
          <w:rPr>
            <w:rStyle w:val="Hyperlink"/>
            <w:rFonts w:ascii="Courier New" w:hAnsi="Courier New" w:cs="Courier New"/>
            <w:i/>
            <w:noProof/>
          </w:rPr>
          <w:t>&lt;rivet/&gt;</w:t>
        </w:r>
        <w:r>
          <w:rPr>
            <w:noProof/>
            <w:webHidden/>
          </w:rPr>
          <w:tab/>
        </w:r>
        <w:r>
          <w:rPr>
            <w:noProof/>
            <w:webHidden/>
          </w:rPr>
          <w:fldChar w:fldCharType="begin"/>
        </w:r>
        <w:r>
          <w:rPr>
            <w:noProof/>
            <w:webHidden/>
          </w:rPr>
          <w:instrText xml:space="preserve"> PAGEREF _Toc39880773 \h </w:instrText>
        </w:r>
        <w:r>
          <w:rPr>
            <w:noProof/>
            <w:webHidden/>
          </w:rPr>
        </w:r>
        <w:r>
          <w:rPr>
            <w:noProof/>
            <w:webHidden/>
          </w:rPr>
          <w:fldChar w:fldCharType="separate"/>
        </w:r>
        <w:r w:rsidR="00A2710C">
          <w:rPr>
            <w:noProof/>
            <w:webHidden/>
          </w:rPr>
          <w:t>61</w:t>
        </w:r>
        <w:r>
          <w:rPr>
            <w:noProof/>
            <w:webHidden/>
          </w:rPr>
          <w:fldChar w:fldCharType="end"/>
        </w:r>
      </w:hyperlink>
    </w:p>
    <w:p w14:paraId="1BF41AB7" w14:textId="6443F75F"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774" w:history="1">
        <w:r w:rsidRPr="006B348C">
          <w:rPr>
            <w:rStyle w:val="Hyperlink"/>
            <w:noProof/>
          </w:rPr>
          <w:t xml:space="preserve">Table 43: Attributes of element </w:t>
        </w:r>
        <w:r w:rsidRPr="006B348C">
          <w:rPr>
            <w:rStyle w:val="Hyperlink"/>
            <w:rFonts w:ascii="Courier New" w:hAnsi="Courier New" w:cs="Courier New"/>
            <w:i/>
            <w:noProof/>
          </w:rPr>
          <w:t>&lt;blind/&gt;</w:t>
        </w:r>
        <w:r>
          <w:rPr>
            <w:noProof/>
            <w:webHidden/>
          </w:rPr>
          <w:tab/>
        </w:r>
        <w:r>
          <w:rPr>
            <w:noProof/>
            <w:webHidden/>
          </w:rPr>
          <w:fldChar w:fldCharType="begin"/>
        </w:r>
        <w:r>
          <w:rPr>
            <w:noProof/>
            <w:webHidden/>
          </w:rPr>
          <w:instrText xml:space="preserve"> PAGEREF _Toc39880774 \h </w:instrText>
        </w:r>
        <w:r>
          <w:rPr>
            <w:noProof/>
            <w:webHidden/>
          </w:rPr>
        </w:r>
        <w:r>
          <w:rPr>
            <w:noProof/>
            <w:webHidden/>
          </w:rPr>
          <w:fldChar w:fldCharType="separate"/>
        </w:r>
        <w:r w:rsidR="00A2710C">
          <w:rPr>
            <w:noProof/>
            <w:webHidden/>
          </w:rPr>
          <w:t>62</w:t>
        </w:r>
        <w:r>
          <w:rPr>
            <w:noProof/>
            <w:webHidden/>
          </w:rPr>
          <w:fldChar w:fldCharType="end"/>
        </w:r>
      </w:hyperlink>
    </w:p>
    <w:p w14:paraId="7EB19267" w14:textId="2D76871F"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775" w:history="1">
        <w:r w:rsidRPr="006B348C">
          <w:rPr>
            <w:rStyle w:val="Hyperlink"/>
            <w:noProof/>
          </w:rPr>
          <w:t xml:space="preserve">Table 44: Attributes of element </w:t>
        </w:r>
        <w:r w:rsidRPr="006B348C">
          <w:rPr>
            <w:rStyle w:val="Hyperlink"/>
            <w:rFonts w:ascii="Courier New" w:hAnsi="Courier New" w:cs="Courier New"/>
            <w:i/>
            <w:noProof/>
          </w:rPr>
          <w:t>&lt;self_piercing/&gt;</w:t>
        </w:r>
        <w:r>
          <w:rPr>
            <w:noProof/>
            <w:webHidden/>
          </w:rPr>
          <w:tab/>
        </w:r>
        <w:r>
          <w:rPr>
            <w:noProof/>
            <w:webHidden/>
          </w:rPr>
          <w:fldChar w:fldCharType="begin"/>
        </w:r>
        <w:r>
          <w:rPr>
            <w:noProof/>
            <w:webHidden/>
          </w:rPr>
          <w:instrText xml:space="preserve"> PAGEREF _Toc39880775 \h </w:instrText>
        </w:r>
        <w:r>
          <w:rPr>
            <w:noProof/>
            <w:webHidden/>
          </w:rPr>
        </w:r>
        <w:r>
          <w:rPr>
            <w:noProof/>
            <w:webHidden/>
          </w:rPr>
          <w:fldChar w:fldCharType="separate"/>
        </w:r>
        <w:r w:rsidR="00A2710C">
          <w:rPr>
            <w:noProof/>
            <w:webHidden/>
          </w:rPr>
          <w:t>66</w:t>
        </w:r>
        <w:r>
          <w:rPr>
            <w:noProof/>
            <w:webHidden/>
          </w:rPr>
          <w:fldChar w:fldCharType="end"/>
        </w:r>
      </w:hyperlink>
    </w:p>
    <w:p w14:paraId="7D4A74E5" w14:textId="73A53446"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776" w:history="1">
        <w:r w:rsidRPr="006B348C">
          <w:rPr>
            <w:rStyle w:val="Hyperlink"/>
            <w:noProof/>
          </w:rPr>
          <w:t>Table 45: Pictures of all Solid Rivets</w:t>
        </w:r>
        <w:r>
          <w:rPr>
            <w:noProof/>
            <w:webHidden/>
          </w:rPr>
          <w:tab/>
        </w:r>
        <w:r>
          <w:rPr>
            <w:noProof/>
            <w:webHidden/>
          </w:rPr>
          <w:fldChar w:fldCharType="begin"/>
        </w:r>
        <w:r>
          <w:rPr>
            <w:noProof/>
            <w:webHidden/>
          </w:rPr>
          <w:instrText xml:space="preserve"> PAGEREF _Toc39880776 \h </w:instrText>
        </w:r>
        <w:r>
          <w:rPr>
            <w:noProof/>
            <w:webHidden/>
          </w:rPr>
        </w:r>
        <w:r>
          <w:rPr>
            <w:noProof/>
            <w:webHidden/>
          </w:rPr>
          <w:fldChar w:fldCharType="separate"/>
        </w:r>
        <w:r w:rsidR="00A2710C">
          <w:rPr>
            <w:noProof/>
            <w:webHidden/>
          </w:rPr>
          <w:t>67</w:t>
        </w:r>
        <w:r>
          <w:rPr>
            <w:noProof/>
            <w:webHidden/>
          </w:rPr>
          <w:fldChar w:fldCharType="end"/>
        </w:r>
      </w:hyperlink>
    </w:p>
    <w:p w14:paraId="2C738295" w14:textId="7CBA7399"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777" w:history="1">
        <w:r w:rsidRPr="006B348C">
          <w:rPr>
            <w:rStyle w:val="Hyperlink"/>
            <w:noProof/>
          </w:rPr>
          <w:t xml:space="preserve">Table 46: Attributes of element </w:t>
        </w:r>
        <w:r w:rsidRPr="006B348C">
          <w:rPr>
            <w:rStyle w:val="Hyperlink"/>
            <w:rFonts w:ascii="Courier New" w:hAnsi="Courier New" w:cs="Courier New"/>
            <w:i/>
            <w:noProof/>
          </w:rPr>
          <w:t>&lt;solid/&gt;</w:t>
        </w:r>
        <w:r>
          <w:rPr>
            <w:noProof/>
            <w:webHidden/>
          </w:rPr>
          <w:tab/>
        </w:r>
        <w:r>
          <w:rPr>
            <w:noProof/>
            <w:webHidden/>
          </w:rPr>
          <w:fldChar w:fldCharType="begin"/>
        </w:r>
        <w:r>
          <w:rPr>
            <w:noProof/>
            <w:webHidden/>
          </w:rPr>
          <w:instrText xml:space="preserve"> PAGEREF _Toc39880777 \h </w:instrText>
        </w:r>
        <w:r>
          <w:rPr>
            <w:noProof/>
            <w:webHidden/>
          </w:rPr>
        </w:r>
        <w:r>
          <w:rPr>
            <w:noProof/>
            <w:webHidden/>
          </w:rPr>
          <w:fldChar w:fldCharType="separate"/>
        </w:r>
        <w:r w:rsidR="00A2710C">
          <w:rPr>
            <w:noProof/>
            <w:webHidden/>
          </w:rPr>
          <w:t>68</w:t>
        </w:r>
        <w:r>
          <w:rPr>
            <w:noProof/>
            <w:webHidden/>
          </w:rPr>
          <w:fldChar w:fldCharType="end"/>
        </w:r>
      </w:hyperlink>
    </w:p>
    <w:p w14:paraId="66655EAD" w14:textId="2F386EC4"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778" w:history="1">
        <w:r w:rsidRPr="006B348C">
          <w:rPr>
            <w:rStyle w:val="Hyperlink"/>
            <w:noProof/>
          </w:rPr>
          <w:t xml:space="preserve">Table 47: Attributes of element </w:t>
        </w:r>
        <w:r w:rsidRPr="006B348C">
          <w:rPr>
            <w:rStyle w:val="Hyperlink"/>
            <w:rFonts w:ascii="Courier New" w:hAnsi="Courier New" w:cs="Courier New"/>
            <w:i/>
            <w:noProof/>
          </w:rPr>
          <w:t>&lt;swop/&gt;</w:t>
        </w:r>
        <w:r>
          <w:rPr>
            <w:noProof/>
            <w:webHidden/>
          </w:rPr>
          <w:tab/>
        </w:r>
        <w:r>
          <w:rPr>
            <w:noProof/>
            <w:webHidden/>
          </w:rPr>
          <w:fldChar w:fldCharType="begin"/>
        </w:r>
        <w:r>
          <w:rPr>
            <w:noProof/>
            <w:webHidden/>
          </w:rPr>
          <w:instrText xml:space="preserve"> PAGEREF _Toc39880778 \h </w:instrText>
        </w:r>
        <w:r>
          <w:rPr>
            <w:noProof/>
            <w:webHidden/>
          </w:rPr>
        </w:r>
        <w:r>
          <w:rPr>
            <w:noProof/>
            <w:webHidden/>
          </w:rPr>
          <w:fldChar w:fldCharType="separate"/>
        </w:r>
        <w:r w:rsidR="00A2710C">
          <w:rPr>
            <w:noProof/>
            <w:webHidden/>
          </w:rPr>
          <w:t>70</w:t>
        </w:r>
        <w:r>
          <w:rPr>
            <w:noProof/>
            <w:webHidden/>
          </w:rPr>
          <w:fldChar w:fldCharType="end"/>
        </w:r>
      </w:hyperlink>
    </w:p>
    <w:p w14:paraId="59EDF6CD" w14:textId="085D58D7"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779" w:history="1">
        <w:r w:rsidRPr="006B348C">
          <w:rPr>
            <w:rStyle w:val="Hyperlink"/>
            <w:noProof/>
          </w:rPr>
          <w:t xml:space="preserve">Table 48: Attributes of element </w:t>
        </w:r>
        <w:r w:rsidRPr="006B348C">
          <w:rPr>
            <w:rStyle w:val="Hyperlink"/>
            <w:rFonts w:ascii="Courier New" w:hAnsi="Courier New" w:cs="Courier New"/>
            <w:i/>
            <w:noProof/>
          </w:rPr>
          <w:t>&lt;clinch_rivet_stud/&gt;</w:t>
        </w:r>
        <w:r>
          <w:rPr>
            <w:noProof/>
            <w:webHidden/>
          </w:rPr>
          <w:tab/>
        </w:r>
        <w:r>
          <w:rPr>
            <w:noProof/>
            <w:webHidden/>
          </w:rPr>
          <w:fldChar w:fldCharType="begin"/>
        </w:r>
        <w:r>
          <w:rPr>
            <w:noProof/>
            <w:webHidden/>
          </w:rPr>
          <w:instrText xml:space="preserve"> PAGEREF _Toc39880779 \h </w:instrText>
        </w:r>
        <w:r>
          <w:rPr>
            <w:noProof/>
            <w:webHidden/>
          </w:rPr>
        </w:r>
        <w:r>
          <w:rPr>
            <w:noProof/>
            <w:webHidden/>
          </w:rPr>
          <w:fldChar w:fldCharType="separate"/>
        </w:r>
        <w:r w:rsidR="00A2710C">
          <w:rPr>
            <w:noProof/>
            <w:webHidden/>
          </w:rPr>
          <w:t>71</w:t>
        </w:r>
        <w:r>
          <w:rPr>
            <w:noProof/>
            <w:webHidden/>
          </w:rPr>
          <w:fldChar w:fldCharType="end"/>
        </w:r>
      </w:hyperlink>
    </w:p>
    <w:p w14:paraId="1921FC27" w14:textId="4A89E66D"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780" w:history="1">
        <w:r w:rsidRPr="006B348C">
          <w:rPr>
            <w:rStyle w:val="Hyperlink"/>
            <w:noProof/>
          </w:rPr>
          <w:t xml:space="preserve">Table 49: Nested elements of </w:t>
        </w:r>
        <w:r w:rsidRPr="006B348C">
          <w:rPr>
            <w:rStyle w:val="Hyperlink"/>
            <w:rFonts w:ascii="Courier New" w:hAnsi="Courier New" w:cs="Courier New"/>
            <w:i/>
            <w:noProof/>
          </w:rPr>
          <w:t>&lt;connection_0d/&gt;</w:t>
        </w:r>
        <w:r w:rsidRPr="006B348C">
          <w:rPr>
            <w:rStyle w:val="Hyperlink"/>
            <w:noProof/>
          </w:rPr>
          <w:t xml:space="preserve"> for </w:t>
        </w:r>
        <w:r w:rsidRPr="006B348C">
          <w:rPr>
            <w:rStyle w:val="Hyperlink"/>
            <w:rFonts w:ascii="Courier New" w:hAnsi="Courier New" w:cs="Courier New"/>
            <w:i/>
            <w:noProof/>
          </w:rPr>
          <w:t>&lt;threaded_connection/&gt;</w:t>
        </w:r>
        <w:r>
          <w:rPr>
            <w:noProof/>
            <w:webHidden/>
          </w:rPr>
          <w:tab/>
        </w:r>
        <w:r>
          <w:rPr>
            <w:noProof/>
            <w:webHidden/>
          </w:rPr>
          <w:fldChar w:fldCharType="begin"/>
        </w:r>
        <w:r>
          <w:rPr>
            <w:noProof/>
            <w:webHidden/>
          </w:rPr>
          <w:instrText xml:space="preserve"> PAGEREF _Toc39880780 \h </w:instrText>
        </w:r>
        <w:r>
          <w:rPr>
            <w:noProof/>
            <w:webHidden/>
          </w:rPr>
        </w:r>
        <w:r>
          <w:rPr>
            <w:noProof/>
            <w:webHidden/>
          </w:rPr>
          <w:fldChar w:fldCharType="separate"/>
        </w:r>
        <w:r w:rsidR="00A2710C">
          <w:rPr>
            <w:noProof/>
            <w:webHidden/>
          </w:rPr>
          <w:t>78</w:t>
        </w:r>
        <w:r>
          <w:rPr>
            <w:noProof/>
            <w:webHidden/>
          </w:rPr>
          <w:fldChar w:fldCharType="end"/>
        </w:r>
      </w:hyperlink>
    </w:p>
    <w:p w14:paraId="47D32A4D" w14:textId="3B1856FA"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781" w:history="1">
        <w:r w:rsidRPr="006B348C">
          <w:rPr>
            <w:rStyle w:val="Hyperlink"/>
            <w:noProof/>
          </w:rPr>
          <w:t xml:space="preserve">Table 50: Attributes of element </w:t>
        </w:r>
        <w:r w:rsidRPr="006B348C">
          <w:rPr>
            <w:rStyle w:val="Hyperlink"/>
            <w:rFonts w:ascii="Courier New" w:hAnsi="Courier New" w:cs="Courier New"/>
            <w:i/>
            <w:noProof/>
          </w:rPr>
          <w:t>&lt;threaded_connection/&gt;</w:t>
        </w:r>
        <w:r>
          <w:rPr>
            <w:noProof/>
            <w:webHidden/>
          </w:rPr>
          <w:tab/>
        </w:r>
        <w:r>
          <w:rPr>
            <w:noProof/>
            <w:webHidden/>
          </w:rPr>
          <w:fldChar w:fldCharType="begin"/>
        </w:r>
        <w:r>
          <w:rPr>
            <w:noProof/>
            <w:webHidden/>
          </w:rPr>
          <w:instrText xml:space="preserve"> PAGEREF _Toc39880781 \h </w:instrText>
        </w:r>
        <w:r>
          <w:rPr>
            <w:noProof/>
            <w:webHidden/>
          </w:rPr>
        </w:r>
        <w:r>
          <w:rPr>
            <w:noProof/>
            <w:webHidden/>
          </w:rPr>
          <w:fldChar w:fldCharType="separate"/>
        </w:r>
        <w:r w:rsidR="00A2710C">
          <w:rPr>
            <w:noProof/>
            <w:webHidden/>
          </w:rPr>
          <w:t>79</w:t>
        </w:r>
        <w:r>
          <w:rPr>
            <w:noProof/>
            <w:webHidden/>
          </w:rPr>
          <w:fldChar w:fldCharType="end"/>
        </w:r>
      </w:hyperlink>
    </w:p>
    <w:p w14:paraId="0B0AA66A" w14:textId="79C1B3C4"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782" w:history="1">
        <w:r w:rsidRPr="006B348C">
          <w:rPr>
            <w:rStyle w:val="Hyperlink"/>
            <w:noProof/>
          </w:rPr>
          <w:t xml:space="preserve">Table 51: Nested elements of element </w:t>
        </w:r>
        <w:r w:rsidRPr="006B348C">
          <w:rPr>
            <w:rStyle w:val="Hyperlink"/>
            <w:rFonts w:ascii="Courier New" w:hAnsi="Courier New" w:cs="Courier New"/>
            <w:i/>
            <w:noProof/>
          </w:rPr>
          <w:t>&lt;threaded_connection/&gt;</w:t>
        </w:r>
        <w:r>
          <w:rPr>
            <w:noProof/>
            <w:webHidden/>
          </w:rPr>
          <w:tab/>
        </w:r>
        <w:r>
          <w:rPr>
            <w:noProof/>
            <w:webHidden/>
          </w:rPr>
          <w:fldChar w:fldCharType="begin"/>
        </w:r>
        <w:r>
          <w:rPr>
            <w:noProof/>
            <w:webHidden/>
          </w:rPr>
          <w:instrText xml:space="preserve"> PAGEREF _Toc39880782 \h </w:instrText>
        </w:r>
        <w:r>
          <w:rPr>
            <w:noProof/>
            <w:webHidden/>
          </w:rPr>
        </w:r>
        <w:r>
          <w:rPr>
            <w:noProof/>
            <w:webHidden/>
          </w:rPr>
          <w:fldChar w:fldCharType="separate"/>
        </w:r>
        <w:r w:rsidR="00A2710C">
          <w:rPr>
            <w:noProof/>
            <w:webHidden/>
          </w:rPr>
          <w:t>80</w:t>
        </w:r>
        <w:r>
          <w:rPr>
            <w:noProof/>
            <w:webHidden/>
          </w:rPr>
          <w:fldChar w:fldCharType="end"/>
        </w:r>
      </w:hyperlink>
    </w:p>
    <w:p w14:paraId="329EED33" w14:textId="68003652"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783" w:history="1">
        <w:r w:rsidRPr="006B348C">
          <w:rPr>
            <w:rStyle w:val="Hyperlink"/>
            <w:noProof/>
          </w:rPr>
          <w:t xml:space="preserve">Table 52: Attributes of element </w:t>
        </w:r>
        <w:r w:rsidRPr="006B348C">
          <w:rPr>
            <w:rStyle w:val="Hyperlink"/>
            <w:rFonts w:ascii="Courier New" w:hAnsi="Courier New" w:cs="Courier New"/>
            <w:i/>
            <w:noProof/>
          </w:rPr>
          <w:t>&lt;washer/&gt;</w:t>
        </w:r>
        <w:r>
          <w:rPr>
            <w:noProof/>
            <w:webHidden/>
          </w:rPr>
          <w:tab/>
        </w:r>
        <w:r>
          <w:rPr>
            <w:noProof/>
            <w:webHidden/>
          </w:rPr>
          <w:fldChar w:fldCharType="begin"/>
        </w:r>
        <w:r>
          <w:rPr>
            <w:noProof/>
            <w:webHidden/>
          </w:rPr>
          <w:instrText xml:space="preserve"> PAGEREF _Toc39880783 \h </w:instrText>
        </w:r>
        <w:r>
          <w:rPr>
            <w:noProof/>
            <w:webHidden/>
          </w:rPr>
        </w:r>
        <w:r>
          <w:rPr>
            <w:noProof/>
            <w:webHidden/>
          </w:rPr>
          <w:fldChar w:fldCharType="separate"/>
        </w:r>
        <w:r w:rsidR="00A2710C">
          <w:rPr>
            <w:noProof/>
            <w:webHidden/>
          </w:rPr>
          <w:t>80</w:t>
        </w:r>
        <w:r>
          <w:rPr>
            <w:noProof/>
            <w:webHidden/>
          </w:rPr>
          <w:fldChar w:fldCharType="end"/>
        </w:r>
      </w:hyperlink>
    </w:p>
    <w:p w14:paraId="15FE9C51" w14:textId="4B8C0C1D"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784" w:history="1">
        <w:r w:rsidRPr="006B348C">
          <w:rPr>
            <w:rStyle w:val="Hyperlink"/>
            <w:noProof/>
          </w:rPr>
          <w:t xml:space="preserve">Table 53: Attributes of element </w:t>
        </w:r>
        <w:r w:rsidRPr="006B348C">
          <w:rPr>
            <w:rStyle w:val="Hyperlink"/>
            <w:rFonts w:ascii="Courier New" w:hAnsi="Courier New" w:cs="Courier New"/>
            <w:i/>
            <w:noProof/>
          </w:rPr>
          <w:t>&lt;nut/&gt;</w:t>
        </w:r>
        <w:r>
          <w:rPr>
            <w:noProof/>
            <w:webHidden/>
          </w:rPr>
          <w:tab/>
        </w:r>
        <w:r>
          <w:rPr>
            <w:noProof/>
            <w:webHidden/>
          </w:rPr>
          <w:fldChar w:fldCharType="begin"/>
        </w:r>
        <w:r>
          <w:rPr>
            <w:noProof/>
            <w:webHidden/>
          </w:rPr>
          <w:instrText xml:space="preserve"> PAGEREF _Toc39880784 \h </w:instrText>
        </w:r>
        <w:r>
          <w:rPr>
            <w:noProof/>
            <w:webHidden/>
          </w:rPr>
        </w:r>
        <w:r>
          <w:rPr>
            <w:noProof/>
            <w:webHidden/>
          </w:rPr>
          <w:fldChar w:fldCharType="separate"/>
        </w:r>
        <w:r w:rsidR="00A2710C">
          <w:rPr>
            <w:noProof/>
            <w:webHidden/>
          </w:rPr>
          <w:t>81</w:t>
        </w:r>
        <w:r>
          <w:rPr>
            <w:noProof/>
            <w:webHidden/>
          </w:rPr>
          <w:fldChar w:fldCharType="end"/>
        </w:r>
      </w:hyperlink>
    </w:p>
    <w:p w14:paraId="63BF7A48" w14:textId="26E59291"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785" w:history="1">
        <w:r w:rsidRPr="006B348C">
          <w:rPr>
            <w:rStyle w:val="Hyperlink"/>
            <w:noProof/>
          </w:rPr>
          <w:t xml:space="preserve">Table 54: Nested elements of element </w:t>
        </w:r>
        <w:r w:rsidRPr="006B348C">
          <w:rPr>
            <w:rStyle w:val="Hyperlink"/>
            <w:rFonts w:ascii="Courier New" w:hAnsi="Courier New" w:cs="Courier New"/>
            <w:i/>
            <w:noProof/>
          </w:rPr>
          <w:t>&lt;nut/&gt;</w:t>
        </w:r>
        <w:r>
          <w:rPr>
            <w:noProof/>
            <w:webHidden/>
          </w:rPr>
          <w:tab/>
        </w:r>
        <w:r>
          <w:rPr>
            <w:noProof/>
            <w:webHidden/>
          </w:rPr>
          <w:fldChar w:fldCharType="begin"/>
        </w:r>
        <w:r>
          <w:rPr>
            <w:noProof/>
            <w:webHidden/>
          </w:rPr>
          <w:instrText xml:space="preserve"> PAGEREF _Toc39880785 \h </w:instrText>
        </w:r>
        <w:r>
          <w:rPr>
            <w:noProof/>
            <w:webHidden/>
          </w:rPr>
        </w:r>
        <w:r>
          <w:rPr>
            <w:noProof/>
            <w:webHidden/>
          </w:rPr>
          <w:fldChar w:fldCharType="separate"/>
        </w:r>
        <w:r w:rsidR="00A2710C">
          <w:rPr>
            <w:noProof/>
            <w:webHidden/>
          </w:rPr>
          <w:t>82</w:t>
        </w:r>
        <w:r>
          <w:rPr>
            <w:noProof/>
            <w:webHidden/>
          </w:rPr>
          <w:fldChar w:fldCharType="end"/>
        </w:r>
      </w:hyperlink>
    </w:p>
    <w:p w14:paraId="43C31876" w14:textId="0BAC96E8"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786" w:history="1">
        <w:r w:rsidRPr="006B348C">
          <w:rPr>
            <w:rStyle w:val="Hyperlink"/>
            <w:noProof/>
          </w:rPr>
          <w:t xml:space="preserve">Table 55: Attributes of element </w:t>
        </w:r>
        <w:r w:rsidRPr="006B348C">
          <w:rPr>
            <w:rStyle w:val="Hyperlink"/>
            <w:rFonts w:ascii="Courier New" w:hAnsi="Courier New" w:cs="Courier New"/>
            <w:i/>
            <w:noProof/>
          </w:rPr>
          <w:t>&lt;bolt/&gt;</w:t>
        </w:r>
        <w:r>
          <w:rPr>
            <w:noProof/>
            <w:webHidden/>
          </w:rPr>
          <w:tab/>
        </w:r>
        <w:r>
          <w:rPr>
            <w:noProof/>
            <w:webHidden/>
          </w:rPr>
          <w:fldChar w:fldCharType="begin"/>
        </w:r>
        <w:r>
          <w:rPr>
            <w:noProof/>
            <w:webHidden/>
          </w:rPr>
          <w:instrText xml:space="preserve"> PAGEREF _Toc39880786 \h </w:instrText>
        </w:r>
        <w:r>
          <w:rPr>
            <w:noProof/>
            <w:webHidden/>
          </w:rPr>
        </w:r>
        <w:r>
          <w:rPr>
            <w:noProof/>
            <w:webHidden/>
          </w:rPr>
          <w:fldChar w:fldCharType="separate"/>
        </w:r>
        <w:r w:rsidR="00A2710C">
          <w:rPr>
            <w:noProof/>
            <w:webHidden/>
          </w:rPr>
          <w:t>82</w:t>
        </w:r>
        <w:r>
          <w:rPr>
            <w:noProof/>
            <w:webHidden/>
          </w:rPr>
          <w:fldChar w:fldCharType="end"/>
        </w:r>
      </w:hyperlink>
    </w:p>
    <w:p w14:paraId="2E8E4DD2" w14:textId="082F0FAF"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787" w:history="1">
        <w:r w:rsidRPr="006B348C">
          <w:rPr>
            <w:rStyle w:val="Hyperlink"/>
            <w:noProof/>
          </w:rPr>
          <w:t xml:space="preserve">Table 56: Nested elements of element </w:t>
        </w:r>
        <w:r w:rsidRPr="006B348C">
          <w:rPr>
            <w:rStyle w:val="Hyperlink"/>
            <w:rFonts w:ascii="Courier New" w:hAnsi="Courier New" w:cs="Courier New"/>
            <w:i/>
            <w:noProof/>
          </w:rPr>
          <w:t>&lt;bolt/&gt;</w:t>
        </w:r>
        <w:r>
          <w:rPr>
            <w:noProof/>
            <w:webHidden/>
          </w:rPr>
          <w:tab/>
        </w:r>
        <w:r>
          <w:rPr>
            <w:noProof/>
            <w:webHidden/>
          </w:rPr>
          <w:fldChar w:fldCharType="begin"/>
        </w:r>
        <w:r>
          <w:rPr>
            <w:noProof/>
            <w:webHidden/>
          </w:rPr>
          <w:instrText xml:space="preserve"> PAGEREF _Toc39880787 \h </w:instrText>
        </w:r>
        <w:r>
          <w:rPr>
            <w:noProof/>
            <w:webHidden/>
          </w:rPr>
        </w:r>
        <w:r>
          <w:rPr>
            <w:noProof/>
            <w:webHidden/>
          </w:rPr>
          <w:fldChar w:fldCharType="separate"/>
        </w:r>
        <w:r w:rsidR="00A2710C">
          <w:rPr>
            <w:noProof/>
            <w:webHidden/>
          </w:rPr>
          <w:t>83</w:t>
        </w:r>
        <w:r>
          <w:rPr>
            <w:noProof/>
            <w:webHidden/>
          </w:rPr>
          <w:fldChar w:fldCharType="end"/>
        </w:r>
      </w:hyperlink>
    </w:p>
    <w:p w14:paraId="244C3ACC" w14:textId="1C4C9A0D"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788" w:history="1">
        <w:r w:rsidRPr="006B348C">
          <w:rPr>
            <w:rStyle w:val="Hyperlink"/>
            <w:noProof/>
          </w:rPr>
          <w:t xml:space="preserve">Table 57: Attributes of element </w:t>
        </w:r>
        <w:r w:rsidRPr="006B348C">
          <w:rPr>
            <w:rStyle w:val="Hyperlink"/>
            <w:rFonts w:ascii="Courier New" w:hAnsi="Courier New" w:cs="Courier New"/>
            <w:i/>
            <w:noProof/>
          </w:rPr>
          <w:t>&lt;screw/&gt;</w:t>
        </w:r>
        <w:r>
          <w:rPr>
            <w:noProof/>
            <w:webHidden/>
          </w:rPr>
          <w:tab/>
        </w:r>
        <w:r>
          <w:rPr>
            <w:noProof/>
            <w:webHidden/>
          </w:rPr>
          <w:fldChar w:fldCharType="begin"/>
        </w:r>
        <w:r>
          <w:rPr>
            <w:noProof/>
            <w:webHidden/>
          </w:rPr>
          <w:instrText xml:space="preserve"> PAGEREF _Toc39880788 \h </w:instrText>
        </w:r>
        <w:r>
          <w:rPr>
            <w:noProof/>
            <w:webHidden/>
          </w:rPr>
        </w:r>
        <w:r>
          <w:rPr>
            <w:noProof/>
            <w:webHidden/>
          </w:rPr>
          <w:fldChar w:fldCharType="separate"/>
        </w:r>
        <w:r w:rsidR="00A2710C">
          <w:rPr>
            <w:noProof/>
            <w:webHidden/>
          </w:rPr>
          <w:t>87</w:t>
        </w:r>
        <w:r>
          <w:rPr>
            <w:noProof/>
            <w:webHidden/>
          </w:rPr>
          <w:fldChar w:fldCharType="end"/>
        </w:r>
      </w:hyperlink>
    </w:p>
    <w:p w14:paraId="1B785EDB" w14:textId="4A265413"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789" w:history="1">
        <w:r w:rsidRPr="006B348C">
          <w:rPr>
            <w:rStyle w:val="Hyperlink"/>
            <w:noProof/>
          </w:rPr>
          <w:t xml:space="preserve">Table 58: Nested elements of element </w:t>
        </w:r>
        <w:r w:rsidRPr="006B348C">
          <w:rPr>
            <w:rStyle w:val="Hyperlink"/>
            <w:rFonts w:ascii="Courier New" w:hAnsi="Courier New" w:cs="Courier New"/>
            <w:i/>
            <w:noProof/>
          </w:rPr>
          <w:t>&lt;screw/&gt;</w:t>
        </w:r>
        <w:r>
          <w:rPr>
            <w:noProof/>
            <w:webHidden/>
          </w:rPr>
          <w:tab/>
        </w:r>
        <w:r>
          <w:rPr>
            <w:noProof/>
            <w:webHidden/>
          </w:rPr>
          <w:fldChar w:fldCharType="begin"/>
        </w:r>
        <w:r>
          <w:rPr>
            <w:noProof/>
            <w:webHidden/>
          </w:rPr>
          <w:instrText xml:space="preserve"> PAGEREF _Toc39880789 \h </w:instrText>
        </w:r>
        <w:r>
          <w:rPr>
            <w:noProof/>
            <w:webHidden/>
          </w:rPr>
        </w:r>
        <w:r>
          <w:rPr>
            <w:noProof/>
            <w:webHidden/>
          </w:rPr>
          <w:fldChar w:fldCharType="separate"/>
        </w:r>
        <w:r w:rsidR="00A2710C">
          <w:rPr>
            <w:noProof/>
            <w:webHidden/>
          </w:rPr>
          <w:t>87</w:t>
        </w:r>
        <w:r>
          <w:rPr>
            <w:noProof/>
            <w:webHidden/>
          </w:rPr>
          <w:fldChar w:fldCharType="end"/>
        </w:r>
      </w:hyperlink>
    </w:p>
    <w:p w14:paraId="73DBBA9E" w14:textId="760E558D"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790" w:history="1">
        <w:r w:rsidRPr="006B348C">
          <w:rPr>
            <w:rStyle w:val="Hyperlink"/>
            <w:noProof/>
          </w:rPr>
          <w:t xml:space="preserve">Table 59: Attributes of element </w:t>
        </w:r>
        <w:r w:rsidRPr="006B348C">
          <w:rPr>
            <w:rStyle w:val="Hyperlink"/>
            <w:rFonts w:ascii="Courier New" w:hAnsi="Courier New" w:cs="Courier New"/>
            <w:i/>
            <w:noProof/>
          </w:rPr>
          <w:t>&lt;flow_drilled/&gt;</w:t>
        </w:r>
        <w:r>
          <w:rPr>
            <w:noProof/>
            <w:webHidden/>
          </w:rPr>
          <w:tab/>
        </w:r>
        <w:r>
          <w:rPr>
            <w:noProof/>
            <w:webHidden/>
          </w:rPr>
          <w:fldChar w:fldCharType="begin"/>
        </w:r>
        <w:r>
          <w:rPr>
            <w:noProof/>
            <w:webHidden/>
          </w:rPr>
          <w:instrText xml:space="preserve"> PAGEREF _Toc39880790 \h </w:instrText>
        </w:r>
        <w:r>
          <w:rPr>
            <w:noProof/>
            <w:webHidden/>
          </w:rPr>
        </w:r>
        <w:r>
          <w:rPr>
            <w:noProof/>
            <w:webHidden/>
          </w:rPr>
          <w:fldChar w:fldCharType="separate"/>
        </w:r>
        <w:r w:rsidR="00A2710C">
          <w:rPr>
            <w:noProof/>
            <w:webHidden/>
          </w:rPr>
          <w:t>89</w:t>
        </w:r>
        <w:r>
          <w:rPr>
            <w:noProof/>
            <w:webHidden/>
          </w:rPr>
          <w:fldChar w:fldCharType="end"/>
        </w:r>
      </w:hyperlink>
    </w:p>
    <w:p w14:paraId="4F932F0A" w14:textId="38EF1B65"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791" w:history="1">
        <w:r w:rsidRPr="006B348C">
          <w:rPr>
            <w:rStyle w:val="Hyperlink"/>
            <w:noProof/>
          </w:rPr>
          <w:t xml:space="preserve">Table 60: Nested elements of </w:t>
        </w:r>
        <w:r w:rsidRPr="006B348C">
          <w:rPr>
            <w:rStyle w:val="Hyperlink"/>
            <w:rFonts w:ascii="Courier New" w:hAnsi="Courier New" w:cs="Courier New"/>
            <w:i/>
            <w:noProof/>
          </w:rPr>
          <w:t>&lt;connection_0d&gt;</w:t>
        </w:r>
        <w:r w:rsidRPr="006B348C">
          <w:rPr>
            <w:rStyle w:val="Hyperlink"/>
            <w:rFonts w:cstheme="minorHAnsi"/>
            <w:noProof/>
          </w:rPr>
          <w:t xml:space="preserve"> for </w:t>
        </w:r>
        <w:r w:rsidRPr="006B348C">
          <w:rPr>
            <w:rStyle w:val="Hyperlink"/>
            <w:rFonts w:ascii="Courier New" w:hAnsi="Courier New" w:cs="Courier New"/>
            <w:i/>
            <w:noProof/>
          </w:rPr>
          <w:t>&lt;gumdrop/&gt;</w:t>
        </w:r>
        <w:r>
          <w:rPr>
            <w:noProof/>
            <w:webHidden/>
          </w:rPr>
          <w:tab/>
        </w:r>
        <w:r>
          <w:rPr>
            <w:noProof/>
            <w:webHidden/>
          </w:rPr>
          <w:fldChar w:fldCharType="begin"/>
        </w:r>
        <w:r>
          <w:rPr>
            <w:noProof/>
            <w:webHidden/>
          </w:rPr>
          <w:instrText xml:space="preserve"> PAGEREF _Toc39880791 \h </w:instrText>
        </w:r>
        <w:r>
          <w:rPr>
            <w:noProof/>
            <w:webHidden/>
          </w:rPr>
        </w:r>
        <w:r>
          <w:rPr>
            <w:noProof/>
            <w:webHidden/>
          </w:rPr>
          <w:fldChar w:fldCharType="separate"/>
        </w:r>
        <w:r w:rsidR="00A2710C">
          <w:rPr>
            <w:noProof/>
            <w:webHidden/>
          </w:rPr>
          <w:t>90</w:t>
        </w:r>
        <w:r>
          <w:rPr>
            <w:noProof/>
            <w:webHidden/>
          </w:rPr>
          <w:fldChar w:fldCharType="end"/>
        </w:r>
      </w:hyperlink>
    </w:p>
    <w:p w14:paraId="5C808559" w14:textId="7CAF42F2"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792" w:history="1">
        <w:r w:rsidRPr="006B348C">
          <w:rPr>
            <w:rStyle w:val="Hyperlink"/>
            <w:noProof/>
          </w:rPr>
          <w:t xml:space="preserve">Table 61: Attributes of element </w:t>
        </w:r>
        <w:r w:rsidRPr="006B348C">
          <w:rPr>
            <w:rStyle w:val="Hyperlink"/>
            <w:rFonts w:ascii="Courier New" w:hAnsi="Courier New" w:cs="Courier New"/>
            <w:i/>
            <w:noProof/>
          </w:rPr>
          <w:t>&lt;gumdrop/&gt;</w:t>
        </w:r>
        <w:r>
          <w:rPr>
            <w:noProof/>
            <w:webHidden/>
          </w:rPr>
          <w:tab/>
        </w:r>
        <w:r>
          <w:rPr>
            <w:noProof/>
            <w:webHidden/>
          </w:rPr>
          <w:fldChar w:fldCharType="begin"/>
        </w:r>
        <w:r>
          <w:rPr>
            <w:noProof/>
            <w:webHidden/>
          </w:rPr>
          <w:instrText xml:space="preserve"> PAGEREF _Toc39880792 \h </w:instrText>
        </w:r>
        <w:r>
          <w:rPr>
            <w:noProof/>
            <w:webHidden/>
          </w:rPr>
        </w:r>
        <w:r>
          <w:rPr>
            <w:noProof/>
            <w:webHidden/>
          </w:rPr>
          <w:fldChar w:fldCharType="separate"/>
        </w:r>
        <w:r w:rsidR="00A2710C">
          <w:rPr>
            <w:noProof/>
            <w:webHidden/>
          </w:rPr>
          <w:t>91</w:t>
        </w:r>
        <w:r>
          <w:rPr>
            <w:noProof/>
            <w:webHidden/>
          </w:rPr>
          <w:fldChar w:fldCharType="end"/>
        </w:r>
      </w:hyperlink>
    </w:p>
    <w:p w14:paraId="498884B1" w14:textId="500E1D21"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793" w:history="1">
        <w:r w:rsidRPr="006B348C">
          <w:rPr>
            <w:rStyle w:val="Hyperlink"/>
            <w:noProof/>
          </w:rPr>
          <w:t xml:space="preserve">Table 62: Nested elements of </w:t>
        </w:r>
        <w:r w:rsidRPr="006B348C">
          <w:rPr>
            <w:rStyle w:val="Hyperlink"/>
            <w:rFonts w:ascii="Courier New" w:hAnsi="Courier New" w:cs="Courier New"/>
            <w:i/>
            <w:noProof/>
          </w:rPr>
          <w:t>&lt;connection_0d/&gt;</w:t>
        </w:r>
        <w:r w:rsidRPr="006B348C">
          <w:rPr>
            <w:rStyle w:val="Hyperlink"/>
            <w:noProof/>
          </w:rPr>
          <w:t xml:space="preserve"> for </w:t>
        </w:r>
        <w:r w:rsidRPr="006B348C">
          <w:rPr>
            <w:rStyle w:val="Hyperlink"/>
            <w:rFonts w:ascii="Courier New" w:hAnsi="Courier New" w:cs="Courier New"/>
            <w:i/>
            <w:noProof/>
          </w:rPr>
          <w:t>&lt;clinch/&gt;</w:t>
        </w:r>
        <w:r>
          <w:rPr>
            <w:noProof/>
            <w:webHidden/>
          </w:rPr>
          <w:tab/>
        </w:r>
        <w:r>
          <w:rPr>
            <w:noProof/>
            <w:webHidden/>
          </w:rPr>
          <w:fldChar w:fldCharType="begin"/>
        </w:r>
        <w:r>
          <w:rPr>
            <w:noProof/>
            <w:webHidden/>
          </w:rPr>
          <w:instrText xml:space="preserve"> PAGEREF _Toc39880793 \h </w:instrText>
        </w:r>
        <w:r>
          <w:rPr>
            <w:noProof/>
            <w:webHidden/>
          </w:rPr>
        </w:r>
        <w:r>
          <w:rPr>
            <w:noProof/>
            <w:webHidden/>
          </w:rPr>
          <w:fldChar w:fldCharType="separate"/>
        </w:r>
        <w:r w:rsidR="00A2710C">
          <w:rPr>
            <w:noProof/>
            <w:webHidden/>
          </w:rPr>
          <w:t>93</w:t>
        </w:r>
        <w:r>
          <w:rPr>
            <w:noProof/>
            <w:webHidden/>
          </w:rPr>
          <w:fldChar w:fldCharType="end"/>
        </w:r>
      </w:hyperlink>
    </w:p>
    <w:p w14:paraId="15576095" w14:textId="7FBBA9BE"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794" w:history="1">
        <w:r w:rsidRPr="006B348C">
          <w:rPr>
            <w:rStyle w:val="Hyperlink"/>
            <w:noProof/>
          </w:rPr>
          <w:t xml:space="preserve">Table 63: Attributes of element </w:t>
        </w:r>
        <w:r w:rsidRPr="006B348C">
          <w:rPr>
            <w:rStyle w:val="Hyperlink"/>
            <w:rFonts w:ascii="Courier New" w:hAnsi="Courier New" w:cs="Courier New"/>
            <w:i/>
            <w:noProof/>
          </w:rPr>
          <w:t>&lt;clinch/&gt;</w:t>
        </w:r>
        <w:r>
          <w:rPr>
            <w:noProof/>
            <w:webHidden/>
          </w:rPr>
          <w:tab/>
        </w:r>
        <w:r>
          <w:rPr>
            <w:noProof/>
            <w:webHidden/>
          </w:rPr>
          <w:fldChar w:fldCharType="begin"/>
        </w:r>
        <w:r>
          <w:rPr>
            <w:noProof/>
            <w:webHidden/>
          </w:rPr>
          <w:instrText xml:space="preserve"> PAGEREF _Toc39880794 \h </w:instrText>
        </w:r>
        <w:r>
          <w:rPr>
            <w:noProof/>
            <w:webHidden/>
          </w:rPr>
        </w:r>
        <w:r>
          <w:rPr>
            <w:noProof/>
            <w:webHidden/>
          </w:rPr>
          <w:fldChar w:fldCharType="separate"/>
        </w:r>
        <w:r w:rsidR="00A2710C">
          <w:rPr>
            <w:noProof/>
            <w:webHidden/>
          </w:rPr>
          <w:t>93</w:t>
        </w:r>
        <w:r>
          <w:rPr>
            <w:noProof/>
            <w:webHidden/>
          </w:rPr>
          <w:fldChar w:fldCharType="end"/>
        </w:r>
      </w:hyperlink>
    </w:p>
    <w:p w14:paraId="5420E548" w14:textId="0DBD8E4E"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795" w:history="1">
        <w:r w:rsidRPr="006B348C">
          <w:rPr>
            <w:rStyle w:val="Hyperlink"/>
            <w:noProof/>
          </w:rPr>
          <w:t xml:space="preserve">Table 64: Nested elements of element </w:t>
        </w:r>
        <w:r w:rsidRPr="006B348C">
          <w:rPr>
            <w:rStyle w:val="Hyperlink"/>
            <w:rFonts w:ascii="Courier New" w:hAnsi="Courier New" w:cs="Courier New"/>
            <w:i/>
            <w:noProof/>
          </w:rPr>
          <w:t>&lt;clinch/&gt;</w:t>
        </w:r>
        <w:r>
          <w:rPr>
            <w:noProof/>
            <w:webHidden/>
          </w:rPr>
          <w:tab/>
        </w:r>
        <w:r>
          <w:rPr>
            <w:noProof/>
            <w:webHidden/>
          </w:rPr>
          <w:fldChar w:fldCharType="begin"/>
        </w:r>
        <w:r>
          <w:rPr>
            <w:noProof/>
            <w:webHidden/>
          </w:rPr>
          <w:instrText xml:space="preserve"> PAGEREF _Toc39880795 \h </w:instrText>
        </w:r>
        <w:r>
          <w:rPr>
            <w:noProof/>
            <w:webHidden/>
          </w:rPr>
        </w:r>
        <w:r>
          <w:rPr>
            <w:noProof/>
            <w:webHidden/>
          </w:rPr>
          <w:fldChar w:fldCharType="separate"/>
        </w:r>
        <w:r w:rsidR="00A2710C">
          <w:rPr>
            <w:noProof/>
            <w:webHidden/>
          </w:rPr>
          <w:t>94</w:t>
        </w:r>
        <w:r>
          <w:rPr>
            <w:noProof/>
            <w:webHidden/>
          </w:rPr>
          <w:fldChar w:fldCharType="end"/>
        </w:r>
      </w:hyperlink>
    </w:p>
    <w:p w14:paraId="0D08DAFE" w14:textId="42E26A04"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796" w:history="1">
        <w:r w:rsidRPr="006B348C">
          <w:rPr>
            <w:rStyle w:val="Hyperlink"/>
            <w:noProof/>
          </w:rPr>
          <w:t xml:space="preserve">Table 65: Nested elements of </w:t>
        </w:r>
        <w:r w:rsidRPr="006B348C">
          <w:rPr>
            <w:rStyle w:val="Hyperlink"/>
            <w:rFonts w:ascii="Courier New" w:hAnsi="Courier New" w:cs="Courier New"/>
            <w:i/>
            <w:noProof/>
          </w:rPr>
          <w:t>&lt;connection_0d/&gt;</w:t>
        </w:r>
        <w:r w:rsidRPr="006B348C">
          <w:rPr>
            <w:rStyle w:val="Hyperlink"/>
            <w:noProof/>
          </w:rPr>
          <w:t xml:space="preserve"> for </w:t>
        </w:r>
        <w:r w:rsidRPr="006B348C">
          <w:rPr>
            <w:rStyle w:val="Hyperlink"/>
            <w:rFonts w:ascii="Courier New" w:hAnsi="Courier New" w:cs="Courier New"/>
            <w:i/>
            <w:noProof/>
          </w:rPr>
          <w:t>&lt;heat_stake/&gt;</w:t>
        </w:r>
        <w:r>
          <w:rPr>
            <w:noProof/>
            <w:webHidden/>
          </w:rPr>
          <w:tab/>
        </w:r>
        <w:r>
          <w:rPr>
            <w:noProof/>
            <w:webHidden/>
          </w:rPr>
          <w:fldChar w:fldCharType="begin"/>
        </w:r>
        <w:r>
          <w:rPr>
            <w:noProof/>
            <w:webHidden/>
          </w:rPr>
          <w:instrText xml:space="preserve"> PAGEREF _Toc39880796 \h </w:instrText>
        </w:r>
        <w:r>
          <w:rPr>
            <w:noProof/>
            <w:webHidden/>
          </w:rPr>
        </w:r>
        <w:r>
          <w:rPr>
            <w:noProof/>
            <w:webHidden/>
          </w:rPr>
          <w:fldChar w:fldCharType="separate"/>
        </w:r>
        <w:r w:rsidR="00A2710C">
          <w:rPr>
            <w:noProof/>
            <w:webHidden/>
          </w:rPr>
          <w:t>95</w:t>
        </w:r>
        <w:r>
          <w:rPr>
            <w:noProof/>
            <w:webHidden/>
          </w:rPr>
          <w:fldChar w:fldCharType="end"/>
        </w:r>
      </w:hyperlink>
    </w:p>
    <w:p w14:paraId="27C601F7" w14:textId="2DAA0BB9"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797" w:history="1">
        <w:r w:rsidRPr="006B348C">
          <w:rPr>
            <w:rStyle w:val="Hyperlink"/>
            <w:noProof/>
          </w:rPr>
          <w:t xml:space="preserve">Table 66: Attributes of element </w:t>
        </w:r>
        <w:r w:rsidRPr="006B348C">
          <w:rPr>
            <w:rStyle w:val="Hyperlink"/>
            <w:rFonts w:ascii="Courier New" w:hAnsi="Courier New" w:cs="Courier New"/>
            <w:i/>
            <w:noProof/>
          </w:rPr>
          <w:t>&lt;heat_stake/&gt;</w:t>
        </w:r>
        <w:r>
          <w:rPr>
            <w:noProof/>
            <w:webHidden/>
          </w:rPr>
          <w:tab/>
        </w:r>
        <w:r>
          <w:rPr>
            <w:noProof/>
            <w:webHidden/>
          </w:rPr>
          <w:fldChar w:fldCharType="begin"/>
        </w:r>
        <w:r>
          <w:rPr>
            <w:noProof/>
            <w:webHidden/>
          </w:rPr>
          <w:instrText xml:space="preserve"> PAGEREF _Toc39880797 \h </w:instrText>
        </w:r>
        <w:r>
          <w:rPr>
            <w:noProof/>
            <w:webHidden/>
          </w:rPr>
        </w:r>
        <w:r>
          <w:rPr>
            <w:noProof/>
            <w:webHidden/>
          </w:rPr>
          <w:fldChar w:fldCharType="separate"/>
        </w:r>
        <w:r w:rsidR="00A2710C">
          <w:rPr>
            <w:noProof/>
            <w:webHidden/>
          </w:rPr>
          <w:t>95</w:t>
        </w:r>
        <w:r>
          <w:rPr>
            <w:noProof/>
            <w:webHidden/>
          </w:rPr>
          <w:fldChar w:fldCharType="end"/>
        </w:r>
      </w:hyperlink>
    </w:p>
    <w:p w14:paraId="72462357" w14:textId="18BB597A"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798" w:history="1">
        <w:r w:rsidRPr="006B348C">
          <w:rPr>
            <w:rStyle w:val="Hyperlink"/>
            <w:noProof/>
          </w:rPr>
          <w:t xml:space="preserve">Table 67: Nested elements of </w:t>
        </w:r>
        <w:r w:rsidRPr="006B348C">
          <w:rPr>
            <w:rStyle w:val="Hyperlink"/>
            <w:rFonts w:ascii="Courier New" w:hAnsi="Courier New" w:cs="Courier New"/>
            <w:i/>
            <w:noProof/>
          </w:rPr>
          <w:t>&lt;connection_0d/&gt;</w:t>
        </w:r>
        <w:r w:rsidRPr="006B348C">
          <w:rPr>
            <w:rStyle w:val="Hyperlink"/>
            <w:noProof/>
          </w:rPr>
          <w:t xml:space="preserve"> for </w:t>
        </w:r>
        <w:r w:rsidRPr="006B348C">
          <w:rPr>
            <w:rStyle w:val="Hyperlink"/>
            <w:rFonts w:ascii="Courier New" w:hAnsi="Courier New" w:cs="Courier New"/>
            <w:i/>
            <w:noProof/>
          </w:rPr>
          <w:t>&lt;clip/&gt;</w:t>
        </w:r>
        <w:r>
          <w:rPr>
            <w:noProof/>
            <w:webHidden/>
          </w:rPr>
          <w:tab/>
        </w:r>
        <w:r>
          <w:rPr>
            <w:noProof/>
            <w:webHidden/>
          </w:rPr>
          <w:fldChar w:fldCharType="begin"/>
        </w:r>
        <w:r>
          <w:rPr>
            <w:noProof/>
            <w:webHidden/>
          </w:rPr>
          <w:instrText xml:space="preserve"> PAGEREF _Toc39880798 \h </w:instrText>
        </w:r>
        <w:r>
          <w:rPr>
            <w:noProof/>
            <w:webHidden/>
          </w:rPr>
        </w:r>
        <w:r>
          <w:rPr>
            <w:noProof/>
            <w:webHidden/>
          </w:rPr>
          <w:fldChar w:fldCharType="separate"/>
        </w:r>
        <w:r w:rsidR="00A2710C">
          <w:rPr>
            <w:noProof/>
            <w:webHidden/>
          </w:rPr>
          <w:t>97</w:t>
        </w:r>
        <w:r>
          <w:rPr>
            <w:noProof/>
            <w:webHidden/>
          </w:rPr>
          <w:fldChar w:fldCharType="end"/>
        </w:r>
      </w:hyperlink>
    </w:p>
    <w:p w14:paraId="07C6ACCE" w14:textId="323FEAFD"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799" w:history="1">
        <w:r w:rsidRPr="006B348C">
          <w:rPr>
            <w:rStyle w:val="Hyperlink"/>
            <w:noProof/>
          </w:rPr>
          <w:t xml:space="preserve">Table 68: Attributes of element </w:t>
        </w:r>
        <w:r w:rsidRPr="006B348C">
          <w:rPr>
            <w:rStyle w:val="Hyperlink"/>
            <w:rFonts w:ascii="Courier New" w:hAnsi="Courier New" w:cs="Courier New"/>
            <w:i/>
            <w:noProof/>
          </w:rPr>
          <w:t>&lt;clip/&gt;</w:t>
        </w:r>
        <w:r>
          <w:rPr>
            <w:noProof/>
            <w:webHidden/>
          </w:rPr>
          <w:tab/>
        </w:r>
        <w:r>
          <w:rPr>
            <w:noProof/>
            <w:webHidden/>
          </w:rPr>
          <w:fldChar w:fldCharType="begin"/>
        </w:r>
        <w:r>
          <w:rPr>
            <w:noProof/>
            <w:webHidden/>
          </w:rPr>
          <w:instrText xml:space="preserve"> PAGEREF _Toc39880799 \h </w:instrText>
        </w:r>
        <w:r>
          <w:rPr>
            <w:noProof/>
            <w:webHidden/>
          </w:rPr>
        </w:r>
        <w:r>
          <w:rPr>
            <w:noProof/>
            <w:webHidden/>
          </w:rPr>
          <w:fldChar w:fldCharType="separate"/>
        </w:r>
        <w:r w:rsidR="00A2710C">
          <w:rPr>
            <w:noProof/>
            <w:webHidden/>
          </w:rPr>
          <w:t>98</w:t>
        </w:r>
        <w:r>
          <w:rPr>
            <w:noProof/>
            <w:webHidden/>
          </w:rPr>
          <w:fldChar w:fldCharType="end"/>
        </w:r>
      </w:hyperlink>
    </w:p>
    <w:p w14:paraId="6BE01966" w14:textId="3DAB7D60"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800" w:history="1">
        <w:r w:rsidRPr="006B348C">
          <w:rPr>
            <w:rStyle w:val="Hyperlink"/>
            <w:noProof/>
          </w:rPr>
          <w:t xml:space="preserve">Table 69: Nested elements of element </w:t>
        </w:r>
        <w:r w:rsidRPr="006B348C">
          <w:rPr>
            <w:rStyle w:val="Hyperlink"/>
            <w:rFonts w:ascii="Courier New" w:hAnsi="Courier New" w:cs="Courier New"/>
            <w:i/>
            <w:noProof/>
          </w:rPr>
          <w:t>&lt;clip/&gt;</w:t>
        </w:r>
        <w:r>
          <w:rPr>
            <w:noProof/>
            <w:webHidden/>
          </w:rPr>
          <w:tab/>
        </w:r>
        <w:r>
          <w:rPr>
            <w:noProof/>
            <w:webHidden/>
          </w:rPr>
          <w:fldChar w:fldCharType="begin"/>
        </w:r>
        <w:r>
          <w:rPr>
            <w:noProof/>
            <w:webHidden/>
          </w:rPr>
          <w:instrText xml:space="preserve"> PAGEREF _Toc39880800 \h </w:instrText>
        </w:r>
        <w:r>
          <w:rPr>
            <w:noProof/>
            <w:webHidden/>
          </w:rPr>
        </w:r>
        <w:r>
          <w:rPr>
            <w:noProof/>
            <w:webHidden/>
          </w:rPr>
          <w:fldChar w:fldCharType="separate"/>
        </w:r>
        <w:r w:rsidR="00A2710C">
          <w:rPr>
            <w:noProof/>
            <w:webHidden/>
          </w:rPr>
          <w:t>99</w:t>
        </w:r>
        <w:r>
          <w:rPr>
            <w:noProof/>
            <w:webHidden/>
          </w:rPr>
          <w:fldChar w:fldCharType="end"/>
        </w:r>
      </w:hyperlink>
    </w:p>
    <w:p w14:paraId="0F3B5199" w14:textId="45625781"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801" w:history="1">
        <w:r w:rsidRPr="006B348C">
          <w:rPr>
            <w:rStyle w:val="Hyperlink"/>
            <w:noProof/>
          </w:rPr>
          <w:t xml:space="preserve">Table 70: Nested elements of </w:t>
        </w:r>
        <w:r w:rsidRPr="006B348C">
          <w:rPr>
            <w:rStyle w:val="Hyperlink"/>
            <w:rFonts w:ascii="Courier New" w:hAnsi="Courier New" w:cs="Courier New"/>
            <w:i/>
            <w:noProof/>
          </w:rPr>
          <w:t>&lt;connection_0d/&gt;</w:t>
        </w:r>
        <w:r w:rsidRPr="006B348C">
          <w:rPr>
            <w:rStyle w:val="Hyperlink"/>
            <w:noProof/>
          </w:rPr>
          <w:t xml:space="preserve"> for </w:t>
        </w:r>
        <w:r w:rsidRPr="006B348C">
          <w:rPr>
            <w:rStyle w:val="Hyperlink"/>
            <w:rFonts w:ascii="Courier New" w:hAnsi="Courier New" w:cs="Courier New"/>
            <w:i/>
            <w:noProof/>
          </w:rPr>
          <w:t>&lt;nail/&gt;</w:t>
        </w:r>
        <w:r>
          <w:rPr>
            <w:noProof/>
            <w:webHidden/>
          </w:rPr>
          <w:tab/>
        </w:r>
        <w:r>
          <w:rPr>
            <w:noProof/>
            <w:webHidden/>
          </w:rPr>
          <w:fldChar w:fldCharType="begin"/>
        </w:r>
        <w:r>
          <w:rPr>
            <w:noProof/>
            <w:webHidden/>
          </w:rPr>
          <w:instrText xml:space="preserve"> PAGEREF _Toc39880801 \h </w:instrText>
        </w:r>
        <w:r>
          <w:rPr>
            <w:noProof/>
            <w:webHidden/>
          </w:rPr>
        </w:r>
        <w:r>
          <w:rPr>
            <w:noProof/>
            <w:webHidden/>
          </w:rPr>
          <w:fldChar w:fldCharType="separate"/>
        </w:r>
        <w:r w:rsidR="00A2710C">
          <w:rPr>
            <w:noProof/>
            <w:webHidden/>
          </w:rPr>
          <w:t>100</w:t>
        </w:r>
        <w:r>
          <w:rPr>
            <w:noProof/>
            <w:webHidden/>
          </w:rPr>
          <w:fldChar w:fldCharType="end"/>
        </w:r>
      </w:hyperlink>
    </w:p>
    <w:p w14:paraId="71B611A7" w14:textId="374970A7"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802" w:history="1">
        <w:r w:rsidRPr="006B348C">
          <w:rPr>
            <w:rStyle w:val="Hyperlink"/>
            <w:noProof/>
          </w:rPr>
          <w:t xml:space="preserve">Table 71: Attributes of element </w:t>
        </w:r>
        <w:r w:rsidRPr="006B348C">
          <w:rPr>
            <w:rStyle w:val="Hyperlink"/>
            <w:rFonts w:ascii="Courier New" w:hAnsi="Courier New" w:cs="Courier New"/>
            <w:i/>
            <w:noProof/>
          </w:rPr>
          <w:t>&lt;nail/&gt;</w:t>
        </w:r>
        <w:r>
          <w:rPr>
            <w:noProof/>
            <w:webHidden/>
          </w:rPr>
          <w:tab/>
        </w:r>
        <w:r>
          <w:rPr>
            <w:noProof/>
            <w:webHidden/>
          </w:rPr>
          <w:fldChar w:fldCharType="begin"/>
        </w:r>
        <w:r>
          <w:rPr>
            <w:noProof/>
            <w:webHidden/>
          </w:rPr>
          <w:instrText xml:space="preserve"> PAGEREF _Toc39880802 \h </w:instrText>
        </w:r>
        <w:r>
          <w:rPr>
            <w:noProof/>
            <w:webHidden/>
          </w:rPr>
        </w:r>
        <w:r>
          <w:rPr>
            <w:noProof/>
            <w:webHidden/>
          </w:rPr>
          <w:fldChar w:fldCharType="separate"/>
        </w:r>
        <w:r w:rsidR="00A2710C">
          <w:rPr>
            <w:noProof/>
            <w:webHidden/>
          </w:rPr>
          <w:t>100</w:t>
        </w:r>
        <w:r>
          <w:rPr>
            <w:noProof/>
            <w:webHidden/>
          </w:rPr>
          <w:fldChar w:fldCharType="end"/>
        </w:r>
      </w:hyperlink>
    </w:p>
    <w:p w14:paraId="70D020E9" w14:textId="47D1D905"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803" w:history="1">
        <w:r w:rsidRPr="006B348C">
          <w:rPr>
            <w:rStyle w:val="Hyperlink"/>
            <w:noProof/>
          </w:rPr>
          <w:t xml:space="preserve">Table 72: Nested elements of element </w:t>
        </w:r>
        <w:r w:rsidRPr="006B348C">
          <w:rPr>
            <w:rStyle w:val="Hyperlink"/>
            <w:rFonts w:ascii="Courier New" w:hAnsi="Courier New" w:cs="Courier New"/>
            <w:i/>
            <w:noProof/>
          </w:rPr>
          <w:t>&lt;nail/&gt;</w:t>
        </w:r>
        <w:r>
          <w:rPr>
            <w:noProof/>
            <w:webHidden/>
          </w:rPr>
          <w:tab/>
        </w:r>
        <w:r>
          <w:rPr>
            <w:noProof/>
            <w:webHidden/>
          </w:rPr>
          <w:fldChar w:fldCharType="begin"/>
        </w:r>
        <w:r>
          <w:rPr>
            <w:noProof/>
            <w:webHidden/>
          </w:rPr>
          <w:instrText xml:space="preserve"> PAGEREF _Toc39880803 \h </w:instrText>
        </w:r>
        <w:r>
          <w:rPr>
            <w:noProof/>
            <w:webHidden/>
          </w:rPr>
        </w:r>
        <w:r>
          <w:rPr>
            <w:noProof/>
            <w:webHidden/>
          </w:rPr>
          <w:fldChar w:fldCharType="separate"/>
        </w:r>
        <w:r w:rsidR="00A2710C">
          <w:rPr>
            <w:noProof/>
            <w:webHidden/>
          </w:rPr>
          <w:t>102</w:t>
        </w:r>
        <w:r>
          <w:rPr>
            <w:noProof/>
            <w:webHidden/>
          </w:rPr>
          <w:fldChar w:fldCharType="end"/>
        </w:r>
      </w:hyperlink>
    </w:p>
    <w:p w14:paraId="7B8B848D" w14:textId="2A6C0439"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804" w:history="1">
        <w:r w:rsidRPr="006B348C">
          <w:rPr>
            <w:rStyle w:val="Hyperlink"/>
            <w:noProof/>
          </w:rPr>
          <w:t xml:space="preserve">Table 73: Nested elements of </w:t>
        </w:r>
        <w:r w:rsidRPr="006B348C">
          <w:rPr>
            <w:rStyle w:val="Hyperlink"/>
            <w:rFonts w:ascii="Courier New" w:hAnsi="Courier New" w:cs="Courier New"/>
            <w:i/>
            <w:noProof/>
          </w:rPr>
          <w:t>&lt;connection_0d/&gt;</w:t>
        </w:r>
        <w:r w:rsidRPr="006B348C">
          <w:rPr>
            <w:rStyle w:val="Hyperlink"/>
            <w:rFonts w:cstheme="minorHAnsi"/>
            <w:noProof/>
          </w:rPr>
          <w:t xml:space="preserve"> for </w:t>
        </w:r>
        <w:r w:rsidRPr="006B348C">
          <w:rPr>
            <w:rStyle w:val="Hyperlink"/>
            <w:rFonts w:ascii="Courier New" w:hAnsi="Courier New" w:cs="Courier New"/>
            <w:i/>
            <w:noProof/>
          </w:rPr>
          <w:t>&lt;rotation_joint/&gt;</w:t>
        </w:r>
        <w:r>
          <w:rPr>
            <w:noProof/>
            <w:webHidden/>
          </w:rPr>
          <w:tab/>
        </w:r>
        <w:r>
          <w:rPr>
            <w:noProof/>
            <w:webHidden/>
          </w:rPr>
          <w:fldChar w:fldCharType="begin"/>
        </w:r>
        <w:r>
          <w:rPr>
            <w:noProof/>
            <w:webHidden/>
          </w:rPr>
          <w:instrText xml:space="preserve"> PAGEREF _Toc39880804 \h </w:instrText>
        </w:r>
        <w:r>
          <w:rPr>
            <w:noProof/>
            <w:webHidden/>
          </w:rPr>
        </w:r>
        <w:r>
          <w:rPr>
            <w:noProof/>
            <w:webHidden/>
          </w:rPr>
          <w:fldChar w:fldCharType="separate"/>
        </w:r>
        <w:r w:rsidR="00A2710C">
          <w:rPr>
            <w:noProof/>
            <w:webHidden/>
          </w:rPr>
          <w:t>102</w:t>
        </w:r>
        <w:r>
          <w:rPr>
            <w:noProof/>
            <w:webHidden/>
          </w:rPr>
          <w:fldChar w:fldCharType="end"/>
        </w:r>
      </w:hyperlink>
    </w:p>
    <w:p w14:paraId="32690371" w14:textId="27D00C8D"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805" w:history="1">
        <w:r w:rsidRPr="006B348C">
          <w:rPr>
            <w:rStyle w:val="Hyperlink"/>
            <w:noProof/>
          </w:rPr>
          <w:t>Table 74: Attributes of element &lt;rotation_joint/&gt;</w:t>
        </w:r>
        <w:r>
          <w:rPr>
            <w:noProof/>
            <w:webHidden/>
          </w:rPr>
          <w:tab/>
        </w:r>
        <w:r>
          <w:rPr>
            <w:noProof/>
            <w:webHidden/>
          </w:rPr>
          <w:fldChar w:fldCharType="begin"/>
        </w:r>
        <w:r>
          <w:rPr>
            <w:noProof/>
            <w:webHidden/>
          </w:rPr>
          <w:instrText xml:space="preserve"> PAGEREF _Toc39880805 \h </w:instrText>
        </w:r>
        <w:r>
          <w:rPr>
            <w:noProof/>
            <w:webHidden/>
          </w:rPr>
        </w:r>
        <w:r>
          <w:rPr>
            <w:noProof/>
            <w:webHidden/>
          </w:rPr>
          <w:fldChar w:fldCharType="separate"/>
        </w:r>
        <w:r w:rsidR="00A2710C">
          <w:rPr>
            <w:noProof/>
            <w:webHidden/>
          </w:rPr>
          <w:t>102</w:t>
        </w:r>
        <w:r>
          <w:rPr>
            <w:noProof/>
            <w:webHidden/>
          </w:rPr>
          <w:fldChar w:fldCharType="end"/>
        </w:r>
      </w:hyperlink>
    </w:p>
    <w:p w14:paraId="01B5E763" w14:textId="4ED969C3"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806" w:history="1">
        <w:r w:rsidRPr="006B348C">
          <w:rPr>
            <w:rStyle w:val="Hyperlink"/>
            <w:noProof/>
          </w:rPr>
          <w:t xml:space="preserve">Table 75: Nested elements of element </w:t>
        </w:r>
        <w:r w:rsidRPr="006B348C">
          <w:rPr>
            <w:rStyle w:val="Hyperlink"/>
            <w:rFonts w:ascii="Courier New" w:hAnsi="Courier New" w:cs="Courier New"/>
            <w:i/>
            <w:noProof/>
          </w:rPr>
          <w:t>&lt;rotation_joint/&gt;</w:t>
        </w:r>
        <w:r>
          <w:rPr>
            <w:noProof/>
            <w:webHidden/>
          </w:rPr>
          <w:tab/>
        </w:r>
        <w:r>
          <w:rPr>
            <w:noProof/>
            <w:webHidden/>
          </w:rPr>
          <w:fldChar w:fldCharType="begin"/>
        </w:r>
        <w:r>
          <w:rPr>
            <w:noProof/>
            <w:webHidden/>
          </w:rPr>
          <w:instrText xml:space="preserve"> PAGEREF _Toc39880806 \h </w:instrText>
        </w:r>
        <w:r>
          <w:rPr>
            <w:noProof/>
            <w:webHidden/>
          </w:rPr>
        </w:r>
        <w:r>
          <w:rPr>
            <w:noProof/>
            <w:webHidden/>
          </w:rPr>
          <w:fldChar w:fldCharType="separate"/>
        </w:r>
        <w:r w:rsidR="00A2710C">
          <w:rPr>
            <w:noProof/>
            <w:webHidden/>
          </w:rPr>
          <w:t>103</w:t>
        </w:r>
        <w:r>
          <w:rPr>
            <w:noProof/>
            <w:webHidden/>
          </w:rPr>
          <w:fldChar w:fldCharType="end"/>
        </w:r>
      </w:hyperlink>
    </w:p>
    <w:p w14:paraId="3A7A7291" w14:textId="7C36CA27"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807" w:history="1">
        <w:r w:rsidRPr="006B348C">
          <w:rPr>
            <w:rStyle w:val="Hyperlink"/>
            <w:noProof/>
          </w:rPr>
          <w:t xml:space="preserve">Table 76: Attributes of element </w:t>
        </w:r>
        <w:r w:rsidRPr="006B348C">
          <w:rPr>
            <w:rStyle w:val="Hyperlink"/>
            <w:rFonts w:ascii="Courier New" w:hAnsi="Courier New" w:cs="Courier New"/>
            <w:i/>
            <w:noProof/>
          </w:rPr>
          <w:t>&lt;rotav/&gt;</w:t>
        </w:r>
        <w:r>
          <w:rPr>
            <w:noProof/>
            <w:webHidden/>
          </w:rPr>
          <w:tab/>
        </w:r>
        <w:r>
          <w:rPr>
            <w:noProof/>
            <w:webHidden/>
          </w:rPr>
          <w:fldChar w:fldCharType="begin"/>
        </w:r>
        <w:r>
          <w:rPr>
            <w:noProof/>
            <w:webHidden/>
          </w:rPr>
          <w:instrText xml:space="preserve"> PAGEREF _Toc39880807 \h </w:instrText>
        </w:r>
        <w:r>
          <w:rPr>
            <w:noProof/>
            <w:webHidden/>
          </w:rPr>
        </w:r>
        <w:r>
          <w:rPr>
            <w:noProof/>
            <w:webHidden/>
          </w:rPr>
          <w:fldChar w:fldCharType="separate"/>
        </w:r>
        <w:r w:rsidR="00A2710C">
          <w:rPr>
            <w:noProof/>
            <w:webHidden/>
          </w:rPr>
          <w:t>104</w:t>
        </w:r>
        <w:r>
          <w:rPr>
            <w:noProof/>
            <w:webHidden/>
          </w:rPr>
          <w:fldChar w:fldCharType="end"/>
        </w:r>
      </w:hyperlink>
    </w:p>
    <w:p w14:paraId="068A07F6" w14:textId="6CD3E423"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808" w:history="1">
        <w:r w:rsidRPr="006B348C">
          <w:rPr>
            <w:rStyle w:val="Hyperlink"/>
            <w:noProof/>
          </w:rPr>
          <w:t xml:space="preserve">Table 77: Attributes of element </w:t>
        </w:r>
        <w:r w:rsidRPr="006B348C">
          <w:rPr>
            <w:rStyle w:val="Hyperlink"/>
            <w:rFonts w:ascii="Courier New" w:hAnsi="Courier New" w:cs="Courier New"/>
            <w:i/>
            <w:noProof/>
          </w:rPr>
          <w:t>&lt;loc_list/&gt;</w:t>
        </w:r>
        <w:r>
          <w:rPr>
            <w:noProof/>
            <w:webHidden/>
          </w:rPr>
          <w:tab/>
        </w:r>
        <w:r>
          <w:rPr>
            <w:noProof/>
            <w:webHidden/>
          </w:rPr>
          <w:fldChar w:fldCharType="begin"/>
        </w:r>
        <w:r>
          <w:rPr>
            <w:noProof/>
            <w:webHidden/>
          </w:rPr>
          <w:instrText xml:space="preserve"> PAGEREF _Toc39880808 \h </w:instrText>
        </w:r>
        <w:r>
          <w:rPr>
            <w:noProof/>
            <w:webHidden/>
          </w:rPr>
        </w:r>
        <w:r>
          <w:rPr>
            <w:noProof/>
            <w:webHidden/>
          </w:rPr>
          <w:fldChar w:fldCharType="separate"/>
        </w:r>
        <w:r w:rsidR="00A2710C">
          <w:rPr>
            <w:noProof/>
            <w:webHidden/>
          </w:rPr>
          <w:t>106</w:t>
        </w:r>
        <w:r>
          <w:rPr>
            <w:noProof/>
            <w:webHidden/>
          </w:rPr>
          <w:fldChar w:fldCharType="end"/>
        </w:r>
      </w:hyperlink>
    </w:p>
    <w:p w14:paraId="78602654" w14:textId="20389B44"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809" w:history="1">
        <w:r w:rsidRPr="006B348C">
          <w:rPr>
            <w:rStyle w:val="Hyperlink"/>
            <w:noProof/>
          </w:rPr>
          <w:t xml:space="preserve">Table 78: Nested elements of </w:t>
        </w:r>
        <w:r w:rsidRPr="006B348C">
          <w:rPr>
            <w:rStyle w:val="Hyperlink"/>
            <w:rFonts w:ascii="Courier New" w:hAnsi="Courier New" w:cs="Courier New"/>
            <w:i/>
            <w:noProof/>
          </w:rPr>
          <w:t>&lt;loc_list&gt;</w:t>
        </w:r>
        <w:r>
          <w:rPr>
            <w:noProof/>
            <w:webHidden/>
          </w:rPr>
          <w:tab/>
        </w:r>
        <w:r>
          <w:rPr>
            <w:noProof/>
            <w:webHidden/>
          </w:rPr>
          <w:fldChar w:fldCharType="begin"/>
        </w:r>
        <w:r>
          <w:rPr>
            <w:noProof/>
            <w:webHidden/>
          </w:rPr>
          <w:instrText xml:space="preserve"> PAGEREF _Toc39880809 \h </w:instrText>
        </w:r>
        <w:r>
          <w:rPr>
            <w:noProof/>
            <w:webHidden/>
          </w:rPr>
        </w:r>
        <w:r>
          <w:rPr>
            <w:noProof/>
            <w:webHidden/>
          </w:rPr>
          <w:fldChar w:fldCharType="separate"/>
        </w:r>
        <w:r w:rsidR="00A2710C">
          <w:rPr>
            <w:noProof/>
            <w:webHidden/>
          </w:rPr>
          <w:t>106</w:t>
        </w:r>
        <w:r>
          <w:rPr>
            <w:noProof/>
            <w:webHidden/>
          </w:rPr>
          <w:fldChar w:fldCharType="end"/>
        </w:r>
      </w:hyperlink>
    </w:p>
    <w:p w14:paraId="1BAB6D0A" w14:textId="1664C322"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810" w:history="1">
        <w:r w:rsidRPr="006B348C">
          <w:rPr>
            <w:rStyle w:val="Hyperlink"/>
            <w:noProof/>
          </w:rPr>
          <w:t xml:space="preserve">Table 79: Attributes of element </w:t>
        </w:r>
        <w:r w:rsidRPr="006B348C">
          <w:rPr>
            <w:rStyle w:val="Hyperlink"/>
            <w:rFonts w:ascii="Courier New" w:hAnsi="Courier New" w:cs="Courier New"/>
            <w:i/>
            <w:noProof/>
          </w:rPr>
          <w:t>&lt;loc/&gt;</w:t>
        </w:r>
        <w:r>
          <w:rPr>
            <w:noProof/>
            <w:webHidden/>
          </w:rPr>
          <w:tab/>
        </w:r>
        <w:r>
          <w:rPr>
            <w:noProof/>
            <w:webHidden/>
          </w:rPr>
          <w:fldChar w:fldCharType="begin"/>
        </w:r>
        <w:r>
          <w:rPr>
            <w:noProof/>
            <w:webHidden/>
          </w:rPr>
          <w:instrText xml:space="preserve"> PAGEREF _Toc39880810 \h </w:instrText>
        </w:r>
        <w:r>
          <w:rPr>
            <w:noProof/>
            <w:webHidden/>
          </w:rPr>
        </w:r>
        <w:r>
          <w:rPr>
            <w:noProof/>
            <w:webHidden/>
          </w:rPr>
          <w:fldChar w:fldCharType="separate"/>
        </w:r>
        <w:r w:rsidR="00A2710C">
          <w:rPr>
            <w:noProof/>
            <w:webHidden/>
          </w:rPr>
          <w:t>107</w:t>
        </w:r>
        <w:r>
          <w:rPr>
            <w:noProof/>
            <w:webHidden/>
          </w:rPr>
          <w:fldChar w:fldCharType="end"/>
        </w:r>
      </w:hyperlink>
    </w:p>
    <w:p w14:paraId="1A82CA50" w14:textId="0BE4C4AA"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811" w:history="1">
        <w:r w:rsidRPr="006B348C">
          <w:rPr>
            <w:rStyle w:val="Hyperlink"/>
            <w:noProof/>
          </w:rPr>
          <w:t xml:space="preserve">Table 80: Nested elements of element </w:t>
        </w:r>
        <w:r w:rsidRPr="006B348C">
          <w:rPr>
            <w:rStyle w:val="Hyperlink"/>
            <w:rFonts w:ascii="Courier New" w:hAnsi="Courier New" w:cs="Courier New"/>
            <w:i/>
            <w:noProof/>
            <w:kern w:val="22"/>
          </w:rPr>
          <w:t>&lt;connection_1d/&gt;</w:t>
        </w:r>
        <w:r>
          <w:rPr>
            <w:noProof/>
            <w:webHidden/>
          </w:rPr>
          <w:tab/>
        </w:r>
        <w:r>
          <w:rPr>
            <w:noProof/>
            <w:webHidden/>
          </w:rPr>
          <w:fldChar w:fldCharType="begin"/>
        </w:r>
        <w:r>
          <w:rPr>
            <w:noProof/>
            <w:webHidden/>
          </w:rPr>
          <w:instrText xml:space="preserve"> PAGEREF _Toc39880811 \h </w:instrText>
        </w:r>
        <w:r>
          <w:rPr>
            <w:noProof/>
            <w:webHidden/>
          </w:rPr>
        </w:r>
        <w:r>
          <w:rPr>
            <w:noProof/>
            <w:webHidden/>
          </w:rPr>
          <w:fldChar w:fldCharType="separate"/>
        </w:r>
        <w:r w:rsidR="00A2710C">
          <w:rPr>
            <w:noProof/>
            <w:webHidden/>
          </w:rPr>
          <w:t>107</w:t>
        </w:r>
        <w:r>
          <w:rPr>
            <w:noProof/>
            <w:webHidden/>
          </w:rPr>
          <w:fldChar w:fldCharType="end"/>
        </w:r>
      </w:hyperlink>
    </w:p>
    <w:p w14:paraId="269822F3" w14:textId="19F12C9A"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812" w:history="1">
        <w:r w:rsidRPr="006B348C">
          <w:rPr>
            <w:rStyle w:val="Hyperlink"/>
            <w:noProof/>
          </w:rPr>
          <w:t xml:space="preserve">Table 81: Attributes of element </w:t>
        </w:r>
        <w:r w:rsidRPr="006B348C">
          <w:rPr>
            <w:rStyle w:val="Hyperlink"/>
            <w:rFonts w:ascii="Courier New" w:hAnsi="Courier New" w:cs="Courier New"/>
            <w:i/>
            <w:noProof/>
          </w:rPr>
          <w:t>&lt;connection_1d/&gt;</w:t>
        </w:r>
        <w:r>
          <w:rPr>
            <w:noProof/>
            <w:webHidden/>
          </w:rPr>
          <w:tab/>
        </w:r>
        <w:r>
          <w:rPr>
            <w:noProof/>
            <w:webHidden/>
          </w:rPr>
          <w:fldChar w:fldCharType="begin"/>
        </w:r>
        <w:r>
          <w:rPr>
            <w:noProof/>
            <w:webHidden/>
          </w:rPr>
          <w:instrText xml:space="preserve"> PAGEREF _Toc39880812 \h </w:instrText>
        </w:r>
        <w:r>
          <w:rPr>
            <w:noProof/>
            <w:webHidden/>
          </w:rPr>
        </w:r>
        <w:r>
          <w:rPr>
            <w:noProof/>
            <w:webHidden/>
          </w:rPr>
          <w:fldChar w:fldCharType="separate"/>
        </w:r>
        <w:r w:rsidR="00A2710C">
          <w:rPr>
            <w:noProof/>
            <w:webHidden/>
          </w:rPr>
          <w:t>111</w:t>
        </w:r>
        <w:r>
          <w:rPr>
            <w:noProof/>
            <w:webHidden/>
          </w:rPr>
          <w:fldChar w:fldCharType="end"/>
        </w:r>
      </w:hyperlink>
    </w:p>
    <w:p w14:paraId="35818D7C" w14:textId="070AB193"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813" w:history="1">
        <w:r w:rsidRPr="006B348C">
          <w:rPr>
            <w:rStyle w:val="Hyperlink"/>
            <w:noProof/>
          </w:rPr>
          <w:t xml:space="preserve">Table 82: Nested elements of element </w:t>
        </w:r>
        <w:r w:rsidRPr="006B348C">
          <w:rPr>
            <w:rStyle w:val="Hyperlink"/>
            <w:rFonts w:ascii="Courier New" w:hAnsi="Courier New" w:cs="Courier New"/>
            <w:i/>
            <w:noProof/>
            <w:kern w:val="22"/>
          </w:rPr>
          <w:t>&lt;seamweld/&gt;</w:t>
        </w:r>
        <w:r>
          <w:rPr>
            <w:noProof/>
            <w:webHidden/>
          </w:rPr>
          <w:tab/>
        </w:r>
        <w:r>
          <w:rPr>
            <w:noProof/>
            <w:webHidden/>
          </w:rPr>
          <w:fldChar w:fldCharType="begin"/>
        </w:r>
        <w:r>
          <w:rPr>
            <w:noProof/>
            <w:webHidden/>
          </w:rPr>
          <w:instrText xml:space="preserve"> PAGEREF _Toc39880813 \h </w:instrText>
        </w:r>
        <w:r>
          <w:rPr>
            <w:noProof/>
            <w:webHidden/>
          </w:rPr>
        </w:r>
        <w:r>
          <w:rPr>
            <w:noProof/>
            <w:webHidden/>
          </w:rPr>
          <w:fldChar w:fldCharType="separate"/>
        </w:r>
        <w:r w:rsidR="00A2710C">
          <w:rPr>
            <w:noProof/>
            <w:webHidden/>
          </w:rPr>
          <w:t>112</w:t>
        </w:r>
        <w:r>
          <w:rPr>
            <w:noProof/>
            <w:webHidden/>
          </w:rPr>
          <w:fldChar w:fldCharType="end"/>
        </w:r>
      </w:hyperlink>
    </w:p>
    <w:p w14:paraId="461D9348" w14:textId="17E4C6A6"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814" w:history="1">
        <w:r w:rsidRPr="006B348C">
          <w:rPr>
            <w:rStyle w:val="Hyperlink"/>
            <w:noProof/>
          </w:rPr>
          <w:t xml:space="preserve">Table 83: Attributes of element </w:t>
        </w:r>
        <w:r w:rsidRPr="006B348C">
          <w:rPr>
            <w:rStyle w:val="Hyperlink"/>
            <w:rFonts w:ascii="Courier New" w:hAnsi="Courier New" w:cs="Courier New"/>
            <w:i/>
            <w:noProof/>
            <w:kern w:val="22"/>
          </w:rPr>
          <w:t>&lt;subtype/&gt;</w:t>
        </w:r>
        <w:r>
          <w:rPr>
            <w:noProof/>
            <w:webHidden/>
          </w:rPr>
          <w:tab/>
        </w:r>
        <w:r>
          <w:rPr>
            <w:noProof/>
            <w:webHidden/>
          </w:rPr>
          <w:fldChar w:fldCharType="begin"/>
        </w:r>
        <w:r>
          <w:rPr>
            <w:noProof/>
            <w:webHidden/>
          </w:rPr>
          <w:instrText xml:space="preserve"> PAGEREF _Toc39880814 \h </w:instrText>
        </w:r>
        <w:r>
          <w:rPr>
            <w:noProof/>
            <w:webHidden/>
          </w:rPr>
        </w:r>
        <w:r>
          <w:rPr>
            <w:noProof/>
            <w:webHidden/>
          </w:rPr>
          <w:fldChar w:fldCharType="separate"/>
        </w:r>
        <w:r w:rsidR="00A2710C">
          <w:rPr>
            <w:noProof/>
            <w:webHidden/>
          </w:rPr>
          <w:t>113</w:t>
        </w:r>
        <w:r>
          <w:rPr>
            <w:noProof/>
            <w:webHidden/>
          </w:rPr>
          <w:fldChar w:fldCharType="end"/>
        </w:r>
      </w:hyperlink>
    </w:p>
    <w:p w14:paraId="77A804B3" w14:textId="6F36FE67"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815" w:history="1">
        <w:r w:rsidRPr="006B348C">
          <w:rPr>
            <w:rStyle w:val="Hyperlink"/>
            <w:noProof/>
          </w:rPr>
          <w:t xml:space="preserve">Table 84: Nested elements of element </w:t>
        </w:r>
        <w:r w:rsidRPr="006B348C">
          <w:rPr>
            <w:rStyle w:val="Hyperlink"/>
            <w:rFonts w:ascii="Courier New" w:hAnsi="Courier New" w:cs="Courier New"/>
            <w:i/>
            <w:noProof/>
            <w:kern w:val="22"/>
          </w:rPr>
          <w:t>&lt;subtype/&gt;</w:t>
        </w:r>
        <w:r>
          <w:rPr>
            <w:noProof/>
            <w:webHidden/>
          </w:rPr>
          <w:tab/>
        </w:r>
        <w:r>
          <w:rPr>
            <w:noProof/>
            <w:webHidden/>
          </w:rPr>
          <w:fldChar w:fldCharType="begin"/>
        </w:r>
        <w:r>
          <w:rPr>
            <w:noProof/>
            <w:webHidden/>
          </w:rPr>
          <w:instrText xml:space="preserve"> PAGEREF _Toc39880815 \h </w:instrText>
        </w:r>
        <w:r>
          <w:rPr>
            <w:noProof/>
            <w:webHidden/>
          </w:rPr>
        </w:r>
        <w:r>
          <w:rPr>
            <w:noProof/>
            <w:webHidden/>
          </w:rPr>
          <w:fldChar w:fldCharType="separate"/>
        </w:r>
        <w:r w:rsidR="00A2710C">
          <w:rPr>
            <w:noProof/>
            <w:webHidden/>
          </w:rPr>
          <w:t>113</w:t>
        </w:r>
        <w:r>
          <w:rPr>
            <w:noProof/>
            <w:webHidden/>
          </w:rPr>
          <w:fldChar w:fldCharType="end"/>
        </w:r>
      </w:hyperlink>
    </w:p>
    <w:p w14:paraId="03C9352D" w14:textId="1836A2A6"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816" w:history="1">
        <w:r w:rsidRPr="006B348C">
          <w:rPr>
            <w:rStyle w:val="Hyperlink"/>
            <w:noProof/>
          </w:rPr>
          <w:t xml:space="preserve">Table 85: Attributes of element </w:t>
        </w:r>
        <w:r w:rsidRPr="006B348C">
          <w:rPr>
            <w:rStyle w:val="Hyperlink"/>
            <w:rFonts w:ascii="Courier New" w:hAnsi="Courier New" w:cs="Courier New"/>
            <w:i/>
            <w:noProof/>
            <w:kern w:val="22"/>
          </w:rPr>
          <w:t>&lt;sheet_parameter/&gt;</w:t>
        </w:r>
        <w:r>
          <w:rPr>
            <w:noProof/>
            <w:webHidden/>
          </w:rPr>
          <w:tab/>
        </w:r>
        <w:r>
          <w:rPr>
            <w:noProof/>
            <w:webHidden/>
          </w:rPr>
          <w:fldChar w:fldCharType="begin"/>
        </w:r>
        <w:r>
          <w:rPr>
            <w:noProof/>
            <w:webHidden/>
          </w:rPr>
          <w:instrText xml:space="preserve"> PAGEREF _Toc39880816 \h </w:instrText>
        </w:r>
        <w:r>
          <w:rPr>
            <w:noProof/>
            <w:webHidden/>
          </w:rPr>
        </w:r>
        <w:r>
          <w:rPr>
            <w:noProof/>
            <w:webHidden/>
          </w:rPr>
          <w:fldChar w:fldCharType="separate"/>
        </w:r>
        <w:r w:rsidR="00A2710C">
          <w:rPr>
            <w:noProof/>
            <w:webHidden/>
          </w:rPr>
          <w:t>115</w:t>
        </w:r>
        <w:r>
          <w:rPr>
            <w:noProof/>
            <w:webHidden/>
          </w:rPr>
          <w:fldChar w:fldCharType="end"/>
        </w:r>
      </w:hyperlink>
    </w:p>
    <w:p w14:paraId="5909B36C" w14:textId="45F0D77D"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817" w:history="1">
        <w:r w:rsidRPr="006B348C">
          <w:rPr>
            <w:rStyle w:val="Hyperlink"/>
            <w:noProof/>
          </w:rPr>
          <w:t xml:space="preserve">Table 86: Attributes of element </w:t>
        </w:r>
        <w:r w:rsidRPr="006B348C">
          <w:rPr>
            <w:rStyle w:val="Hyperlink"/>
            <w:rFonts w:ascii="Courier New" w:hAnsi="Courier New" w:cs="Courier New"/>
            <w:i/>
            <w:noProof/>
            <w:kern w:val="22"/>
          </w:rPr>
          <w:t>&lt;weld_position/&gt;</w:t>
        </w:r>
        <w:r>
          <w:rPr>
            <w:noProof/>
            <w:webHidden/>
          </w:rPr>
          <w:tab/>
        </w:r>
        <w:r>
          <w:rPr>
            <w:noProof/>
            <w:webHidden/>
          </w:rPr>
          <w:fldChar w:fldCharType="begin"/>
        </w:r>
        <w:r>
          <w:rPr>
            <w:noProof/>
            <w:webHidden/>
          </w:rPr>
          <w:instrText xml:space="preserve"> PAGEREF _Toc39880817 \h </w:instrText>
        </w:r>
        <w:r>
          <w:rPr>
            <w:noProof/>
            <w:webHidden/>
          </w:rPr>
        </w:r>
        <w:r>
          <w:rPr>
            <w:noProof/>
            <w:webHidden/>
          </w:rPr>
          <w:fldChar w:fldCharType="separate"/>
        </w:r>
        <w:r w:rsidR="00A2710C">
          <w:rPr>
            <w:noProof/>
            <w:webHidden/>
          </w:rPr>
          <w:t>116</w:t>
        </w:r>
        <w:r>
          <w:rPr>
            <w:noProof/>
            <w:webHidden/>
          </w:rPr>
          <w:fldChar w:fldCharType="end"/>
        </w:r>
      </w:hyperlink>
    </w:p>
    <w:p w14:paraId="6435194A" w14:textId="450BEC3F"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818" w:history="1">
        <w:r w:rsidRPr="006B348C">
          <w:rPr>
            <w:rStyle w:val="Hyperlink"/>
            <w:noProof/>
          </w:rPr>
          <w:t>Table 87: Default values of attribute "filler", dependent from attribute "technology"</w:t>
        </w:r>
        <w:r>
          <w:rPr>
            <w:noProof/>
            <w:webHidden/>
          </w:rPr>
          <w:tab/>
        </w:r>
        <w:r>
          <w:rPr>
            <w:noProof/>
            <w:webHidden/>
          </w:rPr>
          <w:fldChar w:fldCharType="begin"/>
        </w:r>
        <w:r>
          <w:rPr>
            <w:noProof/>
            <w:webHidden/>
          </w:rPr>
          <w:instrText xml:space="preserve"> PAGEREF _Toc39880818 \h </w:instrText>
        </w:r>
        <w:r>
          <w:rPr>
            <w:noProof/>
            <w:webHidden/>
          </w:rPr>
        </w:r>
        <w:r>
          <w:rPr>
            <w:noProof/>
            <w:webHidden/>
          </w:rPr>
          <w:fldChar w:fldCharType="separate"/>
        </w:r>
        <w:r w:rsidR="00A2710C">
          <w:rPr>
            <w:noProof/>
            <w:webHidden/>
          </w:rPr>
          <w:t>119</w:t>
        </w:r>
        <w:r>
          <w:rPr>
            <w:noProof/>
            <w:webHidden/>
          </w:rPr>
          <w:fldChar w:fldCharType="end"/>
        </w:r>
      </w:hyperlink>
    </w:p>
    <w:p w14:paraId="64180AAA" w14:textId="5A6E0CE0"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819" w:history="1">
        <w:r w:rsidRPr="006B348C">
          <w:rPr>
            <w:rStyle w:val="Hyperlink"/>
            <w:noProof/>
          </w:rPr>
          <w:t>Table 88: Parameters of Butt Joint Weld</w:t>
        </w:r>
        <w:r>
          <w:rPr>
            <w:noProof/>
            <w:webHidden/>
          </w:rPr>
          <w:tab/>
        </w:r>
        <w:r>
          <w:rPr>
            <w:noProof/>
            <w:webHidden/>
          </w:rPr>
          <w:fldChar w:fldCharType="begin"/>
        </w:r>
        <w:r>
          <w:rPr>
            <w:noProof/>
            <w:webHidden/>
          </w:rPr>
          <w:instrText xml:space="preserve"> PAGEREF _Toc39880819 \h </w:instrText>
        </w:r>
        <w:r>
          <w:rPr>
            <w:noProof/>
            <w:webHidden/>
          </w:rPr>
        </w:r>
        <w:r>
          <w:rPr>
            <w:noProof/>
            <w:webHidden/>
          </w:rPr>
          <w:fldChar w:fldCharType="separate"/>
        </w:r>
        <w:r w:rsidR="00A2710C">
          <w:rPr>
            <w:noProof/>
            <w:webHidden/>
          </w:rPr>
          <w:t>120</w:t>
        </w:r>
        <w:r>
          <w:rPr>
            <w:noProof/>
            <w:webHidden/>
          </w:rPr>
          <w:fldChar w:fldCharType="end"/>
        </w:r>
      </w:hyperlink>
    </w:p>
    <w:p w14:paraId="095E1359" w14:textId="16502A07"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820" w:history="1">
        <w:r w:rsidRPr="006B348C">
          <w:rPr>
            <w:rStyle w:val="Hyperlink"/>
            <w:noProof/>
          </w:rPr>
          <w:t xml:space="preserve">Table 89: Attributes of element </w:t>
        </w:r>
        <w:r w:rsidRPr="006B348C">
          <w:rPr>
            <w:rStyle w:val="Hyperlink"/>
            <w:rFonts w:ascii="Courier New" w:hAnsi="Courier New" w:cs="Courier New"/>
            <w:i/>
            <w:noProof/>
            <w:kern w:val="22"/>
          </w:rPr>
          <w:t>&lt;weld_position/&gt;</w:t>
        </w:r>
        <w:r w:rsidRPr="006B348C">
          <w:rPr>
            <w:rStyle w:val="Hyperlink"/>
            <w:noProof/>
          </w:rPr>
          <w:t xml:space="preserve"> for Butt Joint</w:t>
        </w:r>
        <w:r>
          <w:rPr>
            <w:noProof/>
            <w:webHidden/>
          </w:rPr>
          <w:tab/>
        </w:r>
        <w:r>
          <w:rPr>
            <w:noProof/>
            <w:webHidden/>
          </w:rPr>
          <w:fldChar w:fldCharType="begin"/>
        </w:r>
        <w:r>
          <w:rPr>
            <w:noProof/>
            <w:webHidden/>
          </w:rPr>
          <w:instrText xml:space="preserve"> PAGEREF _Toc39880820 \h </w:instrText>
        </w:r>
        <w:r>
          <w:rPr>
            <w:noProof/>
            <w:webHidden/>
          </w:rPr>
        </w:r>
        <w:r>
          <w:rPr>
            <w:noProof/>
            <w:webHidden/>
          </w:rPr>
          <w:fldChar w:fldCharType="separate"/>
        </w:r>
        <w:r w:rsidR="00A2710C">
          <w:rPr>
            <w:noProof/>
            <w:webHidden/>
          </w:rPr>
          <w:t>121</w:t>
        </w:r>
        <w:r>
          <w:rPr>
            <w:noProof/>
            <w:webHidden/>
          </w:rPr>
          <w:fldChar w:fldCharType="end"/>
        </w:r>
      </w:hyperlink>
    </w:p>
    <w:p w14:paraId="7918ECE9" w14:textId="06EEE3EB"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821" w:history="1">
        <w:r w:rsidRPr="006B348C">
          <w:rPr>
            <w:rStyle w:val="Hyperlink"/>
            <w:noProof/>
          </w:rPr>
          <w:t xml:space="preserve">Table 90: Attributes of element </w:t>
        </w:r>
        <w:r w:rsidRPr="006B348C">
          <w:rPr>
            <w:rStyle w:val="Hyperlink"/>
            <w:rFonts w:ascii="Courier New" w:hAnsi="Courier New" w:cs="Courier New"/>
            <w:i/>
            <w:noProof/>
            <w:kern w:val="22"/>
          </w:rPr>
          <w:t>&lt;sheet_parameter/&gt;</w:t>
        </w:r>
        <w:r w:rsidRPr="006B348C">
          <w:rPr>
            <w:rStyle w:val="Hyperlink"/>
            <w:noProof/>
          </w:rPr>
          <w:t xml:space="preserve"> for Butt Joint</w:t>
        </w:r>
        <w:r>
          <w:rPr>
            <w:noProof/>
            <w:webHidden/>
          </w:rPr>
          <w:tab/>
        </w:r>
        <w:r>
          <w:rPr>
            <w:noProof/>
            <w:webHidden/>
          </w:rPr>
          <w:fldChar w:fldCharType="begin"/>
        </w:r>
        <w:r>
          <w:rPr>
            <w:noProof/>
            <w:webHidden/>
          </w:rPr>
          <w:instrText xml:space="preserve"> PAGEREF _Toc39880821 \h </w:instrText>
        </w:r>
        <w:r>
          <w:rPr>
            <w:noProof/>
            <w:webHidden/>
          </w:rPr>
        </w:r>
        <w:r>
          <w:rPr>
            <w:noProof/>
            <w:webHidden/>
          </w:rPr>
          <w:fldChar w:fldCharType="separate"/>
        </w:r>
        <w:r w:rsidR="00A2710C">
          <w:rPr>
            <w:noProof/>
            <w:webHidden/>
          </w:rPr>
          <w:t>122</w:t>
        </w:r>
        <w:r>
          <w:rPr>
            <w:noProof/>
            <w:webHidden/>
          </w:rPr>
          <w:fldChar w:fldCharType="end"/>
        </w:r>
      </w:hyperlink>
    </w:p>
    <w:p w14:paraId="4C458D98" w14:textId="45250BBF"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822" w:history="1">
        <w:r w:rsidRPr="006B348C">
          <w:rPr>
            <w:rStyle w:val="Hyperlink"/>
            <w:noProof/>
          </w:rPr>
          <w:t>Table 91: Parameters of Simple Corner Weld</w:t>
        </w:r>
        <w:r>
          <w:rPr>
            <w:noProof/>
            <w:webHidden/>
          </w:rPr>
          <w:tab/>
        </w:r>
        <w:r>
          <w:rPr>
            <w:noProof/>
            <w:webHidden/>
          </w:rPr>
          <w:fldChar w:fldCharType="begin"/>
        </w:r>
        <w:r>
          <w:rPr>
            <w:noProof/>
            <w:webHidden/>
          </w:rPr>
          <w:instrText xml:space="preserve"> PAGEREF _Toc39880822 \h </w:instrText>
        </w:r>
        <w:r>
          <w:rPr>
            <w:noProof/>
            <w:webHidden/>
          </w:rPr>
        </w:r>
        <w:r>
          <w:rPr>
            <w:noProof/>
            <w:webHidden/>
          </w:rPr>
          <w:fldChar w:fldCharType="separate"/>
        </w:r>
        <w:r w:rsidR="00A2710C">
          <w:rPr>
            <w:noProof/>
            <w:webHidden/>
          </w:rPr>
          <w:t>123</w:t>
        </w:r>
        <w:r>
          <w:rPr>
            <w:noProof/>
            <w:webHidden/>
          </w:rPr>
          <w:fldChar w:fldCharType="end"/>
        </w:r>
      </w:hyperlink>
    </w:p>
    <w:p w14:paraId="2355F03D" w14:textId="76B07900"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823" w:history="1">
        <w:r w:rsidRPr="006B348C">
          <w:rPr>
            <w:rStyle w:val="Hyperlink"/>
            <w:noProof/>
          </w:rPr>
          <w:t>Table 92: Parameters of Double Corner Weld</w:t>
        </w:r>
        <w:r>
          <w:rPr>
            <w:noProof/>
            <w:webHidden/>
          </w:rPr>
          <w:tab/>
        </w:r>
        <w:r>
          <w:rPr>
            <w:noProof/>
            <w:webHidden/>
          </w:rPr>
          <w:fldChar w:fldCharType="begin"/>
        </w:r>
        <w:r>
          <w:rPr>
            <w:noProof/>
            <w:webHidden/>
          </w:rPr>
          <w:instrText xml:space="preserve"> PAGEREF _Toc39880823 \h </w:instrText>
        </w:r>
        <w:r>
          <w:rPr>
            <w:noProof/>
            <w:webHidden/>
          </w:rPr>
        </w:r>
        <w:r>
          <w:rPr>
            <w:noProof/>
            <w:webHidden/>
          </w:rPr>
          <w:fldChar w:fldCharType="separate"/>
        </w:r>
        <w:r w:rsidR="00A2710C">
          <w:rPr>
            <w:noProof/>
            <w:webHidden/>
          </w:rPr>
          <w:t>124</w:t>
        </w:r>
        <w:r>
          <w:rPr>
            <w:noProof/>
            <w:webHidden/>
          </w:rPr>
          <w:fldChar w:fldCharType="end"/>
        </w:r>
      </w:hyperlink>
    </w:p>
    <w:p w14:paraId="32EE1CD7" w14:textId="1E69955D"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824" w:history="1">
        <w:r w:rsidRPr="006B348C">
          <w:rPr>
            <w:rStyle w:val="Hyperlink"/>
            <w:noProof/>
          </w:rPr>
          <w:t xml:space="preserve">Table 93: Attributes of element </w:t>
        </w:r>
        <w:r w:rsidRPr="006B348C">
          <w:rPr>
            <w:rStyle w:val="Hyperlink"/>
            <w:rFonts w:ascii="Courier New" w:hAnsi="Courier New" w:cs="Courier New"/>
            <w:i/>
            <w:noProof/>
          </w:rPr>
          <w:t>&lt;weld_position/&gt;</w:t>
        </w:r>
        <w:r w:rsidRPr="006B348C">
          <w:rPr>
            <w:rStyle w:val="Hyperlink"/>
            <w:noProof/>
          </w:rPr>
          <w:t xml:space="preserve"> for Corner Weld</w:t>
        </w:r>
        <w:r>
          <w:rPr>
            <w:noProof/>
            <w:webHidden/>
          </w:rPr>
          <w:tab/>
        </w:r>
        <w:r>
          <w:rPr>
            <w:noProof/>
            <w:webHidden/>
          </w:rPr>
          <w:fldChar w:fldCharType="begin"/>
        </w:r>
        <w:r>
          <w:rPr>
            <w:noProof/>
            <w:webHidden/>
          </w:rPr>
          <w:instrText xml:space="preserve"> PAGEREF _Toc39880824 \h </w:instrText>
        </w:r>
        <w:r>
          <w:rPr>
            <w:noProof/>
            <w:webHidden/>
          </w:rPr>
        </w:r>
        <w:r>
          <w:rPr>
            <w:noProof/>
            <w:webHidden/>
          </w:rPr>
          <w:fldChar w:fldCharType="separate"/>
        </w:r>
        <w:r w:rsidR="00A2710C">
          <w:rPr>
            <w:noProof/>
            <w:webHidden/>
          </w:rPr>
          <w:t>125</w:t>
        </w:r>
        <w:r>
          <w:rPr>
            <w:noProof/>
            <w:webHidden/>
          </w:rPr>
          <w:fldChar w:fldCharType="end"/>
        </w:r>
      </w:hyperlink>
    </w:p>
    <w:p w14:paraId="73D54549" w14:textId="6891FC5A"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825" w:history="1">
        <w:r w:rsidRPr="006B348C">
          <w:rPr>
            <w:rStyle w:val="Hyperlink"/>
            <w:noProof/>
          </w:rPr>
          <w:t xml:space="preserve">Table 94: Values of Attribute </w:t>
        </w:r>
        <w:r w:rsidRPr="006B348C">
          <w:rPr>
            <w:rStyle w:val="Hyperlink"/>
            <w:rFonts w:ascii="Courier New" w:hAnsi="Courier New" w:cs="Courier New"/>
            <w:i/>
            <w:noProof/>
          </w:rPr>
          <w:t>section</w:t>
        </w:r>
        <w:r>
          <w:rPr>
            <w:noProof/>
            <w:webHidden/>
          </w:rPr>
          <w:tab/>
        </w:r>
        <w:r>
          <w:rPr>
            <w:noProof/>
            <w:webHidden/>
          </w:rPr>
          <w:fldChar w:fldCharType="begin"/>
        </w:r>
        <w:r>
          <w:rPr>
            <w:noProof/>
            <w:webHidden/>
          </w:rPr>
          <w:instrText xml:space="preserve"> PAGEREF _Toc39880825 \h </w:instrText>
        </w:r>
        <w:r>
          <w:rPr>
            <w:noProof/>
            <w:webHidden/>
          </w:rPr>
        </w:r>
        <w:r>
          <w:rPr>
            <w:noProof/>
            <w:webHidden/>
          </w:rPr>
          <w:fldChar w:fldCharType="separate"/>
        </w:r>
        <w:r w:rsidR="00A2710C">
          <w:rPr>
            <w:noProof/>
            <w:webHidden/>
          </w:rPr>
          <w:t>126</w:t>
        </w:r>
        <w:r>
          <w:rPr>
            <w:noProof/>
            <w:webHidden/>
          </w:rPr>
          <w:fldChar w:fldCharType="end"/>
        </w:r>
      </w:hyperlink>
    </w:p>
    <w:p w14:paraId="57CFF1E9" w14:textId="45ED07BB"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826" w:history="1">
        <w:r w:rsidRPr="006B348C">
          <w:rPr>
            <w:rStyle w:val="Hyperlink"/>
            <w:noProof/>
          </w:rPr>
          <w:t xml:space="preserve">Table 95: Values of Attribute </w:t>
        </w:r>
        <w:r w:rsidRPr="006B348C">
          <w:rPr>
            <w:rStyle w:val="Hyperlink"/>
            <w:rFonts w:ascii="Courier New" w:hAnsi="Courier New" w:cs="Courier New"/>
            <w:i/>
            <w:noProof/>
          </w:rPr>
          <w:t>angle</w:t>
        </w:r>
        <w:r>
          <w:rPr>
            <w:noProof/>
            <w:webHidden/>
          </w:rPr>
          <w:tab/>
        </w:r>
        <w:r>
          <w:rPr>
            <w:noProof/>
            <w:webHidden/>
          </w:rPr>
          <w:fldChar w:fldCharType="begin"/>
        </w:r>
        <w:r>
          <w:rPr>
            <w:noProof/>
            <w:webHidden/>
          </w:rPr>
          <w:instrText xml:space="preserve"> PAGEREF _Toc39880826 \h </w:instrText>
        </w:r>
        <w:r>
          <w:rPr>
            <w:noProof/>
            <w:webHidden/>
          </w:rPr>
        </w:r>
        <w:r>
          <w:rPr>
            <w:noProof/>
            <w:webHidden/>
          </w:rPr>
          <w:fldChar w:fldCharType="separate"/>
        </w:r>
        <w:r w:rsidR="00A2710C">
          <w:rPr>
            <w:noProof/>
            <w:webHidden/>
          </w:rPr>
          <w:t>126</w:t>
        </w:r>
        <w:r>
          <w:rPr>
            <w:noProof/>
            <w:webHidden/>
          </w:rPr>
          <w:fldChar w:fldCharType="end"/>
        </w:r>
      </w:hyperlink>
    </w:p>
    <w:p w14:paraId="5F80632A" w14:textId="268B94D0"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827" w:history="1">
        <w:r w:rsidRPr="006B348C">
          <w:rPr>
            <w:rStyle w:val="Hyperlink"/>
            <w:noProof/>
          </w:rPr>
          <w:t xml:space="preserve">Table 96: Attributes of element </w:t>
        </w:r>
        <w:r w:rsidRPr="006B348C">
          <w:rPr>
            <w:rStyle w:val="Hyperlink"/>
            <w:rFonts w:ascii="Courier New" w:hAnsi="Courier New" w:cs="Courier New"/>
            <w:i/>
            <w:noProof/>
            <w:kern w:val="22"/>
          </w:rPr>
          <w:t>&lt;sheet_parameter/&gt;</w:t>
        </w:r>
        <w:r w:rsidRPr="006B348C">
          <w:rPr>
            <w:rStyle w:val="Hyperlink"/>
            <w:noProof/>
          </w:rPr>
          <w:t xml:space="preserve"> for Corner Weld</w:t>
        </w:r>
        <w:r>
          <w:rPr>
            <w:noProof/>
            <w:webHidden/>
          </w:rPr>
          <w:tab/>
        </w:r>
        <w:r>
          <w:rPr>
            <w:noProof/>
            <w:webHidden/>
          </w:rPr>
          <w:fldChar w:fldCharType="begin"/>
        </w:r>
        <w:r>
          <w:rPr>
            <w:noProof/>
            <w:webHidden/>
          </w:rPr>
          <w:instrText xml:space="preserve"> PAGEREF _Toc39880827 \h </w:instrText>
        </w:r>
        <w:r>
          <w:rPr>
            <w:noProof/>
            <w:webHidden/>
          </w:rPr>
        </w:r>
        <w:r>
          <w:rPr>
            <w:noProof/>
            <w:webHidden/>
          </w:rPr>
          <w:fldChar w:fldCharType="separate"/>
        </w:r>
        <w:r w:rsidR="00A2710C">
          <w:rPr>
            <w:noProof/>
            <w:webHidden/>
          </w:rPr>
          <w:t>127</w:t>
        </w:r>
        <w:r>
          <w:rPr>
            <w:noProof/>
            <w:webHidden/>
          </w:rPr>
          <w:fldChar w:fldCharType="end"/>
        </w:r>
      </w:hyperlink>
    </w:p>
    <w:p w14:paraId="5B693532" w14:textId="3C6EA037"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828" w:history="1">
        <w:r w:rsidRPr="006B348C">
          <w:rPr>
            <w:rStyle w:val="Hyperlink"/>
            <w:noProof/>
          </w:rPr>
          <w:t>Table 97: Parameters of Edge Weld</w:t>
        </w:r>
        <w:r>
          <w:rPr>
            <w:noProof/>
            <w:webHidden/>
          </w:rPr>
          <w:tab/>
        </w:r>
        <w:r>
          <w:rPr>
            <w:noProof/>
            <w:webHidden/>
          </w:rPr>
          <w:fldChar w:fldCharType="begin"/>
        </w:r>
        <w:r>
          <w:rPr>
            <w:noProof/>
            <w:webHidden/>
          </w:rPr>
          <w:instrText xml:space="preserve"> PAGEREF _Toc39880828 \h </w:instrText>
        </w:r>
        <w:r>
          <w:rPr>
            <w:noProof/>
            <w:webHidden/>
          </w:rPr>
        </w:r>
        <w:r>
          <w:rPr>
            <w:noProof/>
            <w:webHidden/>
          </w:rPr>
          <w:fldChar w:fldCharType="separate"/>
        </w:r>
        <w:r w:rsidR="00A2710C">
          <w:rPr>
            <w:noProof/>
            <w:webHidden/>
          </w:rPr>
          <w:t>127</w:t>
        </w:r>
        <w:r>
          <w:rPr>
            <w:noProof/>
            <w:webHidden/>
          </w:rPr>
          <w:fldChar w:fldCharType="end"/>
        </w:r>
      </w:hyperlink>
    </w:p>
    <w:p w14:paraId="6E2AB16D" w14:textId="106F59A8"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829" w:history="1">
        <w:r w:rsidRPr="006B348C">
          <w:rPr>
            <w:rStyle w:val="Hyperlink"/>
            <w:noProof/>
          </w:rPr>
          <w:t xml:space="preserve">Table 98: Attributes of element </w:t>
        </w:r>
        <w:r w:rsidRPr="006B348C">
          <w:rPr>
            <w:rStyle w:val="Hyperlink"/>
            <w:rFonts w:ascii="Courier New" w:hAnsi="Courier New" w:cs="Courier New"/>
            <w:i/>
            <w:noProof/>
            <w:kern w:val="22"/>
          </w:rPr>
          <w:t>&lt;weld_position/&gt;</w:t>
        </w:r>
        <w:r w:rsidRPr="006B348C">
          <w:rPr>
            <w:rStyle w:val="Hyperlink"/>
            <w:noProof/>
          </w:rPr>
          <w:t xml:space="preserve"> for Edge Weld</w:t>
        </w:r>
        <w:r>
          <w:rPr>
            <w:noProof/>
            <w:webHidden/>
          </w:rPr>
          <w:tab/>
        </w:r>
        <w:r>
          <w:rPr>
            <w:noProof/>
            <w:webHidden/>
          </w:rPr>
          <w:fldChar w:fldCharType="begin"/>
        </w:r>
        <w:r>
          <w:rPr>
            <w:noProof/>
            <w:webHidden/>
          </w:rPr>
          <w:instrText xml:space="preserve"> PAGEREF _Toc39880829 \h </w:instrText>
        </w:r>
        <w:r>
          <w:rPr>
            <w:noProof/>
            <w:webHidden/>
          </w:rPr>
        </w:r>
        <w:r>
          <w:rPr>
            <w:noProof/>
            <w:webHidden/>
          </w:rPr>
          <w:fldChar w:fldCharType="separate"/>
        </w:r>
        <w:r w:rsidR="00A2710C">
          <w:rPr>
            <w:noProof/>
            <w:webHidden/>
          </w:rPr>
          <w:t>128</w:t>
        </w:r>
        <w:r>
          <w:rPr>
            <w:noProof/>
            <w:webHidden/>
          </w:rPr>
          <w:fldChar w:fldCharType="end"/>
        </w:r>
      </w:hyperlink>
    </w:p>
    <w:p w14:paraId="76E5A2DF" w14:textId="1B4D0201"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830" w:history="1">
        <w:r w:rsidRPr="006B348C">
          <w:rPr>
            <w:rStyle w:val="Hyperlink"/>
            <w:noProof/>
          </w:rPr>
          <w:t xml:space="preserve">Table 99: Attributes of element </w:t>
        </w:r>
        <w:r w:rsidRPr="006B348C">
          <w:rPr>
            <w:rStyle w:val="Hyperlink"/>
            <w:rFonts w:ascii="Courier New" w:hAnsi="Courier New" w:cs="Courier New"/>
            <w:i/>
            <w:noProof/>
            <w:kern w:val="22"/>
          </w:rPr>
          <w:t>&lt;sheet_parameter/&gt;</w:t>
        </w:r>
        <w:r w:rsidRPr="006B348C">
          <w:rPr>
            <w:rStyle w:val="Hyperlink"/>
            <w:noProof/>
          </w:rPr>
          <w:t xml:space="preserve"> for Corner Weld</w:t>
        </w:r>
        <w:r>
          <w:rPr>
            <w:noProof/>
            <w:webHidden/>
          </w:rPr>
          <w:tab/>
        </w:r>
        <w:r>
          <w:rPr>
            <w:noProof/>
            <w:webHidden/>
          </w:rPr>
          <w:fldChar w:fldCharType="begin"/>
        </w:r>
        <w:r>
          <w:rPr>
            <w:noProof/>
            <w:webHidden/>
          </w:rPr>
          <w:instrText xml:space="preserve"> PAGEREF _Toc39880830 \h </w:instrText>
        </w:r>
        <w:r>
          <w:rPr>
            <w:noProof/>
            <w:webHidden/>
          </w:rPr>
        </w:r>
        <w:r>
          <w:rPr>
            <w:noProof/>
            <w:webHidden/>
          </w:rPr>
          <w:fldChar w:fldCharType="separate"/>
        </w:r>
        <w:r w:rsidR="00A2710C">
          <w:rPr>
            <w:noProof/>
            <w:webHidden/>
          </w:rPr>
          <w:t>129</w:t>
        </w:r>
        <w:r>
          <w:rPr>
            <w:noProof/>
            <w:webHidden/>
          </w:rPr>
          <w:fldChar w:fldCharType="end"/>
        </w:r>
      </w:hyperlink>
    </w:p>
    <w:p w14:paraId="62A64403" w14:textId="1F99A9CC"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831" w:history="1">
        <w:r w:rsidRPr="006B348C">
          <w:rPr>
            <w:rStyle w:val="Hyperlink"/>
            <w:noProof/>
          </w:rPr>
          <w:t>Table 100: Parameters of I-Weld</w:t>
        </w:r>
        <w:r>
          <w:rPr>
            <w:noProof/>
            <w:webHidden/>
          </w:rPr>
          <w:tab/>
        </w:r>
        <w:r>
          <w:rPr>
            <w:noProof/>
            <w:webHidden/>
          </w:rPr>
          <w:fldChar w:fldCharType="begin"/>
        </w:r>
        <w:r>
          <w:rPr>
            <w:noProof/>
            <w:webHidden/>
          </w:rPr>
          <w:instrText xml:space="preserve"> PAGEREF _Toc39880831 \h </w:instrText>
        </w:r>
        <w:r>
          <w:rPr>
            <w:noProof/>
            <w:webHidden/>
          </w:rPr>
        </w:r>
        <w:r>
          <w:rPr>
            <w:noProof/>
            <w:webHidden/>
          </w:rPr>
          <w:fldChar w:fldCharType="separate"/>
        </w:r>
        <w:r w:rsidR="00A2710C">
          <w:rPr>
            <w:noProof/>
            <w:webHidden/>
          </w:rPr>
          <w:t>130</w:t>
        </w:r>
        <w:r>
          <w:rPr>
            <w:noProof/>
            <w:webHidden/>
          </w:rPr>
          <w:fldChar w:fldCharType="end"/>
        </w:r>
      </w:hyperlink>
    </w:p>
    <w:p w14:paraId="1F8C22CC" w14:textId="3F9801C0"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832" w:history="1">
        <w:r w:rsidRPr="006B348C">
          <w:rPr>
            <w:rStyle w:val="Hyperlink"/>
            <w:noProof/>
          </w:rPr>
          <w:t xml:space="preserve">Table 101: Attributes of element </w:t>
        </w:r>
        <w:r w:rsidRPr="006B348C">
          <w:rPr>
            <w:rStyle w:val="Hyperlink"/>
            <w:rFonts w:ascii="Courier New" w:hAnsi="Courier New" w:cs="Courier New"/>
            <w:i/>
            <w:noProof/>
          </w:rPr>
          <w:t>&lt;</w:t>
        </w:r>
        <w:r w:rsidRPr="006B348C">
          <w:rPr>
            <w:rStyle w:val="Hyperlink"/>
            <w:rFonts w:ascii="Courier New" w:hAnsi="Courier New" w:cs="Courier New"/>
            <w:i/>
            <w:noProof/>
            <w:kern w:val="22"/>
          </w:rPr>
          <w:t>weld_position/&gt;</w:t>
        </w:r>
        <w:r w:rsidRPr="006B348C">
          <w:rPr>
            <w:rStyle w:val="Hyperlink"/>
            <w:noProof/>
          </w:rPr>
          <w:t xml:space="preserve"> for I Weld</w:t>
        </w:r>
        <w:r>
          <w:rPr>
            <w:noProof/>
            <w:webHidden/>
          </w:rPr>
          <w:tab/>
        </w:r>
        <w:r>
          <w:rPr>
            <w:noProof/>
            <w:webHidden/>
          </w:rPr>
          <w:fldChar w:fldCharType="begin"/>
        </w:r>
        <w:r>
          <w:rPr>
            <w:noProof/>
            <w:webHidden/>
          </w:rPr>
          <w:instrText xml:space="preserve"> PAGEREF _Toc39880832 \h </w:instrText>
        </w:r>
        <w:r>
          <w:rPr>
            <w:noProof/>
            <w:webHidden/>
          </w:rPr>
        </w:r>
        <w:r>
          <w:rPr>
            <w:noProof/>
            <w:webHidden/>
          </w:rPr>
          <w:fldChar w:fldCharType="separate"/>
        </w:r>
        <w:r w:rsidR="00A2710C">
          <w:rPr>
            <w:noProof/>
            <w:webHidden/>
          </w:rPr>
          <w:t>130</w:t>
        </w:r>
        <w:r>
          <w:rPr>
            <w:noProof/>
            <w:webHidden/>
          </w:rPr>
          <w:fldChar w:fldCharType="end"/>
        </w:r>
      </w:hyperlink>
    </w:p>
    <w:p w14:paraId="5E1FC1AD" w14:textId="0B14D400"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833" w:history="1">
        <w:r w:rsidRPr="006B348C">
          <w:rPr>
            <w:rStyle w:val="Hyperlink"/>
            <w:noProof/>
          </w:rPr>
          <w:t>Table 102: Attributes of element &lt;</w:t>
        </w:r>
        <w:r w:rsidRPr="006B348C">
          <w:rPr>
            <w:rStyle w:val="Hyperlink"/>
            <w:rFonts w:ascii="Courier New" w:hAnsi="Courier New" w:cs="Courier New"/>
            <w:i/>
            <w:noProof/>
            <w:kern w:val="22"/>
          </w:rPr>
          <w:t>sheet_parameter/&gt;</w:t>
        </w:r>
        <w:r w:rsidRPr="006B348C">
          <w:rPr>
            <w:rStyle w:val="Hyperlink"/>
            <w:noProof/>
          </w:rPr>
          <w:t xml:space="preserve"> for I Weld</w:t>
        </w:r>
        <w:r>
          <w:rPr>
            <w:noProof/>
            <w:webHidden/>
          </w:rPr>
          <w:tab/>
        </w:r>
        <w:r>
          <w:rPr>
            <w:noProof/>
            <w:webHidden/>
          </w:rPr>
          <w:fldChar w:fldCharType="begin"/>
        </w:r>
        <w:r>
          <w:rPr>
            <w:noProof/>
            <w:webHidden/>
          </w:rPr>
          <w:instrText xml:space="preserve"> PAGEREF _Toc39880833 \h </w:instrText>
        </w:r>
        <w:r>
          <w:rPr>
            <w:noProof/>
            <w:webHidden/>
          </w:rPr>
        </w:r>
        <w:r>
          <w:rPr>
            <w:noProof/>
            <w:webHidden/>
          </w:rPr>
          <w:fldChar w:fldCharType="separate"/>
        </w:r>
        <w:r w:rsidR="00A2710C">
          <w:rPr>
            <w:noProof/>
            <w:webHidden/>
          </w:rPr>
          <w:t>131</w:t>
        </w:r>
        <w:r>
          <w:rPr>
            <w:noProof/>
            <w:webHidden/>
          </w:rPr>
          <w:fldChar w:fldCharType="end"/>
        </w:r>
      </w:hyperlink>
    </w:p>
    <w:p w14:paraId="0355F453" w14:textId="102420E5"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834" w:history="1">
        <w:r w:rsidRPr="006B348C">
          <w:rPr>
            <w:rStyle w:val="Hyperlink"/>
            <w:noProof/>
          </w:rPr>
          <w:t>Table 103: Parameters of Overlap Weld</w:t>
        </w:r>
        <w:r>
          <w:rPr>
            <w:noProof/>
            <w:webHidden/>
          </w:rPr>
          <w:tab/>
        </w:r>
        <w:r>
          <w:rPr>
            <w:noProof/>
            <w:webHidden/>
          </w:rPr>
          <w:fldChar w:fldCharType="begin"/>
        </w:r>
        <w:r>
          <w:rPr>
            <w:noProof/>
            <w:webHidden/>
          </w:rPr>
          <w:instrText xml:space="preserve"> PAGEREF _Toc39880834 \h </w:instrText>
        </w:r>
        <w:r>
          <w:rPr>
            <w:noProof/>
            <w:webHidden/>
          </w:rPr>
        </w:r>
        <w:r>
          <w:rPr>
            <w:noProof/>
            <w:webHidden/>
          </w:rPr>
          <w:fldChar w:fldCharType="separate"/>
        </w:r>
        <w:r w:rsidR="00A2710C">
          <w:rPr>
            <w:noProof/>
            <w:webHidden/>
          </w:rPr>
          <w:t>132</w:t>
        </w:r>
        <w:r>
          <w:rPr>
            <w:noProof/>
            <w:webHidden/>
          </w:rPr>
          <w:fldChar w:fldCharType="end"/>
        </w:r>
      </w:hyperlink>
    </w:p>
    <w:p w14:paraId="138ACBE7" w14:textId="2D124E54"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835" w:history="1">
        <w:r w:rsidRPr="006B348C">
          <w:rPr>
            <w:rStyle w:val="Hyperlink"/>
            <w:noProof/>
          </w:rPr>
          <w:t>Table 104: Parameters of Single Sided Double Overlap Weld</w:t>
        </w:r>
        <w:r>
          <w:rPr>
            <w:noProof/>
            <w:webHidden/>
          </w:rPr>
          <w:tab/>
        </w:r>
        <w:r>
          <w:rPr>
            <w:noProof/>
            <w:webHidden/>
          </w:rPr>
          <w:fldChar w:fldCharType="begin"/>
        </w:r>
        <w:r>
          <w:rPr>
            <w:noProof/>
            <w:webHidden/>
          </w:rPr>
          <w:instrText xml:space="preserve"> PAGEREF _Toc39880835 \h </w:instrText>
        </w:r>
        <w:r>
          <w:rPr>
            <w:noProof/>
            <w:webHidden/>
          </w:rPr>
        </w:r>
        <w:r>
          <w:rPr>
            <w:noProof/>
            <w:webHidden/>
          </w:rPr>
          <w:fldChar w:fldCharType="separate"/>
        </w:r>
        <w:r w:rsidR="00A2710C">
          <w:rPr>
            <w:noProof/>
            <w:webHidden/>
          </w:rPr>
          <w:t>133</w:t>
        </w:r>
        <w:r>
          <w:rPr>
            <w:noProof/>
            <w:webHidden/>
          </w:rPr>
          <w:fldChar w:fldCharType="end"/>
        </w:r>
      </w:hyperlink>
    </w:p>
    <w:p w14:paraId="4EBD15CA" w14:textId="53605D8E"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836" w:history="1">
        <w:r w:rsidRPr="006B348C">
          <w:rPr>
            <w:rStyle w:val="Hyperlink"/>
            <w:noProof/>
          </w:rPr>
          <w:t>Table 105: Parameters of Double Sided Double Overlap Weld</w:t>
        </w:r>
        <w:r>
          <w:rPr>
            <w:noProof/>
            <w:webHidden/>
          </w:rPr>
          <w:tab/>
        </w:r>
        <w:r>
          <w:rPr>
            <w:noProof/>
            <w:webHidden/>
          </w:rPr>
          <w:fldChar w:fldCharType="begin"/>
        </w:r>
        <w:r>
          <w:rPr>
            <w:noProof/>
            <w:webHidden/>
          </w:rPr>
          <w:instrText xml:space="preserve"> PAGEREF _Toc39880836 \h </w:instrText>
        </w:r>
        <w:r>
          <w:rPr>
            <w:noProof/>
            <w:webHidden/>
          </w:rPr>
        </w:r>
        <w:r>
          <w:rPr>
            <w:noProof/>
            <w:webHidden/>
          </w:rPr>
          <w:fldChar w:fldCharType="separate"/>
        </w:r>
        <w:r w:rsidR="00A2710C">
          <w:rPr>
            <w:noProof/>
            <w:webHidden/>
          </w:rPr>
          <w:t>134</w:t>
        </w:r>
        <w:r>
          <w:rPr>
            <w:noProof/>
            <w:webHidden/>
          </w:rPr>
          <w:fldChar w:fldCharType="end"/>
        </w:r>
      </w:hyperlink>
    </w:p>
    <w:p w14:paraId="46F9BB0D" w14:textId="09B4BB7E"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837" w:history="1">
        <w:r w:rsidRPr="006B348C">
          <w:rPr>
            <w:rStyle w:val="Hyperlink"/>
            <w:noProof/>
          </w:rPr>
          <w:t>Table 106: Attributes of element &lt;</w:t>
        </w:r>
        <w:r w:rsidRPr="006B348C">
          <w:rPr>
            <w:rStyle w:val="Hyperlink"/>
            <w:rFonts w:ascii="Courier New" w:hAnsi="Courier New" w:cs="Courier New"/>
            <w:i/>
            <w:noProof/>
            <w:kern w:val="22"/>
          </w:rPr>
          <w:t>weld_position/&gt;</w:t>
        </w:r>
        <w:r w:rsidRPr="006B348C">
          <w:rPr>
            <w:rStyle w:val="Hyperlink"/>
            <w:noProof/>
          </w:rPr>
          <w:t xml:space="preserve"> for Overlap Weld</w:t>
        </w:r>
        <w:r>
          <w:rPr>
            <w:noProof/>
            <w:webHidden/>
          </w:rPr>
          <w:tab/>
        </w:r>
        <w:r>
          <w:rPr>
            <w:noProof/>
            <w:webHidden/>
          </w:rPr>
          <w:fldChar w:fldCharType="begin"/>
        </w:r>
        <w:r>
          <w:rPr>
            <w:noProof/>
            <w:webHidden/>
          </w:rPr>
          <w:instrText xml:space="preserve"> PAGEREF _Toc39880837 \h </w:instrText>
        </w:r>
        <w:r>
          <w:rPr>
            <w:noProof/>
            <w:webHidden/>
          </w:rPr>
        </w:r>
        <w:r>
          <w:rPr>
            <w:noProof/>
            <w:webHidden/>
          </w:rPr>
          <w:fldChar w:fldCharType="separate"/>
        </w:r>
        <w:r w:rsidR="00A2710C">
          <w:rPr>
            <w:noProof/>
            <w:webHidden/>
          </w:rPr>
          <w:t>135</w:t>
        </w:r>
        <w:r>
          <w:rPr>
            <w:noProof/>
            <w:webHidden/>
          </w:rPr>
          <w:fldChar w:fldCharType="end"/>
        </w:r>
      </w:hyperlink>
    </w:p>
    <w:p w14:paraId="7589C54D" w14:textId="3769DF82"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838" w:history="1">
        <w:r w:rsidRPr="006B348C">
          <w:rPr>
            <w:rStyle w:val="Hyperlink"/>
            <w:noProof/>
          </w:rPr>
          <w:t>Table 107: Attributes of element &lt;</w:t>
        </w:r>
        <w:r w:rsidRPr="006B348C">
          <w:rPr>
            <w:rStyle w:val="Hyperlink"/>
            <w:rFonts w:ascii="Courier New" w:hAnsi="Courier New" w:cs="Courier New"/>
            <w:i/>
            <w:noProof/>
            <w:kern w:val="22"/>
          </w:rPr>
          <w:t>sheet_parameter/&gt;</w:t>
        </w:r>
        <w:r w:rsidRPr="006B348C">
          <w:rPr>
            <w:rStyle w:val="Hyperlink"/>
            <w:noProof/>
          </w:rPr>
          <w:t xml:space="preserve"> for Overlap Weld</w:t>
        </w:r>
        <w:r>
          <w:rPr>
            <w:noProof/>
            <w:webHidden/>
          </w:rPr>
          <w:tab/>
        </w:r>
        <w:r>
          <w:rPr>
            <w:noProof/>
            <w:webHidden/>
          </w:rPr>
          <w:fldChar w:fldCharType="begin"/>
        </w:r>
        <w:r>
          <w:rPr>
            <w:noProof/>
            <w:webHidden/>
          </w:rPr>
          <w:instrText xml:space="preserve"> PAGEREF _Toc39880838 \h </w:instrText>
        </w:r>
        <w:r>
          <w:rPr>
            <w:noProof/>
            <w:webHidden/>
          </w:rPr>
        </w:r>
        <w:r>
          <w:rPr>
            <w:noProof/>
            <w:webHidden/>
          </w:rPr>
          <w:fldChar w:fldCharType="separate"/>
        </w:r>
        <w:r w:rsidR="00A2710C">
          <w:rPr>
            <w:noProof/>
            <w:webHidden/>
          </w:rPr>
          <w:t>136</w:t>
        </w:r>
        <w:r>
          <w:rPr>
            <w:noProof/>
            <w:webHidden/>
          </w:rPr>
          <w:fldChar w:fldCharType="end"/>
        </w:r>
      </w:hyperlink>
    </w:p>
    <w:p w14:paraId="4163042C" w14:textId="4FFE4C89"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839" w:history="1">
        <w:r w:rsidRPr="006B348C">
          <w:rPr>
            <w:rStyle w:val="Hyperlink"/>
            <w:noProof/>
          </w:rPr>
          <w:t>Table 108: Parameters of Y-Joint</w:t>
        </w:r>
        <w:r>
          <w:rPr>
            <w:noProof/>
            <w:webHidden/>
          </w:rPr>
          <w:tab/>
        </w:r>
        <w:r>
          <w:rPr>
            <w:noProof/>
            <w:webHidden/>
          </w:rPr>
          <w:fldChar w:fldCharType="begin"/>
        </w:r>
        <w:r>
          <w:rPr>
            <w:noProof/>
            <w:webHidden/>
          </w:rPr>
          <w:instrText xml:space="preserve"> PAGEREF _Toc39880839 \h </w:instrText>
        </w:r>
        <w:r>
          <w:rPr>
            <w:noProof/>
            <w:webHidden/>
          </w:rPr>
        </w:r>
        <w:r>
          <w:rPr>
            <w:noProof/>
            <w:webHidden/>
          </w:rPr>
          <w:fldChar w:fldCharType="separate"/>
        </w:r>
        <w:r w:rsidR="00A2710C">
          <w:rPr>
            <w:noProof/>
            <w:webHidden/>
          </w:rPr>
          <w:t>137</w:t>
        </w:r>
        <w:r>
          <w:rPr>
            <w:noProof/>
            <w:webHidden/>
          </w:rPr>
          <w:fldChar w:fldCharType="end"/>
        </w:r>
      </w:hyperlink>
    </w:p>
    <w:p w14:paraId="0EA3E6BA" w14:textId="2CEB8A46"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840" w:history="1">
        <w:r w:rsidRPr="006B348C">
          <w:rPr>
            <w:rStyle w:val="Hyperlink"/>
            <w:noProof/>
          </w:rPr>
          <w:t>Table 109: Attributes of element &lt;</w:t>
        </w:r>
        <w:r w:rsidRPr="006B348C">
          <w:rPr>
            <w:rStyle w:val="Hyperlink"/>
            <w:rFonts w:ascii="Courier New" w:hAnsi="Courier New" w:cs="Courier New"/>
            <w:i/>
            <w:noProof/>
            <w:kern w:val="22"/>
          </w:rPr>
          <w:t>weld_position/&gt;</w:t>
        </w:r>
        <w:r w:rsidRPr="006B348C">
          <w:rPr>
            <w:rStyle w:val="Hyperlink"/>
            <w:noProof/>
          </w:rPr>
          <w:t xml:space="preserve"> for Y Joint</w:t>
        </w:r>
        <w:r>
          <w:rPr>
            <w:noProof/>
            <w:webHidden/>
          </w:rPr>
          <w:tab/>
        </w:r>
        <w:r>
          <w:rPr>
            <w:noProof/>
            <w:webHidden/>
          </w:rPr>
          <w:fldChar w:fldCharType="begin"/>
        </w:r>
        <w:r>
          <w:rPr>
            <w:noProof/>
            <w:webHidden/>
          </w:rPr>
          <w:instrText xml:space="preserve"> PAGEREF _Toc39880840 \h </w:instrText>
        </w:r>
        <w:r>
          <w:rPr>
            <w:noProof/>
            <w:webHidden/>
          </w:rPr>
        </w:r>
        <w:r>
          <w:rPr>
            <w:noProof/>
            <w:webHidden/>
          </w:rPr>
          <w:fldChar w:fldCharType="separate"/>
        </w:r>
        <w:r w:rsidR="00A2710C">
          <w:rPr>
            <w:noProof/>
            <w:webHidden/>
          </w:rPr>
          <w:t>138</w:t>
        </w:r>
        <w:r>
          <w:rPr>
            <w:noProof/>
            <w:webHidden/>
          </w:rPr>
          <w:fldChar w:fldCharType="end"/>
        </w:r>
      </w:hyperlink>
    </w:p>
    <w:p w14:paraId="40D71FC6" w14:textId="08336A6A"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841" w:history="1">
        <w:r w:rsidRPr="006B348C">
          <w:rPr>
            <w:rStyle w:val="Hyperlink"/>
            <w:noProof/>
          </w:rPr>
          <w:t xml:space="preserve">Table 110: Value Dependency of Attribute </w:t>
        </w:r>
        <w:r w:rsidRPr="006B348C">
          <w:rPr>
            <w:rStyle w:val="Hyperlink"/>
            <w:rFonts w:ascii="Courier New" w:hAnsi="Courier New" w:cs="Courier New"/>
            <w:i/>
            <w:noProof/>
          </w:rPr>
          <w:t>thickness</w:t>
        </w:r>
        <w:r>
          <w:rPr>
            <w:noProof/>
            <w:webHidden/>
          </w:rPr>
          <w:tab/>
        </w:r>
        <w:r>
          <w:rPr>
            <w:noProof/>
            <w:webHidden/>
          </w:rPr>
          <w:fldChar w:fldCharType="begin"/>
        </w:r>
        <w:r>
          <w:rPr>
            <w:noProof/>
            <w:webHidden/>
          </w:rPr>
          <w:instrText xml:space="preserve"> PAGEREF _Toc39880841 \h </w:instrText>
        </w:r>
        <w:r>
          <w:rPr>
            <w:noProof/>
            <w:webHidden/>
          </w:rPr>
        </w:r>
        <w:r>
          <w:rPr>
            <w:noProof/>
            <w:webHidden/>
          </w:rPr>
          <w:fldChar w:fldCharType="separate"/>
        </w:r>
        <w:r w:rsidR="00A2710C">
          <w:rPr>
            <w:noProof/>
            <w:webHidden/>
          </w:rPr>
          <w:t>139</w:t>
        </w:r>
        <w:r>
          <w:rPr>
            <w:noProof/>
            <w:webHidden/>
          </w:rPr>
          <w:fldChar w:fldCharType="end"/>
        </w:r>
      </w:hyperlink>
    </w:p>
    <w:p w14:paraId="17EABD3C" w14:textId="3149CE14"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842" w:history="1">
        <w:r w:rsidRPr="006B348C">
          <w:rPr>
            <w:rStyle w:val="Hyperlink"/>
            <w:noProof/>
          </w:rPr>
          <w:t xml:space="preserve">Table 111: Attributes of element </w:t>
        </w:r>
        <w:r w:rsidRPr="006B348C">
          <w:rPr>
            <w:rStyle w:val="Hyperlink"/>
            <w:rFonts w:ascii="Courier New" w:hAnsi="Courier New" w:cs="Courier New"/>
            <w:i/>
            <w:noProof/>
          </w:rPr>
          <w:t>&lt;</w:t>
        </w:r>
        <w:r w:rsidRPr="006B348C">
          <w:rPr>
            <w:rStyle w:val="Hyperlink"/>
            <w:rFonts w:ascii="Courier New" w:hAnsi="Courier New" w:cs="Courier New"/>
            <w:i/>
            <w:noProof/>
            <w:kern w:val="22"/>
          </w:rPr>
          <w:t>sheet_parameter/&gt;</w:t>
        </w:r>
        <w:r w:rsidRPr="006B348C">
          <w:rPr>
            <w:rStyle w:val="Hyperlink"/>
            <w:noProof/>
          </w:rPr>
          <w:t xml:space="preserve"> for Y-Joint</w:t>
        </w:r>
        <w:r>
          <w:rPr>
            <w:noProof/>
            <w:webHidden/>
          </w:rPr>
          <w:tab/>
        </w:r>
        <w:r>
          <w:rPr>
            <w:noProof/>
            <w:webHidden/>
          </w:rPr>
          <w:fldChar w:fldCharType="begin"/>
        </w:r>
        <w:r>
          <w:rPr>
            <w:noProof/>
            <w:webHidden/>
          </w:rPr>
          <w:instrText xml:space="preserve"> PAGEREF _Toc39880842 \h </w:instrText>
        </w:r>
        <w:r>
          <w:rPr>
            <w:noProof/>
            <w:webHidden/>
          </w:rPr>
        </w:r>
        <w:r>
          <w:rPr>
            <w:noProof/>
            <w:webHidden/>
          </w:rPr>
          <w:fldChar w:fldCharType="separate"/>
        </w:r>
        <w:r w:rsidR="00A2710C">
          <w:rPr>
            <w:noProof/>
            <w:webHidden/>
          </w:rPr>
          <w:t>140</w:t>
        </w:r>
        <w:r>
          <w:rPr>
            <w:noProof/>
            <w:webHidden/>
          </w:rPr>
          <w:fldChar w:fldCharType="end"/>
        </w:r>
      </w:hyperlink>
    </w:p>
    <w:p w14:paraId="236A5328" w14:textId="29EF490E"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843" w:history="1">
        <w:r w:rsidRPr="006B348C">
          <w:rPr>
            <w:rStyle w:val="Hyperlink"/>
            <w:noProof/>
          </w:rPr>
          <w:t>Table 112: Parameters of K-Joint</w:t>
        </w:r>
        <w:r>
          <w:rPr>
            <w:noProof/>
            <w:webHidden/>
          </w:rPr>
          <w:tab/>
        </w:r>
        <w:r>
          <w:rPr>
            <w:noProof/>
            <w:webHidden/>
          </w:rPr>
          <w:fldChar w:fldCharType="begin"/>
        </w:r>
        <w:r>
          <w:rPr>
            <w:noProof/>
            <w:webHidden/>
          </w:rPr>
          <w:instrText xml:space="preserve"> PAGEREF _Toc39880843 \h </w:instrText>
        </w:r>
        <w:r>
          <w:rPr>
            <w:noProof/>
            <w:webHidden/>
          </w:rPr>
        </w:r>
        <w:r>
          <w:rPr>
            <w:noProof/>
            <w:webHidden/>
          </w:rPr>
          <w:fldChar w:fldCharType="separate"/>
        </w:r>
        <w:r w:rsidR="00A2710C">
          <w:rPr>
            <w:noProof/>
            <w:webHidden/>
          </w:rPr>
          <w:t>141</w:t>
        </w:r>
        <w:r>
          <w:rPr>
            <w:noProof/>
            <w:webHidden/>
          </w:rPr>
          <w:fldChar w:fldCharType="end"/>
        </w:r>
      </w:hyperlink>
    </w:p>
    <w:p w14:paraId="4104ED63" w14:textId="30DA389A"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844" w:history="1">
        <w:r w:rsidRPr="006B348C">
          <w:rPr>
            <w:rStyle w:val="Hyperlink"/>
            <w:noProof/>
          </w:rPr>
          <w:t xml:space="preserve">Table 113: Attributes of element </w:t>
        </w:r>
        <w:r w:rsidRPr="006B348C">
          <w:rPr>
            <w:rStyle w:val="Hyperlink"/>
            <w:rFonts w:ascii="Courier New" w:hAnsi="Courier New" w:cs="Courier New"/>
            <w:i/>
            <w:noProof/>
          </w:rPr>
          <w:t>&lt;</w:t>
        </w:r>
        <w:r w:rsidRPr="006B348C">
          <w:rPr>
            <w:rStyle w:val="Hyperlink"/>
            <w:rFonts w:ascii="Courier New" w:hAnsi="Courier New" w:cs="Courier New"/>
            <w:i/>
            <w:noProof/>
            <w:kern w:val="22"/>
          </w:rPr>
          <w:t>weld_position/&gt;</w:t>
        </w:r>
        <w:r w:rsidRPr="006B348C">
          <w:rPr>
            <w:rStyle w:val="Hyperlink"/>
            <w:noProof/>
          </w:rPr>
          <w:t xml:space="preserve"> for K Joint</w:t>
        </w:r>
        <w:r>
          <w:rPr>
            <w:noProof/>
            <w:webHidden/>
          </w:rPr>
          <w:tab/>
        </w:r>
        <w:r>
          <w:rPr>
            <w:noProof/>
            <w:webHidden/>
          </w:rPr>
          <w:fldChar w:fldCharType="begin"/>
        </w:r>
        <w:r>
          <w:rPr>
            <w:noProof/>
            <w:webHidden/>
          </w:rPr>
          <w:instrText xml:space="preserve"> PAGEREF _Toc39880844 \h </w:instrText>
        </w:r>
        <w:r>
          <w:rPr>
            <w:noProof/>
            <w:webHidden/>
          </w:rPr>
        </w:r>
        <w:r>
          <w:rPr>
            <w:noProof/>
            <w:webHidden/>
          </w:rPr>
          <w:fldChar w:fldCharType="separate"/>
        </w:r>
        <w:r w:rsidR="00A2710C">
          <w:rPr>
            <w:noProof/>
            <w:webHidden/>
          </w:rPr>
          <w:t>142</w:t>
        </w:r>
        <w:r>
          <w:rPr>
            <w:noProof/>
            <w:webHidden/>
          </w:rPr>
          <w:fldChar w:fldCharType="end"/>
        </w:r>
      </w:hyperlink>
    </w:p>
    <w:p w14:paraId="7513D038" w14:textId="0B813CC8"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845" w:history="1">
        <w:r w:rsidRPr="006B348C">
          <w:rPr>
            <w:rStyle w:val="Hyperlink"/>
            <w:noProof/>
          </w:rPr>
          <w:t xml:space="preserve">Table 114: Value Dependency of Attribute </w:t>
        </w:r>
        <w:r w:rsidRPr="006B348C">
          <w:rPr>
            <w:rStyle w:val="Hyperlink"/>
            <w:rFonts w:ascii="Courier New" w:hAnsi="Courier New" w:cs="Courier New"/>
            <w:i/>
            <w:noProof/>
          </w:rPr>
          <w:t>thickness</w:t>
        </w:r>
        <w:r>
          <w:rPr>
            <w:noProof/>
            <w:webHidden/>
          </w:rPr>
          <w:tab/>
        </w:r>
        <w:r>
          <w:rPr>
            <w:noProof/>
            <w:webHidden/>
          </w:rPr>
          <w:fldChar w:fldCharType="begin"/>
        </w:r>
        <w:r>
          <w:rPr>
            <w:noProof/>
            <w:webHidden/>
          </w:rPr>
          <w:instrText xml:space="preserve"> PAGEREF _Toc39880845 \h </w:instrText>
        </w:r>
        <w:r>
          <w:rPr>
            <w:noProof/>
            <w:webHidden/>
          </w:rPr>
        </w:r>
        <w:r>
          <w:rPr>
            <w:noProof/>
            <w:webHidden/>
          </w:rPr>
          <w:fldChar w:fldCharType="separate"/>
        </w:r>
        <w:r w:rsidR="00A2710C">
          <w:rPr>
            <w:noProof/>
            <w:webHidden/>
          </w:rPr>
          <w:t>142</w:t>
        </w:r>
        <w:r>
          <w:rPr>
            <w:noProof/>
            <w:webHidden/>
          </w:rPr>
          <w:fldChar w:fldCharType="end"/>
        </w:r>
      </w:hyperlink>
    </w:p>
    <w:p w14:paraId="1427EBB5" w14:textId="0454883C"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846" w:history="1">
        <w:r w:rsidRPr="006B348C">
          <w:rPr>
            <w:rStyle w:val="Hyperlink"/>
            <w:noProof/>
          </w:rPr>
          <w:t>Table 115: Attributes of element &lt;</w:t>
        </w:r>
        <w:r w:rsidRPr="006B348C">
          <w:rPr>
            <w:rStyle w:val="Hyperlink"/>
            <w:rFonts w:ascii="Courier New" w:hAnsi="Courier New" w:cs="Courier New"/>
            <w:i/>
            <w:noProof/>
            <w:kern w:val="22"/>
          </w:rPr>
          <w:t>sheet_parameter/&gt;</w:t>
        </w:r>
        <w:r w:rsidRPr="006B348C">
          <w:rPr>
            <w:rStyle w:val="Hyperlink"/>
            <w:noProof/>
          </w:rPr>
          <w:t xml:space="preserve"> for K Joint</w:t>
        </w:r>
        <w:r>
          <w:rPr>
            <w:noProof/>
            <w:webHidden/>
          </w:rPr>
          <w:tab/>
        </w:r>
        <w:r>
          <w:rPr>
            <w:noProof/>
            <w:webHidden/>
          </w:rPr>
          <w:fldChar w:fldCharType="begin"/>
        </w:r>
        <w:r>
          <w:rPr>
            <w:noProof/>
            <w:webHidden/>
          </w:rPr>
          <w:instrText xml:space="preserve"> PAGEREF _Toc39880846 \h </w:instrText>
        </w:r>
        <w:r>
          <w:rPr>
            <w:noProof/>
            <w:webHidden/>
          </w:rPr>
        </w:r>
        <w:r>
          <w:rPr>
            <w:noProof/>
            <w:webHidden/>
          </w:rPr>
          <w:fldChar w:fldCharType="separate"/>
        </w:r>
        <w:r w:rsidR="00A2710C">
          <w:rPr>
            <w:noProof/>
            <w:webHidden/>
          </w:rPr>
          <w:t>143</w:t>
        </w:r>
        <w:r>
          <w:rPr>
            <w:noProof/>
            <w:webHidden/>
          </w:rPr>
          <w:fldChar w:fldCharType="end"/>
        </w:r>
      </w:hyperlink>
    </w:p>
    <w:p w14:paraId="5A8A3FDE" w14:textId="71DFDA45"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847" w:history="1">
        <w:r w:rsidRPr="006B348C">
          <w:rPr>
            <w:rStyle w:val="Hyperlink"/>
            <w:noProof/>
          </w:rPr>
          <w:t>Table 116: Parameters of Cruciform Joint</w:t>
        </w:r>
        <w:r>
          <w:rPr>
            <w:noProof/>
            <w:webHidden/>
          </w:rPr>
          <w:tab/>
        </w:r>
        <w:r>
          <w:rPr>
            <w:noProof/>
            <w:webHidden/>
          </w:rPr>
          <w:fldChar w:fldCharType="begin"/>
        </w:r>
        <w:r>
          <w:rPr>
            <w:noProof/>
            <w:webHidden/>
          </w:rPr>
          <w:instrText xml:space="preserve"> PAGEREF _Toc39880847 \h </w:instrText>
        </w:r>
        <w:r>
          <w:rPr>
            <w:noProof/>
            <w:webHidden/>
          </w:rPr>
        </w:r>
        <w:r>
          <w:rPr>
            <w:noProof/>
            <w:webHidden/>
          </w:rPr>
          <w:fldChar w:fldCharType="separate"/>
        </w:r>
        <w:r w:rsidR="00A2710C">
          <w:rPr>
            <w:noProof/>
            <w:webHidden/>
          </w:rPr>
          <w:t>144</w:t>
        </w:r>
        <w:r>
          <w:rPr>
            <w:noProof/>
            <w:webHidden/>
          </w:rPr>
          <w:fldChar w:fldCharType="end"/>
        </w:r>
      </w:hyperlink>
    </w:p>
    <w:p w14:paraId="04C0FB92" w14:textId="3B2D3974"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848" w:history="1">
        <w:r w:rsidRPr="006B348C">
          <w:rPr>
            <w:rStyle w:val="Hyperlink"/>
            <w:noProof/>
          </w:rPr>
          <w:t xml:space="preserve">Table 117: Attributes of element </w:t>
        </w:r>
        <w:r w:rsidRPr="006B348C">
          <w:rPr>
            <w:rStyle w:val="Hyperlink"/>
            <w:rFonts w:ascii="Courier New" w:hAnsi="Courier New" w:cs="Courier New"/>
            <w:i/>
            <w:noProof/>
          </w:rPr>
          <w:t>&lt;</w:t>
        </w:r>
        <w:r w:rsidRPr="006B348C">
          <w:rPr>
            <w:rStyle w:val="Hyperlink"/>
            <w:rFonts w:ascii="Courier New" w:hAnsi="Courier New" w:cs="Courier New"/>
            <w:i/>
            <w:noProof/>
            <w:kern w:val="22"/>
          </w:rPr>
          <w:t>weld_position/&gt;</w:t>
        </w:r>
        <w:r w:rsidRPr="006B348C">
          <w:rPr>
            <w:rStyle w:val="Hyperlink"/>
            <w:noProof/>
          </w:rPr>
          <w:t xml:space="preserve"> for Cruciform Joint</w:t>
        </w:r>
        <w:r>
          <w:rPr>
            <w:noProof/>
            <w:webHidden/>
          </w:rPr>
          <w:tab/>
        </w:r>
        <w:r>
          <w:rPr>
            <w:noProof/>
            <w:webHidden/>
          </w:rPr>
          <w:fldChar w:fldCharType="begin"/>
        </w:r>
        <w:r>
          <w:rPr>
            <w:noProof/>
            <w:webHidden/>
          </w:rPr>
          <w:instrText xml:space="preserve"> PAGEREF _Toc39880848 \h </w:instrText>
        </w:r>
        <w:r>
          <w:rPr>
            <w:noProof/>
            <w:webHidden/>
          </w:rPr>
        </w:r>
        <w:r>
          <w:rPr>
            <w:noProof/>
            <w:webHidden/>
          </w:rPr>
          <w:fldChar w:fldCharType="separate"/>
        </w:r>
        <w:r w:rsidR="00A2710C">
          <w:rPr>
            <w:noProof/>
            <w:webHidden/>
          </w:rPr>
          <w:t>145</w:t>
        </w:r>
        <w:r>
          <w:rPr>
            <w:noProof/>
            <w:webHidden/>
          </w:rPr>
          <w:fldChar w:fldCharType="end"/>
        </w:r>
      </w:hyperlink>
    </w:p>
    <w:p w14:paraId="7A7FD44C" w14:textId="51980997"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849" w:history="1">
        <w:r w:rsidRPr="006B348C">
          <w:rPr>
            <w:rStyle w:val="Hyperlink"/>
            <w:noProof/>
          </w:rPr>
          <w:t xml:space="preserve">Table 118: Value Dependency of Attribute </w:t>
        </w:r>
        <w:r w:rsidRPr="006B348C">
          <w:rPr>
            <w:rStyle w:val="Hyperlink"/>
            <w:rFonts w:ascii="Courier New" w:hAnsi="Courier New" w:cs="Courier New"/>
            <w:i/>
            <w:noProof/>
          </w:rPr>
          <w:t>thickness</w:t>
        </w:r>
        <w:r>
          <w:rPr>
            <w:noProof/>
            <w:webHidden/>
          </w:rPr>
          <w:tab/>
        </w:r>
        <w:r>
          <w:rPr>
            <w:noProof/>
            <w:webHidden/>
          </w:rPr>
          <w:fldChar w:fldCharType="begin"/>
        </w:r>
        <w:r>
          <w:rPr>
            <w:noProof/>
            <w:webHidden/>
          </w:rPr>
          <w:instrText xml:space="preserve"> PAGEREF _Toc39880849 \h </w:instrText>
        </w:r>
        <w:r>
          <w:rPr>
            <w:noProof/>
            <w:webHidden/>
          </w:rPr>
        </w:r>
        <w:r>
          <w:rPr>
            <w:noProof/>
            <w:webHidden/>
          </w:rPr>
          <w:fldChar w:fldCharType="separate"/>
        </w:r>
        <w:r w:rsidR="00A2710C">
          <w:rPr>
            <w:noProof/>
            <w:webHidden/>
          </w:rPr>
          <w:t>146</w:t>
        </w:r>
        <w:r>
          <w:rPr>
            <w:noProof/>
            <w:webHidden/>
          </w:rPr>
          <w:fldChar w:fldCharType="end"/>
        </w:r>
      </w:hyperlink>
    </w:p>
    <w:p w14:paraId="150053A9" w14:textId="409E07AC"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850" w:history="1">
        <w:r w:rsidRPr="006B348C">
          <w:rPr>
            <w:rStyle w:val="Hyperlink"/>
            <w:noProof/>
          </w:rPr>
          <w:t xml:space="preserve">Table 119: Attributes of element </w:t>
        </w:r>
        <w:r w:rsidRPr="006B348C">
          <w:rPr>
            <w:rStyle w:val="Hyperlink"/>
            <w:rFonts w:ascii="Courier New" w:hAnsi="Courier New" w:cs="Courier New"/>
            <w:i/>
            <w:noProof/>
          </w:rPr>
          <w:t>&lt;</w:t>
        </w:r>
        <w:r w:rsidRPr="006B348C">
          <w:rPr>
            <w:rStyle w:val="Hyperlink"/>
            <w:rFonts w:ascii="Courier New" w:hAnsi="Courier New" w:cs="Courier New"/>
            <w:i/>
            <w:noProof/>
            <w:kern w:val="22"/>
          </w:rPr>
          <w:t>sheet_parameter/&gt;</w:t>
        </w:r>
        <w:r w:rsidRPr="006B348C">
          <w:rPr>
            <w:rStyle w:val="Hyperlink"/>
            <w:noProof/>
          </w:rPr>
          <w:t xml:space="preserve"> for Cruciform Joint</w:t>
        </w:r>
        <w:r>
          <w:rPr>
            <w:noProof/>
            <w:webHidden/>
          </w:rPr>
          <w:tab/>
        </w:r>
        <w:r>
          <w:rPr>
            <w:noProof/>
            <w:webHidden/>
          </w:rPr>
          <w:fldChar w:fldCharType="begin"/>
        </w:r>
        <w:r>
          <w:rPr>
            <w:noProof/>
            <w:webHidden/>
          </w:rPr>
          <w:instrText xml:space="preserve"> PAGEREF _Toc39880850 \h </w:instrText>
        </w:r>
        <w:r>
          <w:rPr>
            <w:noProof/>
            <w:webHidden/>
          </w:rPr>
        </w:r>
        <w:r>
          <w:rPr>
            <w:noProof/>
            <w:webHidden/>
          </w:rPr>
          <w:fldChar w:fldCharType="separate"/>
        </w:r>
        <w:r w:rsidR="00A2710C">
          <w:rPr>
            <w:noProof/>
            <w:webHidden/>
          </w:rPr>
          <w:t>147</w:t>
        </w:r>
        <w:r>
          <w:rPr>
            <w:noProof/>
            <w:webHidden/>
          </w:rPr>
          <w:fldChar w:fldCharType="end"/>
        </w:r>
      </w:hyperlink>
    </w:p>
    <w:p w14:paraId="48962B2C" w14:textId="5592B024"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851" w:history="1">
        <w:r w:rsidRPr="006B348C">
          <w:rPr>
            <w:rStyle w:val="Hyperlink"/>
            <w:noProof/>
          </w:rPr>
          <w:t>Table 120: Parameters of Flared joint</w:t>
        </w:r>
        <w:r>
          <w:rPr>
            <w:noProof/>
            <w:webHidden/>
          </w:rPr>
          <w:tab/>
        </w:r>
        <w:r>
          <w:rPr>
            <w:noProof/>
            <w:webHidden/>
          </w:rPr>
          <w:fldChar w:fldCharType="begin"/>
        </w:r>
        <w:r>
          <w:rPr>
            <w:noProof/>
            <w:webHidden/>
          </w:rPr>
          <w:instrText xml:space="preserve"> PAGEREF _Toc39880851 \h </w:instrText>
        </w:r>
        <w:r>
          <w:rPr>
            <w:noProof/>
            <w:webHidden/>
          </w:rPr>
        </w:r>
        <w:r>
          <w:rPr>
            <w:noProof/>
            <w:webHidden/>
          </w:rPr>
          <w:fldChar w:fldCharType="separate"/>
        </w:r>
        <w:r w:rsidR="00A2710C">
          <w:rPr>
            <w:noProof/>
            <w:webHidden/>
          </w:rPr>
          <w:t>148</w:t>
        </w:r>
        <w:r>
          <w:rPr>
            <w:noProof/>
            <w:webHidden/>
          </w:rPr>
          <w:fldChar w:fldCharType="end"/>
        </w:r>
      </w:hyperlink>
    </w:p>
    <w:p w14:paraId="44031A57" w14:textId="72E15660"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852" w:history="1">
        <w:r w:rsidRPr="006B348C">
          <w:rPr>
            <w:rStyle w:val="Hyperlink"/>
            <w:noProof/>
          </w:rPr>
          <w:t xml:space="preserve">Table 121: Attributes of element </w:t>
        </w:r>
        <w:r w:rsidRPr="006B348C">
          <w:rPr>
            <w:rStyle w:val="Hyperlink"/>
            <w:rFonts w:ascii="Courier New" w:hAnsi="Courier New" w:cs="Courier New"/>
            <w:i/>
            <w:noProof/>
          </w:rPr>
          <w:t>&lt;</w:t>
        </w:r>
        <w:r w:rsidRPr="006B348C">
          <w:rPr>
            <w:rStyle w:val="Hyperlink"/>
            <w:rFonts w:ascii="Courier New" w:hAnsi="Courier New" w:cs="Courier New"/>
            <w:i/>
            <w:noProof/>
            <w:kern w:val="22"/>
          </w:rPr>
          <w:t>weld_position/&gt;</w:t>
        </w:r>
        <w:r w:rsidRPr="006B348C">
          <w:rPr>
            <w:rStyle w:val="Hyperlink"/>
            <w:noProof/>
          </w:rPr>
          <w:t xml:space="preserve"> for Flared Joint</w:t>
        </w:r>
        <w:r>
          <w:rPr>
            <w:noProof/>
            <w:webHidden/>
          </w:rPr>
          <w:tab/>
        </w:r>
        <w:r>
          <w:rPr>
            <w:noProof/>
            <w:webHidden/>
          </w:rPr>
          <w:fldChar w:fldCharType="begin"/>
        </w:r>
        <w:r>
          <w:rPr>
            <w:noProof/>
            <w:webHidden/>
          </w:rPr>
          <w:instrText xml:space="preserve"> PAGEREF _Toc39880852 \h </w:instrText>
        </w:r>
        <w:r>
          <w:rPr>
            <w:noProof/>
            <w:webHidden/>
          </w:rPr>
        </w:r>
        <w:r>
          <w:rPr>
            <w:noProof/>
            <w:webHidden/>
          </w:rPr>
          <w:fldChar w:fldCharType="separate"/>
        </w:r>
        <w:r w:rsidR="00A2710C">
          <w:rPr>
            <w:noProof/>
            <w:webHidden/>
          </w:rPr>
          <w:t>148</w:t>
        </w:r>
        <w:r>
          <w:rPr>
            <w:noProof/>
            <w:webHidden/>
          </w:rPr>
          <w:fldChar w:fldCharType="end"/>
        </w:r>
      </w:hyperlink>
    </w:p>
    <w:p w14:paraId="46164FE6" w14:textId="3CEE9BB9"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853" w:history="1">
        <w:r w:rsidRPr="006B348C">
          <w:rPr>
            <w:rStyle w:val="Hyperlink"/>
            <w:noProof/>
          </w:rPr>
          <w:t xml:space="preserve">Table 122: Attributes of element </w:t>
        </w:r>
        <w:r w:rsidRPr="006B348C">
          <w:rPr>
            <w:rStyle w:val="Hyperlink"/>
            <w:rFonts w:ascii="Courier New" w:hAnsi="Courier New" w:cs="Courier New"/>
            <w:i/>
            <w:noProof/>
          </w:rPr>
          <w:t>&lt;</w:t>
        </w:r>
        <w:r w:rsidRPr="006B348C">
          <w:rPr>
            <w:rStyle w:val="Hyperlink"/>
            <w:rFonts w:ascii="Courier New" w:hAnsi="Courier New" w:cs="Courier New"/>
            <w:i/>
            <w:noProof/>
            <w:kern w:val="22"/>
          </w:rPr>
          <w:t>sheet_parameter/&gt;</w:t>
        </w:r>
        <w:r w:rsidRPr="006B348C">
          <w:rPr>
            <w:rStyle w:val="Hyperlink"/>
            <w:noProof/>
          </w:rPr>
          <w:t xml:space="preserve"> for Flared Joint</w:t>
        </w:r>
        <w:r>
          <w:rPr>
            <w:noProof/>
            <w:webHidden/>
          </w:rPr>
          <w:tab/>
        </w:r>
        <w:r>
          <w:rPr>
            <w:noProof/>
            <w:webHidden/>
          </w:rPr>
          <w:fldChar w:fldCharType="begin"/>
        </w:r>
        <w:r>
          <w:rPr>
            <w:noProof/>
            <w:webHidden/>
          </w:rPr>
          <w:instrText xml:space="preserve"> PAGEREF _Toc39880853 \h </w:instrText>
        </w:r>
        <w:r>
          <w:rPr>
            <w:noProof/>
            <w:webHidden/>
          </w:rPr>
        </w:r>
        <w:r>
          <w:rPr>
            <w:noProof/>
            <w:webHidden/>
          </w:rPr>
          <w:fldChar w:fldCharType="separate"/>
        </w:r>
        <w:r w:rsidR="00A2710C">
          <w:rPr>
            <w:noProof/>
            <w:webHidden/>
          </w:rPr>
          <w:t>149</w:t>
        </w:r>
        <w:r>
          <w:rPr>
            <w:noProof/>
            <w:webHidden/>
          </w:rPr>
          <w:fldChar w:fldCharType="end"/>
        </w:r>
      </w:hyperlink>
    </w:p>
    <w:p w14:paraId="610411A8" w14:textId="20D83564"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854" w:history="1">
        <w:r w:rsidRPr="006B348C">
          <w:rPr>
            <w:rStyle w:val="Hyperlink"/>
            <w:noProof/>
          </w:rPr>
          <w:t xml:space="preserve">Table 123: Attributes of </w:t>
        </w:r>
        <w:r w:rsidRPr="006B348C">
          <w:rPr>
            <w:rStyle w:val="Hyperlink"/>
            <w:rFonts w:ascii="Courier New" w:hAnsi="Courier New" w:cs="Courier New"/>
            <w:i/>
            <w:noProof/>
          </w:rPr>
          <w:t>&lt;connection_1d/&gt;</w:t>
        </w:r>
        <w:r>
          <w:rPr>
            <w:noProof/>
            <w:webHidden/>
          </w:rPr>
          <w:tab/>
        </w:r>
        <w:r>
          <w:rPr>
            <w:noProof/>
            <w:webHidden/>
          </w:rPr>
          <w:fldChar w:fldCharType="begin"/>
        </w:r>
        <w:r>
          <w:rPr>
            <w:noProof/>
            <w:webHidden/>
          </w:rPr>
          <w:instrText xml:space="preserve"> PAGEREF _Toc39880854 \h </w:instrText>
        </w:r>
        <w:r>
          <w:rPr>
            <w:noProof/>
            <w:webHidden/>
          </w:rPr>
        </w:r>
        <w:r>
          <w:rPr>
            <w:noProof/>
            <w:webHidden/>
          </w:rPr>
          <w:fldChar w:fldCharType="separate"/>
        </w:r>
        <w:r w:rsidR="00A2710C">
          <w:rPr>
            <w:noProof/>
            <w:webHidden/>
          </w:rPr>
          <w:t>149</w:t>
        </w:r>
        <w:r>
          <w:rPr>
            <w:noProof/>
            <w:webHidden/>
          </w:rPr>
          <w:fldChar w:fldCharType="end"/>
        </w:r>
      </w:hyperlink>
    </w:p>
    <w:p w14:paraId="74263178" w14:textId="063BE7CF"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855" w:history="1">
        <w:r w:rsidRPr="006B348C">
          <w:rPr>
            <w:rStyle w:val="Hyperlink"/>
            <w:noProof/>
          </w:rPr>
          <w:t xml:space="preserve">Table 124: Nested elements of </w:t>
        </w:r>
        <w:r w:rsidRPr="006B348C">
          <w:rPr>
            <w:rStyle w:val="Hyperlink"/>
            <w:rFonts w:ascii="Courier New" w:hAnsi="Courier New" w:cs="Courier New"/>
            <w:i/>
            <w:noProof/>
          </w:rPr>
          <w:t>&lt;connection_1d/&gt;</w:t>
        </w:r>
        <w:r>
          <w:rPr>
            <w:noProof/>
            <w:webHidden/>
          </w:rPr>
          <w:tab/>
        </w:r>
        <w:r>
          <w:rPr>
            <w:noProof/>
            <w:webHidden/>
          </w:rPr>
          <w:fldChar w:fldCharType="begin"/>
        </w:r>
        <w:r>
          <w:rPr>
            <w:noProof/>
            <w:webHidden/>
          </w:rPr>
          <w:instrText xml:space="preserve"> PAGEREF _Toc39880855 \h </w:instrText>
        </w:r>
        <w:r>
          <w:rPr>
            <w:noProof/>
            <w:webHidden/>
          </w:rPr>
        </w:r>
        <w:r>
          <w:rPr>
            <w:noProof/>
            <w:webHidden/>
          </w:rPr>
          <w:fldChar w:fldCharType="separate"/>
        </w:r>
        <w:r w:rsidR="00A2710C">
          <w:rPr>
            <w:noProof/>
            <w:webHidden/>
          </w:rPr>
          <w:t>150</w:t>
        </w:r>
        <w:r>
          <w:rPr>
            <w:noProof/>
            <w:webHidden/>
          </w:rPr>
          <w:fldChar w:fldCharType="end"/>
        </w:r>
      </w:hyperlink>
    </w:p>
    <w:p w14:paraId="7844C7D2" w14:textId="71A0B659"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856" w:history="1">
        <w:r w:rsidRPr="006B348C">
          <w:rPr>
            <w:rStyle w:val="Hyperlink"/>
            <w:noProof/>
          </w:rPr>
          <w:t xml:space="preserve">Table 125: Attributes of element </w:t>
        </w:r>
        <w:r w:rsidRPr="006B348C">
          <w:rPr>
            <w:rStyle w:val="Hyperlink"/>
            <w:rFonts w:ascii="Courier New" w:hAnsi="Courier New" w:cs="Courier New"/>
            <w:i/>
            <w:noProof/>
          </w:rPr>
          <w:t>&lt;adhesive_line/&gt;</w:t>
        </w:r>
        <w:r>
          <w:rPr>
            <w:noProof/>
            <w:webHidden/>
          </w:rPr>
          <w:tab/>
        </w:r>
        <w:r>
          <w:rPr>
            <w:noProof/>
            <w:webHidden/>
          </w:rPr>
          <w:fldChar w:fldCharType="begin"/>
        </w:r>
        <w:r>
          <w:rPr>
            <w:noProof/>
            <w:webHidden/>
          </w:rPr>
          <w:instrText xml:space="preserve"> PAGEREF _Toc39880856 \h </w:instrText>
        </w:r>
        <w:r>
          <w:rPr>
            <w:noProof/>
            <w:webHidden/>
          </w:rPr>
        </w:r>
        <w:r>
          <w:rPr>
            <w:noProof/>
            <w:webHidden/>
          </w:rPr>
          <w:fldChar w:fldCharType="separate"/>
        </w:r>
        <w:r w:rsidR="00A2710C">
          <w:rPr>
            <w:noProof/>
            <w:webHidden/>
          </w:rPr>
          <w:t>150</w:t>
        </w:r>
        <w:r>
          <w:rPr>
            <w:noProof/>
            <w:webHidden/>
          </w:rPr>
          <w:fldChar w:fldCharType="end"/>
        </w:r>
      </w:hyperlink>
    </w:p>
    <w:p w14:paraId="01B2AD9E" w14:textId="04961700"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857" w:history="1">
        <w:r w:rsidRPr="006B348C">
          <w:rPr>
            <w:rStyle w:val="Hyperlink"/>
            <w:noProof/>
          </w:rPr>
          <w:t xml:space="preserve">Table 126: Attributes of </w:t>
        </w:r>
        <w:r w:rsidRPr="006B348C">
          <w:rPr>
            <w:rStyle w:val="Hyperlink"/>
            <w:rFonts w:ascii="Courier New" w:hAnsi="Courier New" w:cs="Courier New"/>
            <w:i/>
            <w:noProof/>
          </w:rPr>
          <w:t xml:space="preserve">&lt;connection_1d/&gt; </w:t>
        </w:r>
        <w:r w:rsidRPr="006B348C">
          <w:rPr>
            <w:rStyle w:val="Hyperlink"/>
            <w:noProof/>
          </w:rPr>
          <w:t xml:space="preserve">for </w:t>
        </w:r>
        <w:r w:rsidRPr="006B348C">
          <w:rPr>
            <w:rStyle w:val="Hyperlink"/>
            <w:rFonts w:ascii="Courier New" w:hAnsi="Courier New" w:cs="Courier New"/>
            <w:i/>
            <w:noProof/>
          </w:rPr>
          <w:t>&lt;hemming/&gt;</w:t>
        </w:r>
        <w:r>
          <w:rPr>
            <w:noProof/>
            <w:webHidden/>
          </w:rPr>
          <w:tab/>
        </w:r>
        <w:r>
          <w:rPr>
            <w:noProof/>
            <w:webHidden/>
          </w:rPr>
          <w:fldChar w:fldCharType="begin"/>
        </w:r>
        <w:r>
          <w:rPr>
            <w:noProof/>
            <w:webHidden/>
          </w:rPr>
          <w:instrText xml:space="preserve"> PAGEREF _Toc39880857 \h </w:instrText>
        </w:r>
        <w:r>
          <w:rPr>
            <w:noProof/>
            <w:webHidden/>
          </w:rPr>
        </w:r>
        <w:r>
          <w:rPr>
            <w:noProof/>
            <w:webHidden/>
          </w:rPr>
          <w:fldChar w:fldCharType="separate"/>
        </w:r>
        <w:r w:rsidR="00A2710C">
          <w:rPr>
            <w:noProof/>
            <w:webHidden/>
          </w:rPr>
          <w:t>153</w:t>
        </w:r>
        <w:r>
          <w:rPr>
            <w:noProof/>
            <w:webHidden/>
          </w:rPr>
          <w:fldChar w:fldCharType="end"/>
        </w:r>
      </w:hyperlink>
    </w:p>
    <w:p w14:paraId="3EBB3049" w14:textId="62665866"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858" w:history="1">
        <w:r w:rsidRPr="006B348C">
          <w:rPr>
            <w:rStyle w:val="Hyperlink"/>
            <w:noProof/>
          </w:rPr>
          <w:t xml:space="preserve">Table 127: Nested elements of </w:t>
        </w:r>
        <w:r w:rsidRPr="006B348C">
          <w:rPr>
            <w:rStyle w:val="Hyperlink"/>
            <w:rFonts w:ascii="Courier New" w:hAnsi="Courier New" w:cs="Courier New"/>
            <w:i/>
            <w:noProof/>
          </w:rPr>
          <w:t xml:space="preserve">&lt;connection_1d/&gt; </w:t>
        </w:r>
        <w:r w:rsidRPr="006B348C">
          <w:rPr>
            <w:rStyle w:val="Hyperlink"/>
            <w:noProof/>
          </w:rPr>
          <w:t xml:space="preserve">for </w:t>
        </w:r>
        <w:r w:rsidRPr="006B348C">
          <w:rPr>
            <w:rStyle w:val="Hyperlink"/>
            <w:rFonts w:ascii="Courier New" w:hAnsi="Courier New" w:cs="Courier New"/>
            <w:i/>
            <w:noProof/>
          </w:rPr>
          <w:t>&lt;hemming/&gt;</w:t>
        </w:r>
        <w:r>
          <w:rPr>
            <w:noProof/>
            <w:webHidden/>
          </w:rPr>
          <w:tab/>
        </w:r>
        <w:r>
          <w:rPr>
            <w:noProof/>
            <w:webHidden/>
          </w:rPr>
          <w:fldChar w:fldCharType="begin"/>
        </w:r>
        <w:r>
          <w:rPr>
            <w:noProof/>
            <w:webHidden/>
          </w:rPr>
          <w:instrText xml:space="preserve"> PAGEREF _Toc39880858 \h </w:instrText>
        </w:r>
        <w:r>
          <w:rPr>
            <w:noProof/>
            <w:webHidden/>
          </w:rPr>
        </w:r>
        <w:r>
          <w:rPr>
            <w:noProof/>
            <w:webHidden/>
          </w:rPr>
          <w:fldChar w:fldCharType="separate"/>
        </w:r>
        <w:r w:rsidR="00A2710C">
          <w:rPr>
            <w:noProof/>
            <w:webHidden/>
          </w:rPr>
          <w:t>153</w:t>
        </w:r>
        <w:r>
          <w:rPr>
            <w:noProof/>
            <w:webHidden/>
          </w:rPr>
          <w:fldChar w:fldCharType="end"/>
        </w:r>
      </w:hyperlink>
    </w:p>
    <w:p w14:paraId="2E38289B" w14:textId="1A9B76CE"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859" w:history="1">
        <w:r w:rsidRPr="006B348C">
          <w:rPr>
            <w:rStyle w:val="Hyperlink"/>
            <w:noProof/>
          </w:rPr>
          <w:t xml:space="preserve">Table 128: Attributes of element </w:t>
        </w:r>
        <w:r w:rsidRPr="006B348C">
          <w:rPr>
            <w:rStyle w:val="Hyperlink"/>
            <w:rFonts w:ascii="Courier New" w:hAnsi="Courier New" w:cs="Courier New"/>
            <w:i/>
            <w:noProof/>
          </w:rPr>
          <w:t>&lt;hemming/&gt;</w:t>
        </w:r>
        <w:r>
          <w:rPr>
            <w:noProof/>
            <w:webHidden/>
          </w:rPr>
          <w:tab/>
        </w:r>
        <w:r>
          <w:rPr>
            <w:noProof/>
            <w:webHidden/>
          </w:rPr>
          <w:fldChar w:fldCharType="begin"/>
        </w:r>
        <w:r>
          <w:rPr>
            <w:noProof/>
            <w:webHidden/>
          </w:rPr>
          <w:instrText xml:space="preserve"> PAGEREF _Toc39880859 \h </w:instrText>
        </w:r>
        <w:r>
          <w:rPr>
            <w:noProof/>
            <w:webHidden/>
          </w:rPr>
        </w:r>
        <w:r>
          <w:rPr>
            <w:noProof/>
            <w:webHidden/>
          </w:rPr>
          <w:fldChar w:fldCharType="separate"/>
        </w:r>
        <w:r w:rsidR="00A2710C">
          <w:rPr>
            <w:noProof/>
            <w:webHidden/>
          </w:rPr>
          <w:t>153</w:t>
        </w:r>
        <w:r>
          <w:rPr>
            <w:noProof/>
            <w:webHidden/>
          </w:rPr>
          <w:fldChar w:fldCharType="end"/>
        </w:r>
      </w:hyperlink>
    </w:p>
    <w:p w14:paraId="3B7A82BF" w14:textId="2938F708"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860" w:history="1">
        <w:r w:rsidRPr="006B348C">
          <w:rPr>
            <w:rStyle w:val="Hyperlink"/>
            <w:noProof/>
          </w:rPr>
          <w:t xml:space="preserve">Table 129: Nested elements of element </w:t>
        </w:r>
        <w:r w:rsidRPr="006B348C">
          <w:rPr>
            <w:rStyle w:val="Hyperlink"/>
            <w:rFonts w:ascii="Courier New" w:hAnsi="Courier New" w:cs="Courier New"/>
            <w:i/>
            <w:noProof/>
          </w:rPr>
          <w:t>&lt;hemming/&gt;</w:t>
        </w:r>
        <w:r>
          <w:rPr>
            <w:noProof/>
            <w:webHidden/>
          </w:rPr>
          <w:tab/>
        </w:r>
        <w:r>
          <w:rPr>
            <w:noProof/>
            <w:webHidden/>
          </w:rPr>
          <w:fldChar w:fldCharType="begin"/>
        </w:r>
        <w:r>
          <w:rPr>
            <w:noProof/>
            <w:webHidden/>
          </w:rPr>
          <w:instrText xml:space="preserve"> PAGEREF _Toc39880860 \h </w:instrText>
        </w:r>
        <w:r>
          <w:rPr>
            <w:noProof/>
            <w:webHidden/>
          </w:rPr>
        </w:r>
        <w:r>
          <w:rPr>
            <w:noProof/>
            <w:webHidden/>
          </w:rPr>
          <w:fldChar w:fldCharType="separate"/>
        </w:r>
        <w:r w:rsidR="00A2710C">
          <w:rPr>
            <w:noProof/>
            <w:webHidden/>
          </w:rPr>
          <w:t>154</w:t>
        </w:r>
        <w:r>
          <w:rPr>
            <w:noProof/>
            <w:webHidden/>
          </w:rPr>
          <w:fldChar w:fldCharType="end"/>
        </w:r>
      </w:hyperlink>
    </w:p>
    <w:p w14:paraId="65F6BB51" w14:textId="3A2F1B6A"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861" w:history="1">
        <w:r w:rsidRPr="006B348C">
          <w:rPr>
            <w:rStyle w:val="Hyperlink"/>
            <w:noProof/>
          </w:rPr>
          <w:t xml:space="preserve">Table 130: Attributes of element </w:t>
        </w:r>
        <w:r w:rsidRPr="006B348C">
          <w:rPr>
            <w:rStyle w:val="Hyperlink"/>
            <w:rFonts w:ascii="Courier New" w:hAnsi="Courier New" w:cs="Courier New"/>
            <w:i/>
            <w:noProof/>
          </w:rPr>
          <w:t>&lt;region/&gt;</w:t>
        </w:r>
        <w:r>
          <w:rPr>
            <w:noProof/>
            <w:webHidden/>
          </w:rPr>
          <w:tab/>
        </w:r>
        <w:r>
          <w:rPr>
            <w:noProof/>
            <w:webHidden/>
          </w:rPr>
          <w:fldChar w:fldCharType="begin"/>
        </w:r>
        <w:r>
          <w:rPr>
            <w:noProof/>
            <w:webHidden/>
          </w:rPr>
          <w:instrText xml:space="preserve"> PAGEREF _Toc39880861 \h </w:instrText>
        </w:r>
        <w:r>
          <w:rPr>
            <w:noProof/>
            <w:webHidden/>
          </w:rPr>
        </w:r>
        <w:r>
          <w:rPr>
            <w:noProof/>
            <w:webHidden/>
          </w:rPr>
          <w:fldChar w:fldCharType="separate"/>
        </w:r>
        <w:r w:rsidR="00A2710C">
          <w:rPr>
            <w:noProof/>
            <w:webHidden/>
          </w:rPr>
          <w:t>154</w:t>
        </w:r>
        <w:r>
          <w:rPr>
            <w:noProof/>
            <w:webHidden/>
          </w:rPr>
          <w:fldChar w:fldCharType="end"/>
        </w:r>
      </w:hyperlink>
    </w:p>
    <w:p w14:paraId="457CFBC6" w14:textId="5035EB58"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862" w:history="1">
        <w:r w:rsidRPr="006B348C">
          <w:rPr>
            <w:rStyle w:val="Hyperlink"/>
            <w:noProof/>
          </w:rPr>
          <w:t xml:space="preserve">Table 131: Nested elements of element </w:t>
        </w:r>
        <w:r w:rsidRPr="006B348C">
          <w:rPr>
            <w:rStyle w:val="Hyperlink"/>
            <w:rFonts w:ascii="Courier New" w:hAnsi="Courier New" w:cs="Courier New"/>
            <w:i/>
            <w:noProof/>
          </w:rPr>
          <w:t>&lt;region/&gt;</w:t>
        </w:r>
        <w:r>
          <w:rPr>
            <w:noProof/>
            <w:webHidden/>
          </w:rPr>
          <w:tab/>
        </w:r>
        <w:r>
          <w:rPr>
            <w:noProof/>
            <w:webHidden/>
          </w:rPr>
          <w:fldChar w:fldCharType="begin"/>
        </w:r>
        <w:r>
          <w:rPr>
            <w:noProof/>
            <w:webHidden/>
          </w:rPr>
          <w:instrText xml:space="preserve"> PAGEREF _Toc39880862 \h </w:instrText>
        </w:r>
        <w:r>
          <w:rPr>
            <w:noProof/>
            <w:webHidden/>
          </w:rPr>
        </w:r>
        <w:r>
          <w:rPr>
            <w:noProof/>
            <w:webHidden/>
          </w:rPr>
          <w:fldChar w:fldCharType="separate"/>
        </w:r>
        <w:r w:rsidR="00A2710C">
          <w:rPr>
            <w:noProof/>
            <w:webHidden/>
          </w:rPr>
          <w:t>154</w:t>
        </w:r>
        <w:r>
          <w:rPr>
            <w:noProof/>
            <w:webHidden/>
          </w:rPr>
          <w:fldChar w:fldCharType="end"/>
        </w:r>
      </w:hyperlink>
    </w:p>
    <w:p w14:paraId="66D3C39A" w14:textId="6FCB735C"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863" w:history="1">
        <w:r w:rsidRPr="006B348C">
          <w:rPr>
            <w:rStyle w:val="Hyperlink"/>
            <w:noProof/>
          </w:rPr>
          <w:t xml:space="preserve">Table 132: Nested elements of </w:t>
        </w:r>
        <w:r w:rsidRPr="006B348C">
          <w:rPr>
            <w:rStyle w:val="Hyperlink"/>
            <w:rFonts w:ascii="Courier New" w:hAnsi="Courier New" w:cs="Courier New"/>
            <w:i/>
            <w:noProof/>
          </w:rPr>
          <w:t>&lt;connection_1d/&gt;</w:t>
        </w:r>
        <w:r w:rsidRPr="006B348C">
          <w:rPr>
            <w:rStyle w:val="Hyperlink"/>
            <w:noProof/>
          </w:rPr>
          <w:t xml:space="preserve"> for </w:t>
        </w:r>
        <w:r w:rsidRPr="006B348C">
          <w:rPr>
            <w:rStyle w:val="Hyperlink"/>
            <w:rFonts w:ascii="Courier New" w:hAnsi="Courier New" w:cs="Courier New"/>
            <w:i/>
            <w:noProof/>
          </w:rPr>
          <w:t>&lt;sequence_connection_0d/&gt;</w:t>
        </w:r>
        <w:r>
          <w:rPr>
            <w:noProof/>
            <w:webHidden/>
          </w:rPr>
          <w:tab/>
        </w:r>
        <w:r>
          <w:rPr>
            <w:noProof/>
            <w:webHidden/>
          </w:rPr>
          <w:fldChar w:fldCharType="begin"/>
        </w:r>
        <w:r>
          <w:rPr>
            <w:noProof/>
            <w:webHidden/>
          </w:rPr>
          <w:instrText xml:space="preserve"> PAGEREF _Toc39880863 \h </w:instrText>
        </w:r>
        <w:r>
          <w:rPr>
            <w:noProof/>
            <w:webHidden/>
          </w:rPr>
        </w:r>
        <w:r>
          <w:rPr>
            <w:noProof/>
            <w:webHidden/>
          </w:rPr>
          <w:fldChar w:fldCharType="separate"/>
        </w:r>
        <w:r w:rsidR="00A2710C">
          <w:rPr>
            <w:noProof/>
            <w:webHidden/>
          </w:rPr>
          <w:t>157</w:t>
        </w:r>
        <w:r>
          <w:rPr>
            <w:noProof/>
            <w:webHidden/>
          </w:rPr>
          <w:fldChar w:fldCharType="end"/>
        </w:r>
      </w:hyperlink>
    </w:p>
    <w:p w14:paraId="6503E1A1" w14:textId="320FE1D7"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864" w:history="1">
        <w:r w:rsidRPr="006B348C">
          <w:rPr>
            <w:rStyle w:val="Hyperlink"/>
            <w:noProof/>
          </w:rPr>
          <w:t xml:space="preserve">Table 133: Nested elements of </w:t>
        </w:r>
        <w:r w:rsidRPr="006B348C">
          <w:rPr>
            <w:rStyle w:val="Hyperlink"/>
            <w:rFonts w:ascii="Courier New" w:hAnsi="Courier New" w:cs="Courier New"/>
            <w:i/>
            <w:noProof/>
          </w:rPr>
          <w:t>&lt;sequence_connection_0d/&gt;</w:t>
        </w:r>
        <w:r>
          <w:rPr>
            <w:noProof/>
            <w:webHidden/>
          </w:rPr>
          <w:tab/>
        </w:r>
        <w:r>
          <w:rPr>
            <w:noProof/>
            <w:webHidden/>
          </w:rPr>
          <w:fldChar w:fldCharType="begin"/>
        </w:r>
        <w:r>
          <w:rPr>
            <w:noProof/>
            <w:webHidden/>
          </w:rPr>
          <w:instrText xml:space="preserve"> PAGEREF _Toc39880864 \h </w:instrText>
        </w:r>
        <w:r>
          <w:rPr>
            <w:noProof/>
            <w:webHidden/>
          </w:rPr>
        </w:r>
        <w:r>
          <w:rPr>
            <w:noProof/>
            <w:webHidden/>
          </w:rPr>
          <w:fldChar w:fldCharType="separate"/>
        </w:r>
        <w:r w:rsidR="00A2710C">
          <w:rPr>
            <w:noProof/>
            <w:webHidden/>
          </w:rPr>
          <w:t>157</w:t>
        </w:r>
        <w:r>
          <w:rPr>
            <w:noProof/>
            <w:webHidden/>
          </w:rPr>
          <w:fldChar w:fldCharType="end"/>
        </w:r>
      </w:hyperlink>
    </w:p>
    <w:p w14:paraId="60F3D2E6" w14:textId="10ADF6F8"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865" w:history="1">
        <w:r w:rsidRPr="006B348C">
          <w:rPr>
            <w:rStyle w:val="Hyperlink"/>
            <w:noProof/>
          </w:rPr>
          <w:t xml:space="preserve">Table 134: Attributes of element </w:t>
        </w:r>
        <w:r w:rsidRPr="006B348C">
          <w:rPr>
            <w:rStyle w:val="Hyperlink"/>
            <w:rFonts w:ascii="Courier New" w:hAnsi="Courier New" w:cs="Courier New"/>
            <w:i/>
            <w:noProof/>
          </w:rPr>
          <w:t>&lt;sequence_connection_0d/&gt;</w:t>
        </w:r>
        <w:r>
          <w:rPr>
            <w:noProof/>
            <w:webHidden/>
          </w:rPr>
          <w:tab/>
        </w:r>
        <w:r>
          <w:rPr>
            <w:noProof/>
            <w:webHidden/>
          </w:rPr>
          <w:fldChar w:fldCharType="begin"/>
        </w:r>
        <w:r>
          <w:rPr>
            <w:noProof/>
            <w:webHidden/>
          </w:rPr>
          <w:instrText xml:space="preserve"> PAGEREF _Toc39880865 \h </w:instrText>
        </w:r>
        <w:r>
          <w:rPr>
            <w:noProof/>
            <w:webHidden/>
          </w:rPr>
        </w:r>
        <w:r>
          <w:rPr>
            <w:noProof/>
            <w:webHidden/>
          </w:rPr>
          <w:fldChar w:fldCharType="separate"/>
        </w:r>
        <w:r w:rsidR="00A2710C">
          <w:rPr>
            <w:noProof/>
            <w:webHidden/>
          </w:rPr>
          <w:t>157</w:t>
        </w:r>
        <w:r>
          <w:rPr>
            <w:noProof/>
            <w:webHidden/>
          </w:rPr>
          <w:fldChar w:fldCharType="end"/>
        </w:r>
      </w:hyperlink>
    </w:p>
    <w:p w14:paraId="04EEB399" w14:textId="76CBC47B"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866" w:history="1">
        <w:r w:rsidRPr="006B348C">
          <w:rPr>
            <w:rStyle w:val="Hyperlink"/>
            <w:noProof/>
          </w:rPr>
          <w:t xml:space="preserve">Table 135: Attributes of </w:t>
        </w:r>
        <w:r w:rsidRPr="006B348C">
          <w:rPr>
            <w:rStyle w:val="Hyperlink"/>
            <w:rFonts w:ascii="Courier New" w:hAnsi="Courier New" w:cs="Courier New"/>
            <w:i/>
            <w:noProof/>
          </w:rPr>
          <w:t>&lt;connection_2d/&gt;</w:t>
        </w:r>
        <w:r>
          <w:rPr>
            <w:noProof/>
            <w:webHidden/>
          </w:rPr>
          <w:tab/>
        </w:r>
        <w:r>
          <w:rPr>
            <w:noProof/>
            <w:webHidden/>
          </w:rPr>
          <w:fldChar w:fldCharType="begin"/>
        </w:r>
        <w:r>
          <w:rPr>
            <w:noProof/>
            <w:webHidden/>
          </w:rPr>
          <w:instrText xml:space="preserve"> PAGEREF _Toc39880866 \h </w:instrText>
        </w:r>
        <w:r>
          <w:rPr>
            <w:noProof/>
            <w:webHidden/>
          </w:rPr>
        </w:r>
        <w:r>
          <w:rPr>
            <w:noProof/>
            <w:webHidden/>
          </w:rPr>
          <w:fldChar w:fldCharType="separate"/>
        </w:r>
        <w:r w:rsidR="00A2710C">
          <w:rPr>
            <w:noProof/>
            <w:webHidden/>
          </w:rPr>
          <w:t>158</w:t>
        </w:r>
        <w:r>
          <w:rPr>
            <w:noProof/>
            <w:webHidden/>
          </w:rPr>
          <w:fldChar w:fldCharType="end"/>
        </w:r>
      </w:hyperlink>
    </w:p>
    <w:p w14:paraId="546CB997" w14:textId="0FF5435B"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867" w:history="1">
        <w:r w:rsidRPr="006B348C">
          <w:rPr>
            <w:rStyle w:val="Hyperlink"/>
            <w:noProof/>
          </w:rPr>
          <w:t xml:space="preserve">Table 136: Nested elements of </w:t>
        </w:r>
        <w:r w:rsidRPr="006B348C">
          <w:rPr>
            <w:rStyle w:val="Hyperlink"/>
            <w:rFonts w:ascii="Courier New" w:hAnsi="Courier New" w:cs="Courier New"/>
            <w:i/>
            <w:noProof/>
          </w:rPr>
          <w:t>&lt;loc_list&gt;</w:t>
        </w:r>
        <w:r>
          <w:rPr>
            <w:noProof/>
            <w:webHidden/>
          </w:rPr>
          <w:tab/>
        </w:r>
        <w:r>
          <w:rPr>
            <w:noProof/>
            <w:webHidden/>
          </w:rPr>
          <w:fldChar w:fldCharType="begin"/>
        </w:r>
        <w:r>
          <w:rPr>
            <w:noProof/>
            <w:webHidden/>
          </w:rPr>
          <w:instrText xml:space="preserve"> PAGEREF _Toc39880867 \h </w:instrText>
        </w:r>
        <w:r>
          <w:rPr>
            <w:noProof/>
            <w:webHidden/>
          </w:rPr>
        </w:r>
        <w:r>
          <w:rPr>
            <w:noProof/>
            <w:webHidden/>
          </w:rPr>
          <w:fldChar w:fldCharType="separate"/>
        </w:r>
        <w:r w:rsidR="00A2710C">
          <w:rPr>
            <w:noProof/>
            <w:webHidden/>
          </w:rPr>
          <w:t>159</w:t>
        </w:r>
        <w:r>
          <w:rPr>
            <w:noProof/>
            <w:webHidden/>
          </w:rPr>
          <w:fldChar w:fldCharType="end"/>
        </w:r>
      </w:hyperlink>
    </w:p>
    <w:p w14:paraId="6A18BADB" w14:textId="73E3E4EA"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868" w:history="1">
        <w:r w:rsidRPr="006B348C">
          <w:rPr>
            <w:rStyle w:val="Hyperlink"/>
            <w:noProof/>
          </w:rPr>
          <w:t xml:space="preserve">Table 137: Attributes of element </w:t>
        </w:r>
        <w:r w:rsidRPr="006B348C">
          <w:rPr>
            <w:rStyle w:val="Hyperlink"/>
            <w:rFonts w:ascii="Courier New" w:hAnsi="Courier New" w:cs="Courier New"/>
            <w:i/>
            <w:noProof/>
          </w:rPr>
          <w:t>&lt;loc/&gt;</w:t>
        </w:r>
        <w:r>
          <w:rPr>
            <w:noProof/>
            <w:webHidden/>
          </w:rPr>
          <w:tab/>
        </w:r>
        <w:r>
          <w:rPr>
            <w:noProof/>
            <w:webHidden/>
          </w:rPr>
          <w:fldChar w:fldCharType="begin"/>
        </w:r>
        <w:r>
          <w:rPr>
            <w:noProof/>
            <w:webHidden/>
          </w:rPr>
          <w:instrText xml:space="preserve"> PAGEREF _Toc39880868 \h </w:instrText>
        </w:r>
        <w:r>
          <w:rPr>
            <w:noProof/>
            <w:webHidden/>
          </w:rPr>
        </w:r>
        <w:r>
          <w:rPr>
            <w:noProof/>
            <w:webHidden/>
          </w:rPr>
          <w:fldChar w:fldCharType="separate"/>
        </w:r>
        <w:r w:rsidR="00A2710C">
          <w:rPr>
            <w:noProof/>
            <w:webHidden/>
          </w:rPr>
          <w:t>159</w:t>
        </w:r>
        <w:r>
          <w:rPr>
            <w:noProof/>
            <w:webHidden/>
          </w:rPr>
          <w:fldChar w:fldCharType="end"/>
        </w:r>
      </w:hyperlink>
    </w:p>
    <w:p w14:paraId="51C55E11" w14:textId="77479AE1"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869" w:history="1">
        <w:r w:rsidRPr="006B348C">
          <w:rPr>
            <w:rStyle w:val="Hyperlink"/>
            <w:noProof/>
          </w:rPr>
          <w:t xml:space="preserve">Table 138: Nested elements of element </w:t>
        </w:r>
        <w:r w:rsidRPr="006B348C">
          <w:rPr>
            <w:rStyle w:val="Hyperlink"/>
            <w:rFonts w:ascii="Courier New" w:hAnsi="Courier New" w:cs="Courier New"/>
            <w:i/>
            <w:noProof/>
          </w:rPr>
          <w:t>&lt;face_list&gt;</w:t>
        </w:r>
        <w:r>
          <w:rPr>
            <w:noProof/>
            <w:webHidden/>
          </w:rPr>
          <w:tab/>
        </w:r>
        <w:r>
          <w:rPr>
            <w:noProof/>
            <w:webHidden/>
          </w:rPr>
          <w:fldChar w:fldCharType="begin"/>
        </w:r>
        <w:r>
          <w:rPr>
            <w:noProof/>
            <w:webHidden/>
          </w:rPr>
          <w:instrText xml:space="preserve"> PAGEREF _Toc39880869 \h </w:instrText>
        </w:r>
        <w:r>
          <w:rPr>
            <w:noProof/>
            <w:webHidden/>
          </w:rPr>
        </w:r>
        <w:r>
          <w:rPr>
            <w:noProof/>
            <w:webHidden/>
          </w:rPr>
          <w:fldChar w:fldCharType="separate"/>
        </w:r>
        <w:r w:rsidR="00A2710C">
          <w:rPr>
            <w:noProof/>
            <w:webHidden/>
          </w:rPr>
          <w:t>159</w:t>
        </w:r>
        <w:r>
          <w:rPr>
            <w:noProof/>
            <w:webHidden/>
          </w:rPr>
          <w:fldChar w:fldCharType="end"/>
        </w:r>
      </w:hyperlink>
    </w:p>
    <w:p w14:paraId="1BB68B58" w14:textId="51F00EE2"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870" w:history="1">
        <w:r w:rsidRPr="006B348C">
          <w:rPr>
            <w:rStyle w:val="Hyperlink"/>
            <w:noProof/>
          </w:rPr>
          <w:t xml:space="preserve">Table 139: Attributes of element </w:t>
        </w:r>
        <w:r w:rsidRPr="006B348C">
          <w:rPr>
            <w:rStyle w:val="Hyperlink"/>
            <w:rFonts w:ascii="Courier New" w:hAnsi="Courier New" w:cs="Courier New"/>
            <w:i/>
            <w:noProof/>
          </w:rPr>
          <w:t>&lt;face/&gt;</w:t>
        </w:r>
        <w:r>
          <w:rPr>
            <w:noProof/>
            <w:webHidden/>
          </w:rPr>
          <w:tab/>
        </w:r>
        <w:r>
          <w:rPr>
            <w:noProof/>
            <w:webHidden/>
          </w:rPr>
          <w:fldChar w:fldCharType="begin"/>
        </w:r>
        <w:r>
          <w:rPr>
            <w:noProof/>
            <w:webHidden/>
          </w:rPr>
          <w:instrText xml:space="preserve"> PAGEREF _Toc39880870 \h </w:instrText>
        </w:r>
        <w:r>
          <w:rPr>
            <w:noProof/>
            <w:webHidden/>
          </w:rPr>
        </w:r>
        <w:r>
          <w:rPr>
            <w:noProof/>
            <w:webHidden/>
          </w:rPr>
          <w:fldChar w:fldCharType="separate"/>
        </w:r>
        <w:r w:rsidR="00A2710C">
          <w:rPr>
            <w:noProof/>
            <w:webHidden/>
          </w:rPr>
          <w:t>160</w:t>
        </w:r>
        <w:r>
          <w:rPr>
            <w:noProof/>
            <w:webHidden/>
          </w:rPr>
          <w:fldChar w:fldCharType="end"/>
        </w:r>
      </w:hyperlink>
    </w:p>
    <w:p w14:paraId="450C684A" w14:textId="6E496F85"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871" w:history="1">
        <w:r w:rsidRPr="006B348C">
          <w:rPr>
            <w:rStyle w:val="Hyperlink"/>
            <w:noProof/>
          </w:rPr>
          <w:t xml:space="preserve">Table 140: Nested elements of </w:t>
        </w:r>
        <w:r w:rsidRPr="006B348C">
          <w:rPr>
            <w:rStyle w:val="Hyperlink"/>
            <w:rFonts w:ascii="Courier New" w:hAnsi="Courier New" w:cs="Courier New"/>
            <w:i/>
            <w:noProof/>
          </w:rPr>
          <w:t>&lt;connection_2d/&gt;</w:t>
        </w:r>
        <w:r>
          <w:rPr>
            <w:noProof/>
            <w:webHidden/>
          </w:rPr>
          <w:tab/>
        </w:r>
        <w:r>
          <w:rPr>
            <w:noProof/>
            <w:webHidden/>
          </w:rPr>
          <w:fldChar w:fldCharType="begin"/>
        </w:r>
        <w:r>
          <w:rPr>
            <w:noProof/>
            <w:webHidden/>
          </w:rPr>
          <w:instrText xml:space="preserve"> PAGEREF _Toc39880871 \h </w:instrText>
        </w:r>
        <w:r>
          <w:rPr>
            <w:noProof/>
            <w:webHidden/>
          </w:rPr>
        </w:r>
        <w:r>
          <w:rPr>
            <w:noProof/>
            <w:webHidden/>
          </w:rPr>
          <w:fldChar w:fldCharType="separate"/>
        </w:r>
        <w:r w:rsidR="00A2710C">
          <w:rPr>
            <w:noProof/>
            <w:webHidden/>
          </w:rPr>
          <w:t>160</w:t>
        </w:r>
        <w:r>
          <w:rPr>
            <w:noProof/>
            <w:webHidden/>
          </w:rPr>
          <w:fldChar w:fldCharType="end"/>
        </w:r>
      </w:hyperlink>
    </w:p>
    <w:p w14:paraId="0809B701" w14:textId="75FB6B92"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872" w:history="1">
        <w:r w:rsidRPr="006B348C">
          <w:rPr>
            <w:rStyle w:val="Hyperlink"/>
            <w:noProof/>
          </w:rPr>
          <w:t xml:space="preserve">Table 141: Attributes of element </w:t>
        </w:r>
        <w:r w:rsidRPr="006B348C">
          <w:rPr>
            <w:rStyle w:val="Hyperlink"/>
            <w:rFonts w:ascii="Courier New" w:hAnsi="Courier New" w:cs="Courier New"/>
            <w:i/>
            <w:noProof/>
          </w:rPr>
          <w:t>&lt;connection_2d/&gt;</w:t>
        </w:r>
        <w:r>
          <w:rPr>
            <w:noProof/>
            <w:webHidden/>
          </w:rPr>
          <w:tab/>
        </w:r>
        <w:r>
          <w:rPr>
            <w:noProof/>
            <w:webHidden/>
          </w:rPr>
          <w:fldChar w:fldCharType="begin"/>
        </w:r>
        <w:r>
          <w:rPr>
            <w:noProof/>
            <w:webHidden/>
          </w:rPr>
          <w:instrText xml:space="preserve"> PAGEREF _Toc39880872 \h </w:instrText>
        </w:r>
        <w:r>
          <w:rPr>
            <w:noProof/>
            <w:webHidden/>
          </w:rPr>
        </w:r>
        <w:r>
          <w:rPr>
            <w:noProof/>
            <w:webHidden/>
          </w:rPr>
          <w:fldChar w:fldCharType="separate"/>
        </w:r>
        <w:r w:rsidR="00A2710C">
          <w:rPr>
            <w:noProof/>
            <w:webHidden/>
          </w:rPr>
          <w:t>161</w:t>
        </w:r>
        <w:r>
          <w:rPr>
            <w:noProof/>
            <w:webHidden/>
          </w:rPr>
          <w:fldChar w:fldCharType="end"/>
        </w:r>
      </w:hyperlink>
    </w:p>
    <w:p w14:paraId="77BE45DA" w14:textId="39F83769"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873" w:history="1">
        <w:r w:rsidRPr="006B348C">
          <w:rPr>
            <w:rStyle w:val="Hyperlink"/>
            <w:noProof/>
          </w:rPr>
          <w:t xml:space="preserve">Table 142: Nested elements of element </w:t>
        </w:r>
        <w:r w:rsidRPr="006B348C">
          <w:rPr>
            <w:rStyle w:val="Hyperlink"/>
            <w:rFonts w:ascii="Courier New" w:hAnsi="Courier New" w:cs="Courier New"/>
            <w:i/>
            <w:noProof/>
          </w:rPr>
          <w:t>&lt;connection_2d/&gt;</w:t>
        </w:r>
        <w:r>
          <w:rPr>
            <w:noProof/>
            <w:webHidden/>
          </w:rPr>
          <w:tab/>
        </w:r>
        <w:r>
          <w:rPr>
            <w:noProof/>
            <w:webHidden/>
          </w:rPr>
          <w:fldChar w:fldCharType="begin"/>
        </w:r>
        <w:r>
          <w:rPr>
            <w:noProof/>
            <w:webHidden/>
          </w:rPr>
          <w:instrText xml:space="preserve"> PAGEREF _Toc39880873 \h </w:instrText>
        </w:r>
        <w:r>
          <w:rPr>
            <w:noProof/>
            <w:webHidden/>
          </w:rPr>
        </w:r>
        <w:r>
          <w:rPr>
            <w:noProof/>
            <w:webHidden/>
          </w:rPr>
          <w:fldChar w:fldCharType="separate"/>
        </w:r>
        <w:r w:rsidR="00A2710C">
          <w:rPr>
            <w:noProof/>
            <w:webHidden/>
          </w:rPr>
          <w:t>161</w:t>
        </w:r>
        <w:r>
          <w:rPr>
            <w:noProof/>
            <w:webHidden/>
          </w:rPr>
          <w:fldChar w:fldCharType="end"/>
        </w:r>
      </w:hyperlink>
    </w:p>
    <w:p w14:paraId="598AA7A4" w14:textId="00450451"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874" w:history="1">
        <w:r w:rsidRPr="006B348C">
          <w:rPr>
            <w:rStyle w:val="Hyperlink"/>
            <w:noProof/>
          </w:rPr>
          <w:t xml:space="preserve">Table 143: Attributes of element </w:t>
        </w:r>
        <w:r w:rsidRPr="006B348C">
          <w:rPr>
            <w:rStyle w:val="Hyperlink"/>
            <w:rFonts w:ascii="Courier New" w:hAnsi="Courier New" w:cs="Courier New"/>
            <w:i/>
            <w:noProof/>
          </w:rPr>
          <w:t>&lt;adhesive_face/&gt;</w:t>
        </w:r>
        <w:r>
          <w:rPr>
            <w:noProof/>
            <w:webHidden/>
          </w:rPr>
          <w:tab/>
        </w:r>
        <w:r>
          <w:rPr>
            <w:noProof/>
            <w:webHidden/>
          </w:rPr>
          <w:fldChar w:fldCharType="begin"/>
        </w:r>
        <w:r>
          <w:rPr>
            <w:noProof/>
            <w:webHidden/>
          </w:rPr>
          <w:instrText xml:space="preserve"> PAGEREF _Toc39880874 \h </w:instrText>
        </w:r>
        <w:r>
          <w:rPr>
            <w:noProof/>
            <w:webHidden/>
          </w:rPr>
        </w:r>
        <w:r>
          <w:rPr>
            <w:noProof/>
            <w:webHidden/>
          </w:rPr>
          <w:fldChar w:fldCharType="separate"/>
        </w:r>
        <w:r w:rsidR="00A2710C">
          <w:rPr>
            <w:noProof/>
            <w:webHidden/>
          </w:rPr>
          <w:t>161</w:t>
        </w:r>
        <w:r>
          <w:rPr>
            <w:noProof/>
            <w:webHidden/>
          </w:rPr>
          <w:fldChar w:fldCharType="end"/>
        </w:r>
      </w:hyperlink>
    </w:p>
    <w:p w14:paraId="1CDD9CF8" w14:textId="374E2AB3" w:rsidR="00987B9A" w:rsidRPr="007055D9" w:rsidRDefault="007C39C1" w:rsidP="005646BD">
      <w:pPr>
        <w:keepNext/>
        <w:rPr>
          <w:rStyle w:val="FormatvorlageLiteraturverzeichnis20ptFettZchn"/>
        </w:rPr>
      </w:pPr>
      <w:r>
        <w:fldChar w:fldCharType="end"/>
      </w:r>
      <w:r w:rsidR="0028064E" w:rsidRPr="007055D9">
        <w:br w:type="page"/>
      </w:r>
      <w:r w:rsidR="00987B9A" w:rsidRPr="007055D9">
        <w:rPr>
          <w:rStyle w:val="FormatvorlageLiteraturverzeichnis20ptFettZchn"/>
        </w:rPr>
        <w:lastRenderedPageBreak/>
        <w:t xml:space="preserve">Members of the </w:t>
      </w:r>
      <w:r w:rsidR="00EB553A" w:rsidRPr="007055D9">
        <w:rPr>
          <w:rStyle w:val="FormatvorlageLiteraturverzeichnis20ptFettZchn"/>
        </w:rPr>
        <w:t>G</w:t>
      </w:r>
      <w:r w:rsidR="00987B9A" w:rsidRPr="007055D9">
        <w:rPr>
          <w:rStyle w:val="FormatvorlageLiteraturverzeichnis20ptFettZchn"/>
        </w:rPr>
        <w:t>roup</w:t>
      </w:r>
      <w:r w:rsidR="000F152F" w:rsidRPr="007055D9">
        <w:rPr>
          <w:rStyle w:val="FormatvorlageLiteraturverzeichnis20ptFettZchn"/>
        </w:rPr>
        <w:t xml:space="preserve"> </w:t>
      </w:r>
      <w:r w:rsidR="00A5126C" w:rsidRPr="00A5126C">
        <w:rPr>
          <w:b/>
          <w:bCs/>
          <w:sz w:val="40"/>
          <w:szCs w:val="40"/>
        </w:rPr>
        <w:t>χ</w:t>
      </w:r>
      <w:r w:rsidR="000F152F" w:rsidRPr="007055D9">
        <w:rPr>
          <w:rStyle w:val="FormatvorlageLiteraturverzeichnis20ptFettZchn"/>
        </w:rPr>
        <w:t>MCF</w:t>
      </w:r>
      <w:r w:rsidR="00C32D9E">
        <w:rPr>
          <w:rStyle w:val="FormatvorlageLiteraturverzeichnis20ptFettZchn"/>
        </w:rPr>
        <w:t xml:space="preserve"> (2016</w:t>
      </w:r>
      <w:r w:rsidR="000E5293">
        <w:rPr>
          <w:rStyle w:val="FormatvorlageLiteraturverzeichnis20ptFettZchn"/>
        </w:rPr>
        <w:t>/2020</w:t>
      </w:r>
      <w:r w:rsidR="00C32D9E">
        <w:rPr>
          <w:rStyle w:val="FormatvorlageLiteraturverzeichnis20ptFettZchn"/>
        </w:rPr>
        <w:t>)</w:t>
      </w:r>
    </w:p>
    <w:p w14:paraId="2A977585" w14:textId="77777777" w:rsidR="007C39C1" w:rsidRDefault="007C39C1" w:rsidP="007C39C1">
      <w:r>
        <w:t xml:space="preserve">Dr. </w:t>
      </w:r>
      <w:r w:rsidRPr="00E43D66">
        <w:t xml:space="preserve">Thomas </w:t>
      </w:r>
      <w:r w:rsidRPr="00CA739E">
        <w:t>Bruder</w:t>
      </w:r>
      <w:r w:rsidRPr="00E43D66">
        <w:t xml:space="preserve"> (BMW Group)</w:t>
      </w:r>
    </w:p>
    <w:p w14:paraId="0F842665" w14:textId="77777777" w:rsidR="007C39C1" w:rsidRPr="00226A3F" w:rsidRDefault="007C39C1" w:rsidP="007C39C1">
      <w:r w:rsidRPr="00226A3F">
        <w:t xml:space="preserve">Mr. </w:t>
      </w:r>
      <w:r w:rsidRPr="005E391F">
        <w:t xml:space="preserve">Nikolaos </w:t>
      </w:r>
      <w:r w:rsidRPr="00226A3F">
        <w:t>Economidis (BETA CAE Systems)</w:t>
      </w:r>
    </w:p>
    <w:p w14:paraId="5BC1A836" w14:textId="77777777" w:rsidR="007C39C1" w:rsidRPr="00226A3F" w:rsidRDefault="007C39C1" w:rsidP="007C39C1">
      <w:r>
        <w:t xml:space="preserve">Mr. </w:t>
      </w:r>
      <w:r w:rsidRPr="00E43D66">
        <w:t>Harald Fleischer (BMW Group)</w:t>
      </w:r>
    </w:p>
    <w:p w14:paraId="2F5F1050" w14:textId="77777777" w:rsidR="007C39C1" w:rsidRPr="0009152C" w:rsidRDefault="007C39C1" w:rsidP="007C39C1">
      <w:pPr>
        <w:rPr>
          <w:lang w:val="de-DE"/>
        </w:rPr>
      </w:pPr>
      <w:r w:rsidRPr="0009152C">
        <w:rPr>
          <w:lang w:val="de-DE"/>
        </w:rPr>
        <w:t>Dr. Carsten Franke (PROSTEP AG)</w:t>
      </w:r>
    </w:p>
    <w:p w14:paraId="6D0187BB" w14:textId="77777777" w:rsidR="007C39C1" w:rsidRPr="00226A3F" w:rsidRDefault="007C39C1" w:rsidP="007C39C1">
      <w:r w:rsidRPr="00226A3F">
        <w:t>Dr. Christian Gaier (Magna Powertrain, ENGINEERING CENTER STEYR GmbH &amp; Co KG)</w:t>
      </w:r>
    </w:p>
    <w:p w14:paraId="6EC0F363" w14:textId="77777777" w:rsidR="007C39C1" w:rsidRPr="00226A3F" w:rsidRDefault="007C39C1" w:rsidP="007C39C1">
      <w:r w:rsidRPr="00226A3F">
        <w:t>Mr. János Golumba (</w:t>
      </w:r>
      <w:r>
        <w:t>Ford Werke</w:t>
      </w:r>
      <w:r w:rsidRPr="00226A3F">
        <w:t xml:space="preserve"> GmbH)</w:t>
      </w:r>
    </w:p>
    <w:p w14:paraId="7B4610BA" w14:textId="77777777" w:rsidR="007C39C1" w:rsidRPr="0009152C" w:rsidRDefault="007C39C1" w:rsidP="007C39C1">
      <w:pPr>
        <w:rPr>
          <w:lang w:val="de-DE"/>
        </w:rPr>
      </w:pPr>
      <w:r w:rsidRPr="00226A3F">
        <w:t xml:space="preserve">Dr. Michael Hack (Siemens Industry Software GmbH &amp; Co. </w:t>
      </w:r>
      <w:r w:rsidRPr="0009152C">
        <w:rPr>
          <w:lang w:val="de-DE"/>
        </w:rPr>
        <w:t>KG)</w:t>
      </w:r>
    </w:p>
    <w:p w14:paraId="40520600" w14:textId="77777777" w:rsidR="00A52C2E" w:rsidRPr="0009152C" w:rsidRDefault="00A52C2E" w:rsidP="00A52C2E">
      <w:pPr>
        <w:rPr>
          <w:lang w:val="de-DE"/>
        </w:rPr>
      </w:pPr>
      <w:r w:rsidRPr="00A52C2E">
        <w:rPr>
          <w:lang w:val="de-DE"/>
        </w:rPr>
        <w:t>Dr. Lothar Kaps</w:t>
      </w:r>
      <w:r>
        <w:rPr>
          <w:lang w:val="de-DE"/>
        </w:rPr>
        <w:t xml:space="preserve"> </w:t>
      </w:r>
      <w:r w:rsidRPr="00226A3F">
        <w:t>(speaker of the group</w:t>
      </w:r>
      <w:r>
        <w:t xml:space="preserve"> since 2020</w:t>
      </w:r>
      <w:r w:rsidRPr="00226A3F">
        <w:t>, Volkswagen AG)</w:t>
      </w:r>
      <w:r>
        <w:t xml:space="preserve"> </w:t>
      </w:r>
    </w:p>
    <w:p w14:paraId="49FCA1D6" w14:textId="77777777" w:rsidR="007C39C1" w:rsidRPr="0009152C" w:rsidRDefault="007C39C1" w:rsidP="007C39C1">
      <w:pPr>
        <w:rPr>
          <w:lang w:val="de-DE"/>
        </w:rPr>
      </w:pPr>
      <w:r w:rsidRPr="0009152C">
        <w:rPr>
          <w:lang w:val="de-DE"/>
        </w:rPr>
        <w:t>Mr. Daniel, Koenen (Volkswagen Osnabrück)</w:t>
      </w:r>
    </w:p>
    <w:p w14:paraId="7BD968BA" w14:textId="77777777" w:rsidR="007C39C1" w:rsidRPr="0009152C" w:rsidRDefault="007C39C1" w:rsidP="007C39C1">
      <w:pPr>
        <w:rPr>
          <w:lang w:val="de-DE"/>
        </w:rPr>
      </w:pPr>
      <w:r w:rsidRPr="00226A3F">
        <w:t xml:space="preserve">Mr. Peter Nuhn (Siemens Industry Software GmbH &amp; Co. </w:t>
      </w:r>
      <w:r w:rsidRPr="0009152C">
        <w:rPr>
          <w:lang w:val="de-DE"/>
        </w:rPr>
        <w:t>KG)</w:t>
      </w:r>
    </w:p>
    <w:p w14:paraId="5E93AD8A" w14:textId="77777777" w:rsidR="007C39C1" w:rsidRPr="0009152C" w:rsidRDefault="007C39C1" w:rsidP="007C39C1">
      <w:pPr>
        <w:rPr>
          <w:lang w:val="de-DE"/>
        </w:rPr>
      </w:pPr>
      <w:r w:rsidRPr="0009152C">
        <w:rPr>
          <w:lang w:val="de-DE"/>
        </w:rPr>
        <w:t>Dr. Georg Tröndle (Volkswagen AG)</w:t>
      </w:r>
    </w:p>
    <w:p w14:paraId="62757EA4" w14:textId="77777777" w:rsidR="007C39C1" w:rsidRDefault="007C39C1" w:rsidP="007C39C1">
      <w:r w:rsidRPr="00226A3F">
        <w:t>Mr. Michael Tryfonidis (BETA CAE Systems)</w:t>
      </w:r>
    </w:p>
    <w:p w14:paraId="5210A479" w14:textId="6382A3CD" w:rsidR="006F1DD7" w:rsidRPr="00226A3F" w:rsidRDefault="006F1DD7" w:rsidP="007C39C1">
      <w:r w:rsidRPr="002F5D34">
        <w:t xml:space="preserve">Mr. Vincent Dampure </w:t>
      </w:r>
      <w:r w:rsidRPr="00226A3F">
        <w:t>(</w:t>
      </w:r>
      <w:r w:rsidRPr="002F5D34">
        <w:t>Altair Engineering</w:t>
      </w:r>
      <w:r>
        <w:t xml:space="preserve"> GmbH</w:t>
      </w:r>
      <w:r w:rsidRPr="00226A3F">
        <w:t>)</w:t>
      </w:r>
    </w:p>
    <w:p w14:paraId="50884EEA" w14:textId="77777777" w:rsidR="007C39C1" w:rsidRPr="0009152C" w:rsidRDefault="007C39C1" w:rsidP="007C39C1">
      <w:pPr>
        <w:rPr>
          <w:lang w:val="de-DE"/>
        </w:rPr>
      </w:pPr>
      <w:r w:rsidRPr="0009152C">
        <w:rPr>
          <w:lang w:val="de-DE"/>
        </w:rPr>
        <w:t>Dr. Stephan Vervoort (Hottinger Baldwin Messtechnik GmbH)</w:t>
      </w:r>
    </w:p>
    <w:p w14:paraId="18485215" w14:textId="77777777" w:rsidR="007C39C1" w:rsidRPr="0009152C" w:rsidRDefault="007C39C1" w:rsidP="007C39C1">
      <w:pPr>
        <w:rPr>
          <w:lang w:val="de-DE"/>
        </w:rPr>
      </w:pPr>
      <w:r w:rsidRPr="0009152C">
        <w:rPr>
          <w:lang w:val="de-DE"/>
        </w:rPr>
        <w:t>Dr. Mathias Weinert (Ford Werke GmbH)</w:t>
      </w:r>
    </w:p>
    <w:p w14:paraId="7AEE149C" w14:textId="2981B8C3" w:rsidR="000F259A" w:rsidRPr="00226A3F" w:rsidRDefault="007C39C1" w:rsidP="007C39C1">
      <w:r w:rsidRPr="00226A3F">
        <w:t>Dr. Genbao Zhang (speaker of the group</w:t>
      </w:r>
      <w:r w:rsidR="00E73038">
        <w:t xml:space="preserve"> until 2019</w:t>
      </w:r>
      <w:r w:rsidRPr="00226A3F">
        <w:t>, Volkswagen AG)</w:t>
      </w:r>
    </w:p>
    <w:p w14:paraId="1A999870" w14:textId="77777777" w:rsidR="007F4659" w:rsidRPr="005646BD" w:rsidRDefault="00190235" w:rsidP="005646BD">
      <w:pPr>
        <w:keepNext/>
        <w:rPr>
          <w:rStyle w:val="FormatvorlageLiteraturverzeichnis20ptFettZchn"/>
          <w:b w:val="0"/>
          <w:bCs w:val="0"/>
          <w:iCs w:val="0"/>
        </w:rPr>
      </w:pPr>
      <w:r>
        <w:br w:type="page"/>
      </w:r>
      <w:r w:rsidR="00024153" w:rsidRPr="005646BD">
        <w:rPr>
          <w:rStyle w:val="FormatvorlageLiteraturverzeichnis20ptFettZchn"/>
        </w:rPr>
        <w:lastRenderedPageBreak/>
        <w:t xml:space="preserve">Financial </w:t>
      </w:r>
      <w:r w:rsidR="00EB553A" w:rsidRPr="005646BD">
        <w:rPr>
          <w:rStyle w:val="FormatvorlageLiteraturverzeichnis20ptFettZchn"/>
        </w:rPr>
        <w:t>S</w:t>
      </w:r>
      <w:r w:rsidR="00024153" w:rsidRPr="005646BD">
        <w:rPr>
          <w:rStyle w:val="FormatvorlageLiteraturverzeichnis20ptFettZchn"/>
        </w:rPr>
        <w:t xml:space="preserve">ponsors </w:t>
      </w:r>
    </w:p>
    <w:p w14:paraId="1179CC98" w14:textId="21BC01AD" w:rsidR="00B04A42" w:rsidRPr="005B1A98" w:rsidRDefault="00B04A42" w:rsidP="0040199D">
      <w:pPr>
        <w:jc w:val="both"/>
      </w:pPr>
      <w:r w:rsidRPr="00226A3F">
        <w:t>The elaboration of this document</w:t>
      </w:r>
      <w:r>
        <w:t xml:space="preserve"> (version</w:t>
      </w:r>
      <w:r w:rsidR="006F4BFA">
        <w:t>s</w:t>
      </w:r>
      <w:r>
        <w:t xml:space="preserve"> </w:t>
      </w:r>
      <w:r w:rsidR="00812432">
        <w:t>3</w:t>
      </w:r>
      <w:r>
        <w:t>.</w:t>
      </w:r>
      <w:r w:rsidR="00812432">
        <w:t>0</w:t>
      </w:r>
      <w:r w:rsidR="006F4BFA">
        <w:t xml:space="preserve"> and 3.0r1</w:t>
      </w:r>
      <w:r>
        <w:t>)</w:t>
      </w:r>
      <w:r w:rsidRPr="00226A3F">
        <w:t xml:space="preserve"> </w:t>
      </w:r>
      <w:r>
        <w:t>is</w:t>
      </w:r>
      <w:r w:rsidRPr="00226A3F">
        <w:t xml:space="preserve"> financially supported by </w:t>
      </w:r>
      <w:r w:rsidRPr="001A37D6">
        <w:rPr>
          <w:i/>
        </w:rPr>
        <w:t>VDA-FAT</w:t>
      </w:r>
      <w:r w:rsidR="009F23CF" w:rsidRPr="001A37D6">
        <w:rPr>
          <w:i/>
        </w:rPr>
        <w:t xml:space="preserve"> (Germany Automotive Association, Berlin)</w:t>
      </w:r>
      <w:r w:rsidR="00AF30FF" w:rsidRPr="00AF30FF">
        <w:t>.</w:t>
      </w:r>
    </w:p>
    <w:p w14:paraId="08AA96C6" w14:textId="77777777" w:rsidR="00B04A42" w:rsidRPr="009647BD" w:rsidRDefault="00B04A42" w:rsidP="007F4659"/>
    <w:p w14:paraId="1366DC36" w14:textId="77777777" w:rsidR="008505A4" w:rsidRPr="00B04A42" w:rsidRDefault="008505A4" w:rsidP="00145E2B">
      <w:pPr>
        <w:pStyle w:val="Literaturverzeichnis"/>
        <w:keepNext/>
        <w:keepLines/>
        <w:pageBreakBefore/>
        <w:rPr>
          <w:rStyle w:val="FormatvorlageLiteraturverzeichnis20ptFettZchn"/>
        </w:rPr>
      </w:pPr>
      <w:r w:rsidRPr="00B04A42">
        <w:rPr>
          <w:rStyle w:val="FormatvorlageLiteraturverzeichnis20ptFettZchn"/>
        </w:rPr>
        <w:lastRenderedPageBreak/>
        <w:t>Version</w:t>
      </w:r>
      <w:r w:rsidR="001F1875" w:rsidRPr="00B04A42">
        <w:rPr>
          <w:rStyle w:val="FormatvorlageLiteraturverzeichnis20ptFettZchn"/>
        </w:rPr>
        <w:t xml:space="preserve"> </w:t>
      </w:r>
      <w:r w:rsidR="00BD44C0" w:rsidRPr="00B04A42">
        <w:rPr>
          <w:rStyle w:val="FormatvorlageLiteraturverzeichnis20ptFettZchn"/>
        </w:rPr>
        <w:t>H</w:t>
      </w:r>
      <w:r w:rsidR="001F1875" w:rsidRPr="00B04A42">
        <w:rPr>
          <w:rStyle w:val="FormatvorlageLiteraturverzeichnis20ptFettZchn"/>
        </w:rPr>
        <w:t xml:space="preserve">istory of </w:t>
      </w:r>
      <w:r w:rsidR="000F259A" w:rsidRPr="00C10429">
        <w:rPr>
          <w:b/>
          <w:bCs w:val="0"/>
          <w:sz w:val="40"/>
          <w:szCs w:val="40"/>
        </w:rPr>
        <w:t>χ</w:t>
      </w:r>
      <w:r w:rsidR="001F1875" w:rsidRPr="00B04A42">
        <w:rPr>
          <w:rStyle w:val="FormatvorlageLiteraturverzeichnis20ptFettZchn"/>
        </w:rPr>
        <w:t>MCF</w:t>
      </w:r>
    </w:p>
    <w:p w14:paraId="573F8D47" w14:textId="77777777" w:rsidR="008505A4" w:rsidRPr="00B04A42" w:rsidRDefault="008505A4" w:rsidP="00992426">
      <w:pPr>
        <w:tabs>
          <w:tab w:val="left" w:pos="709"/>
          <w:tab w:val="left" w:pos="993"/>
        </w:tabs>
        <w:ind w:left="709" w:hanging="709"/>
        <w:rPr>
          <w:rFonts w:cs="Calibri"/>
        </w:rPr>
      </w:pPr>
      <w:r w:rsidRPr="00B04A42">
        <w:rPr>
          <w:rFonts w:cs="Calibri"/>
          <w:b/>
        </w:rPr>
        <w:t>V 1.0</w:t>
      </w:r>
      <w:r w:rsidR="00992426" w:rsidRPr="00B04A42">
        <w:rPr>
          <w:rFonts w:cs="Calibri"/>
        </w:rPr>
        <w:tab/>
        <w:t>-</w:t>
      </w:r>
      <w:r w:rsidR="00992426" w:rsidRPr="00B04A42">
        <w:rPr>
          <w:rFonts w:cs="Calibri"/>
        </w:rPr>
        <w:tab/>
      </w:r>
      <w:r w:rsidR="00796318" w:rsidRPr="00B04A42">
        <w:rPr>
          <w:rFonts w:cs="Calibri"/>
        </w:rPr>
        <w:t xml:space="preserve">June </w:t>
      </w:r>
      <w:r w:rsidR="00FD43E7" w:rsidRPr="00B04A42">
        <w:rPr>
          <w:rFonts w:cs="Calibri"/>
        </w:rPr>
        <w:t>200</w:t>
      </w:r>
      <w:r w:rsidR="00796318" w:rsidRPr="00B04A42">
        <w:rPr>
          <w:rFonts w:cs="Calibri"/>
        </w:rPr>
        <w:t>6</w:t>
      </w:r>
      <w:r w:rsidRPr="00B04A42">
        <w:rPr>
          <w:rFonts w:cs="Calibri"/>
        </w:rPr>
        <w:t xml:space="preserve"> (P. Mikolaj</w:t>
      </w:r>
      <w:r w:rsidR="00FE34B3" w:rsidRPr="00B04A42">
        <w:t>†</w:t>
      </w:r>
      <w:r w:rsidRPr="00B04A42">
        <w:rPr>
          <w:rFonts w:cs="Calibri"/>
        </w:rPr>
        <w:t>)</w:t>
      </w:r>
    </w:p>
    <w:p w14:paraId="3C1BCB76" w14:textId="77777777" w:rsidR="00145E2B" w:rsidRPr="00B04A42" w:rsidRDefault="00145E2B" w:rsidP="00992426">
      <w:pPr>
        <w:tabs>
          <w:tab w:val="left" w:pos="709"/>
          <w:tab w:val="left" w:pos="993"/>
        </w:tabs>
        <w:ind w:left="709" w:hanging="709"/>
      </w:pPr>
    </w:p>
    <w:p w14:paraId="11595293" w14:textId="77777777" w:rsidR="00B04A42" w:rsidRPr="00B04A42" w:rsidRDefault="00B04A42" w:rsidP="00B04A42">
      <w:pPr>
        <w:tabs>
          <w:tab w:val="left" w:pos="709"/>
          <w:tab w:val="left" w:pos="993"/>
        </w:tabs>
        <w:ind w:left="709" w:hanging="709"/>
      </w:pPr>
      <w:bookmarkStart w:id="1" w:name="_Toc288196432"/>
      <w:bookmarkStart w:id="2" w:name="_Toc288200730"/>
      <w:bookmarkStart w:id="3" w:name="_Toc338938866"/>
      <w:bookmarkStart w:id="4" w:name="_Toc338939046"/>
      <w:r w:rsidRPr="00B04A42">
        <w:rPr>
          <w:b/>
        </w:rPr>
        <w:t>V 1.1</w:t>
      </w:r>
      <w:r w:rsidRPr="00B04A42">
        <w:tab/>
        <w:t>-</w:t>
      </w:r>
      <w:r w:rsidRPr="00B04A42">
        <w:tab/>
        <w:t>September 2011 (P. Nuhn)</w:t>
      </w:r>
    </w:p>
    <w:p w14:paraId="2AC189AD" w14:textId="77777777" w:rsidR="00B04A42" w:rsidRPr="00B04A42" w:rsidRDefault="00B04A42" w:rsidP="00B04A42">
      <w:pPr>
        <w:tabs>
          <w:tab w:val="left" w:pos="709"/>
          <w:tab w:val="left" w:pos="993"/>
        </w:tabs>
        <w:ind w:left="709" w:hanging="709"/>
      </w:pPr>
    </w:p>
    <w:p w14:paraId="5DCB7522" w14:textId="77777777" w:rsidR="00B04A42" w:rsidRPr="007C39C1" w:rsidRDefault="00B04A42" w:rsidP="00B04A42">
      <w:pPr>
        <w:tabs>
          <w:tab w:val="left" w:pos="709"/>
          <w:tab w:val="left" w:pos="993"/>
        </w:tabs>
        <w:ind w:left="709" w:hanging="709"/>
      </w:pPr>
      <w:r w:rsidRPr="007C39C1">
        <w:rPr>
          <w:b/>
        </w:rPr>
        <w:t>V 1.2</w:t>
      </w:r>
      <w:r w:rsidRPr="007C39C1">
        <w:tab/>
        <w:t>-</w:t>
      </w:r>
      <w:r w:rsidRPr="007C39C1">
        <w:tab/>
        <w:t>October 2012 (P. Nuhn, G. Zhang, C. Franke)</w:t>
      </w:r>
    </w:p>
    <w:p w14:paraId="61597789" w14:textId="77777777" w:rsidR="00B04A42" w:rsidRPr="007C39C1" w:rsidRDefault="00B04A42" w:rsidP="00B04A42">
      <w:pPr>
        <w:tabs>
          <w:tab w:val="left" w:pos="709"/>
          <w:tab w:val="left" w:pos="993"/>
        </w:tabs>
        <w:ind w:left="709" w:hanging="709"/>
      </w:pPr>
    </w:p>
    <w:p w14:paraId="404BA8F9" w14:textId="77777777" w:rsidR="00B04A42" w:rsidRPr="00B04A42" w:rsidRDefault="00B04A42" w:rsidP="00B04A42">
      <w:pPr>
        <w:tabs>
          <w:tab w:val="left" w:pos="709"/>
          <w:tab w:val="left" w:pos="993"/>
        </w:tabs>
        <w:ind w:left="709" w:hanging="709"/>
      </w:pPr>
      <w:r w:rsidRPr="00B04A42">
        <w:rPr>
          <w:b/>
        </w:rPr>
        <w:t>V 2.0</w:t>
      </w:r>
      <w:r w:rsidRPr="00B04A42">
        <w:tab/>
        <w:t>-</w:t>
      </w:r>
      <w:r w:rsidRPr="00B04A42">
        <w:tab/>
        <w:t xml:space="preserve">November 2013 – September 2014 (P. Nuhn, C. Franke, G. Zhang, T. Herrmann, </w:t>
      </w:r>
      <w:r w:rsidR="00685419">
        <w:tab/>
      </w:r>
      <w:r w:rsidRPr="00B04A42">
        <w:t>J. Golumba)</w:t>
      </w:r>
    </w:p>
    <w:p w14:paraId="319E2902" w14:textId="44BB61B8" w:rsidR="00B04A42" w:rsidRPr="00226A3F" w:rsidRDefault="00B04A42" w:rsidP="00B04A42">
      <w:pPr>
        <w:tabs>
          <w:tab w:val="left" w:pos="709"/>
          <w:tab w:val="left" w:pos="993"/>
        </w:tabs>
        <w:ind w:left="709" w:hanging="709"/>
      </w:pPr>
      <w:r w:rsidRPr="00B04A42">
        <w:rPr>
          <w:b/>
        </w:rPr>
        <w:tab/>
      </w:r>
      <w:r w:rsidRPr="00B04A42">
        <w:rPr>
          <w:b/>
        </w:rPr>
        <w:tab/>
      </w:r>
      <w:r w:rsidRPr="00226A3F">
        <w:t>Incorporating the decisions of working group meeting 30</w:t>
      </w:r>
      <w:r w:rsidRPr="00226A3F">
        <w:rPr>
          <w:vertAlign w:val="superscript"/>
        </w:rPr>
        <w:t>th</w:t>
      </w:r>
      <w:r w:rsidRPr="00226A3F">
        <w:t xml:space="preserve"> October, 2012</w:t>
      </w:r>
      <w:r w:rsidR="00592864">
        <w:t>.</w:t>
      </w:r>
    </w:p>
    <w:p w14:paraId="1B97EF52" w14:textId="543D0A27" w:rsidR="00B04A42" w:rsidRPr="00226A3F" w:rsidRDefault="00B04A42" w:rsidP="00B04A42">
      <w:pPr>
        <w:tabs>
          <w:tab w:val="left" w:pos="709"/>
          <w:tab w:val="left" w:pos="993"/>
        </w:tabs>
        <w:ind w:left="709" w:hanging="709"/>
      </w:pPr>
      <w:r w:rsidRPr="00226A3F">
        <w:tab/>
      </w:r>
      <w:r w:rsidRPr="00226A3F">
        <w:tab/>
        <w:t>Incorporating the Feedbacks from 14</w:t>
      </w:r>
      <w:r w:rsidRPr="00226A3F">
        <w:rPr>
          <w:vertAlign w:val="superscript"/>
        </w:rPr>
        <w:t>th</w:t>
      </w:r>
      <w:r w:rsidRPr="00226A3F">
        <w:t xml:space="preserve"> July, 2014 to 7</w:t>
      </w:r>
      <w:r w:rsidRPr="00226A3F">
        <w:rPr>
          <w:vertAlign w:val="superscript"/>
        </w:rPr>
        <w:t>th</w:t>
      </w:r>
      <w:r w:rsidRPr="00226A3F">
        <w:t xml:space="preserve"> September, 2014</w:t>
      </w:r>
      <w:r w:rsidR="00592864">
        <w:t>.</w:t>
      </w:r>
    </w:p>
    <w:p w14:paraId="2EC4DC1B" w14:textId="77777777" w:rsidR="00B04A42" w:rsidRPr="00226A3F" w:rsidRDefault="00B04A42" w:rsidP="00B04A42"/>
    <w:p w14:paraId="513CBDF1" w14:textId="153ABA2D" w:rsidR="00B04A42" w:rsidRPr="00226A3F" w:rsidRDefault="00B04A42" w:rsidP="00B32797">
      <w:pPr>
        <w:tabs>
          <w:tab w:val="left" w:pos="709"/>
          <w:tab w:val="left" w:pos="993"/>
        </w:tabs>
        <w:jc w:val="both"/>
      </w:pPr>
      <w:r w:rsidRPr="00226A3F">
        <w:rPr>
          <w:b/>
        </w:rPr>
        <w:t xml:space="preserve">V </w:t>
      </w:r>
      <w:r>
        <w:rPr>
          <w:b/>
        </w:rPr>
        <w:t>2.1</w:t>
      </w:r>
      <w:r w:rsidRPr="00226A3F">
        <w:tab/>
      </w:r>
      <w:r w:rsidR="00685419">
        <w:t>-</w:t>
      </w:r>
      <w:r w:rsidR="00685419">
        <w:tab/>
      </w:r>
      <w:r w:rsidRPr="00226A3F">
        <w:t xml:space="preserve">October </w:t>
      </w:r>
      <w:r>
        <w:t>2014 - March</w:t>
      </w:r>
      <w:r w:rsidRPr="00226A3F">
        <w:t xml:space="preserve"> 201</w:t>
      </w:r>
      <w:r>
        <w:t>5</w:t>
      </w:r>
      <w:r w:rsidRPr="00226A3F">
        <w:t xml:space="preserve"> (N.</w:t>
      </w:r>
      <w:r w:rsidR="00F619BC">
        <w:t> </w:t>
      </w:r>
      <w:r w:rsidRPr="00226A3F">
        <w:t>Economidis, C.</w:t>
      </w:r>
      <w:r w:rsidR="00F619BC">
        <w:t> </w:t>
      </w:r>
      <w:r w:rsidRPr="00226A3F">
        <w:t>Franke</w:t>
      </w:r>
      <w:r w:rsidR="001B7C7D">
        <w:t xml:space="preserve"> (</w:t>
      </w:r>
      <w:r w:rsidR="00F619BC">
        <w:rPr>
          <w:rStyle w:val="hps"/>
          <w:lang w:val="en"/>
        </w:rPr>
        <w:t>editor in chief</w:t>
      </w:r>
      <w:r w:rsidR="001B7C7D">
        <w:t>)</w:t>
      </w:r>
      <w:r w:rsidR="00B32797">
        <w:t>, J. Golumba,</w:t>
      </w:r>
      <w:r w:rsidR="00685419">
        <w:tab/>
      </w:r>
      <w:r w:rsidR="00685419">
        <w:tab/>
      </w:r>
      <w:r w:rsidR="00685419">
        <w:tab/>
      </w:r>
      <w:r w:rsidRPr="00226A3F">
        <w:t>M</w:t>
      </w:r>
      <w:r w:rsidR="002C00A7" w:rsidRPr="00226A3F">
        <w:t>.</w:t>
      </w:r>
      <w:r w:rsidR="002C00A7">
        <w:t> </w:t>
      </w:r>
      <w:r w:rsidRPr="00226A3F">
        <w:t>Tryfonidis</w:t>
      </w:r>
      <w:r w:rsidR="00A32B55">
        <w:t>, G. Zhang</w:t>
      </w:r>
      <w:r w:rsidRPr="00226A3F">
        <w:t xml:space="preserve">) </w:t>
      </w:r>
    </w:p>
    <w:p w14:paraId="224FA0FE" w14:textId="77777777" w:rsidR="00B04A42" w:rsidRPr="00226A3F" w:rsidRDefault="00B04A42" w:rsidP="00B04A42">
      <w:pPr>
        <w:tabs>
          <w:tab w:val="left" w:pos="709"/>
          <w:tab w:val="left" w:pos="993"/>
        </w:tabs>
        <w:ind w:left="709" w:hanging="709"/>
      </w:pPr>
      <w:r w:rsidRPr="00226A3F">
        <w:rPr>
          <w:b/>
        </w:rPr>
        <w:tab/>
      </w:r>
      <w:r w:rsidRPr="00226A3F">
        <w:rPr>
          <w:b/>
        </w:rPr>
        <w:tab/>
      </w:r>
      <w:r w:rsidRPr="00226A3F">
        <w:t xml:space="preserve">Adding following connection types: </w:t>
      </w:r>
    </w:p>
    <w:p w14:paraId="63DFECF7" w14:textId="77777777" w:rsidR="00B04A42" w:rsidRPr="008F5F84" w:rsidRDefault="00B04A42" w:rsidP="00B90690">
      <w:pPr>
        <w:pStyle w:val="Listenabsatz"/>
        <w:numPr>
          <w:ilvl w:val="2"/>
          <w:numId w:val="30"/>
        </w:numPr>
        <w:tabs>
          <w:tab w:val="left" w:pos="709"/>
          <w:tab w:val="left" w:pos="993"/>
        </w:tabs>
        <w:rPr>
          <w:lang w:val="en-US"/>
        </w:rPr>
      </w:pPr>
      <w:r w:rsidRPr="008F5F84">
        <w:rPr>
          <w:lang w:val="en-US"/>
        </w:rPr>
        <w:t xml:space="preserve">Adhesive points, lines and faces, </w:t>
      </w:r>
    </w:p>
    <w:p w14:paraId="20929E84" w14:textId="77777777" w:rsidR="00B04A42" w:rsidRPr="00226A3F" w:rsidRDefault="00B04A42" w:rsidP="00B90690">
      <w:pPr>
        <w:pStyle w:val="Listenabsatz"/>
        <w:numPr>
          <w:ilvl w:val="2"/>
          <w:numId w:val="30"/>
        </w:numPr>
        <w:tabs>
          <w:tab w:val="left" w:pos="709"/>
          <w:tab w:val="left" w:pos="993"/>
        </w:tabs>
      </w:pPr>
      <w:r w:rsidRPr="00226A3F">
        <w:t xml:space="preserve">Bolts and screws, </w:t>
      </w:r>
    </w:p>
    <w:p w14:paraId="33D7FF2D" w14:textId="77777777" w:rsidR="00B04A42" w:rsidRPr="008F5F84" w:rsidRDefault="00B04A42" w:rsidP="00B90690">
      <w:pPr>
        <w:pStyle w:val="Listenabsatz"/>
        <w:numPr>
          <w:ilvl w:val="2"/>
          <w:numId w:val="30"/>
        </w:numPr>
        <w:tabs>
          <w:tab w:val="left" w:pos="709"/>
          <w:tab w:val="left" w:pos="993"/>
        </w:tabs>
        <w:rPr>
          <w:lang w:val="en-US"/>
        </w:rPr>
      </w:pPr>
      <w:r w:rsidRPr="008F5F84">
        <w:rPr>
          <w:lang w:val="en-US"/>
        </w:rPr>
        <w:t xml:space="preserve">General rivets and </w:t>
      </w:r>
      <w:r w:rsidR="001B7C7D" w:rsidRPr="008F5F84">
        <w:rPr>
          <w:lang w:val="en-US"/>
        </w:rPr>
        <w:t>self-piercing</w:t>
      </w:r>
      <w:r w:rsidRPr="008F5F84">
        <w:rPr>
          <w:lang w:val="en-US"/>
        </w:rPr>
        <w:t xml:space="preserve"> rivets, </w:t>
      </w:r>
    </w:p>
    <w:p w14:paraId="0065374B" w14:textId="77777777" w:rsidR="00B04A42" w:rsidRPr="00226A3F" w:rsidRDefault="00B04A42" w:rsidP="00B90690">
      <w:pPr>
        <w:pStyle w:val="Listenabsatz"/>
        <w:numPr>
          <w:ilvl w:val="2"/>
          <w:numId w:val="30"/>
        </w:numPr>
        <w:tabs>
          <w:tab w:val="left" w:pos="709"/>
          <w:tab w:val="left" w:pos="993"/>
        </w:tabs>
      </w:pPr>
      <w:r w:rsidRPr="00226A3F">
        <w:t xml:space="preserve">Hemming flanges, </w:t>
      </w:r>
    </w:p>
    <w:p w14:paraId="4606F8D6" w14:textId="77777777" w:rsidR="00B04A42" w:rsidRPr="00226A3F" w:rsidRDefault="00B04A42" w:rsidP="00B90690">
      <w:pPr>
        <w:pStyle w:val="Listenabsatz"/>
        <w:numPr>
          <w:ilvl w:val="2"/>
          <w:numId w:val="30"/>
        </w:numPr>
        <w:tabs>
          <w:tab w:val="left" w:pos="709"/>
          <w:tab w:val="left" w:pos="993"/>
        </w:tabs>
      </w:pPr>
      <w:r w:rsidRPr="00226A3F">
        <w:t xml:space="preserve">Robscans, </w:t>
      </w:r>
    </w:p>
    <w:p w14:paraId="1484F340" w14:textId="77777777" w:rsidR="00B04A42" w:rsidRPr="00226A3F" w:rsidRDefault="00B04A42" w:rsidP="00B90690">
      <w:pPr>
        <w:pStyle w:val="Listenabsatz"/>
        <w:numPr>
          <w:ilvl w:val="2"/>
          <w:numId w:val="30"/>
        </w:numPr>
        <w:tabs>
          <w:tab w:val="left" w:pos="709"/>
          <w:tab w:val="left" w:pos="993"/>
        </w:tabs>
      </w:pPr>
      <w:r w:rsidRPr="00226A3F">
        <w:t xml:space="preserve">Sequence connections </w:t>
      </w:r>
    </w:p>
    <w:p w14:paraId="4B74A761" w14:textId="77777777" w:rsidR="00B04A42" w:rsidRPr="00226A3F" w:rsidRDefault="00B04A42" w:rsidP="00685419">
      <w:pPr>
        <w:tabs>
          <w:tab w:val="left" w:pos="709"/>
          <w:tab w:val="left" w:pos="993"/>
        </w:tabs>
        <w:spacing w:before="120"/>
        <w:ind w:left="709" w:hanging="709"/>
        <w:rPr>
          <w:highlight w:val="yellow"/>
        </w:rPr>
      </w:pPr>
      <w:r w:rsidRPr="00226A3F">
        <w:rPr>
          <w:b/>
        </w:rPr>
        <w:tab/>
      </w:r>
      <w:r w:rsidRPr="00226A3F">
        <w:rPr>
          <w:b/>
        </w:rPr>
        <w:tab/>
      </w:r>
      <w:r w:rsidRPr="00E3398E">
        <w:t xml:space="preserve">Clarifying following connection types: </w:t>
      </w:r>
    </w:p>
    <w:p w14:paraId="554618DE" w14:textId="77777777" w:rsidR="00B04A42" w:rsidRDefault="00B04A42" w:rsidP="00B90690">
      <w:pPr>
        <w:pStyle w:val="Listenabsatz"/>
        <w:numPr>
          <w:ilvl w:val="0"/>
          <w:numId w:val="31"/>
        </w:numPr>
        <w:tabs>
          <w:tab w:val="left" w:pos="709"/>
          <w:tab w:val="left" w:pos="993"/>
        </w:tabs>
      </w:pPr>
      <w:r w:rsidRPr="00E3398E">
        <w:t>Spotwelds</w:t>
      </w:r>
      <w:r w:rsidRPr="00226A3F">
        <w:t xml:space="preserve"> </w:t>
      </w:r>
    </w:p>
    <w:p w14:paraId="7D34D450" w14:textId="77777777" w:rsidR="0077144C" w:rsidRDefault="00B04A42" w:rsidP="00685419">
      <w:pPr>
        <w:tabs>
          <w:tab w:val="left" w:pos="709"/>
          <w:tab w:val="left" w:pos="993"/>
        </w:tabs>
        <w:spacing w:before="120"/>
        <w:ind w:left="709" w:hanging="709"/>
      </w:pPr>
      <w:r w:rsidRPr="00226A3F">
        <w:tab/>
      </w:r>
      <w:r w:rsidRPr="00226A3F">
        <w:tab/>
      </w:r>
      <w:r>
        <w:t>Applying changes suggested during meeting of 6</w:t>
      </w:r>
      <w:r w:rsidRPr="00DE30DB">
        <w:rPr>
          <w:vertAlign w:val="superscript"/>
        </w:rPr>
        <w:t>th</w:t>
      </w:r>
      <w:r w:rsidR="00313BC1">
        <w:t xml:space="preserve"> November,</w:t>
      </w:r>
      <w:r>
        <w:t xml:space="preserve"> 2014 in Leinfelden.</w:t>
      </w:r>
    </w:p>
    <w:p w14:paraId="6EC1EED4" w14:textId="65505801" w:rsidR="00685419" w:rsidRDefault="00685419" w:rsidP="00685419">
      <w:pPr>
        <w:tabs>
          <w:tab w:val="left" w:pos="709"/>
          <w:tab w:val="left" w:pos="993"/>
        </w:tabs>
        <w:ind w:left="709" w:hanging="709"/>
      </w:pPr>
      <w:r w:rsidRPr="00685419">
        <w:rPr>
          <w:b/>
        </w:rPr>
        <w:t>V 3.0</w:t>
      </w:r>
      <w:r>
        <w:t xml:space="preserve"> </w:t>
      </w:r>
      <w:r>
        <w:tab/>
        <w:t>-</w:t>
      </w:r>
      <w:r>
        <w:tab/>
      </w:r>
      <w:r w:rsidR="009164E9">
        <w:t xml:space="preserve">November 2015 - </w:t>
      </w:r>
      <w:r w:rsidR="00842813">
        <w:t xml:space="preserve">January 2016 </w:t>
      </w:r>
      <w:r>
        <w:t>(N. Economidis, C. Franke, J. Golumba)</w:t>
      </w:r>
    </w:p>
    <w:p w14:paraId="20F43F44" w14:textId="77777777" w:rsidR="00685419" w:rsidRDefault="00685419" w:rsidP="00685419">
      <w:pPr>
        <w:tabs>
          <w:tab w:val="left" w:pos="709"/>
          <w:tab w:val="left" w:pos="993"/>
        </w:tabs>
        <w:ind w:left="709" w:hanging="709"/>
      </w:pPr>
      <w:r>
        <w:tab/>
      </w:r>
      <w:r>
        <w:tab/>
        <w:t>Adding following connection types:</w:t>
      </w:r>
    </w:p>
    <w:p w14:paraId="552BDE1B" w14:textId="77777777" w:rsidR="00685419" w:rsidRDefault="00685419" w:rsidP="00B90690">
      <w:pPr>
        <w:pStyle w:val="Listenabsatz"/>
        <w:numPr>
          <w:ilvl w:val="0"/>
          <w:numId w:val="32"/>
        </w:numPr>
        <w:tabs>
          <w:tab w:val="left" w:pos="709"/>
          <w:tab w:val="left" w:pos="993"/>
        </w:tabs>
      </w:pPr>
      <w:r>
        <w:t>Blind and solid rivets</w:t>
      </w:r>
    </w:p>
    <w:p w14:paraId="0EF499D0" w14:textId="77777777" w:rsidR="00685419" w:rsidRDefault="00685419" w:rsidP="00B90690">
      <w:pPr>
        <w:pStyle w:val="Listenabsatz"/>
        <w:numPr>
          <w:ilvl w:val="0"/>
          <w:numId w:val="32"/>
        </w:numPr>
        <w:tabs>
          <w:tab w:val="left" w:pos="709"/>
          <w:tab w:val="left" w:pos="993"/>
        </w:tabs>
      </w:pPr>
      <w:r>
        <w:t>Flow drilled screws</w:t>
      </w:r>
    </w:p>
    <w:p w14:paraId="58BD7888" w14:textId="77777777" w:rsidR="00685419" w:rsidRDefault="00685419" w:rsidP="00B90690">
      <w:pPr>
        <w:pStyle w:val="Listenabsatz"/>
        <w:numPr>
          <w:ilvl w:val="0"/>
          <w:numId w:val="32"/>
        </w:numPr>
        <w:tabs>
          <w:tab w:val="left" w:pos="709"/>
          <w:tab w:val="left" w:pos="993"/>
        </w:tabs>
      </w:pPr>
      <w:r>
        <w:t>Clinches</w:t>
      </w:r>
    </w:p>
    <w:p w14:paraId="77C5ED8B" w14:textId="77777777" w:rsidR="00685419" w:rsidRDefault="00685419" w:rsidP="00B90690">
      <w:pPr>
        <w:pStyle w:val="Listenabsatz"/>
        <w:numPr>
          <w:ilvl w:val="0"/>
          <w:numId w:val="32"/>
        </w:numPr>
        <w:tabs>
          <w:tab w:val="left" w:pos="709"/>
          <w:tab w:val="left" w:pos="993"/>
        </w:tabs>
      </w:pPr>
      <w:r>
        <w:t>Heat stakes</w:t>
      </w:r>
    </w:p>
    <w:p w14:paraId="7F36DC29" w14:textId="77777777" w:rsidR="00685419" w:rsidRDefault="00685419" w:rsidP="00B90690">
      <w:pPr>
        <w:pStyle w:val="Listenabsatz"/>
        <w:numPr>
          <w:ilvl w:val="0"/>
          <w:numId w:val="32"/>
        </w:numPr>
        <w:tabs>
          <w:tab w:val="left" w:pos="709"/>
          <w:tab w:val="left" w:pos="993"/>
        </w:tabs>
      </w:pPr>
      <w:r>
        <w:t>Clips / snap joints</w:t>
      </w:r>
    </w:p>
    <w:p w14:paraId="76A91C09" w14:textId="77777777" w:rsidR="00B04A42" w:rsidRDefault="00685419" w:rsidP="00842813">
      <w:pPr>
        <w:pStyle w:val="Listenabsatz"/>
        <w:numPr>
          <w:ilvl w:val="0"/>
          <w:numId w:val="32"/>
        </w:numPr>
        <w:tabs>
          <w:tab w:val="left" w:pos="709"/>
          <w:tab w:val="left" w:pos="993"/>
        </w:tabs>
        <w:spacing w:after="120"/>
        <w:ind w:left="2137" w:hanging="357"/>
      </w:pPr>
      <w:r>
        <w:t>Nails</w:t>
      </w:r>
    </w:p>
    <w:p w14:paraId="04ABBA29" w14:textId="49B57548" w:rsidR="009C6225" w:rsidRDefault="00DD7825" w:rsidP="00DD7825">
      <w:pPr>
        <w:tabs>
          <w:tab w:val="left" w:pos="709"/>
          <w:tab w:val="left" w:pos="993"/>
        </w:tabs>
        <w:ind w:left="709" w:hanging="709"/>
      </w:pPr>
      <w:r>
        <w:tab/>
      </w:r>
      <w:r>
        <w:tab/>
      </w:r>
      <w:r w:rsidR="009C6225" w:rsidRPr="00226A3F">
        <w:t>Incorporating the decis</w:t>
      </w:r>
      <w:r w:rsidR="009C6225">
        <w:t>ions of working group meeting 26</w:t>
      </w:r>
      <w:r w:rsidR="009C6225" w:rsidRPr="00226A3F">
        <w:rPr>
          <w:vertAlign w:val="superscript"/>
        </w:rPr>
        <w:t>th</w:t>
      </w:r>
      <w:r w:rsidR="009C6225" w:rsidRPr="00226A3F">
        <w:t xml:space="preserve"> </w:t>
      </w:r>
      <w:r w:rsidR="009C6225">
        <w:t>November, 2015</w:t>
      </w:r>
      <w:r w:rsidR="00842813">
        <w:t>.</w:t>
      </w:r>
    </w:p>
    <w:p w14:paraId="36F050C3" w14:textId="56FA1D25" w:rsidR="00592864" w:rsidRDefault="00592864" w:rsidP="00DD7825">
      <w:pPr>
        <w:tabs>
          <w:tab w:val="left" w:pos="709"/>
          <w:tab w:val="left" w:pos="993"/>
        </w:tabs>
        <w:ind w:left="709" w:hanging="709"/>
      </w:pPr>
      <w:r>
        <w:tab/>
      </w:r>
      <w:r>
        <w:tab/>
      </w:r>
      <w:r w:rsidRPr="00226A3F">
        <w:t>Inc</w:t>
      </w:r>
      <w:r>
        <w:t>orporating the Feedbacks from 26</w:t>
      </w:r>
      <w:r w:rsidRPr="00226A3F">
        <w:rPr>
          <w:vertAlign w:val="superscript"/>
        </w:rPr>
        <w:t>th</w:t>
      </w:r>
      <w:r>
        <w:t xml:space="preserve"> November, 2015 to 14</w:t>
      </w:r>
      <w:r w:rsidRPr="00226A3F">
        <w:rPr>
          <w:vertAlign w:val="superscript"/>
        </w:rPr>
        <w:t>th</w:t>
      </w:r>
      <w:r>
        <w:t xml:space="preserve"> January, 2016.</w:t>
      </w:r>
    </w:p>
    <w:p w14:paraId="3AACF3EA" w14:textId="37F07CE4" w:rsidR="00DD7825" w:rsidRDefault="009C6225" w:rsidP="00DD7825">
      <w:pPr>
        <w:tabs>
          <w:tab w:val="left" w:pos="709"/>
          <w:tab w:val="left" w:pos="993"/>
        </w:tabs>
        <w:ind w:left="709" w:hanging="709"/>
      </w:pPr>
      <w:r>
        <w:tab/>
      </w:r>
      <w:r>
        <w:tab/>
      </w:r>
      <w:r w:rsidR="00DD7825">
        <w:t xml:space="preserve">Adding following </w:t>
      </w:r>
      <w:r>
        <w:t>sections</w:t>
      </w:r>
      <w:r w:rsidR="00DD7825">
        <w:t>:</w:t>
      </w:r>
    </w:p>
    <w:p w14:paraId="784F4CE7" w14:textId="7C36EB59" w:rsidR="00DD7825" w:rsidRPr="00842813" w:rsidRDefault="009C6225" w:rsidP="00AD6499">
      <w:pPr>
        <w:pStyle w:val="Listenabsatz"/>
        <w:numPr>
          <w:ilvl w:val="0"/>
          <w:numId w:val="32"/>
        </w:numPr>
        <w:tabs>
          <w:tab w:val="left" w:pos="709"/>
          <w:tab w:val="left" w:pos="993"/>
        </w:tabs>
        <w:spacing w:after="120"/>
        <w:rPr>
          <w:lang w:val="en-US"/>
        </w:rPr>
      </w:pPr>
      <w:r w:rsidRPr="00842813">
        <w:rPr>
          <w:lang w:val="en-US"/>
        </w:rPr>
        <w:t xml:space="preserve">6.5 Distinction between </w:t>
      </w:r>
      <w:r w:rsidRPr="00842813">
        <w:rPr>
          <w:rFonts w:ascii="Courier New" w:hAnsi="Courier New" w:cs="Courier New"/>
          <w:lang w:val="en-US"/>
        </w:rPr>
        <w:t>&lt;custom_attributes</w:t>
      </w:r>
      <w:r w:rsidR="008C5870">
        <w:rPr>
          <w:rFonts w:ascii="Courier New" w:hAnsi="Courier New" w:cs="Courier New"/>
          <w:lang w:val="en-US"/>
        </w:rPr>
        <w:t>_list</w:t>
      </w:r>
      <w:r w:rsidRPr="00842813">
        <w:rPr>
          <w:rFonts w:ascii="Courier New" w:hAnsi="Courier New" w:cs="Courier New"/>
          <w:lang w:val="en-US"/>
        </w:rPr>
        <w:t>/&gt;</w:t>
      </w:r>
      <w:r w:rsidRPr="00842813">
        <w:rPr>
          <w:lang w:val="en-US"/>
        </w:rPr>
        <w:t xml:space="preserve"> and </w:t>
      </w:r>
      <w:r w:rsidRPr="00842813">
        <w:rPr>
          <w:rFonts w:ascii="Courier New" w:hAnsi="Courier New" w:cs="Courier New"/>
          <w:lang w:val="en-US"/>
        </w:rPr>
        <w:t>&lt;appdata/&gt;</w:t>
      </w:r>
    </w:p>
    <w:p w14:paraId="5A2A0C48" w14:textId="24F81592" w:rsidR="00284C77" w:rsidRDefault="00AD6499" w:rsidP="00284C77">
      <w:pPr>
        <w:tabs>
          <w:tab w:val="left" w:pos="709"/>
          <w:tab w:val="left" w:pos="993"/>
        </w:tabs>
        <w:ind w:left="709" w:hanging="709"/>
      </w:pPr>
      <w:r>
        <w:t>V 3.0</w:t>
      </w:r>
      <w:r w:rsidR="006F4BFA">
        <w:t>r</w:t>
      </w:r>
      <w:r>
        <w:t xml:space="preserve">1 - </w:t>
      </w:r>
      <w:r>
        <w:tab/>
      </w:r>
      <w:r w:rsidR="00783F73">
        <w:t>Feb.</w:t>
      </w:r>
      <w:r w:rsidR="00D01025">
        <w:t xml:space="preserve">2019 </w:t>
      </w:r>
      <w:r w:rsidR="00783F73">
        <w:t xml:space="preserve">-May </w:t>
      </w:r>
      <w:r w:rsidR="00284C77">
        <w:t>20</w:t>
      </w:r>
      <w:r w:rsidR="00D01025">
        <w:t>20</w:t>
      </w:r>
      <w:r>
        <w:t xml:space="preserve"> (N. Economidis (editor), C.</w:t>
      </w:r>
      <w:r w:rsidR="00B62C0E">
        <w:t xml:space="preserve"> </w:t>
      </w:r>
      <w:r>
        <w:t>Franke (reviewer), M. Kalaitzaki)</w:t>
      </w:r>
      <w:r w:rsidR="00C13224">
        <w:t xml:space="preserve"> </w:t>
      </w:r>
      <w:r w:rsidR="00C13224">
        <w:br/>
        <w:t xml:space="preserve">(This version developed and hosted on </w:t>
      </w:r>
      <w:hyperlink r:id="rId35" w:history="1">
        <w:r w:rsidR="005739EE" w:rsidRPr="00966383">
          <w:rPr>
            <w:rStyle w:val="Hyperlink"/>
          </w:rPr>
          <w:t>https://github.com/economidis-nick/createXSDforxMCF/blob/master/V3.0r1/Documentation_xMCF_File_v3.0r1.docx</w:t>
        </w:r>
      </w:hyperlink>
      <w:r w:rsidR="00C13224">
        <w:t xml:space="preserve">.) </w:t>
      </w:r>
    </w:p>
    <w:p w14:paraId="06C0C39E" w14:textId="77777777" w:rsidR="00284C77" w:rsidRPr="00284C77" w:rsidRDefault="00284C77" w:rsidP="00284C77">
      <w:pPr>
        <w:tabs>
          <w:tab w:val="left" w:pos="709"/>
          <w:tab w:val="left" w:pos="993"/>
        </w:tabs>
      </w:pPr>
    </w:p>
    <w:p w14:paraId="50A56AF2" w14:textId="77777777" w:rsidR="00255787" w:rsidRPr="007055D9" w:rsidRDefault="00255787" w:rsidP="00C04963">
      <w:pPr>
        <w:pStyle w:val="berschrift1"/>
        <w:tabs>
          <w:tab w:val="clear" w:pos="432"/>
          <w:tab w:val="num" w:pos="567"/>
        </w:tabs>
        <w:ind w:left="431" w:hanging="431"/>
        <w:contextualSpacing/>
      </w:pPr>
      <w:bookmarkStart w:id="5" w:name="_Toc3556920"/>
      <w:bookmarkStart w:id="6" w:name="_Toc34747170"/>
      <w:bookmarkStart w:id="7" w:name="_Toc39880484"/>
      <w:r w:rsidRPr="007055D9">
        <w:lastRenderedPageBreak/>
        <w:t>Introduction</w:t>
      </w:r>
      <w:bookmarkEnd w:id="1"/>
      <w:bookmarkEnd w:id="2"/>
      <w:bookmarkEnd w:id="3"/>
      <w:bookmarkEnd w:id="4"/>
      <w:bookmarkEnd w:id="5"/>
      <w:bookmarkEnd w:id="6"/>
      <w:bookmarkEnd w:id="7"/>
    </w:p>
    <w:p w14:paraId="7504B27B" w14:textId="77777777" w:rsidR="00B04A42" w:rsidRPr="007055D9" w:rsidRDefault="00B04A42" w:rsidP="00B04A42">
      <w:pPr>
        <w:pStyle w:val="berschrift2"/>
      </w:pPr>
      <w:bookmarkStart w:id="8" w:name="_Toc338938867"/>
      <w:bookmarkStart w:id="9" w:name="_Toc338939047"/>
      <w:bookmarkStart w:id="10" w:name="_Toc3556921"/>
      <w:bookmarkStart w:id="11" w:name="_Toc34747171"/>
      <w:bookmarkStart w:id="12" w:name="_Toc39880485"/>
      <w:r w:rsidRPr="007055D9">
        <w:t>Motivation</w:t>
      </w:r>
      <w:bookmarkEnd w:id="8"/>
      <w:bookmarkEnd w:id="9"/>
      <w:bookmarkEnd w:id="10"/>
      <w:bookmarkEnd w:id="11"/>
      <w:bookmarkEnd w:id="12"/>
    </w:p>
    <w:p w14:paraId="50402074" w14:textId="77777777" w:rsidR="00B04A42" w:rsidRPr="007055D9" w:rsidRDefault="00B04A42" w:rsidP="00B04A42">
      <w:pPr>
        <w:jc w:val="both"/>
      </w:pPr>
      <w:r w:rsidRPr="007055D9">
        <w:t xml:space="preserve">An automobile is a complex system like many other technical systems. It consists typically of thousands of individual parts which are </w:t>
      </w:r>
      <w:r w:rsidRPr="007055D9">
        <w:rPr>
          <w:rStyle w:val="trans"/>
        </w:rPr>
        <w:t>assembled</w:t>
      </w:r>
      <w:r w:rsidRPr="007055D9" w:rsidDel="00645997">
        <w:t xml:space="preserve"> </w:t>
      </w:r>
      <w:r w:rsidRPr="007055D9">
        <w:t>by joints. Depending on the involved materials and the manufacturing process, different joint types are often necessary in order to obtain an economical and reliable complete structure.</w:t>
      </w:r>
    </w:p>
    <w:p w14:paraId="4729E113" w14:textId="77777777" w:rsidR="00B04A42" w:rsidRPr="007055D9" w:rsidRDefault="00B04A42" w:rsidP="00B04A42">
      <w:pPr>
        <w:jc w:val="both"/>
      </w:pPr>
      <w:r w:rsidRPr="007055D9">
        <w:t xml:space="preserve">A wide range of joints are used in the automotive industry: From </w:t>
      </w:r>
      <w:r w:rsidRPr="007055D9">
        <w:rPr>
          <w:rStyle w:val="definition"/>
        </w:rPr>
        <w:t>welded joints</w:t>
      </w:r>
      <w:r w:rsidRPr="007055D9" w:rsidDel="005C5CE7">
        <w:t xml:space="preserve"> </w:t>
      </w:r>
      <w:r w:rsidRPr="007055D9">
        <w:t xml:space="preserve">to screws, adhesives and mechanical joints like clinching etc. They differ from each other not only in their physical and mechanical properties but also in their geometrical shapes and manufacturing processes. </w:t>
      </w:r>
    </w:p>
    <w:p w14:paraId="2CAC7510" w14:textId="77777777" w:rsidR="00B04A42" w:rsidRPr="007055D9" w:rsidRDefault="00B04A42" w:rsidP="00B04A42">
      <w:pPr>
        <w:jc w:val="both"/>
      </w:pPr>
      <w:r w:rsidRPr="007055D9">
        <w:t>The development of a new car typically passes through the stages of design, simulation and testing until it reaches SOP (start of production) at the end. The information concerning the joints arises peu à peu during the progress of the development. The types of the required information may vary. For designers and CAE-engineers, geometrical information may be of primary interest whereas additional information like fillers etc. is important for prototyping and production, and so on.</w:t>
      </w:r>
    </w:p>
    <w:p w14:paraId="6F13B483" w14:textId="77777777" w:rsidR="00B04A42" w:rsidRPr="007055D9" w:rsidRDefault="00B04A42" w:rsidP="00B04A42">
      <w:pPr>
        <w:jc w:val="both"/>
      </w:pPr>
      <w:r w:rsidRPr="007055D9">
        <w:t>An effective development process relies on the efficient management of connection information, which is extensive for a system like an automobile. This is only possible, if the involved information is standardized and mapped into a database or file. The advantage of a standard is evident: Typically, different systems like CAD, CAE and CAM are employed in the developing process. Based on a standard, there is no necessity to convert the same information from one system to the others which are often interested in only a part of the joint information. This prevents possible errors and reduces the development effort of the involved systems.</w:t>
      </w:r>
    </w:p>
    <w:p w14:paraId="6200ED4A" w14:textId="77777777" w:rsidR="00B04A42" w:rsidRPr="007055D9" w:rsidRDefault="00B04A42" w:rsidP="00B04A42">
      <w:pPr>
        <w:pStyle w:val="berschrift2"/>
      </w:pPr>
      <w:bookmarkStart w:id="13" w:name="_Toc338938868"/>
      <w:bookmarkStart w:id="14" w:name="_Toc338939048"/>
      <w:bookmarkStart w:id="15" w:name="_Toc3556922"/>
      <w:bookmarkStart w:id="16" w:name="_Toc34747172"/>
      <w:bookmarkStart w:id="17" w:name="_Toc39880486"/>
      <w:r w:rsidRPr="007055D9">
        <w:t>MCF</w:t>
      </w:r>
      <w:bookmarkEnd w:id="13"/>
      <w:bookmarkEnd w:id="14"/>
      <w:r w:rsidR="001A37D6">
        <w:t xml:space="preserve"> at Ford</w:t>
      </w:r>
      <w:bookmarkEnd w:id="15"/>
      <w:bookmarkEnd w:id="16"/>
      <w:bookmarkEnd w:id="17"/>
    </w:p>
    <w:p w14:paraId="589C18B5" w14:textId="31D38304" w:rsidR="00B04A42" w:rsidRPr="007055D9" w:rsidRDefault="00B04A42" w:rsidP="00B04A42">
      <w:pPr>
        <w:jc w:val="both"/>
      </w:pPr>
      <w:r w:rsidRPr="007055D9">
        <w:t xml:space="preserve">Up to the present day, there is still no standard which is capable to describe all the joint information needed in the development process. The companies use internal file formats to hold the joint information, which is typically in-house and incomplete. The </w:t>
      </w:r>
      <w:r w:rsidRPr="005D241A">
        <w:rPr>
          <w:b/>
        </w:rPr>
        <w:t>M</w:t>
      </w:r>
      <w:r w:rsidRPr="007055D9">
        <w:t xml:space="preserve">aster </w:t>
      </w:r>
      <w:r w:rsidRPr="005D241A">
        <w:rPr>
          <w:b/>
        </w:rPr>
        <w:t>C</w:t>
      </w:r>
      <w:r w:rsidRPr="007055D9">
        <w:t xml:space="preserve">onnection </w:t>
      </w:r>
      <w:r w:rsidRPr="005D241A">
        <w:rPr>
          <w:b/>
        </w:rPr>
        <w:t>F</w:t>
      </w:r>
      <w:r w:rsidRPr="007055D9">
        <w:t>ile (</w:t>
      </w:r>
      <w:r w:rsidRPr="005D241A">
        <w:rPr>
          <w:b/>
        </w:rPr>
        <w:t>MCF</w:t>
      </w:r>
      <w:r w:rsidRPr="007055D9">
        <w:t xml:space="preserve">) by Ford is one of these formats. The MCF format is based on the XML-standard and covers only few joint types (cf. </w:t>
      </w:r>
      <w:r w:rsidR="008D51C0" w:rsidRPr="007055D9">
        <w:fldChar w:fldCharType="begin"/>
      </w:r>
      <w:r w:rsidRPr="007055D9">
        <w:instrText xml:space="preserve"> REF ReferenceHuf2001 \h </w:instrText>
      </w:r>
      <w:r>
        <w:instrText xml:space="preserve"> \* MERGEFORMAT </w:instrText>
      </w:r>
      <w:r w:rsidR="008D51C0" w:rsidRPr="007055D9">
        <w:fldChar w:fldCharType="separate"/>
      </w:r>
      <w:r w:rsidR="00A2710C" w:rsidRPr="007055D9">
        <w:t>[1]</w:t>
      </w:r>
      <w:r w:rsidR="008D51C0" w:rsidRPr="007055D9">
        <w:fldChar w:fldCharType="end"/>
      </w:r>
      <w:r w:rsidRPr="007055D9">
        <w:t>).</w:t>
      </w:r>
    </w:p>
    <w:p w14:paraId="776CB603" w14:textId="77777777" w:rsidR="00B04A42" w:rsidRPr="007055D9" w:rsidRDefault="00B04A42" w:rsidP="00B04A42">
      <w:pPr>
        <w:pStyle w:val="berschrift2"/>
      </w:pPr>
      <w:bookmarkStart w:id="18" w:name="_Toc338938869"/>
      <w:bookmarkStart w:id="19" w:name="_Toc338939049"/>
      <w:bookmarkStart w:id="20" w:name="_Toc3556923"/>
      <w:bookmarkStart w:id="21" w:name="_Toc34747173"/>
      <w:bookmarkStart w:id="22" w:name="_Toc39880487"/>
      <w:r w:rsidRPr="007055D9">
        <w:t>From MCF to χMCF</w:t>
      </w:r>
      <w:bookmarkEnd w:id="18"/>
      <w:bookmarkEnd w:id="19"/>
      <w:r w:rsidRPr="007055D9">
        <w:t xml:space="preserve"> </w:t>
      </w:r>
      <w:r>
        <w:t xml:space="preserve">- </w:t>
      </w:r>
      <w:r w:rsidRPr="007055D9">
        <w:t>The Scope of the Document</w:t>
      </w:r>
      <w:bookmarkEnd w:id="20"/>
      <w:bookmarkEnd w:id="21"/>
      <w:bookmarkEnd w:id="22"/>
    </w:p>
    <w:p w14:paraId="208F7E43" w14:textId="77777777" w:rsidR="00B04A42" w:rsidRPr="007055D9" w:rsidRDefault="00B04A42" w:rsidP="00B04A42">
      <w:pPr>
        <w:jc w:val="both"/>
      </w:pPr>
      <w:r w:rsidRPr="007055D9">
        <w:t>Facing the difficulty that joints are represented or realized quite differently in different CAE tools, FAT-AK 25</w:t>
      </w:r>
      <w:r w:rsidRPr="007055D9">
        <w:rPr>
          <w:rStyle w:val="Funotenzeichen"/>
        </w:rPr>
        <w:footnoteReference w:id="2"/>
      </w:r>
      <w:r w:rsidRPr="007055D9">
        <w:t xml:space="preserve"> made the proposal to develop a standard for connections and joints in cooperation with the vendors of CAE-software. </w:t>
      </w:r>
    </w:p>
    <w:p w14:paraId="3BEB9CD8" w14:textId="77777777" w:rsidR="00B04A42" w:rsidRPr="007055D9" w:rsidRDefault="00B04A42" w:rsidP="00B04A42">
      <w:pPr>
        <w:jc w:val="both"/>
      </w:pPr>
      <w:r w:rsidRPr="007055D9">
        <w:t>The evaluation of existing formats revealed that the MCF format by Ford was the most suitable basis for further developments and extensions. In order to distinguish it from the original Ford-MCF, the FAT-format was named the E</w:t>
      </w:r>
      <w:r w:rsidRPr="007055D9">
        <w:rPr>
          <w:u w:val="single"/>
        </w:rPr>
        <w:t>x</w:t>
      </w:r>
      <w:r w:rsidRPr="007055D9">
        <w:t xml:space="preserve">tended </w:t>
      </w:r>
      <w:r w:rsidRPr="007055D9">
        <w:rPr>
          <w:u w:val="single"/>
        </w:rPr>
        <w:t>M</w:t>
      </w:r>
      <w:r w:rsidRPr="007055D9">
        <w:t xml:space="preserve">aster </w:t>
      </w:r>
      <w:r w:rsidRPr="007055D9">
        <w:rPr>
          <w:u w:val="single"/>
        </w:rPr>
        <w:t>C</w:t>
      </w:r>
      <w:r w:rsidRPr="007055D9">
        <w:t xml:space="preserve">onnection </w:t>
      </w:r>
      <w:r w:rsidRPr="007055D9">
        <w:rPr>
          <w:u w:val="single"/>
        </w:rPr>
        <w:t>F</w:t>
      </w:r>
      <w:r w:rsidRPr="007055D9">
        <w:t>ile, abbreviated as</w:t>
      </w:r>
      <w:r w:rsidRPr="007055D9">
        <w:rPr>
          <w:rFonts w:ascii="Symbol" w:hAnsi="Symbol"/>
        </w:rPr>
        <w:t></w:t>
      </w:r>
      <w:r w:rsidR="00026A07" w:rsidRPr="00026A07">
        <w:t>χ</w:t>
      </w:r>
      <w:r w:rsidRPr="007055D9">
        <w:t>MCF (read: chi-M-C-F) or xMCF (read: x-M-C-F).</w:t>
      </w:r>
    </w:p>
    <w:p w14:paraId="58ECCF67" w14:textId="77777777" w:rsidR="00B1480E" w:rsidRPr="007055D9" w:rsidRDefault="00B1480E" w:rsidP="008C7FA3"/>
    <w:p w14:paraId="0FDD8075" w14:textId="77777777" w:rsidR="00B04A42" w:rsidRPr="007055D9" w:rsidRDefault="00B04A42" w:rsidP="00B04A42">
      <w:pPr>
        <w:jc w:val="both"/>
      </w:pPr>
      <w:bookmarkStart w:id="23" w:name="_Toc334183503"/>
      <w:bookmarkStart w:id="24" w:name="_Toc338938871"/>
      <w:bookmarkStart w:id="25" w:name="_Toc338939051"/>
      <w:bookmarkStart w:id="26" w:name="_Toc288196434"/>
      <w:bookmarkStart w:id="27" w:name="_Toc288200732"/>
      <w:r w:rsidRPr="007055D9">
        <w:lastRenderedPageBreak/>
        <w:t>In 2005, the consortium decided to begin with the extension of MCF to seam welds. There were several reasons for this decision. First of all, the demand for the fatigue evaluation of seam welds was increasing rapidly. Furthermore, there are a wide variety of weld types with partly complex geometrical shapes. The proper description of these welds meant a big challenge. The successful treatment of seam welds would lay the foundation for the integration of any other joint type.</w:t>
      </w:r>
    </w:p>
    <w:p w14:paraId="3F95BA68" w14:textId="05DB0B93" w:rsidR="00B04A42" w:rsidRPr="007055D9" w:rsidRDefault="00B04A42" w:rsidP="00B04A42">
      <w:pPr>
        <w:jc w:val="both"/>
      </w:pPr>
      <w:r w:rsidRPr="007055D9">
        <w:t xml:space="preserve">The current document provides a complete documentation of the spot weld and welded seams after some basic properties and features of </w:t>
      </w:r>
      <w:r w:rsidR="00026A07" w:rsidRPr="00026A07">
        <w:t>χ</w:t>
      </w:r>
      <w:r w:rsidRPr="007055D9">
        <w:t xml:space="preserve">MCF are explained. </w:t>
      </w:r>
    </w:p>
    <w:p w14:paraId="6E1D0092" w14:textId="77777777" w:rsidR="00B04A42" w:rsidRPr="007055D9" w:rsidRDefault="00B04A42" w:rsidP="00B04A42">
      <w:pPr>
        <w:jc w:val="both"/>
      </w:pPr>
      <w:r w:rsidRPr="007055D9">
        <w:t xml:space="preserve">The current version of </w:t>
      </w:r>
      <w:r w:rsidR="00026A07" w:rsidRPr="00026A07">
        <w:t>χ</w:t>
      </w:r>
      <w:r w:rsidRPr="007055D9">
        <w:t xml:space="preserve">MCF does not cover all information relevant for the joints treated here. Thanks to the simple extensibility of </w:t>
      </w:r>
      <w:r w:rsidR="00026A07" w:rsidRPr="00026A07">
        <w:t>χ</w:t>
      </w:r>
      <w:r w:rsidRPr="007055D9">
        <w:t xml:space="preserve">MCF, additional information can be integrated on demand. </w:t>
      </w:r>
    </w:p>
    <w:p w14:paraId="69ABC43E" w14:textId="77777777" w:rsidR="007E69BF" w:rsidRPr="007055D9" w:rsidRDefault="007E69BF" w:rsidP="00C04963">
      <w:pPr>
        <w:pStyle w:val="berschrift1"/>
        <w:tabs>
          <w:tab w:val="clear" w:pos="432"/>
          <w:tab w:val="num" w:pos="567"/>
        </w:tabs>
        <w:ind w:left="431" w:hanging="431"/>
      </w:pPr>
      <w:bookmarkStart w:id="28" w:name="_Toc3556924"/>
      <w:bookmarkStart w:id="29" w:name="_Toc34747174"/>
      <w:bookmarkStart w:id="30" w:name="_Toc39880488"/>
      <w:r w:rsidRPr="007055D9">
        <w:lastRenderedPageBreak/>
        <w:t xml:space="preserve">Design </w:t>
      </w:r>
      <w:r w:rsidR="00575D7F" w:rsidRPr="007055D9">
        <w:t xml:space="preserve">Principles </w:t>
      </w:r>
      <w:r w:rsidRPr="007055D9">
        <w:t xml:space="preserve">and </w:t>
      </w:r>
      <w:r w:rsidR="00575D7F" w:rsidRPr="007055D9">
        <w:t xml:space="preserve">Basic Features </w:t>
      </w:r>
      <w:r w:rsidRPr="007055D9">
        <w:t xml:space="preserve">of </w:t>
      </w:r>
      <w:r w:rsidR="00A5126C" w:rsidRPr="00A5126C">
        <w:t>χ</w:t>
      </w:r>
      <w:r w:rsidRPr="007055D9">
        <w:t>MCF</w:t>
      </w:r>
      <w:bookmarkEnd w:id="23"/>
      <w:bookmarkEnd w:id="24"/>
      <w:bookmarkEnd w:id="25"/>
      <w:bookmarkEnd w:id="28"/>
      <w:bookmarkEnd w:id="29"/>
      <w:bookmarkEnd w:id="30"/>
    </w:p>
    <w:p w14:paraId="7D946B3E" w14:textId="77777777" w:rsidR="0096106D" w:rsidRPr="007055D9" w:rsidRDefault="0096106D" w:rsidP="00F270BE">
      <w:pPr>
        <w:jc w:val="both"/>
      </w:pPr>
      <w:r w:rsidRPr="007055D9">
        <w:t xml:space="preserve">The Extended Master Connection File </w:t>
      </w:r>
      <w:r w:rsidR="00856FAB" w:rsidRPr="007055D9">
        <w:t>(</w:t>
      </w:r>
      <w:r w:rsidR="00A5126C" w:rsidRPr="00A5126C">
        <w:t>χ</w:t>
      </w:r>
      <w:r w:rsidRPr="007055D9">
        <w:t>MCF</w:t>
      </w:r>
      <w:r w:rsidR="00856FAB" w:rsidRPr="007055D9">
        <w:t>)</w:t>
      </w:r>
      <w:r w:rsidRPr="007055D9">
        <w:t xml:space="preserve"> is a container </w:t>
      </w:r>
      <w:r w:rsidR="006B22E2" w:rsidRPr="007055D9">
        <w:t>for</w:t>
      </w:r>
      <w:r w:rsidRPr="007055D9">
        <w:t xml:space="preserve"> connection information of a complex </w:t>
      </w:r>
      <w:r w:rsidR="006B22E2" w:rsidRPr="007055D9">
        <w:t>structure</w:t>
      </w:r>
      <w:r w:rsidRPr="007055D9">
        <w:t xml:space="preserve"> (here the focus is put on automobiles). </w:t>
      </w:r>
    </w:p>
    <w:p w14:paraId="41E318DE" w14:textId="77777777" w:rsidR="0096106D" w:rsidRPr="007055D9" w:rsidRDefault="0096106D" w:rsidP="00F270BE">
      <w:pPr>
        <w:jc w:val="both"/>
      </w:pPr>
      <w:r w:rsidRPr="007055D9">
        <w:t>Typically</w:t>
      </w:r>
      <w:r w:rsidR="00866F7E" w:rsidRPr="007055D9">
        <w:t>,</w:t>
      </w:r>
      <w:r w:rsidRPr="007055D9">
        <w:t xml:space="preserve"> a </w:t>
      </w:r>
      <w:r w:rsidR="006B22E2" w:rsidRPr="007055D9">
        <w:t xml:space="preserve">complex structure consists of </w:t>
      </w:r>
      <w:r w:rsidR="008D7557" w:rsidRPr="007055D9">
        <w:t>a lot of</w:t>
      </w:r>
      <w:r w:rsidR="006B22E2" w:rsidRPr="007055D9">
        <w:t xml:space="preserve"> individual parts which are joined together. Unconnected parts are amorphous. </w:t>
      </w:r>
      <w:r w:rsidR="007770F9" w:rsidRPr="007055D9">
        <w:t>Connections establish a topology between the parts</w:t>
      </w:r>
      <w:r w:rsidR="006B22E2" w:rsidRPr="007055D9">
        <w:t xml:space="preserve">. It is thus evident that any </w:t>
      </w:r>
      <w:r w:rsidR="00760D76" w:rsidRPr="007055D9">
        <w:t xml:space="preserve">efficient </w:t>
      </w:r>
      <w:r w:rsidR="006B22E2" w:rsidRPr="007055D9">
        <w:t xml:space="preserve">database or container designed to gather connection information </w:t>
      </w:r>
      <w:r w:rsidR="000C2E24" w:rsidRPr="007055D9">
        <w:t>should</w:t>
      </w:r>
      <w:r w:rsidR="0021111F" w:rsidRPr="007055D9">
        <w:t xml:space="preserve"> be equipped with structures which are able to map </w:t>
      </w:r>
      <w:r w:rsidR="000C2E24" w:rsidRPr="007055D9">
        <w:t xml:space="preserve">this kind of </w:t>
      </w:r>
      <w:r w:rsidR="0021111F" w:rsidRPr="007055D9">
        <w:t xml:space="preserve">topology between the parts. </w:t>
      </w:r>
    </w:p>
    <w:p w14:paraId="403DD37E" w14:textId="77777777" w:rsidR="002162AF" w:rsidRPr="007055D9" w:rsidRDefault="002162AF" w:rsidP="00F270BE">
      <w:pPr>
        <w:jc w:val="both"/>
      </w:pPr>
      <w:r w:rsidRPr="007055D9">
        <w:t xml:space="preserve">Real development processes are complicated. The amount of connection information is huge. It is intended to promote </w:t>
      </w:r>
      <w:r w:rsidR="00A5126C" w:rsidRPr="00A5126C">
        <w:t>χ</w:t>
      </w:r>
      <w:r w:rsidRPr="007055D9">
        <w:t>MCF to become an industry standard in the long term. This demands certain rigorousness</w:t>
      </w:r>
      <w:r w:rsidR="00C94FAB" w:rsidRPr="007055D9">
        <w:t xml:space="preserve"> of </w:t>
      </w:r>
      <w:r w:rsidR="00A5126C" w:rsidRPr="00A5126C">
        <w:t>χ</w:t>
      </w:r>
      <w:r w:rsidR="00C94FAB" w:rsidRPr="007055D9">
        <w:t>MCF</w:t>
      </w:r>
      <w:r w:rsidRPr="007055D9">
        <w:t>. On the other hand</w:t>
      </w:r>
      <w:r w:rsidR="000C2E24" w:rsidRPr="007055D9">
        <w:t>,</w:t>
      </w:r>
      <w:r w:rsidRPr="007055D9">
        <w:t xml:space="preserve"> some flexibility is desired in order to enable an easy integration of </w:t>
      </w:r>
      <w:r w:rsidR="00A5126C" w:rsidRPr="00A5126C">
        <w:t>χ</w:t>
      </w:r>
      <w:r w:rsidRPr="007055D9">
        <w:t xml:space="preserve">MCF into different processes. </w:t>
      </w:r>
      <w:r w:rsidR="000C2E24" w:rsidRPr="007055D9">
        <w:t>This</w:t>
      </w:r>
      <w:r w:rsidRPr="007055D9">
        <w:t xml:space="preserve"> </w:t>
      </w:r>
      <w:r w:rsidR="00C94FAB" w:rsidRPr="007055D9">
        <w:t>make</w:t>
      </w:r>
      <w:r w:rsidR="000C2E24" w:rsidRPr="007055D9">
        <w:t>s</w:t>
      </w:r>
      <w:r w:rsidR="00C94FAB" w:rsidRPr="007055D9">
        <w:t xml:space="preserve"> clear that </w:t>
      </w:r>
      <w:r w:rsidR="00A5126C" w:rsidRPr="00A5126C">
        <w:t>χ</w:t>
      </w:r>
      <w:r w:rsidR="00C94FAB" w:rsidRPr="007055D9">
        <w:t>MCF needs</w:t>
      </w:r>
      <w:r w:rsidRPr="007055D9">
        <w:t xml:space="preserve"> a sophisticated design.</w:t>
      </w:r>
    </w:p>
    <w:p w14:paraId="1EE75042" w14:textId="77777777" w:rsidR="007F35B1" w:rsidRPr="007055D9" w:rsidRDefault="007770F9" w:rsidP="00F270BE">
      <w:pPr>
        <w:jc w:val="both"/>
      </w:pPr>
      <w:r w:rsidRPr="007055D9">
        <w:t>T</w:t>
      </w:r>
      <w:r w:rsidR="007F35B1" w:rsidRPr="007055D9">
        <w:t xml:space="preserve">his chapter </w:t>
      </w:r>
      <w:r w:rsidRPr="007055D9">
        <w:t xml:space="preserve">explains </w:t>
      </w:r>
      <w:r w:rsidR="00BE6B85" w:rsidRPr="007055D9">
        <w:t xml:space="preserve">the </w:t>
      </w:r>
      <w:r w:rsidR="007F35B1" w:rsidRPr="007055D9">
        <w:t xml:space="preserve">design principles and </w:t>
      </w:r>
      <w:r w:rsidR="009C5306" w:rsidRPr="007055D9">
        <w:t xml:space="preserve">some </w:t>
      </w:r>
      <w:r w:rsidR="007F35B1" w:rsidRPr="007055D9">
        <w:t xml:space="preserve">basic features of </w:t>
      </w:r>
      <w:r w:rsidR="00A5126C" w:rsidRPr="00A5126C">
        <w:t>χ</w:t>
      </w:r>
      <w:r w:rsidR="007F35B1" w:rsidRPr="007055D9">
        <w:t>MCF</w:t>
      </w:r>
      <w:r w:rsidR="000C2E24" w:rsidRPr="007055D9">
        <w:t>,</w:t>
      </w:r>
      <w:r w:rsidR="007F35B1" w:rsidRPr="007055D9">
        <w:t xml:space="preserve"> which are important for </w:t>
      </w:r>
      <w:r w:rsidR="000C2E24" w:rsidRPr="007055D9">
        <w:t xml:space="preserve">a proper </w:t>
      </w:r>
      <w:r w:rsidR="007F35B1" w:rsidRPr="007055D9">
        <w:t xml:space="preserve">understanding and </w:t>
      </w:r>
      <w:r w:rsidR="000C2E24" w:rsidRPr="007055D9">
        <w:t xml:space="preserve">straight-forward </w:t>
      </w:r>
      <w:r w:rsidR="007F35B1" w:rsidRPr="007055D9">
        <w:t>future extension</w:t>
      </w:r>
      <w:r w:rsidR="000C2E24" w:rsidRPr="007055D9">
        <w:t>s</w:t>
      </w:r>
      <w:r w:rsidR="007F35B1" w:rsidRPr="007055D9">
        <w:t>.</w:t>
      </w:r>
    </w:p>
    <w:p w14:paraId="2AFEB265" w14:textId="77777777" w:rsidR="00255787" w:rsidRPr="007055D9" w:rsidRDefault="00F81E78" w:rsidP="00860E71">
      <w:pPr>
        <w:pStyle w:val="berschrift2"/>
      </w:pPr>
      <w:bookmarkStart w:id="31" w:name="_Toc338938872"/>
      <w:bookmarkStart w:id="32" w:name="_Toc338939052"/>
      <w:bookmarkStart w:id="33" w:name="_Toc3556925"/>
      <w:bookmarkStart w:id="34" w:name="_Toc34747175"/>
      <w:bookmarkStart w:id="35" w:name="_Toc39880489"/>
      <w:r w:rsidRPr="007055D9">
        <w:t xml:space="preserve">Design </w:t>
      </w:r>
      <w:r w:rsidR="00255787" w:rsidRPr="007055D9">
        <w:t>Principles</w:t>
      </w:r>
      <w:bookmarkEnd w:id="26"/>
      <w:bookmarkEnd w:id="27"/>
      <w:bookmarkEnd w:id="31"/>
      <w:bookmarkEnd w:id="32"/>
      <w:bookmarkEnd w:id="33"/>
      <w:bookmarkEnd w:id="34"/>
      <w:bookmarkEnd w:id="35"/>
    </w:p>
    <w:p w14:paraId="080E8BEF" w14:textId="77777777" w:rsidR="00255787" w:rsidRPr="007055D9" w:rsidRDefault="00255787" w:rsidP="005D241A">
      <w:pPr>
        <w:jc w:val="both"/>
      </w:pPr>
      <w:r w:rsidRPr="007055D9">
        <w:t xml:space="preserve">The </w:t>
      </w:r>
      <w:r w:rsidR="007A6046" w:rsidRPr="007055D9">
        <w:t xml:space="preserve">design </w:t>
      </w:r>
      <w:r w:rsidR="00F81E78" w:rsidRPr="007055D9">
        <w:t xml:space="preserve">of </w:t>
      </w:r>
      <w:r w:rsidR="00A5126C" w:rsidRPr="00A5126C">
        <w:t>χ</w:t>
      </w:r>
      <w:r w:rsidR="00622B01" w:rsidRPr="007055D9">
        <w:t xml:space="preserve">MCF </w:t>
      </w:r>
      <w:r w:rsidRPr="007055D9">
        <w:t xml:space="preserve">is </w:t>
      </w:r>
      <w:r w:rsidR="00F81E78" w:rsidRPr="007055D9">
        <w:t xml:space="preserve">guided by </w:t>
      </w:r>
      <w:r w:rsidRPr="007055D9">
        <w:t>the following principles:</w:t>
      </w:r>
    </w:p>
    <w:p w14:paraId="311B0EFD" w14:textId="77777777" w:rsidR="004B7688" w:rsidRPr="007055D9" w:rsidRDefault="00A5126C" w:rsidP="005D241A">
      <w:pPr>
        <w:pStyle w:val="Aufzhlungszeichen"/>
        <w:numPr>
          <w:ilvl w:val="0"/>
          <w:numId w:val="5"/>
        </w:numPr>
        <w:jc w:val="both"/>
      </w:pPr>
      <w:r w:rsidRPr="00A5126C">
        <w:t>χ</w:t>
      </w:r>
      <w:r w:rsidR="004B7688" w:rsidRPr="007055D9">
        <w:t xml:space="preserve">MCF should be able to </w:t>
      </w:r>
      <w:r w:rsidR="004B7688" w:rsidRPr="007055D9">
        <w:rPr>
          <w:i/>
        </w:rPr>
        <w:t>completely</w:t>
      </w:r>
      <w:r w:rsidR="004B7688" w:rsidRPr="007055D9">
        <w:t xml:space="preserve"> and </w:t>
      </w:r>
      <w:r w:rsidR="004B7688" w:rsidRPr="007055D9">
        <w:rPr>
          <w:i/>
        </w:rPr>
        <w:t>unambiguously</w:t>
      </w:r>
      <w:r w:rsidR="00B96FC6" w:rsidRPr="007055D9">
        <w:t xml:space="preserve"> describe all </w:t>
      </w:r>
      <w:r w:rsidR="007770F9" w:rsidRPr="007055D9">
        <w:t xml:space="preserve">relevant </w:t>
      </w:r>
      <w:r w:rsidR="00B96FC6" w:rsidRPr="007055D9">
        <w:t>connections/</w:t>
      </w:r>
      <w:r w:rsidR="004B7688" w:rsidRPr="007055D9">
        <w:t>joints used in the automotive industry. These include spot welds, seam welds, rivets and adhesives</w:t>
      </w:r>
      <w:r w:rsidR="00BE6B85" w:rsidRPr="007055D9">
        <w:t xml:space="preserve">, and </w:t>
      </w:r>
      <w:r w:rsidR="000C2E24" w:rsidRPr="007055D9">
        <w:t>so on</w:t>
      </w:r>
      <w:r w:rsidR="004B7688" w:rsidRPr="007055D9">
        <w:t>.</w:t>
      </w:r>
    </w:p>
    <w:p w14:paraId="761ADE77" w14:textId="77777777" w:rsidR="00F90E57" w:rsidRPr="007055D9" w:rsidRDefault="00F90E57" w:rsidP="005D241A">
      <w:pPr>
        <w:pStyle w:val="Aufzhlungszeichen"/>
        <w:numPr>
          <w:ilvl w:val="0"/>
          <w:numId w:val="5"/>
        </w:numPr>
        <w:jc w:val="both"/>
      </w:pPr>
      <w:r w:rsidRPr="007055D9">
        <w:t xml:space="preserve">It should be able to address all kind of processes, let it be in CAD, CAE and CAM, on the long run.  </w:t>
      </w:r>
    </w:p>
    <w:p w14:paraId="7FD58445" w14:textId="7FD8CB5F" w:rsidR="005D241A" w:rsidRDefault="00A5126C" w:rsidP="005D241A">
      <w:pPr>
        <w:pStyle w:val="Aufzhlungszeichen"/>
        <w:numPr>
          <w:ilvl w:val="0"/>
          <w:numId w:val="5"/>
        </w:numPr>
        <w:jc w:val="both"/>
      </w:pPr>
      <w:bookmarkStart w:id="36" w:name="_Ref373503402"/>
      <w:r w:rsidRPr="00A5126C">
        <w:t>χ</w:t>
      </w:r>
      <w:r w:rsidR="004B7688" w:rsidRPr="007055D9">
        <w:t xml:space="preserve">MCF contains </w:t>
      </w:r>
      <w:r w:rsidR="004B7688" w:rsidRPr="007055D9">
        <w:rPr>
          <w:i/>
        </w:rPr>
        <w:t>only</w:t>
      </w:r>
      <w:r w:rsidR="004B7688" w:rsidRPr="007055D9">
        <w:t xml:space="preserve"> information relevant to connections.</w:t>
      </w:r>
      <w:r w:rsidR="0040199D">
        <w:t xml:space="preserve"> </w:t>
      </w:r>
      <w:r w:rsidR="000C2E24" w:rsidRPr="007055D9">
        <w:t>Hierarchical product structure</w:t>
      </w:r>
      <w:r w:rsidR="00315878" w:rsidRPr="007055D9">
        <w:t xml:space="preserve">, assembly sequence, part variants etc. are </w:t>
      </w:r>
      <w:r w:rsidR="000C2E24" w:rsidRPr="007055D9">
        <w:rPr>
          <w:i/>
        </w:rPr>
        <w:t>not</w:t>
      </w:r>
      <w:r w:rsidR="000C2E24" w:rsidRPr="007055D9">
        <w:t xml:space="preserve"> subject of </w:t>
      </w:r>
      <w:r w:rsidRPr="00A5126C">
        <w:t>χ</w:t>
      </w:r>
      <w:r w:rsidR="000C2E24" w:rsidRPr="007055D9">
        <w:t xml:space="preserve">MCF. </w:t>
      </w:r>
      <w:r w:rsidR="00315878" w:rsidRPr="007055D9">
        <w:t xml:space="preserve">Such kind of information needs different vessels for propagation. However, </w:t>
      </w:r>
      <w:r w:rsidRPr="00A5126C">
        <w:t>χ</w:t>
      </w:r>
      <w:r w:rsidR="00315878" w:rsidRPr="007055D9">
        <w:t xml:space="preserve">MCF may </w:t>
      </w:r>
      <w:r w:rsidR="00315878" w:rsidRPr="007055D9">
        <w:rPr>
          <w:i/>
        </w:rPr>
        <w:t>refer</w:t>
      </w:r>
      <w:r w:rsidR="00315878" w:rsidRPr="007055D9">
        <w:t xml:space="preserve"> to such </w:t>
      </w:r>
      <w:r w:rsidR="00194316">
        <w:t>"</w:t>
      </w:r>
      <w:r w:rsidR="00315878" w:rsidRPr="007055D9">
        <w:t>external</w:t>
      </w:r>
      <w:r w:rsidR="00194316">
        <w:t>"</w:t>
      </w:r>
      <w:r w:rsidR="00315878" w:rsidRPr="007055D9">
        <w:t xml:space="preserve"> information, e. g. part codes.</w:t>
      </w:r>
    </w:p>
    <w:p w14:paraId="3D4053D0" w14:textId="77777777" w:rsidR="004B7688" w:rsidRPr="007055D9" w:rsidRDefault="00BB3341" w:rsidP="005D241A">
      <w:pPr>
        <w:pStyle w:val="Aufzhlungszeichen"/>
        <w:numPr>
          <w:ilvl w:val="0"/>
          <w:numId w:val="0"/>
        </w:numPr>
        <w:ind w:left="454"/>
        <w:jc w:val="both"/>
      </w:pPr>
      <w:r w:rsidRPr="007055D9">
        <w:t xml:space="preserve">This principle grants </w:t>
      </w:r>
      <w:r w:rsidR="00A5126C" w:rsidRPr="00A5126C">
        <w:t>χ</w:t>
      </w:r>
      <w:r w:rsidRPr="007055D9">
        <w:t>MCF’s flexibility for application to any kind of process variants, established at different automotive OEMs.</w:t>
      </w:r>
      <w:bookmarkEnd w:id="36"/>
      <w:r w:rsidRPr="007055D9">
        <w:t xml:space="preserve"> </w:t>
      </w:r>
    </w:p>
    <w:p w14:paraId="67DC1911" w14:textId="77777777" w:rsidR="004B7688" w:rsidRPr="007055D9" w:rsidRDefault="004B7688" w:rsidP="005D241A">
      <w:pPr>
        <w:pStyle w:val="Aufzhlungszeichen"/>
        <w:numPr>
          <w:ilvl w:val="0"/>
          <w:numId w:val="5"/>
        </w:numPr>
        <w:jc w:val="both"/>
      </w:pPr>
      <w:r w:rsidRPr="007055D9">
        <w:t xml:space="preserve">The format </w:t>
      </w:r>
      <w:r w:rsidR="00315878" w:rsidRPr="007055D9">
        <w:t xml:space="preserve">has to be </w:t>
      </w:r>
      <w:r w:rsidRPr="007055D9">
        <w:t xml:space="preserve">flexible and easy to extend to any future joint </w:t>
      </w:r>
      <w:r w:rsidR="00B96FC6" w:rsidRPr="007055D9">
        <w:t>types</w:t>
      </w:r>
      <w:r w:rsidRPr="007055D9">
        <w:t xml:space="preserve"> and applications.</w:t>
      </w:r>
    </w:p>
    <w:p w14:paraId="01BA9E76" w14:textId="77777777" w:rsidR="004B7688" w:rsidRPr="007055D9" w:rsidRDefault="00A5126C" w:rsidP="005D241A">
      <w:pPr>
        <w:pStyle w:val="Aufzhlungszeichen"/>
        <w:numPr>
          <w:ilvl w:val="0"/>
          <w:numId w:val="5"/>
        </w:numPr>
        <w:jc w:val="both"/>
      </w:pPr>
      <w:r w:rsidRPr="00A5126C">
        <w:t>χ</w:t>
      </w:r>
      <w:r w:rsidR="004B7688" w:rsidRPr="007055D9">
        <w:t>MCF is built up</w:t>
      </w:r>
      <w:r w:rsidR="007770F9" w:rsidRPr="007055D9">
        <w:t>on</w:t>
      </w:r>
      <w:r w:rsidR="004B7688" w:rsidRPr="007055D9">
        <w:t xml:space="preserve"> the industry standard XML.</w:t>
      </w:r>
    </w:p>
    <w:p w14:paraId="6F5DBCF4" w14:textId="77777777" w:rsidR="004B7688" w:rsidRPr="007055D9" w:rsidRDefault="004B7688" w:rsidP="005D241A">
      <w:pPr>
        <w:pStyle w:val="Aufzhlungszeichen"/>
        <w:numPr>
          <w:ilvl w:val="0"/>
          <w:numId w:val="5"/>
        </w:numPr>
        <w:jc w:val="both"/>
      </w:pPr>
      <w:r w:rsidRPr="007055D9">
        <w:t>Connection data are unique.</w:t>
      </w:r>
    </w:p>
    <w:p w14:paraId="7A26BD4C" w14:textId="77777777" w:rsidR="00D011CC" w:rsidRPr="007055D9" w:rsidRDefault="004B7688" w:rsidP="005D241A">
      <w:pPr>
        <w:pStyle w:val="Aufzhlungszeichen"/>
        <w:numPr>
          <w:ilvl w:val="0"/>
          <w:numId w:val="5"/>
        </w:numPr>
        <w:jc w:val="both"/>
      </w:pPr>
      <w:r w:rsidRPr="007055D9">
        <w:t xml:space="preserve">The content of </w:t>
      </w:r>
      <w:r w:rsidR="00A5126C" w:rsidRPr="00A5126C">
        <w:t>χ</w:t>
      </w:r>
      <w:r w:rsidRPr="007055D9">
        <w:t xml:space="preserve">MCF </w:t>
      </w:r>
      <w:r w:rsidR="00F90E57" w:rsidRPr="007055D9">
        <w:t>may be in</w:t>
      </w:r>
      <w:r w:rsidRPr="007055D9">
        <w:t>complete</w:t>
      </w:r>
      <w:r w:rsidR="00F90E57" w:rsidRPr="007055D9">
        <w:t xml:space="preserve"> to a certain extend</w:t>
      </w:r>
      <w:r w:rsidRPr="007055D9">
        <w:t xml:space="preserve">. </w:t>
      </w:r>
      <w:r w:rsidR="00C32EBA" w:rsidRPr="007055D9">
        <w:t>This addresses the fact that new data is created and needs to be stored throughout the course of CAx processes</w:t>
      </w:r>
      <w:r w:rsidR="000F156A" w:rsidRPr="007055D9">
        <w:t>, without changing its vessel</w:t>
      </w:r>
      <w:r w:rsidR="00C32EBA" w:rsidRPr="007055D9">
        <w:t xml:space="preserve">. </w:t>
      </w:r>
    </w:p>
    <w:p w14:paraId="3B3909AA" w14:textId="77777777" w:rsidR="00C32EBA" w:rsidRPr="007055D9" w:rsidRDefault="00A5126C" w:rsidP="005D241A">
      <w:pPr>
        <w:pStyle w:val="Aufzhlungszeichen"/>
        <w:numPr>
          <w:ilvl w:val="0"/>
          <w:numId w:val="5"/>
        </w:numPr>
        <w:jc w:val="both"/>
      </w:pPr>
      <w:r w:rsidRPr="00A5126C">
        <w:t>χ</w:t>
      </w:r>
      <w:r w:rsidR="004B7688" w:rsidRPr="007055D9">
        <w:t xml:space="preserve">MCF follows the max-min principle: </w:t>
      </w:r>
      <w:r w:rsidR="007770F9" w:rsidRPr="007055D9">
        <w:t>I</w:t>
      </w:r>
      <w:r w:rsidR="004B7688" w:rsidRPr="007055D9">
        <w:t>t contains information as much as necessary, at the same time, as little as possible.</w:t>
      </w:r>
      <w:r w:rsidR="00C32EBA" w:rsidRPr="007055D9">
        <w:t xml:space="preserve"> </w:t>
      </w:r>
    </w:p>
    <w:p w14:paraId="16349EBE" w14:textId="77777777" w:rsidR="000F156A" w:rsidRPr="007055D9" w:rsidRDefault="000F156A" w:rsidP="005D241A">
      <w:pPr>
        <w:pStyle w:val="Aufzhlungszeichen"/>
        <w:numPr>
          <w:ilvl w:val="0"/>
          <w:numId w:val="5"/>
        </w:numPr>
        <w:jc w:val="both"/>
      </w:pPr>
      <w:r w:rsidRPr="007055D9">
        <w:t xml:space="preserve">At any certain stage of any involved process, connectors can be reconstructed from </w:t>
      </w:r>
      <w:r w:rsidR="00A5126C" w:rsidRPr="00A5126C">
        <w:t>χ</w:t>
      </w:r>
      <w:r w:rsidRPr="007055D9">
        <w:t xml:space="preserve">MCF without loss of data or ambiguities. </w:t>
      </w:r>
    </w:p>
    <w:p w14:paraId="7BBAACA5" w14:textId="77777777" w:rsidR="004B7688" w:rsidRPr="007055D9" w:rsidRDefault="00C32EBA" w:rsidP="005D241A">
      <w:pPr>
        <w:pStyle w:val="Aufzhlungszeichen"/>
        <w:numPr>
          <w:ilvl w:val="0"/>
          <w:numId w:val="5"/>
        </w:numPr>
        <w:jc w:val="both"/>
      </w:pPr>
      <w:r w:rsidRPr="007055D9">
        <w:t>The format description is kept compact. Elements are reused, whenever possible.</w:t>
      </w:r>
    </w:p>
    <w:p w14:paraId="437E3D0A" w14:textId="651C556E" w:rsidR="000F156A" w:rsidRPr="007055D9" w:rsidRDefault="000F156A" w:rsidP="005D241A">
      <w:pPr>
        <w:pStyle w:val="Aufzhlungszeichen"/>
        <w:numPr>
          <w:ilvl w:val="0"/>
          <w:numId w:val="5"/>
        </w:numPr>
        <w:jc w:val="both"/>
      </w:pPr>
      <w:r w:rsidRPr="007055D9">
        <w:t xml:space="preserve">Application specific data can be stored in </w:t>
      </w:r>
      <w:r w:rsidR="00A5126C" w:rsidRPr="00A5126C">
        <w:t>χ</w:t>
      </w:r>
      <w:r w:rsidRPr="007055D9">
        <w:t xml:space="preserve">MCF even without standardization: </w:t>
      </w:r>
      <w:r w:rsidR="00A5126C" w:rsidRPr="00A5126C">
        <w:t>χ</w:t>
      </w:r>
      <w:r w:rsidRPr="007055D9">
        <w:t xml:space="preserve">MCF offers corresponding </w:t>
      </w:r>
      <w:r w:rsidR="00194316">
        <w:t>"</w:t>
      </w:r>
      <w:r w:rsidRPr="007055D9">
        <w:t>empty</w:t>
      </w:r>
      <w:r w:rsidR="00194316">
        <w:t>"</w:t>
      </w:r>
      <w:r w:rsidRPr="007055D9">
        <w:t xml:space="preserve"> containers which can be assigned to any certain connector or to the complete collection / file. </w:t>
      </w:r>
    </w:p>
    <w:p w14:paraId="5CF86F4A" w14:textId="77777777" w:rsidR="000F156A" w:rsidRPr="007055D9" w:rsidRDefault="000F156A" w:rsidP="005D241A">
      <w:pPr>
        <w:pStyle w:val="Aufzhlungszeichen"/>
        <w:numPr>
          <w:ilvl w:val="0"/>
          <w:numId w:val="5"/>
        </w:numPr>
        <w:jc w:val="both"/>
      </w:pPr>
      <w:r w:rsidRPr="007055D9">
        <w:t xml:space="preserve">Due to its simplicity and extensibility, </w:t>
      </w:r>
      <w:r w:rsidR="00A5126C" w:rsidRPr="00A5126C">
        <w:t>χ</w:t>
      </w:r>
      <w:r w:rsidRPr="007055D9">
        <w:t xml:space="preserve">MCF forms a good candidate for long-term archiving connector information. </w:t>
      </w:r>
    </w:p>
    <w:p w14:paraId="41D24EBD" w14:textId="77777777" w:rsidR="00A765F4" w:rsidRPr="007055D9" w:rsidRDefault="00B96FC6" w:rsidP="00F270BE">
      <w:pPr>
        <w:jc w:val="both"/>
      </w:pPr>
      <w:bookmarkStart w:id="37" w:name="_Toc288196435"/>
      <w:bookmarkStart w:id="38" w:name="_Toc288200733"/>
      <w:r w:rsidRPr="007055D9">
        <w:lastRenderedPageBreak/>
        <w:t>Using XML deserves some comments. XML is by itself an industry standard and human readable.</w:t>
      </w:r>
      <w:r w:rsidR="00C70E3E" w:rsidRPr="007055D9">
        <w:t xml:space="preserve"> </w:t>
      </w:r>
      <w:r w:rsidRPr="007055D9">
        <w:t xml:space="preserve">XML </w:t>
      </w:r>
      <w:r w:rsidR="00A765F4" w:rsidRPr="007055D9">
        <w:t xml:space="preserve">allows for </w:t>
      </w:r>
      <w:r w:rsidR="00D7095B" w:rsidRPr="007055D9">
        <w:t>contents</w:t>
      </w:r>
      <w:r w:rsidR="00A765F4" w:rsidRPr="007055D9">
        <w:t xml:space="preserve"> getting certain structure which is the precondition to </w:t>
      </w:r>
      <w:r w:rsidR="00BE6B85" w:rsidRPr="007055D9">
        <w:t xml:space="preserve">easily </w:t>
      </w:r>
      <w:r w:rsidR="00A765F4" w:rsidRPr="007055D9">
        <w:t xml:space="preserve">map the topology of </w:t>
      </w:r>
      <w:r w:rsidR="00F03FE1" w:rsidRPr="007055D9">
        <w:t xml:space="preserve">connectivity of </w:t>
      </w:r>
      <w:r w:rsidR="00A765F4" w:rsidRPr="007055D9">
        <w:t>complex structures like automobiles.</w:t>
      </w:r>
    </w:p>
    <w:p w14:paraId="3C236EDE" w14:textId="77777777" w:rsidR="00BB36E7" w:rsidRPr="007055D9" w:rsidRDefault="00D7095B" w:rsidP="005207BB">
      <w:pPr>
        <w:pStyle w:val="berschrift2"/>
        <w:ind w:left="578" w:hanging="578"/>
      </w:pPr>
      <w:bookmarkStart w:id="39" w:name="_Ref338930849"/>
      <w:bookmarkStart w:id="40" w:name="_Toc338938873"/>
      <w:bookmarkStart w:id="41" w:name="_Toc338939053"/>
      <w:bookmarkStart w:id="42" w:name="_Toc3556926"/>
      <w:bookmarkStart w:id="43" w:name="_Toc34747176"/>
      <w:bookmarkStart w:id="44" w:name="_Toc39880490"/>
      <w:r w:rsidRPr="007055D9">
        <w:t>Idealization</w:t>
      </w:r>
      <w:r w:rsidR="00A765F4" w:rsidRPr="007055D9">
        <w:t xml:space="preserve"> of </w:t>
      </w:r>
      <w:bookmarkEnd w:id="39"/>
      <w:bookmarkEnd w:id="40"/>
      <w:bookmarkEnd w:id="41"/>
      <w:r w:rsidR="00073568" w:rsidRPr="007055D9">
        <w:t>Joints</w:t>
      </w:r>
      <w:bookmarkEnd w:id="42"/>
      <w:bookmarkEnd w:id="43"/>
      <w:bookmarkEnd w:id="44"/>
      <w:r w:rsidR="00073568" w:rsidRPr="007055D9">
        <w:t xml:space="preserve"> </w:t>
      </w:r>
    </w:p>
    <w:p w14:paraId="36611C0E" w14:textId="77777777" w:rsidR="003E42E5" w:rsidRPr="007055D9" w:rsidRDefault="007770F9" w:rsidP="00F270BE">
      <w:pPr>
        <w:jc w:val="both"/>
      </w:pPr>
      <w:r w:rsidRPr="007055D9">
        <w:t xml:space="preserve">Different </w:t>
      </w:r>
      <w:r w:rsidR="00292A63" w:rsidRPr="007055D9">
        <w:t xml:space="preserve">joints </w:t>
      </w:r>
      <w:r w:rsidR="00F243C1" w:rsidRPr="007055D9">
        <w:t>possess different characteristics</w:t>
      </w:r>
      <w:r w:rsidR="0021111F" w:rsidRPr="007055D9">
        <w:t xml:space="preserve">. </w:t>
      </w:r>
      <w:r w:rsidR="00F243C1" w:rsidRPr="007055D9">
        <w:t xml:space="preserve">They may differ from each other by their geometrical shapes, mechanical properties like strengths for different loadings, manufacturing processes etc. </w:t>
      </w:r>
    </w:p>
    <w:p w14:paraId="467E2405" w14:textId="77777777" w:rsidR="00410B31" w:rsidRPr="007055D9" w:rsidRDefault="00410B31" w:rsidP="00F270BE">
      <w:pPr>
        <w:jc w:val="both"/>
      </w:pPr>
      <w:r w:rsidRPr="007055D9">
        <w:t xml:space="preserve">To </w:t>
      </w:r>
      <w:r w:rsidR="000C6241" w:rsidRPr="007055D9">
        <w:t xml:space="preserve">allow </w:t>
      </w:r>
      <w:r w:rsidRPr="007055D9">
        <w:t xml:space="preserve">an efficient description of joints, some simplifications and idealizations are necessary. The way chosen by </w:t>
      </w:r>
      <w:r w:rsidR="00A5126C" w:rsidRPr="00A5126C">
        <w:t>χ</w:t>
      </w:r>
      <w:r w:rsidRPr="007055D9">
        <w:t xml:space="preserve">MCF is to </w:t>
      </w:r>
      <w:r w:rsidR="007770F9" w:rsidRPr="007055D9">
        <w:t xml:space="preserve">classify </w:t>
      </w:r>
      <w:r w:rsidRPr="007055D9">
        <w:t xml:space="preserve">joints by their </w:t>
      </w:r>
      <w:r w:rsidR="00E869E6" w:rsidRPr="007055D9">
        <w:t xml:space="preserve">most basic and mandatory attribute, </w:t>
      </w:r>
      <w:r w:rsidR="00292A63" w:rsidRPr="007055D9">
        <w:t xml:space="preserve">namely </w:t>
      </w:r>
      <w:r w:rsidR="00E869E6" w:rsidRPr="007055D9">
        <w:t xml:space="preserve">its </w:t>
      </w:r>
      <w:r w:rsidRPr="007055D9">
        <w:t xml:space="preserve">geometrical </w:t>
      </w:r>
      <w:r w:rsidR="00D21B54" w:rsidRPr="007055D9">
        <w:t>dimensions</w:t>
      </w:r>
      <w:r w:rsidRPr="007055D9">
        <w:t xml:space="preserve">. </w:t>
      </w:r>
      <w:r w:rsidR="00E869E6" w:rsidRPr="007055D9">
        <w:t>Thus, t</w:t>
      </w:r>
      <w:r w:rsidRPr="007055D9">
        <w:t xml:space="preserve">here are 0-, 1- and 2-dimensional joints in </w:t>
      </w:r>
      <w:r w:rsidR="00A5126C" w:rsidRPr="00A5126C">
        <w:t>χ</w:t>
      </w:r>
      <w:r w:rsidRPr="007055D9">
        <w:t>MCF.</w:t>
      </w:r>
    </w:p>
    <w:p w14:paraId="7038B2F9" w14:textId="77777777" w:rsidR="00F243C1" w:rsidRPr="007055D9" w:rsidRDefault="00A40700" w:rsidP="0021111F">
      <w:r>
        <w:rPr>
          <w:noProof/>
          <w:lang w:eastAsia="en-US"/>
        </w:rPr>
        <w:drawing>
          <wp:anchor distT="0" distB="0" distL="114300" distR="114300" simplePos="0" relativeHeight="251617280" behindDoc="1" locked="0" layoutInCell="1" allowOverlap="1" wp14:anchorId="78269624" wp14:editId="62EC2338">
            <wp:simplePos x="0" y="0"/>
            <wp:positionH relativeFrom="column">
              <wp:posOffset>1459230</wp:posOffset>
            </wp:positionH>
            <wp:positionV relativeFrom="paragraph">
              <wp:posOffset>63500</wp:posOffset>
            </wp:positionV>
            <wp:extent cx="2671445" cy="949960"/>
            <wp:effectExtent l="0" t="0" r="0" b="2540"/>
            <wp:wrapTight wrapText="bothSides">
              <wp:wrapPolygon edited="0">
                <wp:start x="0" y="0"/>
                <wp:lineTo x="0" y="21225"/>
                <wp:lineTo x="21410" y="21225"/>
                <wp:lineTo x="21410" y="0"/>
                <wp:lineTo x="0" y="0"/>
              </wp:wrapPolygon>
            </wp:wrapTight>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A36EE85" w14:textId="77777777" w:rsidR="00F243C1" w:rsidRPr="007055D9" w:rsidRDefault="00F243C1" w:rsidP="0021111F"/>
    <w:p w14:paraId="38694C18" w14:textId="77777777" w:rsidR="00F243C1" w:rsidRPr="007055D9" w:rsidRDefault="00F243C1" w:rsidP="0021111F"/>
    <w:p w14:paraId="3A98FE26" w14:textId="77777777" w:rsidR="00F243C1" w:rsidRPr="007055D9" w:rsidRDefault="00F243C1" w:rsidP="0021111F"/>
    <w:p w14:paraId="1A5AD1F2" w14:textId="77777777" w:rsidR="00F920C6" w:rsidRDefault="00F920C6" w:rsidP="0021111F"/>
    <w:p w14:paraId="2934F819" w14:textId="71125670" w:rsidR="00F243C1" w:rsidRPr="007055D9" w:rsidRDefault="00406B64" w:rsidP="00406B64">
      <w:pPr>
        <w:pStyle w:val="Beschriftung"/>
      </w:pPr>
      <w:bookmarkStart w:id="45" w:name="_Ref428531162"/>
      <w:bookmarkStart w:id="46" w:name="_Toc3557081"/>
      <w:bookmarkStart w:id="47" w:name="_Toc34747331"/>
      <w:bookmarkStart w:id="48" w:name="_Toc39880648"/>
      <w:r>
        <w:t xml:space="preserve">Figure </w:t>
      </w:r>
      <w:r>
        <w:fldChar w:fldCharType="begin"/>
      </w:r>
      <w:r>
        <w:instrText xml:space="preserve"> SEQ Figure \* ARABIC </w:instrText>
      </w:r>
      <w:r>
        <w:fldChar w:fldCharType="separate"/>
      </w:r>
      <w:r w:rsidR="00A2710C">
        <w:rPr>
          <w:noProof/>
        </w:rPr>
        <w:t>1</w:t>
      </w:r>
      <w:r>
        <w:fldChar w:fldCharType="end"/>
      </w:r>
      <w:bookmarkEnd w:id="45"/>
      <w:r w:rsidR="00F920C6">
        <w:t>: Seam weld as 1</w:t>
      </w:r>
      <w:r w:rsidR="00F920C6">
        <w:noBreakHyphen/>
        <w:t>dimensional joint</w:t>
      </w:r>
      <w:bookmarkEnd w:id="46"/>
      <w:bookmarkEnd w:id="47"/>
      <w:bookmarkEnd w:id="48"/>
    </w:p>
    <w:p w14:paraId="701E9FFC" w14:textId="77777777" w:rsidR="00A76B2D" w:rsidRPr="007055D9" w:rsidRDefault="002439C0" w:rsidP="00F270BE">
      <w:pPr>
        <w:jc w:val="both"/>
      </w:pPr>
      <w:r w:rsidRPr="007055D9">
        <w:t>A</w:t>
      </w:r>
      <w:r w:rsidR="00A76B2D" w:rsidRPr="007055D9">
        <w:t xml:space="preserve"> spot weld is treated as a 0-dimensional joint in </w:t>
      </w:r>
      <w:r w:rsidR="00A5126C" w:rsidRPr="00A5126C">
        <w:t>χ</w:t>
      </w:r>
      <w:r w:rsidR="00A76B2D" w:rsidRPr="007055D9">
        <w:t xml:space="preserve">MCF. </w:t>
      </w:r>
      <w:r w:rsidR="0007487B" w:rsidRPr="007055D9">
        <w:t>In this way, a</w:t>
      </w:r>
      <w:r w:rsidR="00F20045" w:rsidRPr="007055D9">
        <w:t xml:space="preserve"> </w:t>
      </w:r>
      <w:r w:rsidR="00A76B2D" w:rsidRPr="007055D9">
        <w:t>(</w:t>
      </w:r>
      <w:r w:rsidR="00F20045" w:rsidRPr="007055D9">
        <w:t>a</w:t>
      </w:r>
      <w:r w:rsidR="00A76B2D" w:rsidRPr="007055D9">
        <w:t>n</w:t>
      </w:r>
      <w:r w:rsidR="00F20045" w:rsidRPr="007055D9">
        <w:t xml:space="preserve"> </w:t>
      </w:r>
      <w:r w:rsidR="00A76B2D" w:rsidRPr="007055D9">
        <w:t>ideal</w:t>
      </w:r>
      <w:r w:rsidR="006172D0" w:rsidRPr="007055D9">
        <w:t>ized</w:t>
      </w:r>
      <w:r w:rsidR="00A76B2D" w:rsidRPr="007055D9">
        <w:t xml:space="preserve">) spot weld is </w:t>
      </w:r>
      <w:r w:rsidR="0007487B" w:rsidRPr="007055D9">
        <w:t xml:space="preserve">geometrically </w:t>
      </w:r>
      <w:r w:rsidR="00A76B2D" w:rsidRPr="007055D9">
        <w:t xml:space="preserve">described by its coordinate vector </w:t>
      </w:r>
      <w:r w:rsidR="00A76B2D" w:rsidRPr="007055D9">
        <w:rPr>
          <w:b/>
          <w:i/>
        </w:rPr>
        <w:t>x</w:t>
      </w:r>
      <w:r w:rsidR="00A76B2D" w:rsidRPr="007055D9">
        <w:t xml:space="preserve"> and </w:t>
      </w:r>
      <w:r w:rsidR="0007487B" w:rsidRPr="007055D9">
        <w:t xml:space="preserve">its diameter </w:t>
      </w:r>
      <w:r w:rsidR="0007487B" w:rsidRPr="007055D9">
        <w:rPr>
          <w:i/>
        </w:rPr>
        <w:t>d</w:t>
      </w:r>
      <w:r w:rsidR="0007487B" w:rsidRPr="007055D9">
        <w:t xml:space="preserve"> as </w:t>
      </w:r>
      <w:r w:rsidR="002034BD" w:rsidRPr="007055D9">
        <w:t>a</w:t>
      </w:r>
      <w:r w:rsidR="0049439F" w:rsidRPr="007055D9">
        <w:t>n</w:t>
      </w:r>
      <w:r w:rsidR="0007487B" w:rsidRPr="007055D9">
        <w:t xml:space="preserve"> </w:t>
      </w:r>
      <w:r w:rsidR="006172D0" w:rsidRPr="007055D9">
        <w:t xml:space="preserve">additional </w:t>
      </w:r>
      <w:r w:rsidR="00D7095B" w:rsidRPr="007055D9">
        <w:t>attribute</w:t>
      </w:r>
      <w:r w:rsidR="0007487B" w:rsidRPr="007055D9">
        <w:t>. Besides spot weld</w:t>
      </w:r>
      <w:r w:rsidR="00E869E6" w:rsidRPr="007055D9">
        <w:t>s,</w:t>
      </w:r>
      <w:r w:rsidR="0007487B" w:rsidRPr="007055D9">
        <w:t xml:space="preserve"> there are more joints which can be treated as 0-dimensional.</w:t>
      </w:r>
    </w:p>
    <w:p w14:paraId="61EC7CA2" w14:textId="77777777" w:rsidR="000C6241" w:rsidRPr="007055D9" w:rsidRDefault="0007487B" w:rsidP="00F270BE">
      <w:pPr>
        <w:jc w:val="both"/>
      </w:pPr>
      <w:r w:rsidRPr="007055D9">
        <w:t>A seam weld is a representative of 1-dimensional joints, see</w:t>
      </w:r>
      <w:r w:rsidR="0028064E" w:rsidRPr="007055D9">
        <w:t xml:space="preserve"> </w:t>
      </w:r>
      <w:r w:rsidR="00F920C6" w:rsidRPr="00404CFC">
        <w:t xml:space="preserve">Figure </w:t>
      </w:r>
      <w:r w:rsidR="00404CFC">
        <w:t>above</w:t>
      </w:r>
      <w:r w:rsidRPr="007055D9">
        <w:t xml:space="preserve">. It is </w:t>
      </w:r>
      <w:r w:rsidR="002F1357" w:rsidRPr="007055D9">
        <w:t xml:space="preserve">characterized by a curve describing its spatial course and additional parameters </w:t>
      </w:r>
      <w:r w:rsidR="00760AA8" w:rsidRPr="007055D9">
        <w:t xml:space="preserve">(attributes) </w:t>
      </w:r>
      <w:r w:rsidR="002F1357" w:rsidRPr="007055D9">
        <w:t xml:space="preserve">determining its sectional shape perpendicular </w:t>
      </w:r>
      <w:r w:rsidR="004C0C07" w:rsidRPr="007055D9">
        <w:t>to the curve</w:t>
      </w:r>
      <w:r w:rsidR="00E869E6" w:rsidRPr="007055D9">
        <w:t>.</w:t>
      </w:r>
      <w:r w:rsidR="004C0C07" w:rsidRPr="007055D9">
        <w:t xml:space="preserve"> </w:t>
      </w:r>
      <w:r w:rsidR="00E869E6" w:rsidRPr="007055D9">
        <w:t>D</w:t>
      </w:r>
      <w:r w:rsidR="004C0C07" w:rsidRPr="007055D9">
        <w:t xml:space="preserve">etails </w:t>
      </w:r>
      <w:r w:rsidR="00E869E6" w:rsidRPr="007055D9">
        <w:t xml:space="preserve">are referred to </w:t>
      </w:r>
      <w:r w:rsidR="004C0C07" w:rsidRPr="007055D9">
        <w:t xml:space="preserve">later chapters. </w:t>
      </w:r>
    </w:p>
    <w:p w14:paraId="487636E1" w14:textId="77777777" w:rsidR="004C0C07" w:rsidRPr="007055D9" w:rsidRDefault="009D4889" w:rsidP="00F270BE">
      <w:pPr>
        <w:jc w:val="both"/>
      </w:pPr>
      <w:r w:rsidRPr="007055D9">
        <w:t>Similarly</w:t>
      </w:r>
      <w:r w:rsidR="00E869E6" w:rsidRPr="007055D9">
        <w:t>,</w:t>
      </w:r>
      <w:r w:rsidRPr="007055D9">
        <w:t xml:space="preserve"> adhesive joints are </w:t>
      </w:r>
      <w:r w:rsidR="003A1D0E" w:rsidRPr="007055D9">
        <w:t>idealized as 2-dimensional</w:t>
      </w:r>
      <w:r w:rsidR="00E869E6" w:rsidRPr="007055D9">
        <w:t xml:space="preserve"> surface</w:t>
      </w:r>
      <w:r w:rsidR="00574155" w:rsidRPr="007055D9">
        <w:t>s</w:t>
      </w:r>
      <w:r w:rsidR="00E869E6" w:rsidRPr="007055D9">
        <w:t>.</w:t>
      </w:r>
      <w:r w:rsidRPr="007055D9">
        <w:t xml:space="preserve"> </w:t>
      </w:r>
      <w:r w:rsidR="00E869E6" w:rsidRPr="007055D9">
        <w:t xml:space="preserve">Details are </w:t>
      </w:r>
      <w:r w:rsidRPr="007055D9">
        <w:t>subject</w:t>
      </w:r>
      <w:r w:rsidR="00E869E6" w:rsidRPr="007055D9">
        <w:t>s</w:t>
      </w:r>
      <w:r w:rsidRPr="007055D9">
        <w:t xml:space="preserve"> of future extension</w:t>
      </w:r>
      <w:r w:rsidR="00E869E6" w:rsidRPr="007055D9">
        <w:t>s</w:t>
      </w:r>
      <w:r w:rsidRPr="007055D9">
        <w:t>.</w:t>
      </w:r>
    </w:p>
    <w:p w14:paraId="7A244262" w14:textId="77777777" w:rsidR="002439C0" w:rsidRPr="007055D9" w:rsidRDefault="002439C0" w:rsidP="005207BB">
      <w:pPr>
        <w:pStyle w:val="berschrift2"/>
        <w:ind w:left="578" w:hanging="578"/>
      </w:pPr>
      <w:bookmarkStart w:id="49" w:name="_Toc338938874"/>
      <w:bookmarkStart w:id="50" w:name="_Toc338939054"/>
      <w:bookmarkStart w:id="51" w:name="_Toc3556927"/>
      <w:bookmarkStart w:id="52" w:name="_Toc34747177"/>
      <w:bookmarkStart w:id="53" w:name="_Toc39880491"/>
      <w:r w:rsidRPr="007055D9">
        <w:t xml:space="preserve">Reconstruction of </w:t>
      </w:r>
      <w:r w:rsidR="000C6241" w:rsidRPr="007055D9">
        <w:t xml:space="preserve">Joints </w:t>
      </w:r>
      <w:r w:rsidRPr="007055D9">
        <w:t xml:space="preserve">from </w:t>
      </w:r>
      <w:r w:rsidR="00A5126C" w:rsidRPr="00A5126C">
        <w:t>χ</w:t>
      </w:r>
      <w:r w:rsidRPr="007055D9">
        <w:t>MCF</w:t>
      </w:r>
      <w:bookmarkEnd w:id="49"/>
      <w:bookmarkEnd w:id="50"/>
      <w:bookmarkEnd w:id="51"/>
      <w:bookmarkEnd w:id="52"/>
      <w:bookmarkEnd w:id="53"/>
      <w:r w:rsidRPr="007055D9">
        <w:t xml:space="preserve"> </w:t>
      </w:r>
    </w:p>
    <w:p w14:paraId="5C1391FA" w14:textId="77777777" w:rsidR="00D548DD" w:rsidRPr="007055D9" w:rsidRDefault="00D548DD" w:rsidP="00F270BE">
      <w:pPr>
        <w:jc w:val="both"/>
      </w:pPr>
      <w:r w:rsidRPr="007055D9">
        <w:t xml:space="preserve">An important topic worthwhile to mention is the </w:t>
      </w:r>
      <w:r w:rsidRPr="007055D9">
        <w:rPr>
          <w:i/>
        </w:rPr>
        <w:t>reconstruction</w:t>
      </w:r>
      <w:r w:rsidRPr="007055D9">
        <w:t xml:space="preserve"> of the joints. It is crucial that it is possible to reconstruct the corresponding joint </w:t>
      </w:r>
      <w:r w:rsidR="00B71CD4" w:rsidRPr="007055D9">
        <w:t xml:space="preserve">in its idealized form </w:t>
      </w:r>
      <w:r w:rsidRPr="007055D9">
        <w:t xml:space="preserve">uniquely </w:t>
      </w:r>
      <w:r w:rsidR="00B71CD4" w:rsidRPr="007055D9">
        <w:t>by means of the</w:t>
      </w:r>
      <w:r w:rsidRPr="007055D9">
        <w:t xml:space="preserve"> introduced parameters and attributes</w:t>
      </w:r>
      <w:r w:rsidR="00B71CD4" w:rsidRPr="007055D9">
        <w:t>.</w:t>
      </w:r>
      <w:r w:rsidRPr="007055D9">
        <w:t xml:space="preserve"> </w:t>
      </w:r>
      <w:r w:rsidR="003B6915" w:rsidRPr="007055D9">
        <w:t xml:space="preserve">In case of spot weld, a unique reconstruction is possible by the coordinate vector </w:t>
      </w:r>
      <w:r w:rsidR="003B6915" w:rsidRPr="007055D9">
        <w:rPr>
          <w:b/>
        </w:rPr>
        <w:t>x</w:t>
      </w:r>
      <w:r w:rsidR="003B6915" w:rsidRPr="007055D9">
        <w:t xml:space="preserve"> and the diameter d, plus the sheet thicknesses which by </w:t>
      </w:r>
      <w:r w:rsidR="006C4DF3" w:rsidRPr="007055D9">
        <w:t>them</w:t>
      </w:r>
      <w:r w:rsidR="00F67DF9" w:rsidRPr="007055D9">
        <w:t>s</w:t>
      </w:r>
      <w:r w:rsidR="003B6915" w:rsidRPr="007055D9">
        <w:t>el</w:t>
      </w:r>
      <w:r w:rsidR="006C4DF3" w:rsidRPr="007055D9">
        <w:t>ves</w:t>
      </w:r>
      <w:r w:rsidR="003B6915" w:rsidRPr="007055D9">
        <w:t xml:space="preserve"> </w:t>
      </w:r>
      <w:r w:rsidR="006C4DF3" w:rsidRPr="007055D9">
        <w:t xml:space="preserve">are </w:t>
      </w:r>
      <w:r w:rsidR="003B6915" w:rsidRPr="007055D9">
        <w:t>no</w:t>
      </w:r>
      <w:r w:rsidR="00E869E6" w:rsidRPr="007055D9">
        <w:t>t</w:t>
      </w:r>
      <w:r w:rsidR="003B6915" w:rsidRPr="007055D9">
        <w:t xml:space="preserve"> </w:t>
      </w:r>
      <w:r w:rsidR="00E869E6" w:rsidRPr="007055D9">
        <w:t xml:space="preserve">a </w:t>
      </w:r>
      <w:r w:rsidR="00F67DF9" w:rsidRPr="007055D9">
        <w:t xml:space="preserve">constituent of </w:t>
      </w:r>
      <w:r w:rsidR="00A5126C" w:rsidRPr="00A5126C">
        <w:t>χ</w:t>
      </w:r>
      <w:r w:rsidR="00F67DF9" w:rsidRPr="007055D9">
        <w:t>MCF</w:t>
      </w:r>
      <w:r w:rsidR="003A1291" w:rsidRPr="007055D9">
        <w:t xml:space="preserve"> (re</w:t>
      </w:r>
      <w:r w:rsidR="009602AE" w:rsidRPr="007055D9">
        <w:t>call</w:t>
      </w:r>
      <w:r w:rsidR="003A1291" w:rsidRPr="007055D9">
        <w:t xml:space="preserve"> </w:t>
      </w:r>
      <w:r w:rsidR="00A5126C" w:rsidRPr="00A5126C">
        <w:t>χ</w:t>
      </w:r>
      <w:r w:rsidR="003A1291" w:rsidRPr="007055D9">
        <w:t>MCF contains only information relevant to joints)</w:t>
      </w:r>
      <w:r w:rsidR="00E869E6" w:rsidRPr="007055D9">
        <w:t>, but of the corresponding CAD or CAE model</w:t>
      </w:r>
      <w:r w:rsidR="00F67DF9" w:rsidRPr="007055D9">
        <w:t>.</w:t>
      </w:r>
    </w:p>
    <w:p w14:paraId="75D3FEB5" w14:textId="77777777" w:rsidR="0021111F" w:rsidRPr="007055D9" w:rsidRDefault="00A765F4" w:rsidP="00860E71">
      <w:pPr>
        <w:pStyle w:val="berschrift2"/>
      </w:pPr>
      <w:bookmarkStart w:id="54" w:name="_Toc338938875"/>
      <w:bookmarkStart w:id="55" w:name="_Toc338939055"/>
      <w:bookmarkStart w:id="56" w:name="_Ref371678646"/>
      <w:bookmarkStart w:id="57" w:name="_Toc3556928"/>
      <w:bookmarkStart w:id="58" w:name="_Toc34747178"/>
      <w:bookmarkStart w:id="59" w:name="_Toc39880492"/>
      <w:r w:rsidRPr="007055D9">
        <w:t xml:space="preserve">Description of </w:t>
      </w:r>
      <w:bookmarkEnd w:id="54"/>
      <w:bookmarkEnd w:id="55"/>
      <w:bookmarkEnd w:id="56"/>
      <w:r w:rsidR="000C6241" w:rsidRPr="007055D9">
        <w:t>Topology</w:t>
      </w:r>
      <w:bookmarkEnd w:id="57"/>
      <w:bookmarkEnd w:id="58"/>
      <w:bookmarkEnd w:id="59"/>
    </w:p>
    <w:p w14:paraId="53C451BC" w14:textId="7430F745" w:rsidR="005C4BA5" w:rsidRDefault="00486C72" w:rsidP="005C4BA5">
      <w:pPr>
        <w:jc w:val="both"/>
      </w:pPr>
      <w:r w:rsidRPr="007055D9">
        <w:t>As mentioned before</w:t>
      </w:r>
      <w:r w:rsidR="00C10723" w:rsidRPr="007055D9">
        <w:t>,</w:t>
      </w:r>
      <w:r w:rsidRPr="007055D9">
        <w:t xml:space="preserve"> a </w:t>
      </w:r>
      <w:r w:rsidR="00C10723" w:rsidRPr="007055D9">
        <w:t xml:space="preserve">complex </w:t>
      </w:r>
      <w:r w:rsidRPr="007055D9">
        <w:t>structure arises by connection of parts</w:t>
      </w:r>
      <w:r w:rsidR="00931479" w:rsidRPr="007055D9">
        <w:t xml:space="preserve"> and sub-structures (assemblies)</w:t>
      </w:r>
      <w:r w:rsidRPr="007055D9">
        <w:t xml:space="preserve">. The connections </w:t>
      </w:r>
      <w:r w:rsidR="00070206" w:rsidRPr="007055D9">
        <w:t xml:space="preserve">introduce </w:t>
      </w:r>
      <w:r w:rsidRPr="007055D9">
        <w:t xml:space="preserve">a topology between the </w:t>
      </w:r>
      <w:r w:rsidR="004519F4" w:rsidRPr="007055D9">
        <w:t>individuals</w:t>
      </w:r>
      <w:r w:rsidRPr="007055D9">
        <w:t xml:space="preserve">. </w:t>
      </w:r>
      <w:r w:rsidR="005C4BA5">
        <w:t xml:space="preserve">There are many ways to describe the topological relations. The following example demonstrates the way </w:t>
      </w:r>
      <w:r w:rsidR="005C4BA5" w:rsidRPr="006D5F67">
        <w:t>χMCF</w:t>
      </w:r>
      <w:r w:rsidR="005C4BA5">
        <w:t xml:space="preserve"> adopted to describe the topology: </w:t>
      </w:r>
    </w:p>
    <w:p w14:paraId="31E0F468" w14:textId="3A1C475B" w:rsidR="005C4BA5" w:rsidRDefault="00D7095B" w:rsidP="005C4BA5">
      <w:pPr>
        <w:pStyle w:val="Listenabsatz"/>
        <w:numPr>
          <w:ilvl w:val="0"/>
          <w:numId w:val="62"/>
        </w:numPr>
      </w:pPr>
      <w:bookmarkStart w:id="60" w:name="_Ref334011805"/>
      <w:r w:rsidRPr="007055D9">
        <w:t>Part (or Assembly</w:t>
      </w:r>
      <w:r w:rsidR="0013211F" w:rsidRPr="007055D9">
        <w:t xml:space="preserve">) A is </w:t>
      </w:r>
      <w:r w:rsidR="00931479" w:rsidRPr="007055D9">
        <w:t>joined</w:t>
      </w:r>
      <w:r w:rsidR="0013211F" w:rsidRPr="007055D9">
        <w:t xml:space="preserve"> to Part B by the seam weld 1 along the curve l</w:t>
      </w:r>
      <w:r w:rsidR="0013211F" w:rsidRPr="005C4BA5">
        <w:rPr>
          <w:vertAlign w:val="subscript"/>
        </w:rPr>
        <w:t>1</w:t>
      </w:r>
      <w:r w:rsidR="0013211F" w:rsidRPr="007055D9">
        <w:t xml:space="preserve"> and the spot weld</w:t>
      </w:r>
      <w:r w:rsidR="006D5F67">
        <w:t>s</w:t>
      </w:r>
      <w:r w:rsidR="0013211F" w:rsidRPr="007055D9">
        <w:t xml:space="preserve"> at position</w:t>
      </w:r>
      <w:r w:rsidR="006D5F67">
        <w:t>s</w:t>
      </w:r>
      <w:r w:rsidR="0013211F" w:rsidRPr="007055D9">
        <w:t xml:space="preserve"> x</w:t>
      </w:r>
      <w:r w:rsidR="006D5F67">
        <w:rPr>
          <w:vertAlign w:val="subscript"/>
        </w:rPr>
        <w:t>i</w:t>
      </w:r>
      <w:r w:rsidR="005C4BA5">
        <w:t xml:space="preserve">, </w:t>
      </w:r>
      <w:r w:rsidR="0013211F" w:rsidRPr="007055D9">
        <w:t xml:space="preserve">and </w:t>
      </w:r>
    </w:p>
    <w:p w14:paraId="717D4608" w14:textId="1E0D0277" w:rsidR="0013211F" w:rsidRPr="007055D9" w:rsidRDefault="0013211F" w:rsidP="005C4BA5">
      <w:pPr>
        <w:pStyle w:val="Listenabsatz"/>
        <w:numPr>
          <w:ilvl w:val="0"/>
          <w:numId w:val="62"/>
        </w:numPr>
      </w:pPr>
      <w:r w:rsidRPr="007055D9">
        <w:t xml:space="preserve">Part (or </w:t>
      </w:r>
      <w:r w:rsidR="00D7095B" w:rsidRPr="007055D9">
        <w:t>Assembly)</w:t>
      </w:r>
      <w:r w:rsidRPr="007055D9">
        <w:t xml:space="preserve"> A is connected to Part C by the adhesive AD</w:t>
      </w:r>
      <w:r w:rsidRPr="005C4BA5">
        <w:rPr>
          <w:vertAlign w:val="subscript"/>
        </w:rPr>
        <w:t>x</w:t>
      </w:r>
      <w:r w:rsidRPr="007055D9">
        <w:t xml:space="preserve"> in the area A</w:t>
      </w:r>
      <w:r w:rsidRPr="005C4BA5">
        <w:rPr>
          <w:vertAlign w:val="subscript"/>
        </w:rPr>
        <w:t>x</w:t>
      </w:r>
      <w:r w:rsidRPr="007055D9">
        <w:t>, etc..</w:t>
      </w:r>
      <w:bookmarkEnd w:id="60"/>
    </w:p>
    <w:p w14:paraId="68614EF7" w14:textId="77777777" w:rsidR="0017309C" w:rsidRPr="007055D9" w:rsidRDefault="004F562F" w:rsidP="0021111F">
      <w:r>
        <w:rPr>
          <w:noProof/>
          <w:lang w:eastAsia="en-US"/>
        </w:rPr>
        <w:lastRenderedPageBreak/>
        <w:drawing>
          <wp:inline distT="0" distB="0" distL="0" distR="0" wp14:anchorId="67ABC00A" wp14:editId="18100A9D">
            <wp:extent cx="5471160" cy="2355216"/>
            <wp:effectExtent l="0" t="0" r="0" b="6985"/>
            <wp:docPr id="1"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3" descr="Bild1"/>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5471160" cy="2355216"/>
                    </a:xfrm>
                    <a:prstGeom prst="rect">
                      <a:avLst/>
                    </a:prstGeom>
                    <a:noFill/>
                    <a:ln>
                      <a:noFill/>
                    </a:ln>
                  </pic:spPr>
                </pic:pic>
              </a:graphicData>
            </a:graphic>
          </wp:inline>
        </w:drawing>
      </w:r>
    </w:p>
    <w:p w14:paraId="781F5390" w14:textId="697AFE50" w:rsidR="00486C72" w:rsidRPr="007055D9" w:rsidRDefault="00406B64" w:rsidP="00406B64">
      <w:pPr>
        <w:pStyle w:val="Beschriftung"/>
      </w:pPr>
      <w:bookmarkStart w:id="61" w:name="_Ref334010986"/>
      <w:bookmarkStart w:id="62" w:name="_Toc3557082"/>
      <w:bookmarkStart w:id="63" w:name="_Toc34747332"/>
      <w:bookmarkStart w:id="64" w:name="_Toc39880649"/>
      <w:r>
        <w:t xml:space="preserve">Figure </w:t>
      </w:r>
      <w:r>
        <w:fldChar w:fldCharType="begin"/>
      </w:r>
      <w:r>
        <w:instrText xml:space="preserve"> SEQ Figure \* ARABIC </w:instrText>
      </w:r>
      <w:r>
        <w:fldChar w:fldCharType="separate"/>
      </w:r>
      <w:r w:rsidR="00A2710C">
        <w:rPr>
          <w:noProof/>
        </w:rPr>
        <w:t>2</w:t>
      </w:r>
      <w:r>
        <w:fldChar w:fldCharType="end"/>
      </w:r>
      <w:r>
        <w:t>:</w:t>
      </w:r>
      <w:bookmarkEnd w:id="61"/>
      <w:r w:rsidR="00486C72" w:rsidRPr="007055D9">
        <w:t xml:space="preserve"> Topological </w:t>
      </w:r>
      <w:r w:rsidR="000C6241" w:rsidRPr="007055D9">
        <w:t xml:space="preserve">Relations </w:t>
      </w:r>
      <w:r w:rsidR="005D241A" w:rsidRPr="007055D9">
        <w:t>between</w:t>
      </w:r>
      <w:r w:rsidR="0013211F" w:rsidRPr="007055D9">
        <w:t xml:space="preserve"> </w:t>
      </w:r>
      <w:r w:rsidR="000C6241" w:rsidRPr="007055D9">
        <w:t>P</w:t>
      </w:r>
      <w:r w:rsidR="0013211F" w:rsidRPr="007055D9">
        <w:t xml:space="preserve">arts </w:t>
      </w:r>
      <w:r w:rsidR="00D135CC" w:rsidRPr="007055D9">
        <w:t xml:space="preserve">and </w:t>
      </w:r>
      <w:r w:rsidR="000C6241" w:rsidRPr="007055D9">
        <w:t>Assemblies</w:t>
      </w:r>
      <w:bookmarkEnd w:id="62"/>
      <w:bookmarkEnd w:id="63"/>
      <w:bookmarkEnd w:id="64"/>
    </w:p>
    <w:p w14:paraId="64D5A27D" w14:textId="77777777" w:rsidR="0017309C" w:rsidRPr="007055D9" w:rsidRDefault="0017309C" w:rsidP="0021111F"/>
    <w:p w14:paraId="72C773E4" w14:textId="76A13A03" w:rsidR="000277BB" w:rsidRPr="007055D9" w:rsidRDefault="00070206" w:rsidP="00F270BE">
      <w:pPr>
        <w:jc w:val="both"/>
      </w:pPr>
      <w:r w:rsidRPr="007055D9">
        <w:t>The d</w:t>
      </w:r>
      <w:r w:rsidR="00D564D7" w:rsidRPr="007055D9">
        <w:t xml:space="preserve">escription </w:t>
      </w:r>
      <w:r w:rsidR="000277BB" w:rsidRPr="007055D9">
        <w:t xml:space="preserve">is mapped into XML by using an element </w:t>
      </w:r>
      <w:r w:rsidR="00D135CC" w:rsidRPr="007055D9">
        <w:t xml:space="preserve">tagged </w:t>
      </w:r>
      <w:r w:rsidR="000277BB" w:rsidRPr="00137032">
        <w:rPr>
          <w:rFonts w:ascii="Courier New" w:hAnsi="Courier New" w:cs="Courier New"/>
          <w:b/>
          <w:i/>
          <w:sz w:val="18"/>
          <w:szCs w:val="18"/>
        </w:rPr>
        <w:t>&lt;connection_group</w:t>
      </w:r>
      <w:r w:rsidR="00F14CBF">
        <w:rPr>
          <w:rFonts w:ascii="Courier New" w:hAnsi="Courier New" w:cs="Courier New"/>
          <w:b/>
          <w:i/>
          <w:sz w:val="18"/>
          <w:szCs w:val="18"/>
        </w:rPr>
        <w:t>/</w:t>
      </w:r>
      <w:r w:rsidR="000277BB" w:rsidRPr="00137032">
        <w:rPr>
          <w:rFonts w:ascii="Courier New" w:hAnsi="Courier New" w:cs="Courier New"/>
          <w:b/>
          <w:i/>
          <w:sz w:val="18"/>
          <w:szCs w:val="18"/>
        </w:rPr>
        <w:t>&gt;</w:t>
      </w:r>
      <w:r w:rsidR="000277BB" w:rsidRPr="007055D9">
        <w:t xml:space="preserve">. A </w:t>
      </w:r>
      <w:r w:rsidR="000277BB" w:rsidRPr="00137032">
        <w:rPr>
          <w:rFonts w:ascii="Courier New" w:hAnsi="Courier New" w:cs="Courier New"/>
          <w:b/>
          <w:i/>
          <w:sz w:val="18"/>
          <w:szCs w:val="18"/>
        </w:rPr>
        <w:t>&lt;connection_group</w:t>
      </w:r>
      <w:r w:rsidR="00F14CBF">
        <w:rPr>
          <w:rFonts w:ascii="Courier New" w:hAnsi="Courier New" w:cs="Courier New"/>
          <w:b/>
          <w:i/>
          <w:sz w:val="18"/>
          <w:szCs w:val="18"/>
        </w:rPr>
        <w:t>/</w:t>
      </w:r>
      <w:r w:rsidR="000277BB" w:rsidRPr="00137032">
        <w:rPr>
          <w:rFonts w:ascii="Courier New" w:hAnsi="Courier New" w:cs="Courier New"/>
          <w:b/>
          <w:i/>
          <w:sz w:val="18"/>
          <w:szCs w:val="18"/>
        </w:rPr>
        <w:t>&gt;</w:t>
      </w:r>
      <w:r w:rsidR="000277BB" w:rsidRPr="007055D9">
        <w:t xml:space="preserve"> comprises all joints which connect the same parts (or assemblies). Details are referred to later chapters. Here one of the merits of employing XML becomes apparent.</w:t>
      </w:r>
    </w:p>
    <w:p w14:paraId="68B5F3E7" w14:textId="223B7E7A" w:rsidR="00A437A4" w:rsidRPr="007055D9" w:rsidRDefault="000277BB" w:rsidP="00F270BE">
      <w:pPr>
        <w:jc w:val="both"/>
      </w:pPr>
      <w:r w:rsidRPr="007055D9">
        <w:t>It is to mention that frequently more than two parts are joined.</w:t>
      </w:r>
      <w:r w:rsidR="009D7966" w:rsidRPr="007055D9">
        <w:t xml:space="preserve"> A spot weld can e.g. join three sheets</w:t>
      </w:r>
      <w:r w:rsidR="008C1F93" w:rsidRPr="007055D9">
        <w:t>, a screw even more</w:t>
      </w:r>
      <w:r w:rsidR="009D7966" w:rsidRPr="007055D9">
        <w:t xml:space="preserve">. Such situations </w:t>
      </w:r>
      <w:r w:rsidR="00A16250" w:rsidRPr="007055D9">
        <w:t>have to be taken into account</w:t>
      </w:r>
      <w:r w:rsidR="009D7966" w:rsidRPr="007055D9">
        <w:t>, too.</w:t>
      </w:r>
      <w:r w:rsidR="0009034F" w:rsidRPr="007055D9">
        <w:t xml:space="preserve"> </w:t>
      </w:r>
    </w:p>
    <w:p w14:paraId="275ACB59" w14:textId="076FD698" w:rsidR="00A80A2D" w:rsidRPr="007055D9" w:rsidRDefault="00A80A2D" w:rsidP="00F270BE">
      <w:pPr>
        <w:jc w:val="both"/>
      </w:pPr>
      <w:r w:rsidRPr="007055D9">
        <w:t>According to design principle </w:t>
      </w:r>
      <w:r w:rsidR="008D51C0" w:rsidRPr="007055D9">
        <w:fldChar w:fldCharType="begin"/>
      </w:r>
      <w:r w:rsidRPr="007055D9">
        <w:instrText xml:space="preserve"> REF _Ref373503402 \r \h </w:instrText>
      </w:r>
      <w:r w:rsidR="00F270BE">
        <w:instrText xml:space="preserve"> \* MERGEFORMAT </w:instrText>
      </w:r>
      <w:r w:rsidR="008D51C0" w:rsidRPr="007055D9">
        <w:fldChar w:fldCharType="separate"/>
      </w:r>
      <w:r w:rsidR="00A2710C">
        <w:t>3)</w:t>
      </w:r>
      <w:r w:rsidR="008D51C0" w:rsidRPr="007055D9">
        <w:fldChar w:fldCharType="end"/>
      </w:r>
      <w:r w:rsidRPr="007055D9">
        <w:t xml:space="preserve">, overall product structure cannot be reproduced from </w:t>
      </w:r>
      <w:r w:rsidR="00A5126C" w:rsidRPr="00A5126C">
        <w:t>χ</w:t>
      </w:r>
      <w:r w:rsidRPr="007055D9">
        <w:t xml:space="preserve">MCF. </w:t>
      </w:r>
      <w:r w:rsidR="00642A75" w:rsidRPr="007055D9">
        <w:t>For example, a</w:t>
      </w:r>
      <w:r w:rsidR="00066BB2" w:rsidRPr="007055D9">
        <w:t xml:space="preserve">ny of the following </w:t>
      </w:r>
      <w:r w:rsidR="00642A75" w:rsidRPr="007055D9">
        <w:t xml:space="preserve">product </w:t>
      </w:r>
      <w:r w:rsidR="00066BB2" w:rsidRPr="007055D9">
        <w:t xml:space="preserve">structures would </w:t>
      </w:r>
      <w:r w:rsidR="00642A75" w:rsidRPr="007055D9">
        <w:t xml:space="preserve">equally </w:t>
      </w:r>
      <w:r w:rsidR="00066BB2" w:rsidRPr="007055D9">
        <w:t xml:space="preserve">fit to </w:t>
      </w:r>
      <w:r w:rsidR="008D51C0" w:rsidRPr="007055D9">
        <w:fldChar w:fldCharType="begin"/>
      </w:r>
      <w:r w:rsidR="00066BB2" w:rsidRPr="007055D9">
        <w:instrText xml:space="preserve"> REF _Ref334010986 \h </w:instrText>
      </w:r>
      <w:r w:rsidR="00F270BE">
        <w:instrText xml:space="preserve"> \* MERGEFORMAT </w:instrText>
      </w:r>
      <w:r w:rsidR="008D51C0" w:rsidRPr="007055D9">
        <w:fldChar w:fldCharType="separate"/>
      </w:r>
      <w:r w:rsidR="00A2710C">
        <w:t xml:space="preserve">Figure </w:t>
      </w:r>
      <w:r w:rsidR="00A2710C">
        <w:rPr>
          <w:noProof/>
        </w:rPr>
        <w:t>2</w:t>
      </w:r>
      <w:r w:rsidR="00A2710C">
        <w:t>:</w:t>
      </w:r>
      <w:r w:rsidR="008D51C0" w:rsidRPr="007055D9">
        <w:fldChar w:fldCharType="end"/>
      </w:r>
    </w:p>
    <w:p w14:paraId="6137D46C" w14:textId="77777777" w:rsidR="007250B7" w:rsidRPr="007055D9" w:rsidRDefault="00642A75" w:rsidP="00430C70">
      <w:pPr>
        <w:keepNext/>
        <w:jc w:val="center"/>
      </w:pPr>
      <w:r w:rsidRPr="007055D9">
        <w:object w:dxaOrig="7144" w:dyaOrig="5355" w14:anchorId="59BDAD14">
          <v:shape id="_x0000_i1026" type="#_x0000_t75" style="width:376.85pt;height:115.95pt" o:ole="">
            <v:imagedata r:id="rId38" o:title="" cropbottom="43024f" cropright="10402f"/>
          </v:shape>
          <o:OLEObject Type="Embed" ProgID="PowerPoint.Slide.8" ShapeID="_x0000_i1026" DrawAspect="Content" ObjectID="_1650495803" r:id="rId39"/>
        </w:object>
      </w:r>
    </w:p>
    <w:p w14:paraId="35DD0AD4" w14:textId="25E56BE8" w:rsidR="00066BB2" w:rsidRPr="007055D9" w:rsidRDefault="007250B7" w:rsidP="0050415A">
      <w:pPr>
        <w:pStyle w:val="Beschriftung"/>
      </w:pPr>
      <w:bookmarkStart w:id="65" w:name="_Toc3557083"/>
      <w:bookmarkStart w:id="66" w:name="_Toc34747333"/>
      <w:bookmarkStart w:id="67" w:name="_Toc39880650"/>
      <w:r w:rsidRPr="007055D9">
        <w:t xml:space="preserve">Figure </w:t>
      </w:r>
      <w:r w:rsidR="00406B64">
        <w:fldChar w:fldCharType="begin"/>
      </w:r>
      <w:r w:rsidR="00406B64">
        <w:instrText xml:space="preserve"> SEQ Figure \* ARABIC </w:instrText>
      </w:r>
      <w:r w:rsidR="00406B64">
        <w:fldChar w:fldCharType="separate"/>
      </w:r>
      <w:r w:rsidR="00A2710C">
        <w:rPr>
          <w:noProof/>
        </w:rPr>
        <w:t>3</w:t>
      </w:r>
      <w:r w:rsidR="00406B64">
        <w:fldChar w:fldCharType="end"/>
      </w:r>
      <w:r w:rsidRPr="007055D9">
        <w:t>: Product Structures Fitting to Previous Figure.</w:t>
      </w:r>
      <w:bookmarkEnd w:id="65"/>
      <w:bookmarkEnd w:id="66"/>
      <w:bookmarkEnd w:id="67"/>
    </w:p>
    <w:p w14:paraId="7BF52773" w14:textId="77777777" w:rsidR="00066BB2" w:rsidRPr="007055D9" w:rsidRDefault="00642A75" w:rsidP="0009034F">
      <w:r w:rsidRPr="007055D9">
        <w:t xml:space="preserve">And this list is far from being complete. </w:t>
      </w:r>
    </w:p>
    <w:p w14:paraId="06F76F13" w14:textId="77777777" w:rsidR="004F2A71" w:rsidRPr="007055D9" w:rsidRDefault="00F81E78" w:rsidP="00860E71">
      <w:pPr>
        <w:pStyle w:val="berschrift2"/>
      </w:pPr>
      <w:bookmarkStart w:id="68" w:name="_Toc338938876"/>
      <w:bookmarkStart w:id="69" w:name="_Toc338939056"/>
      <w:bookmarkStart w:id="70" w:name="_Toc3556929"/>
      <w:bookmarkStart w:id="71" w:name="_Toc34747179"/>
      <w:bookmarkStart w:id="72" w:name="_Toc288196436"/>
      <w:bookmarkStart w:id="73" w:name="_Toc288200734"/>
      <w:bookmarkStart w:id="74" w:name="_Toc39880493"/>
      <w:bookmarkEnd w:id="37"/>
      <w:bookmarkEnd w:id="38"/>
      <w:r w:rsidRPr="007055D9">
        <w:t>χMCF in</w:t>
      </w:r>
      <w:r w:rsidR="0070733C" w:rsidRPr="007055D9">
        <w:t xml:space="preserve"> the</w:t>
      </w:r>
      <w:r w:rsidRPr="007055D9">
        <w:t xml:space="preserve"> </w:t>
      </w:r>
      <w:r w:rsidR="004E47A8" w:rsidRPr="007055D9">
        <w:t xml:space="preserve">Development </w:t>
      </w:r>
      <w:bookmarkEnd w:id="68"/>
      <w:bookmarkEnd w:id="69"/>
      <w:r w:rsidR="004E47A8" w:rsidRPr="007055D9">
        <w:t>Processes</w:t>
      </w:r>
      <w:bookmarkEnd w:id="70"/>
      <w:bookmarkEnd w:id="71"/>
      <w:bookmarkEnd w:id="74"/>
    </w:p>
    <w:p w14:paraId="5D6CEEF6" w14:textId="63061E06" w:rsidR="002B0DBB" w:rsidRPr="007055D9" w:rsidRDefault="002B0DBB" w:rsidP="00F270BE">
      <w:pPr>
        <w:jc w:val="both"/>
      </w:pPr>
      <w:r w:rsidRPr="007055D9">
        <w:t xml:space="preserve">The typical development process is a long chain involving many (maybe overlapping) single steps like design, construction, prototyping, simulation, testing, production planning, etc., see </w:t>
      </w:r>
      <w:r w:rsidR="008D51C0" w:rsidRPr="007055D9">
        <w:fldChar w:fldCharType="begin"/>
      </w:r>
      <w:r w:rsidRPr="007055D9">
        <w:instrText xml:space="preserve"> REF _Ref333842518 \h </w:instrText>
      </w:r>
      <w:r w:rsidR="00A437A4" w:rsidRPr="007055D9">
        <w:instrText xml:space="preserve"> \* MERGEFORMAT </w:instrText>
      </w:r>
      <w:r w:rsidR="008D51C0" w:rsidRPr="007055D9">
        <w:fldChar w:fldCharType="separate"/>
      </w:r>
      <w:r w:rsidR="00A2710C" w:rsidRPr="007055D9">
        <w:t xml:space="preserve">Figure </w:t>
      </w:r>
      <w:r w:rsidR="00A2710C">
        <w:t>4</w:t>
      </w:r>
      <w:r w:rsidR="008D51C0" w:rsidRPr="007055D9">
        <w:fldChar w:fldCharType="end"/>
      </w:r>
      <w:r w:rsidRPr="007055D9">
        <w:t>. Depending on the individual manufacturer considered, information of connections and joints arise</w:t>
      </w:r>
      <w:r w:rsidR="003D22E9" w:rsidRPr="007055D9">
        <w:t>s</w:t>
      </w:r>
      <w:r w:rsidRPr="007055D9">
        <w:t xml:space="preserve"> at different stages of the process and comes from different parties (</w:t>
      </w:r>
      <w:r w:rsidR="008D51C0" w:rsidRPr="007055D9">
        <w:fldChar w:fldCharType="begin"/>
      </w:r>
      <w:r w:rsidR="00A869CB" w:rsidRPr="007055D9">
        <w:instrText xml:space="preserve"> REF _Ref334482085 \h </w:instrText>
      </w:r>
      <w:r w:rsidR="00F270BE">
        <w:instrText xml:space="preserve"> \* MERGEFORMAT </w:instrText>
      </w:r>
      <w:r w:rsidR="008D51C0" w:rsidRPr="007055D9">
        <w:fldChar w:fldCharType="separate"/>
      </w:r>
      <w:r w:rsidR="00A2710C" w:rsidRPr="007055D9">
        <w:t xml:space="preserve">Figure </w:t>
      </w:r>
      <w:r w:rsidR="00A2710C">
        <w:rPr>
          <w:noProof/>
        </w:rPr>
        <w:t>5</w:t>
      </w:r>
      <w:r w:rsidR="008D51C0" w:rsidRPr="007055D9">
        <w:fldChar w:fldCharType="end"/>
      </w:r>
      <w:r w:rsidRPr="007055D9">
        <w:t>). An efficient handling and management of this information can only be guaranteed by a</w:t>
      </w:r>
      <w:r w:rsidR="00325601" w:rsidRPr="007055D9">
        <w:t xml:space="preserve"> (common)</w:t>
      </w:r>
      <w:r w:rsidRPr="007055D9">
        <w:t xml:space="preserve"> database/container which contains the information </w:t>
      </w:r>
      <w:r w:rsidRPr="007055D9">
        <w:rPr>
          <w:i/>
        </w:rPr>
        <w:t>uniquely</w:t>
      </w:r>
      <w:r w:rsidRPr="007055D9">
        <w:t>. Th</w:t>
      </w:r>
      <w:r w:rsidR="00F76F70" w:rsidRPr="007055D9">
        <w:t xml:space="preserve">is shall be guaranteed by </w:t>
      </w:r>
      <w:r w:rsidRPr="007055D9">
        <w:t xml:space="preserve">a standard like χMCF. </w:t>
      </w:r>
    </w:p>
    <w:p w14:paraId="37184303" w14:textId="77777777" w:rsidR="004F2A71" w:rsidRPr="007055D9" w:rsidRDefault="004F2A71" w:rsidP="004F2A71"/>
    <w:p w14:paraId="38CF964B" w14:textId="77777777" w:rsidR="000347C0" w:rsidRPr="007055D9" w:rsidRDefault="004F562F" w:rsidP="00FF0AC5">
      <w:pPr>
        <w:keepNext/>
        <w:jc w:val="center"/>
      </w:pPr>
      <w:r>
        <w:rPr>
          <w:noProof/>
          <w:lang w:eastAsia="en-US"/>
        </w:rPr>
        <w:lastRenderedPageBreak/>
        <w:drawing>
          <wp:inline distT="0" distB="0" distL="0" distR="0" wp14:anchorId="0B63E683" wp14:editId="3A73F8C2">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0EC58AAC" w14:textId="07673E51" w:rsidR="004F2A71" w:rsidRPr="007055D9" w:rsidRDefault="000347C0" w:rsidP="00FF0AC5">
      <w:pPr>
        <w:pStyle w:val="Beschriftung"/>
      </w:pPr>
      <w:bookmarkStart w:id="75" w:name="_Ref333842518"/>
      <w:bookmarkStart w:id="76" w:name="_Ref333842510"/>
      <w:bookmarkStart w:id="77" w:name="_Toc3557084"/>
      <w:bookmarkStart w:id="78" w:name="_Toc34747334"/>
      <w:bookmarkStart w:id="79" w:name="_Toc39880651"/>
      <w:r w:rsidRPr="007055D9">
        <w:t xml:space="preserve">Figure </w:t>
      </w:r>
      <w:r w:rsidR="00406B64">
        <w:fldChar w:fldCharType="begin"/>
      </w:r>
      <w:r w:rsidR="00406B64">
        <w:instrText xml:space="preserve"> SEQ Figure \* ARABIC </w:instrText>
      </w:r>
      <w:r w:rsidR="00406B64">
        <w:fldChar w:fldCharType="separate"/>
      </w:r>
      <w:r w:rsidR="00A2710C">
        <w:rPr>
          <w:noProof/>
        </w:rPr>
        <w:t>4</w:t>
      </w:r>
      <w:r w:rsidR="00406B64">
        <w:fldChar w:fldCharType="end"/>
      </w:r>
      <w:bookmarkEnd w:id="75"/>
      <w:r w:rsidRPr="007055D9">
        <w:t>: The</w:t>
      </w:r>
      <w:r w:rsidR="000033ED" w:rsidRPr="007055D9">
        <w:t xml:space="preserve"> </w:t>
      </w:r>
      <w:r w:rsidR="008C1F93" w:rsidRPr="007055D9">
        <w:t xml:space="preserve">Development </w:t>
      </w:r>
      <w:bookmarkEnd w:id="76"/>
      <w:r w:rsidR="008C1F93" w:rsidRPr="007055D9">
        <w:t>Process</w:t>
      </w:r>
      <w:bookmarkEnd w:id="77"/>
      <w:bookmarkEnd w:id="78"/>
      <w:bookmarkEnd w:id="79"/>
      <w:r w:rsidR="008C1F93" w:rsidRPr="007055D9">
        <w:t xml:space="preserve"> </w:t>
      </w:r>
    </w:p>
    <w:p w14:paraId="4B65B0A4" w14:textId="77777777" w:rsidR="004F2A71" w:rsidRPr="007055D9" w:rsidRDefault="004F2A71" w:rsidP="004F2A71"/>
    <w:p w14:paraId="17365A59" w14:textId="77777777" w:rsidR="004F2A71" w:rsidRPr="007055D9" w:rsidRDefault="004F2A71" w:rsidP="00902A2B">
      <w:pPr>
        <w:jc w:val="center"/>
        <w:rPr>
          <w:noProof/>
          <w:lang w:eastAsia="en-US"/>
        </w:rPr>
      </w:pPr>
    </w:p>
    <w:p w14:paraId="1B34C8D9" w14:textId="77777777" w:rsidR="0054005C" w:rsidRPr="007055D9" w:rsidRDefault="0054005C" w:rsidP="000033ED">
      <w:pPr>
        <w:pStyle w:val="Beschriftung"/>
      </w:pPr>
      <w:bookmarkStart w:id="80" w:name="_Ref334015195"/>
    </w:p>
    <w:p w14:paraId="5309EF5E" w14:textId="77777777" w:rsidR="0054005C" w:rsidRPr="007055D9" w:rsidRDefault="004F562F" w:rsidP="000033ED">
      <w:pPr>
        <w:pStyle w:val="Beschriftung"/>
      </w:pPr>
      <w:r>
        <w:rPr>
          <w:noProof/>
          <w:lang w:eastAsia="en-US"/>
        </w:rPr>
        <w:drawing>
          <wp:inline distT="0" distB="0" distL="0" distR="0" wp14:anchorId="0D0347DD" wp14:editId="0E1B0E82">
            <wp:extent cx="5082540" cy="2613660"/>
            <wp:effectExtent l="0" t="0" r="0" b="0"/>
            <wp:docPr id="4" name="Bild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082540" cy="2613660"/>
                    </a:xfrm>
                    <a:prstGeom prst="rect">
                      <a:avLst/>
                    </a:prstGeom>
                    <a:noFill/>
                    <a:ln>
                      <a:noFill/>
                    </a:ln>
                  </pic:spPr>
                </pic:pic>
              </a:graphicData>
            </a:graphic>
          </wp:inline>
        </w:drawing>
      </w:r>
    </w:p>
    <w:p w14:paraId="3F30CE60" w14:textId="538FF826" w:rsidR="000033ED" w:rsidRPr="007055D9" w:rsidRDefault="000033ED" w:rsidP="005D241A">
      <w:pPr>
        <w:pStyle w:val="Beschriftung"/>
        <w:spacing w:before="120"/>
      </w:pPr>
      <w:bookmarkStart w:id="81" w:name="_Ref334482085"/>
      <w:bookmarkStart w:id="82" w:name="_Ref334482078"/>
      <w:bookmarkStart w:id="83" w:name="_Toc3557085"/>
      <w:bookmarkStart w:id="84" w:name="_Toc34747335"/>
      <w:bookmarkStart w:id="85" w:name="_Toc39880652"/>
      <w:r w:rsidRPr="007055D9">
        <w:t xml:space="preserve">Figure </w:t>
      </w:r>
      <w:r w:rsidR="00406B64">
        <w:fldChar w:fldCharType="begin"/>
      </w:r>
      <w:r w:rsidR="00406B64">
        <w:instrText xml:space="preserve"> SEQ Figure \* ARABIC </w:instrText>
      </w:r>
      <w:r w:rsidR="00406B64">
        <w:fldChar w:fldCharType="separate"/>
      </w:r>
      <w:r w:rsidR="00A2710C">
        <w:rPr>
          <w:noProof/>
        </w:rPr>
        <w:t>5</w:t>
      </w:r>
      <w:r w:rsidR="00406B64">
        <w:fldChar w:fldCharType="end"/>
      </w:r>
      <w:bookmarkEnd w:id="80"/>
      <w:bookmarkEnd w:id="81"/>
      <w:r w:rsidRPr="007055D9">
        <w:t xml:space="preserve">: χMCF as a </w:t>
      </w:r>
      <w:r w:rsidR="008C1F93" w:rsidRPr="007055D9">
        <w:t xml:space="preserve">Platform </w:t>
      </w:r>
      <w:r w:rsidR="00D509E9" w:rsidRPr="007055D9">
        <w:t xml:space="preserve">for </w:t>
      </w:r>
      <w:r w:rsidR="008C1F93" w:rsidRPr="007055D9">
        <w:t>Connection Information</w:t>
      </w:r>
      <w:r w:rsidR="00D509E9" w:rsidRPr="007055D9">
        <w:br/>
      </w:r>
      <w:r w:rsidRPr="007055D9">
        <w:t>in the</w:t>
      </w:r>
      <w:r w:rsidR="00245365">
        <w:t xml:space="preserve"> Complete</w:t>
      </w:r>
      <w:r w:rsidRPr="007055D9">
        <w:t xml:space="preserve"> </w:t>
      </w:r>
      <w:r w:rsidR="005E0B44" w:rsidRPr="007055D9">
        <w:t xml:space="preserve">Development </w:t>
      </w:r>
      <w:bookmarkEnd w:id="82"/>
      <w:r w:rsidR="005E0B44" w:rsidRPr="007055D9">
        <w:t>Process</w:t>
      </w:r>
      <w:bookmarkEnd w:id="83"/>
      <w:bookmarkEnd w:id="84"/>
      <w:bookmarkEnd w:id="85"/>
    </w:p>
    <w:p w14:paraId="4E6A21ED" w14:textId="1A51B126" w:rsidR="002B0DBB" w:rsidRPr="007055D9" w:rsidRDefault="002B0DBB" w:rsidP="00F270BE">
      <w:pPr>
        <w:jc w:val="both"/>
      </w:pPr>
      <w:r w:rsidRPr="007055D9">
        <w:t xml:space="preserve">A careful examination of </w:t>
      </w:r>
      <w:r w:rsidR="008D51C0" w:rsidRPr="007055D9">
        <w:fldChar w:fldCharType="begin"/>
      </w:r>
      <w:r w:rsidR="000B7FA7" w:rsidRPr="007055D9">
        <w:instrText xml:space="preserve"> REF _Ref334482085 \h </w:instrText>
      </w:r>
      <w:r w:rsidR="00F270BE">
        <w:instrText xml:space="preserve"> \* MERGEFORMAT </w:instrText>
      </w:r>
      <w:r w:rsidR="008D51C0" w:rsidRPr="007055D9">
        <w:fldChar w:fldCharType="separate"/>
      </w:r>
      <w:r w:rsidR="00A2710C" w:rsidRPr="007055D9">
        <w:t xml:space="preserve">Figure </w:t>
      </w:r>
      <w:r w:rsidR="00A2710C">
        <w:rPr>
          <w:noProof/>
        </w:rPr>
        <w:t>5</w:t>
      </w:r>
      <w:r w:rsidR="008D51C0" w:rsidRPr="007055D9">
        <w:fldChar w:fldCharType="end"/>
      </w:r>
      <w:r w:rsidR="000B7FA7" w:rsidRPr="007055D9">
        <w:t xml:space="preserve"> </w:t>
      </w:r>
      <w:r w:rsidRPr="007055D9">
        <w:t>enables one to get more feeling and understanding about how the work with χMCF in a real process could look</w:t>
      </w:r>
      <w:r w:rsidR="00B12880" w:rsidRPr="007055D9">
        <w:t xml:space="preserve"> like:</w:t>
      </w:r>
      <w:r w:rsidRPr="007055D9">
        <w:t xml:space="preserve"> χMCF is a structured set which can be </w:t>
      </w:r>
      <w:r w:rsidR="00B64AE7" w:rsidRPr="007055D9">
        <w:t>divided</w:t>
      </w:r>
      <w:r w:rsidRPr="007055D9">
        <w:t xml:space="preserve"> into several overlapping subsets. Each subset contains </w:t>
      </w:r>
      <w:r w:rsidR="00F76F70" w:rsidRPr="007055D9">
        <w:t xml:space="preserve">a </w:t>
      </w:r>
      <w:r w:rsidRPr="007055D9">
        <w:t xml:space="preserve">part of connection information which is of interest for </w:t>
      </w:r>
      <w:r w:rsidR="00F76F70" w:rsidRPr="007055D9">
        <w:t xml:space="preserve">a </w:t>
      </w:r>
      <w:r w:rsidRPr="007055D9">
        <w:t>certain party, e.g.</w:t>
      </w:r>
      <w:r w:rsidR="008C1CEB" w:rsidRPr="007055D9">
        <w:t>,</w:t>
      </w:r>
      <w:r w:rsidRPr="007055D9">
        <w:t xml:space="preserve"> simulation or planning. The </w:t>
      </w:r>
      <w:r w:rsidR="00F76F70" w:rsidRPr="007055D9">
        <w:t xml:space="preserve">intersection of all subsets </w:t>
      </w:r>
      <w:r w:rsidRPr="007055D9">
        <w:t>contains information which is of interest for all other</w:t>
      </w:r>
      <w:r w:rsidR="00B12880" w:rsidRPr="007055D9">
        <w:t xml:space="preserve"> parties</w:t>
      </w:r>
      <w:r w:rsidRPr="007055D9">
        <w:t xml:space="preserve"> involved</w:t>
      </w:r>
      <w:r w:rsidR="00F76F70" w:rsidRPr="007055D9">
        <w:t>, e. g. coordinates and flange partners</w:t>
      </w:r>
      <w:r w:rsidRPr="007055D9">
        <w:t xml:space="preserve">. </w:t>
      </w:r>
    </w:p>
    <w:p w14:paraId="58A44DE6" w14:textId="2FECC4B7" w:rsidR="002B0DBB" w:rsidRPr="007055D9" w:rsidRDefault="002B0DBB" w:rsidP="00F270BE">
      <w:pPr>
        <w:jc w:val="both"/>
      </w:pPr>
      <w:r w:rsidRPr="007055D9">
        <w:t>As mentioned before</w:t>
      </w:r>
      <w:r w:rsidR="00F94D4D" w:rsidRPr="007055D9">
        <w:t>,</w:t>
      </w:r>
      <w:r w:rsidRPr="007055D9">
        <w:t xml:space="preserve"> the information contained in χMCF is not </w:t>
      </w:r>
      <w:r w:rsidR="00B12880" w:rsidRPr="007055D9">
        <w:t xml:space="preserve">necessarily </w:t>
      </w:r>
      <w:r w:rsidRPr="007055D9">
        <w:t>complete</w:t>
      </w:r>
      <w:r w:rsidR="00B12880" w:rsidRPr="007055D9">
        <w:t xml:space="preserve">, at least not at </w:t>
      </w:r>
      <w:r w:rsidR="00F94D4D" w:rsidRPr="007055D9">
        <w:t xml:space="preserve">an </w:t>
      </w:r>
      <w:r w:rsidR="00B12880" w:rsidRPr="007055D9">
        <w:t>early stage of the development process</w:t>
      </w:r>
      <w:r w:rsidRPr="007055D9">
        <w:t>. Rather its content grow</w:t>
      </w:r>
      <w:r w:rsidR="00B12880" w:rsidRPr="007055D9">
        <w:t>s</w:t>
      </w:r>
      <w:r w:rsidRPr="007055D9">
        <w:t xml:space="preserve"> while the process is advancing. </w:t>
      </w:r>
      <w:r w:rsidR="007031ED" w:rsidRPr="007055D9">
        <w:t xml:space="preserve">Defining </w:t>
      </w:r>
      <w:r w:rsidR="002E195A" w:rsidRPr="007055D9">
        <w:t xml:space="preserve">the individual </w:t>
      </w:r>
      <w:r w:rsidRPr="007055D9">
        <w:t xml:space="preserve">joint and </w:t>
      </w:r>
      <w:r w:rsidR="00B12880" w:rsidRPr="007055D9">
        <w:t>filling</w:t>
      </w:r>
      <w:r w:rsidR="002E195A" w:rsidRPr="007055D9">
        <w:t xml:space="preserve"> up</w:t>
      </w:r>
      <w:r w:rsidR="00B12880" w:rsidRPr="007055D9">
        <w:t xml:space="preserve"> </w:t>
      </w:r>
      <w:r w:rsidRPr="007055D9">
        <w:t xml:space="preserve">the container thus </w:t>
      </w:r>
      <w:r w:rsidR="007031ED" w:rsidRPr="007055D9">
        <w:t xml:space="preserve">build up </w:t>
      </w:r>
      <w:r w:rsidRPr="007055D9">
        <w:t xml:space="preserve">a continuous process. </w:t>
      </w:r>
      <w:r w:rsidR="00B12880" w:rsidRPr="007055D9">
        <w:t xml:space="preserve">As shown in </w:t>
      </w:r>
      <w:r w:rsidR="008D51C0" w:rsidRPr="007055D9">
        <w:fldChar w:fldCharType="begin"/>
      </w:r>
      <w:r w:rsidR="000B7FA7" w:rsidRPr="007055D9">
        <w:instrText xml:space="preserve"> REF _Ref334482085 \h </w:instrText>
      </w:r>
      <w:r w:rsidR="00F270BE">
        <w:instrText xml:space="preserve"> \* MERGEFORMAT </w:instrText>
      </w:r>
      <w:r w:rsidR="008D51C0" w:rsidRPr="007055D9">
        <w:fldChar w:fldCharType="separate"/>
      </w:r>
      <w:r w:rsidR="00A2710C" w:rsidRPr="007055D9">
        <w:t xml:space="preserve">Figure </w:t>
      </w:r>
      <w:r w:rsidR="00A2710C">
        <w:rPr>
          <w:noProof/>
        </w:rPr>
        <w:t>5</w:t>
      </w:r>
      <w:r w:rsidR="008D51C0" w:rsidRPr="007055D9">
        <w:fldChar w:fldCharType="end"/>
      </w:r>
      <w:r w:rsidR="00B12880" w:rsidRPr="007055D9">
        <w:t>,</w:t>
      </w:r>
      <w:r w:rsidRPr="007055D9">
        <w:t xml:space="preserve"> connection information could be created by any of the involved parties (design, construction, engineering, planning, etc.). The common situation is that each party contributes part of information (geometrical, technological etc.) defining a specific joint. Merging of the partial information leads to the complete characterization of the joint. </w:t>
      </w:r>
      <w:r w:rsidR="00D914CC" w:rsidRPr="007055D9">
        <w:t xml:space="preserve">Therefore, </w:t>
      </w:r>
      <w:r w:rsidRPr="007055D9">
        <w:t>χMCF is an ideal tool to enable this dynamic process since fill</w:t>
      </w:r>
      <w:r w:rsidR="00D914CC" w:rsidRPr="007055D9">
        <w:t>ing</w:t>
      </w:r>
      <w:r w:rsidRPr="007055D9">
        <w:t xml:space="preserve"> </w:t>
      </w:r>
      <w:r w:rsidR="0094449D" w:rsidRPr="007055D9">
        <w:t xml:space="preserve">up </w:t>
      </w:r>
      <w:r w:rsidRPr="007055D9">
        <w:t>χMCF means merging information.</w:t>
      </w:r>
    </w:p>
    <w:p w14:paraId="324D515D" w14:textId="77B7C89F" w:rsidR="002B0DBB" w:rsidRPr="007055D9" w:rsidRDefault="008D51C0" w:rsidP="00F270BE">
      <w:pPr>
        <w:jc w:val="both"/>
      </w:pPr>
      <w:r w:rsidRPr="007055D9">
        <w:fldChar w:fldCharType="begin"/>
      </w:r>
      <w:r w:rsidR="000B7FA7" w:rsidRPr="007055D9">
        <w:instrText xml:space="preserve"> REF _Ref334482085 \h </w:instrText>
      </w:r>
      <w:r w:rsidR="00F270BE">
        <w:instrText xml:space="preserve"> \* MERGEFORMAT </w:instrText>
      </w:r>
      <w:r w:rsidRPr="007055D9">
        <w:fldChar w:fldCharType="separate"/>
      </w:r>
      <w:r w:rsidR="00A2710C" w:rsidRPr="007055D9">
        <w:t xml:space="preserve">Figure </w:t>
      </w:r>
      <w:r w:rsidR="00A2710C">
        <w:rPr>
          <w:noProof/>
        </w:rPr>
        <w:t>5</w:t>
      </w:r>
      <w:r w:rsidRPr="007055D9">
        <w:fldChar w:fldCharType="end"/>
      </w:r>
      <w:r w:rsidR="002B0DBB" w:rsidRPr="007055D9">
        <w:t xml:space="preserve"> makes also clear that connection information (full or partial) is available to everyone once it is defined and stored in χMCF. Thus</w:t>
      </w:r>
      <w:r w:rsidR="00F94D4D" w:rsidRPr="007055D9">
        <w:t>,</w:t>
      </w:r>
      <w:r w:rsidR="002B0DBB" w:rsidRPr="007055D9">
        <w:t xml:space="preserve"> </w:t>
      </w:r>
      <w:r w:rsidR="0094449D" w:rsidRPr="007055D9">
        <w:t xml:space="preserve">unnecessary </w:t>
      </w:r>
      <w:r w:rsidR="002B0DBB" w:rsidRPr="007055D9">
        <w:t xml:space="preserve">duplication of effort is avoided automatically. Typically different parties work in different </w:t>
      </w:r>
      <w:r w:rsidR="00D7095B" w:rsidRPr="007055D9">
        <w:t>environments</w:t>
      </w:r>
      <w:r w:rsidR="002B0DBB" w:rsidRPr="007055D9">
        <w:t xml:space="preserve"> using different </w:t>
      </w:r>
      <w:r w:rsidR="007740F6" w:rsidRPr="007055D9">
        <w:t>software</w:t>
      </w:r>
      <w:r w:rsidR="0094449D" w:rsidRPr="007055D9">
        <w:t xml:space="preserve"> tools</w:t>
      </w:r>
      <w:r w:rsidR="002B0DBB" w:rsidRPr="007055D9">
        <w:t>. Provided all systems support χMCF</w:t>
      </w:r>
      <w:r w:rsidR="00485356" w:rsidRPr="007055D9">
        <w:t xml:space="preserve">, </w:t>
      </w:r>
      <w:r w:rsidR="002B0DBB" w:rsidRPr="007055D9">
        <w:t xml:space="preserve">transfer of data from one format to another </w:t>
      </w:r>
      <w:r w:rsidR="0094449D" w:rsidRPr="007055D9">
        <w:t xml:space="preserve">will be </w:t>
      </w:r>
      <w:r w:rsidR="00F76F70" w:rsidRPr="007055D9">
        <w:t>not necessary</w:t>
      </w:r>
      <w:r w:rsidR="00F94D4D" w:rsidRPr="007055D9">
        <w:t xml:space="preserve"> any more</w:t>
      </w:r>
      <w:r w:rsidR="002B0DBB" w:rsidRPr="007055D9">
        <w:t xml:space="preserve">. This </w:t>
      </w:r>
      <w:r w:rsidR="000234AC" w:rsidRPr="007055D9">
        <w:t xml:space="preserve">will </w:t>
      </w:r>
      <w:r w:rsidR="002B0DBB" w:rsidRPr="007055D9">
        <w:t xml:space="preserve">save development cost and avoid </w:t>
      </w:r>
      <w:r w:rsidR="000234AC" w:rsidRPr="007055D9">
        <w:t xml:space="preserve">loss of data </w:t>
      </w:r>
      <w:r w:rsidR="002B0DBB" w:rsidRPr="007055D9">
        <w:t>caused by the transfer.</w:t>
      </w:r>
    </w:p>
    <w:p w14:paraId="5B372A56" w14:textId="77777777" w:rsidR="002B0DBB" w:rsidRPr="007055D9" w:rsidRDefault="00485356" w:rsidP="00F270BE">
      <w:pPr>
        <w:jc w:val="both"/>
      </w:pPr>
      <w:r w:rsidRPr="007055D9">
        <w:t>I</w:t>
      </w:r>
      <w:r w:rsidR="002B0DBB" w:rsidRPr="007055D9">
        <w:t>nformation contained in χMCF can be used to automate many tasks in the development and thus to enhance efficiency:</w:t>
      </w:r>
    </w:p>
    <w:p w14:paraId="6E5FFF01" w14:textId="77777777" w:rsidR="00E75DD5" w:rsidRPr="00E75DD5" w:rsidRDefault="002B0DBB" w:rsidP="000804D1">
      <w:pPr>
        <w:pStyle w:val="Aufzhlungszeichen"/>
        <w:numPr>
          <w:ilvl w:val="0"/>
          <w:numId w:val="10"/>
        </w:numPr>
        <w:ind w:left="426" w:hanging="284"/>
        <w:jc w:val="both"/>
      </w:pPr>
      <w:r w:rsidRPr="007055D9">
        <w:rPr>
          <w:b/>
          <w:bCs/>
        </w:rPr>
        <w:t>Automatic CAE assembly</w:t>
      </w:r>
    </w:p>
    <w:p w14:paraId="73C6BA6D" w14:textId="77777777" w:rsidR="000D3674" w:rsidRDefault="00D7095B" w:rsidP="000832B1">
      <w:pPr>
        <w:pStyle w:val="Aufzhlungszeichen"/>
        <w:numPr>
          <w:ilvl w:val="0"/>
          <w:numId w:val="0"/>
        </w:numPr>
        <w:ind w:left="426"/>
        <w:jc w:val="both"/>
      </w:pPr>
      <w:r w:rsidRPr="007055D9">
        <w:lastRenderedPageBreak/>
        <w:t>Meanwh</w:t>
      </w:r>
      <w:r w:rsidR="002B0DBB" w:rsidRPr="007055D9">
        <w:t xml:space="preserve">ile most FE-preprocessors are able to mesh parts automatically </w:t>
      </w:r>
      <w:r w:rsidR="00DD6396" w:rsidRPr="007055D9">
        <w:t>in</w:t>
      </w:r>
      <w:r w:rsidR="000234AC" w:rsidRPr="007055D9">
        <w:t xml:space="preserve"> the</w:t>
      </w:r>
      <w:r w:rsidR="002B0DBB" w:rsidRPr="007055D9">
        <w:t xml:space="preserve"> batch-meshing mode. An </w:t>
      </w:r>
      <w:r w:rsidR="00F94D4D" w:rsidRPr="007055D9">
        <w:t xml:space="preserve">automated </w:t>
      </w:r>
      <w:r w:rsidR="002B0DBB" w:rsidRPr="007055D9">
        <w:t>assembly can be realized by the connection information contained in χMCF.</w:t>
      </w:r>
    </w:p>
    <w:p w14:paraId="29EAEB8C" w14:textId="77777777" w:rsidR="00792275" w:rsidRPr="00792275" w:rsidRDefault="002B0DBB" w:rsidP="000832B1">
      <w:pPr>
        <w:pStyle w:val="Aufzhlungszeichen"/>
        <w:tabs>
          <w:tab w:val="clear" w:pos="454"/>
        </w:tabs>
        <w:spacing w:before="120"/>
        <w:ind w:left="426" w:hanging="284"/>
        <w:rPr>
          <w:szCs w:val="22"/>
        </w:rPr>
      </w:pPr>
      <w:r w:rsidRPr="007055D9">
        <w:rPr>
          <w:b/>
          <w:bCs/>
        </w:rPr>
        <w:t>Automatic Programming of Welding Robot</w:t>
      </w:r>
    </w:p>
    <w:p w14:paraId="345B2EC1" w14:textId="77777777" w:rsidR="002B0DBB" w:rsidRPr="007055D9" w:rsidRDefault="002B0DBB" w:rsidP="000832B1">
      <w:pPr>
        <w:pStyle w:val="Aufzhlungszeichen"/>
        <w:numPr>
          <w:ilvl w:val="0"/>
          <w:numId w:val="0"/>
        </w:numPr>
        <w:ind w:left="426"/>
        <w:jc w:val="both"/>
        <w:rPr>
          <w:szCs w:val="22"/>
        </w:rPr>
      </w:pPr>
      <w:r w:rsidRPr="007055D9">
        <w:t>Based on χMCF</w:t>
      </w:r>
      <w:r w:rsidR="00DD6396" w:rsidRPr="007055D9">
        <w:t>,</w:t>
      </w:r>
      <w:r w:rsidRPr="007055D9">
        <w:t xml:space="preserve"> welding robot</w:t>
      </w:r>
      <w:r w:rsidR="00DD6396" w:rsidRPr="007055D9">
        <w:t>s</w:t>
      </w:r>
      <w:r w:rsidRPr="007055D9">
        <w:t xml:space="preserve"> can be </w:t>
      </w:r>
      <w:r w:rsidR="00DD6396" w:rsidRPr="007055D9">
        <w:t>progra</w:t>
      </w:r>
      <w:r w:rsidR="00F94D4D" w:rsidRPr="007055D9">
        <w:t>m</w:t>
      </w:r>
      <w:r w:rsidR="00DD6396" w:rsidRPr="007055D9">
        <w:t xml:space="preserve">med </w:t>
      </w:r>
      <w:r w:rsidRPr="007055D9">
        <w:t>automatically.</w:t>
      </w:r>
    </w:p>
    <w:p w14:paraId="291D743D" w14:textId="77777777" w:rsidR="00056CD2" w:rsidRPr="007055D9" w:rsidRDefault="002B0DBB" w:rsidP="00792275">
      <w:pPr>
        <w:jc w:val="both"/>
      </w:pPr>
      <w:r w:rsidRPr="007055D9">
        <w:t>An essential feature of χMCF is that it contains only information relevant to the joints. No data are included which are dependent on the process. Hence it is relatively easy to implement χMCF into any real process. Depending on the application</w:t>
      </w:r>
      <w:r w:rsidR="00DD6396" w:rsidRPr="007055D9">
        <w:t>,</w:t>
      </w:r>
      <w:r w:rsidRPr="007055D9">
        <w:t xml:space="preserve"> it is possible to use χMCF as a stand-alone database or integrate χMCF into an even more comprehensive database</w:t>
      </w:r>
      <w:r w:rsidR="00DD6396" w:rsidRPr="007055D9">
        <w:t>.</w:t>
      </w:r>
      <w:r w:rsidR="00F76F70" w:rsidRPr="007055D9">
        <w:t xml:space="preserve"> </w:t>
      </w:r>
    </w:p>
    <w:p w14:paraId="6A00FEA1" w14:textId="7717E3D4" w:rsidR="004F2D36" w:rsidRPr="007055D9" w:rsidRDefault="00FF55A5" w:rsidP="005867BD">
      <w:pPr>
        <w:pStyle w:val="berschrift1"/>
        <w:tabs>
          <w:tab w:val="clear" w:pos="432"/>
          <w:tab w:val="num" w:pos="567"/>
        </w:tabs>
      </w:pPr>
      <w:bookmarkStart w:id="86" w:name="_Toc3556930"/>
      <w:bookmarkStart w:id="87" w:name="_Toc34747180"/>
      <w:bookmarkStart w:id="88" w:name="_Toc39880494"/>
      <w:r w:rsidRPr="007055D9">
        <w:lastRenderedPageBreak/>
        <w:t>Keywords</w:t>
      </w:r>
      <w:r w:rsidR="00B61149" w:rsidRPr="007055D9">
        <w:t xml:space="preserve"> </w:t>
      </w:r>
      <w:r w:rsidR="004F2D36" w:rsidRPr="007055D9">
        <w:t>of XML specification</w:t>
      </w:r>
      <w:bookmarkEnd w:id="86"/>
      <w:bookmarkEnd w:id="87"/>
      <w:bookmarkEnd w:id="88"/>
    </w:p>
    <w:p w14:paraId="433568B7" w14:textId="5A6121CA" w:rsidR="003B4F3B" w:rsidRPr="007055D9" w:rsidRDefault="00FF55A5" w:rsidP="00860E71">
      <w:pPr>
        <w:pStyle w:val="berschrift2"/>
      </w:pPr>
      <w:bookmarkStart w:id="89" w:name="_Toc34747181"/>
      <w:bookmarkStart w:id="90" w:name="_Toc39880495"/>
      <w:r w:rsidRPr="007055D9">
        <w:t>Keywords</w:t>
      </w:r>
      <w:bookmarkEnd w:id="89"/>
      <w:bookmarkEnd w:id="90"/>
    </w:p>
    <w:p w14:paraId="72FF027A" w14:textId="77777777" w:rsidR="0081688E" w:rsidRPr="007055D9" w:rsidRDefault="003D649B" w:rsidP="00F270BE">
      <w:pPr>
        <w:jc w:val="both"/>
      </w:pPr>
      <w:r w:rsidRPr="007055D9">
        <w:t>T</w:t>
      </w:r>
      <w:r w:rsidR="007B64A1" w:rsidRPr="007055D9">
        <w:t xml:space="preserve">he carrier of information </w:t>
      </w:r>
      <w:r w:rsidR="00721573" w:rsidRPr="007055D9">
        <w:t xml:space="preserve">in a χMCF file is an element which can be </w:t>
      </w:r>
      <w:r w:rsidR="001D39AF" w:rsidRPr="007055D9">
        <w:t>equipped with some attributes</w:t>
      </w:r>
      <w:r w:rsidR="00D77E83" w:rsidRPr="007055D9">
        <w:t xml:space="preserve"> and child elements</w:t>
      </w:r>
      <w:r w:rsidR="001D39AF" w:rsidRPr="007055D9">
        <w:t>.</w:t>
      </w:r>
      <w:r w:rsidRPr="007055D9">
        <w:t xml:space="preserve"> Elements and attributes are defined by their names (identifiers) and values (information).  </w:t>
      </w:r>
    </w:p>
    <w:p w14:paraId="3C0F05E5" w14:textId="77777777" w:rsidR="003D649B" w:rsidRPr="007055D9" w:rsidRDefault="003D649B" w:rsidP="00F270BE">
      <w:pPr>
        <w:jc w:val="both"/>
      </w:pPr>
      <w:r w:rsidRPr="007055D9">
        <w:t>By the XML standard, values assumed by elements can be distinguished by their types like</w:t>
      </w:r>
      <w:r w:rsidR="00630D86" w:rsidRPr="007055D9">
        <w:t xml:space="preserve"> boolean,</w:t>
      </w:r>
      <w:r w:rsidRPr="007055D9">
        <w:t xml:space="preserve"> float, double, string, date, etc. </w:t>
      </w:r>
      <w:r w:rsidR="0081688E" w:rsidRPr="007055D9">
        <w:t xml:space="preserve">The same applies to attributes. </w:t>
      </w:r>
      <w:r w:rsidRPr="007055D9">
        <w:t xml:space="preserve">The user can determine how elements and attributes are used </w:t>
      </w:r>
      <w:r w:rsidR="0090084F" w:rsidRPr="007055D9">
        <w:t>(</w:t>
      </w:r>
      <w:r w:rsidRPr="007055D9">
        <w:t>optional, required or prohibited</w:t>
      </w:r>
      <w:r w:rsidR="0090084F" w:rsidRPr="007055D9">
        <w:t>)</w:t>
      </w:r>
      <w:r w:rsidRPr="007055D9">
        <w:t xml:space="preserve">. </w:t>
      </w:r>
      <w:r w:rsidR="00090CD4" w:rsidRPr="007055D9">
        <w:t xml:space="preserve">If necessary, the frequency of occurrence of elements with the given name (i.e., number of siblings of identical names) can be restricted (in XML schema, this is specified by the attributes </w:t>
      </w:r>
      <w:r w:rsidR="00090CD4" w:rsidRPr="00137032">
        <w:rPr>
          <w:rFonts w:ascii="Courier New" w:hAnsi="Courier New" w:cs="Courier New"/>
          <w:i/>
          <w:sz w:val="18"/>
          <w:szCs w:val="18"/>
        </w:rPr>
        <w:t>minOccurs</w:t>
      </w:r>
      <w:r w:rsidR="00090CD4" w:rsidRPr="007055D9">
        <w:t xml:space="preserve"> and </w:t>
      </w:r>
      <w:r w:rsidR="00090CD4" w:rsidRPr="00137032">
        <w:rPr>
          <w:rFonts w:ascii="Courier New" w:hAnsi="Courier New" w:cs="Courier New"/>
          <w:i/>
          <w:sz w:val="18"/>
          <w:szCs w:val="18"/>
        </w:rPr>
        <w:t>maxOccurs</w:t>
      </w:r>
      <w:r w:rsidR="00090CD4" w:rsidRPr="007055D9">
        <w:t>).</w:t>
      </w:r>
    </w:p>
    <w:p w14:paraId="2761FA89" w14:textId="5F6FCBAF" w:rsidR="0081688E" w:rsidRPr="007055D9" w:rsidRDefault="0081688E" w:rsidP="00F270BE">
      <w:pPr>
        <w:jc w:val="both"/>
      </w:pPr>
      <w:r w:rsidRPr="007055D9">
        <w:t xml:space="preserve">In accordance </w:t>
      </w:r>
      <w:r w:rsidR="00090CD4" w:rsidRPr="007055D9">
        <w:t xml:space="preserve">with </w:t>
      </w:r>
      <w:r w:rsidRPr="007055D9">
        <w:t>the XML standard</w:t>
      </w:r>
      <w:r w:rsidR="00FC0A8A" w:rsidRPr="007055D9">
        <w:t xml:space="preserve"> (</w:t>
      </w:r>
      <w:r w:rsidR="00886386" w:rsidRPr="007055D9">
        <w:t xml:space="preserve">version </w:t>
      </w:r>
      <w:r w:rsidR="0099739D" w:rsidRPr="007055D9">
        <w:t>1</w:t>
      </w:r>
      <w:r w:rsidR="00886386" w:rsidRPr="007055D9">
        <w:t>.0</w:t>
      </w:r>
      <w:r w:rsidR="001C48A8" w:rsidRPr="007055D9">
        <w:rPr>
          <w:rStyle w:val="Funotenzeichen"/>
        </w:rPr>
        <w:footnoteReference w:id="3"/>
      </w:r>
      <w:r w:rsidR="00FC0A8A" w:rsidRPr="007055D9">
        <w:t>)</w:t>
      </w:r>
      <w:r w:rsidRPr="007055D9">
        <w:t xml:space="preserve">, the following </w:t>
      </w:r>
      <w:r w:rsidR="00CA59CD" w:rsidRPr="007055D9">
        <w:t>keywords</w:t>
      </w:r>
      <w:r w:rsidRPr="007055D9">
        <w:t xml:space="preserve"> are used </w:t>
      </w:r>
      <w:r w:rsidR="002659AC" w:rsidRPr="007055D9">
        <w:t xml:space="preserve">in the current document </w:t>
      </w:r>
      <w:r w:rsidRPr="007055D9">
        <w:t xml:space="preserve">to </w:t>
      </w:r>
      <w:r w:rsidR="00090CD4" w:rsidRPr="007055D9">
        <w:t xml:space="preserve">characterize </w:t>
      </w:r>
      <w:r w:rsidR="002659AC" w:rsidRPr="007055D9">
        <w:t>the elements and attributes:</w:t>
      </w:r>
    </w:p>
    <w:p w14:paraId="74D51329" w14:textId="77777777" w:rsidR="002659AC" w:rsidRPr="007055D9" w:rsidRDefault="002659AC" w:rsidP="007E3486">
      <w:pPr>
        <w:numPr>
          <w:ilvl w:val="0"/>
          <w:numId w:val="7"/>
        </w:numPr>
      </w:pPr>
      <w:r w:rsidRPr="007055D9">
        <w:t>Type</w:t>
      </w:r>
    </w:p>
    <w:p w14:paraId="2D4D1158" w14:textId="77777777" w:rsidR="002659AC" w:rsidRPr="007055D9" w:rsidRDefault="002659AC" w:rsidP="007E3486">
      <w:pPr>
        <w:numPr>
          <w:ilvl w:val="0"/>
          <w:numId w:val="7"/>
        </w:numPr>
      </w:pPr>
      <w:r w:rsidRPr="007055D9">
        <w:t xml:space="preserve">Value </w:t>
      </w:r>
      <w:r w:rsidR="00A82F80" w:rsidRPr="007055D9">
        <w:t>Space</w:t>
      </w:r>
    </w:p>
    <w:p w14:paraId="009F23C8" w14:textId="77777777" w:rsidR="00090CD4" w:rsidRPr="007055D9" w:rsidRDefault="00090CD4" w:rsidP="007E3486">
      <w:pPr>
        <w:numPr>
          <w:ilvl w:val="0"/>
          <w:numId w:val="7"/>
        </w:numPr>
      </w:pPr>
      <w:r w:rsidRPr="007055D9">
        <w:t>Default</w:t>
      </w:r>
    </w:p>
    <w:p w14:paraId="742C55B8" w14:textId="2AA6BBC0" w:rsidR="00002AC4" w:rsidRPr="007055D9" w:rsidRDefault="00002AC4" w:rsidP="007E3486">
      <w:pPr>
        <w:numPr>
          <w:ilvl w:val="0"/>
          <w:numId w:val="7"/>
        </w:numPr>
      </w:pPr>
      <w:r w:rsidRPr="007055D9">
        <w:t>Use</w:t>
      </w:r>
    </w:p>
    <w:p w14:paraId="63E1582C" w14:textId="57A3050B" w:rsidR="002659AC" w:rsidRPr="007055D9" w:rsidRDefault="002659AC" w:rsidP="007E3486">
      <w:pPr>
        <w:numPr>
          <w:ilvl w:val="0"/>
          <w:numId w:val="7"/>
        </w:numPr>
      </w:pPr>
      <w:r w:rsidRPr="007055D9">
        <w:t>Multiplicity (corresponds to the attribute</w:t>
      </w:r>
      <w:r w:rsidR="00002AC4" w:rsidRPr="007055D9">
        <w:t>s</w:t>
      </w:r>
      <w:r w:rsidRPr="007055D9">
        <w:t xml:space="preserve"> </w:t>
      </w:r>
      <w:r w:rsidR="00002AC4" w:rsidRPr="00137032">
        <w:rPr>
          <w:rFonts w:ascii="Courier New" w:hAnsi="Courier New" w:cs="Courier New"/>
          <w:i/>
          <w:sz w:val="18"/>
          <w:szCs w:val="18"/>
        </w:rPr>
        <w:t>minOccurs</w:t>
      </w:r>
      <w:r w:rsidR="00002AC4" w:rsidRPr="007055D9">
        <w:rPr>
          <w:rFonts w:ascii="Courier New" w:hAnsi="Courier New" w:cs="Courier New"/>
          <w:i/>
        </w:rPr>
        <w:t xml:space="preserve"> </w:t>
      </w:r>
      <w:r w:rsidR="00002AC4" w:rsidRPr="007055D9">
        <w:t xml:space="preserve">and </w:t>
      </w:r>
      <w:r w:rsidR="00002AC4" w:rsidRPr="00137032">
        <w:rPr>
          <w:rFonts w:ascii="Courier New" w:hAnsi="Courier New" w:cs="Courier New"/>
          <w:i/>
          <w:sz w:val="18"/>
          <w:szCs w:val="18"/>
        </w:rPr>
        <w:t>maxOccurs</w:t>
      </w:r>
      <w:r w:rsidR="00002AC4" w:rsidRPr="007055D9">
        <w:t xml:space="preserve"> o</w:t>
      </w:r>
      <w:r w:rsidRPr="007055D9">
        <w:t xml:space="preserve">f </w:t>
      </w:r>
      <w:r w:rsidR="00594B1A" w:rsidRPr="007055D9">
        <w:t xml:space="preserve">the element </w:t>
      </w:r>
      <w:r w:rsidR="00594B1A" w:rsidRPr="00137032">
        <w:rPr>
          <w:rFonts w:ascii="Courier New" w:hAnsi="Courier New" w:cs="Courier New"/>
          <w:b/>
          <w:i/>
          <w:sz w:val="18"/>
          <w:szCs w:val="18"/>
        </w:rPr>
        <w:t>&lt;xs:element&gt;</w:t>
      </w:r>
      <w:r w:rsidR="00594B1A" w:rsidRPr="007055D9">
        <w:t xml:space="preserve"> of </w:t>
      </w:r>
      <w:r w:rsidR="002D1951" w:rsidRPr="007055D9">
        <w:t xml:space="preserve">XML </w:t>
      </w:r>
      <w:r w:rsidR="00886386" w:rsidRPr="007055D9">
        <w:t>schema</w:t>
      </w:r>
      <w:r w:rsidRPr="007055D9">
        <w:t>)</w:t>
      </w:r>
    </w:p>
    <w:p w14:paraId="57007DC1" w14:textId="77777777" w:rsidR="002659AC" w:rsidRPr="007055D9" w:rsidRDefault="002659AC" w:rsidP="007E3486">
      <w:pPr>
        <w:numPr>
          <w:ilvl w:val="0"/>
          <w:numId w:val="7"/>
        </w:numPr>
      </w:pPr>
      <w:r w:rsidRPr="007055D9">
        <w:rPr>
          <w:szCs w:val="22"/>
        </w:rPr>
        <w:t>Restrictions</w:t>
      </w:r>
      <w:r w:rsidR="0042418A" w:rsidRPr="007055D9">
        <w:rPr>
          <w:szCs w:val="22"/>
        </w:rPr>
        <w:t xml:space="preserve"> </w:t>
      </w:r>
      <w:r w:rsidR="0042418A" w:rsidRPr="007055D9">
        <w:t xml:space="preserve">(corresponds to the element </w:t>
      </w:r>
      <w:r w:rsidR="0042418A" w:rsidRPr="00137032">
        <w:rPr>
          <w:rFonts w:ascii="Courier New" w:hAnsi="Courier New" w:cs="Courier New"/>
          <w:i/>
          <w:sz w:val="18"/>
          <w:szCs w:val="18"/>
        </w:rPr>
        <w:t>restriction</w:t>
      </w:r>
      <w:r w:rsidR="0042418A" w:rsidRPr="007055D9">
        <w:t xml:space="preserve"> </w:t>
      </w:r>
      <w:r w:rsidR="002D1951" w:rsidRPr="007055D9">
        <w:t xml:space="preserve">of XML </w:t>
      </w:r>
      <w:r w:rsidR="00886386" w:rsidRPr="007055D9">
        <w:t>schema</w:t>
      </w:r>
      <w:r w:rsidR="0042418A" w:rsidRPr="007055D9">
        <w:t>)</w:t>
      </w:r>
    </w:p>
    <w:p w14:paraId="48E532EC" w14:textId="77777777" w:rsidR="002659AC" w:rsidRPr="007055D9" w:rsidRDefault="002659AC" w:rsidP="004F2D36"/>
    <w:p w14:paraId="0BB7FCB6" w14:textId="0AC42D61" w:rsidR="00B913E2" w:rsidRDefault="0042418A" w:rsidP="00F270BE">
      <w:pPr>
        <w:jc w:val="both"/>
      </w:pPr>
      <w:r w:rsidRPr="007055D9">
        <w:t xml:space="preserve">The </w:t>
      </w:r>
      <w:r w:rsidR="003B7EF4" w:rsidRPr="007055D9">
        <w:t xml:space="preserve">type of </w:t>
      </w:r>
      <w:r w:rsidR="00594B1A" w:rsidRPr="007055D9">
        <w:t>the value</w:t>
      </w:r>
      <w:r w:rsidR="003B7EF4" w:rsidRPr="007055D9">
        <w:t xml:space="preserve"> of </w:t>
      </w:r>
      <w:r w:rsidR="00594B1A" w:rsidRPr="007055D9">
        <w:t xml:space="preserve">an </w:t>
      </w:r>
      <w:r w:rsidR="00630D86" w:rsidRPr="007055D9">
        <w:t>element</w:t>
      </w:r>
      <w:r w:rsidR="003B7EF4" w:rsidRPr="007055D9">
        <w:t xml:space="preserve"> </w:t>
      </w:r>
      <w:r w:rsidR="00594B1A" w:rsidRPr="007055D9">
        <w:t xml:space="preserve">or </w:t>
      </w:r>
      <w:r w:rsidR="00630D86" w:rsidRPr="007055D9">
        <w:t>attribute</w:t>
      </w:r>
      <w:r w:rsidR="003B7EF4" w:rsidRPr="007055D9">
        <w:t xml:space="preserve"> </w:t>
      </w:r>
      <w:r w:rsidR="00594B1A" w:rsidRPr="007055D9">
        <w:t>is</w:t>
      </w:r>
      <w:r w:rsidR="003B7EF4" w:rsidRPr="007055D9">
        <w:t xml:space="preserve"> specified by the key-word </w:t>
      </w:r>
      <w:r w:rsidR="003B7EF4" w:rsidRPr="004506CA">
        <w:rPr>
          <w:rFonts w:ascii="Courier New" w:hAnsi="Courier New" w:cs="Courier New"/>
          <w:i/>
          <w:sz w:val="18"/>
          <w:szCs w:val="18"/>
        </w:rPr>
        <w:t>Type</w:t>
      </w:r>
      <w:r w:rsidR="003B7EF4" w:rsidRPr="007055D9">
        <w:t>.</w:t>
      </w:r>
      <w:r w:rsidR="0053575A" w:rsidRPr="007055D9">
        <w:t xml:space="preserve"> T</w:t>
      </w:r>
      <w:r w:rsidR="003B7EF4" w:rsidRPr="007055D9">
        <w:t>he</w:t>
      </w:r>
      <w:r w:rsidR="00630D86" w:rsidRPr="007055D9">
        <w:t xml:space="preserve"> numerical</w:t>
      </w:r>
      <w:r w:rsidR="003B7EF4" w:rsidRPr="007055D9">
        <w:t xml:space="preserve"> </w:t>
      </w:r>
      <w:r w:rsidR="00594B1A" w:rsidRPr="007055D9">
        <w:t>ID</w:t>
      </w:r>
      <w:r w:rsidR="003B7EF4" w:rsidRPr="007055D9">
        <w:t xml:space="preserve"> of a </w:t>
      </w:r>
      <w:r w:rsidR="0090084F" w:rsidRPr="007055D9">
        <w:t xml:space="preserve">property </w:t>
      </w:r>
      <w:r w:rsidR="00EC3821" w:rsidRPr="007055D9">
        <w:t xml:space="preserve">(attribute </w:t>
      </w:r>
      <w:r w:rsidR="00194316">
        <w:t>"</w:t>
      </w:r>
      <w:r w:rsidR="00EC3821" w:rsidRPr="007055D9">
        <w:t>pid</w:t>
      </w:r>
      <w:r w:rsidR="00194316">
        <w:t>"</w:t>
      </w:r>
      <w:r w:rsidR="00EC3821" w:rsidRPr="007055D9">
        <w:t xml:space="preserve">) of a </w:t>
      </w:r>
      <w:r w:rsidR="00EC3821" w:rsidRPr="004506CA">
        <w:rPr>
          <w:rFonts w:ascii="Courier New" w:hAnsi="Courier New" w:cs="Courier New"/>
          <w:b/>
          <w:i/>
          <w:sz w:val="18"/>
          <w:szCs w:val="18"/>
        </w:rPr>
        <w:t>&lt;part&gt;</w:t>
      </w:r>
      <w:r w:rsidR="000A0EA4">
        <w:rPr>
          <w:i/>
        </w:rPr>
        <w:t xml:space="preserve"> </w:t>
      </w:r>
      <w:r w:rsidR="002550FA" w:rsidRPr="002550FA">
        <w:t xml:space="preserve">opening </w:t>
      </w:r>
      <w:r w:rsidR="00EC3821" w:rsidRPr="007055D9">
        <w:t>tag</w:t>
      </w:r>
      <w:r w:rsidR="0090084F" w:rsidRPr="007055D9">
        <w:t xml:space="preserve"> </w:t>
      </w:r>
      <w:r w:rsidR="00A731EC">
        <w:t xml:space="preserve">for instance </w:t>
      </w:r>
      <w:r w:rsidR="003B7EF4" w:rsidRPr="007055D9">
        <w:t xml:space="preserve">is </w:t>
      </w:r>
      <w:r w:rsidR="00002AC4" w:rsidRPr="007055D9">
        <w:t>a</w:t>
      </w:r>
      <w:r w:rsidR="00205E5A" w:rsidRPr="007055D9">
        <w:t>n</w:t>
      </w:r>
      <w:r w:rsidR="003B7EF4" w:rsidRPr="007055D9">
        <w:t xml:space="preserve"> integer</w:t>
      </w:r>
      <w:r w:rsidR="00A731EC">
        <w:t>,</w:t>
      </w:r>
      <w:r w:rsidR="00205E5A" w:rsidRPr="007055D9">
        <w:t xml:space="preserve"> which is a built-in type of XML standard. </w:t>
      </w:r>
    </w:p>
    <w:p w14:paraId="09674B17" w14:textId="77777777" w:rsidR="00B913E2" w:rsidRDefault="00B913E2" w:rsidP="00B913E2">
      <w:pPr>
        <w:jc w:val="both"/>
      </w:pPr>
      <w:r>
        <w:t>The most common types are:</w:t>
      </w:r>
    </w:p>
    <w:p w14:paraId="6E297ABF" w14:textId="77777777" w:rsidR="00B913E2" w:rsidRDefault="00B913E2" w:rsidP="00B913E2">
      <w:pPr>
        <w:pStyle w:val="Listenabsatz"/>
        <w:numPr>
          <w:ilvl w:val="0"/>
          <w:numId w:val="10"/>
        </w:numPr>
        <w:jc w:val="both"/>
      </w:pPr>
      <w:r>
        <w:t>xs:</w:t>
      </w:r>
      <w:r w:rsidRPr="00B913E2">
        <w:rPr>
          <w:i/>
        </w:rPr>
        <w:t>string</w:t>
      </w:r>
    </w:p>
    <w:p w14:paraId="4856F350" w14:textId="77777777" w:rsidR="00B913E2" w:rsidRDefault="00B913E2" w:rsidP="00B913E2">
      <w:pPr>
        <w:pStyle w:val="Listenabsatz"/>
        <w:numPr>
          <w:ilvl w:val="0"/>
          <w:numId w:val="10"/>
        </w:numPr>
        <w:jc w:val="both"/>
      </w:pPr>
      <w:r>
        <w:t>xs:</w:t>
      </w:r>
      <w:r w:rsidRPr="00B913E2">
        <w:rPr>
          <w:i/>
        </w:rPr>
        <w:t>decimal</w:t>
      </w:r>
    </w:p>
    <w:p w14:paraId="4AC11C8D" w14:textId="77777777" w:rsidR="00B913E2" w:rsidRPr="00B913E2" w:rsidRDefault="00B913E2" w:rsidP="00B913E2">
      <w:pPr>
        <w:pStyle w:val="Listenabsatz"/>
        <w:numPr>
          <w:ilvl w:val="0"/>
          <w:numId w:val="10"/>
        </w:numPr>
        <w:jc w:val="both"/>
      </w:pPr>
      <w:r>
        <w:t>xs:</w:t>
      </w:r>
      <w:r w:rsidRPr="00B913E2">
        <w:rPr>
          <w:i/>
        </w:rPr>
        <w:t>integer</w:t>
      </w:r>
    </w:p>
    <w:p w14:paraId="29F8A3B1" w14:textId="42AC7905" w:rsidR="00B913E2" w:rsidRDefault="00B913E2" w:rsidP="00B913E2">
      <w:pPr>
        <w:pStyle w:val="Listenabsatz"/>
        <w:numPr>
          <w:ilvl w:val="0"/>
          <w:numId w:val="10"/>
        </w:numPr>
        <w:jc w:val="both"/>
      </w:pPr>
      <w:r w:rsidRPr="00AA6835">
        <w:t>xs:</w:t>
      </w:r>
      <w:r>
        <w:rPr>
          <w:i/>
        </w:rPr>
        <w:t>float</w:t>
      </w:r>
    </w:p>
    <w:p w14:paraId="6D713AEA" w14:textId="77777777" w:rsidR="00B913E2" w:rsidRDefault="00B913E2" w:rsidP="00B913E2">
      <w:pPr>
        <w:pStyle w:val="Listenabsatz"/>
        <w:numPr>
          <w:ilvl w:val="0"/>
          <w:numId w:val="10"/>
        </w:numPr>
        <w:jc w:val="both"/>
      </w:pPr>
      <w:r>
        <w:t>xs:</w:t>
      </w:r>
      <w:r w:rsidRPr="00B913E2">
        <w:rPr>
          <w:i/>
        </w:rPr>
        <w:t>boolean</w:t>
      </w:r>
    </w:p>
    <w:p w14:paraId="2BEE2037" w14:textId="77777777" w:rsidR="00B913E2" w:rsidRDefault="00B913E2" w:rsidP="00B913E2">
      <w:pPr>
        <w:pStyle w:val="Listenabsatz"/>
        <w:numPr>
          <w:ilvl w:val="0"/>
          <w:numId w:val="10"/>
        </w:numPr>
        <w:jc w:val="both"/>
      </w:pPr>
      <w:r>
        <w:t>xs:</w:t>
      </w:r>
      <w:r w:rsidRPr="00B913E2">
        <w:rPr>
          <w:i/>
        </w:rPr>
        <w:t>date</w:t>
      </w:r>
    </w:p>
    <w:p w14:paraId="7A33D93F" w14:textId="62582498" w:rsidR="00B913E2" w:rsidRDefault="00B913E2" w:rsidP="00B913E2">
      <w:pPr>
        <w:pStyle w:val="Listenabsatz"/>
        <w:numPr>
          <w:ilvl w:val="0"/>
          <w:numId w:val="10"/>
        </w:numPr>
        <w:spacing w:after="120"/>
        <w:ind w:left="1173" w:hanging="357"/>
        <w:jc w:val="both"/>
      </w:pPr>
      <w:r>
        <w:t>xs:</w:t>
      </w:r>
      <w:r w:rsidRPr="00B913E2">
        <w:rPr>
          <w:i/>
        </w:rPr>
        <w:t>time</w:t>
      </w:r>
    </w:p>
    <w:p w14:paraId="6A80CBD5" w14:textId="2C829E1E" w:rsidR="00B913E2" w:rsidRPr="00B913E2" w:rsidRDefault="00B913E2" w:rsidP="00B913E2">
      <w:pPr>
        <w:pStyle w:val="Listenabsatz"/>
        <w:spacing w:after="120"/>
        <w:ind w:left="816"/>
        <w:jc w:val="both"/>
        <w:rPr>
          <w:lang w:val="en-US"/>
        </w:rPr>
      </w:pPr>
      <w:r w:rsidRPr="00B913E2">
        <w:rPr>
          <w:b/>
          <w:lang w:val="en-US"/>
        </w:rPr>
        <w:t>Note:</w:t>
      </w:r>
      <w:r w:rsidRPr="00B913E2">
        <w:rPr>
          <w:lang w:val="en-US"/>
        </w:rPr>
        <w:t xml:space="preserve"> The maximum number of decimal digits you can specify is 18.</w:t>
      </w:r>
    </w:p>
    <w:p w14:paraId="1BDF7176" w14:textId="2C667C01" w:rsidR="00F52786" w:rsidRPr="007055D9" w:rsidRDefault="00205E5A" w:rsidP="00F270BE">
      <w:pPr>
        <w:jc w:val="both"/>
      </w:pPr>
      <w:r w:rsidRPr="007055D9">
        <w:t>However, only positive integers are usually used in this context. That means</w:t>
      </w:r>
      <w:r w:rsidR="00F51251" w:rsidRPr="007055D9">
        <w:t>,</w:t>
      </w:r>
      <w:r w:rsidRPr="007055D9">
        <w:t xml:space="preserve"> the possible value of ID of the type integer is restricted. </w:t>
      </w:r>
      <w:r w:rsidR="00F52786" w:rsidRPr="007055D9">
        <w:t>To specify the values which are assumable by an element or an attribute</w:t>
      </w:r>
      <w:r w:rsidR="00F51251" w:rsidRPr="007055D9">
        <w:t>,</w:t>
      </w:r>
      <w:r w:rsidR="00F52786" w:rsidRPr="007055D9">
        <w:t xml:space="preserve"> the key-word</w:t>
      </w:r>
      <w:r w:rsidR="00630D86" w:rsidRPr="007055D9">
        <w:t xml:space="preserve"> </w:t>
      </w:r>
      <w:r w:rsidR="00F52786" w:rsidRPr="004506CA">
        <w:rPr>
          <w:rFonts w:ascii="Courier New" w:hAnsi="Courier New" w:cs="Courier New"/>
          <w:i/>
          <w:sz w:val="18"/>
          <w:szCs w:val="18"/>
        </w:rPr>
        <w:t>Value Space</w:t>
      </w:r>
      <w:r w:rsidR="00F52786" w:rsidRPr="007055D9">
        <w:rPr>
          <w:rFonts w:ascii="Courier New" w:hAnsi="Courier New" w:cs="Courier New"/>
          <w:i/>
        </w:rPr>
        <w:t xml:space="preserve"> </w:t>
      </w:r>
      <w:r w:rsidR="00630D86" w:rsidRPr="007055D9">
        <w:t>(a set) i</w:t>
      </w:r>
      <w:r w:rsidR="00F52786" w:rsidRPr="007055D9">
        <w:t>s used. The Value Space can be given a</w:t>
      </w:r>
      <w:r w:rsidR="00630D86" w:rsidRPr="007055D9">
        <w:t xml:space="preserve">s an </w:t>
      </w:r>
      <w:r w:rsidR="00630D86" w:rsidRPr="007055D9">
        <w:lastRenderedPageBreak/>
        <w:t>enumeration (a finite set)</w:t>
      </w:r>
      <w:r w:rsidR="00F52786" w:rsidRPr="007055D9">
        <w:t xml:space="preserve"> or a set defined explicitly. E.g. positive integer is symbolized by &gt; 0 whereas a </w:t>
      </w:r>
      <w:r w:rsidR="00630D86" w:rsidRPr="007055D9">
        <w:t>float</w:t>
      </w:r>
      <w:r w:rsidR="009C1885" w:rsidRPr="007055D9">
        <w:t xml:space="preserve"> </w:t>
      </w:r>
      <w:r w:rsidR="00F52786" w:rsidRPr="007055D9">
        <w:t>between 0.</w:t>
      </w:r>
      <w:r w:rsidR="00CA0197">
        <w:t>0</w:t>
      </w:r>
      <w:r w:rsidR="00F52786" w:rsidRPr="007055D9">
        <w:t xml:space="preserve"> </w:t>
      </w:r>
      <w:r w:rsidR="009C1885" w:rsidRPr="007055D9">
        <w:t>and 1.</w:t>
      </w:r>
      <w:r w:rsidR="00CA0197">
        <w:t>0</w:t>
      </w:r>
      <w:r w:rsidR="009C1885" w:rsidRPr="007055D9">
        <w:t xml:space="preserve"> is given by [0.</w:t>
      </w:r>
      <w:r w:rsidR="00CA0197">
        <w:t>0</w:t>
      </w:r>
      <w:r w:rsidR="009C1885" w:rsidRPr="007055D9">
        <w:t>, 1</w:t>
      </w:r>
      <w:r w:rsidR="00F52786" w:rsidRPr="007055D9">
        <w:t>.</w:t>
      </w:r>
      <w:r w:rsidR="00CA0197">
        <w:t>0</w:t>
      </w:r>
      <w:r w:rsidR="00F52786" w:rsidRPr="007055D9">
        <w:t xml:space="preserve">], </w:t>
      </w:r>
      <w:r w:rsidR="00F51251" w:rsidRPr="007055D9">
        <w:t xml:space="preserve">similar to </w:t>
      </w:r>
      <w:r w:rsidR="00F52786" w:rsidRPr="007055D9">
        <w:t>mathematics.</w:t>
      </w:r>
    </w:p>
    <w:p w14:paraId="66107AA8" w14:textId="77777777" w:rsidR="00002AC4" w:rsidRPr="007055D9" w:rsidRDefault="00002AC4" w:rsidP="00F270BE">
      <w:pPr>
        <w:jc w:val="both"/>
      </w:pPr>
      <w:r w:rsidRPr="007055D9">
        <w:t xml:space="preserve">Some elements and attributes </w:t>
      </w:r>
      <w:r w:rsidR="00F51251" w:rsidRPr="007055D9">
        <w:t>obtain</w:t>
      </w:r>
      <w:r w:rsidRPr="007055D9">
        <w:t xml:space="preserve"> default values if they are not </w:t>
      </w:r>
      <w:r w:rsidR="009C1885" w:rsidRPr="007055D9">
        <w:t>given explicitly in</w:t>
      </w:r>
      <w:r w:rsidRPr="007055D9">
        <w:t xml:space="preserve"> the χMCF file. The default</w:t>
      </w:r>
      <w:r w:rsidR="009C1885" w:rsidRPr="007055D9">
        <w:t xml:space="preserve"> values</w:t>
      </w:r>
      <w:r w:rsidRPr="007055D9">
        <w:t xml:space="preserve"> adopted </w:t>
      </w:r>
      <w:r w:rsidR="009C1885" w:rsidRPr="007055D9">
        <w:t xml:space="preserve">are </w:t>
      </w:r>
      <w:r w:rsidRPr="007055D9">
        <w:t xml:space="preserve">specified by the keyword </w:t>
      </w:r>
      <w:r w:rsidRPr="004506CA">
        <w:rPr>
          <w:rFonts w:ascii="Courier New" w:hAnsi="Courier New" w:cs="Courier New"/>
          <w:i/>
          <w:sz w:val="18"/>
          <w:szCs w:val="18"/>
        </w:rPr>
        <w:t>Default</w:t>
      </w:r>
      <w:r w:rsidRPr="007055D9">
        <w:t>.</w:t>
      </w:r>
    </w:p>
    <w:p w14:paraId="213E611D" w14:textId="6E750636" w:rsidR="001D6B61" w:rsidRPr="007055D9" w:rsidRDefault="00F52786" w:rsidP="00F270BE">
      <w:pPr>
        <w:jc w:val="both"/>
      </w:pPr>
      <w:r w:rsidRPr="007055D9">
        <w:t>In this document, t</w:t>
      </w:r>
      <w:r w:rsidR="00D776D8" w:rsidRPr="007055D9">
        <w:t xml:space="preserve">he special type </w:t>
      </w:r>
      <w:r w:rsidR="00194316">
        <w:t>"</w:t>
      </w:r>
      <w:r w:rsidR="00D776D8" w:rsidRPr="007055D9">
        <w:t>alpha</w:t>
      </w:r>
      <w:r w:rsidRPr="007055D9">
        <w:t>numeric</w:t>
      </w:r>
      <w:r w:rsidR="00194316">
        <w:t>"</w:t>
      </w:r>
      <w:r w:rsidRPr="007055D9">
        <w:t xml:space="preserve"> is frequently used for labels of parts and assemblies</w:t>
      </w:r>
      <w:r w:rsidR="00F51251" w:rsidRPr="007055D9">
        <w:t>,</w:t>
      </w:r>
      <w:r w:rsidRPr="007055D9">
        <w:t xml:space="preserve"> which deserve </w:t>
      </w:r>
      <w:r w:rsidR="005A056F" w:rsidRPr="007055D9">
        <w:t xml:space="preserve">a </w:t>
      </w:r>
      <w:r w:rsidRPr="007055D9">
        <w:t xml:space="preserve">careful discussion. In </w:t>
      </w:r>
      <w:r w:rsidR="00D776D8" w:rsidRPr="007055D9">
        <w:t xml:space="preserve">the </w:t>
      </w:r>
      <w:r w:rsidRPr="007055D9">
        <w:t xml:space="preserve">CAD world, </w:t>
      </w:r>
      <w:r w:rsidR="00F51251" w:rsidRPr="007055D9">
        <w:t xml:space="preserve">a </w:t>
      </w:r>
      <w:r w:rsidRPr="007055D9">
        <w:t>label is synonymous with the name of a part</w:t>
      </w:r>
      <w:r w:rsidR="00F51251" w:rsidRPr="007055D9">
        <w:t>, a geometric object etc</w:t>
      </w:r>
      <w:r w:rsidRPr="007055D9">
        <w:t xml:space="preserve">. </w:t>
      </w:r>
      <w:r w:rsidR="00F51251" w:rsidRPr="007055D9">
        <w:t>N</w:t>
      </w:r>
      <w:r w:rsidRPr="007055D9">
        <w:t xml:space="preserve">ot only letters </w:t>
      </w:r>
      <w:r w:rsidR="00194316">
        <w:t>"</w:t>
      </w:r>
      <w:r w:rsidRPr="007055D9">
        <w:t>[A-Za-z]</w:t>
      </w:r>
      <w:r w:rsidR="00194316">
        <w:t>"</w:t>
      </w:r>
      <w:r w:rsidR="00D776D8" w:rsidRPr="007055D9">
        <w:t xml:space="preserve">, but also numbers </w:t>
      </w:r>
      <w:r w:rsidR="00194316">
        <w:t>"</w:t>
      </w:r>
      <w:r w:rsidR="00D776D8" w:rsidRPr="007055D9">
        <w:t>[0-9]</w:t>
      </w:r>
      <w:r w:rsidR="00194316">
        <w:t>"</w:t>
      </w:r>
      <w:r w:rsidR="00D776D8" w:rsidRPr="007055D9">
        <w:t xml:space="preserve"> and other special characters like </w:t>
      </w:r>
      <w:r w:rsidR="00194316">
        <w:t>"</w:t>
      </w:r>
      <w:r w:rsidR="00D776D8" w:rsidRPr="007055D9">
        <w:t>[-_.$</w:t>
      </w:r>
      <w:r w:rsidR="00F51251" w:rsidRPr="007055D9">
        <w:t>#</w:t>
      </w:r>
      <w:r w:rsidR="001D6B61" w:rsidRPr="007055D9">
        <w:t>±</w:t>
      </w:r>
      <w:r w:rsidR="00D776D8" w:rsidRPr="007055D9">
        <w:t>]</w:t>
      </w:r>
      <w:r w:rsidR="00194316">
        <w:t>"</w:t>
      </w:r>
      <w:r w:rsidR="00D776D8" w:rsidRPr="007055D9">
        <w:t xml:space="preserve"> and more are used for labels. </w:t>
      </w:r>
      <w:r w:rsidR="00F51251" w:rsidRPr="007055D9">
        <w:t xml:space="preserve">Sometimes, first character is restricted to </w:t>
      </w:r>
      <w:r w:rsidR="00194316">
        <w:t>"</w:t>
      </w:r>
      <w:r w:rsidR="00F51251" w:rsidRPr="007055D9">
        <w:t>[A-Za-z]</w:t>
      </w:r>
      <w:r w:rsidR="00194316">
        <w:t>"</w:t>
      </w:r>
      <w:r w:rsidR="00F51251" w:rsidRPr="007055D9">
        <w:t xml:space="preserve">. </w:t>
      </w:r>
      <w:r w:rsidR="008F62E9" w:rsidRPr="007055D9">
        <w:t>Thus</w:t>
      </w:r>
      <w:r w:rsidR="001D6B61" w:rsidRPr="007055D9">
        <w:t>,</w:t>
      </w:r>
      <w:r w:rsidR="008F62E9" w:rsidRPr="007055D9">
        <w:t xml:space="preserve"> i</w:t>
      </w:r>
      <w:r w:rsidR="00D776D8" w:rsidRPr="007055D9">
        <w:t xml:space="preserve">t is difficult to give an exact definition for the type </w:t>
      </w:r>
      <w:r w:rsidR="00194316">
        <w:t>"</w:t>
      </w:r>
      <w:r w:rsidR="00D776D8" w:rsidRPr="007055D9">
        <w:t>alphanumeric</w:t>
      </w:r>
      <w:r w:rsidR="00194316">
        <w:t>"</w:t>
      </w:r>
      <w:r w:rsidR="005A056F" w:rsidRPr="007055D9">
        <w:t xml:space="preserve"> which would fit to the individual need</w:t>
      </w:r>
      <w:r w:rsidR="00D776D8" w:rsidRPr="007055D9">
        <w:t xml:space="preserve">. </w:t>
      </w:r>
      <w:r w:rsidR="00324C5A" w:rsidRPr="007055D9">
        <w:t xml:space="preserve">Fortunately, using XML’s </w:t>
      </w:r>
      <w:r w:rsidR="00194316">
        <w:t>"</w:t>
      </w:r>
      <w:r w:rsidR="00324C5A" w:rsidRPr="007055D9">
        <w:t>encoding</w:t>
      </w:r>
      <w:r w:rsidR="00194316">
        <w:t>"</w:t>
      </w:r>
      <w:r w:rsidR="00324C5A" w:rsidRPr="007055D9">
        <w:t xml:space="preserve"> attribute, even non-ASCII characters </w:t>
      </w:r>
      <w:r w:rsidR="00D56701" w:rsidRPr="007055D9">
        <w:t>can be handled</w:t>
      </w:r>
      <w:r w:rsidR="004D7B18" w:rsidRPr="007055D9">
        <w:t xml:space="preserve"> easily</w:t>
      </w:r>
      <w:r w:rsidR="00D56701" w:rsidRPr="007055D9">
        <w:t>, e. g.</w:t>
      </w:r>
      <w:r w:rsidR="00324C5A" w:rsidRPr="007055D9">
        <w:t xml:space="preserve"> </w:t>
      </w:r>
      <w:r w:rsidR="00D56701" w:rsidRPr="007055D9">
        <w:t xml:space="preserve">Arabic, </w:t>
      </w:r>
      <w:r w:rsidR="00324C5A" w:rsidRPr="007055D9">
        <w:t xml:space="preserve">Chinese, </w:t>
      </w:r>
      <w:r w:rsidR="00206DE7" w:rsidRPr="007055D9">
        <w:t xml:space="preserve">Cyrillic, </w:t>
      </w:r>
      <w:r w:rsidR="00324C5A" w:rsidRPr="007055D9">
        <w:t>Greek</w:t>
      </w:r>
      <w:r w:rsidR="00A304F6" w:rsidRPr="007055D9">
        <w:t>, Hebrew,</w:t>
      </w:r>
      <w:r w:rsidR="00D56701" w:rsidRPr="007055D9">
        <w:t xml:space="preserve"> etc.</w:t>
      </w:r>
      <w:r w:rsidR="00324C5A" w:rsidRPr="007055D9">
        <w:t xml:space="preserve"> </w:t>
      </w:r>
      <w:r w:rsidR="00324C5A" w:rsidRPr="007055D9">
        <w:br/>
      </w:r>
      <w:r w:rsidR="00D776D8" w:rsidRPr="007055D9">
        <w:t>Nevertheless</w:t>
      </w:r>
      <w:r w:rsidR="001D6B61" w:rsidRPr="007055D9">
        <w:t>,</w:t>
      </w:r>
      <w:r w:rsidR="00D776D8" w:rsidRPr="007055D9">
        <w:t xml:space="preserve"> </w:t>
      </w:r>
      <w:r w:rsidR="001D6B61" w:rsidRPr="007055D9">
        <w:t xml:space="preserve">as sort of </w:t>
      </w:r>
      <w:r w:rsidR="00D776D8" w:rsidRPr="007055D9">
        <w:t>general recommendation</w:t>
      </w:r>
      <w:r w:rsidR="001D6B61" w:rsidRPr="007055D9">
        <w:t>, labels sh</w:t>
      </w:r>
      <w:r w:rsidR="007E3302" w:rsidRPr="007055D9">
        <w:t>o</w:t>
      </w:r>
      <w:r w:rsidR="001D6B61" w:rsidRPr="007055D9">
        <w:t>uld not start or end with white space</w:t>
      </w:r>
      <w:r w:rsidR="00D776D8" w:rsidRPr="007055D9">
        <w:t>.</w:t>
      </w:r>
      <w:r w:rsidR="009C1885" w:rsidRPr="007055D9">
        <w:t xml:space="preserve"> </w:t>
      </w:r>
    </w:p>
    <w:p w14:paraId="71206674" w14:textId="620B0462" w:rsidR="00860E71" w:rsidRPr="007055D9" w:rsidRDefault="00A82F80" w:rsidP="00F270BE">
      <w:pPr>
        <w:jc w:val="both"/>
        <w:rPr>
          <w:i/>
        </w:rPr>
      </w:pPr>
      <w:r w:rsidRPr="007055D9">
        <w:t xml:space="preserve">The key-word </w:t>
      </w:r>
      <w:r w:rsidRPr="007055D9">
        <w:rPr>
          <w:rFonts w:ascii="Courier New" w:hAnsi="Courier New" w:cs="Courier New"/>
          <w:i/>
        </w:rPr>
        <w:t>Use</w:t>
      </w:r>
      <w:r w:rsidRPr="007055D9">
        <w:t xml:space="preserve"> </w:t>
      </w:r>
      <w:r w:rsidR="009778EA" w:rsidRPr="007055D9">
        <w:t>specifie</w:t>
      </w:r>
      <w:r w:rsidRPr="007055D9">
        <w:t>s</w:t>
      </w:r>
      <w:r w:rsidR="009778EA" w:rsidRPr="007055D9">
        <w:t>,</w:t>
      </w:r>
      <w:r w:rsidRPr="007055D9">
        <w:t xml:space="preserve"> </w:t>
      </w:r>
      <w:r w:rsidR="009778EA" w:rsidRPr="007055D9">
        <w:t>whether</w:t>
      </w:r>
      <w:r w:rsidRPr="007055D9">
        <w:t xml:space="preserve"> an element or an attribute is optional, required or prohibited. The frequency of the occurrence of an element or attribute is </w:t>
      </w:r>
      <w:r w:rsidR="00E326E9" w:rsidRPr="007055D9">
        <w:t>defined</w:t>
      </w:r>
      <w:r w:rsidRPr="007055D9">
        <w:t xml:space="preserve"> by </w:t>
      </w:r>
      <w:r w:rsidRPr="005400BC">
        <w:rPr>
          <w:rFonts w:ascii="Courier New" w:hAnsi="Courier New" w:cs="Courier New"/>
          <w:i/>
          <w:sz w:val="18"/>
          <w:szCs w:val="18"/>
        </w:rPr>
        <w:t>Multiplicity</w:t>
      </w:r>
      <w:r w:rsidRPr="007055D9">
        <w:t xml:space="preserve"> </w:t>
      </w:r>
      <w:r w:rsidR="00E326E9" w:rsidRPr="007055D9">
        <w:t xml:space="preserve">e.g. in the form:  </w:t>
      </w:r>
      <w:r w:rsidR="00E326E9" w:rsidRPr="005400BC">
        <w:rPr>
          <w:rFonts w:ascii="Courier New" w:hAnsi="Courier New" w:cs="Courier New"/>
          <w:i/>
          <w:sz w:val="18"/>
          <w:szCs w:val="18"/>
        </w:rPr>
        <w:t xml:space="preserve">minOccurs </w:t>
      </w:r>
      <w:r w:rsidR="00E326E9" w:rsidRPr="005400BC">
        <w:rPr>
          <w:rFonts w:ascii="Courier New" w:hAnsi="Courier New" w:cs="Courier New"/>
          <w:sz w:val="18"/>
          <w:szCs w:val="18"/>
        </w:rPr>
        <w:t>≤</w:t>
      </w:r>
      <w:r w:rsidR="00E326E9" w:rsidRPr="005400BC">
        <w:rPr>
          <w:rFonts w:ascii="Courier New" w:hAnsi="Courier New" w:cs="Courier New"/>
          <w:i/>
          <w:sz w:val="18"/>
          <w:szCs w:val="18"/>
        </w:rPr>
        <w:t xml:space="preserve"> Multiplicity</w:t>
      </w:r>
      <w:r w:rsidR="00E326E9" w:rsidRPr="005400BC">
        <w:rPr>
          <w:rFonts w:ascii="Courier New" w:hAnsi="Courier New" w:cs="Courier New"/>
          <w:sz w:val="18"/>
          <w:szCs w:val="18"/>
        </w:rPr>
        <w:t xml:space="preserve"> ≤ </w:t>
      </w:r>
      <w:r w:rsidR="00E326E9" w:rsidRPr="005400BC">
        <w:rPr>
          <w:rFonts w:ascii="Courier New" w:hAnsi="Courier New" w:cs="Courier New"/>
          <w:i/>
          <w:sz w:val="18"/>
          <w:szCs w:val="18"/>
        </w:rPr>
        <w:t>maxOccurs</w:t>
      </w:r>
      <w:r w:rsidR="00E326E9" w:rsidRPr="007055D9">
        <w:rPr>
          <w:rFonts w:ascii="Courier New" w:hAnsi="Courier New" w:cs="Courier New"/>
          <w:i/>
        </w:rPr>
        <w:t>.</w:t>
      </w:r>
      <w:r w:rsidR="00C5638F">
        <w:rPr>
          <w:rFonts w:ascii="Courier New" w:hAnsi="Courier New" w:cs="Courier New"/>
          <w:i/>
        </w:rPr>
        <w:t xml:space="preserve"> </w:t>
      </w:r>
      <w:r w:rsidR="00C5638F">
        <w:t xml:space="preserve">By </w:t>
      </w:r>
      <w:r w:rsidR="000C5D6D">
        <w:t>convention</w:t>
      </w:r>
      <w:r w:rsidR="00C5638F">
        <w:t xml:space="preserve">, </w:t>
      </w:r>
      <w:r w:rsidR="000C5D6D">
        <w:t xml:space="preserve">when </w:t>
      </w:r>
      <w:r w:rsidR="000E60DF">
        <w:rPr>
          <w:rFonts w:ascii="Courier New" w:hAnsi="Courier New" w:cs="Courier New"/>
          <w:i/>
        </w:rPr>
        <w:t>Use</w:t>
      </w:r>
      <w:r w:rsidR="000C5D6D">
        <w:t xml:space="preserve"> is optional, </w:t>
      </w:r>
      <w:r w:rsidR="000C5D6D" w:rsidRPr="00C5638F">
        <w:rPr>
          <w:rFonts w:ascii="Courier New" w:hAnsi="Courier New" w:cs="Courier New"/>
          <w:i/>
          <w:sz w:val="18"/>
          <w:szCs w:val="18"/>
        </w:rPr>
        <w:t>minOccurs</w:t>
      </w:r>
      <w:r w:rsidR="000C5D6D">
        <w:t xml:space="preserve"> is 0</w:t>
      </w:r>
      <w:r w:rsidR="000C5D6D" w:rsidRPr="00C5638F">
        <w:rPr>
          <w:szCs w:val="22"/>
        </w:rPr>
        <w:t xml:space="preserve">. </w:t>
      </w:r>
      <w:r w:rsidR="00E326E9" w:rsidRPr="007055D9">
        <w:rPr>
          <w:szCs w:val="22"/>
        </w:rPr>
        <w:t xml:space="preserve">Any additional restrictions imposed on an element or an attribute </w:t>
      </w:r>
      <w:r w:rsidR="00B4000F" w:rsidRPr="007055D9">
        <w:rPr>
          <w:szCs w:val="22"/>
        </w:rPr>
        <w:t>are</w:t>
      </w:r>
      <w:r w:rsidR="00E326E9" w:rsidRPr="007055D9">
        <w:rPr>
          <w:szCs w:val="22"/>
        </w:rPr>
        <w:t xml:space="preserve"> specified by the key-word</w:t>
      </w:r>
      <w:r w:rsidR="00E326E9" w:rsidRPr="007055D9">
        <w:t xml:space="preserve"> </w:t>
      </w:r>
      <w:r w:rsidR="00E326E9" w:rsidRPr="005400BC">
        <w:rPr>
          <w:rFonts w:ascii="Courier New" w:hAnsi="Courier New" w:cs="Courier New"/>
          <w:i/>
          <w:sz w:val="18"/>
          <w:szCs w:val="18"/>
        </w:rPr>
        <w:t>Restrictions</w:t>
      </w:r>
      <w:r w:rsidR="00EA329E" w:rsidRPr="007055D9">
        <w:rPr>
          <w:i/>
        </w:rPr>
        <w:t xml:space="preserve">. </w:t>
      </w:r>
    </w:p>
    <w:p w14:paraId="7E21400D" w14:textId="1153A83E" w:rsidR="003B4F3B" w:rsidRPr="007055D9" w:rsidRDefault="002D62D0" w:rsidP="00B50491">
      <w:pPr>
        <w:jc w:val="both"/>
      </w:pPr>
      <w:r w:rsidRPr="007055D9">
        <w:t xml:space="preserve">As explained above, the individual use of some elements or attributes may be optional. But some of them are coherent (thus in certain sense redundant). An important example is the label and pid </w:t>
      </w:r>
      <w:r w:rsidR="00135AE7" w:rsidRPr="007055D9">
        <w:t>of</w:t>
      </w:r>
      <w:r w:rsidRPr="007055D9">
        <w:t xml:space="preserve"> a part or an assembly. They represent the same part</w:t>
      </w:r>
      <w:r w:rsidR="002E1074" w:rsidRPr="007055D9">
        <w:t xml:space="preserve"> (except for e. g. tailored blanks)</w:t>
      </w:r>
      <w:r w:rsidRPr="007055D9">
        <w:t xml:space="preserve">. </w:t>
      </w:r>
      <w:r w:rsidR="00715656" w:rsidRPr="007055D9">
        <w:t xml:space="preserve">One can use the one or the other or both to identify a part. </w:t>
      </w:r>
    </w:p>
    <w:p w14:paraId="5CA33F83" w14:textId="77777777" w:rsidR="00135AE7" w:rsidRPr="007055D9" w:rsidRDefault="00135AE7" w:rsidP="003B4F3B"/>
    <w:p w14:paraId="7DC86A1D" w14:textId="77777777" w:rsidR="003B4F3B" w:rsidRPr="007055D9" w:rsidRDefault="003B4F3B" w:rsidP="00AA4E99">
      <w:pPr>
        <w:rPr>
          <w:i/>
        </w:rPr>
      </w:pPr>
    </w:p>
    <w:p w14:paraId="0C9BDF76" w14:textId="77777777" w:rsidR="00452945" w:rsidRPr="007055D9" w:rsidRDefault="00C07CC8" w:rsidP="00313BC1">
      <w:pPr>
        <w:pStyle w:val="berschrift1"/>
        <w:tabs>
          <w:tab w:val="clear" w:pos="432"/>
          <w:tab w:val="num" w:pos="567"/>
        </w:tabs>
        <w:ind w:left="431" w:hanging="431"/>
      </w:pPr>
      <w:bookmarkStart w:id="91" w:name="_Ref371679978"/>
      <w:bookmarkStart w:id="92" w:name="_Ref371939247"/>
      <w:bookmarkStart w:id="93" w:name="_Toc3556933"/>
      <w:bookmarkStart w:id="94" w:name="_Toc34747182"/>
      <w:bookmarkStart w:id="95" w:name="_Toc288196441"/>
      <w:bookmarkStart w:id="96" w:name="_Toc288200739"/>
      <w:bookmarkStart w:id="97" w:name="_Toc39880496"/>
      <w:bookmarkEnd w:id="72"/>
      <w:bookmarkEnd w:id="73"/>
      <w:r w:rsidRPr="007055D9">
        <w:lastRenderedPageBreak/>
        <w:t>Parts</w:t>
      </w:r>
      <w:r w:rsidR="00522BFE" w:rsidRPr="007055D9">
        <w:t>, Properties</w:t>
      </w:r>
      <w:r w:rsidRPr="007055D9">
        <w:t xml:space="preserve"> and </w:t>
      </w:r>
      <w:r w:rsidR="00CA1B81" w:rsidRPr="007055D9">
        <w:t>A</w:t>
      </w:r>
      <w:r w:rsidRPr="007055D9">
        <w:t>ssemblies</w:t>
      </w:r>
      <w:bookmarkEnd w:id="91"/>
      <w:bookmarkEnd w:id="92"/>
      <w:bookmarkEnd w:id="93"/>
      <w:bookmarkEnd w:id="94"/>
      <w:bookmarkEnd w:id="97"/>
    </w:p>
    <w:p w14:paraId="52D86E55" w14:textId="77777777" w:rsidR="00F72EB8" w:rsidRPr="007055D9" w:rsidRDefault="00AB6289" w:rsidP="00F270BE">
      <w:pPr>
        <w:jc w:val="both"/>
      </w:pPr>
      <w:r w:rsidRPr="007055D9">
        <w:t xml:space="preserve">χMCF </w:t>
      </w:r>
      <w:r w:rsidR="00AD090D" w:rsidRPr="007055D9">
        <w:t>describes</w:t>
      </w:r>
      <w:r w:rsidR="008D280F" w:rsidRPr="007055D9">
        <w:t>, how</w:t>
      </w:r>
      <w:r w:rsidRPr="007055D9">
        <w:t xml:space="preserve"> parts</w:t>
      </w:r>
      <w:r w:rsidR="00522BFE" w:rsidRPr="007055D9">
        <w:t>, properties</w:t>
      </w:r>
      <w:r w:rsidRPr="007055D9">
        <w:t xml:space="preserve"> and assemblies</w:t>
      </w:r>
      <w:r w:rsidR="00DC4DEF" w:rsidRPr="007055D9">
        <w:t xml:space="preserve"> are connected by joints in a pre-defined way.</w:t>
      </w:r>
      <w:r w:rsidR="008D280F" w:rsidRPr="007055D9">
        <w:t xml:space="preserve"> Hence, we need a clear understanding about what a part</w:t>
      </w:r>
      <w:r w:rsidR="00522BFE" w:rsidRPr="007055D9">
        <w:t>, property</w:t>
      </w:r>
      <w:r w:rsidR="008D280F" w:rsidRPr="007055D9">
        <w:t xml:space="preserve"> or assembly </w:t>
      </w:r>
      <w:r w:rsidR="00522BFE" w:rsidRPr="007055D9">
        <w:t xml:space="preserve">actually </w:t>
      </w:r>
      <w:r w:rsidR="008D280F" w:rsidRPr="007055D9">
        <w:t xml:space="preserve">is in our context. </w:t>
      </w:r>
    </w:p>
    <w:p w14:paraId="540DA31F" w14:textId="77777777" w:rsidR="00452945" w:rsidRPr="007055D9" w:rsidRDefault="00452945" w:rsidP="00860E71">
      <w:pPr>
        <w:pStyle w:val="berschrift2"/>
      </w:pPr>
      <w:bookmarkStart w:id="98" w:name="_Toc3556934"/>
      <w:bookmarkStart w:id="99" w:name="_Toc34747183"/>
      <w:bookmarkStart w:id="100" w:name="_Toc39880497"/>
      <w:r w:rsidRPr="007055D9">
        <w:t>Parts</w:t>
      </w:r>
      <w:bookmarkEnd w:id="98"/>
      <w:bookmarkEnd w:id="99"/>
      <w:bookmarkEnd w:id="100"/>
    </w:p>
    <w:p w14:paraId="2A37B9D9" w14:textId="5EE5EFB5" w:rsidR="00654DFF" w:rsidRPr="007055D9" w:rsidRDefault="00AA3118" w:rsidP="00F270BE">
      <w:pPr>
        <w:jc w:val="both"/>
      </w:pPr>
      <w:r w:rsidRPr="007055D9">
        <w:t xml:space="preserve">Parts are logical groupings of 3D objects, on </w:t>
      </w:r>
      <w:r w:rsidR="00490B7F" w:rsidRPr="007055D9">
        <w:t>firsthand</w:t>
      </w:r>
      <w:r w:rsidRPr="007055D9">
        <w:t xml:space="preserve">. Their objective is to provide </w:t>
      </w:r>
      <w:r w:rsidR="00654DFF" w:rsidRPr="007055D9">
        <w:t xml:space="preserve">a general nomenclature of the pieces which form a certain product. This nomenclature allows communications between all stake holders of all involved processes. </w:t>
      </w:r>
    </w:p>
    <w:p w14:paraId="36E18EA7" w14:textId="77777777" w:rsidR="00654DFF" w:rsidRPr="007055D9" w:rsidRDefault="00AA3118" w:rsidP="00F270BE">
      <w:pPr>
        <w:jc w:val="both"/>
      </w:pPr>
      <w:r w:rsidRPr="007055D9">
        <w:t>Typically, it is assumed that parts do not disintegrate into several</w:t>
      </w:r>
      <w:r w:rsidR="00671007" w:rsidRPr="007055D9">
        <w:t xml:space="preserve"> physical </w:t>
      </w:r>
      <w:r w:rsidRPr="007055D9">
        <w:t xml:space="preserve">compounds. </w:t>
      </w:r>
    </w:p>
    <w:p w14:paraId="062A67D3" w14:textId="77777777" w:rsidR="00AA3118" w:rsidRPr="007055D9" w:rsidRDefault="00654DFF" w:rsidP="00F270BE">
      <w:pPr>
        <w:jc w:val="both"/>
      </w:pPr>
      <w:r w:rsidRPr="007055D9">
        <w:t>Parts can be instantiated at different locations of a product, e. g. wheels in a car etc.</w:t>
      </w:r>
      <w:r w:rsidR="00AA3118" w:rsidRPr="007055D9">
        <w:t xml:space="preserve"> </w:t>
      </w:r>
    </w:p>
    <w:p w14:paraId="23DDC440" w14:textId="77777777" w:rsidR="00654DFF" w:rsidRPr="007055D9" w:rsidRDefault="00654DFF" w:rsidP="00F270BE">
      <w:pPr>
        <w:jc w:val="both"/>
      </w:pPr>
      <w:r w:rsidRPr="007055D9">
        <w:t xml:space="preserve">Parts can be mirrored at a symmetry plane of the model, e. g. front doors of a car. </w:t>
      </w:r>
    </w:p>
    <w:p w14:paraId="0DBE8061" w14:textId="58499096" w:rsidR="00F270BE" w:rsidRDefault="00654DFF" w:rsidP="00F270BE">
      <w:pPr>
        <w:jc w:val="both"/>
      </w:pPr>
      <w:r w:rsidRPr="007055D9">
        <w:t xml:space="preserve">Parts can contain other parts (sub-parts): A car, for instance is made of body in white, power train, doors and claps etc. A door is made of an outer </w:t>
      </w:r>
      <w:r w:rsidR="00482851">
        <w:t>sheet, an inner sheet, a window</w:t>
      </w:r>
      <w:r w:rsidRPr="007055D9">
        <w:t xml:space="preserve"> with its mechanics, some crash enforcements etc. The mechanics of a window are made of some guiding rails, an electric motor and so on. </w:t>
      </w:r>
    </w:p>
    <w:p w14:paraId="604FB465" w14:textId="28F4A4A0" w:rsidR="00654DFF" w:rsidRPr="007055D9" w:rsidRDefault="003A41B4" w:rsidP="00F270BE">
      <w:pPr>
        <w:jc w:val="both"/>
      </w:pPr>
      <w:r w:rsidRPr="007055D9">
        <w:t xml:space="preserve">Hence, in sense of graph theory, parts form a tree (if their instances are considered) or a directed, cycle free graph. </w:t>
      </w:r>
      <w:r w:rsidR="00070F86" w:rsidRPr="007055D9">
        <w:t xml:space="preserve">Parts without sub-parts </w:t>
      </w:r>
      <w:r w:rsidR="007C470D" w:rsidRPr="007055D9">
        <w:t>are called</w:t>
      </w:r>
      <w:r w:rsidR="00070F86" w:rsidRPr="007055D9">
        <w:t xml:space="preserve"> the </w:t>
      </w:r>
      <w:r w:rsidR="00194316">
        <w:t>"</w:t>
      </w:r>
      <w:r w:rsidR="007C470D" w:rsidRPr="007055D9">
        <w:t>leaves</w:t>
      </w:r>
      <w:r w:rsidR="00194316">
        <w:t>"</w:t>
      </w:r>
      <w:r w:rsidR="007C470D" w:rsidRPr="007055D9">
        <w:t xml:space="preserve"> of this tree or graph. </w:t>
      </w:r>
    </w:p>
    <w:p w14:paraId="6CC87881" w14:textId="77777777" w:rsidR="00671007" w:rsidRPr="007055D9" w:rsidRDefault="00671007" w:rsidP="00F270BE">
      <w:pPr>
        <w:jc w:val="both"/>
      </w:pPr>
      <w:r w:rsidRPr="007055D9">
        <w:t xml:space="preserve">If a part is mentioned in a list, not only its own content (e. g. finite elements) </w:t>
      </w:r>
      <w:r w:rsidR="00070F86" w:rsidRPr="007055D9">
        <w:t>is</w:t>
      </w:r>
      <w:r w:rsidRPr="007055D9">
        <w:t xml:space="preserve"> addressed, but also all contents of its sub-parts and their children, down to the lowest level (leaves) of the part graph. </w:t>
      </w:r>
    </w:p>
    <w:p w14:paraId="61C3E9B1" w14:textId="77777777" w:rsidR="00253C0E" w:rsidRPr="007055D9" w:rsidRDefault="00253C0E" w:rsidP="00327322">
      <w:pPr>
        <w:pStyle w:val="berschrift3"/>
        <w:tabs>
          <w:tab w:val="clear" w:pos="720"/>
          <w:tab w:val="num" w:pos="1701"/>
        </w:tabs>
      </w:pPr>
      <w:bookmarkStart w:id="101" w:name="_Toc3556935"/>
      <w:bookmarkStart w:id="102" w:name="_Toc34747184"/>
      <w:bookmarkStart w:id="103" w:name="_Toc39880498"/>
      <w:r w:rsidRPr="007055D9">
        <w:t>Part Labels</w:t>
      </w:r>
      <w:bookmarkEnd w:id="101"/>
      <w:bookmarkEnd w:id="102"/>
      <w:bookmarkEnd w:id="103"/>
    </w:p>
    <w:p w14:paraId="33E91CD1" w14:textId="31729A31" w:rsidR="003A41B4" w:rsidRPr="007055D9" w:rsidRDefault="003A41B4" w:rsidP="00792275">
      <w:pPr>
        <w:jc w:val="both"/>
      </w:pPr>
      <w:r w:rsidRPr="007055D9">
        <w:t xml:space="preserve">A part is uniquely identified by its </w:t>
      </w:r>
      <w:r w:rsidRPr="007055D9">
        <w:rPr>
          <w:i/>
        </w:rPr>
        <w:t>label</w:t>
      </w:r>
      <w:r w:rsidRPr="007055D9">
        <w:t xml:space="preserve">, up to ditto-parts. Connectors within a connection group that refers to ditto parts must be able to </w:t>
      </w:r>
      <w:r w:rsidR="00194316">
        <w:t>"</w:t>
      </w:r>
      <w:r w:rsidRPr="007055D9">
        <w:t>detect</w:t>
      </w:r>
      <w:r w:rsidR="00194316">
        <w:t>"</w:t>
      </w:r>
      <w:r w:rsidRPr="007055D9">
        <w:t xml:space="preserve"> the </w:t>
      </w:r>
      <w:r w:rsidR="00194316">
        <w:t>"</w:t>
      </w:r>
      <w:r w:rsidRPr="007055D9">
        <w:t>correct</w:t>
      </w:r>
      <w:r w:rsidR="00194316">
        <w:t>"</w:t>
      </w:r>
      <w:r w:rsidRPr="007055D9">
        <w:t xml:space="preserve"> part instance according to their respective geometrical location. </w:t>
      </w:r>
    </w:p>
    <w:p w14:paraId="11035EE3" w14:textId="422F61A0" w:rsidR="003A41B4" w:rsidRPr="007055D9" w:rsidRDefault="003A41B4" w:rsidP="00792275">
      <w:pPr>
        <w:jc w:val="both"/>
      </w:pPr>
      <w:r w:rsidRPr="007055D9">
        <w:t xml:space="preserve">We assume that mirror parts have other part labels than their </w:t>
      </w:r>
      <w:r w:rsidR="00194316">
        <w:t>"</w:t>
      </w:r>
      <w:r w:rsidRPr="007055D9">
        <w:t>base</w:t>
      </w:r>
      <w:r w:rsidR="00194316">
        <w:t>"</w:t>
      </w:r>
      <w:r w:rsidRPr="007055D9">
        <w:t xml:space="preserve"> parts. </w:t>
      </w:r>
    </w:p>
    <w:p w14:paraId="495BDF97" w14:textId="5CD9DBDF" w:rsidR="003A41B4" w:rsidRPr="007055D9" w:rsidRDefault="00CE7C25" w:rsidP="00792275">
      <w:pPr>
        <w:jc w:val="both"/>
      </w:pPr>
      <w:r w:rsidRPr="00792275">
        <w:rPr>
          <w:b/>
        </w:rPr>
        <w:t>Note:</w:t>
      </w:r>
      <w:r w:rsidRPr="007055D9">
        <w:t xml:space="preserve"> In most CAx processes, parts actually have two string attributes: One label describing the name and/or usage of a part in a human readable form, and another one used for indexing this item in the OEM’s </w:t>
      </w:r>
      <w:r w:rsidR="00194316">
        <w:t>"</w:t>
      </w:r>
      <w:r w:rsidRPr="007055D9">
        <w:t>part store</w:t>
      </w:r>
      <w:r w:rsidR="00194316">
        <w:t>"</w:t>
      </w:r>
      <w:r w:rsidRPr="007055D9">
        <w:t xml:space="preserve">. </w:t>
      </w:r>
      <w:r w:rsidR="00522BFE" w:rsidRPr="007055D9">
        <w:t>The latter one</w:t>
      </w:r>
      <w:r w:rsidRPr="007055D9">
        <w:t xml:space="preserve"> typically consist</w:t>
      </w:r>
      <w:r w:rsidR="00522BFE" w:rsidRPr="007055D9">
        <w:t>s</w:t>
      </w:r>
      <w:r w:rsidRPr="007055D9">
        <w:t xml:space="preserve"> of </w:t>
      </w:r>
      <w:r w:rsidR="00522BFE" w:rsidRPr="007055D9">
        <w:t xml:space="preserve">only </w:t>
      </w:r>
      <w:r w:rsidRPr="007055D9">
        <w:t>few characters (some 8 to 12, e. g.), resemble</w:t>
      </w:r>
      <w:r w:rsidR="00522BFE" w:rsidRPr="007055D9">
        <w:t>s</w:t>
      </w:r>
      <w:r w:rsidRPr="007055D9">
        <w:t xml:space="preserve"> more to </w:t>
      </w:r>
      <w:r w:rsidR="00522BFE" w:rsidRPr="007055D9">
        <w:t>a number</w:t>
      </w:r>
      <w:r w:rsidRPr="007055D9">
        <w:t xml:space="preserve"> than to </w:t>
      </w:r>
      <w:r w:rsidR="00522BFE" w:rsidRPr="007055D9">
        <w:t>a name</w:t>
      </w:r>
      <w:r w:rsidRPr="007055D9">
        <w:t xml:space="preserve">, and hence </w:t>
      </w:r>
      <w:r w:rsidR="00522BFE" w:rsidRPr="007055D9">
        <w:t>is</w:t>
      </w:r>
      <w:r w:rsidRPr="007055D9">
        <w:t xml:space="preserve"> not human readable. </w:t>
      </w:r>
      <w:r w:rsidR="00522BFE" w:rsidRPr="007055D9">
        <w:t xml:space="preserve">In our context, we refer to the latter one, if we say </w:t>
      </w:r>
      <w:r w:rsidR="00194316">
        <w:t>"</w:t>
      </w:r>
      <w:r w:rsidR="00522BFE" w:rsidRPr="007055D9">
        <w:t>part label</w:t>
      </w:r>
      <w:r w:rsidR="00194316">
        <w:t>"</w:t>
      </w:r>
      <w:r w:rsidR="00522BFE" w:rsidRPr="007055D9">
        <w:t>.</w:t>
      </w:r>
      <w:r w:rsidRPr="007055D9">
        <w:t xml:space="preserve"> </w:t>
      </w:r>
    </w:p>
    <w:p w14:paraId="649D7560" w14:textId="77777777" w:rsidR="00522BFE" w:rsidRPr="007055D9" w:rsidRDefault="00522BFE" w:rsidP="00860E71">
      <w:pPr>
        <w:pStyle w:val="berschrift2"/>
      </w:pPr>
      <w:bookmarkStart w:id="104" w:name="_Toc3556936"/>
      <w:bookmarkStart w:id="105" w:name="_Toc34747185"/>
      <w:bookmarkStart w:id="106" w:name="_Toc39880499"/>
      <w:r w:rsidRPr="007055D9">
        <w:t>Properties</w:t>
      </w:r>
      <w:bookmarkEnd w:id="104"/>
      <w:bookmarkEnd w:id="105"/>
      <w:bookmarkEnd w:id="106"/>
    </w:p>
    <w:p w14:paraId="07ACD5B2" w14:textId="77777777" w:rsidR="003A41B4" w:rsidRPr="007055D9" w:rsidRDefault="00522BFE" w:rsidP="00A95795">
      <w:pPr>
        <w:jc w:val="both"/>
      </w:pPr>
      <w:r w:rsidRPr="007055D9">
        <w:t xml:space="preserve">In CAE, properties are a concept for assigning physical behavior to a number of finite elements. Hence, any finite element can have </w:t>
      </w:r>
      <w:r w:rsidR="008041C1" w:rsidRPr="007055D9">
        <w:t xml:space="preserve">at most </w:t>
      </w:r>
      <w:r w:rsidRPr="007055D9">
        <w:t xml:space="preserve">one property. </w:t>
      </w:r>
      <w:r w:rsidR="008041C1" w:rsidRPr="007055D9">
        <w:t xml:space="preserve">However, there frequently are elements without such properties (RBEs, masses, </w:t>
      </w:r>
      <w:r w:rsidR="00A2372D">
        <w:t>etc.</w:t>
      </w:r>
      <w:r w:rsidR="008041C1" w:rsidRPr="007055D9">
        <w:t xml:space="preserve">). </w:t>
      </w:r>
      <w:r w:rsidRPr="007055D9">
        <w:t xml:space="preserve">In most solvers, properties are uniquely identified by positive integers, so called property IDs or short: PIDs. </w:t>
      </w:r>
    </w:p>
    <w:p w14:paraId="0C8EBDC6" w14:textId="77777777" w:rsidR="00522BFE" w:rsidRPr="007055D9" w:rsidRDefault="00522BFE" w:rsidP="00A95795">
      <w:pPr>
        <w:jc w:val="both"/>
      </w:pPr>
      <w:r w:rsidRPr="007055D9">
        <w:t xml:space="preserve">Even, if finite elements of different parts have same physical behavior (let’s say, left and right wing of a car), they usually have assigned different PIDs. This can be considered as reminiscence to ancient times, when parts just have not been invented. PIDs were also used for administrative purposes, then. </w:t>
      </w:r>
    </w:p>
    <w:p w14:paraId="5B12F991" w14:textId="77777777" w:rsidR="00522BFE" w:rsidRPr="007055D9" w:rsidRDefault="00522BFE" w:rsidP="00A95795">
      <w:pPr>
        <w:jc w:val="both"/>
      </w:pPr>
      <w:r w:rsidRPr="007055D9">
        <w:lastRenderedPageBreak/>
        <w:t xml:space="preserve">However, for χMCF, PIDs are just alternative, non-recursive means for addressing collections of elements. </w:t>
      </w:r>
    </w:p>
    <w:p w14:paraId="01FD2910" w14:textId="77777777" w:rsidR="00522BFE" w:rsidRPr="007055D9" w:rsidRDefault="00E653DB" w:rsidP="00A95795">
      <w:pPr>
        <w:jc w:val="both"/>
      </w:pPr>
      <w:r w:rsidRPr="007055D9">
        <w:t xml:space="preserve">One </w:t>
      </w:r>
      <w:r w:rsidR="008041C1" w:rsidRPr="007055D9">
        <w:t xml:space="preserve">specific </w:t>
      </w:r>
      <w:r w:rsidRPr="007055D9">
        <w:t xml:space="preserve">part frequently consists of one </w:t>
      </w:r>
      <w:r w:rsidR="008041C1" w:rsidRPr="007055D9">
        <w:t xml:space="preserve">specific </w:t>
      </w:r>
      <w:r w:rsidRPr="007055D9">
        <w:t xml:space="preserve">property (PID), only. However, there are important exceptions: </w:t>
      </w:r>
    </w:p>
    <w:p w14:paraId="681D082D" w14:textId="77777777" w:rsidR="00E653DB" w:rsidRPr="007055D9" w:rsidRDefault="00E653DB" w:rsidP="007E3486">
      <w:pPr>
        <w:numPr>
          <w:ilvl w:val="0"/>
          <w:numId w:val="9"/>
        </w:numPr>
        <w:jc w:val="both"/>
      </w:pPr>
      <w:r w:rsidRPr="007055D9">
        <w:t xml:space="preserve">A tailored blank is a metal sheet which consists of several pieces of simple sheets joined together. Both, the thicknesses and the materials of the individual sheets, may differ. Nevertheless, a tailored blank is one single part from the χMCF point of view. Since one PID would not provide a name for the </w:t>
      </w:r>
      <w:r w:rsidRPr="007055D9">
        <w:rPr>
          <w:i/>
        </w:rPr>
        <w:t>complete</w:t>
      </w:r>
      <w:r w:rsidRPr="007055D9">
        <w:t xml:space="preserve"> part, the part label has to be used, or else an assembly of several PIDs. </w:t>
      </w:r>
    </w:p>
    <w:p w14:paraId="3CCF9D7D" w14:textId="77777777" w:rsidR="00E653DB" w:rsidRPr="007055D9" w:rsidRDefault="00E653DB" w:rsidP="007E3486">
      <w:pPr>
        <w:numPr>
          <w:ilvl w:val="0"/>
          <w:numId w:val="9"/>
        </w:numPr>
        <w:jc w:val="both"/>
      </w:pPr>
      <w:r w:rsidRPr="007055D9">
        <w:t xml:space="preserve">Sometimes, a cast part can be treated with shell formulation in its thin areas, whereas solid elements (with different PIDs) are used in other areas. </w:t>
      </w:r>
    </w:p>
    <w:p w14:paraId="03D9878D" w14:textId="77777777" w:rsidR="0049277F" w:rsidRPr="007055D9" w:rsidRDefault="0049277F" w:rsidP="007E3486">
      <w:pPr>
        <w:numPr>
          <w:ilvl w:val="0"/>
          <w:numId w:val="9"/>
        </w:numPr>
        <w:jc w:val="both"/>
      </w:pPr>
      <w:r w:rsidRPr="007055D9">
        <w:t xml:space="preserve">Due to e. g. stamping processes, physical behavior and thickness may vary even within one originally homogeneous sheet metal, requiring several PIDs for correct simulation. </w:t>
      </w:r>
    </w:p>
    <w:p w14:paraId="4B31D61B" w14:textId="5667937A" w:rsidR="008041C1" w:rsidRPr="007055D9" w:rsidRDefault="008041C1" w:rsidP="007E3486">
      <w:pPr>
        <w:numPr>
          <w:ilvl w:val="0"/>
          <w:numId w:val="9"/>
        </w:numPr>
        <w:jc w:val="both"/>
      </w:pPr>
      <w:r w:rsidRPr="007055D9">
        <w:t xml:space="preserve">Occasionally, CAD parts containing several </w:t>
      </w:r>
      <w:r w:rsidR="004F4C2F">
        <w:t>subparts</w:t>
      </w:r>
      <w:r w:rsidRPr="007055D9">
        <w:t xml:space="preserve"> with their PIDs are aggregated to one single CAE part, consequently still containing several PIDs. </w:t>
      </w:r>
    </w:p>
    <w:p w14:paraId="51EFB841" w14:textId="77777777" w:rsidR="00671007" w:rsidRPr="007055D9" w:rsidRDefault="00671007" w:rsidP="00860E71">
      <w:pPr>
        <w:pStyle w:val="berschrift2"/>
      </w:pPr>
      <w:bookmarkStart w:id="107" w:name="_Toc428456056"/>
      <w:bookmarkStart w:id="108" w:name="_Toc428537020"/>
      <w:bookmarkStart w:id="109" w:name="_Toc428969339"/>
      <w:bookmarkStart w:id="110" w:name="_Toc429052730"/>
      <w:bookmarkStart w:id="111" w:name="_Toc3556937"/>
      <w:bookmarkStart w:id="112" w:name="_Toc34747186"/>
      <w:bookmarkStart w:id="113" w:name="_Toc39880500"/>
      <w:bookmarkEnd w:id="107"/>
      <w:bookmarkEnd w:id="108"/>
      <w:bookmarkEnd w:id="109"/>
      <w:bookmarkEnd w:id="110"/>
      <w:r w:rsidRPr="007055D9">
        <w:t>Assemblies</w:t>
      </w:r>
      <w:bookmarkEnd w:id="111"/>
      <w:bookmarkEnd w:id="112"/>
      <w:bookmarkEnd w:id="113"/>
    </w:p>
    <w:p w14:paraId="747C6569" w14:textId="77777777" w:rsidR="0049277F" w:rsidRPr="007055D9" w:rsidRDefault="00671007" w:rsidP="001F3B58">
      <w:pPr>
        <w:jc w:val="both"/>
      </w:pPr>
      <w:r w:rsidRPr="007055D9">
        <w:t>In many CAx systems, parts containing sub-parts</w:t>
      </w:r>
      <w:r w:rsidR="0049277F" w:rsidRPr="007055D9">
        <w:t xml:space="preserve"> are called assemblies</w:t>
      </w:r>
      <w:r w:rsidRPr="007055D9">
        <w:t xml:space="preserve">. </w:t>
      </w:r>
      <w:r w:rsidR="0049277F" w:rsidRPr="007055D9">
        <w:t xml:space="preserve">The notion distinguishes them from leaves of the part tree or graph. </w:t>
      </w:r>
    </w:p>
    <w:p w14:paraId="634B5824" w14:textId="3629EB9D" w:rsidR="00671007" w:rsidRPr="007055D9" w:rsidRDefault="00671007" w:rsidP="001F3B58">
      <w:pPr>
        <w:jc w:val="both"/>
      </w:pPr>
      <w:r w:rsidRPr="007055D9">
        <w:t>However, in χMCF, an assembly is just a set of parts and/or propert</w:t>
      </w:r>
      <w:r w:rsidR="0049277F" w:rsidRPr="007055D9">
        <w:t xml:space="preserve">ies, denoted by their part labels and </w:t>
      </w:r>
      <w:r w:rsidRPr="007055D9">
        <w:t>PIDs</w:t>
      </w:r>
      <w:r w:rsidR="0049277F" w:rsidRPr="007055D9">
        <w:t>.</w:t>
      </w:r>
      <w:r w:rsidRPr="007055D9">
        <w:t xml:space="preserve"> They do not need to possess any special relation respective to the part graph. The opposite is true: χMCF-assemblies address situations, where specifying </w:t>
      </w:r>
      <w:r w:rsidR="00B4381D" w:rsidRPr="007055D9">
        <w:t xml:space="preserve">a single PID would address not enough, a </w:t>
      </w:r>
      <w:r w:rsidR="00AE5CEC" w:rsidRPr="007055D9">
        <w:t>high-level</w:t>
      </w:r>
      <w:r w:rsidR="00B4381D" w:rsidRPr="007055D9">
        <w:t xml:space="preserve"> part would address way too many elements and medium-size parts would not make the job. </w:t>
      </w:r>
    </w:p>
    <w:p w14:paraId="5C81459A" w14:textId="77777777" w:rsidR="008046CA" w:rsidRPr="007055D9" w:rsidRDefault="00B4381D" w:rsidP="001F3B58">
      <w:pPr>
        <w:jc w:val="both"/>
      </w:pPr>
      <w:r w:rsidRPr="007055D9">
        <w:t xml:space="preserve">On the other hand, this does not happen too often: If a weld line e. g. crosses property boundaries, these properties usually belong to the same tailored blank, hence </w:t>
      </w:r>
      <w:r w:rsidR="002E0DBA" w:rsidRPr="007055D9">
        <w:t xml:space="preserve">the same </w:t>
      </w:r>
      <w:r w:rsidRPr="007055D9">
        <w:t>part. If there would be a physical gap between the properties, welding would be applied to a single sheet</w:t>
      </w:r>
      <w:r w:rsidR="002E0DBA" w:rsidRPr="007055D9">
        <w:t xml:space="preserve"> across this gap</w:t>
      </w:r>
      <w:r w:rsidRPr="007055D9">
        <w:t xml:space="preserve">, which causes new questions to the </w:t>
      </w:r>
      <w:r w:rsidR="002E0DBA" w:rsidRPr="007055D9">
        <w:t xml:space="preserve">welding </w:t>
      </w:r>
      <w:r w:rsidRPr="007055D9">
        <w:t xml:space="preserve">process: </w:t>
      </w:r>
    </w:p>
    <w:p w14:paraId="66580DB1" w14:textId="77777777" w:rsidR="009D1B7A" w:rsidRPr="007055D9" w:rsidRDefault="004F562F" w:rsidP="0017213F">
      <w:pPr>
        <w:keepNext/>
        <w:jc w:val="center"/>
      </w:pPr>
      <w:r>
        <w:rPr>
          <w:noProof/>
          <w:lang w:eastAsia="en-US"/>
        </w:rPr>
        <w:drawing>
          <wp:inline distT="0" distB="0" distL="0" distR="0" wp14:anchorId="628DE520" wp14:editId="3F085782">
            <wp:extent cx="5372215" cy="1339453"/>
            <wp:effectExtent l="0" t="0" r="0" b="0"/>
            <wp:docPr id="5" name="Objek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kt 4"/>
                    <pic:cNvPicPr>
                      <a:picLocks noChangeAspect="1" noChangeArrowheads="1"/>
                    </pic:cNvPicPr>
                  </pic:nvPicPr>
                  <pic:blipFill>
                    <a:blip r:embed="rId42">
                      <a:extLst>
                        <a:ext uri="{28A0092B-C50C-407E-A947-70E740481C1C}">
                          <a14:useLocalDpi xmlns:a14="http://schemas.microsoft.com/office/drawing/2010/main" val="0"/>
                        </a:ext>
                      </a:extLst>
                    </a:blip>
                    <a:srcRect t="-3769" b="-502"/>
                    <a:stretch>
                      <a:fillRect/>
                    </a:stretch>
                  </pic:blipFill>
                  <pic:spPr bwMode="auto">
                    <a:xfrm>
                      <a:off x="0" y="0"/>
                      <a:ext cx="5382043" cy="1341903"/>
                    </a:xfrm>
                    <a:prstGeom prst="rect">
                      <a:avLst/>
                    </a:prstGeom>
                    <a:noFill/>
                    <a:ln>
                      <a:noFill/>
                    </a:ln>
                  </pic:spPr>
                </pic:pic>
              </a:graphicData>
            </a:graphic>
          </wp:inline>
        </w:drawing>
      </w:r>
    </w:p>
    <w:p w14:paraId="5B123CF4" w14:textId="14CCDA50" w:rsidR="00B4381D" w:rsidRPr="007055D9" w:rsidRDefault="009D1B7A" w:rsidP="00860E71">
      <w:pPr>
        <w:pStyle w:val="Beschriftung"/>
      </w:pPr>
      <w:bookmarkStart w:id="114" w:name="_Toc3557086"/>
      <w:bookmarkStart w:id="115" w:name="_Toc34747336"/>
      <w:bookmarkStart w:id="116" w:name="_Toc39880653"/>
      <w:r w:rsidRPr="007055D9">
        <w:t xml:space="preserve">Figure </w:t>
      </w:r>
      <w:r w:rsidR="00406B64">
        <w:fldChar w:fldCharType="begin"/>
      </w:r>
      <w:r w:rsidR="00406B64">
        <w:instrText xml:space="preserve"> SEQ Figure \* ARABIC </w:instrText>
      </w:r>
      <w:r w:rsidR="00406B64">
        <w:fldChar w:fldCharType="separate"/>
      </w:r>
      <w:r w:rsidR="00A2710C">
        <w:rPr>
          <w:noProof/>
        </w:rPr>
        <w:t>6</w:t>
      </w:r>
      <w:r w:rsidR="00406B64">
        <w:fldChar w:fldCharType="end"/>
      </w:r>
      <w:r w:rsidRPr="007055D9">
        <w:t xml:space="preserve">: Weld line crossing tailored blank vs. weld line crossing </w:t>
      </w:r>
      <w:r w:rsidR="00DE1485" w:rsidRPr="007055D9">
        <w:t xml:space="preserve">physical </w:t>
      </w:r>
      <w:r w:rsidRPr="007055D9">
        <w:t>gap</w:t>
      </w:r>
      <w:bookmarkEnd w:id="114"/>
      <w:bookmarkEnd w:id="115"/>
      <w:bookmarkEnd w:id="116"/>
    </w:p>
    <w:p w14:paraId="65B94DEE" w14:textId="77777777" w:rsidR="00B4381D" w:rsidRPr="007055D9" w:rsidRDefault="002E0DBA" w:rsidP="00340812">
      <w:pPr>
        <w:jc w:val="both"/>
      </w:pPr>
      <w:r w:rsidRPr="007055D9">
        <w:t>And even then: Due to geometrical proximity and usual assembly processes, it is very likely that properties A and C belong to the same part just one level above in part graph.</w:t>
      </w:r>
    </w:p>
    <w:p w14:paraId="10EF95E1" w14:textId="77777777" w:rsidR="001911DE" w:rsidRPr="007055D9" w:rsidRDefault="001911DE" w:rsidP="00313BC1">
      <w:pPr>
        <w:pStyle w:val="berschrift1"/>
      </w:pPr>
      <w:bookmarkStart w:id="117" w:name="_Toc3556938"/>
      <w:bookmarkStart w:id="118" w:name="_Toc34747187"/>
      <w:bookmarkStart w:id="119" w:name="_Toc39880501"/>
      <w:r w:rsidRPr="007055D9">
        <w:lastRenderedPageBreak/>
        <w:t>File Structure of χMCF</w:t>
      </w:r>
      <w:bookmarkEnd w:id="117"/>
      <w:bookmarkEnd w:id="118"/>
      <w:bookmarkEnd w:id="119"/>
    </w:p>
    <w:p w14:paraId="52559A3A" w14:textId="77777777" w:rsidR="006F1928" w:rsidRPr="007055D9" w:rsidRDefault="006F1928" w:rsidP="006F1928">
      <w:pPr>
        <w:jc w:val="both"/>
      </w:pPr>
      <w:r w:rsidRPr="007055D9">
        <w:t xml:space="preserve">As mentioned before, </w:t>
      </w:r>
      <w:r w:rsidRPr="00C10429">
        <w:t>χ</w:t>
      </w:r>
      <w:r w:rsidRPr="007055D9">
        <w:t xml:space="preserve">MCF is built upon XML. This eases </w:t>
      </w:r>
      <w:r w:rsidRPr="00C10429">
        <w:t>χ</w:t>
      </w:r>
      <w:r w:rsidRPr="007055D9">
        <w:t>MCF to possess a clear logical structure.</w:t>
      </w:r>
    </w:p>
    <w:p w14:paraId="390A7378" w14:textId="77777777" w:rsidR="006F1928" w:rsidRPr="007055D9" w:rsidRDefault="006F1928" w:rsidP="006F1928">
      <w:pPr>
        <w:jc w:val="both"/>
      </w:pPr>
      <w:r w:rsidRPr="007055D9">
        <w:t xml:space="preserve">The root/document element of χMCF is mandatorily named </w:t>
      </w:r>
      <w:r w:rsidRPr="00AC2B0C">
        <w:rPr>
          <w:rFonts w:ascii="Courier New" w:hAnsi="Courier New" w:cs="Courier New"/>
          <w:b/>
          <w:i/>
          <w:sz w:val="18"/>
          <w:szCs w:val="18"/>
        </w:rPr>
        <w:t>&lt;xmcf</w:t>
      </w:r>
      <w:r w:rsidR="008041BF">
        <w:rPr>
          <w:rFonts w:ascii="Courier New" w:hAnsi="Courier New" w:cs="Courier New"/>
          <w:b/>
          <w:i/>
          <w:sz w:val="18"/>
          <w:szCs w:val="18"/>
        </w:rPr>
        <w:t>/</w:t>
      </w:r>
      <w:r w:rsidRPr="00AC2B0C">
        <w:rPr>
          <w:rFonts w:ascii="Courier New" w:hAnsi="Courier New" w:cs="Courier New"/>
          <w:b/>
          <w:i/>
          <w:sz w:val="18"/>
          <w:szCs w:val="18"/>
        </w:rPr>
        <w:t>&gt;</w:t>
      </w:r>
      <w:r w:rsidRPr="007055D9">
        <w:rPr>
          <w:rStyle w:val="Funotenzeichen"/>
        </w:rPr>
        <w:footnoteReference w:id="4"/>
      </w:r>
      <w:r>
        <w:t xml:space="preserve">. </w:t>
      </w:r>
      <w:r w:rsidRPr="007055D9">
        <w:t>The root element may contain the following types of child elements</w:t>
      </w:r>
    </w:p>
    <w:p w14:paraId="60FC989C" w14:textId="77777777" w:rsidR="006F1928" w:rsidRPr="007055D9" w:rsidRDefault="006F1928" w:rsidP="007E3486">
      <w:pPr>
        <w:numPr>
          <w:ilvl w:val="0"/>
          <w:numId w:val="8"/>
        </w:numPr>
      </w:pPr>
      <w:r w:rsidRPr="007055D9">
        <w:t>Comments following the usual XML standa</w:t>
      </w:r>
      <w:r>
        <w:t xml:space="preserve">rd; hence not further discussed here. </w:t>
      </w:r>
    </w:p>
    <w:p w14:paraId="55778697" w14:textId="77777777" w:rsidR="006F1928" w:rsidRPr="007055D9" w:rsidRDefault="006F1928" w:rsidP="007E3486">
      <w:pPr>
        <w:numPr>
          <w:ilvl w:val="0"/>
          <w:numId w:val="8"/>
        </w:numPr>
      </w:pPr>
      <w:r w:rsidRPr="007055D9">
        <w:t>Elements containing general information</w:t>
      </w:r>
      <w:r>
        <w:t xml:space="preserve">. </w:t>
      </w:r>
    </w:p>
    <w:p w14:paraId="65733A9A" w14:textId="77777777" w:rsidR="006F1928" w:rsidRPr="007055D9" w:rsidRDefault="006F1928" w:rsidP="007E3486">
      <w:pPr>
        <w:numPr>
          <w:ilvl w:val="0"/>
          <w:numId w:val="8"/>
        </w:numPr>
      </w:pPr>
      <w:r w:rsidRPr="007055D9">
        <w:t>Variant declaration</w:t>
      </w:r>
      <w:r>
        <w:t xml:space="preserve">. </w:t>
      </w:r>
    </w:p>
    <w:p w14:paraId="109C076E" w14:textId="77777777" w:rsidR="006F1928" w:rsidRPr="007055D9" w:rsidRDefault="006F1928" w:rsidP="007E3486">
      <w:pPr>
        <w:numPr>
          <w:ilvl w:val="0"/>
          <w:numId w:val="8"/>
        </w:numPr>
      </w:pPr>
      <w:r w:rsidRPr="007055D9">
        <w:t xml:space="preserve">Groups of connection specific elements </w:t>
      </w:r>
      <w:r w:rsidRPr="00AC2B0C">
        <w:rPr>
          <w:rFonts w:ascii="Courier New" w:hAnsi="Courier New" w:cs="Courier New"/>
          <w:b/>
          <w:i/>
          <w:sz w:val="18"/>
          <w:szCs w:val="18"/>
        </w:rPr>
        <w:t>&lt;connection_group</w:t>
      </w:r>
      <w:r w:rsidR="00F14CBF">
        <w:rPr>
          <w:rFonts w:ascii="Courier New" w:hAnsi="Courier New" w:cs="Courier New"/>
          <w:b/>
          <w:i/>
          <w:sz w:val="18"/>
          <w:szCs w:val="18"/>
        </w:rPr>
        <w:t>/</w:t>
      </w:r>
      <w:r w:rsidRPr="00AC2B0C">
        <w:rPr>
          <w:rFonts w:ascii="Courier New" w:hAnsi="Courier New" w:cs="Courier New"/>
          <w:b/>
          <w:i/>
          <w:sz w:val="18"/>
          <w:szCs w:val="18"/>
        </w:rPr>
        <w:t>&gt;</w:t>
      </w:r>
      <w:r w:rsidRPr="007055D9">
        <w:t xml:space="preserve"> of arbitrary number.</w:t>
      </w:r>
      <w:r>
        <w:t xml:space="preserve"> </w:t>
      </w:r>
    </w:p>
    <w:p w14:paraId="4CD5C680" w14:textId="77777777" w:rsidR="006F1928" w:rsidRDefault="006F1928" w:rsidP="007E3486">
      <w:pPr>
        <w:numPr>
          <w:ilvl w:val="0"/>
          <w:numId w:val="8"/>
        </w:numPr>
      </w:pPr>
      <w:r w:rsidRPr="007055D9">
        <w:t xml:space="preserve">Element </w:t>
      </w:r>
      <w:r w:rsidRPr="00AC2B0C">
        <w:rPr>
          <w:rFonts w:ascii="Courier New" w:hAnsi="Courier New" w:cs="Courier New"/>
          <w:b/>
          <w:i/>
          <w:sz w:val="18"/>
          <w:szCs w:val="18"/>
        </w:rPr>
        <w:t>&lt;appdata&gt;</w:t>
      </w:r>
      <w:r w:rsidRPr="007055D9">
        <w:t xml:space="preserve"> containing data specific for individual applications </w:t>
      </w:r>
    </w:p>
    <w:p w14:paraId="402CF78A" w14:textId="34205787" w:rsidR="006F1928" w:rsidRDefault="006F1928" w:rsidP="007E3486">
      <w:pPr>
        <w:numPr>
          <w:ilvl w:val="0"/>
          <w:numId w:val="8"/>
        </w:numPr>
      </w:pPr>
      <w:r>
        <w:t xml:space="preserve">Element </w:t>
      </w:r>
      <w:r w:rsidRPr="00CA65D9">
        <w:rPr>
          <w:rFonts w:ascii="Courier New" w:hAnsi="Courier New" w:cs="Courier New"/>
          <w:b/>
          <w:i/>
          <w:sz w:val="18"/>
          <w:szCs w:val="18"/>
        </w:rPr>
        <w:t>&lt;femdata</w:t>
      </w:r>
      <w:r w:rsidR="00931838">
        <w:rPr>
          <w:rFonts w:ascii="Courier New" w:hAnsi="Courier New" w:cs="Courier New"/>
          <w:b/>
          <w:i/>
          <w:sz w:val="18"/>
          <w:szCs w:val="18"/>
        </w:rPr>
        <w:t>/</w:t>
      </w:r>
      <w:r w:rsidRPr="00CA65D9">
        <w:rPr>
          <w:rFonts w:ascii="Courier New" w:hAnsi="Courier New" w:cs="Courier New"/>
          <w:b/>
          <w:i/>
          <w:sz w:val="18"/>
          <w:szCs w:val="18"/>
        </w:rPr>
        <w:t>&gt;</w:t>
      </w:r>
      <w:r>
        <w:t xml:space="preserve"> containing finite element specific data. </w:t>
      </w:r>
    </w:p>
    <w:p w14:paraId="18213736" w14:textId="77777777" w:rsidR="001911DE" w:rsidRPr="007055D9" w:rsidRDefault="00897304" w:rsidP="00EA2823">
      <w:pPr>
        <w:pStyle w:val="berschrift2"/>
      </w:pPr>
      <w:bookmarkStart w:id="120" w:name="_Toc428279323"/>
      <w:bookmarkStart w:id="121" w:name="_Toc428456059"/>
      <w:bookmarkStart w:id="122" w:name="_Toc428537023"/>
      <w:bookmarkStart w:id="123" w:name="_Toc428969342"/>
      <w:bookmarkStart w:id="124" w:name="_Toc429052733"/>
      <w:bookmarkStart w:id="125" w:name="_Toc3556939"/>
      <w:bookmarkStart w:id="126" w:name="_Toc34747188"/>
      <w:bookmarkStart w:id="127" w:name="_Toc39880502"/>
      <w:bookmarkEnd w:id="120"/>
      <w:bookmarkEnd w:id="121"/>
      <w:bookmarkEnd w:id="122"/>
      <w:bookmarkEnd w:id="123"/>
      <w:bookmarkEnd w:id="124"/>
      <w:r w:rsidRPr="007055D9">
        <w:t>Elements containing g</w:t>
      </w:r>
      <w:r w:rsidR="00A341E9" w:rsidRPr="007055D9">
        <w:t>eneral information</w:t>
      </w:r>
      <w:bookmarkEnd w:id="125"/>
      <w:bookmarkEnd w:id="126"/>
      <w:bookmarkEnd w:id="127"/>
      <w:r w:rsidR="00A341E9" w:rsidRPr="007055D9">
        <w:t xml:space="preserve"> </w:t>
      </w:r>
    </w:p>
    <w:p w14:paraId="4D4FD06F" w14:textId="77777777" w:rsidR="001911DE" w:rsidRPr="007055D9" w:rsidRDefault="00897304" w:rsidP="001911DE">
      <w:r w:rsidRPr="007055D9">
        <w:t xml:space="preserve">χMCF </w:t>
      </w:r>
      <w:r w:rsidR="00CF4308" w:rsidRPr="007055D9">
        <w:t>is equipped with the following elements for general information:</w:t>
      </w:r>
    </w:p>
    <w:p w14:paraId="09FC068C" w14:textId="77777777" w:rsidR="00CF4308" w:rsidRPr="007055D9" w:rsidRDefault="00F9473E" w:rsidP="007E3486">
      <w:pPr>
        <w:numPr>
          <w:ilvl w:val="0"/>
          <w:numId w:val="7"/>
        </w:numPr>
        <w:tabs>
          <w:tab w:val="clear" w:pos="720"/>
          <w:tab w:val="left" w:pos="851"/>
          <w:tab w:val="left" w:pos="2127"/>
        </w:tabs>
        <w:ind w:left="851" w:hanging="284"/>
      </w:pPr>
      <w:r w:rsidRPr="00F00A1F">
        <w:rPr>
          <w:rFonts w:ascii="Courier New" w:hAnsi="Courier New" w:cs="Courier New"/>
          <w:b/>
          <w:i/>
          <w:sz w:val="18"/>
          <w:szCs w:val="18"/>
        </w:rPr>
        <w:t>&lt;</w:t>
      </w:r>
      <w:r w:rsidR="00CF4308" w:rsidRPr="00F00A1F">
        <w:rPr>
          <w:rFonts w:ascii="Courier New" w:hAnsi="Courier New" w:cs="Courier New"/>
          <w:b/>
          <w:i/>
          <w:sz w:val="18"/>
          <w:szCs w:val="18"/>
        </w:rPr>
        <w:t>date</w:t>
      </w:r>
      <w:r w:rsidR="00516EE3">
        <w:rPr>
          <w:rFonts w:ascii="Courier New" w:hAnsi="Courier New" w:cs="Courier New"/>
          <w:b/>
          <w:i/>
          <w:sz w:val="18"/>
          <w:szCs w:val="18"/>
        </w:rPr>
        <w:t>/</w:t>
      </w:r>
      <w:r w:rsidRPr="00F00A1F">
        <w:rPr>
          <w:rFonts w:ascii="Courier New" w:hAnsi="Courier New" w:cs="Courier New"/>
          <w:b/>
          <w:i/>
          <w:sz w:val="18"/>
          <w:szCs w:val="18"/>
        </w:rPr>
        <w:t>&gt;</w:t>
      </w:r>
      <w:r w:rsidR="007A4CBA" w:rsidRPr="007055D9">
        <w:tab/>
        <w:t>optional</w:t>
      </w:r>
    </w:p>
    <w:p w14:paraId="2493E2A2" w14:textId="77777777" w:rsidR="00CF4308" w:rsidRPr="007055D9" w:rsidRDefault="00F9473E" w:rsidP="007E3486">
      <w:pPr>
        <w:numPr>
          <w:ilvl w:val="0"/>
          <w:numId w:val="7"/>
        </w:numPr>
        <w:tabs>
          <w:tab w:val="clear" w:pos="720"/>
          <w:tab w:val="left" w:pos="851"/>
          <w:tab w:val="left" w:pos="2127"/>
        </w:tabs>
        <w:ind w:left="851" w:hanging="284"/>
      </w:pPr>
      <w:r w:rsidRPr="00F00A1F">
        <w:rPr>
          <w:rFonts w:ascii="Courier New" w:hAnsi="Courier New" w:cs="Courier New"/>
          <w:b/>
          <w:i/>
          <w:sz w:val="18"/>
          <w:szCs w:val="18"/>
        </w:rPr>
        <w:t>&lt;</w:t>
      </w:r>
      <w:r w:rsidR="00CF4308" w:rsidRPr="00F00A1F">
        <w:rPr>
          <w:rFonts w:ascii="Courier New" w:hAnsi="Courier New" w:cs="Courier New"/>
          <w:b/>
          <w:i/>
          <w:sz w:val="18"/>
          <w:szCs w:val="18"/>
        </w:rPr>
        <w:t>version</w:t>
      </w:r>
      <w:r w:rsidR="00516EE3">
        <w:rPr>
          <w:rFonts w:ascii="Courier New" w:hAnsi="Courier New" w:cs="Courier New"/>
          <w:b/>
          <w:i/>
          <w:sz w:val="18"/>
          <w:szCs w:val="18"/>
        </w:rPr>
        <w:t>/</w:t>
      </w:r>
      <w:r w:rsidRPr="00F00A1F">
        <w:rPr>
          <w:rFonts w:ascii="Courier New" w:hAnsi="Courier New" w:cs="Courier New"/>
          <w:b/>
          <w:i/>
          <w:sz w:val="18"/>
          <w:szCs w:val="18"/>
        </w:rPr>
        <w:t>&gt;</w:t>
      </w:r>
      <w:r w:rsidR="007A4CBA" w:rsidRPr="007055D9">
        <w:tab/>
        <w:t>mandatory</w:t>
      </w:r>
    </w:p>
    <w:p w14:paraId="586A160D" w14:textId="77777777" w:rsidR="00CF4308" w:rsidRDefault="00F9473E" w:rsidP="007E3486">
      <w:pPr>
        <w:numPr>
          <w:ilvl w:val="0"/>
          <w:numId w:val="7"/>
        </w:numPr>
        <w:tabs>
          <w:tab w:val="clear" w:pos="720"/>
          <w:tab w:val="left" w:pos="851"/>
          <w:tab w:val="left" w:pos="2127"/>
        </w:tabs>
        <w:ind w:left="851" w:hanging="284"/>
      </w:pPr>
      <w:r w:rsidRPr="00F00A1F">
        <w:rPr>
          <w:rFonts w:ascii="Courier New" w:hAnsi="Courier New" w:cs="Courier New"/>
          <w:b/>
          <w:i/>
          <w:sz w:val="18"/>
        </w:rPr>
        <w:t>&lt;</w:t>
      </w:r>
      <w:r w:rsidR="00CF4308" w:rsidRPr="00F00A1F">
        <w:rPr>
          <w:rFonts w:ascii="Courier New" w:hAnsi="Courier New" w:cs="Courier New"/>
          <w:b/>
          <w:i/>
          <w:sz w:val="18"/>
        </w:rPr>
        <w:t>units</w:t>
      </w:r>
      <w:r w:rsidR="00516EE3">
        <w:rPr>
          <w:rFonts w:ascii="Courier New" w:hAnsi="Courier New" w:cs="Courier New"/>
          <w:b/>
          <w:i/>
          <w:sz w:val="18"/>
        </w:rPr>
        <w:t>/</w:t>
      </w:r>
      <w:r w:rsidRPr="00F00A1F">
        <w:rPr>
          <w:rFonts w:ascii="Courier New" w:hAnsi="Courier New" w:cs="Courier New"/>
          <w:b/>
          <w:i/>
          <w:sz w:val="18"/>
        </w:rPr>
        <w:t>&gt;</w:t>
      </w:r>
      <w:r w:rsidR="007A4CBA" w:rsidRPr="007055D9">
        <w:tab/>
        <w:t>optional</w:t>
      </w:r>
    </w:p>
    <w:p w14:paraId="78DCC936" w14:textId="77777777" w:rsidR="000F259A" w:rsidRDefault="000F259A" w:rsidP="000F259A">
      <w:pPr>
        <w:tabs>
          <w:tab w:val="left" w:pos="851"/>
          <w:tab w:val="left" w:pos="2127"/>
        </w:tabs>
      </w:pPr>
      <w:r>
        <w:t xml:space="preserve">The root element </w:t>
      </w:r>
      <w:r w:rsidRPr="00DC10DA">
        <w:rPr>
          <w:rFonts w:ascii="Courier New" w:hAnsi="Courier New" w:cs="Courier New"/>
          <w:b/>
          <w:i/>
          <w:sz w:val="18"/>
        </w:rPr>
        <w:t>&lt;xmcf</w:t>
      </w:r>
      <w:r w:rsidR="00516EE3">
        <w:rPr>
          <w:rFonts w:ascii="Courier New" w:hAnsi="Courier New" w:cs="Courier New"/>
          <w:b/>
          <w:i/>
          <w:sz w:val="18"/>
        </w:rPr>
        <w:t>/</w:t>
      </w:r>
      <w:r w:rsidRPr="00DC10DA">
        <w:rPr>
          <w:rFonts w:ascii="Courier New" w:hAnsi="Courier New" w:cs="Courier New"/>
          <w:b/>
          <w:i/>
          <w:sz w:val="18"/>
        </w:rPr>
        <w:t>&gt;</w:t>
      </w:r>
      <w:r w:rsidRPr="00DC10DA">
        <w:rPr>
          <w:sz w:val="18"/>
        </w:rPr>
        <w:t xml:space="preserve"> </w:t>
      </w:r>
      <w:r>
        <w:t>contains the following nested elements:</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38"/>
        <w:gridCol w:w="1275"/>
        <w:gridCol w:w="1134"/>
        <w:gridCol w:w="4253"/>
      </w:tblGrid>
      <w:tr w:rsidR="000F259A" w:rsidRPr="007055D9" w14:paraId="0D3A47BF" w14:textId="77777777" w:rsidTr="00B950DE">
        <w:tc>
          <w:tcPr>
            <w:tcW w:w="183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9200A50" w14:textId="77777777" w:rsidR="000F259A" w:rsidRPr="00AC3719" w:rsidRDefault="000F259A" w:rsidP="000F259A">
            <w:pPr>
              <w:rPr>
                <w:b/>
                <w:i/>
                <w:sz w:val="20"/>
                <w:szCs w:val="20"/>
              </w:rPr>
            </w:pPr>
            <w:r w:rsidRPr="00AC3719">
              <w:rPr>
                <w:b/>
                <w:i/>
                <w:sz w:val="20"/>
                <w:szCs w:val="20"/>
              </w:rPr>
              <w:t>Nested Elements</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3875E7" w14:textId="77777777" w:rsidR="000F259A" w:rsidRPr="00AC3719" w:rsidRDefault="000F259A" w:rsidP="000F259A">
            <w:pPr>
              <w:rPr>
                <w:b/>
                <w:i/>
                <w:sz w:val="20"/>
                <w:szCs w:val="20"/>
              </w:rPr>
            </w:pPr>
            <w:r w:rsidRPr="00AC3719">
              <w:rPr>
                <w:b/>
                <w:i/>
                <w:sz w:val="20"/>
                <w:szCs w:val="20"/>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100CC4" w14:textId="50523ADC" w:rsidR="000F259A" w:rsidRPr="00AC3719" w:rsidRDefault="000E60DF" w:rsidP="000F259A">
            <w:pPr>
              <w:rPr>
                <w:b/>
                <w:i/>
                <w:sz w:val="20"/>
                <w:szCs w:val="20"/>
              </w:rPr>
            </w:pPr>
            <w:r>
              <w:rPr>
                <w:b/>
                <w:i/>
                <w:sz w:val="20"/>
                <w:szCs w:val="20"/>
              </w:rPr>
              <w:t>Use</w:t>
            </w:r>
          </w:p>
        </w:tc>
        <w:tc>
          <w:tcPr>
            <w:tcW w:w="425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C679C5" w14:textId="77777777" w:rsidR="000F259A" w:rsidRPr="00AC3719" w:rsidRDefault="000F259A" w:rsidP="000F259A">
            <w:pPr>
              <w:rPr>
                <w:b/>
                <w:i/>
                <w:sz w:val="20"/>
                <w:szCs w:val="20"/>
              </w:rPr>
            </w:pPr>
            <w:r w:rsidRPr="00AC3719">
              <w:rPr>
                <w:b/>
                <w:i/>
                <w:sz w:val="20"/>
                <w:szCs w:val="20"/>
              </w:rPr>
              <w:t>Constraint</w:t>
            </w:r>
            <w:r>
              <w:rPr>
                <w:b/>
                <w:i/>
                <w:sz w:val="20"/>
                <w:szCs w:val="20"/>
              </w:rPr>
              <w:t xml:space="preserve"> / Remarks</w:t>
            </w:r>
          </w:p>
        </w:tc>
      </w:tr>
      <w:tr w:rsidR="000F259A" w:rsidRPr="007055D9" w14:paraId="6D892E0A" w14:textId="77777777" w:rsidTr="00B950DE">
        <w:tc>
          <w:tcPr>
            <w:tcW w:w="1838" w:type="dxa"/>
            <w:shd w:val="clear" w:color="auto" w:fill="auto"/>
          </w:tcPr>
          <w:p w14:paraId="0FDF2150" w14:textId="77777777" w:rsidR="000F259A" w:rsidRPr="00AC3719" w:rsidRDefault="000F259A" w:rsidP="000F259A">
            <w:pPr>
              <w:rPr>
                <w:sz w:val="20"/>
                <w:szCs w:val="20"/>
              </w:rPr>
            </w:pPr>
            <w:r>
              <w:rPr>
                <w:sz w:val="20"/>
                <w:szCs w:val="20"/>
              </w:rPr>
              <w:t>date</w:t>
            </w:r>
          </w:p>
        </w:tc>
        <w:tc>
          <w:tcPr>
            <w:tcW w:w="1275" w:type="dxa"/>
            <w:shd w:val="clear" w:color="auto" w:fill="auto"/>
          </w:tcPr>
          <w:p w14:paraId="7E0DB301" w14:textId="518754E9" w:rsidR="000F259A" w:rsidRPr="00AC3719" w:rsidRDefault="000F259A" w:rsidP="000F259A">
            <w:pPr>
              <w:rPr>
                <w:sz w:val="20"/>
                <w:szCs w:val="20"/>
              </w:rPr>
            </w:pPr>
            <w:r w:rsidRPr="00AC3719">
              <w:rPr>
                <w:sz w:val="20"/>
                <w:szCs w:val="20"/>
              </w:rPr>
              <w:t>1</w:t>
            </w:r>
          </w:p>
        </w:tc>
        <w:tc>
          <w:tcPr>
            <w:tcW w:w="1134" w:type="dxa"/>
            <w:shd w:val="clear" w:color="auto" w:fill="auto"/>
          </w:tcPr>
          <w:p w14:paraId="6E992F5D" w14:textId="77777777" w:rsidR="000F259A" w:rsidRPr="00AC3719" w:rsidRDefault="000F259A" w:rsidP="000F259A">
            <w:pPr>
              <w:rPr>
                <w:sz w:val="20"/>
                <w:szCs w:val="20"/>
              </w:rPr>
            </w:pPr>
            <w:r w:rsidRPr="00AC3719">
              <w:rPr>
                <w:sz w:val="20"/>
                <w:szCs w:val="20"/>
              </w:rPr>
              <w:t>Optional</w:t>
            </w:r>
          </w:p>
        </w:tc>
        <w:tc>
          <w:tcPr>
            <w:tcW w:w="4253" w:type="dxa"/>
            <w:shd w:val="clear" w:color="auto" w:fill="auto"/>
          </w:tcPr>
          <w:p w14:paraId="05BAE253" w14:textId="77777777" w:rsidR="000F259A" w:rsidRPr="00AC3719" w:rsidRDefault="000F259A" w:rsidP="000F259A">
            <w:pPr>
              <w:rPr>
                <w:sz w:val="20"/>
                <w:szCs w:val="20"/>
              </w:rPr>
            </w:pPr>
            <w:r w:rsidRPr="00AC3719">
              <w:rPr>
                <w:sz w:val="20"/>
                <w:szCs w:val="20"/>
              </w:rPr>
              <w:t>-</w:t>
            </w:r>
          </w:p>
        </w:tc>
      </w:tr>
      <w:tr w:rsidR="000F259A" w:rsidRPr="007055D9" w14:paraId="069C82ED" w14:textId="77777777" w:rsidTr="00B950DE">
        <w:tc>
          <w:tcPr>
            <w:tcW w:w="1838" w:type="dxa"/>
            <w:shd w:val="clear" w:color="auto" w:fill="auto"/>
          </w:tcPr>
          <w:p w14:paraId="42B8360F" w14:textId="77777777" w:rsidR="000F259A" w:rsidRPr="00AC3719" w:rsidRDefault="000F259A" w:rsidP="000F259A">
            <w:pPr>
              <w:rPr>
                <w:sz w:val="20"/>
                <w:szCs w:val="20"/>
              </w:rPr>
            </w:pPr>
            <w:r>
              <w:rPr>
                <w:sz w:val="20"/>
                <w:szCs w:val="20"/>
              </w:rPr>
              <w:t>version</w:t>
            </w:r>
          </w:p>
        </w:tc>
        <w:tc>
          <w:tcPr>
            <w:tcW w:w="1275" w:type="dxa"/>
            <w:shd w:val="clear" w:color="auto" w:fill="auto"/>
          </w:tcPr>
          <w:p w14:paraId="2FFEC42D" w14:textId="77777777" w:rsidR="000F259A" w:rsidRPr="00AC3719" w:rsidRDefault="000F259A" w:rsidP="000F259A">
            <w:pPr>
              <w:rPr>
                <w:sz w:val="20"/>
                <w:szCs w:val="20"/>
              </w:rPr>
            </w:pPr>
            <w:r w:rsidRPr="00AC3719">
              <w:rPr>
                <w:sz w:val="20"/>
                <w:szCs w:val="20"/>
              </w:rPr>
              <w:t>1</w:t>
            </w:r>
          </w:p>
        </w:tc>
        <w:tc>
          <w:tcPr>
            <w:tcW w:w="1134" w:type="dxa"/>
            <w:shd w:val="clear" w:color="auto" w:fill="auto"/>
          </w:tcPr>
          <w:p w14:paraId="5BB8CD4F" w14:textId="77777777" w:rsidR="000F259A" w:rsidRPr="00AC3719" w:rsidRDefault="000F259A" w:rsidP="000F259A">
            <w:pPr>
              <w:rPr>
                <w:sz w:val="20"/>
                <w:szCs w:val="20"/>
              </w:rPr>
            </w:pPr>
            <w:r>
              <w:rPr>
                <w:sz w:val="20"/>
                <w:szCs w:val="20"/>
              </w:rPr>
              <w:t>Required</w:t>
            </w:r>
          </w:p>
        </w:tc>
        <w:tc>
          <w:tcPr>
            <w:tcW w:w="4253" w:type="dxa"/>
            <w:shd w:val="clear" w:color="auto" w:fill="auto"/>
          </w:tcPr>
          <w:p w14:paraId="5BA93D2B" w14:textId="77777777" w:rsidR="000F259A" w:rsidRPr="00AC3719" w:rsidRDefault="000F259A" w:rsidP="000F259A">
            <w:pPr>
              <w:rPr>
                <w:sz w:val="20"/>
                <w:szCs w:val="20"/>
              </w:rPr>
            </w:pPr>
            <w:r w:rsidRPr="00AC3719">
              <w:rPr>
                <w:sz w:val="20"/>
                <w:szCs w:val="20"/>
              </w:rPr>
              <w:t>-</w:t>
            </w:r>
          </w:p>
        </w:tc>
      </w:tr>
      <w:tr w:rsidR="000F259A" w:rsidRPr="007055D9" w14:paraId="1506DF31" w14:textId="77777777" w:rsidTr="00B950DE">
        <w:tc>
          <w:tcPr>
            <w:tcW w:w="1838" w:type="dxa"/>
            <w:shd w:val="clear" w:color="auto" w:fill="auto"/>
          </w:tcPr>
          <w:p w14:paraId="3D576B94" w14:textId="77777777" w:rsidR="000F259A" w:rsidRPr="00AC3719" w:rsidRDefault="000F259A" w:rsidP="000F259A">
            <w:pPr>
              <w:rPr>
                <w:sz w:val="20"/>
                <w:szCs w:val="20"/>
              </w:rPr>
            </w:pPr>
            <w:r>
              <w:rPr>
                <w:sz w:val="20"/>
                <w:szCs w:val="20"/>
              </w:rPr>
              <w:t>units</w:t>
            </w:r>
          </w:p>
        </w:tc>
        <w:tc>
          <w:tcPr>
            <w:tcW w:w="1275" w:type="dxa"/>
            <w:shd w:val="clear" w:color="auto" w:fill="auto"/>
          </w:tcPr>
          <w:p w14:paraId="5DC6F06B" w14:textId="4FD14C61" w:rsidR="000F259A" w:rsidRPr="00AC3719" w:rsidRDefault="000F259A" w:rsidP="000F259A">
            <w:pPr>
              <w:rPr>
                <w:sz w:val="20"/>
                <w:szCs w:val="20"/>
              </w:rPr>
            </w:pPr>
            <w:r w:rsidRPr="00AC3719">
              <w:rPr>
                <w:sz w:val="20"/>
                <w:szCs w:val="20"/>
              </w:rPr>
              <w:t>1</w:t>
            </w:r>
          </w:p>
        </w:tc>
        <w:tc>
          <w:tcPr>
            <w:tcW w:w="1134" w:type="dxa"/>
            <w:shd w:val="clear" w:color="auto" w:fill="auto"/>
          </w:tcPr>
          <w:p w14:paraId="3402290A" w14:textId="77777777" w:rsidR="000F259A" w:rsidRPr="00AC3719" w:rsidRDefault="000F259A" w:rsidP="000F259A">
            <w:pPr>
              <w:rPr>
                <w:sz w:val="20"/>
                <w:szCs w:val="20"/>
              </w:rPr>
            </w:pPr>
            <w:r w:rsidRPr="00AC3719">
              <w:rPr>
                <w:sz w:val="20"/>
                <w:szCs w:val="20"/>
              </w:rPr>
              <w:t>Optional</w:t>
            </w:r>
          </w:p>
        </w:tc>
        <w:tc>
          <w:tcPr>
            <w:tcW w:w="4253" w:type="dxa"/>
            <w:shd w:val="clear" w:color="auto" w:fill="auto"/>
          </w:tcPr>
          <w:p w14:paraId="51ED3B40" w14:textId="77777777" w:rsidR="000F259A" w:rsidRPr="00AC3719" w:rsidRDefault="000F259A" w:rsidP="000F259A">
            <w:pPr>
              <w:rPr>
                <w:sz w:val="20"/>
                <w:szCs w:val="20"/>
              </w:rPr>
            </w:pPr>
            <w:r w:rsidRPr="00AC3719">
              <w:rPr>
                <w:sz w:val="20"/>
                <w:szCs w:val="20"/>
              </w:rPr>
              <w:t>-</w:t>
            </w:r>
          </w:p>
        </w:tc>
      </w:tr>
      <w:tr w:rsidR="000F259A" w:rsidRPr="00A21C25" w14:paraId="23212B6C" w14:textId="77777777" w:rsidTr="00B950DE">
        <w:tc>
          <w:tcPr>
            <w:tcW w:w="1838" w:type="dxa"/>
            <w:tcBorders>
              <w:top w:val="dotted" w:sz="4" w:space="0" w:color="auto"/>
              <w:left w:val="single" w:sz="8" w:space="0" w:color="000000"/>
              <w:bottom w:val="dotted" w:sz="4" w:space="0" w:color="auto"/>
              <w:right w:val="dotted" w:sz="4" w:space="0" w:color="auto"/>
            </w:tcBorders>
            <w:shd w:val="clear" w:color="auto" w:fill="auto"/>
          </w:tcPr>
          <w:p w14:paraId="43AD2594" w14:textId="77777777" w:rsidR="000F259A" w:rsidRDefault="000F259A" w:rsidP="000F259A">
            <w:pPr>
              <w:rPr>
                <w:sz w:val="20"/>
                <w:szCs w:val="20"/>
              </w:rPr>
            </w:pPr>
            <w:r>
              <w:rPr>
                <w:sz w:val="20"/>
                <w:szCs w:val="20"/>
              </w:rPr>
              <w:t>appdata</w:t>
            </w:r>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6487833E" w14:textId="2B6C07FF" w:rsidR="000F259A" w:rsidRPr="00AC3719" w:rsidRDefault="00D7272A" w:rsidP="000F259A">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3DC2D19E"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75F06A0B" w14:textId="57839CF7" w:rsidR="000F259A" w:rsidRPr="00ED1615" w:rsidRDefault="000F259A" w:rsidP="008041BF">
            <w:pPr>
              <w:rPr>
                <w:sz w:val="20"/>
                <w:szCs w:val="20"/>
              </w:rPr>
            </w:pPr>
            <w:r w:rsidRPr="00ED1615">
              <w:rPr>
                <w:sz w:val="20"/>
                <w:szCs w:val="20"/>
              </w:rPr>
              <w:t>See section</w:t>
            </w:r>
            <w:r w:rsidR="008041BF">
              <w:rPr>
                <w:sz w:val="20"/>
                <w:szCs w:val="20"/>
              </w:rPr>
              <w:t xml:space="preserve"> </w:t>
            </w:r>
            <w:r w:rsidR="00B950DE">
              <w:rPr>
                <w:sz w:val="20"/>
                <w:szCs w:val="20"/>
                <w:lang w:val="de-DE"/>
              </w:rPr>
              <w:fldChar w:fldCharType="begin"/>
            </w:r>
            <w:r w:rsidR="00B950DE" w:rsidRPr="00ED1615">
              <w:rPr>
                <w:sz w:val="20"/>
                <w:szCs w:val="20"/>
              </w:rPr>
              <w:instrText xml:space="preserve"> REF _Ref414560122 \r \h </w:instrText>
            </w:r>
            <w:r w:rsidR="00B950DE">
              <w:rPr>
                <w:sz w:val="20"/>
                <w:szCs w:val="20"/>
                <w:lang w:val="de-DE"/>
              </w:rPr>
            </w:r>
            <w:r w:rsidR="00B950DE">
              <w:rPr>
                <w:sz w:val="20"/>
                <w:szCs w:val="20"/>
                <w:lang w:val="de-DE"/>
              </w:rPr>
              <w:fldChar w:fldCharType="separate"/>
            </w:r>
            <w:r w:rsidR="00A2710C">
              <w:rPr>
                <w:sz w:val="20"/>
                <w:szCs w:val="20"/>
              </w:rPr>
              <w:t>5.2.1</w:t>
            </w:r>
            <w:r w:rsidR="00B950DE">
              <w:rPr>
                <w:sz w:val="20"/>
                <w:szCs w:val="20"/>
                <w:lang w:val="de-DE"/>
              </w:rPr>
              <w:fldChar w:fldCharType="end"/>
            </w:r>
          </w:p>
        </w:tc>
      </w:tr>
      <w:tr w:rsidR="000F259A" w:rsidRPr="007055D9" w14:paraId="38AC8BEF" w14:textId="77777777" w:rsidTr="00B950DE">
        <w:tc>
          <w:tcPr>
            <w:tcW w:w="1838" w:type="dxa"/>
            <w:tcBorders>
              <w:top w:val="dotted" w:sz="4" w:space="0" w:color="auto"/>
              <w:left w:val="single" w:sz="8" w:space="0" w:color="000000"/>
              <w:bottom w:val="dotted" w:sz="4" w:space="0" w:color="auto"/>
              <w:right w:val="dotted" w:sz="4" w:space="0" w:color="auto"/>
            </w:tcBorders>
            <w:shd w:val="clear" w:color="auto" w:fill="auto"/>
          </w:tcPr>
          <w:p w14:paraId="4A8B98CA" w14:textId="77777777" w:rsidR="000F259A" w:rsidRDefault="000F259A" w:rsidP="000F259A">
            <w:pPr>
              <w:rPr>
                <w:sz w:val="20"/>
                <w:szCs w:val="20"/>
              </w:rPr>
            </w:pPr>
            <w:r>
              <w:rPr>
                <w:sz w:val="20"/>
                <w:szCs w:val="20"/>
              </w:rPr>
              <w:t>femdata</w:t>
            </w:r>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68714CF4" w14:textId="6A7B848C" w:rsidR="000F259A" w:rsidRPr="00AC3719" w:rsidRDefault="00D7272A" w:rsidP="000F259A">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5DA22918"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310F729C" w14:textId="27C05584" w:rsidR="000F259A" w:rsidRPr="00AC3719" w:rsidRDefault="000F259A" w:rsidP="008041BF">
            <w:pPr>
              <w:rPr>
                <w:sz w:val="20"/>
                <w:szCs w:val="20"/>
              </w:rPr>
            </w:pPr>
            <w:r w:rsidRPr="00ED1615">
              <w:rPr>
                <w:sz w:val="20"/>
                <w:szCs w:val="20"/>
              </w:rPr>
              <w:t xml:space="preserve">See section </w:t>
            </w:r>
            <w:r w:rsidR="00B950DE">
              <w:rPr>
                <w:sz w:val="20"/>
                <w:szCs w:val="20"/>
                <w:lang w:val="de-DE"/>
              </w:rPr>
              <w:fldChar w:fldCharType="begin"/>
            </w:r>
            <w:r w:rsidR="00B950DE" w:rsidRPr="00ED1615">
              <w:rPr>
                <w:sz w:val="20"/>
                <w:szCs w:val="20"/>
              </w:rPr>
              <w:instrText xml:space="preserve"> REF _Ref414560131 \r \h </w:instrText>
            </w:r>
            <w:r w:rsidR="00B950DE">
              <w:rPr>
                <w:sz w:val="20"/>
                <w:szCs w:val="20"/>
                <w:lang w:val="de-DE"/>
              </w:rPr>
            </w:r>
            <w:r w:rsidR="00B950DE">
              <w:rPr>
                <w:sz w:val="20"/>
                <w:szCs w:val="20"/>
                <w:lang w:val="de-DE"/>
              </w:rPr>
              <w:fldChar w:fldCharType="separate"/>
            </w:r>
            <w:r w:rsidR="00A2710C">
              <w:rPr>
                <w:sz w:val="20"/>
                <w:szCs w:val="20"/>
              </w:rPr>
              <w:t>5.2.1.1</w:t>
            </w:r>
            <w:r w:rsidR="00B950DE">
              <w:rPr>
                <w:sz w:val="20"/>
                <w:szCs w:val="20"/>
                <w:lang w:val="de-DE"/>
              </w:rPr>
              <w:fldChar w:fldCharType="end"/>
            </w:r>
          </w:p>
        </w:tc>
      </w:tr>
      <w:tr w:rsidR="000F259A" w:rsidRPr="007055D9" w14:paraId="6F04BCF8" w14:textId="77777777" w:rsidTr="00B950DE">
        <w:tc>
          <w:tcPr>
            <w:tcW w:w="1838" w:type="dxa"/>
            <w:tcBorders>
              <w:top w:val="dotted" w:sz="4" w:space="0" w:color="auto"/>
              <w:left w:val="single" w:sz="8" w:space="0" w:color="000000"/>
              <w:bottom w:val="single" w:sz="8" w:space="0" w:color="000000"/>
              <w:right w:val="dotted" w:sz="4" w:space="0" w:color="auto"/>
            </w:tcBorders>
            <w:shd w:val="clear" w:color="auto" w:fill="auto"/>
          </w:tcPr>
          <w:p w14:paraId="4E8131AE" w14:textId="77777777" w:rsidR="000F259A" w:rsidRDefault="000F259A" w:rsidP="000F259A">
            <w:pPr>
              <w:rPr>
                <w:sz w:val="20"/>
                <w:szCs w:val="20"/>
              </w:rPr>
            </w:pPr>
            <w:r>
              <w:rPr>
                <w:sz w:val="20"/>
                <w:szCs w:val="20"/>
              </w:rPr>
              <w:t>connection_group</w:t>
            </w:r>
          </w:p>
        </w:tc>
        <w:tc>
          <w:tcPr>
            <w:tcW w:w="1275" w:type="dxa"/>
            <w:tcBorders>
              <w:top w:val="dotted" w:sz="4" w:space="0" w:color="auto"/>
              <w:left w:val="single" w:sz="4" w:space="0" w:color="000000"/>
              <w:bottom w:val="single" w:sz="8" w:space="0" w:color="000000"/>
              <w:right w:val="dotted" w:sz="4" w:space="0" w:color="auto"/>
            </w:tcBorders>
            <w:shd w:val="clear" w:color="auto" w:fill="auto"/>
          </w:tcPr>
          <w:p w14:paraId="4D5BC297" w14:textId="1F98D091" w:rsidR="000F259A" w:rsidRPr="00AC3719" w:rsidRDefault="00D7272A" w:rsidP="000F259A">
            <w:pPr>
              <w:rPr>
                <w:sz w:val="20"/>
                <w:szCs w:val="20"/>
              </w:rPr>
            </w:pPr>
            <w:r>
              <w:rPr>
                <w:sz w:val="20"/>
                <w:szCs w:val="20"/>
              </w:rPr>
              <w:t>1-*</w:t>
            </w:r>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544507A7"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single" w:sz="8" w:space="0" w:color="000000"/>
              <w:right w:val="single" w:sz="8" w:space="0" w:color="000000"/>
            </w:tcBorders>
            <w:shd w:val="clear" w:color="auto" w:fill="auto"/>
          </w:tcPr>
          <w:p w14:paraId="7743619D" w14:textId="68E12EC4" w:rsidR="000F259A" w:rsidRPr="00AC3719" w:rsidRDefault="000F259A" w:rsidP="008041BF">
            <w:pPr>
              <w:keepNext/>
              <w:rPr>
                <w:sz w:val="20"/>
                <w:szCs w:val="20"/>
              </w:rPr>
            </w:pPr>
            <w:r w:rsidRPr="00ED1615">
              <w:rPr>
                <w:sz w:val="20"/>
                <w:szCs w:val="20"/>
              </w:rPr>
              <w:t xml:space="preserve">See section </w:t>
            </w:r>
            <w:r w:rsidR="00B950DE">
              <w:rPr>
                <w:sz w:val="20"/>
                <w:szCs w:val="20"/>
                <w:lang w:val="de-DE"/>
              </w:rPr>
              <w:fldChar w:fldCharType="begin"/>
            </w:r>
            <w:r w:rsidR="00B950DE" w:rsidRPr="00ED1615">
              <w:rPr>
                <w:sz w:val="20"/>
                <w:szCs w:val="20"/>
              </w:rPr>
              <w:instrText xml:space="preserve"> REF _Ref414560151 \r \h </w:instrText>
            </w:r>
            <w:r w:rsidR="00B950DE">
              <w:rPr>
                <w:sz w:val="20"/>
                <w:szCs w:val="20"/>
                <w:lang w:val="de-DE"/>
              </w:rPr>
            </w:r>
            <w:r w:rsidR="00B950DE">
              <w:rPr>
                <w:sz w:val="20"/>
                <w:szCs w:val="20"/>
                <w:lang w:val="de-DE"/>
              </w:rPr>
              <w:fldChar w:fldCharType="separate"/>
            </w:r>
            <w:r w:rsidR="00A2710C">
              <w:rPr>
                <w:sz w:val="20"/>
                <w:szCs w:val="20"/>
              </w:rPr>
              <w:t>5.3</w:t>
            </w:r>
            <w:r w:rsidR="00B950DE">
              <w:rPr>
                <w:sz w:val="20"/>
                <w:szCs w:val="20"/>
                <w:lang w:val="de-DE"/>
              </w:rPr>
              <w:fldChar w:fldCharType="end"/>
            </w:r>
          </w:p>
        </w:tc>
      </w:tr>
    </w:tbl>
    <w:p w14:paraId="23D25687" w14:textId="393D42FB" w:rsidR="00516EE3" w:rsidRDefault="00516EE3" w:rsidP="00C04963">
      <w:pPr>
        <w:pStyle w:val="Beschriftung"/>
        <w:spacing w:before="120"/>
      </w:pPr>
      <w:bookmarkStart w:id="128" w:name="_Toc3566409"/>
      <w:bookmarkStart w:id="129" w:name="_Toc34747411"/>
      <w:bookmarkStart w:id="130" w:name="_Toc39880732"/>
      <w:r>
        <w:t xml:space="preserve">Table </w:t>
      </w:r>
      <w:r w:rsidR="00ED469A">
        <w:fldChar w:fldCharType="begin"/>
      </w:r>
      <w:r w:rsidR="00ED469A">
        <w:instrText xml:space="preserve"> SEQ Table \* ARABIC </w:instrText>
      </w:r>
      <w:r w:rsidR="00ED469A">
        <w:fldChar w:fldCharType="separate"/>
      </w:r>
      <w:r w:rsidR="00A2710C">
        <w:rPr>
          <w:noProof/>
        </w:rPr>
        <w:t>1</w:t>
      </w:r>
      <w:r w:rsidR="00ED469A">
        <w:fldChar w:fldCharType="end"/>
      </w:r>
      <w:r>
        <w:t>: Nested elements of</w:t>
      </w:r>
      <w:r w:rsidRPr="00687F3F">
        <w:t xml:space="preserve"> </w:t>
      </w:r>
      <w:r>
        <w:t xml:space="preserve">element </w:t>
      </w:r>
      <w:r w:rsidRPr="00C04963">
        <w:rPr>
          <w:rStyle w:val="elementdeftypeChar"/>
          <w:b/>
        </w:rPr>
        <w:t>&lt;xmcf/&gt;</w:t>
      </w:r>
      <w:bookmarkEnd w:id="128"/>
      <w:bookmarkEnd w:id="129"/>
      <w:bookmarkEnd w:id="130"/>
    </w:p>
    <w:p w14:paraId="574E4A30" w14:textId="77777777" w:rsidR="00CC728F" w:rsidRPr="007055D9" w:rsidRDefault="00CF4308" w:rsidP="00327322">
      <w:pPr>
        <w:pStyle w:val="berschrift3"/>
        <w:tabs>
          <w:tab w:val="clear" w:pos="720"/>
          <w:tab w:val="num" w:pos="1701"/>
        </w:tabs>
      </w:pPr>
      <w:bookmarkStart w:id="131" w:name="_Toc3556940"/>
      <w:bookmarkStart w:id="132" w:name="_Toc34747189"/>
      <w:bookmarkStart w:id="133" w:name="_Toc39880503"/>
      <w:r w:rsidRPr="007055D9">
        <w:t>Date</w:t>
      </w:r>
      <w:bookmarkEnd w:id="131"/>
      <w:bookmarkEnd w:id="132"/>
      <w:bookmarkEnd w:id="133"/>
    </w:p>
    <w:p w14:paraId="718108C6" w14:textId="36599C36" w:rsidR="005E4B23" w:rsidRPr="007055D9" w:rsidRDefault="005E4B23" w:rsidP="00BC7534">
      <w:pPr>
        <w:jc w:val="both"/>
      </w:pPr>
      <w:r w:rsidRPr="007055D9">
        <w:t xml:space="preserve">The element </w:t>
      </w:r>
      <w:r w:rsidR="00F9473E" w:rsidRPr="000503F4">
        <w:rPr>
          <w:rFonts w:ascii="Courier New" w:hAnsi="Courier New" w:cs="Courier New"/>
          <w:b/>
          <w:i/>
          <w:sz w:val="18"/>
          <w:szCs w:val="18"/>
        </w:rPr>
        <w:t>&lt;</w:t>
      </w:r>
      <w:r w:rsidRPr="000503F4">
        <w:rPr>
          <w:rFonts w:ascii="Courier New" w:hAnsi="Courier New" w:cs="Courier New"/>
          <w:b/>
          <w:i/>
          <w:sz w:val="18"/>
          <w:szCs w:val="18"/>
        </w:rPr>
        <w:t>date</w:t>
      </w:r>
      <w:r w:rsidR="00931838">
        <w:rPr>
          <w:rFonts w:ascii="Courier New" w:hAnsi="Courier New" w:cs="Courier New"/>
          <w:b/>
          <w:i/>
          <w:sz w:val="18"/>
          <w:szCs w:val="18"/>
        </w:rPr>
        <w:t>/</w:t>
      </w:r>
      <w:r w:rsidR="00F9473E" w:rsidRPr="000503F4">
        <w:rPr>
          <w:rFonts w:ascii="Courier New" w:hAnsi="Courier New" w:cs="Courier New"/>
          <w:b/>
          <w:i/>
          <w:sz w:val="18"/>
          <w:szCs w:val="18"/>
        </w:rPr>
        <w:t>&gt;</w:t>
      </w:r>
      <w:r w:rsidRPr="007055D9">
        <w:t xml:space="preserve"> of the format </w:t>
      </w:r>
      <w:r w:rsidR="00194316">
        <w:t>"</w:t>
      </w:r>
      <w:r w:rsidRPr="007055D9">
        <w:t>yyyy-mm-dd</w:t>
      </w:r>
      <w:r w:rsidR="00194316">
        <w:t>"</w:t>
      </w:r>
      <w:r w:rsidRPr="007055D9">
        <w:t xml:space="preserve"> specifies the date on which of the file is created.</w:t>
      </w:r>
      <w:r w:rsidR="00E50883" w:rsidRPr="007055D9">
        <w:t xml:space="preserve"> It follows </w:t>
      </w:r>
      <w:r w:rsidR="00B84814" w:rsidRPr="007055D9">
        <w:t xml:space="preserve">norm </w:t>
      </w:r>
      <w:r w:rsidR="00E50883" w:rsidRPr="007055D9">
        <w:t xml:space="preserve">ISO 8601, cf. </w:t>
      </w:r>
      <w:hyperlink r:id="rId43" w:history="1">
        <w:r w:rsidR="00E50883" w:rsidRPr="007055D9">
          <w:rPr>
            <w:rStyle w:val="Hyperlink"/>
          </w:rPr>
          <w:t>http://en.wikipedia.org/wiki/ISO_8601</w:t>
        </w:r>
      </w:hyperlink>
      <w:r w:rsidR="00E50883" w:rsidRPr="007055D9">
        <w:t xml:space="preserve">. </w:t>
      </w:r>
    </w:p>
    <w:p w14:paraId="7E3A7F00" w14:textId="77777777" w:rsidR="0050338B" w:rsidRDefault="0050338B" w:rsidP="008041BF">
      <w:pPr>
        <w:keepNext/>
        <w:keepLines/>
        <w:spacing w:before="120"/>
        <w:rPr>
          <w:b/>
          <w:sz w:val="24"/>
        </w:rPr>
      </w:pPr>
      <w:r w:rsidRPr="007055D9">
        <w:rPr>
          <w:b/>
          <w:sz w:val="24"/>
        </w:rPr>
        <w:lastRenderedPageBreak/>
        <w:t xml:space="preserve">Example: </w:t>
      </w:r>
    </w:p>
    <w:p w14:paraId="25271292" w14:textId="77777777" w:rsidR="00BA120B" w:rsidRDefault="00BA120B" w:rsidP="008041BF">
      <w:pPr>
        <w:pStyle w:val="XMLCode"/>
        <w:keepNext/>
        <w:keepLines/>
      </w:pPr>
    </w:p>
    <w:p w14:paraId="67003058" w14:textId="557B8D04" w:rsidR="00BA120B" w:rsidRDefault="00BA120B" w:rsidP="008041BF">
      <w:pPr>
        <w:pStyle w:val="XMLCode"/>
        <w:keepNext/>
        <w:keepLines/>
      </w:pPr>
      <w:r>
        <w:t>&lt;?xml version=</w:t>
      </w:r>
      <w:r w:rsidR="00194316">
        <w:t>"</w:t>
      </w:r>
      <w:r>
        <w:t>1.0</w:t>
      </w:r>
      <w:r w:rsidR="00194316">
        <w:t>"</w:t>
      </w:r>
      <w:r>
        <w:t xml:space="preserve"> encoding=</w:t>
      </w:r>
      <w:r w:rsidR="00194316">
        <w:t>"</w:t>
      </w:r>
      <w:r>
        <w:t>UTF-8</w:t>
      </w:r>
      <w:r w:rsidR="00194316">
        <w:t>"</w:t>
      </w:r>
      <w:r>
        <w:t xml:space="preserve"> ?&gt;</w:t>
      </w:r>
    </w:p>
    <w:p w14:paraId="0D4BA0D9" w14:textId="7597D162" w:rsidR="00BA120B" w:rsidRDefault="00BA120B" w:rsidP="008041BF">
      <w:pPr>
        <w:pStyle w:val="XMLCode"/>
        <w:keepNext/>
        <w:keepLines/>
      </w:pPr>
      <w:r>
        <w:t>&lt;xmcf xmlns:xsi=</w:t>
      </w:r>
      <w:r w:rsidR="00194316">
        <w:t>"</w:t>
      </w:r>
      <w:r>
        <w:t>http://www.w3.org/2001/XMLSchema-instance</w:t>
      </w:r>
      <w:r w:rsidR="00194316">
        <w:t>"</w:t>
      </w:r>
      <w:r>
        <w:t xml:space="preserve">          </w:t>
      </w:r>
    </w:p>
    <w:p w14:paraId="2966687E" w14:textId="65058700" w:rsidR="00BA120B" w:rsidRDefault="00BA120B" w:rsidP="008041BF">
      <w:pPr>
        <w:pStyle w:val="XMLCode"/>
        <w:keepNext/>
        <w:keepLines/>
      </w:pPr>
      <w:r>
        <w:t>xsi:noNamespaceSchemaLocation=</w:t>
      </w:r>
      <w:r w:rsidR="00194316">
        <w:t>"</w:t>
      </w:r>
      <w:r w:rsidR="009A3F31">
        <w:rPr>
          <w:b/>
          <w:bCs/>
          <w:color w:val="8000FF"/>
        </w:rPr>
        <w:t>xmcf_3_0_1.xsd</w:t>
      </w:r>
      <w:r w:rsidR="00194316">
        <w:t>"</w:t>
      </w:r>
      <w:r>
        <w:t>&gt;</w:t>
      </w:r>
    </w:p>
    <w:p w14:paraId="58C3846F" w14:textId="77777777" w:rsidR="00DC10DA" w:rsidRDefault="00BA120B" w:rsidP="008041BF">
      <w:pPr>
        <w:pStyle w:val="XMLCode"/>
        <w:keepNext/>
        <w:keepLines/>
        <w:rPr>
          <w:b/>
          <w:color w:val="0070C0"/>
        </w:rPr>
      </w:pPr>
      <w:r>
        <w:t xml:space="preserve">    </w:t>
      </w:r>
      <w:r w:rsidRPr="00BA120B">
        <w:rPr>
          <w:b/>
          <w:color w:val="0070C0"/>
        </w:rPr>
        <w:t xml:space="preserve">&lt;date&gt; </w:t>
      </w:r>
      <w:r w:rsidR="00EB4BFC" w:rsidRPr="00BA120B">
        <w:rPr>
          <w:b/>
          <w:color w:val="0070C0"/>
        </w:rPr>
        <w:t>201</w:t>
      </w:r>
      <w:r w:rsidR="00EB4BFC">
        <w:rPr>
          <w:b/>
          <w:color w:val="0070C0"/>
        </w:rPr>
        <w:t>5</w:t>
      </w:r>
      <w:r w:rsidRPr="00BA120B">
        <w:rPr>
          <w:b/>
          <w:color w:val="0070C0"/>
        </w:rPr>
        <w:t>-08-</w:t>
      </w:r>
      <w:r w:rsidR="00EB4BFC">
        <w:rPr>
          <w:b/>
          <w:color w:val="0070C0"/>
        </w:rPr>
        <w:t>27</w:t>
      </w:r>
      <w:r w:rsidRPr="00BA120B">
        <w:rPr>
          <w:b/>
          <w:color w:val="0070C0"/>
        </w:rPr>
        <w:t xml:space="preserve"> &lt;/date&gt;</w:t>
      </w:r>
    </w:p>
    <w:p w14:paraId="5FBC8E48" w14:textId="05DC5A4C" w:rsidR="00DC10DA" w:rsidRDefault="00DC10DA" w:rsidP="008041BF">
      <w:pPr>
        <w:pStyle w:val="XMLCode"/>
        <w:keepNext/>
        <w:keepLines/>
      </w:pPr>
      <w:r>
        <w:rPr>
          <w:b/>
          <w:color w:val="0070C0"/>
        </w:rPr>
        <w:t xml:space="preserve">    </w:t>
      </w:r>
      <w:r w:rsidR="00BA120B" w:rsidRPr="00BA120B">
        <w:t xml:space="preserve">&lt;version&gt; </w:t>
      </w:r>
      <w:r w:rsidR="009A3F31">
        <w:t>3</w:t>
      </w:r>
      <w:r w:rsidR="009A3F31" w:rsidRPr="00BA120B">
        <w:t>.0.</w:t>
      </w:r>
      <w:r w:rsidR="009A3F31">
        <w:t>1</w:t>
      </w:r>
      <w:r w:rsidR="00BA120B" w:rsidRPr="00BA120B">
        <w:t xml:space="preserve"> &lt;/version&gt;</w:t>
      </w:r>
    </w:p>
    <w:p w14:paraId="5FAB58F0" w14:textId="765D1010" w:rsidR="00BA120B" w:rsidRPr="00BA120B" w:rsidRDefault="00DC10DA" w:rsidP="008041BF">
      <w:pPr>
        <w:pStyle w:val="XMLCode"/>
        <w:keepNext/>
        <w:keepLines/>
      </w:pPr>
      <w:r>
        <w:t xml:space="preserve">    </w:t>
      </w:r>
      <w:r w:rsidR="00BA120B" w:rsidRPr="00BA120B">
        <w:t>&lt;units length=</w:t>
      </w:r>
      <w:r w:rsidR="00194316">
        <w:t>"</w:t>
      </w:r>
      <w:r w:rsidR="00BA120B" w:rsidRPr="00BA120B">
        <w:t>mm</w:t>
      </w:r>
      <w:r w:rsidR="00194316">
        <w:t>"</w:t>
      </w:r>
      <w:r w:rsidR="00BA120B" w:rsidRPr="00BA120B">
        <w:t xml:space="preserve"> angle=</w:t>
      </w:r>
      <w:r w:rsidR="00194316">
        <w:t>"</w:t>
      </w:r>
      <w:r w:rsidR="00BA120B" w:rsidRPr="00BA120B">
        <w:t>rad</w:t>
      </w:r>
      <w:r w:rsidR="00194316">
        <w:t>"</w:t>
      </w:r>
      <w:r w:rsidR="00BA120B" w:rsidRPr="00BA120B">
        <w:t xml:space="preserve"> mass=</w:t>
      </w:r>
      <w:r w:rsidR="00194316">
        <w:t>"</w:t>
      </w:r>
      <w:r w:rsidR="00BA120B" w:rsidRPr="00BA120B">
        <w:t>kg</w:t>
      </w:r>
      <w:r w:rsidR="00194316">
        <w:t>"</w:t>
      </w:r>
      <w:r w:rsidR="00BA120B" w:rsidRPr="00BA120B">
        <w:t xml:space="preserve"> force=</w:t>
      </w:r>
      <w:r w:rsidR="00194316">
        <w:t>"</w:t>
      </w:r>
      <w:r w:rsidR="00BA120B" w:rsidRPr="00BA120B">
        <w:t>N</w:t>
      </w:r>
      <w:r w:rsidR="00194316">
        <w:t>"</w:t>
      </w:r>
      <w:r w:rsidR="00BA120B" w:rsidRPr="00BA120B">
        <w:t xml:space="preserve"> time=</w:t>
      </w:r>
      <w:r w:rsidR="00194316">
        <w:t>"</w:t>
      </w:r>
      <w:r w:rsidR="00BA120B" w:rsidRPr="00BA120B">
        <w:t>s</w:t>
      </w:r>
      <w:r w:rsidR="00194316">
        <w:t>"</w:t>
      </w:r>
      <w:r w:rsidR="00BA120B" w:rsidRPr="00BA120B">
        <w:t>/&gt;</w:t>
      </w:r>
    </w:p>
    <w:p w14:paraId="4B7FE7E6" w14:textId="77777777" w:rsidR="00BA120B" w:rsidRDefault="00BA120B" w:rsidP="008041BF">
      <w:pPr>
        <w:pStyle w:val="XMLCode"/>
        <w:keepNext/>
        <w:keepLines/>
      </w:pPr>
      <w:r>
        <w:t xml:space="preserve">    ...</w:t>
      </w:r>
    </w:p>
    <w:p w14:paraId="04F02DF0" w14:textId="77777777" w:rsidR="00BA120B" w:rsidRDefault="00BA120B" w:rsidP="008041BF">
      <w:pPr>
        <w:pStyle w:val="XMLCode"/>
        <w:keepNext/>
        <w:keepLines/>
      </w:pPr>
      <w:r>
        <w:t>&lt;/xmcf&gt;</w:t>
      </w:r>
    </w:p>
    <w:p w14:paraId="0D1EF954" w14:textId="77777777" w:rsidR="00BA120B" w:rsidRDefault="00BA120B" w:rsidP="00BA120B">
      <w:pPr>
        <w:pStyle w:val="XMLCode"/>
      </w:pPr>
    </w:p>
    <w:p w14:paraId="784FB446" w14:textId="77777777" w:rsidR="00CF4308" w:rsidRPr="007055D9" w:rsidRDefault="00CF4308" w:rsidP="00327322">
      <w:pPr>
        <w:pStyle w:val="berschrift3"/>
        <w:tabs>
          <w:tab w:val="clear" w:pos="720"/>
          <w:tab w:val="num" w:pos="1701"/>
        </w:tabs>
      </w:pPr>
      <w:bookmarkStart w:id="134" w:name="_Toc3556941"/>
      <w:bookmarkStart w:id="135" w:name="_Toc34747190"/>
      <w:bookmarkStart w:id="136" w:name="_Toc39880504"/>
      <w:r w:rsidRPr="007055D9">
        <w:t>Version</w:t>
      </w:r>
      <w:bookmarkEnd w:id="134"/>
      <w:bookmarkEnd w:id="135"/>
      <w:bookmarkEnd w:id="136"/>
    </w:p>
    <w:p w14:paraId="24C3DA71" w14:textId="77777777" w:rsidR="00BB650C" w:rsidRPr="007055D9" w:rsidRDefault="00BB650C" w:rsidP="00BC7534">
      <w:pPr>
        <w:jc w:val="both"/>
      </w:pPr>
      <w:r w:rsidRPr="007055D9">
        <w:t xml:space="preserve">The version </w:t>
      </w:r>
      <w:r w:rsidR="00FC2CE8" w:rsidRPr="007055D9">
        <w:t xml:space="preserve">code </w:t>
      </w:r>
      <w:r w:rsidRPr="007055D9">
        <w:t xml:space="preserve">of the χMCF standard upon which the current file is built </w:t>
      </w:r>
      <w:r w:rsidR="00FC2CE8" w:rsidRPr="007055D9">
        <w:t>must</w:t>
      </w:r>
      <w:r w:rsidRPr="007055D9">
        <w:t xml:space="preserve"> be specified by the element </w:t>
      </w:r>
      <w:r w:rsidR="00F9473E" w:rsidRPr="00E34587">
        <w:rPr>
          <w:rFonts w:ascii="Courier New" w:hAnsi="Courier New" w:cs="Courier New"/>
          <w:b/>
          <w:i/>
          <w:sz w:val="18"/>
          <w:szCs w:val="18"/>
        </w:rPr>
        <w:t>&lt;</w:t>
      </w:r>
      <w:r w:rsidRPr="00E34587">
        <w:rPr>
          <w:rFonts w:ascii="Courier New" w:hAnsi="Courier New" w:cs="Courier New"/>
          <w:b/>
          <w:i/>
          <w:sz w:val="18"/>
          <w:szCs w:val="18"/>
        </w:rPr>
        <w:t>versio</w:t>
      </w:r>
      <w:r w:rsidR="00F9473E" w:rsidRPr="00E34587">
        <w:rPr>
          <w:rFonts w:ascii="Courier New" w:hAnsi="Courier New" w:cs="Courier New"/>
          <w:b/>
          <w:i/>
          <w:sz w:val="18"/>
          <w:szCs w:val="18"/>
        </w:rPr>
        <w:t>n&gt;</w:t>
      </w:r>
      <w:r w:rsidRPr="00E34587">
        <w:rPr>
          <w:rFonts w:ascii="Courier New" w:hAnsi="Courier New" w:cs="Courier New"/>
          <w:b/>
          <w:i/>
          <w:sz w:val="18"/>
          <w:szCs w:val="18"/>
        </w:rPr>
        <w:t>.</w:t>
      </w:r>
    </w:p>
    <w:p w14:paraId="089FE204" w14:textId="02865F50" w:rsidR="0050338B" w:rsidRPr="007055D9" w:rsidRDefault="0050338B" w:rsidP="00BC7534">
      <w:pPr>
        <w:jc w:val="both"/>
      </w:pPr>
      <w:r w:rsidRPr="007055D9">
        <w:t xml:space="preserve">The version </w:t>
      </w:r>
      <w:r w:rsidR="00FC2CE8" w:rsidRPr="007055D9">
        <w:t xml:space="preserve">code </w:t>
      </w:r>
      <w:r w:rsidRPr="007055D9">
        <w:t xml:space="preserve">of </w:t>
      </w:r>
      <w:r w:rsidR="00FC2CE8" w:rsidRPr="007055D9">
        <w:t xml:space="preserve">χMCF files following </w:t>
      </w:r>
      <w:r w:rsidRPr="007055D9">
        <w:t xml:space="preserve">this document is </w:t>
      </w:r>
      <w:r w:rsidR="009A3F31">
        <w:t>3</w:t>
      </w:r>
      <w:r w:rsidR="009A3F31" w:rsidRPr="00BA120B">
        <w:t>.0.</w:t>
      </w:r>
      <w:r w:rsidR="009A3F31">
        <w:t>1</w:t>
      </w:r>
      <w:r w:rsidRPr="007055D9">
        <w:t>.</w:t>
      </w:r>
    </w:p>
    <w:p w14:paraId="78AE796F" w14:textId="77777777" w:rsidR="0050338B" w:rsidRPr="007055D9" w:rsidRDefault="0050338B" w:rsidP="00C04963">
      <w:pPr>
        <w:keepNext/>
        <w:spacing w:before="120"/>
        <w:rPr>
          <w:b/>
          <w:sz w:val="24"/>
        </w:rPr>
      </w:pPr>
      <w:r w:rsidRPr="007055D9">
        <w:rPr>
          <w:b/>
          <w:sz w:val="24"/>
        </w:rPr>
        <w:t xml:space="preserve">Example: </w:t>
      </w:r>
    </w:p>
    <w:p w14:paraId="58758A30" w14:textId="77777777" w:rsidR="006E6D27" w:rsidRDefault="006E6D27" w:rsidP="002F5F70">
      <w:pPr>
        <w:pStyle w:val="XMLCode"/>
        <w:keepNext/>
      </w:pPr>
    </w:p>
    <w:p w14:paraId="30433ED0" w14:textId="720B14E2" w:rsidR="00BA120B" w:rsidRDefault="00BA120B" w:rsidP="002F5F70">
      <w:pPr>
        <w:pStyle w:val="XMLCode"/>
        <w:keepNext/>
      </w:pPr>
      <w:r>
        <w:t>&lt;?xml version=</w:t>
      </w:r>
      <w:r w:rsidR="00194316">
        <w:t>"</w:t>
      </w:r>
      <w:r>
        <w:t>1.0</w:t>
      </w:r>
      <w:r w:rsidR="00194316">
        <w:t>"</w:t>
      </w:r>
      <w:r>
        <w:t xml:space="preserve"> encoding=</w:t>
      </w:r>
      <w:r w:rsidR="00194316">
        <w:t>"</w:t>
      </w:r>
      <w:r>
        <w:t>UTF-8</w:t>
      </w:r>
      <w:r w:rsidR="00194316">
        <w:t>"</w:t>
      </w:r>
      <w:r>
        <w:t xml:space="preserve"> ?&gt;</w:t>
      </w:r>
    </w:p>
    <w:p w14:paraId="1ECD7034" w14:textId="1278F3E2" w:rsidR="00BA120B" w:rsidRDefault="00BA120B" w:rsidP="002F5F70">
      <w:pPr>
        <w:pStyle w:val="XMLCode"/>
        <w:keepNext/>
      </w:pPr>
      <w:r>
        <w:t>&lt;xmcf xmlns:xsi=</w:t>
      </w:r>
      <w:r w:rsidR="00194316">
        <w:t>"</w:t>
      </w:r>
      <w:r>
        <w:t>http://www.w3.org/2001/XMLSchema-instance</w:t>
      </w:r>
      <w:r w:rsidR="00194316">
        <w:t>"</w:t>
      </w:r>
      <w:r>
        <w:t xml:space="preserve">          </w:t>
      </w:r>
    </w:p>
    <w:p w14:paraId="4A564F09" w14:textId="7D929BB4" w:rsidR="00BA120B" w:rsidRDefault="00BA120B" w:rsidP="00BA120B">
      <w:pPr>
        <w:pStyle w:val="XMLCode"/>
      </w:pPr>
      <w:r>
        <w:t>xsi:noNamespaceSchemaLocation=</w:t>
      </w:r>
      <w:r w:rsidR="00194316">
        <w:t>"</w:t>
      </w:r>
      <w:r w:rsidR="009A3F31">
        <w:rPr>
          <w:b/>
          <w:bCs/>
          <w:color w:val="8000FF"/>
        </w:rPr>
        <w:t>xmcf_3_0_1.xsd</w:t>
      </w:r>
      <w:r w:rsidR="00194316">
        <w:t>"</w:t>
      </w:r>
      <w:r>
        <w:t>&gt;</w:t>
      </w:r>
    </w:p>
    <w:p w14:paraId="6C22E56F" w14:textId="77777777" w:rsidR="00BA120B" w:rsidRDefault="00BA120B" w:rsidP="00BA120B">
      <w:pPr>
        <w:pStyle w:val="XMLCode"/>
      </w:pPr>
      <w:r>
        <w:t xml:space="preserve">    &lt;date&gt; </w:t>
      </w:r>
      <w:r w:rsidR="00C04963">
        <w:t>2015</w:t>
      </w:r>
      <w:r>
        <w:t>-08-</w:t>
      </w:r>
      <w:r w:rsidR="00C04963">
        <w:t>27</w:t>
      </w:r>
      <w:r>
        <w:t xml:space="preserve"> &lt;/date&gt;</w:t>
      </w:r>
    </w:p>
    <w:p w14:paraId="11C8B303" w14:textId="7813106E" w:rsidR="00BA120B" w:rsidRPr="00BA120B" w:rsidRDefault="00BA120B" w:rsidP="00BA120B">
      <w:pPr>
        <w:pStyle w:val="XMLCode"/>
        <w:rPr>
          <w:b/>
          <w:color w:val="0070C0"/>
        </w:rPr>
      </w:pPr>
      <w:r>
        <w:rPr>
          <w:b/>
          <w:color w:val="0070C0"/>
        </w:rPr>
        <w:t xml:space="preserve">    </w:t>
      </w:r>
      <w:r w:rsidRPr="00BA120B">
        <w:rPr>
          <w:b/>
          <w:color w:val="0070C0"/>
        </w:rPr>
        <w:t xml:space="preserve">&lt;version&gt; </w:t>
      </w:r>
      <w:r w:rsidR="009A3F31">
        <w:t>3</w:t>
      </w:r>
      <w:r w:rsidR="009A3F31" w:rsidRPr="00BA120B">
        <w:t>.0.</w:t>
      </w:r>
      <w:r w:rsidR="009A3F31">
        <w:t>1</w:t>
      </w:r>
      <w:r w:rsidRPr="00BA120B">
        <w:rPr>
          <w:b/>
          <w:color w:val="0070C0"/>
        </w:rPr>
        <w:t xml:space="preserve"> &lt;/version&gt;</w:t>
      </w:r>
    </w:p>
    <w:p w14:paraId="5B882BEA" w14:textId="61C23815" w:rsidR="00BA120B" w:rsidRPr="00BA120B" w:rsidRDefault="00BA120B" w:rsidP="00BA120B">
      <w:pPr>
        <w:pStyle w:val="XMLCode"/>
      </w:pPr>
      <w:r>
        <w:t xml:space="preserve">    </w:t>
      </w:r>
      <w:r w:rsidRPr="00BA120B">
        <w:t>&lt;units length=</w:t>
      </w:r>
      <w:r w:rsidR="00194316">
        <w:t>"</w:t>
      </w:r>
      <w:r w:rsidRPr="00BA120B">
        <w:t>mm</w:t>
      </w:r>
      <w:r w:rsidR="00194316">
        <w:t>"</w:t>
      </w:r>
      <w:r w:rsidRPr="00BA120B">
        <w:t xml:space="preserve"> angle=</w:t>
      </w:r>
      <w:r w:rsidR="00194316">
        <w:t>"</w:t>
      </w:r>
      <w:r w:rsidRPr="00BA120B">
        <w:t>rad</w:t>
      </w:r>
      <w:r w:rsidR="00194316">
        <w:t>"</w:t>
      </w:r>
      <w:r w:rsidRPr="00BA120B">
        <w:t xml:space="preserve"> mass=</w:t>
      </w:r>
      <w:r w:rsidR="00194316">
        <w:t>"</w:t>
      </w:r>
      <w:r w:rsidRPr="00BA120B">
        <w:t>kg</w:t>
      </w:r>
      <w:r w:rsidR="00194316">
        <w:t>"</w:t>
      </w:r>
      <w:r w:rsidRPr="00BA120B">
        <w:t xml:space="preserve"> force=</w:t>
      </w:r>
      <w:r w:rsidR="00194316">
        <w:t>"</w:t>
      </w:r>
      <w:r w:rsidRPr="00BA120B">
        <w:t>N</w:t>
      </w:r>
      <w:r w:rsidR="00194316">
        <w:t>"</w:t>
      </w:r>
      <w:r w:rsidRPr="00BA120B">
        <w:t xml:space="preserve"> time=</w:t>
      </w:r>
      <w:r w:rsidR="00194316">
        <w:t>"</w:t>
      </w:r>
      <w:r w:rsidRPr="00BA120B">
        <w:t>s</w:t>
      </w:r>
      <w:r w:rsidR="00194316">
        <w:t>"</w:t>
      </w:r>
      <w:r w:rsidRPr="00BA120B">
        <w:t>/&gt;</w:t>
      </w:r>
    </w:p>
    <w:p w14:paraId="1209A832" w14:textId="77777777" w:rsidR="00BA120B" w:rsidRDefault="00BA120B" w:rsidP="00BA120B">
      <w:pPr>
        <w:pStyle w:val="XMLCode"/>
      </w:pPr>
      <w:r>
        <w:t xml:space="preserve">    ...</w:t>
      </w:r>
    </w:p>
    <w:p w14:paraId="17864721" w14:textId="77777777" w:rsidR="00BA120B" w:rsidRDefault="00BA120B" w:rsidP="00BA120B">
      <w:pPr>
        <w:pStyle w:val="XMLCode"/>
      </w:pPr>
      <w:r>
        <w:t>&lt;/xmcf&gt;</w:t>
      </w:r>
    </w:p>
    <w:p w14:paraId="156382F9" w14:textId="77777777" w:rsidR="006E6D27" w:rsidRPr="007055D9" w:rsidRDefault="006E6D27" w:rsidP="0050338B">
      <w:pPr>
        <w:pStyle w:val="XMLCode"/>
      </w:pPr>
    </w:p>
    <w:p w14:paraId="25A456F6" w14:textId="77777777" w:rsidR="00CF4308" w:rsidRPr="007055D9" w:rsidRDefault="0050338B" w:rsidP="00327322">
      <w:pPr>
        <w:pStyle w:val="berschrift3"/>
        <w:tabs>
          <w:tab w:val="clear" w:pos="720"/>
          <w:tab w:val="left" w:pos="1701"/>
        </w:tabs>
      </w:pPr>
      <w:bookmarkStart w:id="137" w:name="_Toc3556942"/>
      <w:bookmarkStart w:id="138" w:name="_Ref34739722"/>
      <w:bookmarkStart w:id="139" w:name="_Ref34739734"/>
      <w:bookmarkStart w:id="140" w:name="_Toc34747191"/>
      <w:bookmarkStart w:id="141" w:name="_Toc39880505"/>
      <w:r w:rsidRPr="007055D9">
        <w:t>Unit System</w:t>
      </w:r>
      <w:bookmarkEnd w:id="137"/>
      <w:bookmarkEnd w:id="138"/>
      <w:bookmarkEnd w:id="139"/>
      <w:bookmarkEnd w:id="140"/>
      <w:bookmarkEnd w:id="141"/>
    </w:p>
    <w:p w14:paraId="2CA8E04D" w14:textId="77777777" w:rsidR="006F1928" w:rsidRPr="007055D9" w:rsidRDefault="006F1928" w:rsidP="006F1928">
      <w:pPr>
        <w:jc w:val="both"/>
      </w:pPr>
      <w:r w:rsidRPr="007055D9">
        <w:t>The unit system used by χMCF is based upon the International System of Units (SI</w:t>
      </w:r>
      <w:r w:rsidRPr="007055D9">
        <w:rPr>
          <w:rStyle w:val="Funotenzeichen"/>
        </w:rPr>
        <w:footnoteReference w:id="5"/>
      </w:r>
      <w:r w:rsidRPr="007055D9">
        <w:t xml:space="preserve">) and specified by the element </w:t>
      </w:r>
      <w:r w:rsidRPr="00146B5C">
        <w:rPr>
          <w:rFonts w:ascii="Courier New" w:hAnsi="Courier New" w:cs="Courier New"/>
          <w:b/>
          <w:i/>
          <w:sz w:val="18"/>
          <w:szCs w:val="18"/>
        </w:rPr>
        <w:t>&lt;units&gt;</w:t>
      </w:r>
      <w:r>
        <w:t xml:space="preserve">. </w:t>
      </w:r>
      <w:r w:rsidRPr="007055D9">
        <w:t xml:space="preserve">Both the base and the derived units are supported, including decimal prefixes. </w:t>
      </w:r>
    </w:p>
    <w:p w14:paraId="65B1C801" w14:textId="77777777" w:rsidR="006F1928" w:rsidRDefault="006F1928" w:rsidP="006F1928">
      <w:pPr>
        <w:jc w:val="both"/>
      </w:pPr>
      <w:r w:rsidRPr="007055D9">
        <w:t>Following non-SI u</w:t>
      </w:r>
      <w:r>
        <w:t xml:space="preserve">nits are allowed, additionally: </w:t>
      </w:r>
      <w:r w:rsidRPr="007055D9">
        <w:t>Length</w:t>
      </w:r>
      <w:r w:rsidRPr="007055D9">
        <w:tab/>
        <w:t>[</w:t>
      </w:r>
      <w:r>
        <w:t>in</w:t>
      </w:r>
      <w:r w:rsidRPr="007055D9">
        <w:t>]</w:t>
      </w:r>
      <w:r>
        <w:t xml:space="preserve"> and [ft]; Mass </w:t>
      </w:r>
      <w:r w:rsidRPr="007055D9">
        <w:t>[</w:t>
      </w:r>
      <w:r>
        <w:t xml:space="preserve">lb]. </w:t>
      </w:r>
    </w:p>
    <w:p w14:paraId="7052CCFD" w14:textId="77777777" w:rsidR="006F1928" w:rsidRPr="007055D9" w:rsidRDefault="006F1928" w:rsidP="006F1928">
      <w:pPr>
        <w:jc w:val="both"/>
      </w:pPr>
      <w:r>
        <w:t xml:space="preserve">There is no need to declare units for dimensionless physical quantities, e. g. friction coefficients. </w:t>
      </w:r>
    </w:p>
    <w:p w14:paraId="338F0511" w14:textId="77777777" w:rsidR="006F1928" w:rsidRPr="007055D9" w:rsidRDefault="006F1928" w:rsidP="006F1928">
      <w:r w:rsidRPr="007055D9">
        <w:t>XML-specification of</w:t>
      </w:r>
      <w:r w:rsidRPr="006E6D27">
        <w:rPr>
          <w:b/>
          <w:i/>
        </w:rPr>
        <w:t xml:space="preserve"> </w:t>
      </w:r>
      <w:r w:rsidRPr="00146B5C">
        <w:rPr>
          <w:rFonts w:ascii="Courier New" w:hAnsi="Courier New" w:cs="Courier New"/>
          <w:b/>
          <w:i/>
          <w:sz w:val="18"/>
          <w:szCs w:val="18"/>
        </w:rPr>
        <w:t>&lt;units&gt;</w:t>
      </w:r>
      <w:r w:rsidRPr="00FB3AD0">
        <w:rPr>
          <w:rFonts w:cs="Courier New"/>
          <w:szCs w:val="22"/>
        </w:rPr>
        <w:t>:</w:t>
      </w:r>
    </w:p>
    <w:tbl>
      <w:tblPr>
        <w:tblW w:w="90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54"/>
        <w:gridCol w:w="1554"/>
        <w:gridCol w:w="2982"/>
        <w:gridCol w:w="2982"/>
      </w:tblGrid>
      <w:tr w:rsidR="006F1928" w:rsidRPr="007055D9" w14:paraId="370123FF" w14:textId="77777777" w:rsidTr="0088515B">
        <w:trPr>
          <w:jc w:val="center"/>
        </w:trPr>
        <w:tc>
          <w:tcPr>
            <w:tcW w:w="155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C21A18" w14:textId="77777777" w:rsidR="006F1928" w:rsidRPr="007055D9" w:rsidRDefault="006F1928" w:rsidP="004F4004">
            <w:pPr>
              <w:keepNext/>
              <w:rPr>
                <w:b/>
                <w:i/>
              </w:rPr>
            </w:pPr>
            <w:r w:rsidRPr="007055D9">
              <w:rPr>
                <w:b/>
                <w:i/>
              </w:rPr>
              <w:t>Attribute</w:t>
            </w:r>
          </w:p>
        </w:tc>
        <w:tc>
          <w:tcPr>
            <w:tcW w:w="155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6FD80D" w14:textId="7D7112E1" w:rsidR="006F1928" w:rsidRPr="007055D9" w:rsidRDefault="006F1928" w:rsidP="004F4004">
            <w:pPr>
              <w:keepNext/>
              <w:rPr>
                <w:b/>
                <w:i/>
              </w:rPr>
            </w:pPr>
            <w:r w:rsidRPr="007055D9">
              <w:rPr>
                <w:b/>
                <w:i/>
              </w:rPr>
              <w:t>Use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AC00938" w14:textId="77777777" w:rsidR="006F1928" w:rsidRPr="007055D9" w:rsidRDefault="006F1928" w:rsidP="004F4004">
            <w:pPr>
              <w:keepNext/>
              <w:rPr>
                <w:b/>
                <w:i/>
              </w:rPr>
            </w:pPr>
            <w:r w:rsidRPr="007055D9">
              <w:rPr>
                <w:b/>
                <w:i/>
              </w:rPr>
              <w:t>Value Space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42E8069" w14:textId="77777777" w:rsidR="006F1928" w:rsidRPr="007055D9" w:rsidRDefault="006F1928" w:rsidP="004F4004">
            <w:pPr>
              <w:keepNext/>
              <w:rPr>
                <w:b/>
                <w:i/>
              </w:rPr>
            </w:pPr>
            <w:r>
              <w:rPr>
                <w:b/>
                <w:i/>
              </w:rPr>
              <w:t>Default</w:t>
            </w:r>
          </w:p>
        </w:tc>
      </w:tr>
      <w:tr w:rsidR="006F1928" w:rsidRPr="007055D9" w14:paraId="72BEED8B" w14:textId="77777777" w:rsidTr="0088515B">
        <w:trPr>
          <w:jc w:val="center"/>
        </w:trPr>
        <w:tc>
          <w:tcPr>
            <w:tcW w:w="1554" w:type="dxa"/>
            <w:shd w:val="clear" w:color="auto" w:fill="auto"/>
          </w:tcPr>
          <w:p w14:paraId="41CEBE2F" w14:textId="77777777" w:rsidR="006F1928" w:rsidRPr="00DC10DA" w:rsidRDefault="006F1928" w:rsidP="0088515B">
            <w:pPr>
              <w:rPr>
                <w:sz w:val="18"/>
                <w:szCs w:val="20"/>
              </w:rPr>
            </w:pPr>
            <w:r w:rsidRPr="00DC10DA">
              <w:rPr>
                <w:sz w:val="18"/>
                <w:szCs w:val="20"/>
              </w:rPr>
              <w:t>length</w:t>
            </w:r>
          </w:p>
        </w:tc>
        <w:tc>
          <w:tcPr>
            <w:tcW w:w="1554" w:type="dxa"/>
            <w:shd w:val="clear" w:color="auto" w:fill="auto"/>
          </w:tcPr>
          <w:p w14:paraId="3362F508" w14:textId="77777777" w:rsidR="006F1928" w:rsidRPr="00DC10DA" w:rsidRDefault="006F1928" w:rsidP="0088515B">
            <w:pPr>
              <w:rPr>
                <w:sz w:val="18"/>
                <w:szCs w:val="20"/>
              </w:rPr>
            </w:pPr>
            <w:r w:rsidRPr="00DC10DA">
              <w:rPr>
                <w:sz w:val="18"/>
                <w:szCs w:val="20"/>
              </w:rPr>
              <w:t>Optional</w:t>
            </w:r>
          </w:p>
        </w:tc>
        <w:tc>
          <w:tcPr>
            <w:tcW w:w="2982" w:type="dxa"/>
            <w:shd w:val="clear" w:color="auto" w:fill="auto"/>
          </w:tcPr>
          <w:p w14:paraId="765EF338" w14:textId="5813BC2E" w:rsidR="006F1928" w:rsidRPr="00DC10DA" w:rsidRDefault="00194316" w:rsidP="0088515B">
            <w:pPr>
              <w:rPr>
                <w:sz w:val="18"/>
                <w:szCs w:val="20"/>
              </w:rPr>
            </w:pPr>
            <w:r>
              <w:rPr>
                <w:sz w:val="18"/>
                <w:szCs w:val="20"/>
              </w:rPr>
              <w:t>"</w:t>
            </w:r>
            <w:r w:rsidR="006F1928" w:rsidRPr="00DC10DA">
              <w:rPr>
                <w:sz w:val="18"/>
                <w:szCs w:val="20"/>
              </w:rPr>
              <w:t>mm</w:t>
            </w:r>
            <w:r>
              <w:rPr>
                <w:sz w:val="18"/>
                <w:szCs w:val="20"/>
              </w:rPr>
              <w:t>"</w:t>
            </w:r>
            <w:r w:rsidR="006F1928" w:rsidRPr="00DC10DA">
              <w:rPr>
                <w:sz w:val="18"/>
                <w:szCs w:val="20"/>
              </w:rPr>
              <w:t xml:space="preserve">, </w:t>
            </w:r>
            <w:r>
              <w:rPr>
                <w:sz w:val="18"/>
                <w:szCs w:val="20"/>
              </w:rPr>
              <w:t>"</w:t>
            </w:r>
            <w:r w:rsidR="006F1928" w:rsidRPr="00DC10DA">
              <w:rPr>
                <w:sz w:val="18"/>
                <w:szCs w:val="20"/>
              </w:rPr>
              <w:t>m</w:t>
            </w:r>
            <w:r>
              <w:rPr>
                <w:sz w:val="18"/>
                <w:szCs w:val="20"/>
              </w:rPr>
              <w:t>"</w:t>
            </w:r>
            <w:r w:rsidR="006F1928" w:rsidRPr="00DC10DA">
              <w:rPr>
                <w:sz w:val="18"/>
                <w:szCs w:val="20"/>
              </w:rPr>
              <w:t xml:space="preserve">, </w:t>
            </w:r>
            <w:r>
              <w:rPr>
                <w:sz w:val="18"/>
                <w:szCs w:val="20"/>
              </w:rPr>
              <w:t>"</w:t>
            </w:r>
            <w:r w:rsidR="006F1928" w:rsidRPr="00DC10DA">
              <w:rPr>
                <w:sz w:val="18"/>
                <w:szCs w:val="20"/>
              </w:rPr>
              <w:t>in</w:t>
            </w:r>
            <w:r>
              <w:rPr>
                <w:sz w:val="18"/>
                <w:szCs w:val="20"/>
              </w:rPr>
              <w:t>"</w:t>
            </w:r>
            <w:r w:rsidR="006F1928" w:rsidRPr="00DC10DA">
              <w:rPr>
                <w:sz w:val="18"/>
                <w:szCs w:val="20"/>
              </w:rPr>
              <w:t xml:space="preserve">, </w:t>
            </w:r>
            <w:r>
              <w:rPr>
                <w:sz w:val="18"/>
                <w:szCs w:val="20"/>
              </w:rPr>
              <w:t>"</w:t>
            </w:r>
            <w:r w:rsidR="006F1928" w:rsidRPr="00DC10DA">
              <w:rPr>
                <w:sz w:val="18"/>
                <w:szCs w:val="20"/>
              </w:rPr>
              <w:t>ft</w:t>
            </w:r>
            <w:r>
              <w:rPr>
                <w:sz w:val="18"/>
                <w:szCs w:val="20"/>
              </w:rPr>
              <w:t>"</w:t>
            </w:r>
          </w:p>
        </w:tc>
        <w:tc>
          <w:tcPr>
            <w:tcW w:w="2982" w:type="dxa"/>
          </w:tcPr>
          <w:p w14:paraId="33A597D7" w14:textId="5FC092E1" w:rsidR="006F1928" w:rsidRPr="00DC10DA" w:rsidRDefault="00194316" w:rsidP="0088515B">
            <w:pPr>
              <w:rPr>
                <w:sz w:val="18"/>
                <w:szCs w:val="20"/>
              </w:rPr>
            </w:pPr>
            <w:r>
              <w:rPr>
                <w:sz w:val="18"/>
                <w:szCs w:val="20"/>
              </w:rPr>
              <w:t>"</w:t>
            </w:r>
            <w:r w:rsidR="006F1928">
              <w:rPr>
                <w:sz w:val="18"/>
                <w:szCs w:val="20"/>
              </w:rPr>
              <w:t>mm</w:t>
            </w:r>
            <w:r>
              <w:rPr>
                <w:sz w:val="18"/>
                <w:szCs w:val="20"/>
              </w:rPr>
              <w:t>"</w:t>
            </w:r>
          </w:p>
        </w:tc>
      </w:tr>
      <w:tr w:rsidR="006F1928" w:rsidRPr="007055D9" w14:paraId="1665C0C7" w14:textId="77777777" w:rsidTr="0088515B">
        <w:trPr>
          <w:jc w:val="center"/>
        </w:trPr>
        <w:tc>
          <w:tcPr>
            <w:tcW w:w="1554" w:type="dxa"/>
            <w:tcBorders>
              <w:bottom w:val="dotted" w:sz="4" w:space="0" w:color="auto"/>
            </w:tcBorders>
            <w:shd w:val="clear" w:color="auto" w:fill="auto"/>
          </w:tcPr>
          <w:p w14:paraId="21ABD08E" w14:textId="77777777" w:rsidR="006F1928" w:rsidRPr="00DC10DA" w:rsidRDefault="006F1928" w:rsidP="0088515B">
            <w:pPr>
              <w:rPr>
                <w:sz w:val="18"/>
                <w:szCs w:val="20"/>
              </w:rPr>
            </w:pPr>
            <w:r w:rsidRPr="00DC10DA">
              <w:rPr>
                <w:sz w:val="18"/>
                <w:szCs w:val="20"/>
              </w:rPr>
              <w:t>angle</w:t>
            </w:r>
          </w:p>
        </w:tc>
        <w:tc>
          <w:tcPr>
            <w:tcW w:w="1554" w:type="dxa"/>
            <w:tcBorders>
              <w:bottom w:val="dotted" w:sz="4" w:space="0" w:color="auto"/>
            </w:tcBorders>
            <w:shd w:val="clear" w:color="auto" w:fill="auto"/>
          </w:tcPr>
          <w:p w14:paraId="576C9028" w14:textId="77777777" w:rsidR="006F1928" w:rsidRPr="00DC10DA" w:rsidRDefault="006F1928" w:rsidP="0088515B">
            <w:pPr>
              <w:rPr>
                <w:sz w:val="18"/>
                <w:szCs w:val="20"/>
              </w:rPr>
            </w:pPr>
            <w:r w:rsidRPr="00DC10DA">
              <w:rPr>
                <w:sz w:val="18"/>
                <w:szCs w:val="20"/>
              </w:rPr>
              <w:t>Optional</w:t>
            </w:r>
          </w:p>
        </w:tc>
        <w:tc>
          <w:tcPr>
            <w:tcW w:w="2982" w:type="dxa"/>
            <w:tcBorders>
              <w:bottom w:val="dotted" w:sz="4" w:space="0" w:color="auto"/>
            </w:tcBorders>
            <w:shd w:val="clear" w:color="auto" w:fill="auto"/>
          </w:tcPr>
          <w:p w14:paraId="7AE32DB0" w14:textId="6F27E1CD" w:rsidR="006F1928" w:rsidRPr="00DC10DA" w:rsidRDefault="00194316" w:rsidP="0088515B">
            <w:pPr>
              <w:rPr>
                <w:sz w:val="18"/>
                <w:szCs w:val="20"/>
              </w:rPr>
            </w:pPr>
            <w:r>
              <w:rPr>
                <w:sz w:val="18"/>
                <w:szCs w:val="20"/>
              </w:rPr>
              <w:t>"</w:t>
            </w:r>
            <w:r w:rsidR="006F1928" w:rsidRPr="00DC10DA">
              <w:rPr>
                <w:sz w:val="18"/>
                <w:szCs w:val="20"/>
              </w:rPr>
              <w:t>deg</w:t>
            </w:r>
            <w:r>
              <w:rPr>
                <w:sz w:val="18"/>
                <w:szCs w:val="20"/>
              </w:rPr>
              <w:t>"</w:t>
            </w:r>
            <w:r w:rsidR="006F1928" w:rsidRPr="00DC10DA">
              <w:rPr>
                <w:sz w:val="18"/>
                <w:szCs w:val="20"/>
              </w:rPr>
              <w:t xml:space="preserve">, </w:t>
            </w:r>
            <w:r>
              <w:rPr>
                <w:sz w:val="18"/>
                <w:szCs w:val="20"/>
              </w:rPr>
              <w:t>"</w:t>
            </w:r>
            <w:r w:rsidR="006F1928" w:rsidRPr="00DC10DA">
              <w:rPr>
                <w:sz w:val="18"/>
                <w:szCs w:val="20"/>
              </w:rPr>
              <w:t>rad</w:t>
            </w:r>
            <w:r>
              <w:rPr>
                <w:sz w:val="18"/>
                <w:szCs w:val="20"/>
              </w:rPr>
              <w:t>"</w:t>
            </w:r>
          </w:p>
        </w:tc>
        <w:tc>
          <w:tcPr>
            <w:tcW w:w="2982" w:type="dxa"/>
            <w:tcBorders>
              <w:bottom w:val="dotted" w:sz="4" w:space="0" w:color="auto"/>
            </w:tcBorders>
          </w:tcPr>
          <w:p w14:paraId="785CAD00" w14:textId="0D4C8508" w:rsidR="006F1928" w:rsidRPr="00DC10DA" w:rsidRDefault="00194316" w:rsidP="0088515B">
            <w:pPr>
              <w:rPr>
                <w:sz w:val="18"/>
                <w:szCs w:val="20"/>
              </w:rPr>
            </w:pPr>
            <w:r>
              <w:rPr>
                <w:sz w:val="18"/>
                <w:szCs w:val="20"/>
              </w:rPr>
              <w:t>"</w:t>
            </w:r>
            <w:r w:rsidR="006F1928">
              <w:rPr>
                <w:sz w:val="18"/>
                <w:szCs w:val="20"/>
              </w:rPr>
              <w:t>deg</w:t>
            </w:r>
            <w:r>
              <w:rPr>
                <w:sz w:val="18"/>
                <w:szCs w:val="20"/>
              </w:rPr>
              <w:t>"</w:t>
            </w:r>
          </w:p>
        </w:tc>
      </w:tr>
      <w:tr w:rsidR="006F1928" w:rsidRPr="007055D9" w14:paraId="0EE7DE05"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58A15BCC" w14:textId="77777777" w:rsidR="006F1928" w:rsidRPr="00DC10DA" w:rsidRDefault="006F1928" w:rsidP="0088515B">
            <w:pPr>
              <w:rPr>
                <w:sz w:val="18"/>
                <w:szCs w:val="20"/>
              </w:rPr>
            </w:pPr>
            <w:r w:rsidRPr="00DC10DA">
              <w:rPr>
                <w:sz w:val="18"/>
                <w:szCs w:val="20"/>
              </w:rPr>
              <w:t>mass</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414B8237"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08CF6169" w14:textId="1E88DBFB" w:rsidR="006F1928" w:rsidRPr="00DC10DA" w:rsidRDefault="00194316" w:rsidP="0088515B">
            <w:pPr>
              <w:rPr>
                <w:sz w:val="18"/>
                <w:szCs w:val="20"/>
              </w:rPr>
            </w:pPr>
            <w:r>
              <w:rPr>
                <w:sz w:val="18"/>
                <w:szCs w:val="20"/>
              </w:rPr>
              <w:t>"</w:t>
            </w:r>
            <w:r w:rsidR="006F1928" w:rsidRPr="00DC10DA">
              <w:rPr>
                <w:sz w:val="18"/>
                <w:szCs w:val="20"/>
              </w:rPr>
              <w:t>g</w:t>
            </w:r>
            <w:r>
              <w:rPr>
                <w:sz w:val="18"/>
                <w:szCs w:val="20"/>
              </w:rPr>
              <w:t>"</w:t>
            </w:r>
            <w:r w:rsidR="006F1928" w:rsidRPr="00DC10DA">
              <w:rPr>
                <w:sz w:val="18"/>
                <w:szCs w:val="20"/>
              </w:rPr>
              <w:t xml:space="preserve">, </w:t>
            </w:r>
            <w:r>
              <w:rPr>
                <w:sz w:val="18"/>
                <w:szCs w:val="20"/>
              </w:rPr>
              <w:t>"</w:t>
            </w:r>
            <w:r w:rsidR="006F1928" w:rsidRPr="00DC10DA">
              <w:rPr>
                <w:sz w:val="18"/>
                <w:szCs w:val="20"/>
              </w:rPr>
              <w:t>kg</w:t>
            </w:r>
            <w:r>
              <w:rPr>
                <w:sz w:val="18"/>
                <w:szCs w:val="20"/>
              </w:rPr>
              <w:t>"</w:t>
            </w:r>
            <w:r w:rsidR="006F1928" w:rsidRPr="00DC10DA">
              <w:rPr>
                <w:sz w:val="18"/>
                <w:szCs w:val="20"/>
              </w:rPr>
              <w:t xml:space="preserve">, </w:t>
            </w:r>
            <w:r>
              <w:rPr>
                <w:sz w:val="18"/>
                <w:szCs w:val="20"/>
              </w:rPr>
              <w:t>"</w:t>
            </w:r>
            <w:r w:rsidR="006F1928" w:rsidRPr="00DC10DA">
              <w:rPr>
                <w:sz w:val="18"/>
                <w:szCs w:val="20"/>
              </w:rPr>
              <w:t>t</w:t>
            </w:r>
            <w:r>
              <w:rPr>
                <w:sz w:val="18"/>
                <w:szCs w:val="20"/>
              </w:rPr>
              <w:t>"</w:t>
            </w:r>
            <w:r w:rsidR="006F1928" w:rsidRPr="00DC10DA">
              <w:rPr>
                <w:sz w:val="18"/>
                <w:szCs w:val="20"/>
              </w:rPr>
              <w:t xml:space="preserve">, </w:t>
            </w:r>
            <w:r>
              <w:rPr>
                <w:sz w:val="18"/>
                <w:szCs w:val="20"/>
              </w:rPr>
              <w:t>"</w:t>
            </w:r>
            <w:r w:rsidR="006F1928" w:rsidRPr="00DC10DA">
              <w:rPr>
                <w:sz w:val="18"/>
                <w:szCs w:val="20"/>
              </w:rPr>
              <w:t>lb</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16D89C10" w14:textId="60165E09" w:rsidR="006F1928" w:rsidRPr="00DC10DA" w:rsidRDefault="00194316" w:rsidP="0088515B">
            <w:pPr>
              <w:rPr>
                <w:sz w:val="18"/>
                <w:szCs w:val="20"/>
              </w:rPr>
            </w:pPr>
            <w:r>
              <w:rPr>
                <w:sz w:val="18"/>
                <w:szCs w:val="20"/>
              </w:rPr>
              <w:t>"</w:t>
            </w:r>
            <w:r w:rsidR="006F1928">
              <w:rPr>
                <w:sz w:val="18"/>
                <w:szCs w:val="20"/>
              </w:rPr>
              <w:t>kg</w:t>
            </w:r>
            <w:r>
              <w:rPr>
                <w:sz w:val="18"/>
                <w:szCs w:val="20"/>
              </w:rPr>
              <w:t>"</w:t>
            </w:r>
          </w:p>
        </w:tc>
      </w:tr>
      <w:tr w:rsidR="006F1928" w:rsidRPr="007055D9" w14:paraId="03377B67"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703D0EE0" w14:textId="77777777" w:rsidR="006F1928" w:rsidRPr="00DC10DA" w:rsidRDefault="006F1928" w:rsidP="0088515B">
            <w:pPr>
              <w:rPr>
                <w:sz w:val="18"/>
                <w:szCs w:val="20"/>
              </w:rPr>
            </w:pPr>
            <w:r w:rsidRPr="00DC10DA">
              <w:rPr>
                <w:sz w:val="18"/>
                <w:szCs w:val="20"/>
              </w:rPr>
              <w:t>force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717095E4"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07334909" w14:textId="182B110F" w:rsidR="006F1928" w:rsidRPr="00DC10DA" w:rsidRDefault="00194316" w:rsidP="0088515B">
            <w:pPr>
              <w:rPr>
                <w:sz w:val="18"/>
                <w:szCs w:val="20"/>
              </w:rPr>
            </w:pPr>
            <w:r>
              <w:rPr>
                <w:sz w:val="18"/>
                <w:szCs w:val="20"/>
              </w:rPr>
              <w:t>"</w:t>
            </w:r>
            <w:r w:rsidR="006F1928" w:rsidRPr="00DC10DA">
              <w:rPr>
                <w:sz w:val="18"/>
                <w:szCs w:val="20"/>
              </w:rPr>
              <w:t>kN</w:t>
            </w:r>
            <w:r>
              <w:rPr>
                <w:sz w:val="18"/>
                <w:szCs w:val="20"/>
              </w:rPr>
              <w:t>"</w:t>
            </w:r>
            <w:r w:rsidR="006F1928" w:rsidRPr="00DC10DA">
              <w:rPr>
                <w:sz w:val="18"/>
                <w:szCs w:val="20"/>
              </w:rPr>
              <w:t xml:space="preserve">, </w:t>
            </w:r>
            <w:r>
              <w:rPr>
                <w:sz w:val="18"/>
                <w:szCs w:val="20"/>
              </w:rPr>
              <w:t>"</w:t>
            </w:r>
            <w:r w:rsidR="006F1928" w:rsidRPr="00DC10DA">
              <w:rPr>
                <w:sz w:val="18"/>
                <w:szCs w:val="20"/>
              </w:rPr>
              <w:t>N</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5585A5D3" w14:textId="1C353548" w:rsidR="006F1928" w:rsidRPr="00DC10DA" w:rsidRDefault="00194316" w:rsidP="0088515B">
            <w:pPr>
              <w:rPr>
                <w:sz w:val="18"/>
                <w:szCs w:val="20"/>
              </w:rPr>
            </w:pPr>
            <w:r>
              <w:rPr>
                <w:sz w:val="18"/>
                <w:szCs w:val="20"/>
              </w:rPr>
              <w:t>"</w:t>
            </w:r>
            <w:r w:rsidR="006F1928">
              <w:rPr>
                <w:sz w:val="18"/>
                <w:szCs w:val="20"/>
              </w:rPr>
              <w:t>N</w:t>
            </w:r>
            <w:r>
              <w:rPr>
                <w:sz w:val="18"/>
                <w:szCs w:val="20"/>
              </w:rPr>
              <w:t>"</w:t>
            </w:r>
          </w:p>
        </w:tc>
      </w:tr>
      <w:tr w:rsidR="006F1928" w:rsidRPr="007055D9" w14:paraId="09C9A923"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0285D98A" w14:textId="77777777" w:rsidR="006F1928" w:rsidRPr="00DC10DA" w:rsidRDefault="006F1928" w:rsidP="0088515B">
            <w:pPr>
              <w:rPr>
                <w:sz w:val="18"/>
                <w:szCs w:val="20"/>
              </w:rPr>
            </w:pPr>
            <w:r w:rsidRPr="00DC10DA">
              <w:rPr>
                <w:sz w:val="18"/>
                <w:szCs w:val="20"/>
              </w:rPr>
              <w:t>time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63F742AC"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1FC5B286" w14:textId="77B62BC5" w:rsidR="006F1928" w:rsidRPr="00DC10DA" w:rsidRDefault="00194316" w:rsidP="0088515B">
            <w:pPr>
              <w:keepNext/>
              <w:rPr>
                <w:sz w:val="18"/>
                <w:szCs w:val="20"/>
              </w:rPr>
            </w:pPr>
            <w:r>
              <w:rPr>
                <w:sz w:val="18"/>
                <w:szCs w:val="20"/>
              </w:rPr>
              <w:t>"</w:t>
            </w:r>
            <w:r w:rsidR="006F1928" w:rsidRPr="00DC10DA">
              <w:rPr>
                <w:sz w:val="18"/>
                <w:szCs w:val="20"/>
              </w:rPr>
              <w:t>s</w:t>
            </w:r>
            <w:r>
              <w:rPr>
                <w:sz w:val="18"/>
                <w:szCs w:val="20"/>
              </w:rPr>
              <w:t>"</w:t>
            </w:r>
            <w:r w:rsidR="006F1928" w:rsidRPr="00DC10DA">
              <w:rPr>
                <w:sz w:val="18"/>
                <w:szCs w:val="20"/>
              </w:rPr>
              <w:t xml:space="preserve">, </w:t>
            </w:r>
            <w:r>
              <w:rPr>
                <w:sz w:val="18"/>
                <w:szCs w:val="20"/>
              </w:rPr>
              <w:t>"</w:t>
            </w:r>
            <w:r w:rsidR="006F1928" w:rsidRPr="00DC10DA">
              <w:rPr>
                <w:sz w:val="18"/>
                <w:szCs w:val="20"/>
              </w:rPr>
              <w:t>min</w:t>
            </w:r>
            <w:r>
              <w:rPr>
                <w:sz w:val="18"/>
                <w:szCs w:val="20"/>
              </w:rPr>
              <w:t>"</w:t>
            </w:r>
            <w:r w:rsidR="006F1928" w:rsidRPr="00DC10DA">
              <w:rPr>
                <w:sz w:val="18"/>
                <w:szCs w:val="20"/>
              </w:rPr>
              <w:t xml:space="preserve">, </w:t>
            </w:r>
            <w:r>
              <w:rPr>
                <w:sz w:val="18"/>
                <w:szCs w:val="20"/>
              </w:rPr>
              <w:t>"</w:t>
            </w:r>
            <w:r w:rsidR="006F1928" w:rsidRPr="00DC10DA">
              <w:rPr>
                <w:sz w:val="18"/>
                <w:szCs w:val="20"/>
              </w:rPr>
              <w:t>h</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7E5E7C0B" w14:textId="584A0085" w:rsidR="006F1928" w:rsidRPr="00DC10DA" w:rsidRDefault="00194316" w:rsidP="0088515B">
            <w:pPr>
              <w:keepNext/>
              <w:rPr>
                <w:sz w:val="18"/>
                <w:szCs w:val="20"/>
              </w:rPr>
            </w:pPr>
            <w:r>
              <w:rPr>
                <w:sz w:val="18"/>
                <w:szCs w:val="20"/>
              </w:rPr>
              <w:t>"</w:t>
            </w:r>
            <w:r w:rsidR="006F1928">
              <w:rPr>
                <w:sz w:val="18"/>
                <w:szCs w:val="20"/>
              </w:rPr>
              <w:t>s</w:t>
            </w:r>
            <w:r>
              <w:rPr>
                <w:sz w:val="18"/>
                <w:szCs w:val="20"/>
              </w:rPr>
              <w:t>"</w:t>
            </w:r>
          </w:p>
        </w:tc>
      </w:tr>
      <w:tr w:rsidR="006F1928" w:rsidRPr="007055D9" w14:paraId="72897146" w14:textId="77777777" w:rsidTr="00B06FB3">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186A5000" w14:textId="77777777" w:rsidR="006F1928" w:rsidRPr="00DC10DA" w:rsidRDefault="006F1928" w:rsidP="0088515B">
            <w:pPr>
              <w:rPr>
                <w:sz w:val="18"/>
                <w:szCs w:val="20"/>
              </w:rPr>
            </w:pPr>
            <w:r>
              <w:rPr>
                <w:sz w:val="18"/>
                <w:szCs w:val="20"/>
              </w:rPr>
              <w:t>torque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418BD0E3"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2BD979D8" w14:textId="4C4BE416" w:rsidR="006F1928" w:rsidRPr="00DC10DA" w:rsidRDefault="00194316" w:rsidP="0088515B">
            <w:pPr>
              <w:keepNext/>
              <w:rPr>
                <w:sz w:val="18"/>
                <w:szCs w:val="20"/>
              </w:rPr>
            </w:pPr>
            <w:r>
              <w:rPr>
                <w:sz w:val="18"/>
                <w:szCs w:val="20"/>
              </w:rPr>
              <w:t>"</w:t>
            </w:r>
            <w:r w:rsidR="006F1928">
              <w:rPr>
                <w:sz w:val="18"/>
                <w:szCs w:val="20"/>
              </w:rPr>
              <w:t>Nm</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51242417" w14:textId="5EB4A618" w:rsidR="006F1928" w:rsidRDefault="00194316" w:rsidP="0088515B">
            <w:pPr>
              <w:keepNext/>
              <w:rPr>
                <w:sz w:val="18"/>
                <w:szCs w:val="20"/>
              </w:rPr>
            </w:pPr>
            <w:r>
              <w:rPr>
                <w:sz w:val="18"/>
                <w:szCs w:val="20"/>
              </w:rPr>
              <w:t>"</w:t>
            </w:r>
            <w:r w:rsidR="006F1928">
              <w:rPr>
                <w:sz w:val="18"/>
                <w:szCs w:val="20"/>
              </w:rPr>
              <w:t>Nm</w:t>
            </w:r>
            <w:r>
              <w:rPr>
                <w:sz w:val="18"/>
                <w:szCs w:val="20"/>
              </w:rPr>
              <w:t>"</w:t>
            </w:r>
          </w:p>
        </w:tc>
      </w:tr>
      <w:tr w:rsidR="00B06FB3" w:rsidRPr="007055D9" w14:paraId="195EC4B1" w14:textId="77777777" w:rsidTr="0088515B">
        <w:trPr>
          <w:jc w:val="center"/>
        </w:trPr>
        <w:tc>
          <w:tcPr>
            <w:tcW w:w="1554" w:type="dxa"/>
            <w:tcBorders>
              <w:top w:val="dotted" w:sz="4" w:space="0" w:color="auto"/>
              <w:left w:val="single" w:sz="8" w:space="0" w:color="000000"/>
              <w:bottom w:val="single" w:sz="8" w:space="0" w:color="000000"/>
              <w:right w:val="dotted" w:sz="4" w:space="0" w:color="auto"/>
            </w:tcBorders>
            <w:shd w:val="clear" w:color="auto" w:fill="auto"/>
          </w:tcPr>
          <w:p w14:paraId="412CCE74" w14:textId="7C2E001A" w:rsidR="00B06FB3" w:rsidRDefault="00B06FB3" w:rsidP="002D410D">
            <w:pPr>
              <w:rPr>
                <w:sz w:val="18"/>
                <w:szCs w:val="20"/>
              </w:rPr>
            </w:pPr>
            <w:r>
              <w:rPr>
                <w:sz w:val="18"/>
                <w:szCs w:val="20"/>
              </w:rPr>
              <w:t>angular</w:t>
            </w:r>
            <w:r w:rsidR="002D410D">
              <w:rPr>
                <w:sz w:val="18"/>
                <w:szCs w:val="20"/>
              </w:rPr>
              <w:t>_</w:t>
            </w:r>
            <w:r>
              <w:rPr>
                <w:sz w:val="18"/>
                <w:szCs w:val="20"/>
              </w:rPr>
              <w:t>speed</w:t>
            </w:r>
          </w:p>
        </w:tc>
        <w:tc>
          <w:tcPr>
            <w:tcW w:w="1554" w:type="dxa"/>
            <w:tcBorders>
              <w:top w:val="dotted" w:sz="4" w:space="0" w:color="auto"/>
              <w:left w:val="single" w:sz="4" w:space="0" w:color="000000"/>
              <w:bottom w:val="single" w:sz="8" w:space="0" w:color="000000"/>
              <w:right w:val="dotted" w:sz="4" w:space="0" w:color="auto"/>
            </w:tcBorders>
            <w:shd w:val="clear" w:color="auto" w:fill="auto"/>
          </w:tcPr>
          <w:p w14:paraId="6EF902FE" w14:textId="3CC8AF3E" w:rsidR="00B06FB3" w:rsidRPr="00DC10DA" w:rsidRDefault="00B06FB3" w:rsidP="0088515B">
            <w:pPr>
              <w:rPr>
                <w:sz w:val="18"/>
                <w:szCs w:val="20"/>
              </w:rPr>
            </w:pPr>
            <w:r>
              <w:rPr>
                <w:sz w:val="18"/>
                <w:szCs w:val="20"/>
              </w:rPr>
              <w:t>Optional</w:t>
            </w:r>
          </w:p>
        </w:tc>
        <w:tc>
          <w:tcPr>
            <w:tcW w:w="2982" w:type="dxa"/>
            <w:tcBorders>
              <w:top w:val="dotted" w:sz="4" w:space="0" w:color="auto"/>
              <w:left w:val="single" w:sz="4" w:space="0" w:color="000000"/>
              <w:bottom w:val="single" w:sz="8" w:space="0" w:color="000000"/>
              <w:right w:val="single" w:sz="8" w:space="0" w:color="000000"/>
            </w:tcBorders>
            <w:shd w:val="clear" w:color="auto" w:fill="auto"/>
          </w:tcPr>
          <w:p w14:paraId="61F4B5B8" w14:textId="05A03B9D" w:rsidR="00B06FB3" w:rsidRDefault="00B06FB3" w:rsidP="0088515B">
            <w:pPr>
              <w:keepNext/>
              <w:rPr>
                <w:sz w:val="18"/>
                <w:szCs w:val="20"/>
              </w:rPr>
            </w:pPr>
            <w:r>
              <w:rPr>
                <w:sz w:val="18"/>
                <w:szCs w:val="20"/>
              </w:rPr>
              <w:t xml:space="preserve">"rad/s", "Hz", </w:t>
            </w:r>
            <w:r w:rsidR="000D1FA4">
              <w:rPr>
                <w:sz w:val="18"/>
                <w:szCs w:val="20"/>
              </w:rPr>
              <w:t xml:space="preserve">"kHz", </w:t>
            </w:r>
            <w:r>
              <w:rPr>
                <w:sz w:val="18"/>
                <w:szCs w:val="20"/>
              </w:rPr>
              <w:t>"rpm"</w:t>
            </w:r>
          </w:p>
        </w:tc>
        <w:tc>
          <w:tcPr>
            <w:tcW w:w="2982" w:type="dxa"/>
            <w:tcBorders>
              <w:top w:val="dotted" w:sz="4" w:space="0" w:color="auto"/>
              <w:left w:val="single" w:sz="4" w:space="0" w:color="000000"/>
              <w:bottom w:val="single" w:sz="8" w:space="0" w:color="000000"/>
              <w:right w:val="single" w:sz="8" w:space="0" w:color="000000"/>
            </w:tcBorders>
          </w:tcPr>
          <w:p w14:paraId="03EC3FF8" w14:textId="11834904" w:rsidR="00B06FB3" w:rsidRDefault="00B06FB3" w:rsidP="0088515B">
            <w:pPr>
              <w:keepNext/>
              <w:rPr>
                <w:sz w:val="18"/>
                <w:szCs w:val="20"/>
              </w:rPr>
            </w:pPr>
            <w:r>
              <w:rPr>
                <w:sz w:val="18"/>
                <w:szCs w:val="20"/>
              </w:rPr>
              <w:t>"Hz"</w:t>
            </w:r>
          </w:p>
        </w:tc>
      </w:tr>
    </w:tbl>
    <w:p w14:paraId="1DCB925A" w14:textId="2F2EDE53" w:rsidR="006F1928" w:rsidRDefault="006F1928" w:rsidP="00C04963">
      <w:pPr>
        <w:pStyle w:val="Beschriftung"/>
        <w:spacing w:before="120"/>
      </w:pPr>
      <w:bookmarkStart w:id="142" w:name="_Toc3566410"/>
      <w:bookmarkStart w:id="143" w:name="_Toc34747412"/>
      <w:bookmarkStart w:id="144" w:name="_Toc39880733"/>
      <w:r>
        <w:t xml:space="preserve">Table </w:t>
      </w:r>
      <w:r w:rsidR="00ED469A">
        <w:fldChar w:fldCharType="begin"/>
      </w:r>
      <w:r w:rsidR="00ED469A">
        <w:instrText xml:space="preserve"> SEQ Table \* ARABIC </w:instrText>
      </w:r>
      <w:r w:rsidR="00ED469A">
        <w:fldChar w:fldCharType="separate"/>
      </w:r>
      <w:r w:rsidR="00A2710C">
        <w:rPr>
          <w:noProof/>
        </w:rPr>
        <w:t>2</w:t>
      </w:r>
      <w:r w:rsidR="00ED469A">
        <w:fldChar w:fldCharType="end"/>
      </w:r>
      <w:r>
        <w:t xml:space="preserve">: </w:t>
      </w:r>
      <w:r w:rsidRPr="007055D9">
        <w:t>XML-specification of</w:t>
      </w:r>
      <w:r w:rsidRPr="006E6D27">
        <w:rPr>
          <w:b w:val="0"/>
          <w:i/>
        </w:rPr>
        <w:t xml:space="preserve"> </w:t>
      </w:r>
      <w:r w:rsidRPr="00146B5C">
        <w:rPr>
          <w:rFonts w:ascii="Courier New" w:hAnsi="Courier New" w:cs="Courier New"/>
          <w:b w:val="0"/>
          <w:i/>
          <w:sz w:val="18"/>
          <w:szCs w:val="18"/>
        </w:rPr>
        <w:t>&lt;units</w:t>
      </w:r>
      <w:r>
        <w:rPr>
          <w:rFonts w:ascii="Courier New" w:hAnsi="Courier New" w:cs="Courier New"/>
          <w:b w:val="0"/>
          <w:i/>
          <w:sz w:val="18"/>
          <w:szCs w:val="18"/>
        </w:rPr>
        <w:t>/</w:t>
      </w:r>
      <w:r w:rsidRPr="00146B5C">
        <w:rPr>
          <w:rFonts w:ascii="Courier New" w:hAnsi="Courier New" w:cs="Courier New"/>
          <w:b w:val="0"/>
          <w:i/>
          <w:sz w:val="18"/>
          <w:szCs w:val="18"/>
        </w:rPr>
        <w:t>&gt;</w:t>
      </w:r>
      <w:bookmarkEnd w:id="142"/>
      <w:bookmarkEnd w:id="143"/>
      <w:bookmarkEnd w:id="144"/>
    </w:p>
    <w:p w14:paraId="25BA4D5B" w14:textId="77777777" w:rsidR="00F9473E" w:rsidRPr="007055D9" w:rsidRDefault="00F9473E" w:rsidP="00C04963">
      <w:pPr>
        <w:keepNext/>
        <w:keepLines/>
        <w:spacing w:before="240"/>
        <w:rPr>
          <w:b/>
          <w:sz w:val="24"/>
        </w:rPr>
      </w:pPr>
      <w:r w:rsidRPr="007055D9">
        <w:rPr>
          <w:b/>
          <w:sz w:val="24"/>
        </w:rPr>
        <w:lastRenderedPageBreak/>
        <w:t>Example:</w:t>
      </w:r>
      <w:r w:rsidR="009E55D1">
        <w:rPr>
          <w:b/>
          <w:sz w:val="24"/>
        </w:rPr>
        <w:t xml:space="preserve"> </w:t>
      </w:r>
      <w:r w:rsidRPr="007055D9">
        <w:rPr>
          <w:b/>
          <w:sz w:val="24"/>
        </w:rPr>
        <w:t xml:space="preserve"> </w:t>
      </w:r>
    </w:p>
    <w:p w14:paraId="77365A8C" w14:textId="77777777" w:rsidR="006E6D27" w:rsidRDefault="006E6D27" w:rsidP="00C04963">
      <w:pPr>
        <w:pStyle w:val="XMLCode"/>
        <w:keepNext/>
        <w:keepLines/>
        <w:spacing w:before="120"/>
      </w:pPr>
    </w:p>
    <w:p w14:paraId="7B3C996D" w14:textId="4D9C28B2" w:rsidR="00AC3B52" w:rsidRDefault="00AC3B52" w:rsidP="00C04963">
      <w:pPr>
        <w:pStyle w:val="XMLCode"/>
        <w:keepNext/>
        <w:keepLines/>
      </w:pPr>
      <w:r>
        <w:t>&lt;?xml version=</w:t>
      </w:r>
      <w:r w:rsidR="00194316">
        <w:t>"</w:t>
      </w:r>
      <w:r>
        <w:t>1.0</w:t>
      </w:r>
      <w:r w:rsidR="00194316">
        <w:t>"</w:t>
      </w:r>
      <w:r>
        <w:t xml:space="preserve"> encoding=</w:t>
      </w:r>
      <w:r w:rsidR="00194316">
        <w:t>"</w:t>
      </w:r>
      <w:r>
        <w:t>UTF-8</w:t>
      </w:r>
      <w:r w:rsidR="00194316">
        <w:t>"</w:t>
      </w:r>
      <w:r>
        <w:t xml:space="preserve"> ?&gt;</w:t>
      </w:r>
    </w:p>
    <w:p w14:paraId="5ED6F271" w14:textId="6B0CB3CC" w:rsidR="00AC3B52" w:rsidRDefault="00AC3B52" w:rsidP="00C04963">
      <w:pPr>
        <w:pStyle w:val="XMLCode"/>
        <w:keepNext/>
        <w:keepLines/>
      </w:pPr>
      <w:r>
        <w:t>&lt;xmcf xmlns:xsi=</w:t>
      </w:r>
      <w:r w:rsidR="00194316">
        <w:t>"</w:t>
      </w:r>
      <w:r>
        <w:t>http://www.w3.org/2001/XMLSchema-instance</w:t>
      </w:r>
      <w:r w:rsidR="00194316">
        <w:t>"</w:t>
      </w:r>
      <w:r>
        <w:t xml:space="preserve">          </w:t>
      </w:r>
    </w:p>
    <w:p w14:paraId="771FBF06" w14:textId="66D8DBEF" w:rsidR="00AC3B52" w:rsidRDefault="00AC3B52" w:rsidP="00C04963">
      <w:pPr>
        <w:pStyle w:val="XMLCode"/>
        <w:keepNext/>
        <w:keepLines/>
      </w:pPr>
      <w:r>
        <w:t>xsi:noNamespaceSchemaLocation=</w:t>
      </w:r>
      <w:r w:rsidR="00194316">
        <w:t>"</w:t>
      </w:r>
      <w:r w:rsidR="009A3F31">
        <w:rPr>
          <w:b/>
          <w:bCs/>
          <w:color w:val="8000FF"/>
        </w:rPr>
        <w:t>xmcf_3_0_1.xsd</w:t>
      </w:r>
      <w:r w:rsidR="00194316">
        <w:t>"</w:t>
      </w:r>
      <w:r>
        <w:t>&gt;</w:t>
      </w:r>
    </w:p>
    <w:p w14:paraId="17F0518D" w14:textId="77777777" w:rsidR="00901447" w:rsidRDefault="00901447" w:rsidP="00C04963">
      <w:pPr>
        <w:pStyle w:val="XMLCode"/>
        <w:keepNext/>
        <w:keepLines/>
      </w:pPr>
      <w:r>
        <w:t xml:space="preserve">    &lt;date&gt; 201</w:t>
      </w:r>
      <w:r w:rsidR="00C04963">
        <w:t>5</w:t>
      </w:r>
      <w:r>
        <w:t>-08-</w:t>
      </w:r>
      <w:r w:rsidR="00C04963">
        <w:t xml:space="preserve">27 </w:t>
      </w:r>
      <w:r>
        <w:t>&lt;/date&gt;</w:t>
      </w:r>
    </w:p>
    <w:p w14:paraId="7975582C" w14:textId="04C2C0BB" w:rsidR="00AC3B52" w:rsidRDefault="00AC3B52" w:rsidP="00C04963">
      <w:pPr>
        <w:pStyle w:val="XMLCode"/>
        <w:keepNext/>
        <w:keepLines/>
      </w:pPr>
      <w:r>
        <w:t xml:space="preserve">    &lt;version&gt; </w:t>
      </w:r>
      <w:r w:rsidR="009A3F31">
        <w:t>3</w:t>
      </w:r>
      <w:r w:rsidR="009A3F31" w:rsidRPr="00BA120B">
        <w:t>.0.</w:t>
      </w:r>
      <w:r w:rsidR="009A3F31">
        <w:t>1</w:t>
      </w:r>
      <w:r>
        <w:t xml:space="preserve"> &lt;/version&gt;</w:t>
      </w:r>
    </w:p>
    <w:p w14:paraId="25C49AE7" w14:textId="48BB6989" w:rsidR="00BA120B" w:rsidRPr="00BA120B" w:rsidRDefault="00BA120B" w:rsidP="00C04963">
      <w:pPr>
        <w:pStyle w:val="XMLCode"/>
        <w:keepNext/>
        <w:keepLines/>
        <w:rPr>
          <w:color w:val="0070C0"/>
        </w:rPr>
      </w:pPr>
      <w:r>
        <w:rPr>
          <w:b/>
        </w:rPr>
        <w:t xml:space="preserve">    </w:t>
      </w:r>
      <w:r w:rsidRPr="00BA120B">
        <w:rPr>
          <w:b/>
          <w:color w:val="0070C0"/>
        </w:rPr>
        <w:t>&lt;units length=</w:t>
      </w:r>
      <w:r w:rsidR="00194316">
        <w:rPr>
          <w:b/>
          <w:color w:val="0070C0"/>
        </w:rPr>
        <w:t>"</w:t>
      </w:r>
      <w:r w:rsidRPr="00BA120B">
        <w:rPr>
          <w:b/>
          <w:color w:val="0070C0"/>
        </w:rPr>
        <w:t>mm</w:t>
      </w:r>
      <w:r w:rsidR="00194316">
        <w:rPr>
          <w:b/>
          <w:color w:val="0070C0"/>
        </w:rPr>
        <w:t>"</w:t>
      </w:r>
      <w:r w:rsidRPr="00BA120B">
        <w:rPr>
          <w:b/>
          <w:color w:val="0070C0"/>
        </w:rPr>
        <w:t xml:space="preserve"> angle=</w:t>
      </w:r>
      <w:r w:rsidR="00194316">
        <w:rPr>
          <w:b/>
          <w:color w:val="0070C0"/>
        </w:rPr>
        <w:t>"</w:t>
      </w:r>
      <w:r w:rsidRPr="00BA120B">
        <w:rPr>
          <w:b/>
          <w:color w:val="0070C0"/>
        </w:rPr>
        <w:t>rad</w:t>
      </w:r>
      <w:r w:rsidR="00194316">
        <w:rPr>
          <w:b/>
          <w:color w:val="0070C0"/>
        </w:rPr>
        <w:t>"</w:t>
      </w:r>
      <w:r w:rsidRPr="00BA120B">
        <w:rPr>
          <w:b/>
          <w:color w:val="0070C0"/>
        </w:rPr>
        <w:t xml:space="preserve"> mass=</w:t>
      </w:r>
      <w:r w:rsidR="00194316">
        <w:rPr>
          <w:b/>
          <w:color w:val="0070C0"/>
        </w:rPr>
        <w:t>"</w:t>
      </w:r>
      <w:r w:rsidRPr="00BA120B">
        <w:rPr>
          <w:b/>
          <w:color w:val="0070C0"/>
        </w:rPr>
        <w:t>kg</w:t>
      </w:r>
      <w:r w:rsidR="00194316">
        <w:rPr>
          <w:b/>
          <w:color w:val="0070C0"/>
        </w:rPr>
        <w:t>"</w:t>
      </w:r>
      <w:r w:rsidRPr="00BA120B">
        <w:rPr>
          <w:b/>
          <w:color w:val="0070C0"/>
        </w:rPr>
        <w:t xml:space="preserve"> force=</w:t>
      </w:r>
      <w:r w:rsidR="00194316">
        <w:rPr>
          <w:b/>
          <w:color w:val="0070C0"/>
        </w:rPr>
        <w:t>"</w:t>
      </w:r>
      <w:r w:rsidRPr="00BA120B">
        <w:rPr>
          <w:b/>
          <w:color w:val="0070C0"/>
        </w:rPr>
        <w:t>N</w:t>
      </w:r>
      <w:r w:rsidR="00194316">
        <w:rPr>
          <w:b/>
          <w:color w:val="0070C0"/>
        </w:rPr>
        <w:t>"</w:t>
      </w:r>
      <w:r w:rsidRPr="00BA120B">
        <w:rPr>
          <w:b/>
          <w:color w:val="0070C0"/>
        </w:rPr>
        <w:t xml:space="preserve"> time=</w:t>
      </w:r>
      <w:r w:rsidR="00194316">
        <w:rPr>
          <w:b/>
          <w:color w:val="0070C0"/>
        </w:rPr>
        <w:t>"</w:t>
      </w:r>
      <w:r w:rsidRPr="00BA120B">
        <w:rPr>
          <w:b/>
          <w:color w:val="0070C0"/>
        </w:rPr>
        <w:t>s</w:t>
      </w:r>
      <w:r w:rsidR="00194316">
        <w:rPr>
          <w:b/>
          <w:color w:val="0070C0"/>
        </w:rPr>
        <w:t>"</w:t>
      </w:r>
      <w:r w:rsidRPr="00BA120B">
        <w:rPr>
          <w:b/>
          <w:color w:val="0070C0"/>
        </w:rPr>
        <w:t>/&gt;</w:t>
      </w:r>
    </w:p>
    <w:p w14:paraId="027760C5" w14:textId="77777777" w:rsidR="00AC3B52" w:rsidRDefault="00AC3B52" w:rsidP="00C04963">
      <w:pPr>
        <w:pStyle w:val="XMLCode"/>
        <w:keepNext/>
        <w:keepLines/>
      </w:pPr>
      <w:r>
        <w:t xml:space="preserve">    ...</w:t>
      </w:r>
    </w:p>
    <w:p w14:paraId="38C818AB" w14:textId="77777777" w:rsidR="006E6D27" w:rsidRDefault="00AC3B52" w:rsidP="00C04963">
      <w:pPr>
        <w:pStyle w:val="XMLCode"/>
        <w:keepNext/>
        <w:keepLines/>
      </w:pPr>
      <w:r>
        <w:t>&lt;/xmcf&gt;</w:t>
      </w:r>
    </w:p>
    <w:p w14:paraId="6F672D50" w14:textId="77777777" w:rsidR="00AC3B52" w:rsidRPr="007055D9" w:rsidRDefault="00AC3B52" w:rsidP="00F9473E">
      <w:pPr>
        <w:pStyle w:val="XMLCode"/>
      </w:pPr>
    </w:p>
    <w:p w14:paraId="64425B0F" w14:textId="77777777" w:rsidR="00A341E9" w:rsidRPr="007055D9" w:rsidRDefault="00F9473E" w:rsidP="00500C83">
      <w:pPr>
        <w:pStyle w:val="berschrift2"/>
        <w:tabs>
          <w:tab w:val="clear" w:pos="576"/>
          <w:tab w:val="num" w:pos="567"/>
        </w:tabs>
      </w:pPr>
      <w:bookmarkStart w:id="145" w:name="_Toc339013871"/>
      <w:bookmarkStart w:id="146" w:name="_Toc3556943"/>
      <w:bookmarkStart w:id="147" w:name="_Toc34747192"/>
      <w:bookmarkStart w:id="148" w:name="_Toc39880506"/>
      <w:r w:rsidRPr="007055D9">
        <w:t>Application</w:t>
      </w:r>
      <w:r w:rsidR="007070CD" w:rsidRPr="007055D9">
        <w:t>,</w:t>
      </w:r>
      <w:r w:rsidRPr="007055D9">
        <w:t xml:space="preserve"> User </w:t>
      </w:r>
      <w:r w:rsidR="007070CD" w:rsidRPr="007055D9">
        <w:t xml:space="preserve">and Process </w:t>
      </w:r>
      <w:r w:rsidRPr="007055D9">
        <w:t>Specific Data</w:t>
      </w:r>
      <w:bookmarkEnd w:id="145"/>
      <w:bookmarkEnd w:id="146"/>
      <w:bookmarkEnd w:id="147"/>
      <w:bookmarkEnd w:id="148"/>
    </w:p>
    <w:p w14:paraId="60AC382C" w14:textId="77777777" w:rsidR="006F1928" w:rsidRPr="007055D9" w:rsidRDefault="006F1928" w:rsidP="006F1928">
      <w:pPr>
        <w:jc w:val="both"/>
      </w:pPr>
      <w:r w:rsidRPr="007055D9">
        <w:t>The user/application software can store additional information into a χMCF file.  In this way, flexibility is introduced which enables an easy integration of χMCF into an existing development process.</w:t>
      </w:r>
    </w:p>
    <w:p w14:paraId="49F3D523" w14:textId="77777777" w:rsidR="006F1928" w:rsidRPr="007055D9" w:rsidRDefault="006F1928" w:rsidP="006F1928">
      <w:r w:rsidRPr="007055D9">
        <w:t xml:space="preserve">The current </w:t>
      </w:r>
      <w:r w:rsidRPr="00C10429">
        <w:t>χ</w:t>
      </w:r>
      <w:r w:rsidRPr="007055D9">
        <w:t>MCF definition allows two such data elements:</w:t>
      </w:r>
    </w:p>
    <w:p w14:paraId="2A4481CC" w14:textId="77777777" w:rsidR="006F1928" w:rsidRPr="007055D9" w:rsidRDefault="006F1928" w:rsidP="006F1928">
      <w:pPr>
        <w:pStyle w:val="Aufzhlungszeichen"/>
        <w:tabs>
          <w:tab w:val="clear" w:pos="454"/>
          <w:tab w:val="num" w:pos="851"/>
        </w:tabs>
        <w:ind w:left="851" w:hanging="284"/>
        <w:jc w:val="both"/>
      </w:pPr>
      <w:r w:rsidRPr="00CA65D9">
        <w:rPr>
          <w:rFonts w:ascii="Courier New" w:hAnsi="Courier New" w:cs="Courier New"/>
          <w:b/>
          <w:i/>
          <w:sz w:val="18"/>
          <w:szCs w:val="18"/>
        </w:rPr>
        <w:t>&lt;appdata&gt;</w:t>
      </w:r>
      <w:r w:rsidRPr="00CA65D9">
        <w:rPr>
          <w:rFonts w:ascii="Courier New" w:hAnsi="Courier New" w:cs="Courier New"/>
          <w:b/>
          <w:i/>
          <w:sz w:val="18"/>
          <w:szCs w:val="18"/>
        </w:rPr>
        <w:br/>
      </w:r>
      <w:r w:rsidRPr="007055D9">
        <w:t xml:space="preserve">Contents has to be documented by the corresponding application or user. It is </w:t>
      </w:r>
      <w:r w:rsidRPr="00CA65D9">
        <w:rPr>
          <w:i/>
        </w:rPr>
        <w:t>no</w:t>
      </w:r>
      <w:r w:rsidRPr="007055D9">
        <w:t xml:space="preserve"> official part of the χMCF standard. </w:t>
      </w:r>
    </w:p>
    <w:p w14:paraId="21344009" w14:textId="569B9450" w:rsidR="006F1928" w:rsidRPr="007055D9" w:rsidRDefault="006F1928" w:rsidP="006F1928">
      <w:pPr>
        <w:pStyle w:val="Aufzhlungszeichen"/>
        <w:tabs>
          <w:tab w:val="clear" w:pos="454"/>
          <w:tab w:val="num" w:pos="851"/>
        </w:tabs>
        <w:ind w:left="851" w:hanging="284"/>
        <w:jc w:val="both"/>
      </w:pPr>
      <w:r w:rsidRPr="00CA65D9">
        <w:rPr>
          <w:rFonts w:ascii="Courier New" w:hAnsi="Courier New" w:cs="Courier New"/>
          <w:b/>
          <w:i/>
          <w:sz w:val="18"/>
          <w:szCs w:val="18"/>
        </w:rPr>
        <w:t>&lt;femdata</w:t>
      </w:r>
      <w:r w:rsidR="001A37F3">
        <w:rPr>
          <w:rFonts w:ascii="Courier New" w:hAnsi="Courier New" w:cs="Courier New"/>
          <w:b/>
          <w:i/>
          <w:sz w:val="18"/>
          <w:szCs w:val="18"/>
        </w:rPr>
        <w:t>/</w:t>
      </w:r>
      <w:r w:rsidRPr="00CA65D9">
        <w:rPr>
          <w:rFonts w:ascii="Courier New" w:hAnsi="Courier New" w:cs="Courier New"/>
          <w:b/>
          <w:i/>
          <w:sz w:val="18"/>
          <w:szCs w:val="18"/>
        </w:rPr>
        <w:t>&gt;</w:t>
      </w:r>
      <w:r w:rsidRPr="00CA65D9">
        <w:rPr>
          <w:rFonts w:ascii="Courier New" w:hAnsi="Courier New" w:cs="Courier New"/>
          <w:b/>
          <w:i/>
          <w:sz w:val="18"/>
          <w:szCs w:val="18"/>
        </w:rPr>
        <w:br/>
      </w:r>
      <w:r w:rsidRPr="007055D9">
        <w:t xml:space="preserve">Contents is documented in </w:t>
      </w:r>
      <w:r w:rsidRPr="003A3669">
        <w:t>FATXML</w:t>
      </w:r>
      <w:r w:rsidRPr="007055D9">
        <w:t xml:space="preserve"> </w:t>
      </w:r>
      <w:r w:rsidRPr="009D4108">
        <w:t>[</w:t>
      </w:r>
      <w:hyperlink w:anchor="CiteFATXML" w:history="1">
        <w:r w:rsidR="00206E87" w:rsidRPr="00407C27">
          <w:rPr>
            <w:rStyle w:val="Hyperlink"/>
          </w:rPr>
          <w:t>7</w:t>
        </w:r>
      </w:hyperlink>
      <w:r w:rsidRPr="009D4108">
        <w:t>]</w:t>
      </w:r>
      <w:r w:rsidRPr="007055D9">
        <w:t xml:space="preserve"> and hence does not need to be described, here. </w:t>
      </w:r>
    </w:p>
    <w:p w14:paraId="6C895356" w14:textId="77777777" w:rsidR="006F1928" w:rsidRPr="007055D9" w:rsidRDefault="006F1928" w:rsidP="00327322">
      <w:pPr>
        <w:pStyle w:val="berschrift3"/>
        <w:tabs>
          <w:tab w:val="clear" w:pos="720"/>
          <w:tab w:val="num" w:pos="1701"/>
        </w:tabs>
      </w:pPr>
      <w:bookmarkStart w:id="149" w:name="_Toc413359565"/>
      <w:bookmarkStart w:id="150" w:name="_Ref414560122"/>
      <w:bookmarkStart w:id="151" w:name="_Ref414563183"/>
      <w:bookmarkStart w:id="152" w:name="_Ref414571476"/>
      <w:bookmarkStart w:id="153" w:name="_Ref428530906"/>
      <w:bookmarkStart w:id="154" w:name="_Ref429050591"/>
      <w:bookmarkStart w:id="155" w:name="_Ref429053268"/>
      <w:bookmarkStart w:id="156" w:name="_Toc3556944"/>
      <w:bookmarkStart w:id="157" w:name="_Toc34747193"/>
      <w:bookmarkStart w:id="158" w:name="_Toc39880507"/>
      <w:r w:rsidRPr="007055D9">
        <w:t xml:space="preserve">User Specific Data </w:t>
      </w:r>
      <w:r w:rsidRPr="00E70284">
        <w:rPr>
          <w:rFonts w:ascii="Courier New" w:hAnsi="Courier New" w:cs="Courier New"/>
          <w:b w:val="0"/>
          <w:sz w:val="26"/>
          <w:szCs w:val="28"/>
          <w:lang w:eastAsia="de-DE"/>
        </w:rPr>
        <w:t>&lt;appdata&gt;</w:t>
      </w:r>
      <w:bookmarkEnd w:id="149"/>
      <w:bookmarkEnd w:id="150"/>
      <w:bookmarkEnd w:id="151"/>
      <w:bookmarkEnd w:id="152"/>
      <w:bookmarkEnd w:id="153"/>
      <w:bookmarkEnd w:id="154"/>
      <w:bookmarkEnd w:id="155"/>
      <w:bookmarkEnd w:id="156"/>
      <w:bookmarkEnd w:id="157"/>
      <w:bookmarkEnd w:id="158"/>
    </w:p>
    <w:p w14:paraId="6B4F01AD" w14:textId="47DEA56B" w:rsidR="006F1928" w:rsidRDefault="006F1928" w:rsidP="006F1928">
      <w:pPr>
        <w:jc w:val="both"/>
      </w:pP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is suitable for any user/application specific information and can be placed on root level (directly within </w:t>
      </w:r>
      <w:r w:rsidRPr="00271590">
        <w:rPr>
          <w:rFonts w:ascii="Courier New" w:hAnsi="Courier New" w:cs="Courier New"/>
          <w:b/>
          <w:i/>
          <w:sz w:val="18"/>
          <w:szCs w:val="18"/>
        </w:rPr>
        <w:t>&lt;xMCF/&gt;</w:t>
      </w:r>
      <w:r w:rsidRPr="007055D9">
        <w:t xml:space="preserve"> tag) and within any single connector (tags </w:t>
      </w:r>
      <w:r w:rsidRPr="00271590">
        <w:rPr>
          <w:rFonts w:ascii="Courier New" w:hAnsi="Courier New" w:cs="Courier New"/>
          <w:b/>
          <w:i/>
          <w:sz w:val="18"/>
          <w:szCs w:val="18"/>
        </w:rPr>
        <w:t>&lt;connection_0d/&gt;</w:t>
      </w:r>
      <w:r w:rsidRPr="00271590">
        <w:t xml:space="preserve">, </w:t>
      </w:r>
      <w:r w:rsidRPr="00271590">
        <w:rPr>
          <w:rFonts w:ascii="Courier New" w:hAnsi="Courier New" w:cs="Courier New"/>
          <w:b/>
          <w:i/>
          <w:sz w:val="18"/>
          <w:szCs w:val="18"/>
        </w:rPr>
        <w:t>&lt;connection_1d/&gt;</w:t>
      </w:r>
      <w:r w:rsidRPr="00B57A01">
        <w:rPr>
          <w:rFonts w:cs="Courier New"/>
          <w:szCs w:val="22"/>
        </w:rPr>
        <w:t xml:space="preserve">, and </w:t>
      </w:r>
      <w:r w:rsidRPr="00271590">
        <w:rPr>
          <w:rFonts w:ascii="Courier New" w:hAnsi="Courier New" w:cs="Courier New"/>
          <w:b/>
          <w:i/>
          <w:sz w:val="18"/>
          <w:szCs w:val="18"/>
        </w:rPr>
        <w:t>&lt;connection_2d/&gt;</w:t>
      </w:r>
      <w:r w:rsidRPr="007055D9">
        <w:t xml:space="preserve">). </w:t>
      </w:r>
      <w:r>
        <w:t>Additionally</w:t>
      </w:r>
      <w:r w:rsidR="0076014C">
        <w:t>,</w:t>
      </w:r>
      <w:r>
        <w:t xml:space="preserve"> it is also allowed to define directly under element </w:t>
      </w:r>
      <w:r w:rsidRPr="00266DB5">
        <w:rPr>
          <w:rFonts w:ascii="Courier New" w:hAnsi="Courier New" w:cs="Courier New"/>
          <w:b/>
          <w:i/>
          <w:sz w:val="18"/>
          <w:szCs w:val="18"/>
        </w:rPr>
        <w:t>&lt;connection_group</w:t>
      </w:r>
      <w:r w:rsidR="00F14CBF">
        <w:rPr>
          <w:rFonts w:ascii="Courier New" w:hAnsi="Courier New" w:cs="Courier New"/>
          <w:b/>
          <w:i/>
          <w:sz w:val="18"/>
          <w:szCs w:val="18"/>
        </w:rPr>
        <w:t>/</w:t>
      </w:r>
      <w:r w:rsidRPr="00266DB5">
        <w:rPr>
          <w:rFonts w:ascii="Courier New" w:hAnsi="Courier New" w:cs="Courier New"/>
          <w:b/>
          <w:i/>
          <w:sz w:val="18"/>
          <w:szCs w:val="18"/>
        </w:rPr>
        <w:t>&gt;</w:t>
      </w:r>
      <w:r w:rsidRPr="00271590">
        <w:t>.</w:t>
      </w:r>
    </w:p>
    <w:p w14:paraId="5100385E" w14:textId="77777777" w:rsidR="006F1928" w:rsidRDefault="006F1928" w:rsidP="006F1928">
      <w:pPr>
        <w:jc w:val="both"/>
      </w:pP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must contain at least one nested element named after the application or user that is intended to interpret the data. </w:t>
      </w:r>
    </w:p>
    <w:p w14:paraId="107F44FE" w14:textId="425C678A" w:rsidR="006F1928" w:rsidRDefault="006F1928" w:rsidP="006F1928">
      <w:pPr>
        <w:jc w:val="both"/>
      </w:pPr>
      <w:r>
        <w:t xml:space="preserve">Content of </w:t>
      </w: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t xml:space="preserve">is regarded to be </w:t>
      </w:r>
      <w:r w:rsidR="00194316">
        <w:t>"</w:t>
      </w:r>
      <w:r>
        <w:t>private property</w:t>
      </w:r>
      <w:r w:rsidR="00194316">
        <w:t>"</w:t>
      </w:r>
      <w:r>
        <w:t xml:space="preserve"> of the corresponding application. However, in the sense of </w:t>
      </w:r>
      <w:r w:rsidR="00194316">
        <w:t>"</w:t>
      </w:r>
      <w:r>
        <w:t>best practices</w:t>
      </w:r>
      <w:r w:rsidR="00194316">
        <w:t>"</w:t>
      </w:r>
      <w:r>
        <w:t>, i</w:t>
      </w:r>
      <w:r w:rsidRPr="007055D9">
        <w:t xml:space="preserve">t is recommended, but not required, </w:t>
      </w:r>
    </w:p>
    <w:p w14:paraId="7D868BC0" w14:textId="77777777" w:rsidR="006F1928" w:rsidRDefault="006F1928" w:rsidP="000804D1">
      <w:pPr>
        <w:numPr>
          <w:ilvl w:val="0"/>
          <w:numId w:val="16"/>
        </w:numPr>
        <w:jc w:val="both"/>
      </w:pPr>
      <w:r w:rsidRPr="007055D9">
        <w:t>to place application specific tags into a separate namespace</w:t>
      </w:r>
      <w:r>
        <w:t>,</w:t>
      </w:r>
      <w:r w:rsidRPr="007055D9">
        <w:t xml:space="preserve"> </w:t>
      </w:r>
    </w:p>
    <w:p w14:paraId="2DAC4FE5" w14:textId="77777777" w:rsidR="006F1928" w:rsidRDefault="006F1928" w:rsidP="000804D1">
      <w:pPr>
        <w:numPr>
          <w:ilvl w:val="0"/>
          <w:numId w:val="16"/>
        </w:numPr>
        <w:jc w:val="both"/>
      </w:pPr>
      <w:r w:rsidRPr="007055D9">
        <w:t>to provide a</w:t>
      </w:r>
      <w:r>
        <w:t>n</w:t>
      </w:r>
      <w:r w:rsidRPr="007055D9">
        <w:t xml:space="preserve"> XML schema for its content</w:t>
      </w:r>
      <w:r>
        <w:t xml:space="preserve">, </w:t>
      </w:r>
    </w:p>
    <w:p w14:paraId="4681C381" w14:textId="77777777" w:rsidR="006F1928" w:rsidRDefault="006F1928" w:rsidP="000804D1">
      <w:pPr>
        <w:numPr>
          <w:ilvl w:val="0"/>
          <w:numId w:val="16"/>
        </w:numPr>
        <w:jc w:val="both"/>
      </w:pPr>
      <w:r>
        <w:t xml:space="preserve">to import, store and export </w:t>
      </w:r>
      <w:r w:rsidRPr="00271590">
        <w:rPr>
          <w:rFonts w:ascii="Courier New" w:hAnsi="Courier New" w:cs="Courier New"/>
          <w:b/>
          <w:i/>
          <w:sz w:val="18"/>
          <w:szCs w:val="18"/>
        </w:rPr>
        <w:t>&lt;appdata&gt;</w:t>
      </w:r>
      <w:r>
        <w:rPr>
          <w:rFonts w:ascii="Courier New" w:hAnsi="Courier New" w:cs="Courier New"/>
          <w:b/>
          <w:i/>
          <w:sz w:val="18"/>
          <w:szCs w:val="18"/>
        </w:rPr>
        <w:t xml:space="preserve"> </w:t>
      </w:r>
      <w:r w:rsidRPr="00BB50D2">
        <w:t xml:space="preserve">of </w:t>
      </w:r>
      <w:r>
        <w:t>3</w:t>
      </w:r>
      <w:r w:rsidRPr="00BB50D2">
        <w:rPr>
          <w:vertAlign w:val="superscript"/>
        </w:rPr>
        <w:t>rd</w:t>
      </w:r>
      <w:r>
        <w:t xml:space="preserve"> party applications on block – to prevent loss of data in applications allowing export, </w:t>
      </w:r>
    </w:p>
    <w:p w14:paraId="7B36185B" w14:textId="1E7D4F8D" w:rsidR="006F1928" w:rsidRDefault="006F1928" w:rsidP="000804D1">
      <w:pPr>
        <w:numPr>
          <w:ilvl w:val="0"/>
          <w:numId w:val="16"/>
        </w:numPr>
        <w:jc w:val="both"/>
      </w:pPr>
      <w:r>
        <w:t>for a FE pre-/post processor to offer means for editing 3</w:t>
      </w:r>
      <w:r w:rsidRPr="00BB50D2">
        <w:rPr>
          <w:vertAlign w:val="superscript"/>
        </w:rPr>
        <w:t>rd</w:t>
      </w:r>
      <w:r w:rsidR="0059647A">
        <w:t xml:space="preserve"> party data </w:t>
      </w:r>
      <w:r w:rsidR="00194316">
        <w:t>"</w:t>
      </w:r>
      <w:r w:rsidR="0059647A">
        <w:t>formally</w:t>
      </w:r>
      <w:r w:rsidR="00194316">
        <w:t>"</w:t>
      </w:r>
      <w:r w:rsidR="0059647A">
        <w:t>, i.</w:t>
      </w:r>
      <w:r>
        <w:t>e. according to the corresponding XML schema, but regardless of the physical meaning of that data</w:t>
      </w:r>
      <w:r w:rsidRPr="007055D9">
        <w:t>.</w:t>
      </w:r>
    </w:p>
    <w:p w14:paraId="65515BDC" w14:textId="77777777" w:rsidR="00EB4BFC" w:rsidRDefault="006F1928" w:rsidP="00EB4BFC">
      <w:pPr>
        <w:jc w:val="both"/>
        <w:rPr>
          <w:rFonts w:cs="Arial"/>
          <w:szCs w:val="22"/>
        </w:rPr>
      </w:pPr>
      <w:r w:rsidRPr="000F259A">
        <w:t xml:space="preserve">The user must be aware </w:t>
      </w:r>
      <w:r w:rsidRPr="000F259A">
        <w:rPr>
          <w:szCs w:val="22"/>
        </w:rPr>
        <w:t>that d</w:t>
      </w:r>
      <w:r w:rsidRPr="000F259A">
        <w:rPr>
          <w:rFonts w:cs="Arial"/>
          <w:szCs w:val="22"/>
        </w:rPr>
        <w:t xml:space="preserve">ifferent systems are likely to introduce the same physical parameter at the same time (inducted e. g. by a certain new emerging connecting method), but describe them in their own XML schemata with different element/attribute names. </w:t>
      </w:r>
    </w:p>
    <w:p w14:paraId="7D3DEA0C" w14:textId="77777777" w:rsidR="006F1928" w:rsidRPr="000F259A" w:rsidRDefault="006F1928" w:rsidP="00EB4BFC">
      <w:pPr>
        <w:jc w:val="both"/>
        <w:rPr>
          <w:rFonts w:cs="Arial"/>
          <w:color w:val="1F497D"/>
          <w:sz w:val="20"/>
          <w:szCs w:val="20"/>
        </w:rPr>
      </w:pPr>
      <w:r w:rsidRPr="000F259A">
        <w:rPr>
          <w:rFonts w:cs="Arial"/>
          <w:szCs w:val="22"/>
        </w:rPr>
        <w:t xml:space="preserve">A preprocessor does not have any chance to detect these equivalent parameters, then. Hence, it cannot prevent contradictions between different </w:t>
      </w:r>
      <w:r w:rsidRPr="00EB4BFC">
        <w:rPr>
          <w:rStyle w:val="elementdeftypeChar"/>
        </w:rPr>
        <w:t>&lt;appdata&gt;</w:t>
      </w:r>
      <w:r w:rsidRPr="000F259A">
        <w:rPr>
          <w:rFonts w:cs="Arial"/>
          <w:szCs w:val="22"/>
        </w:rPr>
        <w:t xml:space="preserve"> blocks of the same χMCF file.</w:t>
      </w:r>
      <w:r w:rsidRPr="000F259A">
        <w:rPr>
          <w:rFonts w:cs="Arial"/>
          <w:sz w:val="20"/>
          <w:szCs w:val="20"/>
        </w:rPr>
        <w:t xml:space="preserve"> </w:t>
      </w:r>
    </w:p>
    <w:p w14:paraId="4B48DA7A" w14:textId="0A412613" w:rsidR="006F1928" w:rsidRPr="007055D9" w:rsidRDefault="0053588E" w:rsidP="006F1928">
      <w:pPr>
        <w:jc w:val="both"/>
      </w:pPr>
      <w:r>
        <w:t>As of Nov</w:t>
      </w:r>
      <w:r w:rsidR="006F1928">
        <w:t>ember</w:t>
      </w:r>
      <w:r w:rsidR="003537AC">
        <w:t xml:space="preserve"> 2015</w:t>
      </w:r>
      <w:r w:rsidR="006F1928" w:rsidRPr="007055D9">
        <w:t>, the following applications (in alphabetical order) have been registered</w:t>
      </w:r>
      <w:r w:rsidR="006F1928">
        <w:t>:</w:t>
      </w:r>
    </w:p>
    <w:p w14:paraId="44F24792" w14:textId="77777777" w:rsidR="006F1928" w:rsidRPr="003A59F0" w:rsidRDefault="006F1928" w:rsidP="006F1928">
      <w:pPr>
        <w:pStyle w:val="Aufzhlungszeichen"/>
        <w:tabs>
          <w:tab w:val="clear" w:pos="454"/>
          <w:tab w:val="num" w:pos="851"/>
        </w:tabs>
        <w:ind w:left="851" w:hanging="284"/>
        <w:rPr>
          <w:sz w:val="20"/>
        </w:rPr>
      </w:pPr>
      <w:r w:rsidRPr="003A59F0">
        <w:rPr>
          <w:sz w:val="20"/>
        </w:rPr>
        <w:t>ANSA</w:t>
      </w:r>
    </w:p>
    <w:p w14:paraId="1DB0904C" w14:textId="77777777" w:rsidR="006F1928" w:rsidRDefault="006F1928" w:rsidP="006F1928">
      <w:pPr>
        <w:pStyle w:val="Aufzhlungszeichen"/>
        <w:tabs>
          <w:tab w:val="clear" w:pos="454"/>
          <w:tab w:val="num" w:pos="851"/>
        </w:tabs>
        <w:ind w:left="851" w:hanging="284"/>
        <w:rPr>
          <w:sz w:val="20"/>
        </w:rPr>
      </w:pPr>
      <w:r w:rsidRPr="003A59F0">
        <w:rPr>
          <w:sz w:val="20"/>
        </w:rPr>
        <w:t>FEMFAT</w:t>
      </w:r>
    </w:p>
    <w:p w14:paraId="1C71DD21" w14:textId="573CF5BB" w:rsidR="000518AB" w:rsidRPr="003A59F0" w:rsidRDefault="000518AB" w:rsidP="006F1928">
      <w:pPr>
        <w:pStyle w:val="Aufzhlungszeichen"/>
        <w:tabs>
          <w:tab w:val="clear" w:pos="454"/>
          <w:tab w:val="num" w:pos="851"/>
        </w:tabs>
        <w:ind w:left="851" w:hanging="284"/>
        <w:rPr>
          <w:sz w:val="20"/>
        </w:rPr>
      </w:pPr>
      <w:r>
        <w:rPr>
          <w:sz w:val="20"/>
        </w:rPr>
        <w:lastRenderedPageBreak/>
        <w:t>HyperMesh</w:t>
      </w:r>
    </w:p>
    <w:p w14:paraId="199C6870" w14:textId="77777777" w:rsidR="006F1928" w:rsidRPr="003A59F0" w:rsidRDefault="006F1928" w:rsidP="006F1928">
      <w:pPr>
        <w:pStyle w:val="Aufzhlungszeichen"/>
        <w:tabs>
          <w:tab w:val="clear" w:pos="454"/>
          <w:tab w:val="num" w:pos="851"/>
        </w:tabs>
        <w:ind w:left="851" w:hanging="284"/>
        <w:rPr>
          <w:sz w:val="20"/>
        </w:rPr>
      </w:pPr>
      <w:r w:rsidRPr="003A59F0">
        <w:rPr>
          <w:sz w:val="20"/>
        </w:rPr>
        <w:t>LMS Virtual.Lab</w:t>
      </w:r>
    </w:p>
    <w:p w14:paraId="205F4657" w14:textId="77777777" w:rsidR="006F1928" w:rsidRPr="003A59F0" w:rsidRDefault="006F1928" w:rsidP="006F1928">
      <w:pPr>
        <w:pStyle w:val="Aufzhlungszeichen"/>
        <w:tabs>
          <w:tab w:val="clear" w:pos="454"/>
          <w:tab w:val="num" w:pos="851"/>
        </w:tabs>
        <w:ind w:left="851" w:hanging="284"/>
        <w:rPr>
          <w:sz w:val="20"/>
        </w:rPr>
      </w:pPr>
      <w:r w:rsidRPr="003A59F0">
        <w:rPr>
          <w:sz w:val="20"/>
        </w:rPr>
        <w:t>MEDINA</w:t>
      </w:r>
    </w:p>
    <w:p w14:paraId="021A2D2F" w14:textId="77777777" w:rsidR="006F1928" w:rsidRDefault="006F1928" w:rsidP="00CB139D">
      <w:pPr>
        <w:pStyle w:val="Aufzhlungszeichen"/>
        <w:tabs>
          <w:tab w:val="clear" w:pos="454"/>
          <w:tab w:val="num" w:pos="851"/>
        </w:tabs>
        <w:spacing w:after="0"/>
        <w:ind w:left="851" w:hanging="284"/>
        <w:contextualSpacing w:val="0"/>
        <w:rPr>
          <w:sz w:val="20"/>
        </w:rPr>
      </w:pPr>
      <w:r w:rsidRPr="003A59F0">
        <w:rPr>
          <w:sz w:val="20"/>
        </w:rPr>
        <w:t>nCode</w:t>
      </w:r>
    </w:p>
    <w:p w14:paraId="31D0621E" w14:textId="67BA0E26" w:rsidR="00CB139D" w:rsidRPr="000518AB" w:rsidRDefault="00057D0C" w:rsidP="00CB139D">
      <w:pPr>
        <w:pStyle w:val="Aufzhlungszeichen"/>
        <w:tabs>
          <w:tab w:val="clear" w:pos="454"/>
          <w:tab w:val="num" w:pos="851"/>
        </w:tabs>
        <w:spacing w:after="120"/>
        <w:ind w:left="851" w:hanging="284"/>
        <w:contextualSpacing w:val="0"/>
        <w:rPr>
          <w:sz w:val="20"/>
        </w:rPr>
      </w:pPr>
      <w:r w:rsidRPr="000518AB">
        <w:rPr>
          <w:sz w:val="20"/>
        </w:rPr>
        <w:t>SyncroFIT</w:t>
      </w:r>
    </w:p>
    <w:p w14:paraId="6B8D764D" w14:textId="77777777" w:rsidR="006F1928" w:rsidRDefault="006F1928" w:rsidP="00EB4BFC">
      <w:pPr>
        <w:jc w:val="both"/>
      </w:pPr>
      <w:r>
        <w:t xml:space="preserve">The above given list does </w:t>
      </w:r>
      <w:r w:rsidRPr="00BB50D2">
        <w:rPr>
          <w:i/>
        </w:rPr>
        <w:t>not</w:t>
      </w:r>
      <w:r>
        <w:t xml:space="preserve"> imply that other application names are forbidden. Its only purpose is to reserve the registered names against inappropriate use.</w:t>
      </w:r>
    </w:p>
    <w:p w14:paraId="2D0057B1" w14:textId="77777777" w:rsidR="00787E83" w:rsidRPr="007055D9" w:rsidRDefault="00787E83" w:rsidP="00787E83">
      <w:r w:rsidRPr="007055D9">
        <w:t xml:space="preserve">XML-specification of </w:t>
      </w:r>
      <w:r w:rsidRPr="00D212B7">
        <w:rPr>
          <w:rFonts w:ascii="Courier New" w:hAnsi="Courier New" w:cs="Courier New"/>
          <w:b/>
          <w:i/>
          <w:sz w:val="18"/>
          <w:szCs w:val="18"/>
        </w:rPr>
        <w:t>&lt;appdata&gt;</w:t>
      </w:r>
      <w:r w:rsidRPr="00387A2E">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843"/>
        <w:gridCol w:w="2977"/>
      </w:tblGrid>
      <w:tr w:rsidR="00787E83" w:rsidRPr="007055D9" w14:paraId="5F4A96D4" w14:textId="77777777" w:rsidTr="002F2FED">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30F48D" w14:textId="77777777" w:rsidR="00787E83" w:rsidRPr="00AC3719" w:rsidRDefault="00787E83" w:rsidP="008B4D9E">
            <w:pPr>
              <w:keepNext/>
              <w:rPr>
                <w:b/>
                <w:i/>
                <w:sz w:val="20"/>
                <w:szCs w:val="20"/>
              </w:rPr>
            </w:pPr>
            <w:r w:rsidRPr="00AC3719">
              <w:rPr>
                <w:b/>
                <w:i/>
                <w:sz w:val="20"/>
                <w:szCs w:val="20"/>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227121" w14:textId="77777777" w:rsidR="00787E83" w:rsidRPr="00AC3719" w:rsidRDefault="00787E83" w:rsidP="008B4D9E">
            <w:pPr>
              <w:keepNext/>
              <w:rPr>
                <w:b/>
                <w:i/>
                <w:sz w:val="20"/>
                <w:szCs w:val="20"/>
              </w:rPr>
            </w:pPr>
            <w:r w:rsidRPr="00AC3719">
              <w:rPr>
                <w:b/>
                <w:i/>
                <w:sz w:val="20"/>
                <w:szCs w:val="20"/>
              </w:rPr>
              <w:t>Multiplicity</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5AE9C4" w14:textId="44861F1F" w:rsidR="00787E83" w:rsidRPr="00AC3719" w:rsidRDefault="000E60DF" w:rsidP="008B4D9E">
            <w:pPr>
              <w:keepNext/>
              <w:rPr>
                <w:b/>
                <w:i/>
                <w:sz w:val="20"/>
                <w:szCs w:val="20"/>
              </w:rPr>
            </w:pPr>
            <w:r>
              <w:rPr>
                <w:b/>
                <w:i/>
                <w:sz w:val="20"/>
                <w:szCs w:val="20"/>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C6BCED" w14:textId="77777777" w:rsidR="00787E83" w:rsidRPr="00AC3719" w:rsidRDefault="00787E83" w:rsidP="008B4D9E">
            <w:pPr>
              <w:keepNext/>
              <w:rPr>
                <w:b/>
                <w:i/>
                <w:sz w:val="20"/>
                <w:szCs w:val="20"/>
              </w:rPr>
            </w:pPr>
            <w:r w:rsidRPr="00AC3719">
              <w:rPr>
                <w:b/>
                <w:i/>
                <w:sz w:val="20"/>
                <w:szCs w:val="20"/>
              </w:rPr>
              <w:t>Constraint</w:t>
            </w:r>
          </w:p>
        </w:tc>
      </w:tr>
      <w:tr w:rsidR="00322C4A" w:rsidRPr="007055D9" w14:paraId="3D8AE30D" w14:textId="77777777" w:rsidTr="00D1529F">
        <w:tc>
          <w:tcPr>
            <w:tcW w:w="2121" w:type="dxa"/>
            <w:shd w:val="clear" w:color="auto" w:fill="auto"/>
          </w:tcPr>
          <w:p w14:paraId="4B892ED6" w14:textId="77777777" w:rsidR="00322C4A" w:rsidRPr="00AC3719" w:rsidRDefault="00322C4A" w:rsidP="00D1529F">
            <w:pPr>
              <w:rPr>
                <w:sz w:val="20"/>
                <w:szCs w:val="20"/>
              </w:rPr>
            </w:pPr>
            <w:r w:rsidRPr="00266DB5">
              <w:rPr>
                <w:sz w:val="20"/>
                <w:szCs w:val="20"/>
              </w:rPr>
              <w:t>ANSA</w:t>
            </w:r>
          </w:p>
        </w:tc>
        <w:tc>
          <w:tcPr>
            <w:tcW w:w="1559" w:type="dxa"/>
            <w:shd w:val="clear" w:color="auto" w:fill="auto"/>
          </w:tcPr>
          <w:p w14:paraId="68D6B031" w14:textId="77777777" w:rsidR="00322C4A" w:rsidRPr="00AC3719" w:rsidRDefault="00322C4A" w:rsidP="00D1529F">
            <w:pPr>
              <w:rPr>
                <w:sz w:val="20"/>
                <w:szCs w:val="20"/>
              </w:rPr>
            </w:pPr>
            <w:r w:rsidRPr="00AC3719">
              <w:rPr>
                <w:sz w:val="20"/>
                <w:szCs w:val="20"/>
              </w:rPr>
              <w:t>1</w:t>
            </w:r>
          </w:p>
        </w:tc>
        <w:tc>
          <w:tcPr>
            <w:tcW w:w="1843" w:type="dxa"/>
            <w:shd w:val="clear" w:color="auto" w:fill="auto"/>
          </w:tcPr>
          <w:p w14:paraId="0F322996" w14:textId="77777777" w:rsidR="00322C4A" w:rsidRPr="00AC3719" w:rsidRDefault="00446313" w:rsidP="00D1529F">
            <w:pPr>
              <w:rPr>
                <w:sz w:val="20"/>
                <w:szCs w:val="20"/>
              </w:rPr>
            </w:pPr>
            <w:r w:rsidRPr="00AC3719">
              <w:rPr>
                <w:sz w:val="20"/>
                <w:szCs w:val="20"/>
              </w:rPr>
              <w:t>O</w:t>
            </w:r>
            <w:r w:rsidR="00322C4A" w:rsidRPr="00AC3719">
              <w:rPr>
                <w:sz w:val="20"/>
                <w:szCs w:val="20"/>
              </w:rPr>
              <w:t>ptional</w:t>
            </w:r>
          </w:p>
        </w:tc>
        <w:tc>
          <w:tcPr>
            <w:tcW w:w="2977" w:type="dxa"/>
            <w:shd w:val="clear" w:color="auto" w:fill="auto"/>
          </w:tcPr>
          <w:p w14:paraId="1272148B" w14:textId="77777777" w:rsidR="00322C4A" w:rsidRPr="00AC3719" w:rsidRDefault="00322C4A" w:rsidP="00D1529F">
            <w:pPr>
              <w:rPr>
                <w:sz w:val="20"/>
                <w:szCs w:val="20"/>
              </w:rPr>
            </w:pPr>
            <w:r w:rsidRPr="00AC3719">
              <w:rPr>
                <w:sz w:val="20"/>
                <w:szCs w:val="20"/>
              </w:rPr>
              <w:t>-</w:t>
            </w:r>
          </w:p>
        </w:tc>
      </w:tr>
      <w:tr w:rsidR="00787E83" w:rsidRPr="007055D9" w14:paraId="3BEC25B5" w14:textId="77777777" w:rsidTr="002F2FED">
        <w:tc>
          <w:tcPr>
            <w:tcW w:w="2121" w:type="dxa"/>
            <w:shd w:val="clear" w:color="auto" w:fill="auto"/>
          </w:tcPr>
          <w:p w14:paraId="1435394D" w14:textId="77777777" w:rsidR="00787E83" w:rsidRPr="00AC3719" w:rsidRDefault="00787E83" w:rsidP="002F2FED">
            <w:pPr>
              <w:rPr>
                <w:sz w:val="20"/>
                <w:szCs w:val="20"/>
              </w:rPr>
            </w:pPr>
            <w:r w:rsidRPr="00AC3719">
              <w:rPr>
                <w:sz w:val="20"/>
                <w:szCs w:val="20"/>
              </w:rPr>
              <w:t>FEMFAT</w:t>
            </w:r>
          </w:p>
        </w:tc>
        <w:tc>
          <w:tcPr>
            <w:tcW w:w="1559" w:type="dxa"/>
            <w:shd w:val="clear" w:color="auto" w:fill="auto"/>
          </w:tcPr>
          <w:p w14:paraId="58E3EEB3"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B493DEB"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03D921A3" w14:textId="77777777" w:rsidR="00787E83" w:rsidRPr="00AC3719" w:rsidRDefault="00787E83" w:rsidP="002F2FED">
            <w:pPr>
              <w:rPr>
                <w:sz w:val="20"/>
                <w:szCs w:val="20"/>
              </w:rPr>
            </w:pPr>
            <w:r w:rsidRPr="00AC3719">
              <w:rPr>
                <w:sz w:val="20"/>
                <w:szCs w:val="20"/>
              </w:rPr>
              <w:t>-</w:t>
            </w:r>
          </w:p>
        </w:tc>
      </w:tr>
      <w:tr w:rsidR="009156D7" w:rsidRPr="007055D9" w14:paraId="63060A88" w14:textId="77777777" w:rsidTr="002F2FED">
        <w:tc>
          <w:tcPr>
            <w:tcW w:w="2121" w:type="dxa"/>
            <w:shd w:val="clear" w:color="auto" w:fill="auto"/>
          </w:tcPr>
          <w:p w14:paraId="708D82AD" w14:textId="79CEE855" w:rsidR="009156D7" w:rsidRPr="00AC3719" w:rsidRDefault="009156D7" w:rsidP="002F2FED">
            <w:pPr>
              <w:rPr>
                <w:sz w:val="20"/>
                <w:szCs w:val="20"/>
              </w:rPr>
            </w:pPr>
            <w:r>
              <w:rPr>
                <w:sz w:val="20"/>
                <w:szCs w:val="20"/>
              </w:rPr>
              <w:t>HyperMesh</w:t>
            </w:r>
          </w:p>
        </w:tc>
        <w:tc>
          <w:tcPr>
            <w:tcW w:w="1559" w:type="dxa"/>
            <w:shd w:val="clear" w:color="auto" w:fill="auto"/>
          </w:tcPr>
          <w:p w14:paraId="7FDB24CC" w14:textId="11B3F86C" w:rsidR="009156D7" w:rsidRPr="00AC3719" w:rsidRDefault="009156D7" w:rsidP="002F2FED">
            <w:pPr>
              <w:rPr>
                <w:sz w:val="20"/>
                <w:szCs w:val="20"/>
              </w:rPr>
            </w:pPr>
            <w:r>
              <w:rPr>
                <w:sz w:val="20"/>
                <w:szCs w:val="20"/>
              </w:rPr>
              <w:t>1</w:t>
            </w:r>
          </w:p>
        </w:tc>
        <w:tc>
          <w:tcPr>
            <w:tcW w:w="1843" w:type="dxa"/>
            <w:shd w:val="clear" w:color="auto" w:fill="auto"/>
          </w:tcPr>
          <w:p w14:paraId="151FB35A" w14:textId="404DFE28" w:rsidR="009156D7" w:rsidRPr="00AC3719" w:rsidRDefault="009156D7" w:rsidP="002F2FED">
            <w:pPr>
              <w:rPr>
                <w:sz w:val="20"/>
                <w:szCs w:val="20"/>
              </w:rPr>
            </w:pPr>
            <w:r>
              <w:rPr>
                <w:sz w:val="20"/>
                <w:szCs w:val="20"/>
              </w:rPr>
              <w:t>Optional</w:t>
            </w:r>
          </w:p>
        </w:tc>
        <w:tc>
          <w:tcPr>
            <w:tcW w:w="2977" w:type="dxa"/>
            <w:shd w:val="clear" w:color="auto" w:fill="auto"/>
          </w:tcPr>
          <w:p w14:paraId="7C30464E" w14:textId="0B1C23D8" w:rsidR="009156D7" w:rsidRPr="00AC3719" w:rsidRDefault="009156D7" w:rsidP="002F2FED">
            <w:pPr>
              <w:rPr>
                <w:sz w:val="20"/>
                <w:szCs w:val="20"/>
              </w:rPr>
            </w:pPr>
            <w:r>
              <w:rPr>
                <w:sz w:val="20"/>
                <w:szCs w:val="20"/>
              </w:rPr>
              <w:t>-</w:t>
            </w:r>
          </w:p>
        </w:tc>
      </w:tr>
      <w:tr w:rsidR="00787E83" w:rsidRPr="007055D9" w14:paraId="1ECD64DC" w14:textId="77777777" w:rsidTr="002F2FED">
        <w:tc>
          <w:tcPr>
            <w:tcW w:w="2121" w:type="dxa"/>
            <w:shd w:val="clear" w:color="auto" w:fill="auto"/>
          </w:tcPr>
          <w:p w14:paraId="6D6F7322" w14:textId="6F51A8F9" w:rsidR="00787E83" w:rsidRPr="00AC3719" w:rsidRDefault="00B557E1" w:rsidP="002F2FED">
            <w:pPr>
              <w:rPr>
                <w:sz w:val="20"/>
                <w:szCs w:val="20"/>
              </w:rPr>
            </w:pPr>
            <w:r w:rsidRPr="00AC3719">
              <w:rPr>
                <w:sz w:val="20"/>
                <w:szCs w:val="20"/>
              </w:rPr>
              <w:t>LMSVirtualL</w:t>
            </w:r>
            <w:r w:rsidR="00097A95">
              <w:rPr>
                <w:sz w:val="20"/>
                <w:szCs w:val="20"/>
              </w:rPr>
              <w:t>ab</w:t>
            </w:r>
          </w:p>
        </w:tc>
        <w:tc>
          <w:tcPr>
            <w:tcW w:w="1559" w:type="dxa"/>
            <w:shd w:val="clear" w:color="auto" w:fill="auto"/>
          </w:tcPr>
          <w:p w14:paraId="67A0CC25"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1EC49DC1"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77E4C7AE" w14:textId="77777777" w:rsidR="00787E83" w:rsidRPr="00AC3719" w:rsidRDefault="00787E83" w:rsidP="002F2FED">
            <w:pPr>
              <w:rPr>
                <w:sz w:val="20"/>
                <w:szCs w:val="20"/>
              </w:rPr>
            </w:pPr>
            <w:r w:rsidRPr="00AC3719">
              <w:rPr>
                <w:sz w:val="20"/>
                <w:szCs w:val="20"/>
              </w:rPr>
              <w:t>-</w:t>
            </w:r>
          </w:p>
        </w:tc>
      </w:tr>
      <w:tr w:rsidR="00787E83" w:rsidRPr="007055D9" w14:paraId="21D98676" w14:textId="77777777" w:rsidTr="002F2FED">
        <w:tc>
          <w:tcPr>
            <w:tcW w:w="2121" w:type="dxa"/>
            <w:shd w:val="clear" w:color="auto" w:fill="auto"/>
          </w:tcPr>
          <w:p w14:paraId="48A30F22" w14:textId="77777777" w:rsidR="00787E83" w:rsidRPr="00AC3719" w:rsidRDefault="00787E83" w:rsidP="002F2FED">
            <w:pPr>
              <w:rPr>
                <w:sz w:val="20"/>
                <w:szCs w:val="20"/>
              </w:rPr>
            </w:pPr>
            <w:r w:rsidRPr="00AC3719">
              <w:rPr>
                <w:sz w:val="20"/>
                <w:szCs w:val="20"/>
              </w:rPr>
              <w:t>MEDINA</w:t>
            </w:r>
          </w:p>
        </w:tc>
        <w:tc>
          <w:tcPr>
            <w:tcW w:w="1559" w:type="dxa"/>
            <w:shd w:val="clear" w:color="auto" w:fill="auto"/>
          </w:tcPr>
          <w:p w14:paraId="32886292"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53A3F00"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168FB32D" w14:textId="77777777" w:rsidR="00787E83" w:rsidRPr="00AC3719" w:rsidRDefault="00787E83" w:rsidP="002F2FED">
            <w:pPr>
              <w:rPr>
                <w:sz w:val="20"/>
                <w:szCs w:val="20"/>
              </w:rPr>
            </w:pPr>
            <w:r w:rsidRPr="00AC3719">
              <w:rPr>
                <w:sz w:val="20"/>
                <w:szCs w:val="20"/>
              </w:rPr>
              <w:t>-</w:t>
            </w:r>
          </w:p>
        </w:tc>
      </w:tr>
      <w:tr w:rsidR="00787E83" w:rsidRPr="007055D9" w14:paraId="13895552" w14:textId="77777777" w:rsidTr="002F2FED">
        <w:tc>
          <w:tcPr>
            <w:tcW w:w="2121" w:type="dxa"/>
            <w:shd w:val="clear" w:color="auto" w:fill="auto"/>
          </w:tcPr>
          <w:p w14:paraId="310830CA" w14:textId="77777777" w:rsidR="00787E83" w:rsidRPr="00AC3719" w:rsidRDefault="00787E83" w:rsidP="002F2FED">
            <w:pPr>
              <w:rPr>
                <w:sz w:val="20"/>
                <w:szCs w:val="20"/>
              </w:rPr>
            </w:pPr>
            <w:r w:rsidRPr="00AC3719">
              <w:rPr>
                <w:sz w:val="20"/>
                <w:szCs w:val="20"/>
              </w:rPr>
              <w:t>NCODE</w:t>
            </w:r>
          </w:p>
        </w:tc>
        <w:tc>
          <w:tcPr>
            <w:tcW w:w="1559" w:type="dxa"/>
            <w:shd w:val="clear" w:color="auto" w:fill="auto"/>
          </w:tcPr>
          <w:p w14:paraId="224479A5"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7FB74A0"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44B5F51E" w14:textId="77777777" w:rsidR="00787E83" w:rsidRPr="00AC3719" w:rsidRDefault="00787E83" w:rsidP="008B4D9E">
            <w:pPr>
              <w:keepNext/>
              <w:rPr>
                <w:sz w:val="20"/>
                <w:szCs w:val="20"/>
              </w:rPr>
            </w:pPr>
            <w:r w:rsidRPr="00AC3719">
              <w:rPr>
                <w:sz w:val="20"/>
                <w:szCs w:val="20"/>
              </w:rPr>
              <w:t>-</w:t>
            </w:r>
          </w:p>
        </w:tc>
      </w:tr>
      <w:tr w:rsidR="009156D7" w:rsidRPr="007055D9" w14:paraId="42E3DFC5" w14:textId="77777777" w:rsidTr="002F2FED">
        <w:tc>
          <w:tcPr>
            <w:tcW w:w="2121" w:type="dxa"/>
            <w:shd w:val="clear" w:color="auto" w:fill="auto"/>
          </w:tcPr>
          <w:p w14:paraId="356CEB20" w14:textId="3B0C4E40" w:rsidR="009156D7" w:rsidRPr="00AC3719" w:rsidRDefault="009156D7" w:rsidP="002F2FED">
            <w:pPr>
              <w:rPr>
                <w:sz w:val="20"/>
                <w:szCs w:val="20"/>
              </w:rPr>
            </w:pPr>
            <w:r>
              <w:rPr>
                <w:sz w:val="20"/>
                <w:szCs w:val="20"/>
              </w:rPr>
              <w:t>SyncroFIT</w:t>
            </w:r>
          </w:p>
        </w:tc>
        <w:tc>
          <w:tcPr>
            <w:tcW w:w="1559" w:type="dxa"/>
            <w:shd w:val="clear" w:color="auto" w:fill="auto"/>
          </w:tcPr>
          <w:p w14:paraId="2E84FACD" w14:textId="6222C43D" w:rsidR="009156D7" w:rsidRPr="00AC3719" w:rsidRDefault="009156D7" w:rsidP="002F2FED">
            <w:pPr>
              <w:rPr>
                <w:sz w:val="20"/>
                <w:szCs w:val="20"/>
              </w:rPr>
            </w:pPr>
            <w:r>
              <w:rPr>
                <w:sz w:val="20"/>
                <w:szCs w:val="20"/>
              </w:rPr>
              <w:t>1</w:t>
            </w:r>
          </w:p>
        </w:tc>
        <w:tc>
          <w:tcPr>
            <w:tcW w:w="1843" w:type="dxa"/>
            <w:shd w:val="clear" w:color="auto" w:fill="auto"/>
          </w:tcPr>
          <w:p w14:paraId="3E964B96" w14:textId="6ACF53F0" w:rsidR="009156D7" w:rsidRPr="00AC3719" w:rsidRDefault="009156D7" w:rsidP="002F2FED">
            <w:pPr>
              <w:rPr>
                <w:sz w:val="20"/>
                <w:szCs w:val="20"/>
              </w:rPr>
            </w:pPr>
            <w:r>
              <w:rPr>
                <w:sz w:val="20"/>
                <w:szCs w:val="20"/>
              </w:rPr>
              <w:t>Optional</w:t>
            </w:r>
          </w:p>
        </w:tc>
        <w:tc>
          <w:tcPr>
            <w:tcW w:w="2977" w:type="dxa"/>
            <w:shd w:val="clear" w:color="auto" w:fill="auto"/>
          </w:tcPr>
          <w:p w14:paraId="26DE8D6A" w14:textId="2ED42117" w:rsidR="009156D7" w:rsidRPr="00AC3719" w:rsidRDefault="009156D7" w:rsidP="008B4D9E">
            <w:pPr>
              <w:keepNext/>
              <w:rPr>
                <w:sz w:val="20"/>
                <w:szCs w:val="20"/>
              </w:rPr>
            </w:pPr>
            <w:r>
              <w:rPr>
                <w:sz w:val="20"/>
                <w:szCs w:val="20"/>
              </w:rPr>
              <w:t>-</w:t>
            </w:r>
          </w:p>
        </w:tc>
      </w:tr>
    </w:tbl>
    <w:p w14:paraId="169AE0F7" w14:textId="10F5EBC0" w:rsidR="00787E83" w:rsidRPr="007055D9" w:rsidRDefault="008B4D9E" w:rsidP="00EB4BFC">
      <w:pPr>
        <w:pStyle w:val="Beschriftung"/>
        <w:spacing w:before="120"/>
      </w:pPr>
      <w:bookmarkStart w:id="159" w:name="_Toc3566411"/>
      <w:bookmarkStart w:id="160" w:name="_Toc34747413"/>
      <w:bookmarkStart w:id="161" w:name="_Toc39880734"/>
      <w:r>
        <w:t xml:space="preserve">Table </w:t>
      </w:r>
      <w:r w:rsidR="00ED469A">
        <w:fldChar w:fldCharType="begin"/>
      </w:r>
      <w:r w:rsidR="00ED469A">
        <w:instrText xml:space="preserve"> SEQ Table \* ARABIC </w:instrText>
      </w:r>
      <w:r w:rsidR="00ED469A">
        <w:fldChar w:fldCharType="separate"/>
      </w:r>
      <w:r w:rsidR="00A2710C">
        <w:rPr>
          <w:noProof/>
        </w:rPr>
        <w:t>3</w:t>
      </w:r>
      <w:r w:rsidR="00ED469A">
        <w:fldChar w:fldCharType="end"/>
      </w:r>
      <w:r>
        <w:t xml:space="preserve">: </w:t>
      </w:r>
      <w:r w:rsidRPr="007055D9">
        <w:t xml:space="preserve">XML-specification of </w:t>
      </w:r>
      <w:r w:rsidRPr="00D212B7">
        <w:rPr>
          <w:rFonts w:ascii="Courier New" w:hAnsi="Courier New" w:cs="Courier New"/>
          <w:i/>
          <w:sz w:val="18"/>
          <w:szCs w:val="18"/>
        </w:rPr>
        <w:t>&lt;appdata&gt;</w:t>
      </w:r>
      <w:bookmarkEnd w:id="159"/>
      <w:bookmarkEnd w:id="160"/>
      <w:bookmarkEnd w:id="161"/>
    </w:p>
    <w:p w14:paraId="4EB523B8" w14:textId="77777777" w:rsidR="00232438" w:rsidRPr="003E7CFB" w:rsidRDefault="00787E83" w:rsidP="00787E83">
      <w:pPr>
        <w:rPr>
          <w:b/>
          <w:szCs w:val="22"/>
        </w:rPr>
      </w:pPr>
      <w:r w:rsidRPr="00497FD8">
        <w:rPr>
          <w:b/>
          <w:sz w:val="24"/>
          <w:szCs w:val="22"/>
        </w:rPr>
        <w:t>Example</w:t>
      </w:r>
      <w:r w:rsidR="00387A2E" w:rsidRPr="00497FD8">
        <w:rPr>
          <w:b/>
          <w:sz w:val="24"/>
          <w:szCs w:val="22"/>
        </w:rPr>
        <w:t xml:space="preserve"> A</w:t>
      </w:r>
      <w:r w:rsidR="00196340" w:rsidRPr="00497FD8">
        <w:rPr>
          <w:b/>
          <w:sz w:val="24"/>
          <w:szCs w:val="22"/>
        </w:rPr>
        <w:t xml:space="preserve"> </w:t>
      </w:r>
      <w:r w:rsidR="00196340">
        <w:rPr>
          <w:b/>
          <w:szCs w:val="22"/>
        </w:rPr>
        <w:t>(</w:t>
      </w:r>
      <w:r w:rsidR="00E70284">
        <w:rPr>
          <w:rFonts w:ascii="Courier New" w:hAnsi="Courier New" w:cs="Courier New"/>
          <w:b/>
          <w:i/>
          <w:sz w:val="18"/>
          <w:szCs w:val="22"/>
        </w:rPr>
        <w:t>&lt;a</w:t>
      </w:r>
      <w:r w:rsidR="00196340" w:rsidRPr="003E7CFB">
        <w:rPr>
          <w:rFonts w:ascii="Courier New" w:hAnsi="Courier New" w:cs="Courier New"/>
          <w:b/>
          <w:i/>
          <w:sz w:val="18"/>
          <w:szCs w:val="22"/>
        </w:rPr>
        <w:t>ppdata</w:t>
      </w:r>
      <w:r w:rsidR="00E70284">
        <w:rPr>
          <w:rFonts w:ascii="Courier New" w:hAnsi="Courier New" w:cs="Courier New"/>
          <w:b/>
          <w:i/>
          <w:sz w:val="18"/>
          <w:szCs w:val="22"/>
        </w:rPr>
        <w:t>&gt;</w:t>
      </w:r>
      <w:r w:rsidR="00E70284">
        <w:rPr>
          <w:szCs w:val="22"/>
        </w:rPr>
        <w:t xml:space="preserve"> f</w:t>
      </w:r>
      <w:r w:rsidR="00196340">
        <w:rPr>
          <w:szCs w:val="22"/>
        </w:rPr>
        <w:t xml:space="preserve">or MEDINA at </w:t>
      </w:r>
      <w:r w:rsidR="00196340" w:rsidRPr="00901447">
        <w:rPr>
          <w:szCs w:val="22"/>
          <w:u w:val="single"/>
        </w:rPr>
        <w:t>root</w:t>
      </w:r>
      <w:r w:rsidR="00196340">
        <w:rPr>
          <w:szCs w:val="22"/>
        </w:rPr>
        <w:t xml:space="preserve"> level</w:t>
      </w:r>
      <w:r w:rsidR="00196340">
        <w:rPr>
          <w:b/>
          <w:szCs w:val="22"/>
        </w:rPr>
        <w:t>)</w:t>
      </w:r>
      <w:r w:rsidRPr="00D212B7">
        <w:rPr>
          <w:b/>
          <w:szCs w:val="22"/>
        </w:rPr>
        <w:t xml:space="preserve">: </w:t>
      </w:r>
    </w:p>
    <w:p w14:paraId="16282855" w14:textId="77777777" w:rsidR="00165E60" w:rsidRDefault="00165E60" w:rsidP="00787E83">
      <w:pPr>
        <w:pStyle w:val="XMLCode"/>
      </w:pPr>
    </w:p>
    <w:p w14:paraId="1D9FFA3B" w14:textId="61197DBE" w:rsidR="003E7CFB" w:rsidRDefault="003E7CFB" w:rsidP="003E7CFB">
      <w:pPr>
        <w:pStyle w:val="XMLCode"/>
      </w:pPr>
      <w:r>
        <w:t>&lt;?xml version=</w:t>
      </w:r>
      <w:r w:rsidR="00194316">
        <w:t>"</w:t>
      </w:r>
      <w:r>
        <w:t>1.0</w:t>
      </w:r>
      <w:r w:rsidR="00194316">
        <w:t>"</w:t>
      </w:r>
      <w:r>
        <w:t xml:space="preserve"> encoding=</w:t>
      </w:r>
      <w:r w:rsidR="00194316">
        <w:t>"</w:t>
      </w:r>
      <w:r>
        <w:t>iso-8859-1</w:t>
      </w:r>
      <w:r w:rsidR="00194316">
        <w:t>"</w:t>
      </w:r>
      <w:r>
        <w:t xml:space="preserve"> standalone=</w:t>
      </w:r>
      <w:r w:rsidR="00194316">
        <w:t>"</w:t>
      </w:r>
      <w:r>
        <w:t>no</w:t>
      </w:r>
      <w:r w:rsidR="00194316">
        <w:t>"</w:t>
      </w:r>
      <w:r>
        <w:t>?&gt;</w:t>
      </w:r>
    </w:p>
    <w:p w14:paraId="1D4F6980" w14:textId="6F27023E" w:rsidR="003E7CFB" w:rsidRPr="0033379A" w:rsidRDefault="003E7CFB" w:rsidP="003E7CFB">
      <w:pPr>
        <w:pStyle w:val="XMLCode"/>
        <w:rPr>
          <w:lang w:val="fr-FR"/>
        </w:rPr>
      </w:pPr>
      <w:r w:rsidRPr="0033379A">
        <w:rPr>
          <w:lang w:val="fr-FR"/>
        </w:rPr>
        <w:t>&lt;xmcf xmlns:xsi=</w:t>
      </w:r>
      <w:r w:rsidR="00194316" w:rsidRPr="0033379A">
        <w:rPr>
          <w:lang w:val="fr-FR"/>
        </w:rPr>
        <w:t>"</w:t>
      </w:r>
      <w:r w:rsidRPr="0033379A">
        <w:rPr>
          <w:lang w:val="fr-FR"/>
        </w:rPr>
        <w:t>http://www.w3.org/2001/XMLSchema-instance</w:t>
      </w:r>
      <w:r w:rsidR="00194316" w:rsidRPr="0033379A">
        <w:rPr>
          <w:lang w:val="fr-FR"/>
        </w:rPr>
        <w:t>"</w:t>
      </w:r>
      <w:r w:rsidRPr="0033379A">
        <w:rPr>
          <w:lang w:val="fr-FR"/>
        </w:rPr>
        <w:t xml:space="preserve"> </w:t>
      </w:r>
    </w:p>
    <w:p w14:paraId="0A8F1298" w14:textId="52271C01" w:rsidR="003E7CFB" w:rsidRPr="0033379A" w:rsidRDefault="003E7CFB" w:rsidP="003E7CFB">
      <w:pPr>
        <w:pStyle w:val="XMLCode"/>
        <w:rPr>
          <w:lang w:val="fr-FR"/>
        </w:rPr>
      </w:pPr>
      <w:r w:rsidRPr="0033379A">
        <w:rPr>
          <w:lang w:val="fr-FR"/>
        </w:rPr>
        <w:t>xmlns:MEDINA=</w:t>
      </w:r>
      <w:r w:rsidR="00194316" w:rsidRPr="0033379A">
        <w:rPr>
          <w:lang w:val="fr-FR"/>
        </w:rPr>
        <w:t>"</w:t>
      </w:r>
      <w:r w:rsidRPr="0033379A">
        <w:rPr>
          <w:lang w:val="fr-FR"/>
        </w:rPr>
        <w:t>http://servicenet.t-systems.com/medina/xMCF</w:t>
      </w:r>
      <w:r w:rsidR="00194316" w:rsidRPr="0033379A">
        <w:rPr>
          <w:lang w:val="fr-FR"/>
        </w:rPr>
        <w:t>"</w:t>
      </w:r>
    </w:p>
    <w:p w14:paraId="2DC90273" w14:textId="23AF9BBA" w:rsidR="003E7CFB" w:rsidRPr="00795D4D" w:rsidRDefault="003E7CFB" w:rsidP="003E7CFB">
      <w:pPr>
        <w:pStyle w:val="XMLCode"/>
        <w:rPr>
          <w:lang w:val="fr-FR"/>
        </w:rPr>
      </w:pPr>
      <w:r w:rsidRPr="00795D4D">
        <w:rPr>
          <w:lang w:val="fr-FR"/>
        </w:rPr>
        <w:t>xsi:schemaLocation=</w:t>
      </w:r>
      <w:r w:rsidR="00194316" w:rsidRPr="00795D4D">
        <w:rPr>
          <w:lang w:val="fr-FR"/>
        </w:rPr>
        <w:t>"</w:t>
      </w:r>
      <w:r w:rsidRPr="00795D4D">
        <w:rPr>
          <w:lang w:val="fr-FR"/>
        </w:rPr>
        <w:t>http://servicenet.t-systems.com/medina/xMCF mcf_MEDINA.xsd</w:t>
      </w:r>
      <w:r w:rsidR="00194316" w:rsidRPr="00795D4D">
        <w:rPr>
          <w:lang w:val="fr-FR"/>
        </w:rPr>
        <w:t>"</w:t>
      </w:r>
      <w:r w:rsidRPr="00795D4D">
        <w:rPr>
          <w:lang w:val="fr-FR"/>
        </w:rPr>
        <w:t xml:space="preserve"> </w:t>
      </w:r>
    </w:p>
    <w:p w14:paraId="136FB638" w14:textId="4E1E95D5" w:rsidR="003E7CFB" w:rsidRPr="00795D4D" w:rsidRDefault="003E7CFB" w:rsidP="003E7CFB">
      <w:pPr>
        <w:pStyle w:val="XMLCode"/>
        <w:rPr>
          <w:lang w:val="fr-FR"/>
        </w:rPr>
      </w:pPr>
      <w:r w:rsidRPr="00795D4D">
        <w:rPr>
          <w:lang w:val="fr-FR"/>
        </w:rPr>
        <w:t>xsi:noNamespaceSchemaLocation=</w:t>
      </w:r>
      <w:r w:rsidR="00194316" w:rsidRPr="00795D4D">
        <w:rPr>
          <w:lang w:val="fr-FR"/>
        </w:rPr>
        <w:t>"</w:t>
      </w:r>
      <w:r w:rsidR="009A3F31" w:rsidRPr="00795D4D">
        <w:rPr>
          <w:lang w:val="fr-FR"/>
        </w:rPr>
        <w:t>xmcf_3_0_1.xsd</w:t>
      </w:r>
      <w:r w:rsidR="00194316" w:rsidRPr="00795D4D">
        <w:rPr>
          <w:lang w:val="fr-FR"/>
        </w:rPr>
        <w:t>"</w:t>
      </w:r>
      <w:r w:rsidRPr="00795D4D">
        <w:rPr>
          <w:lang w:val="fr-FR"/>
        </w:rPr>
        <w:t>&gt;</w:t>
      </w:r>
    </w:p>
    <w:p w14:paraId="3FAE3DE9" w14:textId="77777777" w:rsidR="00901447" w:rsidRDefault="003E7CFB" w:rsidP="00901447">
      <w:pPr>
        <w:pStyle w:val="XMLCode"/>
      </w:pPr>
      <w:r w:rsidRPr="00795D4D">
        <w:rPr>
          <w:lang w:val="fr-FR"/>
        </w:rPr>
        <w:t xml:space="preserve">    </w:t>
      </w:r>
      <w:r w:rsidR="00901447">
        <w:t>&lt;date&gt; 2014-08-07 &lt;/date&gt;</w:t>
      </w:r>
    </w:p>
    <w:p w14:paraId="1A89FCFF" w14:textId="2A7DD995" w:rsidR="00901447" w:rsidRDefault="00901447" w:rsidP="00901447">
      <w:pPr>
        <w:pStyle w:val="XMLCode"/>
      </w:pPr>
      <w:r>
        <w:t xml:space="preserve">    &lt;version&gt; </w:t>
      </w:r>
      <w:r w:rsidR="009A3F31">
        <w:t>3</w:t>
      </w:r>
      <w:r w:rsidR="009A3F31" w:rsidRPr="00BA120B">
        <w:t>.0.</w:t>
      </w:r>
      <w:r w:rsidR="009A3F31">
        <w:t>1</w:t>
      </w:r>
      <w:r>
        <w:t xml:space="preserve"> &lt;/version&gt;</w:t>
      </w:r>
    </w:p>
    <w:p w14:paraId="3ABB84F3" w14:textId="561F8C62" w:rsidR="00901447" w:rsidRPr="00901447" w:rsidRDefault="00901447" w:rsidP="00901447">
      <w:pPr>
        <w:pStyle w:val="XMLCode"/>
      </w:pPr>
      <w:r w:rsidRPr="00901447">
        <w:t xml:space="preserve">    &lt;units length=</w:t>
      </w:r>
      <w:r w:rsidR="00194316">
        <w:t>"</w:t>
      </w:r>
      <w:r w:rsidRPr="00901447">
        <w:t>mm</w:t>
      </w:r>
      <w:r w:rsidR="00194316">
        <w:t>"</w:t>
      </w:r>
      <w:r w:rsidRPr="00901447">
        <w:t xml:space="preserve"> angle=</w:t>
      </w:r>
      <w:r w:rsidR="00194316">
        <w:t>"</w:t>
      </w:r>
      <w:r w:rsidRPr="00901447">
        <w:t>rad</w:t>
      </w:r>
      <w:r w:rsidR="00194316">
        <w:t>"</w:t>
      </w:r>
      <w:r w:rsidRPr="00901447">
        <w:t xml:space="preserve"> mass=</w:t>
      </w:r>
      <w:r w:rsidR="00194316">
        <w:t>"</w:t>
      </w:r>
      <w:r w:rsidRPr="00901447">
        <w:t>kg</w:t>
      </w:r>
      <w:r w:rsidR="00194316">
        <w:t>"</w:t>
      </w:r>
      <w:r w:rsidRPr="00901447">
        <w:t xml:space="preserve"> force=</w:t>
      </w:r>
      <w:r w:rsidR="00194316">
        <w:t>"</w:t>
      </w:r>
      <w:r w:rsidRPr="00901447">
        <w:t>N</w:t>
      </w:r>
      <w:r w:rsidR="00194316">
        <w:t>"</w:t>
      </w:r>
      <w:r w:rsidRPr="00901447">
        <w:t xml:space="preserve"> time=</w:t>
      </w:r>
      <w:r w:rsidR="00194316">
        <w:t>"</w:t>
      </w:r>
      <w:r w:rsidRPr="00901447">
        <w:t>s</w:t>
      </w:r>
      <w:r w:rsidR="00194316">
        <w:t>"</w:t>
      </w:r>
      <w:r w:rsidRPr="00901447">
        <w:t>/&gt;</w:t>
      </w:r>
    </w:p>
    <w:p w14:paraId="46E82E9A" w14:textId="77777777" w:rsidR="00787E83" w:rsidRPr="0033379A" w:rsidRDefault="003E7CFB" w:rsidP="00901447">
      <w:pPr>
        <w:pStyle w:val="XMLCode"/>
        <w:rPr>
          <w:b/>
          <w:color w:val="0070C0"/>
          <w:lang w:val="pt-BR"/>
        </w:rPr>
      </w:pPr>
      <w:r>
        <w:t xml:space="preserve">    </w:t>
      </w:r>
      <w:r w:rsidR="00787E83" w:rsidRPr="0033379A">
        <w:rPr>
          <w:b/>
          <w:color w:val="0070C0"/>
          <w:lang w:val="pt-BR"/>
        </w:rPr>
        <w:t>&lt;appdata&gt;</w:t>
      </w:r>
    </w:p>
    <w:p w14:paraId="545098FE" w14:textId="6AE28BB3" w:rsidR="00787E83" w:rsidRPr="00BA120B" w:rsidRDefault="00787E83" w:rsidP="00787E83">
      <w:pPr>
        <w:pStyle w:val="XMLCode"/>
        <w:rPr>
          <w:b/>
          <w:color w:val="0070C0"/>
          <w:lang w:val="it-IT"/>
        </w:rPr>
      </w:pPr>
      <w:r w:rsidRPr="00BA120B">
        <w:rPr>
          <w:b/>
          <w:color w:val="0070C0"/>
          <w:lang w:val="it-IT"/>
        </w:rPr>
        <w:t xml:space="preserve">    </w:t>
      </w:r>
      <w:r w:rsidR="003E7CFB" w:rsidRPr="00BA120B">
        <w:rPr>
          <w:b/>
          <w:color w:val="0070C0"/>
          <w:lang w:val="it-IT"/>
        </w:rPr>
        <w:t xml:space="preserve">    </w:t>
      </w:r>
      <w:r w:rsidRPr="00BA120B">
        <w:rPr>
          <w:b/>
          <w:color w:val="0070C0"/>
          <w:lang w:val="it-IT"/>
        </w:rPr>
        <w:t>&lt;MEDINA</w:t>
      </w:r>
      <w:r w:rsidR="005779C6">
        <w:rPr>
          <w:rStyle w:val="Funotenzeichen"/>
          <w:b/>
          <w:color w:val="0070C0"/>
          <w:lang w:val="it-IT"/>
        </w:rPr>
        <w:footnoteReference w:id="6"/>
      </w:r>
      <w:r w:rsidRPr="00BA120B">
        <w:rPr>
          <w:b/>
          <w:color w:val="0070C0"/>
          <w:lang w:val="it-IT"/>
        </w:rPr>
        <w:t xml:space="preserve"> xmlns=</w:t>
      </w:r>
      <w:r w:rsidR="00194316">
        <w:rPr>
          <w:b/>
          <w:color w:val="0070C0"/>
          <w:lang w:val="it-IT"/>
        </w:rPr>
        <w:t>"</w:t>
      </w:r>
      <w:r w:rsidRPr="00BA120B">
        <w:rPr>
          <w:b/>
          <w:color w:val="0070C0"/>
          <w:lang w:val="it-IT"/>
        </w:rPr>
        <w:t>http://servicenet.t-systems.com/medina/xMCF</w:t>
      </w:r>
      <w:r w:rsidR="00194316">
        <w:rPr>
          <w:b/>
          <w:color w:val="0070C0"/>
          <w:lang w:val="it-IT"/>
        </w:rPr>
        <w:t>"</w:t>
      </w:r>
      <w:r w:rsidRPr="00BA120B">
        <w:rPr>
          <w:b/>
          <w:color w:val="0070C0"/>
          <w:lang w:val="it-IT"/>
        </w:rPr>
        <w:t>&gt;</w:t>
      </w:r>
    </w:p>
    <w:p w14:paraId="330A3A51" w14:textId="77777777" w:rsidR="008952C2" w:rsidRPr="00BA120B" w:rsidRDefault="008952C2" w:rsidP="008952C2">
      <w:pPr>
        <w:pStyle w:val="XMLCode"/>
        <w:rPr>
          <w:b/>
          <w:color w:val="0070C0"/>
        </w:rPr>
      </w:pPr>
      <w:r w:rsidRPr="00BA120B">
        <w:rPr>
          <w:b/>
          <w:color w:val="0070C0"/>
          <w:lang w:val="it-IT"/>
        </w:rPr>
        <w:t xml:space="preserve">        </w:t>
      </w:r>
      <w:r w:rsidR="003E7CFB" w:rsidRPr="00BA120B">
        <w:rPr>
          <w:b/>
          <w:color w:val="0070C0"/>
          <w:lang w:val="it-IT"/>
        </w:rPr>
        <w:t xml:space="preserve">    </w:t>
      </w:r>
      <w:r w:rsidRPr="00BA120B">
        <w:rPr>
          <w:b/>
          <w:color w:val="0070C0"/>
        </w:rPr>
        <w:t>&lt;</w:t>
      </w:r>
      <w:r w:rsidR="006414F3" w:rsidRPr="00BA120B">
        <w:rPr>
          <w:b/>
          <w:color w:val="0070C0"/>
        </w:rPr>
        <w:t>data_at_</w:t>
      </w:r>
      <w:r w:rsidRPr="00BA120B">
        <w:rPr>
          <w:b/>
          <w:color w:val="0070C0"/>
        </w:rPr>
        <w:t>root&gt;</w:t>
      </w:r>
    </w:p>
    <w:p w14:paraId="2A6BFA70" w14:textId="3FF39A7F" w:rsidR="0099083D" w:rsidRPr="00BA120B" w:rsidRDefault="008952C2" w:rsidP="00787E83">
      <w:pPr>
        <w:pStyle w:val="XMLCode"/>
        <w:rPr>
          <w:b/>
          <w:color w:val="0070C0"/>
        </w:rPr>
      </w:pPr>
      <w:r w:rsidRPr="00BA120B">
        <w:rPr>
          <w:b/>
          <w:color w:val="0070C0"/>
        </w:rPr>
        <w:t xml:space="preserve">    </w:t>
      </w:r>
      <w:r w:rsidR="0099083D" w:rsidRPr="00BA120B">
        <w:rPr>
          <w:b/>
          <w:color w:val="0070C0"/>
        </w:rPr>
        <w:t xml:space="preserve">        </w:t>
      </w:r>
      <w:r w:rsidR="003E7CFB" w:rsidRPr="00BA120B">
        <w:rPr>
          <w:b/>
          <w:color w:val="0070C0"/>
        </w:rPr>
        <w:t xml:space="preserve">    </w:t>
      </w:r>
      <w:r w:rsidR="0099083D" w:rsidRPr="00BA120B">
        <w:rPr>
          <w:b/>
          <w:color w:val="0070C0"/>
        </w:rPr>
        <w:t>&lt;version MEDINA=</w:t>
      </w:r>
      <w:r w:rsidR="00194316">
        <w:rPr>
          <w:b/>
          <w:color w:val="0070C0"/>
        </w:rPr>
        <w:t>"</w:t>
      </w:r>
      <w:r w:rsidR="0099083D" w:rsidRPr="00BA120B">
        <w:rPr>
          <w:b/>
          <w:color w:val="0070C0"/>
        </w:rPr>
        <w:t>MEDINA 8.4.2 Maintenance Release (64 Bit)</w:t>
      </w:r>
      <w:r w:rsidR="00194316">
        <w:rPr>
          <w:b/>
          <w:color w:val="0070C0"/>
        </w:rPr>
        <w:t>"</w:t>
      </w:r>
      <w:r w:rsidR="00387A2E" w:rsidRPr="00BA120B">
        <w:rPr>
          <w:b/>
          <w:color w:val="0070C0"/>
        </w:rPr>
        <w:t>/</w:t>
      </w:r>
      <w:r w:rsidR="0099083D" w:rsidRPr="00BA120B">
        <w:rPr>
          <w:b/>
          <w:color w:val="0070C0"/>
        </w:rPr>
        <w:t>&gt;</w:t>
      </w:r>
    </w:p>
    <w:p w14:paraId="0B735955" w14:textId="77777777" w:rsidR="003E7CFB" w:rsidRPr="00BA120B" w:rsidRDefault="003E7CFB" w:rsidP="00787E83">
      <w:pPr>
        <w:pStyle w:val="XMLCode"/>
        <w:rPr>
          <w:b/>
          <w:color w:val="0070C0"/>
        </w:rPr>
      </w:pPr>
      <w:r w:rsidRPr="00BA120B">
        <w:rPr>
          <w:b/>
          <w:color w:val="0070C0"/>
        </w:rPr>
        <w:t xml:space="preserve">                ...</w:t>
      </w:r>
      <w:r w:rsidRPr="00BA120B">
        <w:rPr>
          <w:b/>
          <w:color w:val="0070C0"/>
        </w:rPr>
        <w:tab/>
      </w:r>
    </w:p>
    <w:p w14:paraId="6336BFA9" w14:textId="77777777" w:rsidR="008952C2" w:rsidRPr="00BA120B" w:rsidRDefault="003E7CFB" w:rsidP="008952C2">
      <w:pPr>
        <w:pStyle w:val="XMLCode"/>
        <w:rPr>
          <w:b/>
          <w:color w:val="0070C0"/>
        </w:rPr>
      </w:pPr>
      <w:r w:rsidRPr="00BA120B">
        <w:rPr>
          <w:b/>
          <w:color w:val="0070C0"/>
        </w:rPr>
        <w:t xml:space="preserve">    </w:t>
      </w:r>
      <w:r w:rsidR="008952C2" w:rsidRPr="00BA120B">
        <w:rPr>
          <w:b/>
          <w:color w:val="0070C0"/>
        </w:rPr>
        <w:t xml:space="preserve">        &lt;/</w:t>
      </w:r>
      <w:r w:rsidR="006414F3" w:rsidRPr="00BA120B">
        <w:rPr>
          <w:b/>
          <w:color w:val="0070C0"/>
        </w:rPr>
        <w:t>data_at_</w:t>
      </w:r>
      <w:r w:rsidR="008952C2" w:rsidRPr="00BA120B">
        <w:rPr>
          <w:b/>
          <w:color w:val="0070C0"/>
        </w:rPr>
        <w:t>root&gt;</w:t>
      </w:r>
    </w:p>
    <w:p w14:paraId="46638F8F" w14:textId="77777777" w:rsidR="0099083D" w:rsidRPr="00BA120B" w:rsidRDefault="0099083D" w:rsidP="00787E83">
      <w:pPr>
        <w:pStyle w:val="XMLCode"/>
        <w:rPr>
          <w:b/>
          <w:color w:val="0070C0"/>
        </w:rPr>
      </w:pPr>
      <w:r w:rsidRPr="00BA120B">
        <w:rPr>
          <w:b/>
          <w:color w:val="0070C0"/>
        </w:rPr>
        <w:t xml:space="preserve">    </w:t>
      </w:r>
      <w:r w:rsidR="003E7CFB" w:rsidRPr="00BA120B">
        <w:rPr>
          <w:b/>
          <w:color w:val="0070C0"/>
        </w:rPr>
        <w:t xml:space="preserve">    </w:t>
      </w:r>
      <w:r w:rsidRPr="00BA120B">
        <w:rPr>
          <w:b/>
          <w:color w:val="0070C0"/>
        </w:rPr>
        <w:t>&lt;/MEDINA&gt;</w:t>
      </w:r>
    </w:p>
    <w:p w14:paraId="748740A1" w14:textId="77777777" w:rsidR="00787E83" w:rsidRPr="00BA120B" w:rsidRDefault="003E7CFB" w:rsidP="00787E83">
      <w:pPr>
        <w:pStyle w:val="XMLCode"/>
        <w:rPr>
          <w:b/>
          <w:color w:val="0070C0"/>
        </w:rPr>
      </w:pPr>
      <w:r w:rsidRPr="00BA120B">
        <w:rPr>
          <w:b/>
          <w:color w:val="0070C0"/>
        </w:rPr>
        <w:t xml:space="preserve">    </w:t>
      </w:r>
      <w:r w:rsidR="00787E83" w:rsidRPr="00BA120B">
        <w:rPr>
          <w:b/>
          <w:color w:val="0070C0"/>
        </w:rPr>
        <w:t>&lt;/appdata&gt;</w:t>
      </w:r>
    </w:p>
    <w:p w14:paraId="03C75EF9" w14:textId="77777777" w:rsidR="003E7CFB" w:rsidRDefault="003E7CFB" w:rsidP="00787E83">
      <w:pPr>
        <w:pStyle w:val="XMLCode"/>
      </w:pPr>
      <w:r>
        <w:t xml:space="preserve">    ...</w:t>
      </w:r>
    </w:p>
    <w:p w14:paraId="12931AF3" w14:textId="77777777" w:rsidR="003E7CFB" w:rsidRDefault="003E7CFB" w:rsidP="00787E83">
      <w:pPr>
        <w:pStyle w:val="XMLCode"/>
      </w:pPr>
      <w:r>
        <w:t>&lt;/xmcf&gt;</w:t>
      </w:r>
    </w:p>
    <w:p w14:paraId="307DA15D" w14:textId="77777777" w:rsidR="00165E60" w:rsidRPr="007055D9" w:rsidRDefault="00165E60" w:rsidP="00787E83">
      <w:pPr>
        <w:pStyle w:val="XMLCode"/>
      </w:pPr>
    </w:p>
    <w:p w14:paraId="5EA43264" w14:textId="77777777" w:rsidR="00C107E8" w:rsidRPr="00D212B7" w:rsidRDefault="00387A2E" w:rsidP="00787E83">
      <w:pPr>
        <w:rPr>
          <w:b/>
          <w:lang w:val="it-IT"/>
        </w:rPr>
      </w:pPr>
      <w:r w:rsidRPr="00497FD8">
        <w:rPr>
          <w:b/>
          <w:sz w:val="24"/>
          <w:lang w:val="it-IT"/>
        </w:rPr>
        <w:t xml:space="preserve">Example </w:t>
      </w:r>
      <w:r w:rsidR="00C107E8" w:rsidRPr="00497FD8">
        <w:rPr>
          <w:b/>
          <w:sz w:val="24"/>
          <w:lang w:val="it-IT"/>
        </w:rPr>
        <w:t>B</w:t>
      </w:r>
      <w:r w:rsidR="007A0F9F" w:rsidRPr="00497FD8">
        <w:rPr>
          <w:b/>
          <w:sz w:val="24"/>
          <w:lang w:val="it-IT"/>
        </w:rPr>
        <w:t xml:space="preserve"> </w:t>
      </w:r>
      <w:r w:rsidR="007A0F9F">
        <w:rPr>
          <w:b/>
          <w:szCs w:val="22"/>
        </w:rPr>
        <w:t>(</w:t>
      </w:r>
      <w:r w:rsidR="007A0F9F">
        <w:rPr>
          <w:rFonts w:ascii="Courier New" w:hAnsi="Courier New" w:cs="Courier New"/>
          <w:b/>
          <w:i/>
          <w:sz w:val="18"/>
          <w:szCs w:val="22"/>
        </w:rPr>
        <w:t>a</w:t>
      </w:r>
      <w:r w:rsidR="007A0F9F" w:rsidRPr="003E7CFB">
        <w:rPr>
          <w:rFonts w:ascii="Courier New" w:hAnsi="Courier New" w:cs="Courier New"/>
          <w:b/>
          <w:i/>
          <w:sz w:val="18"/>
          <w:szCs w:val="22"/>
        </w:rPr>
        <w:t>ppdata</w:t>
      </w:r>
      <w:r w:rsidR="007A0F9F" w:rsidRPr="003E7CFB">
        <w:rPr>
          <w:sz w:val="18"/>
          <w:szCs w:val="22"/>
        </w:rPr>
        <w:t xml:space="preserve"> </w:t>
      </w:r>
      <w:r w:rsidR="007A0F9F">
        <w:rPr>
          <w:szCs w:val="22"/>
        </w:rPr>
        <w:t xml:space="preserve">for MEDINA at </w:t>
      </w:r>
      <w:r w:rsidR="007A0F9F" w:rsidRPr="00901447">
        <w:rPr>
          <w:szCs w:val="22"/>
          <w:u w:val="single"/>
        </w:rPr>
        <w:t>connection</w:t>
      </w:r>
      <w:r w:rsidR="007A0F9F">
        <w:rPr>
          <w:szCs w:val="22"/>
        </w:rPr>
        <w:t xml:space="preserve"> level</w:t>
      </w:r>
      <w:r w:rsidR="007A0F9F">
        <w:rPr>
          <w:b/>
          <w:szCs w:val="22"/>
        </w:rPr>
        <w:t>)</w:t>
      </w:r>
      <w:r w:rsidR="007A0F9F" w:rsidRPr="00497FD8">
        <w:rPr>
          <w:b/>
          <w:sz w:val="24"/>
          <w:szCs w:val="22"/>
        </w:rPr>
        <w:t>:</w:t>
      </w:r>
    </w:p>
    <w:p w14:paraId="5C2E1CB7" w14:textId="77777777" w:rsidR="00165E60" w:rsidRDefault="00165E60" w:rsidP="00C107E8">
      <w:pPr>
        <w:pStyle w:val="XMLCode"/>
        <w:rPr>
          <w:lang w:val="it-IT"/>
        </w:rPr>
      </w:pPr>
    </w:p>
    <w:p w14:paraId="70107204" w14:textId="7B68D8FA" w:rsidR="007A0F9F" w:rsidRDefault="007A0F9F" w:rsidP="007A0F9F">
      <w:pPr>
        <w:pStyle w:val="XMLCode"/>
      </w:pPr>
      <w:r>
        <w:t>&lt;?xml version=</w:t>
      </w:r>
      <w:r w:rsidR="00194316">
        <w:t>"</w:t>
      </w:r>
      <w:r>
        <w:t>1.0</w:t>
      </w:r>
      <w:r w:rsidR="00194316">
        <w:t>"</w:t>
      </w:r>
      <w:r>
        <w:t xml:space="preserve"> encoding=</w:t>
      </w:r>
      <w:r w:rsidR="00194316">
        <w:t>"</w:t>
      </w:r>
      <w:r>
        <w:t>iso-8859-1</w:t>
      </w:r>
      <w:r w:rsidR="00194316">
        <w:t>"</w:t>
      </w:r>
      <w:r>
        <w:t xml:space="preserve"> standalone=</w:t>
      </w:r>
      <w:r w:rsidR="00194316">
        <w:t>"</w:t>
      </w:r>
      <w:r>
        <w:t>no</w:t>
      </w:r>
      <w:r w:rsidR="00194316">
        <w:t>"</w:t>
      </w:r>
      <w:r>
        <w:t>?&gt;</w:t>
      </w:r>
    </w:p>
    <w:p w14:paraId="41F305FA" w14:textId="6D60DBBD" w:rsidR="007A0F9F" w:rsidRPr="0033379A" w:rsidRDefault="007A0F9F" w:rsidP="007A0F9F">
      <w:pPr>
        <w:pStyle w:val="XMLCode"/>
        <w:rPr>
          <w:lang w:val="fr-FR"/>
        </w:rPr>
      </w:pPr>
      <w:r w:rsidRPr="0033379A">
        <w:rPr>
          <w:lang w:val="fr-FR"/>
        </w:rPr>
        <w:t>&lt;xmcf xmlns:xsi=</w:t>
      </w:r>
      <w:r w:rsidR="00194316" w:rsidRPr="0033379A">
        <w:rPr>
          <w:lang w:val="fr-FR"/>
        </w:rPr>
        <w:t>"</w:t>
      </w:r>
      <w:r w:rsidRPr="0033379A">
        <w:rPr>
          <w:lang w:val="fr-FR"/>
        </w:rPr>
        <w:t>http://www.w3.org/2001/XMLSchema-instance</w:t>
      </w:r>
      <w:r w:rsidR="00194316" w:rsidRPr="0033379A">
        <w:rPr>
          <w:lang w:val="fr-FR"/>
        </w:rPr>
        <w:t>"</w:t>
      </w:r>
      <w:r w:rsidRPr="0033379A">
        <w:rPr>
          <w:lang w:val="fr-FR"/>
        </w:rPr>
        <w:t xml:space="preserve"> </w:t>
      </w:r>
    </w:p>
    <w:p w14:paraId="233931D9" w14:textId="5E1E54A2" w:rsidR="007A0F9F" w:rsidRPr="0033379A" w:rsidRDefault="007A0F9F" w:rsidP="007A0F9F">
      <w:pPr>
        <w:pStyle w:val="XMLCode"/>
        <w:rPr>
          <w:b/>
          <w:color w:val="0070C0"/>
          <w:lang w:val="fr-FR"/>
        </w:rPr>
      </w:pPr>
      <w:r w:rsidRPr="0033379A">
        <w:rPr>
          <w:b/>
          <w:color w:val="0070C0"/>
          <w:lang w:val="fr-FR"/>
        </w:rPr>
        <w:t>xmlns:MEDINA=</w:t>
      </w:r>
      <w:r w:rsidR="00194316" w:rsidRPr="0033379A">
        <w:rPr>
          <w:b/>
          <w:color w:val="0070C0"/>
          <w:lang w:val="fr-FR"/>
        </w:rPr>
        <w:t>"</w:t>
      </w:r>
      <w:r w:rsidRPr="0033379A">
        <w:rPr>
          <w:b/>
          <w:color w:val="0070C0"/>
          <w:lang w:val="fr-FR"/>
        </w:rPr>
        <w:t>http://servicenet.t-systems.com/medina/xMCF</w:t>
      </w:r>
      <w:r w:rsidR="00194316" w:rsidRPr="0033379A">
        <w:rPr>
          <w:b/>
          <w:color w:val="0070C0"/>
          <w:lang w:val="fr-FR"/>
        </w:rPr>
        <w:t>"</w:t>
      </w:r>
    </w:p>
    <w:p w14:paraId="643A0621" w14:textId="72CFEE18" w:rsidR="007A0F9F" w:rsidRPr="00795D4D" w:rsidRDefault="007A0F9F" w:rsidP="007A0F9F">
      <w:pPr>
        <w:pStyle w:val="XMLCode"/>
        <w:rPr>
          <w:b/>
          <w:color w:val="0070C0"/>
          <w:lang w:val="fr-FR"/>
        </w:rPr>
      </w:pPr>
      <w:r w:rsidRPr="00795D4D">
        <w:rPr>
          <w:b/>
          <w:color w:val="0070C0"/>
          <w:lang w:val="fr-FR"/>
        </w:rPr>
        <w:t>xsi:schemaLocation=</w:t>
      </w:r>
      <w:r w:rsidR="00194316" w:rsidRPr="00795D4D">
        <w:rPr>
          <w:b/>
          <w:color w:val="0070C0"/>
          <w:lang w:val="fr-FR"/>
        </w:rPr>
        <w:t>"</w:t>
      </w:r>
      <w:r w:rsidRPr="00795D4D">
        <w:rPr>
          <w:b/>
          <w:color w:val="0070C0"/>
          <w:lang w:val="fr-FR"/>
        </w:rPr>
        <w:t>http://servicenet.t-systems.com/medina/xMCF mcf_MEDINA.xsd</w:t>
      </w:r>
      <w:r w:rsidR="00194316" w:rsidRPr="00795D4D">
        <w:rPr>
          <w:b/>
          <w:color w:val="0070C0"/>
          <w:lang w:val="fr-FR"/>
        </w:rPr>
        <w:t>"</w:t>
      </w:r>
      <w:r w:rsidRPr="00795D4D">
        <w:rPr>
          <w:b/>
          <w:color w:val="0070C0"/>
          <w:lang w:val="fr-FR"/>
        </w:rPr>
        <w:t xml:space="preserve"> </w:t>
      </w:r>
    </w:p>
    <w:p w14:paraId="210A17F3" w14:textId="21BF19E6" w:rsidR="007A0F9F" w:rsidRPr="00795D4D" w:rsidRDefault="007A0F9F" w:rsidP="007A0F9F">
      <w:pPr>
        <w:pStyle w:val="XMLCode"/>
        <w:rPr>
          <w:lang w:val="fr-FR"/>
        </w:rPr>
      </w:pPr>
      <w:r w:rsidRPr="00795D4D">
        <w:rPr>
          <w:lang w:val="fr-FR"/>
        </w:rPr>
        <w:t>xsi:noNamespaceSchemaLocation=</w:t>
      </w:r>
      <w:r w:rsidR="00194316" w:rsidRPr="00795D4D">
        <w:rPr>
          <w:lang w:val="fr-FR"/>
        </w:rPr>
        <w:t>"</w:t>
      </w:r>
      <w:r w:rsidR="009A3F31" w:rsidRPr="00795D4D">
        <w:rPr>
          <w:lang w:val="fr-FR"/>
        </w:rPr>
        <w:t>xmcf_3_0_1.xsd</w:t>
      </w:r>
      <w:r w:rsidR="00194316" w:rsidRPr="00795D4D">
        <w:rPr>
          <w:lang w:val="fr-FR"/>
        </w:rPr>
        <w:t>"</w:t>
      </w:r>
      <w:r w:rsidRPr="00795D4D">
        <w:rPr>
          <w:lang w:val="fr-FR"/>
        </w:rPr>
        <w:t>&gt;</w:t>
      </w:r>
    </w:p>
    <w:p w14:paraId="1B4597B3" w14:textId="77777777" w:rsidR="00901447" w:rsidRDefault="007A0F9F" w:rsidP="00901447">
      <w:pPr>
        <w:pStyle w:val="XMLCode"/>
      </w:pPr>
      <w:r w:rsidRPr="00795D4D">
        <w:rPr>
          <w:lang w:val="fr-FR"/>
        </w:rPr>
        <w:t xml:space="preserve">    </w:t>
      </w:r>
      <w:r w:rsidR="00901447">
        <w:t>&lt;date&gt; 2014-08-07 &lt;/date&gt;</w:t>
      </w:r>
    </w:p>
    <w:p w14:paraId="57D9805F" w14:textId="55EEBB59" w:rsidR="00901447" w:rsidRDefault="00901447" w:rsidP="00901447">
      <w:pPr>
        <w:pStyle w:val="XMLCode"/>
      </w:pPr>
      <w:r>
        <w:t xml:space="preserve">    &lt;version&gt; </w:t>
      </w:r>
      <w:r w:rsidR="009A3F31">
        <w:t>3</w:t>
      </w:r>
      <w:r w:rsidR="009A3F31" w:rsidRPr="00BA120B">
        <w:t>.0.</w:t>
      </w:r>
      <w:r w:rsidR="009A3F31">
        <w:t>1</w:t>
      </w:r>
      <w:r>
        <w:t xml:space="preserve"> &lt;/version&gt;</w:t>
      </w:r>
    </w:p>
    <w:p w14:paraId="4E1EAE41" w14:textId="07FDC738" w:rsidR="00901447" w:rsidRPr="00901447" w:rsidRDefault="00901447" w:rsidP="00901447">
      <w:pPr>
        <w:pStyle w:val="XMLCode"/>
      </w:pPr>
      <w:r>
        <w:rPr>
          <w:b/>
        </w:rPr>
        <w:t xml:space="preserve">    </w:t>
      </w:r>
      <w:r w:rsidRPr="00901447">
        <w:t>&lt;units length=</w:t>
      </w:r>
      <w:r w:rsidR="00194316">
        <w:t>"</w:t>
      </w:r>
      <w:r w:rsidRPr="00901447">
        <w:t>mm</w:t>
      </w:r>
      <w:r w:rsidR="00194316">
        <w:t>"</w:t>
      </w:r>
      <w:r w:rsidRPr="00901447">
        <w:t xml:space="preserve"> angle=</w:t>
      </w:r>
      <w:r w:rsidR="00194316">
        <w:t>"</w:t>
      </w:r>
      <w:r w:rsidRPr="00901447">
        <w:t>rad</w:t>
      </w:r>
      <w:r w:rsidR="00194316">
        <w:t>"</w:t>
      </w:r>
      <w:r w:rsidRPr="00901447">
        <w:t xml:space="preserve"> mass=</w:t>
      </w:r>
      <w:r w:rsidR="00194316">
        <w:t>"</w:t>
      </w:r>
      <w:r w:rsidRPr="00901447">
        <w:t>kg</w:t>
      </w:r>
      <w:r w:rsidR="00194316">
        <w:t>"</w:t>
      </w:r>
      <w:r w:rsidRPr="00901447">
        <w:t xml:space="preserve"> force=</w:t>
      </w:r>
      <w:r w:rsidR="00194316">
        <w:t>"</w:t>
      </w:r>
      <w:r w:rsidRPr="00901447">
        <w:t>N</w:t>
      </w:r>
      <w:r w:rsidR="00194316">
        <w:t>"</w:t>
      </w:r>
      <w:r w:rsidRPr="00901447">
        <w:t xml:space="preserve"> time=</w:t>
      </w:r>
      <w:r w:rsidR="00194316">
        <w:t>"</w:t>
      </w:r>
      <w:r w:rsidRPr="00901447">
        <w:t>s</w:t>
      </w:r>
      <w:r w:rsidR="00194316">
        <w:t>"</w:t>
      </w:r>
      <w:r w:rsidRPr="00901447">
        <w:t>/&gt;</w:t>
      </w:r>
    </w:p>
    <w:p w14:paraId="0A0FC31E" w14:textId="77777777" w:rsidR="007A0F9F" w:rsidRDefault="007A0F9F" w:rsidP="00901447">
      <w:pPr>
        <w:pStyle w:val="XMLCode"/>
      </w:pPr>
      <w:r>
        <w:tab/>
        <w:t>...</w:t>
      </w:r>
    </w:p>
    <w:p w14:paraId="19BCFEA9" w14:textId="307FAC09" w:rsidR="007A0F9F" w:rsidRDefault="007A0F9F" w:rsidP="007A0F9F">
      <w:pPr>
        <w:pStyle w:val="XMLCode"/>
      </w:pPr>
      <w:r>
        <w:t xml:space="preserve">    &lt;connection_group id=</w:t>
      </w:r>
      <w:r w:rsidR="00194316">
        <w:t>"</w:t>
      </w:r>
      <w:r>
        <w:t>1</w:t>
      </w:r>
      <w:r w:rsidR="00194316">
        <w:t>"</w:t>
      </w:r>
      <w:r>
        <w:t>&gt;</w:t>
      </w:r>
    </w:p>
    <w:p w14:paraId="02826C0B" w14:textId="77777777" w:rsidR="007A0F9F" w:rsidRDefault="007A0F9F" w:rsidP="007A0F9F">
      <w:pPr>
        <w:pStyle w:val="XMLCode"/>
      </w:pPr>
      <w:r>
        <w:lastRenderedPageBreak/>
        <w:t xml:space="preserve">        &lt;connected_to&gt;</w:t>
      </w:r>
    </w:p>
    <w:p w14:paraId="6077A2E2" w14:textId="77777777" w:rsidR="007A0F9F" w:rsidRDefault="007A0F9F" w:rsidP="007A0F9F">
      <w:pPr>
        <w:pStyle w:val="XMLCode"/>
      </w:pPr>
      <w:r>
        <w:t xml:space="preserve">            ...</w:t>
      </w:r>
    </w:p>
    <w:p w14:paraId="68B09D7B" w14:textId="77777777" w:rsidR="007A0F9F" w:rsidRDefault="007A0F9F" w:rsidP="007A0F9F">
      <w:pPr>
        <w:pStyle w:val="XMLCode"/>
      </w:pPr>
      <w:r>
        <w:t xml:space="preserve">        &lt;/connected_to&gt;</w:t>
      </w:r>
    </w:p>
    <w:p w14:paraId="5A965F4F" w14:textId="77777777" w:rsidR="007A0F9F" w:rsidRDefault="007A0F9F" w:rsidP="007A0F9F">
      <w:pPr>
        <w:pStyle w:val="XMLCode"/>
      </w:pPr>
      <w:r>
        <w:t xml:space="preserve">        &lt;connection_list&gt;</w:t>
      </w:r>
    </w:p>
    <w:p w14:paraId="55D33B8E" w14:textId="42962E02" w:rsidR="007A0F9F" w:rsidRDefault="007A0F9F" w:rsidP="007A0F9F">
      <w:pPr>
        <w:pStyle w:val="XMLCode"/>
      </w:pPr>
      <w:r>
        <w:t xml:space="preserve">            &lt;connection_1d&gt;</w:t>
      </w:r>
    </w:p>
    <w:p w14:paraId="23A098F8" w14:textId="77777777" w:rsidR="007A0F9F" w:rsidRDefault="007A0F9F" w:rsidP="007A0F9F">
      <w:pPr>
        <w:pStyle w:val="XMLCode"/>
      </w:pPr>
      <w:r>
        <w:t xml:space="preserve">                &lt;loc_list&gt;</w:t>
      </w:r>
    </w:p>
    <w:p w14:paraId="63192886" w14:textId="77777777" w:rsidR="007A0F9F" w:rsidRDefault="007A0F9F" w:rsidP="007A0F9F">
      <w:pPr>
        <w:pStyle w:val="XMLCode"/>
      </w:pPr>
      <w:r>
        <w:t xml:space="preserve">                    ...</w:t>
      </w:r>
    </w:p>
    <w:p w14:paraId="573492FE" w14:textId="77777777" w:rsidR="007A0F9F" w:rsidRDefault="007A0F9F" w:rsidP="007A0F9F">
      <w:pPr>
        <w:pStyle w:val="XMLCode"/>
      </w:pPr>
      <w:r>
        <w:t xml:space="preserve">                &lt;/loc_list&gt;</w:t>
      </w:r>
    </w:p>
    <w:p w14:paraId="16F7ECD9" w14:textId="77777777" w:rsidR="007A0F9F" w:rsidRDefault="007A0F9F" w:rsidP="007A0F9F">
      <w:pPr>
        <w:pStyle w:val="XMLCode"/>
      </w:pPr>
      <w:r>
        <w:t xml:space="preserve">                &lt;seamweld&gt;</w:t>
      </w:r>
    </w:p>
    <w:p w14:paraId="4045FAC0" w14:textId="77777777" w:rsidR="007A0F9F" w:rsidRDefault="007A0F9F" w:rsidP="007A0F9F">
      <w:pPr>
        <w:pStyle w:val="XMLCode"/>
      </w:pPr>
      <w:r>
        <w:t xml:space="preserve">                    ...</w:t>
      </w:r>
    </w:p>
    <w:p w14:paraId="57B1813F" w14:textId="77777777" w:rsidR="007A0F9F" w:rsidRDefault="007A0F9F" w:rsidP="007A0F9F">
      <w:pPr>
        <w:pStyle w:val="XMLCode"/>
      </w:pPr>
      <w:r>
        <w:t xml:space="preserve">                &lt;/seamweld&gt;</w:t>
      </w:r>
    </w:p>
    <w:p w14:paraId="4FB8447F" w14:textId="77777777" w:rsidR="007A0F9F" w:rsidRPr="007A0F9F" w:rsidRDefault="007A0F9F" w:rsidP="007A0F9F">
      <w:pPr>
        <w:pStyle w:val="XMLCode"/>
        <w:rPr>
          <w:b/>
          <w:color w:val="0070C0"/>
        </w:rPr>
      </w:pPr>
      <w:r>
        <w:t xml:space="preserve">                </w:t>
      </w:r>
      <w:r w:rsidRPr="007A0F9F">
        <w:rPr>
          <w:b/>
          <w:color w:val="0070C0"/>
        </w:rPr>
        <w:t>&lt;appdata&gt;</w:t>
      </w:r>
    </w:p>
    <w:p w14:paraId="6B28AA94" w14:textId="35AF2F37" w:rsidR="007A0F9F" w:rsidRPr="007A0F9F" w:rsidRDefault="007A0F9F" w:rsidP="007A0F9F">
      <w:pPr>
        <w:pStyle w:val="XMLCode"/>
        <w:rPr>
          <w:b/>
          <w:color w:val="0070C0"/>
        </w:rPr>
      </w:pPr>
      <w:r w:rsidRPr="007A0F9F">
        <w:rPr>
          <w:b/>
          <w:color w:val="0070C0"/>
        </w:rPr>
        <w:t xml:space="preserve">                    &lt;MEDINA xmlns=</w:t>
      </w:r>
      <w:r w:rsidR="00194316">
        <w:rPr>
          <w:b/>
          <w:color w:val="0070C0"/>
        </w:rPr>
        <w:t>"</w:t>
      </w:r>
      <w:r w:rsidRPr="007A0F9F">
        <w:rPr>
          <w:b/>
          <w:color w:val="0070C0"/>
        </w:rPr>
        <w:t>http://servicenet.t-systems.com/medina/xMCF</w:t>
      </w:r>
      <w:r w:rsidR="00194316" w:rsidRPr="00194316">
        <w:t>"</w:t>
      </w:r>
      <w:r w:rsidRPr="007A0F9F">
        <w:rPr>
          <w:b/>
          <w:color w:val="0070C0"/>
        </w:rPr>
        <w:t>&gt;</w:t>
      </w:r>
    </w:p>
    <w:p w14:paraId="1224E5EE" w14:textId="77777777" w:rsidR="007A0F9F" w:rsidRPr="007A0F9F" w:rsidRDefault="007A0F9F" w:rsidP="007A0F9F">
      <w:pPr>
        <w:pStyle w:val="XMLCode"/>
        <w:rPr>
          <w:b/>
          <w:color w:val="0070C0"/>
        </w:rPr>
      </w:pPr>
      <w:r w:rsidRPr="007A0F9F">
        <w:rPr>
          <w:b/>
          <w:color w:val="0070C0"/>
        </w:rPr>
        <w:t xml:space="preserve">                        &lt;data_at_connector&gt;</w:t>
      </w:r>
    </w:p>
    <w:p w14:paraId="2C95A02C" w14:textId="77777777" w:rsidR="007A0F9F" w:rsidRPr="007A0F9F" w:rsidRDefault="007A0F9F" w:rsidP="007A0F9F">
      <w:pPr>
        <w:pStyle w:val="XMLCode"/>
        <w:rPr>
          <w:b/>
          <w:color w:val="0070C0"/>
        </w:rPr>
      </w:pPr>
      <w:r w:rsidRPr="007A0F9F">
        <w:rPr>
          <w:b/>
          <w:color w:val="0070C0"/>
        </w:rPr>
        <w:t xml:space="preserve">                            ....</w:t>
      </w:r>
    </w:p>
    <w:p w14:paraId="032E811E" w14:textId="77777777" w:rsidR="007A0F9F" w:rsidRPr="007A0F9F" w:rsidRDefault="007A0F9F" w:rsidP="007A0F9F">
      <w:pPr>
        <w:pStyle w:val="XMLCode"/>
        <w:rPr>
          <w:b/>
          <w:color w:val="0070C0"/>
        </w:rPr>
      </w:pPr>
      <w:r w:rsidRPr="007A0F9F">
        <w:rPr>
          <w:b/>
          <w:color w:val="0070C0"/>
        </w:rPr>
        <w:t xml:space="preserve">                        &lt;/data_at_connector&gt;</w:t>
      </w:r>
    </w:p>
    <w:p w14:paraId="2A1C1A2A" w14:textId="77777777" w:rsidR="007A0F9F" w:rsidRPr="007A0F9F" w:rsidRDefault="007A0F9F" w:rsidP="007A0F9F">
      <w:pPr>
        <w:pStyle w:val="XMLCode"/>
        <w:rPr>
          <w:b/>
          <w:color w:val="0070C0"/>
        </w:rPr>
      </w:pPr>
      <w:r w:rsidRPr="007A0F9F">
        <w:rPr>
          <w:b/>
          <w:color w:val="0070C0"/>
        </w:rPr>
        <w:t xml:space="preserve">                    &lt;/MEDINA&gt;</w:t>
      </w:r>
    </w:p>
    <w:p w14:paraId="132494EE" w14:textId="77777777" w:rsidR="007A0F9F" w:rsidRPr="007A0F9F" w:rsidRDefault="007A0F9F" w:rsidP="007A0F9F">
      <w:pPr>
        <w:pStyle w:val="XMLCode"/>
        <w:rPr>
          <w:b/>
          <w:color w:val="0070C0"/>
        </w:rPr>
      </w:pPr>
      <w:r w:rsidRPr="007A0F9F">
        <w:rPr>
          <w:b/>
          <w:color w:val="0070C0"/>
        </w:rPr>
        <w:t xml:space="preserve">                &lt;/appdata&gt;</w:t>
      </w:r>
    </w:p>
    <w:p w14:paraId="7D722681" w14:textId="77777777" w:rsidR="007A0F9F" w:rsidRDefault="007A0F9F" w:rsidP="007A0F9F">
      <w:pPr>
        <w:pStyle w:val="XMLCode"/>
      </w:pPr>
      <w:r>
        <w:t xml:space="preserve">            &lt;/connection_1d&gt;</w:t>
      </w:r>
    </w:p>
    <w:p w14:paraId="1F3C1DF9" w14:textId="77777777" w:rsidR="007A0F9F" w:rsidRDefault="007A0F9F" w:rsidP="007A0F9F">
      <w:pPr>
        <w:pStyle w:val="XMLCode"/>
      </w:pPr>
      <w:r>
        <w:t xml:space="preserve">        &lt;/connection_list&gt;</w:t>
      </w:r>
    </w:p>
    <w:p w14:paraId="60569DB7" w14:textId="77777777" w:rsidR="007A0F9F" w:rsidRDefault="007A0F9F" w:rsidP="007A0F9F">
      <w:pPr>
        <w:pStyle w:val="XMLCode"/>
      </w:pPr>
      <w:r>
        <w:t xml:space="preserve">    &lt;/connection_group&gt;</w:t>
      </w:r>
    </w:p>
    <w:p w14:paraId="75ED6186" w14:textId="77777777" w:rsidR="00165E60" w:rsidRDefault="007A0F9F" w:rsidP="007A0F9F">
      <w:pPr>
        <w:pStyle w:val="XMLCode"/>
      </w:pPr>
      <w:r>
        <w:t>&lt;/xmcf&gt;</w:t>
      </w:r>
    </w:p>
    <w:p w14:paraId="2EC34F09" w14:textId="77777777" w:rsidR="000635E1" w:rsidRPr="007055D9" w:rsidRDefault="000635E1" w:rsidP="007A0F9F">
      <w:pPr>
        <w:pStyle w:val="XMLCode"/>
      </w:pPr>
    </w:p>
    <w:p w14:paraId="15BBE1C4" w14:textId="17DA4FC8" w:rsidR="00787E83" w:rsidRPr="007055D9" w:rsidRDefault="00787E83" w:rsidP="00887351">
      <w:pPr>
        <w:pStyle w:val="berschrift4"/>
      </w:pPr>
      <w:bookmarkStart w:id="162" w:name="_Finite_Element_Specific"/>
      <w:bookmarkStart w:id="163" w:name="_Ref414560131"/>
      <w:bookmarkStart w:id="164" w:name="_Toc3556945"/>
      <w:bookmarkStart w:id="165" w:name="_Toc34747194"/>
      <w:bookmarkStart w:id="166" w:name="_Toc39880508"/>
      <w:bookmarkEnd w:id="162"/>
      <w:r w:rsidRPr="007055D9">
        <w:t xml:space="preserve">Finite Element Specific Data </w:t>
      </w:r>
      <w:r w:rsidRPr="00E366F9">
        <w:rPr>
          <w:rFonts w:ascii="Courier New" w:hAnsi="Courier New" w:cs="Courier New"/>
        </w:rPr>
        <w:t>&lt;femdata</w:t>
      </w:r>
      <w:r w:rsidR="00660A64">
        <w:rPr>
          <w:rFonts w:ascii="Courier New" w:hAnsi="Courier New" w:cs="Courier New"/>
        </w:rPr>
        <w:t>/</w:t>
      </w:r>
      <w:r w:rsidRPr="00E366F9">
        <w:rPr>
          <w:rFonts w:ascii="Courier New" w:hAnsi="Courier New" w:cs="Courier New"/>
        </w:rPr>
        <w:t>&gt;</w:t>
      </w:r>
      <w:bookmarkEnd w:id="163"/>
      <w:bookmarkEnd w:id="164"/>
      <w:bookmarkEnd w:id="165"/>
      <w:bookmarkEnd w:id="166"/>
    </w:p>
    <w:p w14:paraId="63D0D958" w14:textId="77777777" w:rsidR="00787E83" w:rsidRPr="007055D9" w:rsidRDefault="00787E83" w:rsidP="009D267A">
      <w:pPr>
        <w:jc w:val="both"/>
      </w:pPr>
      <w:r w:rsidRPr="007055D9">
        <w:t xml:space="preserve">For the numerical simulation by finite element method, a joint can be discretized (realized) in different kinds and ways depending on the focus of the simulation (crash, fatigue etc.). It is thus </w:t>
      </w:r>
      <w:r w:rsidR="00D027FB" w:rsidRPr="007055D9">
        <w:t xml:space="preserve">frequently </w:t>
      </w:r>
      <w:r w:rsidRPr="007055D9">
        <w:t>necessary to switch from one realization to another one. For this purpose</w:t>
      </w:r>
      <w:r w:rsidR="00D027FB" w:rsidRPr="007055D9">
        <w:t>,</w:t>
      </w:r>
      <w:r w:rsidRPr="007055D9">
        <w:t xml:space="preserve"> details of a specific realization may be of interest. </w:t>
      </w:r>
    </w:p>
    <w:p w14:paraId="5E2EE733" w14:textId="7AE76F60" w:rsidR="000C2483" w:rsidRPr="007055D9" w:rsidRDefault="000C2483" w:rsidP="009D267A">
      <w:pPr>
        <w:jc w:val="both"/>
      </w:pPr>
      <w:r w:rsidRPr="007055D9">
        <w:t>The optional</w:t>
      </w:r>
      <w:r w:rsidRPr="007055D9">
        <w:rPr>
          <w:rFonts w:ascii="Courier New" w:hAnsi="Courier New" w:cs="Courier New"/>
          <w:b/>
          <w:i/>
        </w:rPr>
        <w:t xml:space="preserve"> </w:t>
      </w:r>
      <w:r w:rsidRPr="00AC3719">
        <w:rPr>
          <w:rFonts w:ascii="Courier New" w:hAnsi="Courier New" w:cs="Courier New"/>
          <w:b/>
          <w:i/>
          <w:sz w:val="18"/>
          <w:szCs w:val="18"/>
        </w:rPr>
        <w:t>&lt;femdata</w:t>
      </w:r>
      <w:r w:rsidR="00660A64">
        <w:rPr>
          <w:rFonts w:ascii="Courier New" w:hAnsi="Courier New" w:cs="Courier New"/>
          <w:b/>
          <w:i/>
          <w:sz w:val="18"/>
          <w:szCs w:val="18"/>
        </w:rPr>
        <w:t>/</w:t>
      </w:r>
      <w:r w:rsidRPr="00AC3719">
        <w:rPr>
          <w:rFonts w:ascii="Courier New" w:hAnsi="Courier New" w:cs="Courier New"/>
          <w:b/>
          <w:i/>
          <w:sz w:val="18"/>
          <w:szCs w:val="18"/>
        </w:rPr>
        <w:t>&gt;</w:t>
      </w:r>
      <w:r w:rsidRPr="007055D9">
        <w:rPr>
          <w:rFonts w:ascii="Courier New" w:hAnsi="Courier New" w:cs="Courier New"/>
          <w:b/>
          <w:i/>
        </w:rPr>
        <w:t xml:space="preserve"> </w:t>
      </w:r>
      <w:r w:rsidRPr="007055D9">
        <w:t>can be placed within any single connector</w:t>
      </w:r>
      <w:r w:rsidR="00E11D02" w:rsidRPr="007055D9">
        <w:rPr>
          <w:rStyle w:val="Funotenzeichen"/>
        </w:rPr>
        <w:footnoteReference w:id="7"/>
      </w:r>
      <w:r w:rsidR="00285F9D">
        <w:t xml:space="preserve"> </w:t>
      </w:r>
      <w:r w:rsidRPr="007055D9">
        <w:t>(</w:t>
      </w:r>
      <w:r w:rsidR="00CC10DB">
        <w:t xml:space="preserve">relevant tags </w:t>
      </w:r>
      <w:r w:rsidR="00FB2BE9">
        <w:t>are</w:t>
      </w:r>
      <w:r w:rsidRPr="007055D9">
        <w:t xml:space="preserve"> </w:t>
      </w:r>
      <w:r w:rsidRPr="000E3149">
        <w:rPr>
          <w:rFonts w:ascii="Courier New" w:hAnsi="Courier New" w:cs="Courier New"/>
          <w:b/>
          <w:i/>
          <w:sz w:val="18"/>
          <w:szCs w:val="18"/>
        </w:rPr>
        <w:t>&lt;connection_0d/&gt;</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&lt;connection_1d/&gt;</w:t>
      </w:r>
      <w:r w:rsidRPr="00E82BEB">
        <w:rPr>
          <w:rFonts w:ascii="Courier New" w:hAnsi="Courier New" w:cs="Courier New"/>
          <w:b/>
          <w:i/>
          <w:sz w:val="18"/>
          <w:szCs w:val="18"/>
        </w:rPr>
        <w:t xml:space="preserve"> </w:t>
      </w:r>
      <w:r w:rsidRPr="00285F9D">
        <w:t>and</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&lt;connection_2d/&gt;</w:t>
      </w:r>
      <w:r w:rsidRPr="007055D9">
        <w:t>).</w:t>
      </w:r>
    </w:p>
    <w:p w14:paraId="48686E63" w14:textId="672BAF86" w:rsidR="000C2483" w:rsidRDefault="000C2483" w:rsidP="009D267A">
      <w:pPr>
        <w:jc w:val="both"/>
      </w:pPr>
      <w:r w:rsidRPr="00AC3719">
        <w:rPr>
          <w:rFonts w:ascii="Courier New" w:hAnsi="Courier New" w:cs="Courier New"/>
          <w:b/>
          <w:i/>
          <w:sz w:val="18"/>
          <w:szCs w:val="18"/>
        </w:rPr>
        <w:t>&lt;femdata</w:t>
      </w:r>
      <w:r w:rsidR="00660A64">
        <w:rPr>
          <w:rFonts w:ascii="Courier New" w:hAnsi="Courier New" w:cs="Courier New"/>
          <w:b/>
          <w:i/>
          <w:sz w:val="18"/>
          <w:szCs w:val="18"/>
        </w:rPr>
        <w:t>/</w:t>
      </w:r>
      <w:r w:rsidRPr="00AC3719">
        <w:rPr>
          <w:rFonts w:ascii="Courier New" w:hAnsi="Courier New" w:cs="Courier New"/>
          <w:b/>
          <w:i/>
          <w:sz w:val="18"/>
          <w:szCs w:val="18"/>
        </w:rPr>
        <w:t>&gt;</w:t>
      </w:r>
      <w:r w:rsidR="00D027FB" w:rsidRPr="007055D9">
        <w:t xml:space="preserve"> </w:t>
      </w:r>
      <w:r w:rsidRPr="007055D9">
        <w:t>references FEM-entities that are related to the connector in which it is placed. Its content</w:t>
      </w:r>
      <w:r w:rsidR="00D02A58">
        <w:t xml:space="preserve">, i.e. nested </w:t>
      </w:r>
      <w:r w:rsidR="004C22C3">
        <w:t xml:space="preserve">elements </w:t>
      </w:r>
      <w:r w:rsidR="00D02A58">
        <w:t>are</w:t>
      </w:r>
      <w:r w:rsidRPr="007055D9">
        <w:t xml:space="preserve"> specific to a single solver.</w:t>
      </w:r>
    </w:p>
    <w:p w14:paraId="695FA427" w14:textId="0140BF5B" w:rsidR="00D02A58" w:rsidRDefault="00D02A58" w:rsidP="009D267A">
      <w:pPr>
        <w:jc w:val="both"/>
      </w:pPr>
      <w:r>
        <w:t>This solver naming should be taken from FATXML version 1.</w:t>
      </w:r>
      <w:r w:rsidR="00660A64">
        <w:t>2 R2</w:t>
      </w:r>
      <w:r>
        <w:t xml:space="preserve"> (as current version) which are the following:</w:t>
      </w:r>
      <w:r w:rsidR="006E4DF4">
        <w:rPr>
          <w:rStyle w:val="Funotenzeichen"/>
        </w:rPr>
        <w:footnoteReference w:id="8"/>
      </w:r>
      <w:r w:rsidR="007B1812">
        <w:t xml:space="preserve"> </w:t>
      </w:r>
    </w:p>
    <w:p w14:paraId="1529645B" w14:textId="77777777" w:rsidR="00D02A58" w:rsidRDefault="00D02A58" w:rsidP="000804D1">
      <w:pPr>
        <w:numPr>
          <w:ilvl w:val="0"/>
          <w:numId w:val="10"/>
        </w:numPr>
        <w:ind w:left="1135" w:hanging="284"/>
        <w:contextualSpacing/>
      </w:pPr>
      <w:r>
        <w:t>PAM-CRASH</w:t>
      </w:r>
    </w:p>
    <w:p w14:paraId="6FFBB805" w14:textId="77777777" w:rsidR="00D02A58" w:rsidRDefault="00D02A58" w:rsidP="000804D1">
      <w:pPr>
        <w:numPr>
          <w:ilvl w:val="0"/>
          <w:numId w:val="10"/>
        </w:numPr>
        <w:ind w:left="1135" w:hanging="284"/>
        <w:contextualSpacing/>
      </w:pPr>
      <w:r>
        <w:t>LS-DYNA</w:t>
      </w:r>
    </w:p>
    <w:p w14:paraId="20A3664B" w14:textId="77777777" w:rsidR="006E4DF4" w:rsidRDefault="006E4DF4" w:rsidP="006E4DF4">
      <w:pPr>
        <w:numPr>
          <w:ilvl w:val="0"/>
          <w:numId w:val="10"/>
        </w:numPr>
        <w:ind w:left="1135" w:hanging="284"/>
        <w:contextualSpacing/>
      </w:pPr>
      <w:r>
        <w:t>RADIOSS</w:t>
      </w:r>
    </w:p>
    <w:p w14:paraId="2FA0BF97" w14:textId="5A83EE92" w:rsidR="006E4DF4" w:rsidRDefault="006E4DF4" w:rsidP="006E4DF4">
      <w:pPr>
        <w:numPr>
          <w:ilvl w:val="0"/>
          <w:numId w:val="10"/>
        </w:numPr>
        <w:ind w:left="1135" w:hanging="284"/>
        <w:contextualSpacing/>
      </w:pPr>
      <w:r>
        <w:t>OPTISTRUCT</w:t>
      </w:r>
    </w:p>
    <w:p w14:paraId="1145A9E6" w14:textId="0F9DAF4E" w:rsidR="006E4DF4" w:rsidRDefault="006E4DF4" w:rsidP="006E4DF4">
      <w:pPr>
        <w:numPr>
          <w:ilvl w:val="0"/>
          <w:numId w:val="10"/>
        </w:numPr>
        <w:ind w:left="1135" w:hanging="284"/>
        <w:contextualSpacing/>
      </w:pPr>
      <w:r>
        <w:t>NASTRAN</w:t>
      </w:r>
      <w:r w:rsidR="00A81382">
        <w:rPr>
          <w:rStyle w:val="Funotenzeichen"/>
        </w:rPr>
        <w:footnoteReference w:id="9"/>
      </w:r>
    </w:p>
    <w:p w14:paraId="26CF842A" w14:textId="78B66FCF" w:rsidR="00D02A58" w:rsidRDefault="00707469" w:rsidP="000804D1">
      <w:pPr>
        <w:numPr>
          <w:ilvl w:val="0"/>
          <w:numId w:val="10"/>
        </w:numPr>
        <w:ind w:left="1135" w:hanging="284"/>
        <w:contextualSpacing/>
      </w:pPr>
      <w:r>
        <w:t>P</w:t>
      </w:r>
      <w:r w:rsidR="006E4DF4">
        <w:t>ERMAS</w:t>
      </w:r>
    </w:p>
    <w:p w14:paraId="020E0BEA" w14:textId="77777777" w:rsidR="00D02A58" w:rsidRDefault="00D02A58" w:rsidP="006E4DF4">
      <w:pPr>
        <w:numPr>
          <w:ilvl w:val="0"/>
          <w:numId w:val="10"/>
        </w:numPr>
        <w:spacing w:after="240"/>
        <w:ind w:left="1135" w:hanging="284"/>
      </w:pPr>
      <w:r>
        <w:t>ABAQUS</w:t>
      </w:r>
    </w:p>
    <w:p w14:paraId="7B333467" w14:textId="77777777" w:rsidR="007D0FCF" w:rsidRDefault="007D0FCF" w:rsidP="00BE77B4">
      <w:pPr>
        <w:jc w:val="both"/>
      </w:pPr>
      <w:r>
        <w:t xml:space="preserve">And these should be extended by other also required solver names to enable </w:t>
      </w:r>
      <w:r w:rsidR="00BE77B4">
        <w:t xml:space="preserve">wide </w:t>
      </w:r>
      <w:r>
        <w:t>usage of the standard:</w:t>
      </w:r>
    </w:p>
    <w:p w14:paraId="7EF88A32" w14:textId="77777777" w:rsidR="0008331E" w:rsidRPr="007055D9" w:rsidRDefault="00707469" w:rsidP="000804D1">
      <w:pPr>
        <w:numPr>
          <w:ilvl w:val="0"/>
          <w:numId w:val="11"/>
        </w:numPr>
        <w:spacing w:after="240"/>
        <w:ind w:left="1135" w:hanging="284"/>
      </w:pPr>
      <w:r>
        <w:lastRenderedPageBreak/>
        <w:t>FEMFAT</w:t>
      </w:r>
    </w:p>
    <w:p w14:paraId="1FDA9E92" w14:textId="1733F7E1" w:rsidR="000C2483" w:rsidRDefault="000C2483" w:rsidP="000C2483">
      <w:r w:rsidRPr="007055D9">
        <w:t xml:space="preserve">XML-specification of </w:t>
      </w:r>
      <w:r w:rsidRPr="000E3149">
        <w:rPr>
          <w:rFonts w:ascii="Courier New" w:hAnsi="Courier New" w:cs="Courier New"/>
          <w:b/>
          <w:i/>
          <w:sz w:val="18"/>
          <w:szCs w:val="18"/>
        </w:rPr>
        <w:t>&lt;femdata</w:t>
      </w:r>
      <w:r w:rsidR="00931838">
        <w:rPr>
          <w:rFonts w:ascii="Courier New" w:hAnsi="Courier New" w:cs="Courier New"/>
          <w:b/>
          <w:i/>
          <w:sz w:val="18"/>
          <w:szCs w:val="18"/>
        </w:rPr>
        <w:t>/</w:t>
      </w:r>
      <w:r w:rsidRPr="000E3149">
        <w:rPr>
          <w:rFonts w:ascii="Courier New" w:hAnsi="Courier New" w:cs="Courier New"/>
          <w:b/>
          <w:i/>
          <w:sz w:val="18"/>
          <w:szCs w:val="18"/>
        </w:rPr>
        <w:t>&gt;</w:t>
      </w:r>
      <w:r w:rsidRPr="00FB2BE9">
        <w:t>:</w:t>
      </w:r>
      <w:r w:rsidRPr="007055D9">
        <w:t xml:space="preserve"> </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560"/>
        <w:gridCol w:w="1417"/>
        <w:gridCol w:w="3544"/>
      </w:tblGrid>
      <w:tr w:rsidR="000C2483" w:rsidRPr="007055D9" w14:paraId="037605A6" w14:textId="77777777" w:rsidTr="0015107A">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1020B00" w14:textId="77777777" w:rsidR="000C2483" w:rsidRPr="007055D9" w:rsidRDefault="00387F7E" w:rsidP="0015107A">
            <w:pPr>
              <w:keepNext/>
              <w:rPr>
                <w:b/>
                <w:i/>
              </w:rPr>
            </w:pPr>
            <w:r w:rsidRPr="007055D9">
              <w:rPr>
                <w:b/>
                <w:i/>
              </w:rPr>
              <w:t>Nested Elements</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6CCF2C" w14:textId="77777777" w:rsidR="000C2483" w:rsidRPr="007055D9" w:rsidRDefault="00387F7E" w:rsidP="0015107A">
            <w:pPr>
              <w:keepNext/>
              <w:rPr>
                <w:b/>
                <w:i/>
              </w:rPr>
            </w:pPr>
            <w:r w:rsidRPr="007055D9">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54B275" w14:textId="6864B6EF" w:rsidR="000C2483" w:rsidRPr="007055D9" w:rsidRDefault="000E60DF" w:rsidP="0015107A">
            <w:pPr>
              <w:keepNext/>
              <w:rPr>
                <w:b/>
                <w:i/>
              </w:rPr>
            </w:pPr>
            <w:r>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74F2CCA" w14:textId="77777777" w:rsidR="000C2483" w:rsidRPr="007055D9" w:rsidRDefault="000C2483" w:rsidP="0015107A">
            <w:pPr>
              <w:keepNext/>
              <w:rPr>
                <w:b/>
                <w:i/>
              </w:rPr>
            </w:pPr>
            <w:r w:rsidRPr="007055D9">
              <w:rPr>
                <w:b/>
                <w:i/>
              </w:rPr>
              <w:t>Constraint</w:t>
            </w:r>
          </w:p>
        </w:tc>
      </w:tr>
      <w:tr w:rsidR="000C2483" w:rsidRPr="007055D9" w14:paraId="5463BFB8" w14:textId="77777777" w:rsidTr="0015107A">
        <w:tc>
          <w:tcPr>
            <w:tcW w:w="1979" w:type="dxa"/>
            <w:tcBorders>
              <w:top w:val="single" w:sz="8" w:space="0" w:color="auto"/>
              <w:bottom w:val="dotted" w:sz="4" w:space="0" w:color="auto"/>
            </w:tcBorders>
            <w:shd w:val="clear" w:color="auto" w:fill="auto"/>
          </w:tcPr>
          <w:p w14:paraId="61C3509F" w14:textId="77777777" w:rsidR="000C2483" w:rsidRPr="007055D9" w:rsidRDefault="00EA4F9C" w:rsidP="0015107A">
            <w:r>
              <w:t>PAMCRASH</w:t>
            </w:r>
          </w:p>
        </w:tc>
        <w:tc>
          <w:tcPr>
            <w:tcW w:w="1560" w:type="dxa"/>
            <w:tcBorders>
              <w:top w:val="single" w:sz="8" w:space="0" w:color="auto"/>
              <w:bottom w:val="dotted" w:sz="4" w:space="0" w:color="auto"/>
            </w:tcBorders>
            <w:shd w:val="clear" w:color="auto" w:fill="auto"/>
          </w:tcPr>
          <w:p w14:paraId="1CF8E11F" w14:textId="77777777" w:rsidR="000C2483" w:rsidRPr="007055D9" w:rsidRDefault="00A533D8" w:rsidP="0015107A">
            <w:r>
              <w:t>1</w:t>
            </w:r>
          </w:p>
        </w:tc>
        <w:tc>
          <w:tcPr>
            <w:tcW w:w="1417" w:type="dxa"/>
            <w:tcBorders>
              <w:top w:val="single" w:sz="8" w:space="0" w:color="auto"/>
              <w:bottom w:val="dotted" w:sz="4" w:space="0" w:color="auto"/>
            </w:tcBorders>
            <w:shd w:val="clear" w:color="auto" w:fill="auto"/>
          </w:tcPr>
          <w:p w14:paraId="12E11152" w14:textId="77777777" w:rsidR="000C2483" w:rsidRPr="007055D9" w:rsidRDefault="00C550C7" w:rsidP="0015107A">
            <w:r>
              <w:t>Optional</w:t>
            </w:r>
          </w:p>
        </w:tc>
        <w:tc>
          <w:tcPr>
            <w:tcW w:w="3544" w:type="dxa"/>
            <w:tcBorders>
              <w:top w:val="single" w:sz="8" w:space="0" w:color="auto"/>
              <w:bottom w:val="dotted" w:sz="4" w:space="0" w:color="auto"/>
            </w:tcBorders>
            <w:shd w:val="clear" w:color="auto" w:fill="auto"/>
          </w:tcPr>
          <w:p w14:paraId="5F622CF6" w14:textId="77777777" w:rsidR="000C2483" w:rsidRPr="007055D9" w:rsidRDefault="004541E9" w:rsidP="0015107A">
            <w:r>
              <w:t>-</w:t>
            </w:r>
          </w:p>
        </w:tc>
      </w:tr>
      <w:tr w:rsidR="004541E9" w:rsidRPr="007055D9" w14:paraId="32FF6E73" w14:textId="77777777" w:rsidTr="0015107A">
        <w:tc>
          <w:tcPr>
            <w:tcW w:w="1979" w:type="dxa"/>
            <w:tcBorders>
              <w:top w:val="dotted" w:sz="4" w:space="0" w:color="auto"/>
              <w:bottom w:val="dotted" w:sz="4" w:space="0" w:color="auto"/>
            </w:tcBorders>
            <w:shd w:val="clear" w:color="auto" w:fill="auto"/>
          </w:tcPr>
          <w:p w14:paraId="11BED455" w14:textId="77777777" w:rsidR="004541E9" w:rsidRPr="007055D9" w:rsidDel="00EA4F9C" w:rsidRDefault="00937B6B" w:rsidP="0015107A">
            <w:r>
              <w:t>LSDYNA</w:t>
            </w:r>
          </w:p>
        </w:tc>
        <w:tc>
          <w:tcPr>
            <w:tcW w:w="1560" w:type="dxa"/>
            <w:tcBorders>
              <w:top w:val="dotted" w:sz="4" w:space="0" w:color="auto"/>
              <w:bottom w:val="dotted" w:sz="4" w:space="0" w:color="auto"/>
            </w:tcBorders>
            <w:shd w:val="clear" w:color="auto" w:fill="auto"/>
          </w:tcPr>
          <w:p w14:paraId="60E4763A"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37987580"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EE06E96" w14:textId="77777777" w:rsidR="004541E9" w:rsidRDefault="004541E9" w:rsidP="0015107A">
            <w:r w:rsidRPr="00E873AA">
              <w:t>-</w:t>
            </w:r>
          </w:p>
        </w:tc>
      </w:tr>
      <w:tr w:rsidR="004541E9" w:rsidRPr="007055D9" w14:paraId="003B01F9" w14:textId="77777777" w:rsidTr="0015107A">
        <w:tc>
          <w:tcPr>
            <w:tcW w:w="1979" w:type="dxa"/>
            <w:tcBorders>
              <w:top w:val="dotted" w:sz="4" w:space="0" w:color="auto"/>
              <w:bottom w:val="dotted" w:sz="4" w:space="0" w:color="auto"/>
            </w:tcBorders>
            <w:shd w:val="clear" w:color="auto" w:fill="auto"/>
          </w:tcPr>
          <w:p w14:paraId="0C3CF24B" w14:textId="77777777" w:rsidR="004541E9" w:rsidRPr="007055D9" w:rsidDel="00EA4F9C" w:rsidRDefault="00937B6B" w:rsidP="0015107A">
            <w:r>
              <w:t>PERMAS</w:t>
            </w:r>
          </w:p>
        </w:tc>
        <w:tc>
          <w:tcPr>
            <w:tcW w:w="1560" w:type="dxa"/>
            <w:tcBorders>
              <w:top w:val="dotted" w:sz="4" w:space="0" w:color="auto"/>
              <w:bottom w:val="dotted" w:sz="4" w:space="0" w:color="auto"/>
            </w:tcBorders>
            <w:shd w:val="clear" w:color="auto" w:fill="auto"/>
          </w:tcPr>
          <w:p w14:paraId="1927E9C9"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2B4082E3"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4EA0126" w14:textId="77777777" w:rsidR="004541E9" w:rsidRDefault="004541E9" w:rsidP="0015107A">
            <w:r w:rsidRPr="00E873AA">
              <w:t>-</w:t>
            </w:r>
          </w:p>
        </w:tc>
      </w:tr>
      <w:tr w:rsidR="004541E9" w:rsidRPr="007055D9" w14:paraId="15FEAD09" w14:textId="77777777" w:rsidTr="0015107A">
        <w:tc>
          <w:tcPr>
            <w:tcW w:w="1979" w:type="dxa"/>
            <w:tcBorders>
              <w:top w:val="dotted" w:sz="4" w:space="0" w:color="auto"/>
              <w:bottom w:val="dotted" w:sz="4" w:space="0" w:color="auto"/>
            </w:tcBorders>
            <w:shd w:val="clear" w:color="auto" w:fill="auto"/>
          </w:tcPr>
          <w:p w14:paraId="72C767E6" w14:textId="77777777" w:rsidR="004541E9" w:rsidRPr="007055D9" w:rsidDel="00EA4F9C" w:rsidRDefault="00937B6B" w:rsidP="0015107A">
            <w:r>
              <w:t>ABAQUS</w:t>
            </w:r>
          </w:p>
        </w:tc>
        <w:tc>
          <w:tcPr>
            <w:tcW w:w="1560" w:type="dxa"/>
            <w:tcBorders>
              <w:top w:val="dotted" w:sz="4" w:space="0" w:color="auto"/>
              <w:bottom w:val="dotted" w:sz="4" w:space="0" w:color="auto"/>
            </w:tcBorders>
            <w:shd w:val="clear" w:color="auto" w:fill="auto"/>
          </w:tcPr>
          <w:p w14:paraId="66E9D678"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33D5A1D2"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25ADC22B" w14:textId="77777777" w:rsidR="004541E9" w:rsidRDefault="004541E9" w:rsidP="0015107A">
            <w:r w:rsidRPr="00E873AA">
              <w:t>-</w:t>
            </w:r>
          </w:p>
        </w:tc>
      </w:tr>
      <w:tr w:rsidR="004541E9" w:rsidRPr="007055D9" w14:paraId="4D3637BF" w14:textId="77777777" w:rsidTr="0015107A">
        <w:tc>
          <w:tcPr>
            <w:tcW w:w="1979" w:type="dxa"/>
            <w:tcBorders>
              <w:top w:val="dotted" w:sz="4" w:space="0" w:color="auto"/>
              <w:bottom w:val="dotted" w:sz="4" w:space="0" w:color="auto"/>
            </w:tcBorders>
            <w:shd w:val="clear" w:color="auto" w:fill="auto"/>
          </w:tcPr>
          <w:p w14:paraId="6640FBB2" w14:textId="77777777" w:rsidR="004541E9" w:rsidRPr="007055D9" w:rsidDel="00EA4F9C" w:rsidRDefault="00937B6B" w:rsidP="0015107A">
            <w:r>
              <w:t>RADIOSS</w:t>
            </w:r>
          </w:p>
        </w:tc>
        <w:tc>
          <w:tcPr>
            <w:tcW w:w="1560" w:type="dxa"/>
            <w:tcBorders>
              <w:top w:val="dotted" w:sz="4" w:space="0" w:color="auto"/>
              <w:bottom w:val="dotted" w:sz="4" w:space="0" w:color="auto"/>
            </w:tcBorders>
            <w:shd w:val="clear" w:color="auto" w:fill="auto"/>
          </w:tcPr>
          <w:p w14:paraId="6604DC2A"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637F24CD"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1FB3BBBE" w14:textId="77777777" w:rsidR="004541E9" w:rsidRDefault="004541E9" w:rsidP="0015107A">
            <w:r w:rsidRPr="00E873AA">
              <w:t>-</w:t>
            </w:r>
          </w:p>
        </w:tc>
      </w:tr>
      <w:tr w:rsidR="004541E9" w:rsidRPr="007055D9" w14:paraId="643DF23B" w14:textId="77777777" w:rsidTr="0015107A">
        <w:tc>
          <w:tcPr>
            <w:tcW w:w="1979" w:type="dxa"/>
            <w:tcBorders>
              <w:top w:val="dotted" w:sz="4" w:space="0" w:color="auto"/>
              <w:bottom w:val="dotted" w:sz="4" w:space="0" w:color="auto"/>
            </w:tcBorders>
            <w:shd w:val="clear" w:color="auto" w:fill="auto"/>
          </w:tcPr>
          <w:p w14:paraId="34057E6B" w14:textId="77777777" w:rsidR="004541E9" w:rsidRPr="007055D9" w:rsidDel="00EA4F9C" w:rsidRDefault="00937B6B" w:rsidP="0015107A">
            <w:r>
              <w:t>OPTISTRUCT</w:t>
            </w:r>
          </w:p>
        </w:tc>
        <w:tc>
          <w:tcPr>
            <w:tcW w:w="1560" w:type="dxa"/>
            <w:tcBorders>
              <w:top w:val="dotted" w:sz="4" w:space="0" w:color="auto"/>
              <w:bottom w:val="dotted" w:sz="4" w:space="0" w:color="auto"/>
            </w:tcBorders>
            <w:shd w:val="clear" w:color="auto" w:fill="auto"/>
          </w:tcPr>
          <w:p w14:paraId="51CF9527"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2399E18C"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16E6C4F" w14:textId="77777777" w:rsidR="004541E9" w:rsidRDefault="004541E9" w:rsidP="0015107A">
            <w:r w:rsidRPr="00E873AA">
              <w:t>-</w:t>
            </w:r>
          </w:p>
        </w:tc>
      </w:tr>
      <w:tr w:rsidR="004541E9" w:rsidRPr="007055D9" w14:paraId="728D25A6" w14:textId="77777777" w:rsidTr="0015107A">
        <w:tc>
          <w:tcPr>
            <w:tcW w:w="1979" w:type="dxa"/>
            <w:tcBorders>
              <w:top w:val="dotted" w:sz="4" w:space="0" w:color="auto"/>
              <w:bottom w:val="dotted" w:sz="4" w:space="0" w:color="auto"/>
            </w:tcBorders>
            <w:shd w:val="clear" w:color="auto" w:fill="auto"/>
          </w:tcPr>
          <w:p w14:paraId="3782B1FA" w14:textId="77777777" w:rsidR="004541E9" w:rsidRPr="007055D9" w:rsidDel="00EA4F9C" w:rsidRDefault="00937B6B" w:rsidP="0015107A">
            <w:r>
              <w:t>NASTRAN</w:t>
            </w:r>
          </w:p>
        </w:tc>
        <w:tc>
          <w:tcPr>
            <w:tcW w:w="1560" w:type="dxa"/>
            <w:tcBorders>
              <w:top w:val="dotted" w:sz="4" w:space="0" w:color="auto"/>
              <w:bottom w:val="dotted" w:sz="4" w:space="0" w:color="auto"/>
            </w:tcBorders>
            <w:shd w:val="clear" w:color="auto" w:fill="auto"/>
          </w:tcPr>
          <w:p w14:paraId="2BF296EB"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149479B5"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1F0DE168" w14:textId="77777777" w:rsidR="004541E9" w:rsidRDefault="004541E9" w:rsidP="0015107A">
            <w:r w:rsidRPr="00E873AA">
              <w:t>-</w:t>
            </w:r>
          </w:p>
        </w:tc>
      </w:tr>
      <w:tr w:rsidR="004541E9" w:rsidRPr="007055D9" w14:paraId="000B0A1D" w14:textId="77777777" w:rsidTr="0015107A">
        <w:tc>
          <w:tcPr>
            <w:tcW w:w="1979" w:type="dxa"/>
            <w:tcBorders>
              <w:top w:val="dotted" w:sz="4" w:space="0" w:color="auto"/>
              <w:bottom w:val="single" w:sz="8" w:space="0" w:color="000000"/>
            </w:tcBorders>
            <w:shd w:val="clear" w:color="auto" w:fill="auto"/>
          </w:tcPr>
          <w:p w14:paraId="2BEA4D76" w14:textId="77777777" w:rsidR="004541E9" w:rsidRPr="007055D9" w:rsidDel="00EA4F9C" w:rsidRDefault="00937B6B" w:rsidP="0015107A">
            <w:r>
              <w:t>FEMFAT</w:t>
            </w:r>
          </w:p>
        </w:tc>
        <w:tc>
          <w:tcPr>
            <w:tcW w:w="1560" w:type="dxa"/>
            <w:tcBorders>
              <w:top w:val="dotted" w:sz="4" w:space="0" w:color="auto"/>
              <w:bottom w:val="single" w:sz="8" w:space="0" w:color="000000"/>
            </w:tcBorders>
            <w:shd w:val="clear" w:color="auto" w:fill="auto"/>
          </w:tcPr>
          <w:p w14:paraId="56AA80F5" w14:textId="77777777" w:rsidR="004541E9" w:rsidRPr="007055D9" w:rsidRDefault="00A533D8" w:rsidP="0015107A">
            <w:r>
              <w:t>1</w:t>
            </w:r>
          </w:p>
        </w:tc>
        <w:tc>
          <w:tcPr>
            <w:tcW w:w="1417" w:type="dxa"/>
            <w:tcBorders>
              <w:top w:val="dotted" w:sz="4" w:space="0" w:color="auto"/>
              <w:bottom w:val="single" w:sz="8" w:space="0" w:color="000000"/>
            </w:tcBorders>
            <w:shd w:val="clear" w:color="auto" w:fill="auto"/>
          </w:tcPr>
          <w:p w14:paraId="66220FB8" w14:textId="77777777" w:rsidR="004541E9" w:rsidRDefault="004541E9" w:rsidP="0015107A">
            <w:r w:rsidRPr="00D84FAF">
              <w:t>Optional</w:t>
            </w:r>
          </w:p>
        </w:tc>
        <w:tc>
          <w:tcPr>
            <w:tcW w:w="3544" w:type="dxa"/>
            <w:tcBorders>
              <w:top w:val="dotted" w:sz="4" w:space="0" w:color="auto"/>
              <w:bottom w:val="single" w:sz="8" w:space="0" w:color="000000"/>
            </w:tcBorders>
            <w:shd w:val="clear" w:color="auto" w:fill="auto"/>
          </w:tcPr>
          <w:p w14:paraId="43C1E215" w14:textId="77777777" w:rsidR="004541E9" w:rsidRDefault="004541E9" w:rsidP="0015107A">
            <w:pPr>
              <w:keepNext/>
            </w:pPr>
            <w:r w:rsidRPr="00E873AA">
              <w:t>-</w:t>
            </w:r>
          </w:p>
        </w:tc>
      </w:tr>
    </w:tbl>
    <w:p w14:paraId="428F9CC7" w14:textId="7422F2E8" w:rsidR="00FE07F4" w:rsidRDefault="00EB1021" w:rsidP="005D241A">
      <w:pPr>
        <w:pStyle w:val="Beschriftung"/>
        <w:spacing w:before="120"/>
        <w:rPr>
          <w:lang w:val="en-GB"/>
        </w:rPr>
      </w:pPr>
      <w:bookmarkStart w:id="167" w:name="_Toc3566412"/>
      <w:bookmarkStart w:id="168" w:name="_Toc34747414"/>
      <w:bookmarkStart w:id="169" w:name="_Toc39880735"/>
      <w:r>
        <w:t xml:space="preserve">Table </w:t>
      </w:r>
      <w:r w:rsidR="00ED469A">
        <w:fldChar w:fldCharType="begin"/>
      </w:r>
      <w:r w:rsidR="00ED469A">
        <w:instrText xml:space="preserve"> SEQ Table \* ARABIC </w:instrText>
      </w:r>
      <w:r w:rsidR="00ED469A">
        <w:fldChar w:fldCharType="separate"/>
      </w:r>
      <w:r w:rsidR="00A2710C">
        <w:rPr>
          <w:noProof/>
        </w:rPr>
        <w:t>4</w:t>
      </w:r>
      <w:r w:rsidR="00ED469A">
        <w:fldChar w:fldCharType="end"/>
      </w:r>
      <w:r>
        <w:t xml:space="preserve">: </w:t>
      </w:r>
      <w:r w:rsidRPr="007055D9">
        <w:t xml:space="preserve">XML-specification of </w:t>
      </w:r>
      <w:r w:rsidR="00CF3C23">
        <w:t xml:space="preserve">element </w:t>
      </w:r>
      <w:r w:rsidRPr="000E3149">
        <w:rPr>
          <w:rFonts w:ascii="Courier New" w:hAnsi="Courier New" w:cs="Courier New"/>
          <w:i/>
          <w:sz w:val="18"/>
          <w:szCs w:val="18"/>
        </w:rPr>
        <w:t>&lt;femdata</w:t>
      </w:r>
      <w:r w:rsidR="00931838">
        <w:rPr>
          <w:rFonts w:ascii="Courier New" w:hAnsi="Courier New" w:cs="Courier New"/>
          <w:i/>
          <w:sz w:val="18"/>
          <w:szCs w:val="18"/>
        </w:rPr>
        <w:t>/</w:t>
      </w:r>
      <w:r w:rsidRPr="000E3149">
        <w:rPr>
          <w:rFonts w:ascii="Courier New" w:hAnsi="Courier New" w:cs="Courier New"/>
          <w:i/>
          <w:sz w:val="18"/>
          <w:szCs w:val="18"/>
        </w:rPr>
        <w:t>&gt;</w:t>
      </w:r>
      <w:bookmarkEnd w:id="167"/>
      <w:bookmarkEnd w:id="168"/>
      <w:bookmarkEnd w:id="169"/>
    </w:p>
    <w:p w14:paraId="7CFA5C39" w14:textId="4F31F945" w:rsidR="00525E47" w:rsidRPr="00FE07F4" w:rsidRDefault="00525E47" w:rsidP="00525E47">
      <w:pPr>
        <w:jc w:val="both"/>
        <w:rPr>
          <w:lang w:val="en-GB"/>
        </w:rPr>
      </w:pPr>
      <w:commentRangeStart w:id="170"/>
      <w:r w:rsidRPr="007055D9">
        <w:t xml:space="preserve">Only </w:t>
      </w:r>
      <w:r>
        <w:rPr>
          <w:rFonts w:ascii="Courier New" w:hAnsi="Courier New" w:cs="Courier New"/>
          <w:b/>
          <w:i/>
          <w:sz w:val="18"/>
          <w:szCs w:val="18"/>
        </w:rPr>
        <w:t>&lt;entity</w:t>
      </w:r>
      <w:r w:rsidR="00931838">
        <w:rPr>
          <w:rFonts w:ascii="Courier New" w:hAnsi="Courier New" w:cs="Courier New"/>
          <w:b/>
          <w:i/>
          <w:sz w:val="18"/>
          <w:szCs w:val="18"/>
        </w:rPr>
        <w:t>/</w:t>
      </w:r>
      <w:r w:rsidRPr="000F22A2">
        <w:rPr>
          <w:rFonts w:ascii="Courier New" w:hAnsi="Courier New" w:cs="Courier New"/>
          <w:b/>
          <w:i/>
          <w:sz w:val="18"/>
          <w:szCs w:val="18"/>
        </w:rPr>
        <w:t>&gt;</w:t>
      </w:r>
      <w:r w:rsidRPr="007055D9">
        <w:t xml:space="preserve"> </w:t>
      </w:r>
      <w:r>
        <w:t>is</w:t>
      </w:r>
      <w:r w:rsidRPr="007055D9">
        <w:t xml:space="preserve"> allowed as </w:t>
      </w:r>
      <w:r>
        <w:t xml:space="preserve">a </w:t>
      </w:r>
      <w:r w:rsidRPr="007055D9">
        <w:t>nested element of</w:t>
      </w:r>
      <w:r>
        <w:t xml:space="preserve"> the child element of </w:t>
      </w:r>
      <w:r w:rsidRPr="00AC3719">
        <w:rPr>
          <w:rFonts w:ascii="Courier New" w:hAnsi="Courier New" w:cs="Courier New"/>
          <w:b/>
          <w:i/>
          <w:sz w:val="18"/>
          <w:szCs w:val="18"/>
        </w:rPr>
        <w:t>&lt;femdata</w:t>
      </w:r>
      <w:r w:rsidR="00931838">
        <w:rPr>
          <w:rFonts w:ascii="Courier New" w:hAnsi="Courier New" w:cs="Courier New"/>
          <w:b/>
          <w:i/>
          <w:sz w:val="18"/>
          <w:szCs w:val="18"/>
        </w:rPr>
        <w:t>/</w:t>
      </w:r>
      <w:r w:rsidRPr="00AC3719">
        <w:rPr>
          <w:rFonts w:ascii="Courier New" w:hAnsi="Courier New" w:cs="Courier New"/>
          <w:b/>
          <w:i/>
          <w:sz w:val="18"/>
          <w:szCs w:val="18"/>
        </w:rPr>
        <w:t>&gt;</w:t>
      </w:r>
      <w:r w:rsidRPr="007055D9">
        <w:t>.</w:t>
      </w:r>
      <w:r>
        <w:t xml:space="preserve"> Its definition and documentation</w:t>
      </w:r>
      <w:r w:rsidRPr="007055D9">
        <w:t xml:space="preserve"> </w:t>
      </w:r>
      <w:r>
        <w:t xml:space="preserve">follows </w:t>
      </w:r>
      <w:r w:rsidRPr="002B06B9">
        <w:rPr>
          <w:rFonts w:ascii="Courier New" w:hAnsi="Courier New" w:cs="Courier New"/>
          <w:b/>
          <w:i/>
          <w:sz w:val="18"/>
          <w:szCs w:val="18"/>
        </w:rPr>
        <w:t>&lt;ENTITY</w:t>
      </w:r>
      <w:r w:rsidR="00931838">
        <w:rPr>
          <w:rFonts w:ascii="Courier New" w:hAnsi="Courier New" w:cs="Courier New"/>
          <w:b/>
          <w:i/>
          <w:sz w:val="18"/>
          <w:szCs w:val="18"/>
        </w:rPr>
        <w:t>/</w:t>
      </w:r>
      <w:r w:rsidRPr="002B06B9">
        <w:rPr>
          <w:rFonts w:ascii="Courier New" w:hAnsi="Courier New" w:cs="Courier New"/>
          <w:b/>
          <w:i/>
          <w:sz w:val="18"/>
          <w:szCs w:val="18"/>
        </w:rPr>
        <w:t>&gt;</w:t>
      </w:r>
      <w:r>
        <w:rPr>
          <w:rFonts w:ascii="Courier New" w:hAnsi="Courier New" w:cs="Courier New"/>
          <w:b/>
          <w:i/>
          <w:sz w:val="18"/>
          <w:szCs w:val="18"/>
        </w:rPr>
        <w:t>,</w:t>
      </w:r>
      <w:r>
        <w:t xml:space="preserve"> the corresponding element in </w:t>
      </w:r>
      <w:r w:rsidRPr="007055D9">
        <w:t>FATXML [</w:t>
      </w:r>
      <w:hyperlink w:anchor="CiteFATXML" w:history="1">
        <w:r w:rsidR="008D439A" w:rsidRPr="00407C27">
          <w:rPr>
            <w:rStyle w:val="Hyperlink"/>
          </w:rPr>
          <w:t>7</w:t>
        </w:r>
      </w:hyperlink>
      <w:r w:rsidRPr="007055D9">
        <w:t>]</w:t>
      </w:r>
      <w:r>
        <w:t>.</w:t>
      </w:r>
      <w:commentRangeEnd w:id="170"/>
      <w:r w:rsidR="0035369C">
        <w:rPr>
          <w:rStyle w:val="Kommentarzeichen"/>
          <w:lang w:eastAsia="x-none"/>
        </w:rPr>
        <w:commentReference w:id="170"/>
      </w:r>
    </w:p>
    <w:p w14:paraId="1A7E5883" w14:textId="178183D5" w:rsidR="000E3149" w:rsidRPr="00FE07F4" w:rsidRDefault="000E3149" w:rsidP="00AE3AC2">
      <w:pPr>
        <w:jc w:val="both"/>
        <w:rPr>
          <w:lang w:val="en-GB"/>
        </w:rPr>
      </w:pP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418"/>
        <w:gridCol w:w="3402"/>
      </w:tblGrid>
      <w:tr w:rsidR="000C2483" w:rsidRPr="007055D9" w14:paraId="5683D00A" w14:textId="77777777" w:rsidTr="00A7197C">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C164F03" w14:textId="77777777" w:rsidR="000C2483" w:rsidRPr="007055D9" w:rsidRDefault="000C2483" w:rsidP="008B4D9E">
            <w:pPr>
              <w:keepNext/>
              <w:rPr>
                <w:b/>
                <w:i/>
              </w:rPr>
            </w:pPr>
            <w:r w:rsidRPr="007055D9">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E2137B" w14:textId="77777777" w:rsidR="000C2483" w:rsidRPr="007055D9" w:rsidRDefault="000C2483" w:rsidP="008B4D9E">
            <w:pPr>
              <w:keepNext/>
              <w:rPr>
                <w:b/>
                <w:i/>
              </w:rPr>
            </w:pPr>
            <w:r w:rsidRPr="007055D9">
              <w:rPr>
                <w:b/>
                <w:i/>
              </w:rPr>
              <w:t>Multiplicity</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125D61" w14:textId="7ACAE462" w:rsidR="000C2483" w:rsidRPr="007055D9" w:rsidRDefault="000E60DF" w:rsidP="008B4D9E">
            <w:pPr>
              <w:keepNext/>
              <w:rPr>
                <w:b/>
                <w:i/>
              </w:rPr>
            </w:pPr>
            <w:r>
              <w:rPr>
                <w:b/>
                <w:i/>
              </w:rPr>
              <w:t>Use</w:t>
            </w:r>
          </w:p>
        </w:tc>
        <w:tc>
          <w:tcPr>
            <w:tcW w:w="340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52A47" w14:textId="6D83D963" w:rsidR="000C2483" w:rsidRPr="007055D9" w:rsidRDefault="000C2483" w:rsidP="008B4D9E">
            <w:pPr>
              <w:keepNext/>
              <w:rPr>
                <w:b/>
                <w:i/>
              </w:rPr>
            </w:pPr>
            <w:r w:rsidRPr="007055D9">
              <w:rPr>
                <w:b/>
                <w:i/>
              </w:rPr>
              <w:t>Constraint</w:t>
            </w:r>
            <w:r w:rsidR="00DC33CF">
              <w:rPr>
                <w:b/>
                <w:i/>
              </w:rPr>
              <w:t xml:space="preserve"> / Remarks</w:t>
            </w:r>
          </w:p>
        </w:tc>
      </w:tr>
      <w:tr w:rsidR="000C2483" w:rsidRPr="007055D9" w14:paraId="07A6A980" w14:textId="77777777" w:rsidTr="00A7197C">
        <w:tc>
          <w:tcPr>
            <w:tcW w:w="2121" w:type="dxa"/>
            <w:shd w:val="clear" w:color="auto" w:fill="auto"/>
          </w:tcPr>
          <w:p w14:paraId="19D0FF34" w14:textId="66150547" w:rsidR="000C2483" w:rsidRPr="007055D9" w:rsidRDefault="002B06B9" w:rsidP="00A7197C">
            <w:r>
              <w:t>entity</w:t>
            </w:r>
          </w:p>
        </w:tc>
        <w:tc>
          <w:tcPr>
            <w:tcW w:w="1559" w:type="dxa"/>
            <w:shd w:val="clear" w:color="auto" w:fill="auto"/>
          </w:tcPr>
          <w:p w14:paraId="01DB3321" w14:textId="77777777" w:rsidR="000C2483" w:rsidRPr="007055D9" w:rsidRDefault="000F259A" w:rsidP="0090382B">
            <w:r>
              <w:t>1-*</w:t>
            </w:r>
          </w:p>
        </w:tc>
        <w:tc>
          <w:tcPr>
            <w:tcW w:w="1418" w:type="dxa"/>
            <w:shd w:val="clear" w:color="auto" w:fill="auto"/>
          </w:tcPr>
          <w:p w14:paraId="5145262B" w14:textId="77777777" w:rsidR="000C2483" w:rsidRPr="007055D9" w:rsidRDefault="00446313" w:rsidP="00A7197C">
            <w:r w:rsidRPr="007055D9">
              <w:t>R</w:t>
            </w:r>
            <w:r w:rsidR="000C2483" w:rsidRPr="007055D9">
              <w:t>equired</w:t>
            </w:r>
          </w:p>
        </w:tc>
        <w:tc>
          <w:tcPr>
            <w:tcW w:w="3402" w:type="dxa"/>
            <w:shd w:val="clear" w:color="auto" w:fill="auto"/>
          </w:tcPr>
          <w:p w14:paraId="64D62DC4" w14:textId="4B349EDD" w:rsidR="000C2483" w:rsidRPr="007055D9" w:rsidRDefault="00990584" w:rsidP="009D4711">
            <w:pPr>
              <w:keepNext/>
            </w:pPr>
            <w:r>
              <w:t xml:space="preserve">Corresponds to element </w:t>
            </w:r>
            <w:r w:rsidRPr="002B06B9">
              <w:rPr>
                <w:rFonts w:ascii="Courier New" w:hAnsi="Courier New" w:cs="Courier New"/>
                <w:b/>
                <w:i/>
                <w:sz w:val="18"/>
                <w:szCs w:val="18"/>
              </w:rPr>
              <w:t>&lt;ENTITY</w:t>
            </w:r>
            <w:r w:rsidR="00931838">
              <w:rPr>
                <w:rFonts w:ascii="Courier New" w:hAnsi="Courier New" w:cs="Courier New"/>
                <w:b/>
                <w:i/>
                <w:sz w:val="18"/>
                <w:szCs w:val="18"/>
              </w:rPr>
              <w:t>/</w:t>
            </w:r>
            <w:r w:rsidRPr="002B06B9">
              <w:rPr>
                <w:rFonts w:ascii="Courier New" w:hAnsi="Courier New" w:cs="Courier New"/>
                <w:b/>
                <w:i/>
                <w:sz w:val="18"/>
                <w:szCs w:val="18"/>
              </w:rPr>
              <w:t>&gt;</w:t>
            </w:r>
            <w:r>
              <w:t xml:space="preserve">, </w:t>
            </w:r>
            <w:r w:rsidRPr="007055D9">
              <w:t>defined in [</w:t>
            </w:r>
            <w:hyperlink w:anchor="CiteFATXML" w:history="1">
              <w:r w:rsidR="008D439A" w:rsidRPr="00407C27">
                <w:rPr>
                  <w:rStyle w:val="Hyperlink"/>
                </w:rPr>
                <w:t>7</w:t>
              </w:r>
            </w:hyperlink>
            <w:r w:rsidRPr="007055D9">
              <w:t>].</w:t>
            </w:r>
          </w:p>
        </w:tc>
      </w:tr>
    </w:tbl>
    <w:p w14:paraId="1FC13931" w14:textId="5CB36F82" w:rsidR="005C59E0" w:rsidRDefault="009D4711" w:rsidP="005D241A">
      <w:pPr>
        <w:pStyle w:val="Beschriftung"/>
        <w:spacing w:before="120"/>
      </w:pPr>
      <w:bookmarkStart w:id="171" w:name="_Toc3566413"/>
      <w:bookmarkStart w:id="172" w:name="_Toc34747415"/>
      <w:bookmarkStart w:id="173" w:name="_Toc39880736"/>
      <w:r>
        <w:t xml:space="preserve">Table </w:t>
      </w:r>
      <w:r w:rsidR="00ED469A">
        <w:fldChar w:fldCharType="begin"/>
      </w:r>
      <w:r w:rsidR="00ED469A">
        <w:instrText xml:space="preserve"> SEQ Table \* ARABIC </w:instrText>
      </w:r>
      <w:r w:rsidR="00ED469A">
        <w:fldChar w:fldCharType="separate"/>
      </w:r>
      <w:r w:rsidR="00A2710C">
        <w:rPr>
          <w:noProof/>
        </w:rPr>
        <w:t>5</w:t>
      </w:r>
      <w:r w:rsidR="00ED469A">
        <w:fldChar w:fldCharType="end"/>
      </w:r>
      <w:r>
        <w:t>: Nested elements</w:t>
      </w:r>
      <w:r w:rsidRPr="00FC619E">
        <w:t xml:space="preserve"> of </w:t>
      </w:r>
      <w:r w:rsidR="003D35D3">
        <w:t xml:space="preserve">the child </w:t>
      </w:r>
      <w:r w:rsidR="00CF3C23">
        <w:t xml:space="preserve">element </w:t>
      </w:r>
      <w:r w:rsidR="003D35D3">
        <w:t xml:space="preserve">of </w:t>
      </w:r>
      <w:r w:rsidRPr="000E3149">
        <w:rPr>
          <w:rFonts w:ascii="Courier New" w:hAnsi="Courier New" w:cs="Courier New"/>
          <w:i/>
          <w:sz w:val="18"/>
          <w:szCs w:val="18"/>
        </w:rPr>
        <w:t>&lt;femdata</w:t>
      </w:r>
      <w:r w:rsidR="00931838">
        <w:rPr>
          <w:rFonts w:ascii="Courier New" w:hAnsi="Courier New" w:cs="Courier New"/>
          <w:i/>
          <w:sz w:val="18"/>
          <w:szCs w:val="18"/>
        </w:rPr>
        <w:t>/</w:t>
      </w:r>
      <w:r w:rsidRPr="000E3149">
        <w:rPr>
          <w:rFonts w:ascii="Courier New" w:hAnsi="Courier New" w:cs="Courier New"/>
          <w:i/>
          <w:sz w:val="18"/>
          <w:szCs w:val="18"/>
        </w:rPr>
        <w:t>&gt;</w:t>
      </w:r>
      <w:bookmarkEnd w:id="171"/>
      <w:bookmarkEnd w:id="172"/>
      <w:bookmarkEnd w:id="173"/>
    </w:p>
    <w:p w14:paraId="2C1D4033" w14:textId="3D135B95" w:rsidR="00CE4CDE" w:rsidRDefault="00FE3D90" w:rsidP="002B06B9">
      <w:r w:rsidRPr="00FE3D90">
        <w:t xml:space="preserve">For further </w:t>
      </w:r>
      <w:r w:rsidR="00230658" w:rsidRPr="00FE3D90">
        <w:t xml:space="preserve">definition of </w:t>
      </w:r>
      <w:r w:rsidR="003D35D3">
        <w:rPr>
          <w:rFonts w:ascii="Courier New" w:hAnsi="Courier New" w:cs="Courier New"/>
          <w:i/>
          <w:sz w:val="18"/>
        </w:rPr>
        <w:t xml:space="preserve">ENTITY </w:t>
      </w:r>
      <w:r w:rsidR="00230658" w:rsidRPr="00FE3D90">
        <w:t xml:space="preserve">see the document </w:t>
      </w:r>
      <w:r w:rsidR="003F6EA5" w:rsidRPr="00FE3D90">
        <w:t xml:space="preserve">source website for </w:t>
      </w:r>
      <w:r w:rsidR="00230658" w:rsidRPr="00FE3D90">
        <w:t>FATXML [</w:t>
      </w:r>
      <w:hyperlink w:anchor="CiteFATXML" w:history="1">
        <w:r w:rsidR="008D439A" w:rsidRPr="00407C27">
          <w:rPr>
            <w:rStyle w:val="Hyperlink"/>
          </w:rPr>
          <w:t>7</w:t>
        </w:r>
      </w:hyperlink>
      <w:r w:rsidR="00230658" w:rsidRPr="00FE3D90">
        <w:t>].</w:t>
      </w:r>
    </w:p>
    <w:p w14:paraId="1C9D9C24" w14:textId="77777777" w:rsidR="002B06B9" w:rsidRPr="00FE3D90" w:rsidRDefault="002B06B9" w:rsidP="002B06B9">
      <w:pPr>
        <w:pStyle w:val="Listenabsatz"/>
        <w:jc w:val="both"/>
        <w:rPr>
          <w:lang w:val="en-US"/>
        </w:rPr>
      </w:pPr>
    </w:p>
    <w:p w14:paraId="7934B61F" w14:textId="77777777" w:rsidR="000C2483" w:rsidRPr="007055D9" w:rsidRDefault="000C2483" w:rsidP="00206E87">
      <w:pPr>
        <w:keepNext/>
        <w:keepLines/>
        <w:rPr>
          <w:b/>
          <w:sz w:val="24"/>
        </w:rPr>
      </w:pPr>
      <w:r w:rsidRPr="007055D9">
        <w:rPr>
          <w:b/>
          <w:sz w:val="24"/>
        </w:rPr>
        <w:t>Example</w:t>
      </w:r>
      <w:r w:rsidR="005F6011">
        <w:rPr>
          <w:b/>
          <w:sz w:val="24"/>
        </w:rPr>
        <w:t xml:space="preserve"> A</w:t>
      </w:r>
      <w:r w:rsidR="00497FD8">
        <w:rPr>
          <w:b/>
          <w:sz w:val="24"/>
        </w:rPr>
        <w:t xml:space="preserve"> </w:t>
      </w:r>
      <w:r w:rsidR="00BA120B" w:rsidRPr="00497FD8">
        <w:rPr>
          <w:b/>
          <w:szCs w:val="22"/>
        </w:rPr>
        <w:t>(</w:t>
      </w:r>
      <w:r w:rsidR="00BA120B" w:rsidRPr="00497FD8">
        <w:rPr>
          <w:szCs w:val="22"/>
        </w:rPr>
        <w:t xml:space="preserve">example of </w:t>
      </w:r>
      <w:r w:rsidR="00911F35">
        <w:rPr>
          <w:rFonts w:ascii="Courier New" w:hAnsi="Courier New" w:cs="Courier New"/>
          <w:b/>
          <w:i/>
          <w:sz w:val="18"/>
          <w:szCs w:val="22"/>
        </w:rPr>
        <w:t>&lt;f</w:t>
      </w:r>
      <w:r w:rsidR="00BA120B" w:rsidRPr="00497FD8">
        <w:rPr>
          <w:rFonts w:ascii="Courier New" w:hAnsi="Courier New" w:cs="Courier New"/>
          <w:b/>
          <w:i/>
          <w:sz w:val="18"/>
          <w:szCs w:val="22"/>
        </w:rPr>
        <w:t>emdata</w:t>
      </w:r>
      <w:r w:rsidR="00911F35">
        <w:rPr>
          <w:rFonts w:ascii="Courier New" w:hAnsi="Courier New" w:cs="Courier New"/>
          <w:b/>
          <w:i/>
          <w:sz w:val="18"/>
          <w:szCs w:val="22"/>
        </w:rPr>
        <w:t>&gt;</w:t>
      </w:r>
      <w:r w:rsidR="00BA120B" w:rsidRPr="00497FD8">
        <w:rPr>
          <w:sz w:val="18"/>
          <w:szCs w:val="22"/>
        </w:rPr>
        <w:t xml:space="preserve"> </w:t>
      </w:r>
      <w:r w:rsidR="00BA120B" w:rsidRPr="00497FD8">
        <w:rPr>
          <w:szCs w:val="22"/>
        </w:rPr>
        <w:t xml:space="preserve">within a </w:t>
      </w:r>
      <w:r w:rsidR="00C85277">
        <w:rPr>
          <w:rFonts w:ascii="Courier New" w:hAnsi="Courier New" w:cs="Courier New"/>
          <w:b/>
          <w:i/>
          <w:sz w:val="18"/>
          <w:szCs w:val="22"/>
        </w:rPr>
        <w:t>&lt;c</w:t>
      </w:r>
      <w:r w:rsidR="00BA120B" w:rsidRPr="00497FD8">
        <w:rPr>
          <w:rFonts w:ascii="Courier New" w:hAnsi="Courier New" w:cs="Courier New"/>
          <w:b/>
          <w:i/>
          <w:sz w:val="18"/>
          <w:szCs w:val="22"/>
        </w:rPr>
        <w:t>onnection_0d</w:t>
      </w:r>
      <w:r w:rsidR="00C85277">
        <w:rPr>
          <w:rFonts w:ascii="Courier New" w:hAnsi="Courier New" w:cs="Courier New"/>
          <w:b/>
          <w:i/>
          <w:sz w:val="18"/>
          <w:szCs w:val="22"/>
        </w:rPr>
        <w:t>/&gt;</w:t>
      </w:r>
      <w:r w:rsidR="00BA120B" w:rsidRPr="00497FD8">
        <w:rPr>
          <w:sz w:val="18"/>
          <w:szCs w:val="22"/>
        </w:rPr>
        <w:t xml:space="preserve"> </w:t>
      </w:r>
      <w:r w:rsidR="00BA120B" w:rsidRPr="00497FD8">
        <w:rPr>
          <w:szCs w:val="22"/>
        </w:rPr>
        <w:t>element</w:t>
      </w:r>
      <w:r w:rsidR="00BA120B" w:rsidRPr="00497FD8">
        <w:rPr>
          <w:b/>
          <w:szCs w:val="22"/>
        </w:rPr>
        <w:t>)</w:t>
      </w:r>
      <w:r w:rsidRPr="007055D9">
        <w:rPr>
          <w:b/>
          <w:sz w:val="24"/>
        </w:rPr>
        <w:t xml:space="preserve">: </w:t>
      </w:r>
    </w:p>
    <w:p w14:paraId="763BBC0B" w14:textId="77777777" w:rsidR="00BF4046" w:rsidRDefault="00BF4046" w:rsidP="00206E87">
      <w:pPr>
        <w:pStyle w:val="XMLCode"/>
        <w:keepNext/>
        <w:keepLines/>
      </w:pPr>
    </w:p>
    <w:p w14:paraId="6CA9EAB4" w14:textId="166FD30D" w:rsidR="000C2483" w:rsidRPr="007055D9" w:rsidRDefault="000C2483" w:rsidP="00206E87">
      <w:pPr>
        <w:pStyle w:val="XMLCode"/>
        <w:keepNext/>
        <w:keepLines/>
      </w:pPr>
      <w:r w:rsidRPr="007055D9">
        <w:t>&lt;connection_0d&gt;</w:t>
      </w:r>
    </w:p>
    <w:p w14:paraId="4D9DED35" w14:textId="77777777" w:rsidR="000C2483" w:rsidRPr="007055D9" w:rsidRDefault="000C2483" w:rsidP="00206E87">
      <w:pPr>
        <w:pStyle w:val="XMLCode"/>
        <w:keepNext/>
        <w:keepLines/>
      </w:pPr>
      <w:r w:rsidRPr="007055D9">
        <w:t xml:space="preserve">    ...</w:t>
      </w:r>
    </w:p>
    <w:p w14:paraId="3EA1E0CC" w14:textId="77777777" w:rsidR="00E374E0" w:rsidRPr="00821FC2" w:rsidRDefault="000C2483" w:rsidP="00206E87">
      <w:pPr>
        <w:pStyle w:val="XMLCode"/>
        <w:keepNext/>
        <w:keepLines/>
        <w:rPr>
          <w:b/>
          <w:color w:val="0070C0"/>
        </w:rPr>
      </w:pPr>
      <w:r w:rsidRPr="007055D9">
        <w:t xml:space="preserve">    </w:t>
      </w:r>
      <w:r w:rsidRPr="00821FC2">
        <w:rPr>
          <w:b/>
          <w:color w:val="0070C0"/>
        </w:rPr>
        <w:t>&lt;femdata</w:t>
      </w:r>
      <w:r w:rsidR="00E374E0" w:rsidRPr="00821FC2">
        <w:rPr>
          <w:b/>
          <w:color w:val="0070C0"/>
        </w:rPr>
        <w:t>&gt;</w:t>
      </w:r>
    </w:p>
    <w:p w14:paraId="6339C414" w14:textId="77777777" w:rsidR="000C2483" w:rsidRPr="00821FC2" w:rsidRDefault="00E374E0"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w:t>
      </w:r>
      <w:r w:rsidR="000C2483" w:rsidRPr="00821FC2">
        <w:rPr>
          <w:b/>
          <w:color w:val="0070C0"/>
        </w:rPr>
        <w:t>NASTRAN&gt;</w:t>
      </w:r>
    </w:p>
    <w:p w14:paraId="1545A4B1" w14:textId="47EF761E"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w:t>
      </w:r>
      <w:r w:rsidR="002B06B9">
        <w:rPr>
          <w:b/>
          <w:color w:val="0070C0"/>
        </w:rPr>
        <w:t>entity</w:t>
      </w:r>
      <w:r w:rsidRPr="00821FC2">
        <w:rPr>
          <w:b/>
          <w:color w:val="0070C0"/>
        </w:rPr>
        <w:t>&gt;</w:t>
      </w:r>
    </w:p>
    <w:p w14:paraId="2BCBD01A" w14:textId="6FD1614D"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&lt;TYPE&gt;</w:t>
      </w:r>
    </w:p>
    <w:p w14:paraId="44FB38F5" w14:textId="101959E1"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CQUAD</w:t>
      </w:r>
    </w:p>
    <w:p w14:paraId="74C4DBBA" w14:textId="6AA9CC1D"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&lt;/TYPE&gt;</w:t>
      </w:r>
    </w:p>
    <w:p w14:paraId="3F2E6EC6" w14:textId="6B34E65D"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&lt;ID&gt;</w:t>
      </w:r>
    </w:p>
    <w:p w14:paraId="735C73AC" w14:textId="10153841" w:rsidR="000C2483" w:rsidRPr="00821FC2" w:rsidRDefault="00812BEE" w:rsidP="00206E87">
      <w:pPr>
        <w:pStyle w:val="XMLCode"/>
        <w:keepNext/>
        <w:keepLines/>
        <w:rPr>
          <w:b/>
          <w:color w:val="0070C0"/>
        </w:rPr>
      </w:pPr>
      <w:r w:rsidRPr="00821FC2">
        <w:rPr>
          <w:b/>
          <w:color w:val="0070C0"/>
        </w:rPr>
        <w:t xml:space="preserve">    </w:t>
      </w:r>
      <w:r w:rsidR="000C2483" w:rsidRPr="00821FC2">
        <w:rPr>
          <w:b/>
          <w:color w:val="0070C0"/>
        </w:rPr>
        <w:t xml:space="preserve">                 12345-12356</w:t>
      </w:r>
    </w:p>
    <w:p w14:paraId="3CCE9435" w14:textId="3F3FE45A"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&lt;/ID&gt;</w:t>
      </w:r>
    </w:p>
    <w:p w14:paraId="5C187F82" w14:textId="739967AE"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w:t>
      </w:r>
      <w:r w:rsidR="002B06B9">
        <w:rPr>
          <w:b/>
          <w:color w:val="0070C0"/>
        </w:rPr>
        <w:t>entity</w:t>
      </w:r>
      <w:r w:rsidRPr="00821FC2">
        <w:rPr>
          <w:b/>
          <w:color w:val="0070C0"/>
        </w:rPr>
        <w:t>&gt;</w:t>
      </w:r>
    </w:p>
    <w:p w14:paraId="35399CE5" w14:textId="77777777" w:rsidR="00E374E0" w:rsidRPr="00821FC2" w:rsidRDefault="00E374E0"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&lt;/NASTRAN&gt;</w:t>
      </w:r>
    </w:p>
    <w:p w14:paraId="7E44CC89" w14:textId="77777777" w:rsidR="000C2483" w:rsidRPr="00821FC2" w:rsidRDefault="000C2483" w:rsidP="00206E87">
      <w:pPr>
        <w:pStyle w:val="XMLCode"/>
        <w:keepNext/>
        <w:keepLines/>
        <w:rPr>
          <w:b/>
          <w:color w:val="0070C0"/>
        </w:rPr>
      </w:pPr>
      <w:r w:rsidRPr="00821FC2">
        <w:rPr>
          <w:b/>
          <w:color w:val="0070C0"/>
        </w:rPr>
        <w:t xml:space="preserve">    &lt;/femdata&gt;</w:t>
      </w:r>
    </w:p>
    <w:p w14:paraId="3067B1AF" w14:textId="77777777" w:rsidR="007B4B81" w:rsidRPr="007055D9" w:rsidRDefault="007B4B81" w:rsidP="00206E87">
      <w:pPr>
        <w:pStyle w:val="XMLCode"/>
        <w:keepNext/>
        <w:keepLines/>
      </w:pPr>
      <w:r w:rsidRPr="007055D9">
        <w:t xml:space="preserve">    ...</w:t>
      </w:r>
    </w:p>
    <w:p w14:paraId="1518619D" w14:textId="77777777" w:rsidR="000C2483" w:rsidRDefault="000C2483" w:rsidP="00206E87">
      <w:pPr>
        <w:pStyle w:val="XMLCode"/>
        <w:keepNext/>
        <w:keepLines/>
      </w:pPr>
      <w:r w:rsidRPr="007055D9">
        <w:t>&lt;/connection_0d&gt;</w:t>
      </w:r>
    </w:p>
    <w:p w14:paraId="6365921C" w14:textId="77777777" w:rsidR="00BF4046" w:rsidRPr="007055D9" w:rsidRDefault="00BF4046" w:rsidP="001D404C">
      <w:pPr>
        <w:pStyle w:val="XMLCode"/>
        <w:spacing w:after="120"/>
      </w:pPr>
    </w:p>
    <w:p w14:paraId="4AA3205A" w14:textId="7A94F29B" w:rsidR="006F1928" w:rsidRDefault="00280B03" w:rsidP="00206E87">
      <w:pPr>
        <w:jc w:val="both"/>
      </w:pPr>
      <w:r w:rsidRPr="007055D9">
        <w:t xml:space="preserve">Similar to FATXML, </w:t>
      </w:r>
      <w:r w:rsidR="00A5126C" w:rsidRPr="00A5126C">
        <w:t>χ</w:t>
      </w:r>
      <w:r w:rsidRPr="007055D9">
        <w:t xml:space="preserve">MCF data can be </w:t>
      </w:r>
      <w:r w:rsidR="00097A95">
        <w:t>e</w:t>
      </w:r>
      <w:r w:rsidRPr="007055D9">
        <w:t>mbedded into solver decks by this means</w:t>
      </w:r>
      <w:r w:rsidR="00B843B0" w:rsidRPr="007055D9">
        <w:t>: Any receiving system can easily detect and remove discretization objects, created by a sending system, in order to substitute them by its own new discretization objects</w:t>
      </w:r>
      <w:r w:rsidRPr="007055D9">
        <w:t xml:space="preserve">. </w:t>
      </w:r>
    </w:p>
    <w:p w14:paraId="6F1CF0EA" w14:textId="77777777" w:rsidR="00F9473E" w:rsidRPr="007055D9" w:rsidRDefault="00F9473E" w:rsidP="002D03B7">
      <w:pPr>
        <w:pStyle w:val="berschrift2"/>
      </w:pPr>
      <w:bookmarkStart w:id="174" w:name="_Toc373504790"/>
      <w:bookmarkStart w:id="175" w:name="_Toc373505008"/>
      <w:bookmarkStart w:id="176" w:name="_Toc339013872"/>
      <w:bookmarkStart w:id="177" w:name="_Ref414560151"/>
      <w:bookmarkStart w:id="178" w:name="_Toc3556946"/>
      <w:bookmarkStart w:id="179" w:name="_Toc34747195"/>
      <w:bookmarkStart w:id="180" w:name="_Toc39880509"/>
      <w:bookmarkEnd w:id="174"/>
      <w:bookmarkEnd w:id="175"/>
      <w:r w:rsidRPr="007055D9">
        <w:lastRenderedPageBreak/>
        <w:t>Connection Data</w:t>
      </w:r>
      <w:bookmarkEnd w:id="176"/>
      <w:r w:rsidRPr="007055D9">
        <w:t xml:space="preserve"> </w:t>
      </w:r>
      <w:r w:rsidRPr="00E366F9">
        <w:rPr>
          <w:rFonts w:ascii="Courier New" w:hAnsi="Courier New" w:cs="Courier New"/>
          <w:b w:val="0"/>
          <w:i w:val="0"/>
          <w:iCs w:val="0"/>
          <w:sz w:val="26"/>
        </w:rPr>
        <w:t>&lt;connection_group</w:t>
      </w:r>
      <w:r w:rsidR="008041BF">
        <w:rPr>
          <w:rFonts w:ascii="Courier New" w:hAnsi="Courier New" w:cs="Courier New"/>
          <w:b w:val="0"/>
          <w:i w:val="0"/>
          <w:iCs w:val="0"/>
          <w:sz w:val="26"/>
        </w:rPr>
        <w:t>/</w:t>
      </w:r>
      <w:r w:rsidRPr="00E366F9">
        <w:rPr>
          <w:rFonts w:ascii="Courier New" w:hAnsi="Courier New" w:cs="Courier New"/>
          <w:b w:val="0"/>
          <w:i w:val="0"/>
          <w:iCs w:val="0"/>
          <w:sz w:val="26"/>
        </w:rPr>
        <w:t>&gt;</w:t>
      </w:r>
      <w:bookmarkEnd w:id="177"/>
      <w:bookmarkEnd w:id="178"/>
      <w:bookmarkEnd w:id="179"/>
      <w:bookmarkEnd w:id="180"/>
    </w:p>
    <w:p w14:paraId="44532124" w14:textId="1B416919" w:rsidR="00F9473E" w:rsidRPr="007055D9" w:rsidRDefault="006F47B3" w:rsidP="00EB426D">
      <w:pPr>
        <w:jc w:val="both"/>
      </w:pPr>
      <w:r w:rsidRPr="00446313">
        <w:rPr>
          <w:rFonts w:ascii="Courier New" w:hAnsi="Courier New" w:cs="Courier New"/>
          <w:b/>
          <w:i/>
          <w:sz w:val="18"/>
          <w:szCs w:val="18"/>
        </w:rPr>
        <w:t>&lt;c</w:t>
      </w:r>
      <w:r w:rsidR="00F9473E" w:rsidRPr="00446313">
        <w:rPr>
          <w:rFonts w:ascii="Courier New" w:hAnsi="Courier New" w:cs="Courier New"/>
          <w:b/>
          <w:i/>
          <w:sz w:val="18"/>
          <w:szCs w:val="18"/>
        </w:rPr>
        <w:t>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00680DB0" w:rsidRPr="007055D9">
        <w:t xml:space="preserve"> comprise</w:t>
      </w:r>
      <w:r w:rsidR="00F9473E" w:rsidRPr="007055D9">
        <w:t>s the topological information about the invol</w:t>
      </w:r>
      <w:r w:rsidR="00B711DE">
        <w:t>ved parts and assemblies (Chapter</w:t>
      </w:r>
      <w:r w:rsidR="00F9473E" w:rsidRPr="007055D9">
        <w:t xml:space="preserve"> </w:t>
      </w:r>
      <w:r w:rsidR="008D51C0" w:rsidRPr="007055D9">
        <w:fldChar w:fldCharType="begin"/>
      </w:r>
      <w:r w:rsidR="00F9473E" w:rsidRPr="007055D9">
        <w:instrText xml:space="preserve"> REF _Ref371679978 \r \h </w:instrText>
      </w:r>
      <w:r w:rsidR="00D61C38">
        <w:instrText xml:space="preserve"> \* MERGEFORMAT </w:instrText>
      </w:r>
      <w:r w:rsidR="008D51C0" w:rsidRPr="007055D9">
        <w:fldChar w:fldCharType="separate"/>
      </w:r>
      <w:r w:rsidR="00A2710C">
        <w:t>4</w:t>
      </w:r>
      <w:r w:rsidR="008D51C0" w:rsidRPr="007055D9">
        <w:fldChar w:fldCharType="end"/>
      </w:r>
      <w:r w:rsidR="00F9473E" w:rsidRPr="007055D9">
        <w:t xml:space="preserve">), respectively. As explained in Section </w:t>
      </w:r>
      <w:r w:rsidR="008D51C0" w:rsidRPr="007055D9">
        <w:fldChar w:fldCharType="begin"/>
      </w:r>
      <w:r w:rsidR="00F9473E" w:rsidRPr="007055D9">
        <w:instrText xml:space="preserve"> REF _Ref371678646 \r \h </w:instrText>
      </w:r>
      <w:r w:rsidR="00D61C38">
        <w:instrText xml:space="preserve"> \* MERGEFORMAT </w:instrText>
      </w:r>
      <w:r w:rsidR="008D51C0" w:rsidRPr="007055D9">
        <w:fldChar w:fldCharType="separate"/>
      </w:r>
      <w:r w:rsidR="00A2710C">
        <w:t>2.4</w:t>
      </w:r>
      <w:r w:rsidR="008D51C0" w:rsidRPr="007055D9">
        <w:fldChar w:fldCharType="end"/>
      </w:r>
      <w:r w:rsidR="009E42FD" w:rsidRPr="007055D9">
        <w:t>,</w:t>
      </w:r>
      <w:r w:rsidR="00F9473E" w:rsidRPr="007055D9">
        <w:t xml:space="preserve"> joints are grouped together by the parts or assemblies which they commonly connect. </w:t>
      </w:r>
    </w:p>
    <w:p w14:paraId="442B3DB7" w14:textId="686F600D" w:rsidR="00EB7B21" w:rsidRPr="007055D9" w:rsidRDefault="00F9473E" w:rsidP="00EB426D">
      <w:pPr>
        <w:jc w:val="both"/>
      </w:pPr>
      <w:r w:rsidRPr="007055D9">
        <w:t xml:space="preserve">The topological relation (relation of neighbors) is defined by the child element </w:t>
      </w:r>
      <w:r w:rsidR="00680DB0" w:rsidRPr="00446313">
        <w:rPr>
          <w:rFonts w:ascii="Courier New" w:hAnsi="Courier New" w:cs="Courier New"/>
          <w:b/>
          <w:i/>
          <w:sz w:val="18"/>
          <w:szCs w:val="18"/>
        </w:rPr>
        <w:t>&lt;</w:t>
      </w:r>
      <w:r w:rsidR="00680DB0" w:rsidRPr="00504BAD">
        <w:rPr>
          <w:rFonts w:ascii="Courier New" w:hAnsi="Courier New" w:cs="Courier New"/>
          <w:b/>
          <w:i/>
          <w:sz w:val="18"/>
          <w:szCs w:val="18"/>
        </w:rPr>
        <w:t>c</w:t>
      </w:r>
      <w:r w:rsidRPr="00504BAD">
        <w:rPr>
          <w:rFonts w:ascii="Courier New" w:hAnsi="Courier New" w:cs="Courier New"/>
          <w:b/>
          <w:i/>
          <w:sz w:val="18"/>
          <w:szCs w:val="18"/>
        </w:rPr>
        <w:t>onnected</w:t>
      </w:r>
      <w:r w:rsidRPr="00446313">
        <w:rPr>
          <w:rFonts w:ascii="Courier New" w:hAnsi="Courier New" w:cs="Courier New"/>
          <w:b/>
          <w:i/>
          <w:sz w:val="18"/>
          <w:szCs w:val="18"/>
        </w:rPr>
        <w:t>_to</w:t>
      </w:r>
      <w:r w:rsidR="00680DB0" w:rsidRPr="00446313">
        <w:rPr>
          <w:rFonts w:ascii="Courier New" w:hAnsi="Courier New" w:cs="Courier New"/>
          <w:b/>
          <w:i/>
          <w:sz w:val="18"/>
          <w:szCs w:val="18"/>
        </w:rPr>
        <w:t>&gt;</w:t>
      </w:r>
      <w:r w:rsidRPr="007055D9">
        <w:t xml:space="preserve"> whereas all involved joints are listed in the child element </w:t>
      </w:r>
      <w:r w:rsidR="00680DB0" w:rsidRPr="00446313">
        <w:rPr>
          <w:rFonts w:ascii="Courier New" w:hAnsi="Courier New" w:cs="Courier New"/>
          <w:b/>
          <w:i/>
          <w:sz w:val="18"/>
          <w:szCs w:val="18"/>
        </w:rPr>
        <w:t>&lt;</w:t>
      </w:r>
      <w:r w:rsidRPr="00446313">
        <w:rPr>
          <w:rFonts w:ascii="Courier New" w:hAnsi="Courier New" w:cs="Courier New"/>
          <w:b/>
          <w:i/>
          <w:sz w:val="18"/>
          <w:szCs w:val="18"/>
        </w:rPr>
        <w:t>connection_list</w:t>
      </w:r>
      <w:r w:rsidR="00680DB0" w:rsidRPr="00446313">
        <w:rPr>
          <w:rFonts w:ascii="Courier New" w:hAnsi="Courier New" w:cs="Courier New"/>
          <w:b/>
          <w:i/>
          <w:sz w:val="18"/>
          <w:szCs w:val="18"/>
        </w:rPr>
        <w:t>&gt;</w:t>
      </w:r>
      <w:r w:rsidR="00680DB0" w:rsidRPr="007055D9">
        <w:t xml:space="preserve"> </w:t>
      </w:r>
      <w:r w:rsidRPr="007055D9">
        <w:t xml:space="preserve">according to their types (see Section </w:t>
      </w:r>
      <w:r w:rsidR="008D51C0" w:rsidRPr="007055D9">
        <w:fldChar w:fldCharType="begin"/>
      </w:r>
      <w:r w:rsidRPr="007055D9">
        <w:instrText xml:space="preserve"> REF _Ref338930849 \r \h </w:instrText>
      </w:r>
      <w:r w:rsidR="00D61C38">
        <w:instrText xml:space="preserve"> \* MERGEFORMAT </w:instrText>
      </w:r>
      <w:r w:rsidR="008D51C0" w:rsidRPr="007055D9">
        <w:fldChar w:fldCharType="separate"/>
      </w:r>
      <w:r w:rsidR="00A2710C">
        <w:t>2.2</w:t>
      </w:r>
      <w:r w:rsidR="008D51C0" w:rsidRPr="007055D9">
        <w:fldChar w:fldCharType="end"/>
      </w:r>
      <w:r w:rsidRPr="007055D9">
        <w:t xml:space="preserve">). </w:t>
      </w:r>
    </w:p>
    <w:p w14:paraId="49EB74F0" w14:textId="77777777" w:rsidR="00680DB0" w:rsidRPr="007055D9" w:rsidRDefault="00680DB0" w:rsidP="00EB426D">
      <w:pPr>
        <w:jc w:val="both"/>
      </w:pPr>
      <w:r w:rsidRPr="007055D9">
        <w:t xml:space="preserve">Each </w:t>
      </w:r>
      <w:r w:rsidRPr="00446313">
        <w:rPr>
          <w:rFonts w:ascii="Courier New" w:hAnsi="Courier New" w:cs="Courier New"/>
          <w:b/>
          <w:i/>
          <w:sz w:val="18"/>
          <w:szCs w:val="18"/>
        </w:rPr>
        <w:t>&lt;connection_group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rPr>
          <w:rFonts w:ascii="Courier New" w:hAnsi="Courier New" w:cs="Courier New"/>
          <w:b/>
          <w:i/>
        </w:rPr>
        <w:t xml:space="preserve"> </w:t>
      </w:r>
      <w:r w:rsidRPr="007055D9">
        <w:t>is uniquely identified by a numeric identifier (</w:t>
      </w:r>
      <w:r w:rsidRPr="000C0E7B">
        <w:rPr>
          <w:rStyle w:val="elementdeftypeChar"/>
        </w:rPr>
        <w:t>id</w:t>
      </w:r>
      <w:r w:rsidRPr="007055D9">
        <w:t>).</w:t>
      </w:r>
    </w:p>
    <w:p w14:paraId="68F204C2" w14:textId="7413A7B7" w:rsidR="009C3CB1" w:rsidRPr="007055D9" w:rsidRDefault="009C3CB1" w:rsidP="00EB426D">
      <w:pPr>
        <w:jc w:val="both"/>
      </w:pPr>
      <w:r w:rsidRPr="007055D9">
        <w:t xml:space="preserve">Note: From this, it follows that χMCF files </w:t>
      </w:r>
      <w:r w:rsidRPr="007055D9">
        <w:rPr>
          <w:i/>
        </w:rPr>
        <w:t>cannot</w:t>
      </w:r>
      <w:r w:rsidRPr="007055D9">
        <w:t xml:space="preserve"> be simply </w:t>
      </w:r>
      <w:r w:rsidR="00194316">
        <w:t>"</w:t>
      </w:r>
      <w:r w:rsidRPr="007055D9">
        <w:t>pasted together</w:t>
      </w:r>
      <w:r w:rsidR="00194316">
        <w:t>"</w:t>
      </w:r>
      <w:r w:rsidRPr="007055D9">
        <w:t xml:space="preserve"> by use of a standard text editor. </w:t>
      </w:r>
    </w:p>
    <w:p w14:paraId="27AD840F" w14:textId="77777777" w:rsidR="00680DB0" w:rsidRPr="007055D9" w:rsidRDefault="00680DB0" w:rsidP="00680DB0">
      <w:r w:rsidRPr="007055D9">
        <w:t xml:space="preserve">XML-specification of </w:t>
      </w:r>
      <w:r w:rsidRPr="00446313">
        <w:rPr>
          <w:rFonts w:ascii="Courier New" w:hAnsi="Courier New" w:cs="Courier New"/>
          <w:b/>
          <w:i/>
          <w:sz w:val="18"/>
          <w:szCs w:val="18"/>
        </w:rPr>
        <w:t>&lt;connection_group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99"/>
        <w:gridCol w:w="1843"/>
        <w:gridCol w:w="1681"/>
        <w:gridCol w:w="3008"/>
      </w:tblGrid>
      <w:tr w:rsidR="00680DB0" w:rsidRPr="007055D9" w14:paraId="5A32465D" w14:textId="77777777" w:rsidTr="00446313">
        <w:trPr>
          <w:jc w:val="center"/>
        </w:trPr>
        <w:tc>
          <w:tcPr>
            <w:tcW w:w="19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AFF769" w14:textId="77777777" w:rsidR="00680DB0" w:rsidRPr="007055D9" w:rsidRDefault="00680DB0" w:rsidP="002A57D9">
            <w:pPr>
              <w:rPr>
                <w:b/>
                <w:i/>
              </w:rPr>
            </w:pPr>
            <w:r w:rsidRPr="007055D9">
              <w:rPr>
                <w:b/>
                <w:i/>
              </w:rPr>
              <w:t>Attributes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B34751" w14:textId="77777777" w:rsidR="00680DB0" w:rsidRPr="007055D9" w:rsidRDefault="00680DB0" w:rsidP="002A57D9">
            <w:pPr>
              <w:rPr>
                <w:b/>
                <w:i/>
              </w:rPr>
            </w:pPr>
            <w:r w:rsidRPr="007055D9">
              <w:rPr>
                <w:b/>
                <w:i/>
              </w:rPr>
              <w:t>Type</w:t>
            </w:r>
          </w:p>
        </w:tc>
        <w:tc>
          <w:tcPr>
            <w:tcW w:w="168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C3D5E6" w14:textId="4951E1F2" w:rsidR="00680DB0" w:rsidRPr="00446313" w:rsidRDefault="000E60DF" w:rsidP="002A57D9">
            <w:r>
              <w:t>Use</w:t>
            </w:r>
          </w:p>
        </w:tc>
        <w:tc>
          <w:tcPr>
            <w:tcW w:w="3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F1D2D6" w14:textId="77777777" w:rsidR="00680DB0" w:rsidRPr="007055D9" w:rsidRDefault="00680DB0" w:rsidP="002A57D9">
            <w:pPr>
              <w:rPr>
                <w:b/>
                <w:i/>
              </w:rPr>
            </w:pPr>
            <w:r w:rsidRPr="007055D9">
              <w:rPr>
                <w:b/>
                <w:i/>
              </w:rPr>
              <w:t>Constraint</w:t>
            </w:r>
          </w:p>
        </w:tc>
      </w:tr>
      <w:tr w:rsidR="00680DB0" w:rsidRPr="007055D9" w14:paraId="5D925E5B" w14:textId="77777777" w:rsidTr="00446313">
        <w:trPr>
          <w:jc w:val="center"/>
        </w:trPr>
        <w:tc>
          <w:tcPr>
            <w:tcW w:w="1999" w:type="dxa"/>
            <w:shd w:val="clear" w:color="auto" w:fill="auto"/>
          </w:tcPr>
          <w:p w14:paraId="55C249E8" w14:textId="77777777" w:rsidR="00680DB0" w:rsidRPr="001D404C" w:rsidRDefault="00680DB0" w:rsidP="00860E71">
            <w:pPr>
              <w:rPr>
                <w:sz w:val="18"/>
                <w:szCs w:val="20"/>
              </w:rPr>
            </w:pPr>
            <w:r w:rsidRPr="001D404C">
              <w:rPr>
                <w:sz w:val="18"/>
                <w:szCs w:val="20"/>
              </w:rPr>
              <w:t>id</w:t>
            </w:r>
          </w:p>
        </w:tc>
        <w:tc>
          <w:tcPr>
            <w:tcW w:w="1843" w:type="dxa"/>
            <w:shd w:val="clear" w:color="auto" w:fill="auto"/>
          </w:tcPr>
          <w:p w14:paraId="199A273E" w14:textId="4A669E4E" w:rsidR="00680DB0" w:rsidRPr="001D404C" w:rsidRDefault="00535026" w:rsidP="00446313">
            <w:pPr>
              <w:rPr>
                <w:sz w:val="18"/>
                <w:szCs w:val="20"/>
              </w:rPr>
            </w:pPr>
            <w:r w:rsidRPr="003103A4">
              <w:rPr>
                <w:sz w:val="20"/>
                <w:szCs w:val="20"/>
              </w:rPr>
              <w:t>Integer</w:t>
            </w:r>
            <w:r>
              <w:rPr>
                <w:sz w:val="18"/>
                <w:szCs w:val="20"/>
              </w:rPr>
              <w:t xml:space="preserve"> </w:t>
            </w:r>
          </w:p>
        </w:tc>
        <w:tc>
          <w:tcPr>
            <w:tcW w:w="1681" w:type="dxa"/>
            <w:shd w:val="clear" w:color="auto" w:fill="auto"/>
          </w:tcPr>
          <w:p w14:paraId="49E046D2" w14:textId="77777777" w:rsidR="00680DB0" w:rsidRPr="001D404C" w:rsidRDefault="00446313" w:rsidP="009E42FD">
            <w:pPr>
              <w:rPr>
                <w:sz w:val="18"/>
                <w:szCs w:val="20"/>
              </w:rPr>
            </w:pPr>
            <w:r w:rsidRPr="001D404C">
              <w:rPr>
                <w:sz w:val="18"/>
                <w:szCs w:val="20"/>
              </w:rPr>
              <w:t>R</w:t>
            </w:r>
            <w:r w:rsidR="00680DB0" w:rsidRPr="001D404C">
              <w:rPr>
                <w:sz w:val="18"/>
                <w:szCs w:val="20"/>
              </w:rPr>
              <w:t>equired</w:t>
            </w:r>
          </w:p>
        </w:tc>
        <w:tc>
          <w:tcPr>
            <w:tcW w:w="3008" w:type="dxa"/>
            <w:shd w:val="clear" w:color="auto" w:fill="auto"/>
          </w:tcPr>
          <w:p w14:paraId="3C09C333" w14:textId="77777777" w:rsidR="00680DB0" w:rsidRPr="001D404C" w:rsidRDefault="00680DB0" w:rsidP="00206E87">
            <w:pPr>
              <w:keepNext/>
              <w:rPr>
                <w:sz w:val="18"/>
                <w:szCs w:val="20"/>
              </w:rPr>
            </w:pPr>
            <w:r w:rsidRPr="001D404C">
              <w:rPr>
                <w:sz w:val="18"/>
                <w:szCs w:val="20"/>
              </w:rPr>
              <w:t xml:space="preserve">unique </w:t>
            </w:r>
            <w:r w:rsidR="009C3CB1" w:rsidRPr="001D404C">
              <w:rPr>
                <w:sz w:val="18"/>
                <w:szCs w:val="20"/>
              </w:rPr>
              <w:t>with</w:t>
            </w:r>
            <w:r w:rsidRPr="001D404C">
              <w:rPr>
                <w:sz w:val="18"/>
                <w:szCs w:val="20"/>
              </w:rPr>
              <w:t>in a χMCF file</w:t>
            </w:r>
          </w:p>
        </w:tc>
      </w:tr>
    </w:tbl>
    <w:p w14:paraId="533AB94D" w14:textId="26D54E66" w:rsidR="00680DB0" w:rsidRPr="007055D9" w:rsidRDefault="00206E87" w:rsidP="00206E87">
      <w:pPr>
        <w:pStyle w:val="Beschriftung"/>
        <w:spacing w:before="120"/>
      </w:pPr>
      <w:bookmarkStart w:id="181" w:name="_Toc3566416"/>
      <w:bookmarkStart w:id="182" w:name="_Toc34747416"/>
      <w:bookmarkStart w:id="183" w:name="_Toc39880737"/>
      <w:r>
        <w:t xml:space="preserve">Table </w:t>
      </w:r>
      <w:r w:rsidR="00ED469A">
        <w:fldChar w:fldCharType="begin"/>
      </w:r>
      <w:r w:rsidR="00ED469A">
        <w:instrText xml:space="preserve"> SEQ Table \* ARABIC </w:instrText>
      </w:r>
      <w:r w:rsidR="00ED469A">
        <w:fldChar w:fldCharType="separate"/>
      </w:r>
      <w:r w:rsidR="00A2710C">
        <w:rPr>
          <w:noProof/>
        </w:rPr>
        <w:t>6</w:t>
      </w:r>
      <w:r w:rsidR="00ED469A">
        <w:fldChar w:fldCharType="end"/>
      </w:r>
      <w:r>
        <w:t xml:space="preserve">: Attributes of element </w:t>
      </w:r>
      <w:r>
        <w:rPr>
          <w:rFonts w:ascii="Courier New" w:hAnsi="Courier New" w:cs="Courier New"/>
          <w:i/>
          <w:sz w:val="18"/>
          <w:szCs w:val="18"/>
        </w:rPr>
        <w:t>&lt;connection_group</w:t>
      </w:r>
      <w:r w:rsidR="008041BF">
        <w:rPr>
          <w:rFonts w:ascii="Courier New" w:hAnsi="Courier New" w:cs="Courier New"/>
          <w:i/>
          <w:sz w:val="18"/>
          <w:szCs w:val="18"/>
        </w:rPr>
        <w:t>/</w:t>
      </w:r>
      <w:r w:rsidRPr="00206E87">
        <w:rPr>
          <w:rFonts w:ascii="Courier New" w:hAnsi="Courier New" w:cs="Courier New"/>
          <w:i/>
          <w:sz w:val="18"/>
          <w:szCs w:val="18"/>
        </w:rPr>
        <w:t>&gt;</w:t>
      </w:r>
      <w:bookmarkEnd w:id="181"/>
      <w:bookmarkEnd w:id="182"/>
      <w:bookmarkEnd w:id="183"/>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A101BB" w:rsidRPr="007055D9" w14:paraId="2809D0F6" w14:textId="77777777" w:rsidTr="00446313">
        <w:trP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E39C90" w14:textId="77777777" w:rsidR="00A101BB" w:rsidRPr="007055D9" w:rsidRDefault="00A101BB" w:rsidP="002A57D9">
            <w:pPr>
              <w:rPr>
                <w:b/>
                <w:i/>
              </w:rPr>
            </w:pPr>
            <w:r w:rsidRPr="007055D9">
              <w:rPr>
                <w:b/>
                <w:i/>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F9EEC5" w14:textId="77777777" w:rsidR="00A101BB" w:rsidRPr="007055D9" w:rsidRDefault="00A101BB" w:rsidP="002A57D9">
            <w:pPr>
              <w:rPr>
                <w:b/>
                <w:i/>
              </w:rPr>
            </w:pPr>
            <w:r w:rsidRPr="007055D9">
              <w:rPr>
                <w:b/>
                <w:i/>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B49C6B9" w14:textId="6555CE03" w:rsidR="00A101BB" w:rsidRPr="007055D9" w:rsidRDefault="000E60DF" w:rsidP="002A57D9">
            <w:pPr>
              <w:rPr>
                <w:b/>
                <w:i/>
              </w:rPr>
            </w:pPr>
            <w:r>
              <w:rPr>
                <w:b/>
                <w:i/>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5961CD" w14:textId="77777777" w:rsidR="00A101BB" w:rsidRPr="007055D9" w:rsidRDefault="00A101BB" w:rsidP="002A57D9">
            <w:pPr>
              <w:rPr>
                <w:b/>
                <w:i/>
              </w:rPr>
            </w:pPr>
            <w:r w:rsidRPr="007055D9">
              <w:rPr>
                <w:b/>
                <w:i/>
              </w:rPr>
              <w:t>Constraint</w:t>
            </w:r>
          </w:p>
        </w:tc>
      </w:tr>
      <w:tr w:rsidR="00A101BB" w:rsidRPr="007055D9" w14:paraId="13D96203" w14:textId="77777777" w:rsidTr="001D404C">
        <w:trPr>
          <w:trHeight w:val="283"/>
          <w:jc w:val="center"/>
        </w:trPr>
        <w:tc>
          <w:tcPr>
            <w:tcW w:w="1983" w:type="dxa"/>
            <w:shd w:val="clear" w:color="auto" w:fill="auto"/>
          </w:tcPr>
          <w:p w14:paraId="1BA23EE4" w14:textId="77777777" w:rsidR="00A101BB" w:rsidRPr="001D404C" w:rsidRDefault="00A101BB" w:rsidP="00860E71">
            <w:pPr>
              <w:rPr>
                <w:sz w:val="18"/>
                <w:szCs w:val="20"/>
              </w:rPr>
            </w:pPr>
            <w:r w:rsidRPr="001D404C">
              <w:rPr>
                <w:sz w:val="18"/>
                <w:szCs w:val="20"/>
              </w:rPr>
              <w:t>connected_to</w:t>
            </w:r>
          </w:p>
        </w:tc>
        <w:tc>
          <w:tcPr>
            <w:tcW w:w="1843" w:type="dxa"/>
            <w:shd w:val="clear" w:color="auto" w:fill="auto"/>
          </w:tcPr>
          <w:p w14:paraId="3A537C48" w14:textId="77777777" w:rsidR="00A101BB" w:rsidRPr="001D404C" w:rsidRDefault="00A101BB" w:rsidP="00860E71">
            <w:pPr>
              <w:rPr>
                <w:sz w:val="18"/>
                <w:szCs w:val="20"/>
              </w:rPr>
            </w:pPr>
            <w:r w:rsidRPr="001D404C">
              <w:rPr>
                <w:sz w:val="18"/>
                <w:szCs w:val="20"/>
              </w:rPr>
              <w:t>1</w:t>
            </w:r>
          </w:p>
        </w:tc>
        <w:tc>
          <w:tcPr>
            <w:tcW w:w="1697" w:type="dxa"/>
            <w:shd w:val="clear" w:color="auto" w:fill="auto"/>
          </w:tcPr>
          <w:p w14:paraId="2FD3ACA0" w14:textId="0ECBEF90" w:rsidR="00A101BB" w:rsidRPr="001D404C" w:rsidRDefault="00446313" w:rsidP="00860E71">
            <w:pPr>
              <w:rPr>
                <w:sz w:val="18"/>
                <w:szCs w:val="20"/>
              </w:rPr>
            </w:pPr>
            <w:r w:rsidRPr="001D404C">
              <w:rPr>
                <w:sz w:val="18"/>
                <w:szCs w:val="20"/>
              </w:rPr>
              <w:t>R</w:t>
            </w:r>
            <w:r w:rsidR="00A101BB" w:rsidRPr="001D404C">
              <w:rPr>
                <w:sz w:val="18"/>
                <w:szCs w:val="20"/>
              </w:rPr>
              <w:t>equired</w:t>
            </w:r>
          </w:p>
        </w:tc>
        <w:tc>
          <w:tcPr>
            <w:tcW w:w="2977" w:type="dxa"/>
            <w:shd w:val="clear" w:color="auto" w:fill="auto"/>
          </w:tcPr>
          <w:p w14:paraId="66924120" w14:textId="77777777" w:rsidR="00A101BB" w:rsidRPr="001D404C" w:rsidRDefault="00A101BB" w:rsidP="00860E71">
            <w:pPr>
              <w:rPr>
                <w:sz w:val="18"/>
                <w:szCs w:val="20"/>
              </w:rPr>
            </w:pPr>
            <w:r w:rsidRPr="001D404C">
              <w:rPr>
                <w:sz w:val="18"/>
                <w:szCs w:val="20"/>
              </w:rPr>
              <w:t>-</w:t>
            </w:r>
          </w:p>
        </w:tc>
      </w:tr>
      <w:tr w:rsidR="00A101BB" w:rsidRPr="007055D9" w14:paraId="3E5BE8C9" w14:textId="77777777" w:rsidTr="001D404C">
        <w:trPr>
          <w:trHeight w:val="283"/>
          <w:jc w:val="center"/>
        </w:trPr>
        <w:tc>
          <w:tcPr>
            <w:tcW w:w="1983" w:type="dxa"/>
            <w:shd w:val="clear" w:color="auto" w:fill="auto"/>
          </w:tcPr>
          <w:p w14:paraId="1591CA76" w14:textId="77777777" w:rsidR="00A101BB" w:rsidRPr="001D404C" w:rsidRDefault="00A101BB" w:rsidP="00860E71">
            <w:pPr>
              <w:rPr>
                <w:sz w:val="18"/>
                <w:szCs w:val="20"/>
              </w:rPr>
            </w:pPr>
            <w:r w:rsidRPr="001D404C">
              <w:rPr>
                <w:sz w:val="18"/>
                <w:szCs w:val="20"/>
              </w:rPr>
              <w:t>connection_list</w:t>
            </w:r>
          </w:p>
        </w:tc>
        <w:tc>
          <w:tcPr>
            <w:tcW w:w="1843" w:type="dxa"/>
            <w:shd w:val="clear" w:color="auto" w:fill="auto"/>
          </w:tcPr>
          <w:p w14:paraId="1510BB48" w14:textId="77777777" w:rsidR="00A101BB" w:rsidRPr="001D404C" w:rsidRDefault="00A101BB" w:rsidP="00860E71">
            <w:pPr>
              <w:rPr>
                <w:sz w:val="18"/>
                <w:szCs w:val="20"/>
              </w:rPr>
            </w:pPr>
            <w:r w:rsidRPr="001D404C">
              <w:rPr>
                <w:sz w:val="18"/>
                <w:szCs w:val="20"/>
              </w:rPr>
              <w:t>1</w:t>
            </w:r>
          </w:p>
        </w:tc>
        <w:tc>
          <w:tcPr>
            <w:tcW w:w="1697" w:type="dxa"/>
            <w:shd w:val="clear" w:color="auto" w:fill="auto"/>
          </w:tcPr>
          <w:p w14:paraId="3DED654A" w14:textId="77777777" w:rsidR="00A101BB" w:rsidRPr="001D404C" w:rsidRDefault="00446313" w:rsidP="00860E71">
            <w:pPr>
              <w:rPr>
                <w:sz w:val="18"/>
                <w:szCs w:val="20"/>
              </w:rPr>
            </w:pPr>
            <w:r w:rsidRPr="001D404C">
              <w:rPr>
                <w:sz w:val="18"/>
                <w:szCs w:val="20"/>
              </w:rPr>
              <w:t>R</w:t>
            </w:r>
            <w:r w:rsidR="00A101BB" w:rsidRPr="001D404C">
              <w:rPr>
                <w:sz w:val="18"/>
                <w:szCs w:val="20"/>
              </w:rPr>
              <w:t>equired</w:t>
            </w:r>
          </w:p>
        </w:tc>
        <w:tc>
          <w:tcPr>
            <w:tcW w:w="2977" w:type="dxa"/>
            <w:shd w:val="clear" w:color="auto" w:fill="auto"/>
          </w:tcPr>
          <w:p w14:paraId="5753A132" w14:textId="77777777" w:rsidR="00A101BB" w:rsidRPr="001D404C" w:rsidRDefault="00A101BB" w:rsidP="00860E71">
            <w:pPr>
              <w:rPr>
                <w:sz w:val="18"/>
                <w:szCs w:val="20"/>
              </w:rPr>
            </w:pPr>
            <w:r w:rsidRPr="001D404C">
              <w:rPr>
                <w:sz w:val="18"/>
                <w:szCs w:val="20"/>
              </w:rPr>
              <w:t>-</w:t>
            </w:r>
          </w:p>
        </w:tc>
      </w:tr>
      <w:tr w:rsidR="004B7C8B" w:rsidRPr="007055D9" w14:paraId="39EFE23B" w14:textId="77777777" w:rsidTr="001D404C">
        <w:trPr>
          <w:trHeight w:val="283"/>
          <w:jc w:val="center"/>
        </w:trPr>
        <w:tc>
          <w:tcPr>
            <w:tcW w:w="1983" w:type="dxa"/>
            <w:shd w:val="clear" w:color="auto" w:fill="auto"/>
          </w:tcPr>
          <w:p w14:paraId="66FE36E4" w14:textId="77777777" w:rsidR="004B7C8B" w:rsidRPr="001D404C" w:rsidRDefault="00A435F0" w:rsidP="00860E71">
            <w:pPr>
              <w:rPr>
                <w:sz w:val="18"/>
                <w:szCs w:val="20"/>
              </w:rPr>
            </w:pPr>
            <w:r w:rsidRPr="001D404C">
              <w:rPr>
                <w:sz w:val="18"/>
                <w:szCs w:val="20"/>
              </w:rPr>
              <w:t>contact_list</w:t>
            </w:r>
          </w:p>
        </w:tc>
        <w:tc>
          <w:tcPr>
            <w:tcW w:w="1843" w:type="dxa"/>
            <w:shd w:val="clear" w:color="auto" w:fill="auto"/>
          </w:tcPr>
          <w:p w14:paraId="418CBACB" w14:textId="27CD45C6" w:rsidR="004B7C8B" w:rsidRPr="001D404C" w:rsidRDefault="00A435F0" w:rsidP="00A435F0">
            <w:pPr>
              <w:rPr>
                <w:sz w:val="18"/>
                <w:szCs w:val="20"/>
              </w:rPr>
            </w:pPr>
            <w:r w:rsidRPr="001D404C">
              <w:rPr>
                <w:sz w:val="18"/>
                <w:szCs w:val="20"/>
              </w:rPr>
              <w:t>1</w:t>
            </w:r>
          </w:p>
        </w:tc>
        <w:tc>
          <w:tcPr>
            <w:tcW w:w="1697" w:type="dxa"/>
            <w:shd w:val="clear" w:color="auto" w:fill="auto"/>
          </w:tcPr>
          <w:p w14:paraId="4EE6E226" w14:textId="77777777" w:rsidR="004B7C8B" w:rsidRPr="001D404C" w:rsidRDefault="004B7C8B" w:rsidP="00860E71">
            <w:pPr>
              <w:rPr>
                <w:sz w:val="18"/>
                <w:szCs w:val="20"/>
              </w:rPr>
            </w:pPr>
            <w:r w:rsidRPr="001D404C">
              <w:rPr>
                <w:sz w:val="18"/>
                <w:szCs w:val="20"/>
              </w:rPr>
              <w:t>Optional</w:t>
            </w:r>
          </w:p>
        </w:tc>
        <w:tc>
          <w:tcPr>
            <w:tcW w:w="2977" w:type="dxa"/>
            <w:shd w:val="clear" w:color="auto" w:fill="auto"/>
          </w:tcPr>
          <w:p w14:paraId="0A7EB4EF" w14:textId="77777777" w:rsidR="004B7C8B" w:rsidRPr="001D404C" w:rsidRDefault="00A435F0" w:rsidP="00206E87">
            <w:pPr>
              <w:keepNext/>
              <w:rPr>
                <w:sz w:val="18"/>
                <w:szCs w:val="20"/>
              </w:rPr>
            </w:pPr>
            <w:r w:rsidRPr="001D404C">
              <w:rPr>
                <w:sz w:val="18"/>
                <w:szCs w:val="20"/>
              </w:rPr>
              <w:t>-</w:t>
            </w:r>
          </w:p>
        </w:tc>
      </w:tr>
    </w:tbl>
    <w:p w14:paraId="42C6CE1F" w14:textId="18A088E8" w:rsidR="006F1928" w:rsidRDefault="00206E87" w:rsidP="00206E87">
      <w:pPr>
        <w:pStyle w:val="Beschriftung"/>
        <w:spacing w:before="120"/>
        <w:rPr>
          <w:b w:val="0"/>
          <w:lang w:eastAsia="x-none"/>
        </w:rPr>
      </w:pPr>
      <w:bookmarkStart w:id="184" w:name="_Toc3566417"/>
      <w:bookmarkStart w:id="185" w:name="_Toc34747417"/>
      <w:bookmarkStart w:id="186" w:name="_Toc39880738"/>
      <w:r>
        <w:t xml:space="preserve">Table </w:t>
      </w:r>
      <w:r w:rsidR="00ED469A">
        <w:fldChar w:fldCharType="begin"/>
      </w:r>
      <w:r w:rsidR="00ED469A">
        <w:instrText xml:space="preserve"> SEQ Table \* ARABIC </w:instrText>
      </w:r>
      <w:r w:rsidR="00ED469A">
        <w:fldChar w:fldCharType="separate"/>
      </w:r>
      <w:r w:rsidR="00A2710C">
        <w:rPr>
          <w:noProof/>
        </w:rPr>
        <w:t>7</w:t>
      </w:r>
      <w:r w:rsidR="00ED469A">
        <w:fldChar w:fldCharType="end"/>
      </w:r>
      <w:r>
        <w:t xml:space="preserve">: Nested elements of element </w:t>
      </w:r>
      <w:r>
        <w:rPr>
          <w:rFonts w:ascii="Courier New" w:hAnsi="Courier New" w:cs="Courier New"/>
          <w:i/>
          <w:sz w:val="18"/>
          <w:szCs w:val="18"/>
        </w:rPr>
        <w:t>&lt;connection_group</w:t>
      </w:r>
      <w:r w:rsidR="008041BF">
        <w:rPr>
          <w:rFonts w:ascii="Courier New" w:hAnsi="Courier New" w:cs="Courier New"/>
          <w:i/>
          <w:sz w:val="18"/>
          <w:szCs w:val="18"/>
        </w:rPr>
        <w:t>/</w:t>
      </w:r>
      <w:r w:rsidRPr="00206E87">
        <w:rPr>
          <w:rFonts w:ascii="Courier New" w:hAnsi="Courier New" w:cs="Courier New"/>
          <w:i/>
          <w:sz w:val="18"/>
          <w:szCs w:val="18"/>
        </w:rPr>
        <w:t>&gt;</w:t>
      </w:r>
      <w:bookmarkEnd w:id="184"/>
      <w:bookmarkEnd w:id="185"/>
      <w:bookmarkEnd w:id="186"/>
    </w:p>
    <w:p w14:paraId="5FDE492F" w14:textId="77777777" w:rsidR="006F1928" w:rsidRPr="00FD64A6" w:rsidRDefault="006F1928" w:rsidP="006F1928">
      <w:pPr>
        <w:keepNext/>
        <w:rPr>
          <w:b/>
          <w:i/>
          <w:lang w:eastAsia="x-none"/>
        </w:rPr>
      </w:pPr>
      <w:r w:rsidRPr="00FD64A6">
        <w:rPr>
          <w:b/>
          <w:i/>
          <w:lang w:eastAsia="x-none"/>
        </w:rPr>
        <w:t xml:space="preserve">Remarks: </w:t>
      </w:r>
    </w:p>
    <w:p w14:paraId="3DD15DE5" w14:textId="38FAE7D5" w:rsidR="00EC25C9" w:rsidRPr="00BD4394" w:rsidRDefault="00EC25C9" w:rsidP="00EC25C9">
      <w:pPr>
        <w:pStyle w:val="Listenabsatz"/>
        <w:numPr>
          <w:ilvl w:val="0"/>
          <w:numId w:val="17"/>
        </w:numPr>
        <w:ind w:left="709" w:hanging="349"/>
        <w:jc w:val="both"/>
        <w:rPr>
          <w:lang w:val="en-US"/>
        </w:rPr>
      </w:pPr>
      <w:r w:rsidRPr="00504BAD">
        <w:rPr>
          <w:lang w:eastAsia="x-none"/>
        </w:rPr>
        <w:t>A</w:t>
      </w:r>
      <w:r w:rsidRPr="00504BAD">
        <w:rPr>
          <w:rFonts w:cs="Arial"/>
        </w:rPr>
        <w:t xml:space="preserve">n empty or missing </w:t>
      </w:r>
      <w:r w:rsidRPr="00504BAD">
        <w:rPr>
          <w:rFonts w:ascii="Courier New" w:hAnsi="Courier New" w:cs="Courier New"/>
          <w:b/>
          <w:i/>
          <w:sz w:val="18"/>
          <w:szCs w:val="18"/>
        </w:rPr>
        <w:t>&lt;connected_to&gt;</w:t>
      </w:r>
      <w:r w:rsidRPr="00504BAD">
        <w:rPr>
          <w:rFonts w:cs="Arial"/>
        </w:rPr>
        <w:t xml:space="preserve"> mean</w:t>
      </w:r>
      <w:r>
        <w:rPr>
          <w:rFonts w:cs="Arial"/>
        </w:rPr>
        <w:t>s</w:t>
      </w:r>
      <w:r w:rsidRPr="00504BAD">
        <w:rPr>
          <w:rFonts w:cs="Arial"/>
        </w:rPr>
        <w:t xml:space="preserve"> a connection according to geometric neighborhood</w:t>
      </w:r>
      <w:r>
        <w:rPr>
          <w:rFonts w:cs="Arial"/>
        </w:rPr>
        <w:t>, alone</w:t>
      </w:r>
      <w:r>
        <w:rPr>
          <w:rStyle w:val="Funotenzeichen"/>
          <w:rFonts w:cs="Arial"/>
        </w:rPr>
        <w:footnoteReference w:id="10"/>
      </w:r>
      <w:r>
        <w:rPr>
          <w:rFonts w:cs="Arial"/>
        </w:rPr>
        <w:t xml:space="preserve">. However, if </w:t>
      </w:r>
      <w:r w:rsidRPr="00504BAD">
        <w:rPr>
          <w:rFonts w:ascii="Courier New" w:hAnsi="Courier New" w:cs="Courier New"/>
          <w:b/>
          <w:i/>
          <w:sz w:val="18"/>
          <w:szCs w:val="18"/>
        </w:rPr>
        <w:t>&lt;connected_to&gt;</w:t>
      </w:r>
      <w:r>
        <w:rPr>
          <w:rFonts w:cs="Arial"/>
        </w:rPr>
        <w:t xml:space="preserve"> is present, it must be </w:t>
      </w:r>
      <w:r w:rsidRPr="00AB6094">
        <w:rPr>
          <w:rFonts w:cs="Arial"/>
          <w:i/>
        </w:rPr>
        <w:t>complete</w:t>
      </w:r>
      <w:r>
        <w:rPr>
          <w:rFonts w:cs="Arial"/>
        </w:rPr>
        <w:t xml:space="preserve">, i. e. no additional connection parters are to be searched. </w:t>
      </w:r>
    </w:p>
    <w:p w14:paraId="42E3CBAC" w14:textId="77777777" w:rsidR="006F1928" w:rsidRPr="008F5F84" w:rsidRDefault="006F1928" w:rsidP="00FD64A6">
      <w:pPr>
        <w:pStyle w:val="Listenabsatz"/>
        <w:numPr>
          <w:ilvl w:val="0"/>
          <w:numId w:val="17"/>
        </w:numPr>
        <w:ind w:left="709" w:hanging="349"/>
        <w:jc w:val="both"/>
        <w:rPr>
          <w:lang w:val="en-US"/>
        </w:rPr>
      </w:pPr>
      <w:r w:rsidRPr="008F5F84">
        <w:rPr>
          <w:rFonts w:cs="Arial"/>
          <w:lang w:val="en-US"/>
        </w:rPr>
        <w:t xml:space="preserve">In addition to parts and properties, </w:t>
      </w:r>
      <w:r w:rsidRPr="008F5F84">
        <w:rPr>
          <w:rFonts w:cs="Arial"/>
          <w:i/>
          <w:lang w:val="en-US"/>
        </w:rPr>
        <w:t>no</w:t>
      </w:r>
      <w:r w:rsidRPr="008F5F84">
        <w:rPr>
          <w:rFonts w:cs="Arial"/>
          <w:lang w:val="en-US"/>
        </w:rPr>
        <w:t xml:space="preserve"> other means (e.g. sets) for grouping objects are allowed. </w:t>
      </w:r>
    </w:p>
    <w:p w14:paraId="38096505" w14:textId="77777777" w:rsidR="00A101BB" w:rsidRPr="007055D9" w:rsidRDefault="00F1012F" w:rsidP="00327322">
      <w:pPr>
        <w:pStyle w:val="berschrift3"/>
        <w:tabs>
          <w:tab w:val="clear" w:pos="720"/>
          <w:tab w:val="num" w:pos="1701"/>
        </w:tabs>
      </w:pPr>
      <w:bookmarkStart w:id="187" w:name="_Ref432343981"/>
      <w:bookmarkStart w:id="188" w:name="_Toc3556947"/>
      <w:bookmarkStart w:id="189" w:name="_Toc34747196"/>
      <w:bookmarkStart w:id="190" w:name="_Toc39880510"/>
      <w:r w:rsidRPr="007055D9">
        <w:t xml:space="preserve">Connected </w:t>
      </w:r>
      <w:r w:rsidR="00A101BB" w:rsidRPr="007055D9">
        <w:t>Objects</w:t>
      </w:r>
      <w:bookmarkEnd w:id="187"/>
      <w:bookmarkEnd w:id="188"/>
      <w:bookmarkEnd w:id="189"/>
      <w:bookmarkEnd w:id="190"/>
      <w:r w:rsidR="00A101BB" w:rsidRPr="007055D9">
        <w:t xml:space="preserve"> </w:t>
      </w:r>
    </w:p>
    <w:p w14:paraId="5B753AFE" w14:textId="58AD50D9" w:rsidR="00D5667A" w:rsidRPr="007055D9" w:rsidRDefault="00D5667A" w:rsidP="00DA2DD5">
      <w:pPr>
        <w:jc w:val="both"/>
      </w:pPr>
      <w:r w:rsidRPr="007055D9">
        <w:t>The basic objects which can be jointed together are parts and assemblies</w:t>
      </w:r>
      <w:r w:rsidR="00223174" w:rsidRPr="007055D9">
        <w:t xml:space="preserve"> (</w:t>
      </w:r>
      <w:r w:rsidR="00446313">
        <w:t>see Chapter</w:t>
      </w:r>
      <w:r w:rsidRPr="007055D9">
        <w:t xml:space="preserve"> </w:t>
      </w:r>
      <w:r w:rsidR="008D51C0" w:rsidRPr="007055D9">
        <w:fldChar w:fldCharType="begin"/>
      </w:r>
      <w:r w:rsidRPr="007055D9">
        <w:instrText xml:space="preserve"> REF _Ref371939247 \r \h </w:instrText>
      </w:r>
      <w:r w:rsidR="00DA2DD5">
        <w:instrText xml:space="preserve"> \* MERGEFORMAT </w:instrText>
      </w:r>
      <w:r w:rsidR="008D51C0" w:rsidRPr="007055D9">
        <w:fldChar w:fldCharType="separate"/>
      </w:r>
      <w:r w:rsidR="00A2710C">
        <w:t>4</w:t>
      </w:r>
      <w:r w:rsidR="008D51C0" w:rsidRPr="007055D9">
        <w:fldChar w:fldCharType="end"/>
      </w:r>
      <w:r w:rsidR="00223174" w:rsidRPr="007055D9">
        <w:t>) which appear as nested</w:t>
      </w:r>
      <w:r w:rsidRPr="007055D9">
        <w:t xml:space="preserve"> element</w:t>
      </w:r>
      <w:r w:rsidR="00223174" w:rsidRPr="007055D9">
        <w:t xml:space="preserve">s </w:t>
      </w:r>
      <w:r w:rsidR="00223174" w:rsidRPr="00446313">
        <w:rPr>
          <w:rFonts w:ascii="Courier New" w:hAnsi="Courier New" w:cs="Courier New"/>
          <w:b/>
          <w:i/>
          <w:sz w:val="18"/>
          <w:szCs w:val="18"/>
        </w:rPr>
        <w:t>&lt;part</w:t>
      </w:r>
      <w:r w:rsidR="004C7100">
        <w:rPr>
          <w:rFonts w:ascii="Courier New" w:hAnsi="Courier New" w:cs="Courier New"/>
          <w:b/>
          <w:i/>
          <w:sz w:val="18"/>
          <w:szCs w:val="18"/>
        </w:rPr>
        <w:t>/</w:t>
      </w:r>
      <w:r w:rsidR="00223174" w:rsidRPr="00446313">
        <w:rPr>
          <w:rFonts w:ascii="Courier New" w:hAnsi="Courier New" w:cs="Courier New"/>
          <w:b/>
          <w:i/>
          <w:sz w:val="18"/>
          <w:szCs w:val="18"/>
        </w:rPr>
        <w:t>&gt;</w:t>
      </w:r>
      <w:r w:rsidR="00223174" w:rsidRPr="007055D9">
        <w:t xml:space="preserve"> and </w:t>
      </w:r>
      <w:r w:rsidR="00223174" w:rsidRPr="00446313">
        <w:rPr>
          <w:rFonts w:ascii="Courier New" w:hAnsi="Courier New" w:cs="Courier New"/>
          <w:b/>
          <w:i/>
          <w:sz w:val="18"/>
          <w:szCs w:val="18"/>
        </w:rPr>
        <w:t>&lt;assy</w:t>
      </w:r>
      <w:r w:rsidR="004C7100">
        <w:rPr>
          <w:rFonts w:ascii="Courier New" w:hAnsi="Courier New" w:cs="Courier New"/>
          <w:b/>
          <w:i/>
          <w:sz w:val="18"/>
          <w:szCs w:val="18"/>
        </w:rPr>
        <w:t>/</w:t>
      </w:r>
      <w:r w:rsidR="00223174" w:rsidRPr="00446313">
        <w:rPr>
          <w:rFonts w:ascii="Courier New" w:hAnsi="Courier New" w:cs="Courier New"/>
          <w:b/>
          <w:i/>
          <w:sz w:val="18"/>
          <w:szCs w:val="18"/>
        </w:rPr>
        <w:t>&gt;</w:t>
      </w:r>
      <w:r w:rsidR="00223174" w:rsidRPr="007055D9">
        <w:t xml:space="preserve"> of </w:t>
      </w:r>
      <w:r w:rsidR="00A101BB" w:rsidRPr="00446313">
        <w:rPr>
          <w:rFonts w:ascii="Courier New" w:hAnsi="Courier New" w:cs="Courier New"/>
          <w:b/>
          <w:i/>
          <w:sz w:val="18"/>
          <w:szCs w:val="18"/>
        </w:rPr>
        <w:t>&lt;connected_to&gt;</w:t>
      </w:r>
      <w:r w:rsidRPr="007055D9">
        <w:t xml:space="preserve">. </w:t>
      </w:r>
    </w:p>
    <w:p w14:paraId="3B651BBC" w14:textId="77777777" w:rsidR="00223174" w:rsidRPr="007055D9" w:rsidRDefault="00223174" w:rsidP="00223174">
      <w:r w:rsidRPr="007055D9">
        <w:t xml:space="preserve">XML-specification of </w:t>
      </w:r>
      <w:r w:rsidRPr="00446313">
        <w:rPr>
          <w:rFonts w:ascii="Courier New" w:hAnsi="Courier New" w:cs="Courier New"/>
          <w:b/>
          <w:i/>
          <w:sz w:val="18"/>
          <w:szCs w:val="18"/>
        </w:rPr>
        <w:t>&lt;connect</w:t>
      </w:r>
      <w:r w:rsidR="007262AE" w:rsidRPr="00446313">
        <w:rPr>
          <w:rFonts w:ascii="Courier New" w:hAnsi="Courier New" w:cs="Courier New"/>
          <w:b/>
          <w:i/>
          <w:sz w:val="18"/>
          <w:szCs w:val="18"/>
        </w:rPr>
        <w:t>ed_</w:t>
      </w:r>
      <w:r w:rsidRPr="00446313">
        <w:rPr>
          <w:rFonts w:ascii="Courier New" w:hAnsi="Courier New" w:cs="Courier New"/>
          <w:b/>
          <w:i/>
          <w:sz w:val="18"/>
          <w:szCs w:val="18"/>
        </w:rPr>
        <w:t>to&gt;</w:t>
      </w:r>
      <w:r w:rsidRPr="007055D9">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223174" w:rsidRPr="007055D9" w14:paraId="144CB231" w14:textId="77777777" w:rsidTr="000F4844">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E5BFA2" w14:textId="77777777" w:rsidR="00223174" w:rsidRPr="007055D9" w:rsidRDefault="00223174" w:rsidP="002A57D9">
            <w:pPr>
              <w:rPr>
                <w:b/>
                <w:i/>
              </w:rPr>
            </w:pPr>
            <w:r w:rsidRPr="007055D9">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57680" w14:textId="77777777" w:rsidR="00223174" w:rsidRPr="007055D9" w:rsidRDefault="00223174" w:rsidP="002A57D9">
            <w:pPr>
              <w:rPr>
                <w:b/>
                <w:i/>
              </w:rPr>
            </w:pPr>
            <w:r w:rsidRPr="007055D9">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BD005BB" w14:textId="08FA7A00" w:rsidR="00223174" w:rsidRPr="007055D9" w:rsidRDefault="000E60DF" w:rsidP="002A57D9">
            <w:pPr>
              <w:rPr>
                <w:b/>
                <w:i/>
              </w:rPr>
            </w:pPr>
            <w:r>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678D33D" w14:textId="77777777" w:rsidR="00223174" w:rsidRPr="007055D9" w:rsidRDefault="00223174" w:rsidP="002A57D9">
            <w:pPr>
              <w:rPr>
                <w:b/>
                <w:i/>
              </w:rPr>
            </w:pPr>
            <w:r w:rsidRPr="007055D9">
              <w:rPr>
                <w:b/>
                <w:i/>
              </w:rPr>
              <w:t>Constraint</w:t>
            </w:r>
          </w:p>
        </w:tc>
      </w:tr>
      <w:tr w:rsidR="002921CC" w:rsidRPr="007055D9" w14:paraId="646B8CE8" w14:textId="77777777" w:rsidTr="00B85EEA">
        <w:trPr>
          <w:jc w:val="center"/>
        </w:trPr>
        <w:tc>
          <w:tcPr>
            <w:tcW w:w="1979" w:type="dxa"/>
            <w:tcBorders>
              <w:top w:val="single" w:sz="8" w:space="0" w:color="auto"/>
              <w:bottom w:val="dotted" w:sz="4" w:space="0" w:color="auto"/>
            </w:tcBorders>
            <w:shd w:val="clear" w:color="auto" w:fill="auto"/>
          </w:tcPr>
          <w:p w14:paraId="5D5CABFC" w14:textId="15D5ECFB" w:rsidR="002921CC" w:rsidRPr="003103A4" w:rsidRDefault="00B903D1" w:rsidP="00860E71">
            <w:pPr>
              <w:rPr>
                <w:sz w:val="20"/>
                <w:szCs w:val="20"/>
              </w:rPr>
            </w:pPr>
            <w:r>
              <w:rPr>
                <w:sz w:val="20"/>
                <w:szCs w:val="20"/>
              </w:rPr>
              <w:t>p</w:t>
            </w:r>
            <w:r w:rsidRPr="003103A4">
              <w:rPr>
                <w:sz w:val="20"/>
                <w:szCs w:val="20"/>
              </w:rPr>
              <w:t>art</w:t>
            </w:r>
          </w:p>
        </w:tc>
        <w:tc>
          <w:tcPr>
            <w:tcW w:w="1280" w:type="dxa"/>
            <w:tcBorders>
              <w:top w:val="single" w:sz="8" w:space="0" w:color="auto"/>
              <w:bottom w:val="dotted" w:sz="4" w:space="0" w:color="auto"/>
            </w:tcBorders>
            <w:shd w:val="clear" w:color="auto" w:fill="auto"/>
          </w:tcPr>
          <w:p w14:paraId="473EC680" w14:textId="2F1EA5C6" w:rsidR="002921CC" w:rsidRPr="003103A4" w:rsidRDefault="002921CC" w:rsidP="00860E71">
            <w:pPr>
              <w:rPr>
                <w:sz w:val="20"/>
                <w:szCs w:val="20"/>
              </w:rPr>
            </w:pPr>
            <w:r w:rsidRPr="003103A4">
              <w:rPr>
                <w:sz w:val="20"/>
                <w:szCs w:val="20"/>
              </w:rPr>
              <w:t>1 - *</w:t>
            </w:r>
          </w:p>
        </w:tc>
        <w:tc>
          <w:tcPr>
            <w:tcW w:w="2552" w:type="dxa"/>
            <w:tcBorders>
              <w:top w:val="single" w:sz="8" w:space="0" w:color="auto"/>
            </w:tcBorders>
            <w:shd w:val="clear" w:color="auto" w:fill="auto"/>
            <w:vAlign w:val="center"/>
          </w:tcPr>
          <w:p w14:paraId="4E52022D" w14:textId="3A2B8A1B" w:rsidR="002921CC" w:rsidRPr="008D6479" w:rsidRDefault="002921CC" w:rsidP="006F4BFA">
            <w:pPr>
              <w:rPr>
                <w:sz w:val="20"/>
                <w:szCs w:val="20"/>
                <w:highlight w:val="yellow"/>
              </w:rPr>
            </w:pPr>
            <w:r w:rsidRPr="00AC1F90">
              <w:rPr>
                <w:sz w:val="20"/>
                <w:szCs w:val="20"/>
              </w:rPr>
              <w:t>Optional</w:t>
            </w:r>
          </w:p>
        </w:tc>
        <w:tc>
          <w:tcPr>
            <w:tcW w:w="2689" w:type="dxa"/>
            <w:tcBorders>
              <w:top w:val="single" w:sz="8" w:space="0" w:color="auto"/>
              <w:bottom w:val="dotted" w:sz="4" w:space="0" w:color="auto"/>
            </w:tcBorders>
            <w:shd w:val="clear" w:color="auto" w:fill="auto"/>
          </w:tcPr>
          <w:p w14:paraId="3B2A64D8" w14:textId="77777777" w:rsidR="002921CC" w:rsidRPr="003103A4" w:rsidRDefault="002921CC" w:rsidP="00860E71">
            <w:pPr>
              <w:rPr>
                <w:sz w:val="20"/>
                <w:szCs w:val="20"/>
              </w:rPr>
            </w:pPr>
            <w:r w:rsidRPr="003103A4">
              <w:rPr>
                <w:sz w:val="20"/>
                <w:szCs w:val="20"/>
              </w:rPr>
              <w:t>-</w:t>
            </w:r>
          </w:p>
        </w:tc>
      </w:tr>
      <w:tr w:rsidR="002921CC" w:rsidRPr="007055D9" w14:paraId="7FDAF564" w14:textId="77777777" w:rsidTr="00B85EEA">
        <w:trPr>
          <w:jc w:val="center"/>
        </w:trPr>
        <w:tc>
          <w:tcPr>
            <w:tcW w:w="1979" w:type="dxa"/>
            <w:tcBorders>
              <w:top w:val="dotted" w:sz="4" w:space="0" w:color="auto"/>
              <w:bottom w:val="single" w:sz="8" w:space="0" w:color="000000"/>
            </w:tcBorders>
            <w:shd w:val="clear" w:color="auto" w:fill="auto"/>
          </w:tcPr>
          <w:p w14:paraId="0D098357" w14:textId="61D402B4" w:rsidR="002921CC" w:rsidRPr="003103A4" w:rsidRDefault="00B903D1" w:rsidP="00860E71">
            <w:pPr>
              <w:rPr>
                <w:sz w:val="20"/>
                <w:szCs w:val="20"/>
              </w:rPr>
            </w:pPr>
            <w:r>
              <w:rPr>
                <w:sz w:val="20"/>
                <w:szCs w:val="20"/>
              </w:rPr>
              <w:t>a</w:t>
            </w:r>
            <w:r w:rsidRPr="003103A4">
              <w:rPr>
                <w:sz w:val="20"/>
                <w:szCs w:val="20"/>
              </w:rPr>
              <w:t>ssy</w:t>
            </w:r>
          </w:p>
        </w:tc>
        <w:tc>
          <w:tcPr>
            <w:tcW w:w="1280" w:type="dxa"/>
            <w:tcBorders>
              <w:top w:val="dotted" w:sz="4" w:space="0" w:color="auto"/>
              <w:bottom w:val="single" w:sz="8" w:space="0" w:color="000000"/>
            </w:tcBorders>
            <w:shd w:val="clear" w:color="auto" w:fill="auto"/>
          </w:tcPr>
          <w:p w14:paraId="41005907" w14:textId="45CA5760" w:rsidR="002921CC" w:rsidRPr="003103A4" w:rsidRDefault="002921CC" w:rsidP="00860E71">
            <w:pPr>
              <w:rPr>
                <w:sz w:val="20"/>
                <w:szCs w:val="20"/>
              </w:rPr>
            </w:pPr>
            <w:r w:rsidRPr="003103A4">
              <w:rPr>
                <w:sz w:val="20"/>
                <w:szCs w:val="20"/>
              </w:rPr>
              <w:t>1 - *</w:t>
            </w:r>
          </w:p>
        </w:tc>
        <w:tc>
          <w:tcPr>
            <w:tcW w:w="2552" w:type="dxa"/>
            <w:tcBorders>
              <w:bottom w:val="single" w:sz="8" w:space="0" w:color="000000"/>
            </w:tcBorders>
            <w:shd w:val="clear" w:color="auto" w:fill="auto"/>
          </w:tcPr>
          <w:p w14:paraId="456432C4" w14:textId="2DABEAC8" w:rsidR="002921CC" w:rsidRPr="003103A4" w:rsidRDefault="002921CC" w:rsidP="00860E71">
            <w:pPr>
              <w:rPr>
                <w:sz w:val="20"/>
                <w:szCs w:val="20"/>
              </w:rPr>
            </w:pPr>
            <w:r>
              <w:rPr>
                <w:sz w:val="20"/>
                <w:szCs w:val="20"/>
              </w:rPr>
              <w:t>Optional</w:t>
            </w:r>
          </w:p>
        </w:tc>
        <w:tc>
          <w:tcPr>
            <w:tcW w:w="2689" w:type="dxa"/>
            <w:tcBorders>
              <w:top w:val="dotted" w:sz="4" w:space="0" w:color="auto"/>
              <w:bottom w:val="single" w:sz="8" w:space="0" w:color="000000"/>
            </w:tcBorders>
            <w:shd w:val="clear" w:color="auto" w:fill="auto"/>
          </w:tcPr>
          <w:p w14:paraId="2FFC5F26" w14:textId="77777777" w:rsidR="002921CC" w:rsidRPr="003103A4" w:rsidRDefault="002921CC" w:rsidP="004C7100">
            <w:pPr>
              <w:keepNext/>
              <w:rPr>
                <w:sz w:val="20"/>
                <w:szCs w:val="20"/>
              </w:rPr>
            </w:pPr>
            <w:r w:rsidRPr="003103A4">
              <w:rPr>
                <w:sz w:val="20"/>
                <w:szCs w:val="20"/>
              </w:rPr>
              <w:t>-</w:t>
            </w:r>
          </w:p>
        </w:tc>
      </w:tr>
    </w:tbl>
    <w:p w14:paraId="0E04ED33" w14:textId="5453F99F" w:rsidR="004C7100" w:rsidRDefault="004C7100" w:rsidP="004C7100">
      <w:pPr>
        <w:pStyle w:val="Beschriftung"/>
        <w:spacing w:before="120"/>
      </w:pPr>
      <w:bookmarkStart w:id="191" w:name="_Toc3566418"/>
      <w:bookmarkStart w:id="192" w:name="_Toc34747418"/>
      <w:bookmarkStart w:id="193" w:name="_Ref371942385"/>
      <w:bookmarkStart w:id="194" w:name="_Toc39880739"/>
      <w:r>
        <w:t xml:space="preserve">Table </w:t>
      </w:r>
      <w:r w:rsidR="00ED469A">
        <w:fldChar w:fldCharType="begin"/>
      </w:r>
      <w:r w:rsidR="00ED469A">
        <w:instrText xml:space="preserve"> SEQ Table \* ARABIC </w:instrText>
      </w:r>
      <w:r w:rsidR="00ED469A">
        <w:fldChar w:fldCharType="separate"/>
      </w:r>
      <w:r w:rsidR="00A2710C">
        <w:rPr>
          <w:noProof/>
        </w:rPr>
        <w:t>8</w:t>
      </w:r>
      <w:r w:rsidR="00ED469A">
        <w:fldChar w:fldCharType="end"/>
      </w:r>
      <w:r>
        <w:t xml:space="preserve">: </w:t>
      </w:r>
      <w:r w:rsidR="00F92FB3">
        <w:t xml:space="preserve">Nested elements of </w:t>
      </w:r>
      <w:r w:rsidR="00F92FB3" w:rsidRPr="00F92FB3">
        <w:rPr>
          <w:rStyle w:val="elementdeftypeChar"/>
          <w:b/>
        </w:rPr>
        <w:t>&lt;connected_to&gt;</w:t>
      </w:r>
      <w:bookmarkEnd w:id="191"/>
      <w:bookmarkEnd w:id="192"/>
      <w:bookmarkEnd w:id="194"/>
    </w:p>
    <w:p w14:paraId="6E0C7858" w14:textId="77777777" w:rsidR="00A33BC7" w:rsidRPr="007055D9" w:rsidRDefault="00543B6B" w:rsidP="00860E71">
      <w:pPr>
        <w:pStyle w:val="berschrift4"/>
      </w:pPr>
      <w:bookmarkStart w:id="195" w:name="_Ref428791371"/>
      <w:bookmarkStart w:id="196" w:name="_Ref428891357"/>
      <w:bookmarkStart w:id="197" w:name="_Ref428892751"/>
      <w:bookmarkStart w:id="198" w:name="_Toc3556948"/>
      <w:bookmarkStart w:id="199" w:name="_Toc34747197"/>
      <w:bookmarkStart w:id="200" w:name="_Toc39880511"/>
      <w:r>
        <w:lastRenderedPageBreak/>
        <w:t xml:space="preserve">Element </w:t>
      </w:r>
      <w:r w:rsidR="00F1012F" w:rsidRPr="00E366F9">
        <w:rPr>
          <w:rFonts w:ascii="Courier New" w:hAnsi="Courier New" w:cs="Courier New"/>
          <w:b w:val="0"/>
        </w:rPr>
        <w:t>&lt;part</w:t>
      </w:r>
      <w:r w:rsidR="004C7100">
        <w:rPr>
          <w:rFonts w:ascii="Courier New" w:hAnsi="Courier New" w:cs="Courier New"/>
          <w:b w:val="0"/>
        </w:rPr>
        <w:t>/</w:t>
      </w:r>
      <w:r w:rsidR="00F1012F" w:rsidRPr="00E366F9">
        <w:rPr>
          <w:rFonts w:ascii="Courier New" w:hAnsi="Courier New" w:cs="Courier New"/>
          <w:b w:val="0"/>
        </w:rPr>
        <w:t>&gt;</w:t>
      </w:r>
      <w:bookmarkEnd w:id="193"/>
      <w:bookmarkEnd w:id="195"/>
      <w:bookmarkEnd w:id="196"/>
      <w:bookmarkEnd w:id="197"/>
      <w:bookmarkEnd w:id="198"/>
      <w:bookmarkEnd w:id="199"/>
      <w:bookmarkEnd w:id="200"/>
    </w:p>
    <w:p w14:paraId="6F71B85C" w14:textId="5DE7EA7C" w:rsidR="00FA12FD" w:rsidRPr="007055D9" w:rsidRDefault="00FA12FD" w:rsidP="003103A4">
      <w:pPr>
        <w:jc w:val="both"/>
      </w:pPr>
      <w:r w:rsidRPr="007055D9">
        <w:t xml:space="preserve">In χMCF, a part may refer to one CAx part or one CAE property, as well. </w:t>
      </w:r>
    </w:p>
    <w:p w14:paraId="78BA8CF1" w14:textId="251B8678" w:rsidR="00A33BC7" w:rsidRPr="007055D9" w:rsidRDefault="00FA12FD" w:rsidP="003103A4">
      <w:pPr>
        <w:jc w:val="both"/>
      </w:pPr>
      <w:r w:rsidRPr="007055D9">
        <w:t>It</w:t>
      </w:r>
      <w:r w:rsidR="00A33BC7" w:rsidRPr="007055D9">
        <w:t xml:space="preserve"> is described by </w:t>
      </w:r>
      <w:r w:rsidR="00FB7335" w:rsidRPr="007055D9">
        <w:t xml:space="preserve">the element </w:t>
      </w:r>
      <w:r w:rsidR="00FB7335" w:rsidRPr="00446313">
        <w:rPr>
          <w:rFonts w:ascii="Courier New" w:hAnsi="Courier New" w:cs="Courier New"/>
          <w:b/>
          <w:i/>
          <w:sz w:val="18"/>
          <w:szCs w:val="18"/>
        </w:rPr>
        <w:t>&lt;part</w:t>
      </w:r>
      <w:r w:rsidR="004C7100">
        <w:rPr>
          <w:rFonts w:ascii="Courier New" w:hAnsi="Courier New" w:cs="Courier New"/>
          <w:b/>
          <w:i/>
          <w:sz w:val="18"/>
          <w:szCs w:val="18"/>
        </w:rPr>
        <w:t>/</w:t>
      </w:r>
      <w:r w:rsidR="00FB7335" w:rsidRPr="00446313">
        <w:rPr>
          <w:rFonts w:ascii="Courier New" w:hAnsi="Courier New" w:cs="Courier New"/>
          <w:b/>
          <w:i/>
          <w:sz w:val="18"/>
          <w:szCs w:val="18"/>
        </w:rPr>
        <w:t>&gt;</w:t>
      </w:r>
      <w:r w:rsidR="00FB7335" w:rsidRPr="007055D9">
        <w:t xml:space="preserve"> and </w:t>
      </w:r>
      <w:r w:rsidR="00F1012F" w:rsidRPr="007055D9">
        <w:t>a numeric</w:t>
      </w:r>
      <w:r w:rsidR="00A33BC7" w:rsidRPr="007055D9">
        <w:t xml:space="preserve"> </w:t>
      </w:r>
      <w:r w:rsidR="00A33BC7" w:rsidRPr="00446313">
        <w:rPr>
          <w:rFonts w:ascii="Courier New" w:hAnsi="Courier New" w:cs="Courier New"/>
          <w:i/>
          <w:sz w:val="18"/>
          <w:szCs w:val="18"/>
        </w:rPr>
        <w:t>index</w:t>
      </w:r>
      <w:r w:rsidR="00417704" w:rsidRPr="007055D9">
        <w:t xml:space="preserve">, </w:t>
      </w:r>
      <w:r w:rsidR="00A33BC7" w:rsidRPr="007055D9">
        <w:t xml:space="preserve">a </w:t>
      </w:r>
      <w:r w:rsidR="00A33BC7" w:rsidRPr="00446313">
        <w:rPr>
          <w:rFonts w:ascii="Courier New" w:hAnsi="Courier New" w:cs="Courier New"/>
          <w:i/>
          <w:sz w:val="18"/>
          <w:szCs w:val="18"/>
        </w:rPr>
        <w:t>label</w:t>
      </w:r>
      <w:r w:rsidR="00A33BC7" w:rsidRPr="007055D9">
        <w:t xml:space="preserve"> </w:t>
      </w:r>
      <w:r w:rsidR="00756DBB">
        <w:t>(part code</w:t>
      </w:r>
      <w:r w:rsidR="00305D93">
        <w:t>)</w:t>
      </w:r>
      <w:r w:rsidR="00756DBB">
        <w:t>,</w:t>
      </w:r>
      <w:r w:rsidR="00A33BC7" w:rsidRPr="007055D9">
        <w:t xml:space="preserve"> a </w:t>
      </w:r>
      <w:r w:rsidR="00A33BC7" w:rsidRPr="00446313">
        <w:rPr>
          <w:rFonts w:ascii="Courier New" w:hAnsi="Courier New" w:cs="Courier New"/>
          <w:i/>
          <w:sz w:val="18"/>
          <w:szCs w:val="18"/>
        </w:rPr>
        <w:t>pid</w:t>
      </w:r>
      <w:r w:rsidR="00A33BC7" w:rsidRPr="007055D9">
        <w:t xml:space="preserve"> (property id)</w:t>
      </w:r>
      <w:r w:rsidR="00CE0DC6">
        <w:t xml:space="preserve"> or </w:t>
      </w:r>
      <w:r w:rsidR="00CE0DC6" w:rsidRPr="009C4BF2">
        <w:rPr>
          <w:rFonts w:ascii="Courier New" w:hAnsi="Courier New" w:cs="Courier New"/>
          <w:i/>
          <w:sz w:val="18"/>
          <w:szCs w:val="18"/>
        </w:rPr>
        <w:t>pname</w:t>
      </w:r>
      <w:r w:rsidR="00CE0DC6">
        <w:t xml:space="preserve"> (property name)</w:t>
      </w:r>
      <w:r w:rsidR="00936489">
        <w:rPr>
          <w:rStyle w:val="Funotenzeichen"/>
        </w:rPr>
        <w:footnoteReference w:id="11"/>
      </w:r>
      <w:r w:rsidR="00F1012F" w:rsidRPr="007055D9">
        <w:t xml:space="preserve">, all </w:t>
      </w:r>
      <w:r w:rsidR="00D76E16" w:rsidRPr="007055D9">
        <w:t xml:space="preserve">provided </w:t>
      </w:r>
      <w:r w:rsidR="00F1012F" w:rsidRPr="007055D9">
        <w:t>as attributes</w:t>
      </w:r>
      <w:r w:rsidR="00A33BC7" w:rsidRPr="007055D9">
        <w:t>.</w:t>
      </w:r>
      <w:r w:rsidR="00F1012F" w:rsidRPr="007055D9">
        <w:t xml:space="preserve"> </w:t>
      </w:r>
      <w:r w:rsidR="00305D93" w:rsidRPr="007055D9">
        <w:t xml:space="preserve">However, if both attributes </w:t>
      </w:r>
      <w:r w:rsidR="00305D93">
        <w:t>"</w:t>
      </w:r>
      <w:r w:rsidR="00305D93" w:rsidRPr="007055D9">
        <w:t>label</w:t>
      </w:r>
      <w:r w:rsidR="00305D93">
        <w:t>"</w:t>
      </w:r>
      <w:r w:rsidR="00305D93" w:rsidRPr="007055D9">
        <w:t xml:space="preserve"> </w:t>
      </w:r>
      <w:r w:rsidR="00305D93" w:rsidRPr="00305D93">
        <w:rPr>
          <w:i/>
        </w:rPr>
        <w:t>and</w:t>
      </w:r>
      <w:r w:rsidR="00305D93" w:rsidRPr="007055D9">
        <w:t xml:space="preserve"> </w:t>
      </w:r>
      <w:r w:rsidR="00305D93">
        <w:t>"</w:t>
      </w:r>
      <w:r w:rsidR="00305D93" w:rsidRPr="007055D9">
        <w:t>pid</w:t>
      </w:r>
      <w:r w:rsidR="00305D93">
        <w:t>"</w:t>
      </w:r>
      <w:r w:rsidR="00305D93" w:rsidRPr="007055D9">
        <w:t xml:space="preserve"> </w:t>
      </w:r>
      <w:r w:rsidR="00305D93">
        <w:t>or "</w:t>
      </w:r>
      <w:r w:rsidR="00305D93" w:rsidRPr="007055D9">
        <w:t>label</w:t>
      </w:r>
      <w:r w:rsidR="00305D93">
        <w:t>"</w:t>
      </w:r>
      <w:r w:rsidR="00305D93" w:rsidRPr="007055D9">
        <w:t xml:space="preserve"> </w:t>
      </w:r>
      <w:r w:rsidR="00305D93" w:rsidRPr="00305D93">
        <w:rPr>
          <w:i/>
        </w:rPr>
        <w:t>and</w:t>
      </w:r>
      <w:r w:rsidR="00305D93" w:rsidRPr="007055D9">
        <w:t xml:space="preserve"> </w:t>
      </w:r>
      <w:r w:rsidR="00305D93">
        <w:t>"</w:t>
      </w:r>
      <w:r w:rsidR="00305D93" w:rsidRPr="007055D9">
        <w:t>p</w:t>
      </w:r>
      <w:r w:rsidR="00305D93">
        <w:t>name"</w:t>
      </w:r>
      <w:r w:rsidR="00305D93" w:rsidRPr="007055D9">
        <w:t xml:space="preserve"> are present, the label governs.</w:t>
      </w:r>
      <w:r w:rsidR="00305D93">
        <w:t xml:space="preserve"> </w:t>
      </w:r>
    </w:p>
    <w:p w14:paraId="27BDEC91" w14:textId="77777777" w:rsidR="006B3C5E" w:rsidRDefault="00F1012F" w:rsidP="003103A4">
      <w:pPr>
        <w:jc w:val="both"/>
      </w:pPr>
      <w:r w:rsidRPr="007055D9">
        <w:t xml:space="preserve">The </w:t>
      </w:r>
      <w:r w:rsidRPr="00446313">
        <w:rPr>
          <w:rFonts w:ascii="Courier New" w:hAnsi="Courier New" w:cs="Courier New"/>
          <w:i/>
          <w:sz w:val="18"/>
          <w:szCs w:val="18"/>
        </w:rPr>
        <w:t>index</w:t>
      </w:r>
      <w:r w:rsidRPr="007055D9">
        <w:t xml:space="preserve"> </w:t>
      </w:r>
      <w:r w:rsidR="00D76E16" w:rsidRPr="007055D9">
        <w:t>needs</w:t>
      </w:r>
      <w:r w:rsidRPr="007055D9">
        <w:t xml:space="preserve"> </w:t>
      </w:r>
      <w:r w:rsidR="00D76E16" w:rsidRPr="007055D9">
        <w:t>to</w:t>
      </w:r>
      <w:r w:rsidRPr="007055D9">
        <w:t xml:space="preserve"> be unique </w:t>
      </w:r>
      <w:r w:rsidR="00D76E16" w:rsidRPr="007055D9">
        <w:t xml:space="preserve">only </w:t>
      </w:r>
      <w:r w:rsidRPr="007055D9">
        <w:t xml:space="preserve">within the parent element </w:t>
      </w:r>
      <w:r w:rsidRPr="00446313">
        <w:rPr>
          <w:rFonts w:ascii="Courier New" w:hAnsi="Courier New" w:cs="Courier New"/>
          <w:b/>
          <w:i/>
          <w:sz w:val="18"/>
          <w:szCs w:val="18"/>
        </w:rPr>
        <w:t>&lt;connected_to&gt;.</w:t>
      </w:r>
      <w:r w:rsidRPr="007055D9">
        <w:t xml:space="preserve"> For specific connections</w:t>
      </w:r>
      <w:r w:rsidR="00D76E16" w:rsidRPr="007055D9">
        <w:t>,</w:t>
      </w:r>
      <w:r w:rsidRPr="007055D9">
        <w:t xml:space="preserve"> it is used as</w:t>
      </w:r>
      <w:r w:rsidR="00FB7335" w:rsidRPr="007055D9">
        <w:t xml:space="preserve"> the</w:t>
      </w:r>
      <w:r w:rsidRPr="007055D9">
        <w:t xml:space="preserve"> matching index for the base sheet.</w:t>
      </w:r>
    </w:p>
    <w:p w14:paraId="3C29499F" w14:textId="77777777" w:rsidR="0026407E" w:rsidRDefault="0026407E" w:rsidP="003103A4">
      <w:pPr>
        <w:jc w:val="both"/>
      </w:pPr>
      <w:r>
        <w:t xml:space="preserve">The attribute </w:t>
      </w:r>
      <w:r w:rsidR="001467B0" w:rsidRPr="001467B0">
        <w:rPr>
          <w:rFonts w:ascii="Courier New" w:hAnsi="Courier New" w:cs="Courier New"/>
          <w:i/>
          <w:sz w:val="18"/>
          <w:szCs w:val="18"/>
        </w:rPr>
        <w:t>index</w:t>
      </w:r>
      <w:r w:rsidR="001467B0">
        <w:t xml:space="preserve"> </w:t>
      </w:r>
      <w:r>
        <w:t xml:space="preserve">of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t xml:space="preserve">element is required only if the </w:t>
      </w:r>
      <w:r w:rsidRPr="004A2A03">
        <w:rPr>
          <w:rFonts w:ascii="Courier New" w:hAnsi="Courier New" w:cs="Courier New"/>
          <w:i/>
          <w:sz w:val="18"/>
          <w:szCs w:val="18"/>
        </w:rPr>
        <w:t>part</w:t>
      </w:r>
      <w:r>
        <w:t xml:space="preserve"> element is being used as nested element under element </w:t>
      </w:r>
      <w:r w:rsidR="008041BF" w:rsidRPr="008041BF">
        <w:rPr>
          <w:rStyle w:val="elementdeftypeChar"/>
        </w:rPr>
        <w:t>&lt;c</w:t>
      </w:r>
      <w:r w:rsidRPr="008041BF">
        <w:rPr>
          <w:rStyle w:val="elementdeftypeChar"/>
        </w:rPr>
        <w:t>onnected_to</w:t>
      </w:r>
      <w:r w:rsidR="008041BF" w:rsidRPr="008041BF">
        <w:rPr>
          <w:rStyle w:val="elementdeftypeChar"/>
        </w:rPr>
        <w:t>&gt;</w:t>
      </w:r>
      <w:r>
        <w:t xml:space="preserve">. In case if the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t xml:space="preserve">element is </w:t>
      </w:r>
      <w:r w:rsidR="00855ED7">
        <w:t xml:space="preserve">used within the element </w:t>
      </w:r>
      <w:r w:rsidR="004C7100">
        <w:rPr>
          <w:rFonts w:ascii="Courier New" w:hAnsi="Courier New" w:cs="Courier New"/>
          <w:b/>
          <w:i/>
          <w:sz w:val="18"/>
          <w:szCs w:val="18"/>
        </w:rPr>
        <w:t>&lt;assy/</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rsidR="00855ED7">
        <w:t xml:space="preserve">then NO </w:t>
      </w:r>
      <w:r w:rsidR="00855ED7" w:rsidRPr="001467B0">
        <w:rPr>
          <w:rFonts w:ascii="Courier New" w:hAnsi="Courier New" w:cs="Courier New"/>
          <w:i/>
          <w:sz w:val="18"/>
          <w:szCs w:val="18"/>
        </w:rPr>
        <w:t>index</w:t>
      </w:r>
      <w:r w:rsidR="00855ED7">
        <w:t xml:space="preserve"> is allowed to be present as attribute of the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rsidR="00855ED7">
        <w:t>element.</w:t>
      </w:r>
    </w:p>
    <w:p w14:paraId="16FA3587" w14:textId="77777777" w:rsidR="00A33BC7" w:rsidRPr="007055D9" w:rsidRDefault="00A33BC7" w:rsidP="00E824E5">
      <w:pPr>
        <w:keepNext/>
        <w:widowControl w:val="0"/>
      </w:pPr>
      <w:r w:rsidRPr="007055D9">
        <w:t xml:space="preserve">XML-specification of </w:t>
      </w:r>
      <w:r w:rsidRPr="00446313">
        <w:rPr>
          <w:rFonts w:ascii="Courier New" w:hAnsi="Courier New" w:cs="Courier New"/>
          <w:b/>
          <w:i/>
          <w:sz w:val="18"/>
          <w:szCs w:val="18"/>
        </w:rPr>
        <w:t>&lt;part</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A12FD" w:rsidRPr="007055D9" w14:paraId="758A5F4E" w14:textId="77777777" w:rsidTr="002F2FED">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7E42A94" w14:textId="77777777" w:rsidR="00FA12FD" w:rsidRPr="007055D9" w:rsidRDefault="00FA12FD" w:rsidP="00C77DBD">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21B87" w14:textId="77777777" w:rsidR="00FA12FD" w:rsidRPr="007055D9" w:rsidRDefault="00FA12FD" w:rsidP="00C77DBD">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26C084" w14:textId="77777777" w:rsidR="00FA12FD" w:rsidRPr="007055D9" w:rsidRDefault="00FA12FD" w:rsidP="00C77DBD">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B463D1" w14:textId="0C2706E7" w:rsidR="00FA12FD" w:rsidRPr="007055D9" w:rsidRDefault="000E60DF" w:rsidP="00C77DBD">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66616ED" w14:textId="77777777" w:rsidR="00FA12FD" w:rsidRPr="007055D9" w:rsidRDefault="00FA12FD" w:rsidP="00C77DBD">
            <w:pPr>
              <w:keepNext/>
              <w:rPr>
                <w:b/>
                <w:i/>
              </w:rPr>
            </w:pPr>
            <w:r w:rsidRPr="007055D9">
              <w:rPr>
                <w:b/>
                <w:i/>
              </w:rPr>
              <w:t>Constraint</w:t>
            </w:r>
          </w:p>
        </w:tc>
      </w:tr>
      <w:tr w:rsidR="00FA12FD" w:rsidRPr="007055D9" w14:paraId="1A8C74C9" w14:textId="77777777" w:rsidTr="002F2FED">
        <w:trPr>
          <w:trHeight w:val="355"/>
        </w:trPr>
        <w:tc>
          <w:tcPr>
            <w:tcW w:w="1258" w:type="dxa"/>
            <w:shd w:val="clear" w:color="auto" w:fill="auto"/>
          </w:tcPr>
          <w:p w14:paraId="5877320A" w14:textId="77777777" w:rsidR="00FA12FD" w:rsidRPr="003103A4" w:rsidRDefault="00FA12FD" w:rsidP="00C77DBD">
            <w:pPr>
              <w:keepNext/>
              <w:rPr>
                <w:sz w:val="20"/>
                <w:szCs w:val="20"/>
              </w:rPr>
            </w:pPr>
            <w:r w:rsidRPr="003103A4">
              <w:rPr>
                <w:sz w:val="20"/>
                <w:szCs w:val="20"/>
              </w:rPr>
              <w:t>index</w:t>
            </w:r>
          </w:p>
        </w:tc>
        <w:tc>
          <w:tcPr>
            <w:tcW w:w="1855" w:type="dxa"/>
          </w:tcPr>
          <w:p w14:paraId="6FC78977" w14:textId="77777777" w:rsidR="00FA12FD" w:rsidRPr="003103A4" w:rsidRDefault="00FA12FD" w:rsidP="00C77DBD">
            <w:pPr>
              <w:keepNext/>
              <w:rPr>
                <w:sz w:val="20"/>
                <w:szCs w:val="20"/>
              </w:rPr>
            </w:pPr>
            <w:r w:rsidRPr="003103A4">
              <w:rPr>
                <w:sz w:val="20"/>
                <w:szCs w:val="20"/>
              </w:rPr>
              <w:t>Integer</w:t>
            </w:r>
          </w:p>
        </w:tc>
        <w:tc>
          <w:tcPr>
            <w:tcW w:w="1560" w:type="dxa"/>
            <w:shd w:val="clear" w:color="auto" w:fill="auto"/>
          </w:tcPr>
          <w:p w14:paraId="54F18048" w14:textId="77777777" w:rsidR="00FA12FD" w:rsidRPr="003103A4" w:rsidRDefault="00FA12FD" w:rsidP="00C77DBD">
            <w:pPr>
              <w:keepNext/>
              <w:rPr>
                <w:sz w:val="20"/>
                <w:szCs w:val="20"/>
              </w:rPr>
            </w:pPr>
            <w:r w:rsidRPr="003103A4">
              <w:rPr>
                <w:sz w:val="20"/>
                <w:szCs w:val="20"/>
              </w:rPr>
              <w:t>&gt; 0</w:t>
            </w:r>
          </w:p>
        </w:tc>
        <w:tc>
          <w:tcPr>
            <w:tcW w:w="1134" w:type="dxa"/>
            <w:shd w:val="clear" w:color="auto" w:fill="auto"/>
          </w:tcPr>
          <w:p w14:paraId="4FD33348" w14:textId="77777777" w:rsidR="00FA12FD" w:rsidRPr="003103A4" w:rsidRDefault="003103A4" w:rsidP="00C77DBD">
            <w:pPr>
              <w:keepNext/>
              <w:rPr>
                <w:sz w:val="20"/>
                <w:szCs w:val="20"/>
              </w:rPr>
            </w:pPr>
            <w:r w:rsidRPr="003103A4">
              <w:rPr>
                <w:sz w:val="20"/>
                <w:szCs w:val="20"/>
              </w:rPr>
              <w:t>R</w:t>
            </w:r>
            <w:r w:rsidR="00FA12FD" w:rsidRPr="003103A4">
              <w:rPr>
                <w:sz w:val="20"/>
                <w:szCs w:val="20"/>
              </w:rPr>
              <w:t>equired</w:t>
            </w:r>
          </w:p>
        </w:tc>
        <w:tc>
          <w:tcPr>
            <w:tcW w:w="2693" w:type="dxa"/>
            <w:shd w:val="clear" w:color="auto" w:fill="auto"/>
          </w:tcPr>
          <w:p w14:paraId="746324EC" w14:textId="77777777" w:rsidR="00FA12FD" w:rsidRPr="003103A4" w:rsidRDefault="00FA12FD" w:rsidP="00C77DBD">
            <w:pPr>
              <w:keepNext/>
              <w:rPr>
                <w:sz w:val="20"/>
                <w:szCs w:val="20"/>
              </w:rPr>
            </w:pPr>
            <w:r w:rsidRPr="003103A4">
              <w:rPr>
                <w:sz w:val="20"/>
                <w:szCs w:val="20"/>
              </w:rPr>
              <w:t xml:space="preserve">Unique </w:t>
            </w:r>
            <w:r w:rsidR="00EC5427">
              <w:rPr>
                <w:sz w:val="20"/>
                <w:szCs w:val="20"/>
              </w:rPr>
              <w:t xml:space="preserve">and required only </w:t>
            </w:r>
            <w:r w:rsidRPr="003103A4">
              <w:rPr>
                <w:sz w:val="20"/>
                <w:szCs w:val="20"/>
              </w:rPr>
              <w:t xml:space="preserve">within the parent element </w:t>
            </w:r>
            <w:r w:rsidR="00EC5427" w:rsidRPr="0026407E">
              <w:rPr>
                <w:rFonts w:ascii="Courier New" w:hAnsi="Courier New" w:cs="Courier New"/>
                <w:b/>
                <w:i/>
                <w:sz w:val="16"/>
                <w:szCs w:val="20"/>
              </w:rPr>
              <w:t>connected_to</w:t>
            </w:r>
          </w:p>
        </w:tc>
      </w:tr>
      <w:tr w:rsidR="0015641A" w:rsidRPr="007055D9" w14:paraId="4D8E5B59" w14:textId="77777777" w:rsidTr="00E7532E">
        <w:trPr>
          <w:trHeight w:val="355"/>
        </w:trPr>
        <w:tc>
          <w:tcPr>
            <w:tcW w:w="1258" w:type="dxa"/>
            <w:shd w:val="clear" w:color="auto" w:fill="auto"/>
          </w:tcPr>
          <w:p w14:paraId="19691106" w14:textId="77777777" w:rsidR="0015641A" w:rsidRPr="003103A4" w:rsidRDefault="0015641A" w:rsidP="00C77DBD">
            <w:pPr>
              <w:keepNext/>
              <w:rPr>
                <w:sz w:val="20"/>
                <w:szCs w:val="20"/>
              </w:rPr>
            </w:pPr>
            <w:r w:rsidRPr="003103A4">
              <w:rPr>
                <w:sz w:val="20"/>
                <w:szCs w:val="20"/>
              </w:rPr>
              <w:t>label</w:t>
            </w:r>
          </w:p>
        </w:tc>
        <w:tc>
          <w:tcPr>
            <w:tcW w:w="1855" w:type="dxa"/>
          </w:tcPr>
          <w:p w14:paraId="6EBECA06" w14:textId="77777777" w:rsidR="0015641A" w:rsidRPr="003103A4" w:rsidRDefault="0015641A" w:rsidP="00C77DBD">
            <w:pPr>
              <w:keepNext/>
              <w:rPr>
                <w:sz w:val="20"/>
                <w:szCs w:val="20"/>
              </w:rPr>
            </w:pPr>
            <w:r w:rsidRPr="003103A4">
              <w:rPr>
                <w:sz w:val="20"/>
                <w:szCs w:val="20"/>
              </w:rPr>
              <w:t>Alphanumeric</w:t>
            </w:r>
          </w:p>
        </w:tc>
        <w:tc>
          <w:tcPr>
            <w:tcW w:w="1560" w:type="dxa"/>
            <w:shd w:val="clear" w:color="auto" w:fill="auto"/>
          </w:tcPr>
          <w:p w14:paraId="285946E3" w14:textId="77777777" w:rsidR="0015641A" w:rsidRPr="003103A4" w:rsidRDefault="0015641A" w:rsidP="00C77DBD">
            <w:pPr>
              <w:keepNext/>
              <w:rPr>
                <w:sz w:val="20"/>
                <w:szCs w:val="20"/>
              </w:rPr>
            </w:pPr>
            <w:r w:rsidRPr="003103A4">
              <w:rPr>
                <w:sz w:val="20"/>
                <w:szCs w:val="20"/>
              </w:rPr>
              <w:t>Alphanumeric</w:t>
            </w:r>
          </w:p>
        </w:tc>
        <w:tc>
          <w:tcPr>
            <w:tcW w:w="1134" w:type="dxa"/>
            <w:shd w:val="clear" w:color="auto" w:fill="auto"/>
          </w:tcPr>
          <w:p w14:paraId="04012BF0" w14:textId="77777777" w:rsidR="0015641A" w:rsidRPr="003103A4" w:rsidRDefault="0015641A" w:rsidP="00C77DBD">
            <w:pPr>
              <w:keepNext/>
              <w:rPr>
                <w:sz w:val="20"/>
                <w:szCs w:val="20"/>
              </w:rPr>
            </w:pPr>
            <w:r w:rsidRPr="003103A4">
              <w:rPr>
                <w:sz w:val="20"/>
                <w:szCs w:val="20"/>
              </w:rPr>
              <w:t>Optional</w:t>
            </w:r>
          </w:p>
        </w:tc>
        <w:tc>
          <w:tcPr>
            <w:tcW w:w="2693" w:type="dxa"/>
            <w:vMerge w:val="restart"/>
            <w:shd w:val="clear" w:color="auto" w:fill="auto"/>
            <w:vAlign w:val="center"/>
          </w:tcPr>
          <w:p w14:paraId="3BFF55E1" w14:textId="28CD1828" w:rsidR="0015641A" w:rsidRPr="003103A4" w:rsidRDefault="0015641A" w:rsidP="00E7532E">
            <w:pPr>
              <w:keepNext/>
              <w:rPr>
                <w:sz w:val="20"/>
                <w:szCs w:val="20"/>
              </w:rPr>
            </w:pPr>
            <w:r>
              <w:rPr>
                <w:sz w:val="20"/>
                <w:szCs w:val="20"/>
              </w:rPr>
              <w:t xml:space="preserve">At least </w:t>
            </w:r>
            <w:r w:rsidRPr="001B0087">
              <w:rPr>
                <w:rFonts w:ascii="Courier New" w:hAnsi="Courier New" w:cs="Courier New"/>
                <w:i/>
                <w:sz w:val="18"/>
                <w:szCs w:val="18"/>
              </w:rPr>
              <w:t>label</w:t>
            </w:r>
            <w:r>
              <w:rPr>
                <w:sz w:val="20"/>
                <w:szCs w:val="20"/>
              </w:rPr>
              <w:t xml:space="preserve">, </w:t>
            </w:r>
            <w:r w:rsidRPr="001B0087">
              <w:rPr>
                <w:rFonts w:ascii="Courier New" w:hAnsi="Courier New" w:cs="Courier New"/>
                <w:i/>
                <w:sz w:val="18"/>
                <w:szCs w:val="18"/>
              </w:rPr>
              <w:t>pid</w:t>
            </w:r>
            <w:r>
              <w:rPr>
                <w:sz w:val="20"/>
                <w:szCs w:val="20"/>
              </w:rPr>
              <w:t xml:space="preserve">, or </w:t>
            </w:r>
            <w:r w:rsidRPr="001B0087">
              <w:rPr>
                <w:rFonts w:ascii="Courier New" w:hAnsi="Courier New" w:cs="Courier New"/>
                <w:i/>
                <w:sz w:val="18"/>
                <w:szCs w:val="18"/>
              </w:rPr>
              <w:t>pname</w:t>
            </w:r>
            <w:r>
              <w:rPr>
                <w:sz w:val="20"/>
                <w:szCs w:val="20"/>
              </w:rPr>
              <w:t xml:space="preserve"> must exist.</w:t>
            </w:r>
          </w:p>
        </w:tc>
      </w:tr>
      <w:tr w:rsidR="0015641A" w:rsidRPr="007055D9" w14:paraId="6797C8D1" w14:textId="77777777" w:rsidTr="002F2FED">
        <w:trPr>
          <w:trHeight w:val="363"/>
        </w:trPr>
        <w:tc>
          <w:tcPr>
            <w:tcW w:w="1258" w:type="dxa"/>
            <w:shd w:val="clear" w:color="auto" w:fill="auto"/>
          </w:tcPr>
          <w:p w14:paraId="69535187" w14:textId="1E5CF03B" w:rsidR="0015641A" w:rsidRPr="003103A4" w:rsidRDefault="0015641A" w:rsidP="00C77DBD">
            <w:pPr>
              <w:keepNext/>
              <w:rPr>
                <w:sz w:val="20"/>
                <w:szCs w:val="20"/>
              </w:rPr>
            </w:pPr>
            <w:r w:rsidRPr="003103A4">
              <w:rPr>
                <w:sz w:val="20"/>
                <w:szCs w:val="20"/>
              </w:rPr>
              <w:t>pid</w:t>
            </w:r>
          </w:p>
        </w:tc>
        <w:tc>
          <w:tcPr>
            <w:tcW w:w="1855" w:type="dxa"/>
          </w:tcPr>
          <w:p w14:paraId="3C6B8CF9" w14:textId="77777777" w:rsidR="0015641A" w:rsidRPr="003103A4" w:rsidRDefault="0015641A" w:rsidP="00C77DBD">
            <w:pPr>
              <w:keepNext/>
              <w:rPr>
                <w:sz w:val="20"/>
                <w:szCs w:val="20"/>
              </w:rPr>
            </w:pPr>
            <w:r w:rsidRPr="003103A4">
              <w:rPr>
                <w:sz w:val="20"/>
                <w:szCs w:val="20"/>
              </w:rPr>
              <w:t>Integer</w:t>
            </w:r>
          </w:p>
        </w:tc>
        <w:tc>
          <w:tcPr>
            <w:tcW w:w="1560" w:type="dxa"/>
            <w:shd w:val="clear" w:color="auto" w:fill="auto"/>
          </w:tcPr>
          <w:p w14:paraId="050BF9A3" w14:textId="77777777" w:rsidR="0015641A" w:rsidRPr="003103A4" w:rsidRDefault="0015641A" w:rsidP="00C77DBD">
            <w:pPr>
              <w:keepNext/>
              <w:rPr>
                <w:sz w:val="20"/>
                <w:szCs w:val="20"/>
              </w:rPr>
            </w:pPr>
            <w:r w:rsidRPr="003103A4">
              <w:rPr>
                <w:sz w:val="20"/>
                <w:szCs w:val="20"/>
              </w:rPr>
              <w:t>&gt; 0</w:t>
            </w:r>
          </w:p>
        </w:tc>
        <w:tc>
          <w:tcPr>
            <w:tcW w:w="1134" w:type="dxa"/>
            <w:shd w:val="clear" w:color="auto" w:fill="auto"/>
          </w:tcPr>
          <w:p w14:paraId="37749923" w14:textId="77777777" w:rsidR="0015641A" w:rsidRPr="003103A4" w:rsidRDefault="0015641A" w:rsidP="00C77DBD">
            <w:pPr>
              <w:keepNext/>
              <w:rPr>
                <w:sz w:val="20"/>
                <w:szCs w:val="20"/>
              </w:rPr>
            </w:pPr>
            <w:r w:rsidRPr="003103A4">
              <w:rPr>
                <w:sz w:val="20"/>
                <w:szCs w:val="20"/>
              </w:rPr>
              <w:t>Optional</w:t>
            </w:r>
          </w:p>
        </w:tc>
        <w:tc>
          <w:tcPr>
            <w:tcW w:w="2693" w:type="dxa"/>
            <w:vMerge/>
            <w:shd w:val="clear" w:color="auto" w:fill="auto"/>
          </w:tcPr>
          <w:p w14:paraId="0F23B307" w14:textId="77270516" w:rsidR="0015641A" w:rsidRPr="003103A4" w:rsidRDefault="0015641A" w:rsidP="004C7100">
            <w:pPr>
              <w:keepNext/>
              <w:rPr>
                <w:sz w:val="20"/>
                <w:szCs w:val="20"/>
              </w:rPr>
            </w:pPr>
          </w:p>
        </w:tc>
      </w:tr>
      <w:tr w:rsidR="0015641A" w:rsidRPr="007055D9" w14:paraId="5C0FEB2D" w14:textId="77777777" w:rsidTr="002F2FED">
        <w:trPr>
          <w:trHeight w:val="363"/>
        </w:trPr>
        <w:tc>
          <w:tcPr>
            <w:tcW w:w="1258" w:type="dxa"/>
            <w:shd w:val="clear" w:color="auto" w:fill="auto"/>
          </w:tcPr>
          <w:p w14:paraId="53B6A319" w14:textId="69BDF323" w:rsidR="0015641A" w:rsidRPr="003103A4" w:rsidRDefault="0015641A" w:rsidP="00C77DBD">
            <w:pPr>
              <w:keepNext/>
              <w:rPr>
                <w:sz w:val="20"/>
                <w:szCs w:val="20"/>
              </w:rPr>
            </w:pPr>
            <w:r>
              <w:rPr>
                <w:sz w:val="20"/>
                <w:szCs w:val="20"/>
              </w:rPr>
              <w:t>pname</w:t>
            </w:r>
          </w:p>
        </w:tc>
        <w:tc>
          <w:tcPr>
            <w:tcW w:w="1855" w:type="dxa"/>
          </w:tcPr>
          <w:p w14:paraId="209BE6A0" w14:textId="356FBB77" w:rsidR="0015641A" w:rsidRPr="00391A72" w:rsidRDefault="0015641A" w:rsidP="00C77DBD">
            <w:pPr>
              <w:keepNext/>
            </w:pPr>
            <w:r>
              <w:rPr>
                <w:sz w:val="20"/>
                <w:szCs w:val="20"/>
              </w:rPr>
              <w:t>Alpha</w:t>
            </w:r>
            <w:r>
              <w:t>numeric</w:t>
            </w:r>
          </w:p>
        </w:tc>
        <w:tc>
          <w:tcPr>
            <w:tcW w:w="1560" w:type="dxa"/>
            <w:shd w:val="clear" w:color="auto" w:fill="auto"/>
          </w:tcPr>
          <w:p w14:paraId="17EB5B39" w14:textId="1A77A497" w:rsidR="0015641A" w:rsidRPr="003103A4" w:rsidRDefault="0015641A" w:rsidP="00C77DBD">
            <w:pPr>
              <w:keepNext/>
              <w:rPr>
                <w:sz w:val="20"/>
                <w:szCs w:val="20"/>
              </w:rPr>
            </w:pPr>
            <w:r>
              <w:rPr>
                <w:sz w:val="20"/>
                <w:szCs w:val="20"/>
              </w:rPr>
              <w:t>Alphanumeric</w:t>
            </w:r>
          </w:p>
        </w:tc>
        <w:tc>
          <w:tcPr>
            <w:tcW w:w="1134" w:type="dxa"/>
            <w:shd w:val="clear" w:color="auto" w:fill="auto"/>
          </w:tcPr>
          <w:p w14:paraId="3B175E0B" w14:textId="7AF1FEF5" w:rsidR="0015641A" w:rsidRPr="003103A4" w:rsidRDefault="0015641A" w:rsidP="00C77DBD">
            <w:pPr>
              <w:keepNext/>
              <w:rPr>
                <w:sz w:val="20"/>
                <w:szCs w:val="20"/>
              </w:rPr>
            </w:pPr>
            <w:r>
              <w:rPr>
                <w:sz w:val="20"/>
                <w:szCs w:val="20"/>
              </w:rPr>
              <w:t>Optional</w:t>
            </w:r>
          </w:p>
        </w:tc>
        <w:tc>
          <w:tcPr>
            <w:tcW w:w="2693" w:type="dxa"/>
            <w:vMerge/>
            <w:shd w:val="clear" w:color="auto" w:fill="auto"/>
          </w:tcPr>
          <w:p w14:paraId="0A7F98A7" w14:textId="241AEF7B" w:rsidR="0015641A" w:rsidRPr="003103A4" w:rsidRDefault="0015641A" w:rsidP="004C7100">
            <w:pPr>
              <w:keepNext/>
              <w:rPr>
                <w:sz w:val="20"/>
                <w:szCs w:val="20"/>
              </w:rPr>
            </w:pPr>
          </w:p>
        </w:tc>
      </w:tr>
    </w:tbl>
    <w:p w14:paraId="44FFD962" w14:textId="05C7DEC0" w:rsidR="004C7100" w:rsidRDefault="004C7100" w:rsidP="004C7100">
      <w:pPr>
        <w:pStyle w:val="Beschriftung"/>
        <w:spacing w:before="120"/>
      </w:pPr>
      <w:bookmarkStart w:id="207" w:name="_Toc3566419"/>
      <w:bookmarkStart w:id="208" w:name="_Toc34747419"/>
      <w:bookmarkStart w:id="209" w:name="_Toc39880740"/>
      <w:r>
        <w:t xml:space="preserve">Table </w:t>
      </w:r>
      <w:r w:rsidR="00ED469A">
        <w:fldChar w:fldCharType="begin"/>
      </w:r>
      <w:r w:rsidR="00ED469A">
        <w:instrText xml:space="preserve"> SEQ Table \* ARABIC </w:instrText>
      </w:r>
      <w:r w:rsidR="00ED469A">
        <w:fldChar w:fldCharType="separate"/>
      </w:r>
      <w:r w:rsidR="00A2710C">
        <w:rPr>
          <w:noProof/>
        </w:rPr>
        <w:t>9</w:t>
      </w:r>
      <w:r w:rsidR="00ED469A">
        <w:fldChar w:fldCharType="end"/>
      </w:r>
      <w:r>
        <w:t xml:space="preserve">: </w:t>
      </w:r>
      <w:r w:rsidR="002A02AE">
        <w:t xml:space="preserve">Attributes of element </w:t>
      </w:r>
      <w:r w:rsidR="002A02AE" w:rsidRPr="002A02AE">
        <w:rPr>
          <w:rStyle w:val="elementdeftypeChar"/>
          <w:b/>
        </w:rPr>
        <w:t>&lt;part/&gt;</w:t>
      </w:r>
      <w:bookmarkEnd w:id="207"/>
      <w:bookmarkEnd w:id="208"/>
      <w:bookmarkEnd w:id="209"/>
    </w:p>
    <w:p w14:paraId="26436E2D" w14:textId="77777777" w:rsidR="00BE092D" w:rsidRPr="007055D9" w:rsidRDefault="00BE092D" w:rsidP="004C7100">
      <w:pPr>
        <w:keepNext/>
        <w:spacing w:before="120"/>
        <w:rPr>
          <w:b/>
          <w:sz w:val="24"/>
        </w:rPr>
      </w:pPr>
      <w:r w:rsidRPr="007055D9">
        <w:rPr>
          <w:b/>
          <w:sz w:val="24"/>
        </w:rPr>
        <w:t>Example</w:t>
      </w:r>
      <w:r w:rsidR="003453B9">
        <w:rPr>
          <w:b/>
          <w:sz w:val="24"/>
        </w:rPr>
        <w:t xml:space="preserve"> A</w:t>
      </w:r>
      <w:r w:rsidR="00F05068">
        <w:rPr>
          <w:b/>
          <w:sz w:val="24"/>
        </w:rPr>
        <w:t xml:space="preserve"> </w:t>
      </w:r>
      <w:r w:rsidR="00F05068" w:rsidRPr="00497FD8">
        <w:rPr>
          <w:b/>
        </w:rPr>
        <w:t>(</w:t>
      </w:r>
      <w:r w:rsidR="00F05068" w:rsidRPr="00497FD8">
        <w:t>only required attribute</w:t>
      </w:r>
      <w:r w:rsidR="00205719" w:rsidRPr="00497FD8">
        <w:t>s</w:t>
      </w:r>
      <w:r w:rsidR="00F05068" w:rsidRPr="00497FD8">
        <w:rPr>
          <w:b/>
        </w:rPr>
        <w:t>)</w:t>
      </w:r>
      <w:r w:rsidRPr="007055D9">
        <w:rPr>
          <w:b/>
          <w:sz w:val="24"/>
        </w:rPr>
        <w:t>:</w:t>
      </w:r>
    </w:p>
    <w:p w14:paraId="03E68B91" w14:textId="77777777" w:rsidR="00A61C24" w:rsidRDefault="00A61C24" w:rsidP="004F756F">
      <w:pPr>
        <w:pStyle w:val="XMLCode"/>
        <w:keepNext/>
      </w:pPr>
    </w:p>
    <w:p w14:paraId="3E84FDA3" w14:textId="77777777" w:rsidR="001B78DF" w:rsidRDefault="001B78DF" w:rsidP="004F756F">
      <w:pPr>
        <w:pStyle w:val="XMLCode"/>
        <w:keepNext/>
      </w:pPr>
      <w:r>
        <w:t>&lt;connected_to&gt;</w:t>
      </w:r>
    </w:p>
    <w:p w14:paraId="0F032664" w14:textId="6FDABC55" w:rsidR="00BE092D" w:rsidRPr="006B3C5E" w:rsidRDefault="001B78DF" w:rsidP="004F756F">
      <w:pPr>
        <w:pStyle w:val="XMLCode"/>
        <w:keepNext/>
        <w:rPr>
          <w:b/>
          <w:color w:val="0070C0"/>
        </w:rPr>
      </w:pPr>
      <w:r>
        <w:t xml:space="preserve">    </w:t>
      </w:r>
      <w:r w:rsidR="00BE092D" w:rsidRPr="006B3C5E">
        <w:rPr>
          <w:b/>
          <w:color w:val="0070C0"/>
        </w:rPr>
        <w:t>&lt;part index=</w:t>
      </w:r>
      <w:r w:rsidR="00194316">
        <w:rPr>
          <w:b/>
          <w:color w:val="0070C0"/>
        </w:rPr>
        <w:t>"</w:t>
      </w:r>
      <w:r w:rsidR="00BE092D" w:rsidRPr="006B3C5E">
        <w:rPr>
          <w:b/>
          <w:color w:val="0070C0"/>
        </w:rPr>
        <w:t>1</w:t>
      </w:r>
      <w:r w:rsidR="00194316">
        <w:rPr>
          <w:b/>
          <w:color w:val="0070C0"/>
        </w:rPr>
        <w:t>"</w:t>
      </w:r>
      <w:r w:rsidR="00811933">
        <w:rPr>
          <w:b/>
          <w:color w:val="0070C0"/>
        </w:rPr>
        <w:t xml:space="preserve"> </w:t>
      </w:r>
      <w:r w:rsidR="004E5159" w:rsidRPr="006B3C5E">
        <w:rPr>
          <w:b/>
          <w:color w:val="0070C0"/>
        </w:rPr>
        <w:t>label=</w:t>
      </w:r>
      <w:r w:rsidR="00194316">
        <w:rPr>
          <w:b/>
          <w:color w:val="0070C0"/>
        </w:rPr>
        <w:t>"</w:t>
      </w:r>
      <w:r w:rsidR="004E5159">
        <w:rPr>
          <w:b/>
          <w:color w:val="0070C0"/>
        </w:rPr>
        <w:t>PART_7000400</w:t>
      </w:r>
      <w:r w:rsidR="00194316">
        <w:rPr>
          <w:b/>
          <w:color w:val="0070C0"/>
        </w:rPr>
        <w:t>"</w:t>
      </w:r>
      <w:r w:rsidR="00BE092D" w:rsidRPr="006B3C5E">
        <w:rPr>
          <w:b/>
          <w:color w:val="0070C0"/>
        </w:rPr>
        <w:t>/&gt;</w:t>
      </w:r>
    </w:p>
    <w:p w14:paraId="06E48B72" w14:textId="77777777" w:rsidR="001B78DF" w:rsidRDefault="001B78DF" w:rsidP="00F82C55">
      <w:pPr>
        <w:pStyle w:val="XMLCode"/>
        <w:keepNext/>
      </w:pPr>
      <w:r>
        <w:t>&lt;/connected_to&gt;</w:t>
      </w:r>
    </w:p>
    <w:p w14:paraId="08C641F9" w14:textId="77777777" w:rsidR="00A61C24" w:rsidRPr="007055D9" w:rsidRDefault="00A61C24" w:rsidP="00BE092D">
      <w:pPr>
        <w:pStyle w:val="XMLCode"/>
      </w:pPr>
    </w:p>
    <w:p w14:paraId="38DDB1B8" w14:textId="77777777" w:rsidR="003453B9" w:rsidRPr="007055D9" w:rsidRDefault="003453B9" w:rsidP="003453B9">
      <w:pPr>
        <w:keepNext/>
        <w:rPr>
          <w:b/>
          <w:sz w:val="24"/>
        </w:rPr>
      </w:pPr>
      <w:r w:rsidRPr="007055D9">
        <w:rPr>
          <w:b/>
          <w:sz w:val="24"/>
        </w:rPr>
        <w:t>Example</w:t>
      </w:r>
      <w:r>
        <w:rPr>
          <w:b/>
          <w:sz w:val="24"/>
        </w:rPr>
        <w:t xml:space="preserve"> B</w:t>
      </w:r>
      <w:r w:rsidR="00F05068">
        <w:rPr>
          <w:b/>
          <w:sz w:val="24"/>
        </w:rPr>
        <w:t xml:space="preserve"> </w:t>
      </w:r>
      <w:r w:rsidR="00F05068" w:rsidRPr="00497FD8">
        <w:rPr>
          <w:b/>
        </w:rPr>
        <w:t>(</w:t>
      </w:r>
      <w:r w:rsidR="00F05068" w:rsidRPr="00497FD8">
        <w:t>within optional attributes</w:t>
      </w:r>
      <w:r w:rsidR="00F05068" w:rsidRPr="00497FD8">
        <w:rPr>
          <w:b/>
        </w:rPr>
        <w:t>)</w:t>
      </w:r>
      <w:r w:rsidRPr="007055D9">
        <w:rPr>
          <w:b/>
          <w:sz w:val="24"/>
        </w:rPr>
        <w:t>:</w:t>
      </w:r>
    </w:p>
    <w:p w14:paraId="2BF7A587" w14:textId="77777777" w:rsidR="003453B9" w:rsidRDefault="003453B9" w:rsidP="004F756F">
      <w:pPr>
        <w:pStyle w:val="XMLCode"/>
        <w:keepNext/>
      </w:pPr>
    </w:p>
    <w:p w14:paraId="56960309" w14:textId="77777777" w:rsidR="003453B9" w:rsidRDefault="003453B9" w:rsidP="004F756F">
      <w:pPr>
        <w:pStyle w:val="XMLCode"/>
        <w:keepNext/>
      </w:pPr>
      <w:r>
        <w:t>&lt;connected_to&gt;</w:t>
      </w:r>
    </w:p>
    <w:p w14:paraId="53FF45B0" w14:textId="7A86386A" w:rsidR="003453B9" w:rsidRPr="006B3C5E" w:rsidRDefault="003453B9" w:rsidP="004F756F">
      <w:pPr>
        <w:pStyle w:val="XMLCode"/>
        <w:keepNext/>
        <w:rPr>
          <w:b/>
          <w:color w:val="0070C0"/>
        </w:rPr>
      </w:pPr>
      <w:r>
        <w:t xml:space="preserve">    </w:t>
      </w:r>
      <w:r w:rsidRPr="006B3C5E">
        <w:rPr>
          <w:b/>
          <w:color w:val="0070C0"/>
        </w:rPr>
        <w:t>&lt;part index=</w:t>
      </w:r>
      <w:r w:rsidR="00194316">
        <w:rPr>
          <w:b/>
          <w:color w:val="0070C0"/>
        </w:rPr>
        <w:t>"</w:t>
      </w:r>
      <w:r w:rsidRPr="006B3C5E">
        <w:rPr>
          <w:b/>
          <w:color w:val="0070C0"/>
        </w:rPr>
        <w:t>1</w:t>
      </w:r>
      <w:r w:rsidR="00194316">
        <w:rPr>
          <w:b/>
          <w:color w:val="0070C0"/>
        </w:rPr>
        <w:t>"</w:t>
      </w:r>
      <w:r w:rsidR="007824EE" w:rsidRPr="006B3C5E">
        <w:rPr>
          <w:b/>
          <w:color w:val="0070C0"/>
        </w:rPr>
        <w:t xml:space="preserve"> label=</w:t>
      </w:r>
      <w:r w:rsidR="00194316">
        <w:rPr>
          <w:b/>
          <w:color w:val="0070C0"/>
        </w:rPr>
        <w:t>"</w:t>
      </w:r>
      <w:r w:rsidR="00B03883">
        <w:rPr>
          <w:b/>
          <w:color w:val="0070C0"/>
        </w:rPr>
        <w:t>PART_7000400</w:t>
      </w:r>
      <w:r w:rsidR="00194316">
        <w:rPr>
          <w:b/>
          <w:color w:val="0070C0"/>
        </w:rPr>
        <w:t>"</w:t>
      </w:r>
      <w:r w:rsidR="007824EE" w:rsidRPr="006B3C5E">
        <w:rPr>
          <w:b/>
          <w:color w:val="0070C0"/>
        </w:rPr>
        <w:t xml:space="preserve"> pid=</w:t>
      </w:r>
      <w:r w:rsidR="00194316">
        <w:rPr>
          <w:b/>
          <w:color w:val="0070C0"/>
        </w:rPr>
        <w:t>"</w:t>
      </w:r>
      <w:r w:rsidR="007824EE" w:rsidRPr="006B3C5E">
        <w:rPr>
          <w:b/>
          <w:color w:val="0070C0"/>
        </w:rPr>
        <w:t>3202132</w:t>
      </w:r>
      <w:r w:rsidR="00194316">
        <w:rPr>
          <w:b/>
          <w:color w:val="0070C0"/>
        </w:rPr>
        <w:t>"</w:t>
      </w:r>
      <w:r w:rsidRPr="006B3C5E">
        <w:rPr>
          <w:b/>
          <w:color w:val="0070C0"/>
        </w:rPr>
        <w:t>/&gt;</w:t>
      </w:r>
    </w:p>
    <w:p w14:paraId="03214D7A" w14:textId="77777777" w:rsidR="00BE092D" w:rsidRDefault="003453B9" w:rsidP="00F82C55">
      <w:pPr>
        <w:pStyle w:val="XMLCode"/>
        <w:keepNext/>
      </w:pPr>
      <w:r>
        <w:t>&lt;/connected_to&gt;</w:t>
      </w:r>
    </w:p>
    <w:p w14:paraId="688C89C2" w14:textId="77777777" w:rsidR="00706C71" w:rsidRDefault="00706C71" w:rsidP="003453B9">
      <w:pPr>
        <w:pStyle w:val="XMLCode"/>
      </w:pPr>
    </w:p>
    <w:p w14:paraId="7B5A643E" w14:textId="1AE3D749" w:rsidR="009B7019" w:rsidRPr="007055D9" w:rsidRDefault="009B7019" w:rsidP="009B7019">
      <w:pPr>
        <w:keepNext/>
        <w:rPr>
          <w:b/>
          <w:sz w:val="24"/>
        </w:rPr>
      </w:pPr>
      <w:r w:rsidRPr="007055D9">
        <w:rPr>
          <w:b/>
          <w:sz w:val="24"/>
        </w:rPr>
        <w:t>Example</w:t>
      </w:r>
      <w:r>
        <w:rPr>
          <w:b/>
          <w:sz w:val="24"/>
        </w:rPr>
        <w:t xml:space="preserve"> C </w:t>
      </w:r>
      <w:r w:rsidRPr="00497FD8">
        <w:rPr>
          <w:b/>
        </w:rPr>
        <w:t>(</w:t>
      </w:r>
      <w:r w:rsidR="008163BD">
        <w:t xml:space="preserve">using </w:t>
      </w:r>
      <w:r w:rsidR="008163BD" w:rsidRPr="00EC5791">
        <w:rPr>
          <w:rFonts w:ascii="Courier New" w:hAnsi="Courier New"/>
          <w:sz w:val="16"/>
        </w:rPr>
        <w:t>pname</w:t>
      </w:r>
      <w:r w:rsidR="008163BD">
        <w:t xml:space="preserve"> to identify a property</w:t>
      </w:r>
      <w:r w:rsidRPr="00497FD8">
        <w:rPr>
          <w:b/>
        </w:rPr>
        <w:t>)</w:t>
      </w:r>
      <w:r w:rsidRPr="007055D9">
        <w:rPr>
          <w:b/>
          <w:sz w:val="24"/>
        </w:rPr>
        <w:t>:</w:t>
      </w:r>
    </w:p>
    <w:p w14:paraId="55C4A684" w14:textId="77777777" w:rsidR="009B7019" w:rsidRDefault="009B7019" w:rsidP="009B7019">
      <w:pPr>
        <w:pStyle w:val="XMLCode"/>
        <w:keepNext/>
      </w:pPr>
    </w:p>
    <w:p w14:paraId="743509DD" w14:textId="77777777" w:rsidR="009B7019" w:rsidRDefault="009B7019" w:rsidP="009B7019">
      <w:pPr>
        <w:pStyle w:val="XMLCode"/>
        <w:keepNext/>
      </w:pPr>
      <w:r>
        <w:t>&lt;connected_to&gt;</w:t>
      </w:r>
    </w:p>
    <w:p w14:paraId="31C8636A" w14:textId="26A893B1" w:rsidR="009B7019" w:rsidRPr="006B3C5E" w:rsidRDefault="009B7019" w:rsidP="009B7019">
      <w:pPr>
        <w:pStyle w:val="XMLCode"/>
        <w:keepNext/>
        <w:rPr>
          <w:b/>
          <w:color w:val="0070C0"/>
        </w:rPr>
      </w:pPr>
      <w:r>
        <w:t xml:space="preserve">    </w:t>
      </w:r>
      <w:r w:rsidRPr="006B3C5E">
        <w:rPr>
          <w:b/>
          <w:color w:val="0070C0"/>
        </w:rPr>
        <w:t>&lt;part index=</w:t>
      </w:r>
      <w:r>
        <w:rPr>
          <w:b/>
          <w:color w:val="0070C0"/>
        </w:rPr>
        <w:t>"</w:t>
      </w:r>
      <w:r w:rsidRPr="006B3C5E">
        <w:rPr>
          <w:b/>
          <w:color w:val="0070C0"/>
        </w:rPr>
        <w:t>1</w:t>
      </w:r>
      <w:r>
        <w:rPr>
          <w:b/>
          <w:color w:val="0070C0"/>
        </w:rPr>
        <w:t>"</w:t>
      </w:r>
      <w:r w:rsidRPr="006B3C5E">
        <w:rPr>
          <w:b/>
          <w:color w:val="0070C0"/>
        </w:rPr>
        <w:t xml:space="preserve"> </w:t>
      </w:r>
      <w:r>
        <w:rPr>
          <w:b/>
          <w:color w:val="0070C0"/>
        </w:rPr>
        <w:t>pname</w:t>
      </w:r>
      <w:r w:rsidRPr="006B3C5E">
        <w:rPr>
          <w:b/>
          <w:color w:val="0070C0"/>
        </w:rPr>
        <w:t>=</w:t>
      </w:r>
      <w:r>
        <w:rPr>
          <w:b/>
          <w:color w:val="0070C0"/>
        </w:rPr>
        <w:t>"P</w:t>
      </w:r>
      <w:r w:rsidR="00DC6506" w:rsidRPr="006B3C5E">
        <w:rPr>
          <w:b/>
          <w:color w:val="0070C0"/>
        </w:rPr>
        <w:t>3202132</w:t>
      </w:r>
      <w:r>
        <w:rPr>
          <w:b/>
          <w:color w:val="0070C0"/>
        </w:rPr>
        <w:t xml:space="preserve"> Thin Shell Property"</w:t>
      </w:r>
      <w:r w:rsidRPr="006B3C5E">
        <w:rPr>
          <w:b/>
          <w:color w:val="0070C0"/>
        </w:rPr>
        <w:t>/&gt;</w:t>
      </w:r>
    </w:p>
    <w:p w14:paraId="2FA6014F" w14:textId="728DBCC7" w:rsidR="003453B9" w:rsidRDefault="009B7019" w:rsidP="00E7532E">
      <w:pPr>
        <w:pStyle w:val="XMLCode"/>
        <w:keepNext/>
      </w:pPr>
      <w:r>
        <w:t>&lt;/connected_to&gt;</w:t>
      </w:r>
    </w:p>
    <w:p w14:paraId="42900E50" w14:textId="77777777" w:rsidR="00706C71" w:rsidRDefault="00706C71" w:rsidP="00706C71">
      <w:pPr>
        <w:pStyle w:val="XMLCode"/>
      </w:pPr>
    </w:p>
    <w:p w14:paraId="0E8D1231" w14:textId="77777777" w:rsidR="00F1012F" w:rsidRPr="007055D9" w:rsidRDefault="00543B6B" w:rsidP="00F1012F">
      <w:pPr>
        <w:pStyle w:val="berschrift4"/>
      </w:pPr>
      <w:bookmarkStart w:id="210" w:name="_Toc3556949"/>
      <w:bookmarkStart w:id="211" w:name="_Toc34747198"/>
      <w:bookmarkStart w:id="212" w:name="_Toc39880512"/>
      <w:r>
        <w:lastRenderedPageBreak/>
        <w:t xml:space="preserve">Element </w:t>
      </w:r>
      <w:r w:rsidR="00F1012F" w:rsidRPr="00E366F9">
        <w:rPr>
          <w:rFonts w:ascii="Courier New" w:hAnsi="Courier New" w:cs="Courier New"/>
          <w:b w:val="0"/>
        </w:rPr>
        <w:t>&lt;assy</w:t>
      </w:r>
      <w:r w:rsidR="001D404C">
        <w:rPr>
          <w:rFonts w:ascii="Courier New" w:hAnsi="Courier New" w:cs="Courier New"/>
          <w:b w:val="0"/>
        </w:rPr>
        <w:t>/</w:t>
      </w:r>
      <w:r w:rsidR="00F1012F" w:rsidRPr="00E366F9">
        <w:rPr>
          <w:rFonts w:ascii="Courier New" w:hAnsi="Courier New" w:cs="Courier New"/>
          <w:b w:val="0"/>
        </w:rPr>
        <w:t>&gt;</w:t>
      </w:r>
      <w:bookmarkEnd w:id="210"/>
      <w:bookmarkEnd w:id="211"/>
      <w:bookmarkEnd w:id="212"/>
    </w:p>
    <w:p w14:paraId="54FF87CA" w14:textId="77777777" w:rsidR="008F71EC" w:rsidRPr="007055D9" w:rsidRDefault="00BE092D" w:rsidP="00543B6B">
      <w:pPr>
        <w:jc w:val="both"/>
      </w:pPr>
      <w:r w:rsidRPr="007055D9">
        <w:t xml:space="preserve">An assembly represents a sub-structure consisting of at least two </w:t>
      </w:r>
      <w:r w:rsidR="00B05AD8" w:rsidRPr="003103A4">
        <w:rPr>
          <w:rFonts w:ascii="Courier New" w:hAnsi="Courier New" w:cs="Courier New"/>
          <w:b/>
          <w:i/>
          <w:sz w:val="18"/>
          <w:szCs w:val="18"/>
        </w:rPr>
        <w:t>&lt;</w:t>
      </w:r>
      <w:r w:rsidRPr="003103A4">
        <w:rPr>
          <w:rFonts w:ascii="Courier New" w:hAnsi="Courier New" w:cs="Courier New"/>
          <w:b/>
          <w:i/>
          <w:sz w:val="18"/>
          <w:szCs w:val="18"/>
        </w:rPr>
        <w:t>part</w:t>
      </w:r>
      <w:r w:rsidR="001D404C">
        <w:rPr>
          <w:rFonts w:ascii="Courier New" w:hAnsi="Courier New" w:cs="Courier New"/>
          <w:b/>
          <w:i/>
          <w:sz w:val="18"/>
          <w:szCs w:val="18"/>
        </w:rPr>
        <w:t>/</w:t>
      </w:r>
      <w:r w:rsidR="00B05AD8" w:rsidRPr="003103A4">
        <w:rPr>
          <w:rFonts w:ascii="Courier New" w:hAnsi="Courier New" w:cs="Courier New"/>
          <w:b/>
          <w:i/>
          <w:sz w:val="18"/>
          <w:szCs w:val="18"/>
        </w:rPr>
        <w:t>&gt;</w:t>
      </w:r>
      <w:r w:rsidR="00B711DE">
        <w:rPr>
          <w:rFonts w:ascii="Courier New" w:hAnsi="Courier New" w:cs="Courier New"/>
          <w:b/>
          <w:i/>
          <w:sz w:val="18"/>
          <w:szCs w:val="18"/>
        </w:rPr>
        <w:t xml:space="preserve"> </w:t>
      </w:r>
      <w:r w:rsidR="00B711DE" w:rsidRPr="00FB3AD0">
        <w:rPr>
          <w:rFonts w:cs="Courier New"/>
          <w:szCs w:val="22"/>
        </w:rPr>
        <w:t>element</w:t>
      </w:r>
      <w:r w:rsidRPr="007055D9">
        <w:t>s.</w:t>
      </w:r>
      <w:r w:rsidR="00744040">
        <w:t xml:space="preserve"> </w:t>
      </w:r>
      <w:r w:rsidRPr="007055D9">
        <w:t>It</w:t>
      </w:r>
      <w:r w:rsidR="008F71EC" w:rsidRPr="007055D9">
        <w:t xml:space="preserve"> </w:t>
      </w:r>
      <w:r w:rsidR="00FB7335" w:rsidRPr="007055D9">
        <w:t xml:space="preserve">is described by the element </w:t>
      </w:r>
      <w:r w:rsidR="00FB7335" w:rsidRPr="003103A4">
        <w:rPr>
          <w:rFonts w:ascii="Courier New" w:hAnsi="Courier New" w:cs="Courier New"/>
          <w:b/>
          <w:i/>
          <w:sz w:val="18"/>
          <w:szCs w:val="18"/>
        </w:rPr>
        <w:t>&lt;assy</w:t>
      </w:r>
      <w:r w:rsidR="001D404C">
        <w:rPr>
          <w:rFonts w:ascii="Courier New" w:hAnsi="Courier New" w:cs="Courier New"/>
          <w:b/>
          <w:i/>
          <w:sz w:val="18"/>
          <w:szCs w:val="18"/>
        </w:rPr>
        <w:t>/</w:t>
      </w:r>
      <w:r w:rsidR="00FB7335" w:rsidRPr="003103A4">
        <w:rPr>
          <w:rFonts w:ascii="Courier New" w:hAnsi="Courier New" w:cs="Courier New"/>
          <w:b/>
          <w:i/>
          <w:sz w:val="18"/>
          <w:szCs w:val="18"/>
        </w:rPr>
        <w:t>&gt;</w:t>
      </w:r>
      <w:r w:rsidR="00FB7335" w:rsidRPr="00543B6B">
        <w:t xml:space="preserve"> </w:t>
      </w:r>
      <w:r w:rsidR="00FB7335" w:rsidRPr="007055D9">
        <w:t>with</w:t>
      </w:r>
      <w:r w:rsidR="00D76E16" w:rsidRPr="007055D9">
        <w:t xml:space="preserve"> only</w:t>
      </w:r>
      <w:r w:rsidR="00FB7335" w:rsidRPr="007055D9">
        <w:t xml:space="preserve"> the </w:t>
      </w:r>
      <w:r w:rsidR="00D76E16" w:rsidRPr="007055D9">
        <w:t>mandatory</w:t>
      </w:r>
      <w:r w:rsidR="00FB7335" w:rsidRPr="007055D9">
        <w:t xml:space="preserve"> attribute</w:t>
      </w:r>
      <w:r w:rsidR="00C213D0" w:rsidRPr="007055D9">
        <w:t xml:space="preserve"> </w:t>
      </w:r>
      <w:r w:rsidR="00C213D0" w:rsidRPr="0026407E">
        <w:rPr>
          <w:rFonts w:ascii="Courier New" w:hAnsi="Courier New" w:cs="Courier New"/>
          <w:i/>
          <w:sz w:val="18"/>
          <w:szCs w:val="18"/>
        </w:rPr>
        <w:t>index</w:t>
      </w:r>
      <w:r w:rsidR="00FB7335" w:rsidRPr="007055D9">
        <w:t>.</w:t>
      </w:r>
    </w:p>
    <w:p w14:paraId="6A092DBE" w14:textId="77777777" w:rsidR="009A1E5D" w:rsidRPr="007055D9" w:rsidRDefault="009A1E5D" w:rsidP="004F756F">
      <w:pPr>
        <w:keepNext/>
      </w:pPr>
      <w:r w:rsidRPr="007055D9">
        <w:t>XML</w:t>
      </w:r>
      <w:r w:rsidR="00543B6B">
        <w:t xml:space="preserve"> </w:t>
      </w:r>
      <w:r w:rsidRPr="007055D9">
        <w:t xml:space="preserve">specification of </w:t>
      </w:r>
      <w:r w:rsidR="00543B6B">
        <w:t xml:space="preserve">element </w:t>
      </w:r>
      <w:r w:rsidR="001D404C">
        <w:rPr>
          <w:rFonts w:ascii="Courier New" w:hAnsi="Courier New" w:cs="Courier New"/>
          <w:b/>
          <w:i/>
          <w:sz w:val="18"/>
          <w:szCs w:val="18"/>
        </w:rPr>
        <w:t>&lt;a</w:t>
      </w:r>
      <w:r w:rsidRPr="003103A4">
        <w:rPr>
          <w:rFonts w:ascii="Courier New" w:hAnsi="Courier New" w:cs="Courier New"/>
          <w:b/>
          <w:i/>
          <w:sz w:val="18"/>
          <w:szCs w:val="18"/>
        </w:rPr>
        <w:t>ssy</w:t>
      </w:r>
      <w:r w:rsidR="001D404C">
        <w:rPr>
          <w:rFonts w:ascii="Courier New" w:hAnsi="Courier New" w:cs="Courier New"/>
          <w:b/>
          <w:i/>
          <w:sz w:val="18"/>
          <w:szCs w:val="18"/>
        </w:rPr>
        <w:t>/&gt;</w:t>
      </w:r>
      <w:r w:rsidRPr="00543B6B">
        <w:rPr>
          <w:rFonts w:asciiTheme="minorHAnsi" w:hAnsiTheme="minorHAnsi" w:cstheme="minorHAnsi"/>
          <w:szCs w:val="22"/>
        </w:rPr>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C213D0" w:rsidRPr="007055D9" w14:paraId="395E3061" w14:textId="77777777" w:rsidTr="00C9317F">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D2CB84C" w14:textId="77777777" w:rsidR="00C213D0" w:rsidRPr="007055D9" w:rsidRDefault="00C213D0" w:rsidP="00C9317F">
            <w:pPr>
              <w:keepNext/>
              <w:rPr>
                <w:b/>
                <w:i/>
              </w:rPr>
            </w:pPr>
            <w:r w:rsidRPr="007055D9">
              <w:rPr>
                <w:b/>
                <w:i/>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7A7397D" w14:textId="77777777" w:rsidR="00C213D0" w:rsidRPr="007055D9" w:rsidRDefault="00C213D0" w:rsidP="00C9317F">
            <w:pPr>
              <w:keepNext/>
              <w:rPr>
                <w:b/>
                <w:i/>
              </w:rPr>
            </w:pPr>
            <w:r w:rsidRPr="007055D9">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555503F" w14:textId="50408889" w:rsidR="00C213D0" w:rsidRPr="007055D9" w:rsidRDefault="000E60DF" w:rsidP="00C9317F">
            <w:pPr>
              <w:keepNext/>
              <w:rPr>
                <w:b/>
                <w:i/>
              </w:rPr>
            </w:pPr>
            <w:r>
              <w:rPr>
                <w:b/>
                <w:i/>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F44093" w14:textId="77777777" w:rsidR="00C213D0" w:rsidRPr="007055D9" w:rsidRDefault="00C213D0" w:rsidP="00C9317F">
            <w:pPr>
              <w:keepNext/>
              <w:rPr>
                <w:b/>
                <w:i/>
              </w:rPr>
            </w:pPr>
            <w:r w:rsidRPr="007055D9">
              <w:rPr>
                <w:b/>
                <w:i/>
              </w:rPr>
              <w:t>Constraint</w:t>
            </w:r>
          </w:p>
        </w:tc>
      </w:tr>
      <w:tr w:rsidR="00C213D0" w:rsidRPr="007055D9" w14:paraId="7F057864" w14:textId="77777777" w:rsidTr="00C9317F">
        <w:trPr>
          <w:jc w:val="center"/>
        </w:trPr>
        <w:tc>
          <w:tcPr>
            <w:tcW w:w="1271" w:type="dxa"/>
            <w:shd w:val="clear" w:color="auto" w:fill="auto"/>
          </w:tcPr>
          <w:p w14:paraId="6D72BF12" w14:textId="77777777" w:rsidR="00C213D0" w:rsidRPr="003103A4" w:rsidRDefault="00A33341" w:rsidP="00C9317F">
            <w:pPr>
              <w:rPr>
                <w:sz w:val="20"/>
                <w:szCs w:val="20"/>
              </w:rPr>
            </w:pPr>
            <w:r w:rsidRPr="003103A4">
              <w:rPr>
                <w:sz w:val="20"/>
                <w:szCs w:val="20"/>
              </w:rPr>
              <w:t>index</w:t>
            </w:r>
          </w:p>
        </w:tc>
        <w:tc>
          <w:tcPr>
            <w:tcW w:w="2268" w:type="dxa"/>
            <w:shd w:val="clear" w:color="auto" w:fill="auto"/>
          </w:tcPr>
          <w:p w14:paraId="6618FA77" w14:textId="77777777" w:rsidR="00C213D0" w:rsidRPr="003103A4" w:rsidRDefault="00285152" w:rsidP="00C9317F">
            <w:pPr>
              <w:rPr>
                <w:sz w:val="20"/>
                <w:szCs w:val="20"/>
              </w:rPr>
            </w:pPr>
            <w:r w:rsidRPr="003103A4">
              <w:rPr>
                <w:sz w:val="20"/>
                <w:szCs w:val="20"/>
              </w:rPr>
              <w:t>I</w:t>
            </w:r>
            <w:r w:rsidR="00C213D0" w:rsidRPr="003103A4">
              <w:rPr>
                <w:sz w:val="20"/>
                <w:szCs w:val="20"/>
              </w:rPr>
              <w:t>nteger</w:t>
            </w:r>
          </w:p>
        </w:tc>
        <w:tc>
          <w:tcPr>
            <w:tcW w:w="1134" w:type="dxa"/>
            <w:shd w:val="clear" w:color="auto" w:fill="auto"/>
          </w:tcPr>
          <w:p w14:paraId="674D9AD8" w14:textId="77777777" w:rsidR="00C213D0" w:rsidRPr="003103A4" w:rsidRDefault="00285152" w:rsidP="00C9317F">
            <w:pPr>
              <w:rPr>
                <w:sz w:val="20"/>
                <w:szCs w:val="20"/>
              </w:rPr>
            </w:pPr>
            <w:r w:rsidRPr="003103A4">
              <w:rPr>
                <w:sz w:val="20"/>
                <w:szCs w:val="20"/>
              </w:rPr>
              <w:t>R</w:t>
            </w:r>
            <w:r w:rsidR="00C213D0" w:rsidRPr="003103A4">
              <w:rPr>
                <w:sz w:val="20"/>
                <w:szCs w:val="20"/>
              </w:rPr>
              <w:t>equired</w:t>
            </w:r>
          </w:p>
        </w:tc>
        <w:tc>
          <w:tcPr>
            <w:tcW w:w="3858" w:type="dxa"/>
            <w:shd w:val="clear" w:color="auto" w:fill="auto"/>
          </w:tcPr>
          <w:p w14:paraId="273A34BA" w14:textId="77777777" w:rsidR="00C213D0" w:rsidRPr="003103A4" w:rsidRDefault="00C213D0" w:rsidP="00C9317F">
            <w:pPr>
              <w:keepNext/>
              <w:rPr>
                <w:sz w:val="20"/>
                <w:szCs w:val="20"/>
              </w:rPr>
            </w:pPr>
            <w:r w:rsidRPr="003103A4">
              <w:rPr>
                <w:sz w:val="20"/>
                <w:szCs w:val="20"/>
              </w:rPr>
              <w:t xml:space="preserve">Unique within the parent </w:t>
            </w:r>
            <w:r w:rsidR="00A33341" w:rsidRPr="003103A4">
              <w:rPr>
                <w:sz w:val="20"/>
                <w:szCs w:val="20"/>
              </w:rPr>
              <w:t>element</w:t>
            </w:r>
          </w:p>
        </w:tc>
      </w:tr>
    </w:tbl>
    <w:p w14:paraId="0FE896B5" w14:textId="19C5E483" w:rsidR="002C7187" w:rsidRDefault="002C7187" w:rsidP="005D241A">
      <w:pPr>
        <w:pStyle w:val="Beschriftung"/>
        <w:spacing w:before="120"/>
      </w:pPr>
      <w:bookmarkStart w:id="213" w:name="_Toc3566420"/>
      <w:bookmarkStart w:id="214" w:name="_Toc34747420"/>
      <w:bookmarkStart w:id="215" w:name="_Toc39880741"/>
      <w:r>
        <w:t xml:space="preserve">Table </w:t>
      </w:r>
      <w:r w:rsidR="00ED469A">
        <w:fldChar w:fldCharType="begin"/>
      </w:r>
      <w:r w:rsidR="00ED469A">
        <w:instrText xml:space="preserve"> SEQ Table \* ARABIC </w:instrText>
      </w:r>
      <w:r w:rsidR="00ED469A">
        <w:fldChar w:fldCharType="separate"/>
      </w:r>
      <w:r w:rsidR="00A2710C">
        <w:rPr>
          <w:noProof/>
        </w:rPr>
        <w:t>10</w:t>
      </w:r>
      <w:r w:rsidR="00ED469A">
        <w:fldChar w:fldCharType="end"/>
      </w:r>
      <w:r>
        <w:t xml:space="preserve">: Attributes of element </w:t>
      </w:r>
      <w:r w:rsidRPr="00226A3F">
        <w:rPr>
          <w:rFonts w:ascii="Courier New" w:hAnsi="Courier New" w:cs="Courier New"/>
          <w:i/>
          <w:sz w:val="18"/>
          <w:szCs w:val="18"/>
        </w:rPr>
        <w:t>&lt;</w:t>
      </w:r>
      <w:r>
        <w:rPr>
          <w:rFonts w:ascii="Courier New" w:hAnsi="Courier New" w:cs="Courier New"/>
          <w:i/>
          <w:sz w:val="18"/>
          <w:szCs w:val="18"/>
        </w:rPr>
        <w:t>assy</w:t>
      </w:r>
      <w:r>
        <w:rPr>
          <w:rFonts w:ascii="Courier New" w:hAnsi="Courier New" w:cs="Courier New"/>
          <w:b w:val="0"/>
          <w:i/>
          <w:sz w:val="18"/>
          <w:szCs w:val="18"/>
        </w:rPr>
        <w:t>/</w:t>
      </w:r>
      <w:r w:rsidRPr="00226A3F">
        <w:rPr>
          <w:rFonts w:ascii="Courier New" w:hAnsi="Courier New" w:cs="Courier New"/>
          <w:i/>
          <w:sz w:val="18"/>
          <w:szCs w:val="18"/>
        </w:rPr>
        <w:t>&gt;</w:t>
      </w:r>
      <w:bookmarkEnd w:id="213"/>
      <w:bookmarkEnd w:id="214"/>
      <w:bookmarkEnd w:id="215"/>
    </w:p>
    <w:p w14:paraId="68EA5353" w14:textId="77777777" w:rsidR="00C213D0" w:rsidRPr="007055D9" w:rsidRDefault="00C213D0" w:rsidP="004F756F">
      <w:pPr>
        <w:keepNext/>
        <w:spacing w:before="240"/>
        <w:rPr>
          <w:b/>
        </w:rPr>
      </w:pPr>
      <w:r w:rsidRPr="007055D9">
        <w:rPr>
          <w:b/>
          <w:sz w:val="24"/>
        </w:rPr>
        <w:t>Example</w:t>
      </w:r>
      <w:r w:rsidR="008450FB">
        <w:rPr>
          <w:b/>
          <w:sz w:val="24"/>
        </w:rPr>
        <w:t xml:space="preserve"> A</w:t>
      </w:r>
      <w:r w:rsidR="00AD2E73">
        <w:rPr>
          <w:b/>
          <w:sz w:val="24"/>
        </w:rPr>
        <w:t xml:space="preserve"> </w:t>
      </w:r>
      <w:r w:rsidR="00AD2E73" w:rsidRPr="00497FD8">
        <w:rPr>
          <w:b/>
          <w:szCs w:val="22"/>
        </w:rPr>
        <w:t>(</w:t>
      </w:r>
      <w:r w:rsidR="00AD2E73" w:rsidRPr="00497FD8">
        <w:rPr>
          <w:szCs w:val="22"/>
        </w:rPr>
        <w:t xml:space="preserve">only </w:t>
      </w:r>
      <w:r w:rsidR="008041BF">
        <w:rPr>
          <w:rFonts w:ascii="Courier New" w:hAnsi="Courier New" w:cs="Courier New"/>
          <w:b/>
          <w:i/>
          <w:sz w:val="18"/>
          <w:szCs w:val="22"/>
        </w:rPr>
        <w:t>&lt;a</w:t>
      </w:r>
      <w:r w:rsidR="00AD2E73" w:rsidRPr="00497FD8">
        <w:rPr>
          <w:rFonts w:ascii="Courier New" w:hAnsi="Courier New" w:cs="Courier New"/>
          <w:b/>
          <w:i/>
          <w:sz w:val="18"/>
          <w:szCs w:val="22"/>
        </w:rPr>
        <w:t>ssy</w:t>
      </w:r>
      <w:r w:rsidR="008041BF">
        <w:rPr>
          <w:rFonts w:ascii="Courier New" w:hAnsi="Courier New" w:cs="Courier New"/>
          <w:b/>
          <w:i/>
          <w:sz w:val="18"/>
          <w:szCs w:val="22"/>
        </w:rPr>
        <w:t>/&gt;</w:t>
      </w:r>
      <w:r w:rsidR="00AD2E73" w:rsidRPr="00497FD8">
        <w:rPr>
          <w:sz w:val="18"/>
          <w:szCs w:val="22"/>
        </w:rPr>
        <w:t xml:space="preserve"> </w:t>
      </w:r>
      <w:r w:rsidR="00AD2E73" w:rsidRPr="00497FD8">
        <w:rPr>
          <w:szCs w:val="22"/>
        </w:rPr>
        <w:t xml:space="preserve">element within </w:t>
      </w:r>
      <w:r w:rsidR="008041BF">
        <w:rPr>
          <w:rFonts w:ascii="Courier New" w:hAnsi="Courier New" w:cs="Courier New"/>
          <w:b/>
          <w:i/>
          <w:sz w:val="18"/>
          <w:szCs w:val="22"/>
        </w:rPr>
        <w:t>&lt;c</w:t>
      </w:r>
      <w:r w:rsidR="00AD2E73" w:rsidRPr="00497FD8">
        <w:rPr>
          <w:rFonts w:ascii="Courier New" w:hAnsi="Courier New" w:cs="Courier New"/>
          <w:b/>
          <w:i/>
          <w:sz w:val="18"/>
          <w:szCs w:val="22"/>
        </w:rPr>
        <w:t>onnected_to</w:t>
      </w:r>
      <w:r w:rsidR="008041BF">
        <w:rPr>
          <w:rFonts w:ascii="Courier New" w:hAnsi="Courier New" w:cs="Courier New"/>
          <w:b/>
          <w:i/>
          <w:sz w:val="18"/>
          <w:szCs w:val="22"/>
        </w:rPr>
        <w:t>&gt;</w:t>
      </w:r>
      <w:r w:rsidR="00205719" w:rsidRPr="00497FD8">
        <w:rPr>
          <w:rFonts w:cs="Courier New"/>
          <w:sz w:val="18"/>
          <w:szCs w:val="22"/>
        </w:rPr>
        <w:t xml:space="preserve"> </w:t>
      </w:r>
      <w:r w:rsidR="00205719" w:rsidRPr="00497FD8">
        <w:rPr>
          <w:rFonts w:cs="Courier New"/>
          <w:szCs w:val="22"/>
        </w:rPr>
        <w:t>- full</w:t>
      </w:r>
      <w:r w:rsidR="00205719" w:rsidRPr="00497FD8">
        <w:rPr>
          <w:szCs w:val="22"/>
        </w:rPr>
        <w:t xml:space="preserve"> definition</w:t>
      </w:r>
      <w:r w:rsidR="00205719" w:rsidRPr="00497FD8">
        <w:rPr>
          <w:b/>
          <w:szCs w:val="22"/>
        </w:rPr>
        <w:t>)</w:t>
      </w:r>
      <w:r w:rsidRPr="007055D9">
        <w:rPr>
          <w:b/>
        </w:rPr>
        <w:t>:</w:t>
      </w:r>
    </w:p>
    <w:p w14:paraId="008B927D" w14:textId="77777777" w:rsidR="00A61C24" w:rsidRDefault="00C213D0" w:rsidP="004F756F">
      <w:pPr>
        <w:pStyle w:val="XMLCode"/>
        <w:keepNext/>
      </w:pPr>
      <w:r w:rsidRPr="007055D9">
        <w:t xml:space="preserve">    </w:t>
      </w:r>
    </w:p>
    <w:p w14:paraId="057F7824" w14:textId="77777777" w:rsidR="00645ECA" w:rsidRDefault="00645ECA" w:rsidP="004F756F">
      <w:pPr>
        <w:pStyle w:val="XMLCode"/>
        <w:keepNext/>
      </w:pPr>
      <w:r>
        <w:t>&lt;connected_to&gt;</w:t>
      </w:r>
    </w:p>
    <w:p w14:paraId="0630AF6F" w14:textId="4E9364F8" w:rsidR="00C213D0" w:rsidRPr="008A760C" w:rsidRDefault="00645ECA" w:rsidP="004F756F">
      <w:pPr>
        <w:pStyle w:val="XMLCode"/>
        <w:keepNext/>
        <w:rPr>
          <w:b/>
          <w:color w:val="0070C0"/>
        </w:rPr>
      </w:pPr>
      <w:r>
        <w:t xml:space="preserve">    </w:t>
      </w:r>
      <w:r w:rsidR="00C213D0" w:rsidRPr="008A760C">
        <w:rPr>
          <w:b/>
          <w:color w:val="0070C0"/>
        </w:rPr>
        <w:t>&lt;assy index=</w:t>
      </w:r>
      <w:r w:rsidR="00194316">
        <w:rPr>
          <w:b/>
          <w:color w:val="0070C0"/>
        </w:rPr>
        <w:t>"</w:t>
      </w:r>
      <w:r w:rsidR="00C213D0" w:rsidRPr="008A760C">
        <w:rPr>
          <w:b/>
          <w:color w:val="0070C0"/>
        </w:rPr>
        <w:t>42</w:t>
      </w:r>
      <w:r w:rsidR="00194316">
        <w:rPr>
          <w:b/>
          <w:color w:val="0070C0"/>
        </w:rPr>
        <w:t>"</w:t>
      </w:r>
      <w:r w:rsidR="00C213D0" w:rsidRPr="008A760C">
        <w:rPr>
          <w:b/>
          <w:color w:val="0070C0"/>
        </w:rPr>
        <w:t>&gt;</w:t>
      </w:r>
    </w:p>
    <w:p w14:paraId="065C0095" w14:textId="09AC06CB" w:rsidR="00E31089" w:rsidRPr="008A760C" w:rsidRDefault="00E31089" w:rsidP="00E31089">
      <w:pPr>
        <w:pStyle w:val="XMLCode"/>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 xml:space="preserve"> pid=</w:t>
      </w:r>
      <w:r w:rsidR="00194316">
        <w:rPr>
          <w:b/>
          <w:color w:val="0070C0"/>
        </w:rPr>
        <w:t>"</w:t>
      </w:r>
      <w:r w:rsidRPr="008A760C">
        <w:rPr>
          <w:b/>
          <w:color w:val="0070C0"/>
        </w:rPr>
        <w:t>110013</w:t>
      </w:r>
      <w:r w:rsidR="00194316">
        <w:rPr>
          <w:b/>
          <w:color w:val="0070C0"/>
        </w:rPr>
        <w:t>"</w:t>
      </w:r>
      <w:r w:rsidRPr="008A760C">
        <w:rPr>
          <w:b/>
          <w:color w:val="0070C0"/>
        </w:rPr>
        <w:t>/&gt;</w:t>
      </w:r>
    </w:p>
    <w:p w14:paraId="128EFB05" w14:textId="30A3EBC7" w:rsidR="00E31089" w:rsidRPr="008A760C" w:rsidRDefault="00E31089" w:rsidP="00E31089">
      <w:pPr>
        <w:pStyle w:val="XMLCode"/>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 xml:space="preserve"> pid=</w:t>
      </w:r>
      <w:r w:rsidR="00194316">
        <w:rPr>
          <w:b/>
          <w:color w:val="0070C0"/>
        </w:rPr>
        <w:t>"</w:t>
      </w:r>
      <w:r w:rsidRPr="008A760C">
        <w:rPr>
          <w:b/>
          <w:color w:val="0070C0"/>
        </w:rPr>
        <w:t>110099</w:t>
      </w:r>
      <w:r w:rsidR="00194316">
        <w:rPr>
          <w:b/>
          <w:color w:val="0070C0"/>
        </w:rPr>
        <w:t>"</w:t>
      </w:r>
      <w:r w:rsidRPr="008A760C">
        <w:rPr>
          <w:b/>
          <w:color w:val="0070C0"/>
        </w:rPr>
        <w:t>/&gt;</w:t>
      </w:r>
    </w:p>
    <w:p w14:paraId="12F502F0" w14:textId="77777777" w:rsidR="00C213D0" w:rsidRDefault="00645ECA" w:rsidP="00C213D0">
      <w:pPr>
        <w:pStyle w:val="XMLCode"/>
      </w:pPr>
      <w:r w:rsidRPr="008A760C">
        <w:rPr>
          <w:b/>
          <w:color w:val="0070C0"/>
        </w:rPr>
        <w:t xml:space="preserve">    </w:t>
      </w:r>
      <w:r w:rsidR="00C213D0" w:rsidRPr="008A760C">
        <w:rPr>
          <w:b/>
          <w:color w:val="0070C0"/>
        </w:rPr>
        <w:t>&lt;/assy&gt;</w:t>
      </w:r>
    </w:p>
    <w:p w14:paraId="13556C13" w14:textId="16B6FA6B" w:rsidR="008450FB" w:rsidRDefault="00645ECA" w:rsidP="004E14D1">
      <w:pPr>
        <w:pStyle w:val="XMLCode"/>
      </w:pPr>
      <w:r>
        <w:t>&lt;/connected_to&gt;</w:t>
      </w:r>
    </w:p>
    <w:p w14:paraId="2B81DBD2" w14:textId="77777777" w:rsidR="00706C71" w:rsidRDefault="00706C71" w:rsidP="004E14D1">
      <w:pPr>
        <w:pStyle w:val="XMLCode"/>
      </w:pPr>
    </w:p>
    <w:p w14:paraId="01DD1719" w14:textId="77777777" w:rsidR="008508D9" w:rsidRDefault="008508D9" w:rsidP="006B3C5E">
      <w:pPr>
        <w:keepNext/>
        <w:rPr>
          <w:rFonts w:ascii="Courier New" w:hAnsi="Courier New"/>
          <w:b/>
          <w:sz w:val="24"/>
        </w:rPr>
      </w:pPr>
    </w:p>
    <w:p w14:paraId="6D190671" w14:textId="2B7023FA" w:rsidR="004E14D1" w:rsidRPr="008508D9" w:rsidRDefault="008508D9" w:rsidP="006B3C5E">
      <w:pPr>
        <w:keepNext/>
        <w:rPr>
          <w:b/>
        </w:rPr>
      </w:pPr>
      <w:r w:rsidRPr="007055D9">
        <w:rPr>
          <w:b/>
          <w:sz w:val="24"/>
        </w:rPr>
        <w:t>Example</w:t>
      </w:r>
      <w:r>
        <w:rPr>
          <w:b/>
          <w:sz w:val="24"/>
        </w:rPr>
        <w:t xml:space="preserve"> B </w:t>
      </w:r>
      <w:r w:rsidRPr="00497FD8">
        <w:rPr>
          <w:b/>
          <w:szCs w:val="22"/>
        </w:rPr>
        <w:t>(</w:t>
      </w:r>
      <w:r>
        <w:rPr>
          <w:rStyle w:val="elementdeftypeChar"/>
        </w:rPr>
        <w:t>&lt;p</w:t>
      </w:r>
      <w:r w:rsidRPr="008041BF">
        <w:rPr>
          <w:rStyle w:val="elementdeftypeChar"/>
        </w:rPr>
        <w:t>art</w:t>
      </w:r>
      <w:r>
        <w:rPr>
          <w:rStyle w:val="elementdeftypeChar"/>
        </w:rPr>
        <w:t>/&gt;</w:t>
      </w:r>
      <w:r w:rsidRPr="00497FD8">
        <w:rPr>
          <w:szCs w:val="22"/>
        </w:rPr>
        <w:t xml:space="preserve"> and </w:t>
      </w:r>
      <w:r>
        <w:rPr>
          <w:rFonts w:cs="Courier New"/>
          <w:b/>
          <w:i/>
          <w:sz w:val="18"/>
          <w:szCs w:val="22"/>
        </w:rPr>
        <w:t>&lt;a</w:t>
      </w:r>
      <w:r w:rsidRPr="00497FD8">
        <w:rPr>
          <w:rFonts w:cs="Courier New"/>
          <w:b/>
          <w:i/>
          <w:sz w:val="18"/>
          <w:szCs w:val="22"/>
        </w:rPr>
        <w:t>ssy</w:t>
      </w:r>
      <w:r>
        <w:rPr>
          <w:rFonts w:cs="Courier New"/>
          <w:b/>
          <w:i/>
          <w:sz w:val="18"/>
          <w:szCs w:val="22"/>
        </w:rPr>
        <w:t>/&gt;</w:t>
      </w:r>
      <w:r w:rsidRPr="00497FD8">
        <w:rPr>
          <w:sz w:val="18"/>
          <w:szCs w:val="22"/>
        </w:rPr>
        <w:t xml:space="preserve"> </w:t>
      </w:r>
      <w:r w:rsidRPr="00497FD8">
        <w:rPr>
          <w:szCs w:val="22"/>
        </w:rPr>
        <w:t xml:space="preserve">elements within </w:t>
      </w:r>
      <w:r>
        <w:rPr>
          <w:rFonts w:cs="Courier New"/>
          <w:b/>
          <w:i/>
          <w:sz w:val="18"/>
          <w:szCs w:val="22"/>
        </w:rPr>
        <w:t>&lt;c</w:t>
      </w:r>
      <w:r w:rsidRPr="00497FD8">
        <w:rPr>
          <w:rFonts w:cs="Courier New"/>
          <w:b/>
          <w:i/>
          <w:sz w:val="18"/>
          <w:szCs w:val="22"/>
        </w:rPr>
        <w:t>onnected_to</w:t>
      </w:r>
      <w:r>
        <w:rPr>
          <w:rFonts w:cs="Courier New"/>
          <w:b/>
          <w:i/>
          <w:sz w:val="18"/>
          <w:szCs w:val="22"/>
        </w:rPr>
        <w:t>&gt;</w:t>
      </w:r>
      <w:r w:rsidRPr="00497FD8">
        <w:rPr>
          <w:rFonts w:cs="Courier New"/>
          <w:szCs w:val="22"/>
        </w:rPr>
        <w:t xml:space="preserve"> - full</w:t>
      </w:r>
      <w:r w:rsidRPr="00497FD8">
        <w:rPr>
          <w:szCs w:val="22"/>
        </w:rPr>
        <w:t xml:space="preserve"> definition</w:t>
      </w:r>
      <w:r w:rsidRPr="00497FD8">
        <w:rPr>
          <w:b/>
          <w:szCs w:val="22"/>
        </w:rPr>
        <w:t>)</w:t>
      </w:r>
      <w:r>
        <w:rPr>
          <w:sz w:val="24"/>
        </w:rPr>
        <w:t>:</w:t>
      </w:r>
    </w:p>
    <w:p w14:paraId="64EE6D96" w14:textId="77777777" w:rsidR="004E14D1" w:rsidRDefault="004E14D1" w:rsidP="004E14D1">
      <w:pPr>
        <w:pStyle w:val="XMLCode"/>
        <w:keepNext/>
      </w:pPr>
      <w:r w:rsidRPr="007055D9">
        <w:t xml:space="preserve">    </w:t>
      </w:r>
    </w:p>
    <w:p w14:paraId="29EF0370" w14:textId="77777777" w:rsidR="004E14D1" w:rsidRDefault="004E14D1" w:rsidP="004E14D1">
      <w:pPr>
        <w:pStyle w:val="XMLCode"/>
        <w:keepNext/>
      </w:pPr>
      <w:r>
        <w:t>&lt;connected_to&gt;</w:t>
      </w:r>
    </w:p>
    <w:p w14:paraId="5163A166" w14:textId="7417BE36" w:rsidR="004E14D1" w:rsidRPr="00CC7960" w:rsidRDefault="004E14D1" w:rsidP="004E14D1">
      <w:pPr>
        <w:pStyle w:val="XMLCode"/>
        <w:rPr>
          <w:b/>
          <w:color w:val="0070C0"/>
        </w:rPr>
      </w:pPr>
      <w:r w:rsidRPr="00CC7960">
        <w:rPr>
          <w:b/>
          <w:color w:val="0070C0"/>
        </w:rPr>
        <w:t xml:space="preserve">    &lt;part index=</w:t>
      </w:r>
      <w:r w:rsidR="00194316">
        <w:rPr>
          <w:b/>
          <w:color w:val="0070C0"/>
        </w:rPr>
        <w:t>"</w:t>
      </w:r>
      <w:r w:rsidRPr="00CC7960">
        <w:rPr>
          <w:b/>
          <w:color w:val="0070C0"/>
        </w:rPr>
        <w:t>1</w:t>
      </w:r>
      <w:r w:rsidR="00194316">
        <w:rPr>
          <w:b/>
          <w:color w:val="0070C0"/>
        </w:rPr>
        <w:t>"</w:t>
      </w:r>
      <w:r w:rsidRPr="00CC7960">
        <w:rPr>
          <w:b/>
          <w:color w:val="0070C0"/>
        </w:rPr>
        <w:t xml:space="preserve"> label=</w:t>
      </w:r>
      <w:r w:rsidR="00194316">
        <w:rPr>
          <w:b/>
          <w:color w:val="0070C0"/>
        </w:rPr>
        <w:t>"</w:t>
      </w:r>
      <w:r>
        <w:rPr>
          <w:b/>
          <w:color w:val="0070C0"/>
        </w:rPr>
        <w:t>PART_9004400</w:t>
      </w:r>
      <w:r w:rsidR="00194316">
        <w:rPr>
          <w:b/>
          <w:color w:val="0070C0"/>
        </w:rPr>
        <w:t>"</w:t>
      </w:r>
      <w:r w:rsidRPr="00CC7960">
        <w:rPr>
          <w:b/>
          <w:color w:val="0070C0"/>
        </w:rPr>
        <w:t xml:space="preserve"> pid=</w:t>
      </w:r>
      <w:r w:rsidR="00194316">
        <w:rPr>
          <w:b/>
          <w:color w:val="0070C0"/>
        </w:rPr>
        <w:t>"</w:t>
      </w:r>
      <w:r w:rsidRPr="00CC7960">
        <w:rPr>
          <w:b/>
          <w:color w:val="0070C0"/>
        </w:rPr>
        <w:t>3202132</w:t>
      </w:r>
      <w:r w:rsidR="00194316">
        <w:rPr>
          <w:b/>
          <w:color w:val="0070C0"/>
        </w:rPr>
        <w:t>"</w:t>
      </w:r>
      <w:r w:rsidRPr="00CC7960">
        <w:rPr>
          <w:b/>
          <w:color w:val="0070C0"/>
        </w:rPr>
        <w:t>/&gt;</w:t>
      </w:r>
    </w:p>
    <w:p w14:paraId="7633AB5B" w14:textId="0007D70C" w:rsidR="004E14D1" w:rsidRPr="008A760C" w:rsidRDefault="004E14D1" w:rsidP="004E14D1">
      <w:pPr>
        <w:pStyle w:val="XMLCode"/>
        <w:rPr>
          <w:b/>
          <w:color w:val="0070C0"/>
        </w:rPr>
      </w:pPr>
      <w:r w:rsidRPr="00CC7960">
        <w:rPr>
          <w:b/>
          <w:color w:val="0070C0"/>
        </w:rPr>
        <w:t xml:space="preserve">    </w:t>
      </w:r>
      <w:r w:rsidRPr="008A760C">
        <w:rPr>
          <w:b/>
          <w:color w:val="0070C0"/>
        </w:rPr>
        <w:t xml:space="preserve">&lt;assy </w:t>
      </w:r>
      <w:r w:rsidRPr="00CC7960">
        <w:rPr>
          <w:b/>
          <w:color w:val="0070C0"/>
        </w:rPr>
        <w:t>index</w:t>
      </w:r>
      <w:r w:rsidRPr="008A760C">
        <w:rPr>
          <w:b/>
          <w:color w:val="0070C0"/>
        </w:rPr>
        <w:t>=</w:t>
      </w:r>
      <w:r w:rsidR="00194316">
        <w:rPr>
          <w:b/>
          <w:color w:val="0070C0"/>
        </w:rPr>
        <w:t>"</w:t>
      </w:r>
      <w:r w:rsidRPr="008A760C">
        <w:rPr>
          <w:b/>
          <w:color w:val="0070C0"/>
        </w:rPr>
        <w:t>42</w:t>
      </w:r>
      <w:r w:rsidR="00194316">
        <w:rPr>
          <w:b/>
          <w:color w:val="0070C0"/>
        </w:rPr>
        <w:t>"</w:t>
      </w:r>
      <w:r w:rsidRPr="008A760C">
        <w:rPr>
          <w:b/>
          <w:color w:val="0070C0"/>
        </w:rPr>
        <w:t>&gt;</w:t>
      </w:r>
    </w:p>
    <w:p w14:paraId="3741B214" w14:textId="616705FC" w:rsidR="004E14D1" w:rsidRPr="008A760C" w:rsidRDefault="004E14D1" w:rsidP="004E14D1">
      <w:pPr>
        <w:pStyle w:val="XMLCode"/>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 xml:space="preserve"> pid=</w:t>
      </w:r>
      <w:r w:rsidR="00194316">
        <w:rPr>
          <w:b/>
          <w:color w:val="0070C0"/>
        </w:rPr>
        <w:t>"</w:t>
      </w:r>
      <w:r w:rsidRPr="008A760C">
        <w:rPr>
          <w:b/>
          <w:color w:val="0070C0"/>
        </w:rPr>
        <w:t>110013</w:t>
      </w:r>
      <w:r w:rsidR="00194316">
        <w:rPr>
          <w:b/>
          <w:color w:val="0070C0"/>
        </w:rPr>
        <w:t>"</w:t>
      </w:r>
      <w:r w:rsidRPr="008A760C">
        <w:rPr>
          <w:b/>
          <w:color w:val="0070C0"/>
        </w:rPr>
        <w:t>/&gt;</w:t>
      </w:r>
    </w:p>
    <w:p w14:paraId="6E597205" w14:textId="6E544C8C" w:rsidR="004E14D1" w:rsidRPr="008A760C" w:rsidRDefault="004E14D1" w:rsidP="004E14D1">
      <w:pPr>
        <w:pStyle w:val="XMLCode"/>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 xml:space="preserve"> pid=</w:t>
      </w:r>
      <w:r w:rsidR="00194316">
        <w:rPr>
          <w:b/>
          <w:color w:val="0070C0"/>
        </w:rPr>
        <w:t>"</w:t>
      </w:r>
      <w:r w:rsidRPr="008A760C">
        <w:rPr>
          <w:b/>
          <w:color w:val="0070C0"/>
        </w:rPr>
        <w:t>110099</w:t>
      </w:r>
      <w:r w:rsidR="00194316">
        <w:rPr>
          <w:b/>
          <w:color w:val="0070C0"/>
        </w:rPr>
        <w:t>"</w:t>
      </w:r>
      <w:r w:rsidRPr="008A760C">
        <w:rPr>
          <w:b/>
          <w:color w:val="0070C0"/>
        </w:rPr>
        <w:t>/&gt;</w:t>
      </w:r>
    </w:p>
    <w:p w14:paraId="787811F7" w14:textId="77777777" w:rsidR="004E14D1" w:rsidRPr="008A760C" w:rsidRDefault="004E14D1" w:rsidP="004E14D1">
      <w:pPr>
        <w:pStyle w:val="XMLCode"/>
        <w:rPr>
          <w:b/>
          <w:color w:val="0070C0"/>
        </w:rPr>
      </w:pPr>
      <w:r w:rsidRPr="008A760C">
        <w:rPr>
          <w:b/>
          <w:color w:val="0070C0"/>
        </w:rPr>
        <w:t xml:space="preserve">    &lt;/assy&gt;</w:t>
      </w:r>
    </w:p>
    <w:p w14:paraId="31561D27" w14:textId="77777777" w:rsidR="004E14D1" w:rsidRDefault="004E14D1" w:rsidP="004E14D1">
      <w:pPr>
        <w:pStyle w:val="XMLCode"/>
      </w:pPr>
      <w:r>
        <w:t>&lt;/connected_to&gt;</w:t>
      </w:r>
    </w:p>
    <w:p w14:paraId="2FDAC914" w14:textId="77777777" w:rsidR="00706C71" w:rsidRDefault="00706C71" w:rsidP="004E14D1">
      <w:pPr>
        <w:pStyle w:val="XMLCode"/>
      </w:pPr>
    </w:p>
    <w:p w14:paraId="29DDA7DD" w14:textId="77777777" w:rsidR="004E14D1" w:rsidRDefault="004E14D1" w:rsidP="006B3C5E">
      <w:pPr>
        <w:keepNext/>
        <w:rPr>
          <w:b/>
          <w:sz w:val="24"/>
        </w:rPr>
      </w:pPr>
    </w:p>
    <w:p w14:paraId="4F1FD93D" w14:textId="77777777" w:rsidR="009569E0" w:rsidRPr="007055D9" w:rsidRDefault="001B78DF" w:rsidP="006B3C5E">
      <w:pPr>
        <w:keepNext/>
        <w:rPr>
          <w:b/>
        </w:rPr>
      </w:pPr>
      <w:r w:rsidRPr="007055D9">
        <w:rPr>
          <w:b/>
          <w:sz w:val="24"/>
        </w:rPr>
        <w:t>Example</w:t>
      </w:r>
      <w:r>
        <w:rPr>
          <w:b/>
          <w:sz w:val="24"/>
        </w:rPr>
        <w:t xml:space="preserve"> C</w:t>
      </w:r>
      <w:r w:rsidR="009569E0">
        <w:rPr>
          <w:b/>
          <w:sz w:val="24"/>
        </w:rPr>
        <w:t xml:space="preserve"> </w:t>
      </w:r>
      <w:r w:rsidR="009569E0" w:rsidRPr="00497FD8">
        <w:rPr>
          <w:b/>
          <w:szCs w:val="22"/>
        </w:rPr>
        <w:t>(</w:t>
      </w:r>
      <w:r w:rsidR="008041BF">
        <w:rPr>
          <w:rStyle w:val="elementdeftypeChar"/>
        </w:rPr>
        <w:t>&lt;p</w:t>
      </w:r>
      <w:r w:rsidR="009569E0" w:rsidRPr="008041BF">
        <w:rPr>
          <w:rStyle w:val="elementdeftypeChar"/>
        </w:rPr>
        <w:t>art</w:t>
      </w:r>
      <w:r w:rsidR="008041BF">
        <w:rPr>
          <w:rStyle w:val="elementdeftypeChar"/>
        </w:rPr>
        <w:t>/&gt;</w:t>
      </w:r>
      <w:r w:rsidR="009569E0" w:rsidRPr="00497FD8">
        <w:rPr>
          <w:szCs w:val="22"/>
        </w:rPr>
        <w:t xml:space="preserve"> and </w:t>
      </w:r>
      <w:r w:rsidR="008041BF">
        <w:rPr>
          <w:rFonts w:ascii="Courier New" w:hAnsi="Courier New" w:cs="Courier New"/>
          <w:b/>
          <w:i/>
          <w:sz w:val="18"/>
          <w:szCs w:val="22"/>
        </w:rPr>
        <w:t>&lt;a</w:t>
      </w:r>
      <w:r w:rsidR="009569E0" w:rsidRPr="00497FD8">
        <w:rPr>
          <w:rFonts w:ascii="Courier New" w:hAnsi="Courier New" w:cs="Courier New"/>
          <w:b/>
          <w:i/>
          <w:sz w:val="18"/>
          <w:szCs w:val="22"/>
        </w:rPr>
        <w:t>ssy</w:t>
      </w:r>
      <w:r w:rsidR="008041BF">
        <w:rPr>
          <w:rFonts w:ascii="Courier New" w:hAnsi="Courier New" w:cs="Courier New"/>
          <w:b/>
          <w:i/>
          <w:sz w:val="18"/>
          <w:szCs w:val="22"/>
        </w:rPr>
        <w:t>/&gt;</w:t>
      </w:r>
      <w:r w:rsidR="009569E0" w:rsidRPr="00497FD8">
        <w:rPr>
          <w:sz w:val="18"/>
          <w:szCs w:val="22"/>
        </w:rPr>
        <w:t xml:space="preserve"> </w:t>
      </w:r>
      <w:r w:rsidR="009569E0" w:rsidRPr="00497FD8">
        <w:rPr>
          <w:szCs w:val="22"/>
        </w:rPr>
        <w:t xml:space="preserve">elements within </w:t>
      </w:r>
      <w:r w:rsidR="008041BF">
        <w:rPr>
          <w:rFonts w:ascii="Courier New" w:hAnsi="Courier New" w:cs="Courier New"/>
          <w:b/>
          <w:i/>
          <w:sz w:val="18"/>
          <w:szCs w:val="22"/>
        </w:rPr>
        <w:t>&lt;c</w:t>
      </w:r>
      <w:r w:rsidR="009569E0" w:rsidRPr="00497FD8">
        <w:rPr>
          <w:rFonts w:ascii="Courier New" w:hAnsi="Courier New" w:cs="Courier New"/>
          <w:b/>
          <w:i/>
          <w:sz w:val="18"/>
          <w:szCs w:val="22"/>
        </w:rPr>
        <w:t>onnected_to</w:t>
      </w:r>
      <w:r w:rsidR="008041BF">
        <w:rPr>
          <w:rFonts w:ascii="Courier New" w:hAnsi="Courier New" w:cs="Courier New"/>
          <w:b/>
          <w:i/>
          <w:sz w:val="18"/>
          <w:szCs w:val="22"/>
        </w:rPr>
        <w:t>&gt;</w:t>
      </w:r>
      <w:r w:rsidR="008041BF">
        <w:rPr>
          <w:rStyle w:val="Hervorhebung"/>
          <w:i w:val="0"/>
        </w:rPr>
        <w:t xml:space="preserve"> - </w:t>
      </w:r>
      <w:r w:rsidR="009569E0" w:rsidRPr="00497FD8">
        <w:rPr>
          <w:rFonts w:cs="Courier New"/>
          <w:szCs w:val="22"/>
        </w:rPr>
        <w:t xml:space="preserve">minimum </w:t>
      </w:r>
      <w:r w:rsidR="009569E0" w:rsidRPr="00497FD8">
        <w:rPr>
          <w:szCs w:val="22"/>
        </w:rPr>
        <w:t>definition</w:t>
      </w:r>
      <w:r w:rsidR="009569E0" w:rsidRPr="00497FD8">
        <w:rPr>
          <w:b/>
          <w:szCs w:val="22"/>
        </w:rPr>
        <w:t>)</w:t>
      </w:r>
      <w:r w:rsidR="009569E0">
        <w:rPr>
          <w:sz w:val="24"/>
        </w:rPr>
        <w:t>:</w:t>
      </w:r>
    </w:p>
    <w:p w14:paraId="13DDC5D1" w14:textId="77777777" w:rsidR="001B78DF" w:rsidRDefault="001B78DF" w:rsidP="00F82C55">
      <w:pPr>
        <w:pStyle w:val="XMLCode"/>
        <w:keepNext/>
      </w:pPr>
      <w:r w:rsidRPr="007055D9">
        <w:t xml:space="preserve">    </w:t>
      </w:r>
    </w:p>
    <w:p w14:paraId="3DFA8F6F" w14:textId="77777777" w:rsidR="000858CA" w:rsidRDefault="000858CA" w:rsidP="00F82C55">
      <w:pPr>
        <w:pStyle w:val="XMLCode"/>
        <w:keepNext/>
      </w:pPr>
      <w:r>
        <w:t>&lt;connected_to&gt;</w:t>
      </w:r>
    </w:p>
    <w:p w14:paraId="08579C97" w14:textId="22792925" w:rsidR="004E7FC4" w:rsidRPr="00CC7960" w:rsidRDefault="004E7FC4" w:rsidP="00F82C55">
      <w:pPr>
        <w:pStyle w:val="XMLCode"/>
        <w:keepNext/>
        <w:rPr>
          <w:b/>
          <w:color w:val="0070C0"/>
        </w:rPr>
      </w:pPr>
      <w:r w:rsidRPr="00CC7960">
        <w:rPr>
          <w:b/>
          <w:color w:val="0070C0"/>
        </w:rPr>
        <w:t xml:space="preserve">    &lt;part index=</w:t>
      </w:r>
      <w:r w:rsidR="00194316">
        <w:rPr>
          <w:b/>
          <w:color w:val="0070C0"/>
        </w:rPr>
        <w:t>"</w:t>
      </w:r>
      <w:r w:rsidRPr="00CC7960">
        <w:rPr>
          <w:b/>
          <w:color w:val="0070C0"/>
        </w:rPr>
        <w:t>1</w:t>
      </w:r>
      <w:r w:rsidR="00194316">
        <w:rPr>
          <w:b/>
          <w:color w:val="0070C0"/>
        </w:rPr>
        <w:t>"</w:t>
      </w:r>
      <w:r w:rsidRPr="00CC7960">
        <w:rPr>
          <w:b/>
          <w:color w:val="0070C0"/>
        </w:rPr>
        <w:t xml:space="preserve"> label=</w:t>
      </w:r>
      <w:r w:rsidR="00194316">
        <w:rPr>
          <w:b/>
          <w:color w:val="0070C0"/>
        </w:rPr>
        <w:t>"</w:t>
      </w:r>
      <w:r>
        <w:rPr>
          <w:b/>
          <w:color w:val="0070C0"/>
        </w:rPr>
        <w:t>PART_9004400</w:t>
      </w:r>
      <w:r w:rsidR="00194316">
        <w:rPr>
          <w:b/>
          <w:color w:val="0070C0"/>
        </w:rPr>
        <w:t>"</w:t>
      </w:r>
      <w:r w:rsidRPr="00CC7960">
        <w:rPr>
          <w:b/>
          <w:color w:val="0070C0"/>
        </w:rPr>
        <w:t>/&gt;</w:t>
      </w:r>
    </w:p>
    <w:p w14:paraId="2AE336EA" w14:textId="44140165" w:rsidR="001B78DF" w:rsidRPr="009551A5" w:rsidRDefault="000858CA" w:rsidP="00F82C55">
      <w:pPr>
        <w:pStyle w:val="XMLCode"/>
        <w:keepNext/>
        <w:rPr>
          <w:b/>
          <w:color w:val="0070C0"/>
        </w:rPr>
      </w:pPr>
      <w:r>
        <w:t xml:space="preserve">    </w:t>
      </w:r>
      <w:r w:rsidR="001B78DF" w:rsidRPr="009551A5">
        <w:rPr>
          <w:b/>
          <w:color w:val="0070C0"/>
        </w:rPr>
        <w:t>&lt;assy index=</w:t>
      </w:r>
      <w:r w:rsidR="00194316">
        <w:rPr>
          <w:b/>
          <w:color w:val="0070C0"/>
        </w:rPr>
        <w:t>"</w:t>
      </w:r>
      <w:r w:rsidR="001B78DF" w:rsidRPr="009551A5">
        <w:rPr>
          <w:b/>
          <w:color w:val="0070C0"/>
        </w:rPr>
        <w:t>42</w:t>
      </w:r>
      <w:r w:rsidR="00194316">
        <w:rPr>
          <w:b/>
          <w:color w:val="0070C0"/>
        </w:rPr>
        <w:t>"</w:t>
      </w:r>
      <w:r w:rsidR="001B78DF" w:rsidRPr="009551A5">
        <w:rPr>
          <w:b/>
          <w:color w:val="0070C0"/>
        </w:rPr>
        <w:t>&gt;</w:t>
      </w:r>
    </w:p>
    <w:p w14:paraId="4B921402" w14:textId="1070C740" w:rsidR="004E7FC4" w:rsidRPr="008A760C" w:rsidRDefault="004E7FC4" w:rsidP="00F82C55">
      <w:pPr>
        <w:pStyle w:val="XMLCode"/>
        <w:keepNext/>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/&gt;</w:t>
      </w:r>
    </w:p>
    <w:p w14:paraId="3E16767B" w14:textId="64FFBA63" w:rsidR="004E7FC4" w:rsidRPr="008A760C" w:rsidRDefault="004E7FC4" w:rsidP="00F82C55">
      <w:pPr>
        <w:pStyle w:val="XMLCode"/>
        <w:keepNext/>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/&gt;</w:t>
      </w:r>
    </w:p>
    <w:p w14:paraId="58A8880F" w14:textId="77777777" w:rsidR="001B78DF" w:rsidRPr="009551A5" w:rsidRDefault="000858CA" w:rsidP="00F82C55">
      <w:pPr>
        <w:pStyle w:val="XMLCode"/>
        <w:keepNext/>
        <w:rPr>
          <w:b/>
          <w:color w:val="0070C0"/>
        </w:rPr>
      </w:pPr>
      <w:r w:rsidRPr="009551A5">
        <w:rPr>
          <w:b/>
          <w:color w:val="0070C0"/>
        </w:rPr>
        <w:t xml:space="preserve">    </w:t>
      </w:r>
      <w:r w:rsidR="001B78DF" w:rsidRPr="009551A5">
        <w:rPr>
          <w:b/>
          <w:color w:val="0070C0"/>
        </w:rPr>
        <w:t>&lt;/assy&gt;</w:t>
      </w:r>
    </w:p>
    <w:p w14:paraId="547899F0" w14:textId="77777777" w:rsidR="000858CA" w:rsidRDefault="000858CA" w:rsidP="00F95887">
      <w:pPr>
        <w:pStyle w:val="XMLCode"/>
      </w:pPr>
      <w:r>
        <w:t>&lt;/connected_to&gt;</w:t>
      </w:r>
    </w:p>
    <w:p w14:paraId="31B67B02" w14:textId="77777777" w:rsidR="009569E0" w:rsidRDefault="009569E0" w:rsidP="00F95887">
      <w:pPr>
        <w:pStyle w:val="XMLCode"/>
      </w:pPr>
    </w:p>
    <w:p w14:paraId="4099C801" w14:textId="77777777" w:rsidR="009569E0" w:rsidRDefault="009569E0" w:rsidP="00F95887">
      <w:pPr>
        <w:pStyle w:val="XMLCode"/>
      </w:pPr>
      <w:r>
        <w:t>OR</w:t>
      </w:r>
    </w:p>
    <w:p w14:paraId="669AA4C1" w14:textId="77777777" w:rsidR="009569E0" w:rsidRDefault="009569E0" w:rsidP="00F95887">
      <w:pPr>
        <w:pStyle w:val="XMLCode"/>
      </w:pPr>
    </w:p>
    <w:p w14:paraId="55AF6A83" w14:textId="77777777" w:rsidR="009569E0" w:rsidRDefault="009569E0" w:rsidP="00F82C55">
      <w:pPr>
        <w:pStyle w:val="XMLCode"/>
        <w:keepNext/>
      </w:pPr>
      <w:r>
        <w:t>&lt;connected_to&gt;</w:t>
      </w:r>
    </w:p>
    <w:p w14:paraId="4595FABB" w14:textId="22D4B319" w:rsidR="009569E0" w:rsidRPr="00CC7960" w:rsidRDefault="009569E0" w:rsidP="00F82C55">
      <w:pPr>
        <w:pStyle w:val="XMLCode"/>
        <w:keepNext/>
        <w:rPr>
          <w:b/>
          <w:color w:val="0070C0"/>
        </w:rPr>
      </w:pPr>
      <w:r w:rsidRPr="00CC7960">
        <w:rPr>
          <w:b/>
          <w:color w:val="0070C0"/>
        </w:rPr>
        <w:t xml:space="preserve">    &lt;part index=</w:t>
      </w:r>
      <w:r w:rsidR="00194316">
        <w:rPr>
          <w:b/>
          <w:color w:val="0070C0"/>
        </w:rPr>
        <w:t>"</w:t>
      </w:r>
      <w:r w:rsidRPr="00CC7960">
        <w:rPr>
          <w:b/>
          <w:color w:val="0070C0"/>
        </w:rPr>
        <w:t>1</w:t>
      </w:r>
      <w:r w:rsidR="00194316">
        <w:rPr>
          <w:b/>
          <w:color w:val="0070C0"/>
        </w:rPr>
        <w:t>"</w:t>
      </w:r>
      <w:r w:rsidR="003E2E28" w:rsidRPr="00CC7960">
        <w:rPr>
          <w:b/>
          <w:color w:val="0070C0"/>
        </w:rPr>
        <w:t xml:space="preserve"> pid=</w:t>
      </w:r>
      <w:r w:rsidR="00194316">
        <w:rPr>
          <w:b/>
          <w:color w:val="0070C0"/>
        </w:rPr>
        <w:t>"</w:t>
      </w:r>
      <w:r w:rsidR="003E2E28" w:rsidRPr="00CC7960">
        <w:rPr>
          <w:b/>
          <w:color w:val="0070C0"/>
        </w:rPr>
        <w:t>3202132</w:t>
      </w:r>
      <w:r w:rsidR="00194316">
        <w:rPr>
          <w:b/>
          <w:color w:val="0070C0"/>
        </w:rPr>
        <w:t>"</w:t>
      </w:r>
      <w:r w:rsidRPr="00CC7960">
        <w:rPr>
          <w:b/>
          <w:color w:val="0070C0"/>
        </w:rPr>
        <w:t>/&gt;</w:t>
      </w:r>
    </w:p>
    <w:p w14:paraId="25C0BB4A" w14:textId="4FCD4D82" w:rsidR="009569E0" w:rsidRPr="009551A5" w:rsidRDefault="009569E0" w:rsidP="00F82C55">
      <w:pPr>
        <w:pStyle w:val="XMLCode"/>
        <w:keepNext/>
        <w:rPr>
          <w:b/>
          <w:color w:val="0070C0"/>
        </w:rPr>
      </w:pPr>
      <w:r>
        <w:t xml:space="preserve">    </w:t>
      </w:r>
      <w:r w:rsidRPr="009551A5">
        <w:rPr>
          <w:b/>
          <w:color w:val="0070C0"/>
        </w:rPr>
        <w:t>&lt;assy index=</w:t>
      </w:r>
      <w:r w:rsidR="00194316">
        <w:rPr>
          <w:b/>
          <w:color w:val="0070C0"/>
        </w:rPr>
        <w:t>"</w:t>
      </w:r>
      <w:r w:rsidRPr="009551A5">
        <w:rPr>
          <w:b/>
          <w:color w:val="0070C0"/>
        </w:rPr>
        <w:t>42</w:t>
      </w:r>
      <w:r w:rsidR="00194316">
        <w:rPr>
          <w:b/>
          <w:color w:val="0070C0"/>
        </w:rPr>
        <w:t>"</w:t>
      </w:r>
      <w:r w:rsidRPr="009551A5">
        <w:rPr>
          <w:b/>
          <w:color w:val="0070C0"/>
        </w:rPr>
        <w:t>&gt;</w:t>
      </w:r>
    </w:p>
    <w:p w14:paraId="6DDDDA2D" w14:textId="6FEC8E8B" w:rsidR="009569E0" w:rsidRPr="009551A5" w:rsidRDefault="009569E0" w:rsidP="00F82C55">
      <w:pPr>
        <w:pStyle w:val="XMLCode"/>
        <w:keepNext/>
        <w:rPr>
          <w:b/>
          <w:color w:val="0070C0"/>
        </w:rPr>
      </w:pPr>
      <w:r w:rsidRPr="009551A5">
        <w:rPr>
          <w:b/>
          <w:color w:val="0070C0"/>
        </w:rPr>
        <w:t xml:space="preserve">        &lt;part pid=</w:t>
      </w:r>
      <w:r w:rsidR="00194316">
        <w:rPr>
          <w:b/>
          <w:color w:val="0070C0"/>
        </w:rPr>
        <w:t>"</w:t>
      </w:r>
      <w:r w:rsidRPr="009551A5">
        <w:rPr>
          <w:b/>
          <w:color w:val="0070C0"/>
        </w:rPr>
        <w:t>110013</w:t>
      </w:r>
      <w:r w:rsidR="00194316">
        <w:rPr>
          <w:b/>
          <w:color w:val="0070C0"/>
        </w:rPr>
        <w:t>"</w:t>
      </w:r>
      <w:r w:rsidRPr="009551A5">
        <w:rPr>
          <w:b/>
          <w:color w:val="0070C0"/>
        </w:rPr>
        <w:t>/&gt;</w:t>
      </w:r>
    </w:p>
    <w:p w14:paraId="7307D772" w14:textId="7116E265" w:rsidR="009569E0" w:rsidRPr="009551A5" w:rsidRDefault="009569E0" w:rsidP="00F82C55">
      <w:pPr>
        <w:pStyle w:val="XMLCode"/>
        <w:keepNext/>
        <w:rPr>
          <w:b/>
          <w:color w:val="0070C0"/>
        </w:rPr>
      </w:pPr>
      <w:r w:rsidRPr="009551A5">
        <w:rPr>
          <w:b/>
          <w:color w:val="0070C0"/>
        </w:rPr>
        <w:t xml:space="preserve">        &lt;part pid=</w:t>
      </w:r>
      <w:r w:rsidR="00194316">
        <w:rPr>
          <w:b/>
          <w:color w:val="0070C0"/>
        </w:rPr>
        <w:t>"</w:t>
      </w:r>
      <w:r w:rsidRPr="009551A5">
        <w:rPr>
          <w:b/>
          <w:color w:val="0070C0"/>
        </w:rPr>
        <w:t>110099</w:t>
      </w:r>
      <w:r w:rsidR="00194316">
        <w:rPr>
          <w:b/>
          <w:color w:val="0070C0"/>
        </w:rPr>
        <w:t>"</w:t>
      </w:r>
      <w:r w:rsidRPr="009551A5">
        <w:rPr>
          <w:b/>
          <w:color w:val="0070C0"/>
        </w:rPr>
        <w:t>/&gt;</w:t>
      </w:r>
    </w:p>
    <w:p w14:paraId="0EE12E39" w14:textId="77777777" w:rsidR="009569E0" w:rsidRPr="009551A5" w:rsidRDefault="009569E0" w:rsidP="00F82C55">
      <w:pPr>
        <w:pStyle w:val="XMLCode"/>
        <w:keepNext/>
        <w:rPr>
          <w:b/>
          <w:color w:val="0070C0"/>
        </w:rPr>
      </w:pPr>
      <w:r w:rsidRPr="009551A5">
        <w:rPr>
          <w:b/>
          <w:color w:val="0070C0"/>
        </w:rPr>
        <w:t xml:space="preserve">    &lt;/assy&gt;</w:t>
      </w:r>
    </w:p>
    <w:p w14:paraId="6FB6F348" w14:textId="77777777" w:rsidR="009569E0" w:rsidRDefault="009569E0" w:rsidP="00F82C55">
      <w:pPr>
        <w:pStyle w:val="XMLCode"/>
        <w:keepNext/>
      </w:pPr>
      <w:r>
        <w:t>&lt;/connected_to&gt;</w:t>
      </w:r>
    </w:p>
    <w:p w14:paraId="58A0024C" w14:textId="77777777" w:rsidR="000858CA" w:rsidRDefault="000858CA" w:rsidP="001B78DF">
      <w:pPr>
        <w:pStyle w:val="XMLCode"/>
      </w:pPr>
    </w:p>
    <w:p w14:paraId="0D85023E" w14:textId="77777777" w:rsidR="00D76E16" w:rsidRPr="007055D9" w:rsidRDefault="00D76E16" w:rsidP="00702EBE">
      <w:pPr>
        <w:jc w:val="both"/>
      </w:pPr>
      <w:r w:rsidRPr="007055D9">
        <w:t xml:space="preserve">The body of an </w:t>
      </w:r>
      <w:r w:rsidRPr="00702EBE">
        <w:rPr>
          <w:rFonts w:ascii="Courier New" w:hAnsi="Courier New" w:cs="Courier New"/>
          <w:b/>
          <w:i/>
          <w:sz w:val="18"/>
          <w:szCs w:val="18"/>
        </w:rPr>
        <w:t>&lt;assy</w:t>
      </w:r>
      <w:r w:rsidR="00AA0537">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 equals that of a </w:t>
      </w:r>
      <w:r w:rsidRPr="00702EBE">
        <w:rPr>
          <w:rFonts w:ascii="Courier New" w:hAnsi="Courier New" w:cs="Courier New"/>
          <w:b/>
          <w:i/>
          <w:sz w:val="18"/>
          <w:szCs w:val="18"/>
        </w:rPr>
        <w:t>&lt;connected_to&gt;</w:t>
      </w:r>
      <w:r w:rsidRPr="007055D9">
        <w:t xml:space="preserve"> tag. But the meaning is different: All parts within one </w:t>
      </w:r>
      <w:r w:rsidRPr="00702EBE">
        <w:rPr>
          <w:rFonts w:ascii="Courier New" w:hAnsi="Courier New" w:cs="Courier New"/>
          <w:b/>
          <w:i/>
          <w:sz w:val="18"/>
          <w:szCs w:val="18"/>
        </w:rPr>
        <w:t>&lt;assy</w:t>
      </w:r>
      <w:r w:rsidR="00AA0537">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w:t>
      </w:r>
      <w:r w:rsidR="000C0E7B">
        <w:t>s</w:t>
      </w:r>
      <w:r w:rsidRPr="007055D9">
        <w:t xml:space="preserve"> are meant to constitute </w:t>
      </w:r>
      <w:r w:rsidRPr="007055D9">
        <w:rPr>
          <w:i/>
        </w:rPr>
        <w:t>the same</w:t>
      </w:r>
      <w:r w:rsidRPr="007055D9">
        <w:t xml:space="preserve"> side/layer/partner of a flange, whereas all members of a </w:t>
      </w:r>
      <w:r w:rsidRPr="00702EBE">
        <w:rPr>
          <w:rFonts w:ascii="Courier New" w:hAnsi="Courier New" w:cs="Courier New"/>
          <w:b/>
          <w:i/>
          <w:sz w:val="18"/>
          <w:szCs w:val="18"/>
        </w:rPr>
        <w:t>&lt;connected_to&gt;</w:t>
      </w:r>
      <w:r w:rsidRPr="007055D9">
        <w:t xml:space="preserve"> tag are </w:t>
      </w:r>
      <w:r w:rsidRPr="007055D9">
        <w:rPr>
          <w:i/>
        </w:rPr>
        <w:t>different</w:t>
      </w:r>
      <w:r w:rsidRPr="007055D9">
        <w:t xml:space="preserve"> sides/layers/partners of a flange. </w:t>
      </w:r>
    </w:p>
    <w:p w14:paraId="42B3B5D4" w14:textId="77777777" w:rsidR="004B7C8B" w:rsidRDefault="000C0E7B" w:rsidP="00441F7B">
      <w:pPr>
        <w:jc w:val="both"/>
      </w:pPr>
      <w:r>
        <w:t>Recursion, i.</w:t>
      </w:r>
      <w:r w:rsidR="00D76E16" w:rsidRPr="007055D9">
        <w:t xml:space="preserve">e. an </w:t>
      </w:r>
      <w:r w:rsidR="00D76E16" w:rsidRPr="00702EBE">
        <w:rPr>
          <w:rFonts w:ascii="Courier New" w:hAnsi="Courier New" w:cs="Courier New"/>
          <w:b/>
          <w:i/>
          <w:sz w:val="18"/>
          <w:szCs w:val="18"/>
        </w:rPr>
        <w:t>&lt;assy</w:t>
      </w:r>
      <w:r w:rsidR="00AA0537">
        <w:rPr>
          <w:rFonts w:ascii="Courier New" w:hAnsi="Courier New" w:cs="Courier New"/>
          <w:b/>
          <w:i/>
          <w:sz w:val="18"/>
          <w:szCs w:val="18"/>
        </w:rPr>
        <w:t>/</w:t>
      </w:r>
      <w:r w:rsidR="00D76E16" w:rsidRPr="00702EBE">
        <w:rPr>
          <w:rFonts w:ascii="Courier New" w:hAnsi="Courier New" w:cs="Courier New"/>
          <w:b/>
          <w:i/>
          <w:sz w:val="18"/>
          <w:szCs w:val="18"/>
        </w:rPr>
        <w:t>&gt;</w:t>
      </w:r>
      <w:r w:rsidR="00D76E16" w:rsidRPr="007055D9">
        <w:t xml:space="preserve"> tag nested within another </w:t>
      </w:r>
      <w:r w:rsidR="00D76E16" w:rsidRPr="00702EBE">
        <w:rPr>
          <w:rFonts w:ascii="Courier New" w:hAnsi="Courier New" w:cs="Courier New"/>
          <w:b/>
          <w:i/>
          <w:sz w:val="18"/>
          <w:szCs w:val="18"/>
        </w:rPr>
        <w:t>&lt;assy</w:t>
      </w:r>
      <w:r w:rsidR="00AA0537">
        <w:rPr>
          <w:rFonts w:ascii="Courier New" w:hAnsi="Courier New" w:cs="Courier New"/>
          <w:b/>
          <w:i/>
          <w:sz w:val="18"/>
          <w:szCs w:val="18"/>
        </w:rPr>
        <w:t>/</w:t>
      </w:r>
      <w:r w:rsidR="00D76E16" w:rsidRPr="00702EBE">
        <w:rPr>
          <w:rFonts w:ascii="Courier New" w:hAnsi="Courier New" w:cs="Courier New"/>
          <w:b/>
          <w:i/>
          <w:sz w:val="18"/>
          <w:szCs w:val="18"/>
        </w:rPr>
        <w:t>&gt;</w:t>
      </w:r>
      <w:r w:rsidR="00D76E16" w:rsidRPr="007055D9">
        <w:t xml:space="preserve"> tag, is not allowed. </w:t>
      </w:r>
    </w:p>
    <w:p w14:paraId="1A77A3FE" w14:textId="1FCC1DE3" w:rsidR="00C5158C" w:rsidRPr="007055D9" w:rsidRDefault="00C5158C" w:rsidP="00C5158C">
      <w:pPr>
        <w:pStyle w:val="berschrift4"/>
      </w:pPr>
      <w:bookmarkStart w:id="216" w:name="_Toc21650806"/>
      <w:bookmarkStart w:id="217" w:name="_Ref21651717"/>
      <w:bookmarkStart w:id="218" w:name="_Toc34747199"/>
      <w:bookmarkStart w:id="219" w:name="_Toc39880513"/>
      <w:r>
        <w:lastRenderedPageBreak/>
        <w:t>Special Topological situations</w:t>
      </w:r>
      <w:bookmarkEnd w:id="216"/>
      <w:bookmarkEnd w:id="217"/>
      <w:bookmarkEnd w:id="218"/>
      <w:bookmarkEnd w:id="219"/>
      <w:r w:rsidR="00E45ACF">
        <w:t xml:space="preserve"> </w:t>
      </w:r>
    </w:p>
    <w:p w14:paraId="7ADB0469" w14:textId="09A976E2" w:rsidR="00C5158C" w:rsidRDefault="00C5158C" w:rsidP="00C5158C">
      <w:r>
        <w:rPr>
          <w:noProof/>
          <w:lang w:eastAsia="en-US"/>
        </w:rPr>
        <mc:AlternateContent>
          <mc:Choice Requires="wps">
            <w:drawing>
              <wp:anchor distT="0" distB="0" distL="114300" distR="114300" simplePos="0" relativeHeight="251699200" behindDoc="0" locked="0" layoutInCell="1" allowOverlap="1" wp14:anchorId="3B82B4DF" wp14:editId="3E11FE9A">
                <wp:simplePos x="0" y="0"/>
                <wp:positionH relativeFrom="column">
                  <wp:posOffset>3481070</wp:posOffset>
                </wp:positionH>
                <wp:positionV relativeFrom="paragraph">
                  <wp:posOffset>1682115</wp:posOffset>
                </wp:positionV>
                <wp:extent cx="2158365" cy="635"/>
                <wp:effectExtent l="0" t="0" r="0" b="0"/>
                <wp:wrapSquare wrapText="bothSides"/>
                <wp:docPr id="131" name="Text Box 131"/>
                <wp:cNvGraphicFramePr/>
                <a:graphic xmlns:a="http://schemas.openxmlformats.org/drawingml/2006/main">
                  <a:graphicData uri="http://schemas.microsoft.com/office/word/2010/wordprocessingShape">
                    <wps:wsp>
                      <wps:cNvSpPr txBox="1"/>
                      <wps:spPr>
                        <a:xfrm>
                          <a:off x="0" y="0"/>
                          <a:ext cx="2158365" cy="635"/>
                        </a:xfrm>
                        <a:prstGeom prst="rect">
                          <a:avLst/>
                        </a:prstGeom>
                        <a:solidFill>
                          <a:prstClr val="white"/>
                        </a:solidFill>
                        <a:ln>
                          <a:noFill/>
                        </a:ln>
                        <a:effectLst/>
                      </wps:spPr>
                      <wps:txbx>
                        <w:txbxContent>
                          <w:p w14:paraId="3CC797E0" w14:textId="77777777" w:rsidR="00EF121E" w:rsidRPr="003A0545" w:rsidRDefault="00EF121E" w:rsidP="00C5158C">
                            <w:pPr>
                              <w:pStyle w:val="Beschriftung"/>
                              <w:rPr>
                                <w:noProof/>
                                <w:szCs w:val="24"/>
                              </w:rPr>
                            </w:pPr>
                            <w:bookmarkStart w:id="220" w:name="_Ref21650472"/>
                            <w:bookmarkStart w:id="221" w:name="_Toc21650945"/>
                            <w:bookmarkStart w:id="222" w:name="_Toc34747337"/>
                            <w:bookmarkStart w:id="223" w:name="_Toc39880654"/>
                            <w:r>
                              <w:t xml:space="preserve">Figure </w:t>
                            </w:r>
                            <w:r>
                              <w:fldChar w:fldCharType="begin"/>
                            </w:r>
                            <w:r>
                              <w:instrText xml:space="preserve"> SEQ Figure \* ARABIC </w:instrText>
                            </w:r>
                            <w:r>
                              <w:fldChar w:fldCharType="separate"/>
                            </w:r>
                            <w:r>
                              <w:rPr>
                                <w:noProof/>
                              </w:rPr>
                              <w:t>7</w:t>
                            </w:r>
                            <w:r>
                              <w:fldChar w:fldCharType="end"/>
                            </w:r>
                            <w:bookmarkEnd w:id="220"/>
                            <w:r>
                              <w:t>: special topologies</w:t>
                            </w:r>
                            <w:bookmarkEnd w:id="221"/>
                            <w:bookmarkEnd w:id="222"/>
                            <w:bookmarkEnd w:id="2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B82B4DF" id="_x0000_t202" coordsize="21600,21600" o:spt="202" path="m,l,21600r21600,l21600,xe">
                <v:stroke joinstyle="miter"/>
                <v:path gradientshapeok="t" o:connecttype="rect"/>
              </v:shapetype>
              <v:shape id="Text Box 131" o:spid="_x0000_s1026" type="#_x0000_t202" style="position:absolute;margin-left:274.1pt;margin-top:132.45pt;width:169.95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" stroked="f">
                <v:textbox style="mso-fit-shape-to-text:t" inset="0,0,0,0">
                  <w:txbxContent>
                    <w:p w14:paraId="3CC797E0" w14:textId="77777777" w:rsidR="00EF121E" w:rsidRPr="003A0545" w:rsidRDefault="00EF121E" w:rsidP="00C5158C">
                      <w:pPr>
                        <w:pStyle w:val="Beschriftung"/>
                        <w:rPr>
                          <w:noProof/>
                          <w:szCs w:val="24"/>
                        </w:rPr>
                      </w:pPr>
                      <w:bookmarkStart w:id="224" w:name="_Ref21650472"/>
                      <w:bookmarkStart w:id="225" w:name="_Toc21650945"/>
                      <w:bookmarkStart w:id="226" w:name="_Toc34747337"/>
                      <w:bookmarkStart w:id="227" w:name="_Toc39880654"/>
                      <w:r>
                        <w:t xml:space="preserve">Figure </w:t>
                      </w:r>
                      <w:r>
                        <w:fldChar w:fldCharType="begin"/>
                      </w:r>
                      <w:r>
                        <w:instrText xml:space="preserve"> SEQ Figure \* ARABIC </w:instrText>
                      </w:r>
                      <w:r>
                        <w:fldChar w:fldCharType="separate"/>
                      </w:r>
                      <w:r>
                        <w:rPr>
                          <w:noProof/>
                        </w:rPr>
                        <w:t>7</w:t>
                      </w:r>
                      <w:r>
                        <w:fldChar w:fldCharType="end"/>
                      </w:r>
                      <w:bookmarkEnd w:id="224"/>
                      <w:r>
                        <w:t>: special topologies</w:t>
                      </w:r>
                      <w:bookmarkEnd w:id="225"/>
                      <w:bookmarkEnd w:id="226"/>
                      <w:bookmarkEnd w:id="227"/>
                    </w:p>
                  </w:txbxContent>
                </v:textbox>
                <w10:wrap type="square"/>
              </v:shape>
            </w:pict>
          </mc:Fallback>
        </mc:AlternateContent>
      </w:r>
      <w:r>
        <w:rPr>
          <w:noProof/>
          <w:lang w:eastAsia="en-US"/>
        </w:rPr>
        <w:drawing>
          <wp:anchor distT="0" distB="0" distL="114300" distR="114300" simplePos="0" relativeHeight="251697152" behindDoc="0" locked="0" layoutInCell="1" allowOverlap="1" wp14:anchorId="5F7A6F24" wp14:editId="536134C2">
            <wp:simplePos x="0" y="0"/>
            <wp:positionH relativeFrom="column">
              <wp:posOffset>3481216</wp:posOffset>
            </wp:positionH>
            <wp:positionV relativeFrom="paragraph">
              <wp:posOffset>19558</wp:posOffset>
            </wp:positionV>
            <wp:extent cx="2158779" cy="1606164"/>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158779" cy="1606164"/>
                    </a:xfrm>
                    <a:prstGeom prst="rect">
                      <a:avLst/>
                    </a:prstGeom>
                  </pic:spPr>
                </pic:pic>
              </a:graphicData>
            </a:graphic>
          </wp:anchor>
        </w:drawing>
      </w:r>
      <w:r>
        <w:t xml:space="preserve">The aim of the </w:t>
      </w:r>
      <w:r w:rsidRPr="00DD77AB">
        <w:rPr>
          <w:rFonts w:ascii="Courier New" w:hAnsi="Courier New" w:cs="Courier New"/>
          <w:b/>
          <w:i/>
          <w:sz w:val="18"/>
          <w:szCs w:val="18"/>
        </w:rPr>
        <w:t>&lt;connection_group</w:t>
      </w:r>
      <w:r w:rsidR="00DD77AB" w:rsidRPr="00DD77AB">
        <w:rPr>
          <w:rFonts w:ascii="Courier New" w:hAnsi="Courier New" w:cs="Courier New"/>
          <w:b/>
          <w:i/>
          <w:sz w:val="18"/>
          <w:szCs w:val="18"/>
        </w:rPr>
        <w:t>/</w:t>
      </w:r>
      <w:r w:rsidRPr="00DD77AB">
        <w:rPr>
          <w:rFonts w:ascii="Courier New" w:hAnsi="Courier New" w:cs="Courier New"/>
          <w:b/>
          <w:i/>
          <w:sz w:val="18"/>
          <w:szCs w:val="18"/>
        </w:rPr>
        <w:t>&gt;</w:t>
      </w:r>
      <w:r>
        <w:t xml:space="preserve"> element is to group up all the joints that connect the same parts.</w:t>
      </w:r>
    </w:p>
    <w:p w14:paraId="3F4538BD" w14:textId="7BEA2009" w:rsidR="00C5158C" w:rsidRDefault="00C5158C" w:rsidP="00C5158C">
      <w:r>
        <w:t xml:space="preserve">Therefore, </w:t>
      </w:r>
      <w:r w:rsidRPr="00004037">
        <w:rPr>
          <w:rFonts w:ascii="Courier New" w:hAnsi="Courier New" w:cs="Courier New"/>
          <w:b/>
          <w:i/>
          <w:sz w:val="18"/>
          <w:szCs w:val="18"/>
        </w:rPr>
        <w:t>&lt;connected_to/&gt;</w:t>
      </w:r>
      <w:r>
        <w:t xml:space="preserve"> contains each part connected in the joint </w:t>
      </w:r>
      <w:r w:rsidR="00245CCF">
        <w:t>only</w:t>
      </w:r>
      <w:r>
        <w:t xml:space="preserve"> once. However, it may be i</w:t>
      </w:r>
      <w:r w:rsidR="00237521">
        <w:t>mportant to explicitly define</w:t>
      </w:r>
      <w:r>
        <w:t xml:space="preserve"> </w:t>
      </w:r>
      <w:r w:rsidR="009630E8">
        <w:t>in which order</w:t>
      </w:r>
      <w:r>
        <w:t xml:space="preserve"> some parts of the group are connected.</w:t>
      </w:r>
    </w:p>
    <w:p w14:paraId="5D9E8998" w14:textId="2AFCD34C" w:rsidR="00C5158C" w:rsidRDefault="00C5158C" w:rsidP="00C5158C">
      <w:r>
        <w:t xml:space="preserve">This includes the following </w:t>
      </w:r>
      <w:r w:rsidR="003A542F">
        <w:t>scenarios</w:t>
      </w:r>
      <w:r>
        <w:t>:</w:t>
      </w:r>
    </w:p>
    <w:p w14:paraId="26116B61" w14:textId="77777777" w:rsidR="00C5158C" w:rsidRPr="0033379A" w:rsidRDefault="00C5158C" w:rsidP="00C5158C">
      <w:pPr>
        <w:pStyle w:val="Listenabsatz"/>
        <w:numPr>
          <w:ilvl w:val="0"/>
          <w:numId w:val="61"/>
        </w:numPr>
        <w:rPr>
          <w:lang w:val="en-US"/>
        </w:rPr>
      </w:pPr>
      <w:r w:rsidRPr="0033379A">
        <w:rPr>
          <w:lang w:val="en-US"/>
        </w:rPr>
        <w:t>the stacking order of the connected parts may be important</w:t>
      </w:r>
    </w:p>
    <w:p w14:paraId="055135F1" w14:textId="52429A0C" w:rsidR="00C5158C" w:rsidRPr="0033379A" w:rsidRDefault="00C5158C" w:rsidP="00C5158C">
      <w:pPr>
        <w:pStyle w:val="Listenabsatz"/>
        <w:numPr>
          <w:ilvl w:val="0"/>
          <w:numId w:val="61"/>
        </w:numPr>
        <w:rPr>
          <w:lang w:val="en-US"/>
        </w:rPr>
      </w:pPr>
      <w:r w:rsidRPr="0033379A">
        <w:rPr>
          <w:lang w:val="en-US"/>
        </w:rPr>
        <w:t xml:space="preserve">some parts may be involved more than once in </w:t>
      </w:r>
      <w:r w:rsidR="00245D29">
        <w:rPr>
          <w:lang w:val="en-US"/>
        </w:rPr>
        <w:t>the same</w:t>
      </w:r>
      <w:r w:rsidRPr="0033379A">
        <w:rPr>
          <w:lang w:val="en-US"/>
        </w:rPr>
        <w:t>joint (self-connected joint).</w:t>
      </w:r>
    </w:p>
    <w:p w14:paraId="178F1FE4" w14:textId="1B9D260E" w:rsidR="00C5158C" w:rsidRPr="0033379A" w:rsidRDefault="00C5158C" w:rsidP="00C5158C">
      <w:pPr>
        <w:pStyle w:val="Listenabsatz"/>
        <w:numPr>
          <w:ilvl w:val="1"/>
          <w:numId w:val="61"/>
        </w:numPr>
        <w:rPr>
          <w:lang w:val="en-US"/>
        </w:rPr>
      </w:pPr>
      <w:r w:rsidRPr="0033379A">
        <w:rPr>
          <w:lang w:val="en-US"/>
        </w:rPr>
        <w:t>each part involved in a self-connected joint more than once is known</w:t>
      </w:r>
      <w:r w:rsidR="006A70A5">
        <w:rPr>
          <w:lang w:val="en-US"/>
        </w:rPr>
        <w:t xml:space="preserve"> individually</w:t>
      </w:r>
      <w:r w:rsidRPr="0033379A">
        <w:rPr>
          <w:lang w:val="en-US"/>
        </w:rPr>
        <w:t>, or</w:t>
      </w:r>
      <w:r w:rsidR="006A70A5">
        <w:rPr>
          <w:lang w:val="en-US"/>
        </w:rPr>
        <w:t xml:space="preserve"> </w:t>
      </w:r>
    </w:p>
    <w:p w14:paraId="1061AE7B" w14:textId="056FB0A8" w:rsidR="006A70A5" w:rsidRDefault="00C5158C" w:rsidP="00C5158C">
      <w:pPr>
        <w:pStyle w:val="Listenabsatz"/>
        <w:numPr>
          <w:ilvl w:val="1"/>
          <w:numId w:val="61"/>
        </w:numPr>
        <w:rPr>
          <w:lang w:val="en-US"/>
        </w:rPr>
      </w:pPr>
      <w:r w:rsidRPr="0033379A">
        <w:rPr>
          <w:lang w:val="en-US"/>
        </w:rPr>
        <w:t xml:space="preserve">just the </w:t>
      </w:r>
      <w:r w:rsidRPr="0033379A">
        <w:rPr>
          <w:i/>
          <w:lang w:val="en-US"/>
        </w:rPr>
        <w:t>number</w:t>
      </w:r>
      <w:r w:rsidRPr="0033379A">
        <w:rPr>
          <w:lang w:val="en-US"/>
        </w:rPr>
        <w:t xml:space="preserve"> of parts involved in a self-connected joint is known</w:t>
      </w:r>
      <w:r w:rsidR="006A70A5">
        <w:rPr>
          <w:lang w:val="en-US"/>
        </w:rPr>
        <w:t xml:space="preserve">, </w:t>
      </w:r>
    </w:p>
    <w:p w14:paraId="68C7304A" w14:textId="0C64BAFA" w:rsidR="00C5158C" w:rsidRPr="0033379A" w:rsidRDefault="006A70A5" w:rsidP="00C5158C">
      <w:pPr>
        <w:pStyle w:val="Listenabsatz"/>
        <w:numPr>
          <w:ilvl w:val="1"/>
          <w:numId w:val="61"/>
        </w:numPr>
        <w:rPr>
          <w:lang w:val="en-US"/>
        </w:rPr>
      </w:pPr>
      <w:r>
        <w:rPr>
          <w:lang w:val="en-US"/>
        </w:rPr>
        <w:t>or some combination of the two sub-scenarios above</w:t>
      </w:r>
      <w:r w:rsidR="00C5158C" w:rsidRPr="0033379A">
        <w:rPr>
          <w:lang w:val="en-US"/>
        </w:rPr>
        <w:t>.</w:t>
      </w:r>
      <w:r>
        <w:rPr>
          <w:lang w:val="en-US"/>
        </w:rPr>
        <w:t xml:space="preserve"> </w:t>
      </w:r>
    </w:p>
    <w:p w14:paraId="3C946525" w14:textId="77777777" w:rsidR="00C5158C" w:rsidRDefault="00C5158C" w:rsidP="00C5158C"/>
    <w:p w14:paraId="23F90340" w14:textId="562255F2" w:rsidR="00C5158C" w:rsidRDefault="00C5158C" w:rsidP="00C5158C">
      <w:r>
        <w:t xml:space="preserve">In </w:t>
      </w:r>
      <w:r>
        <w:fldChar w:fldCharType="begin"/>
      </w:r>
      <w:r>
        <w:instrText xml:space="preserve"> REF _Ref21650472 \h </w:instrText>
      </w:r>
      <w:r>
        <w:fldChar w:fldCharType="separate"/>
      </w:r>
      <w:r w:rsidR="00A2710C">
        <w:t xml:space="preserve">Figure </w:t>
      </w:r>
      <w:r w:rsidR="00A2710C">
        <w:rPr>
          <w:noProof/>
        </w:rPr>
        <w:t>7</w:t>
      </w:r>
      <w:r>
        <w:fldChar w:fldCharType="end"/>
      </w:r>
      <w:r>
        <w:t xml:space="preserve">, all joints, A, B, C, exist </w:t>
      </w:r>
      <w:r w:rsidR="00C20A54">
        <w:t>within</w:t>
      </w:r>
      <w:r>
        <w:t xml:space="preserve"> the same </w:t>
      </w:r>
      <w:r w:rsidRPr="009F6133">
        <w:rPr>
          <w:rFonts w:ascii="Courier New" w:hAnsi="Courier New" w:cs="Courier New"/>
          <w:b/>
          <w:i/>
          <w:sz w:val="18"/>
          <w:szCs w:val="18"/>
        </w:rPr>
        <w:t>&lt;connection_group&gt;</w:t>
      </w:r>
      <w:r>
        <w:t xml:space="preserve">, but each </w:t>
      </w:r>
      <w:r w:rsidR="00237521">
        <w:t>joint</w:t>
      </w:r>
      <w:r>
        <w:t xml:space="preserve"> is connected in a different way.</w:t>
      </w:r>
    </w:p>
    <w:p w14:paraId="22FE7AAE" w14:textId="77777777" w:rsidR="00C5158C" w:rsidRDefault="00C5158C" w:rsidP="00C5158C">
      <w:pPr>
        <w:pStyle w:val="XMLCode"/>
        <w:ind w:firstLine="0"/>
      </w:pPr>
    </w:p>
    <w:p w14:paraId="17B5232E" w14:textId="77777777" w:rsidR="00C5158C" w:rsidRDefault="00C5158C" w:rsidP="00C5158C">
      <w:pPr>
        <w:pStyle w:val="XMLCode"/>
        <w:ind w:firstLine="0"/>
      </w:pPr>
      <w:r>
        <w:t>&lt;connection_group&gt;</w:t>
      </w:r>
    </w:p>
    <w:p w14:paraId="1B135782" w14:textId="77777777" w:rsidR="00C5158C" w:rsidRDefault="00C5158C" w:rsidP="00C5158C">
      <w:pPr>
        <w:pStyle w:val="XMLCode"/>
        <w:ind w:firstLine="0"/>
      </w:pPr>
      <w:r>
        <w:t xml:space="preserve">    </w:t>
      </w:r>
      <w:r w:rsidRPr="00C3027A">
        <w:t>&lt;connected_to&gt;</w:t>
      </w:r>
    </w:p>
    <w:p w14:paraId="5010C7C1" w14:textId="416169E2" w:rsidR="00C5158C" w:rsidRDefault="00C5158C" w:rsidP="00C5158C">
      <w:pPr>
        <w:pStyle w:val="XMLCode"/>
        <w:ind w:firstLine="0"/>
      </w:pPr>
      <w:r>
        <w:t xml:space="preserve">       </w:t>
      </w:r>
      <w:r w:rsidRPr="00C3027A">
        <w:t xml:space="preserve"> &lt;part index=</w:t>
      </w:r>
      <w:r w:rsidR="00194316">
        <w:t>"</w:t>
      </w:r>
      <w:r w:rsidRPr="00C3027A">
        <w:t>1</w:t>
      </w:r>
      <w:r w:rsidR="00194316">
        <w:t>"</w:t>
      </w:r>
      <w:r w:rsidRPr="00C3027A">
        <w:t xml:space="preserve"> label=</w:t>
      </w:r>
      <w:r w:rsidR="00194316">
        <w:t>"</w:t>
      </w:r>
      <w:r>
        <w:t>PART_</w:t>
      </w:r>
      <w:r w:rsidR="007F2E66">
        <w:t>7000800</w:t>
      </w:r>
      <w:r w:rsidR="00194316">
        <w:t>"</w:t>
      </w:r>
      <w:r w:rsidRPr="00C3027A">
        <w:t xml:space="preserve">/&gt; </w:t>
      </w:r>
      <w:r w:rsidR="007F2E66">
        <w:t xml:space="preserve">  &lt;!-- green --&gt;</w:t>
      </w:r>
    </w:p>
    <w:p w14:paraId="2ECC136D" w14:textId="67991600" w:rsidR="00C5158C" w:rsidRDefault="00C5158C" w:rsidP="00C5158C">
      <w:pPr>
        <w:pStyle w:val="XMLCode"/>
        <w:ind w:firstLine="0"/>
      </w:pPr>
      <w:r>
        <w:t xml:space="preserve">        &lt;part index=</w:t>
      </w:r>
      <w:r w:rsidR="00194316">
        <w:t>"</w:t>
      </w:r>
      <w:r>
        <w:t>2</w:t>
      </w:r>
      <w:r w:rsidR="00194316">
        <w:t>"</w:t>
      </w:r>
      <w:r>
        <w:t xml:space="preserve"> label=</w:t>
      </w:r>
      <w:r w:rsidR="00194316">
        <w:t>"</w:t>
      </w:r>
      <w:r>
        <w:t>PART_</w:t>
      </w:r>
      <w:r w:rsidR="007F2E66">
        <w:t>7000400</w:t>
      </w:r>
      <w:r w:rsidR="00194316">
        <w:t>"</w:t>
      </w:r>
      <w:r w:rsidRPr="00C3027A">
        <w:t xml:space="preserve">/&gt; </w:t>
      </w:r>
      <w:r w:rsidR="007F2E66">
        <w:t xml:space="preserve">  &lt;!-- red   --&gt;</w:t>
      </w:r>
    </w:p>
    <w:p w14:paraId="66120E0B" w14:textId="77777777" w:rsidR="00C5158C" w:rsidRDefault="00C5158C" w:rsidP="00C5158C">
      <w:pPr>
        <w:pStyle w:val="XMLCode"/>
        <w:ind w:firstLine="0"/>
      </w:pPr>
      <w:r>
        <w:t xml:space="preserve">    </w:t>
      </w:r>
      <w:r w:rsidRPr="00C3027A">
        <w:t>&lt;/connected_to&gt;</w:t>
      </w:r>
    </w:p>
    <w:p w14:paraId="5DB1A6D8" w14:textId="77777777" w:rsidR="00C5158C" w:rsidRDefault="00C5158C" w:rsidP="00C5158C">
      <w:pPr>
        <w:pStyle w:val="XMLCode"/>
        <w:ind w:firstLine="0"/>
      </w:pPr>
      <w:r>
        <w:t>&lt;/connection_group&gt;</w:t>
      </w:r>
    </w:p>
    <w:p w14:paraId="035A8710" w14:textId="77777777" w:rsidR="00C5158C" w:rsidRDefault="00C5158C" w:rsidP="00C5158C">
      <w:pPr>
        <w:pStyle w:val="XMLCode"/>
        <w:ind w:firstLine="0"/>
      </w:pPr>
    </w:p>
    <w:p w14:paraId="42FC1514" w14:textId="6620CE4E" w:rsidR="00C5158C" w:rsidRDefault="00C5158C" w:rsidP="00C5158C">
      <w:r>
        <w:t xml:space="preserve">For joints A and C the number of flanges connected is more than the number of parts in &lt;connected_to&gt;. Between joints A and C, the flanges feature </w:t>
      </w:r>
      <w:r w:rsidR="00237521">
        <w:t>the same</w:t>
      </w:r>
      <w:r>
        <w:t xml:space="preserve"> parts, </w:t>
      </w:r>
      <w:r w:rsidR="00237521">
        <w:t xml:space="preserve">but </w:t>
      </w:r>
      <w:r>
        <w:t>in a different order.</w:t>
      </w:r>
    </w:p>
    <w:p w14:paraId="5BC176CE" w14:textId="77777777" w:rsidR="00C5158C" w:rsidRDefault="00C5158C" w:rsidP="00C5158C">
      <w:r>
        <w:t xml:space="preserve">To store this information for each case, the </w:t>
      </w:r>
      <w:r w:rsidRPr="009F6133">
        <w:rPr>
          <w:rFonts w:ascii="Courier New" w:hAnsi="Courier New" w:cs="Courier New"/>
          <w:b/>
          <w:i/>
          <w:sz w:val="18"/>
          <w:szCs w:val="18"/>
        </w:rPr>
        <w:t>&lt;stacking/&gt;</w:t>
      </w:r>
      <w:r>
        <w:t xml:space="preserve"> element comes to use. </w:t>
      </w:r>
    </w:p>
    <w:p w14:paraId="27F7B52C" w14:textId="77777777" w:rsidR="00C5158C" w:rsidRPr="007A2082" w:rsidRDefault="00C5158C" w:rsidP="00C5158C">
      <w:pPr>
        <w:pStyle w:val="berschrift5"/>
        <w:keepNext/>
        <w:rPr>
          <w:b w:val="0"/>
        </w:rPr>
      </w:pPr>
      <w:r>
        <w:t xml:space="preserve">Element </w:t>
      </w:r>
      <w:r w:rsidRPr="007A2082">
        <w:rPr>
          <w:b w:val="0"/>
        </w:rPr>
        <w:t>&lt;</w:t>
      </w:r>
      <w:r w:rsidRPr="007A2082">
        <w:rPr>
          <w:b w:val="0"/>
          <w:szCs w:val="18"/>
        </w:rPr>
        <w:t>stacking</w:t>
      </w:r>
      <w:r w:rsidRPr="007A2082">
        <w:rPr>
          <w:b w:val="0"/>
        </w:rPr>
        <w:t>/&gt;</w:t>
      </w:r>
    </w:p>
    <w:p w14:paraId="64EE27E2" w14:textId="77777777" w:rsidR="00C5158C" w:rsidRDefault="00C5158C" w:rsidP="00C5158C">
      <w:r w:rsidRPr="009F6133">
        <w:rPr>
          <w:rFonts w:ascii="Courier New" w:hAnsi="Courier New" w:cs="Courier New"/>
          <w:b/>
          <w:i/>
          <w:sz w:val="18"/>
          <w:szCs w:val="18"/>
        </w:rPr>
        <w:t>&lt;stacking&gt;</w:t>
      </w:r>
      <w:r>
        <w:t xml:space="preserve"> may dictate list of flanges/sheets involved in a joint, as well as their order. Alternatively, </w:t>
      </w:r>
      <w:r w:rsidRPr="009F6133">
        <w:rPr>
          <w:rFonts w:ascii="Courier New" w:hAnsi="Courier New" w:cs="Courier New"/>
          <w:b/>
          <w:i/>
          <w:sz w:val="18"/>
          <w:szCs w:val="18"/>
        </w:rPr>
        <w:t>&lt;stacking&gt;</w:t>
      </w:r>
      <w:r>
        <w:t xml:space="preserve"> may indicate the number of flanges/sheets of a joint, without defining which are the parts that are connected more than once.</w:t>
      </w:r>
    </w:p>
    <w:p w14:paraId="1F7CED35" w14:textId="77777777" w:rsidR="00C5158C" w:rsidRPr="007055D9" w:rsidRDefault="00C5158C" w:rsidP="0032667C">
      <w:pPr>
        <w:keepNext/>
        <w:spacing w:before="120"/>
      </w:pPr>
      <w:r w:rsidRPr="008F0942">
        <w:rPr>
          <w:rFonts w:ascii="Courier New" w:hAnsi="Courier New" w:cs="Courier New"/>
          <w:b/>
          <w:i/>
          <w:sz w:val="18"/>
          <w:szCs w:val="18"/>
        </w:rPr>
        <w:t>&lt;</w:t>
      </w:r>
      <w:r>
        <w:rPr>
          <w:rFonts w:ascii="Courier New" w:hAnsi="Courier New" w:cs="Courier New"/>
          <w:b/>
          <w:i/>
          <w:sz w:val="18"/>
          <w:szCs w:val="18"/>
        </w:rPr>
        <w:t>stacking</w:t>
      </w:r>
      <w:r w:rsidRPr="008F0942">
        <w:rPr>
          <w:rFonts w:ascii="Courier New" w:hAnsi="Courier New" w:cs="Courier New"/>
          <w:b/>
          <w:i/>
          <w:sz w:val="18"/>
          <w:szCs w:val="18"/>
        </w:rPr>
        <w:t>/&gt;</w:t>
      </w:r>
      <w:r w:rsidRPr="00590219">
        <w:t xml:space="preserve"> </w:t>
      </w:r>
      <w:r>
        <w:t>has the nested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C5158C" w:rsidRPr="007055D9" w14:paraId="6A2AD84C" w14:textId="77777777" w:rsidTr="00C5158C">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A4D782" w14:textId="77777777" w:rsidR="00C5158C" w:rsidRPr="007055D9" w:rsidRDefault="00C5158C" w:rsidP="0032667C">
            <w:pPr>
              <w:keepNext/>
              <w:rPr>
                <w:b/>
                <w:i/>
              </w:rPr>
            </w:pPr>
            <w:r w:rsidRPr="007055D9">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EC541E" w14:textId="77777777" w:rsidR="00C5158C" w:rsidRPr="007055D9" w:rsidRDefault="00C5158C" w:rsidP="0032667C">
            <w:pPr>
              <w:keepNext/>
              <w:rPr>
                <w:b/>
                <w:i/>
              </w:rPr>
            </w:pPr>
            <w:r w:rsidRPr="007055D9">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63DE17" w14:textId="77777777" w:rsidR="00C5158C" w:rsidRPr="007055D9" w:rsidRDefault="00C5158C" w:rsidP="0032667C">
            <w:pPr>
              <w:keepNext/>
              <w:rPr>
                <w:b/>
                <w:i/>
              </w:rPr>
            </w:pPr>
            <w:r>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4BCE02" w14:textId="77777777" w:rsidR="00C5158C" w:rsidRPr="007055D9" w:rsidRDefault="00C5158C" w:rsidP="0032667C">
            <w:pPr>
              <w:keepNext/>
              <w:rPr>
                <w:b/>
                <w:i/>
              </w:rPr>
            </w:pPr>
            <w:r w:rsidRPr="007055D9">
              <w:rPr>
                <w:b/>
                <w:i/>
              </w:rPr>
              <w:t>Constraint</w:t>
            </w:r>
          </w:p>
        </w:tc>
      </w:tr>
      <w:tr w:rsidR="00C5158C" w:rsidRPr="007055D9" w14:paraId="52D9C486" w14:textId="77777777" w:rsidTr="00C5158C">
        <w:trPr>
          <w:jc w:val="center"/>
        </w:trPr>
        <w:tc>
          <w:tcPr>
            <w:tcW w:w="1979" w:type="dxa"/>
            <w:tcBorders>
              <w:top w:val="single" w:sz="8" w:space="0" w:color="auto"/>
              <w:bottom w:val="single" w:sz="8" w:space="0" w:color="auto"/>
            </w:tcBorders>
            <w:shd w:val="clear" w:color="auto" w:fill="auto"/>
          </w:tcPr>
          <w:p w14:paraId="08B8D6F2" w14:textId="77777777" w:rsidR="00C5158C" w:rsidRPr="003103A4" w:rsidRDefault="00C5158C" w:rsidP="00F82C55">
            <w:pPr>
              <w:keepNext/>
              <w:rPr>
                <w:sz w:val="20"/>
                <w:szCs w:val="20"/>
              </w:rPr>
            </w:pPr>
            <w:r>
              <w:rPr>
                <w:sz w:val="20"/>
                <w:szCs w:val="20"/>
              </w:rPr>
              <w:t>level</w:t>
            </w:r>
          </w:p>
        </w:tc>
        <w:tc>
          <w:tcPr>
            <w:tcW w:w="1280" w:type="dxa"/>
            <w:tcBorders>
              <w:top w:val="single" w:sz="8" w:space="0" w:color="auto"/>
              <w:bottom w:val="single" w:sz="8" w:space="0" w:color="auto"/>
            </w:tcBorders>
            <w:shd w:val="clear" w:color="auto" w:fill="auto"/>
          </w:tcPr>
          <w:p w14:paraId="361AB4A4" w14:textId="77777777" w:rsidR="00C5158C" w:rsidRPr="003103A4" w:rsidRDefault="00C5158C" w:rsidP="00F82C55">
            <w:pPr>
              <w:keepNext/>
              <w:rPr>
                <w:sz w:val="20"/>
                <w:szCs w:val="20"/>
              </w:rPr>
            </w:pPr>
            <w:r w:rsidRPr="003103A4">
              <w:rPr>
                <w:sz w:val="20"/>
                <w:szCs w:val="20"/>
              </w:rPr>
              <w:t>1 - *</w:t>
            </w:r>
          </w:p>
        </w:tc>
        <w:tc>
          <w:tcPr>
            <w:tcW w:w="2552" w:type="dxa"/>
            <w:tcBorders>
              <w:top w:val="single" w:sz="8" w:space="0" w:color="auto"/>
              <w:bottom w:val="single" w:sz="8" w:space="0" w:color="auto"/>
            </w:tcBorders>
            <w:shd w:val="clear" w:color="auto" w:fill="auto"/>
            <w:vAlign w:val="center"/>
          </w:tcPr>
          <w:p w14:paraId="3990D04B" w14:textId="77777777" w:rsidR="00C5158C" w:rsidRPr="008D6479" w:rsidRDefault="00C5158C" w:rsidP="00F82C55">
            <w:pPr>
              <w:keepNext/>
              <w:rPr>
                <w:sz w:val="20"/>
                <w:szCs w:val="20"/>
                <w:highlight w:val="yellow"/>
              </w:rPr>
            </w:pPr>
            <w:r>
              <w:rPr>
                <w:sz w:val="20"/>
                <w:szCs w:val="20"/>
              </w:rPr>
              <w:t>Optional</w:t>
            </w:r>
          </w:p>
        </w:tc>
        <w:tc>
          <w:tcPr>
            <w:tcW w:w="2689" w:type="dxa"/>
            <w:tcBorders>
              <w:top w:val="single" w:sz="8" w:space="0" w:color="auto"/>
              <w:bottom w:val="single" w:sz="8" w:space="0" w:color="auto"/>
            </w:tcBorders>
            <w:shd w:val="clear" w:color="auto" w:fill="auto"/>
          </w:tcPr>
          <w:p w14:paraId="0393A97D" w14:textId="77777777" w:rsidR="00C5158C" w:rsidRPr="003103A4" w:rsidRDefault="00C5158C" w:rsidP="00F82C55">
            <w:pPr>
              <w:keepNext/>
              <w:rPr>
                <w:sz w:val="20"/>
                <w:szCs w:val="20"/>
              </w:rPr>
            </w:pPr>
            <w:r w:rsidRPr="003103A4">
              <w:rPr>
                <w:sz w:val="20"/>
                <w:szCs w:val="20"/>
              </w:rPr>
              <w:t>-</w:t>
            </w:r>
          </w:p>
        </w:tc>
      </w:tr>
    </w:tbl>
    <w:p w14:paraId="075537A7" w14:textId="5D61D93D" w:rsidR="00C5158C" w:rsidRDefault="00C5158C" w:rsidP="00C5158C">
      <w:pPr>
        <w:pStyle w:val="Beschriftung"/>
        <w:spacing w:before="120"/>
        <w:rPr>
          <w:rStyle w:val="elementdeftypeChar"/>
          <w:b/>
        </w:rPr>
      </w:pPr>
      <w:bookmarkStart w:id="228" w:name="_Toc21651031"/>
      <w:bookmarkStart w:id="229" w:name="_Toc34747421"/>
      <w:bookmarkStart w:id="230" w:name="_Toc39880742"/>
      <w:r>
        <w:t xml:space="preserve">Table </w:t>
      </w:r>
      <w:r w:rsidR="00ED469A">
        <w:fldChar w:fldCharType="begin"/>
      </w:r>
      <w:r w:rsidR="00ED469A">
        <w:instrText xml:space="preserve"> SEQ Table \* ARABIC </w:instrText>
      </w:r>
      <w:r w:rsidR="00ED469A">
        <w:fldChar w:fldCharType="separate"/>
      </w:r>
      <w:r w:rsidR="00A2710C">
        <w:rPr>
          <w:noProof/>
        </w:rPr>
        <w:t>11</w:t>
      </w:r>
      <w:r w:rsidR="00ED469A">
        <w:fldChar w:fldCharType="end"/>
      </w:r>
      <w:r>
        <w:t xml:space="preserve">: Nested elements of </w:t>
      </w:r>
      <w:r w:rsidRPr="00F92FB3">
        <w:rPr>
          <w:rStyle w:val="elementdeftypeChar"/>
          <w:b/>
        </w:rPr>
        <w:t>&lt;</w:t>
      </w:r>
      <w:r>
        <w:rPr>
          <w:rStyle w:val="elementdeftypeChar"/>
          <w:b/>
        </w:rPr>
        <w:t>stacking</w:t>
      </w:r>
      <w:r w:rsidRPr="00F92FB3">
        <w:rPr>
          <w:rStyle w:val="elementdeftypeChar"/>
          <w:b/>
        </w:rPr>
        <w:t>&gt;</w:t>
      </w:r>
      <w:bookmarkEnd w:id="228"/>
      <w:bookmarkEnd w:id="229"/>
      <w:bookmarkEnd w:id="230"/>
    </w:p>
    <w:p w14:paraId="6B44B584" w14:textId="77777777" w:rsidR="00C5158C" w:rsidRPr="007055D9" w:rsidRDefault="00C5158C" w:rsidP="00C5158C">
      <w:pPr>
        <w:keepNext/>
        <w:widowControl w:val="0"/>
      </w:pPr>
      <w:r>
        <w:lastRenderedPageBreak/>
        <w:t>and the following attribute</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C5158C" w:rsidRPr="007055D9" w14:paraId="7EF860FF" w14:textId="77777777" w:rsidTr="00C5158C">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5F47D77" w14:textId="77777777" w:rsidR="00C5158C" w:rsidRPr="007055D9" w:rsidRDefault="00C5158C" w:rsidP="00C5158C">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F7E2974" w14:textId="77777777" w:rsidR="00C5158C" w:rsidRPr="007055D9" w:rsidRDefault="00C5158C" w:rsidP="00C5158C">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091E35" w14:textId="77777777" w:rsidR="00C5158C" w:rsidRPr="007055D9" w:rsidRDefault="00C5158C" w:rsidP="00C5158C">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D8B3A5" w14:textId="77777777" w:rsidR="00C5158C" w:rsidRPr="007055D9" w:rsidRDefault="00C5158C" w:rsidP="00C5158C">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27072FF" w14:textId="77777777" w:rsidR="00C5158C" w:rsidRPr="007055D9" w:rsidRDefault="00C5158C" w:rsidP="00C5158C">
            <w:pPr>
              <w:keepNext/>
              <w:rPr>
                <w:b/>
                <w:i/>
              </w:rPr>
            </w:pPr>
            <w:r w:rsidRPr="007055D9">
              <w:rPr>
                <w:b/>
                <w:i/>
              </w:rPr>
              <w:t>Constraint</w:t>
            </w:r>
            <w:r>
              <w:rPr>
                <w:b/>
                <w:i/>
              </w:rPr>
              <w:t>s / Remarks</w:t>
            </w:r>
          </w:p>
        </w:tc>
      </w:tr>
      <w:tr w:rsidR="00C5158C" w:rsidRPr="007055D9" w14:paraId="1918BB73" w14:textId="77777777" w:rsidTr="00C5158C">
        <w:trPr>
          <w:trHeight w:val="363"/>
        </w:trPr>
        <w:tc>
          <w:tcPr>
            <w:tcW w:w="1258" w:type="dxa"/>
            <w:shd w:val="clear" w:color="auto" w:fill="auto"/>
          </w:tcPr>
          <w:p w14:paraId="19AE17F7" w14:textId="77777777" w:rsidR="00C5158C" w:rsidRPr="003103A4" w:rsidRDefault="00C5158C" w:rsidP="00C5158C">
            <w:pPr>
              <w:keepNext/>
              <w:rPr>
                <w:sz w:val="20"/>
                <w:szCs w:val="20"/>
              </w:rPr>
            </w:pPr>
            <w:r>
              <w:rPr>
                <w:sz w:val="20"/>
                <w:szCs w:val="20"/>
              </w:rPr>
              <w:t>nr_levels</w:t>
            </w:r>
          </w:p>
        </w:tc>
        <w:tc>
          <w:tcPr>
            <w:tcW w:w="1855" w:type="dxa"/>
          </w:tcPr>
          <w:p w14:paraId="46DA25FD" w14:textId="77777777" w:rsidR="00C5158C" w:rsidRPr="003103A4" w:rsidRDefault="00C5158C" w:rsidP="00C5158C">
            <w:pPr>
              <w:keepNext/>
              <w:rPr>
                <w:sz w:val="20"/>
                <w:szCs w:val="20"/>
              </w:rPr>
            </w:pPr>
            <w:r w:rsidRPr="003103A4">
              <w:rPr>
                <w:sz w:val="20"/>
                <w:szCs w:val="20"/>
              </w:rPr>
              <w:t>Integer</w:t>
            </w:r>
          </w:p>
        </w:tc>
        <w:tc>
          <w:tcPr>
            <w:tcW w:w="1560" w:type="dxa"/>
            <w:shd w:val="clear" w:color="auto" w:fill="auto"/>
          </w:tcPr>
          <w:p w14:paraId="39F02AC9" w14:textId="77777777" w:rsidR="00C5158C" w:rsidRPr="003103A4" w:rsidRDefault="00C5158C" w:rsidP="00C5158C">
            <w:pPr>
              <w:keepNext/>
              <w:rPr>
                <w:sz w:val="20"/>
                <w:szCs w:val="20"/>
              </w:rPr>
            </w:pPr>
            <w:r w:rsidRPr="003103A4">
              <w:rPr>
                <w:sz w:val="20"/>
                <w:szCs w:val="20"/>
              </w:rPr>
              <w:t>&gt; 0</w:t>
            </w:r>
          </w:p>
        </w:tc>
        <w:tc>
          <w:tcPr>
            <w:tcW w:w="1134" w:type="dxa"/>
            <w:shd w:val="clear" w:color="auto" w:fill="auto"/>
          </w:tcPr>
          <w:p w14:paraId="4DA62C9F" w14:textId="77777777" w:rsidR="00C5158C" w:rsidRPr="003103A4" w:rsidRDefault="00C5158C" w:rsidP="00C5158C">
            <w:pPr>
              <w:keepNext/>
              <w:rPr>
                <w:sz w:val="20"/>
                <w:szCs w:val="20"/>
              </w:rPr>
            </w:pPr>
            <w:r w:rsidRPr="003103A4">
              <w:rPr>
                <w:sz w:val="20"/>
                <w:szCs w:val="20"/>
              </w:rPr>
              <w:t>Optional</w:t>
            </w:r>
          </w:p>
        </w:tc>
        <w:tc>
          <w:tcPr>
            <w:tcW w:w="2693" w:type="dxa"/>
            <w:shd w:val="clear" w:color="auto" w:fill="auto"/>
          </w:tcPr>
          <w:p w14:paraId="7B0AB42A" w14:textId="77777777" w:rsidR="00C5158C" w:rsidRDefault="00C5158C" w:rsidP="00C5158C">
            <w:pPr>
              <w:keepNext/>
              <w:rPr>
                <w:sz w:val="20"/>
                <w:szCs w:val="20"/>
              </w:rPr>
            </w:pPr>
            <w:r>
              <w:rPr>
                <w:sz w:val="20"/>
                <w:szCs w:val="20"/>
              </w:rPr>
              <w:t xml:space="preserve">if </w:t>
            </w:r>
            <w:r w:rsidRPr="00F24D8F">
              <w:rPr>
                <w:rFonts w:ascii="Courier New" w:hAnsi="Courier New" w:cs="Courier New"/>
                <w:b/>
                <w:i/>
                <w:sz w:val="16"/>
                <w:szCs w:val="20"/>
              </w:rPr>
              <w:t xml:space="preserve">nr_levels </w:t>
            </w:r>
            <w:r>
              <w:rPr>
                <w:sz w:val="20"/>
                <w:szCs w:val="20"/>
              </w:rPr>
              <w:t xml:space="preserve">exists, no </w:t>
            </w:r>
            <w:r w:rsidRPr="00F24D8F">
              <w:rPr>
                <w:rFonts w:ascii="Courier New" w:hAnsi="Courier New" w:cs="Courier New"/>
                <w:b/>
                <w:i/>
                <w:sz w:val="16"/>
                <w:szCs w:val="20"/>
              </w:rPr>
              <w:t>&lt;level/&gt;</w:t>
            </w:r>
            <w:r>
              <w:rPr>
                <w:sz w:val="20"/>
                <w:szCs w:val="20"/>
              </w:rPr>
              <w:t xml:space="preserve"> elements are allowed in </w:t>
            </w:r>
            <w:r w:rsidRPr="00F24D8F">
              <w:rPr>
                <w:rFonts w:ascii="Courier New" w:hAnsi="Courier New" w:cs="Courier New"/>
                <w:b/>
                <w:i/>
                <w:sz w:val="16"/>
                <w:szCs w:val="20"/>
              </w:rPr>
              <w:t>&lt;stacking/&gt;</w:t>
            </w:r>
            <w:r>
              <w:rPr>
                <w:sz w:val="20"/>
                <w:szCs w:val="20"/>
              </w:rPr>
              <w:t>.</w:t>
            </w:r>
          </w:p>
          <w:p w14:paraId="64AE9861" w14:textId="77777777" w:rsidR="00C5158C" w:rsidRPr="003103A4" w:rsidRDefault="00C5158C" w:rsidP="00C5158C">
            <w:pPr>
              <w:keepNext/>
              <w:rPr>
                <w:sz w:val="20"/>
                <w:szCs w:val="20"/>
              </w:rPr>
            </w:pPr>
            <w:r w:rsidRPr="00636782">
              <w:rPr>
                <w:rFonts w:ascii="Courier New" w:hAnsi="Courier New" w:cs="Courier New"/>
                <w:b/>
                <w:i/>
                <w:sz w:val="16"/>
                <w:szCs w:val="20"/>
              </w:rPr>
              <w:t>nr_levels</w:t>
            </w:r>
            <w:r>
              <w:rPr>
                <w:sz w:val="20"/>
                <w:szCs w:val="20"/>
              </w:rPr>
              <w:t xml:space="preserve"> must be greater than the number of nested elements of </w:t>
            </w:r>
            <w:r w:rsidRPr="00636782">
              <w:rPr>
                <w:rFonts w:ascii="Courier New" w:hAnsi="Courier New" w:cs="Courier New"/>
                <w:b/>
                <w:i/>
                <w:sz w:val="16"/>
                <w:szCs w:val="20"/>
              </w:rPr>
              <w:t>&lt;connected_to/&gt;</w:t>
            </w:r>
          </w:p>
        </w:tc>
      </w:tr>
    </w:tbl>
    <w:p w14:paraId="64DBE811" w14:textId="263E19DD" w:rsidR="00C5158C" w:rsidRDefault="00C5158C" w:rsidP="00C5158C">
      <w:pPr>
        <w:pStyle w:val="Beschriftung"/>
      </w:pPr>
      <w:bookmarkStart w:id="231" w:name="_Toc21651032"/>
      <w:bookmarkStart w:id="232" w:name="_Toc34747422"/>
      <w:bookmarkStart w:id="233" w:name="_Toc39880743"/>
      <w:r>
        <w:t xml:space="preserve">Table </w:t>
      </w:r>
      <w:r w:rsidR="00ED469A">
        <w:fldChar w:fldCharType="begin"/>
      </w:r>
      <w:r w:rsidR="00ED469A">
        <w:instrText xml:space="preserve"> SEQ Table \* ARABIC </w:instrText>
      </w:r>
      <w:r w:rsidR="00ED469A">
        <w:fldChar w:fldCharType="separate"/>
      </w:r>
      <w:r w:rsidR="00A2710C">
        <w:rPr>
          <w:noProof/>
        </w:rPr>
        <w:t>12</w:t>
      </w:r>
      <w:r w:rsidR="00ED469A">
        <w:fldChar w:fldCharType="end"/>
      </w:r>
      <w:r>
        <w:t>: Attributes of &lt;stacking&gt;</w:t>
      </w:r>
      <w:bookmarkEnd w:id="231"/>
      <w:bookmarkEnd w:id="232"/>
      <w:bookmarkEnd w:id="233"/>
    </w:p>
    <w:p w14:paraId="6362C457" w14:textId="77777777" w:rsidR="00C5158C" w:rsidRDefault="00C5158C" w:rsidP="00C5158C">
      <w:pPr>
        <w:numPr>
          <w:ilvl w:val="0"/>
          <w:numId w:val="22"/>
        </w:numPr>
        <w:spacing w:before="120"/>
        <w:jc w:val="both"/>
      </w:pPr>
      <w:r>
        <w:rPr>
          <w:rFonts w:ascii="Courier New" w:hAnsi="Courier New" w:cs="Courier New"/>
          <w:b/>
          <w:i/>
          <w:sz w:val="18"/>
        </w:rPr>
        <w:t>nr_levels</w:t>
      </w:r>
      <w:r>
        <w:t>: dictates the number of flanges/sheets connected by the joint.</w:t>
      </w:r>
    </w:p>
    <w:p w14:paraId="5F133A96" w14:textId="3AC3FB20" w:rsidR="00C5158C" w:rsidRDefault="00C5158C" w:rsidP="00C5158C">
      <w:pPr>
        <w:keepNext/>
        <w:spacing w:before="120"/>
      </w:pPr>
      <w:r>
        <w:t xml:space="preserve">Where </w:t>
      </w:r>
      <w:r w:rsidRPr="006605B2">
        <w:rPr>
          <w:rFonts w:ascii="Courier New" w:hAnsi="Courier New" w:cs="Courier New"/>
          <w:b/>
          <w:i/>
          <w:sz w:val="18"/>
          <w:szCs w:val="18"/>
        </w:rPr>
        <w:t>&lt;</w:t>
      </w:r>
      <w:r>
        <w:rPr>
          <w:rFonts w:ascii="Courier New" w:hAnsi="Courier New" w:cs="Courier New"/>
          <w:b/>
          <w:i/>
          <w:sz w:val="18"/>
          <w:szCs w:val="18"/>
        </w:rPr>
        <w:t>level</w:t>
      </w:r>
      <w:r w:rsidRPr="006605B2">
        <w:rPr>
          <w:rFonts w:ascii="Courier New" w:hAnsi="Courier New" w:cs="Courier New"/>
          <w:b/>
          <w:i/>
          <w:sz w:val="18"/>
          <w:szCs w:val="18"/>
        </w:rPr>
        <w:t>&gt;</w:t>
      </w:r>
      <w:r>
        <w:t xml:space="preserve"> within </w:t>
      </w:r>
      <w:r w:rsidRPr="006605B2">
        <w:rPr>
          <w:rFonts w:ascii="Courier New" w:hAnsi="Courier New" w:cs="Courier New"/>
          <w:b/>
          <w:i/>
          <w:sz w:val="18"/>
          <w:szCs w:val="18"/>
        </w:rPr>
        <w:t>&lt;</w:t>
      </w:r>
      <w:r>
        <w:rPr>
          <w:rFonts w:ascii="Courier New" w:hAnsi="Courier New" w:cs="Courier New"/>
          <w:b/>
          <w:i/>
          <w:sz w:val="18"/>
          <w:szCs w:val="18"/>
        </w:rPr>
        <w:t>stacking</w:t>
      </w:r>
      <w:r w:rsidR="00C20A54">
        <w:rPr>
          <w:rFonts w:ascii="Courier New" w:hAnsi="Courier New" w:cs="Courier New"/>
          <w:b/>
          <w:i/>
          <w:sz w:val="18"/>
          <w:szCs w:val="18"/>
        </w:rPr>
        <w:t>/</w:t>
      </w:r>
      <w:r w:rsidRPr="006605B2">
        <w:rPr>
          <w:rFonts w:ascii="Courier New" w:hAnsi="Courier New" w:cs="Courier New"/>
          <w:b/>
          <w:i/>
          <w:sz w:val="18"/>
          <w:szCs w:val="18"/>
        </w:rPr>
        <w:t>&gt;</w:t>
      </w:r>
      <w:r w:rsidRPr="005D6524">
        <w:t xml:space="preserve"> </w:t>
      </w:r>
      <w:r>
        <w:t>is specified as:</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C5158C" w:rsidRPr="007055D9" w14:paraId="01939B3A" w14:textId="77777777" w:rsidTr="00C5158C">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FBB656E" w14:textId="77777777" w:rsidR="00C5158C" w:rsidRPr="007055D9" w:rsidRDefault="00C5158C" w:rsidP="00C5158C">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2F1E1A" w14:textId="77777777" w:rsidR="00C5158C" w:rsidRPr="007055D9" w:rsidRDefault="00C5158C" w:rsidP="00C5158C">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A2B013" w14:textId="77777777" w:rsidR="00C5158C" w:rsidRPr="007055D9" w:rsidRDefault="00C5158C" w:rsidP="00C5158C">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49A091" w14:textId="77777777" w:rsidR="00C5158C" w:rsidRPr="007055D9" w:rsidRDefault="00C5158C" w:rsidP="00C5158C">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A1C872" w14:textId="77777777" w:rsidR="00C5158C" w:rsidRPr="007055D9" w:rsidRDefault="00C5158C" w:rsidP="00C5158C">
            <w:pPr>
              <w:keepNext/>
              <w:rPr>
                <w:b/>
                <w:i/>
              </w:rPr>
            </w:pPr>
            <w:r w:rsidRPr="007055D9">
              <w:rPr>
                <w:b/>
                <w:i/>
              </w:rPr>
              <w:t>Constraint</w:t>
            </w:r>
          </w:p>
        </w:tc>
      </w:tr>
      <w:tr w:rsidR="00C5158C" w:rsidRPr="007055D9" w14:paraId="79DE1BBD" w14:textId="77777777" w:rsidTr="00C5158C">
        <w:trPr>
          <w:trHeight w:val="355"/>
        </w:trPr>
        <w:tc>
          <w:tcPr>
            <w:tcW w:w="1258" w:type="dxa"/>
            <w:shd w:val="clear" w:color="auto" w:fill="auto"/>
          </w:tcPr>
          <w:p w14:paraId="16B6C36F" w14:textId="77777777" w:rsidR="00C5158C" w:rsidRPr="003103A4" w:rsidRDefault="00C5158C" w:rsidP="00C5158C">
            <w:pPr>
              <w:keepNext/>
              <w:rPr>
                <w:sz w:val="20"/>
                <w:szCs w:val="20"/>
              </w:rPr>
            </w:pPr>
            <w:r>
              <w:rPr>
                <w:sz w:val="20"/>
                <w:szCs w:val="20"/>
              </w:rPr>
              <w:t>order</w:t>
            </w:r>
          </w:p>
        </w:tc>
        <w:tc>
          <w:tcPr>
            <w:tcW w:w="1855" w:type="dxa"/>
          </w:tcPr>
          <w:p w14:paraId="7C74381D" w14:textId="77777777" w:rsidR="00C5158C" w:rsidRPr="003103A4" w:rsidRDefault="00C5158C" w:rsidP="00C5158C">
            <w:pPr>
              <w:keepNext/>
              <w:rPr>
                <w:sz w:val="20"/>
                <w:szCs w:val="20"/>
              </w:rPr>
            </w:pPr>
            <w:r w:rsidRPr="003103A4">
              <w:rPr>
                <w:sz w:val="20"/>
                <w:szCs w:val="20"/>
              </w:rPr>
              <w:t>Integer</w:t>
            </w:r>
          </w:p>
        </w:tc>
        <w:tc>
          <w:tcPr>
            <w:tcW w:w="1560" w:type="dxa"/>
            <w:shd w:val="clear" w:color="auto" w:fill="auto"/>
          </w:tcPr>
          <w:p w14:paraId="11999E1F" w14:textId="77777777" w:rsidR="00C5158C" w:rsidRPr="003103A4" w:rsidRDefault="00C5158C" w:rsidP="00C5158C">
            <w:pPr>
              <w:keepNext/>
              <w:rPr>
                <w:sz w:val="20"/>
                <w:szCs w:val="20"/>
              </w:rPr>
            </w:pPr>
            <w:r w:rsidRPr="003103A4">
              <w:rPr>
                <w:sz w:val="20"/>
                <w:szCs w:val="20"/>
              </w:rPr>
              <w:t>&gt; 0</w:t>
            </w:r>
          </w:p>
        </w:tc>
        <w:tc>
          <w:tcPr>
            <w:tcW w:w="1134" w:type="dxa"/>
            <w:shd w:val="clear" w:color="auto" w:fill="auto"/>
          </w:tcPr>
          <w:p w14:paraId="4D53C495" w14:textId="77777777" w:rsidR="00C5158C" w:rsidRPr="003103A4" w:rsidRDefault="00C5158C" w:rsidP="00C5158C">
            <w:pPr>
              <w:keepNext/>
              <w:rPr>
                <w:sz w:val="20"/>
                <w:szCs w:val="20"/>
              </w:rPr>
            </w:pPr>
            <w:r>
              <w:rPr>
                <w:sz w:val="20"/>
                <w:szCs w:val="20"/>
              </w:rPr>
              <w:t>Required</w:t>
            </w:r>
          </w:p>
        </w:tc>
        <w:tc>
          <w:tcPr>
            <w:tcW w:w="2693" w:type="dxa"/>
            <w:shd w:val="clear" w:color="auto" w:fill="auto"/>
          </w:tcPr>
          <w:p w14:paraId="21A9603F" w14:textId="77777777" w:rsidR="00C5158C" w:rsidRPr="003103A4" w:rsidRDefault="00C5158C" w:rsidP="00C5158C">
            <w:pPr>
              <w:keepNext/>
              <w:rPr>
                <w:sz w:val="20"/>
                <w:szCs w:val="20"/>
              </w:rPr>
            </w:pPr>
            <w:r w:rsidRPr="003103A4">
              <w:rPr>
                <w:sz w:val="20"/>
                <w:szCs w:val="20"/>
              </w:rPr>
              <w:t xml:space="preserve">Unique </w:t>
            </w:r>
            <w:r>
              <w:rPr>
                <w:sz w:val="20"/>
                <w:szCs w:val="20"/>
              </w:rPr>
              <w:t xml:space="preserve">only </w:t>
            </w:r>
            <w:r w:rsidRPr="003103A4">
              <w:rPr>
                <w:sz w:val="20"/>
                <w:szCs w:val="20"/>
              </w:rPr>
              <w:t xml:space="preserve">within the parent element </w:t>
            </w:r>
            <w:r>
              <w:rPr>
                <w:rFonts w:ascii="Courier New" w:hAnsi="Courier New" w:cs="Courier New"/>
                <w:b/>
                <w:i/>
                <w:sz w:val="16"/>
                <w:szCs w:val="20"/>
              </w:rPr>
              <w:t>stacking</w:t>
            </w:r>
          </w:p>
        </w:tc>
      </w:tr>
      <w:tr w:rsidR="00C5158C" w:rsidRPr="007055D9" w14:paraId="64E9E441" w14:textId="77777777" w:rsidTr="00C5158C">
        <w:trPr>
          <w:trHeight w:val="355"/>
        </w:trPr>
        <w:tc>
          <w:tcPr>
            <w:tcW w:w="1258" w:type="dxa"/>
            <w:shd w:val="clear" w:color="auto" w:fill="auto"/>
          </w:tcPr>
          <w:p w14:paraId="58DB0D1B" w14:textId="77777777" w:rsidR="00C5158C" w:rsidRPr="003103A4" w:rsidRDefault="00C5158C" w:rsidP="00C5158C">
            <w:pPr>
              <w:keepNext/>
              <w:rPr>
                <w:sz w:val="20"/>
                <w:szCs w:val="20"/>
              </w:rPr>
            </w:pPr>
            <w:r>
              <w:rPr>
                <w:sz w:val="20"/>
                <w:szCs w:val="20"/>
              </w:rPr>
              <w:t>part_index</w:t>
            </w:r>
          </w:p>
        </w:tc>
        <w:tc>
          <w:tcPr>
            <w:tcW w:w="1855" w:type="dxa"/>
          </w:tcPr>
          <w:p w14:paraId="6692B0EE" w14:textId="77777777" w:rsidR="00C5158C" w:rsidRPr="003103A4" w:rsidRDefault="00C5158C" w:rsidP="00C5158C">
            <w:pPr>
              <w:keepNext/>
              <w:rPr>
                <w:sz w:val="20"/>
                <w:szCs w:val="20"/>
              </w:rPr>
            </w:pPr>
            <w:r>
              <w:rPr>
                <w:sz w:val="20"/>
                <w:szCs w:val="20"/>
              </w:rPr>
              <w:t>Integer</w:t>
            </w:r>
          </w:p>
        </w:tc>
        <w:tc>
          <w:tcPr>
            <w:tcW w:w="1560" w:type="dxa"/>
            <w:shd w:val="clear" w:color="auto" w:fill="auto"/>
          </w:tcPr>
          <w:p w14:paraId="249A786C" w14:textId="77777777" w:rsidR="00C5158C" w:rsidRPr="003103A4" w:rsidRDefault="00C5158C" w:rsidP="00C5158C">
            <w:pPr>
              <w:keepNext/>
              <w:rPr>
                <w:sz w:val="20"/>
                <w:szCs w:val="20"/>
              </w:rPr>
            </w:pPr>
          </w:p>
        </w:tc>
        <w:tc>
          <w:tcPr>
            <w:tcW w:w="1134" w:type="dxa"/>
            <w:shd w:val="clear" w:color="auto" w:fill="auto"/>
          </w:tcPr>
          <w:p w14:paraId="550A9888" w14:textId="77777777" w:rsidR="00C5158C" w:rsidRPr="003103A4" w:rsidRDefault="00C5158C" w:rsidP="00C5158C">
            <w:pPr>
              <w:keepNext/>
              <w:rPr>
                <w:sz w:val="20"/>
                <w:szCs w:val="20"/>
              </w:rPr>
            </w:pPr>
            <w:r>
              <w:rPr>
                <w:sz w:val="20"/>
                <w:szCs w:val="20"/>
              </w:rPr>
              <w:t>Required</w:t>
            </w:r>
          </w:p>
        </w:tc>
        <w:tc>
          <w:tcPr>
            <w:tcW w:w="2693" w:type="dxa"/>
            <w:shd w:val="clear" w:color="auto" w:fill="auto"/>
          </w:tcPr>
          <w:p w14:paraId="128A7652" w14:textId="77777777" w:rsidR="00C5158C" w:rsidRPr="003103A4" w:rsidRDefault="00C5158C" w:rsidP="00C5158C">
            <w:pPr>
              <w:keepNext/>
              <w:rPr>
                <w:sz w:val="20"/>
                <w:szCs w:val="20"/>
              </w:rPr>
            </w:pPr>
          </w:p>
        </w:tc>
      </w:tr>
    </w:tbl>
    <w:p w14:paraId="7BE681DA" w14:textId="11DC3C6B" w:rsidR="00C5158C" w:rsidRDefault="00C5158C" w:rsidP="00C5158C">
      <w:pPr>
        <w:pStyle w:val="Beschriftung"/>
      </w:pPr>
      <w:bookmarkStart w:id="234" w:name="_Toc21651033"/>
      <w:bookmarkStart w:id="235" w:name="_Toc34747423"/>
      <w:bookmarkStart w:id="236" w:name="_Toc39880744"/>
      <w:r>
        <w:t xml:space="preserve">Table </w:t>
      </w:r>
      <w:r w:rsidR="00ED469A">
        <w:fldChar w:fldCharType="begin"/>
      </w:r>
      <w:r w:rsidR="00ED469A">
        <w:instrText xml:space="preserve"> SEQ Table \* ARABIC </w:instrText>
      </w:r>
      <w:r w:rsidR="00ED469A">
        <w:fldChar w:fldCharType="separate"/>
      </w:r>
      <w:r w:rsidR="00A2710C">
        <w:rPr>
          <w:noProof/>
        </w:rPr>
        <w:t>13</w:t>
      </w:r>
      <w:r w:rsidR="00ED469A">
        <w:fldChar w:fldCharType="end"/>
      </w:r>
      <w:r>
        <w:t>: Attributes of &lt;level&gt;</w:t>
      </w:r>
      <w:bookmarkEnd w:id="234"/>
      <w:bookmarkEnd w:id="235"/>
      <w:bookmarkEnd w:id="236"/>
    </w:p>
    <w:p w14:paraId="55108C25" w14:textId="1AA99B82" w:rsidR="00C5158C" w:rsidRDefault="00C5158C" w:rsidP="00C5158C">
      <w:pPr>
        <w:numPr>
          <w:ilvl w:val="0"/>
          <w:numId w:val="22"/>
        </w:numPr>
        <w:spacing w:before="120"/>
        <w:jc w:val="both"/>
      </w:pPr>
      <w:r w:rsidRPr="00C164FF">
        <w:rPr>
          <w:rFonts w:ascii="Courier New" w:hAnsi="Courier New" w:cs="Courier New"/>
          <w:b/>
          <w:i/>
          <w:sz w:val="18"/>
        </w:rPr>
        <w:t>part_index</w:t>
      </w:r>
      <w:r>
        <w:t xml:space="preserve">: The flange partner with this index (see section </w:t>
      </w:r>
      <w:r>
        <w:fldChar w:fldCharType="begin"/>
      </w:r>
      <w:r>
        <w:instrText xml:space="preserve"> REF _Ref428791371 \r \h </w:instrText>
      </w:r>
      <w:r>
        <w:fldChar w:fldCharType="separate"/>
      </w:r>
      <w:r w:rsidR="00A2710C">
        <w:t>5.3.1.1</w:t>
      </w:r>
      <w:r>
        <w:fldChar w:fldCharType="end"/>
      </w:r>
      <w:r>
        <w:t xml:space="preserve">). The part of the flange is referenced by </w:t>
      </w:r>
      <w:r w:rsidRPr="007055D9">
        <w:t xml:space="preserve">the attribute </w:t>
      </w:r>
      <w:r>
        <w:rPr>
          <w:rStyle w:val="XMLAttribute"/>
        </w:rPr>
        <w:t>i</w:t>
      </w:r>
      <w:r w:rsidRPr="007055D9">
        <w:rPr>
          <w:rStyle w:val="XMLAttribute"/>
        </w:rPr>
        <w:t>ndex</w:t>
      </w:r>
      <w:r w:rsidRPr="007055D9">
        <w:t xml:space="preserve"> inside the element </w:t>
      </w:r>
      <w:r>
        <w:rPr>
          <w:rStyle w:val="XMLElement"/>
        </w:rPr>
        <w:t>&lt;p</w:t>
      </w:r>
      <w:r w:rsidRPr="007055D9">
        <w:rPr>
          <w:rStyle w:val="XMLElement"/>
        </w:rPr>
        <w:t>art</w:t>
      </w:r>
      <w:r>
        <w:rPr>
          <w:rStyle w:val="XMLElement"/>
        </w:rPr>
        <w:t>&gt;</w:t>
      </w:r>
      <w:r w:rsidRPr="007055D9">
        <w:t xml:space="preserve"> </w:t>
      </w:r>
      <w:r>
        <w:t xml:space="preserve">or </w:t>
      </w:r>
      <w:r w:rsidRPr="00004037">
        <w:rPr>
          <w:rStyle w:val="XMLElement"/>
        </w:rPr>
        <w:t>&lt;assy&gt;</w:t>
      </w:r>
      <w:r>
        <w:t xml:space="preserve"> </w:t>
      </w:r>
      <w:r w:rsidRPr="007055D9">
        <w:t xml:space="preserve">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p>
    <w:p w14:paraId="76DD3C55" w14:textId="77777777" w:rsidR="00C5158C" w:rsidRDefault="00C5158C" w:rsidP="00C5158C">
      <w:pPr>
        <w:numPr>
          <w:ilvl w:val="0"/>
          <w:numId w:val="22"/>
        </w:numPr>
        <w:spacing w:before="120"/>
        <w:jc w:val="both"/>
      </w:pPr>
      <w:r>
        <w:t xml:space="preserve"> </w:t>
      </w:r>
      <w:r w:rsidRPr="00C164FF">
        <w:rPr>
          <w:rFonts w:ascii="Courier New" w:hAnsi="Courier New" w:cs="Courier New"/>
          <w:b/>
          <w:i/>
          <w:sz w:val="18"/>
        </w:rPr>
        <w:t>order</w:t>
      </w:r>
      <w:r>
        <w:t>: indicates the position of a flange relative to other flanges.</w:t>
      </w:r>
    </w:p>
    <w:p w14:paraId="2060815E" w14:textId="77777777" w:rsidR="00C5158C" w:rsidRPr="00D8238F" w:rsidRDefault="00C5158C" w:rsidP="00C5158C">
      <w:pPr>
        <w:keepNext/>
        <w:keepLines/>
        <w:spacing w:before="240"/>
        <w:rPr>
          <w:b/>
          <w:sz w:val="24"/>
        </w:rPr>
      </w:pPr>
      <w:r w:rsidRPr="00D8238F">
        <w:rPr>
          <w:b/>
          <w:sz w:val="24"/>
        </w:rPr>
        <w:t>Remarks:</w:t>
      </w:r>
    </w:p>
    <w:p w14:paraId="314FA99F" w14:textId="35F8DCD4" w:rsidR="00C5158C" w:rsidRDefault="00C5158C" w:rsidP="00C5158C">
      <w:pPr>
        <w:keepLines/>
        <w:spacing w:before="240"/>
        <w:jc w:val="both"/>
      </w:pPr>
      <w:r w:rsidRPr="0089001F">
        <w:t xml:space="preserve">The order of the </w:t>
      </w:r>
      <w:r>
        <w:t>levels in the stacking</w:t>
      </w:r>
      <w:r w:rsidRPr="0089001F">
        <w:t xml:space="preserve"> list is identified by the numerical value of the</w:t>
      </w:r>
      <w:r>
        <w:t>ir</w:t>
      </w:r>
      <w:r w:rsidRPr="0089001F">
        <w:t xml:space="preserve"> </w:t>
      </w:r>
      <w:r>
        <w:t xml:space="preserve">attribute </w:t>
      </w:r>
      <w:r>
        <w:rPr>
          <w:rFonts w:ascii="Courier New" w:hAnsi="Courier New" w:cs="Courier New"/>
          <w:b/>
          <w:i/>
          <w:sz w:val="18"/>
          <w:szCs w:val="18"/>
        </w:rPr>
        <w:t>order</w:t>
      </w:r>
      <w:r>
        <w:t>, in ascending order</w:t>
      </w:r>
      <w:r w:rsidRPr="0089001F">
        <w:t>.</w:t>
      </w:r>
      <w:r>
        <w:t xml:space="preserve"> Hence, indices must be unique within one stacking list. </w:t>
      </w:r>
    </w:p>
    <w:p w14:paraId="168CA579" w14:textId="0BFED3B2" w:rsidR="00CF4E1F" w:rsidRPr="00C20A54" w:rsidRDefault="00CF4E1F" w:rsidP="00CF4E1F">
      <w:pPr>
        <w:keepLines/>
        <w:spacing w:before="240"/>
        <w:jc w:val="both"/>
        <w:rPr>
          <w:szCs w:val="22"/>
        </w:rPr>
      </w:pPr>
      <w:r w:rsidRPr="00C20A54">
        <w:rPr>
          <w:szCs w:val="22"/>
        </w:rPr>
        <w:t>Restriction “</w:t>
      </w:r>
      <w:r w:rsidRPr="00C20A54">
        <w:rPr>
          <w:rFonts w:ascii="Courier New" w:hAnsi="Courier New" w:cs="Courier New"/>
          <w:b/>
          <w:i/>
          <w:sz w:val="18"/>
        </w:rPr>
        <w:t>nr_levels</w:t>
      </w:r>
      <w:r w:rsidRPr="00C20A54">
        <w:rPr>
          <w:szCs w:val="22"/>
        </w:rPr>
        <w:t xml:space="preserve"> must be greater than the number of nested elements of </w:t>
      </w:r>
      <w:r w:rsidRPr="00C20A54">
        <w:rPr>
          <w:rFonts w:ascii="Courier New" w:hAnsi="Courier New" w:cs="Courier New"/>
          <w:b/>
          <w:i/>
          <w:sz w:val="18"/>
        </w:rPr>
        <w:t>&lt;connected_to/&gt;</w:t>
      </w:r>
      <w:r>
        <w:rPr>
          <w:szCs w:val="22"/>
        </w:rPr>
        <w:t>”</w:t>
      </w:r>
      <w:r w:rsidRPr="00C20A54">
        <w:rPr>
          <w:szCs w:val="22"/>
        </w:rPr>
        <w:t xml:space="preserve"> </w:t>
      </w:r>
      <w:r>
        <w:rPr>
          <w:szCs w:val="22"/>
        </w:rPr>
        <w:t xml:space="preserve">implies that </w:t>
      </w:r>
      <w:r w:rsidRPr="00C20A54">
        <w:rPr>
          <w:rFonts w:ascii="Courier New" w:hAnsi="Courier New" w:cs="Courier New"/>
          <w:b/>
          <w:i/>
          <w:sz w:val="18"/>
        </w:rPr>
        <w:t>nr_levels</w:t>
      </w:r>
      <w:r>
        <w:rPr>
          <w:szCs w:val="22"/>
        </w:rPr>
        <w:t xml:space="preserve"> attribute </w:t>
      </w:r>
      <w:r w:rsidR="004B3E16">
        <w:rPr>
          <w:szCs w:val="22"/>
        </w:rPr>
        <w:t xml:space="preserve">can </w:t>
      </w:r>
      <w:r>
        <w:rPr>
          <w:szCs w:val="22"/>
        </w:rPr>
        <w:t>only be used for self-connected joints.</w:t>
      </w:r>
    </w:p>
    <w:p w14:paraId="217EBFB1" w14:textId="77777777" w:rsidR="00CF4E1F" w:rsidRPr="00C20A54" w:rsidRDefault="00CF4E1F" w:rsidP="00C5158C">
      <w:pPr>
        <w:keepLines/>
        <w:spacing w:before="240"/>
        <w:jc w:val="both"/>
        <w:rPr>
          <w:szCs w:val="22"/>
        </w:rPr>
      </w:pPr>
    </w:p>
    <w:p w14:paraId="582B149F" w14:textId="77777777" w:rsidR="00C5158C" w:rsidRDefault="00C5158C" w:rsidP="00C5158C">
      <w:pPr>
        <w:keepNext/>
        <w:spacing w:before="120"/>
        <w:rPr>
          <w:b/>
          <w:sz w:val="24"/>
        </w:rPr>
      </w:pPr>
      <w:r w:rsidRPr="007055D9">
        <w:rPr>
          <w:b/>
          <w:sz w:val="24"/>
        </w:rPr>
        <w:lastRenderedPageBreak/>
        <w:t>Example</w:t>
      </w:r>
      <w:r>
        <w:rPr>
          <w:b/>
          <w:sz w:val="24"/>
        </w:rPr>
        <w:t xml:space="preserve"> A:</w:t>
      </w:r>
    </w:p>
    <w:p w14:paraId="07C30C21" w14:textId="751CF9E7" w:rsidR="00C5158C" w:rsidRPr="0003690A" w:rsidRDefault="00592D4F" w:rsidP="00C5158C">
      <w:pPr>
        <w:keepNext/>
        <w:keepLines/>
        <w:spacing w:before="120"/>
      </w:pPr>
      <w:r>
        <w:t xml:space="preserve">The situations in </w:t>
      </w:r>
      <w:r w:rsidR="00C5158C">
        <w:fldChar w:fldCharType="begin"/>
      </w:r>
      <w:r w:rsidR="00C5158C">
        <w:instrText xml:space="preserve"> REF _Ref21650472 \h </w:instrText>
      </w:r>
      <w:r w:rsidR="00C5158C">
        <w:fldChar w:fldCharType="separate"/>
      </w:r>
      <w:r w:rsidR="00A2710C">
        <w:t xml:space="preserve">Figure </w:t>
      </w:r>
      <w:r w:rsidR="00A2710C">
        <w:rPr>
          <w:noProof/>
        </w:rPr>
        <w:t>7</w:t>
      </w:r>
      <w:r w:rsidR="00C5158C">
        <w:fldChar w:fldCharType="end"/>
      </w:r>
      <w:r w:rsidR="00C5158C">
        <w:t xml:space="preserve"> may be </w:t>
      </w:r>
      <w:r>
        <w:t>described</w:t>
      </w:r>
      <w:r w:rsidR="00C5158C">
        <w:t xml:space="preserve"> using </w:t>
      </w:r>
      <w:r w:rsidR="00C5158C" w:rsidRPr="00F479B7">
        <w:rPr>
          <w:rFonts w:ascii="Courier New" w:hAnsi="Courier New" w:cs="Courier New"/>
          <w:b/>
          <w:i/>
          <w:sz w:val="18"/>
          <w:szCs w:val="18"/>
        </w:rPr>
        <w:t>&lt;level</w:t>
      </w:r>
      <w:r>
        <w:rPr>
          <w:rFonts w:ascii="Courier New" w:hAnsi="Courier New" w:cs="Courier New"/>
          <w:b/>
          <w:i/>
          <w:sz w:val="18"/>
          <w:szCs w:val="18"/>
        </w:rPr>
        <w:t>/</w:t>
      </w:r>
      <w:r w:rsidR="00C5158C" w:rsidRPr="00F479B7">
        <w:rPr>
          <w:rFonts w:ascii="Courier New" w:hAnsi="Courier New" w:cs="Courier New"/>
          <w:b/>
          <w:i/>
          <w:sz w:val="18"/>
          <w:szCs w:val="18"/>
        </w:rPr>
        <w:t>&gt;</w:t>
      </w:r>
      <w:r w:rsidR="00C5158C">
        <w:t xml:space="preserve"> elements</w:t>
      </w:r>
      <w:r w:rsidR="00A23433">
        <w:t xml:space="preserve"> in order</w:t>
      </w:r>
      <w:r w:rsidR="00C5158C">
        <w:t xml:space="preserve"> to explicitly define the </w:t>
      </w:r>
      <w:r w:rsidR="00A23433">
        <w:t xml:space="preserve">stacking of the </w:t>
      </w:r>
      <w:r w:rsidR="00C5158C">
        <w:t>part</w:t>
      </w:r>
      <w:r w:rsidR="00A23433">
        <w:t xml:space="preserve"> </w:t>
      </w:r>
      <w:r w:rsidR="00C5158C">
        <w:t>flanges involved.</w:t>
      </w:r>
    </w:p>
    <w:p w14:paraId="60B504D6" w14:textId="77777777" w:rsidR="00C5158C" w:rsidRDefault="00C5158C" w:rsidP="00C5158C">
      <w:pPr>
        <w:pStyle w:val="XMLCode"/>
        <w:keepNext/>
        <w:keepLines/>
        <w:ind w:firstLine="0"/>
      </w:pPr>
      <w:r>
        <w:t>&lt;connection_group&gt;</w:t>
      </w:r>
    </w:p>
    <w:p w14:paraId="1B875E16" w14:textId="77777777" w:rsidR="00C5158C" w:rsidRDefault="00C5158C" w:rsidP="00C5158C">
      <w:pPr>
        <w:pStyle w:val="XMLCode"/>
        <w:keepNext/>
        <w:keepLines/>
        <w:ind w:firstLine="0"/>
      </w:pPr>
    </w:p>
    <w:p w14:paraId="04EF2C80" w14:textId="77777777" w:rsidR="00DF3E6F" w:rsidRDefault="00C5158C" w:rsidP="00DF3E6F">
      <w:pPr>
        <w:pStyle w:val="XMLCode"/>
        <w:keepNext/>
        <w:keepLines/>
        <w:ind w:firstLine="0"/>
        <w:rPr>
          <w:b/>
          <w:color w:val="0070C0"/>
        </w:rPr>
      </w:pPr>
      <w:r>
        <w:t xml:space="preserve">    </w:t>
      </w:r>
      <w:r w:rsidRPr="009E34EC">
        <w:rPr>
          <w:b/>
          <w:color w:val="0070C0"/>
        </w:rPr>
        <w:t>&lt;connected_to&gt;</w:t>
      </w:r>
    </w:p>
    <w:p w14:paraId="0F2AFF2E" w14:textId="1555F48E" w:rsidR="00DF3E6F" w:rsidRPr="00D96E28" w:rsidRDefault="00DF3E6F" w:rsidP="00DF3E6F">
      <w:pPr>
        <w:pStyle w:val="XMLCode"/>
        <w:keepNext/>
        <w:keepLines/>
        <w:ind w:firstLine="0"/>
        <w:rPr>
          <w:rFonts w:cs="Courier New"/>
          <w:color w:val="FF0000"/>
          <w:sz w:val="15"/>
          <w:szCs w:val="15"/>
        </w:rPr>
      </w:pPr>
      <w:r w:rsidRPr="000E2A23">
        <w:rPr>
          <w:b/>
          <w:color w:val="0070C0"/>
        </w:rPr>
        <w:t xml:space="preserve">         &lt;part index=</w:t>
      </w:r>
      <w:r w:rsidR="00194316">
        <w:rPr>
          <w:b/>
          <w:color w:val="0070C0"/>
        </w:rPr>
        <w:t>"</w:t>
      </w:r>
      <w:r w:rsidRPr="000E2A23">
        <w:rPr>
          <w:b/>
          <w:color w:val="0070C0"/>
        </w:rPr>
        <w:t>1</w:t>
      </w:r>
      <w:r w:rsidR="00194316">
        <w:rPr>
          <w:b/>
          <w:color w:val="0070C0"/>
        </w:rPr>
        <w:t>"</w:t>
      </w:r>
      <w:r w:rsidRPr="000E2A23">
        <w:rPr>
          <w:b/>
          <w:color w:val="0070C0"/>
        </w:rPr>
        <w:t xml:space="preserve"> label=</w:t>
      </w:r>
      <w:r w:rsidR="00194316">
        <w:rPr>
          <w:b/>
          <w:color w:val="0070C0"/>
        </w:rPr>
        <w:t>"</w:t>
      </w:r>
      <w:r w:rsidRPr="000E2A23">
        <w:rPr>
          <w:b/>
          <w:color w:val="0070C0"/>
        </w:rPr>
        <w:t>PART_7000800</w:t>
      </w:r>
      <w:r w:rsidR="00194316">
        <w:rPr>
          <w:b/>
          <w:color w:val="0070C0"/>
        </w:rPr>
        <w:t>"</w:t>
      </w:r>
      <w:r w:rsidRPr="000E2A23">
        <w:rPr>
          <w:b/>
          <w:color w:val="0070C0"/>
        </w:rPr>
        <w:t>/&gt;</w:t>
      </w:r>
      <w:r w:rsidRPr="00D96E28">
        <w:rPr>
          <w:color w:val="0070C0"/>
        </w:rPr>
        <w:t xml:space="preserve">  </w:t>
      </w:r>
      <w:r w:rsidR="00073E83" w:rsidRPr="00D96E28">
        <w:rPr>
          <w:color w:val="0070C0"/>
        </w:rPr>
        <w:t xml:space="preserve">        </w:t>
      </w:r>
      <w:r w:rsidRPr="00D96E28">
        <w:rPr>
          <w:color w:val="0070C0"/>
        </w:rPr>
        <w:t xml:space="preserve"> </w:t>
      </w:r>
      <w:r w:rsidRPr="00D96E28">
        <w:rPr>
          <w:rFonts w:cs="Courier New"/>
          <w:color w:val="FF0000"/>
          <w:sz w:val="15"/>
          <w:szCs w:val="15"/>
        </w:rPr>
        <w:t>&lt;!-- green --&gt;</w:t>
      </w:r>
    </w:p>
    <w:p w14:paraId="24573D75" w14:textId="5FFB89C5" w:rsidR="00C5158C" w:rsidRPr="000E2A23" w:rsidRDefault="00DF3E6F" w:rsidP="00DF3E6F">
      <w:pPr>
        <w:pStyle w:val="XMLCode"/>
        <w:keepNext/>
        <w:keepLines/>
        <w:ind w:firstLine="0"/>
        <w:rPr>
          <w:rFonts w:cs="Courier New"/>
          <w:b/>
          <w:color w:val="FF0000"/>
          <w:sz w:val="15"/>
          <w:szCs w:val="15"/>
        </w:rPr>
      </w:pPr>
      <w:r w:rsidRPr="000E2A23">
        <w:rPr>
          <w:b/>
          <w:color w:val="0070C0"/>
        </w:rPr>
        <w:t xml:space="preserve">         &lt;part index=</w:t>
      </w:r>
      <w:r w:rsidR="00194316">
        <w:rPr>
          <w:b/>
          <w:color w:val="0070C0"/>
        </w:rPr>
        <w:t>"</w:t>
      </w:r>
      <w:r w:rsidRPr="000E2A23">
        <w:rPr>
          <w:b/>
          <w:color w:val="0070C0"/>
        </w:rPr>
        <w:t>2</w:t>
      </w:r>
      <w:r w:rsidR="00194316">
        <w:rPr>
          <w:b/>
          <w:color w:val="0070C0"/>
        </w:rPr>
        <w:t>"</w:t>
      </w:r>
      <w:r w:rsidRPr="000E2A23">
        <w:rPr>
          <w:b/>
          <w:color w:val="0070C0"/>
        </w:rPr>
        <w:t xml:space="preserve"> label=</w:t>
      </w:r>
      <w:r w:rsidR="00194316">
        <w:rPr>
          <w:b/>
          <w:color w:val="0070C0"/>
        </w:rPr>
        <w:t>"</w:t>
      </w:r>
      <w:r w:rsidRPr="000E2A23">
        <w:rPr>
          <w:b/>
          <w:color w:val="0070C0"/>
        </w:rPr>
        <w:t>PART_7000400</w:t>
      </w:r>
      <w:r w:rsidR="00194316">
        <w:rPr>
          <w:b/>
          <w:color w:val="0070C0"/>
        </w:rPr>
        <w:t>"</w:t>
      </w:r>
      <w:r w:rsidRPr="000E2A23">
        <w:rPr>
          <w:b/>
          <w:color w:val="0070C0"/>
        </w:rPr>
        <w:t>/&gt;</w:t>
      </w:r>
      <w:r w:rsidRPr="00D96E28">
        <w:rPr>
          <w:color w:val="0070C0"/>
        </w:rPr>
        <w:t xml:space="preserve">  </w:t>
      </w:r>
      <w:r w:rsidR="00073E83" w:rsidRPr="00D96E28">
        <w:rPr>
          <w:color w:val="0070C0"/>
        </w:rPr>
        <w:t xml:space="preserve">        </w:t>
      </w:r>
      <w:r w:rsidRPr="00D96E28">
        <w:rPr>
          <w:color w:val="0070C0"/>
        </w:rPr>
        <w:t xml:space="preserve"> </w:t>
      </w:r>
      <w:r w:rsidRPr="00D96E28">
        <w:rPr>
          <w:rFonts w:cs="Courier New"/>
          <w:color w:val="FF0000"/>
          <w:sz w:val="15"/>
          <w:szCs w:val="15"/>
        </w:rPr>
        <w:t>&lt;!-- red   --&gt;</w:t>
      </w:r>
      <w:r w:rsidR="00C5158C" w:rsidRPr="00D96E28">
        <w:rPr>
          <w:rFonts w:cs="Courier New"/>
          <w:color w:val="FF0000"/>
          <w:sz w:val="15"/>
          <w:szCs w:val="15"/>
        </w:rPr>
        <w:t xml:space="preserve"> </w:t>
      </w:r>
    </w:p>
    <w:p w14:paraId="41DD76F7" w14:textId="77777777" w:rsidR="00C5158C" w:rsidRPr="009E34EC" w:rsidRDefault="00C5158C" w:rsidP="00C5158C">
      <w:pPr>
        <w:pStyle w:val="XMLCode"/>
        <w:keepNext/>
        <w:keepLines/>
        <w:ind w:firstLine="0"/>
        <w:rPr>
          <w:b/>
          <w:color w:val="0070C0"/>
        </w:rPr>
      </w:pPr>
      <w:r w:rsidRPr="009E34EC">
        <w:rPr>
          <w:b/>
          <w:color w:val="0070C0"/>
        </w:rPr>
        <w:t xml:space="preserve">    &lt;/connected_to&gt;</w:t>
      </w:r>
    </w:p>
    <w:p w14:paraId="6829B234" w14:textId="77777777" w:rsidR="00C5158C" w:rsidRDefault="00C5158C" w:rsidP="00C5158C">
      <w:pPr>
        <w:pStyle w:val="XMLCode"/>
        <w:keepNext/>
        <w:keepLines/>
        <w:ind w:firstLine="0"/>
      </w:pPr>
    </w:p>
    <w:p w14:paraId="22A651E1" w14:textId="77777777" w:rsidR="00C5158C" w:rsidRPr="001E6C77" w:rsidRDefault="00C5158C" w:rsidP="00C5158C">
      <w:pPr>
        <w:pStyle w:val="XMLCode"/>
        <w:keepNext/>
        <w:keepLines/>
        <w:rPr>
          <w:sz w:val="15"/>
          <w:szCs w:val="15"/>
        </w:rPr>
      </w:pPr>
      <w:r w:rsidRPr="001E6C77">
        <w:rPr>
          <w:sz w:val="15"/>
          <w:szCs w:val="15"/>
        </w:rPr>
        <w:t xml:space="preserve">   &lt;connection_list&gt;</w:t>
      </w:r>
    </w:p>
    <w:p w14:paraId="619FE82C" w14:textId="5AFDCB9F" w:rsidR="00C5158C" w:rsidRDefault="00C5158C" w:rsidP="00C5158C">
      <w:pPr>
        <w:pStyle w:val="XMLCode"/>
        <w:keepNext/>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A</w:t>
      </w:r>
      <w:r w:rsidR="00194316">
        <w:rPr>
          <w:sz w:val="15"/>
          <w:szCs w:val="15"/>
        </w:rPr>
        <w:t>"</w:t>
      </w:r>
      <w:r w:rsidRPr="001E6C77">
        <w:rPr>
          <w:sz w:val="15"/>
          <w:szCs w:val="15"/>
        </w:rPr>
        <w:t>&gt;</w:t>
      </w:r>
    </w:p>
    <w:p w14:paraId="4E9ACC1B" w14:textId="77777777" w:rsidR="00C5158C" w:rsidRPr="009E34EC" w:rsidRDefault="00C5158C" w:rsidP="00C5158C">
      <w:pPr>
        <w:pStyle w:val="XMLCode"/>
        <w:keepNext/>
        <w:keepLines/>
        <w:rPr>
          <w:b/>
          <w:color w:val="0070C0"/>
        </w:rPr>
      </w:pPr>
      <w:r>
        <w:rPr>
          <w:sz w:val="15"/>
          <w:szCs w:val="15"/>
        </w:rPr>
        <w:t xml:space="preserve">              </w:t>
      </w:r>
      <w:r w:rsidRPr="009E34EC">
        <w:rPr>
          <w:b/>
          <w:color w:val="0070C0"/>
        </w:rPr>
        <w:t>&lt;stacking&gt;</w:t>
      </w:r>
    </w:p>
    <w:p w14:paraId="239505C5" w14:textId="2E4AA732" w:rsidR="00C5158C" w:rsidRPr="009E34EC" w:rsidRDefault="00C5158C" w:rsidP="00C5158C">
      <w:pPr>
        <w:pStyle w:val="XMLCode"/>
        <w:keepNext/>
        <w:keepLines/>
        <w:rPr>
          <w:b/>
          <w:color w:val="0070C0"/>
        </w:rPr>
      </w:pPr>
      <w:r w:rsidRPr="009E34EC">
        <w:rPr>
          <w:b/>
          <w:color w:val="0070C0"/>
        </w:rPr>
        <w:t xml:space="preserve">                    &lt;level order=</w:t>
      </w:r>
      <w:r w:rsidR="00194316">
        <w:rPr>
          <w:b/>
          <w:color w:val="0070C0"/>
        </w:rPr>
        <w:t>"</w:t>
      </w:r>
      <w:r w:rsidRPr="009E34EC">
        <w:rPr>
          <w:b/>
          <w:color w:val="0070C0"/>
        </w:rPr>
        <w:t>1</w:t>
      </w:r>
      <w:r w:rsidR="00194316">
        <w:rPr>
          <w:b/>
          <w:color w:val="0070C0"/>
        </w:rPr>
        <w:t>"</w:t>
      </w:r>
      <w:r w:rsidRPr="009E34EC">
        <w:rPr>
          <w:b/>
          <w:color w:val="0070C0"/>
        </w:rPr>
        <w:t xml:space="preserve"> part_index=</w:t>
      </w:r>
      <w:r w:rsidR="00194316">
        <w:rPr>
          <w:b/>
          <w:color w:val="0070C0"/>
        </w:rPr>
        <w:t>"</w:t>
      </w:r>
      <w:r w:rsidRPr="009E34EC">
        <w:rPr>
          <w:b/>
          <w:color w:val="0070C0"/>
        </w:rPr>
        <w:t>1</w:t>
      </w:r>
      <w:r w:rsidR="00194316">
        <w:rPr>
          <w:b/>
          <w:color w:val="0070C0"/>
        </w:rPr>
        <w:t>"</w:t>
      </w:r>
      <w:r w:rsidRPr="009E34EC">
        <w:rPr>
          <w:b/>
          <w:color w:val="0070C0"/>
        </w:rPr>
        <w:t xml:space="preserve">/&gt;   </w:t>
      </w:r>
      <w:r w:rsidRPr="009E34EC">
        <w:rPr>
          <w:rFonts w:cs="Courier New"/>
          <w:color w:val="FF0000"/>
          <w:sz w:val="15"/>
          <w:szCs w:val="15"/>
        </w:rPr>
        <w:t>&lt;!-- green --&gt;</w:t>
      </w:r>
    </w:p>
    <w:p w14:paraId="270B27DE" w14:textId="70DD526F" w:rsidR="00C5158C" w:rsidRPr="009E34EC" w:rsidRDefault="00C5158C" w:rsidP="00C5158C">
      <w:pPr>
        <w:pStyle w:val="XMLCode"/>
        <w:keepNext/>
        <w:keepLines/>
        <w:rPr>
          <w:rFonts w:cs="Courier New"/>
          <w:color w:val="FF0000"/>
          <w:sz w:val="15"/>
          <w:szCs w:val="15"/>
        </w:rPr>
      </w:pPr>
      <w:r w:rsidRPr="009E34EC">
        <w:rPr>
          <w:b/>
          <w:color w:val="0070C0"/>
        </w:rPr>
        <w:t xml:space="preserve">                    &lt;level order=</w:t>
      </w:r>
      <w:r w:rsidR="00194316">
        <w:rPr>
          <w:b/>
          <w:color w:val="0070C0"/>
        </w:rPr>
        <w:t>"</w:t>
      </w:r>
      <w:r w:rsidRPr="009E34EC">
        <w:rPr>
          <w:b/>
          <w:color w:val="0070C0"/>
        </w:rPr>
        <w:t>2</w:t>
      </w:r>
      <w:r w:rsidR="00194316">
        <w:rPr>
          <w:b/>
          <w:color w:val="0070C0"/>
        </w:rPr>
        <w:t>"</w:t>
      </w:r>
      <w:r w:rsidRPr="009E34EC">
        <w:rPr>
          <w:b/>
          <w:color w:val="0070C0"/>
        </w:rPr>
        <w:t xml:space="preserve"> part_index=</w:t>
      </w:r>
      <w:r w:rsidR="00194316">
        <w:rPr>
          <w:b/>
          <w:color w:val="0070C0"/>
        </w:rPr>
        <w:t>"</w:t>
      </w:r>
      <w:r w:rsidRPr="009E34EC">
        <w:rPr>
          <w:b/>
          <w:color w:val="0070C0"/>
        </w:rPr>
        <w:t>2</w:t>
      </w:r>
      <w:r w:rsidR="00194316">
        <w:rPr>
          <w:b/>
          <w:color w:val="0070C0"/>
        </w:rPr>
        <w:t>"</w:t>
      </w:r>
      <w:r w:rsidRPr="009E34EC">
        <w:rPr>
          <w:b/>
          <w:color w:val="0070C0"/>
        </w:rPr>
        <w:t xml:space="preserve">/&gt;   </w:t>
      </w:r>
      <w:r w:rsidRPr="009E34EC">
        <w:rPr>
          <w:rFonts w:cs="Courier New"/>
          <w:color w:val="FF0000"/>
          <w:sz w:val="15"/>
          <w:szCs w:val="15"/>
        </w:rPr>
        <w:t>&lt;!-- red   --&gt;</w:t>
      </w:r>
    </w:p>
    <w:p w14:paraId="72052632" w14:textId="6892F63A" w:rsidR="00C5158C" w:rsidRPr="009E34EC" w:rsidRDefault="00C5158C" w:rsidP="00C5158C">
      <w:pPr>
        <w:pStyle w:val="XMLCode"/>
        <w:keepNext/>
        <w:keepLines/>
        <w:rPr>
          <w:rFonts w:cs="Courier New"/>
          <w:color w:val="FF0000"/>
          <w:sz w:val="15"/>
          <w:szCs w:val="15"/>
        </w:rPr>
      </w:pPr>
      <w:r w:rsidRPr="009E34EC">
        <w:rPr>
          <w:b/>
          <w:color w:val="0070C0"/>
        </w:rPr>
        <w:t xml:space="preserve">                    &lt;level order=</w:t>
      </w:r>
      <w:r w:rsidR="00194316">
        <w:rPr>
          <w:b/>
          <w:color w:val="0070C0"/>
        </w:rPr>
        <w:t>"</w:t>
      </w:r>
      <w:r w:rsidRPr="009E34EC">
        <w:rPr>
          <w:b/>
          <w:color w:val="0070C0"/>
        </w:rPr>
        <w:t>3</w:t>
      </w:r>
      <w:r w:rsidR="00194316">
        <w:rPr>
          <w:b/>
          <w:color w:val="0070C0"/>
        </w:rPr>
        <w:t>"</w:t>
      </w:r>
      <w:r w:rsidRPr="009E34EC">
        <w:rPr>
          <w:b/>
          <w:color w:val="0070C0"/>
        </w:rPr>
        <w:t xml:space="preserve"> part_index=</w:t>
      </w:r>
      <w:r w:rsidR="00194316">
        <w:rPr>
          <w:b/>
          <w:color w:val="0070C0"/>
        </w:rPr>
        <w:t>"</w:t>
      </w:r>
      <w:r w:rsidRPr="009E34EC">
        <w:rPr>
          <w:b/>
          <w:color w:val="0070C0"/>
        </w:rPr>
        <w:t>1</w:t>
      </w:r>
      <w:r w:rsidR="00194316">
        <w:rPr>
          <w:b/>
          <w:color w:val="0070C0"/>
        </w:rPr>
        <w:t>"</w:t>
      </w:r>
      <w:r w:rsidRPr="009E34EC">
        <w:rPr>
          <w:b/>
          <w:color w:val="0070C0"/>
        </w:rPr>
        <w:t xml:space="preserve">/&gt;   </w:t>
      </w:r>
      <w:r w:rsidRPr="009E34EC">
        <w:rPr>
          <w:rFonts w:cs="Courier New"/>
          <w:color w:val="FF0000"/>
          <w:sz w:val="15"/>
          <w:szCs w:val="15"/>
        </w:rPr>
        <w:t>&lt;!-- green --&gt;</w:t>
      </w:r>
    </w:p>
    <w:p w14:paraId="4A972EFF" w14:textId="77777777" w:rsidR="00C5158C" w:rsidRPr="009E34EC" w:rsidRDefault="00C5158C" w:rsidP="00C5158C">
      <w:pPr>
        <w:pStyle w:val="XMLCode"/>
        <w:keepNext/>
        <w:keepLines/>
        <w:rPr>
          <w:b/>
          <w:color w:val="0070C0"/>
        </w:rPr>
      </w:pPr>
      <w:r w:rsidRPr="009E34EC">
        <w:rPr>
          <w:b/>
          <w:color w:val="0070C0"/>
        </w:rPr>
        <w:t xml:space="preserve">              &lt;/stacking&gt;</w:t>
      </w:r>
    </w:p>
    <w:p w14:paraId="24F2B698" w14:textId="77777777" w:rsidR="00C5158C" w:rsidRDefault="00C5158C" w:rsidP="00C5158C">
      <w:pPr>
        <w:pStyle w:val="XMLCode"/>
        <w:keepNext/>
        <w:keepLines/>
        <w:rPr>
          <w:sz w:val="15"/>
          <w:szCs w:val="15"/>
        </w:rPr>
      </w:pPr>
      <w:r>
        <w:rPr>
          <w:sz w:val="15"/>
          <w:szCs w:val="15"/>
        </w:rPr>
        <w:t xml:space="preserve">              ...</w:t>
      </w:r>
    </w:p>
    <w:p w14:paraId="0E53A36A" w14:textId="77777777" w:rsidR="00C5158C" w:rsidRPr="001E6C77" w:rsidRDefault="00C5158C" w:rsidP="00C5158C">
      <w:pPr>
        <w:pStyle w:val="XMLCode"/>
        <w:keepNext/>
        <w:keepLines/>
        <w:rPr>
          <w:sz w:val="15"/>
          <w:szCs w:val="15"/>
        </w:rPr>
      </w:pPr>
      <w:r w:rsidRPr="001E6C77">
        <w:rPr>
          <w:sz w:val="15"/>
          <w:szCs w:val="15"/>
        </w:rPr>
        <w:t xml:space="preserve">        &lt;/connection_0d&gt;</w:t>
      </w:r>
    </w:p>
    <w:p w14:paraId="39B0C3D8" w14:textId="77777777" w:rsidR="00C5158C" w:rsidRDefault="00C5158C" w:rsidP="00C5158C">
      <w:pPr>
        <w:pStyle w:val="XMLCode"/>
        <w:keepNext/>
        <w:keepLines/>
        <w:rPr>
          <w:sz w:val="15"/>
          <w:szCs w:val="15"/>
        </w:rPr>
      </w:pPr>
    </w:p>
    <w:p w14:paraId="4D5600FF" w14:textId="12CDD1E3" w:rsidR="00C5158C" w:rsidRPr="001E6C77" w:rsidRDefault="00C5158C" w:rsidP="00C5158C">
      <w:pPr>
        <w:pStyle w:val="XMLCode"/>
        <w:keepNext/>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B</w:t>
      </w:r>
      <w:r w:rsidR="00194316">
        <w:rPr>
          <w:sz w:val="15"/>
          <w:szCs w:val="15"/>
        </w:rPr>
        <w:t>"</w:t>
      </w:r>
      <w:r w:rsidRPr="001E6C77">
        <w:rPr>
          <w:sz w:val="15"/>
          <w:szCs w:val="15"/>
        </w:rPr>
        <w:t>&gt;</w:t>
      </w:r>
    </w:p>
    <w:p w14:paraId="77711412" w14:textId="77777777" w:rsidR="00C5158C" w:rsidRPr="009E34EC" w:rsidRDefault="00C5158C" w:rsidP="00C5158C">
      <w:pPr>
        <w:pStyle w:val="XMLCode"/>
        <w:keepNext/>
        <w:keepLines/>
        <w:rPr>
          <w:b/>
          <w:color w:val="0070C0"/>
        </w:rPr>
      </w:pPr>
      <w:r>
        <w:rPr>
          <w:sz w:val="15"/>
          <w:szCs w:val="15"/>
        </w:rPr>
        <w:t xml:space="preserve">              </w:t>
      </w:r>
      <w:r w:rsidRPr="009E34EC">
        <w:rPr>
          <w:b/>
          <w:color w:val="0070C0"/>
        </w:rPr>
        <w:t>&lt;stacking&gt;</w:t>
      </w:r>
    </w:p>
    <w:p w14:paraId="481BE3C9" w14:textId="6ADCB29B" w:rsidR="00C5158C" w:rsidRPr="009E34EC" w:rsidRDefault="00C5158C" w:rsidP="00C5158C">
      <w:pPr>
        <w:pStyle w:val="XMLCode"/>
        <w:keepNext/>
        <w:keepLines/>
        <w:rPr>
          <w:rFonts w:cs="Courier New"/>
          <w:color w:val="FF0000"/>
          <w:sz w:val="15"/>
          <w:szCs w:val="15"/>
        </w:rPr>
      </w:pPr>
      <w:r w:rsidRPr="009E34EC">
        <w:rPr>
          <w:b/>
          <w:color w:val="0070C0"/>
        </w:rPr>
        <w:t xml:space="preserve">                    &lt;level order=</w:t>
      </w:r>
      <w:r w:rsidR="00194316">
        <w:rPr>
          <w:b/>
          <w:color w:val="0070C0"/>
        </w:rPr>
        <w:t>"</w:t>
      </w:r>
      <w:r w:rsidRPr="009E34EC">
        <w:rPr>
          <w:b/>
          <w:color w:val="0070C0"/>
        </w:rPr>
        <w:t>1</w:t>
      </w:r>
      <w:r w:rsidR="00194316">
        <w:rPr>
          <w:b/>
          <w:color w:val="0070C0"/>
        </w:rPr>
        <w:t>"</w:t>
      </w:r>
      <w:r w:rsidRPr="009E34EC">
        <w:rPr>
          <w:b/>
          <w:color w:val="0070C0"/>
        </w:rPr>
        <w:t xml:space="preserve"> part_index=</w:t>
      </w:r>
      <w:r w:rsidR="00194316">
        <w:rPr>
          <w:b/>
          <w:color w:val="0070C0"/>
        </w:rPr>
        <w:t>"</w:t>
      </w:r>
      <w:r w:rsidRPr="009E34EC">
        <w:rPr>
          <w:b/>
          <w:color w:val="0070C0"/>
        </w:rPr>
        <w:t>2</w:t>
      </w:r>
      <w:r w:rsidR="00194316">
        <w:rPr>
          <w:b/>
          <w:color w:val="0070C0"/>
        </w:rPr>
        <w:t>"</w:t>
      </w:r>
      <w:r w:rsidRPr="009E34EC">
        <w:rPr>
          <w:b/>
          <w:color w:val="0070C0"/>
        </w:rPr>
        <w:t xml:space="preserve">/&gt;   </w:t>
      </w:r>
      <w:r w:rsidRPr="009E34EC">
        <w:rPr>
          <w:rFonts w:cs="Courier New"/>
          <w:color w:val="FF0000"/>
          <w:sz w:val="15"/>
          <w:szCs w:val="15"/>
        </w:rPr>
        <w:t>&lt;!-- red   --&gt;</w:t>
      </w:r>
    </w:p>
    <w:p w14:paraId="70FE6990" w14:textId="75490BDA" w:rsidR="00C5158C" w:rsidRPr="009E34EC" w:rsidRDefault="00C5158C" w:rsidP="00C5158C">
      <w:pPr>
        <w:pStyle w:val="XMLCode"/>
        <w:keepNext/>
        <w:keepLines/>
        <w:rPr>
          <w:b/>
          <w:color w:val="0070C0"/>
        </w:rPr>
      </w:pPr>
      <w:r w:rsidRPr="009E34EC">
        <w:rPr>
          <w:b/>
          <w:color w:val="0070C0"/>
        </w:rPr>
        <w:t xml:space="preserve">                    &lt;level order=</w:t>
      </w:r>
      <w:r w:rsidR="00194316">
        <w:rPr>
          <w:b/>
          <w:color w:val="0070C0"/>
        </w:rPr>
        <w:t>"</w:t>
      </w:r>
      <w:r w:rsidRPr="009E34EC">
        <w:rPr>
          <w:b/>
          <w:color w:val="0070C0"/>
        </w:rPr>
        <w:t>2</w:t>
      </w:r>
      <w:r w:rsidR="00194316">
        <w:rPr>
          <w:b/>
          <w:color w:val="0070C0"/>
        </w:rPr>
        <w:t>"</w:t>
      </w:r>
      <w:r w:rsidRPr="009E34EC">
        <w:rPr>
          <w:b/>
          <w:color w:val="0070C0"/>
        </w:rPr>
        <w:t xml:space="preserve"> part_index=</w:t>
      </w:r>
      <w:r w:rsidR="00194316">
        <w:rPr>
          <w:b/>
          <w:color w:val="0070C0"/>
        </w:rPr>
        <w:t>"</w:t>
      </w:r>
      <w:r w:rsidRPr="009E34EC">
        <w:rPr>
          <w:b/>
          <w:color w:val="0070C0"/>
        </w:rPr>
        <w:t>1</w:t>
      </w:r>
      <w:r w:rsidR="00194316">
        <w:rPr>
          <w:b/>
          <w:color w:val="0070C0"/>
        </w:rPr>
        <w:t>"</w:t>
      </w:r>
      <w:r w:rsidRPr="009E34EC">
        <w:rPr>
          <w:b/>
          <w:color w:val="0070C0"/>
        </w:rPr>
        <w:t xml:space="preserve">/&gt;  </w:t>
      </w:r>
      <w:r w:rsidRPr="009E34EC">
        <w:rPr>
          <w:rFonts w:cs="Courier New"/>
          <w:color w:val="FF0000"/>
          <w:sz w:val="15"/>
          <w:szCs w:val="15"/>
        </w:rPr>
        <w:t xml:space="preserve"> &lt;!-- green --&gt;</w:t>
      </w:r>
    </w:p>
    <w:p w14:paraId="6B24A774" w14:textId="77777777" w:rsidR="00C5158C" w:rsidRPr="009E34EC" w:rsidRDefault="00C5158C" w:rsidP="00C5158C">
      <w:pPr>
        <w:pStyle w:val="XMLCode"/>
        <w:keepNext/>
        <w:keepLines/>
        <w:rPr>
          <w:b/>
          <w:color w:val="0070C0"/>
        </w:rPr>
      </w:pPr>
      <w:r w:rsidRPr="009E34EC">
        <w:rPr>
          <w:b/>
          <w:color w:val="0070C0"/>
        </w:rPr>
        <w:t xml:space="preserve">              &lt;/stacking&gt;</w:t>
      </w:r>
    </w:p>
    <w:p w14:paraId="78390DF0" w14:textId="77777777" w:rsidR="00C5158C" w:rsidRDefault="00C5158C" w:rsidP="00C5158C">
      <w:pPr>
        <w:pStyle w:val="XMLCode"/>
        <w:keepNext/>
        <w:keepLines/>
        <w:rPr>
          <w:sz w:val="15"/>
          <w:szCs w:val="15"/>
        </w:rPr>
      </w:pPr>
      <w:r>
        <w:rPr>
          <w:sz w:val="15"/>
          <w:szCs w:val="15"/>
        </w:rPr>
        <w:t xml:space="preserve">              ...</w:t>
      </w:r>
    </w:p>
    <w:p w14:paraId="3FD8B9AE" w14:textId="77777777" w:rsidR="00C5158C" w:rsidRPr="001E6C77" w:rsidRDefault="00C5158C" w:rsidP="00C5158C">
      <w:pPr>
        <w:pStyle w:val="XMLCode"/>
        <w:keepNext/>
        <w:keepLines/>
        <w:rPr>
          <w:sz w:val="15"/>
          <w:szCs w:val="15"/>
        </w:rPr>
      </w:pPr>
      <w:r w:rsidRPr="001E6C77">
        <w:rPr>
          <w:sz w:val="15"/>
          <w:szCs w:val="15"/>
        </w:rPr>
        <w:t xml:space="preserve">        &lt;/connection_0d&gt;</w:t>
      </w:r>
    </w:p>
    <w:p w14:paraId="78582E09" w14:textId="77777777" w:rsidR="00C5158C" w:rsidRDefault="00C5158C" w:rsidP="00C5158C">
      <w:pPr>
        <w:pStyle w:val="XMLCode"/>
        <w:keepNext/>
        <w:keepLines/>
        <w:rPr>
          <w:sz w:val="15"/>
          <w:szCs w:val="15"/>
        </w:rPr>
      </w:pPr>
    </w:p>
    <w:p w14:paraId="69EB09B3" w14:textId="513F0B14" w:rsidR="00C5158C" w:rsidRPr="001E6C77" w:rsidRDefault="00C5158C" w:rsidP="00C5158C">
      <w:pPr>
        <w:pStyle w:val="XMLCode"/>
        <w:keepNext/>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C</w:t>
      </w:r>
      <w:r w:rsidR="00194316">
        <w:rPr>
          <w:sz w:val="15"/>
          <w:szCs w:val="15"/>
        </w:rPr>
        <w:t>"</w:t>
      </w:r>
      <w:r w:rsidRPr="001E6C77">
        <w:rPr>
          <w:sz w:val="15"/>
          <w:szCs w:val="15"/>
        </w:rPr>
        <w:t>&gt;</w:t>
      </w:r>
    </w:p>
    <w:p w14:paraId="78E010BC" w14:textId="77777777" w:rsidR="00C5158C" w:rsidRPr="009E34EC" w:rsidRDefault="00C5158C" w:rsidP="00C5158C">
      <w:pPr>
        <w:pStyle w:val="XMLCode"/>
        <w:keepNext/>
        <w:keepLines/>
        <w:rPr>
          <w:b/>
          <w:color w:val="0070C0"/>
        </w:rPr>
      </w:pPr>
      <w:r>
        <w:rPr>
          <w:sz w:val="15"/>
          <w:szCs w:val="15"/>
        </w:rPr>
        <w:t xml:space="preserve">              </w:t>
      </w:r>
      <w:r w:rsidRPr="009E34EC">
        <w:rPr>
          <w:b/>
          <w:color w:val="0070C0"/>
        </w:rPr>
        <w:t>&lt;stacking&gt;</w:t>
      </w:r>
    </w:p>
    <w:p w14:paraId="46EEEE0A" w14:textId="5C6EA64C" w:rsidR="00C5158C" w:rsidRPr="009E34EC" w:rsidRDefault="00C5158C" w:rsidP="00C5158C">
      <w:pPr>
        <w:pStyle w:val="XMLCode"/>
        <w:keepNext/>
        <w:keepLines/>
        <w:rPr>
          <w:b/>
          <w:color w:val="0070C0"/>
        </w:rPr>
      </w:pPr>
      <w:r w:rsidRPr="009E34EC">
        <w:rPr>
          <w:b/>
          <w:color w:val="0070C0"/>
        </w:rPr>
        <w:t xml:space="preserve">                    &lt;level order=</w:t>
      </w:r>
      <w:r w:rsidR="00194316">
        <w:rPr>
          <w:b/>
          <w:color w:val="0070C0"/>
        </w:rPr>
        <w:t>"</w:t>
      </w:r>
      <w:r w:rsidRPr="009E34EC">
        <w:rPr>
          <w:b/>
          <w:color w:val="0070C0"/>
        </w:rPr>
        <w:t>1</w:t>
      </w:r>
      <w:r w:rsidR="00194316">
        <w:rPr>
          <w:b/>
          <w:color w:val="0070C0"/>
        </w:rPr>
        <w:t>"</w:t>
      </w:r>
      <w:r w:rsidRPr="009E34EC">
        <w:rPr>
          <w:b/>
          <w:color w:val="0070C0"/>
        </w:rPr>
        <w:t xml:space="preserve"> part_index=</w:t>
      </w:r>
      <w:r w:rsidR="00194316">
        <w:rPr>
          <w:b/>
          <w:color w:val="0070C0"/>
        </w:rPr>
        <w:t>"</w:t>
      </w:r>
      <w:r w:rsidRPr="009E34EC">
        <w:rPr>
          <w:b/>
          <w:color w:val="0070C0"/>
        </w:rPr>
        <w:t>1</w:t>
      </w:r>
      <w:r w:rsidR="00194316">
        <w:rPr>
          <w:b/>
          <w:color w:val="0070C0"/>
        </w:rPr>
        <w:t>"</w:t>
      </w:r>
      <w:r w:rsidRPr="009E34EC">
        <w:rPr>
          <w:b/>
          <w:color w:val="0070C0"/>
        </w:rPr>
        <w:t xml:space="preserve">/&gt;   </w:t>
      </w:r>
      <w:r w:rsidRPr="009E34EC">
        <w:rPr>
          <w:rFonts w:cs="Courier New"/>
          <w:color w:val="FF0000"/>
          <w:sz w:val="15"/>
          <w:szCs w:val="15"/>
        </w:rPr>
        <w:t>&lt;!-- green --&gt;</w:t>
      </w:r>
    </w:p>
    <w:p w14:paraId="572EC548" w14:textId="1568E95B" w:rsidR="00C5158C" w:rsidRPr="009E34EC" w:rsidRDefault="00C5158C" w:rsidP="00C5158C">
      <w:pPr>
        <w:pStyle w:val="XMLCode"/>
        <w:keepNext/>
        <w:keepLines/>
        <w:rPr>
          <w:b/>
          <w:color w:val="0070C0"/>
        </w:rPr>
      </w:pPr>
      <w:r w:rsidRPr="009E34EC">
        <w:rPr>
          <w:b/>
          <w:color w:val="0070C0"/>
        </w:rPr>
        <w:t xml:space="preserve">                    &lt;level order=</w:t>
      </w:r>
      <w:r w:rsidR="00194316">
        <w:rPr>
          <w:b/>
          <w:color w:val="0070C0"/>
        </w:rPr>
        <w:t>"</w:t>
      </w:r>
      <w:r w:rsidRPr="009E34EC">
        <w:rPr>
          <w:b/>
          <w:color w:val="0070C0"/>
        </w:rPr>
        <w:t>2</w:t>
      </w:r>
      <w:r w:rsidR="00194316">
        <w:rPr>
          <w:b/>
          <w:color w:val="0070C0"/>
        </w:rPr>
        <w:t>"</w:t>
      </w:r>
      <w:r w:rsidRPr="009E34EC">
        <w:rPr>
          <w:b/>
          <w:color w:val="0070C0"/>
        </w:rPr>
        <w:t xml:space="preserve"> part_index=</w:t>
      </w:r>
      <w:r w:rsidR="00194316">
        <w:rPr>
          <w:b/>
          <w:color w:val="0070C0"/>
        </w:rPr>
        <w:t>"</w:t>
      </w:r>
      <w:r w:rsidRPr="009E34EC">
        <w:rPr>
          <w:b/>
          <w:color w:val="0070C0"/>
        </w:rPr>
        <w:t>1</w:t>
      </w:r>
      <w:r w:rsidR="00194316">
        <w:rPr>
          <w:b/>
          <w:color w:val="0070C0"/>
        </w:rPr>
        <w:t>"</w:t>
      </w:r>
      <w:r w:rsidRPr="009E34EC">
        <w:rPr>
          <w:b/>
          <w:color w:val="0070C0"/>
        </w:rPr>
        <w:t xml:space="preserve">/&gt;   </w:t>
      </w:r>
      <w:r w:rsidRPr="009E34EC">
        <w:rPr>
          <w:rFonts w:cs="Courier New"/>
          <w:color w:val="FF0000"/>
          <w:sz w:val="15"/>
          <w:szCs w:val="15"/>
        </w:rPr>
        <w:t>&lt;!-- green --&gt;</w:t>
      </w:r>
    </w:p>
    <w:p w14:paraId="38533838" w14:textId="2648A787" w:rsidR="00C5158C" w:rsidRPr="009E34EC" w:rsidRDefault="00C5158C" w:rsidP="00C5158C">
      <w:pPr>
        <w:pStyle w:val="XMLCode"/>
        <w:keepNext/>
        <w:keepLines/>
        <w:rPr>
          <w:rFonts w:cs="Courier New"/>
          <w:color w:val="FF0000"/>
          <w:sz w:val="15"/>
          <w:szCs w:val="15"/>
        </w:rPr>
      </w:pPr>
      <w:r w:rsidRPr="009E34EC">
        <w:rPr>
          <w:b/>
          <w:color w:val="0070C0"/>
        </w:rPr>
        <w:t xml:space="preserve">                </w:t>
      </w:r>
      <w:r>
        <w:rPr>
          <w:sz w:val="15"/>
          <w:szCs w:val="15"/>
        </w:rPr>
        <w:t xml:space="preserve">  </w:t>
      </w:r>
      <w:r w:rsidRPr="009E34EC">
        <w:rPr>
          <w:b/>
          <w:color w:val="0070C0"/>
        </w:rPr>
        <w:t xml:space="preserve">  &lt;level order=</w:t>
      </w:r>
      <w:r w:rsidR="00194316">
        <w:rPr>
          <w:b/>
          <w:color w:val="0070C0"/>
        </w:rPr>
        <w:t>"</w:t>
      </w:r>
      <w:r w:rsidRPr="009E34EC">
        <w:rPr>
          <w:b/>
          <w:color w:val="0070C0"/>
        </w:rPr>
        <w:t>3</w:t>
      </w:r>
      <w:r w:rsidR="00194316">
        <w:rPr>
          <w:b/>
          <w:color w:val="0070C0"/>
        </w:rPr>
        <w:t>"</w:t>
      </w:r>
      <w:r w:rsidRPr="009E34EC">
        <w:rPr>
          <w:b/>
          <w:color w:val="0070C0"/>
        </w:rPr>
        <w:t xml:space="preserve"> part_index=</w:t>
      </w:r>
      <w:r w:rsidR="00194316">
        <w:rPr>
          <w:b/>
          <w:color w:val="0070C0"/>
        </w:rPr>
        <w:t>"</w:t>
      </w:r>
      <w:r w:rsidRPr="009E34EC">
        <w:rPr>
          <w:b/>
          <w:color w:val="0070C0"/>
        </w:rPr>
        <w:t>2</w:t>
      </w:r>
      <w:r w:rsidR="00194316">
        <w:rPr>
          <w:b/>
          <w:color w:val="0070C0"/>
        </w:rPr>
        <w:t>"</w:t>
      </w:r>
      <w:r w:rsidRPr="009E34EC">
        <w:rPr>
          <w:b/>
          <w:color w:val="0070C0"/>
        </w:rPr>
        <w:t xml:space="preserve">/&gt;   </w:t>
      </w:r>
      <w:r w:rsidRPr="009E34EC">
        <w:rPr>
          <w:rFonts w:cs="Courier New"/>
          <w:color w:val="FF0000"/>
          <w:sz w:val="15"/>
          <w:szCs w:val="15"/>
        </w:rPr>
        <w:t>&lt;!-- red   --&gt;</w:t>
      </w:r>
    </w:p>
    <w:p w14:paraId="6BA086BF" w14:textId="77777777" w:rsidR="00C5158C" w:rsidRPr="009E34EC" w:rsidRDefault="00C5158C" w:rsidP="00C5158C">
      <w:pPr>
        <w:pStyle w:val="XMLCode"/>
        <w:keepNext/>
        <w:keepLines/>
        <w:rPr>
          <w:b/>
          <w:color w:val="0070C0"/>
        </w:rPr>
      </w:pPr>
      <w:r w:rsidRPr="009E34EC">
        <w:rPr>
          <w:b/>
          <w:color w:val="0070C0"/>
        </w:rPr>
        <w:t xml:space="preserve">              &lt;/stacking&gt;</w:t>
      </w:r>
    </w:p>
    <w:p w14:paraId="085E3564" w14:textId="77777777" w:rsidR="00C5158C" w:rsidRDefault="00C5158C" w:rsidP="00C5158C">
      <w:pPr>
        <w:pStyle w:val="XMLCode"/>
        <w:keepNext/>
        <w:keepLines/>
        <w:rPr>
          <w:sz w:val="15"/>
          <w:szCs w:val="15"/>
        </w:rPr>
      </w:pPr>
      <w:r>
        <w:rPr>
          <w:sz w:val="15"/>
          <w:szCs w:val="15"/>
        </w:rPr>
        <w:t xml:space="preserve">              ...</w:t>
      </w:r>
    </w:p>
    <w:p w14:paraId="2132F54D" w14:textId="77777777" w:rsidR="00C5158C" w:rsidRPr="001E6C77" w:rsidRDefault="00C5158C" w:rsidP="00C5158C">
      <w:pPr>
        <w:pStyle w:val="XMLCode"/>
        <w:keepNext/>
        <w:keepLines/>
        <w:rPr>
          <w:sz w:val="15"/>
          <w:szCs w:val="15"/>
        </w:rPr>
      </w:pPr>
      <w:r w:rsidRPr="001E6C77">
        <w:rPr>
          <w:sz w:val="15"/>
          <w:szCs w:val="15"/>
        </w:rPr>
        <w:t xml:space="preserve">        &lt;/connection_0d&gt;</w:t>
      </w:r>
    </w:p>
    <w:p w14:paraId="3AF958C0" w14:textId="77777777" w:rsidR="00C5158C" w:rsidRPr="001E6C77" w:rsidRDefault="00C5158C" w:rsidP="00C5158C">
      <w:pPr>
        <w:pStyle w:val="XMLCode"/>
        <w:keepNext/>
        <w:keepLines/>
        <w:rPr>
          <w:sz w:val="15"/>
          <w:szCs w:val="15"/>
        </w:rPr>
      </w:pPr>
      <w:r>
        <w:rPr>
          <w:sz w:val="15"/>
          <w:szCs w:val="15"/>
        </w:rPr>
        <w:t xml:space="preserve">   </w:t>
      </w:r>
      <w:r w:rsidRPr="001E6C77">
        <w:rPr>
          <w:sz w:val="15"/>
          <w:szCs w:val="15"/>
        </w:rPr>
        <w:t>&lt;/connection_list &gt;</w:t>
      </w:r>
    </w:p>
    <w:p w14:paraId="0ACE860F" w14:textId="77777777" w:rsidR="00C5158C" w:rsidRDefault="00C5158C" w:rsidP="00C5158C">
      <w:pPr>
        <w:pStyle w:val="XMLCode"/>
        <w:keepNext/>
        <w:keepLines/>
        <w:ind w:firstLine="0"/>
      </w:pPr>
    </w:p>
    <w:p w14:paraId="2FF9ABCA" w14:textId="77777777" w:rsidR="00C5158C" w:rsidRDefault="00C5158C" w:rsidP="00C5158C">
      <w:pPr>
        <w:pStyle w:val="XMLCode"/>
        <w:keepNext/>
        <w:keepLines/>
        <w:ind w:firstLine="0"/>
      </w:pPr>
      <w:r>
        <w:t>&lt;/connection_group&gt;</w:t>
      </w:r>
    </w:p>
    <w:p w14:paraId="18404305" w14:textId="77777777" w:rsidR="00C5158C" w:rsidRPr="007055D9" w:rsidRDefault="00C5158C" w:rsidP="00C5158C">
      <w:pPr>
        <w:pStyle w:val="XMLCode"/>
      </w:pPr>
    </w:p>
    <w:p w14:paraId="7457DA19" w14:textId="77777777" w:rsidR="00C5158C" w:rsidRDefault="00C5158C" w:rsidP="00C5158C">
      <w:pPr>
        <w:keepNext/>
        <w:keepLines/>
        <w:spacing w:before="120"/>
        <w:rPr>
          <w:b/>
          <w:sz w:val="24"/>
        </w:rPr>
      </w:pPr>
      <w:r w:rsidRPr="007055D9">
        <w:rPr>
          <w:b/>
          <w:sz w:val="24"/>
        </w:rPr>
        <w:t>Example</w:t>
      </w:r>
      <w:r>
        <w:rPr>
          <w:b/>
          <w:sz w:val="24"/>
        </w:rPr>
        <w:t xml:space="preserve"> B</w:t>
      </w:r>
      <w:r w:rsidRPr="007055D9">
        <w:rPr>
          <w:b/>
          <w:sz w:val="24"/>
        </w:rPr>
        <w:t>:</w:t>
      </w:r>
    </w:p>
    <w:p w14:paraId="6956F5A1" w14:textId="7F45B138" w:rsidR="00C5158C" w:rsidRPr="0003690A" w:rsidRDefault="00C5158C" w:rsidP="00C5158C">
      <w:pPr>
        <w:keepNext/>
        <w:keepLines/>
        <w:spacing w:before="120"/>
      </w:pPr>
      <w:r>
        <w:fldChar w:fldCharType="begin"/>
      </w:r>
      <w:r>
        <w:instrText xml:space="preserve"> REF _Ref21650472 \h </w:instrText>
      </w:r>
      <w:r>
        <w:fldChar w:fldCharType="separate"/>
      </w:r>
      <w:r w:rsidR="00A2710C">
        <w:t xml:space="preserve">Figure </w:t>
      </w:r>
      <w:r w:rsidR="00A2710C">
        <w:rPr>
          <w:noProof/>
        </w:rPr>
        <w:t>7</w:t>
      </w:r>
      <w:r>
        <w:fldChar w:fldCharType="end"/>
      </w:r>
      <w:r>
        <w:t xml:space="preserve"> may be expressed using the </w:t>
      </w:r>
      <w:r w:rsidRPr="00F479B7">
        <w:rPr>
          <w:rFonts w:ascii="Courier New" w:hAnsi="Courier New" w:cs="Courier New"/>
          <w:b/>
          <w:i/>
          <w:sz w:val="18"/>
          <w:szCs w:val="18"/>
        </w:rPr>
        <w:t>nr_levels</w:t>
      </w:r>
      <w:r>
        <w:t xml:space="preserve"> attribute, which simply states how many flanges of the </w:t>
      </w:r>
      <w:r>
        <w:rPr>
          <w:rFonts w:ascii="Courier New" w:hAnsi="Courier New" w:cs="Courier New"/>
          <w:b/>
          <w:i/>
          <w:sz w:val="18"/>
          <w:szCs w:val="18"/>
        </w:rPr>
        <w:t>&lt;c</w:t>
      </w:r>
      <w:r w:rsidRPr="00F479B7">
        <w:rPr>
          <w:rFonts w:ascii="Courier New" w:hAnsi="Courier New" w:cs="Courier New"/>
          <w:b/>
          <w:i/>
          <w:sz w:val="18"/>
          <w:szCs w:val="18"/>
        </w:rPr>
        <w:t>onnected_to</w:t>
      </w:r>
      <w:r>
        <w:rPr>
          <w:rFonts w:ascii="Courier New" w:hAnsi="Courier New" w:cs="Courier New"/>
          <w:b/>
          <w:i/>
          <w:sz w:val="18"/>
          <w:szCs w:val="18"/>
        </w:rPr>
        <w:t>&gt;</w:t>
      </w:r>
      <w:r>
        <w:t xml:space="preserve"> parts are involved in each joint.</w:t>
      </w:r>
    </w:p>
    <w:p w14:paraId="481A07C4" w14:textId="77777777" w:rsidR="00C5158C" w:rsidRDefault="00C5158C" w:rsidP="00C5158C">
      <w:pPr>
        <w:pStyle w:val="XMLCode"/>
        <w:keepLines/>
        <w:ind w:firstLine="0"/>
      </w:pPr>
      <w:r>
        <w:t>&lt;connection_group&gt;</w:t>
      </w:r>
    </w:p>
    <w:p w14:paraId="29A8C1B9" w14:textId="77777777" w:rsidR="00C5158C" w:rsidRDefault="00C5158C" w:rsidP="00C5158C">
      <w:pPr>
        <w:pStyle w:val="XMLCode"/>
        <w:keepLines/>
        <w:ind w:firstLine="0"/>
      </w:pPr>
    </w:p>
    <w:p w14:paraId="4A1C8FAD" w14:textId="77777777" w:rsidR="00C5158C" w:rsidRDefault="00C5158C" w:rsidP="00C5158C">
      <w:pPr>
        <w:pStyle w:val="XMLCode"/>
        <w:keepLines/>
        <w:ind w:firstLine="0"/>
      </w:pPr>
      <w:r>
        <w:t xml:space="preserve">    </w:t>
      </w:r>
      <w:r w:rsidRPr="00C3027A">
        <w:t>&lt;connected_to&gt;</w:t>
      </w:r>
    </w:p>
    <w:p w14:paraId="2E27D8E1" w14:textId="6D45C013" w:rsidR="00DF3E6F" w:rsidRPr="000E2A23" w:rsidRDefault="00DF3E6F" w:rsidP="00DF3E6F">
      <w:pPr>
        <w:pStyle w:val="XMLCode"/>
        <w:keepNext/>
        <w:keepLines/>
        <w:ind w:firstLine="0"/>
        <w:rPr>
          <w:rFonts w:cs="Courier New"/>
          <w:color w:val="FF0000"/>
          <w:sz w:val="15"/>
          <w:szCs w:val="15"/>
        </w:rPr>
      </w:pPr>
      <w:r w:rsidRPr="00DF3E6F">
        <w:rPr>
          <w:color w:val="0070C0"/>
        </w:rPr>
        <w:t xml:space="preserve">        </w:t>
      </w:r>
      <w:r>
        <w:rPr>
          <w:color w:val="0070C0"/>
        </w:rPr>
        <w:t xml:space="preserve"> </w:t>
      </w:r>
      <w:r w:rsidRPr="00DF3E6F">
        <w:rPr>
          <w:color w:val="0070C0"/>
        </w:rPr>
        <w:t>&lt;part index=</w:t>
      </w:r>
      <w:r w:rsidR="00194316">
        <w:rPr>
          <w:color w:val="0070C0"/>
        </w:rPr>
        <w:t>"</w:t>
      </w:r>
      <w:r w:rsidRPr="00DF3E6F">
        <w:rPr>
          <w:color w:val="0070C0"/>
        </w:rPr>
        <w:t>1</w:t>
      </w:r>
      <w:r w:rsidR="00194316">
        <w:rPr>
          <w:color w:val="0070C0"/>
        </w:rPr>
        <w:t>"</w:t>
      </w:r>
      <w:r w:rsidRPr="00DF3E6F">
        <w:rPr>
          <w:color w:val="0070C0"/>
        </w:rPr>
        <w:t xml:space="preserve"> label=</w:t>
      </w:r>
      <w:r w:rsidR="00194316">
        <w:rPr>
          <w:color w:val="0070C0"/>
        </w:rPr>
        <w:t>"</w:t>
      </w:r>
      <w:r w:rsidRPr="00DF3E6F">
        <w:rPr>
          <w:color w:val="0070C0"/>
        </w:rPr>
        <w:t>PART_7000800</w:t>
      </w:r>
      <w:r w:rsidR="00194316">
        <w:rPr>
          <w:color w:val="0070C0"/>
        </w:rPr>
        <w:t>"</w:t>
      </w:r>
      <w:r w:rsidRPr="00DF3E6F">
        <w:rPr>
          <w:color w:val="0070C0"/>
        </w:rPr>
        <w:t xml:space="preserve">/&gt;   </w:t>
      </w:r>
      <w:r w:rsidRPr="000E2A23">
        <w:rPr>
          <w:rFonts w:cs="Courier New"/>
          <w:color w:val="FF0000"/>
          <w:sz w:val="15"/>
          <w:szCs w:val="15"/>
        </w:rPr>
        <w:t>&lt;!-- green --&gt;</w:t>
      </w:r>
    </w:p>
    <w:p w14:paraId="49B7E9BC" w14:textId="770C1574" w:rsidR="00DF3E6F" w:rsidRPr="00DF3E6F" w:rsidRDefault="00DF3E6F" w:rsidP="00DF3E6F">
      <w:pPr>
        <w:pStyle w:val="XMLCode"/>
        <w:keepNext/>
        <w:keepLines/>
        <w:ind w:firstLine="0"/>
        <w:rPr>
          <w:color w:val="0070C0"/>
        </w:rPr>
      </w:pPr>
      <w:r w:rsidRPr="00DF3E6F">
        <w:rPr>
          <w:color w:val="0070C0"/>
        </w:rPr>
        <w:t xml:space="preserve">        </w:t>
      </w:r>
      <w:r>
        <w:rPr>
          <w:color w:val="0070C0"/>
        </w:rPr>
        <w:t xml:space="preserve"> </w:t>
      </w:r>
      <w:r w:rsidRPr="00DF3E6F">
        <w:rPr>
          <w:color w:val="0070C0"/>
        </w:rPr>
        <w:t>&lt;part index=</w:t>
      </w:r>
      <w:r w:rsidR="00194316">
        <w:rPr>
          <w:color w:val="0070C0"/>
        </w:rPr>
        <w:t>"</w:t>
      </w:r>
      <w:r w:rsidRPr="00DF3E6F">
        <w:rPr>
          <w:color w:val="0070C0"/>
        </w:rPr>
        <w:t>2</w:t>
      </w:r>
      <w:r w:rsidR="00194316">
        <w:rPr>
          <w:color w:val="0070C0"/>
        </w:rPr>
        <w:t>"</w:t>
      </w:r>
      <w:r w:rsidRPr="00DF3E6F">
        <w:rPr>
          <w:color w:val="0070C0"/>
        </w:rPr>
        <w:t xml:space="preserve"> label=</w:t>
      </w:r>
      <w:r w:rsidR="00194316">
        <w:rPr>
          <w:color w:val="0070C0"/>
        </w:rPr>
        <w:t>"</w:t>
      </w:r>
      <w:r w:rsidRPr="00DF3E6F">
        <w:rPr>
          <w:color w:val="0070C0"/>
        </w:rPr>
        <w:t>PART_7000400</w:t>
      </w:r>
      <w:r w:rsidR="00194316">
        <w:rPr>
          <w:color w:val="0070C0"/>
        </w:rPr>
        <w:t>"</w:t>
      </w:r>
      <w:r w:rsidRPr="00DF3E6F">
        <w:rPr>
          <w:color w:val="0070C0"/>
        </w:rPr>
        <w:t xml:space="preserve">/&gt;   </w:t>
      </w:r>
      <w:r w:rsidRPr="000E2A23">
        <w:rPr>
          <w:rFonts w:cs="Courier New"/>
          <w:color w:val="FF0000"/>
          <w:sz w:val="15"/>
          <w:szCs w:val="15"/>
        </w:rPr>
        <w:t>&lt;!-- red   --&gt;</w:t>
      </w:r>
      <w:r w:rsidRPr="00DF3E6F">
        <w:rPr>
          <w:color w:val="0070C0"/>
        </w:rPr>
        <w:t xml:space="preserve"> </w:t>
      </w:r>
    </w:p>
    <w:p w14:paraId="4B62B43D" w14:textId="77777777" w:rsidR="00C5158C" w:rsidRDefault="00C5158C" w:rsidP="00C5158C">
      <w:pPr>
        <w:pStyle w:val="XMLCode"/>
        <w:keepLines/>
        <w:ind w:firstLine="0"/>
      </w:pPr>
      <w:r>
        <w:t xml:space="preserve">    </w:t>
      </w:r>
      <w:r w:rsidRPr="00C3027A">
        <w:t>&lt;/connected_to&gt;</w:t>
      </w:r>
    </w:p>
    <w:p w14:paraId="24A96D17" w14:textId="77777777" w:rsidR="00C5158C" w:rsidRDefault="00C5158C" w:rsidP="00C5158C">
      <w:pPr>
        <w:pStyle w:val="XMLCode"/>
        <w:keepLines/>
        <w:ind w:firstLine="0"/>
      </w:pPr>
    </w:p>
    <w:p w14:paraId="12CAD889" w14:textId="77777777" w:rsidR="00C5158C" w:rsidRPr="001E6C77" w:rsidRDefault="00C5158C" w:rsidP="00C5158C">
      <w:pPr>
        <w:pStyle w:val="XMLCode"/>
        <w:keepLines/>
        <w:rPr>
          <w:sz w:val="15"/>
          <w:szCs w:val="15"/>
        </w:rPr>
      </w:pPr>
      <w:r w:rsidRPr="001E6C77">
        <w:rPr>
          <w:sz w:val="15"/>
          <w:szCs w:val="15"/>
        </w:rPr>
        <w:t xml:space="preserve">   &lt;connection_list&gt;</w:t>
      </w:r>
    </w:p>
    <w:p w14:paraId="0AE1B6B2" w14:textId="2C0B5594" w:rsidR="00C5158C" w:rsidRDefault="00C5158C" w:rsidP="00C5158C">
      <w:pPr>
        <w:pStyle w:val="XMLCode"/>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A</w:t>
      </w:r>
      <w:r w:rsidR="00194316">
        <w:rPr>
          <w:sz w:val="15"/>
          <w:szCs w:val="15"/>
        </w:rPr>
        <w:t>"</w:t>
      </w:r>
      <w:r w:rsidRPr="001E6C77">
        <w:rPr>
          <w:sz w:val="15"/>
          <w:szCs w:val="15"/>
        </w:rPr>
        <w:t>&gt;</w:t>
      </w:r>
    </w:p>
    <w:p w14:paraId="102A839D" w14:textId="17FBE1FF" w:rsidR="00C5158C" w:rsidRPr="009E34EC" w:rsidRDefault="00C5158C" w:rsidP="00C5158C">
      <w:pPr>
        <w:pStyle w:val="XMLCode"/>
        <w:keepLines/>
        <w:rPr>
          <w:rFonts w:cs="Courier New"/>
          <w:color w:val="FF0000"/>
          <w:sz w:val="15"/>
          <w:szCs w:val="15"/>
        </w:rPr>
      </w:pPr>
      <w:r w:rsidRPr="009E34EC">
        <w:rPr>
          <w:b/>
          <w:color w:val="0070C0"/>
        </w:rPr>
        <w:t xml:space="preserve">              &lt;stacking nr_levels=</w:t>
      </w:r>
      <w:r w:rsidR="00194316">
        <w:rPr>
          <w:b/>
          <w:color w:val="0070C0"/>
        </w:rPr>
        <w:t>"</w:t>
      </w:r>
      <w:r w:rsidRPr="009E34EC">
        <w:rPr>
          <w:b/>
          <w:color w:val="0070C0"/>
        </w:rPr>
        <w:t>3</w:t>
      </w:r>
      <w:r w:rsidR="00194316">
        <w:rPr>
          <w:b/>
          <w:color w:val="0070C0"/>
        </w:rPr>
        <w:t>"</w:t>
      </w:r>
      <w:r w:rsidRPr="009E34EC">
        <w:rPr>
          <w:b/>
          <w:color w:val="0070C0"/>
        </w:rPr>
        <w:t>/&gt;</w:t>
      </w:r>
      <w:r>
        <w:rPr>
          <w:b/>
          <w:color w:val="0070C0"/>
        </w:rPr>
        <w:t xml:space="preserve">   </w:t>
      </w:r>
      <w:r w:rsidRPr="009E34EC">
        <w:rPr>
          <w:rFonts w:cs="Courier New"/>
          <w:color w:val="FF0000"/>
          <w:sz w:val="15"/>
          <w:szCs w:val="15"/>
        </w:rPr>
        <w:t>&lt;!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Pr>
          <w:rFonts w:cs="Courier New"/>
          <w:color w:val="FF0000"/>
          <w:sz w:val="15"/>
          <w:szCs w:val="15"/>
        </w:rPr>
        <w:t xml:space="preserve"> and one of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sidRPr="009E34EC">
        <w:rPr>
          <w:rFonts w:cs="Courier New"/>
          <w:color w:val="FF0000"/>
          <w:sz w:val="15"/>
          <w:szCs w:val="15"/>
        </w:rPr>
        <w:t xml:space="preserve"> --&gt;</w:t>
      </w:r>
    </w:p>
    <w:p w14:paraId="4A07D34F" w14:textId="77777777" w:rsidR="00C5158C" w:rsidRDefault="00C5158C" w:rsidP="00C5158C">
      <w:pPr>
        <w:pStyle w:val="XMLCode"/>
        <w:keepLines/>
        <w:rPr>
          <w:sz w:val="15"/>
          <w:szCs w:val="15"/>
        </w:rPr>
      </w:pPr>
      <w:r>
        <w:rPr>
          <w:sz w:val="15"/>
          <w:szCs w:val="15"/>
        </w:rPr>
        <w:t xml:space="preserve">              ...</w:t>
      </w:r>
    </w:p>
    <w:p w14:paraId="29425D29" w14:textId="77777777" w:rsidR="00C5158C" w:rsidRPr="001E6C77" w:rsidRDefault="00C5158C" w:rsidP="00C5158C">
      <w:pPr>
        <w:pStyle w:val="XMLCode"/>
        <w:keepLines/>
        <w:rPr>
          <w:sz w:val="15"/>
          <w:szCs w:val="15"/>
        </w:rPr>
      </w:pPr>
      <w:r w:rsidRPr="001E6C77">
        <w:rPr>
          <w:sz w:val="15"/>
          <w:szCs w:val="15"/>
        </w:rPr>
        <w:t xml:space="preserve">        &lt;/connection_0d&gt;</w:t>
      </w:r>
    </w:p>
    <w:p w14:paraId="71FCB11A" w14:textId="77777777" w:rsidR="00C5158C" w:rsidRDefault="00C5158C" w:rsidP="00C5158C">
      <w:pPr>
        <w:pStyle w:val="XMLCode"/>
        <w:keepLines/>
        <w:rPr>
          <w:sz w:val="15"/>
          <w:szCs w:val="15"/>
        </w:rPr>
      </w:pPr>
    </w:p>
    <w:p w14:paraId="06233007" w14:textId="4D175EC5" w:rsidR="00C5158C" w:rsidRPr="001E6C77" w:rsidRDefault="00C5158C" w:rsidP="00C5158C">
      <w:pPr>
        <w:pStyle w:val="XMLCode"/>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B</w:t>
      </w:r>
      <w:r w:rsidR="00194316">
        <w:rPr>
          <w:sz w:val="15"/>
          <w:szCs w:val="15"/>
        </w:rPr>
        <w:t>"</w:t>
      </w:r>
      <w:r w:rsidRPr="001E6C77">
        <w:rPr>
          <w:sz w:val="15"/>
          <w:szCs w:val="15"/>
        </w:rPr>
        <w:t>&gt;</w:t>
      </w:r>
    </w:p>
    <w:p w14:paraId="0EF64082" w14:textId="4245B1B4" w:rsidR="00C5158C" w:rsidRDefault="00C5158C" w:rsidP="00C5158C">
      <w:pPr>
        <w:pStyle w:val="XMLCode"/>
        <w:keepLines/>
        <w:rPr>
          <w:sz w:val="15"/>
          <w:szCs w:val="15"/>
        </w:rPr>
      </w:pPr>
      <w:r>
        <w:rPr>
          <w:sz w:val="15"/>
          <w:szCs w:val="15"/>
        </w:rPr>
        <w:t xml:space="preserve">              ...                           </w:t>
      </w:r>
      <w:r w:rsidRPr="009E34EC">
        <w:rPr>
          <w:rFonts w:cs="Courier New"/>
          <w:color w:val="FF0000"/>
          <w:sz w:val="15"/>
          <w:szCs w:val="15"/>
        </w:rPr>
        <w:t>&lt;!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Pr>
          <w:rFonts w:cs="Courier New"/>
          <w:color w:val="FF0000"/>
          <w:sz w:val="15"/>
          <w:szCs w:val="15"/>
        </w:rPr>
        <w:t xml:space="preserve"> in any order</w:t>
      </w:r>
      <w:r w:rsidRPr="009E34EC">
        <w:rPr>
          <w:rFonts w:cs="Courier New"/>
          <w:color w:val="FF0000"/>
          <w:sz w:val="15"/>
          <w:szCs w:val="15"/>
        </w:rPr>
        <w:t xml:space="preserve"> --&gt;</w:t>
      </w:r>
    </w:p>
    <w:p w14:paraId="1815650A" w14:textId="77777777" w:rsidR="00C5158C" w:rsidRPr="001E6C77" w:rsidRDefault="00C5158C" w:rsidP="00C5158C">
      <w:pPr>
        <w:pStyle w:val="XMLCode"/>
        <w:keepLines/>
        <w:rPr>
          <w:sz w:val="15"/>
          <w:szCs w:val="15"/>
        </w:rPr>
      </w:pPr>
      <w:r w:rsidRPr="001E6C77">
        <w:rPr>
          <w:sz w:val="15"/>
          <w:szCs w:val="15"/>
        </w:rPr>
        <w:t xml:space="preserve">        &lt;/connection_0d&gt;</w:t>
      </w:r>
    </w:p>
    <w:p w14:paraId="07D1F1C0" w14:textId="77777777" w:rsidR="00C5158C" w:rsidRDefault="00C5158C" w:rsidP="00C5158C">
      <w:pPr>
        <w:pStyle w:val="XMLCode"/>
        <w:keepLines/>
        <w:rPr>
          <w:sz w:val="15"/>
          <w:szCs w:val="15"/>
        </w:rPr>
      </w:pPr>
    </w:p>
    <w:p w14:paraId="1C34004F" w14:textId="06CCFC00" w:rsidR="00C5158C" w:rsidRPr="001E6C77" w:rsidRDefault="00C5158C" w:rsidP="00C5158C">
      <w:pPr>
        <w:pStyle w:val="XMLCode"/>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C</w:t>
      </w:r>
      <w:r w:rsidR="00194316">
        <w:rPr>
          <w:sz w:val="15"/>
          <w:szCs w:val="15"/>
        </w:rPr>
        <w:t>"</w:t>
      </w:r>
      <w:r w:rsidRPr="001E6C77">
        <w:rPr>
          <w:sz w:val="15"/>
          <w:szCs w:val="15"/>
        </w:rPr>
        <w:t>&gt;</w:t>
      </w:r>
    </w:p>
    <w:p w14:paraId="11FC9AF6" w14:textId="7E6E812E" w:rsidR="00C5158C" w:rsidRPr="009E34EC" w:rsidRDefault="00C5158C" w:rsidP="00C5158C">
      <w:pPr>
        <w:pStyle w:val="XMLCode"/>
        <w:keepLines/>
        <w:rPr>
          <w:rFonts w:cs="Courier New"/>
          <w:color w:val="FF0000"/>
          <w:sz w:val="15"/>
          <w:szCs w:val="15"/>
        </w:rPr>
      </w:pPr>
      <w:r>
        <w:rPr>
          <w:sz w:val="15"/>
          <w:szCs w:val="15"/>
        </w:rPr>
        <w:t xml:space="preserve">              </w:t>
      </w:r>
      <w:r w:rsidRPr="009E34EC">
        <w:rPr>
          <w:b/>
          <w:color w:val="0070C0"/>
        </w:rPr>
        <w:t>&lt;stacking nr_levels=</w:t>
      </w:r>
      <w:r w:rsidR="00194316">
        <w:rPr>
          <w:b/>
          <w:color w:val="0070C0"/>
        </w:rPr>
        <w:t>"</w:t>
      </w:r>
      <w:r w:rsidRPr="009E34EC">
        <w:rPr>
          <w:b/>
          <w:color w:val="0070C0"/>
        </w:rPr>
        <w:t>3</w:t>
      </w:r>
      <w:r w:rsidR="00194316">
        <w:rPr>
          <w:b/>
          <w:color w:val="0070C0"/>
        </w:rPr>
        <w:t>"</w:t>
      </w:r>
      <w:r w:rsidRPr="009E34EC">
        <w:rPr>
          <w:b/>
          <w:color w:val="0070C0"/>
        </w:rPr>
        <w:t>/&gt;</w:t>
      </w:r>
      <w:r>
        <w:rPr>
          <w:b/>
          <w:color w:val="0070C0"/>
        </w:rPr>
        <w:t xml:space="preserve">   </w:t>
      </w:r>
      <w:r w:rsidRPr="009E34EC">
        <w:rPr>
          <w:rFonts w:cs="Courier New"/>
          <w:color w:val="FF0000"/>
          <w:sz w:val="15"/>
          <w:szCs w:val="15"/>
        </w:rPr>
        <w:t>&lt;!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Pr>
          <w:rFonts w:cs="Courier New"/>
          <w:color w:val="FF0000"/>
          <w:sz w:val="15"/>
          <w:szCs w:val="15"/>
        </w:rPr>
        <w:t xml:space="preserve"> and one of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sidRPr="009E34EC">
        <w:rPr>
          <w:rFonts w:cs="Courier New"/>
          <w:color w:val="FF0000"/>
          <w:sz w:val="15"/>
          <w:szCs w:val="15"/>
        </w:rPr>
        <w:t xml:space="preserve"> --&gt;</w:t>
      </w:r>
    </w:p>
    <w:p w14:paraId="22D1950D" w14:textId="77777777" w:rsidR="00C5158C" w:rsidRDefault="00C5158C" w:rsidP="00C5158C">
      <w:pPr>
        <w:pStyle w:val="XMLCode"/>
        <w:keepLines/>
        <w:rPr>
          <w:sz w:val="15"/>
          <w:szCs w:val="15"/>
        </w:rPr>
      </w:pPr>
      <w:r>
        <w:rPr>
          <w:sz w:val="15"/>
          <w:szCs w:val="15"/>
        </w:rPr>
        <w:t xml:space="preserve">              ...</w:t>
      </w:r>
    </w:p>
    <w:p w14:paraId="5D4FEAB7" w14:textId="77777777" w:rsidR="00C5158C" w:rsidRPr="001E6C77" w:rsidRDefault="00C5158C" w:rsidP="00C5158C">
      <w:pPr>
        <w:pStyle w:val="XMLCode"/>
        <w:keepLines/>
        <w:rPr>
          <w:sz w:val="15"/>
          <w:szCs w:val="15"/>
        </w:rPr>
      </w:pPr>
      <w:r w:rsidRPr="001E6C77">
        <w:rPr>
          <w:sz w:val="15"/>
          <w:szCs w:val="15"/>
        </w:rPr>
        <w:t xml:space="preserve">        &lt;/connection_0d&gt;</w:t>
      </w:r>
    </w:p>
    <w:p w14:paraId="5DEC43E6" w14:textId="77777777" w:rsidR="00C5158C" w:rsidRPr="001E6C77" w:rsidRDefault="00C5158C" w:rsidP="00C5158C">
      <w:pPr>
        <w:pStyle w:val="XMLCode"/>
        <w:keepLines/>
        <w:rPr>
          <w:sz w:val="15"/>
          <w:szCs w:val="15"/>
        </w:rPr>
      </w:pPr>
      <w:r>
        <w:rPr>
          <w:sz w:val="15"/>
          <w:szCs w:val="15"/>
        </w:rPr>
        <w:t xml:space="preserve">   </w:t>
      </w:r>
      <w:r w:rsidRPr="001E6C77">
        <w:rPr>
          <w:sz w:val="15"/>
          <w:szCs w:val="15"/>
        </w:rPr>
        <w:t>&lt;/connection_list &gt;</w:t>
      </w:r>
    </w:p>
    <w:p w14:paraId="4BF5AB17" w14:textId="77777777" w:rsidR="00C5158C" w:rsidRDefault="00C5158C" w:rsidP="00C5158C">
      <w:pPr>
        <w:pStyle w:val="XMLCode"/>
        <w:keepLines/>
        <w:ind w:firstLine="0"/>
      </w:pPr>
    </w:p>
    <w:p w14:paraId="2AB177B6" w14:textId="77777777" w:rsidR="00C5158C" w:rsidRDefault="00C5158C" w:rsidP="00C5158C">
      <w:pPr>
        <w:pStyle w:val="XMLCode"/>
        <w:keepLines/>
        <w:ind w:firstLine="0"/>
      </w:pPr>
      <w:r>
        <w:t>&lt;/connection_group&gt;</w:t>
      </w:r>
    </w:p>
    <w:p w14:paraId="2C831BA0" w14:textId="77777777" w:rsidR="00C5158C" w:rsidRDefault="00C5158C" w:rsidP="00441F7B">
      <w:pPr>
        <w:jc w:val="both"/>
      </w:pPr>
    </w:p>
    <w:p w14:paraId="03534D6D" w14:textId="08ADC8D7" w:rsidR="004B7C8B" w:rsidRPr="007055D9" w:rsidRDefault="009E76F4" w:rsidP="00327322">
      <w:pPr>
        <w:pStyle w:val="berschrift3"/>
      </w:pPr>
      <w:bookmarkStart w:id="237" w:name="_Ref414608310"/>
      <w:bookmarkStart w:id="238" w:name="_Toc3556950"/>
      <w:bookmarkStart w:id="239" w:name="_Toc34747200"/>
      <w:bookmarkStart w:id="240" w:name="_Toc39880514"/>
      <w:r>
        <w:lastRenderedPageBreak/>
        <w:t xml:space="preserve">Contacts and </w:t>
      </w:r>
      <w:r w:rsidR="004B7C8B">
        <w:t>F</w:t>
      </w:r>
      <w:r w:rsidR="004B7C8B" w:rsidRPr="004B7C8B">
        <w:t>riction</w:t>
      </w:r>
      <w:bookmarkEnd w:id="237"/>
      <w:bookmarkEnd w:id="238"/>
      <w:bookmarkEnd w:id="239"/>
      <w:bookmarkEnd w:id="240"/>
    </w:p>
    <w:p w14:paraId="2DCE060C" w14:textId="77777777" w:rsidR="00573554" w:rsidRPr="0030552A" w:rsidRDefault="004B7C8B" w:rsidP="0030552A">
      <w:pPr>
        <w:jc w:val="both"/>
        <w:rPr>
          <w:szCs w:val="22"/>
        </w:rPr>
      </w:pPr>
      <w:r w:rsidRPr="0030552A">
        <w:rPr>
          <w:szCs w:val="22"/>
        </w:rPr>
        <w:t>For many joint typ</w:t>
      </w:r>
      <w:r w:rsidR="009E76F4">
        <w:rPr>
          <w:szCs w:val="22"/>
        </w:rPr>
        <w:t>e</w:t>
      </w:r>
      <w:r w:rsidRPr="0030552A">
        <w:rPr>
          <w:szCs w:val="22"/>
        </w:rPr>
        <w:t xml:space="preserve">s like bolts, </w:t>
      </w:r>
      <w:r w:rsidR="0030552A" w:rsidRPr="0030552A">
        <w:rPr>
          <w:szCs w:val="22"/>
        </w:rPr>
        <w:t>screws</w:t>
      </w:r>
      <w:r w:rsidRPr="0030552A">
        <w:rPr>
          <w:szCs w:val="22"/>
        </w:rPr>
        <w:t xml:space="preserve"> etc.</w:t>
      </w:r>
      <w:r w:rsidR="009E76F4">
        <w:rPr>
          <w:szCs w:val="22"/>
        </w:rPr>
        <w:t>,</w:t>
      </w:r>
      <w:r w:rsidRPr="0030552A">
        <w:rPr>
          <w:szCs w:val="22"/>
        </w:rPr>
        <w:t xml:space="preserve"> friction between the jointed partners plays an important role for the manufacturing and the mechanical behavior of the joints in serv</w:t>
      </w:r>
      <w:r w:rsidR="00573554" w:rsidRPr="0030552A">
        <w:rPr>
          <w:szCs w:val="22"/>
        </w:rPr>
        <w:t>ic</w:t>
      </w:r>
      <w:r w:rsidRPr="0030552A">
        <w:rPr>
          <w:szCs w:val="22"/>
        </w:rPr>
        <w:t xml:space="preserve">e. </w:t>
      </w:r>
    </w:p>
    <w:p w14:paraId="53CABDB9" w14:textId="77777777" w:rsidR="004B7C8B" w:rsidRPr="0030552A" w:rsidRDefault="009E76F4" w:rsidP="0030552A">
      <w:pPr>
        <w:jc w:val="both"/>
        <w:rPr>
          <w:szCs w:val="22"/>
        </w:rPr>
      </w:pPr>
      <w:r>
        <w:rPr>
          <w:szCs w:val="22"/>
        </w:rPr>
        <w:t>In general, f</w:t>
      </w:r>
      <w:r w:rsidR="004B7C8B" w:rsidRPr="0030552A">
        <w:rPr>
          <w:szCs w:val="22"/>
        </w:rPr>
        <w:t>riction is a property of pairs of materials in contact</w:t>
      </w:r>
      <w:r w:rsidR="00573554" w:rsidRPr="0030552A">
        <w:rPr>
          <w:szCs w:val="22"/>
        </w:rPr>
        <w:t xml:space="preserve">. Normally it can be assumed that the friction property, here simply characterized by the </w:t>
      </w:r>
      <w:r w:rsidR="00573554" w:rsidRPr="0030552A">
        <w:rPr>
          <w:rFonts w:cs="Calibri"/>
          <w:szCs w:val="22"/>
          <w:lang w:eastAsia="zh-CN"/>
        </w:rPr>
        <w:t xml:space="preserve">static and kinetic </w:t>
      </w:r>
      <w:r w:rsidR="00573554" w:rsidRPr="0030552A">
        <w:rPr>
          <w:szCs w:val="22"/>
        </w:rPr>
        <w:t>friction coefficients, is homogenous. Nevertheless</w:t>
      </w:r>
      <w:r>
        <w:rPr>
          <w:szCs w:val="22"/>
        </w:rPr>
        <w:t>,</w:t>
      </w:r>
      <w:r w:rsidR="00573554" w:rsidRPr="0030552A">
        <w:rPr>
          <w:szCs w:val="22"/>
        </w:rPr>
        <w:t xml:space="preserve"> friction propert</w:t>
      </w:r>
      <w:r>
        <w:rPr>
          <w:szCs w:val="22"/>
        </w:rPr>
        <w:t>ies must allow for</w:t>
      </w:r>
      <w:r w:rsidR="00573554" w:rsidRPr="0030552A">
        <w:rPr>
          <w:szCs w:val="22"/>
        </w:rPr>
        <w:t xml:space="preserve"> local </w:t>
      </w:r>
      <w:r>
        <w:rPr>
          <w:szCs w:val="22"/>
        </w:rPr>
        <w:t xml:space="preserve">modification of an individual connection </w:t>
      </w:r>
      <w:r w:rsidR="00573554" w:rsidRPr="0030552A">
        <w:rPr>
          <w:szCs w:val="22"/>
        </w:rPr>
        <w:t>in order to enhance the service behavior.</w:t>
      </w:r>
    </w:p>
    <w:p w14:paraId="23DD3801" w14:textId="55EF679B" w:rsidR="00636247" w:rsidRDefault="0030552A" w:rsidP="00235C13">
      <w:pPr>
        <w:jc w:val="both"/>
        <w:rPr>
          <w:szCs w:val="22"/>
        </w:rPr>
      </w:pPr>
      <w:r w:rsidRPr="0030552A">
        <w:rPr>
          <w:szCs w:val="22"/>
        </w:rPr>
        <w:t>In χMCF</w:t>
      </w:r>
      <w:r w:rsidR="0011442E">
        <w:rPr>
          <w:szCs w:val="22"/>
        </w:rPr>
        <w:t>,</w:t>
      </w:r>
      <w:r w:rsidRPr="0030552A">
        <w:rPr>
          <w:szCs w:val="22"/>
        </w:rPr>
        <w:t xml:space="preserve"> friction coefficients</w:t>
      </w:r>
      <w:r>
        <w:rPr>
          <w:szCs w:val="22"/>
        </w:rPr>
        <w:t xml:space="preserve"> for any combination of joint partners defined in </w:t>
      </w:r>
      <w:r w:rsidRPr="00446313">
        <w:rPr>
          <w:rFonts w:ascii="Courier New" w:hAnsi="Courier New" w:cs="Courier New"/>
          <w:b/>
          <w:i/>
          <w:sz w:val="18"/>
          <w:szCs w:val="18"/>
        </w:rPr>
        <w:t>&lt;connected_to&gt;</w:t>
      </w:r>
      <w:r>
        <w:rPr>
          <w:rFonts w:ascii="Courier New" w:hAnsi="Courier New" w:cs="Courier New"/>
          <w:b/>
          <w:i/>
          <w:sz w:val="18"/>
          <w:szCs w:val="18"/>
        </w:rPr>
        <w:t xml:space="preserve"> </w:t>
      </w:r>
      <w:r>
        <w:rPr>
          <w:szCs w:val="22"/>
        </w:rPr>
        <w:t xml:space="preserve">can be specified by </w:t>
      </w:r>
      <w:r w:rsidR="00235C13" w:rsidRPr="007055D9">
        <w:t xml:space="preserve">the element </w:t>
      </w:r>
      <w:r w:rsidR="00D7272A" w:rsidRPr="00702EBE">
        <w:rPr>
          <w:rFonts w:ascii="Courier New" w:hAnsi="Courier New" w:cs="Courier New"/>
          <w:b/>
          <w:i/>
          <w:sz w:val="18"/>
          <w:szCs w:val="18"/>
        </w:rPr>
        <w:t>&lt;</w:t>
      </w:r>
      <w:r w:rsidR="00D7272A" w:rsidRPr="00235C13">
        <w:rPr>
          <w:rFonts w:ascii="Courier New" w:hAnsi="Courier New" w:cs="Courier New"/>
          <w:b/>
          <w:i/>
          <w:sz w:val="18"/>
          <w:szCs w:val="18"/>
        </w:rPr>
        <w:t>contact</w:t>
      </w:r>
      <w:r w:rsidR="00D7272A">
        <w:rPr>
          <w:rFonts w:ascii="Courier New" w:hAnsi="Courier New" w:cs="Courier New"/>
          <w:b/>
          <w:i/>
          <w:sz w:val="18"/>
          <w:szCs w:val="18"/>
        </w:rPr>
        <w:t>/</w:t>
      </w:r>
      <w:r w:rsidR="00D7272A" w:rsidRPr="00702EBE">
        <w:rPr>
          <w:rFonts w:ascii="Courier New" w:hAnsi="Courier New" w:cs="Courier New"/>
          <w:b/>
          <w:i/>
          <w:sz w:val="18"/>
          <w:szCs w:val="18"/>
        </w:rPr>
        <w:t>&gt;</w:t>
      </w:r>
      <w:r w:rsidR="00235C13">
        <w:rPr>
          <w:szCs w:val="22"/>
        </w:rPr>
        <w:t xml:space="preserve"> which is nested in </w:t>
      </w:r>
      <w:r w:rsidRPr="007055D9">
        <w:t xml:space="preserve">the element </w:t>
      </w:r>
      <w:r w:rsidR="00AA0537">
        <w:rPr>
          <w:rFonts w:ascii="Courier New" w:hAnsi="Courier New" w:cs="Courier New"/>
          <w:b/>
          <w:i/>
          <w:sz w:val="18"/>
          <w:szCs w:val="18"/>
        </w:rPr>
        <w:t>&lt;contact_list/&gt;</w:t>
      </w:r>
      <w:r w:rsidR="00235C13">
        <w:rPr>
          <w:rFonts w:ascii="Courier New" w:hAnsi="Courier New" w:cs="Courier New"/>
          <w:b/>
          <w:i/>
          <w:sz w:val="18"/>
          <w:szCs w:val="18"/>
        </w:rPr>
        <w:t>.</w:t>
      </w:r>
      <w:r w:rsidR="00235C13" w:rsidRPr="00235C13">
        <w:rPr>
          <w:szCs w:val="22"/>
        </w:rPr>
        <w:t xml:space="preserve"> </w:t>
      </w:r>
      <w:r w:rsidR="00235C13">
        <w:rPr>
          <w:szCs w:val="22"/>
        </w:rPr>
        <w:t xml:space="preserve">Each part in contact </w:t>
      </w:r>
      <w:r w:rsidR="00235C13" w:rsidRPr="00B3576F">
        <w:rPr>
          <w:rFonts w:cs="Courier New"/>
          <w:szCs w:val="22"/>
        </w:rPr>
        <w:t xml:space="preserve">is given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partner</w:t>
      </w:r>
      <w:r w:rsidR="0011442E">
        <w:rPr>
          <w:rFonts w:ascii="Courier New" w:hAnsi="Courier New" w:cs="Courier New"/>
          <w:b/>
          <w:i/>
          <w:sz w:val="18"/>
          <w:szCs w:val="18"/>
        </w:rPr>
        <w:t>/</w:t>
      </w:r>
      <w:r w:rsidRPr="00702EBE">
        <w:rPr>
          <w:rFonts w:ascii="Courier New" w:hAnsi="Courier New" w:cs="Courier New"/>
          <w:b/>
          <w:i/>
          <w:sz w:val="18"/>
          <w:szCs w:val="18"/>
        </w:rPr>
        <w:t>&gt;</w:t>
      </w:r>
      <w:r w:rsidR="00235C13">
        <w:rPr>
          <w:rFonts w:ascii="Courier New" w:hAnsi="Courier New" w:cs="Courier New"/>
          <w:b/>
          <w:i/>
          <w:sz w:val="18"/>
          <w:szCs w:val="18"/>
        </w:rPr>
        <w:t>.</w:t>
      </w:r>
      <w:r>
        <w:rPr>
          <w:rFonts w:ascii="Courier New" w:hAnsi="Courier New" w:cs="Courier New"/>
          <w:b/>
          <w:i/>
          <w:sz w:val="18"/>
          <w:szCs w:val="18"/>
        </w:rPr>
        <w:t xml:space="preserve"> </w:t>
      </w:r>
      <w:r w:rsidR="00235C13">
        <w:rPr>
          <w:rFonts w:cs="Courier New"/>
          <w:szCs w:val="22"/>
        </w:rPr>
        <w:t xml:space="preserve">The </w:t>
      </w:r>
      <w:r w:rsidR="00235C13" w:rsidRPr="0030552A">
        <w:rPr>
          <w:rFonts w:cs="Calibri"/>
          <w:szCs w:val="22"/>
          <w:lang w:eastAsia="zh-CN"/>
        </w:rPr>
        <w:t xml:space="preserve">static and kinetic </w:t>
      </w:r>
      <w:r w:rsidR="00235C13" w:rsidRPr="0030552A">
        <w:rPr>
          <w:szCs w:val="22"/>
        </w:rPr>
        <w:t>friction coefficients</w:t>
      </w:r>
      <w:r w:rsidR="00235C13">
        <w:rPr>
          <w:szCs w:val="22"/>
        </w:rPr>
        <w:t xml:space="preserve"> </w:t>
      </w:r>
      <w:r w:rsidR="00235C13">
        <w:rPr>
          <w:rFonts w:cs="Courier New"/>
          <w:szCs w:val="22"/>
        </w:rPr>
        <w:t xml:space="preserve">are defined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coefficients</w:t>
      </w:r>
      <w:r w:rsidR="0011442E">
        <w:rPr>
          <w:rFonts w:ascii="Courier New" w:hAnsi="Courier New" w:cs="Courier New"/>
          <w:b/>
          <w:i/>
          <w:sz w:val="18"/>
          <w:szCs w:val="18"/>
        </w:rPr>
        <w:t>/</w:t>
      </w:r>
      <w:r w:rsidRPr="00702EBE">
        <w:rPr>
          <w:rFonts w:ascii="Courier New" w:hAnsi="Courier New" w:cs="Courier New"/>
          <w:b/>
          <w:i/>
          <w:sz w:val="18"/>
          <w:szCs w:val="18"/>
        </w:rPr>
        <w:t>&gt;</w:t>
      </w:r>
      <w:r>
        <w:rPr>
          <w:szCs w:val="22"/>
        </w:rPr>
        <w:t>.</w:t>
      </w:r>
    </w:p>
    <w:p w14:paraId="78BA3103" w14:textId="77777777" w:rsidR="0080546B" w:rsidRDefault="0080546B" w:rsidP="0030552A">
      <w:pPr>
        <w:jc w:val="both"/>
        <w:rPr>
          <w:szCs w:val="22"/>
        </w:rPr>
      </w:pPr>
      <w:r>
        <w:rPr>
          <w:szCs w:val="22"/>
        </w:rPr>
        <w:t xml:space="preserve">The </w:t>
      </w:r>
      <w:r w:rsidRPr="0030552A">
        <w:rPr>
          <w:szCs w:val="22"/>
        </w:rPr>
        <w:t>friction property</w:t>
      </w:r>
      <w:r>
        <w:rPr>
          <w:szCs w:val="22"/>
        </w:rPr>
        <w:t xml:space="preserve"> between the head of a bolt to jointed parts is specified</w:t>
      </w:r>
      <w:r w:rsidR="001E2320">
        <w:rPr>
          <w:szCs w:val="22"/>
        </w:rPr>
        <w:t>,</w:t>
      </w:r>
      <w:r>
        <w:rPr>
          <w:szCs w:val="22"/>
        </w:rPr>
        <w:t xml:space="preserve"> where the joint is defined.</w:t>
      </w:r>
      <w:r w:rsidR="00880D5C">
        <w:rPr>
          <w:szCs w:val="22"/>
        </w:rPr>
        <w:t xml:space="preserve"> </w:t>
      </w:r>
    </w:p>
    <w:p w14:paraId="19F73834" w14:textId="77777777" w:rsidR="00880D5C" w:rsidRPr="00880D5C" w:rsidRDefault="00880D5C" w:rsidP="00880D5C">
      <w:pPr>
        <w:pStyle w:val="berschrift4"/>
        <w:rPr>
          <w:szCs w:val="26"/>
        </w:rPr>
      </w:pPr>
      <w:bookmarkStart w:id="241" w:name="_Ref414841585"/>
      <w:bookmarkStart w:id="242" w:name="_Toc3556951"/>
      <w:bookmarkStart w:id="243" w:name="_Toc34747201"/>
      <w:bookmarkStart w:id="244" w:name="_Toc39880515"/>
      <w:r w:rsidRPr="00880D5C">
        <w:rPr>
          <w:szCs w:val="26"/>
        </w:rPr>
        <w:t xml:space="preserve">Element </w:t>
      </w:r>
      <w:r w:rsidRPr="00880D5C">
        <w:rPr>
          <w:rFonts w:ascii="Courier New" w:hAnsi="Courier New" w:cs="Courier New"/>
          <w:b w:val="0"/>
          <w:i/>
          <w:szCs w:val="26"/>
        </w:rPr>
        <w:t>&lt;contact_list/&gt;</w:t>
      </w:r>
      <w:bookmarkEnd w:id="241"/>
      <w:bookmarkEnd w:id="242"/>
      <w:bookmarkEnd w:id="243"/>
      <w:bookmarkEnd w:id="244"/>
    </w:p>
    <w:p w14:paraId="3C33DCF6" w14:textId="77777777" w:rsidR="00880D5C" w:rsidRDefault="00880D5C" w:rsidP="0030552A">
      <w:pPr>
        <w:jc w:val="both"/>
        <w:rPr>
          <w:szCs w:val="22"/>
        </w:rPr>
      </w:pPr>
      <w:r>
        <w:rPr>
          <w:szCs w:val="22"/>
        </w:rPr>
        <w:t xml:space="preserve">Relevant contacts, which are possible between the flange partners of a </w:t>
      </w:r>
      <w:r w:rsidR="00CC6E2A" w:rsidRPr="00446313">
        <w:rPr>
          <w:rFonts w:ascii="Courier New" w:hAnsi="Courier New" w:cs="Courier New"/>
          <w:b/>
          <w:i/>
          <w:sz w:val="18"/>
          <w:szCs w:val="18"/>
        </w:rPr>
        <w:t>&lt;connection_group</w:t>
      </w:r>
      <w:r w:rsidR="00CC6E2A">
        <w:rPr>
          <w:rFonts w:ascii="Courier New" w:hAnsi="Courier New" w:cs="Courier New"/>
          <w:b/>
          <w:i/>
          <w:sz w:val="18"/>
          <w:szCs w:val="18"/>
        </w:rPr>
        <w:t>/</w:t>
      </w:r>
      <w:r w:rsidR="00CC6E2A" w:rsidRPr="00446313">
        <w:rPr>
          <w:rFonts w:ascii="Courier New" w:hAnsi="Courier New" w:cs="Courier New"/>
          <w:b/>
          <w:i/>
          <w:sz w:val="18"/>
          <w:szCs w:val="18"/>
        </w:rPr>
        <w:t>&gt;</w:t>
      </w:r>
      <w:r>
        <w:rPr>
          <w:szCs w:val="22"/>
        </w:rPr>
        <w:t xml:space="preserve">, are collected in a </w:t>
      </w:r>
      <w:r>
        <w:rPr>
          <w:rFonts w:ascii="Courier New" w:hAnsi="Courier New" w:cs="Courier New"/>
          <w:b/>
          <w:i/>
          <w:sz w:val="18"/>
          <w:szCs w:val="18"/>
        </w:rPr>
        <w:t>&lt;contact_list/&gt;</w:t>
      </w:r>
      <w:r>
        <w:rPr>
          <w:szCs w:val="22"/>
        </w:rPr>
        <w:t xml:space="preserve">. </w:t>
      </w:r>
    </w:p>
    <w:p w14:paraId="2CB09A71" w14:textId="77777777" w:rsidR="001C74F6" w:rsidRPr="00226A3F" w:rsidRDefault="001C74F6" w:rsidP="001C74F6">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contact_list/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108" w:type="dxa"/>
        <w:tblLayout w:type="fixed"/>
        <w:tblLook w:val="04A0" w:firstRow="1" w:lastRow="0" w:firstColumn="1" w:lastColumn="0" w:noHBand="0" w:noVBand="1"/>
      </w:tblPr>
      <w:tblGrid>
        <w:gridCol w:w="2111"/>
        <w:gridCol w:w="2268"/>
        <w:gridCol w:w="1276"/>
        <w:gridCol w:w="2837"/>
      </w:tblGrid>
      <w:tr w:rsidR="001C74F6" w:rsidRPr="000F7EEA" w14:paraId="41076505" w14:textId="77777777" w:rsidTr="00661B2A">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21A90F" w14:textId="77777777" w:rsidR="001C74F6" w:rsidRPr="00226A3F" w:rsidRDefault="001C74F6" w:rsidP="00DC526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C5F6D48" w14:textId="77777777" w:rsidR="001C74F6" w:rsidRPr="00226A3F" w:rsidRDefault="001C74F6" w:rsidP="00DC526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3F02BEA" w14:textId="3CFE1BF4" w:rsidR="001C74F6" w:rsidRPr="00226A3F" w:rsidRDefault="000E60DF" w:rsidP="00DC526B">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FD171CC" w14:textId="77777777" w:rsidR="001C74F6" w:rsidRPr="00226A3F" w:rsidRDefault="001C74F6" w:rsidP="00DC526B">
            <w:pPr>
              <w:keepNext/>
              <w:suppressAutoHyphens/>
              <w:rPr>
                <w:rFonts w:cs="Calibri"/>
                <w:lang w:eastAsia="zh-CN"/>
              </w:rPr>
            </w:pPr>
            <w:r w:rsidRPr="00226A3F">
              <w:rPr>
                <w:b/>
                <w:i/>
              </w:rPr>
              <w:t>Constraint</w:t>
            </w:r>
          </w:p>
        </w:tc>
      </w:tr>
      <w:tr w:rsidR="001C74F6" w:rsidRPr="000F7EEA" w14:paraId="3C01DCDB" w14:textId="77777777" w:rsidTr="00661B2A">
        <w:trPr>
          <w:cantSplit/>
        </w:trPr>
        <w:tc>
          <w:tcPr>
            <w:tcW w:w="2111" w:type="dxa"/>
            <w:tcBorders>
              <w:top w:val="single" w:sz="8" w:space="0" w:color="000000"/>
              <w:left w:val="single" w:sz="8" w:space="0" w:color="000000"/>
              <w:bottom w:val="single" w:sz="4" w:space="0" w:color="000000"/>
              <w:right w:val="nil"/>
            </w:tcBorders>
            <w:hideMark/>
          </w:tcPr>
          <w:p w14:paraId="53BB3659" w14:textId="77777777" w:rsidR="001C74F6" w:rsidRPr="002D0B90" w:rsidRDefault="001C74F6" w:rsidP="00DC526B">
            <w:pPr>
              <w:suppressAutoHyphens/>
              <w:rPr>
                <w:rFonts w:cs="Calibri"/>
                <w:sz w:val="20"/>
                <w:szCs w:val="20"/>
                <w:lang w:eastAsia="zh-CN"/>
              </w:rPr>
            </w:pPr>
            <w:r>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5020E3C0" w14:textId="77777777" w:rsidR="001C74F6" w:rsidRPr="002D0B90" w:rsidRDefault="001C74F6" w:rsidP="00DC526B">
            <w:pPr>
              <w:suppressAutoHyphens/>
              <w:rPr>
                <w:rFonts w:cs="Calibri"/>
                <w:sz w:val="20"/>
                <w:szCs w:val="20"/>
                <w:lang w:eastAsia="zh-CN"/>
              </w:rPr>
            </w:pPr>
            <w:r w:rsidRPr="002D0B90">
              <w:rPr>
                <w:sz w:val="20"/>
                <w:szCs w:val="20"/>
              </w:rPr>
              <w:t>1</w:t>
            </w:r>
            <w:r w:rsidRPr="003103A4">
              <w:rPr>
                <w:sz w:val="20"/>
                <w:szCs w:val="20"/>
              </w:rPr>
              <w:t xml:space="preserve"> - *</w:t>
            </w:r>
          </w:p>
        </w:tc>
        <w:tc>
          <w:tcPr>
            <w:tcW w:w="1276" w:type="dxa"/>
            <w:tcBorders>
              <w:top w:val="single" w:sz="8" w:space="0" w:color="000000"/>
              <w:left w:val="single" w:sz="4" w:space="0" w:color="000000"/>
              <w:bottom w:val="single" w:sz="4" w:space="0" w:color="000000"/>
              <w:right w:val="nil"/>
            </w:tcBorders>
            <w:hideMark/>
          </w:tcPr>
          <w:p w14:paraId="18CE1A6A" w14:textId="77777777" w:rsidR="001C74F6" w:rsidRPr="002D0B90" w:rsidRDefault="001C74F6" w:rsidP="00DC526B">
            <w:pPr>
              <w:suppressAutoHyphens/>
              <w:rPr>
                <w:rFonts w:cs="Calibri"/>
                <w:sz w:val="20"/>
                <w:szCs w:val="20"/>
                <w:lang w:eastAsia="zh-CN"/>
              </w:rPr>
            </w:pPr>
            <w:r>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35D809EF" w14:textId="63ABB7E0" w:rsidR="001C74F6" w:rsidRPr="001C74F6" w:rsidRDefault="000F18FC" w:rsidP="000F18FC">
            <w:pPr>
              <w:keepNext/>
              <w:suppressAutoHyphens/>
              <w:rPr>
                <w:rFonts w:cs="Calibri"/>
                <w:lang w:eastAsia="zh-CN"/>
              </w:rPr>
            </w:pPr>
            <w:r>
              <w:rPr>
                <w:sz w:val="20"/>
                <w:szCs w:val="20"/>
              </w:rPr>
              <w:t xml:space="preserve">Any set (= non-ordered pair) of physical contact partners must not appear more than once within a </w:t>
            </w:r>
            <w:r>
              <w:rPr>
                <w:rFonts w:ascii="Courier New" w:hAnsi="Courier New" w:cs="Courier New"/>
                <w:b/>
                <w:bCs/>
                <w:i/>
                <w:sz w:val="18"/>
                <w:szCs w:val="18"/>
              </w:rPr>
              <w:t>&lt;contact_list/&gt;</w:t>
            </w:r>
            <w:r>
              <w:rPr>
                <w:sz w:val="20"/>
                <w:szCs w:val="20"/>
              </w:rPr>
              <w:t xml:space="preserve">. </w:t>
            </w:r>
          </w:p>
        </w:tc>
      </w:tr>
    </w:tbl>
    <w:p w14:paraId="2E829EE4" w14:textId="4DBBD180" w:rsidR="001C74F6" w:rsidRDefault="001C74F6" w:rsidP="00543B6B">
      <w:pPr>
        <w:pStyle w:val="Beschriftung"/>
        <w:spacing w:before="120"/>
      </w:pPr>
      <w:bookmarkStart w:id="245" w:name="_Toc414573794"/>
      <w:bookmarkStart w:id="246" w:name="_Toc3566421"/>
      <w:bookmarkStart w:id="247" w:name="_Toc34747424"/>
      <w:bookmarkStart w:id="248" w:name="_Toc39880745"/>
      <w:r>
        <w:t xml:space="preserve">Table </w:t>
      </w:r>
      <w:r w:rsidR="00ED469A">
        <w:fldChar w:fldCharType="begin"/>
      </w:r>
      <w:r w:rsidR="00ED469A">
        <w:instrText xml:space="preserve"> SEQ Table \* ARABIC </w:instrText>
      </w:r>
      <w:r w:rsidR="00ED469A">
        <w:fldChar w:fldCharType="separate"/>
      </w:r>
      <w:r w:rsidR="00A2710C">
        <w:rPr>
          <w:noProof/>
        </w:rPr>
        <w:t>14</w:t>
      </w:r>
      <w:r w:rsidR="00ED469A">
        <w:fldChar w:fldCharType="end"/>
      </w:r>
      <w:r>
        <w:t>: Nested element</w:t>
      </w:r>
      <w:r w:rsidRPr="00396648">
        <w:t xml:space="preserve">s of </w:t>
      </w:r>
      <w:r>
        <w:t xml:space="preserve">element </w:t>
      </w:r>
      <w:r w:rsidRPr="00491597">
        <w:rPr>
          <w:rFonts w:ascii="Courier New" w:hAnsi="Courier New" w:cs="Courier New"/>
          <w:bCs w:val="0"/>
          <w:i/>
          <w:sz w:val="18"/>
          <w:szCs w:val="18"/>
        </w:rPr>
        <w:t>&lt;</w:t>
      </w:r>
      <w:r>
        <w:rPr>
          <w:rFonts w:ascii="Courier New" w:hAnsi="Courier New" w:cs="Courier New"/>
          <w:b w:val="0"/>
          <w:i/>
          <w:sz w:val="18"/>
          <w:szCs w:val="18"/>
        </w:rPr>
        <w:t>contact_list</w:t>
      </w:r>
      <w:r w:rsidRPr="00491597">
        <w:rPr>
          <w:rFonts w:ascii="Courier New" w:hAnsi="Courier New" w:cs="Courier New"/>
          <w:bCs w:val="0"/>
          <w:i/>
          <w:sz w:val="18"/>
          <w:szCs w:val="18"/>
        </w:rPr>
        <w:t>/&gt;</w:t>
      </w:r>
      <w:bookmarkEnd w:id="245"/>
      <w:bookmarkEnd w:id="246"/>
      <w:bookmarkEnd w:id="247"/>
      <w:bookmarkEnd w:id="248"/>
      <w:r>
        <w:t xml:space="preserve"> </w:t>
      </w:r>
    </w:p>
    <w:p w14:paraId="641668CB" w14:textId="77777777" w:rsidR="001C74F6" w:rsidRPr="00D63D88" w:rsidRDefault="001C74F6" w:rsidP="001C74F6">
      <w:pPr>
        <w:spacing w:before="120"/>
      </w:pPr>
      <w:r>
        <w:t xml:space="preserve">The </w:t>
      </w:r>
      <w:r w:rsidRPr="00226A3F">
        <w:t xml:space="preserve">element </w:t>
      </w:r>
      <w:r>
        <w:rPr>
          <w:rFonts w:ascii="Courier New" w:hAnsi="Courier New" w:cs="Courier New"/>
          <w:b/>
          <w:bCs/>
          <w:i/>
          <w:sz w:val="18"/>
          <w:szCs w:val="18"/>
        </w:rPr>
        <w:t>&lt;contact_list/&gt;</w:t>
      </w:r>
      <w:r>
        <w:t xml:space="preserve"> does not allow for any attributes. </w:t>
      </w:r>
    </w:p>
    <w:p w14:paraId="4ABF1707" w14:textId="56C2FCB4" w:rsidR="00745248" w:rsidRPr="00880D5C" w:rsidRDefault="00745248" w:rsidP="00745248">
      <w:pPr>
        <w:pStyle w:val="berschrift4"/>
        <w:rPr>
          <w:szCs w:val="26"/>
        </w:rPr>
      </w:pPr>
      <w:bookmarkStart w:id="249" w:name="_Toc3556952"/>
      <w:bookmarkStart w:id="250" w:name="_Toc34747202"/>
      <w:bookmarkStart w:id="251" w:name="_Toc39880516"/>
      <w:r w:rsidRPr="00880D5C">
        <w:rPr>
          <w:szCs w:val="26"/>
        </w:rPr>
        <w:t xml:space="preserve">Element </w:t>
      </w:r>
      <w:r w:rsidRPr="00880D5C">
        <w:rPr>
          <w:rFonts w:ascii="Courier New" w:hAnsi="Courier New" w:cs="Courier New"/>
          <w:b w:val="0"/>
          <w:i/>
          <w:szCs w:val="26"/>
        </w:rPr>
        <w:t>&lt;contact</w:t>
      </w:r>
      <w:r w:rsidR="00B82523">
        <w:rPr>
          <w:rFonts w:ascii="Courier New" w:hAnsi="Courier New" w:cs="Courier New"/>
          <w:b w:val="0"/>
          <w:i/>
          <w:szCs w:val="26"/>
        </w:rPr>
        <w:t>/</w:t>
      </w:r>
      <w:r w:rsidRPr="00880D5C">
        <w:rPr>
          <w:rFonts w:ascii="Courier New" w:hAnsi="Courier New" w:cs="Courier New"/>
          <w:b w:val="0"/>
          <w:i/>
          <w:szCs w:val="26"/>
        </w:rPr>
        <w:t>&gt;</w:t>
      </w:r>
      <w:bookmarkEnd w:id="249"/>
      <w:bookmarkEnd w:id="250"/>
      <w:bookmarkEnd w:id="251"/>
    </w:p>
    <w:p w14:paraId="1FE334DF" w14:textId="33E1CFF0" w:rsidR="001C74F6" w:rsidRPr="00226A3F" w:rsidRDefault="00175F7F" w:rsidP="00B32797">
      <w:pPr>
        <w:spacing w:before="120"/>
        <w:jc w:val="both"/>
      </w:pPr>
      <w:r>
        <w:t xml:space="preserve">The features </w:t>
      </w:r>
      <w:r w:rsidR="004D10FD">
        <w:t xml:space="preserve">or coefficients </w:t>
      </w:r>
      <w:r>
        <w:t xml:space="preserve">of a physical contact between flange partners are described by an element </w:t>
      </w:r>
      <w:r>
        <w:rPr>
          <w:rFonts w:ascii="Courier New" w:hAnsi="Courier New" w:cs="Courier New"/>
          <w:b/>
          <w:i/>
          <w:sz w:val="18"/>
          <w:szCs w:val="18"/>
        </w:rPr>
        <w:t>&lt;contact</w:t>
      </w:r>
      <w:r w:rsidR="00B82523">
        <w:rPr>
          <w:rFonts w:ascii="Courier New" w:hAnsi="Courier New" w:cs="Courier New"/>
          <w:b/>
          <w:i/>
          <w:sz w:val="18"/>
          <w:szCs w:val="18"/>
        </w:rPr>
        <w:t>/</w:t>
      </w:r>
      <w:r>
        <w:rPr>
          <w:rFonts w:ascii="Courier New" w:hAnsi="Courier New" w:cs="Courier New"/>
          <w:b/>
          <w:i/>
          <w:sz w:val="18"/>
          <w:szCs w:val="18"/>
        </w:rPr>
        <w:t>&gt;</w:t>
      </w:r>
      <w:r>
        <w:rPr>
          <w:szCs w:val="22"/>
        </w:rPr>
        <w:t>.</w:t>
      </w:r>
      <w:r>
        <w:t xml:space="preserve"> </w:t>
      </w:r>
    </w:p>
    <w:p w14:paraId="6A7013DE" w14:textId="77777777" w:rsidR="00D05444" w:rsidRPr="00226A3F" w:rsidRDefault="00D05444" w:rsidP="00D05444">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contact/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108" w:type="dxa"/>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D05444" w:rsidRPr="000F7EEA" w14:paraId="3384B106" w14:textId="77777777" w:rsidTr="0011065E">
        <w:trPr>
          <w:cantSplit/>
          <w:tblHeader/>
        </w:trPr>
        <w:tc>
          <w:tcPr>
            <w:tcW w:w="2111" w:type="dxa"/>
            <w:tcBorders>
              <w:top w:val="single" w:sz="4" w:space="0" w:color="000000"/>
              <w:bottom w:val="single" w:sz="4" w:space="0" w:color="000000"/>
            </w:tcBorders>
            <w:shd w:val="clear" w:color="auto" w:fill="F3F3F3"/>
            <w:vAlign w:val="bottom"/>
            <w:hideMark/>
          </w:tcPr>
          <w:p w14:paraId="68B72914" w14:textId="77777777" w:rsidR="00D05444" w:rsidRPr="00226A3F" w:rsidRDefault="00D05444" w:rsidP="00DC526B">
            <w:pPr>
              <w:keepNext/>
              <w:suppressAutoHyphens/>
              <w:rPr>
                <w:rFonts w:cs="Calibri"/>
                <w:b/>
                <w:i/>
                <w:lang w:eastAsia="zh-CN"/>
              </w:rPr>
            </w:pPr>
            <w:r w:rsidRPr="00226A3F">
              <w:rPr>
                <w:b/>
                <w:i/>
              </w:rPr>
              <w:t>Nested Elements</w:t>
            </w:r>
          </w:p>
        </w:tc>
        <w:tc>
          <w:tcPr>
            <w:tcW w:w="2268" w:type="dxa"/>
            <w:tcBorders>
              <w:top w:val="single" w:sz="4" w:space="0" w:color="000000"/>
              <w:bottom w:val="single" w:sz="4" w:space="0" w:color="000000"/>
            </w:tcBorders>
            <w:shd w:val="clear" w:color="auto" w:fill="F3F3F3"/>
            <w:vAlign w:val="bottom"/>
            <w:hideMark/>
          </w:tcPr>
          <w:p w14:paraId="55AFC0A7" w14:textId="77777777" w:rsidR="00D05444" w:rsidRPr="00226A3F" w:rsidRDefault="00D05444" w:rsidP="00DC526B">
            <w:pPr>
              <w:keepNext/>
              <w:suppressAutoHyphens/>
              <w:rPr>
                <w:rFonts w:cs="Calibri"/>
                <w:b/>
                <w:i/>
                <w:lang w:eastAsia="zh-CN"/>
              </w:rPr>
            </w:pPr>
            <w:r w:rsidRPr="00226A3F">
              <w:rPr>
                <w:b/>
                <w:i/>
              </w:rPr>
              <w:t>Multiplicity</w:t>
            </w:r>
          </w:p>
        </w:tc>
        <w:tc>
          <w:tcPr>
            <w:tcW w:w="1276" w:type="dxa"/>
            <w:tcBorders>
              <w:top w:val="single" w:sz="4" w:space="0" w:color="000000"/>
              <w:bottom w:val="single" w:sz="4" w:space="0" w:color="000000"/>
            </w:tcBorders>
            <w:shd w:val="clear" w:color="auto" w:fill="F3F3F3"/>
            <w:vAlign w:val="bottom"/>
            <w:hideMark/>
          </w:tcPr>
          <w:p w14:paraId="527E9F15" w14:textId="7B83344E" w:rsidR="00D05444" w:rsidRPr="00226A3F" w:rsidRDefault="000E60DF" w:rsidP="00DC526B">
            <w:pPr>
              <w:keepNext/>
              <w:suppressAutoHyphens/>
              <w:rPr>
                <w:rFonts w:cs="Calibri"/>
                <w:b/>
                <w:i/>
                <w:lang w:eastAsia="zh-CN"/>
              </w:rPr>
            </w:pPr>
            <w:r>
              <w:rPr>
                <w:b/>
                <w:i/>
              </w:rPr>
              <w:t>Use</w:t>
            </w:r>
          </w:p>
        </w:tc>
        <w:tc>
          <w:tcPr>
            <w:tcW w:w="2837" w:type="dxa"/>
            <w:tcBorders>
              <w:top w:val="single" w:sz="4" w:space="0" w:color="000000"/>
              <w:bottom w:val="single" w:sz="4" w:space="0" w:color="000000"/>
            </w:tcBorders>
            <w:shd w:val="clear" w:color="auto" w:fill="F3F3F3"/>
            <w:vAlign w:val="bottom"/>
            <w:hideMark/>
          </w:tcPr>
          <w:p w14:paraId="5EA9CF5B" w14:textId="77777777" w:rsidR="00D05444" w:rsidRPr="00226A3F" w:rsidRDefault="00D05444" w:rsidP="00DC526B">
            <w:pPr>
              <w:keepNext/>
              <w:suppressAutoHyphens/>
              <w:rPr>
                <w:rFonts w:cs="Calibri"/>
                <w:lang w:eastAsia="zh-CN"/>
              </w:rPr>
            </w:pPr>
            <w:r w:rsidRPr="00226A3F">
              <w:rPr>
                <w:b/>
                <w:i/>
              </w:rPr>
              <w:t>Constraint</w:t>
            </w:r>
          </w:p>
        </w:tc>
      </w:tr>
      <w:tr w:rsidR="00D05444" w:rsidRPr="000F7EEA" w14:paraId="32B4807A" w14:textId="77777777" w:rsidTr="0011065E">
        <w:trPr>
          <w:cantSplit/>
        </w:trPr>
        <w:tc>
          <w:tcPr>
            <w:tcW w:w="2111" w:type="dxa"/>
            <w:tcBorders>
              <w:top w:val="single" w:sz="4" w:space="0" w:color="000000"/>
            </w:tcBorders>
            <w:hideMark/>
          </w:tcPr>
          <w:p w14:paraId="0487FA4A" w14:textId="77777777" w:rsidR="00D05444" w:rsidRPr="002D0B90" w:rsidRDefault="00D05444" w:rsidP="00DC526B">
            <w:pPr>
              <w:suppressAutoHyphens/>
              <w:rPr>
                <w:rFonts w:cs="Calibri"/>
                <w:sz w:val="20"/>
                <w:szCs w:val="20"/>
                <w:lang w:eastAsia="zh-CN"/>
              </w:rPr>
            </w:pPr>
            <w:r>
              <w:rPr>
                <w:sz w:val="20"/>
                <w:szCs w:val="20"/>
              </w:rPr>
              <w:t>partner</w:t>
            </w:r>
          </w:p>
        </w:tc>
        <w:tc>
          <w:tcPr>
            <w:tcW w:w="2268" w:type="dxa"/>
            <w:tcBorders>
              <w:top w:val="single" w:sz="4" w:space="0" w:color="000000"/>
            </w:tcBorders>
            <w:hideMark/>
          </w:tcPr>
          <w:p w14:paraId="6F99AAD1" w14:textId="77777777" w:rsidR="00D05444" w:rsidRPr="002D0B90" w:rsidRDefault="00D05444" w:rsidP="00DC526B">
            <w:pPr>
              <w:suppressAutoHyphens/>
              <w:rPr>
                <w:rFonts w:cs="Calibri"/>
                <w:sz w:val="20"/>
                <w:szCs w:val="20"/>
                <w:lang w:eastAsia="zh-CN"/>
              </w:rPr>
            </w:pPr>
            <w:r>
              <w:rPr>
                <w:sz w:val="20"/>
                <w:szCs w:val="20"/>
              </w:rPr>
              <w:t>2</w:t>
            </w:r>
          </w:p>
        </w:tc>
        <w:tc>
          <w:tcPr>
            <w:tcW w:w="1276" w:type="dxa"/>
            <w:tcBorders>
              <w:top w:val="single" w:sz="4" w:space="0" w:color="000000"/>
            </w:tcBorders>
            <w:hideMark/>
          </w:tcPr>
          <w:p w14:paraId="753B0E22" w14:textId="77777777" w:rsidR="00D05444" w:rsidRPr="002D0B90" w:rsidRDefault="00D05444" w:rsidP="00DC526B">
            <w:pPr>
              <w:suppressAutoHyphens/>
              <w:rPr>
                <w:rFonts w:cs="Calibri"/>
                <w:sz w:val="20"/>
                <w:szCs w:val="20"/>
                <w:lang w:eastAsia="zh-CN"/>
              </w:rPr>
            </w:pPr>
            <w:r>
              <w:rPr>
                <w:sz w:val="20"/>
                <w:szCs w:val="20"/>
              </w:rPr>
              <w:t>Required</w:t>
            </w:r>
          </w:p>
        </w:tc>
        <w:tc>
          <w:tcPr>
            <w:tcW w:w="2837" w:type="dxa"/>
            <w:tcBorders>
              <w:top w:val="single" w:sz="4" w:space="0" w:color="000000"/>
            </w:tcBorders>
            <w:hideMark/>
          </w:tcPr>
          <w:p w14:paraId="759A1214" w14:textId="77777777" w:rsidR="00D05444" w:rsidRPr="001C74F6" w:rsidRDefault="00D05444" w:rsidP="00DC526B">
            <w:pPr>
              <w:keepNext/>
              <w:suppressAutoHyphens/>
              <w:rPr>
                <w:rFonts w:cs="Calibri"/>
                <w:lang w:eastAsia="zh-CN"/>
              </w:rPr>
            </w:pPr>
            <w:r>
              <w:rPr>
                <w:sz w:val="20"/>
                <w:szCs w:val="20"/>
              </w:rPr>
              <w:t>-</w:t>
            </w:r>
          </w:p>
        </w:tc>
      </w:tr>
      <w:tr w:rsidR="00C863E1" w:rsidRPr="000F7EEA" w14:paraId="61B4D3B1" w14:textId="77777777" w:rsidTr="0011065E">
        <w:trPr>
          <w:cantSplit/>
        </w:trPr>
        <w:tc>
          <w:tcPr>
            <w:tcW w:w="2111" w:type="dxa"/>
            <w:hideMark/>
          </w:tcPr>
          <w:p w14:paraId="51B1A1DC" w14:textId="77777777" w:rsidR="00C863E1" w:rsidRDefault="00C863E1" w:rsidP="00DC526B">
            <w:pPr>
              <w:suppressAutoHyphens/>
              <w:rPr>
                <w:sz w:val="20"/>
                <w:szCs w:val="20"/>
              </w:rPr>
            </w:pPr>
            <w:r>
              <w:rPr>
                <w:sz w:val="20"/>
                <w:szCs w:val="20"/>
              </w:rPr>
              <w:t>coefficients</w:t>
            </w:r>
          </w:p>
        </w:tc>
        <w:tc>
          <w:tcPr>
            <w:tcW w:w="2268" w:type="dxa"/>
            <w:hideMark/>
          </w:tcPr>
          <w:p w14:paraId="269B5116" w14:textId="77777777" w:rsidR="00C863E1" w:rsidRDefault="00C863E1" w:rsidP="00DC526B">
            <w:pPr>
              <w:suppressAutoHyphens/>
              <w:rPr>
                <w:sz w:val="20"/>
                <w:szCs w:val="20"/>
              </w:rPr>
            </w:pPr>
            <w:r>
              <w:rPr>
                <w:sz w:val="20"/>
                <w:szCs w:val="20"/>
              </w:rPr>
              <w:t>1</w:t>
            </w:r>
          </w:p>
        </w:tc>
        <w:tc>
          <w:tcPr>
            <w:tcW w:w="1276" w:type="dxa"/>
            <w:hideMark/>
          </w:tcPr>
          <w:p w14:paraId="2F827C81" w14:textId="77777777" w:rsidR="00C863E1" w:rsidRDefault="00C863E1" w:rsidP="00DC526B">
            <w:pPr>
              <w:suppressAutoHyphens/>
              <w:rPr>
                <w:sz w:val="20"/>
                <w:szCs w:val="20"/>
              </w:rPr>
            </w:pPr>
            <w:r>
              <w:rPr>
                <w:sz w:val="20"/>
                <w:szCs w:val="20"/>
              </w:rPr>
              <w:t>Required</w:t>
            </w:r>
          </w:p>
        </w:tc>
        <w:tc>
          <w:tcPr>
            <w:tcW w:w="2837" w:type="dxa"/>
            <w:hideMark/>
          </w:tcPr>
          <w:p w14:paraId="3BEF2D97" w14:textId="77777777" w:rsidR="00C863E1" w:rsidRDefault="00C863E1" w:rsidP="00DC526B">
            <w:pPr>
              <w:keepNext/>
              <w:suppressAutoHyphens/>
              <w:rPr>
                <w:sz w:val="20"/>
                <w:szCs w:val="20"/>
              </w:rPr>
            </w:pPr>
            <w:r>
              <w:rPr>
                <w:sz w:val="20"/>
                <w:szCs w:val="20"/>
              </w:rPr>
              <w:t>-</w:t>
            </w:r>
          </w:p>
        </w:tc>
      </w:tr>
    </w:tbl>
    <w:p w14:paraId="712A2555" w14:textId="0D193E5C" w:rsidR="00D05444" w:rsidRDefault="00D05444" w:rsidP="00543B6B">
      <w:pPr>
        <w:pStyle w:val="Beschriftung"/>
        <w:spacing w:before="120"/>
      </w:pPr>
      <w:bookmarkStart w:id="252" w:name="_Toc3566422"/>
      <w:bookmarkStart w:id="253" w:name="_Toc34747425"/>
      <w:bookmarkStart w:id="254" w:name="_Toc39880746"/>
      <w:r>
        <w:t xml:space="preserve">Table </w:t>
      </w:r>
      <w:r w:rsidR="00ED469A">
        <w:fldChar w:fldCharType="begin"/>
      </w:r>
      <w:r w:rsidR="00ED469A">
        <w:instrText xml:space="preserve"> SEQ Table \* ARABIC </w:instrText>
      </w:r>
      <w:r w:rsidR="00ED469A">
        <w:fldChar w:fldCharType="separate"/>
      </w:r>
      <w:r w:rsidR="00A2710C">
        <w:rPr>
          <w:noProof/>
        </w:rPr>
        <w:t>15</w:t>
      </w:r>
      <w:r w:rsidR="00ED469A">
        <w:fldChar w:fldCharType="end"/>
      </w:r>
      <w:r>
        <w:t>: Nested element</w:t>
      </w:r>
      <w:r w:rsidRPr="00396648">
        <w:t xml:space="preserve">s of </w:t>
      </w:r>
      <w:r>
        <w:t xml:space="preserve">element </w:t>
      </w:r>
      <w:r w:rsidRPr="00491597">
        <w:rPr>
          <w:rFonts w:ascii="Courier New" w:hAnsi="Courier New" w:cs="Courier New"/>
          <w:bCs w:val="0"/>
          <w:i/>
          <w:sz w:val="18"/>
          <w:szCs w:val="18"/>
        </w:rPr>
        <w:t>&lt;</w:t>
      </w:r>
      <w:r>
        <w:rPr>
          <w:rFonts w:ascii="Courier New" w:hAnsi="Courier New" w:cs="Courier New"/>
          <w:b w:val="0"/>
          <w:i/>
          <w:sz w:val="18"/>
          <w:szCs w:val="18"/>
        </w:rPr>
        <w:t>contact</w:t>
      </w:r>
      <w:r w:rsidR="00B82523">
        <w:rPr>
          <w:rFonts w:ascii="Courier New" w:hAnsi="Courier New" w:cs="Courier New"/>
          <w:b w:val="0"/>
          <w:i/>
          <w:sz w:val="18"/>
          <w:szCs w:val="18"/>
        </w:rPr>
        <w:t>/</w:t>
      </w:r>
      <w:r w:rsidRPr="00491597">
        <w:rPr>
          <w:rFonts w:ascii="Courier New" w:hAnsi="Courier New" w:cs="Courier New"/>
          <w:bCs w:val="0"/>
          <w:i/>
          <w:sz w:val="18"/>
          <w:szCs w:val="18"/>
        </w:rPr>
        <w:t>&gt;</w:t>
      </w:r>
      <w:bookmarkEnd w:id="252"/>
      <w:bookmarkEnd w:id="253"/>
      <w:bookmarkEnd w:id="254"/>
      <w:r>
        <w:t xml:space="preserve"> </w:t>
      </w:r>
    </w:p>
    <w:p w14:paraId="78E72DA1" w14:textId="42882334" w:rsidR="00D05444" w:rsidRDefault="00D05444" w:rsidP="00B32797">
      <w:pPr>
        <w:spacing w:before="120"/>
        <w:jc w:val="both"/>
      </w:pPr>
      <w:r>
        <w:t xml:space="preserve">Ordering of </w:t>
      </w:r>
      <w:r w:rsidR="000F18FC" w:rsidRPr="00226A3F">
        <w:rPr>
          <w:rFonts w:ascii="Courier New" w:hAnsi="Courier New" w:cs="Courier New"/>
          <w:b/>
          <w:i/>
          <w:sz w:val="18"/>
          <w:szCs w:val="18"/>
        </w:rPr>
        <w:t>&lt;</w:t>
      </w:r>
      <w:r w:rsidR="000F18FC">
        <w:rPr>
          <w:rFonts w:ascii="Courier New" w:hAnsi="Courier New" w:cs="Courier New"/>
          <w:b/>
          <w:i/>
          <w:sz w:val="18"/>
          <w:szCs w:val="18"/>
        </w:rPr>
        <w:t>contact</w:t>
      </w:r>
      <w:r w:rsidR="00B82523">
        <w:rPr>
          <w:rFonts w:ascii="Courier New" w:hAnsi="Courier New" w:cs="Courier New"/>
          <w:b/>
          <w:i/>
          <w:sz w:val="18"/>
          <w:szCs w:val="18"/>
        </w:rPr>
        <w:t>/</w:t>
      </w:r>
      <w:r w:rsidR="000F18FC" w:rsidRPr="00226A3F">
        <w:rPr>
          <w:rFonts w:ascii="Courier New" w:hAnsi="Courier New" w:cs="Courier New"/>
          <w:b/>
          <w:i/>
          <w:sz w:val="18"/>
          <w:szCs w:val="18"/>
        </w:rPr>
        <w:t>&gt;</w:t>
      </w:r>
      <w:r w:rsidR="000F18FC" w:rsidRPr="00226A3F">
        <w:t xml:space="preserve"> </w:t>
      </w:r>
      <w:r w:rsidR="000F18FC" w:rsidRPr="00226A3F">
        <w:rPr>
          <w:rFonts w:cs="Courier New"/>
          <w:szCs w:val="22"/>
        </w:rPr>
        <w:t>element</w:t>
      </w:r>
      <w:r w:rsidR="000F18FC">
        <w:rPr>
          <w:rFonts w:cs="Courier New"/>
          <w:szCs w:val="22"/>
        </w:rPr>
        <w:t>s</w:t>
      </w:r>
      <w:r>
        <w:t xml:space="preserve"> within a </w:t>
      </w:r>
      <w:r w:rsidR="000F18FC">
        <w:rPr>
          <w:rFonts w:ascii="Courier New" w:hAnsi="Courier New" w:cs="Courier New"/>
          <w:b/>
          <w:bCs/>
          <w:i/>
          <w:sz w:val="18"/>
          <w:szCs w:val="18"/>
        </w:rPr>
        <w:t>&lt;contact_list</w:t>
      </w:r>
      <w:r w:rsidR="00B82523">
        <w:rPr>
          <w:rFonts w:ascii="Courier New" w:hAnsi="Courier New" w:cs="Courier New"/>
          <w:b/>
          <w:bCs/>
          <w:i/>
          <w:sz w:val="18"/>
          <w:szCs w:val="18"/>
        </w:rPr>
        <w:t>/</w:t>
      </w:r>
      <w:r w:rsidR="000F18FC">
        <w:rPr>
          <w:rFonts w:ascii="Courier New" w:hAnsi="Courier New" w:cs="Courier New"/>
          <w:b/>
          <w:bCs/>
          <w:i/>
          <w:sz w:val="18"/>
          <w:szCs w:val="18"/>
        </w:rPr>
        <w:t>&gt;</w:t>
      </w:r>
      <w:r>
        <w:t xml:space="preserve"> is irrelevant, since it is assumed that </w:t>
      </w:r>
      <w:r w:rsidR="00C863E1">
        <w:t xml:space="preserve">features of a physical contact are invariant under permutation of the two involved materials. </w:t>
      </w:r>
    </w:p>
    <w:p w14:paraId="57CE6E27" w14:textId="3B73C72B" w:rsidR="00880D5C" w:rsidRDefault="00D05444" w:rsidP="00AC1E58">
      <w:pPr>
        <w:spacing w:before="120"/>
        <w:rPr>
          <w:szCs w:val="22"/>
        </w:rPr>
      </w:pPr>
      <w:r>
        <w:t xml:space="preserve">The </w:t>
      </w:r>
      <w:r w:rsidRPr="00226A3F">
        <w:t xml:space="preserve">element </w:t>
      </w:r>
      <w:r>
        <w:rPr>
          <w:rFonts w:ascii="Courier New" w:hAnsi="Courier New" w:cs="Courier New"/>
          <w:b/>
          <w:bCs/>
          <w:i/>
          <w:sz w:val="18"/>
          <w:szCs w:val="18"/>
        </w:rPr>
        <w:t>&lt;contact</w:t>
      </w:r>
      <w:r w:rsidR="00B82523">
        <w:rPr>
          <w:rFonts w:ascii="Courier New" w:hAnsi="Courier New" w:cs="Courier New"/>
          <w:b/>
          <w:bCs/>
          <w:i/>
          <w:sz w:val="18"/>
          <w:szCs w:val="18"/>
        </w:rPr>
        <w:t>/</w:t>
      </w:r>
      <w:r>
        <w:rPr>
          <w:rFonts w:ascii="Courier New" w:hAnsi="Courier New" w:cs="Courier New"/>
          <w:b/>
          <w:bCs/>
          <w:i/>
          <w:sz w:val="18"/>
          <w:szCs w:val="18"/>
        </w:rPr>
        <w:t>&gt;</w:t>
      </w:r>
      <w:r>
        <w:t xml:space="preserve"> does not allow for any attributes. </w:t>
      </w:r>
    </w:p>
    <w:p w14:paraId="2564A0F7" w14:textId="77777777" w:rsidR="00906CE3" w:rsidRDefault="006A6AD6" w:rsidP="00906CE3">
      <w:pPr>
        <w:pStyle w:val="berschrift4"/>
        <w:rPr>
          <w:i/>
        </w:rPr>
      </w:pPr>
      <w:bookmarkStart w:id="255" w:name="_Toc3556953"/>
      <w:bookmarkStart w:id="256" w:name="_Toc34747203"/>
      <w:bookmarkStart w:id="257" w:name="_Toc39880517"/>
      <w:r w:rsidRPr="00880D5C">
        <w:rPr>
          <w:szCs w:val="26"/>
        </w:rPr>
        <w:t>Element</w:t>
      </w:r>
      <w:r w:rsidR="00906CE3">
        <w:t xml:space="preserve"> </w:t>
      </w:r>
      <w:r w:rsidR="00906CE3" w:rsidRPr="00AC1E58">
        <w:rPr>
          <w:rFonts w:ascii="Courier New" w:hAnsi="Courier New" w:cs="Courier New"/>
          <w:b w:val="0"/>
          <w:i/>
          <w:szCs w:val="26"/>
        </w:rPr>
        <w:t>&lt;partner</w:t>
      </w:r>
      <w:r w:rsidR="00EC2109">
        <w:rPr>
          <w:rFonts w:ascii="Courier New" w:hAnsi="Courier New" w:cs="Courier New"/>
          <w:b w:val="0"/>
          <w:i/>
          <w:szCs w:val="26"/>
        </w:rPr>
        <w:t>/</w:t>
      </w:r>
      <w:r w:rsidR="00906CE3" w:rsidRPr="00AC1E58">
        <w:rPr>
          <w:rFonts w:ascii="Courier New" w:hAnsi="Courier New" w:cs="Courier New"/>
          <w:b w:val="0"/>
          <w:i/>
          <w:szCs w:val="26"/>
        </w:rPr>
        <w:t>&gt;</w:t>
      </w:r>
      <w:bookmarkEnd w:id="255"/>
      <w:bookmarkEnd w:id="256"/>
      <w:bookmarkEnd w:id="257"/>
    </w:p>
    <w:p w14:paraId="207FF28F" w14:textId="27C832E9" w:rsidR="0030552A" w:rsidRDefault="0030552A" w:rsidP="00B32797">
      <w:pPr>
        <w:jc w:val="both"/>
      </w:pPr>
      <w:r>
        <w:t xml:space="preserve">Each joint partner involved in </w:t>
      </w:r>
      <w:r w:rsidR="00AC1E58">
        <w:t xml:space="preserve">a </w:t>
      </w:r>
      <w:r>
        <w:t xml:space="preserve">contact is specified by the element </w:t>
      </w:r>
      <w:r w:rsidRPr="00702EBE">
        <w:rPr>
          <w:rFonts w:ascii="Courier New" w:hAnsi="Courier New" w:cs="Courier New"/>
          <w:b/>
          <w:i/>
          <w:sz w:val="18"/>
          <w:szCs w:val="18"/>
        </w:rPr>
        <w:t>&lt;</w:t>
      </w:r>
      <w:r>
        <w:rPr>
          <w:rFonts w:ascii="Courier New" w:hAnsi="Courier New" w:cs="Courier New"/>
          <w:b/>
          <w:i/>
          <w:sz w:val="18"/>
          <w:szCs w:val="18"/>
        </w:rPr>
        <w:t>partner</w:t>
      </w:r>
      <w:r w:rsidR="00EC2109">
        <w:rPr>
          <w:rFonts w:ascii="Courier New" w:hAnsi="Courier New" w:cs="Courier New"/>
          <w:b/>
          <w:i/>
          <w:sz w:val="18"/>
          <w:szCs w:val="18"/>
        </w:rPr>
        <w:t>/</w:t>
      </w:r>
      <w:r w:rsidRPr="00AC1E58">
        <w:rPr>
          <w:rFonts w:ascii="Courier New" w:hAnsi="Courier New" w:cs="Courier New"/>
          <w:b/>
          <w:i/>
          <w:sz w:val="18"/>
          <w:szCs w:val="18"/>
        </w:rPr>
        <w:t>&gt;</w:t>
      </w:r>
      <w:r w:rsidR="00AC1E58" w:rsidRPr="00AC1E58">
        <w:rPr>
          <w:rFonts w:cs="Courier New"/>
          <w:szCs w:val="22"/>
        </w:rPr>
        <w:t xml:space="preserve">. </w:t>
      </w:r>
      <w:r w:rsidR="00AC1E58">
        <w:rPr>
          <w:rFonts w:cs="Courier New"/>
          <w:szCs w:val="22"/>
        </w:rPr>
        <w:t>Only th</w:t>
      </w:r>
      <w:r w:rsidR="00BE444C">
        <w:rPr>
          <w:rFonts w:cs="Courier New"/>
          <w:szCs w:val="22"/>
        </w:rPr>
        <w:t>e first level parts</w:t>
      </w:r>
      <w:r w:rsidR="00BA1A5F">
        <w:rPr>
          <w:rFonts w:cs="Courier New"/>
          <w:szCs w:val="22"/>
        </w:rPr>
        <w:t>/assemblies</w:t>
      </w:r>
      <w:r w:rsidR="00BE444C">
        <w:rPr>
          <w:rFonts w:cs="Courier New"/>
          <w:szCs w:val="22"/>
        </w:rPr>
        <w:t xml:space="preserve"> </w:t>
      </w:r>
      <w:r w:rsidR="00AC1E58">
        <w:rPr>
          <w:rFonts w:cs="Courier New"/>
          <w:szCs w:val="22"/>
        </w:rPr>
        <w:t>which are listed</w:t>
      </w:r>
      <w:r w:rsidR="005373EC">
        <w:rPr>
          <w:rFonts w:cs="Courier New"/>
          <w:szCs w:val="22"/>
        </w:rPr>
        <w:t xml:space="preserve"> in </w:t>
      </w:r>
      <w:r w:rsidR="005373EC" w:rsidRPr="00446313">
        <w:rPr>
          <w:rFonts w:ascii="Courier New" w:hAnsi="Courier New" w:cs="Courier New"/>
          <w:b/>
          <w:i/>
          <w:sz w:val="18"/>
          <w:szCs w:val="18"/>
        </w:rPr>
        <w:t>&lt;connected_to</w:t>
      </w:r>
      <w:r w:rsidR="00B82523">
        <w:rPr>
          <w:rFonts w:ascii="Courier New" w:hAnsi="Courier New" w:cs="Courier New"/>
          <w:b/>
          <w:i/>
          <w:sz w:val="18"/>
          <w:szCs w:val="18"/>
        </w:rPr>
        <w:t>/</w:t>
      </w:r>
      <w:r w:rsidR="005373EC" w:rsidRPr="00AC1E58">
        <w:rPr>
          <w:rFonts w:ascii="Courier New" w:hAnsi="Courier New" w:cs="Courier New"/>
          <w:b/>
          <w:i/>
          <w:sz w:val="18"/>
          <w:szCs w:val="18"/>
        </w:rPr>
        <w:t>&gt;</w:t>
      </w:r>
      <w:r w:rsidR="00BA1A5F" w:rsidRPr="00BA1A5F">
        <w:rPr>
          <w:rFonts w:cs="Courier New"/>
          <w:szCs w:val="22"/>
        </w:rPr>
        <w:t>,</w:t>
      </w:r>
      <w:r w:rsidR="00BE444C" w:rsidRPr="00E7532E">
        <w:t xml:space="preserve"> </w:t>
      </w:r>
      <w:r w:rsidR="00BE444C" w:rsidRPr="00BE444C">
        <w:t>are allowed</w:t>
      </w:r>
      <w:r w:rsidR="005373EC" w:rsidRPr="00AC1E58">
        <w:t xml:space="preserve">. </w:t>
      </w:r>
    </w:p>
    <w:p w14:paraId="67890EB8" w14:textId="77777777" w:rsidR="006A6AD6" w:rsidRPr="00226A3F" w:rsidRDefault="006A6AD6" w:rsidP="006A6AD6">
      <w:pPr>
        <w:keepNext/>
        <w:spacing w:before="120"/>
      </w:pPr>
      <w:r w:rsidRPr="00226A3F">
        <w:lastRenderedPageBreak/>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partner/</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6A6AD6" w:rsidRPr="000F7EEA" w14:paraId="14AFBCB0" w14:textId="77777777" w:rsidTr="00DC526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006A095" w14:textId="77777777" w:rsidR="006A6AD6" w:rsidRPr="00226A3F" w:rsidRDefault="006A6AD6" w:rsidP="00DC526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94B31A5" w14:textId="77777777" w:rsidR="006A6AD6" w:rsidRPr="00226A3F" w:rsidRDefault="006A6AD6" w:rsidP="00DC526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04BC65A8" w14:textId="77777777" w:rsidR="006A6AD6" w:rsidRPr="00226A3F" w:rsidRDefault="006A6AD6" w:rsidP="00DC526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A9481EC" w14:textId="737A9E47" w:rsidR="006A6AD6" w:rsidRPr="00226A3F" w:rsidRDefault="000E60DF" w:rsidP="00DC526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E4914CC" w14:textId="77777777" w:rsidR="006A6AD6" w:rsidRPr="00226A3F" w:rsidRDefault="006A6AD6" w:rsidP="00DC526B">
            <w:pPr>
              <w:keepNext/>
              <w:suppressAutoHyphens/>
              <w:rPr>
                <w:rFonts w:cs="Calibri"/>
                <w:lang w:eastAsia="zh-CN"/>
              </w:rPr>
            </w:pPr>
            <w:r w:rsidRPr="00226A3F">
              <w:rPr>
                <w:b/>
                <w:i/>
              </w:rPr>
              <w:t>Constraint</w:t>
            </w:r>
            <w:r>
              <w:rPr>
                <w:b/>
                <w:i/>
              </w:rPr>
              <w:t>s / Remarks</w:t>
            </w:r>
          </w:p>
        </w:tc>
      </w:tr>
      <w:tr w:rsidR="00BE444C" w:rsidRPr="00397AE8" w14:paraId="07F51568" w14:textId="77777777" w:rsidTr="0011065E">
        <w:tc>
          <w:tcPr>
            <w:tcW w:w="1526" w:type="dxa"/>
            <w:tcBorders>
              <w:top w:val="dotted" w:sz="4" w:space="0" w:color="000000"/>
              <w:left w:val="single" w:sz="8" w:space="0" w:color="000000"/>
              <w:bottom w:val="single" w:sz="4" w:space="0" w:color="000000"/>
              <w:right w:val="nil"/>
            </w:tcBorders>
          </w:tcPr>
          <w:p w14:paraId="735C37A6" w14:textId="68B462A5" w:rsidR="00BE444C" w:rsidRPr="003103A4" w:rsidRDefault="00BE444C" w:rsidP="00DC526B">
            <w:pPr>
              <w:suppressAutoHyphens/>
              <w:rPr>
                <w:sz w:val="20"/>
                <w:szCs w:val="20"/>
              </w:rPr>
            </w:pPr>
            <w:r>
              <w:rPr>
                <w:sz w:val="20"/>
                <w:szCs w:val="20"/>
              </w:rPr>
              <w:t>part_index</w:t>
            </w:r>
          </w:p>
        </w:tc>
        <w:tc>
          <w:tcPr>
            <w:tcW w:w="1538" w:type="dxa"/>
            <w:tcBorders>
              <w:top w:val="dotted" w:sz="4" w:space="0" w:color="000000"/>
              <w:left w:val="single" w:sz="4" w:space="0" w:color="000000"/>
              <w:bottom w:val="single" w:sz="4" w:space="0" w:color="000000"/>
              <w:right w:val="nil"/>
            </w:tcBorders>
          </w:tcPr>
          <w:p w14:paraId="33CFD19E" w14:textId="702BA680" w:rsidR="00BE444C" w:rsidRPr="003103A4" w:rsidRDefault="00BE444C" w:rsidP="00DC526B">
            <w:pPr>
              <w:suppressAutoHyphens/>
              <w:rPr>
                <w:sz w:val="20"/>
                <w:szCs w:val="20"/>
              </w:rPr>
            </w:pPr>
            <w:r>
              <w:rPr>
                <w:sz w:val="20"/>
                <w:szCs w:val="20"/>
              </w:rPr>
              <w:t>Integer</w:t>
            </w:r>
          </w:p>
        </w:tc>
        <w:tc>
          <w:tcPr>
            <w:tcW w:w="1612" w:type="dxa"/>
            <w:tcBorders>
              <w:top w:val="dotted" w:sz="4" w:space="0" w:color="000000"/>
              <w:left w:val="single" w:sz="4" w:space="0" w:color="000000"/>
              <w:bottom w:val="single" w:sz="4" w:space="0" w:color="000000"/>
              <w:right w:val="nil"/>
            </w:tcBorders>
          </w:tcPr>
          <w:p w14:paraId="46A96D0B" w14:textId="77777777" w:rsidR="00BE444C" w:rsidRPr="003103A4" w:rsidRDefault="00BE444C" w:rsidP="00DC526B">
            <w:pPr>
              <w:suppressAutoHyphens/>
              <w:rPr>
                <w:sz w:val="20"/>
                <w:szCs w:val="20"/>
              </w:rPr>
            </w:pPr>
          </w:p>
        </w:tc>
        <w:tc>
          <w:tcPr>
            <w:tcW w:w="1352" w:type="dxa"/>
            <w:tcBorders>
              <w:top w:val="dotted" w:sz="4" w:space="0" w:color="000000"/>
              <w:left w:val="single" w:sz="4" w:space="0" w:color="000000"/>
              <w:bottom w:val="single" w:sz="4" w:space="0" w:color="000000"/>
              <w:right w:val="nil"/>
            </w:tcBorders>
          </w:tcPr>
          <w:p w14:paraId="6CC9263F" w14:textId="22EED093" w:rsidR="00BE444C" w:rsidRPr="003103A4" w:rsidRDefault="00BE444C" w:rsidP="00DC526B">
            <w:pPr>
              <w:suppressAutoHyphens/>
              <w:rPr>
                <w:sz w:val="20"/>
                <w:szCs w:val="20"/>
              </w:rPr>
            </w:pPr>
            <w:r>
              <w:rPr>
                <w:sz w:val="20"/>
                <w:szCs w:val="20"/>
              </w:rPr>
              <w:t>Required</w:t>
            </w:r>
          </w:p>
        </w:tc>
        <w:tc>
          <w:tcPr>
            <w:tcW w:w="2492" w:type="dxa"/>
            <w:tcBorders>
              <w:top w:val="dotted" w:sz="4" w:space="0" w:color="000000"/>
              <w:left w:val="single" w:sz="4" w:space="0" w:color="000000"/>
              <w:bottom w:val="single" w:sz="4" w:space="0" w:color="000000"/>
              <w:right w:val="single" w:sz="8" w:space="0" w:color="000000"/>
            </w:tcBorders>
          </w:tcPr>
          <w:p w14:paraId="7BCD2443" w14:textId="77777777" w:rsidR="00BE444C" w:rsidRPr="003103A4" w:rsidRDefault="00BE444C" w:rsidP="00DC526B">
            <w:pPr>
              <w:suppressAutoHyphens/>
              <w:rPr>
                <w:sz w:val="20"/>
                <w:szCs w:val="20"/>
              </w:rPr>
            </w:pPr>
          </w:p>
        </w:tc>
      </w:tr>
    </w:tbl>
    <w:p w14:paraId="13344E44" w14:textId="129D3D52" w:rsidR="006A6AD6" w:rsidRDefault="006A6AD6" w:rsidP="00543B6B">
      <w:pPr>
        <w:pStyle w:val="Beschriftung"/>
        <w:spacing w:before="120"/>
      </w:pPr>
      <w:bookmarkStart w:id="258" w:name="_Toc414573795"/>
      <w:bookmarkStart w:id="259" w:name="_Toc3566423"/>
      <w:bookmarkStart w:id="260" w:name="_Toc34747426"/>
      <w:bookmarkStart w:id="261" w:name="_Toc39880747"/>
      <w:r>
        <w:t xml:space="preserve">Table </w:t>
      </w:r>
      <w:r w:rsidR="00ED469A">
        <w:fldChar w:fldCharType="begin"/>
      </w:r>
      <w:r w:rsidR="00ED469A">
        <w:instrText xml:space="preserve"> SEQ Table \* ARABIC </w:instrText>
      </w:r>
      <w:r w:rsidR="00ED469A">
        <w:fldChar w:fldCharType="separate"/>
      </w:r>
      <w:r w:rsidR="00A2710C">
        <w:rPr>
          <w:noProof/>
        </w:rPr>
        <w:t>16</w:t>
      </w:r>
      <w:r w:rsidR="00ED469A">
        <w:fldChar w:fldCharType="end"/>
      </w:r>
      <w:r>
        <w:t xml:space="preserve">: Attributes of element </w:t>
      </w:r>
      <w:r w:rsidRPr="00491597">
        <w:rPr>
          <w:rFonts w:ascii="Courier New" w:hAnsi="Courier New" w:cs="Courier New"/>
          <w:bCs w:val="0"/>
          <w:i/>
          <w:sz w:val="18"/>
          <w:szCs w:val="18"/>
        </w:rPr>
        <w:t>&lt;</w:t>
      </w:r>
      <w:r>
        <w:rPr>
          <w:rFonts w:ascii="Courier New" w:hAnsi="Courier New" w:cs="Courier New"/>
          <w:b w:val="0"/>
          <w:i/>
          <w:sz w:val="18"/>
          <w:szCs w:val="18"/>
        </w:rPr>
        <w:t>partner</w:t>
      </w:r>
      <w:r w:rsidR="00EC2109">
        <w:rPr>
          <w:rFonts w:ascii="Courier New" w:hAnsi="Courier New" w:cs="Courier New"/>
          <w:b w:val="0"/>
          <w:i/>
          <w:sz w:val="18"/>
          <w:szCs w:val="18"/>
        </w:rPr>
        <w:t>/</w:t>
      </w:r>
      <w:r w:rsidRPr="00491597">
        <w:rPr>
          <w:rFonts w:ascii="Courier New" w:hAnsi="Courier New" w:cs="Courier New"/>
          <w:bCs w:val="0"/>
          <w:i/>
          <w:sz w:val="18"/>
          <w:szCs w:val="18"/>
        </w:rPr>
        <w:t>&gt;</w:t>
      </w:r>
      <w:bookmarkEnd w:id="258"/>
      <w:bookmarkEnd w:id="259"/>
      <w:bookmarkEnd w:id="260"/>
      <w:bookmarkEnd w:id="261"/>
      <w:r>
        <w:t xml:space="preserve"> </w:t>
      </w:r>
    </w:p>
    <w:p w14:paraId="58AB304A" w14:textId="77777777" w:rsidR="006A6AD6" w:rsidRPr="000B11EA" w:rsidRDefault="006A6AD6" w:rsidP="006A6AD6">
      <w:r w:rsidRPr="000B11EA">
        <w:t xml:space="preserve">These attributes have following semantics: </w:t>
      </w:r>
    </w:p>
    <w:p w14:paraId="0A4A3DA3" w14:textId="619B14D4" w:rsidR="00BE444C" w:rsidRDefault="00BE444C" w:rsidP="00911F2B">
      <w:pPr>
        <w:numPr>
          <w:ilvl w:val="0"/>
          <w:numId w:val="22"/>
        </w:numPr>
        <w:spacing w:before="120"/>
        <w:jc w:val="both"/>
      </w:pPr>
      <w:r>
        <w:rPr>
          <w:rFonts w:ascii="Courier New" w:hAnsi="Courier New"/>
          <w:sz w:val="18"/>
          <w:szCs w:val="18"/>
        </w:rPr>
        <w:t>part_index</w:t>
      </w:r>
      <w:r w:rsidRPr="000B11EA">
        <w:t xml:space="preserve">: </w:t>
      </w:r>
      <w:r>
        <w:t xml:space="preserve">The flange partner with this index (see section </w:t>
      </w:r>
      <w:r>
        <w:fldChar w:fldCharType="begin"/>
      </w:r>
      <w:r>
        <w:instrText xml:space="preserve"> REF _Ref428791371 \r \h </w:instrText>
      </w:r>
      <w:r>
        <w:fldChar w:fldCharType="separate"/>
      </w:r>
      <w:r w:rsidR="00A2710C">
        <w:t>5.3.1.1</w:t>
      </w:r>
      <w:r>
        <w:fldChar w:fldCharType="end"/>
      </w:r>
      <w:r>
        <w:t xml:space="preserve">). The part of the flange is referenced by </w:t>
      </w:r>
      <w:r w:rsidRPr="007055D9">
        <w:t xml:space="preserve">the attribute </w:t>
      </w:r>
      <w:r>
        <w:rPr>
          <w:rStyle w:val="XMLAttribute"/>
        </w:rPr>
        <w:t>i</w:t>
      </w:r>
      <w:r w:rsidRPr="007055D9">
        <w:rPr>
          <w:rStyle w:val="XMLAttribute"/>
        </w:rPr>
        <w:t>ndex</w:t>
      </w:r>
      <w:r w:rsidRPr="007055D9">
        <w:t xml:space="preserve"> inside the element </w:t>
      </w:r>
      <w:r>
        <w:rPr>
          <w:rStyle w:val="XMLElement"/>
        </w:rPr>
        <w:t>&lt;p</w:t>
      </w:r>
      <w:r w:rsidRPr="007055D9">
        <w:rPr>
          <w:rStyle w:val="XMLElement"/>
        </w:rPr>
        <w:t>art</w:t>
      </w:r>
      <w:r>
        <w:rPr>
          <w:rStyle w:val="XMLElement"/>
        </w:rPr>
        <w:t>&gt;</w:t>
      </w:r>
      <w:r w:rsidRPr="007055D9">
        <w:t xml:space="preserve"> </w:t>
      </w:r>
      <w:r>
        <w:t xml:space="preserve">or </w:t>
      </w:r>
      <w:r w:rsidRPr="00004037">
        <w:rPr>
          <w:rStyle w:val="XMLElement"/>
        </w:rPr>
        <w:t>&lt;assy&gt;</w:t>
      </w:r>
      <w:r>
        <w:t xml:space="preserve"> </w:t>
      </w:r>
      <w:r w:rsidRPr="007055D9">
        <w:t xml:space="preserve">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r w:rsidR="00344574">
        <w:t xml:space="preserve">. </w:t>
      </w:r>
    </w:p>
    <w:p w14:paraId="3F89F3BC" w14:textId="77777777" w:rsidR="00AC1E58" w:rsidRPr="0030552A" w:rsidRDefault="006A6AD6" w:rsidP="00F82C55">
      <w:pPr>
        <w:spacing w:before="120"/>
        <w:jc w:val="both"/>
      </w:pPr>
      <w:r>
        <w:t xml:space="preserve">The </w:t>
      </w:r>
      <w:r w:rsidRPr="00226A3F">
        <w:t xml:space="preserve">element </w:t>
      </w:r>
      <w:r>
        <w:rPr>
          <w:rFonts w:ascii="Courier New" w:hAnsi="Courier New" w:cs="Courier New"/>
          <w:b/>
          <w:bCs/>
          <w:i/>
          <w:sz w:val="18"/>
          <w:szCs w:val="18"/>
        </w:rPr>
        <w:t>&lt;partner</w:t>
      </w:r>
      <w:r w:rsidR="00EC2109">
        <w:rPr>
          <w:rFonts w:ascii="Courier New" w:hAnsi="Courier New" w:cs="Courier New"/>
          <w:b/>
          <w:bCs/>
          <w:i/>
          <w:sz w:val="18"/>
          <w:szCs w:val="18"/>
        </w:rPr>
        <w:t>/</w:t>
      </w:r>
      <w:r>
        <w:rPr>
          <w:rFonts w:ascii="Courier New" w:hAnsi="Courier New" w:cs="Courier New"/>
          <w:b/>
          <w:bCs/>
          <w:i/>
          <w:sz w:val="18"/>
          <w:szCs w:val="18"/>
        </w:rPr>
        <w:t>&gt;</w:t>
      </w:r>
      <w:r>
        <w:t xml:space="preserve"> does not allow for any nested elements. </w:t>
      </w:r>
    </w:p>
    <w:p w14:paraId="2A58438C" w14:textId="77777777" w:rsidR="0030552A" w:rsidRDefault="00895ACB" w:rsidP="0030552A">
      <w:pPr>
        <w:pStyle w:val="berschrift4"/>
        <w:rPr>
          <w:i/>
        </w:rPr>
      </w:pPr>
      <w:bookmarkStart w:id="262" w:name="_Toc3556954"/>
      <w:bookmarkStart w:id="263" w:name="_Toc34747204"/>
      <w:bookmarkStart w:id="264" w:name="_Toc39880518"/>
      <w:r w:rsidRPr="00880D5C">
        <w:rPr>
          <w:szCs w:val="26"/>
        </w:rPr>
        <w:t>Element</w:t>
      </w:r>
      <w:r w:rsidR="0030552A" w:rsidRPr="007055D9">
        <w:t xml:space="preserve"> </w:t>
      </w:r>
      <w:r w:rsidR="0030552A" w:rsidRPr="00AC1E58">
        <w:rPr>
          <w:rFonts w:ascii="Courier New" w:hAnsi="Courier New" w:cs="Courier New"/>
          <w:b w:val="0"/>
          <w:i/>
          <w:szCs w:val="26"/>
        </w:rPr>
        <w:t>&lt;coefficients</w:t>
      </w:r>
      <w:r w:rsidR="008041BF">
        <w:rPr>
          <w:rFonts w:ascii="Courier New" w:hAnsi="Courier New" w:cs="Courier New"/>
          <w:b w:val="0"/>
          <w:i/>
          <w:szCs w:val="26"/>
        </w:rPr>
        <w:t>/</w:t>
      </w:r>
      <w:r w:rsidR="0030552A" w:rsidRPr="00AC1E58">
        <w:rPr>
          <w:rFonts w:ascii="Courier New" w:hAnsi="Courier New" w:cs="Courier New"/>
          <w:b w:val="0"/>
          <w:i/>
          <w:szCs w:val="26"/>
        </w:rPr>
        <w:t>&gt;</w:t>
      </w:r>
      <w:bookmarkEnd w:id="262"/>
      <w:bookmarkEnd w:id="263"/>
      <w:bookmarkEnd w:id="264"/>
    </w:p>
    <w:p w14:paraId="172419F1" w14:textId="77777777" w:rsidR="0030552A" w:rsidRDefault="00895ACB" w:rsidP="00441F7B">
      <w:pPr>
        <w:jc w:val="both"/>
        <w:rPr>
          <w:sz w:val="20"/>
          <w:szCs w:val="20"/>
        </w:rPr>
      </w:pPr>
      <w:r>
        <w:rPr>
          <w:szCs w:val="22"/>
        </w:rPr>
        <w:t>S</w:t>
      </w:r>
      <w:r w:rsidR="005373EC" w:rsidRPr="0030552A">
        <w:rPr>
          <w:rFonts w:cs="Calibri"/>
          <w:szCs w:val="22"/>
          <w:lang w:eastAsia="zh-CN"/>
        </w:rPr>
        <w:t xml:space="preserve">tatic and kinetic </w:t>
      </w:r>
      <w:r w:rsidR="005373EC" w:rsidRPr="0030552A">
        <w:rPr>
          <w:szCs w:val="22"/>
        </w:rPr>
        <w:t>friction</w:t>
      </w:r>
      <w:r w:rsidR="005373EC">
        <w:rPr>
          <w:szCs w:val="22"/>
        </w:rPr>
        <w:t xml:space="preserve"> coefficients</w:t>
      </w:r>
      <w:r w:rsidR="005373EC" w:rsidRPr="0030552A">
        <w:rPr>
          <w:szCs w:val="22"/>
        </w:rPr>
        <w:t xml:space="preserve"> </w:t>
      </w:r>
      <w:r w:rsidR="005373EC">
        <w:rPr>
          <w:rFonts w:cs="Calibri"/>
          <w:szCs w:val="22"/>
          <w:lang w:eastAsia="zh-CN"/>
        </w:rPr>
        <w:t xml:space="preserve">are defined by the attributes </w:t>
      </w:r>
      <w:r w:rsidR="00960DB8">
        <w:rPr>
          <w:rFonts w:ascii="Courier New" w:hAnsi="Courier New" w:cs="Courier New"/>
          <w:b/>
          <w:i/>
          <w:sz w:val="18"/>
          <w:szCs w:val="18"/>
        </w:rPr>
        <w:t>s</w:t>
      </w:r>
      <w:r w:rsidR="005373EC">
        <w:rPr>
          <w:rFonts w:ascii="Courier New" w:hAnsi="Courier New" w:cs="Courier New"/>
          <w:b/>
          <w:i/>
          <w:sz w:val="18"/>
          <w:szCs w:val="18"/>
        </w:rPr>
        <w:t>tatic</w:t>
      </w:r>
      <w:r>
        <w:rPr>
          <w:rFonts w:ascii="Courier New" w:hAnsi="Courier New" w:cs="Courier New"/>
          <w:b/>
          <w:i/>
          <w:sz w:val="18"/>
          <w:szCs w:val="18"/>
        </w:rPr>
        <w:t>_friction</w:t>
      </w:r>
      <w:r w:rsidR="005373EC">
        <w:rPr>
          <w:rFonts w:ascii="Courier New" w:hAnsi="Courier New" w:cs="Courier New"/>
          <w:b/>
          <w:i/>
          <w:sz w:val="18"/>
          <w:szCs w:val="18"/>
        </w:rPr>
        <w:t xml:space="preserve"> </w:t>
      </w:r>
      <w:r w:rsidR="005373EC" w:rsidRPr="00B3576F">
        <w:rPr>
          <w:rFonts w:cs="Courier New"/>
          <w:szCs w:val="22"/>
        </w:rPr>
        <w:t>and</w:t>
      </w:r>
      <w:r w:rsidR="005373EC">
        <w:rPr>
          <w:rFonts w:ascii="Courier New" w:hAnsi="Courier New" w:cs="Courier New"/>
          <w:b/>
          <w:i/>
          <w:sz w:val="18"/>
          <w:szCs w:val="18"/>
        </w:rPr>
        <w:t xml:space="preserve"> </w:t>
      </w:r>
      <w:r w:rsidR="00960DB8">
        <w:rPr>
          <w:rFonts w:ascii="Courier New" w:hAnsi="Courier New" w:cs="Courier New"/>
          <w:b/>
          <w:i/>
          <w:sz w:val="18"/>
          <w:szCs w:val="18"/>
        </w:rPr>
        <w:t>k</w:t>
      </w:r>
      <w:r w:rsidR="005373EC">
        <w:rPr>
          <w:rFonts w:ascii="Courier New" w:hAnsi="Courier New" w:cs="Courier New"/>
          <w:b/>
          <w:i/>
          <w:sz w:val="18"/>
          <w:szCs w:val="18"/>
        </w:rPr>
        <w:t>inetic</w:t>
      </w:r>
      <w:r>
        <w:rPr>
          <w:rFonts w:ascii="Courier New" w:hAnsi="Courier New" w:cs="Courier New"/>
          <w:b/>
          <w:i/>
          <w:sz w:val="18"/>
          <w:szCs w:val="18"/>
        </w:rPr>
        <w:t>_friction</w:t>
      </w:r>
      <w:r w:rsidR="00636247" w:rsidRPr="003670A5">
        <w:rPr>
          <w:szCs w:val="22"/>
        </w:rPr>
        <w:t xml:space="preserve"> </w:t>
      </w:r>
      <w:r w:rsidR="003670A5">
        <w:rPr>
          <w:szCs w:val="22"/>
        </w:rPr>
        <w:t xml:space="preserve">of an element </w:t>
      </w:r>
      <w:r w:rsidR="003670A5" w:rsidRPr="00446313">
        <w:rPr>
          <w:rFonts w:ascii="Courier New" w:hAnsi="Courier New" w:cs="Courier New"/>
          <w:b/>
          <w:i/>
          <w:sz w:val="18"/>
          <w:szCs w:val="18"/>
        </w:rPr>
        <w:t>&lt;co</w:t>
      </w:r>
      <w:r w:rsidR="00F54FFD">
        <w:rPr>
          <w:rFonts w:ascii="Courier New" w:hAnsi="Courier New" w:cs="Courier New"/>
          <w:b/>
          <w:i/>
          <w:sz w:val="18"/>
          <w:szCs w:val="18"/>
        </w:rPr>
        <w:t>efficients</w:t>
      </w:r>
      <w:r w:rsidR="00EC2109">
        <w:rPr>
          <w:rFonts w:ascii="Courier New" w:hAnsi="Courier New" w:cs="Courier New"/>
          <w:b/>
          <w:i/>
          <w:sz w:val="18"/>
          <w:szCs w:val="18"/>
        </w:rPr>
        <w:t>/</w:t>
      </w:r>
      <w:r w:rsidR="003670A5" w:rsidRPr="00AC1E58">
        <w:rPr>
          <w:rFonts w:ascii="Courier New" w:hAnsi="Courier New" w:cs="Courier New"/>
          <w:b/>
          <w:i/>
          <w:sz w:val="18"/>
          <w:szCs w:val="18"/>
        </w:rPr>
        <w:t>&gt;</w:t>
      </w:r>
      <w:r w:rsidR="003670A5" w:rsidRPr="008706FB">
        <w:rPr>
          <w:szCs w:val="22"/>
        </w:rPr>
        <w:t xml:space="preserve">, </w:t>
      </w:r>
      <w:r w:rsidR="005373EC" w:rsidRPr="003670A5">
        <w:rPr>
          <w:szCs w:val="22"/>
        </w:rPr>
        <w:t>respectively</w:t>
      </w:r>
      <w:r w:rsidR="005373EC" w:rsidRPr="00B3576F">
        <w:rPr>
          <w:rFonts w:cs="Courier New"/>
          <w:szCs w:val="22"/>
        </w:rPr>
        <w:t>.</w:t>
      </w:r>
      <w:r w:rsidR="008706FB">
        <w:rPr>
          <w:rFonts w:cs="Courier New"/>
          <w:szCs w:val="22"/>
        </w:rPr>
        <w:t xml:space="preserve"> </w:t>
      </w:r>
    </w:p>
    <w:p w14:paraId="5F040259" w14:textId="77777777" w:rsidR="005373EC" w:rsidRPr="007055D9" w:rsidRDefault="005373EC" w:rsidP="00F54FFD">
      <w:pPr>
        <w:keepNext/>
        <w:spacing w:before="240"/>
        <w:rPr>
          <w:b/>
        </w:rPr>
      </w:pPr>
      <w:r w:rsidRPr="007055D9">
        <w:rPr>
          <w:b/>
          <w:sz w:val="24"/>
        </w:rPr>
        <w:t>Example</w:t>
      </w:r>
    </w:p>
    <w:p w14:paraId="37DAFB55" w14:textId="77777777" w:rsidR="00636247" w:rsidRDefault="00636247" w:rsidP="00F54FFD">
      <w:pPr>
        <w:pStyle w:val="XMLCode"/>
        <w:keepNext/>
      </w:pPr>
      <w:r w:rsidRPr="007055D9">
        <w:t xml:space="preserve">    </w:t>
      </w:r>
    </w:p>
    <w:p w14:paraId="66E8AE0A" w14:textId="77777777" w:rsidR="00636247" w:rsidRPr="002E3D68" w:rsidRDefault="00636247" w:rsidP="00F54FFD">
      <w:pPr>
        <w:pStyle w:val="XMLCode"/>
        <w:keepNext/>
        <w:rPr>
          <w:rFonts w:cs="Courier New"/>
          <w:b/>
          <w:szCs w:val="16"/>
        </w:rPr>
      </w:pPr>
      <w:r w:rsidRPr="002E3D68">
        <w:rPr>
          <w:rFonts w:cs="Courier New"/>
          <w:b/>
          <w:szCs w:val="16"/>
        </w:rPr>
        <w:t>&lt;connected_to&gt;</w:t>
      </w:r>
    </w:p>
    <w:p w14:paraId="1853DB70" w14:textId="4E5F2D3E" w:rsidR="00F829D8" w:rsidRDefault="00F829D8" w:rsidP="00F829D8">
      <w:pPr>
        <w:pStyle w:val="XMLCode"/>
        <w:keepNext/>
      </w:pPr>
      <w:r>
        <w:t xml:space="preserve">    </w:t>
      </w:r>
      <w:r w:rsidRPr="00F829D8">
        <w:rPr>
          <w:b/>
          <w:color w:val="0070C0"/>
        </w:rPr>
        <w:t>&lt;part index=</w:t>
      </w:r>
      <w:r w:rsidR="00194316">
        <w:rPr>
          <w:b/>
          <w:color w:val="0070C0"/>
        </w:rPr>
        <w:t>"</w:t>
      </w:r>
      <w:r w:rsidRPr="00F829D8">
        <w:rPr>
          <w:b/>
          <w:color w:val="0070C0"/>
        </w:rPr>
        <w:t>1</w:t>
      </w:r>
      <w:r w:rsidR="00194316">
        <w:rPr>
          <w:b/>
          <w:color w:val="0070C0"/>
        </w:rPr>
        <w:t>"</w:t>
      </w:r>
      <w:r w:rsidRPr="00F829D8">
        <w:rPr>
          <w:b/>
          <w:color w:val="0070C0"/>
        </w:rPr>
        <w:t xml:space="preserve"> label=</w:t>
      </w:r>
      <w:r w:rsidR="00194316">
        <w:rPr>
          <w:b/>
          <w:color w:val="0070C0"/>
        </w:rPr>
        <w:t>"</w:t>
      </w:r>
      <w:r>
        <w:rPr>
          <w:b/>
          <w:color w:val="0070C0"/>
        </w:rPr>
        <w:t>PART_9004400</w:t>
      </w:r>
      <w:r w:rsidR="00194316">
        <w:rPr>
          <w:b/>
          <w:color w:val="0070C0"/>
        </w:rPr>
        <w:t>"</w:t>
      </w:r>
      <w:r w:rsidRPr="00F829D8">
        <w:rPr>
          <w:b/>
          <w:color w:val="0070C0"/>
        </w:rPr>
        <w:t xml:space="preserve"> pid=</w:t>
      </w:r>
      <w:r w:rsidR="00194316">
        <w:rPr>
          <w:b/>
          <w:color w:val="0070C0"/>
        </w:rPr>
        <w:t>"</w:t>
      </w:r>
      <w:r w:rsidRPr="00F829D8">
        <w:rPr>
          <w:b/>
          <w:color w:val="0070C0"/>
        </w:rPr>
        <w:t>3202132</w:t>
      </w:r>
      <w:r w:rsidR="00194316">
        <w:rPr>
          <w:b/>
          <w:color w:val="0070C0"/>
        </w:rPr>
        <w:t>"</w:t>
      </w:r>
      <w:r w:rsidRPr="00F829D8">
        <w:rPr>
          <w:b/>
          <w:color w:val="0070C0"/>
        </w:rPr>
        <w:t>/&gt;</w:t>
      </w:r>
    </w:p>
    <w:p w14:paraId="64160B16" w14:textId="1B85498E" w:rsidR="00F829D8" w:rsidRPr="008A760C" w:rsidRDefault="00F829D8" w:rsidP="00F829D8">
      <w:pPr>
        <w:pStyle w:val="XMLCode"/>
        <w:rPr>
          <w:b/>
          <w:color w:val="0070C0"/>
        </w:rPr>
      </w:pPr>
      <w:r>
        <w:t xml:space="preserve">    </w:t>
      </w:r>
      <w:r w:rsidRPr="008A760C">
        <w:rPr>
          <w:b/>
          <w:color w:val="0070C0"/>
        </w:rPr>
        <w:t>&lt;assy index=</w:t>
      </w:r>
      <w:r w:rsidR="00194316">
        <w:rPr>
          <w:b/>
          <w:color w:val="0070C0"/>
        </w:rPr>
        <w:t>"</w:t>
      </w:r>
      <w:r w:rsidRPr="008A760C">
        <w:rPr>
          <w:b/>
          <w:color w:val="0070C0"/>
        </w:rPr>
        <w:t>42</w:t>
      </w:r>
      <w:r w:rsidR="00194316">
        <w:rPr>
          <w:b/>
          <w:color w:val="0070C0"/>
        </w:rPr>
        <w:t>"</w:t>
      </w:r>
      <w:r w:rsidRPr="008A760C">
        <w:rPr>
          <w:b/>
          <w:color w:val="0070C0"/>
        </w:rPr>
        <w:t>&gt;</w:t>
      </w:r>
    </w:p>
    <w:p w14:paraId="3CB43C0F" w14:textId="5F6D2498" w:rsidR="00F829D8" w:rsidRPr="008A760C" w:rsidRDefault="00F829D8" w:rsidP="00F829D8">
      <w:pPr>
        <w:pStyle w:val="XMLCode"/>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 xml:space="preserve"> pid=</w:t>
      </w:r>
      <w:r w:rsidR="00194316">
        <w:rPr>
          <w:b/>
          <w:color w:val="0070C0"/>
        </w:rPr>
        <w:t>"</w:t>
      </w:r>
      <w:r w:rsidRPr="008A760C">
        <w:rPr>
          <w:b/>
          <w:color w:val="0070C0"/>
        </w:rPr>
        <w:t>110013</w:t>
      </w:r>
      <w:r w:rsidR="00194316">
        <w:rPr>
          <w:b/>
          <w:color w:val="0070C0"/>
        </w:rPr>
        <w:t>"</w:t>
      </w:r>
      <w:r w:rsidRPr="008A760C">
        <w:rPr>
          <w:b/>
          <w:color w:val="0070C0"/>
        </w:rPr>
        <w:t>/&gt;</w:t>
      </w:r>
    </w:p>
    <w:p w14:paraId="6970E8F5" w14:textId="554BE906" w:rsidR="00F829D8" w:rsidRPr="008A760C" w:rsidRDefault="00F829D8" w:rsidP="00F829D8">
      <w:pPr>
        <w:pStyle w:val="XMLCode"/>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 xml:space="preserve"> pid=</w:t>
      </w:r>
      <w:r w:rsidR="00194316">
        <w:rPr>
          <w:b/>
          <w:color w:val="0070C0"/>
        </w:rPr>
        <w:t>"</w:t>
      </w:r>
      <w:r w:rsidRPr="008A760C">
        <w:rPr>
          <w:b/>
          <w:color w:val="0070C0"/>
        </w:rPr>
        <w:t>110099</w:t>
      </w:r>
      <w:r w:rsidR="00194316">
        <w:rPr>
          <w:b/>
          <w:color w:val="0070C0"/>
        </w:rPr>
        <w:t>"</w:t>
      </w:r>
      <w:r w:rsidRPr="008A760C">
        <w:rPr>
          <w:b/>
          <w:color w:val="0070C0"/>
        </w:rPr>
        <w:t>/&gt;</w:t>
      </w:r>
    </w:p>
    <w:p w14:paraId="2BA5F338" w14:textId="77777777" w:rsidR="00F829D8" w:rsidRPr="008A760C" w:rsidRDefault="00F829D8" w:rsidP="00F829D8">
      <w:pPr>
        <w:pStyle w:val="XMLCode"/>
        <w:rPr>
          <w:b/>
          <w:color w:val="0070C0"/>
        </w:rPr>
      </w:pPr>
      <w:r w:rsidRPr="008A760C">
        <w:rPr>
          <w:b/>
          <w:color w:val="0070C0"/>
        </w:rPr>
        <w:t xml:space="preserve">    &lt;/assy&gt;</w:t>
      </w:r>
    </w:p>
    <w:p w14:paraId="442EA68E" w14:textId="77777777" w:rsidR="00636247" w:rsidRPr="002E3D68" w:rsidRDefault="00636247" w:rsidP="00636247">
      <w:pPr>
        <w:pStyle w:val="XMLCode"/>
        <w:rPr>
          <w:rFonts w:cs="Courier New"/>
          <w:b/>
          <w:szCs w:val="16"/>
        </w:rPr>
      </w:pPr>
      <w:r w:rsidRPr="002E3D68">
        <w:rPr>
          <w:rFonts w:cs="Courier New"/>
          <w:b/>
          <w:szCs w:val="16"/>
        </w:rPr>
        <w:t>&lt;/connected_to&gt;</w:t>
      </w:r>
    </w:p>
    <w:p w14:paraId="4CB8798A" w14:textId="77777777" w:rsidR="00636247" w:rsidRDefault="00AA0537" w:rsidP="00636247">
      <w:pPr>
        <w:pStyle w:val="XMLCode"/>
        <w:rPr>
          <w:rFonts w:cs="Courier New"/>
          <w:b/>
          <w:szCs w:val="16"/>
        </w:rPr>
      </w:pPr>
      <w:r w:rsidRPr="00313BC1">
        <w:rPr>
          <w:rFonts w:cs="Courier New"/>
          <w:b/>
          <w:szCs w:val="16"/>
        </w:rPr>
        <w:t>&lt;contact_list&gt;</w:t>
      </w:r>
    </w:p>
    <w:p w14:paraId="0A8B7CB4" w14:textId="77777777" w:rsidR="00BE444C" w:rsidRPr="00313BC1" w:rsidRDefault="00BE444C" w:rsidP="00BE444C">
      <w:pPr>
        <w:pStyle w:val="XMLCode"/>
        <w:ind w:firstLine="539"/>
        <w:rPr>
          <w:rFonts w:cs="Courier New"/>
          <w:b/>
          <w:szCs w:val="16"/>
        </w:rPr>
      </w:pPr>
      <w:r w:rsidRPr="00313BC1">
        <w:rPr>
          <w:rFonts w:cs="Courier New"/>
          <w:b/>
          <w:szCs w:val="16"/>
        </w:rPr>
        <w:t xml:space="preserve">&lt;contact&gt; </w:t>
      </w:r>
    </w:p>
    <w:p w14:paraId="243BC143" w14:textId="0A09CED0" w:rsidR="00BE444C" w:rsidRPr="00F829D8" w:rsidRDefault="00BE444C" w:rsidP="00BE444C">
      <w:pPr>
        <w:pStyle w:val="XMLCode"/>
        <w:ind w:firstLine="539"/>
        <w:rPr>
          <w:b/>
          <w:color w:val="0070C0"/>
        </w:rPr>
      </w:pPr>
      <w:r w:rsidRPr="00F829D8">
        <w:rPr>
          <w:b/>
          <w:color w:val="0070C0"/>
        </w:rPr>
        <w:t xml:space="preserve">   &lt;partner </w:t>
      </w:r>
      <w:r>
        <w:rPr>
          <w:b/>
          <w:color w:val="0070C0"/>
        </w:rPr>
        <w:t>part_index</w:t>
      </w:r>
      <w:r w:rsidRPr="00F829D8">
        <w:rPr>
          <w:b/>
          <w:color w:val="0070C0"/>
        </w:rPr>
        <w:t>=</w:t>
      </w:r>
      <w:r>
        <w:rPr>
          <w:b/>
          <w:color w:val="0070C0"/>
        </w:rPr>
        <w:t>"1"</w:t>
      </w:r>
      <w:r w:rsidRPr="00F829D8">
        <w:rPr>
          <w:b/>
          <w:color w:val="0070C0"/>
        </w:rPr>
        <w:t>/&gt;</w:t>
      </w:r>
    </w:p>
    <w:p w14:paraId="2371DFD6" w14:textId="78B5A6E7" w:rsidR="00BE444C" w:rsidRDefault="00BE444C" w:rsidP="00BE444C">
      <w:pPr>
        <w:pStyle w:val="XMLCode"/>
        <w:ind w:firstLine="539"/>
        <w:rPr>
          <w:b/>
          <w:color w:val="0070C0"/>
        </w:rPr>
      </w:pPr>
      <w:r w:rsidRPr="00F829D8">
        <w:rPr>
          <w:b/>
          <w:color w:val="0070C0"/>
        </w:rPr>
        <w:t xml:space="preserve">   &lt;partner </w:t>
      </w:r>
      <w:r>
        <w:rPr>
          <w:b/>
          <w:color w:val="0070C0"/>
        </w:rPr>
        <w:t>part_index</w:t>
      </w:r>
      <w:r w:rsidRPr="00F829D8">
        <w:rPr>
          <w:b/>
          <w:color w:val="0070C0"/>
        </w:rPr>
        <w:t>=</w:t>
      </w:r>
      <w:r>
        <w:rPr>
          <w:b/>
          <w:color w:val="0070C0"/>
        </w:rPr>
        <w:t>"42"</w:t>
      </w:r>
      <w:r w:rsidRPr="00F829D8">
        <w:rPr>
          <w:b/>
          <w:color w:val="0070C0"/>
        </w:rPr>
        <w:t>/&gt;</w:t>
      </w:r>
    </w:p>
    <w:p w14:paraId="7A16E71F" w14:textId="3EC3A360" w:rsidR="0089311F" w:rsidRPr="00F829D8" w:rsidRDefault="0089311F" w:rsidP="00BE444C">
      <w:pPr>
        <w:pStyle w:val="XMLCode"/>
        <w:ind w:firstLine="539"/>
        <w:rPr>
          <w:b/>
          <w:color w:val="0070C0"/>
        </w:rPr>
      </w:pPr>
      <w:r>
        <w:rPr>
          <w:b/>
          <w:color w:val="0070C0"/>
        </w:rPr>
        <w:t xml:space="preserve">   &lt;coefficients static_friction="0.3" kinetic_friction=".25"/&gt;</w:t>
      </w:r>
    </w:p>
    <w:p w14:paraId="11455920" w14:textId="65E2FBB7" w:rsidR="00BE444C" w:rsidRPr="00313BC1" w:rsidRDefault="00BE444C" w:rsidP="00BE444C">
      <w:pPr>
        <w:pStyle w:val="XMLCode"/>
        <w:ind w:firstLine="539"/>
        <w:rPr>
          <w:rFonts w:cs="Courier New"/>
          <w:b/>
          <w:szCs w:val="16"/>
        </w:rPr>
      </w:pPr>
      <w:r w:rsidRPr="00313BC1">
        <w:rPr>
          <w:rFonts w:cs="Courier New"/>
          <w:b/>
          <w:szCs w:val="16"/>
        </w:rPr>
        <w:t>&lt;/contact&gt;</w:t>
      </w:r>
    </w:p>
    <w:p w14:paraId="2012D6F0" w14:textId="77777777" w:rsidR="00636247" w:rsidRPr="00313BC1" w:rsidRDefault="00AA0537" w:rsidP="00636247">
      <w:pPr>
        <w:pStyle w:val="XMLCode"/>
        <w:rPr>
          <w:rFonts w:cs="Courier New"/>
          <w:b/>
          <w:szCs w:val="16"/>
        </w:rPr>
      </w:pPr>
      <w:r w:rsidRPr="00313BC1">
        <w:rPr>
          <w:rFonts w:cs="Courier New"/>
          <w:b/>
          <w:szCs w:val="16"/>
        </w:rPr>
        <w:t>&lt;/contact_list&gt;</w:t>
      </w:r>
    </w:p>
    <w:p w14:paraId="0DCC7E79" w14:textId="77777777" w:rsidR="00636247" w:rsidRDefault="00636247" w:rsidP="00636247">
      <w:pPr>
        <w:pStyle w:val="XMLCode"/>
      </w:pPr>
    </w:p>
    <w:p w14:paraId="791C8DCB" w14:textId="77777777" w:rsidR="00F54FFD" w:rsidRPr="0030552A" w:rsidRDefault="00F54FFD" w:rsidP="00F54FFD">
      <w:pPr>
        <w:spacing w:before="120"/>
      </w:pPr>
      <w:r>
        <w:t xml:space="preserve">The </w:t>
      </w:r>
      <w:r w:rsidRPr="00226A3F">
        <w:t xml:space="preserve">element </w:t>
      </w:r>
      <w:r w:rsidRPr="00446313">
        <w:rPr>
          <w:rFonts w:ascii="Courier New" w:hAnsi="Courier New" w:cs="Courier New"/>
          <w:b/>
          <w:i/>
          <w:sz w:val="18"/>
          <w:szCs w:val="18"/>
        </w:rPr>
        <w:t>&lt;co</w:t>
      </w:r>
      <w:r>
        <w:rPr>
          <w:rFonts w:ascii="Courier New" w:hAnsi="Courier New" w:cs="Courier New"/>
          <w:b/>
          <w:i/>
          <w:sz w:val="18"/>
          <w:szCs w:val="18"/>
        </w:rPr>
        <w:t>efficients</w:t>
      </w:r>
      <w:r w:rsidRPr="00AC1E58">
        <w:rPr>
          <w:rFonts w:ascii="Courier New" w:hAnsi="Courier New" w:cs="Courier New"/>
          <w:b/>
          <w:i/>
          <w:sz w:val="18"/>
          <w:szCs w:val="18"/>
        </w:rPr>
        <w:t>/&gt;</w:t>
      </w:r>
      <w:r>
        <w:t xml:space="preserve"> does not allow for any nested elements. </w:t>
      </w:r>
    </w:p>
    <w:p w14:paraId="57789A88" w14:textId="77777777" w:rsidR="00906CE3" w:rsidRPr="00F54FFD" w:rsidRDefault="00906CE3" w:rsidP="00906CE3">
      <w:pPr>
        <w:pStyle w:val="berschrift4"/>
      </w:pPr>
      <w:bookmarkStart w:id="265" w:name="_Ref414837767"/>
      <w:bookmarkStart w:id="266" w:name="_Toc3556955"/>
      <w:bookmarkStart w:id="267" w:name="_Toc34747205"/>
      <w:bookmarkStart w:id="268" w:name="_Toc39880519"/>
      <w:r>
        <w:t xml:space="preserve">Local </w:t>
      </w:r>
      <w:r w:rsidR="008706FB">
        <w:t>Contact</w:t>
      </w:r>
      <w:r w:rsidRPr="0030552A">
        <w:t xml:space="preserve"> </w:t>
      </w:r>
      <w:r w:rsidR="008706FB">
        <w:t>P</w:t>
      </w:r>
      <w:r>
        <w:t>ropert</w:t>
      </w:r>
      <w:r w:rsidR="008706FB">
        <w:t>ies</w:t>
      </w:r>
      <w:bookmarkEnd w:id="265"/>
      <w:bookmarkEnd w:id="266"/>
      <w:bookmarkEnd w:id="267"/>
      <w:bookmarkEnd w:id="268"/>
      <w:r w:rsidRPr="00F54FFD">
        <w:t xml:space="preserve"> </w:t>
      </w:r>
    </w:p>
    <w:p w14:paraId="48CD41ED" w14:textId="588B2D9B" w:rsidR="006F0104" w:rsidRDefault="00906CE3" w:rsidP="00441F7B">
      <w:pPr>
        <w:jc w:val="both"/>
        <w:rPr>
          <w:rFonts w:cs="Courier New"/>
          <w:szCs w:val="22"/>
        </w:rPr>
      </w:pPr>
      <w:r w:rsidRPr="006D1277">
        <w:t xml:space="preserve">If necessary, local </w:t>
      </w:r>
      <w:r w:rsidR="008706FB">
        <w:t xml:space="preserve">contact properties can be given within any element </w:t>
      </w:r>
      <w:r w:rsidR="008706FB" w:rsidRPr="00446313">
        <w:rPr>
          <w:rFonts w:ascii="Courier New" w:hAnsi="Courier New" w:cs="Courier New"/>
          <w:b/>
          <w:i/>
          <w:sz w:val="18"/>
          <w:szCs w:val="18"/>
        </w:rPr>
        <w:t>&lt;c</w:t>
      </w:r>
      <w:r w:rsidR="008706FB">
        <w:rPr>
          <w:rFonts w:ascii="Courier New" w:hAnsi="Courier New" w:cs="Courier New"/>
          <w:b/>
          <w:i/>
          <w:sz w:val="18"/>
          <w:szCs w:val="18"/>
        </w:rPr>
        <w:t>onnection_0d</w:t>
      </w:r>
      <w:r w:rsidR="008706FB" w:rsidRPr="00AC1E58">
        <w:rPr>
          <w:rFonts w:ascii="Courier New" w:hAnsi="Courier New" w:cs="Courier New"/>
          <w:b/>
          <w:i/>
          <w:sz w:val="18"/>
          <w:szCs w:val="18"/>
        </w:rPr>
        <w:t>/&gt;</w:t>
      </w:r>
      <w:r w:rsidR="008706FB" w:rsidRPr="008706FB">
        <w:rPr>
          <w:szCs w:val="22"/>
        </w:rPr>
        <w:t xml:space="preserve">, </w:t>
      </w:r>
      <w:r w:rsidR="008706FB">
        <w:t xml:space="preserve"> </w:t>
      </w:r>
      <w:r w:rsidR="008706FB" w:rsidRPr="00446313">
        <w:rPr>
          <w:rFonts w:ascii="Courier New" w:hAnsi="Courier New" w:cs="Courier New"/>
          <w:b/>
          <w:i/>
          <w:sz w:val="18"/>
          <w:szCs w:val="18"/>
        </w:rPr>
        <w:t>&lt;c</w:t>
      </w:r>
      <w:r w:rsidR="008706FB">
        <w:rPr>
          <w:rFonts w:ascii="Courier New" w:hAnsi="Courier New" w:cs="Courier New"/>
          <w:b/>
          <w:i/>
          <w:sz w:val="18"/>
          <w:szCs w:val="18"/>
        </w:rPr>
        <w:t>onnection_1d</w:t>
      </w:r>
      <w:r w:rsidR="008706FB" w:rsidRPr="00AC1E58">
        <w:rPr>
          <w:rFonts w:ascii="Courier New" w:hAnsi="Courier New" w:cs="Courier New"/>
          <w:b/>
          <w:i/>
          <w:sz w:val="18"/>
          <w:szCs w:val="18"/>
        </w:rPr>
        <w:t>/&gt;</w:t>
      </w:r>
      <w:r w:rsidR="008706FB" w:rsidRPr="008706FB">
        <w:rPr>
          <w:szCs w:val="22"/>
        </w:rPr>
        <w:t xml:space="preserve"> </w:t>
      </w:r>
      <w:r w:rsidR="008706FB">
        <w:rPr>
          <w:szCs w:val="22"/>
        </w:rPr>
        <w:t xml:space="preserve">or </w:t>
      </w:r>
      <w:r w:rsidR="008706FB" w:rsidRPr="00446313">
        <w:rPr>
          <w:rFonts w:ascii="Courier New" w:hAnsi="Courier New" w:cs="Courier New"/>
          <w:b/>
          <w:i/>
          <w:sz w:val="18"/>
          <w:szCs w:val="18"/>
        </w:rPr>
        <w:t>&lt;c</w:t>
      </w:r>
      <w:r w:rsidR="008706FB">
        <w:rPr>
          <w:rFonts w:ascii="Courier New" w:hAnsi="Courier New" w:cs="Courier New"/>
          <w:b/>
          <w:i/>
          <w:sz w:val="18"/>
          <w:szCs w:val="18"/>
        </w:rPr>
        <w:t>onnection_2d</w:t>
      </w:r>
      <w:r w:rsidR="008706FB" w:rsidRPr="00AC1E58">
        <w:rPr>
          <w:rFonts w:ascii="Courier New" w:hAnsi="Courier New" w:cs="Courier New"/>
          <w:b/>
          <w:i/>
          <w:sz w:val="18"/>
          <w:szCs w:val="18"/>
        </w:rPr>
        <w:t>/&gt;</w:t>
      </w:r>
      <w:r w:rsidR="008706FB" w:rsidRPr="008706FB">
        <w:rPr>
          <w:szCs w:val="22"/>
        </w:rPr>
        <w:t xml:space="preserve">, </w:t>
      </w:r>
      <w:r w:rsidR="008706FB" w:rsidRPr="003670A5">
        <w:rPr>
          <w:szCs w:val="22"/>
        </w:rPr>
        <w:t>respectively</w:t>
      </w:r>
      <w:r w:rsidR="008706FB">
        <w:rPr>
          <w:szCs w:val="22"/>
        </w:rPr>
        <w:t xml:space="preserve"> (see section </w:t>
      </w:r>
      <w:r w:rsidR="008706FB">
        <w:rPr>
          <w:szCs w:val="22"/>
        </w:rPr>
        <w:fldChar w:fldCharType="begin"/>
      </w:r>
      <w:r w:rsidR="008706FB">
        <w:rPr>
          <w:szCs w:val="22"/>
        </w:rPr>
        <w:instrText xml:space="preserve"> REF _Ref414836574 \r \h </w:instrText>
      </w:r>
      <w:r w:rsidR="008706FB">
        <w:rPr>
          <w:szCs w:val="22"/>
        </w:rPr>
      </w:r>
      <w:r w:rsidR="008706FB">
        <w:rPr>
          <w:szCs w:val="22"/>
        </w:rPr>
        <w:fldChar w:fldCharType="separate"/>
      </w:r>
      <w:r w:rsidR="00A2710C">
        <w:rPr>
          <w:szCs w:val="22"/>
        </w:rPr>
        <w:t>5.3.3</w:t>
      </w:r>
      <w:r w:rsidR="008706FB">
        <w:rPr>
          <w:szCs w:val="22"/>
        </w:rPr>
        <w:fldChar w:fldCharType="end"/>
      </w:r>
      <w:r w:rsidR="008706FB">
        <w:rPr>
          <w:szCs w:val="22"/>
        </w:rPr>
        <w:t xml:space="preserve"> </w:t>
      </w:r>
      <w:r w:rsidR="00EC2109">
        <w:rPr>
          <w:szCs w:val="22"/>
        </w:rPr>
        <w:fldChar w:fldCharType="begin"/>
      </w:r>
      <w:r w:rsidR="00EC2109">
        <w:rPr>
          <w:szCs w:val="22"/>
        </w:rPr>
        <w:instrText xml:space="preserve"> REF _Ref414836574 \h </w:instrText>
      </w:r>
      <w:r w:rsidR="00EC2109">
        <w:rPr>
          <w:szCs w:val="22"/>
        </w:rPr>
      </w:r>
      <w:r w:rsidR="00EC2109">
        <w:rPr>
          <w:szCs w:val="22"/>
        </w:rPr>
        <w:fldChar w:fldCharType="separate"/>
      </w:r>
      <w:r w:rsidR="00A2710C" w:rsidRPr="007055D9">
        <w:t>Joints</w:t>
      </w:r>
      <w:r w:rsidR="00EC2109">
        <w:rPr>
          <w:szCs w:val="22"/>
        </w:rPr>
        <w:fldChar w:fldCharType="end"/>
      </w:r>
      <w:r w:rsidR="008706FB">
        <w:rPr>
          <w:szCs w:val="22"/>
        </w:rPr>
        <w:t>)</w:t>
      </w:r>
      <w:r w:rsidR="008706FB" w:rsidRPr="00B3576F">
        <w:rPr>
          <w:rFonts w:cs="Courier New"/>
          <w:szCs w:val="22"/>
        </w:rPr>
        <w:t>.</w:t>
      </w:r>
      <w:r w:rsidR="008706FB">
        <w:rPr>
          <w:rFonts w:cs="Courier New"/>
          <w:szCs w:val="22"/>
        </w:rPr>
        <w:t xml:space="preserve"> In case of conflict, </w:t>
      </w:r>
      <w:r w:rsidR="008168F6">
        <w:rPr>
          <w:rFonts w:cs="Courier New"/>
          <w:szCs w:val="22"/>
        </w:rPr>
        <w:t>a</w:t>
      </w:r>
      <w:r w:rsidR="008706FB">
        <w:rPr>
          <w:rFonts w:cs="Courier New"/>
          <w:szCs w:val="22"/>
        </w:rPr>
        <w:t xml:space="preserve"> local </w:t>
      </w:r>
      <w:r w:rsidR="008706FB" w:rsidRPr="00446313">
        <w:rPr>
          <w:rFonts w:ascii="Courier New" w:hAnsi="Courier New" w:cs="Courier New"/>
          <w:b/>
          <w:i/>
          <w:sz w:val="18"/>
          <w:szCs w:val="18"/>
        </w:rPr>
        <w:t>&lt;c</w:t>
      </w:r>
      <w:r w:rsidR="008706FB">
        <w:rPr>
          <w:rFonts w:ascii="Courier New" w:hAnsi="Courier New" w:cs="Courier New"/>
          <w:b/>
          <w:i/>
          <w:sz w:val="18"/>
          <w:szCs w:val="18"/>
        </w:rPr>
        <w:t>ontact_list</w:t>
      </w:r>
      <w:r w:rsidR="008706FB" w:rsidRPr="00AC1E58">
        <w:rPr>
          <w:rFonts w:ascii="Courier New" w:hAnsi="Courier New" w:cs="Courier New"/>
          <w:b/>
          <w:i/>
          <w:sz w:val="18"/>
          <w:szCs w:val="18"/>
        </w:rPr>
        <w:t>/&gt;</w:t>
      </w:r>
      <w:r w:rsidR="008706FB">
        <w:rPr>
          <w:rFonts w:cs="Courier New"/>
          <w:szCs w:val="22"/>
        </w:rPr>
        <w:t xml:space="preserve"> overrules the global one</w:t>
      </w:r>
      <w:r w:rsidR="00B8299F">
        <w:rPr>
          <w:rFonts w:cs="Courier New"/>
          <w:szCs w:val="22"/>
        </w:rPr>
        <w:t>.</w:t>
      </w:r>
    </w:p>
    <w:p w14:paraId="00C5A460" w14:textId="4ED1EFAB" w:rsidR="00B8299F" w:rsidRDefault="00B8299F" w:rsidP="00DC6547">
      <w:pPr>
        <w:keepNext/>
        <w:keepLines/>
      </w:pPr>
      <w:r w:rsidRPr="007055D9">
        <w:t xml:space="preserve">XML-specification of </w:t>
      </w:r>
      <w:r w:rsidRPr="00702EBE">
        <w:rPr>
          <w:rFonts w:ascii="Courier New" w:hAnsi="Courier New" w:cs="Courier New"/>
          <w:b/>
          <w:i/>
          <w:sz w:val="18"/>
          <w:szCs w:val="18"/>
        </w:rPr>
        <w:t>&lt;</w:t>
      </w:r>
      <w:r w:rsidR="00E044BB">
        <w:rPr>
          <w:rFonts w:ascii="Courier New" w:hAnsi="Courier New" w:cs="Courier New"/>
          <w:b/>
          <w:i/>
          <w:sz w:val="18"/>
          <w:szCs w:val="18"/>
        </w:rPr>
        <w:t>coefficients</w:t>
      </w:r>
      <w:r w:rsidR="00202EB9">
        <w:rPr>
          <w:rFonts w:ascii="Courier New" w:hAnsi="Courier New" w:cs="Courier New"/>
          <w:b/>
          <w:i/>
          <w:sz w:val="18"/>
          <w:szCs w:val="18"/>
        </w:rPr>
        <w:t>/</w:t>
      </w:r>
      <w:r w:rsidRPr="00702EBE">
        <w:rPr>
          <w:rFonts w:ascii="Courier New" w:hAnsi="Courier New" w:cs="Courier New"/>
          <w:b/>
          <w:i/>
          <w:sz w:val="18"/>
          <w:szCs w:val="18"/>
        </w:rPr>
        <w:t>&gt;</w:t>
      </w:r>
      <w:r w:rsidRPr="007055D9">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DC6547" w:rsidRPr="000F7EEA" w14:paraId="1C8C4DFE" w14:textId="77777777" w:rsidTr="00B913E2">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1D31BE5" w14:textId="77777777" w:rsidR="00DC6547" w:rsidRPr="00226A3F" w:rsidRDefault="00DC6547" w:rsidP="00DC6547">
            <w:pPr>
              <w:keepNext/>
              <w:keepLines/>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AE1FD07" w14:textId="77777777" w:rsidR="00DC6547" w:rsidRPr="00226A3F" w:rsidRDefault="00DC6547" w:rsidP="00DC6547">
            <w:pPr>
              <w:keepNext/>
              <w:keepLines/>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AB4D168" w14:textId="77777777" w:rsidR="00DC6547" w:rsidRPr="00226A3F" w:rsidRDefault="00DC6547" w:rsidP="00DC6547">
            <w:pPr>
              <w:keepNext/>
              <w:keepLines/>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5D250C8" w14:textId="4216F311" w:rsidR="00DC6547" w:rsidRPr="00226A3F" w:rsidRDefault="000E60DF" w:rsidP="00DC6547">
            <w:pPr>
              <w:keepNext/>
              <w:keepLines/>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071E5DE" w14:textId="77777777" w:rsidR="00DC6547" w:rsidRPr="00226A3F" w:rsidRDefault="00DC6547" w:rsidP="00DC6547">
            <w:pPr>
              <w:keepNext/>
              <w:keepLines/>
              <w:suppressAutoHyphens/>
              <w:rPr>
                <w:rFonts w:cs="Calibri"/>
                <w:lang w:eastAsia="zh-CN"/>
              </w:rPr>
            </w:pPr>
            <w:r w:rsidRPr="00226A3F">
              <w:rPr>
                <w:b/>
                <w:i/>
              </w:rPr>
              <w:t>Constraint</w:t>
            </w:r>
            <w:r>
              <w:rPr>
                <w:b/>
                <w:i/>
              </w:rPr>
              <w:t>s / Remarks</w:t>
            </w:r>
          </w:p>
        </w:tc>
      </w:tr>
      <w:tr w:rsidR="00DC6547" w:rsidRPr="00397AE8" w14:paraId="406E585D" w14:textId="77777777" w:rsidTr="00B913E2">
        <w:tc>
          <w:tcPr>
            <w:tcW w:w="1526" w:type="dxa"/>
            <w:tcBorders>
              <w:top w:val="dotted" w:sz="4" w:space="0" w:color="000000"/>
              <w:left w:val="single" w:sz="8" w:space="0" w:color="000000"/>
              <w:bottom w:val="dotted" w:sz="4" w:space="0" w:color="000000"/>
              <w:right w:val="nil"/>
            </w:tcBorders>
          </w:tcPr>
          <w:p w14:paraId="4D98C2AB" w14:textId="61B72A0C" w:rsidR="00DC6547" w:rsidRDefault="00DC6547" w:rsidP="00DC6547">
            <w:pPr>
              <w:keepNext/>
              <w:keepLines/>
              <w:suppressAutoHyphens/>
              <w:rPr>
                <w:rFonts w:cs="Calibri"/>
                <w:sz w:val="20"/>
                <w:szCs w:val="20"/>
                <w:lang w:eastAsia="zh-CN"/>
              </w:rPr>
            </w:pPr>
            <w:r>
              <w:rPr>
                <w:sz w:val="20"/>
                <w:szCs w:val="20"/>
              </w:rPr>
              <w:t>static_friction</w:t>
            </w:r>
          </w:p>
        </w:tc>
        <w:tc>
          <w:tcPr>
            <w:tcW w:w="1538" w:type="dxa"/>
            <w:tcBorders>
              <w:top w:val="dotted" w:sz="4" w:space="0" w:color="000000"/>
              <w:left w:val="single" w:sz="4" w:space="0" w:color="000000"/>
              <w:bottom w:val="dotted" w:sz="4" w:space="0" w:color="000000"/>
              <w:right w:val="nil"/>
            </w:tcBorders>
          </w:tcPr>
          <w:p w14:paraId="7870F934" w14:textId="129958A9" w:rsidR="00DC6547" w:rsidRPr="00226A3F" w:rsidRDefault="00DC6547" w:rsidP="00DC6547">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1152CFD" w14:textId="7E6FD3BE" w:rsidR="00DC6547" w:rsidRDefault="00202EB9" w:rsidP="00DC6547">
            <w:pPr>
              <w:keepNext/>
              <w:keepLines/>
              <w:suppressAutoHyphens/>
              <w:rPr>
                <w:sz w:val="20"/>
                <w:szCs w:val="20"/>
              </w:rPr>
            </w:pPr>
            <w:r>
              <w:rPr>
                <w:rFonts w:ascii="Verdana" w:hAnsi="Verdana"/>
                <w:sz w:val="16"/>
                <w:szCs w:val="20"/>
              </w:rPr>
              <w:t>[</w:t>
            </w:r>
            <w:r w:rsidR="00DC6547">
              <w:rPr>
                <w:rFonts w:ascii="Verdana" w:hAnsi="Verdana"/>
                <w:sz w:val="16"/>
                <w:szCs w:val="20"/>
              </w:rPr>
              <w:t>0</w:t>
            </w:r>
            <w:r w:rsidR="00DC6547" w:rsidRPr="00F04280">
              <w:rPr>
                <w:rFonts w:ascii="Verdana" w:hAnsi="Verdana" w:cs="Calibri"/>
                <w:sz w:val="16"/>
                <w:szCs w:val="20"/>
              </w:rPr>
              <w:t>, ∞[</w:t>
            </w:r>
          </w:p>
        </w:tc>
        <w:tc>
          <w:tcPr>
            <w:tcW w:w="1352" w:type="dxa"/>
            <w:tcBorders>
              <w:top w:val="dotted" w:sz="4" w:space="0" w:color="000000"/>
              <w:left w:val="single" w:sz="4" w:space="0" w:color="000000"/>
              <w:bottom w:val="dotted" w:sz="4" w:space="0" w:color="000000"/>
              <w:right w:val="nil"/>
            </w:tcBorders>
          </w:tcPr>
          <w:p w14:paraId="446BAB5E" w14:textId="77777777" w:rsidR="00DC6547" w:rsidRPr="00226A3F" w:rsidRDefault="00DC6547" w:rsidP="00DC6547">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19A1D99" w14:textId="79FF84EA" w:rsidR="00DC6547" w:rsidRPr="00226A3F" w:rsidRDefault="00DC6547" w:rsidP="00DC6547">
            <w:pPr>
              <w:keepNext/>
              <w:keepLines/>
              <w:suppressAutoHyphens/>
              <w:rPr>
                <w:sz w:val="20"/>
                <w:szCs w:val="20"/>
              </w:rPr>
            </w:pPr>
            <w:r>
              <w:rPr>
                <w:sz w:val="20"/>
                <w:szCs w:val="20"/>
              </w:rPr>
              <w:t>-</w:t>
            </w:r>
          </w:p>
        </w:tc>
      </w:tr>
      <w:tr w:rsidR="00DC6547" w:rsidRPr="00397AE8" w14:paraId="2F0A7613" w14:textId="77777777" w:rsidTr="00B913E2">
        <w:tc>
          <w:tcPr>
            <w:tcW w:w="1526" w:type="dxa"/>
            <w:tcBorders>
              <w:top w:val="dotted" w:sz="4" w:space="0" w:color="000000"/>
              <w:left w:val="single" w:sz="8" w:space="0" w:color="000000"/>
              <w:bottom w:val="single" w:sz="4" w:space="0" w:color="000000"/>
              <w:right w:val="nil"/>
            </w:tcBorders>
          </w:tcPr>
          <w:p w14:paraId="6440C345" w14:textId="2E7A9100" w:rsidR="00DC6547" w:rsidRDefault="00DC6547" w:rsidP="00DC6547">
            <w:pPr>
              <w:keepNext/>
              <w:keepLines/>
              <w:suppressAutoHyphens/>
              <w:rPr>
                <w:rFonts w:cs="Calibri"/>
                <w:sz w:val="20"/>
                <w:szCs w:val="20"/>
                <w:lang w:eastAsia="zh-CN"/>
              </w:rPr>
            </w:pPr>
            <w:r>
              <w:rPr>
                <w:rFonts w:cs="Calibri"/>
                <w:sz w:val="20"/>
                <w:szCs w:val="20"/>
                <w:lang w:eastAsia="zh-CN"/>
              </w:rPr>
              <w:t>kinetic_friction</w:t>
            </w:r>
          </w:p>
        </w:tc>
        <w:tc>
          <w:tcPr>
            <w:tcW w:w="1538" w:type="dxa"/>
            <w:tcBorders>
              <w:top w:val="dotted" w:sz="4" w:space="0" w:color="000000"/>
              <w:left w:val="single" w:sz="4" w:space="0" w:color="000000"/>
              <w:bottom w:val="single" w:sz="4" w:space="0" w:color="000000"/>
              <w:right w:val="nil"/>
            </w:tcBorders>
          </w:tcPr>
          <w:p w14:paraId="239025F4" w14:textId="364696C4" w:rsidR="00DC6547" w:rsidRDefault="00DC6547" w:rsidP="00DC6547">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6C0CCD17" w14:textId="525BBD67" w:rsidR="00DC6547" w:rsidRDefault="00202EB9" w:rsidP="00DC6547">
            <w:pPr>
              <w:keepNext/>
              <w:keepLines/>
              <w:suppressAutoHyphens/>
              <w:rPr>
                <w:sz w:val="20"/>
                <w:szCs w:val="20"/>
              </w:rPr>
            </w:pPr>
            <w:r>
              <w:rPr>
                <w:rFonts w:ascii="Verdana" w:hAnsi="Verdana"/>
                <w:sz w:val="16"/>
                <w:szCs w:val="20"/>
              </w:rPr>
              <w:t>[</w:t>
            </w:r>
            <w:r w:rsidR="00DC6547">
              <w:rPr>
                <w:rFonts w:ascii="Verdana" w:hAnsi="Verdana"/>
                <w:sz w:val="16"/>
                <w:szCs w:val="20"/>
              </w:rPr>
              <w:t>0</w:t>
            </w:r>
            <w:r w:rsidR="00DC6547" w:rsidRPr="00F04280">
              <w:rPr>
                <w:rFonts w:ascii="Verdana" w:hAnsi="Verdana" w:cs="Calibri"/>
                <w:sz w:val="16"/>
                <w:szCs w:val="20"/>
              </w:rPr>
              <w:t>, ∞[</w:t>
            </w:r>
          </w:p>
        </w:tc>
        <w:tc>
          <w:tcPr>
            <w:tcW w:w="1352" w:type="dxa"/>
            <w:tcBorders>
              <w:top w:val="dotted" w:sz="4" w:space="0" w:color="000000"/>
              <w:left w:val="single" w:sz="4" w:space="0" w:color="000000"/>
              <w:bottom w:val="single" w:sz="4" w:space="0" w:color="000000"/>
              <w:right w:val="nil"/>
            </w:tcBorders>
          </w:tcPr>
          <w:p w14:paraId="4224E830" w14:textId="77777777" w:rsidR="00DC6547" w:rsidRDefault="00DC6547" w:rsidP="00DC6547">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1CEC4471" w14:textId="08D8D225" w:rsidR="00DC6547" w:rsidRDefault="00DC6547" w:rsidP="00DC6547">
            <w:pPr>
              <w:keepNext/>
              <w:keepLines/>
              <w:suppressAutoHyphens/>
              <w:rPr>
                <w:sz w:val="20"/>
                <w:szCs w:val="20"/>
              </w:rPr>
            </w:pPr>
            <w:r>
              <w:rPr>
                <w:sz w:val="20"/>
                <w:szCs w:val="20"/>
              </w:rPr>
              <w:t>-</w:t>
            </w:r>
          </w:p>
        </w:tc>
      </w:tr>
    </w:tbl>
    <w:p w14:paraId="69372F8C" w14:textId="7CB5EFA0" w:rsidR="00B8299F" w:rsidRDefault="00B8299F" w:rsidP="00B8299F">
      <w:pPr>
        <w:pStyle w:val="Beschriftung"/>
        <w:spacing w:before="120"/>
      </w:pPr>
      <w:bookmarkStart w:id="269" w:name="_Toc3566424"/>
      <w:bookmarkStart w:id="270" w:name="_Toc34747427"/>
      <w:bookmarkStart w:id="271" w:name="_Toc39880748"/>
      <w:r>
        <w:t xml:space="preserve">Table </w:t>
      </w:r>
      <w:r w:rsidR="00ED469A">
        <w:fldChar w:fldCharType="begin"/>
      </w:r>
      <w:r w:rsidR="00ED469A">
        <w:instrText xml:space="preserve"> SEQ Table \* ARABIC </w:instrText>
      </w:r>
      <w:r w:rsidR="00ED469A">
        <w:fldChar w:fldCharType="separate"/>
      </w:r>
      <w:r w:rsidR="00A2710C">
        <w:rPr>
          <w:noProof/>
        </w:rPr>
        <w:t>17</w:t>
      </w:r>
      <w:r w:rsidR="00ED469A">
        <w:fldChar w:fldCharType="end"/>
      </w:r>
      <w:r>
        <w:t xml:space="preserve">: </w:t>
      </w:r>
      <w:r w:rsidR="00DC6547">
        <w:t xml:space="preserve">Attributes of element </w:t>
      </w:r>
      <w:r w:rsidRPr="00491597">
        <w:rPr>
          <w:rFonts w:ascii="Courier New" w:hAnsi="Courier New" w:cs="Courier New"/>
          <w:bCs w:val="0"/>
          <w:i/>
          <w:sz w:val="18"/>
          <w:szCs w:val="18"/>
        </w:rPr>
        <w:t>&lt;</w:t>
      </w:r>
      <w:r w:rsidR="00E044BB">
        <w:rPr>
          <w:rFonts w:ascii="Courier New" w:hAnsi="Courier New" w:cs="Courier New"/>
          <w:bCs w:val="0"/>
          <w:i/>
          <w:sz w:val="18"/>
          <w:szCs w:val="18"/>
        </w:rPr>
        <w:t>coefficients</w:t>
      </w:r>
      <w:r w:rsidR="00202EB9">
        <w:rPr>
          <w:rFonts w:ascii="Courier New" w:hAnsi="Courier New" w:cs="Courier New"/>
          <w:bCs w:val="0"/>
          <w:i/>
          <w:sz w:val="18"/>
          <w:szCs w:val="18"/>
        </w:rPr>
        <w:t>/</w:t>
      </w:r>
      <w:r w:rsidRPr="00491597">
        <w:rPr>
          <w:rFonts w:ascii="Courier New" w:hAnsi="Courier New" w:cs="Courier New"/>
          <w:bCs w:val="0"/>
          <w:i/>
          <w:sz w:val="18"/>
          <w:szCs w:val="18"/>
        </w:rPr>
        <w:t>&gt;</w:t>
      </w:r>
      <w:bookmarkEnd w:id="269"/>
      <w:bookmarkEnd w:id="270"/>
      <w:bookmarkEnd w:id="271"/>
    </w:p>
    <w:p w14:paraId="3683FE75" w14:textId="1CCDDCCB" w:rsidR="00B8299F" w:rsidRPr="007055D9" w:rsidRDefault="00B8299F" w:rsidP="00B8299F">
      <w:pPr>
        <w:jc w:val="both"/>
      </w:pPr>
      <w:r w:rsidRPr="007055D9">
        <w:t xml:space="preserve">A </w:t>
      </w:r>
      <w:r w:rsidRPr="00702EBE">
        <w:rPr>
          <w:rFonts w:ascii="Courier New" w:hAnsi="Courier New" w:cs="Courier New"/>
          <w:b/>
          <w:i/>
          <w:sz w:val="18"/>
          <w:szCs w:val="18"/>
        </w:rPr>
        <w:t>&lt;connection_list</w:t>
      </w:r>
      <w:r w:rsidR="00EF5114">
        <w:rPr>
          <w:rFonts w:ascii="Courier New" w:hAnsi="Courier New" w:cs="Courier New"/>
          <w:b/>
          <w:i/>
          <w:sz w:val="18"/>
          <w:szCs w:val="18"/>
        </w:rPr>
        <w:t>/</w:t>
      </w:r>
      <w:r w:rsidRPr="00702EBE">
        <w:rPr>
          <w:rFonts w:ascii="Courier New" w:hAnsi="Courier New" w:cs="Courier New"/>
          <w:b/>
          <w:i/>
          <w:sz w:val="18"/>
          <w:szCs w:val="18"/>
        </w:rPr>
        <w:t>&gt;</w:t>
      </w:r>
      <w:r w:rsidRPr="007055D9">
        <w:t xml:space="preserve"> must not be empty. </w:t>
      </w:r>
      <w:r>
        <w:t>That means, at least 1 connection has to be defined.</w:t>
      </w:r>
    </w:p>
    <w:p w14:paraId="0566F7DE" w14:textId="77777777" w:rsidR="00580E32" w:rsidRPr="007055D9" w:rsidRDefault="00580E32" w:rsidP="00327322">
      <w:pPr>
        <w:pStyle w:val="berschrift3"/>
        <w:tabs>
          <w:tab w:val="clear" w:pos="720"/>
          <w:tab w:val="num" w:pos="1701"/>
        </w:tabs>
      </w:pPr>
      <w:bookmarkStart w:id="272" w:name="_Ref414836574"/>
      <w:bookmarkStart w:id="273" w:name="_Toc3556956"/>
      <w:bookmarkStart w:id="274" w:name="_Toc34747206"/>
      <w:bookmarkStart w:id="275" w:name="_Toc39880520"/>
      <w:r w:rsidRPr="007055D9">
        <w:t>Joints</w:t>
      </w:r>
      <w:bookmarkEnd w:id="272"/>
      <w:bookmarkEnd w:id="273"/>
      <w:bookmarkEnd w:id="274"/>
      <w:bookmarkEnd w:id="275"/>
      <w:r w:rsidRPr="007055D9">
        <w:t xml:space="preserve"> </w:t>
      </w:r>
    </w:p>
    <w:p w14:paraId="5A3FC029" w14:textId="77777777" w:rsidR="00EB7B21" w:rsidRPr="007055D9" w:rsidRDefault="00EB7B21" w:rsidP="00702EBE">
      <w:pPr>
        <w:jc w:val="both"/>
      </w:pPr>
      <w:r w:rsidRPr="007055D9">
        <w:t xml:space="preserve">All the joints which connect the </w:t>
      </w:r>
      <w:r w:rsidR="0066026B" w:rsidRPr="007055D9">
        <w:t xml:space="preserve">same set of </w:t>
      </w:r>
      <w:r w:rsidRPr="007055D9">
        <w:t xml:space="preserve">objects </w:t>
      </w:r>
      <w:r w:rsidR="0066026B" w:rsidRPr="007055D9">
        <w:t xml:space="preserve">(order does not matter) </w:t>
      </w:r>
      <w:r w:rsidRPr="007055D9">
        <w:t xml:space="preserve">described in the element </w:t>
      </w:r>
      <w:r w:rsidRPr="00702EBE">
        <w:rPr>
          <w:rFonts w:ascii="Courier New" w:hAnsi="Courier New" w:cs="Courier New"/>
          <w:b/>
          <w:i/>
          <w:sz w:val="18"/>
          <w:szCs w:val="18"/>
        </w:rPr>
        <w:t>&lt;connected_to&gt;</w:t>
      </w:r>
      <w:r w:rsidRPr="007055D9">
        <w:rPr>
          <w:rFonts w:ascii="Courier New" w:hAnsi="Courier New" w:cs="Courier New"/>
          <w:b/>
          <w:i/>
        </w:rPr>
        <w:t xml:space="preserve"> </w:t>
      </w:r>
      <w:r w:rsidRPr="007055D9">
        <w:t xml:space="preserve">are listed in the element </w:t>
      </w:r>
      <w:r w:rsidRPr="00702EBE">
        <w:rPr>
          <w:rFonts w:ascii="Courier New" w:hAnsi="Courier New" w:cs="Courier New"/>
          <w:b/>
          <w:i/>
          <w:sz w:val="18"/>
          <w:szCs w:val="18"/>
        </w:rPr>
        <w:t>&lt;connection_list&gt;</w:t>
      </w:r>
      <w:r w:rsidRPr="007055D9">
        <w:t xml:space="preserve">. </w:t>
      </w:r>
      <w:r w:rsidR="0066026B" w:rsidRPr="007055D9">
        <w:t xml:space="preserve">There should be </w:t>
      </w:r>
      <w:r w:rsidR="0066026B" w:rsidRPr="007055D9">
        <w:rPr>
          <w:i/>
        </w:rPr>
        <w:t>only one</w:t>
      </w:r>
      <w:r w:rsidR="0066026B" w:rsidRPr="007055D9">
        <w:t xml:space="preserve"> connection group for any distinct set of objects in a χMCF file. </w:t>
      </w:r>
    </w:p>
    <w:p w14:paraId="5ABBCDCB" w14:textId="0012B6BC" w:rsidR="00EB7B21" w:rsidRPr="007055D9" w:rsidRDefault="00EB7B21" w:rsidP="00702EBE">
      <w:pPr>
        <w:jc w:val="both"/>
      </w:pPr>
      <w:r w:rsidRPr="007055D9">
        <w:lastRenderedPageBreak/>
        <w:t xml:space="preserve">As discussed in Sect. </w:t>
      </w:r>
      <w:r w:rsidR="008D51C0" w:rsidRPr="007055D9">
        <w:fldChar w:fldCharType="begin"/>
      </w:r>
      <w:r w:rsidRPr="007055D9">
        <w:instrText xml:space="preserve"> REF _Ref338930849 \r \h </w:instrText>
      </w:r>
      <w:r w:rsidR="00FA05D1">
        <w:instrText xml:space="preserve"> \* MERGEFORMAT </w:instrText>
      </w:r>
      <w:r w:rsidR="008D51C0" w:rsidRPr="007055D9">
        <w:fldChar w:fldCharType="separate"/>
      </w:r>
      <w:r w:rsidR="00A2710C">
        <w:t>2.2</w:t>
      </w:r>
      <w:r w:rsidR="008D51C0" w:rsidRPr="007055D9">
        <w:fldChar w:fldCharType="end"/>
      </w:r>
      <w:r w:rsidRPr="007055D9">
        <w:t>, χMCF differs between 0-, 1- and 2-dimensional joints which will be specified</w:t>
      </w:r>
      <w:r w:rsidR="00D161FA" w:rsidRPr="007055D9">
        <w:t xml:space="preserve"> in detail </w:t>
      </w:r>
      <w:r w:rsidRPr="007055D9">
        <w:t>in the following chapters. Thus</w:t>
      </w:r>
      <w:r w:rsidR="0066026B" w:rsidRPr="007055D9">
        <w:t>,</w:t>
      </w:r>
      <w:r w:rsidRPr="007055D9">
        <w:t xml:space="preserve"> </w:t>
      </w:r>
      <w:r w:rsidR="00D161FA" w:rsidRPr="007055D9">
        <w:t>an</w:t>
      </w:r>
      <w:r w:rsidRPr="007055D9">
        <w:t xml:space="preserve"> element </w:t>
      </w:r>
      <w:r w:rsidRPr="00702EBE">
        <w:rPr>
          <w:rFonts w:ascii="Courier New" w:hAnsi="Courier New" w:cs="Courier New"/>
          <w:b/>
          <w:i/>
          <w:sz w:val="18"/>
          <w:szCs w:val="18"/>
        </w:rPr>
        <w:t>&lt;connection_list&gt;</w:t>
      </w:r>
      <w:r w:rsidRPr="007055D9">
        <w:rPr>
          <w:rFonts w:ascii="Courier New" w:hAnsi="Courier New" w:cs="Courier New"/>
          <w:b/>
          <w:i/>
        </w:rPr>
        <w:t xml:space="preserve"> </w:t>
      </w:r>
      <w:r w:rsidR="00D161FA" w:rsidRPr="007055D9">
        <w:t xml:space="preserve">can comprise child elements </w:t>
      </w:r>
      <w:r w:rsidR="00D161FA" w:rsidRPr="00702EBE">
        <w:rPr>
          <w:rFonts w:ascii="Courier New" w:hAnsi="Courier New" w:cs="Courier New"/>
          <w:b/>
          <w:i/>
          <w:sz w:val="18"/>
          <w:szCs w:val="18"/>
        </w:rPr>
        <w:t>&lt;connection_0d&gt;</w:t>
      </w:r>
      <w:r w:rsidR="00D161FA" w:rsidRPr="00FB3AD0">
        <w:t xml:space="preserve">, </w:t>
      </w:r>
      <w:r w:rsidR="00D161FA" w:rsidRPr="00702EBE">
        <w:rPr>
          <w:rFonts w:ascii="Courier New" w:hAnsi="Courier New" w:cs="Courier New"/>
          <w:b/>
          <w:i/>
          <w:sz w:val="18"/>
          <w:szCs w:val="18"/>
        </w:rPr>
        <w:t>&lt;connection_1d&gt;</w:t>
      </w:r>
      <w:r w:rsidR="00D161FA" w:rsidRPr="00FB3AD0">
        <w:t xml:space="preserve"> and </w:t>
      </w:r>
      <w:r w:rsidR="00D161FA" w:rsidRPr="00702EBE">
        <w:rPr>
          <w:rFonts w:ascii="Courier New" w:hAnsi="Courier New" w:cs="Courier New"/>
          <w:b/>
          <w:i/>
          <w:sz w:val="18"/>
        </w:rPr>
        <w:t>&lt;connection_2d&gt;</w:t>
      </w:r>
      <w:r w:rsidR="00D161FA" w:rsidRPr="00702EBE">
        <w:t xml:space="preserve"> of</w:t>
      </w:r>
      <w:r w:rsidR="00D161FA" w:rsidRPr="007055D9">
        <w:t xml:space="preserve"> arbitrary repetitions. </w:t>
      </w:r>
    </w:p>
    <w:p w14:paraId="71D2C9F9" w14:textId="77777777" w:rsidR="00D161FA" w:rsidRPr="007055D9" w:rsidRDefault="00D161FA" w:rsidP="00D161FA">
      <w:r w:rsidRPr="007055D9">
        <w:t xml:space="preserve">XML-specification of </w:t>
      </w:r>
      <w:r w:rsidRPr="00702EBE">
        <w:rPr>
          <w:rFonts w:ascii="Courier New" w:hAnsi="Courier New" w:cs="Courier New"/>
          <w:b/>
          <w:i/>
          <w:sz w:val="18"/>
          <w:szCs w:val="18"/>
        </w:rPr>
        <w:t>&lt;connection_list&gt;</w:t>
      </w:r>
      <w:r w:rsidRPr="007055D9">
        <w:t xml:space="preserve">:  </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D161FA" w:rsidRPr="007055D9" w14:paraId="24B0E80F" w14:textId="77777777" w:rsidTr="007A3431">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E9B3E82" w14:textId="77777777" w:rsidR="00D161FA" w:rsidRPr="007055D9" w:rsidRDefault="00D161FA" w:rsidP="002A57D9">
            <w:pPr>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B9CE2D" w14:textId="77777777" w:rsidR="00D161FA" w:rsidRPr="007055D9" w:rsidRDefault="00D161FA" w:rsidP="002A57D9">
            <w:pPr>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78317" w14:textId="0577B4F6" w:rsidR="00D161FA" w:rsidRPr="007055D9" w:rsidRDefault="000E60DF" w:rsidP="002A57D9">
            <w:pPr>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CF507" w14:textId="77777777" w:rsidR="00D161FA" w:rsidRPr="007055D9" w:rsidRDefault="00D161FA" w:rsidP="002A57D9">
            <w:pPr>
              <w:rPr>
                <w:b/>
                <w:i/>
              </w:rPr>
            </w:pPr>
            <w:r w:rsidRPr="007055D9">
              <w:rPr>
                <w:b/>
                <w:i/>
              </w:rPr>
              <w:t>Constraint</w:t>
            </w:r>
          </w:p>
        </w:tc>
      </w:tr>
      <w:tr w:rsidR="00D161FA" w:rsidRPr="007055D9" w14:paraId="71427CE3" w14:textId="77777777" w:rsidTr="007A3431">
        <w:trPr>
          <w:jc w:val="center"/>
        </w:trPr>
        <w:tc>
          <w:tcPr>
            <w:tcW w:w="2411" w:type="dxa"/>
            <w:shd w:val="clear" w:color="auto" w:fill="auto"/>
            <w:vAlign w:val="bottom"/>
          </w:tcPr>
          <w:p w14:paraId="31C34B1C" w14:textId="77777777" w:rsidR="00D161FA" w:rsidRPr="00702EBE" w:rsidRDefault="00D161FA" w:rsidP="002A57D9">
            <w:pPr>
              <w:rPr>
                <w:sz w:val="20"/>
                <w:szCs w:val="20"/>
              </w:rPr>
            </w:pPr>
            <w:r w:rsidRPr="00702EBE">
              <w:rPr>
                <w:sz w:val="20"/>
                <w:szCs w:val="20"/>
              </w:rPr>
              <w:t>connection_0d</w:t>
            </w:r>
          </w:p>
        </w:tc>
        <w:tc>
          <w:tcPr>
            <w:tcW w:w="1620" w:type="dxa"/>
            <w:shd w:val="clear" w:color="auto" w:fill="auto"/>
            <w:vAlign w:val="bottom"/>
          </w:tcPr>
          <w:p w14:paraId="2C254BD6"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2DDB2257"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4AC13607" w14:textId="77777777" w:rsidR="00D161FA" w:rsidRPr="00702EBE" w:rsidRDefault="00D161FA" w:rsidP="002A57D9">
            <w:pPr>
              <w:rPr>
                <w:sz w:val="20"/>
                <w:szCs w:val="20"/>
              </w:rPr>
            </w:pPr>
            <w:r w:rsidRPr="00702EBE">
              <w:rPr>
                <w:sz w:val="20"/>
                <w:szCs w:val="20"/>
              </w:rPr>
              <w:t>-</w:t>
            </w:r>
          </w:p>
        </w:tc>
      </w:tr>
      <w:tr w:rsidR="00D161FA" w:rsidRPr="007055D9" w14:paraId="2C70B94F" w14:textId="77777777" w:rsidTr="007A3431">
        <w:trPr>
          <w:jc w:val="center"/>
        </w:trPr>
        <w:tc>
          <w:tcPr>
            <w:tcW w:w="2411" w:type="dxa"/>
            <w:shd w:val="clear" w:color="auto" w:fill="auto"/>
            <w:vAlign w:val="bottom"/>
          </w:tcPr>
          <w:p w14:paraId="1EBE0235" w14:textId="77777777" w:rsidR="00D161FA" w:rsidRPr="00702EBE" w:rsidRDefault="00D161FA" w:rsidP="002A57D9">
            <w:pPr>
              <w:rPr>
                <w:sz w:val="20"/>
                <w:szCs w:val="20"/>
              </w:rPr>
            </w:pPr>
            <w:r w:rsidRPr="00702EBE">
              <w:rPr>
                <w:sz w:val="20"/>
                <w:szCs w:val="20"/>
              </w:rPr>
              <w:t>connection_1d</w:t>
            </w:r>
          </w:p>
        </w:tc>
        <w:tc>
          <w:tcPr>
            <w:tcW w:w="1620" w:type="dxa"/>
            <w:shd w:val="clear" w:color="auto" w:fill="auto"/>
            <w:vAlign w:val="bottom"/>
          </w:tcPr>
          <w:p w14:paraId="7A677AE6"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6EE2CCFA"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0DDE83BE" w14:textId="77777777" w:rsidR="00D161FA" w:rsidRPr="00702EBE" w:rsidRDefault="00D161FA" w:rsidP="002A57D9">
            <w:pPr>
              <w:rPr>
                <w:sz w:val="20"/>
                <w:szCs w:val="20"/>
              </w:rPr>
            </w:pPr>
            <w:r w:rsidRPr="00702EBE">
              <w:rPr>
                <w:sz w:val="20"/>
                <w:szCs w:val="20"/>
              </w:rPr>
              <w:t>-</w:t>
            </w:r>
          </w:p>
        </w:tc>
      </w:tr>
      <w:tr w:rsidR="00D161FA" w:rsidRPr="007055D9" w14:paraId="2A45D11F" w14:textId="77777777" w:rsidTr="007A3431">
        <w:trPr>
          <w:jc w:val="center"/>
        </w:trPr>
        <w:tc>
          <w:tcPr>
            <w:tcW w:w="2411" w:type="dxa"/>
            <w:shd w:val="clear" w:color="auto" w:fill="auto"/>
            <w:vAlign w:val="bottom"/>
          </w:tcPr>
          <w:p w14:paraId="7B81E8C2" w14:textId="77777777" w:rsidR="00D161FA" w:rsidRPr="00702EBE" w:rsidRDefault="00D161FA" w:rsidP="002A57D9">
            <w:pPr>
              <w:rPr>
                <w:sz w:val="20"/>
                <w:szCs w:val="20"/>
              </w:rPr>
            </w:pPr>
            <w:r w:rsidRPr="00702EBE">
              <w:rPr>
                <w:sz w:val="20"/>
                <w:szCs w:val="20"/>
              </w:rPr>
              <w:t>connection_2d</w:t>
            </w:r>
          </w:p>
        </w:tc>
        <w:tc>
          <w:tcPr>
            <w:tcW w:w="1620" w:type="dxa"/>
            <w:shd w:val="clear" w:color="auto" w:fill="auto"/>
            <w:vAlign w:val="bottom"/>
          </w:tcPr>
          <w:p w14:paraId="41CB4B3E"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2F12719A"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719CDFE2" w14:textId="77777777" w:rsidR="00D161FA" w:rsidRPr="00702EBE" w:rsidRDefault="00D161FA" w:rsidP="00F63C73">
            <w:pPr>
              <w:keepNext/>
              <w:rPr>
                <w:sz w:val="20"/>
                <w:szCs w:val="20"/>
              </w:rPr>
            </w:pPr>
            <w:r w:rsidRPr="00702EBE">
              <w:rPr>
                <w:sz w:val="20"/>
                <w:szCs w:val="20"/>
              </w:rPr>
              <w:t>-</w:t>
            </w:r>
          </w:p>
        </w:tc>
      </w:tr>
    </w:tbl>
    <w:p w14:paraId="53745B04" w14:textId="60D65922" w:rsidR="00F63C73" w:rsidRDefault="00F63C73" w:rsidP="00F63C73">
      <w:pPr>
        <w:pStyle w:val="Beschriftung"/>
        <w:spacing w:before="120"/>
      </w:pPr>
      <w:bookmarkStart w:id="276" w:name="_Toc3566425"/>
      <w:bookmarkStart w:id="277" w:name="_Toc34747428"/>
      <w:bookmarkStart w:id="278" w:name="_Toc39880749"/>
      <w:r>
        <w:t xml:space="preserve">Table </w:t>
      </w:r>
      <w:r w:rsidR="00ED469A">
        <w:fldChar w:fldCharType="begin"/>
      </w:r>
      <w:r w:rsidR="00ED469A">
        <w:instrText xml:space="preserve"> SEQ Table \* ARABIC </w:instrText>
      </w:r>
      <w:r w:rsidR="00ED469A">
        <w:fldChar w:fldCharType="separate"/>
      </w:r>
      <w:r w:rsidR="00A2710C">
        <w:rPr>
          <w:noProof/>
        </w:rPr>
        <w:t>18</w:t>
      </w:r>
      <w:r w:rsidR="00ED469A">
        <w:fldChar w:fldCharType="end"/>
      </w:r>
      <w:r>
        <w:t>: Nested element</w:t>
      </w:r>
      <w:r w:rsidRPr="00396648">
        <w:t xml:space="preserve">s of </w:t>
      </w:r>
      <w:r>
        <w:t xml:space="preserve">element </w:t>
      </w:r>
      <w:r w:rsidRPr="00491597">
        <w:rPr>
          <w:rFonts w:ascii="Courier New" w:hAnsi="Courier New" w:cs="Courier New"/>
          <w:bCs w:val="0"/>
          <w:i/>
          <w:sz w:val="18"/>
          <w:szCs w:val="18"/>
        </w:rPr>
        <w:t>&lt;</w:t>
      </w:r>
      <w:r>
        <w:rPr>
          <w:rFonts w:ascii="Courier New" w:hAnsi="Courier New" w:cs="Courier New"/>
          <w:b w:val="0"/>
          <w:i/>
          <w:sz w:val="18"/>
          <w:szCs w:val="18"/>
        </w:rPr>
        <w:t>connection_list</w:t>
      </w:r>
      <w:r w:rsidRPr="00491597">
        <w:rPr>
          <w:rFonts w:ascii="Courier New" w:hAnsi="Courier New" w:cs="Courier New"/>
          <w:bCs w:val="0"/>
          <w:i/>
          <w:sz w:val="18"/>
          <w:szCs w:val="18"/>
        </w:rPr>
        <w:t>&gt;</w:t>
      </w:r>
      <w:bookmarkEnd w:id="276"/>
      <w:bookmarkEnd w:id="277"/>
      <w:bookmarkEnd w:id="278"/>
    </w:p>
    <w:p w14:paraId="31D4909B" w14:textId="77777777" w:rsidR="0066026B" w:rsidRDefault="0066026B" w:rsidP="004A2476">
      <w:pPr>
        <w:spacing w:before="120"/>
        <w:jc w:val="both"/>
      </w:pPr>
      <w:r w:rsidRPr="007055D9">
        <w:t xml:space="preserve">A </w:t>
      </w:r>
      <w:r w:rsidRPr="00702EBE">
        <w:rPr>
          <w:rFonts w:ascii="Courier New" w:hAnsi="Courier New" w:cs="Courier New"/>
          <w:b/>
          <w:i/>
          <w:sz w:val="18"/>
          <w:szCs w:val="18"/>
        </w:rPr>
        <w:t>&lt;connection_list&gt;</w:t>
      </w:r>
      <w:r w:rsidRPr="007055D9">
        <w:t xml:space="preserve"> must not be empty. </w:t>
      </w:r>
      <w:r w:rsidR="00702EBE">
        <w:t>That means</w:t>
      </w:r>
      <w:r w:rsidR="00661B2A">
        <w:t>,</w:t>
      </w:r>
      <w:r w:rsidR="00702EBE">
        <w:t xml:space="preserve"> at least 1 connection has to be defined.</w:t>
      </w:r>
    </w:p>
    <w:p w14:paraId="42BC5038" w14:textId="77777777" w:rsidR="008F25A3" w:rsidRPr="007055D9" w:rsidRDefault="008F25A3" w:rsidP="001E6C77">
      <w:pPr>
        <w:pStyle w:val="berschrift2"/>
        <w:pageBreakBefore/>
        <w:ind w:left="578" w:hanging="578"/>
      </w:pPr>
      <w:bookmarkStart w:id="279" w:name="_Toc428456083"/>
      <w:bookmarkStart w:id="280" w:name="_Toc428537047"/>
      <w:bookmarkStart w:id="281" w:name="_Toc428969366"/>
      <w:bookmarkStart w:id="282" w:name="_Toc429052757"/>
      <w:bookmarkStart w:id="283" w:name="_Toc3556957"/>
      <w:bookmarkStart w:id="284" w:name="_Toc34747207"/>
      <w:bookmarkStart w:id="285" w:name="_Toc39880521"/>
      <w:bookmarkEnd w:id="279"/>
      <w:bookmarkEnd w:id="280"/>
      <w:bookmarkEnd w:id="281"/>
      <w:bookmarkEnd w:id="282"/>
      <w:r w:rsidRPr="007055D9">
        <w:lastRenderedPageBreak/>
        <w:t>A</w:t>
      </w:r>
      <w:r w:rsidR="0021544D" w:rsidRPr="007055D9">
        <w:t xml:space="preserve"> </w:t>
      </w:r>
      <w:r w:rsidR="0066026B" w:rsidRPr="007055D9">
        <w:t>M</w:t>
      </w:r>
      <w:r w:rsidR="0021544D" w:rsidRPr="007055D9">
        <w:t>inimalist</w:t>
      </w:r>
      <w:r w:rsidR="0066026B" w:rsidRPr="007055D9">
        <w:t>ic</w:t>
      </w:r>
      <w:r w:rsidRPr="007055D9">
        <w:t xml:space="preserve"> Example of</w:t>
      </w:r>
      <w:r w:rsidR="00F9681B" w:rsidRPr="007055D9">
        <w:t xml:space="preserve"> a</w:t>
      </w:r>
      <w:r w:rsidRPr="007055D9">
        <w:t xml:space="preserve"> χMCF</w:t>
      </w:r>
      <w:r w:rsidR="00F9681B" w:rsidRPr="007055D9">
        <w:t xml:space="preserve"> file</w:t>
      </w:r>
      <w:bookmarkEnd w:id="283"/>
      <w:bookmarkEnd w:id="284"/>
      <w:bookmarkEnd w:id="285"/>
    </w:p>
    <w:p w14:paraId="4D5E39E0" w14:textId="77777777" w:rsidR="006C2535" w:rsidRDefault="00E15FD1" w:rsidP="00D31822">
      <w:pPr>
        <w:keepNext/>
        <w:jc w:val="both"/>
      </w:pPr>
      <w:r w:rsidRPr="007055D9">
        <w:t>In the following</w:t>
      </w:r>
      <w:r w:rsidR="00D31822">
        <w:t>,</w:t>
      </w:r>
      <w:r w:rsidRPr="007055D9">
        <w:t xml:space="preserve"> </w:t>
      </w:r>
      <w:r w:rsidR="00702EBE">
        <w:t>an example shows how the xMCF xml file should look like</w:t>
      </w:r>
      <w:r w:rsidRPr="007055D9">
        <w:t>:</w:t>
      </w:r>
    </w:p>
    <w:p w14:paraId="32DF35CB" w14:textId="77777777" w:rsidR="006C2535" w:rsidRDefault="006C2535" w:rsidP="00B84995">
      <w:pPr>
        <w:pStyle w:val="XMLCode"/>
        <w:keepNext/>
        <w:rPr>
          <w:rFonts w:cs="Courier New"/>
          <w:szCs w:val="16"/>
        </w:rPr>
      </w:pPr>
    </w:p>
    <w:p w14:paraId="381F8A68" w14:textId="5FB2C4F5" w:rsidR="006C2535" w:rsidRPr="001E6C77" w:rsidRDefault="006C2535" w:rsidP="00B84995">
      <w:pPr>
        <w:pStyle w:val="XMLCode"/>
        <w:keepNext/>
        <w:rPr>
          <w:rFonts w:cs="Courier New"/>
          <w:sz w:val="15"/>
          <w:szCs w:val="15"/>
        </w:rPr>
      </w:pPr>
      <w:r w:rsidRPr="001E6C77">
        <w:rPr>
          <w:rFonts w:cs="Courier New"/>
          <w:sz w:val="15"/>
          <w:szCs w:val="15"/>
        </w:rPr>
        <w:t>&lt;?xml version=</w:t>
      </w:r>
      <w:r w:rsidR="00194316">
        <w:rPr>
          <w:rFonts w:cs="Courier New"/>
          <w:sz w:val="15"/>
          <w:szCs w:val="15"/>
        </w:rPr>
        <w:t>"</w:t>
      </w:r>
      <w:r w:rsidRPr="001E6C77">
        <w:rPr>
          <w:rFonts w:cs="Courier New"/>
          <w:sz w:val="15"/>
          <w:szCs w:val="15"/>
        </w:rPr>
        <w:t>1.0</w:t>
      </w:r>
      <w:r w:rsidR="00194316">
        <w:rPr>
          <w:rFonts w:cs="Courier New"/>
          <w:sz w:val="15"/>
          <w:szCs w:val="15"/>
        </w:rPr>
        <w:t>"</w:t>
      </w:r>
      <w:r w:rsidRPr="001E6C77">
        <w:rPr>
          <w:rFonts w:cs="Courier New"/>
          <w:sz w:val="15"/>
          <w:szCs w:val="15"/>
        </w:rPr>
        <w:t xml:space="preserve"> encoding=</w:t>
      </w:r>
      <w:r w:rsidR="00194316">
        <w:rPr>
          <w:rFonts w:cs="Courier New"/>
          <w:sz w:val="15"/>
          <w:szCs w:val="15"/>
        </w:rPr>
        <w:t>"</w:t>
      </w:r>
      <w:r w:rsidRPr="001E6C77">
        <w:rPr>
          <w:rFonts w:cs="Courier New"/>
          <w:sz w:val="15"/>
          <w:szCs w:val="15"/>
        </w:rPr>
        <w:t>iso-8859-1</w:t>
      </w:r>
      <w:r w:rsidR="00194316">
        <w:rPr>
          <w:rFonts w:cs="Courier New"/>
          <w:sz w:val="15"/>
          <w:szCs w:val="15"/>
        </w:rPr>
        <w:t>"</w:t>
      </w:r>
      <w:r w:rsidRPr="001E6C77">
        <w:rPr>
          <w:rFonts w:cs="Courier New"/>
          <w:sz w:val="15"/>
          <w:szCs w:val="15"/>
        </w:rPr>
        <w:t xml:space="preserve"> standalone=</w:t>
      </w:r>
      <w:r w:rsidR="00194316">
        <w:rPr>
          <w:rFonts w:cs="Courier New"/>
          <w:sz w:val="15"/>
          <w:szCs w:val="15"/>
        </w:rPr>
        <w:t>"</w:t>
      </w:r>
      <w:r w:rsidRPr="001E6C77">
        <w:rPr>
          <w:rFonts w:cs="Courier New"/>
          <w:sz w:val="15"/>
          <w:szCs w:val="15"/>
        </w:rPr>
        <w:t>no</w:t>
      </w:r>
      <w:r w:rsidR="00194316">
        <w:rPr>
          <w:rFonts w:cs="Courier New"/>
          <w:sz w:val="15"/>
          <w:szCs w:val="15"/>
        </w:rPr>
        <w:t>"</w:t>
      </w:r>
      <w:r w:rsidRPr="001E6C77">
        <w:rPr>
          <w:rFonts w:cs="Courier New"/>
          <w:sz w:val="15"/>
          <w:szCs w:val="15"/>
        </w:rPr>
        <w:t>?&gt;</w:t>
      </w:r>
    </w:p>
    <w:p w14:paraId="2D0D9392" w14:textId="356158D1" w:rsidR="006C2535" w:rsidRPr="0033379A" w:rsidRDefault="006C2535" w:rsidP="00B84995">
      <w:pPr>
        <w:pStyle w:val="XMLCode"/>
        <w:keepNext/>
        <w:rPr>
          <w:rFonts w:cs="Courier New"/>
          <w:sz w:val="15"/>
          <w:szCs w:val="15"/>
          <w:lang w:val="fr-FR"/>
        </w:rPr>
      </w:pPr>
      <w:r w:rsidRPr="0033379A">
        <w:rPr>
          <w:rFonts w:cs="Courier New"/>
          <w:sz w:val="15"/>
          <w:szCs w:val="15"/>
          <w:lang w:val="fr-FR"/>
        </w:rPr>
        <w:t>&lt;xmcf xmlns:xsi=</w:t>
      </w:r>
      <w:r w:rsidR="00194316" w:rsidRPr="0033379A">
        <w:rPr>
          <w:rFonts w:cs="Courier New"/>
          <w:sz w:val="15"/>
          <w:szCs w:val="15"/>
          <w:lang w:val="fr-FR"/>
        </w:rPr>
        <w:t>"</w:t>
      </w:r>
      <w:r w:rsidRPr="0033379A">
        <w:rPr>
          <w:rFonts w:cs="Courier New"/>
          <w:sz w:val="15"/>
          <w:szCs w:val="15"/>
          <w:lang w:val="fr-FR"/>
        </w:rPr>
        <w:t>http://www.w3.org/2001/XMLSchema-instance</w:t>
      </w:r>
      <w:r w:rsidR="00194316" w:rsidRPr="0033379A">
        <w:rPr>
          <w:rFonts w:cs="Courier New"/>
          <w:sz w:val="15"/>
          <w:szCs w:val="15"/>
          <w:lang w:val="fr-FR"/>
        </w:rPr>
        <w:t>"</w:t>
      </w:r>
      <w:r w:rsidRPr="0033379A">
        <w:rPr>
          <w:rFonts w:cs="Courier New"/>
          <w:sz w:val="15"/>
          <w:szCs w:val="15"/>
          <w:lang w:val="fr-FR"/>
        </w:rPr>
        <w:t xml:space="preserve"> </w:t>
      </w:r>
    </w:p>
    <w:p w14:paraId="7CE30F11" w14:textId="7800C7BE" w:rsidR="006C2535" w:rsidRPr="0033379A" w:rsidRDefault="006C2535" w:rsidP="00B84995">
      <w:pPr>
        <w:pStyle w:val="XMLCode"/>
        <w:keepNext/>
        <w:rPr>
          <w:rFonts w:cs="Courier New"/>
          <w:sz w:val="15"/>
          <w:szCs w:val="15"/>
          <w:lang w:val="fr-FR"/>
        </w:rPr>
      </w:pPr>
      <w:r w:rsidRPr="0033379A">
        <w:rPr>
          <w:rFonts w:cs="Courier New"/>
          <w:sz w:val="15"/>
          <w:szCs w:val="15"/>
          <w:lang w:val="fr-FR"/>
        </w:rPr>
        <w:t>xmlns:MEDINA=</w:t>
      </w:r>
      <w:r w:rsidR="00194316" w:rsidRPr="0033379A">
        <w:rPr>
          <w:rFonts w:cs="Courier New"/>
          <w:sz w:val="15"/>
          <w:szCs w:val="15"/>
          <w:lang w:val="fr-FR"/>
        </w:rPr>
        <w:t>"</w:t>
      </w:r>
      <w:r w:rsidRPr="0033379A">
        <w:rPr>
          <w:rFonts w:cs="Courier New"/>
          <w:sz w:val="15"/>
          <w:szCs w:val="15"/>
          <w:lang w:val="fr-FR"/>
        </w:rPr>
        <w:t>http://servicenet.t-systems.com/medina/xMCF</w:t>
      </w:r>
      <w:r w:rsidR="00194316" w:rsidRPr="0033379A">
        <w:rPr>
          <w:rFonts w:cs="Courier New"/>
          <w:sz w:val="15"/>
          <w:szCs w:val="15"/>
          <w:lang w:val="fr-FR"/>
        </w:rPr>
        <w:t>"</w:t>
      </w:r>
    </w:p>
    <w:p w14:paraId="2DC606DF" w14:textId="64F73E93" w:rsidR="006C2535" w:rsidRPr="00795D4D" w:rsidRDefault="006C2535" w:rsidP="00B84995">
      <w:pPr>
        <w:pStyle w:val="XMLCode"/>
        <w:keepNext/>
        <w:rPr>
          <w:rFonts w:cs="Courier New"/>
          <w:sz w:val="15"/>
          <w:szCs w:val="15"/>
          <w:lang w:val="fr-FR"/>
        </w:rPr>
      </w:pPr>
      <w:r w:rsidRPr="00795D4D">
        <w:rPr>
          <w:rFonts w:cs="Courier New"/>
          <w:sz w:val="15"/>
          <w:szCs w:val="15"/>
          <w:lang w:val="fr-FR"/>
        </w:rPr>
        <w:t>xsi:schemaLocation=</w:t>
      </w:r>
      <w:r w:rsidR="00194316" w:rsidRPr="00795D4D">
        <w:rPr>
          <w:rFonts w:cs="Courier New"/>
          <w:sz w:val="15"/>
          <w:szCs w:val="15"/>
          <w:lang w:val="fr-FR"/>
        </w:rPr>
        <w:t>"</w:t>
      </w:r>
      <w:r w:rsidRPr="00795D4D">
        <w:rPr>
          <w:rFonts w:cs="Courier New"/>
          <w:sz w:val="15"/>
          <w:szCs w:val="15"/>
          <w:lang w:val="fr-FR"/>
        </w:rPr>
        <w:t>http://servicenet.t-systems.com/medina/xMCF mcf_MEDINA.xsd</w:t>
      </w:r>
      <w:r w:rsidR="00194316" w:rsidRPr="00795D4D">
        <w:rPr>
          <w:rFonts w:cs="Courier New"/>
          <w:sz w:val="15"/>
          <w:szCs w:val="15"/>
          <w:lang w:val="fr-FR"/>
        </w:rPr>
        <w:t>"</w:t>
      </w:r>
      <w:r w:rsidRPr="00795D4D">
        <w:rPr>
          <w:rFonts w:cs="Courier New"/>
          <w:sz w:val="15"/>
          <w:szCs w:val="15"/>
          <w:lang w:val="fr-FR"/>
        </w:rPr>
        <w:t xml:space="preserve"> </w:t>
      </w:r>
    </w:p>
    <w:p w14:paraId="2102710E" w14:textId="3896FE75" w:rsidR="006C2535" w:rsidRPr="00795D4D" w:rsidRDefault="006C2535" w:rsidP="006C2535">
      <w:pPr>
        <w:pStyle w:val="XMLCode"/>
        <w:rPr>
          <w:rFonts w:cs="Courier New"/>
          <w:sz w:val="15"/>
          <w:szCs w:val="15"/>
          <w:lang w:val="fr-FR"/>
        </w:rPr>
      </w:pPr>
      <w:r w:rsidRPr="00795D4D">
        <w:rPr>
          <w:rFonts w:cs="Courier New"/>
          <w:sz w:val="15"/>
          <w:szCs w:val="15"/>
          <w:lang w:val="fr-FR"/>
        </w:rPr>
        <w:t>xsi:noNamespaceSchemaLocation=</w:t>
      </w:r>
      <w:r w:rsidR="00194316" w:rsidRPr="00795D4D">
        <w:rPr>
          <w:rFonts w:cs="Courier New"/>
          <w:sz w:val="15"/>
          <w:szCs w:val="15"/>
          <w:lang w:val="fr-FR"/>
        </w:rPr>
        <w:t>"</w:t>
      </w:r>
      <w:r w:rsidR="009A3F31" w:rsidRPr="00795D4D">
        <w:rPr>
          <w:lang w:val="fr-FR"/>
        </w:rPr>
        <w:t>xmcf_3_0_1.xsd</w:t>
      </w:r>
      <w:r w:rsidR="00194316" w:rsidRPr="00795D4D">
        <w:rPr>
          <w:rFonts w:cs="Courier New"/>
          <w:sz w:val="15"/>
          <w:szCs w:val="15"/>
          <w:lang w:val="fr-FR"/>
        </w:rPr>
        <w:t>"</w:t>
      </w:r>
      <w:r w:rsidRPr="00795D4D">
        <w:rPr>
          <w:rFonts w:cs="Courier New"/>
          <w:sz w:val="15"/>
          <w:szCs w:val="15"/>
          <w:lang w:val="fr-FR"/>
        </w:rPr>
        <w:t>&gt;</w:t>
      </w:r>
    </w:p>
    <w:p w14:paraId="2B97BEAA" w14:textId="2B5E6914" w:rsidR="006C2535" w:rsidRPr="00795D4D" w:rsidRDefault="006C2535" w:rsidP="006C2535">
      <w:pPr>
        <w:pStyle w:val="XMLCode"/>
        <w:rPr>
          <w:sz w:val="15"/>
          <w:szCs w:val="15"/>
          <w:lang w:val="fr-FR"/>
        </w:rPr>
      </w:pPr>
    </w:p>
    <w:p w14:paraId="777A4510" w14:textId="77777777" w:rsidR="006C2535" w:rsidRPr="001E6C77" w:rsidRDefault="006C2535" w:rsidP="006C2535">
      <w:pPr>
        <w:pStyle w:val="XMLCode"/>
        <w:rPr>
          <w:sz w:val="15"/>
          <w:szCs w:val="15"/>
        </w:rPr>
      </w:pPr>
      <w:r w:rsidRPr="00795D4D">
        <w:rPr>
          <w:sz w:val="15"/>
          <w:szCs w:val="15"/>
          <w:lang w:val="fr-FR"/>
        </w:rPr>
        <w:t xml:space="preserve">    </w:t>
      </w:r>
      <w:r w:rsidRPr="001E6C77">
        <w:rPr>
          <w:rFonts w:cs="Courier New"/>
          <w:color w:val="FF0000"/>
          <w:sz w:val="15"/>
          <w:szCs w:val="15"/>
        </w:rPr>
        <w:t>&lt;!-- some comments --</w:t>
      </w:r>
      <w:r w:rsidRPr="001E6C77">
        <w:rPr>
          <w:color w:val="FF0000"/>
          <w:sz w:val="15"/>
          <w:szCs w:val="15"/>
        </w:rPr>
        <w:t>&gt;</w:t>
      </w:r>
    </w:p>
    <w:p w14:paraId="28B877B1" w14:textId="65C5D720" w:rsidR="006C2535" w:rsidRPr="001E6C77" w:rsidRDefault="006C2535" w:rsidP="006C2535">
      <w:pPr>
        <w:pStyle w:val="XMLCode"/>
        <w:rPr>
          <w:sz w:val="15"/>
          <w:szCs w:val="15"/>
        </w:rPr>
      </w:pPr>
      <w:r w:rsidRPr="001E6C77">
        <w:rPr>
          <w:sz w:val="15"/>
          <w:szCs w:val="15"/>
        </w:rPr>
        <w:t xml:space="preserve">    &lt;date&gt; 201</w:t>
      </w:r>
      <w:r w:rsidR="00347555">
        <w:rPr>
          <w:sz w:val="15"/>
          <w:szCs w:val="15"/>
        </w:rPr>
        <w:t>6</w:t>
      </w:r>
      <w:r w:rsidRPr="001E6C77">
        <w:rPr>
          <w:sz w:val="15"/>
          <w:szCs w:val="15"/>
        </w:rPr>
        <w:t>-</w:t>
      </w:r>
      <w:r w:rsidR="00347555">
        <w:rPr>
          <w:sz w:val="15"/>
          <w:szCs w:val="15"/>
        </w:rPr>
        <w:t>01</w:t>
      </w:r>
      <w:r w:rsidRPr="001E6C77">
        <w:rPr>
          <w:sz w:val="15"/>
          <w:szCs w:val="15"/>
        </w:rPr>
        <w:t>-</w:t>
      </w:r>
      <w:r w:rsidR="00347555">
        <w:rPr>
          <w:sz w:val="15"/>
          <w:szCs w:val="15"/>
        </w:rPr>
        <w:t>11</w:t>
      </w:r>
      <w:r w:rsidRPr="001E6C77">
        <w:rPr>
          <w:sz w:val="15"/>
          <w:szCs w:val="15"/>
        </w:rPr>
        <w:t xml:space="preserve"> &lt;/date&gt;</w:t>
      </w:r>
    </w:p>
    <w:p w14:paraId="47D484F6" w14:textId="2FBC083E" w:rsidR="006C2535" w:rsidRPr="001E6C77" w:rsidRDefault="006C2535" w:rsidP="006C2535">
      <w:pPr>
        <w:pStyle w:val="XMLCode"/>
        <w:rPr>
          <w:sz w:val="15"/>
          <w:szCs w:val="15"/>
        </w:rPr>
      </w:pPr>
      <w:r w:rsidRPr="001E6C77">
        <w:rPr>
          <w:sz w:val="15"/>
          <w:szCs w:val="15"/>
        </w:rPr>
        <w:t xml:space="preserve">    &lt;version&gt; </w:t>
      </w:r>
      <w:r w:rsidR="009A3F31">
        <w:t>3</w:t>
      </w:r>
      <w:r w:rsidR="009A3F31" w:rsidRPr="00BA120B">
        <w:t>.0.</w:t>
      </w:r>
      <w:r w:rsidR="009A3F31">
        <w:t>1</w:t>
      </w:r>
      <w:r w:rsidRPr="001E6C77">
        <w:rPr>
          <w:sz w:val="15"/>
          <w:szCs w:val="15"/>
        </w:rPr>
        <w:t xml:space="preserve"> &lt;/version&gt;</w:t>
      </w:r>
    </w:p>
    <w:p w14:paraId="3EFDAC08" w14:textId="56C4CBF7" w:rsidR="006C2535" w:rsidRPr="001E6C77" w:rsidRDefault="006C2535" w:rsidP="006C2535">
      <w:pPr>
        <w:pStyle w:val="XMLCode"/>
        <w:rPr>
          <w:sz w:val="15"/>
          <w:szCs w:val="15"/>
        </w:rPr>
      </w:pPr>
      <w:r w:rsidRPr="001E6C77">
        <w:rPr>
          <w:b/>
          <w:sz w:val="15"/>
          <w:szCs w:val="15"/>
        </w:rPr>
        <w:t xml:space="preserve">    </w:t>
      </w:r>
      <w:r w:rsidR="00347555">
        <w:rPr>
          <w:sz w:val="15"/>
          <w:szCs w:val="15"/>
        </w:rPr>
        <w:t>&lt;units length=</w:t>
      </w:r>
      <w:r w:rsidR="00194316">
        <w:rPr>
          <w:sz w:val="15"/>
          <w:szCs w:val="15"/>
        </w:rPr>
        <w:t>"</w:t>
      </w:r>
      <w:r w:rsidR="00347555">
        <w:rPr>
          <w:sz w:val="15"/>
          <w:szCs w:val="15"/>
        </w:rPr>
        <w:t>mm</w:t>
      </w:r>
      <w:r w:rsidR="00194316">
        <w:rPr>
          <w:sz w:val="15"/>
          <w:szCs w:val="15"/>
        </w:rPr>
        <w:t>"</w:t>
      </w:r>
      <w:r w:rsidRPr="001E6C77">
        <w:rPr>
          <w:sz w:val="15"/>
          <w:szCs w:val="15"/>
        </w:rPr>
        <w:t xml:space="preserve"> angle=</w:t>
      </w:r>
      <w:r w:rsidR="00194316">
        <w:rPr>
          <w:sz w:val="15"/>
          <w:szCs w:val="15"/>
        </w:rPr>
        <w:t>"</w:t>
      </w:r>
      <w:r w:rsidRPr="001E6C77">
        <w:rPr>
          <w:sz w:val="15"/>
          <w:szCs w:val="15"/>
        </w:rPr>
        <w:t>rad</w:t>
      </w:r>
      <w:r w:rsidR="00194316">
        <w:rPr>
          <w:sz w:val="15"/>
          <w:szCs w:val="15"/>
        </w:rPr>
        <w:t>"</w:t>
      </w:r>
      <w:r w:rsidRPr="001E6C77">
        <w:rPr>
          <w:sz w:val="15"/>
          <w:szCs w:val="15"/>
        </w:rPr>
        <w:t xml:space="preserve"> mass=</w:t>
      </w:r>
      <w:r w:rsidR="00194316">
        <w:rPr>
          <w:sz w:val="15"/>
          <w:szCs w:val="15"/>
        </w:rPr>
        <w:t>"</w:t>
      </w:r>
      <w:r w:rsidRPr="001E6C77">
        <w:rPr>
          <w:sz w:val="15"/>
          <w:szCs w:val="15"/>
        </w:rPr>
        <w:t>kg</w:t>
      </w:r>
      <w:r w:rsidR="00194316">
        <w:rPr>
          <w:sz w:val="15"/>
          <w:szCs w:val="15"/>
        </w:rPr>
        <w:t>"</w:t>
      </w:r>
      <w:r w:rsidRPr="001E6C77">
        <w:rPr>
          <w:sz w:val="15"/>
          <w:szCs w:val="15"/>
        </w:rPr>
        <w:t xml:space="preserve"> force=</w:t>
      </w:r>
      <w:r w:rsidR="00194316">
        <w:rPr>
          <w:sz w:val="15"/>
          <w:szCs w:val="15"/>
        </w:rPr>
        <w:t>"</w:t>
      </w:r>
      <w:r w:rsidRPr="001E6C77">
        <w:rPr>
          <w:sz w:val="15"/>
          <w:szCs w:val="15"/>
        </w:rPr>
        <w:t>N</w:t>
      </w:r>
      <w:r w:rsidR="00194316">
        <w:rPr>
          <w:sz w:val="15"/>
          <w:szCs w:val="15"/>
        </w:rPr>
        <w:t>"</w:t>
      </w:r>
      <w:r w:rsidRPr="001E6C77">
        <w:rPr>
          <w:sz w:val="15"/>
          <w:szCs w:val="15"/>
        </w:rPr>
        <w:t xml:space="preserve"> time=</w:t>
      </w:r>
      <w:r w:rsidR="00194316">
        <w:rPr>
          <w:sz w:val="15"/>
          <w:szCs w:val="15"/>
        </w:rPr>
        <w:t>"</w:t>
      </w:r>
      <w:r w:rsidRPr="001E6C77">
        <w:rPr>
          <w:sz w:val="15"/>
          <w:szCs w:val="15"/>
        </w:rPr>
        <w:t>s</w:t>
      </w:r>
      <w:r w:rsidR="00194316">
        <w:rPr>
          <w:sz w:val="15"/>
          <w:szCs w:val="15"/>
        </w:rPr>
        <w:t>"</w:t>
      </w:r>
      <w:r w:rsidRPr="001E6C77">
        <w:rPr>
          <w:sz w:val="15"/>
          <w:szCs w:val="15"/>
        </w:rPr>
        <w:t>/&gt;</w:t>
      </w:r>
    </w:p>
    <w:p w14:paraId="24BD8081" w14:textId="77777777" w:rsidR="006C2535" w:rsidRPr="001E6C77" w:rsidRDefault="006C2535" w:rsidP="006C2535">
      <w:pPr>
        <w:pStyle w:val="XMLCode"/>
        <w:rPr>
          <w:sz w:val="15"/>
          <w:szCs w:val="15"/>
        </w:rPr>
      </w:pPr>
      <w:r w:rsidRPr="001E6C77">
        <w:rPr>
          <w:sz w:val="15"/>
          <w:szCs w:val="15"/>
        </w:rPr>
        <w:t xml:space="preserve">    &lt;appdata&gt; </w:t>
      </w:r>
      <w:r w:rsidRPr="001E6C77">
        <w:rPr>
          <w:color w:val="FF0000"/>
          <w:sz w:val="15"/>
          <w:szCs w:val="15"/>
        </w:rPr>
        <w:t>&lt;!—appdata at root level --&gt;</w:t>
      </w:r>
    </w:p>
    <w:p w14:paraId="14F7A74A" w14:textId="447B872C" w:rsidR="006C2535" w:rsidRPr="0033379A" w:rsidRDefault="006C2535" w:rsidP="006C2535">
      <w:pPr>
        <w:pStyle w:val="XMLCode"/>
        <w:rPr>
          <w:sz w:val="15"/>
          <w:szCs w:val="15"/>
          <w:lang w:val="pt-BR"/>
        </w:rPr>
      </w:pPr>
      <w:r w:rsidRPr="001E6C77">
        <w:rPr>
          <w:sz w:val="15"/>
          <w:szCs w:val="15"/>
        </w:rPr>
        <w:t xml:space="preserve">        </w:t>
      </w:r>
      <w:r w:rsidRPr="0033379A">
        <w:rPr>
          <w:sz w:val="15"/>
          <w:szCs w:val="15"/>
          <w:lang w:val="pt-BR"/>
        </w:rPr>
        <w:t>&lt;MEDINA xmlns=</w:t>
      </w:r>
      <w:r w:rsidR="00194316" w:rsidRPr="0033379A">
        <w:rPr>
          <w:sz w:val="15"/>
          <w:szCs w:val="15"/>
          <w:lang w:val="pt-BR"/>
        </w:rPr>
        <w:t>"</w:t>
      </w:r>
      <w:r w:rsidRPr="0033379A">
        <w:rPr>
          <w:sz w:val="15"/>
          <w:szCs w:val="15"/>
          <w:lang w:val="pt-BR"/>
        </w:rPr>
        <w:t>http://servicenet.t-systems.com/medina/xMCF</w:t>
      </w:r>
      <w:r w:rsidR="00194316" w:rsidRPr="0033379A">
        <w:rPr>
          <w:sz w:val="15"/>
          <w:szCs w:val="15"/>
          <w:lang w:val="pt-BR"/>
        </w:rPr>
        <w:t>"</w:t>
      </w:r>
      <w:r w:rsidRPr="0033379A">
        <w:rPr>
          <w:sz w:val="15"/>
          <w:szCs w:val="15"/>
          <w:lang w:val="pt-BR"/>
        </w:rPr>
        <w:t>&gt;</w:t>
      </w:r>
    </w:p>
    <w:p w14:paraId="7BD96DDD" w14:textId="77777777" w:rsidR="006C2535" w:rsidRPr="001E6C77" w:rsidRDefault="006C2535" w:rsidP="006C2535">
      <w:pPr>
        <w:pStyle w:val="XMLCode"/>
        <w:rPr>
          <w:sz w:val="15"/>
          <w:szCs w:val="15"/>
        </w:rPr>
      </w:pPr>
      <w:r w:rsidRPr="0033379A">
        <w:rPr>
          <w:sz w:val="15"/>
          <w:szCs w:val="15"/>
          <w:lang w:val="pt-BR"/>
        </w:rPr>
        <w:t xml:space="preserve">            </w:t>
      </w:r>
      <w:r w:rsidRPr="001E6C77">
        <w:rPr>
          <w:sz w:val="15"/>
          <w:szCs w:val="15"/>
        </w:rPr>
        <w:t>&lt;data_at_root&gt;</w:t>
      </w:r>
    </w:p>
    <w:p w14:paraId="5F58A906" w14:textId="072E5F5C" w:rsidR="006C2535" w:rsidRPr="001E6C77" w:rsidRDefault="006C2535" w:rsidP="006C2535">
      <w:pPr>
        <w:pStyle w:val="XMLCode"/>
        <w:rPr>
          <w:sz w:val="15"/>
          <w:szCs w:val="15"/>
        </w:rPr>
      </w:pPr>
      <w:r w:rsidRPr="001E6C77">
        <w:rPr>
          <w:sz w:val="15"/>
          <w:szCs w:val="15"/>
        </w:rPr>
        <w:t xml:space="preserve">                &lt;version MEDINA=</w:t>
      </w:r>
      <w:r w:rsidR="00194316">
        <w:rPr>
          <w:sz w:val="15"/>
          <w:szCs w:val="15"/>
        </w:rPr>
        <w:t>"</w:t>
      </w:r>
      <w:r w:rsidRPr="001E6C77">
        <w:rPr>
          <w:sz w:val="15"/>
          <w:szCs w:val="15"/>
        </w:rPr>
        <w:t>MEDINA 8.4.2 Maintenance Release (64 Bit)</w:t>
      </w:r>
      <w:r w:rsidR="00194316">
        <w:rPr>
          <w:sz w:val="15"/>
          <w:szCs w:val="15"/>
        </w:rPr>
        <w:t>"</w:t>
      </w:r>
      <w:r w:rsidRPr="001E6C77">
        <w:rPr>
          <w:sz w:val="15"/>
          <w:szCs w:val="15"/>
        </w:rPr>
        <w:t>/&gt;</w:t>
      </w:r>
    </w:p>
    <w:p w14:paraId="67594131" w14:textId="77777777" w:rsidR="006C2535" w:rsidRPr="001E6C77" w:rsidRDefault="006C2535" w:rsidP="006C2535">
      <w:pPr>
        <w:pStyle w:val="XMLCode"/>
        <w:rPr>
          <w:sz w:val="15"/>
          <w:szCs w:val="15"/>
        </w:rPr>
      </w:pPr>
      <w:r w:rsidRPr="001E6C77">
        <w:rPr>
          <w:sz w:val="15"/>
          <w:szCs w:val="15"/>
        </w:rPr>
        <w:t xml:space="preserve">                ...</w:t>
      </w:r>
      <w:r w:rsidRPr="001E6C77">
        <w:rPr>
          <w:sz w:val="15"/>
          <w:szCs w:val="15"/>
        </w:rPr>
        <w:tab/>
      </w:r>
    </w:p>
    <w:p w14:paraId="6626D1DC" w14:textId="77777777" w:rsidR="006C2535" w:rsidRPr="001E6C77" w:rsidRDefault="006C2535" w:rsidP="006C2535">
      <w:pPr>
        <w:pStyle w:val="XMLCode"/>
        <w:rPr>
          <w:sz w:val="15"/>
          <w:szCs w:val="15"/>
        </w:rPr>
      </w:pPr>
      <w:r w:rsidRPr="001E6C77">
        <w:rPr>
          <w:sz w:val="15"/>
          <w:szCs w:val="15"/>
        </w:rPr>
        <w:t xml:space="preserve">            &lt;/data_at_root&gt;</w:t>
      </w:r>
    </w:p>
    <w:p w14:paraId="7A4DD5B0" w14:textId="77777777" w:rsidR="006C2535" w:rsidRPr="001E6C77" w:rsidRDefault="006C2535" w:rsidP="006C2535">
      <w:pPr>
        <w:pStyle w:val="XMLCode"/>
        <w:rPr>
          <w:sz w:val="15"/>
          <w:szCs w:val="15"/>
        </w:rPr>
      </w:pPr>
      <w:r w:rsidRPr="001E6C77">
        <w:rPr>
          <w:sz w:val="15"/>
          <w:szCs w:val="15"/>
        </w:rPr>
        <w:t xml:space="preserve">        &lt;/MEDINA&gt;</w:t>
      </w:r>
    </w:p>
    <w:p w14:paraId="170BA8F1" w14:textId="77777777" w:rsidR="006C2535" w:rsidRPr="001E6C77" w:rsidRDefault="006C2535" w:rsidP="006C2535">
      <w:pPr>
        <w:pStyle w:val="XMLCode"/>
        <w:rPr>
          <w:sz w:val="15"/>
          <w:szCs w:val="15"/>
        </w:rPr>
      </w:pPr>
      <w:r w:rsidRPr="001E6C77">
        <w:rPr>
          <w:sz w:val="15"/>
          <w:szCs w:val="15"/>
        </w:rPr>
        <w:t xml:space="preserve">    &lt;/appdata&gt;</w:t>
      </w:r>
    </w:p>
    <w:p w14:paraId="355CDD86" w14:textId="77777777" w:rsidR="006C2535" w:rsidRPr="001E6C77" w:rsidRDefault="006C2535" w:rsidP="006C2535">
      <w:pPr>
        <w:pStyle w:val="XMLCode"/>
        <w:rPr>
          <w:sz w:val="15"/>
          <w:szCs w:val="15"/>
        </w:rPr>
      </w:pPr>
      <w:r w:rsidRPr="001E6C77">
        <w:rPr>
          <w:sz w:val="15"/>
          <w:szCs w:val="15"/>
        </w:rPr>
        <w:t xml:space="preserve">        ...</w:t>
      </w:r>
    </w:p>
    <w:p w14:paraId="46AB2B75" w14:textId="6BE36320" w:rsidR="006C2535" w:rsidRPr="001E6C77" w:rsidRDefault="006C2535" w:rsidP="006C2535">
      <w:pPr>
        <w:pStyle w:val="XMLCode"/>
        <w:rPr>
          <w:sz w:val="15"/>
          <w:szCs w:val="15"/>
        </w:rPr>
      </w:pPr>
      <w:r w:rsidRPr="001E6C77">
        <w:rPr>
          <w:sz w:val="15"/>
          <w:szCs w:val="15"/>
        </w:rPr>
        <w:t xml:space="preserve">    &lt;connection_group</w:t>
      </w:r>
      <w:r w:rsidR="00AE0CCD">
        <w:rPr>
          <w:sz w:val="15"/>
          <w:szCs w:val="15"/>
        </w:rPr>
        <w:t xml:space="preserve"> </w:t>
      </w:r>
      <w:r w:rsidR="00FB30BB" w:rsidRPr="001E6C77">
        <w:rPr>
          <w:sz w:val="15"/>
          <w:szCs w:val="15"/>
        </w:rPr>
        <w:t>...</w:t>
      </w:r>
      <w:r w:rsidRPr="001E6C77">
        <w:rPr>
          <w:sz w:val="15"/>
          <w:szCs w:val="15"/>
        </w:rPr>
        <w:t>&gt;</w:t>
      </w:r>
    </w:p>
    <w:p w14:paraId="2FAEEFD0" w14:textId="77777777" w:rsidR="006C2535" w:rsidRPr="001E6C77" w:rsidRDefault="006C2535" w:rsidP="006C2535">
      <w:pPr>
        <w:pStyle w:val="XMLCode"/>
        <w:rPr>
          <w:sz w:val="15"/>
          <w:szCs w:val="15"/>
        </w:rPr>
      </w:pPr>
      <w:r w:rsidRPr="001E6C77">
        <w:rPr>
          <w:sz w:val="15"/>
          <w:szCs w:val="15"/>
        </w:rPr>
        <w:t xml:space="preserve">        &lt;connected_to&gt;</w:t>
      </w:r>
    </w:p>
    <w:p w14:paraId="471CCEAA" w14:textId="2F77D67E" w:rsidR="00F829D8" w:rsidRPr="001E6C77" w:rsidRDefault="00F829D8" w:rsidP="00F829D8">
      <w:pPr>
        <w:pStyle w:val="XMLCode"/>
        <w:rPr>
          <w:sz w:val="15"/>
          <w:szCs w:val="15"/>
        </w:rPr>
      </w:pPr>
      <w:r>
        <w:rPr>
          <w:sz w:val="15"/>
          <w:szCs w:val="15"/>
        </w:rPr>
        <w:t xml:space="preserve">            &lt;part index=</w:t>
      </w:r>
      <w:r w:rsidR="00194316">
        <w:rPr>
          <w:sz w:val="15"/>
          <w:szCs w:val="15"/>
        </w:rPr>
        <w:t>"</w:t>
      </w:r>
      <w:r>
        <w:rPr>
          <w:sz w:val="15"/>
          <w:szCs w:val="15"/>
        </w:rPr>
        <w:t>1</w:t>
      </w:r>
      <w:r w:rsidR="00194316">
        <w:rPr>
          <w:sz w:val="15"/>
          <w:szCs w:val="15"/>
        </w:rPr>
        <w:t>"</w:t>
      </w:r>
      <w:r w:rsidRPr="001E6C77">
        <w:rPr>
          <w:sz w:val="15"/>
          <w:szCs w:val="15"/>
        </w:rPr>
        <w:t xml:space="preserve"> label=</w:t>
      </w:r>
      <w:r w:rsidR="00194316">
        <w:rPr>
          <w:sz w:val="15"/>
          <w:szCs w:val="15"/>
        </w:rPr>
        <w:t>"</w:t>
      </w:r>
      <w:r w:rsidRPr="00CC7960">
        <w:rPr>
          <w:sz w:val="15"/>
          <w:szCs w:val="15"/>
        </w:rPr>
        <w:t>PART_8000880</w:t>
      </w:r>
      <w:r w:rsidR="00194316">
        <w:rPr>
          <w:sz w:val="15"/>
          <w:szCs w:val="15"/>
        </w:rPr>
        <w:t>"</w:t>
      </w:r>
      <w:r w:rsidRPr="001E6C77">
        <w:rPr>
          <w:sz w:val="15"/>
          <w:szCs w:val="15"/>
        </w:rPr>
        <w:t xml:space="preserve"> pid=</w:t>
      </w:r>
      <w:r w:rsidR="00194316">
        <w:rPr>
          <w:sz w:val="15"/>
          <w:szCs w:val="15"/>
        </w:rPr>
        <w:t>"</w:t>
      </w:r>
      <w:r w:rsidRPr="001E6C77">
        <w:rPr>
          <w:sz w:val="15"/>
          <w:szCs w:val="15"/>
        </w:rPr>
        <w:t>20123213</w:t>
      </w:r>
      <w:r w:rsidR="00194316">
        <w:rPr>
          <w:sz w:val="15"/>
          <w:szCs w:val="15"/>
        </w:rPr>
        <w:t>"</w:t>
      </w:r>
      <w:r w:rsidRPr="001E6C77">
        <w:rPr>
          <w:sz w:val="15"/>
          <w:szCs w:val="15"/>
        </w:rPr>
        <w:t>/&gt;</w:t>
      </w:r>
    </w:p>
    <w:p w14:paraId="373119F0" w14:textId="0E63EF9D" w:rsidR="00F829D8" w:rsidRPr="001E6C77" w:rsidRDefault="00F829D8" w:rsidP="00F829D8">
      <w:pPr>
        <w:pStyle w:val="XMLCode"/>
        <w:rPr>
          <w:sz w:val="15"/>
          <w:szCs w:val="15"/>
        </w:rPr>
      </w:pPr>
      <w:r w:rsidRPr="001E6C77">
        <w:rPr>
          <w:sz w:val="15"/>
          <w:szCs w:val="15"/>
        </w:rPr>
        <w:t xml:space="preserve">   </w:t>
      </w:r>
      <w:r>
        <w:rPr>
          <w:sz w:val="15"/>
          <w:szCs w:val="15"/>
        </w:rPr>
        <w:t xml:space="preserve">         &lt;part index=</w:t>
      </w:r>
      <w:r w:rsidR="00194316">
        <w:rPr>
          <w:sz w:val="15"/>
          <w:szCs w:val="15"/>
        </w:rPr>
        <w:t>"</w:t>
      </w:r>
      <w:r>
        <w:rPr>
          <w:sz w:val="15"/>
          <w:szCs w:val="15"/>
        </w:rPr>
        <w:t>2</w:t>
      </w:r>
      <w:r w:rsidR="00194316">
        <w:rPr>
          <w:sz w:val="15"/>
          <w:szCs w:val="15"/>
        </w:rPr>
        <w:t>"</w:t>
      </w:r>
      <w:r w:rsidRPr="001E6C77">
        <w:rPr>
          <w:sz w:val="15"/>
          <w:szCs w:val="15"/>
        </w:rPr>
        <w:t xml:space="preserve"> label=</w:t>
      </w:r>
      <w:r w:rsidR="00194316">
        <w:rPr>
          <w:sz w:val="15"/>
          <w:szCs w:val="15"/>
        </w:rPr>
        <w:t>"</w:t>
      </w:r>
      <w:r w:rsidRPr="00CC7960">
        <w:rPr>
          <w:sz w:val="15"/>
          <w:szCs w:val="15"/>
        </w:rPr>
        <w:t>PART_8</w:t>
      </w:r>
      <w:r w:rsidR="00CC7960">
        <w:rPr>
          <w:sz w:val="15"/>
          <w:szCs w:val="15"/>
        </w:rPr>
        <w:t>1</w:t>
      </w:r>
      <w:r w:rsidRPr="00CC7960">
        <w:rPr>
          <w:sz w:val="15"/>
          <w:szCs w:val="15"/>
        </w:rPr>
        <w:t>00</w:t>
      </w:r>
      <w:r w:rsidR="00CC7960">
        <w:rPr>
          <w:sz w:val="15"/>
          <w:szCs w:val="15"/>
        </w:rPr>
        <w:t>3</w:t>
      </w:r>
      <w:r w:rsidRPr="00CC7960">
        <w:rPr>
          <w:sz w:val="15"/>
          <w:szCs w:val="15"/>
        </w:rPr>
        <w:t>4</w:t>
      </w:r>
      <w:r w:rsidR="00CC7960">
        <w:rPr>
          <w:sz w:val="15"/>
          <w:szCs w:val="15"/>
        </w:rPr>
        <w:t>0</w:t>
      </w:r>
      <w:r w:rsidR="00194316">
        <w:rPr>
          <w:sz w:val="15"/>
          <w:szCs w:val="15"/>
        </w:rPr>
        <w:t>"</w:t>
      </w:r>
      <w:r w:rsidRPr="001E6C77">
        <w:rPr>
          <w:sz w:val="15"/>
          <w:szCs w:val="15"/>
        </w:rPr>
        <w:t xml:space="preserve"> pid=</w:t>
      </w:r>
      <w:r w:rsidR="00194316">
        <w:rPr>
          <w:sz w:val="15"/>
          <w:szCs w:val="15"/>
        </w:rPr>
        <w:t>"</w:t>
      </w:r>
      <w:r w:rsidRPr="001E6C77">
        <w:rPr>
          <w:sz w:val="15"/>
          <w:szCs w:val="15"/>
        </w:rPr>
        <w:t>90123213</w:t>
      </w:r>
      <w:r w:rsidR="00194316">
        <w:rPr>
          <w:sz w:val="15"/>
          <w:szCs w:val="15"/>
        </w:rPr>
        <w:t>"</w:t>
      </w:r>
      <w:r w:rsidRPr="001E6C77">
        <w:rPr>
          <w:sz w:val="15"/>
          <w:szCs w:val="15"/>
        </w:rPr>
        <w:t>/&gt;</w:t>
      </w:r>
    </w:p>
    <w:p w14:paraId="356BB2DF" w14:textId="77777777" w:rsidR="006C2535" w:rsidRPr="001E6C77" w:rsidRDefault="006C2535" w:rsidP="006C2535">
      <w:pPr>
        <w:pStyle w:val="XMLCode"/>
        <w:rPr>
          <w:sz w:val="15"/>
          <w:szCs w:val="15"/>
        </w:rPr>
      </w:pPr>
      <w:r w:rsidRPr="001E6C77">
        <w:rPr>
          <w:sz w:val="15"/>
          <w:szCs w:val="15"/>
        </w:rPr>
        <w:t xml:space="preserve">        &lt;/connected_to&gt;</w:t>
      </w:r>
    </w:p>
    <w:p w14:paraId="7FB9F331" w14:textId="77777777" w:rsidR="006C2535" w:rsidRPr="001E6C77" w:rsidRDefault="006C2535" w:rsidP="006C2535">
      <w:pPr>
        <w:pStyle w:val="XMLCode"/>
        <w:rPr>
          <w:sz w:val="15"/>
          <w:szCs w:val="15"/>
        </w:rPr>
      </w:pPr>
      <w:r w:rsidRPr="001E6C77">
        <w:rPr>
          <w:sz w:val="15"/>
          <w:szCs w:val="15"/>
        </w:rPr>
        <w:t xml:space="preserve">        &lt;appdata&gt; </w:t>
      </w:r>
      <w:r w:rsidRPr="001E6C77">
        <w:rPr>
          <w:rFonts w:cs="Courier New"/>
          <w:color w:val="FF0000"/>
          <w:sz w:val="15"/>
          <w:szCs w:val="15"/>
        </w:rPr>
        <w:t>&lt;!—appdata at connection_group level --</w:t>
      </w:r>
      <w:r w:rsidRPr="001E6C77">
        <w:rPr>
          <w:color w:val="FF0000"/>
          <w:sz w:val="15"/>
          <w:szCs w:val="15"/>
        </w:rPr>
        <w:t>&gt;</w:t>
      </w:r>
    </w:p>
    <w:p w14:paraId="1BB3AB5E" w14:textId="4013BDA2" w:rsidR="006C2535" w:rsidRPr="001E6C77" w:rsidRDefault="006C2535" w:rsidP="006C2535">
      <w:pPr>
        <w:pStyle w:val="XMLCode"/>
        <w:rPr>
          <w:sz w:val="15"/>
          <w:szCs w:val="15"/>
          <w:lang w:val="it-IT"/>
        </w:rPr>
      </w:pPr>
      <w:r w:rsidRPr="001E6C77">
        <w:rPr>
          <w:sz w:val="15"/>
          <w:szCs w:val="15"/>
        </w:rPr>
        <w:t xml:space="preserve">            </w:t>
      </w:r>
      <w:r w:rsidRPr="001E6C77">
        <w:rPr>
          <w:sz w:val="15"/>
          <w:szCs w:val="15"/>
          <w:lang w:val="it-IT"/>
        </w:rPr>
        <w:t>&lt;MEDINA xmlns=</w:t>
      </w:r>
      <w:r w:rsidR="00194316">
        <w:rPr>
          <w:sz w:val="15"/>
          <w:szCs w:val="15"/>
          <w:lang w:val="it-IT"/>
        </w:rPr>
        <w:t>"</w:t>
      </w:r>
      <w:r w:rsidRPr="001E6C77">
        <w:rPr>
          <w:sz w:val="15"/>
          <w:szCs w:val="15"/>
          <w:lang w:val="it-IT"/>
        </w:rPr>
        <w:t>http://servicenet.t-systems.com/medina/xMCF</w:t>
      </w:r>
      <w:r w:rsidR="00194316">
        <w:rPr>
          <w:sz w:val="15"/>
          <w:szCs w:val="15"/>
          <w:lang w:val="it-IT"/>
        </w:rPr>
        <w:t>"</w:t>
      </w:r>
      <w:r w:rsidRPr="001E6C77">
        <w:rPr>
          <w:sz w:val="15"/>
          <w:szCs w:val="15"/>
          <w:lang w:val="it-IT"/>
        </w:rPr>
        <w:t>&gt;</w:t>
      </w:r>
    </w:p>
    <w:p w14:paraId="56C205B2" w14:textId="77777777" w:rsidR="006C2535" w:rsidRPr="001E6C77" w:rsidRDefault="006C2535" w:rsidP="006C2535">
      <w:pPr>
        <w:pStyle w:val="XMLCode"/>
        <w:rPr>
          <w:sz w:val="15"/>
          <w:szCs w:val="15"/>
          <w:lang w:val="it-IT"/>
        </w:rPr>
      </w:pPr>
      <w:r w:rsidRPr="001E6C77">
        <w:rPr>
          <w:sz w:val="15"/>
          <w:szCs w:val="15"/>
          <w:lang w:val="it-IT"/>
        </w:rPr>
        <w:t xml:space="preserve">                &lt;data_at_connection_group&gt;</w:t>
      </w:r>
    </w:p>
    <w:p w14:paraId="6C61619E" w14:textId="77777777" w:rsidR="006C2535" w:rsidRPr="001E6C77" w:rsidRDefault="006C2535" w:rsidP="006C2535">
      <w:pPr>
        <w:pStyle w:val="XMLCode"/>
        <w:rPr>
          <w:sz w:val="15"/>
          <w:szCs w:val="15"/>
          <w:lang w:val="it-IT"/>
        </w:rPr>
      </w:pPr>
      <w:r w:rsidRPr="001E6C77">
        <w:rPr>
          <w:sz w:val="15"/>
          <w:szCs w:val="15"/>
          <w:lang w:val="it-IT"/>
        </w:rPr>
        <w:t xml:space="preserve">                    ...</w:t>
      </w:r>
    </w:p>
    <w:p w14:paraId="6EEAD013" w14:textId="77777777" w:rsidR="006C2535" w:rsidRPr="001E6C77" w:rsidRDefault="006C2535" w:rsidP="006C2535">
      <w:pPr>
        <w:pStyle w:val="XMLCode"/>
        <w:rPr>
          <w:sz w:val="15"/>
          <w:szCs w:val="15"/>
          <w:lang w:val="it-IT"/>
        </w:rPr>
      </w:pPr>
      <w:r w:rsidRPr="001E6C77">
        <w:rPr>
          <w:sz w:val="15"/>
          <w:szCs w:val="15"/>
          <w:lang w:val="it-IT"/>
        </w:rPr>
        <w:t xml:space="preserve">                &lt;/data_at_connection_group&gt;</w:t>
      </w:r>
    </w:p>
    <w:p w14:paraId="413D5579" w14:textId="77777777" w:rsidR="006C2535" w:rsidRPr="001E6C77" w:rsidRDefault="006C2535" w:rsidP="006C2535">
      <w:pPr>
        <w:pStyle w:val="XMLCode"/>
        <w:rPr>
          <w:sz w:val="15"/>
          <w:szCs w:val="15"/>
        </w:rPr>
      </w:pPr>
      <w:r w:rsidRPr="001E6C77">
        <w:rPr>
          <w:sz w:val="15"/>
          <w:szCs w:val="15"/>
          <w:lang w:val="it-IT"/>
        </w:rPr>
        <w:t xml:space="preserve">            &lt;/MEDINA&gt;</w:t>
      </w:r>
    </w:p>
    <w:p w14:paraId="6904E470" w14:textId="77777777" w:rsidR="006C2535" w:rsidRPr="001E6C77" w:rsidRDefault="006C2535" w:rsidP="006C2535">
      <w:pPr>
        <w:pStyle w:val="XMLCode"/>
        <w:rPr>
          <w:sz w:val="15"/>
          <w:szCs w:val="15"/>
        </w:rPr>
      </w:pPr>
      <w:r w:rsidRPr="001E6C77">
        <w:rPr>
          <w:sz w:val="15"/>
          <w:szCs w:val="15"/>
        </w:rPr>
        <w:t xml:space="preserve">        &lt;/appdata&gt;</w:t>
      </w:r>
    </w:p>
    <w:p w14:paraId="7BBC8296" w14:textId="77777777" w:rsidR="006C2535" w:rsidRPr="001E6C77" w:rsidRDefault="006C2535" w:rsidP="006C2535">
      <w:pPr>
        <w:pStyle w:val="XMLCode"/>
        <w:rPr>
          <w:sz w:val="15"/>
          <w:szCs w:val="15"/>
        </w:rPr>
      </w:pPr>
      <w:r w:rsidRPr="001E6C77">
        <w:rPr>
          <w:sz w:val="15"/>
          <w:szCs w:val="15"/>
        </w:rPr>
        <w:t xml:space="preserve">        &lt;connection_list&gt;</w:t>
      </w:r>
    </w:p>
    <w:p w14:paraId="09EAB5E6" w14:textId="77777777" w:rsidR="006C2535" w:rsidRPr="001E6C77" w:rsidRDefault="006C2535" w:rsidP="006C2535">
      <w:pPr>
        <w:pStyle w:val="XMLCode"/>
        <w:rPr>
          <w:sz w:val="15"/>
          <w:szCs w:val="15"/>
        </w:rPr>
      </w:pPr>
      <w:r w:rsidRPr="001E6C77">
        <w:rPr>
          <w:sz w:val="15"/>
          <w:szCs w:val="15"/>
        </w:rPr>
        <w:t xml:space="preserve">            &lt;connection_0d&gt;</w:t>
      </w:r>
    </w:p>
    <w:p w14:paraId="0C50E058" w14:textId="77777777" w:rsidR="006C2535" w:rsidRPr="001E6C77" w:rsidRDefault="006C2535" w:rsidP="006C2535">
      <w:pPr>
        <w:pStyle w:val="XMLCode"/>
        <w:rPr>
          <w:sz w:val="15"/>
          <w:szCs w:val="15"/>
        </w:rPr>
      </w:pPr>
      <w:r w:rsidRPr="001E6C77">
        <w:rPr>
          <w:sz w:val="15"/>
          <w:szCs w:val="15"/>
        </w:rPr>
        <w:tab/>
      </w:r>
      <w:r w:rsidRPr="001E6C77">
        <w:rPr>
          <w:sz w:val="15"/>
          <w:szCs w:val="15"/>
        </w:rPr>
        <w:tab/>
        <w:t xml:space="preserve">    &lt;femdata&gt;</w:t>
      </w:r>
    </w:p>
    <w:p w14:paraId="15BB54C1" w14:textId="77777777" w:rsidR="006C2535" w:rsidRPr="001E6C77" w:rsidRDefault="006C2535" w:rsidP="006C2535">
      <w:pPr>
        <w:pStyle w:val="XMLCode"/>
        <w:rPr>
          <w:sz w:val="15"/>
          <w:szCs w:val="15"/>
        </w:rPr>
      </w:pPr>
      <w:r w:rsidRPr="001E6C77">
        <w:rPr>
          <w:sz w:val="15"/>
          <w:szCs w:val="15"/>
        </w:rPr>
        <w:t xml:space="preserve">                    &lt;NASTRAN&gt;</w:t>
      </w:r>
    </w:p>
    <w:p w14:paraId="343F3820" w14:textId="2658F424" w:rsidR="006C2535" w:rsidRPr="001E6C77" w:rsidRDefault="006C2535" w:rsidP="006C2535">
      <w:pPr>
        <w:pStyle w:val="XMLCode"/>
        <w:rPr>
          <w:sz w:val="15"/>
          <w:szCs w:val="15"/>
        </w:rPr>
      </w:pPr>
      <w:r w:rsidRPr="001E6C77">
        <w:rPr>
          <w:sz w:val="15"/>
          <w:szCs w:val="15"/>
        </w:rPr>
        <w:tab/>
      </w:r>
      <w:r w:rsidRPr="001E6C77">
        <w:rPr>
          <w:sz w:val="15"/>
          <w:szCs w:val="15"/>
        </w:rPr>
        <w:tab/>
      </w:r>
      <w:r w:rsidRPr="001E6C77">
        <w:rPr>
          <w:sz w:val="15"/>
          <w:szCs w:val="15"/>
        </w:rPr>
        <w:tab/>
      </w:r>
      <w:r w:rsidR="003D35D3">
        <w:rPr>
          <w:sz w:val="15"/>
          <w:szCs w:val="15"/>
        </w:rPr>
        <w:tab/>
      </w:r>
      <w:r w:rsidRPr="001E6C77">
        <w:rPr>
          <w:sz w:val="15"/>
          <w:szCs w:val="15"/>
        </w:rPr>
        <w:t>...</w:t>
      </w:r>
    </w:p>
    <w:p w14:paraId="08BB9303" w14:textId="77777777" w:rsidR="006C2535" w:rsidRPr="001E6C77" w:rsidRDefault="006C2535" w:rsidP="006C2535">
      <w:pPr>
        <w:pStyle w:val="XMLCode"/>
        <w:rPr>
          <w:sz w:val="15"/>
          <w:szCs w:val="15"/>
        </w:rPr>
      </w:pPr>
      <w:r w:rsidRPr="001E6C77">
        <w:rPr>
          <w:sz w:val="15"/>
          <w:szCs w:val="15"/>
        </w:rPr>
        <w:t xml:space="preserve">                    &lt;/NASTRAN&gt;</w:t>
      </w:r>
    </w:p>
    <w:p w14:paraId="1F037D15" w14:textId="77777777" w:rsidR="006C2535" w:rsidRPr="001E6C77" w:rsidRDefault="006C2535" w:rsidP="006C2535">
      <w:pPr>
        <w:pStyle w:val="XMLCode"/>
        <w:rPr>
          <w:sz w:val="15"/>
          <w:szCs w:val="15"/>
        </w:rPr>
      </w:pPr>
      <w:r w:rsidRPr="001E6C77">
        <w:rPr>
          <w:sz w:val="15"/>
          <w:szCs w:val="15"/>
        </w:rPr>
        <w:t xml:space="preserve">                &lt;/femdata&gt;</w:t>
      </w:r>
    </w:p>
    <w:p w14:paraId="63E261CC" w14:textId="77777777" w:rsidR="006C2535" w:rsidRPr="001E6C77" w:rsidRDefault="006C2535" w:rsidP="006C2535">
      <w:pPr>
        <w:pStyle w:val="XMLCode"/>
        <w:rPr>
          <w:sz w:val="15"/>
          <w:szCs w:val="15"/>
        </w:rPr>
      </w:pPr>
      <w:r w:rsidRPr="001E6C77">
        <w:rPr>
          <w:sz w:val="15"/>
          <w:szCs w:val="15"/>
        </w:rPr>
        <w:t xml:space="preserve">               ...</w:t>
      </w:r>
    </w:p>
    <w:p w14:paraId="7ECEC0C6" w14:textId="77777777" w:rsidR="006C2535" w:rsidRPr="001E6C77" w:rsidRDefault="006C2535" w:rsidP="006C2535">
      <w:pPr>
        <w:pStyle w:val="XMLCode"/>
        <w:rPr>
          <w:sz w:val="15"/>
          <w:szCs w:val="15"/>
        </w:rPr>
      </w:pPr>
      <w:r w:rsidRPr="001E6C77">
        <w:rPr>
          <w:sz w:val="15"/>
          <w:szCs w:val="15"/>
        </w:rPr>
        <w:t xml:space="preserve">            &lt;/connection_0d&gt;</w:t>
      </w:r>
    </w:p>
    <w:p w14:paraId="5CC65AD2" w14:textId="77777777" w:rsidR="006C2535" w:rsidRPr="001E6C77" w:rsidRDefault="006C2535" w:rsidP="006C2535">
      <w:pPr>
        <w:pStyle w:val="XMLCode"/>
        <w:rPr>
          <w:sz w:val="15"/>
          <w:szCs w:val="15"/>
        </w:rPr>
      </w:pPr>
      <w:r w:rsidRPr="001E6C77">
        <w:rPr>
          <w:sz w:val="15"/>
          <w:szCs w:val="15"/>
        </w:rPr>
        <w:t xml:space="preserve">            &lt;connection_1d&gt;</w:t>
      </w:r>
    </w:p>
    <w:p w14:paraId="409723E6" w14:textId="77777777" w:rsidR="006C2535" w:rsidRPr="001E6C77" w:rsidRDefault="006C2535" w:rsidP="006C2535">
      <w:pPr>
        <w:pStyle w:val="XMLCode"/>
        <w:rPr>
          <w:sz w:val="15"/>
          <w:szCs w:val="15"/>
        </w:rPr>
      </w:pPr>
      <w:r w:rsidRPr="001E6C77">
        <w:rPr>
          <w:sz w:val="15"/>
          <w:szCs w:val="15"/>
        </w:rPr>
        <w:t xml:space="preserve">               </w:t>
      </w:r>
      <w:r w:rsidR="001E6C77" w:rsidRPr="001E6C77">
        <w:rPr>
          <w:sz w:val="15"/>
          <w:szCs w:val="15"/>
        </w:rPr>
        <w:t xml:space="preserve"> </w:t>
      </w:r>
      <w:r w:rsidRPr="001E6C77">
        <w:rPr>
          <w:sz w:val="15"/>
          <w:szCs w:val="15"/>
        </w:rPr>
        <w:t>&lt;loc_list&gt;</w:t>
      </w:r>
    </w:p>
    <w:p w14:paraId="014900D5" w14:textId="77777777" w:rsidR="006C2535" w:rsidRPr="001E6C77" w:rsidRDefault="006C2535" w:rsidP="006C2535">
      <w:pPr>
        <w:pStyle w:val="XMLCode"/>
        <w:rPr>
          <w:sz w:val="15"/>
          <w:szCs w:val="15"/>
        </w:rPr>
      </w:pPr>
      <w:r w:rsidRPr="001E6C77">
        <w:rPr>
          <w:sz w:val="15"/>
          <w:szCs w:val="15"/>
        </w:rPr>
        <w:t xml:space="preserve">                    ...</w:t>
      </w:r>
    </w:p>
    <w:p w14:paraId="68B1896C" w14:textId="77777777" w:rsidR="006C2535" w:rsidRPr="001E6C77" w:rsidRDefault="006C2535" w:rsidP="006C2535">
      <w:pPr>
        <w:pStyle w:val="XMLCode"/>
        <w:rPr>
          <w:sz w:val="15"/>
          <w:szCs w:val="15"/>
        </w:rPr>
      </w:pPr>
      <w:r w:rsidRPr="001E6C77">
        <w:rPr>
          <w:sz w:val="15"/>
          <w:szCs w:val="15"/>
        </w:rPr>
        <w:t xml:space="preserve">                &lt;/loc_list&gt;</w:t>
      </w:r>
    </w:p>
    <w:p w14:paraId="7DF1EE37" w14:textId="77777777" w:rsidR="006C2535" w:rsidRPr="001E6C77" w:rsidRDefault="006C2535" w:rsidP="006C2535">
      <w:pPr>
        <w:pStyle w:val="XMLCode"/>
        <w:rPr>
          <w:sz w:val="15"/>
          <w:szCs w:val="15"/>
        </w:rPr>
      </w:pPr>
      <w:r w:rsidRPr="001E6C77">
        <w:rPr>
          <w:sz w:val="15"/>
          <w:szCs w:val="15"/>
        </w:rPr>
        <w:t xml:space="preserve">                &lt;seamweld&gt;</w:t>
      </w:r>
    </w:p>
    <w:p w14:paraId="454CB48F" w14:textId="77777777" w:rsidR="006C2535" w:rsidRPr="001E6C77" w:rsidRDefault="006C2535" w:rsidP="006C2535">
      <w:pPr>
        <w:pStyle w:val="XMLCode"/>
        <w:rPr>
          <w:sz w:val="15"/>
          <w:szCs w:val="15"/>
        </w:rPr>
      </w:pPr>
      <w:r w:rsidRPr="001E6C77">
        <w:rPr>
          <w:sz w:val="15"/>
          <w:szCs w:val="15"/>
        </w:rPr>
        <w:t xml:space="preserve">                    ...</w:t>
      </w:r>
    </w:p>
    <w:p w14:paraId="2AB7A01A" w14:textId="77777777" w:rsidR="006C2535" w:rsidRPr="001E6C77" w:rsidRDefault="006C2535" w:rsidP="006C2535">
      <w:pPr>
        <w:pStyle w:val="XMLCode"/>
        <w:rPr>
          <w:sz w:val="15"/>
          <w:szCs w:val="15"/>
        </w:rPr>
      </w:pPr>
      <w:r w:rsidRPr="001E6C77">
        <w:rPr>
          <w:sz w:val="15"/>
          <w:szCs w:val="15"/>
        </w:rPr>
        <w:t xml:space="preserve">                &lt;/seamweld&gt;</w:t>
      </w:r>
    </w:p>
    <w:p w14:paraId="6185CA3A" w14:textId="77777777" w:rsidR="006C2535" w:rsidRPr="0033379A" w:rsidRDefault="006C2535" w:rsidP="006C2535">
      <w:pPr>
        <w:pStyle w:val="XMLCode"/>
        <w:rPr>
          <w:sz w:val="15"/>
          <w:szCs w:val="15"/>
          <w:lang w:val="pt-BR"/>
        </w:rPr>
      </w:pPr>
      <w:r w:rsidRPr="001E6C77">
        <w:rPr>
          <w:sz w:val="15"/>
          <w:szCs w:val="15"/>
        </w:rPr>
        <w:t xml:space="preserve">                </w:t>
      </w:r>
      <w:r w:rsidRPr="0033379A">
        <w:rPr>
          <w:sz w:val="15"/>
          <w:szCs w:val="15"/>
          <w:lang w:val="pt-BR"/>
        </w:rPr>
        <w:t>&lt;appdata&gt;</w:t>
      </w:r>
    </w:p>
    <w:p w14:paraId="64AC0988" w14:textId="24FAFF57" w:rsidR="006C2535" w:rsidRPr="0033379A" w:rsidRDefault="006C2535" w:rsidP="006C2535">
      <w:pPr>
        <w:pStyle w:val="XMLCode"/>
        <w:rPr>
          <w:sz w:val="15"/>
          <w:szCs w:val="15"/>
          <w:lang w:val="pt-BR"/>
        </w:rPr>
      </w:pPr>
      <w:r w:rsidRPr="0033379A">
        <w:rPr>
          <w:sz w:val="15"/>
          <w:szCs w:val="15"/>
          <w:lang w:val="pt-BR"/>
        </w:rPr>
        <w:t xml:space="preserve">                    &lt;MEDINA xmlns=</w:t>
      </w:r>
      <w:r w:rsidR="00194316" w:rsidRPr="0033379A">
        <w:rPr>
          <w:sz w:val="15"/>
          <w:szCs w:val="15"/>
          <w:lang w:val="pt-BR"/>
        </w:rPr>
        <w:t>"</w:t>
      </w:r>
      <w:r w:rsidRPr="0033379A">
        <w:rPr>
          <w:sz w:val="15"/>
          <w:szCs w:val="15"/>
          <w:lang w:val="pt-BR"/>
        </w:rPr>
        <w:t>http://servicenet.t-systems.com/medina/xMCF</w:t>
      </w:r>
      <w:r w:rsidR="00194316" w:rsidRPr="0033379A">
        <w:rPr>
          <w:sz w:val="15"/>
          <w:szCs w:val="15"/>
          <w:lang w:val="pt-BR"/>
        </w:rPr>
        <w:t>"</w:t>
      </w:r>
      <w:r w:rsidRPr="0033379A">
        <w:rPr>
          <w:sz w:val="15"/>
          <w:szCs w:val="15"/>
          <w:lang w:val="pt-BR"/>
        </w:rPr>
        <w:t>&gt;</w:t>
      </w:r>
    </w:p>
    <w:p w14:paraId="36F686EA" w14:textId="77777777" w:rsidR="006C2535" w:rsidRPr="001E6C77" w:rsidRDefault="006C2535" w:rsidP="006C2535">
      <w:pPr>
        <w:pStyle w:val="XMLCode"/>
        <w:rPr>
          <w:sz w:val="15"/>
          <w:szCs w:val="15"/>
        </w:rPr>
      </w:pPr>
      <w:r w:rsidRPr="0033379A">
        <w:rPr>
          <w:sz w:val="15"/>
          <w:szCs w:val="15"/>
          <w:lang w:val="pt-BR"/>
        </w:rPr>
        <w:t xml:space="preserve">                        </w:t>
      </w:r>
      <w:r w:rsidRPr="001E6C77">
        <w:rPr>
          <w:sz w:val="15"/>
          <w:szCs w:val="15"/>
        </w:rPr>
        <w:t>&lt;data_at_connector&gt;</w:t>
      </w:r>
    </w:p>
    <w:p w14:paraId="2AA2970D" w14:textId="77777777" w:rsidR="006C2535" w:rsidRPr="001E6C77" w:rsidRDefault="006C2535" w:rsidP="006C2535">
      <w:pPr>
        <w:pStyle w:val="XMLCode"/>
        <w:rPr>
          <w:sz w:val="15"/>
          <w:szCs w:val="15"/>
        </w:rPr>
      </w:pPr>
      <w:r w:rsidRPr="001E6C77">
        <w:rPr>
          <w:sz w:val="15"/>
          <w:szCs w:val="15"/>
        </w:rPr>
        <w:t xml:space="preserve">                            ....</w:t>
      </w:r>
    </w:p>
    <w:p w14:paraId="3A89919C" w14:textId="77777777" w:rsidR="006C2535" w:rsidRPr="001E6C77" w:rsidRDefault="006C2535" w:rsidP="006C2535">
      <w:pPr>
        <w:pStyle w:val="XMLCode"/>
        <w:rPr>
          <w:sz w:val="15"/>
          <w:szCs w:val="15"/>
        </w:rPr>
      </w:pPr>
      <w:r w:rsidRPr="001E6C77">
        <w:rPr>
          <w:sz w:val="15"/>
          <w:szCs w:val="15"/>
        </w:rPr>
        <w:t xml:space="preserve">                        &lt;/data_at_connector&gt;</w:t>
      </w:r>
    </w:p>
    <w:p w14:paraId="4AA3D6E0" w14:textId="77777777" w:rsidR="006C2535" w:rsidRPr="001E6C77" w:rsidRDefault="006C2535" w:rsidP="006C2535">
      <w:pPr>
        <w:pStyle w:val="XMLCode"/>
        <w:rPr>
          <w:sz w:val="15"/>
          <w:szCs w:val="15"/>
        </w:rPr>
      </w:pPr>
      <w:r w:rsidRPr="001E6C77">
        <w:rPr>
          <w:sz w:val="15"/>
          <w:szCs w:val="15"/>
        </w:rPr>
        <w:t xml:space="preserve">                    &lt;/MEDINA&gt;</w:t>
      </w:r>
    </w:p>
    <w:p w14:paraId="0A773AFA" w14:textId="77777777" w:rsidR="006C2535" w:rsidRPr="001E6C77" w:rsidRDefault="006C2535" w:rsidP="006C2535">
      <w:pPr>
        <w:pStyle w:val="XMLCode"/>
        <w:rPr>
          <w:sz w:val="15"/>
          <w:szCs w:val="15"/>
        </w:rPr>
      </w:pPr>
      <w:r w:rsidRPr="001E6C77">
        <w:rPr>
          <w:sz w:val="15"/>
          <w:szCs w:val="15"/>
        </w:rPr>
        <w:t xml:space="preserve">                &lt;/appdata&gt;</w:t>
      </w:r>
    </w:p>
    <w:p w14:paraId="1B1E3601" w14:textId="77777777" w:rsidR="006C2535" w:rsidRPr="001E6C77" w:rsidRDefault="006C2535" w:rsidP="006C2535">
      <w:pPr>
        <w:pStyle w:val="XMLCode"/>
        <w:rPr>
          <w:sz w:val="15"/>
          <w:szCs w:val="15"/>
        </w:rPr>
      </w:pPr>
      <w:r w:rsidRPr="001E6C77">
        <w:rPr>
          <w:sz w:val="15"/>
          <w:szCs w:val="15"/>
        </w:rPr>
        <w:t xml:space="preserve">               ...</w:t>
      </w:r>
    </w:p>
    <w:p w14:paraId="710A8C24" w14:textId="77777777" w:rsidR="006C2535" w:rsidRPr="001E6C77" w:rsidRDefault="006C2535" w:rsidP="006C2535">
      <w:pPr>
        <w:pStyle w:val="XMLCode"/>
        <w:rPr>
          <w:sz w:val="15"/>
          <w:szCs w:val="15"/>
        </w:rPr>
      </w:pPr>
      <w:r w:rsidRPr="001E6C77">
        <w:rPr>
          <w:sz w:val="15"/>
          <w:szCs w:val="15"/>
        </w:rPr>
        <w:t xml:space="preserve">            &lt;/connection_1d&gt;</w:t>
      </w:r>
    </w:p>
    <w:p w14:paraId="3CAF41BB" w14:textId="77777777" w:rsidR="006C2535" w:rsidRPr="001E6C77" w:rsidRDefault="006C2535" w:rsidP="006C2535">
      <w:pPr>
        <w:pStyle w:val="XMLCode"/>
        <w:rPr>
          <w:sz w:val="15"/>
          <w:szCs w:val="15"/>
        </w:rPr>
      </w:pPr>
      <w:r w:rsidRPr="001E6C77">
        <w:rPr>
          <w:sz w:val="15"/>
          <w:szCs w:val="15"/>
        </w:rPr>
        <w:t xml:space="preserve">            &lt;connection_2d&gt;</w:t>
      </w:r>
    </w:p>
    <w:p w14:paraId="2A797821" w14:textId="77777777" w:rsidR="006C2535" w:rsidRPr="001E6C77" w:rsidRDefault="006C2535" w:rsidP="006C2535">
      <w:pPr>
        <w:pStyle w:val="XMLCode"/>
        <w:rPr>
          <w:sz w:val="15"/>
          <w:szCs w:val="15"/>
        </w:rPr>
      </w:pPr>
      <w:r w:rsidRPr="001E6C77">
        <w:rPr>
          <w:sz w:val="15"/>
          <w:szCs w:val="15"/>
        </w:rPr>
        <w:t xml:space="preserve">               ...</w:t>
      </w:r>
    </w:p>
    <w:p w14:paraId="1102519F" w14:textId="77777777" w:rsidR="006C2535" w:rsidRPr="001E6C77" w:rsidRDefault="006C2535" w:rsidP="006C2535">
      <w:pPr>
        <w:pStyle w:val="XMLCode"/>
        <w:rPr>
          <w:sz w:val="15"/>
          <w:szCs w:val="15"/>
        </w:rPr>
      </w:pPr>
      <w:r w:rsidRPr="001E6C77">
        <w:rPr>
          <w:sz w:val="15"/>
          <w:szCs w:val="15"/>
        </w:rPr>
        <w:t xml:space="preserve">            &lt;/connection_2d&gt;</w:t>
      </w:r>
    </w:p>
    <w:p w14:paraId="21020D1E" w14:textId="77777777" w:rsidR="006C2535" w:rsidRPr="001E6C77" w:rsidRDefault="006C2535" w:rsidP="006C2535">
      <w:pPr>
        <w:pStyle w:val="XMLCode"/>
        <w:rPr>
          <w:sz w:val="15"/>
          <w:szCs w:val="15"/>
        </w:rPr>
      </w:pPr>
      <w:r w:rsidRPr="001E6C77">
        <w:rPr>
          <w:sz w:val="15"/>
          <w:szCs w:val="15"/>
        </w:rPr>
        <w:t xml:space="preserve">            ...</w:t>
      </w:r>
    </w:p>
    <w:p w14:paraId="66BDEEE5" w14:textId="77777777" w:rsidR="006C2535" w:rsidRPr="001E6C77" w:rsidRDefault="006C2535" w:rsidP="006C2535">
      <w:pPr>
        <w:pStyle w:val="XMLCode"/>
        <w:rPr>
          <w:sz w:val="15"/>
          <w:szCs w:val="15"/>
        </w:rPr>
      </w:pPr>
      <w:r w:rsidRPr="001E6C77">
        <w:rPr>
          <w:sz w:val="15"/>
          <w:szCs w:val="15"/>
        </w:rPr>
        <w:t xml:space="preserve">        &lt;/connection_list &gt;</w:t>
      </w:r>
    </w:p>
    <w:p w14:paraId="1F82AD79" w14:textId="77777777" w:rsidR="006C2535" w:rsidRPr="001E6C77" w:rsidRDefault="006C2535" w:rsidP="006C2535">
      <w:pPr>
        <w:pStyle w:val="XMLCode"/>
        <w:rPr>
          <w:sz w:val="15"/>
          <w:szCs w:val="15"/>
        </w:rPr>
      </w:pPr>
      <w:r w:rsidRPr="001E6C77">
        <w:rPr>
          <w:sz w:val="15"/>
          <w:szCs w:val="15"/>
        </w:rPr>
        <w:t xml:space="preserve">    &lt;/connection_group&gt;</w:t>
      </w:r>
    </w:p>
    <w:p w14:paraId="7345AC1B" w14:textId="77777777" w:rsidR="006C2535" w:rsidRPr="001E6C77" w:rsidRDefault="006C2535" w:rsidP="006C2535">
      <w:pPr>
        <w:pStyle w:val="XMLCode"/>
        <w:rPr>
          <w:sz w:val="15"/>
          <w:szCs w:val="15"/>
        </w:rPr>
      </w:pPr>
      <w:r w:rsidRPr="001E6C77">
        <w:rPr>
          <w:sz w:val="15"/>
          <w:szCs w:val="15"/>
        </w:rPr>
        <w:t xml:space="preserve">    ...</w:t>
      </w:r>
    </w:p>
    <w:p w14:paraId="52E88E01" w14:textId="77777777" w:rsidR="006C2535" w:rsidRPr="001E6C77" w:rsidRDefault="006C2535" w:rsidP="006C2535">
      <w:pPr>
        <w:pStyle w:val="XMLCode"/>
        <w:rPr>
          <w:sz w:val="15"/>
          <w:szCs w:val="15"/>
        </w:rPr>
      </w:pPr>
      <w:r w:rsidRPr="001E6C77">
        <w:rPr>
          <w:sz w:val="15"/>
          <w:szCs w:val="15"/>
        </w:rPr>
        <w:t>&lt;/xmcf&gt;</w:t>
      </w:r>
    </w:p>
    <w:p w14:paraId="3E9CA27E" w14:textId="77777777" w:rsidR="006C2535" w:rsidRPr="007055D9" w:rsidRDefault="006C2535" w:rsidP="006C2535">
      <w:pPr>
        <w:pStyle w:val="XMLCode"/>
      </w:pPr>
    </w:p>
    <w:p w14:paraId="1A12855B" w14:textId="77777777" w:rsidR="00BF73F3" w:rsidRPr="007055D9" w:rsidRDefault="00BF73F3" w:rsidP="005207BB">
      <w:pPr>
        <w:pStyle w:val="berschrift2"/>
        <w:ind w:left="578" w:hanging="578"/>
      </w:pPr>
      <w:bookmarkStart w:id="286" w:name="_Toc428279348"/>
      <w:bookmarkStart w:id="287" w:name="_Toc428456085"/>
      <w:bookmarkStart w:id="288" w:name="_Toc428537049"/>
      <w:bookmarkStart w:id="289" w:name="_Toc428969368"/>
      <w:bookmarkStart w:id="290" w:name="_Toc429052759"/>
      <w:bookmarkStart w:id="291" w:name="_Toc3556958"/>
      <w:bookmarkStart w:id="292" w:name="_Toc34747208"/>
      <w:bookmarkStart w:id="293" w:name="_Toc39880522"/>
      <w:bookmarkEnd w:id="286"/>
      <w:bookmarkEnd w:id="287"/>
      <w:bookmarkEnd w:id="288"/>
      <w:bookmarkEnd w:id="289"/>
      <w:bookmarkEnd w:id="290"/>
      <w:r w:rsidRPr="007055D9">
        <w:t>XML Schema Definition</w:t>
      </w:r>
      <w:bookmarkEnd w:id="291"/>
      <w:bookmarkEnd w:id="292"/>
      <w:bookmarkEnd w:id="293"/>
    </w:p>
    <w:p w14:paraId="5392B5C5" w14:textId="77777777" w:rsidR="00BF73F3" w:rsidRPr="007055D9" w:rsidRDefault="000A6CC3" w:rsidP="000A6CC3">
      <w:pPr>
        <w:jc w:val="both"/>
      </w:pPr>
      <w:r>
        <w:t xml:space="preserve">XML-Schema definition (XSD) will be published </w:t>
      </w:r>
      <w:r w:rsidR="00C81918" w:rsidRPr="00C81918">
        <w:t>at a later time</w:t>
      </w:r>
      <w:r w:rsidR="00C81918">
        <w:t xml:space="preserve"> </w:t>
      </w:r>
      <w:r>
        <w:t>on VDA web server.</w:t>
      </w:r>
      <w:r w:rsidR="00BF73F3" w:rsidRPr="007055D9">
        <w:t xml:space="preserve">  </w:t>
      </w:r>
    </w:p>
    <w:p w14:paraId="3E542BDF" w14:textId="77777777" w:rsidR="00145E2B" w:rsidRPr="007055D9" w:rsidRDefault="00145E2B" w:rsidP="001E6C77">
      <w:pPr>
        <w:pStyle w:val="berschrift1"/>
        <w:tabs>
          <w:tab w:val="clear" w:pos="432"/>
          <w:tab w:val="num" w:pos="567"/>
        </w:tabs>
        <w:ind w:left="431" w:hanging="431"/>
      </w:pPr>
      <w:bookmarkStart w:id="294" w:name="_Toc334484488"/>
      <w:bookmarkStart w:id="295" w:name="_Toc334486133"/>
      <w:bookmarkStart w:id="296" w:name="XMLStructureConnectionGroups"/>
      <w:bookmarkStart w:id="297" w:name="SeamweldConnectionGroupPart"/>
      <w:bookmarkStart w:id="298" w:name="XMLStructurePartsPIDs"/>
      <w:bookmarkStart w:id="299" w:name="XMLStructureConnections"/>
      <w:bookmarkStart w:id="300" w:name="XMLStructurePointConnections"/>
      <w:bookmarkStart w:id="301" w:name="XMLStructureLineConnections"/>
      <w:bookmarkStart w:id="302" w:name="XMLStructurePlaneConnections"/>
      <w:bookmarkStart w:id="303" w:name="_Toc338938892"/>
      <w:bookmarkStart w:id="304" w:name="_Toc338939088"/>
      <w:bookmarkStart w:id="305" w:name="_Toc3556959"/>
      <w:bookmarkStart w:id="306" w:name="_Toc34747209"/>
      <w:bookmarkStart w:id="307" w:name="_Toc39880523"/>
      <w:bookmarkEnd w:id="95"/>
      <w:bookmarkEnd w:id="96"/>
      <w:bookmarkEnd w:id="294"/>
      <w:bookmarkEnd w:id="295"/>
      <w:bookmarkEnd w:id="296"/>
      <w:bookmarkEnd w:id="297"/>
      <w:bookmarkEnd w:id="298"/>
      <w:bookmarkEnd w:id="299"/>
      <w:bookmarkEnd w:id="300"/>
      <w:bookmarkEnd w:id="301"/>
      <w:bookmarkEnd w:id="302"/>
      <w:r w:rsidRPr="007055D9">
        <w:lastRenderedPageBreak/>
        <w:t>Data Common to any Connection</w:t>
      </w:r>
      <w:bookmarkEnd w:id="303"/>
      <w:bookmarkEnd w:id="304"/>
      <w:bookmarkEnd w:id="305"/>
      <w:bookmarkEnd w:id="306"/>
      <w:bookmarkEnd w:id="307"/>
      <w:r w:rsidRPr="007055D9">
        <w:t xml:space="preserve"> </w:t>
      </w:r>
    </w:p>
    <w:p w14:paraId="4AEC51A5" w14:textId="77777777" w:rsidR="004666D4" w:rsidRDefault="004666D4" w:rsidP="004666D4">
      <w:pPr>
        <w:pStyle w:val="berschrift2"/>
        <w:tabs>
          <w:tab w:val="clear" w:pos="576"/>
          <w:tab w:val="left" w:pos="567"/>
          <w:tab w:val="num" w:pos="1134"/>
        </w:tabs>
        <w:ind w:left="578" w:hanging="578"/>
      </w:pPr>
      <w:bookmarkStart w:id="308" w:name="_Ref448911656"/>
      <w:bookmarkStart w:id="309" w:name="_Toc3556960"/>
      <w:bookmarkStart w:id="310" w:name="_Toc34747210"/>
      <w:bookmarkStart w:id="311" w:name="_Toc413359574"/>
      <w:bookmarkStart w:id="312" w:name="_Toc338938893"/>
      <w:bookmarkStart w:id="313" w:name="_Toc338939089"/>
      <w:bookmarkStart w:id="314" w:name="_Toc288196462"/>
      <w:bookmarkStart w:id="315" w:name="_Toc288200760"/>
      <w:bookmarkStart w:id="316" w:name="_Toc39880524"/>
      <w:r>
        <w:t>Indices and their properties</w:t>
      </w:r>
      <w:bookmarkEnd w:id="308"/>
      <w:bookmarkEnd w:id="309"/>
      <w:bookmarkEnd w:id="310"/>
      <w:bookmarkEnd w:id="316"/>
    </w:p>
    <w:p w14:paraId="67050DE4" w14:textId="54F1BE08" w:rsidR="004666D4" w:rsidRDefault="004666D4" w:rsidP="004666D4">
      <w:pPr>
        <w:jc w:val="both"/>
        <w:rPr>
          <w:lang w:eastAsia="x-none"/>
        </w:rPr>
      </w:pPr>
      <w:r w:rsidRPr="00B459CB">
        <w:rPr>
          <w:rFonts w:ascii="Symbol" w:hAnsi="Symbol" w:cs="Arial"/>
          <w:lang w:eastAsia="x-none"/>
        </w:rPr>
        <w:t></w:t>
      </w:r>
      <w:r>
        <w:rPr>
          <w:lang w:eastAsia="x-none"/>
        </w:rPr>
        <w:t xml:space="preserve">MCF provides several elements which are </w:t>
      </w:r>
      <w:r w:rsidRPr="00B459CB">
        <w:rPr>
          <w:lang w:eastAsia="x-none"/>
        </w:rPr>
        <w:t>essentially</w:t>
      </w:r>
      <w:r>
        <w:rPr>
          <w:lang w:eastAsia="x-none"/>
        </w:rPr>
        <w:t xml:space="preserve"> ordered sets of the same data type (strings, integers or </w:t>
      </w:r>
      <w:r w:rsidR="00571C8E">
        <w:rPr>
          <w:lang w:eastAsia="x-none"/>
        </w:rPr>
        <w:t>decimals</w:t>
      </w:r>
      <w:r>
        <w:rPr>
          <w:lang w:eastAsia="x-none"/>
        </w:rPr>
        <w:t>). M</w:t>
      </w:r>
      <w:r w:rsidRPr="00B459CB">
        <w:rPr>
          <w:lang w:eastAsia="x-none"/>
        </w:rPr>
        <w:t xml:space="preserve">ore precisely </w:t>
      </w:r>
      <w:r>
        <w:rPr>
          <w:lang w:eastAsia="x-none"/>
        </w:rPr>
        <w:t xml:space="preserve">they are like lists or vectors. For example, the </w:t>
      </w:r>
      <w:r w:rsidR="00571C8E" w:rsidRPr="00571C8E">
        <w:rPr>
          <w:rFonts w:ascii="Courier New" w:hAnsi="Courier New" w:cs="Courier New"/>
          <w:sz w:val="20"/>
          <w:lang w:eastAsia="x-none"/>
        </w:rPr>
        <w:t>&lt;loc_list/&gt;</w:t>
      </w:r>
      <w:r>
        <w:rPr>
          <w:lang w:eastAsia="x-none"/>
        </w:rPr>
        <w:t xml:space="preserve"> for the coordinate list of a seam weld</w:t>
      </w:r>
      <w:r w:rsidR="00571C8E">
        <w:rPr>
          <w:lang w:eastAsia="x-none"/>
        </w:rPr>
        <w:t xml:space="preserve"> or the </w:t>
      </w:r>
      <w:r w:rsidR="00571C8E" w:rsidRPr="00571C8E">
        <w:rPr>
          <w:rFonts w:ascii="Courier New" w:hAnsi="Courier New" w:cs="Courier New"/>
          <w:sz w:val="20"/>
          <w:lang w:eastAsia="x-none"/>
        </w:rPr>
        <w:t>&lt;</w:t>
      </w:r>
      <w:r w:rsidRPr="00571C8E">
        <w:rPr>
          <w:rFonts w:ascii="Courier New" w:hAnsi="Courier New" w:cs="Courier New"/>
          <w:sz w:val="20"/>
          <w:lang w:eastAsia="x-none"/>
        </w:rPr>
        <w:t>string_list</w:t>
      </w:r>
      <w:r w:rsidR="00571C8E" w:rsidRPr="00571C8E">
        <w:rPr>
          <w:rFonts w:ascii="Courier New" w:hAnsi="Courier New" w:cs="Courier New"/>
          <w:sz w:val="20"/>
          <w:lang w:eastAsia="x-none"/>
        </w:rPr>
        <w:t>/&gt;</w:t>
      </w:r>
      <w:r>
        <w:rPr>
          <w:lang w:eastAsia="x-none"/>
        </w:rPr>
        <w:t xml:space="preserve"> in the </w:t>
      </w:r>
      <w:r w:rsidRPr="00571C8E">
        <w:rPr>
          <w:rFonts w:ascii="Courier New" w:hAnsi="Courier New" w:cs="Courier New"/>
          <w:sz w:val="20"/>
          <w:szCs w:val="18"/>
        </w:rPr>
        <w:t>&lt;custom_attributes/&gt;</w:t>
      </w:r>
      <w:r>
        <w:rPr>
          <w:lang w:eastAsia="x-none"/>
        </w:rPr>
        <w:t xml:space="preserve">. Often the order of the elements in a set is essential. E.g. the coordinates in the </w:t>
      </w:r>
      <w:r w:rsidR="00571C8E" w:rsidRPr="00571C8E">
        <w:rPr>
          <w:rFonts w:ascii="Courier New" w:hAnsi="Courier New" w:cs="Courier New"/>
          <w:sz w:val="20"/>
          <w:lang w:eastAsia="x-none"/>
        </w:rPr>
        <w:t>&lt;loc_list/&gt;</w:t>
      </w:r>
      <w:r>
        <w:rPr>
          <w:lang w:eastAsia="x-none"/>
        </w:rPr>
        <w:t xml:space="preserve"> for a seam weld define the weld in the space uniquely by their values and their explicit order in the list.</w:t>
      </w:r>
    </w:p>
    <w:p w14:paraId="47F2D3B2" w14:textId="60ACB631" w:rsidR="004666D4" w:rsidRDefault="004666D4" w:rsidP="004666D4">
      <w:pPr>
        <w:jc w:val="both"/>
      </w:pPr>
      <w:r>
        <w:rPr>
          <w:lang w:eastAsia="x-none"/>
        </w:rPr>
        <w:t xml:space="preserve">The current XML standard </w:t>
      </w:r>
      <w:r w:rsidRPr="00044D89">
        <w:rPr>
          <w:lang w:eastAsia="x-none"/>
        </w:rPr>
        <w:t>allow</w:t>
      </w:r>
      <w:r>
        <w:rPr>
          <w:lang w:eastAsia="x-none"/>
        </w:rPr>
        <w:t>s</w:t>
      </w:r>
      <w:r w:rsidRPr="00044D89">
        <w:rPr>
          <w:lang w:eastAsia="x-none"/>
        </w:rPr>
        <w:t xml:space="preserve"> </w:t>
      </w:r>
      <w:r>
        <w:rPr>
          <w:lang w:eastAsia="x-none"/>
        </w:rPr>
        <w:t xml:space="preserve">that several child elements with an identical name can share the </w:t>
      </w:r>
      <w:r w:rsidRPr="002D4231">
        <w:rPr>
          <w:lang w:eastAsia="x-none"/>
        </w:rPr>
        <w:t>common</w:t>
      </w:r>
      <w:r>
        <w:rPr>
          <w:lang w:eastAsia="x-none"/>
        </w:rPr>
        <w:t xml:space="preserve"> parent.  However, it lacks a built-in </w:t>
      </w:r>
      <w:r w:rsidRPr="002D4231">
        <w:rPr>
          <w:lang w:eastAsia="x-none"/>
        </w:rPr>
        <w:t>mechanism</w:t>
      </w:r>
      <w:r>
        <w:rPr>
          <w:lang w:eastAsia="x-none"/>
        </w:rPr>
        <w:t xml:space="preserve"> to introduce a logical structure (like an order) in an xml-document. </w:t>
      </w:r>
      <w:r w:rsidRPr="00B459CB">
        <w:rPr>
          <w:rFonts w:ascii="Symbol" w:hAnsi="Symbol" w:cs="Arial"/>
          <w:lang w:eastAsia="x-none"/>
        </w:rPr>
        <w:t></w:t>
      </w:r>
      <w:r>
        <w:rPr>
          <w:lang w:eastAsia="x-none"/>
        </w:rPr>
        <w:t xml:space="preserve">MCF resolves this problem by introducing an index (attribute) in such cases. </w:t>
      </w:r>
      <w:r>
        <w:t xml:space="preserve">Indices may play a </w:t>
      </w:r>
      <w:r w:rsidRPr="006868A9">
        <w:t>twofold role</w:t>
      </w:r>
      <w:r>
        <w:t xml:space="preserve">: to </w:t>
      </w:r>
      <w:r w:rsidRPr="006868A9">
        <w:t xml:space="preserve">distinguish </w:t>
      </w:r>
      <w:r>
        <w:t xml:space="preserve">from each other and to ensure a </w:t>
      </w:r>
      <w:r w:rsidRPr="006868A9">
        <w:t>unique</w:t>
      </w:r>
      <w:r>
        <w:t xml:space="preserve"> arrangement in the list. Usually an index may be strictly </w:t>
      </w:r>
      <w:r w:rsidRPr="00A86497">
        <w:t xml:space="preserve">monotone </w:t>
      </w:r>
      <w:r>
        <w:t xml:space="preserve">increasing </w:t>
      </w:r>
      <w:r w:rsidRPr="006868A9">
        <w:t>natural numbers</w:t>
      </w:r>
      <w:r>
        <w:t xml:space="preserve">. In some cases strictly </w:t>
      </w:r>
      <w:r w:rsidRPr="00A86497">
        <w:t xml:space="preserve">monotone </w:t>
      </w:r>
      <w:r>
        <w:t>increasing real</w:t>
      </w:r>
      <w:r w:rsidRPr="006868A9">
        <w:t xml:space="preserve"> numbers</w:t>
      </w:r>
      <w:r>
        <w:t xml:space="preserve"> may also be rationally. </w:t>
      </w:r>
      <w:r>
        <w:rPr>
          <w:lang w:eastAsia="x-none"/>
        </w:rPr>
        <w:t xml:space="preserve">For example, the </w:t>
      </w:r>
      <w:r w:rsidR="00194316">
        <w:rPr>
          <w:lang w:eastAsia="x-none"/>
        </w:rPr>
        <w:t>"</w:t>
      </w:r>
      <w:r>
        <w:rPr>
          <w:lang w:eastAsia="x-none"/>
        </w:rPr>
        <w:t>loc_list</w:t>
      </w:r>
      <w:r w:rsidR="00194316">
        <w:rPr>
          <w:lang w:eastAsia="x-none"/>
        </w:rPr>
        <w:t>"</w:t>
      </w:r>
      <w:r>
        <w:rPr>
          <w:lang w:eastAsia="x-none"/>
        </w:rPr>
        <w:t xml:space="preserve"> for the coordinate list of a seam weld can be </w:t>
      </w:r>
      <w:r w:rsidRPr="00A86497">
        <w:rPr>
          <w:lang w:eastAsia="x-none"/>
        </w:rPr>
        <w:t>indicate</w:t>
      </w:r>
      <w:r>
        <w:rPr>
          <w:lang w:eastAsia="x-none"/>
        </w:rPr>
        <w:t xml:space="preserve">d both by </w:t>
      </w:r>
      <w:r>
        <w:t>real</w:t>
      </w:r>
      <w:r w:rsidRPr="006868A9">
        <w:t xml:space="preserve"> numbers</w:t>
      </w:r>
      <w:r>
        <w:t xml:space="preserve"> like arc length of the line or any increasing integer serie</w:t>
      </w:r>
      <w:r w:rsidR="005C2FFE">
        <w:t>s</w:t>
      </w:r>
      <w:r>
        <w:t>.</w:t>
      </w:r>
    </w:p>
    <w:p w14:paraId="49B034C5" w14:textId="09BF3191" w:rsidR="004666D4" w:rsidRPr="00B459CB" w:rsidRDefault="004666D4" w:rsidP="004666D4">
      <w:pPr>
        <w:jc w:val="both"/>
      </w:pPr>
      <w:r>
        <w:rPr>
          <w:lang w:eastAsia="x-none"/>
        </w:rPr>
        <w:t xml:space="preserve">Depending on the context the name of an index (attribute) may </w:t>
      </w:r>
      <w:r w:rsidR="005C2FFE" w:rsidRPr="005C2FFE">
        <w:rPr>
          <w:rFonts w:ascii="Courier New" w:hAnsi="Courier New" w:cs="Courier New"/>
          <w:i/>
          <w:sz w:val="20"/>
          <w:lang w:eastAsia="x-none"/>
        </w:rPr>
        <w:t>index</w:t>
      </w:r>
      <w:r>
        <w:rPr>
          <w:lang w:eastAsia="x-none"/>
        </w:rPr>
        <w:t xml:space="preserve">, </w:t>
      </w:r>
      <w:r w:rsidR="005C2FFE" w:rsidRPr="005C2FFE">
        <w:rPr>
          <w:rFonts w:ascii="Courier New" w:hAnsi="Courier New" w:cs="Courier New"/>
          <w:i/>
          <w:sz w:val="20"/>
          <w:lang w:eastAsia="x-none"/>
        </w:rPr>
        <w:t>v</w:t>
      </w:r>
      <w:r>
        <w:rPr>
          <w:lang w:eastAsia="x-none"/>
        </w:rPr>
        <w:t xml:space="preserve"> or something else. They will always explicitly be </w:t>
      </w:r>
      <w:r w:rsidR="005C2FFE">
        <w:rPr>
          <w:lang w:eastAsia="x-none"/>
        </w:rPr>
        <w:t>declared</w:t>
      </w:r>
      <w:r>
        <w:rPr>
          <w:lang w:eastAsia="x-none"/>
        </w:rPr>
        <w:t xml:space="preserve"> </w:t>
      </w:r>
      <w:r w:rsidRPr="00D134C7">
        <w:rPr>
          <w:lang w:eastAsia="x-none"/>
        </w:rPr>
        <w:t>at the appropriate places in the text</w:t>
      </w:r>
      <w:r>
        <w:rPr>
          <w:lang w:eastAsia="x-none"/>
        </w:rPr>
        <w:t>.</w:t>
      </w:r>
    </w:p>
    <w:p w14:paraId="3E23D3AB" w14:textId="77777777" w:rsidR="006F1928" w:rsidRPr="00AE43F0" w:rsidRDefault="006F1928" w:rsidP="006F1928">
      <w:pPr>
        <w:pStyle w:val="berschrift2"/>
        <w:tabs>
          <w:tab w:val="clear" w:pos="576"/>
          <w:tab w:val="left" w:pos="567"/>
          <w:tab w:val="num" w:pos="1134"/>
        </w:tabs>
        <w:ind w:left="578" w:hanging="578"/>
      </w:pPr>
      <w:bookmarkStart w:id="317" w:name="_Toc3556961"/>
      <w:bookmarkStart w:id="318" w:name="_Toc34747211"/>
      <w:bookmarkStart w:id="319" w:name="_Toc39880525"/>
      <w:r w:rsidRPr="00BD20ED">
        <w:rPr>
          <w:szCs w:val="34"/>
        </w:rPr>
        <w:t xml:space="preserve">Attribute </w:t>
      </w:r>
      <w:r w:rsidRPr="00BD20ED">
        <w:rPr>
          <w:rFonts w:ascii="Courier New" w:hAnsi="Courier New" w:cs="Courier New"/>
          <w:b w:val="0"/>
          <w:szCs w:val="34"/>
          <w:highlight w:val="white"/>
        </w:rPr>
        <w:t>label</w:t>
      </w:r>
      <w:bookmarkEnd w:id="311"/>
      <w:bookmarkEnd w:id="317"/>
      <w:bookmarkEnd w:id="318"/>
      <w:bookmarkEnd w:id="319"/>
      <w:r w:rsidRPr="00BD20ED">
        <w:rPr>
          <w:szCs w:val="34"/>
        </w:rPr>
        <w:t xml:space="preserve"> </w:t>
      </w:r>
    </w:p>
    <w:p w14:paraId="7F7C0FCC" w14:textId="21473C7F" w:rsidR="006F1928" w:rsidRDefault="006F1928" w:rsidP="006F1928">
      <w:pPr>
        <w:jc w:val="both"/>
      </w:pPr>
      <w:r w:rsidRPr="007055D9">
        <w:t xml:space="preserve">Any connection </w:t>
      </w:r>
      <w:r>
        <w:t>should</w:t>
      </w:r>
      <w:r w:rsidRPr="007055D9">
        <w:t xml:space="preserve"> have an </w:t>
      </w:r>
      <w:r w:rsidRPr="006F29A9">
        <w:t>attribute called</w:t>
      </w:r>
      <w:r>
        <w:rPr>
          <w:i/>
        </w:rPr>
        <w:t xml:space="preserve"> </w:t>
      </w:r>
      <w:r w:rsidRPr="00B13DC3">
        <w:rPr>
          <w:rFonts w:ascii="Courier New" w:hAnsi="Courier New" w:cs="Courier New"/>
          <w:b/>
          <w:i/>
          <w:sz w:val="18"/>
          <w:szCs w:val="18"/>
          <w:highlight w:val="white"/>
        </w:rPr>
        <w:t>label</w:t>
      </w:r>
      <w:r w:rsidRPr="007055D9">
        <w:t xml:space="preserve">, which identifies it throughout the entire CAE process. It is </w:t>
      </w:r>
      <w:r w:rsidRPr="00B13DC3">
        <w:rPr>
          <w:u w:val="single"/>
        </w:rPr>
        <w:t>not</w:t>
      </w:r>
      <w:r w:rsidRPr="007055D9">
        <w:t xml:space="preserve"> necessary that these labels are unique: For instance, if a weld line is split into different parts at a </w:t>
      </w:r>
      <w:r>
        <w:t>certain step in the process (e.</w:t>
      </w:r>
      <w:r w:rsidRPr="007055D9">
        <w:t>g.</w:t>
      </w:r>
      <w:r>
        <w:t>:</w:t>
      </w:r>
      <w:r w:rsidRPr="007055D9">
        <w:t xml:space="preserve"> when crossing holes in the structure), its components shall keep the </w:t>
      </w:r>
      <w:r w:rsidRPr="00B13DC3">
        <w:rPr>
          <w:rFonts w:ascii="Courier New" w:hAnsi="Courier New" w:cs="Courier New"/>
          <w:b/>
          <w:i/>
          <w:sz w:val="18"/>
          <w:szCs w:val="18"/>
          <w:highlight w:val="white"/>
        </w:rPr>
        <w:t>label</w:t>
      </w:r>
      <w:r w:rsidRPr="007055D9">
        <w:t xml:space="preserve"> attribute. A syste</w:t>
      </w:r>
      <w:r>
        <w:t xml:space="preserve">m </w:t>
      </w:r>
      <w:r w:rsidR="00194316">
        <w:t>"</w:t>
      </w:r>
      <w:r>
        <w:t>way down</w:t>
      </w:r>
      <w:r w:rsidR="00194316">
        <w:t>"</w:t>
      </w:r>
      <w:r>
        <w:t xml:space="preserve"> in the process (i.</w:t>
      </w:r>
      <w:r w:rsidRPr="007055D9">
        <w:t>e. detached from any centralized naming authority) may create new connecti</w:t>
      </w:r>
      <w:r>
        <w:t>ons with all the same label, e.</w:t>
      </w:r>
      <w:r w:rsidRPr="007055D9">
        <w:t>g.</w:t>
      </w:r>
      <w:r>
        <w:t xml:space="preserve">: </w:t>
      </w:r>
      <w:r w:rsidR="00194316">
        <w:t>"</w:t>
      </w:r>
      <w:r>
        <w:t>0</w:t>
      </w:r>
      <w:r w:rsidR="00194316">
        <w:t>"</w:t>
      </w:r>
      <w:r>
        <w:t xml:space="preserve"> or empty string.</w:t>
      </w:r>
    </w:p>
    <w:p w14:paraId="55770CA7" w14:textId="77777777" w:rsidR="006F1928" w:rsidRPr="007055D9" w:rsidRDefault="006F1928" w:rsidP="006F1928">
      <w:pPr>
        <w:jc w:val="both"/>
      </w:pPr>
      <w:r w:rsidRPr="007055D9">
        <w:t xml:space="preserve">The </w:t>
      </w:r>
      <w:r w:rsidRPr="00B13DC3">
        <w:rPr>
          <w:rFonts w:ascii="Courier New" w:hAnsi="Courier New" w:cs="Courier New"/>
          <w:b/>
          <w:i/>
          <w:sz w:val="18"/>
          <w:szCs w:val="18"/>
          <w:highlight w:val="white"/>
        </w:rPr>
        <w:t>label</w:t>
      </w:r>
      <w:r w:rsidRPr="007055D9">
        <w:t xml:space="preserve"> may be composed of digits only, but it should </w:t>
      </w:r>
      <w:r w:rsidRPr="00B13DC3">
        <w:rPr>
          <w:u w:val="single"/>
        </w:rPr>
        <w:t>not</w:t>
      </w:r>
      <w:r>
        <w:t xml:space="preserve"> be confused with e.</w:t>
      </w:r>
      <w:r w:rsidRPr="007055D9">
        <w:t>g.</w:t>
      </w:r>
      <w:r>
        <w:t>:</w:t>
      </w:r>
      <w:r w:rsidRPr="007055D9">
        <w:t xml:space="preserve"> a finite element’s ID. If desired, finite element IDs would have to</w:t>
      </w:r>
      <w:r>
        <w:t xml:space="preserve"> be placed within some </w:t>
      </w:r>
      <w:r w:rsidR="008F5F84">
        <w:rPr>
          <w:rFonts w:ascii="Courier New" w:hAnsi="Courier New" w:cs="Courier New"/>
          <w:b/>
          <w:i/>
          <w:sz w:val="18"/>
          <w:szCs w:val="18"/>
        </w:rPr>
        <w:t>&lt;a</w:t>
      </w:r>
      <w:r w:rsidRPr="008510E0">
        <w:rPr>
          <w:rFonts w:ascii="Courier New" w:hAnsi="Courier New" w:cs="Courier New"/>
          <w:b/>
          <w:i/>
          <w:sz w:val="18"/>
          <w:szCs w:val="18"/>
        </w:rPr>
        <w:t>ppdata</w:t>
      </w:r>
      <w:r w:rsidR="008F5F84">
        <w:rPr>
          <w:rFonts w:ascii="Courier New" w:hAnsi="Courier New" w:cs="Courier New"/>
          <w:b/>
          <w:i/>
          <w:sz w:val="18"/>
          <w:szCs w:val="18"/>
        </w:rPr>
        <w:t>&gt;</w:t>
      </w:r>
      <w:r>
        <w:t xml:space="preserve"> element</w:t>
      </w:r>
      <w:r w:rsidRPr="007055D9">
        <w:t xml:space="preserve">. </w:t>
      </w:r>
    </w:p>
    <w:p w14:paraId="532D5322" w14:textId="77777777" w:rsidR="006F1928" w:rsidRPr="00AE43F0" w:rsidRDefault="006F1928" w:rsidP="006F1928">
      <w:pPr>
        <w:pStyle w:val="berschrift2"/>
        <w:tabs>
          <w:tab w:val="clear" w:pos="576"/>
          <w:tab w:val="left" w:pos="567"/>
          <w:tab w:val="num" w:pos="1134"/>
        </w:tabs>
        <w:ind w:left="578" w:hanging="578"/>
      </w:pPr>
      <w:bookmarkStart w:id="320" w:name="_Ref413329202"/>
      <w:bookmarkStart w:id="321" w:name="_Toc413359575"/>
      <w:bookmarkStart w:id="322" w:name="_Toc3556962"/>
      <w:bookmarkStart w:id="323" w:name="_Toc34747212"/>
      <w:bookmarkStart w:id="324" w:name="_Toc39880526"/>
      <w:r>
        <w:rPr>
          <w:szCs w:val="34"/>
        </w:rPr>
        <w:t>Dimensions and Coordinates</w:t>
      </w:r>
      <w:bookmarkEnd w:id="320"/>
      <w:bookmarkEnd w:id="321"/>
      <w:bookmarkEnd w:id="322"/>
      <w:bookmarkEnd w:id="323"/>
      <w:bookmarkEnd w:id="324"/>
      <w:r w:rsidRPr="00BD20ED">
        <w:rPr>
          <w:szCs w:val="34"/>
        </w:rPr>
        <w:t xml:space="preserve"> </w:t>
      </w:r>
    </w:p>
    <w:p w14:paraId="0CDB31D8" w14:textId="77777777" w:rsidR="006F1928" w:rsidRPr="002B638B" w:rsidRDefault="006F1928" w:rsidP="006F1928">
      <w:pPr>
        <w:jc w:val="both"/>
      </w:pPr>
      <w:r w:rsidRPr="007055D9">
        <w:t xml:space="preserve">Connections may come in </w:t>
      </w:r>
      <w:r w:rsidRPr="00497FD8">
        <w:t>three different dimensions</w:t>
      </w:r>
      <w:r w:rsidRPr="007055D9">
        <w:t xml:space="preserve">: </w:t>
      </w:r>
      <w:r w:rsidRPr="002B638B">
        <w:rPr>
          <w:rFonts w:ascii="Courier New" w:hAnsi="Courier New" w:cs="Courier New"/>
          <w:b/>
          <w:i/>
          <w:sz w:val="18"/>
          <w:szCs w:val="18"/>
          <w:highlight w:val="white"/>
        </w:rPr>
        <w:t>&lt;connection_0d</w:t>
      </w:r>
      <w:r w:rsidR="00F23CFE">
        <w:rPr>
          <w:rFonts w:ascii="Courier New" w:hAnsi="Courier New" w:cs="Courier New"/>
          <w:b/>
          <w:i/>
          <w:sz w:val="18"/>
          <w:szCs w:val="18"/>
        </w:rPr>
        <w:t>/</w:t>
      </w:r>
      <w:r w:rsidRPr="002B638B">
        <w:rPr>
          <w:rFonts w:ascii="Courier New" w:hAnsi="Courier New" w:cs="Courier New"/>
          <w:b/>
          <w:i/>
          <w:sz w:val="18"/>
          <w:szCs w:val="18"/>
        </w:rPr>
        <w:t>&gt;</w:t>
      </w:r>
      <w:r w:rsidRPr="002B638B">
        <w:t xml:space="preserve">, </w:t>
      </w:r>
      <w:r w:rsidRPr="002B638B">
        <w:rPr>
          <w:rFonts w:ascii="Courier New" w:hAnsi="Courier New" w:cs="Courier New"/>
          <w:b/>
          <w:i/>
          <w:sz w:val="18"/>
          <w:szCs w:val="18"/>
          <w:highlight w:val="white"/>
        </w:rPr>
        <w:t>&lt;connection_1d</w:t>
      </w:r>
      <w:r w:rsidR="00F23CFE">
        <w:rPr>
          <w:rFonts w:ascii="Courier New" w:hAnsi="Courier New" w:cs="Courier New"/>
          <w:b/>
          <w:i/>
          <w:sz w:val="18"/>
          <w:szCs w:val="18"/>
        </w:rPr>
        <w:t>/</w:t>
      </w:r>
      <w:r w:rsidRPr="002B638B">
        <w:rPr>
          <w:rFonts w:ascii="Courier New" w:hAnsi="Courier New" w:cs="Courier New"/>
          <w:b/>
          <w:i/>
          <w:sz w:val="18"/>
          <w:szCs w:val="18"/>
        </w:rPr>
        <w:t>&gt;</w:t>
      </w:r>
      <w:r w:rsidRPr="002B638B">
        <w:t xml:space="preserve"> and </w:t>
      </w:r>
      <w:r w:rsidRPr="002B638B">
        <w:rPr>
          <w:rFonts w:ascii="Courier New" w:hAnsi="Courier New" w:cs="Courier New"/>
          <w:b/>
          <w:i/>
          <w:sz w:val="18"/>
          <w:szCs w:val="18"/>
          <w:highlight w:val="white"/>
        </w:rPr>
        <w:t>&lt;connection_2d</w:t>
      </w:r>
      <w:r w:rsidR="00F23CFE">
        <w:rPr>
          <w:rFonts w:ascii="Courier New" w:hAnsi="Courier New" w:cs="Courier New"/>
          <w:b/>
          <w:i/>
          <w:sz w:val="18"/>
          <w:szCs w:val="18"/>
        </w:rPr>
        <w:t>/</w:t>
      </w:r>
      <w:r w:rsidRPr="002B638B">
        <w:rPr>
          <w:rFonts w:ascii="Courier New" w:hAnsi="Courier New" w:cs="Courier New"/>
          <w:b/>
          <w:i/>
          <w:sz w:val="18"/>
          <w:szCs w:val="18"/>
        </w:rPr>
        <w:t>&gt;</w:t>
      </w:r>
      <w:r>
        <w:t>.</w:t>
      </w:r>
    </w:p>
    <w:p w14:paraId="5013F3EC" w14:textId="77777777" w:rsidR="006F1928" w:rsidRPr="007055D9" w:rsidRDefault="006F1928" w:rsidP="006F1928">
      <w:pPr>
        <w:jc w:val="both"/>
      </w:pPr>
      <w:r w:rsidRPr="007055D9">
        <w:t xml:space="preserve">Any connection must have </w:t>
      </w:r>
      <w:r w:rsidRPr="007055D9">
        <w:rPr>
          <w:i/>
        </w:rPr>
        <w:t>coordinates</w:t>
      </w:r>
      <w:r w:rsidRPr="007055D9">
        <w:t xml:space="preserve">. How many they are and how they are described depends on the connection’s dimension. Details are described in the following sections. </w:t>
      </w:r>
    </w:p>
    <w:p w14:paraId="28819760" w14:textId="77777777" w:rsidR="006F1928" w:rsidRPr="00AE43F0" w:rsidRDefault="006F1928" w:rsidP="006F1928">
      <w:pPr>
        <w:pStyle w:val="berschrift2"/>
        <w:tabs>
          <w:tab w:val="clear" w:pos="576"/>
          <w:tab w:val="left" w:pos="567"/>
          <w:tab w:val="num" w:pos="1134"/>
        </w:tabs>
        <w:ind w:left="578" w:hanging="578"/>
      </w:pPr>
      <w:bookmarkStart w:id="325" w:name="_Toc413359576"/>
      <w:bookmarkStart w:id="326" w:name="_Ref440360308"/>
      <w:bookmarkStart w:id="327" w:name="_Ref440360312"/>
      <w:bookmarkStart w:id="328" w:name="_Ref440360851"/>
      <w:bookmarkStart w:id="329" w:name="_Ref440360857"/>
      <w:bookmarkStart w:id="330" w:name="_Ref440453613"/>
      <w:bookmarkStart w:id="331" w:name="_Ref440453616"/>
      <w:bookmarkStart w:id="332" w:name="_Ref440454500"/>
      <w:bookmarkStart w:id="333" w:name="_Ref440454502"/>
      <w:bookmarkStart w:id="334" w:name="_Toc3556963"/>
      <w:bookmarkStart w:id="335" w:name="_Toc34747213"/>
      <w:bookmarkStart w:id="336" w:name="_Toc39880527"/>
      <w:r w:rsidRPr="00BD20ED">
        <w:rPr>
          <w:szCs w:val="34"/>
        </w:rPr>
        <w:t xml:space="preserve">Attribute </w:t>
      </w:r>
      <w:r>
        <w:rPr>
          <w:rFonts w:ascii="Courier New" w:hAnsi="Courier New" w:cs="Courier New"/>
          <w:b w:val="0"/>
          <w:szCs w:val="34"/>
          <w:highlight w:val="white"/>
        </w:rPr>
        <w:t>quality_control</w:t>
      </w:r>
      <w:bookmarkEnd w:id="325"/>
      <w:bookmarkEnd w:id="326"/>
      <w:bookmarkEnd w:id="327"/>
      <w:bookmarkEnd w:id="328"/>
      <w:bookmarkEnd w:id="329"/>
      <w:bookmarkEnd w:id="330"/>
      <w:bookmarkEnd w:id="331"/>
      <w:bookmarkEnd w:id="332"/>
      <w:bookmarkEnd w:id="333"/>
      <w:bookmarkEnd w:id="334"/>
      <w:bookmarkEnd w:id="335"/>
      <w:bookmarkEnd w:id="336"/>
      <w:r w:rsidRPr="00BD20ED">
        <w:rPr>
          <w:szCs w:val="34"/>
        </w:rPr>
        <w:t xml:space="preserve"> </w:t>
      </w:r>
    </w:p>
    <w:p w14:paraId="0E991445" w14:textId="77777777" w:rsidR="006F1928" w:rsidRPr="00226A3F" w:rsidRDefault="006F1928" w:rsidP="001E6C77">
      <w:pPr>
        <w:jc w:val="both"/>
        <w:rPr>
          <w:lang w:eastAsia="x-none"/>
        </w:rPr>
      </w:pPr>
      <w:r>
        <w:rPr>
          <w:lang w:eastAsia="x-none"/>
        </w:rPr>
        <w:t>Some connections are more relevant than others, e. g. with respect to crash safety. Hence, several levels of quality control are well established in manufacturing processes. For this reason, any con</w:t>
      </w:r>
      <w:r>
        <w:rPr>
          <w:lang w:eastAsia="x-none"/>
        </w:rPr>
        <w:softHyphen/>
        <w:t>nec</w:t>
      </w:r>
      <w:r>
        <w:rPr>
          <w:lang w:eastAsia="x-none"/>
        </w:rPr>
        <w:softHyphen/>
        <w:t xml:space="preserve">tion can have an optional attribute </w:t>
      </w:r>
      <w:r w:rsidRPr="001A2F29">
        <w:rPr>
          <w:rFonts w:ascii="Courier New" w:hAnsi="Courier New" w:cs="Courier New"/>
          <w:b/>
          <w:i/>
          <w:sz w:val="18"/>
          <w:szCs w:val="18"/>
          <w:highlight w:val="white"/>
        </w:rPr>
        <w:t>quality_control</w:t>
      </w:r>
      <w:r>
        <w:rPr>
          <w:lang w:eastAsia="x-none"/>
        </w:rPr>
        <w:t>.</w:t>
      </w:r>
      <w:r w:rsidRPr="00226A3F">
        <w:rPr>
          <w:lang w:eastAsia="x-none"/>
        </w:rPr>
        <w:t xml:space="preserve"> </w:t>
      </w:r>
      <w:r>
        <w:rPr>
          <w:lang w:eastAsia="x-none"/>
        </w:rPr>
        <w:t xml:space="preserve">Since there is no general standard for such quality controls, </w:t>
      </w:r>
      <w:r>
        <w:rPr>
          <w:rFonts w:ascii="Arial" w:hAnsi="Arial" w:cs="Arial"/>
          <w:lang w:eastAsia="x-none"/>
        </w:rPr>
        <w:t>χ</w:t>
      </w:r>
      <w:r>
        <w:rPr>
          <w:lang w:eastAsia="x-none"/>
        </w:rPr>
        <w:t>MCF cannot define a set of possible values for this attribute. Hence, it must be of type</w:t>
      </w:r>
      <w:r w:rsidRPr="002F2C9E">
        <w:t xml:space="preserve"> </w:t>
      </w:r>
      <w:r w:rsidRPr="001A2F29">
        <w:rPr>
          <w:rFonts w:ascii="Courier New" w:hAnsi="Courier New" w:cs="Courier New"/>
          <w:b/>
          <w:i/>
          <w:sz w:val="18"/>
          <w:szCs w:val="18"/>
          <w:highlight w:val="white"/>
        </w:rPr>
        <w:t>Alphanumeric</w:t>
      </w:r>
      <w:r>
        <w:rPr>
          <w:lang w:eastAsia="x-none"/>
        </w:rPr>
        <w:t xml:space="preserve">. </w:t>
      </w:r>
    </w:p>
    <w:p w14:paraId="21AB5F1A" w14:textId="77777777" w:rsidR="006F1928" w:rsidRDefault="007331A4" w:rsidP="007331A4">
      <w:pPr>
        <w:pStyle w:val="berschrift2"/>
      </w:pPr>
      <w:bookmarkStart w:id="337" w:name="_Ref428442251"/>
      <w:bookmarkStart w:id="338" w:name="_Toc3556964"/>
      <w:bookmarkStart w:id="339" w:name="_Toc34747214"/>
      <w:bookmarkStart w:id="340" w:name="_Toc39880528"/>
      <w:r w:rsidRPr="007331A4">
        <w:lastRenderedPageBreak/>
        <w:t>Custom Attributes list</w:t>
      </w:r>
      <w:bookmarkEnd w:id="337"/>
      <w:bookmarkEnd w:id="338"/>
      <w:bookmarkEnd w:id="339"/>
      <w:bookmarkEnd w:id="340"/>
    </w:p>
    <w:p w14:paraId="146ECA51" w14:textId="77777777" w:rsidR="00600B43" w:rsidRDefault="00600B43" w:rsidP="00600B43">
      <w:pPr>
        <w:spacing w:before="240" w:after="0"/>
        <w:jc w:val="both"/>
      </w:pPr>
      <w:r>
        <w:t>It was mentioned in Chapter 2.1 that only</w:t>
      </w:r>
      <w:r w:rsidRPr="004A410F">
        <w:t xml:space="preserve"> information relevant to connections</w:t>
      </w:r>
      <w:r>
        <w:t xml:space="preserve"> should be contained in χMCF. Exceptions </w:t>
      </w:r>
      <w:r w:rsidRPr="00CA65D9">
        <w:rPr>
          <w:rFonts w:ascii="Courier New" w:hAnsi="Courier New" w:cs="Courier New"/>
          <w:b/>
          <w:i/>
          <w:sz w:val="18"/>
          <w:szCs w:val="18"/>
        </w:rPr>
        <w:t>&lt;appdata&gt;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&lt;femdata</w:t>
      </w:r>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were introduced in Chapter 5.2. </w:t>
      </w:r>
      <w:r w:rsidRPr="00CA65D9">
        <w:rPr>
          <w:rFonts w:ascii="Courier New" w:hAnsi="Courier New" w:cs="Courier New"/>
          <w:b/>
          <w:i/>
          <w:sz w:val="18"/>
          <w:szCs w:val="18"/>
        </w:rPr>
        <w:t>&lt;appdata&gt;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&lt;femdata</w:t>
      </w:r>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aim mainly at specific needs of application software. The internal structure of </w:t>
      </w:r>
      <w:r w:rsidRPr="00CA65D9">
        <w:rPr>
          <w:rFonts w:ascii="Courier New" w:hAnsi="Courier New" w:cs="Courier New"/>
          <w:b/>
          <w:i/>
          <w:sz w:val="18"/>
          <w:szCs w:val="18"/>
        </w:rPr>
        <w:t>&lt;appdata&gt;</w:t>
      </w:r>
      <w:r>
        <w:rPr>
          <w:rFonts w:ascii="Courier New" w:hAnsi="Courier New" w:cs="Courier New"/>
          <w:b/>
          <w:i/>
          <w:sz w:val="18"/>
          <w:szCs w:val="18"/>
        </w:rPr>
        <w:t xml:space="preserve"> </w:t>
      </w:r>
      <w:r>
        <w:t>itself is not standardized, may be very complex and depends on the specific software. The content can usually not be interpreted by other software systems.</w:t>
      </w:r>
    </w:p>
    <w:p w14:paraId="79543CDF" w14:textId="77777777" w:rsidR="00600B43" w:rsidRDefault="00600B43" w:rsidP="00600B43">
      <w:pPr>
        <w:spacing w:before="240" w:after="0"/>
        <w:jc w:val="both"/>
      </w:pPr>
      <w:r>
        <w:t xml:space="preserve">There are </w:t>
      </w:r>
      <w:r w:rsidRPr="000E540D">
        <w:t>frequently</w:t>
      </w:r>
      <w:r>
        <w:t xml:space="preserve"> situations where a user of χMCF wishes to introduce </w:t>
      </w:r>
      <w:r w:rsidRPr="00715044">
        <w:t>supplementary</w:t>
      </w:r>
      <w:r>
        <w:t xml:space="preserve"> information (attributes) to enrich the standard attributes defined by χMCF. In principle, the </w:t>
      </w:r>
      <w:r w:rsidRPr="00715044">
        <w:t>supplementary</w:t>
      </w:r>
      <w:r>
        <w:t xml:space="preserve"> information could also be placed in an </w:t>
      </w:r>
      <w:r w:rsidRPr="00CA65D9">
        <w:rPr>
          <w:rFonts w:ascii="Courier New" w:hAnsi="Courier New" w:cs="Courier New"/>
          <w:b/>
          <w:i/>
          <w:sz w:val="18"/>
          <w:szCs w:val="18"/>
        </w:rPr>
        <w:t>&lt;appdata&gt;</w:t>
      </w:r>
      <w:r>
        <w:t xml:space="preserve">-block, but with a substantial </w:t>
      </w:r>
      <w:r w:rsidRPr="003E7FBF">
        <w:t>drawback</w:t>
      </w:r>
      <w:r>
        <w:t xml:space="preserve">, namely, its exchange between different commercial software tools will be difficult in case the tool specific internal structure is not documented. </w:t>
      </w:r>
    </w:p>
    <w:p w14:paraId="2FB020BD" w14:textId="77777777" w:rsidR="00600B43" w:rsidRDefault="00600B43" w:rsidP="00600B43">
      <w:pPr>
        <w:spacing w:before="240" w:after="0"/>
        <w:jc w:val="both"/>
      </w:pPr>
      <w:r>
        <w:t xml:space="preserve">With </w:t>
      </w:r>
      <w:r w:rsidRPr="008F0942">
        <w:rPr>
          <w:rFonts w:ascii="Courier New" w:hAnsi="Courier New" w:cs="Courier New"/>
          <w:b/>
          <w:i/>
          <w:sz w:val="18"/>
          <w:szCs w:val="18"/>
        </w:rPr>
        <w:t>&lt;custom_attributes/&gt;</w:t>
      </w:r>
      <w:r w:rsidRPr="00971925">
        <w:rPr>
          <w:rFonts w:ascii="Courier New" w:hAnsi="Courier New" w:cs="Courier New"/>
          <w:b/>
          <w:sz w:val="18"/>
          <w:szCs w:val="18"/>
        </w:rPr>
        <w:t>,</w:t>
      </w:r>
      <w:r>
        <w:rPr>
          <w:rFonts w:ascii="Courier New" w:hAnsi="Courier New" w:cs="Courier New"/>
          <w:b/>
          <w:i/>
          <w:sz w:val="18"/>
          <w:szCs w:val="18"/>
        </w:rPr>
        <w:t xml:space="preserve"> </w:t>
      </w:r>
      <w:r>
        <w:t xml:space="preserve">χMCF provides an element which is simple in handling and flexible enough to meet many requirements. All </w:t>
      </w:r>
      <w:r w:rsidRPr="0016664B">
        <w:t>descendant</w:t>
      </w:r>
      <w:r>
        <w:t xml:space="preserve">s of </w:t>
      </w:r>
      <w:r w:rsidRPr="008F0942">
        <w:rPr>
          <w:rFonts w:ascii="Courier New" w:hAnsi="Courier New" w:cs="Courier New"/>
          <w:b/>
          <w:i/>
          <w:sz w:val="18"/>
          <w:szCs w:val="18"/>
        </w:rPr>
        <w:t>&lt;custom_attributes/&gt;</w:t>
      </w:r>
      <w:r>
        <w:t xml:space="preserve"> are key-value-pairs, following the same pattern </w:t>
      </w:r>
      <w:r w:rsidRPr="00181FA9">
        <w:rPr>
          <w:i/>
          <w:color w:val="0033CC"/>
        </w:rPr>
        <w:t>key</w:t>
      </w:r>
      <w:r>
        <w:rPr>
          <w:i/>
          <w:color w:val="0033CC"/>
        </w:rPr>
        <w:t xml:space="preserve"> </w:t>
      </w:r>
      <w:r>
        <w:rPr>
          <w:i/>
          <w:color w:val="0033CC"/>
        </w:rPr>
        <w:sym w:font="Symbol" w:char="F0AB"/>
      </w:r>
      <w:r w:rsidRPr="00181FA9">
        <w:rPr>
          <w:i/>
          <w:color w:val="0033CC"/>
        </w:rPr>
        <w:t xml:space="preserve"> value(s)</w:t>
      </w:r>
      <w:r>
        <w:rPr>
          <w:color w:val="0033CC"/>
        </w:rPr>
        <w:t xml:space="preserve">, </w:t>
      </w:r>
      <w:r w:rsidRPr="009F50BE">
        <w:t>with supported</w:t>
      </w:r>
      <w:r>
        <w:rPr>
          <w:color w:val="0033CC"/>
        </w:rPr>
        <w:t xml:space="preserve"> </w:t>
      </w:r>
      <w:r w:rsidRPr="00181FA9">
        <w:rPr>
          <w:i/>
          <w:color w:val="0033CC"/>
        </w:rPr>
        <w:t>value-type</w:t>
      </w:r>
      <w:r>
        <w:t xml:space="preserve"> </w:t>
      </w:r>
      <w:r>
        <w:sym w:font="Symbol" w:char="F0CE"/>
      </w:r>
      <w:r>
        <w:t xml:space="preserve"> [</w:t>
      </w:r>
      <w:r w:rsidRPr="008743F0">
        <w:rPr>
          <w:i/>
        </w:rPr>
        <w:t>int</w:t>
      </w:r>
      <w:r>
        <w:t xml:space="preserve">, </w:t>
      </w:r>
      <w:r w:rsidRPr="008743F0">
        <w:rPr>
          <w:i/>
        </w:rPr>
        <w:t>real</w:t>
      </w:r>
      <w:r>
        <w:t xml:space="preserve">, </w:t>
      </w:r>
      <w:r w:rsidRPr="008743F0">
        <w:rPr>
          <w:i/>
        </w:rPr>
        <w:t>string</w:t>
      </w:r>
      <w:r>
        <w:t>]</w:t>
      </w:r>
      <w:r w:rsidRPr="00971925">
        <w:rPr>
          <w:i/>
          <w:vertAlign w:val="superscript"/>
        </w:rPr>
        <w:t>N</w:t>
      </w:r>
      <w:r>
        <w:t xml:space="preserve">, where </w:t>
      </w:r>
      <w:r w:rsidRPr="00971925">
        <w:rPr>
          <w:i/>
        </w:rPr>
        <w:t>N</w:t>
      </w:r>
      <w:r>
        <w:t xml:space="preserve"> is a positive integer:</w:t>
      </w:r>
    </w:p>
    <w:p w14:paraId="12E4B187" w14:textId="77777777" w:rsidR="00600B43" w:rsidRDefault="00600B43" w:rsidP="00600B43">
      <w:pPr>
        <w:spacing w:before="240" w:after="0"/>
        <w:ind w:firstLine="709"/>
        <w:jc w:val="center"/>
      </w:pPr>
      <w:r>
        <w:t>(</w:t>
      </w:r>
      <w:r w:rsidRPr="00181FA9">
        <w:rPr>
          <w:i/>
          <w:color w:val="0033CC"/>
        </w:rPr>
        <w:t>value-type</w:t>
      </w:r>
      <w:r>
        <w:t xml:space="preserve">) </w:t>
      </w:r>
      <w:r w:rsidRPr="00181FA9">
        <w:rPr>
          <w:i/>
          <w:color w:val="0033CC"/>
        </w:rPr>
        <w:t>key</w:t>
      </w:r>
      <w:r>
        <w:t xml:space="preserve"> = {</w:t>
      </w:r>
      <w:r w:rsidRPr="00181FA9">
        <w:rPr>
          <w:i/>
          <w:color w:val="0033CC"/>
        </w:rPr>
        <w:t>value</w:t>
      </w:r>
      <w:r>
        <w:rPr>
          <w:i/>
          <w:color w:val="0033CC"/>
        </w:rPr>
        <w:t xml:space="preserve">1, </w:t>
      </w:r>
      <w:r w:rsidRPr="00181FA9">
        <w:rPr>
          <w:i/>
          <w:color w:val="0033CC"/>
        </w:rPr>
        <w:t>value</w:t>
      </w:r>
      <w:r>
        <w:rPr>
          <w:i/>
          <w:color w:val="0033CC"/>
        </w:rPr>
        <w:t>2, … ,</w:t>
      </w:r>
      <w:r w:rsidRPr="008743F0">
        <w:rPr>
          <w:i/>
          <w:color w:val="0033CC"/>
        </w:rPr>
        <w:t xml:space="preserve"> </w:t>
      </w:r>
      <w:r w:rsidRPr="00181FA9">
        <w:rPr>
          <w:i/>
          <w:color w:val="0033CC"/>
        </w:rPr>
        <w:t>value</w:t>
      </w:r>
      <w:r>
        <w:rPr>
          <w:i/>
          <w:color w:val="0033CC"/>
        </w:rPr>
        <w:t>N</w:t>
      </w:r>
      <w:r>
        <w:t>}.</w:t>
      </w:r>
    </w:p>
    <w:p w14:paraId="6A7B4ABA" w14:textId="77777777" w:rsidR="00600B43" w:rsidRDefault="00600B43" w:rsidP="00600B43">
      <w:pPr>
        <w:spacing w:before="240" w:after="0"/>
        <w:jc w:val="both"/>
      </w:pPr>
      <w:r>
        <w:t xml:space="preserve">The case </w:t>
      </w:r>
      <w:r w:rsidRPr="00971925">
        <w:rPr>
          <w:i/>
        </w:rPr>
        <w:t>N&gt;1</w:t>
      </w:r>
      <w:r>
        <w:t xml:space="preserve"> is </w:t>
      </w:r>
      <w:r w:rsidRPr="00F63382">
        <w:t>reminiscent of</w:t>
      </w:r>
      <w:r>
        <w:t xml:space="preserve"> the </w:t>
      </w:r>
      <w:r w:rsidRPr="00F63382">
        <w:rPr>
          <w:i/>
        </w:rPr>
        <w:t>vector</w:t>
      </w:r>
      <w:r>
        <w:t xml:space="preserve"> or </w:t>
      </w:r>
      <w:r w:rsidRPr="00F63382">
        <w:rPr>
          <w:i/>
        </w:rPr>
        <w:t>list</w:t>
      </w:r>
      <w:r>
        <w:t xml:space="preserve"> from the STL of C++ and is called </w:t>
      </w:r>
      <w:r w:rsidRPr="00F63382">
        <w:rPr>
          <w:i/>
        </w:rPr>
        <w:t>list</w:t>
      </w:r>
      <w:r>
        <w:t xml:space="preserve"> in χMCF. </w:t>
      </w:r>
    </w:p>
    <w:p w14:paraId="16EEB4BD" w14:textId="77777777" w:rsidR="00600B43" w:rsidRDefault="00600B43" w:rsidP="00600B43">
      <w:pPr>
        <w:spacing w:before="240" w:after="0"/>
        <w:jc w:val="both"/>
      </w:pPr>
      <w:r>
        <w:t xml:space="preserve">In detail, the individual elements of </w:t>
      </w:r>
      <w:r w:rsidRPr="008F0942">
        <w:rPr>
          <w:rFonts w:ascii="Courier New" w:hAnsi="Courier New" w:cs="Courier New"/>
          <w:b/>
          <w:i/>
          <w:sz w:val="18"/>
          <w:szCs w:val="18"/>
        </w:rPr>
        <w:t>&lt;custom_attributes/&gt;</w:t>
      </w:r>
      <w:r>
        <w:rPr>
          <w:rFonts w:ascii="Courier New" w:hAnsi="Courier New" w:cs="Courier New"/>
          <w:b/>
          <w:i/>
          <w:sz w:val="18"/>
          <w:szCs w:val="18"/>
        </w:rPr>
        <w:t xml:space="preserve"> </w:t>
      </w:r>
      <w:r>
        <w:t>are of one of the following forms:</w:t>
      </w:r>
    </w:p>
    <w:p w14:paraId="5E98711A" w14:textId="7D6730A2" w:rsidR="00600B43" w:rsidRPr="000E4C61" w:rsidRDefault="00600B43" w:rsidP="00600B43">
      <w:pPr>
        <w:spacing w:before="120"/>
        <w:ind w:left="709"/>
        <w:rPr>
          <w:i/>
          <w:color w:val="0033CC"/>
        </w:rPr>
      </w:pPr>
      <w:r w:rsidRPr="000E4C61">
        <w:rPr>
          <w:i/>
          <w:color w:val="0033CC"/>
        </w:rPr>
        <w:t>&lt;int key=</w:t>
      </w:r>
      <w:r w:rsidR="00194316">
        <w:rPr>
          <w:i/>
          <w:color w:val="0033CC"/>
        </w:rPr>
        <w:t>"</w:t>
      </w:r>
      <w:r w:rsidRPr="000E4C61">
        <w:rPr>
          <w:i/>
          <w:color w:val="0033CC"/>
        </w:rPr>
        <w:t>Nameof</w:t>
      </w:r>
      <w:r>
        <w:rPr>
          <w:i/>
          <w:color w:val="0033CC"/>
        </w:rPr>
        <w:t>Int</w:t>
      </w:r>
      <w:r w:rsidRPr="000E4C61">
        <w:rPr>
          <w:i/>
          <w:color w:val="0033CC"/>
        </w:rPr>
        <w:t>Value</w:t>
      </w:r>
      <w:r w:rsidR="00194316">
        <w:rPr>
          <w:i/>
          <w:color w:val="0033CC"/>
        </w:rPr>
        <w:t>"</w:t>
      </w:r>
      <w:r w:rsidRPr="000E4C61">
        <w:rPr>
          <w:i/>
          <w:color w:val="0033CC"/>
        </w:rPr>
        <w:t xml:space="preserve">&gt; </w:t>
      </w:r>
      <w:r w:rsidRPr="00181FA9">
        <w:rPr>
          <w:i/>
          <w:color w:val="0033CC"/>
        </w:rPr>
        <w:t>value</w:t>
      </w:r>
      <w:r w:rsidRPr="000E4C61">
        <w:rPr>
          <w:i/>
          <w:color w:val="0033CC"/>
        </w:rPr>
        <w:t xml:space="preserve"> &lt;/int&gt;</w:t>
      </w:r>
    </w:p>
    <w:p w14:paraId="1937E65D" w14:textId="71BE46AE" w:rsidR="00600B43" w:rsidRDefault="00600B43" w:rsidP="00600B43">
      <w:pPr>
        <w:spacing w:after="0"/>
        <w:ind w:left="709"/>
        <w:rPr>
          <w:i/>
          <w:color w:val="0033CC"/>
        </w:rPr>
      </w:pPr>
      <w:r w:rsidRPr="000E4C61">
        <w:rPr>
          <w:i/>
          <w:color w:val="0033CC"/>
        </w:rPr>
        <w:t>&lt;int_list key=</w:t>
      </w:r>
      <w:r w:rsidR="00194316">
        <w:rPr>
          <w:i/>
          <w:color w:val="0033CC"/>
        </w:rPr>
        <w:t>"</w:t>
      </w:r>
      <w:r w:rsidRPr="000E4C61">
        <w:rPr>
          <w:i/>
          <w:color w:val="0033CC"/>
        </w:rPr>
        <w:t>Nameof</w:t>
      </w:r>
      <w:r>
        <w:rPr>
          <w:i/>
          <w:color w:val="0033CC"/>
        </w:rPr>
        <w:t>IntListValue</w:t>
      </w:r>
      <w:r w:rsidR="00194316">
        <w:rPr>
          <w:i/>
          <w:color w:val="0033CC"/>
        </w:rPr>
        <w:t>"</w:t>
      </w:r>
      <w:r>
        <w:rPr>
          <w:i/>
          <w:color w:val="0033CC"/>
        </w:rPr>
        <w:t>&gt;</w:t>
      </w:r>
    </w:p>
    <w:p w14:paraId="108D3130" w14:textId="44147535"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1</w:t>
      </w:r>
      <w:r w:rsidR="00194316">
        <w:rPr>
          <w:i/>
          <w:color w:val="0033CC"/>
        </w:rPr>
        <w:t>"</w:t>
      </w:r>
      <w:r>
        <w:rPr>
          <w:i/>
          <w:color w:val="0033CC"/>
        </w:rPr>
        <w:t>&gt; value1 &lt;/value&gt;</w:t>
      </w:r>
    </w:p>
    <w:p w14:paraId="13A4C925" w14:textId="77777777" w:rsidR="00600B43" w:rsidRDefault="00600B43" w:rsidP="00600B43">
      <w:pPr>
        <w:spacing w:after="0"/>
        <w:ind w:left="709"/>
        <w:rPr>
          <w:i/>
          <w:color w:val="0033CC"/>
        </w:rPr>
      </w:pPr>
      <w:r>
        <w:rPr>
          <w:i/>
          <w:color w:val="0033CC"/>
        </w:rPr>
        <w:tab/>
      </w:r>
      <w:r w:rsidRPr="000E4C61">
        <w:rPr>
          <w:i/>
          <w:color w:val="0033CC"/>
        </w:rPr>
        <w:t>…</w:t>
      </w:r>
    </w:p>
    <w:p w14:paraId="33C54797" w14:textId="6161E431"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N</w:t>
      </w:r>
      <w:r w:rsidR="00194316">
        <w:rPr>
          <w:i/>
          <w:color w:val="0033CC"/>
        </w:rPr>
        <w:t>"</w:t>
      </w:r>
      <w:r>
        <w:rPr>
          <w:i/>
          <w:color w:val="0033CC"/>
        </w:rPr>
        <w:t>&gt; valueN &lt;/value&gt;</w:t>
      </w:r>
    </w:p>
    <w:p w14:paraId="325839B5" w14:textId="77777777" w:rsidR="00600B43" w:rsidRPr="000E4C61" w:rsidRDefault="00600B43" w:rsidP="00600B43">
      <w:pPr>
        <w:spacing w:after="240"/>
        <w:ind w:left="709"/>
        <w:rPr>
          <w:i/>
          <w:color w:val="0033CC"/>
        </w:rPr>
      </w:pPr>
      <w:r w:rsidRPr="000E4C61">
        <w:rPr>
          <w:i/>
          <w:color w:val="0033CC"/>
        </w:rPr>
        <w:t>&lt;/int_list&gt;</w:t>
      </w:r>
    </w:p>
    <w:p w14:paraId="7DAAA406" w14:textId="48DFCB84" w:rsidR="00600B43" w:rsidRPr="000E4C61" w:rsidRDefault="00600B43" w:rsidP="00600B43">
      <w:pPr>
        <w:spacing w:before="120"/>
        <w:ind w:left="709"/>
        <w:rPr>
          <w:i/>
          <w:color w:val="0033CC"/>
        </w:rPr>
      </w:pPr>
      <w:r w:rsidRPr="000E4C61">
        <w:rPr>
          <w:i/>
          <w:color w:val="0033CC"/>
        </w:rPr>
        <w:t>&lt;real key=</w:t>
      </w:r>
      <w:r w:rsidR="00194316">
        <w:rPr>
          <w:i/>
          <w:color w:val="0033CC"/>
        </w:rPr>
        <w:t>"</w:t>
      </w:r>
      <w:r w:rsidRPr="000E4C61">
        <w:rPr>
          <w:i/>
          <w:color w:val="0033CC"/>
        </w:rPr>
        <w:t>Nameof</w:t>
      </w:r>
      <w:r>
        <w:rPr>
          <w:i/>
          <w:color w:val="0033CC"/>
        </w:rPr>
        <w:t>Real</w:t>
      </w:r>
      <w:r w:rsidRPr="000E4C61">
        <w:rPr>
          <w:i/>
          <w:color w:val="0033CC"/>
        </w:rPr>
        <w:t>Value</w:t>
      </w:r>
      <w:r w:rsidR="00194316">
        <w:rPr>
          <w:i/>
          <w:color w:val="0033CC"/>
        </w:rPr>
        <w:t>"</w:t>
      </w:r>
      <w:r w:rsidRPr="000E4C61">
        <w:rPr>
          <w:i/>
          <w:color w:val="0033CC"/>
        </w:rPr>
        <w:t xml:space="preserve">&gt; </w:t>
      </w:r>
      <w:r w:rsidRPr="00181FA9">
        <w:rPr>
          <w:i/>
          <w:color w:val="0033CC"/>
        </w:rPr>
        <w:t>value</w:t>
      </w:r>
      <w:r w:rsidRPr="000E4C61">
        <w:rPr>
          <w:i/>
          <w:color w:val="0033CC"/>
        </w:rPr>
        <w:t xml:space="preserve"> &lt;/real&gt;</w:t>
      </w:r>
    </w:p>
    <w:p w14:paraId="16638121" w14:textId="33EB78A2" w:rsidR="00600B43" w:rsidRDefault="00600B43" w:rsidP="00600B43">
      <w:pPr>
        <w:spacing w:after="0"/>
        <w:ind w:left="709"/>
        <w:rPr>
          <w:i/>
          <w:color w:val="0033CC"/>
        </w:rPr>
      </w:pPr>
      <w:r w:rsidRPr="000E4C61">
        <w:rPr>
          <w:i/>
          <w:color w:val="0033CC"/>
        </w:rPr>
        <w:t>&lt;real_list key=</w:t>
      </w:r>
      <w:r w:rsidR="00194316">
        <w:rPr>
          <w:i/>
          <w:color w:val="0033CC"/>
        </w:rPr>
        <w:t>"</w:t>
      </w:r>
      <w:r w:rsidRPr="000E4C61">
        <w:rPr>
          <w:i/>
          <w:color w:val="0033CC"/>
        </w:rPr>
        <w:t>Nameof</w:t>
      </w:r>
      <w:r>
        <w:rPr>
          <w:i/>
          <w:color w:val="0033CC"/>
        </w:rPr>
        <w:t>RealListValue</w:t>
      </w:r>
      <w:r w:rsidR="00194316">
        <w:rPr>
          <w:i/>
          <w:color w:val="0033CC"/>
        </w:rPr>
        <w:t>"</w:t>
      </w:r>
      <w:r>
        <w:rPr>
          <w:i/>
          <w:color w:val="0033CC"/>
        </w:rPr>
        <w:t>&gt;</w:t>
      </w:r>
    </w:p>
    <w:p w14:paraId="025D87B7" w14:textId="1DF14F12"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1</w:t>
      </w:r>
      <w:r w:rsidR="00194316">
        <w:rPr>
          <w:i/>
          <w:color w:val="0033CC"/>
        </w:rPr>
        <w:t>"</w:t>
      </w:r>
      <w:r w:rsidRPr="000E4C61">
        <w:rPr>
          <w:i/>
          <w:color w:val="0033CC"/>
        </w:rPr>
        <w:t>&gt; value1 &lt;/value&gt;</w:t>
      </w:r>
    </w:p>
    <w:p w14:paraId="592C17D9" w14:textId="77777777" w:rsidR="00600B43" w:rsidRDefault="00600B43" w:rsidP="00600B43">
      <w:pPr>
        <w:spacing w:after="0"/>
        <w:ind w:left="709"/>
        <w:rPr>
          <w:i/>
          <w:color w:val="0033CC"/>
        </w:rPr>
      </w:pPr>
      <w:r>
        <w:rPr>
          <w:i/>
          <w:color w:val="0033CC"/>
        </w:rPr>
        <w:tab/>
      </w:r>
      <w:r w:rsidRPr="000E4C61">
        <w:rPr>
          <w:i/>
          <w:color w:val="0033CC"/>
        </w:rPr>
        <w:t>…</w:t>
      </w:r>
    </w:p>
    <w:p w14:paraId="0B9BCBA9" w14:textId="54F23059"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N</w:t>
      </w:r>
      <w:r w:rsidR="00194316">
        <w:rPr>
          <w:i/>
          <w:color w:val="0033CC"/>
        </w:rPr>
        <w:t>"</w:t>
      </w:r>
      <w:r w:rsidRPr="000E4C61">
        <w:rPr>
          <w:i/>
          <w:color w:val="0033CC"/>
        </w:rPr>
        <w:t>&gt; valueN &lt;/value&gt;</w:t>
      </w:r>
    </w:p>
    <w:p w14:paraId="72E0C51E" w14:textId="77777777" w:rsidR="00600B43" w:rsidRPr="000E4C61" w:rsidRDefault="00600B43" w:rsidP="00600B43">
      <w:pPr>
        <w:spacing w:after="240"/>
        <w:ind w:left="709"/>
        <w:rPr>
          <w:i/>
          <w:color w:val="0033CC"/>
        </w:rPr>
      </w:pPr>
      <w:r w:rsidRPr="000E4C61">
        <w:rPr>
          <w:i/>
          <w:color w:val="0033CC"/>
        </w:rPr>
        <w:t>&lt;/real_list&gt;</w:t>
      </w:r>
    </w:p>
    <w:p w14:paraId="33F70EFA" w14:textId="25A2116B" w:rsidR="00600B43" w:rsidRPr="000E4C61" w:rsidRDefault="00600B43" w:rsidP="00600B43">
      <w:pPr>
        <w:ind w:left="709"/>
        <w:rPr>
          <w:i/>
          <w:color w:val="0033CC"/>
        </w:rPr>
      </w:pPr>
      <w:r w:rsidRPr="000E4C61">
        <w:rPr>
          <w:i/>
          <w:color w:val="0033CC"/>
        </w:rPr>
        <w:t>&lt;string key=</w:t>
      </w:r>
      <w:r w:rsidR="00194316">
        <w:rPr>
          <w:i/>
          <w:color w:val="0033CC"/>
        </w:rPr>
        <w:t>"</w:t>
      </w:r>
      <w:r w:rsidRPr="000E4C61">
        <w:rPr>
          <w:i/>
          <w:color w:val="0033CC"/>
        </w:rPr>
        <w:t>Nameof</w:t>
      </w:r>
      <w:r>
        <w:rPr>
          <w:i/>
          <w:color w:val="0033CC"/>
        </w:rPr>
        <w:t>String</w:t>
      </w:r>
      <w:r w:rsidRPr="000E4C61">
        <w:rPr>
          <w:i/>
          <w:color w:val="0033CC"/>
        </w:rPr>
        <w:t>Value</w:t>
      </w:r>
      <w:r w:rsidR="00194316">
        <w:rPr>
          <w:i/>
          <w:color w:val="0033CC"/>
        </w:rPr>
        <w:t>"</w:t>
      </w:r>
      <w:r w:rsidRPr="000E4C61">
        <w:rPr>
          <w:i/>
          <w:color w:val="0033CC"/>
        </w:rPr>
        <w:t xml:space="preserve">&gt; </w:t>
      </w:r>
      <w:r w:rsidRPr="00181FA9">
        <w:rPr>
          <w:i/>
          <w:color w:val="0033CC"/>
        </w:rPr>
        <w:t>value</w:t>
      </w:r>
      <w:r w:rsidRPr="000E4C61">
        <w:rPr>
          <w:i/>
          <w:color w:val="0033CC"/>
        </w:rPr>
        <w:t xml:space="preserve"> &lt;/string&gt;</w:t>
      </w:r>
    </w:p>
    <w:p w14:paraId="2806690F" w14:textId="1CBCF04C" w:rsidR="00600B43" w:rsidRDefault="00600B43" w:rsidP="00600B43">
      <w:pPr>
        <w:spacing w:after="0"/>
        <w:ind w:left="709"/>
        <w:rPr>
          <w:i/>
          <w:color w:val="0033CC"/>
        </w:rPr>
      </w:pPr>
      <w:r w:rsidRPr="000E4C61">
        <w:rPr>
          <w:i/>
          <w:color w:val="0033CC"/>
        </w:rPr>
        <w:t>&lt;string_list key=</w:t>
      </w:r>
      <w:r w:rsidR="00194316">
        <w:rPr>
          <w:i/>
          <w:color w:val="0033CC"/>
        </w:rPr>
        <w:t>"</w:t>
      </w:r>
      <w:r w:rsidRPr="000E4C61">
        <w:rPr>
          <w:i/>
          <w:color w:val="0033CC"/>
        </w:rPr>
        <w:t>Nameof</w:t>
      </w:r>
      <w:r>
        <w:rPr>
          <w:i/>
          <w:color w:val="0033CC"/>
        </w:rPr>
        <w:t>StringList</w:t>
      </w:r>
      <w:r w:rsidRPr="000E4C61">
        <w:rPr>
          <w:i/>
          <w:color w:val="0033CC"/>
        </w:rPr>
        <w:t>Value</w:t>
      </w:r>
      <w:r w:rsidR="00194316">
        <w:rPr>
          <w:i/>
          <w:color w:val="0033CC"/>
        </w:rPr>
        <w:t>"</w:t>
      </w:r>
      <w:r>
        <w:rPr>
          <w:i/>
          <w:color w:val="0033CC"/>
        </w:rPr>
        <w:t>&gt;</w:t>
      </w:r>
    </w:p>
    <w:p w14:paraId="18F92EEE" w14:textId="2491DF5B"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1</w:t>
      </w:r>
      <w:r w:rsidR="00194316">
        <w:rPr>
          <w:i/>
          <w:color w:val="0033CC"/>
        </w:rPr>
        <w:t>"</w:t>
      </w:r>
      <w:r w:rsidRPr="000E4C61">
        <w:rPr>
          <w:i/>
          <w:color w:val="0033CC"/>
        </w:rPr>
        <w:t>&gt; value1 &lt;/value&gt;</w:t>
      </w:r>
    </w:p>
    <w:p w14:paraId="2A8A2911" w14:textId="77777777" w:rsidR="00600B43" w:rsidRDefault="00600B43" w:rsidP="00600B43">
      <w:pPr>
        <w:spacing w:after="0"/>
        <w:ind w:left="709"/>
        <w:rPr>
          <w:i/>
          <w:color w:val="0033CC"/>
        </w:rPr>
      </w:pPr>
      <w:r>
        <w:rPr>
          <w:i/>
          <w:color w:val="0033CC"/>
        </w:rPr>
        <w:tab/>
      </w:r>
      <w:r w:rsidRPr="000E4C61">
        <w:rPr>
          <w:i/>
          <w:color w:val="0033CC"/>
        </w:rPr>
        <w:t>…</w:t>
      </w:r>
    </w:p>
    <w:p w14:paraId="11564B65" w14:textId="27175DA1" w:rsidR="00600B43" w:rsidRDefault="00600B43" w:rsidP="00600B43">
      <w:pPr>
        <w:spacing w:after="0"/>
        <w:ind w:left="709"/>
        <w:rPr>
          <w:i/>
          <w:color w:val="0033CC"/>
        </w:rPr>
      </w:pPr>
      <w:r>
        <w:rPr>
          <w:i/>
          <w:color w:val="0033CC"/>
        </w:rPr>
        <w:tab/>
      </w:r>
      <w:r w:rsidRPr="000E4C61">
        <w:rPr>
          <w:i/>
          <w:color w:val="0033CC"/>
        </w:rPr>
        <w:t xml:space="preserve"> &lt;value</w:t>
      </w:r>
      <w:r>
        <w:rPr>
          <w:i/>
          <w:color w:val="0033CC"/>
        </w:rPr>
        <w:t xml:space="preserve"> index=</w:t>
      </w:r>
      <w:r w:rsidR="00194316">
        <w:rPr>
          <w:i/>
          <w:color w:val="0033CC"/>
        </w:rPr>
        <w:t>"</w:t>
      </w:r>
      <w:r>
        <w:rPr>
          <w:i/>
          <w:color w:val="0033CC"/>
        </w:rPr>
        <w:t>N</w:t>
      </w:r>
      <w:r w:rsidR="00194316">
        <w:rPr>
          <w:i/>
          <w:color w:val="0033CC"/>
        </w:rPr>
        <w:t>"</w:t>
      </w:r>
      <w:r>
        <w:rPr>
          <w:i/>
          <w:color w:val="0033CC"/>
        </w:rPr>
        <w:t>&gt; valueN &lt;/value&gt;</w:t>
      </w:r>
    </w:p>
    <w:p w14:paraId="3697097B" w14:textId="77777777" w:rsidR="00600B43" w:rsidRPr="000E4C61" w:rsidRDefault="00600B43" w:rsidP="00600B43">
      <w:pPr>
        <w:spacing w:after="0"/>
        <w:ind w:left="709"/>
        <w:rPr>
          <w:i/>
          <w:color w:val="0033CC"/>
        </w:rPr>
      </w:pPr>
      <w:r w:rsidRPr="000E4C61">
        <w:rPr>
          <w:i/>
          <w:color w:val="0033CC"/>
        </w:rPr>
        <w:t>&lt;/string_list&gt;.</w:t>
      </w:r>
    </w:p>
    <w:p w14:paraId="5B537877" w14:textId="77777777" w:rsidR="00600B43" w:rsidRDefault="00600B43" w:rsidP="00600B43">
      <w:pPr>
        <w:spacing w:before="240" w:after="0"/>
        <w:jc w:val="both"/>
      </w:pPr>
      <w:r>
        <w:t xml:space="preserve">I.e. the name of the elements specifies the </w:t>
      </w:r>
      <w:r w:rsidRPr="00181FA9">
        <w:rPr>
          <w:i/>
          <w:color w:val="0033CC"/>
        </w:rPr>
        <w:t>value-type</w:t>
      </w:r>
      <w:r>
        <w:t xml:space="preserve"> while the </w:t>
      </w:r>
      <w:r w:rsidRPr="00181FA9">
        <w:rPr>
          <w:i/>
          <w:color w:val="0033CC"/>
        </w:rPr>
        <w:t>value(s)</w:t>
      </w:r>
      <w:r>
        <w:rPr>
          <w:i/>
          <w:color w:val="0033CC"/>
        </w:rPr>
        <w:t xml:space="preserve"> </w:t>
      </w:r>
      <w:r>
        <w:t xml:space="preserve">is/are hold in one or several element(s) </w:t>
      </w:r>
      <w:r w:rsidRPr="000E4C61">
        <w:rPr>
          <w:i/>
          <w:color w:val="0033CC"/>
        </w:rPr>
        <w:t>&lt;value</w:t>
      </w:r>
      <w:r>
        <w:rPr>
          <w:i/>
          <w:color w:val="0033CC"/>
        </w:rPr>
        <w:t>/</w:t>
      </w:r>
      <w:r w:rsidRPr="000E4C61">
        <w:rPr>
          <w:i/>
          <w:color w:val="0033CC"/>
        </w:rPr>
        <w:t>&gt;</w:t>
      </w:r>
      <w:r>
        <w:t xml:space="preserve">. A list is </w:t>
      </w:r>
      <w:r w:rsidRPr="00D32A5C">
        <w:t>signif</w:t>
      </w:r>
      <w:r>
        <w:t xml:space="preserve">ied by the </w:t>
      </w:r>
      <w:r w:rsidRPr="00D32A5C">
        <w:t>suffix</w:t>
      </w:r>
      <w:r>
        <w:t xml:space="preserve"> </w:t>
      </w:r>
      <w:r w:rsidRPr="00D32A5C">
        <w:rPr>
          <w:i/>
          <w:color w:val="0033CC"/>
        </w:rPr>
        <w:t>_list</w:t>
      </w:r>
      <w:r>
        <w:t xml:space="preserve">. All elements </w:t>
      </w:r>
      <w:r w:rsidRPr="00D32A5C">
        <w:t>own</w:t>
      </w:r>
      <w:r>
        <w:t xml:space="preserve"> the attribute </w:t>
      </w:r>
      <w:r w:rsidRPr="000E4C61">
        <w:rPr>
          <w:i/>
          <w:color w:val="0033CC"/>
        </w:rPr>
        <w:t>key</w:t>
      </w:r>
      <w:r>
        <w:t>.</w:t>
      </w:r>
    </w:p>
    <w:p w14:paraId="2C4163B2" w14:textId="1CC56EAD" w:rsidR="00600B43" w:rsidRDefault="00600B43" w:rsidP="00600B43">
      <w:pPr>
        <w:spacing w:before="240" w:after="0"/>
        <w:jc w:val="both"/>
      </w:pPr>
      <w:r>
        <w:t xml:space="preserve">Often the </w:t>
      </w:r>
      <w:r w:rsidRPr="008F0942">
        <w:rPr>
          <w:rFonts w:ascii="Courier New" w:hAnsi="Courier New" w:cs="Courier New"/>
          <w:b/>
          <w:i/>
          <w:sz w:val="18"/>
          <w:szCs w:val="18"/>
        </w:rPr>
        <w:t>&lt;custom_attributes/&gt;</w:t>
      </w:r>
      <w:r>
        <w:rPr>
          <w:rFonts w:ascii="Courier New" w:hAnsi="Courier New" w:cs="Courier New"/>
          <w:b/>
          <w:i/>
          <w:sz w:val="18"/>
          <w:szCs w:val="18"/>
        </w:rPr>
        <w:t xml:space="preserve"> </w:t>
      </w:r>
      <w:r>
        <w:t xml:space="preserve">has an </w:t>
      </w:r>
      <w:r>
        <w:rPr>
          <w:i/>
          <w:color w:val="0033CC"/>
        </w:rPr>
        <w:t>owner</w:t>
      </w:r>
      <w:r>
        <w:t xml:space="preserve"> and is needed </w:t>
      </w:r>
      <w:r>
        <w:rPr>
          <w:i/>
          <w:color w:val="0033CC"/>
        </w:rPr>
        <w:t>for</w:t>
      </w:r>
      <w:r>
        <w:t xml:space="preserve"> a special purpose. For example, Mr. Brown needs for one and the same joint element an integer valued attribute named </w:t>
      </w:r>
      <w:r w:rsidRPr="00C65300">
        <w:rPr>
          <w:i/>
          <w:color w:val="0033CC"/>
        </w:rPr>
        <w:t>priority</w:t>
      </w:r>
      <w:r>
        <w:t xml:space="preserve"> </w:t>
      </w:r>
      <w:r>
        <w:lastRenderedPageBreak/>
        <w:t xml:space="preserve">which should assume different values for two applications </w:t>
      </w:r>
      <w:r w:rsidR="00194316">
        <w:rPr>
          <w:i/>
          <w:color w:val="0033CC"/>
        </w:rPr>
        <w:t>"</w:t>
      </w:r>
      <w:r w:rsidRPr="00C65300">
        <w:rPr>
          <w:i/>
          <w:color w:val="0033CC"/>
        </w:rPr>
        <w:t>Fatigue</w:t>
      </w:r>
      <w:r w:rsidR="00194316">
        <w:rPr>
          <w:i/>
          <w:color w:val="0033CC"/>
        </w:rPr>
        <w:t>"</w:t>
      </w:r>
      <w:r w:rsidRPr="00D007EF">
        <w:t xml:space="preserve"> </w:t>
      </w:r>
      <w:r>
        <w:t xml:space="preserve">(1) and </w:t>
      </w:r>
      <w:r w:rsidR="00194316">
        <w:rPr>
          <w:i/>
          <w:color w:val="0033CC"/>
        </w:rPr>
        <w:t>"</w:t>
      </w:r>
      <w:r>
        <w:rPr>
          <w:i/>
          <w:color w:val="0033CC"/>
        </w:rPr>
        <w:t>Statics</w:t>
      </w:r>
      <w:r w:rsidR="00194316">
        <w:rPr>
          <w:i/>
          <w:color w:val="0033CC"/>
        </w:rPr>
        <w:t>"</w:t>
      </w:r>
      <w:r w:rsidRPr="00D007EF">
        <w:t xml:space="preserve"> </w:t>
      </w:r>
      <w:r>
        <w:t xml:space="preserve">(22). These could be specified in a </w:t>
      </w:r>
      <w:r w:rsidRPr="008F0942">
        <w:rPr>
          <w:rFonts w:ascii="Courier New" w:hAnsi="Courier New" w:cs="Courier New"/>
          <w:b/>
          <w:i/>
          <w:sz w:val="18"/>
          <w:szCs w:val="18"/>
        </w:rPr>
        <w:t>&lt;custom_attributes</w:t>
      </w:r>
      <w:r>
        <w:rPr>
          <w:rFonts w:ascii="Courier New" w:hAnsi="Courier New" w:cs="Courier New"/>
          <w:b/>
          <w:i/>
          <w:sz w:val="18"/>
          <w:szCs w:val="18"/>
        </w:rPr>
        <w:t>_list</w:t>
      </w:r>
      <w:r w:rsidRPr="008F0942">
        <w:rPr>
          <w:rFonts w:ascii="Courier New" w:hAnsi="Courier New" w:cs="Courier New"/>
          <w:b/>
          <w:i/>
          <w:sz w:val="18"/>
          <w:szCs w:val="18"/>
        </w:rPr>
        <w:t>/&gt;</w:t>
      </w:r>
      <w:r>
        <w:t xml:space="preserve"> as follows:</w:t>
      </w:r>
    </w:p>
    <w:p w14:paraId="0613A424" w14:textId="77777777" w:rsidR="00600B43" w:rsidRPr="007055D9" w:rsidRDefault="00600B43" w:rsidP="00600B43">
      <w:pPr>
        <w:keepNext/>
        <w:spacing w:before="240"/>
        <w:rPr>
          <w:b/>
        </w:rPr>
      </w:pPr>
      <w:r w:rsidRPr="007055D9">
        <w:rPr>
          <w:b/>
          <w:sz w:val="24"/>
        </w:rPr>
        <w:t>Example</w:t>
      </w:r>
    </w:p>
    <w:p w14:paraId="3A8CBFE3" w14:textId="77777777" w:rsidR="00600B43" w:rsidRDefault="00600B43" w:rsidP="00600B43">
      <w:pPr>
        <w:pStyle w:val="XMLCode"/>
      </w:pPr>
    </w:p>
    <w:p w14:paraId="51E22639" w14:textId="77777777" w:rsidR="00600B43" w:rsidRDefault="00600B43" w:rsidP="00600B43">
      <w:pPr>
        <w:pStyle w:val="XMLCode"/>
      </w:pPr>
      <w:r>
        <w:t>&lt;custom_attributes_list&gt;</w:t>
      </w:r>
    </w:p>
    <w:p w14:paraId="6BE13CA9" w14:textId="411E3A60" w:rsidR="00600B43" w:rsidRDefault="00600B43" w:rsidP="00600B43">
      <w:pPr>
        <w:pStyle w:val="XMLCode"/>
      </w:pPr>
      <w:r>
        <w:tab/>
        <w:t>&lt;custom_attributes owner=</w:t>
      </w:r>
      <w:r w:rsidR="00194316">
        <w:t>"</w:t>
      </w:r>
      <w:r w:rsidRPr="00B15C81">
        <w:rPr>
          <w:color w:val="0070C0"/>
        </w:rPr>
        <w:t>Mr Brown</w:t>
      </w:r>
      <w:r w:rsidR="00194316">
        <w:t>"</w:t>
      </w:r>
      <w:r>
        <w:t xml:space="preserve"> for=</w:t>
      </w:r>
      <w:r w:rsidR="00194316">
        <w:t>"</w:t>
      </w:r>
      <w:r w:rsidRPr="00B15C81">
        <w:rPr>
          <w:color w:val="0070C0"/>
        </w:rPr>
        <w:t>Fatigue</w:t>
      </w:r>
      <w:r w:rsidR="00194316">
        <w:t>"</w:t>
      </w:r>
      <w:r>
        <w:t>&gt;</w:t>
      </w:r>
    </w:p>
    <w:p w14:paraId="3AE10513" w14:textId="34942A66" w:rsidR="00600B43" w:rsidRDefault="00600B43" w:rsidP="00600B43">
      <w:pPr>
        <w:pStyle w:val="XMLCode"/>
      </w:pPr>
      <w:r>
        <w:tab/>
      </w:r>
      <w:r>
        <w:tab/>
        <w:t>&lt;int key=</w:t>
      </w:r>
      <w:r w:rsidR="00194316">
        <w:t>"</w:t>
      </w:r>
      <w:r>
        <w:t>priority</w:t>
      </w:r>
      <w:r w:rsidR="00194316">
        <w:t>"</w:t>
      </w:r>
      <w:r>
        <w:t xml:space="preserve">&gt; </w:t>
      </w:r>
      <w:r w:rsidRPr="00B15C81">
        <w:rPr>
          <w:color w:val="0070C0"/>
        </w:rPr>
        <w:t>1</w:t>
      </w:r>
      <w:r>
        <w:t xml:space="preserve"> &lt;/int&gt;</w:t>
      </w:r>
    </w:p>
    <w:p w14:paraId="658C701C" w14:textId="77777777" w:rsidR="00600B43" w:rsidRDefault="00600B43" w:rsidP="00600B43">
      <w:pPr>
        <w:pStyle w:val="XMLCode"/>
      </w:pPr>
      <w:r>
        <w:tab/>
        <w:t>&lt;/custom_attributes&gt;</w:t>
      </w:r>
    </w:p>
    <w:p w14:paraId="57B5C394" w14:textId="19EA4484" w:rsidR="00600B43" w:rsidRDefault="00600B43" w:rsidP="00600B43">
      <w:pPr>
        <w:pStyle w:val="XMLCode"/>
      </w:pPr>
      <w:r>
        <w:tab/>
        <w:t>&lt;custom_attributes owner=</w:t>
      </w:r>
      <w:r w:rsidR="00194316">
        <w:t>"</w:t>
      </w:r>
      <w:r w:rsidRPr="00B15C81">
        <w:rPr>
          <w:color w:val="0070C0"/>
        </w:rPr>
        <w:t>Mr Brown</w:t>
      </w:r>
      <w:r w:rsidR="00194316">
        <w:t>"</w:t>
      </w:r>
      <w:r>
        <w:t xml:space="preserve"> for=</w:t>
      </w:r>
      <w:r w:rsidR="00194316">
        <w:t>"</w:t>
      </w:r>
      <w:r w:rsidRPr="00B15C81">
        <w:rPr>
          <w:color w:val="0070C0"/>
        </w:rPr>
        <w:t>Statics</w:t>
      </w:r>
      <w:r w:rsidR="00194316">
        <w:t>"</w:t>
      </w:r>
      <w:r>
        <w:t>&gt;</w:t>
      </w:r>
    </w:p>
    <w:p w14:paraId="731CE3B2" w14:textId="55D2ECA5" w:rsidR="00600B43" w:rsidRDefault="00600B43" w:rsidP="00600B43">
      <w:pPr>
        <w:pStyle w:val="XMLCode"/>
      </w:pPr>
      <w:r>
        <w:tab/>
      </w:r>
      <w:r>
        <w:tab/>
        <w:t>&lt;int key=</w:t>
      </w:r>
      <w:r w:rsidR="00194316">
        <w:t>"</w:t>
      </w:r>
      <w:r>
        <w:t>priority</w:t>
      </w:r>
      <w:r w:rsidR="00194316">
        <w:t>"</w:t>
      </w:r>
      <w:r>
        <w:t xml:space="preserve">&gt; </w:t>
      </w:r>
      <w:r w:rsidRPr="00B15C81">
        <w:rPr>
          <w:color w:val="0070C0"/>
        </w:rPr>
        <w:t xml:space="preserve">22 </w:t>
      </w:r>
      <w:r>
        <w:t>&lt;/int&gt;</w:t>
      </w:r>
    </w:p>
    <w:p w14:paraId="36582930" w14:textId="77777777" w:rsidR="00600B43" w:rsidRDefault="00600B43" w:rsidP="00600B43">
      <w:pPr>
        <w:pStyle w:val="XMLCode"/>
      </w:pPr>
      <w:r>
        <w:tab/>
        <w:t>&lt;/custom_attributes&gt;</w:t>
      </w:r>
    </w:p>
    <w:p w14:paraId="6F30E423" w14:textId="77777777" w:rsidR="00600B43" w:rsidRDefault="00600B43" w:rsidP="00600B43">
      <w:pPr>
        <w:pStyle w:val="XMLCode"/>
      </w:pPr>
      <w:r>
        <w:t>&lt;/custom_attributes_list&gt;</w:t>
      </w:r>
    </w:p>
    <w:p w14:paraId="44AA33E4" w14:textId="77777777" w:rsidR="00600B43" w:rsidRDefault="00600B43" w:rsidP="00600B43">
      <w:pPr>
        <w:pStyle w:val="XMLCode"/>
      </w:pPr>
    </w:p>
    <w:p w14:paraId="2F18B192" w14:textId="67038E84" w:rsidR="00600B43" w:rsidRDefault="00600B43" w:rsidP="00600B43">
      <w:pPr>
        <w:jc w:val="both"/>
      </w:pPr>
      <w:r>
        <w:t xml:space="preserve">In the above example, the </w:t>
      </w:r>
      <w:r>
        <w:rPr>
          <w:i/>
          <w:color w:val="0033CC"/>
        </w:rPr>
        <w:t xml:space="preserve">owner </w:t>
      </w:r>
      <w:r>
        <w:t xml:space="preserve">is in both cases </w:t>
      </w:r>
      <w:r w:rsidR="00194316">
        <w:rPr>
          <w:i/>
          <w:color w:val="0033CC"/>
        </w:rPr>
        <w:t>"</w:t>
      </w:r>
      <w:r w:rsidRPr="00C65300">
        <w:rPr>
          <w:i/>
          <w:color w:val="0033CC"/>
        </w:rPr>
        <w:t>Mr Brown</w:t>
      </w:r>
      <w:r w:rsidR="00194316">
        <w:rPr>
          <w:i/>
          <w:color w:val="0033CC"/>
        </w:rPr>
        <w:t>"</w:t>
      </w:r>
      <w:r>
        <w:t xml:space="preserve"> while the applications can be distinguished by the attributes </w:t>
      </w:r>
      <w:r w:rsidRPr="00C65300">
        <w:rPr>
          <w:i/>
          <w:color w:val="0033CC"/>
        </w:rPr>
        <w:t>for=</w:t>
      </w:r>
      <w:r w:rsidR="00194316">
        <w:rPr>
          <w:i/>
          <w:color w:val="0033CC"/>
        </w:rPr>
        <w:t>"</w:t>
      </w:r>
      <w:r w:rsidRPr="00C65300">
        <w:rPr>
          <w:i/>
          <w:color w:val="0033CC"/>
        </w:rPr>
        <w:t>Fatigue</w:t>
      </w:r>
      <w:r w:rsidR="00194316">
        <w:rPr>
          <w:i/>
          <w:color w:val="0033CC"/>
        </w:rPr>
        <w:t>"</w:t>
      </w:r>
      <w:r>
        <w:rPr>
          <w:i/>
          <w:color w:val="0033CC"/>
        </w:rPr>
        <w:t xml:space="preserve"> </w:t>
      </w:r>
      <w:r>
        <w:t xml:space="preserve">and </w:t>
      </w:r>
      <w:r w:rsidRPr="00C65300">
        <w:rPr>
          <w:i/>
          <w:color w:val="0033CC"/>
        </w:rPr>
        <w:t>for=</w:t>
      </w:r>
      <w:r w:rsidR="00194316">
        <w:rPr>
          <w:i/>
          <w:color w:val="0033CC"/>
        </w:rPr>
        <w:t>"</w:t>
      </w:r>
      <w:r w:rsidRPr="00C65300">
        <w:rPr>
          <w:i/>
          <w:color w:val="0033CC"/>
        </w:rPr>
        <w:t>Statics</w:t>
      </w:r>
      <w:r w:rsidR="00194316">
        <w:rPr>
          <w:i/>
          <w:color w:val="0033CC"/>
        </w:rPr>
        <w:t>"</w:t>
      </w:r>
      <w:r>
        <w:t xml:space="preserve">, respectively. </w:t>
      </w:r>
    </w:p>
    <w:p w14:paraId="41DDE1BB" w14:textId="77777777" w:rsidR="00600B43" w:rsidRDefault="00600B43" w:rsidP="00600B43">
      <w:pPr>
        <w:spacing w:before="240" w:after="0"/>
        <w:jc w:val="both"/>
      </w:pPr>
      <w:r>
        <w:t xml:space="preserve">The more general case that several </w:t>
      </w:r>
      <w:r w:rsidRPr="008F0942">
        <w:rPr>
          <w:rFonts w:ascii="Courier New" w:hAnsi="Courier New" w:cs="Courier New"/>
          <w:b/>
          <w:i/>
          <w:sz w:val="18"/>
          <w:szCs w:val="18"/>
        </w:rPr>
        <w:t>&lt;custom_attributes/&gt;</w:t>
      </w:r>
      <w:r>
        <w:rPr>
          <w:rFonts w:ascii="Courier New" w:hAnsi="Courier New" w:cs="Courier New"/>
          <w:b/>
          <w:i/>
          <w:sz w:val="18"/>
          <w:szCs w:val="18"/>
        </w:rPr>
        <w:t xml:space="preserve"> </w:t>
      </w:r>
      <w:r>
        <w:t xml:space="preserve">with different ownerships and for different purposes is considered by the element </w:t>
      </w:r>
      <w:r w:rsidRPr="008F0942">
        <w:rPr>
          <w:rFonts w:ascii="Courier New" w:hAnsi="Courier New" w:cs="Courier New"/>
          <w:b/>
          <w:i/>
          <w:sz w:val="18"/>
          <w:szCs w:val="18"/>
        </w:rPr>
        <w:t>&lt;custom_attributes</w:t>
      </w:r>
      <w:r>
        <w:rPr>
          <w:rFonts w:ascii="Courier New" w:hAnsi="Courier New" w:cs="Courier New"/>
          <w:b/>
          <w:i/>
          <w:sz w:val="18"/>
          <w:szCs w:val="18"/>
        </w:rPr>
        <w:t>_list</w:t>
      </w:r>
      <w:r w:rsidRPr="008F0942">
        <w:rPr>
          <w:rFonts w:ascii="Courier New" w:hAnsi="Courier New" w:cs="Courier New"/>
          <w:b/>
          <w:i/>
          <w:sz w:val="18"/>
          <w:szCs w:val="18"/>
        </w:rPr>
        <w:t>/&gt;</w:t>
      </w:r>
      <w:r w:rsidRPr="00EB3F9C">
        <w:t xml:space="preserve"> </w:t>
      </w:r>
      <w:r>
        <w:t xml:space="preserve">with all the </w:t>
      </w:r>
      <w:r w:rsidRPr="008F0942">
        <w:rPr>
          <w:rFonts w:ascii="Courier New" w:hAnsi="Courier New" w:cs="Courier New"/>
          <w:b/>
          <w:i/>
          <w:sz w:val="18"/>
          <w:szCs w:val="18"/>
        </w:rPr>
        <w:t>&lt;custom_attributes/&gt;</w:t>
      </w:r>
      <w:r w:rsidRPr="00260FA0">
        <w:rPr>
          <w:rFonts w:ascii="Courier New" w:hAnsi="Courier New" w:cs="Courier New"/>
          <w:b/>
          <w:sz w:val="18"/>
          <w:szCs w:val="18"/>
        </w:rPr>
        <w:t>’s</w:t>
      </w:r>
      <w:r>
        <w:rPr>
          <w:rFonts w:ascii="Courier New" w:hAnsi="Courier New" w:cs="Courier New"/>
          <w:b/>
          <w:i/>
          <w:sz w:val="18"/>
          <w:szCs w:val="18"/>
        </w:rPr>
        <w:t xml:space="preserve"> </w:t>
      </w:r>
      <w:r>
        <w:t xml:space="preserve">as child-elements. No attributes are associated to the element </w:t>
      </w:r>
      <w:r w:rsidRPr="008F0942">
        <w:rPr>
          <w:rFonts w:ascii="Courier New" w:hAnsi="Courier New" w:cs="Courier New"/>
          <w:b/>
          <w:i/>
          <w:sz w:val="18"/>
          <w:szCs w:val="18"/>
        </w:rPr>
        <w:t>&lt;custom_attributes</w:t>
      </w:r>
      <w:r>
        <w:rPr>
          <w:rFonts w:ascii="Courier New" w:hAnsi="Courier New" w:cs="Courier New"/>
          <w:b/>
          <w:i/>
          <w:sz w:val="18"/>
          <w:szCs w:val="18"/>
        </w:rPr>
        <w:t>_list</w:t>
      </w:r>
      <w:r w:rsidRPr="008F0942">
        <w:rPr>
          <w:rFonts w:ascii="Courier New" w:hAnsi="Courier New" w:cs="Courier New"/>
          <w:b/>
          <w:i/>
          <w:sz w:val="18"/>
          <w:szCs w:val="18"/>
        </w:rPr>
        <w:t>/&gt;</w:t>
      </w:r>
      <w:r>
        <w:t>.</w:t>
      </w:r>
    </w:p>
    <w:p w14:paraId="639A5DCE" w14:textId="782991D4" w:rsidR="00600B43" w:rsidRDefault="00600B43" w:rsidP="00600B43">
      <w:pPr>
        <w:spacing w:before="240" w:after="0"/>
        <w:jc w:val="both"/>
      </w:pPr>
      <w:r>
        <w:t xml:space="preserve">Existence of </w:t>
      </w:r>
      <w:r w:rsidRPr="008F0942">
        <w:rPr>
          <w:rFonts w:ascii="Courier New" w:hAnsi="Courier New" w:cs="Courier New"/>
          <w:b/>
          <w:i/>
          <w:sz w:val="18"/>
          <w:szCs w:val="18"/>
        </w:rPr>
        <w:t>&lt;custom_attributes_list/&gt;</w:t>
      </w:r>
      <w:r>
        <w:t xml:space="preserve"> inside a connection is optional. There can be up to one element inside each connection.</w:t>
      </w:r>
    </w:p>
    <w:p w14:paraId="2EC70250" w14:textId="77777777" w:rsidR="007C39C1" w:rsidRDefault="007C39C1" w:rsidP="004F4C2F">
      <w:pPr>
        <w:keepNext/>
        <w:spacing w:before="120"/>
        <w:jc w:val="both"/>
      </w:pPr>
      <w:r>
        <w:t xml:space="preserve">The </w:t>
      </w:r>
      <w:r w:rsidRPr="008F0942">
        <w:rPr>
          <w:rFonts w:ascii="Courier New" w:hAnsi="Courier New" w:cs="Courier New"/>
          <w:b/>
          <w:i/>
          <w:sz w:val="18"/>
          <w:szCs w:val="18"/>
        </w:rPr>
        <w:t>&lt;custom_attributes_list/&gt;</w:t>
      </w:r>
      <w:r>
        <w:t xml:space="preserve"> contains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7C39C1" w:rsidRPr="007055D9" w14:paraId="625E9308" w14:textId="77777777" w:rsidTr="00B913E2">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3B07674" w14:textId="77777777" w:rsidR="007C39C1" w:rsidRPr="007055D9" w:rsidRDefault="007C39C1"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BD0D3E" w14:textId="77777777" w:rsidR="007C39C1" w:rsidRPr="007055D9" w:rsidRDefault="007C39C1"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B1D9D7" w14:textId="5C65F66A" w:rsidR="007C39C1"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EF089" w14:textId="77777777" w:rsidR="007C39C1" w:rsidRPr="007055D9" w:rsidRDefault="007C39C1" w:rsidP="00B913E2">
            <w:pPr>
              <w:keepNext/>
              <w:rPr>
                <w:b/>
                <w:i/>
              </w:rPr>
            </w:pPr>
            <w:r w:rsidRPr="007055D9">
              <w:rPr>
                <w:b/>
                <w:i/>
              </w:rPr>
              <w:t>Constraint</w:t>
            </w:r>
          </w:p>
        </w:tc>
      </w:tr>
      <w:tr w:rsidR="007C39C1" w:rsidRPr="007055D9" w14:paraId="557649A6" w14:textId="77777777" w:rsidTr="00B913E2">
        <w:trPr>
          <w:jc w:val="center"/>
        </w:trPr>
        <w:tc>
          <w:tcPr>
            <w:tcW w:w="2411" w:type="dxa"/>
            <w:shd w:val="clear" w:color="auto" w:fill="auto"/>
            <w:vAlign w:val="bottom"/>
          </w:tcPr>
          <w:p w14:paraId="613B7CE3" w14:textId="77777777" w:rsidR="007C39C1" w:rsidRPr="00702EBE" w:rsidRDefault="007C39C1" w:rsidP="00B913E2">
            <w:pPr>
              <w:rPr>
                <w:sz w:val="20"/>
                <w:szCs w:val="20"/>
              </w:rPr>
            </w:pPr>
            <w:r>
              <w:rPr>
                <w:sz w:val="20"/>
                <w:szCs w:val="20"/>
              </w:rPr>
              <w:t>custom_attributes</w:t>
            </w:r>
          </w:p>
        </w:tc>
        <w:tc>
          <w:tcPr>
            <w:tcW w:w="1620" w:type="dxa"/>
            <w:shd w:val="clear" w:color="auto" w:fill="auto"/>
            <w:vAlign w:val="bottom"/>
          </w:tcPr>
          <w:p w14:paraId="4232E848" w14:textId="77777777" w:rsidR="007C39C1" w:rsidRPr="00702EBE" w:rsidRDefault="007C39C1"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3605E780" w14:textId="77777777" w:rsidR="007C39C1" w:rsidRPr="00702EBE" w:rsidRDefault="007C39C1" w:rsidP="00B913E2">
            <w:pPr>
              <w:rPr>
                <w:sz w:val="20"/>
                <w:szCs w:val="20"/>
              </w:rPr>
            </w:pPr>
            <w:r>
              <w:rPr>
                <w:sz w:val="20"/>
                <w:szCs w:val="20"/>
              </w:rPr>
              <w:t>Required</w:t>
            </w:r>
          </w:p>
        </w:tc>
        <w:tc>
          <w:tcPr>
            <w:tcW w:w="2520" w:type="dxa"/>
            <w:shd w:val="clear" w:color="auto" w:fill="auto"/>
          </w:tcPr>
          <w:p w14:paraId="1B8EEF12" w14:textId="779B2D77" w:rsidR="007C39C1" w:rsidRPr="00F40597" w:rsidRDefault="00982500"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35F4436A" w14:textId="1BADDA83" w:rsidR="007C39C1" w:rsidRDefault="007C39C1" w:rsidP="007C39C1">
      <w:pPr>
        <w:pStyle w:val="Beschriftung"/>
        <w:spacing w:before="120"/>
        <w:rPr>
          <w:rFonts w:ascii="Courier New" w:hAnsi="Courier New" w:cs="Courier New"/>
          <w:b w:val="0"/>
          <w:i/>
        </w:rPr>
      </w:pPr>
      <w:bookmarkStart w:id="341" w:name="_Toc440039075"/>
      <w:bookmarkStart w:id="342" w:name="_Toc3566426"/>
      <w:bookmarkStart w:id="343" w:name="_Toc34747429"/>
      <w:bookmarkStart w:id="344" w:name="_Toc39880750"/>
      <w:r>
        <w:t xml:space="preserve">Table </w:t>
      </w:r>
      <w:r w:rsidR="00ED469A">
        <w:fldChar w:fldCharType="begin"/>
      </w:r>
      <w:r w:rsidR="00ED469A">
        <w:instrText xml:space="preserve"> SEQ Table \* ARABIC </w:instrText>
      </w:r>
      <w:r w:rsidR="00ED469A">
        <w:fldChar w:fldCharType="separate"/>
      </w:r>
      <w:r w:rsidR="00A2710C">
        <w:rPr>
          <w:noProof/>
        </w:rPr>
        <w:t>19</w:t>
      </w:r>
      <w:r w:rsidR="00ED469A">
        <w:fldChar w:fldCharType="end"/>
      </w:r>
      <w:r w:rsidRPr="006509A7">
        <w:t xml:space="preserve">: Nested elements of element </w:t>
      </w:r>
      <w:r w:rsidRPr="006509A7">
        <w:rPr>
          <w:rFonts w:ascii="Courier New" w:hAnsi="Courier New" w:cs="Courier New"/>
          <w:b w:val="0"/>
          <w:i/>
        </w:rPr>
        <w:t>&lt;custom_attributes</w:t>
      </w:r>
      <w:r>
        <w:rPr>
          <w:rFonts w:ascii="Courier New" w:hAnsi="Courier New" w:cs="Courier New"/>
          <w:b w:val="0"/>
          <w:i/>
        </w:rPr>
        <w:t>_list/</w:t>
      </w:r>
      <w:r w:rsidRPr="006509A7">
        <w:rPr>
          <w:rFonts w:ascii="Courier New" w:hAnsi="Courier New" w:cs="Courier New"/>
          <w:b w:val="0"/>
          <w:i/>
        </w:rPr>
        <w:t>&gt;</w:t>
      </w:r>
      <w:bookmarkEnd w:id="341"/>
      <w:bookmarkEnd w:id="342"/>
      <w:bookmarkEnd w:id="343"/>
      <w:bookmarkEnd w:id="344"/>
    </w:p>
    <w:p w14:paraId="76CB18BD" w14:textId="77777777" w:rsidR="007C39C1" w:rsidRDefault="007C39C1" w:rsidP="007C39C1">
      <w:pPr>
        <w:spacing w:before="120"/>
      </w:pPr>
      <w:r>
        <w:t xml:space="preserve">Existence of </w:t>
      </w:r>
      <w:r w:rsidRPr="008F0942">
        <w:rPr>
          <w:rFonts w:ascii="Courier New" w:hAnsi="Courier New" w:cs="Courier New"/>
          <w:b/>
          <w:i/>
          <w:sz w:val="18"/>
          <w:szCs w:val="18"/>
        </w:rPr>
        <w:t>&lt;custom_attributes/&gt;</w:t>
      </w:r>
      <w:r>
        <w:t xml:space="preserve"> inside </w:t>
      </w:r>
      <w:r w:rsidRPr="008F0942">
        <w:rPr>
          <w:rFonts w:ascii="Courier New" w:hAnsi="Courier New" w:cs="Courier New"/>
          <w:b/>
          <w:i/>
          <w:sz w:val="18"/>
          <w:szCs w:val="18"/>
        </w:rPr>
        <w:t>&lt;custom_attributes_list/&gt;</w:t>
      </w:r>
      <w:r>
        <w:t xml:space="preserve"> is required. There must be at least one element inside </w:t>
      </w:r>
      <w:r w:rsidRPr="008F0942">
        <w:rPr>
          <w:rFonts w:ascii="Courier New" w:hAnsi="Courier New" w:cs="Courier New"/>
          <w:b/>
          <w:i/>
          <w:sz w:val="18"/>
          <w:szCs w:val="18"/>
        </w:rPr>
        <w:t>&lt;custom_attributes_list/&gt;</w:t>
      </w:r>
      <w:r>
        <w:t>.</w:t>
      </w:r>
    </w:p>
    <w:p w14:paraId="688105B1"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&lt;custom_attributes/&gt;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4D79DD2B"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8C43AE2"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B13B2F0"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DC47BEE"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5D30BAA" w14:textId="4EAB316D"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73470E" w14:textId="0885728D" w:rsidR="007C39C1" w:rsidRPr="00226A3F" w:rsidRDefault="00982500" w:rsidP="00B913E2">
            <w:pPr>
              <w:keepNext/>
              <w:suppressAutoHyphens/>
              <w:rPr>
                <w:rFonts w:cs="Calibri"/>
                <w:lang w:eastAsia="zh-CN"/>
              </w:rPr>
            </w:pPr>
            <w:r w:rsidRPr="00226A3F">
              <w:rPr>
                <w:b/>
                <w:i/>
              </w:rPr>
              <w:t>Constraint</w:t>
            </w:r>
            <w:r>
              <w:rPr>
                <w:b/>
                <w:i/>
              </w:rPr>
              <w:t>s / Remarks</w:t>
            </w:r>
          </w:p>
        </w:tc>
      </w:tr>
      <w:tr w:rsidR="007C39C1" w:rsidRPr="00397AE8" w14:paraId="2DAFD0E2" w14:textId="77777777" w:rsidTr="00B913E2">
        <w:trPr>
          <w:jc w:val="center"/>
        </w:trPr>
        <w:tc>
          <w:tcPr>
            <w:tcW w:w="1526" w:type="dxa"/>
            <w:tcBorders>
              <w:top w:val="dotted" w:sz="4" w:space="0" w:color="000000"/>
              <w:left w:val="single" w:sz="8" w:space="0" w:color="000000"/>
              <w:bottom w:val="dotted" w:sz="4" w:space="0" w:color="000000"/>
              <w:right w:val="nil"/>
            </w:tcBorders>
          </w:tcPr>
          <w:p w14:paraId="5726A8D7" w14:textId="17E0646F" w:rsidR="007C39C1" w:rsidRDefault="00154472" w:rsidP="00B913E2">
            <w:pPr>
              <w:suppressAutoHyphens/>
              <w:rPr>
                <w:rFonts w:cs="Calibri"/>
                <w:sz w:val="20"/>
                <w:szCs w:val="20"/>
                <w:lang w:eastAsia="zh-CN"/>
              </w:rPr>
            </w:pPr>
            <w:r>
              <w:rPr>
                <w:sz w:val="20"/>
                <w:szCs w:val="20"/>
              </w:rPr>
              <w:t>owner</w:t>
            </w:r>
          </w:p>
        </w:tc>
        <w:tc>
          <w:tcPr>
            <w:tcW w:w="1538" w:type="dxa"/>
            <w:tcBorders>
              <w:top w:val="dotted" w:sz="4" w:space="0" w:color="000000"/>
              <w:left w:val="single" w:sz="4" w:space="0" w:color="000000"/>
              <w:bottom w:val="dotted" w:sz="4" w:space="0" w:color="000000"/>
              <w:right w:val="nil"/>
            </w:tcBorders>
          </w:tcPr>
          <w:p w14:paraId="0128215E"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7B94BDC8"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14418910"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133DCF1" w14:textId="77777777" w:rsidR="007C39C1" w:rsidRPr="00226A3F" w:rsidRDefault="007C39C1" w:rsidP="00B913E2">
            <w:pPr>
              <w:suppressAutoHyphens/>
              <w:rPr>
                <w:sz w:val="20"/>
                <w:szCs w:val="20"/>
              </w:rPr>
            </w:pPr>
            <w:r>
              <w:rPr>
                <w:sz w:val="20"/>
                <w:szCs w:val="20"/>
              </w:rPr>
              <w:t>Non-empty string</w:t>
            </w:r>
          </w:p>
        </w:tc>
      </w:tr>
      <w:tr w:rsidR="00154472" w:rsidRPr="00397AE8" w14:paraId="59FF90EB" w14:textId="77777777" w:rsidTr="00B913E2">
        <w:trPr>
          <w:jc w:val="center"/>
        </w:trPr>
        <w:tc>
          <w:tcPr>
            <w:tcW w:w="1526" w:type="dxa"/>
            <w:tcBorders>
              <w:top w:val="dotted" w:sz="4" w:space="0" w:color="000000"/>
              <w:left w:val="single" w:sz="8" w:space="0" w:color="000000"/>
              <w:bottom w:val="dotted" w:sz="4" w:space="0" w:color="000000"/>
              <w:right w:val="nil"/>
            </w:tcBorders>
          </w:tcPr>
          <w:p w14:paraId="03F1A8B7" w14:textId="7EBE5813" w:rsidR="00154472" w:rsidRDefault="00056FAF" w:rsidP="00B913E2">
            <w:pPr>
              <w:suppressAutoHyphens/>
              <w:rPr>
                <w:sz w:val="20"/>
                <w:szCs w:val="20"/>
              </w:rPr>
            </w:pPr>
            <w:r>
              <w:rPr>
                <w:sz w:val="20"/>
                <w:szCs w:val="20"/>
              </w:rPr>
              <w:t>for</w:t>
            </w:r>
          </w:p>
        </w:tc>
        <w:tc>
          <w:tcPr>
            <w:tcW w:w="1538" w:type="dxa"/>
            <w:tcBorders>
              <w:top w:val="dotted" w:sz="4" w:space="0" w:color="000000"/>
              <w:left w:val="single" w:sz="4" w:space="0" w:color="000000"/>
              <w:bottom w:val="dotted" w:sz="4" w:space="0" w:color="000000"/>
              <w:right w:val="nil"/>
            </w:tcBorders>
          </w:tcPr>
          <w:p w14:paraId="68E226FB" w14:textId="154740D3" w:rsidR="00154472" w:rsidRPr="003103A4" w:rsidRDefault="00154472"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46FE555B" w14:textId="698E96FF" w:rsidR="00154472" w:rsidRPr="003103A4" w:rsidRDefault="00154472"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261D6CA9" w14:textId="1E43A542" w:rsidR="00154472" w:rsidRDefault="00154472" w:rsidP="00B913E2">
            <w:pPr>
              <w:suppressAutoHyphens/>
              <w:rPr>
                <w:sz w:val="20"/>
                <w:szCs w:val="20"/>
              </w:rPr>
            </w:pPr>
            <w:r>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1DE58C0" w14:textId="337931B1" w:rsidR="00154472" w:rsidRDefault="00154472" w:rsidP="00B913E2">
            <w:pPr>
              <w:suppressAutoHyphens/>
              <w:rPr>
                <w:sz w:val="20"/>
                <w:szCs w:val="20"/>
              </w:rPr>
            </w:pPr>
            <w:r>
              <w:rPr>
                <w:sz w:val="20"/>
                <w:szCs w:val="20"/>
              </w:rPr>
              <w:t>Non-empty string</w:t>
            </w:r>
          </w:p>
        </w:tc>
      </w:tr>
    </w:tbl>
    <w:p w14:paraId="4CED44F1" w14:textId="447175DD" w:rsidR="007C39C1" w:rsidRDefault="007C39C1" w:rsidP="007C39C1">
      <w:pPr>
        <w:pStyle w:val="Beschriftung"/>
        <w:spacing w:before="120"/>
      </w:pPr>
      <w:bookmarkStart w:id="345" w:name="_Toc440039076"/>
      <w:bookmarkStart w:id="346" w:name="_Toc3566427"/>
      <w:bookmarkStart w:id="347" w:name="_Toc34747430"/>
      <w:bookmarkStart w:id="348" w:name="_Toc39880751"/>
      <w:r>
        <w:t xml:space="preserve">Table </w:t>
      </w:r>
      <w:r w:rsidR="00ED469A">
        <w:fldChar w:fldCharType="begin"/>
      </w:r>
      <w:r w:rsidR="00ED469A">
        <w:instrText xml:space="preserve"> SEQ Table \* ARABIC </w:instrText>
      </w:r>
      <w:r w:rsidR="00ED469A">
        <w:fldChar w:fldCharType="separate"/>
      </w:r>
      <w:r w:rsidR="00A2710C">
        <w:rPr>
          <w:noProof/>
        </w:rPr>
        <w:t>20</w:t>
      </w:r>
      <w:r w:rsidR="00ED469A">
        <w:fldChar w:fldCharType="end"/>
      </w:r>
      <w:r>
        <w:t xml:space="preserve">: Attributes of </w:t>
      </w:r>
      <w:r w:rsidRPr="00503746">
        <w:rPr>
          <w:rStyle w:val="elementdeftypeChar"/>
          <w:b/>
        </w:rPr>
        <w:t>&lt;</w:t>
      </w:r>
      <w:r w:rsidRPr="008F0942">
        <w:rPr>
          <w:rFonts w:ascii="Courier New" w:hAnsi="Courier New" w:cs="Courier New"/>
          <w:b w:val="0"/>
          <w:i/>
          <w:sz w:val="18"/>
          <w:szCs w:val="18"/>
        </w:rPr>
        <w:t>custom_attributes</w:t>
      </w:r>
      <w:r>
        <w:rPr>
          <w:rFonts w:ascii="Courier New" w:hAnsi="Courier New" w:cs="Courier New"/>
          <w:b w:val="0"/>
          <w:i/>
          <w:sz w:val="18"/>
          <w:szCs w:val="18"/>
        </w:rPr>
        <w:t>/</w:t>
      </w:r>
      <w:r w:rsidRPr="00503746">
        <w:rPr>
          <w:rStyle w:val="elementdeftypeChar"/>
          <w:b/>
        </w:rPr>
        <w:t>&gt;</w:t>
      </w:r>
      <w:r>
        <w:t xml:space="preserve"> element</w:t>
      </w:r>
      <w:bookmarkEnd w:id="345"/>
      <w:bookmarkEnd w:id="346"/>
      <w:bookmarkEnd w:id="347"/>
      <w:bookmarkEnd w:id="348"/>
    </w:p>
    <w:p w14:paraId="457ABF65" w14:textId="0E299529" w:rsidR="007C39C1" w:rsidRDefault="00E60BEA" w:rsidP="007C39C1">
      <w:pPr>
        <w:jc w:val="both"/>
      </w:pPr>
      <w:r>
        <w:t xml:space="preserve">The attributes </w:t>
      </w:r>
      <w:r>
        <w:rPr>
          <w:i/>
        </w:rPr>
        <w:t>owner</w:t>
      </w:r>
      <w:r>
        <w:t xml:space="preserve"> and </w:t>
      </w:r>
      <w:r>
        <w:rPr>
          <w:i/>
        </w:rPr>
        <w:t xml:space="preserve">for </w:t>
      </w:r>
      <w:r>
        <w:t xml:space="preserve">together of each </w:t>
      </w:r>
      <w:r w:rsidRPr="008F0942">
        <w:rPr>
          <w:rFonts w:ascii="Courier New" w:hAnsi="Courier New" w:cs="Courier New"/>
          <w:b/>
          <w:i/>
          <w:sz w:val="18"/>
          <w:szCs w:val="18"/>
        </w:rPr>
        <w:t>&lt;custom_attributes/&gt;</w:t>
      </w:r>
      <w:r w:rsidRPr="007B1F0C">
        <w:t xml:space="preserve"> </w:t>
      </w:r>
      <w:r>
        <w:t xml:space="preserve">element must be unique within each </w:t>
      </w:r>
      <w:r w:rsidRPr="008F0942">
        <w:rPr>
          <w:rFonts w:ascii="Courier New" w:hAnsi="Courier New" w:cs="Courier New"/>
          <w:b/>
          <w:i/>
          <w:sz w:val="18"/>
          <w:szCs w:val="18"/>
        </w:rPr>
        <w:t>&lt;custom_attributes_list/&gt;</w:t>
      </w:r>
      <w:r>
        <w:rPr>
          <w:rFonts w:ascii="Courier New" w:hAnsi="Courier New" w:cs="Courier New"/>
          <w:b/>
          <w:i/>
          <w:sz w:val="18"/>
          <w:szCs w:val="18"/>
        </w:rPr>
        <w:t>.</w:t>
      </w:r>
    </w:p>
    <w:p w14:paraId="110D6A79" w14:textId="77777777" w:rsidR="007C39C1" w:rsidRDefault="007C39C1" w:rsidP="004F4C2F">
      <w:pPr>
        <w:keepNext/>
      </w:pPr>
      <w:r>
        <w:t xml:space="preserve">The </w:t>
      </w:r>
      <w:r w:rsidRPr="008F0942">
        <w:rPr>
          <w:rFonts w:ascii="Courier New" w:hAnsi="Courier New" w:cs="Courier New"/>
          <w:b/>
          <w:i/>
          <w:sz w:val="18"/>
          <w:szCs w:val="18"/>
        </w:rPr>
        <w:t>&lt;custom_attributes/&gt;</w:t>
      </w:r>
      <w:r>
        <w:t xml:space="preserve"> element may contain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7C39C1" w:rsidRPr="007055D9" w14:paraId="39A76E40" w14:textId="77777777" w:rsidTr="00DA3D72">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BA6332" w14:textId="77777777" w:rsidR="007C39C1" w:rsidRPr="007055D9" w:rsidRDefault="007C39C1"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7C5AB1" w14:textId="77777777" w:rsidR="007C39C1" w:rsidRPr="007055D9" w:rsidRDefault="007C39C1"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B016DD" w14:textId="6745C5CA" w:rsidR="007C39C1"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69D89B" w14:textId="7B167C55" w:rsidR="007C39C1" w:rsidRPr="007055D9" w:rsidRDefault="00982500" w:rsidP="00B913E2">
            <w:pPr>
              <w:keepNext/>
              <w:rPr>
                <w:b/>
                <w:i/>
              </w:rPr>
            </w:pPr>
            <w:r w:rsidRPr="00226A3F">
              <w:rPr>
                <w:b/>
                <w:i/>
              </w:rPr>
              <w:t>Constraint</w:t>
            </w:r>
            <w:r>
              <w:rPr>
                <w:b/>
                <w:i/>
              </w:rPr>
              <w:t>s / Remarks</w:t>
            </w:r>
          </w:p>
        </w:tc>
      </w:tr>
      <w:tr w:rsidR="007C39C1" w:rsidRPr="007055D9" w14:paraId="31753155" w14:textId="77777777" w:rsidTr="00B913E2">
        <w:trPr>
          <w:jc w:val="center"/>
        </w:trPr>
        <w:tc>
          <w:tcPr>
            <w:tcW w:w="2411" w:type="dxa"/>
            <w:shd w:val="clear" w:color="auto" w:fill="auto"/>
            <w:vAlign w:val="bottom"/>
          </w:tcPr>
          <w:p w14:paraId="673D7313" w14:textId="77777777" w:rsidR="007C39C1" w:rsidRPr="00702EBE" w:rsidRDefault="007C39C1" w:rsidP="00B913E2">
            <w:pPr>
              <w:rPr>
                <w:sz w:val="20"/>
                <w:szCs w:val="20"/>
              </w:rPr>
            </w:pPr>
            <w:r>
              <w:rPr>
                <w:sz w:val="20"/>
                <w:szCs w:val="20"/>
              </w:rPr>
              <w:t>string</w:t>
            </w:r>
          </w:p>
        </w:tc>
        <w:tc>
          <w:tcPr>
            <w:tcW w:w="1620" w:type="dxa"/>
            <w:shd w:val="clear" w:color="auto" w:fill="auto"/>
            <w:vAlign w:val="bottom"/>
          </w:tcPr>
          <w:p w14:paraId="3B749A56" w14:textId="440353EC" w:rsidR="007C39C1" w:rsidRPr="00702EBE"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0351A771" w14:textId="77777777" w:rsidR="007C39C1" w:rsidRPr="00702EBE" w:rsidRDefault="007C39C1" w:rsidP="00B913E2">
            <w:pPr>
              <w:rPr>
                <w:sz w:val="20"/>
                <w:szCs w:val="20"/>
              </w:rPr>
            </w:pPr>
            <w:r w:rsidRPr="00702EBE">
              <w:rPr>
                <w:sz w:val="20"/>
                <w:szCs w:val="20"/>
              </w:rPr>
              <w:t>optional</w:t>
            </w:r>
          </w:p>
        </w:tc>
        <w:tc>
          <w:tcPr>
            <w:tcW w:w="2520" w:type="dxa"/>
            <w:vMerge w:val="restart"/>
            <w:shd w:val="clear" w:color="auto" w:fill="auto"/>
          </w:tcPr>
          <w:p w14:paraId="6E91577D" w14:textId="77777777" w:rsidR="007C39C1" w:rsidRDefault="007C39C1" w:rsidP="00B913E2">
            <w:pPr>
              <w:autoSpaceDE w:val="0"/>
              <w:autoSpaceDN w:val="0"/>
              <w:adjustRightInd w:val="0"/>
              <w:spacing w:after="0"/>
              <w:rPr>
                <w:rFonts w:cs="Calibri"/>
                <w:sz w:val="20"/>
                <w:szCs w:val="20"/>
                <w:lang w:eastAsia="en-GB"/>
              </w:rPr>
            </w:pPr>
            <w:r>
              <w:rPr>
                <w:rFonts w:cs="Calibri"/>
                <w:sz w:val="20"/>
                <w:szCs w:val="20"/>
                <w:lang w:eastAsia="en-GB"/>
              </w:rPr>
              <w:t>At least one of these nested elements.</w:t>
            </w:r>
          </w:p>
          <w:p w14:paraId="58D65484" w14:textId="77777777" w:rsidR="007C39C1" w:rsidRPr="00702EBE" w:rsidRDefault="007C39C1" w:rsidP="00B913E2">
            <w:pPr>
              <w:rPr>
                <w:sz w:val="20"/>
                <w:szCs w:val="20"/>
              </w:rPr>
            </w:pPr>
          </w:p>
        </w:tc>
      </w:tr>
      <w:tr w:rsidR="007C39C1" w:rsidRPr="007055D9" w14:paraId="6555AF6B" w14:textId="77777777" w:rsidTr="00B913E2">
        <w:trPr>
          <w:jc w:val="center"/>
        </w:trPr>
        <w:tc>
          <w:tcPr>
            <w:tcW w:w="2411" w:type="dxa"/>
            <w:shd w:val="clear" w:color="auto" w:fill="auto"/>
            <w:vAlign w:val="bottom"/>
          </w:tcPr>
          <w:p w14:paraId="77F25A80" w14:textId="77777777" w:rsidR="007C39C1" w:rsidRPr="00702EBE" w:rsidRDefault="007C39C1" w:rsidP="00B913E2">
            <w:pPr>
              <w:rPr>
                <w:sz w:val="20"/>
                <w:szCs w:val="20"/>
              </w:rPr>
            </w:pPr>
            <w:r>
              <w:rPr>
                <w:sz w:val="20"/>
                <w:szCs w:val="20"/>
              </w:rPr>
              <w:t>real</w:t>
            </w:r>
          </w:p>
        </w:tc>
        <w:tc>
          <w:tcPr>
            <w:tcW w:w="1620" w:type="dxa"/>
            <w:shd w:val="clear" w:color="auto" w:fill="auto"/>
            <w:vAlign w:val="bottom"/>
          </w:tcPr>
          <w:p w14:paraId="2786CB6D" w14:textId="34F6EC61" w:rsidR="007C39C1" w:rsidRPr="00702EBE"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7936CFDD"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46D14520" w14:textId="77777777" w:rsidR="007C39C1" w:rsidRPr="00702EBE" w:rsidRDefault="007C39C1" w:rsidP="00B913E2">
            <w:pPr>
              <w:rPr>
                <w:sz w:val="20"/>
                <w:szCs w:val="20"/>
              </w:rPr>
            </w:pPr>
          </w:p>
        </w:tc>
      </w:tr>
      <w:tr w:rsidR="007C39C1" w:rsidRPr="007055D9" w14:paraId="460AB3F8" w14:textId="77777777" w:rsidTr="00B913E2">
        <w:trPr>
          <w:jc w:val="center"/>
        </w:trPr>
        <w:tc>
          <w:tcPr>
            <w:tcW w:w="2411" w:type="dxa"/>
            <w:shd w:val="clear" w:color="auto" w:fill="auto"/>
            <w:vAlign w:val="bottom"/>
          </w:tcPr>
          <w:p w14:paraId="23379110" w14:textId="2EDFAA8E" w:rsidR="007C39C1" w:rsidRPr="00702EBE" w:rsidRDefault="00E044BB" w:rsidP="00B913E2">
            <w:pPr>
              <w:rPr>
                <w:sz w:val="20"/>
                <w:szCs w:val="20"/>
              </w:rPr>
            </w:pPr>
            <w:r>
              <w:rPr>
                <w:sz w:val="20"/>
                <w:szCs w:val="20"/>
              </w:rPr>
              <w:t>int</w:t>
            </w:r>
          </w:p>
        </w:tc>
        <w:tc>
          <w:tcPr>
            <w:tcW w:w="1620" w:type="dxa"/>
            <w:shd w:val="clear" w:color="auto" w:fill="auto"/>
            <w:vAlign w:val="bottom"/>
          </w:tcPr>
          <w:p w14:paraId="25C4C996" w14:textId="31A9343F" w:rsidR="007C39C1" w:rsidRPr="00702EBE"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097650DE"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1B09122B" w14:textId="77777777" w:rsidR="007C39C1" w:rsidRPr="00702EBE" w:rsidRDefault="007C39C1" w:rsidP="00B913E2">
            <w:pPr>
              <w:rPr>
                <w:sz w:val="20"/>
                <w:szCs w:val="20"/>
              </w:rPr>
            </w:pPr>
          </w:p>
        </w:tc>
      </w:tr>
      <w:tr w:rsidR="007C39C1" w:rsidRPr="007055D9" w14:paraId="4BCB6811" w14:textId="77777777" w:rsidTr="00B913E2">
        <w:trPr>
          <w:jc w:val="center"/>
        </w:trPr>
        <w:tc>
          <w:tcPr>
            <w:tcW w:w="2411" w:type="dxa"/>
            <w:shd w:val="clear" w:color="auto" w:fill="auto"/>
            <w:vAlign w:val="bottom"/>
          </w:tcPr>
          <w:p w14:paraId="23A6FB5A" w14:textId="77777777" w:rsidR="007C39C1" w:rsidRDefault="007C39C1" w:rsidP="00B913E2">
            <w:pPr>
              <w:rPr>
                <w:sz w:val="20"/>
                <w:szCs w:val="20"/>
              </w:rPr>
            </w:pPr>
            <w:r>
              <w:rPr>
                <w:sz w:val="20"/>
                <w:szCs w:val="20"/>
              </w:rPr>
              <w:t>string_list</w:t>
            </w:r>
          </w:p>
        </w:tc>
        <w:tc>
          <w:tcPr>
            <w:tcW w:w="1620" w:type="dxa"/>
            <w:shd w:val="clear" w:color="auto" w:fill="auto"/>
            <w:vAlign w:val="bottom"/>
          </w:tcPr>
          <w:p w14:paraId="58055F65" w14:textId="12DF1E88" w:rsidR="007C39C1"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61298C44"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11F70019" w14:textId="77777777" w:rsidR="007C39C1" w:rsidRPr="00702EBE" w:rsidRDefault="007C39C1" w:rsidP="00B913E2">
            <w:pPr>
              <w:rPr>
                <w:sz w:val="20"/>
                <w:szCs w:val="20"/>
              </w:rPr>
            </w:pPr>
          </w:p>
        </w:tc>
      </w:tr>
      <w:tr w:rsidR="007C39C1" w:rsidRPr="007055D9" w14:paraId="051B7BFF" w14:textId="77777777" w:rsidTr="00B913E2">
        <w:trPr>
          <w:jc w:val="center"/>
        </w:trPr>
        <w:tc>
          <w:tcPr>
            <w:tcW w:w="2411" w:type="dxa"/>
            <w:shd w:val="clear" w:color="auto" w:fill="auto"/>
            <w:vAlign w:val="bottom"/>
          </w:tcPr>
          <w:p w14:paraId="55643BBA" w14:textId="77777777" w:rsidR="007C39C1" w:rsidRDefault="007C39C1" w:rsidP="00B913E2">
            <w:pPr>
              <w:rPr>
                <w:sz w:val="20"/>
                <w:szCs w:val="20"/>
              </w:rPr>
            </w:pPr>
            <w:r>
              <w:rPr>
                <w:sz w:val="20"/>
                <w:szCs w:val="20"/>
              </w:rPr>
              <w:t>real_list</w:t>
            </w:r>
          </w:p>
        </w:tc>
        <w:tc>
          <w:tcPr>
            <w:tcW w:w="1620" w:type="dxa"/>
            <w:shd w:val="clear" w:color="auto" w:fill="auto"/>
            <w:vAlign w:val="bottom"/>
          </w:tcPr>
          <w:p w14:paraId="01542976" w14:textId="33DA5F4E" w:rsidR="007C39C1"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14C75402"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3DEE96C9" w14:textId="77777777" w:rsidR="007C39C1" w:rsidRPr="00702EBE" w:rsidRDefault="007C39C1" w:rsidP="00B913E2">
            <w:pPr>
              <w:rPr>
                <w:sz w:val="20"/>
                <w:szCs w:val="20"/>
              </w:rPr>
            </w:pPr>
          </w:p>
        </w:tc>
      </w:tr>
      <w:tr w:rsidR="007C39C1" w:rsidRPr="007055D9" w14:paraId="4B47E174" w14:textId="77777777" w:rsidTr="00B913E2">
        <w:trPr>
          <w:jc w:val="center"/>
        </w:trPr>
        <w:tc>
          <w:tcPr>
            <w:tcW w:w="2411" w:type="dxa"/>
            <w:shd w:val="clear" w:color="auto" w:fill="auto"/>
            <w:vAlign w:val="bottom"/>
          </w:tcPr>
          <w:p w14:paraId="0A708EC7" w14:textId="6C4C038F" w:rsidR="007C39C1" w:rsidRDefault="007C39C1" w:rsidP="00B913E2">
            <w:pPr>
              <w:rPr>
                <w:sz w:val="20"/>
                <w:szCs w:val="20"/>
              </w:rPr>
            </w:pPr>
            <w:r>
              <w:rPr>
                <w:sz w:val="20"/>
                <w:szCs w:val="20"/>
              </w:rPr>
              <w:lastRenderedPageBreak/>
              <w:t>int_list</w:t>
            </w:r>
          </w:p>
        </w:tc>
        <w:tc>
          <w:tcPr>
            <w:tcW w:w="1620" w:type="dxa"/>
            <w:shd w:val="clear" w:color="auto" w:fill="auto"/>
            <w:vAlign w:val="bottom"/>
          </w:tcPr>
          <w:p w14:paraId="1B22110E" w14:textId="53CE772A" w:rsidR="007C39C1"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04F518BC"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49C2A52F" w14:textId="77777777" w:rsidR="007C39C1" w:rsidRPr="00702EBE" w:rsidRDefault="007C39C1" w:rsidP="00B913E2">
            <w:pPr>
              <w:rPr>
                <w:sz w:val="20"/>
                <w:szCs w:val="20"/>
              </w:rPr>
            </w:pPr>
          </w:p>
        </w:tc>
      </w:tr>
    </w:tbl>
    <w:p w14:paraId="1FA0EFC4" w14:textId="09563A77" w:rsidR="007C39C1" w:rsidRDefault="007C39C1" w:rsidP="007C39C1">
      <w:pPr>
        <w:pStyle w:val="Beschriftung"/>
        <w:spacing w:before="120"/>
        <w:rPr>
          <w:rFonts w:ascii="Courier New" w:hAnsi="Courier New" w:cs="Courier New"/>
          <w:b w:val="0"/>
          <w:i/>
        </w:rPr>
      </w:pPr>
      <w:bookmarkStart w:id="349" w:name="_Toc440039077"/>
      <w:bookmarkStart w:id="350" w:name="_Toc3566428"/>
      <w:bookmarkStart w:id="351" w:name="_Toc34747431"/>
      <w:bookmarkStart w:id="352" w:name="_Toc39880752"/>
      <w:r>
        <w:t xml:space="preserve">Table </w:t>
      </w:r>
      <w:r w:rsidR="00ED469A">
        <w:fldChar w:fldCharType="begin"/>
      </w:r>
      <w:r w:rsidR="00ED469A">
        <w:instrText xml:space="preserve"> SEQ Table \* ARABIC </w:instrText>
      </w:r>
      <w:r w:rsidR="00ED469A">
        <w:fldChar w:fldCharType="separate"/>
      </w:r>
      <w:r w:rsidR="00A2710C">
        <w:rPr>
          <w:noProof/>
        </w:rPr>
        <w:t>21</w:t>
      </w:r>
      <w:r w:rsidR="00ED469A">
        <w:fldChar w:fldCharType="end"/>
      </w:r>
      <w:r w:rsidRPr="006509A7">
        <w:t xml:space="preserve">: Nested elements of element </w:t>
      </w:r>
      <w:r w:rsidRPr="006509A7">
        <w:rPr>
          <w:rFonts w:ascii="Courier New" w:hAnsi="Courier New" w:cs="Courier New"/>
          <w:b w:val="0"/>
          <w:i/>
        </w:rPr>
        <w:t>&lt;custom_attributes</w:t>
      </w:r>
      <w:r>
        <w:rPr>
          <w:rFonts w:ascii="Courier New" w:hAnsi="Courier New" w:cs="Courier New"/>
          <w:b w:val="0"/>
          <w:i/>
        </w:rPr>
        <w:t>/</w:t>
      </w:r>
      <w:r w:rsidRPr="006509A7">
        <w:rPr>
          <w:rFonts w:ascii="Courier New" w:hAnsi="Courier New" w:cs="Courier New"/>
          <w:b w:val="0"/>
          <w:i/>
        </w:rPr>
        <w:t>&gt;</w:t>
      </w:r>
      <w:bookmarkEnd w:id="349"/>
      <w:bookmarkEnd w:id="350"/>
      <w:bookmarkEnd w:id="351"/>
      <w:bookmarkEnd w:id="352"/>
    </w:p>
    <w:p w14:paraId="682D1416" w14:textId="086A65BF" w:rsidR="00866978" w:rsidRDefault="00866978" w:rsidP="00866978">
      <w:pPr>
        <w:keepNext/>
        <w:spacing w:before="120"/>
        <w:jc w:val="both"/>
      </w:pPr>
      <w:r>
        <w:t xml:space="preserve">The elements </w:t>
      </w:r>
      <w:r w:rsidRPr="00866978">
        <w:rPr>
          <w:rFonts w:ascii="Courier New" w:hAnsi="Courier New" w:cs="Courier New"/>
          <w:b/>
          <w:i/>
          <w:sz w:val="18"/>
          <w:szCs w:val="18"/>
        </w:rPr>
        <w:t>&lt;string/&gt;</w:t>
      </w:r>
      <w:r>
        <w:t xml:space="preserve">, </w:t>
      </w:r>
      <w:r w:rsidRPr="00866978">
        <w:rPr>
          <w:rFonts w:ascii="Courier New" w:hAnsi="Courier New" w:cs="Courier New"/>
          <w:b/>
          <w:i/>
          <w:sz w:val="18"/>
          <w:szCs w:val="18"/>
        </w:rPr>
        <w:t>&lt;real/&gt;</w:t>
      </w:r>
      <w:r>
        <w:t xml:space="preserve"> and </w:t>
      </w:r>
      <w:r w:rsidRPr="00866978">
        <w:rPr>
          <w:rFonts w:ascii="Courier New" w:hAnsi="Courier New" w:cs="Courier New"/>
          <w:b/>
          <w:i/>
          <w:sz w:val="18"/>
          <w:szCs w:val="18"/>
        </w:rPr>
        <w:t>&lt;integer/&gt;</w:t>
      </w:r>
      <w:r>
        <w:t xml:space="preserve"> are allowed to have the following data type assignments</w:t>
      </w:r>
      <w:r w:rsidR="00D86752">
        <w:t xml:space="preserve"> for their value</w:t>
      </w:r>
      <w:r>
        <w:t>:</w:t>
      </w:r>
    </w:p>
    <w:p w14:paraId="089E4348" w14:textId="5E62B22E" w:rsidR="00866978" w:rsidRDefault="00866978" w:rsidP="00866978">
      <w:pPr>
        <w:pStyle w:val="Listenabsatz"/>
        <w:keepNext/>
        <w:numPr>
          <w:ilvl w:val="0"/>
          <w:numId w:val="54"/>
        </w:numPr>
        <w:spacing w:before="120"/>
        <w:jc w:val="both"/>
        <w:rPr>
          <w:lang w:val="en-US"/>
        </w:rPr>
      </w:pPr>
      <w:r w:rsidRPr="00B15804">
        <w:rPr>
          <w:b/>
          <w:lang w:val="en-US"/>
        </w:rPr>
        <w:t>string element:</w:t>
      </w:r>
      <w:r w:rsidRPr="00866978">
        <w:rPr>
          <w:lang w:val="en-US"/>
        </w:rPr>
        <w:t xml:space="preserve"> </w:t>
      </w:r>
      <w:r w:rsidR="00B15804">
        <w:rPr>
          <w:lang w:val="en-US"/>
        </w:rPr>
        <w:t xml:space="preserve">alphanumeric that is covered by </w:t>
      </w:r>
      <w:r>
        <w:rPr>
          <w:lang w:val="en-US"/>
        </w:rPr>
        <w:t>string data type</w:t>
      </w:r>
      <w:r w:rsidR="00B15804">
        <w:rPr>
          <w:lang w:val="en-US"/>
        </w:rPr>
        <w:t xml:space="preserve"> in xsd</w:t>
      </w:r>
      <w:r>
        <w:rPr>
          <w:lang w:val="en-US"/>
        </w:rPr>
        <w:t>, which</w:t>
      </w:r>
      <w:r w:rsidRPr="00866978">
        <w:rPr>
          <w:lang w:val="en-US"/>
        </w:rPr>
        <w:t xml:space="preserve"> can contain characters, line feeds, carriage returns, and tab characters.</w:t>
      </w:r>
      <w:r>
        <w:rPr>
          <w:lang w:val="en-US"/>
        </w:rPr>
        <w:t xml:space="preserve"> </w:t>
      </w:r>
    </w:p>
    <w:p w14:paraId="52767F0A" w14:textId="7C94A393" w:rsidR="00866978" w:rsidRDefault="00866978" w:rsidP="00866978">
      <w:pPr>
        <w:pStyle w:val="Listenabsatz"/>
        <w:keepNext/>
        <w:spacing w:before="120"/>
        <w:jc w:val="both"/>
        <w:rPr>
          <w:lang w:val="en-US"/>
        </w:rPr>
      </w:pPr>
      <w:r w:rsidRPr="00B15804">
        <w:rPr>
          <w:i/>
          <w:u w:val="single"/>
          <w:lang w:val="en-US"/>
        </w:rPr>
        <w:t>Remark:</w:t>
      </w:r>
      <w:r w:rsidRPr="00866978">
        <w:rPr>
          <w:lang w:val="en-US"/>
        </w:rPr>
        <w:t xml:space="preserve"> If required to handle not needed items e.g. line feeds or tab characters another data type should be used in XML Schema Defin</w:t>
      </w:r>
      <w:r w:rsidR="008141F4">
        <w:rPr>
          <w:lang w:val="en-US"/>
        </w:rPr>
        <w:t>i</w:t>
      </w:r>
      <w:r w:rsidRPr="00866978">
        <w:rPr>
          <w:lang w:val="en-US"/>
        </w:rPr>
        <w:t>tion</w:t>
      </w:r>
      <w:r w:rsidR="008141F4">
        <w:rPr>
          <w:lang w:val="en-US"/>
        </w:rPr>
        <w:t xml:space="preserve"> </w:t>
      </w:r>
      <w:r w:rsidRPr="00866978">
        <w:rPr>
          <w:lang w:val="en-US"/>
        </w:rPr>
        <w:t>that is the so called normalized</w:t>
      </w:r>
      <w:r w:rsidR="008141F4">
        <w:rPr>
          <w:lang w:val="en-US"/>
        </w:rPr>
        <w:t xml:space="preserve"> s</w:t>
      </w:r>
      <w:r w:rsidRPr="00866978">
        <w:rPr>
          <w:lang w:val="en-US"/>
        </w:rPr>
        <w:t>tring data type. The normalized</w:t>
      </w:r>
      <w:r w:rsidR="008141F4">
        <w:rPr>
          <w:lang w:val="en-US"/>
        </w:rPr>
        <w:t xml:space="preserve"> s</w:t>
      </w:r>
      <w:r w:rsidRPr="00866978">
        <w:rPr>
          <w:lang w:val="en-US"/>
        </w:rPr>
        <w:t xml:space="preserve">tring data </w:t>
      </w:r>
      <w:r w:rsidR="008141F4">
        <w:rPr>
          <w:lang w:val="en-US"/>
        </w:rPr>
        <w:t>t</w:t>
      </w:r>
      <w:r w:rsidRPr="00866978">
        <w:rPr>
          <w:lang w:val="en-US"/>
        </w:rPr>
        <w:t xml:space="preserve">ype is derived from the String data type. </w:t>
      </w:r>
      <w:r w:rsidR="008141F4">
        <w:rPr>
          <w:lang w:val="en-US"/>
        </w:rPr>
        <w:t>The normalized s</w:t>
      </w:r>
      <w:r w:rsidRPr="00866978">
        <w:rPr>
          <w:lang w:val="en-US"/>
        </w:rPr>
        <w:t>tring data type also contains characters, but the XML processor will remove line feeds, carriage returns, and tab characters.)</w:t>
      </w:r>
    </w:p>
    <w:p w14:paraId="6D54292C" w14:textId="426485D0" w:rsidR="008141F4" w:rsidRPr="00B15804" w:rsidRDefault="008141F4" w:rsidP="00B15804">
      <w:pPr>
        <w:pStyle w:val="Listenabsatz"/>
        <w:numPr>
          <w:ilvl w:val="0"/>
          <w:numId w:val="54"/>
        </w:numPr>
        <w:spacing w:before="120"/>
        <w:jc w:val="both"/>
        <w:rPr>
          <w:b/>
          <w:lang w:val="en-US"/>
        </w:rPr>
      </w:pPr>
      <w:r w:rsidRPr="00B15804">
        <w:rPr>
          <w:b/>
          <w:lang w:val="en-US"/>
        </w:rPr>
        <w:t xml:space="preserve">real element: </w:t>
      </w:r>
      <w:r w:rsidR="00B15804">
        <w:rPr>
          <w:lang w:val="en-US"/>
        </w:rPr>
        <w:t xml:space="preserve">floating point that is covered by decimal data type is xsd, which can contain a numeric value. </w:t>
      </w:r>
      <w:r w:rsidR="00B15804" w:rsidRPr="00B15804">
        <w:rPr>
          <w:lang w:val="en-US"/>
        </w:rPr>
        <w:t>The maximum number of decimal digits you can specify is 18.</w:t>
      </w:r>
    </w:p>
    <w:p w14:paraId="0714C370" w14:textId="19479545" w:rsidR="00B15804" w:rsidRPr="00B15804" w:rsidRDefault="00B15804" w:rsidP="006C0FB7">
      <w:pPr>
        <w:pStyle w:val="Listenabsatz"/>
        <w:numPr>
          <w:ilvl w:val="0"/>
          <w:numId w:val="54"/>
        </w:numPr>
        <w:spacing w:before="120"/>
        <w:jc w:val="both"/>
        <w:rPr>
          <w:b/>
          <w:lang w:val="en-US"/>
        </w:rPr>
      </w:pPr>
      <w:r>
        <w:rPr>
          <w:b/>
          <w:lang w:val="en-US"/>
        </w:rPr>
        <w:t>integer element:</w:t>
      </w:r>
      <w:r w:rsidR="006C0FB7">
        <w:rPr>
          <w:lang w:val="en-US"/>
        </w:rPr>
        <w:t xml:space="preserve"> integer that is covered by integer data type in xsd, which can contain </w:t>
      </w:r>
      <w:r w:rsidR="006C0FB7" w:rsidRPr="006C0FB7">
        <w:rPr>
          <w:lang w:val="en-US"/>
        </w:rPr>
        <w:t>a numeric value without a fractional component.</w:t>
      </w:r>
    </w:p>
    <w:p w14:paraId="7C1AF6C2" w14:textId="77777777" w:rsidR="007C39C1" w:rsidRDefault="007C39C1" w:rsidP="006C0FB7">
      <w:pPr>
        <w:keepNext/>
        <w:spacing w:before="120"/>
      </w:pPr>
      <w:r>
        <w:t xml:space="preserve">XML specification of </w:t>
      </w:r>
      <w:r w:rsidRPr="008F0942">
        <w:rPr>
          <w:rFonts w:ascii="Courier New" w:hAnsi="Courier New" w:cs="Courier New"/>
          <w:b/>
          <w:i/>
          <w:sz w:val="18"/>
          <w:szCs w:val="18"/>
        </w:rPr>
        <w:t>&lt;string/&gt;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3EF1F974"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1797866" w14:textId="77777777" w:rsidR="007C39C1" w:rsidRPr="00226A3F" w:rsidRDefault="007C39C1" w:rsidP="006C0FB7">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C0CA791" w14:textId="77777777" w:rsidR="007C39C1" w:rsidRPr="00226A3F" w:rsidRDefault="007C39C1" w:rsidP="006C0FB7">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85163B" w14:textId="77777777" w:rsidR="007C39C1" w:rsidRPr="00226A3F" w:rsidRDefault="007C39C1" w:rsidP="006C0FB7">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8B2A3E3" w14:textId="7966E01C" w:rsidR="007C39C1" w:rsidRPr="00226A3F" w:rsidRDefault="000E60DF" w:rsidP="006C0FB7">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845F5C2" w14:textId="5A580F00" w:rsidR="007C39C1" w:rsidRPr="00226A3F" w:rsidRDefault="00982500" w:rsidP="006C0FB7">
            <w:pPr>
              <w:keepNext/>
              <w:suppressAutoHyphens/>
              <w:rPr>
                <w:rFonts w:cs="Calibri"/>
                <w:lang w:eastAsia="zh-CN"/>
              </w:rPr>
            </w:pPr>
            <w:r w:rsidRPr="00226A3F">
              <w:rPr>
                <w:b/>
                <w:i/>
              </w:rPr>
              <w:t>Constraint</w:t>
            </w:r>
            <w:r>
              <w:rPr>
                <w:b/>
                <w:i/>
              </w:rPr>
              <w:t>s / Remarks</w:t>
            </w:r>
          </w:p>
        </w:tc>
      </w:tr>
      <w:tr w:rsidR="007C39C1" w:rsidRPr="00397AE8" w14:paraId="1C7B9E2E" w14:textId="77777777" w:rsidTr="00B913E2">
        <w:trPr>
          <w:jc w:val="center"/>
        </w:trPr>
        <w:tc>
          <w:tcPr>
            <w:tcW w:w="1526" w:type="dxa"/>
            <w:tcBorders>
              <w:top w:val="dotted" w:sz="4" w:space="0" w:color="000000"/>
              <w:left w:val="single" w:sz="8" w:space="0" w:color="000000"/>
              <w:bottom w:val="dotted" w:sz="4" w:space="0" w:color="000000"/>
              <w:right w:val="nil"/>
            </w:tcBorders>
          </w:tcPr>
          <w:p w14:paraId="63FBB925"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4AFAB0C2"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0E5BE709"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76BAEE9A"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7C607BD5" w14:textId="77777777" w:rsidR="007C39C1" w:rsidRPr="00226A3F" w:rsidRDefault="007C39C1" w:rsidP="00B913E2">
            <w:pPr>
              <w:suppressAutoHyphens/>
              <w:rPr>
                <w:sz w:val="20"/>
                <w:szCs w:val="20"/>
              </w:rPr>
            </w:pPr>
            <w:r>
              <w:rPr>
                <w:sz w:val="20"/>
                <w:szCs w:val="20"/>
              </w:rPr>
              <w:t>Non-empty string</w:t>
            </w:r>
          </w:p>
        </w:tc>
      </w:tr>
    </w:tbl>
    <w:p w14:paraId="0A4FE2F8" w14:textId="538E677E" w:rsidR="007C39C1" w:rsidRDefault="007C39C1" w:rsidP="007C39C1">
      <w:pPr>
        <w:pStyle w:val="Beschriftung"/>
        <w:spacing w:before="120"/>
      </w:pPr>
      <w:bookmarkStart w:id="353" w:name="_Toc440039078"/>
      <w:bookmarkStart w:id="354" w:name="_Toc3566429"/>
      <w:bookmarkStart w:id="355" w:name="_Toc34747432"/>
      <w:bookmarkStart w:id="356" w:name="_Toc39880753"/>
      <w:r>
        <w:t xml:space="preserve">Table </w:t>
      </w:r>
      <w:r w:rsidR="00ED469A">
        <w:fldChar w:fldCharType="begin"/>
      </w:r>
      <w:r w:rsidR="00ED469A">
        <w:instrText xml:space="preserve"> SEQ Table \* ARABIC </w:instrText>
      </w:r>
      <w:r w:rsidR="00ED469A">
        <w:fldChar w:fldCharType="separate"/>
      </w:r>
      <w:r w:rsidR="00A2710C">
        <w:rPr>
          <w:noProof/>
        </w:rPr>
        <w:t>22</w:t>
      </w:r>
      <w:r w:rsidR="00ED469A">
        <w:fldChar w:fldCharType="end"/>
      </w:r>
      <w:r>
        <w:t xml:space="preserve">: Attributes of </w:t>
      </w:r>
      <w:r w:rsidRPr="00503746">
        <w:rPr>
          <w:rStyle w:val="elementdeftypeChar"/>
          <w:b/>
        </w:rPr>
        <w:t>&lt;string</w:t>
      </w:r>
      <w:r>
        <w:rPr>
          <w:rStyle w:val="elementdeftypeChar"/>
          <w:b/>
        </w:rPr>
        <w:t>/</w:t>
      </w:r>
      <w:r w:rsidRPr="00503746">
        <w:rPr>
          <w:rStyle w:val="elementdeftypeChar"/>
          <w:b/>
        </w:rPr>
        <w:t>&gt;</w:t>
      </w:r>
      <w:r>
        <w:t xml:space="preserve"> element</w:t>
      </w:r>
      <w:bookmarkEnd w:id="353"/>
      <w:bookmarkEnd w:id="354"/>
      <w:bookmarkEnd w:id="355"/>
      <w:bookmarkEnd w:id="356"/>
    </w:p>
    <w:p w14:paraId="35C2ECB5" w14:textId="77777777" w:rsidR="007C39C1" w:rsidRDefault="007C39C1" w:rsidP="007C39C1">
      <w:pPr>
        <w:keepNext/>
        <w:spacing w:before="240"/>
      </w:pPr>
      <w:r>
        <w:t xml:space="preserve">XML specification of </w:t>
      </w:r>
      <w:r w:rsidRPr="008F0942">
        <w:rPr>
          <w:rFonts w:ascii="Courier New" w:hAnsi="Courier New" w:cs="Courier New"/>
          <w:b/>
          <w:i/>
          <w:sz w:val="18"/>
          <w:szCs w:val="18"/>
        </w:rPr>
        <w:t>&lt;real/&gt;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151CFF1C"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1FFA077"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6BBBE5D"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B82B40D"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0422E64" w14:textId="7AB09E49"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5FA79BD"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202EC6DA" w14:textId="77777777" w:rsidTr="00B913E2">
        <w:trPr>
          <w:jc w:val="center"/>
        </w:trPr>
        <w:tc>
          <w:tcPr>
            <w:tcW w:w="1526" w:type="dxa"/>
            <w:tcBorders>
              <w:top w:val="dotted" w:sz="4" w:space="0" w:color="000000"/>
              <w:left w:val="single" w:sz="8" w:space="0" w:color="000000"/>
              <w:bottom w:val="dotted" w:sz="4" w:space="0" w:color="000000"/>
              <w:right w:val="nil"/>
            </w:tcBorders>
          </w:tcPr>
          <w:p w14:paraId="14739889"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31AF7E90"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4971608"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233501D5"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43940273" w14:textId="77777777" w:rsidR="007C39C1" w:rsidRPr="00226A3F" w:rsidRDefault="007C39C1" w:rsidP="00B913E2">
            <w:pPr>
              <w:suppressAutoHyphens/>
              <w:rPr>
                <w:sz w:val="20"/>
                <w:szCs w:val="20"/>
              </w:rPr>
            </w:pPr>
            <w:r>
              <w:rPr>
                <w:sz w:val="20"/>
                <w:szCs w:val="20"/>
              </w:rPr>
              <w:t>Non-empty string</w:t>
            </w:r>
          </w:p>
        </w:tc>
      </w:tr>
    </w:tbl>
    <w:p w14:paraId="3EAEEF5D" w14:textId="1EF7F4F2" w:rsidR="007C39C1" w:rsidRDefault="007C39C1" w:rsidP="007C39C1">
      <w:pPr>
        <w:pStyle w:val="Beschriftung"/>
        <w:spacing w:before="120"/>
      </w:pPr>
      <w:bookmarkStart w:id="357" w:name="_Toc440039079"/>
      <w:bookmarkStart w:id="358" w:name="_Toc3566430"/>
      <w:bookmarkStart w:id="359" w:name="_Toc34747433"/>
      <w:bookmarkStart w:id="360" w:name="_Toc39880754"/>
      <w:r>
        <w:t xml:space="preserve">Table </w:t>
      </w:r>
      <w:r w:rsidR="00ED469A">
        <w:fldChar w:fldCharType="begin"/>
      </w:r>
      <w:r w:rsidR="00ED469A">
        <w:instrText xml:space="preserve"> SEQ Table \* ARABIC </w:instrText>
      </w:r>
      <w:r w:rsidR="00ED469A">
        <w:fldChar w:fldCharType="separate"/>
      </w:r>
      <w:r w:rsidR="00A2710C">
        <w:rPr>
          <w:noProof/>
        </w:rPr>
        <w:t>23</w:t>
      </w:r>
      <w:r w:rsidR="00ED469A">
        <w:fldChar w:fldCharType="end"/>
      </w:r>
      <w:r>
        <w:t xml:space="preserve">: Attributes of </w:t>
      </w:r>
      <w:r w:rsidRPr="00503746">
        <w:rPr>
          <w:rStyle w:val="elementdeftypeChar"/>
          <w:b/>
        </w:rPr>
        <w:t>&lt;</w:t>
      </w:r>
      <w:r>
        <w:rPr>
          <w:rStyle w:val="elementdeftypeChar"/>
          <w:b/>
        </w:rPr>
        <w:t>real/</w:t>
      </w:r>
      <w:r w:rsidRPr="00503746">
        <w:rPr>
          <w:rStyle w:val="elementdeftypeChar"/>
          <w:b/>
        </w:rPr>
        <w:t>&gt;</w:t>
      </w:r>
      <w:r>
        <w:t xml:space="preserve"> element</w:t>
      </w:r>
      <w:bookmarkEnd w:id="357"/>
      <w:bookmarkEnd w:id="358"/>
      <w:bookmarkEnd w:id="359"/>
      <w:bookmarkEnd w:id="360"/>
    </w:p>
    <w:p w14:paraId="5821A072" w14:textId="77777777" w:rsidR="007C39C1" w:rsidRDefault="007C39C1" w:rsidP="007C39C1">
      <w:pPr>
        <w:keepNext/>
        <w:spacing w:before="240"/>
      </w:pPr>
      <w:r>
        <w:t xml:space="preserve">XML specification of </w:t>
      </w:r>
      <w:r w:rsidRPr="008F0942">
        <w:rPr>
          <w:rFonts w:ascii="Courier New" w:hAnsi="Courier New" w:cs="Courier New"/>
          <w:b/>
          <w:i/>
          <w:sz w:val="18"/>
          <w:szCs w:val="18"/>
        </w:rPr>
        <w:t>&lt;integer/&gt;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7A9F9BBF"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D151134"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C41BEEC"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1464512"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FD47524" w14:textId="64B54A22"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49EC95C"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6907645C" w14:textId="77777777" w:rsidTr="00B913E2">
        <w:trPr>
          <w:jc w:val="center"/>
        </w:trPr>
        <w:tc>
          <w:tcPr>
            <w:tcW w:w="1526" w:type="dxa"/>
            <w:tcBorders>
              <w:top w:val="dotted" w:sz="4" w:space="0" w:color="000000"/>
              <w:left w:val="single" w:sz="8" w:space="0" w:color="000000"/>
              <w:bottom w:val="dotted" w:sz="4" w:space="0" w:color="000000"/>
              <w:right w:val="nil"/>
            </w:tcBorders>
          </w:tcPr>
          <w:p w14:paraId="5826D99C"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65770CD0"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23336AEB"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06998DAB"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4BDC99DC" w14:textId="77777777" w:rsidR="007C39C1" w:rsidRPr="00226A3F" w:rsidRDefault="007C39C1" w:rsidP="00B913E2">
            <w:pPr>
              <w:suppressAutoHyphens/>
              <w:rPr>
                <w:sz w:val="20"/>
                <w:szCs w:val="20"/>
              </w:rPr>
            </w:pPr>
            <w:r>
              <w:rPr>
                <w:sz w:val="20"/>
                <w:szCs w:val="20"/>
              </w:rPr>
              <w:t>Non-empty string</w:t>
            </w:r>
          </w:p>
        </w:tc>
      </w:tr>
    </w:tbl>
    <w:p w14:paraId="7ACC2ADC" w14:textId="4A1C3C1C" w:rsidR="007C39C1" w:rsidRDefault="007C39C1" w:rsidP="007C39C1">
      <w:pPr>
        <w:pStyle w:val="Beschriftung"/>
        <w:spacing w:before="120"/>
      </w:pPr>
      <w:bookmarkStart w:id="361" w:name="_Toc440039080"/>
      <w:bookmarkStart w:id="362" w:name="_Toc3566431"/>
      <w:bookmarkStart w:id="363" w:name="_Toc34747434"/>
      <w:bookmarkStart w:id="364" w:name="_Toc39880755"/>
      <w:r>
        <w:t xml:space="preserve">Table </w:t>
      </w:r>
      <w:r w:rsidR="00ED469A">
        <w:fldChar w:fldCharType="begin"/>
      </w:r>
      <w:r w:rsidR="00ED469A">
        <w:instrText xml:space="preserve"> SEQ Table \* ARABIC </w:instrText>
      </w:r>
      <w:r w:rsidR="00ED469A">
        <w:fldChar w:fldCharType="separate"/>
      </w:r>
      <w:r w:rsidR="00A2710C">
        <w:rPr>
          <w:noProof/>
        </w:rPr>
        <w:t>24</w:t>
      </w:r>
      <w:r w:rsidR="00ED469A">
        <w:fldChar w:fldCharType="end"/>
      </w:r>
      <w:r>
        <w:t xml:space="preserve">: Attributes of </w:t>
      </w:r>
      <w:r w:rsidRPr="00503746">
        <w:rPr>
          <w:rStyle w:val="elementdeftypeChar"/>
          <w:b/>
        </w:rPr>
        <w:t>&lt;</w:t>
      </w:r>
      <w:r>
        <w:rPr>
          <w:rStyle w:val="elementdeftypeChar"/>
          <w:b/>
        </w:rPr>
        <w:t>integer/</w:t>
      </w:r>
      <w:r w:rsidRPr="00503746">
        <w:rPr>
          <w:rStyle w:val="elementdeftypeChar"/>
          <w:b/>
        </w:rPr>
        <w:t>&gt;</w:t>
      </w:r>
      <w:r>
        <w:t xml:space="preserve"> element</w:t>
      </w:r>
      <w:bookmarkEnd w:id="361"/>
      <w:bookmarkEnd w:id="362"/>
      <w:bookmarkEnd w:id="363"/>
      <w:bookmarkEnd w:id="364"/>
    </w:p>
    <w:p w14:paraId="05953389"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&lt;string_list/&gt;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10CA5494"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7E6BAC1"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997497D"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BEB3646"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98DEAA1" w14:textId="19E9DEAF"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46EFC1A"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13B9C588" w14:textId="77777777" w:rsidTr="00B913E2">
        <w:trPr>
          <w:jc w:val="center"/>
        </w:trPr>
        <w:tc>
          <w:tcPr>
            <w:tcW w:w="1526" w:type="dxa"/>
            <w:tcBorders>
              <w:top w:val="single" w:sz="8" w:space="0" w:color="000000"/>
              <w:left w:val="single" w:sz="8" w:space="0" w:color="000000"/>
              <w:bottom w:val="single" w:sz="4" w:space="0" w:color="auto"/>
              <w:right w:val="nil"/>
            </w:tcBorders>
          </w:tcPr>
          <w:p w14:paraId="3D1B7128"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60D0D8A1"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713952B" w14:textId="77777777" w:rsidR="007C39C1" w:rsidRDefault="007C39C1" w:rsidP="00B913E2">
            <w:pPr>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554E760D" w14:textId="77777777" w:rsidR="007C39C1" w:rsidRPr="00226A3F" w:rsidRDefault="007C39C1" w:rsidP="00B913E2">
            <w:pPr>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3E13ABFC" w14:textId="77777777" w:rsidR="007C39C1" w:rsidRPr="00226A3F" w:rsidRDefault="007C39C1" w:rsidP="00B913E2">
            <w:pPr>
              <w:suppressAutoHyphens/>
              <w:rPr>
                <w:sz w:val="20"/>
                <w:szCs w:val="20"/>
              </w:rPr>
            </w:pPr>
            <w:r>
              <w:rPr>
                <w:sz w:val="20"/>
                <w:szCs w:val="20"/>
              </w:rPr>
              <w:t>Non-empty string</w:t>
            </w:r>
          </w:p>
        </w:tc>
      </w:tr>
    </w:tbl>
    <w:p w14:paraId="58DBA3DC" w14:textId="41E3DD8A" w:rsidR="007C39C1" w:rsidRDefault="007C39C1" w:rsidP="007C39C1">
      <w:pPr>
        <w:pStyle w:val="Beschriftung"/>
        <w:spacing w:before="120"/>
      </w:pPr>
      <w:bookmarkStart w:id="365" w:name="_Toc440039081"/>
      <w:bookmarkStart w:id="366" w:name="_Toc3566432"/>
      <w:bookmarkStart w:id="367" w:name="_Toc34747435"/>
      <w:bookmarkStart w:id="368" w:name="_Toc39880756"/>
      <w:r>
        <w:t xml:space="preserve">Table </w:t>
      </w:r>
      <w:r w:rsidR="00ED469A">
        <w:fldChar w:fldCharType="begin"/>
      </w:r>
      <w:r w:rsidR="00ED469A">
        <w:instrText xml:space="preserve"> SEQ Table \* ARABIC </w:instrText>
      </w:r>
      <w:r w:rsidR="00ED469A">
        <w:fldChar w:fldCharType="separate"/>
      </w:r>
      <w:r w:rsidR="00A2710C">
        <w:rPr>
          <w:noProof/>
        </w:rPr>
        <w:t>25</w:t>
      </w:r>
      <w:r w:rsidR="00ED469A">
        <w:fldChar w:fldCharType="end"/>
      </w:r>
      <w:r>
        <w:t xml:space="preserve">: Attributes of </w:t>
      </w:r>
      <w:r w:rsidRPr="00503746">
        <w:rPr>
          <w:rStyle w:val="elementdeftypeChar"/>
          <w:b/>
        </w:rPr>
        <w:t>&lt;string</w:t>
      </w:r>
      <w:r>
        <w:rPr>
          <w:rStyle w:val="elementdeftypeChar"/>
          <w:b/>
        </w:rPr>
        <w:t>_list/</w:t>
      </w:r>
      <w:r w:rsidRPr="00503746">
        <w:rPr>
          <w:rStyle w:val="elementdeftypeChar"/>
          <w:b/>
        </w:rPr>
        <w:t>&gt;</w:t>
      </w:r>
      <w:r>
        <w:t xml:space="preserve"> element</w:t>
      </w:r>
      <w:bookmarkEnd w:id="365"/>
      <w:bookmarkEnd w:id="366"/>
      <w:bookmarkEnd w:id="367"/>
      <w:bookmarkEnd w:id="368"/>
    </w:p>
    <w:p w14:paraId="7D2A0443" w14:textId="77777777" w:rsidR="007C39C1" w:rsidRDefault="007C39C1" w:rsidP="007C39C1">
      <w:pPr>
        <w:keepNext/>
        <w:spacing w:before="120"/>
      </w:pPr>
      <w:r w:rsidRPr="008F0942">
        <w:rPr>
          <w:rFonts w:ascii="Courier New" w:hAnsi="Courier New" w:cs="Courier New"/>
          <w:b/>
          <w:i/>
          <w:sz w:val="18"/>
          <w:szCs w:val="18"/>
        </w:rPr>
        <w:t>&lt;string_list/&gt;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BA67DD" w:rsidRPr="007055D9" w14:paraId="1B479726" w14:textId="77777777" w:rsidTr="00BA67DD">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F27A45" w14:textId="77777777" w:rsidR="00BA67DD" w:rsidRPr="007055D9" w:rsidRDefault="00BA67DD"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CBF4125" w14:textId="3AF9F5E0" w:rsidR="00BA67DD" w:rsidRPr="007055D9" w:rsidRDefault="00BA67DD" w:rsidP="00B913E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49938B" w14:textId="2DFC225E" w:rsidR="00BA67DD" w:rsidRPr="007055D9" w:rsidRDefault="00BA67DD"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ADF33E" w14:textId="3C109B5E" w:rsidR="00BA67DD"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5970C1" w14:textId="3B317199" w:rsidR="00BA67DD" w:rsidRPr="007055D9" w:rsidRDefault="004147F9" w:rsidP="00B913E2">
            <w:pPr>
              <w:keepNext/>
              <w:rPr>
                <w:b/>
                <w:i/>
              </w:rPr>
            </w:pPr>
            <w:r w:rsidRPr="00226A3F">
              <w:rPr>
                <w:b/>
                <w:i/>
              </w:rPr>
              <w:t>Constraint</w:t>
            </w:r>
            <w:r>
              <w:rPr>
                <w:b/>
                <w:i/>
              </w:rPr>
              <w:t>s / Remarks</w:t>
            </w:r>
          </w:p>
        </w:tc>
      </w:tr>
      <w:tr w:rsidR="00BA67DD" w:rsidRPr="00702EBE" w14:paraId="01F11F74" w14:textId="77777777" w:rsidTr="00BA67DD">
        <w:trPr>
          <w:jc w:val="center"/>
        </w:trPr>
        <w:tc>
          <w:tcPr>
            <w:tcW w:w="1849" w:type="dxa"/>
            <w:shd w:val="clear" w:color="auto" w:fill="auto"/>
            <w:vAlign w:val="bottom"/>
          </w:tcPr>
          <w:p w14:paraId="247E4A06" w14:textId="77777777" w:rsidR="00BA67DD" w:rsidRPr="00702EBE" w:rsidRDefault="00BA67DD" w:rsidP="00B913E2">
            <w:pPr>
              <w:rPr>
                <w:sz w:val="20"/>
                <w:szCs w:val="20"/>
              </w:rPr>
            </w:pPr>
            <w:r>
              <w:rPr>
                <w:sz w:val="20"/>
                <w:szCs w:val="20"/>
              </w:rPr>
              <w:t>value</w:t>
            </w:r>
          </w:p>
        </w:tc>
        <w:tc>
          <w:tcPr>
            <w:tcW w:w="1620" w:type="dxa"/>
          </w:tcPr>
          <w:p w14:paraId="11F39E6C" w14:textId="3A6FF15E" w:rsidR="00BA67DD" w:rsidRDefault="00BA67DD" w:rsidP="00B913E2">
            <w:pPr>
              <w:rPr>
                <w:sz w:val="20"/>
                <w:szCs w:val="20"/>
              </w:rPr>
            </w:pPr>
            <w:r w:rsidRPr="003103A4">
              <w:rPr>
                <w:sz w:val="20"/>
                <w:szCs w:val="20"/>
              </w:rPr>
              <w:t>Alphanumeric</w:t>
            </w:r>
          </w:p>
        </w:tc>
        <w:tc>
          <w:tcPr>
            <w:tcW w:w="1620" w:type="dxa"/>
            <w:shd w:val="clear" w:color="auto" w:fill="auto"/>
            <w:vAlign w:val="bottom"/>
          </w:tcPr>
          <w:p w14:paraId="1BEA8B05" w14:textId="10330FD8" w:rsidR="00BA67DD" w:rsidRPr="00702EBE" w:rsidRDefault="00BA67DD"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0FE3F332" w14:textId="77777777" w:rsidR="00BA67DD" w:rsidRPr="00702EBE" w:rsidRDefault="00BA67DD" w:rsidP="00B913E2">
            <w:pPr>
              <w:rPr>
                <w:sz w:val="20"/>
                <w:szCs w:val="20"/>
              </w:rPr>
            </w:pPr>
            <w:r>
              <w:rPr>
                <w:sz w:val="20"/>
                <w:szCs w:val="20"/>
              </w:rPr>
              <w:t>required</w:t>
            </w:r>
          </w:p>
        </w:tc>
        <w:tc>
          <w:tcPr>
            <w:tcW w:w="2520" w:type="dxa"/>
            <w:shd w:val="clear" w:color="auto" w:fill="auto"/>
          </w:tcPr>
          <w:p w14:paraId="36F5775E" w14:textId="31F9D7A7" w:rsidR="00BA67DD" w:rsidRPr="00590219" w:rsidRDefault="00BA67DD"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1A505180" w14:textId="77777777" w:rsidR="007C39C1" w:rsidRDefault="007C39C1" w:rsidP="007C39C1">
      <w:pPr>
        <w:keepNext/>
        <w:spacing w:before="120"/>
      </w:pPr>
      <w:r>
        <w:lastRenderedPageBreak/>
        <w:t xml:space="preserve">Where </w:t>
      </w:r>
      <w:r w:rsidRPr="008F0942">
        <w:rPr>
          <w:rFonts w:ascii="Courier New" w:hAnsi="Courier New" w:cs="Courier New"/>
          <w:b/>
          <w:i/>
          <w:sz w:val="18"/>
          <w:szCs w:val="18"/>
        </w:rPr>
        <w:t>&lt;value/&gt;</w:t>
      </w:r>
      <w:r>
        <w:t xml:space="preserve"> within </w:t>
      </w:r>
      <w:r w:rsidRPr="008F0942">
        <w:rPr>
          <w:rFonts w:ascii="Courier New" w:hAnsi="Courier New" w:cs="Courier New"/>
          <w:b/>
          <w:i/>
          <w:sz w:val="18"/>
          <w:szCs w:val="18"/>
        </w:rPr>
        <w:t>&lt;string_list/&gt;</w:t>
      </w:r>
      <w:r w:rsidRPr="005D6524">
        <w:t xml:space="preserve"> </w:t>
      </w:r>
      <w:r>
        <w:t>is specified as:</w:t>
      </w:r>
    </w:p>
    <w:tbl>
      <w:tblPr>
        <w:tblW w:w="8301" w:type="dxa"/>
        <w:jc w:val="center"/>
        <w:tblLayout w:type="fixed"/>
        <w:tblLook w:val="04A0" w:firstRow="1" w:lastRow="0" w:firstColumn="1" w:lastColumn="0" w:noHBand="0" w:noVBand="1"/>
      </w:tblPr>
      <w:tblGrid>
        <w:gridCol w:w="1247"/>
        <w:gridCol w:w="1453"/>
        <w:gridCol w:w="1433"/>
        <w:gridCol w:w="1055"/>
        <w:gridCol w:w="3113"/>
      </w:tblGrid>
      <w:tr w:rsidR="007C39C1" w:rsidRPr="000F7EEA" w14:paraId="3DF10749"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1653635D" w14:textId="77777777" w:rsidR="007C39C1" w:rsidRPr="00226A3F" w:rsidRDefault="007C39C1" w:rsidP="00B913E2">
            <w:pPr>
              <w:keepNext/>
              <w:suppressAutoHyphens/>
              <w:rPr>
                <w:rFonts w:cs="Calibri"/>
                <w:b/>
                <w:i/>
                <w:lang w:eastAsia="zh-CN"/>
              </w:rPr>
            </w:pPr>
            <w:r w:rsidRPr="00226A3F">
              <w:rPr>
                <w:b/>
                <w:i/>
              </w:rPr>
              <w:t>Attributes</w:t>
            </w:r>
          </w:p>
        </w:tc>
        <w:tc>
          <w:tcPr>
            <w:tcW w:w="1453" w:type="dxa"/>
            <w:tcBorders>
              <w:top w:val="single" w:sz="8" w:space="0" w:color="000000"/>
              <w:left w:val="single" w:sz="4" w:space="0" w:color="000000"/>
              <w:bottom w:val="single" w:sz="8" w:space="0" w:color="000000"/>
              <w:right w:val="nil"/>
            </w:tcBorders>
            <w:shd w:val="clear" w:color="auto" w:fill="F3F3F3"/>
            <w:vAlign w:val="bottom"/>
            <w:hideMark/>
          </w:tcPr>
          <w:p w14:paraId="18179252"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5B551BB8" w14:textId="77777777" w:rsidR="007C39C1" w:rsidRPr="00226A3F" w:rsidRDefault="007C39C1" w:rsidP="00B913E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B154A11" w14:textId="64253D0A" w:rsidR="007C39C1" w:rsidRPr="00226A3F" w:rsidRDefault="000E60DF" w:rsidP="00B913E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C7616B"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67444EAA" w14:textId="77777777" w:rsidTr="00B913E2">
        <w:trPr>
          <w:jc w:val="center"/>
        </w:trPr>
        <w:tc>
          <w:tcPr>
            <w:tcW w:w="1247" w:type="dxa"/>
            <w:tcBorders>
              <w:top w:val="dotted" w:sz="4" w:space="0" w:color="000000"/>
              <w:left w:val="single" w:sz="8" w:space="0" w:color="000000"/>
              <w:bottom w:val="dotted" w:sz="4" w:space="0" w:color="000000"/>
              <w:right w:val="nil"/>
            </w:tcBorders>
          </w:tcPr>
          <w:p w14:paraId="62B144F3" w14:textId="77777777" w:rsidR="007C39C1" w:rsidRDefault="007C39C1" w:rsidP="00B913E2">
            <w:pPr>
              <w:suppressAutoHyphens/>
              <w:rPr>
                <w:rFonts w:cs="Calibri"/>
                <w:sz w:val="20"/>
                <w:szCs w:val="20"/>
                <w:lang w:eastAsia="zh-CN"/>
              </w:rPr>
            </w:pPr>
            <w:r>
              <w:rPr>
                <w:sz w:val="20"/>
                <w:szCs w:val="20"/>
              </w:rPr>
              <w:t>index</w:t>
            </w:r>
          </w:p>
        </w:tc>
        <w:tc>
          <w:tcPr>
            <w:tcW w:w="1453" w:type="dxa"/>
            <w:tcBorders>
              <w:top w:val="dotted" w:sz="4" w:space="0" w:color="000000"/>
              <w:left w:val="single" w:sz="4" w:space="0" w:color="000000"/>
              <w:bottom w:val="dotted" w:sz="4" w:space="0" w:color="000000"/>
              <w:right w:val="nil"/>
            </w:tcBorders>
          </w:tcPr>
          <w:p w14:paraId="45AEF86B" w14:textId="72DFBCBE" w:rsidR="007C39C1" w:rsidRPr="00226A3F" w:rsidRDefault="000D3EE7" w:rsidP="00B913E2">
            <w:pPr>
              <w:suppressAutoHyphens/>
              <w:rPr>
                <w:sz w:val="20"/>
                <w:szCs w:val="20"/>
              </w:rPr>
            </w:pPr>
            <w:r>
              <w:rPr>
                <w:sz w:val="20"/>
                <w:szCs w:val="20"/>
              </w:rPr>
              <w:t>I</w:t>
            </w:r>
            <w:r w:rsidR="007C39C1">
              <w:rPr>
                <w:sz w:val="20"/>
                <w:szCs w:val="20"/>
              </w:rPr>
              <w:t>nteger</w:t>
            </w:r>
          </w:p>
        </w:tc>
        <w:tc>
          <w:tcPr>
            <w:tcW w:w="1433" w:type="dxa"/>
            <w:tcBorders>
              <w:top w:val="dotted" w:sz="4" w:space="0" w:color="000000"/>
              <w:left w:val="single" w:sz="4" w:space="0" w:color="000000"/>
              <w:bottom w:val="dotted" w:sz="4" w:space="0" w:color="000000"/>
              <w:right w:val="nil"/>
            </w:tcBorders>
          </w:tcPr>
          <w:p w14:paraId="647CE80D" w14:textId="77777777" w:rsidR="007C39C1" w:rsidRDefault="007C39C1" w:rsidP="00B913E2">
            <w:pPr>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26DF29FE" w14:textId="77777777" w:rsidR="007C39C1" w:rsidRPr="00226A3F" w:rsidRDefault="007C39C1" w:rsidP="00B913E2">
            <w:pPr>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5A5AC4FF" w14:textId="77777777" w:rsidR="007C39C1" w:rsidRPr="00226A3F" w:rsidRDefault="007C39C1" w:rsidP="00B913E2">
            <w:pPr>
              <w:suppressAutoHyphens/>
              <w:rPr>
                <w:sz w:val="20"/>
                <w:szCs w:val="20"/>
              </w:rPr>
            </w:pPr>
            <w:r>
              <w:rPr>
                <w:sz w:val="20"/>
                <w:szCs w:val="20"/>
              </w:rPr>
              <w:t>unique within the parent element</w:t>
            </w:r>
          </w:p>
        </w:tc>
      </w:tr>
    </w:tbl>
    <w:p w14:paraId="0AFF4EF6" w14:textId="3CFCFDBC" w:rsidR="007C39C1" w:rsidRDefault="007C39C1" w:rsidP="007C39C1">
      <w:pPr>
        <w:pStyle w:val="Beschriftung"/>
        <w:spacing w:before="120"/>
      </w:pPr>
      <w:bookmarkStart w:id="369" w:name="_Toc440039082"/>
      <w:bookmarkStart w:id="370" w:name="_Toc3566433"/>
      <w:bookmarkStart w:id="371" w:name="_Toc34747436"/>
      <w:bookmarkStart w:id="372" w:name="_Toc39880757"/>
      <w:r>
        <w:t xml:space="preserve">Table </w:t>
      </w:r>
      <w:r w:rsidR="00ED469A">
        <w:fldChar w:fldCharType="begin"/>
      </w:r>
      <w:r w:rsidR="00ED469A">
        <w:instrText xml:space="preserve"> SEQ Table \* ARABIC </w:instrText>
      </w:r>
      <w:r w:rsidR="00ED469A">
        <w:fldChar w:fldCharType="separate"/>
      </w:r>
      <w:r w:rsidR="00A2710C">
        <w:rPr>
          <w:noProof/>
        </w:rPr>
        <w:t>26</w:t>
      </w:r>
      <w:r w:rsidR="00ED469A">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r w:rsidRPr="008F0942">
        <w:rPr>
          <w:rFonts w:ascii="Courier New" w:hAnsi="Courier New" w:cs="Courier New"/>
          <w:b w:val="0"/>
          <w:i/>
          <w:sz w:val="18"/>
          <w:szCs w:val="18"/>
        </w:rPr>
        <w:t>string_list</w:t>
      </w:r>
      <w:r>
        <w:t>/&gt;</w:t>
      </w:r>
      <w:bookmarkEnd w:id="369"/>
      <w:bookmarkEnd w:id="370"/>
      <w:bookmarkEnd w:id="371"/>
      <w:bookmarkEnd w:id="372"/>
    </w:p>
    <w:p w14:paraId="7F84D9A7"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&lt;real_list/&gt;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0B50F829"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69ED4E7"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65A77B6"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7AF5A22"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D219C1A" w14:textId="03A384F3"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D6E4B70"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264119E0" w14:textId="77777777" w:rsidTr="00B913E2">
        <w:trPr>
          <w:jc w:val="center"/>
        </w:trPr>
        <w:tc>
          <w:tcPr>
            <w:tcW w:w="1526" w:type="dxa"/>
            <w:tcBorders>
              <w:top w:val="single" w:sz="8" w:space="0" w:color="000000"/>
              <w:left w:val="single" w:sz="8" w:space="0" w:color="000000"/>
              <w:bottom w:val="single" w:sz="4" w:space="0" w:color="auto"/>
              <w:right w:val="nil"/>
            </w:tcBorders>
          </w:tcPr>
          <w:p w14:paraId="3C4CE2BC" w14:textId="77777777" w:rsidR="007C39C1" w:rsidRDefault="007C39C1" w:rsidP="00B913E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6CA315B8" w14:textId="77777777" w:rsidR="007C39C1" w:rsidRPr="00226A3F" w:rsidRDefault="007C39C1" w:rsidP="00B913E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785225D" w14:textId="77777777" w:rsidR="007C39C1" w:rsidRDefault="007C39C1" w:rsidP="00B913E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598420A0" w14:textId="77777777" w:rsidR="007C39C1" w:rsidRPr="00226A3F" w:rsidRDefault="007C39C1" w:rsidP="00B913E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3CE487F8" w14:textId="77777777" w:rsidR="007C39C1" w:rsidRPr="00226A3F" w:rsidRDefault="007C39C1" w:rsidP="00B913E2">
            <w:pPr>
              <w:keepNext/>
              <w:suppressAutoHyphens/>
              <w:rPr>
                <w:sz w:val="20"/>
                <w:szCs w:val="20"/>
              </w:rPr>
            </w:pPr>
            <w:r>
              <w:rPr>
                <w:sz w:val="20"/>
                <w:szCs w:val="20"/>
              </w:rPr>
              <w:t>Non-empty string</w:t>
            </w:r>
          </w:p>
        </w:tc>
      </w:tr>
    </w:tbl>
    <w:p w14:paraId="2A8A659E" w14:textId="7183B8E8" w:rsidR="007C39C1" w:rsidRDefault="007C39C1" w:rsidP="007C39C1">
      <w:pPr>
        <w:pStyle w:val="Beschriftung"/>
        <w:spacing w:before="120"/>
      </w:pPr>
      <w:bookmarkStart w:id="373" w:name="_Toc440039083"/>
      <w:bookmarkStart w:id="374" w:name="_Toc3566434"/>
      <w:bookmarkStart w:id="375" w:name="_Toc34747437"/>
      <w:bookmarkStart w:id="376" w:name="_Toc39880758"/>
      <w:r>
        <w:t xml:space="preserve">Table </w:t>
      </w:r>
      <w:r w:rsidR="00ED469A">
        <w:fldChar w:fldCharType="begin"/>
      </w:r>
      <w:r w:rsidR="00ED469A">
        <w:instrText xml:space="preserve"> SEQ Table \* ARABIC </w:instrText>
      </w:r>
      <w:r w:rsidR="00ED469A">
        <w:fldChar w:fldCharType="separate"/>
      </w:r>
      <w:r w:rsidR="00A2710C">
        <w:rPr>
          <w:noProof/>
        </w:rPr>
        <w:t>27</w:t>
      </w:r>
      <w:r w:rsidR="00ED469A">
        <w:fldChar w:fldCharType="end"/>
      </w:r>
      <w:r>
        <w:t xml:space="preserve">: Attributes of </w:t>
      </w:r>
      <w:r w:rsidRPr="00503746">
        <w:rPr>
          <w:rStyle w:val="elementdeftypeChar"/>
          <w:b/>
        </w:rPr>
        <w:t>&lt;</w:t>
      </w:r>
      <w:r>
        <w:rPr>
          <w:rStyle w:val="elementdeftypeChar"/>
          <w:b/>
        </w:rPr>
        <w:t>real_list/</w:t>
      </w:r>
      <w:r w:rsidRPr="00503746">
        <w:rPr>
          <w:rStyle w:val="elementdeftypeChar"/>
          <w:b/>
        </w:rPr>
        <w:t>&gt;</w:t>
      </w:r>
      <w:r>
        <w:t xml:space="preserve"> element</w:t>
      </w:r>
      <w:bookmarkEnd w:id="373"/>
      <w:bookmarkEnd w:id="374"/>
      <w:bookmarkEnd w:id="375"/>
      <w:bookmarkEnd w:id="376"/>
    </w:p>
    <w:p w14:paraId="1A691D91" w14:textId="77777777" w:rsidR="007C39C1" w:rsidRDefault="007C39C1" w:rsidP="00F66AFE">
      <w:pPr>
        <w:spacing w:before="120"/>
      </w:pPr>
      <w:r w:rsidRPr="008F0942">
        <w:rPr>
          <w:rFonts w:ascii="Courier New" w:hAnsi="Courier New" w:cs="Courier New"/>
          <w:b/>
          <w:i/>
          <w:sz w:val="18"/>
          <w:szCs w:val="18"/>
        </w:rPr>
        <w:t>&lt;real_list/&gt;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0D3EE7" w:rsidRPr="007055D9" w14:paraId="1E52C6C9" w14:textId="77777777" w:rsidTr="000D3EE7">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D9FFBDF" w14:textId="77777777" w:rsidR="000D3EE7" w:rsidRPr="007055D9" w:rsidRDefault="000D3EE7" w:rsidP="00F66AFE">
            <w:pPr>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BBB83A" w14:textId="09BA0382" w:rsidR="000D3EE7" w:rsidRPr="007055D9" w:rsidRDefault="000D3EE7" w:rsidP="00F66AFE">
            <w:pPr>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8E7CB2" w14:textId="2DC2F19C" w:rsidR="000D3EE7" w:rsidRPr="007055D9" w:rsidRDefault="000D3EE7" w:rsidP="00F66AFE">
            <w:pPr>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52749C" w14:textId="3330095D" w:rsidR="000D3EE7" w:rsidRPr="007055D9" w:rsidRDefault="000E60DF" w:rsidP="00F66AFE">
            <w:pPr>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504423" w14:textId="0C58ADC7" w:rsidR="000D3EE7" w:rsidRPr="007055D9" w:rsidRDefault="000D3EE7" w:rsidP="00F66AFE">
            <w:pPr>
              <w:rPr>
                <w:b/>
                <w:i/>
              </w:rPr>
            </w:pPr>
            <w:r w:rsidRPr="00226A3F">
              <w:rPr>
                <w:b/>
                <w:i/>
              </w:rPr>
              <w:t>Constraint</w:t>
            </w:r>
            <w:r>
              <w:rPr>
                <w:b/>
                <w:i/>
              </w:rPr>
              <w:t>s / Remarks</w:t>
            </w:r>
          </w:p>
        </w:tc>
      </w:tr>
      <w:tr w:rsidR="000D3EE7" w:rsidRPr="00702EBE" w14:paraId="0E005C8B" w14:textId="77777777" w:rsidTr="000D3EE7">
        <w:trPr>
          <w:jc w:val="center"/>
        </w:trPr>
        <w:tc>
          <w:tcPr>
            <w:tcW w:w="1849" w:type="dxa"/>
            <w:shd w:val="clear" w:color="auto" w:fill="auto"/>
            <w:vAlign w:val="bottom"/>
          </w:tcPr>
          <w:p w14:paraId="68A0DF37" w14:textId="77777777" w:rsidR="000D3EE7" w:rsidRPr="00702EBE" w:rsidRDefault="000D3EE7" w:rsidP="00F66AFE">
            <w:pPr>
              <w:rPr>
                <w:sz w:val="20"/>
                <w:szCs w:val="20"/>
              </w:rPr>
            </w:pPr>
            <w:r>
              <w:rPr>
                <w:sz w:val="20"/>
                <w:szCs w:val="20"/>
              </w:rPr>
              <w:t>value</w:t>
            </w:r>
          </w:p>
        </w:tc>
        <w:tc>
          <w:tcPr>
            <w:tcW w:w="1620" w:type="dxa"/>
          </w:tcPr>
          <w:p w14:paraId="0F30880A" w14:textId="73E64D2D" w:rsidR="000D3EE7" w:rsidRDefault="000D3EE7" w:rsidP="00F66AFE">
            <w:pPr>
              <w:rPr>
                <w:sz w:val="20"/>
                <w:szCs w:val="20"/>
              </w:rPr>
            </w:pPr>
            <w:r>
              <w:rPr>
                <w:sz w:val="20"/>
                <w:szCs w:val="20"/>
              </w:rPr>
              <w:t>Floating point</w:t>
            </w:r>
          </w:p>
        </w:tc>
        <w:tc>
          <w:tcPr>
            <w:tcW w:w="1620" w:type="dxa"/>
            <w:shd w:val="clear" w:color="auto" w:fill="auto"/>
            <w:vAlign w:val="bottom"/>
          </w:tcPr>
          <w:p w14:paraId="7EA024C8" w14:textId="7E9758A4" w:rsidR="000D3EE7" w:rsidRPr="00702EBE" w:rsidRDefault="000D3EE7" w:rsidP="00F66AFE">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60B00AC2" w14:textId="3785B9F1" w:rsidR="000D3EE7" w:rsidRPr="00702EBE" w:rsidRDefault="000D3EE7" w:rsidP="00F66AFE">
            <w:pPr>
              <w:rPr>
                <w:sz w:val="20"/>
                <w:szCs w:val="20"/>
              </w:rPr>
            </w:pPr>
            <w:r>
              <w:rPr>
                <w:sz w:val="20"/>
                <w:szCs w:val="20"/>
              </w:rPr>
              <w:t>Required</w:t>
            </w:r>
          </w:p>
        </w:tc>
        <w:tc>
          <w:tcPr>
            <w:tcW w:w="2520" w:type="dxa"/>
            <w:shd w:val="clear" w:color="auto" w:fill="auto"/>
          </w:tcPr>
          <w:p w14:paraId="5C99A94A" w14:textId="02883EED" w:rsidR="000D3EE7" w:rsidRPr="00590219" w:rsidRDefault="000D3EE7" w:rsidP="00F66AFE">
            <w:pPr>
              <w:autoSpaceDE w:val="0"/>
              <w:autoSpaceDN w:val="0"/>
              <w:adjustRightInd w:val="0"/>
              <w:spacing w:after="0"/>
              <w:rPr>
                <w:rFonts w:cs="Calibri"/>
                <w:sz w:val="20"/>
                <w:szCs w:val="20"/>
                <w:lang w:eastAsia="en-GB"/>
              </w:rPr>
            </w:pPr>
            <w:r>
              <w:rPr>
                <w:rFonts w:cs="Calibri"/>
                <w:sz w:val="20"/>
                <w:szCs w:val="20"/>
                <w:lang w:eastAsia="en-GB"/>
              </w:rPr>
              <w:t>-</w:t>
            </w:r>
          </w:p>
        </w:tc>
      </w:tr>
    </w:tbl>
    <w:p w14:paraId="3EEB001C" w14:textId="77777777" w:rsidR="007C39C1" w:rsidRDefault="007C39C1" w:rsidP="007C39C1">
      <w:pPr>
        <w:keepNext/>
        <w:spacing w:before="120"/>
      </w:pPr>
      <w:r>
        <w:t xml:space="preserve">Where </w:t>
      </w:r>
      <w:r w:rsidRPr="008F0942">
        <w:rPr>
          <w:rFonts w:ascii="Courier New" w:hAnsi="Courier New" w:cs="Courier New"/>
          <w:b/>
          <w:i/>
          <w:sz w:val="18"/>
          <w:szCs w:val="18"/>
        </w:rPr>
        <w:t>&lt;</w:t>
      </w:r>
      <w:r w:rsidRPr="00916E1F">
        <w:rPr>
          <w:rFonts w:ascii="Courier New" w:hAnsi="Courier New" w:cs="Courier New"/>
          <w:b/>
          <w:i/>
          <w:sz w:val="18"/>
          <w:szCs w:val="18"/>
        </w:rPr>
        <w:t>value/</w:t>
      </w:r>
      <w:r w:rsidRPr="008F0942">
        <w:rPr>
          <w:rFonts w:ascii="Courier New" w:hAnsi="Courier New" w:cs="Courier New"/>
          <w:b/>
          <w:i/>
          <w:sz w:val="18"/>
          <w:szCs w:val="18"/>
        </w:rPr>
        <w:t>&gt;</w:t>
      </w:r>
      <w:r>
        <w:t xml:space="preserve"> within </w:t>
      </w:r>
      <w:r w:rsidRPr="008F0942">
        <w:rPr>
          <w:rFonts w:ascii="Courier New" w:hAnsi="Courier New" w:cs="Courier New"/>
          <w:b/>
          <w:i/>
          <w:sz w:val="18"/>
          <w:szCs w:val="18"/>
        </w:rPr>
        <w:t>&lt;real_list/&gt;</w:t>
      </w:r>
      <w:r>
        <w:rPr>
          <w:rFonts w:ascii="Courier New" w:hAnsi="Courier New" w:cs="Courier New"/>
          <w:b/>
          <w:i/>
          <w:sz w:val="18"/>
          <w:szCs w:val="18"/>
        </w:rPr>
        <w:t xml:space="preserve"> </w:t>
      </w:r>
      <w:r>
        <w:t>is specified as:</w:t>
      </w:r>
    </w:p>
    <w:tbl>
      <w:tblPr>
        <w:tblW w:w="8402" w:type="dxa"/>
        <w:jc w:val="center"/>
        <w:tblLayout w:type="fixed"/>
        <w:tblLook w:val="04A0" w:firstRow="1" w:lastRow="0" w:firstColumn="1" w:lastColumn="0" w:noHBand="0" w:noVBand="1"/>
      </w:tblPr>
      <w:tblGrid>
        <w:gridCol w:w="1247"/>
        <w:gridCol w:w="1554"/>
        <w:gridCol w:w="1433"/>
        <w:gridCol w:w="1055"/>
        <w:gridCol w:w="3113"/>
      </w:tblGrid>
      <w:tr w:rsidR="007C39C1" w:rsidRPr="000F7EEA" w14:paraId="4680A474"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5870142D" w14:textId="77777777" w:rsidR="007C39C1" w:rsidRPr="00226A3F" w:rsidRDefault="007C39C1" w:rsidP="00B913E2">
            <w:pPr>
              <w:keepNext/>
              <w:suppressAutoHyphens/>
              <w:rPr>
                <w:rFonts w:cs="Calibri"/>
                <w:b/>
                <w:i/>
                <w:lang w:eastAsia="zh-CN"/>
              </w:rPr>
            </w:pPr>
            <w:r w:rsidRPr="00226A3F">
              <w:rPr>
                <w:b/>
                <w:i/>
              </w:rPr>
              <w:t>Attributes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5EC2F2AA"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77E4484F" w14:textId="77777777" w:rsidR="007C39C1" w:rsidRPr="00226A3F" w:rsidRDefault="007C39C1" w:rsidP="00B913E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0BB6F5C4" w14:textId="54E3F945" w:rsidR="007C39C1" w:rsidRPr="00226A3F" w:rsidRDefault="000E60DF" w:rsidP="00B913E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4FF0572"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794D2549" w14:textId="77777777" w:rsidTr="00B913E2">
        <w:trPr>
          <w:jc w:val="center"/>
        </w:trPr>
        <w:tc>
          <w:tcPr>
            <w:tcW w:w="1247" w:type="dxa"/>
            <w:tcBorders>
              <w:top w:val="dotted" w:sz="4" w:space="0" w:color="000000"/>
              <w:left w:val="single" w:sz="8" w:space="0" w:color="000000"/>
              <w:bottom w:val="dotted" w:sz="4" w:space="0" w:color="000000"/>
              <w:right w:val="nil"/>
            </w:tcBorders>
          </w:tcPr>
          <w:p w14:paraId="5031DF44" w14:textId="77777777" w:rsidR="007C39C1" w:rsidRDefault="007C39C1" w:rsidP="00B913E2">
            <w:pPr>
              <w:keepNext/>
              <w:suppressAutoHyphens/>
              <w:rPr>
                <w:rFonts w:cs="Calibri"/>
                <w:sz w:val="20"/>
                <w:szCs w:val="20"/>
                <w:lang w:eastAsia="zh-CN"/>
              </w:rPr>
            </w:pPr>
            <w:r>
              <w:rPr>
                <w:sz w:val="20"/>
                <w:szCs w:val="20"/>
              </w:rPr>
              <w:t>index</w:t>
            </w:r>
          </w:p>
        </w:tc>
        <w:tc>
          <w:tcPr>
            <w:tcW w:w="1554" w:type="dxa"/>
            <w:tcBorders>
              <w:top w:val="dotted" w:sz="4" w:space="0" w:color="000000"/>
              <w:left w:val="single" w:sz="4" w:space="0" w:color="000000"/>
              <w:bottom w:val="dotted" w:sz="4" w:space="0" w:color="000000"/>
              <w:right w:val="nil"/>
            </w:tcBorders>
          </w:tcPr>
          <w:p w14:paraId="244F077A" w14:textId="77777777" w:rsidR="007C39C1" w:rsidRPr="00226A3F" w:rsidRDefault="007C39C1" w:rsidP="00B913E2">
            <w:pPr>
              <w:keepNext/>
              <w:suppressAutoHyphens/>
              <w:rPr>
                <w:sz w:val="20"/>
                <w:szCs w:val="20"/>
              </w:rPr>
            </w:pPr>
            <w:r>
              <w:rPr>
                <w:sz w:val="20"/>
                <w:szCs w:val="20"/>
              </w:rPr>
              <w:t>integer</w:t>
            </w:r>
          </w:p>
        </w:tc>
        <w:tc>
          <w:tcPr>
            <w:tcW w:w="1433" w:type="dxa"/>
            <w:tcBorders>
              <w:top w:val="dotted" w:sz="4" w:space="0" w:color="000000"/>
              <w:left w:val="single" w:sz="4" w:space="0" w:color="000000"/>
              <w:bottom w:val="dotted" w:sz="4" w:space="0" w:color="000000"/>
              <w:right w:val="nil"/>
            </w:tcBorders>
          </w:tcPr>
          <w:p w14:paraId="06DE89A6" w14:textId="77777777" w:rsidR="007C39C1" w:rsidRDefault="007C39C1" w:rsidP="00B913E2">
            <w:pPr>
              <w:keepNext/>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22534CDE" w14:textId="77777777" w:rsidR="007C39C1" w:rsidRPr="00226A3F" w:rsidRDefault="007C39C1" w:rsidP="00B913E2">
            <w:pPr>
              <w:keepNext/>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70B8B6E3" w14:textId="77777777" w:rsidR="007C39C1" w:rsidRPr="00226A3F" w:rsidRDefault="007C39C1" w:rsidP="00B913E2">
            <w:pPr>
              <w:keepNext/>
              <w:suppressAutoHyphens/>
              <w:rPr>
                <w:sz w:val="20"/>
                <w:szCs w:val="20"/>
              </w:rPr>
            </w:pPr>
            <w:r>
              <w:rPr>
                <w:sz w:val="20"/>
                <w:szCs w:val="20"/>
              </w:rPr>
              <w:t>unique within the parent element</w:t>
            </w:r>
          </w:p>
        </w:tc>
      </w:tr>
    </w:tbl>
    <w:p w14:paraId="627429F2" w14:textId="042A5FBE" w:rsidR="007C39C1" w:rsidRDefault="007C39C1" w:rsidP="007C39C1">
      <w:pPr>
        <w:pStyle w:val="Beschriftung"/>
        <w:spacing w:before="120"/>
      </w:pPr>
      <w:bookmarkStart w:id="377" w:name="_Toc440039084"/>
      <w:bookmarkStart w:id="378" w:name="_Toc3566435"/>
      <w:bookmarkStart w:id="379" w:name="_Toc34747438"/>
      <w:bookmarkStart w:id="380" w:name="_Toc39880759"/>
      <w:r>
        <w:t xml:space="preserve">Table </w:t>
      </w:r>
      <w:r w:rsidR="00ED469A">
        <w:fldChar w:fldCharType="begin"/>
      </w:r>
      <w:r w:rsidR="00ED469A">
        <w:instrText xml:space="preserve"> SEQ Table \* ARABIC </w:instrText>
      </w:r>
      <w:r w:rsidR="00ED469A">
        <w:fldChar w:fldCharType="separate"/>
      </w:r>
      <w:r w:rsidR="00A2710C">
        <w:rPr>
          <w:noProof/>
        </w:rPr>
        <w:t>28</w:t>
      </w:r>
      <w:r w:rsidR="00ED469A">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r w:rsidRPr="008F0942">
        <w:rPr>
          <w:rFonts w:ascii="Courier New" w:hAnsi="Courier New" w:cs="Courier New"/>
          <w:b w:val="0"/>
          <w:i/>
          <w:sz w:val="18"/>
          <w:szCs w:val="18"/>
        </w:rPr>
        <w:t>real_list</w:t>
      </w:r>
      <w:r>
        <w:t>/&gt;</w:t>
      </w:r>
      <w:bookmarkEnd w:id="377"/>
      <w:bookmarkEnd w:id="378"/>
      <w:bookmarkEnd w:id="379"/>
      <w:bookmarkEnd w:id="380"/>
    </w:p>
    <w:p w14:paraId="1D7A017B" w14:textId="05578161" w:rsidR="007C39C1" w:rsidRDefault="007C39C1" w:rsidP="007C39C1">
      <w:pPr>
        <w:keepNext/>
        <w:spacing w:before="120"/>
      </w:pPr>
      <w:r>
        <w:t xml:space="preserve">XML specification of </w:t>
      </w:r>
      <w:r w:rsidRPr="008F0942">
        <w:rPr>
          <w:rFonts w:ascii="Courier New" w:hAnsi="Courier New" w:cs="Courier New"/>
          <w:b/>
          <w:i/>
          <w:sz w:val="18"/>
          <w:szCs w:val="18"/>
        </w:rPr>
        <w:t>&lt;int_</w:t>
      </w:r>
      <w:r w:rsidR="006C0FB7">
        <w:rPr>
          <w:rFonts w:ascii="Courier New" w:hAnsi="Courier New" w:cs="Courier New"/>
          <w:b/>
          <w:i/>
          <w:sz w:val="18"/>
          <w:szCs w:val="18"/>
        </w:rPr>
        <w:t>l</w:t>
      </w:r>
      <w:r w:rsidRPr="008F0942">
        <w:rPr>
          <w:rFonts w:ascii="Courier New" w:hAnsi="Courier New" w:cs="Courier New"/>
          <w:b/>
          <w:i/>
          <w:sz w:val="18"/>
          <w:szCs w:val="18"/>
        </w:rPr>
        <w:t>ist/</w:t>
      </w:r>
      <w:r w:rsidRPr="00BF11F3">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3CDE5A78"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C9799FB"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EFB2B45"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4B7BDEC"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7FDE7FE" w14:textId="48DEA6A8"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2B9CC45"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1638E6DD" w14:textId="77777777" w:rsidTr="00B913E2">
        <w:trPr>
          <w:jc w:val="center"/>
        </w:trPr>
        <w:tc>
          <w:tcPr>
            <w:tcW w:w="1526" w:type="dxa"/>
            <w:tcBorders>
              <w:top w:val="single" w:sz="8" w:space="0" w:color="000000"/>
              <w:left w:val="single" w:sz="8" w:space="0" w:color="000000"/>
              <w:bottom w:val="single" w:sz="4" w:space="0" w:color="auto"/>
              <w:right w:val="nil"/>
            </w:tcBorders>
          </w:tcPr>
          <w:p w14:paraId="39417A8C" w14:textId="77777777" w:rsidR="007C39C1" w:rsidRDefault="007C39C1" w:rsidP="00B913E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2007153E" w14:textId="77777777" w:rsidR="007C39C1" w:rsidRPr="00226A3F" w:rsidRDefault="007C39C1" w:rsidP="00B913E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AC6B0D5" w14:textId="77777777" w:rsidR="007C39C1" w:rsidRDefault="007C39C1" w:rsidP="00B913E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437AB5E4" w14:textId="77777777" w:rsidR="007C39C1" w:rsidRPr="00226A3F" w:rsidRDefault="007C39C1" w:rsidP="00B913E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5A0D5DA" w14:textId="77777777" w:rsidR="007C39C1" w:rsidRPr="00226A3F" w:rsidRDefault="007C39C1" w:rsidP="00B913E2">
            <w:pPr>
              <w:keepNext/>
              <w:suppressAutoHyphens/>
              <w:rPr>
                <w:sz w:val="20"/>
                <w:szCs w:val="20"/>
              </w:rPr>
            </w:pPr>
            <w:r>
              <w:rPr>
                <w:sz w:val="20"/>
                <w:szCs w:val="20"/>
              </w:rPr>
              <w:t>Non-empty string</w:t>
            </w:r>
          </w:p>
        </w:tc>
      </w:tr>
    </w:tbl>
    <w:p w14:paraId="1FFD5785" w14:textId="7F2AB87D" w:rsidR="007C39C1" w:rsidRDefault="007C39C1" w:rsidP="007C39C1">
      <w:pPr>
        <w:pStyle w:val="Beschriftung"/>
        <w:spacing w:before="120"/>
      </w:pPr>
      <w:bookmarkStart w:id="381" w:name="_Toc440039085"/>
      <w:bookmarkStart w:id="382" w:name="_Toc3566436"/>
      <w:bookmarkStart w:id="383" w:name="_Toc34747439"/>
      <w:bookmarkStart w:id="384" w:name="_Toc39880760"/>
      <w:r>
        <w:t xml:space="preserve">Table </w:t>
      </w:r>
      <w:r w:rsidR="00ED469A">
        <w:fldChar w:fldCharType="begin"/>
      </w:r>
      <w:r w:rsidR="00ED469A">
        <w:instrText xml:space="preserve"> SEQ Table \* ARABIC </w:instrText>
      </w:r>
      <w:r w:rsidR="00ED469A">
        <w:fldChar w:fldCharType="separate"/>
      </w:r>
      <w:r w:rsidR="00A2710C">
        <w:rPr>
          <w:noProof/>
        </w:rPr>
        <w:t>29</w:t>
      </w:r>
      <w:r w:rsidR="00ED469A">
        <w:fldChar w:fldCharType="end"/>
      </w:r>
      <w:r>
        <w:t xml:space="preserve">: Attributes of </w:t>
      </w:r>
      <w:r w:rsidRPr="00503746">
        <w:rPr>
          <w:rStyle w:val="elementdeftypeChar"/>
          <w:b/>
        </w:rPr>
        <w:t>&lt;</w:t>
      </w:r>
      <w:r>
        <w:rPr>
          <w:rStyle w:val="elementdeftypeChar"/>
          <w:b/>
        </w:rPr>
        <w:t>int_list/</w:t>
      </w:r>
      <w:r w:rsidRPr="00503746">
        <w:rPr>
          <w:rStyle w:val="elementdeftypeChar"/>
          <w:b/>
        </w:rPr>
        <w:t>&gt;</w:t>
      </w:r>
      <w:r>
        <w:t xml:space="preserve"> element</w:t>
      </w:r>
      <w:bookmarkEnd w:id="381"/>
      <w:bookmarkEnd w:id="382"/>
      <w:bookmarkEnd w:id="383"/>
      <w:bookmarkEnd w:id="384"/>
    </w:p>
    <w:p w14:paraId="55135BBD" w14:textId="0C58F6F6" w:rsidR="007C39C1" w:rsidRDefault="007C39C1" w:rsidP="007C39C1">
      <w:pPr>
        <w:keepNext/>
        <w:spacing w:before="120"/>
      </w:pPr>
      <w:r w:rsidRPr="00BF11F3">
        <w:rPr>
          <w:rFonts w:ascii="Courier New" w:hAnsi="Courier New" w:cs="Courier New"/>
          <w:b/>
          <w:i/>
          <w:sz w:val="18"/>
          <w:szCs w:val="18"/>
        </w:rPr>
        <w:t>&lt;int_list/&gt;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52D36" w:rsidRPr="007055D9" w14:paraId="6AC4414C" w14:textId="77777777" w:rsidTr="00F52D36">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2B33401" w14:textId="77777777" w:rsidR="00F52D36" w:rsidRPr="007055D9" w:rsidRDefault="00F52D36"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ABA8B05" w14:textId="77F4C027" w:rsidR="00F52D36" w:rsidRPr="007055D9" w:rsidRDefault="00F52D36" w:rsidP="00B913E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DEFC1C" w14:textId="4AAD7050" w:rsidR="00F52D36" w:rsidRPr="007055D9" w:rsidRDefault="00F52D36"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7A674E" w14:textId="20AC45A9" w:rsidR="00F52D36"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ADA10D4" w14:textId="4C0704B9" w:rsidR="00F52D36" w:rsidRPr="007055D9" w:rsidRDefault="00F52D36" w:rsidP="00B913E2">
            <w:pPr>
              <w:keepNext/>
              <w:rPr>
                <w:b/>
                <w:i/>
              </w:rPr>
            </w:pPr>
            <w:r w:rsidRPr="00226A3F">
              <w:rPr>
                <w:b/>
                <w:i/>
              </w:rPr>
              <w:t>Constraint</w:t>
            </w:r>
            <w:r>
              <w:rPr>
                <w:b/>
                <w:i/>
              </w:rPr>
              <w:t>s / Remarks</w:t>
            </w:r>
          </w:p>
        </w:tc>
      </w:tr>
      <w:tr w:rsidR="00F52D36" w:rsidRPr="00702EBE" w14:paraId="779A82A2" w14:textId="77777777" w:rsidTr="00F52D36">
        <w:trPr>
          <w:jc w:val="center"/>
        </w:trPr>
        <w:tc>
          <w:tcPr>
            <w:tcW w:w="1849" w:type="dxa"/>
            <w:shd w:val="clear" w:color="auto" w:fill="auto"/>
            <w:vAlign w:val="bottom"/>
          </w:tcPr>
          <w:p w14:paraId="0609E7DD" w14:textId="77777777" w:rsidR="00F52D36" w:rsidRPr="00702EBE" w:rsidRDefault="00F52D36" w:rsidP="00B913E2">
            <w:pPr>
              <w:rPr>
                <w:sz w:val="20"/>
                <w:szCs w:val="20"/>
              </w:rPr>
            </w:pPr>
            <w:r>
              <w:rPr>
                <w:sz w:val="20"/>
                <w:szCs w:val="20"/>
              </w:rPr>
              <w:t>value</w:t>
            </w:r>
          </w:p>
        </w:tc>
        <w:tc>
          <w:tcPr>
            <w:tcW w:w="1620" w:type="dxa"/>
          </w:tcPr>
          <w:p w14:paraId="425AC34E" w14:textId="2A07960E" w:rsidR="00F52D36" w:rsidRDefault="00F52D36" w:rsidP="00B913E2">
            <w:pPr>
              <w:rPr>
                <w:sz w:val="20"/>
                <w:szCs w:val="20"/>
              </w:rPr>
            </w:pPr>
            <w:r>
              <w:rPr>
                <w:sz w:val="20"/>
                <w:szCs w:val="20"/>
              </w:rPr>
              <w:t>Integer</w:t>
            </w:r>
          </w:p>
        </w:tc>
        <w:tc>
          <w:tcPr>
            <w:tcW w:w="1620" w:type="dxa"/>
            <w:shd w:val="clear" w:color="auto" w:fill="auto"/>
            <w:vAlign w:val="bottom"/>
          </w:tcPr>
          <w:p w14:paraId="4510C84D" w14:textId="6174367A" w:rsidR="00F52D36" w:rsidRPr="00702EBE" w:rsidRDefault="00F52D36"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2FE10299" w14:textId="198D2538" w:rsidR="00F52D36" w:rsidRPr="00702EBE" w:rsidRDefault="00F52D36" w:rsidP="00B913E2">
            <w:pPr>
              <w:rPr>
                <w:sz w:val="20"/>
                <w:szCs w:val="20"/>
              </w:rPr>
            </w:pPr>
            <w:r>
              <w:rPr>
                <w:sz w:val="20"/>
                <w:szCs w:val="20"/>
              </w:rPr>
              <w:t>Required</w:t>
            </w:r>
          </w:p>
        </w:tc>
        <w:tc>
          <w:tcPr>
            <w:tcW w:w="2520" w:type="dxa"/>
            <w:shd w:val="clear" w:color="auto" w:fill="auto"/>
          </w:tcPr>
          <w:p w14:paraId="662D6C24" w14:textId="3FE2CA50" w:rsidR="00F52D36" w:rsidRPr="00590219" w:rsidRDefault="00F52D36"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7D926DB8" w14:textId="444D0061" w:rsidR="007C39C1" w:rsidRDefault="007C39C1" w:rsidP="007C39C1">
      <w:pPr>
        <w:keepNext/>
        <w:spacing w:before="120"/>
      </w:pPr>
      <w:r>
        <w:t xml:space="preserve">Where </w:t>
      </w:r>
      <w:r w:rsidRPr="00BF11F3">
        <w:rPr>
          <w:rFonts w:ascii="Courier New" w:hAnsi="Courier New" w:cs="Courier New"/>
          <w:b/>
          <w:i/>
          <w:sz w:val="18"/>
          <w:szCs w:val="18"/>
        </w:rPr>
        <w:t>&lt;</w:t>
      </w:r>
      <w:r w:rsidRPr="00916E1F">
        <w:rPr>
          <w:rFonts w:ascii="Courier New" w:hAnsi="Courier New" w:cs="Courier New"/>
          <w:b/>
          <w:i/>
          <w:sz w:val="18"/>
          <w:szCs w:val="18"/>
        </w:rPr>
        <w:t>value/</w:t>
      </w:r>
      <w:r w:rsidRPr="00BF11F3">
        <w:rPr>
          <w:rFonts w:ascii="Courier New" w:hAnsi="Courier New" w:cs="Courier New"/>
          <w:b/>
          <w:i/>
          <w:sz w:val="18"/>
          <w:szCs w:val="18"/>
        </w:rPr>
        <w:t>&gt;</w:t>
      </w:r>
      <w:r>
        <w:t xml:space="preserve"> within </w:t>
      </w:r>
      <w:r w:rsidRPr="00BF11F3">
        <w:rPr>
          <w:rFonts w:ascii="Courier New" w:hAnsi="Courier New" w:cs="Courier New"/>
          <w:b/>
          <w:i/>
          <w:sz w:val="18"/>
          <w:szCs w:val="18"/>
        </w:rPr>
        <w:t>&lt;int_list/&gt;</w:t>
      </w:r>
      <w:r>
        <w:rPr>
          <w:rFonts w:ascii="Courier New" w:hAnsi="Courier New" w:cs="Courier New"/>
          <w:b/>
          <w:i/>
          <w:sz w:val="18"/>
          <w:szCs w:val="18"/>
        </w:rPr>
        <w:t xml:space="preserve"> </w:t>
      </w:r>
      <w:r>
        <w:t>is specified as:</w:t>
      </w:r>
    </w:p>
    <w:tbl>
      <w:tblPr>
        <w:tblW w:w="0" w:type="auto"/>
        <w:jc w:val="center"/>
        <w:tblLayout w:type="fixed"/>
        <w:tblLook w:val="04A0" w:firstRow="1" w:lastRow="0" w:firstColumn="1" w:lastColumn="0" w:noHBand="0" w:noVBand="1"/>
      </w:tblPr>
      <w:tblGrid>
        <w:gridCol w:w="1247"/>
        <w:gridCol w:w="955"/>
        <w:gridCol w:w="1433"/>
        <w:gridCol w:w="1128"/>
        <w:gridCol w:w="3113"/>
      </w:tblGrid>
      <w:tr w:rsidR="007C39C1" w:rsidRPr="000F7EEA" w14:paraId="73ACC53D"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75882932" w14:textId="77777777" w:rsidR="007C39C1" w:rsidRPr="00226A3F" w:rsidRDefault="007C39C1" w:rsidP="00B913E2">
            <w:pPr>
              <w:keepNext/>
              <w:suppressAutoHyphens/>
              <w:rPr>
                <w:rFonts w:cs="Calibri"/>
                <w:b/>
                <w:i/>
                <w:lang w:eastAsia="zh-CN"/>
              </w:rPr>
            </w:pPr>
            <w:r w:rsidRPr="00226A3F">
              <w:rPr>
                <w:b/>
                <w:i/>
              </w:rPr>
              <w:t>Attributes</w:t>
            </w:r>
          </w:p>
        </w:tc>
        <w:tc>
          <w:tcPr>
            <w:tcW w:w="955" w:type="dxa"/>
            <w:tcBorders>
              <w:top w:val="single" w:sz="8" w:space="0" w:color="000000"/>
              <w:left w:val="single" w:sz="4" w:space="0" w:color="000000"/>
              <w:bottom w:val="single" w:sz="8" w:space="0" w:color="000000"/>
              <w:right w:val="nil"/>
            </w:tcBorders>
            <w:shd w:val="clear" w:color="auto" w:fill="F3F3F3"/>
            <w:vAlign w:val="bottom"/>
            <w:hideMark/>
          </w:tcPr>
          <w:p w14:paraId="03A15F06"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0C72665" w14:textId="77777777" w:rsidR="007C39C1" w:rsidRPr="00226A3F" w:rsidRDefault="007C39C1" w:rsidP="00B913E2">
            <w:pPr>
              <w:keepNext/>
              <w:suppressAutoHyphens/>
              <w:rPr>
                <w:rFonts w:cs="Calibri"/>
                <w:b/>
                <w:i/>
                <w:lang w:eastAsia="zh-CN"/>
              </w:rPr>
            </w:pPr>
            <w:r w:rsidRPr="00226A3F">
              <w:rPr>
                <w:b/>
                <w:i/>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5318D9E4" w14:textId="0BF93AF1" w:rsidR="007C39C1" w:rsidRPr="00226A3F" w:rsidRDefault="000E60DF" w:rsidP="00B913E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6BDA90"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05D1BFE2" w14:textId="77777777" w:rsidTr="00B913E2">
        <w:trPr>
          <w:jc w:val="center"/>
        </w:trPr>
        <w:tc>
          <w:tcPr>
            <w:tcW w:w="1247" w:type="dxa"/>
            <w:tcBorders>
              <w:top w:val="dotted" w:sz="4" w:space="0" w:color="000000"/>
              <w:left w:val="single" w:sz="8" w:space="0" w:color="000000"/>
              <w:bottom w:val="dotted" w:sz="4" w:space="0" w:color="000000"/>
              <w:right w:val="nil"/>
            </w:tcBorders>
          </w:tcPr>
          <w:p w14:paraId="4617A9D3" w14:textId="77777777" w:rsidR="007C39C1" w:rsidRPr="00DC6547" w:rsidRDefault="007C39C1" w:rsidP="00B913E2">
            <w:pPr>
              <w:suppressAutoHyphens/>
              <w:rPr>
                <w:rFonts w:cs="Calibri"/>
                <w:sz w:val="20"/>
                <w:szCs w:val="22"/>
                <w:lang w:eastAsia="zh-CN"/>
              </w:rPr>
            </w:pPr>
            <w:r w:rsidRPr="00DC6547">
              <w:rPr>
                <w:sz w:val="20"/>
                <w:szCs w:val="22"/>
              </w:rPr>
              <w:t>index</w:t>
            </w:r>
          </w:p>
        </w:tc>
        <w:tc>
          <w:tcPr>
            <w:tcW w:w="955" w:type="dxa"/>
            <w:tcBorders>
              <w:top w:val="dotted" w:sz="4" w:space="0" w:color="000000"/>
              <w:left w:val="single" w:sz="4" w:space="0" w:color="000000"/>
              <w:bottom w:val="dotted" w:sz="4" w:space="0" w:color="000000"/>
              <w:right w:val="nil"/>
            </w:tcBorders>
          </w:tcPr>
          <w:p w14:paraId="14DAD673" w14:textId="77777777" w:rsidR="007C39C1" w:rsidRPr="00DC6547" w:rsidRDefault="007C39C1" w:rsidP="00B913E2">
            <w:pPr>
              <w:suppressAutoHyphens/>
              <w:rPr>
                <w:sz w:val="20"/>
                <w:szCs w:val="22"/>
              </w:rPr>
            </w:pPr>
            <w:r w:rsidRPr="00DC6547">
              <w:rPr>
                <w:sz w:val="20"/>
                <w:szCs w:val="22"/>
              </w:rPr>
              <w:t>integer</w:t>
            </w:r>
          </w:p>
        </w:tc>
        <w:tc>
          <w:tcPr>
            <w:tcW w:w="1433" w:type="dxa"/>
            <w:tcBorders>
              <w:top w:val="dotted" w:sz="4" w:space="0" w:color="000000"/>
              <w:left w:val="single" w:sz="4" w:space="0" w:color="000000"/>
              <w:bottom w:val="dotted" w:sz="4" w:space="0" w:color="000000"/>
              <w:right w:val="nil"/>
            </w:tcBorders>
          </w:tcPr>
          <w:p w14:paraId="2A61C89B" w14:textId="77777777" w:rsidR="007C39C1" w:rsidRPr="00DC6547" w:rsidRDefault="007C39C1" w:rsidP="00B913E2">
            <w:pPr>
              <w:suppressAutoHyphens/>
              <w:rPr>
                <w:sz w:val="20"/>
                <w:szCs w:val="22"/>
              </w:rPr>
            </w:pPr>
            <w:r w:rsidRPr="00DC6547">
              <w:rPr>
                <w:sz w:val="20"/>
                <w:szCs w:val="22"/>
              </w:rPr>
              <w:t>&gt;0</w:t>
            </w:r>
          </w:p>
        </w:tc>
        <w:tc>
          <w:tcPr>
            <w:tcW w:w="1128" w:type="dxa"/>
            <w:tcBorders>
              <w:top w:val="dotted" w:sz="4" w:space="0" w:color="000000"/>
              <w:left w:val="single" w:sz="4" w:space="0" w:color="000000"/>
              <w:bottom w:val="dotted" w:sz="4" w:space="0" w:color="000000"/>
              <w:right w:val="nil"/>
            </w:tcBorders>
          </w:tcPr>
          <w:p w14:paraId="04599916" w14:textId="77777777" w:rsidR="007C39C1" w:rsidRPr="00DC6547" w:rsidRDefault="007C39C1" w:rsidP="00B913E2">
            <w:pPr>
              <w:suppressAutoHyphens/>
              <w:rPr>
                <w:sz w:val="20"/>
                <w:szCs w:val="22"/>
              </w:rPr>
            </w:pPr>
            <w:r w:rsidRPr="00DC6547">
              <w:rPr>
                <w:sz w:val="20"/>
                <w:szCs w:val="22"/>
              </w:rPr>
              <w:t>Required</w:t>
            </w:r>
          </w:p>
        </w:tc>
        <w:tc>
          <w:tcPr>
            <w:tcW w:w="3113" w:type="dxa"/>
            <w:tcBorders>
              <w:top w:val="dotted" w:sz="4" w:space="0" w:color="000000"/>
              <w:left w:val="single" w:sz="4" w:space="0" w:color="000000"/>
              <w:bottom w:val="dotted" w:sz="4" w:space="0" w:color="000000"/>
              <w:right w:val="single" w:sz="8" w:space="0" w:color="000000"/>
            </w:tcBorders>
          </w:tcPr>
          <w:p w14:paraId="7C528BFF" w14:textId="77777777" w:rsidR="007C39C1" w:rsidRPr="00DC6547" w:rsidRDefault="007C39C1" w:rsidP="00B913E2">
            <w:pPr>
              <w:suppressAutoHyphens/>
              <w:rPr>
                <w:sz w:val="20"/>
                <w:szCs w:val="22"/>
              </w:rPr>
            </w:pPr>
            <w:r w:rsidRPr="00DC6547">
              <w:rPr>
                <w:sz w:val="20"/>
                <w:szCs w:val="22"/>
              </w:rPr>
              <w:t>unique within the parent element</w:t>
            </w:r>
          </w:p>
        </w:tc>
      </w:tr>
    </w:tbl>
    <w:p w14:paraId="2B0AB4E5" w14:textId="7F3DC63A" w:rsidR="007C39C1" w:rsidRDefault="007C39C1" w:rsidP="007C39C1">
      <w:pPr>
        <w:pStyle w:val="Beschriftung"/>
        <w:spacing w:before="120"/>
      </w:pPr>
      <w:bookmarkStart w:id="385" w:name="_Toc440039086"/>
      <w:bookmarkStart w:id="386" w:name="_Toc3566437"/>
      <w:bookmarkStart w:id="387" w:name="_Toc34747440"/>
      <w:bookmarkStart w:id="388" w:name="_Toc39880761"/>
      <w:r>
        <w:t xml:space="preserve">Table </w:t>
      </w:r>
      <w:r w:rsidR="00ED469A">
        <w:fldChar w:fldCharType="begin"/>
      </w:r>
      <w:r w:rsidR="00ED469A">
        <w:instrText xml:space="preserve"> SEQ Table \* ARABIC </w:instrText>
      </w:r>
      <w:r w:rsidR="00ED469A">
        <w:fldChar w:fldCharType="separate"/>
      </w:r>
      <w:r w:rsidR="00A2710C">
        <w:rPr>
          <w:noProof/>
        </w:rPr>
        <w:t>30</w:t>
      </w:r>
      <w:r w:rsidR="00ED469A">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r w:rsidRPr="00BF11F3">
        <w:rPr>
          <w:rFonts w:ascii="Courier New" w:hAnsi="Courier New" w:cs="Courier New"/>
          <w:b w:val="0"/>
          <w:i/>
          <w:sz w:val="18"/>
          <w:szCs w:val="18"/>
        </w:rPr>
        <w:t>real_list</w:t>
      </w:r>
      <w:r>
        <w:rPr>
          <w:rFonts w:ascii="Courier New" w:hAnsi="Courier New" w:cs="Courier New"/>
          <w:b w:val="0"/>
          <w:i/>
          <w:sz w:val="18"/>
          <w:szCs w:val="18"/>
        </w:rPr>
        <w:t>/</w:t>
      </w:r>
      <w:r>
        <w:t>&gt;</w:t>
      </w:r>
      <w:bookmarkEnd w:id="385"/>
      <w:bookmarkEnd w:id="386"/>
      <w:bookmarkEnd w:id="387"/>
      <w:bookmarkEnd w:id="388"/>
    </w:p>
    <w:p w14:paraId="6FFA875E" w14:textId="7BFC2106" w:rsidR="00316556" w:rsidRPr="003C3D20" w:rsidRDefault="00316556" w:rsidP="00316556">
      <w:pPr>
        <w:spacing w:before="240"/>
        <w:rPr>
          <w:b/>
        </w:rPr>
      </w:pPr>
      <w:r w:rsidRPr="00316556">
        <w:rPr>
          <w:b/>
        </w:rPr>
        <w:t xml:space="preserve"> </w:t>
      </w:r>
      <w:r w:rsidRPr="003C3D20">
        <w:rPr>
          <w:b/>
        </w:rPr>
        <w:t>Remarks:</w:t>
      </w:r>
    </w:p>
    <w:p w14:paraId="79280E2A" w14:textId="1AA3C5D0" w:rsidR="00316556" w:rsidRDefault="00316556" w:rsidP="009C05D0">
      <w:pPr>
        <w:numPr>
          <w:ilvl w:val="0"/>
          <w:numId w:val="55"/>
        </w:numPr>
        <w:spacing w:before="240"/>
        <w:jc w:val="both"/>
      </w:pPr>
      <w:r>
        <w:t xml:space="preserve">Values of </w:t>
      </w:r>
      <w:r w:rsidRPr="009C05D0">
        <w:rPr>
          <w:rFonts w:ascii="Courier New" w:hAnsi="Courier New" w:cs="Courier New"/>
          <w:b/>
          <w:i/>
          <w:sz w:val="18"/>
          <w:szCs w:val="18"/>
        </w:rPr>
        <w:t>key</w:t>
      </w:r>
      <w:r w:rsidRPr="0089001F">
        <w:t xml:space="preserve">'s </w:t>
      </w:r>
      <w:r>
        <w:t>must be unique within their common parent element.</w:t>
      </w:r>
    </w:p>
    <w:p w14:paraId="10B46C8D" w14:textId="1C69F048" w:rsidR="00316556" w:rsidRDefault="00316556" w:rsidP="009C05D0">
      <w:pPr>
        <w:numPr>
          <w:ilvl w:val="0"/>
          <w:numId w:val="55"/>
        </w:numPr>
        <w:spacing w:before="240"/>
        <w:jc w:val="both"/>
      </w:pPr>
      <w:r w:rsidRPr="0089001F">
        <w:t>The order of the values in the corresponding list is identified by the numerical value of the</w:t>
      </w:r>
      <w:r>
        <w:t>ir</w:t>
      </w:r>
      <w:r w:rsidRPr="0089001F">
        <w:t xml:space="preserve"> </w:t>
      </w:r>
      <w:r>
        <w:t xml:space="preserve">attribute </w:t>
      </w:r>
      <w:r w:rsidRPr="009C05D0">
        <w:rPr>
          <w:rFonts w:ascii="Courier New" w:hAnsi="Courier New" w:cs="Courier New"/>
          <w:b/>
          <w:i/>
          <w:sz w:val="18"/>
          <w:szCs w:val="18"/>
        </w:rPr>
        <w:t>index</w:t>
      </w:r>
      <w:r>
        <w:t>, in ascending order</w:t>
      </w:r>
      <w:r w:rsidRPr="0089001F">
        <w:t>.</w:t>
      </w:r>
      <w:r>
        <w:t xml:space="preserve"> Hence, indices must be unique within one list. </w:t>
      </w:r>
    </w:p>
    <w:p w14:paraId="54CA7E78" w14:textId="430AC82A" w:rsidR="007C39C1" w:rsidRDefault="00316556" w:rsidP="009C05D0">
      <w:pPr>
        <w:numPr>
          <w:ilvl w:val="0"/>
          <w:numId w:val="55"/>
        </w:numPr>
        <w:spacing w:before="240"/>
        <w:jc w:val="both"/>
      </w:pPr>
      <w:r w:rsidRPr="0089001F">
        <w:t>In case of strings the whitespaces deserve extra mention: To avoid mistakes</w:t>
      </w:r>
      <w:r>
        <w:t>,</w:t>
      </w:r>
      <w:r w:rsidRPr="0089001F">
        <w:t xml:space="preserve"> whitespaces are </w:t>
      </w:r>
      <w:r w:rsidRPr="00316556">
        <w:rPr>
          <w:i/>
        </w:rPr>
        <w:t>not</w:t>
      </w:r>
      <w:r>
        <w:t xml:space="preserve"> to be </w:t>
      </w:r>
      <w:r w:rsidRPr="0089001F">
        <w:t>used at begin</w:t>
      </w:r>
      <w:r>
        <w:t>ning</w:t>
      </w:r>
      <w:r w:rsidRPr="0089001F">
        <w:t xml:space="preserve"> and </w:t>
      </w:r>
      <w:r>
        <w:t>end</w:t>
      </w:r>
      <w:r w:rsidRPr="0089001F">
        <w:t xml:space="preserve"> of a string.</w:t>
      </w:r>
    </w:p>
    <w:p w14:paraId="7762B428" w14:textId="77777777" w:rsidR="007C39C1" w:rsidRPr="00BA647F" w:rsidRDefault="007C39C1" w:rsidP="007C39C1">
      <w:pPr>
        <w:keepNext/>
        <w:spacing w:before="120"/>
        <w:rPr>
          <w:b/>
          <w:sz w:val="24"/>
        </w:rPr>
      </w:pPr>
      <w:r>
        <w:lastRenderedPageBreak/>
        <w:t xml:space="preserve"> </w:t>
      </w:r>
      <w:r w:rsidRPr="00BA647F">
        <w:rPr>
          <w:b/>
          <w:sz w:val="24"/>
        </w:rPr>
        <w:t>Example:</w:t>
      </w:r>
    </w:p>
    <w:p w14:paraId="20A65852" w14:textId="77777777" w:rsidR="007C39C1" w:rsidRDefault="007C39C1" w:rsidP="007C39C1">
      <w:pPr>
        <w:pStyle w:val="XMLCode"/>
        <w:keepNext/>
      </w:pPr>
    </w:p>
    <w:p w14:paraId="3D1809F7" w14:textId="77777777" w:rsidR="00316556" w:rsidRDefault="00316556" w:rsidP="00316556">
      <w:pPr>
        <w:pStyle w:val="XMLCode"/>
      </w:pPr>
      <w:r>
        <w:t>&lt;custom_attributes_list&gt;</w:t>
      </w:r>
    </w:p>
    <w:p w14:paraId="5E43118F" w14:textId="7E7929CA" w:rsidR="00316556" w:rsidRDefault="00427D19" w:rsidP="00316556">
      <w:pPr>
        <w:pStyle w:val="XMLCode"/>
      </w:pPr>
      <w:r>
        <w:tab/>
      </w:r>
      <w:r w:rsidR="00316556">
        <w:t>&lt;custom_attributes owner=</w:t>
      </w:r>
      <w:r w:rsidR="00194316">
        <w:t>"</w:t>
      </w:r>
      <w:r w:rsidR="00316556">
        <w:t>DepartmentA</w:t>
      </w:r>
      <w:r w:rsidR="00194316">
        <w:t>"</w:t>
      </w:r>
      <w:r w:rsidR="00316556">
        <w:t xml:space="preserve"> for=</w:t>
      </w:r>
      <w:r w:rsidR="00194316">
        <w:t>"</w:t>
      </w:r>
      <w:r w:rsidR="00316556">
        <w:t>Fatigue</w:t>
      </w:r>
      <w:r w:rsidR="00194316">
        <w:t>"</w:t>
      </w:r>
      <w:r w:rsidR="00316556">
        <w:t>&gt;</w:t>
      </w:r>
    </w:p>
    <w:p w14:paraId="4E058A11" w14:textId="3A99EF9B" w:rsidR="00316556" w:rsidRDefault="00427D19" w:rsidP="00316556">
      <w:pPr>
        <w:pStyle w:val="XMLCode"/>
      </w:pPr>
      <w:r>
        <w:tab/>
      </w:r>
      <w:r>
        <w:tab/>
      </w:r>
      <w:r w:rsidR="00316556">
        <w:t>&lt;int key=</w:t>
      </w:r>
      <w:r w:rsidR="00194316">
        <w:t>"</w:t>
      </w:r>
      <w:r w:rsidR="00316556">
        <w:t>priority</w:t>
      </w:r>
      <w:r w:rsidR="00194316">
        <w:t>"</w:t>
      </w:r>
      <w:r w:rsidR="00316556">
        <w:t>&gt; 1 &lt;/int&gt;</w:t>
      </w:r>
    </w:p>
    <w:p w14:paraId="458E9653" w14:textId="4ACBD61B" w:rsidR="00316556" w:rsidRDefault="00427D19" w:rsidP="00316556">
      <w:pPr>
        <w:pStyle w:val="XMLCode"/>
      </w:pPr>
      <w:r>
        <w:tab/>
      </w:r>
      <w:r>
        <w:tab/>
      </w:r>
      <w:r w:rsidR="00316556">
        <w:t>&lt;string key=</w:t>
      </w:r>
      <w:r w:rsidR="00194316">
        <w:t>"</w:t>
      </w:r>
      <w:r w:rsidR="00316556">
        <w:t>used S-N curve</w:t>
      </w:r>
      <w:r w:rsidR="00194316">
        <w:t>"</w:t>
      </w:r>
      <w:r w:rsidR="00316556">
        <w:t>&gt;Steel_225_ISO&lt;/string&gt;</w:t>
      </w:r>
    </w:p>
    <w:p w14:paraId="1582EA51" w14:textId="552FF361" w:rsidR="00427D19" w:rsidRDefault="00427D19" w:rsidP="00316556">
      <w:pPr>
        <w:pStyle w:val="XMLCode"/>
      </w:pPr>
      <w:r>
        <w:tab/>
      </w:r>
      <w:r>
        <w:tab/>
      </w:r>
      <w:r w:rsidR="00316556">
        <w:t>&lt;real key=</w:t>
      </w:r>
      <w:r w:rsidR="00194316">
        <w:t>"</w:t>
      </w:r>
      <w:r w:rsidR="00316556">
        <w:t>fatigue_limit</w:t>
      </w:r>
      <w:r w:rsidR="00194316">
        <w:t>"</w:t>
      </w:r>
      <w:r w:rsidR="00316556">
        <w:t>&gt; 223.1 &lt;/real&gt;</w:t>
      </w:r>
    </w:p>
    <w:p w14:paraId="02AD4D23" w14:textId="45D14FF7" w:rsidR="00316556" w:rsidRDefault="00427D19" w:rsidP="00316556">
      <w:pPr>
        <w:pStyle w:val="XMLCode"/>
      </w:pPr>
      <w:r>
        <w:tab/>
      </w:r>
      <w:r w:rsidR="00316556">
        <w:t>&lt;/custom_attributes&gt;</w:t>
      </w:r>
    </w:p>
    <w:p w14:paraId="4D74DA68" w14:textId="65F8030F" w:rsidR="00316556" w:rsidRDefault="00427D19" w:rsidP="00316556">
      <w:pPr>
        <w:pStyle w:val="XMLCode"/>
      </w:pPr>
      <w:r>
        <w:tab/>
      </w:r>
      <w:r w:rsidR="00316556">
        <w:t>&lt;custom_attributes owner=</w:t>
      </w:r>
      <w:r w:rsidR="00194316">
        <w:t>"</w:t>
      </w:r>
      <w:r w:rsidR="00316556">
        <w:t>DepartmentA</w:t>
      </w:r>
      <w:r w:rsidR="00194316">
        <w:t>"</w:t>
      </w:r>
      <w:r w:rsidR="00316556">
        <w:t xml:space="preserve"> for=</w:t>
      </w:r>
      <w:r w:rsidR="00194316">
        <w:t>"</w:t>
      </w:r>
      <w:r w:rsidR="00316556">
        <w:t>Statics</w:t>
      </w:r>
      <w:r w:rsidR="00194316">
        <w:t>"</w:t>
      </w:r>
      <w:r w:rsidR="00316556">
        <w:t>&gt;</w:t>
      </w:r>
    </w:p>
    <w:p w14:paraId="16EBA572" w14:textId="162CA22F" w:rsidR="00316556" w:rsidRDefault="00427D19" w:rsidP="00316556">
      <w:pPr>
        <w:pStyle w:val="XMLCode"/>
      </w:pPr>
      <w:r>
        <w:tab/>
      </w:r>
      <w:r>
        <w:tab/>
      </w:r>
      <w:r w:rsidR="00316556">
        <w:t>&lt;int key=</w:t>
      </w:r>
      <w:r w:rsidR="00194316">
        <w:t>"</w:t>
      </w:r>
      <w:r w:rsidR="00316556">
        <w:t>priority</w:t>
      </w:r>
      <w:r w:rsidR="00194316">
        <w:t>"</w:t>
      </w:r>
      <w:r w:rsidR="00316556">
        <w:t>&gt; 2 &lt;/int&gt;</w:t>
      </w:r>
    </w:p>
    <w:p w14:paraId="6936D2D7" w14:textId="23C665C9" w:rsidR="00316556" w:rsidRDefault="00427D19" w:rsidP="00316556">
      <w:pPr>
        <w:pStyle w:val="XMLCode"/>
      </w:pPr>
      <w:r>
        <w:tab/>
      </w:r>
      <w:r w:rsidR="00316556">
        <w:t>&lt;/custom_attributes&gt;</w:t>
      </w:r>
    </w:p>
    <w:p w14:paraId="7743666E" w14:textId="1C7D0FFF" w:rsidR="00316556" w:rsidRDefault="00427D19" w:rsidP="00316556">
      <w:pPr>
        <w:pStyle w:val="XMLCode"/>
      </w:pPr>
      <w:r>
        <w:tab/>
      </w:r>
      <w:r w:rsidR="00316556">
        <w:t>&lt;custom_attributes owner=</w:t>
      </w:r>
      <w:r w:rsidR="00194316">
        <w:t>"</w:t>
      </w:r>
      <w:r w:rsidR="00316556">
        <w:t>DepartmentB</w:t>
      </w:r>
      <w:r w:rsidR="00194316">
        <w:t>"</w:t>
      </w:r>
      <w:r w:rsidR="00316556">
        <w:t>&gt;</w:t>
      </w:r>
    </w:p>
    <w:p w14:paraId="6FBD927A" w14:textId="72448887" w:rsidR="00316556" w:rsidRDefault="00427D19" w:rsidP="00316556">
      <w:pPr>
        <w:pStyle w:val="XMLCode"/>
      </w:pPr>
      <w:r>
        <w:tab/>
      </w:r>
      <w:r>
        <w:tab/>
      </w:r>
      <w:r w:rsidR="00316556">
        <w:t>&lt;string key=</w:t>
      </w:r>
      <w:r w:rsidR="00194316">
        <w:t>"</w:t>
      </w:r>
      <w:r w:rsidR="00316556">
        <w:t>priority</w:t>
      </w:r>
      <w:r w:rsidR="00194316">
        <w:t>"</w:t>
      </w:r>
      <w:r w:rsidR="00316556">
        <w:t>&gt;high&lt;/string&gt;</w:t>
      </w:r>
    </w:p>
    <w:p w14:paraId="56A95093" w14:textId="2A7B1828" w:rsidR="00316556" w:rsidRDefault="00427D19" w:rsidP="00316556">
      <w:pPr>
        <w:pStyle w:val="XMLCode"/>
      </w:pPr>
      <w:r>
        <w:tab/>
      </w:r>
      <w:r>
        <w:tab/>
      </w:r>
      <w:r w:rsidR="00316556">
        <w:t>&lt;real_list key=</w:t>
      </w:r>
      <w:r w:rsidR="00194316">
        <w:t>"</w:t>
      </w:r>
      <w:r w:rsidR="00316556">
        <w:t>direction vector</w:t>
      </w:r>
      <w:r w:rsidR="00194316">
        <w:t>"</w:t>
      </w:r>
      <w:r w:rsidR="00316556">
        <w:t>&gt;</w:t>
      </w:r>
    </w:p>
    <w:p w14:paraId="3884F3CA" w14:textId="5DA11DDE" w:rsidR="00316556" w:rsidRDefault="00427D19" w:rsidP="00316556">
      <w:pPr>
        <w:pStyle w:val="XMLCode"/>
      </w:pPr>
      <w:r>
        <w:tab/>
      </w:r>
      <w:r>
        <w:tab/>
      </w:r>
      <w:r>
        <w:tab/>
      </w:r>
      <w:r w:rsidR="00316556">
        <w:t>&lt;value index=</w:t>
      </w:r>
      <w:r w:rsidR="00194316">
        <w:t>"</w:t>
      </w:r>
      <w:r w:rsidR="00316556">
        <w:t>1</w:t>
      </w:r>
      <w:r w:rsidR="00194316">
        <w:t>"</w:t>
      </w:r>
      <w:r w:rsidR="00316556">
        <w:t>&gt;10.3 &lt;/value&gt;</w:t>
      </w:r>
    </w:p>
    <w:p w14:paraId="22798551" w14:textId="6E0083C6" w:rsidR="00427D19" w:rsidRDefault="00427D19" w:rsidP="00316556">
      <w:pPr>
        <w:pStyle w:val="XMLCode"/>
      </w:pPr>
      <w:r>
        <w:tab/>
      </w:r>
      <w:r>
        <w:tab/>
      </w:r>
      <w:r>
        <w:tab/>
      </w:r>
      <w:r w:rsidR="00316556">
        <w:t>&lt;value index=</w:t>
      </w:r>
      <w:r w:rsidR="00194316">
        <w:t>"</w:t>
      </w:r>
      <w:r w:rsidR="00316556">
        <w:t>2</w:t>
      </w:r>
      <w:r w:rsidR="00194316">
        <w:t>"</w:t>
      </w:r>
      <w:r w:rsidR="00316556">
        <w:t>&gt; -2.1&lt;/value&gt;</w:t>
      </w:r>
    </w:p>
    <w:p w14:paraId="34ECCCD6" w14:textId="4BED5906" w:rsidR="00316556" w:rsidRDefault="00427D19" w:rsidP="00316556">
      <w:pPr>
        <w:pStyle w:val="XMLCode"/>
      </w:pPr>
      <w:r>
        <w:tab/>
      </w:r>
      <w:r>
        <w:tab/>
      </w:r>
      <w:r>
        <w:tab/>
      </w:r>
      <w:r w:rsidR="00316556">
        <w:t>&lt;value index=</w:t>
      </w:r>
      <w:r w:rsidR="00194316">
        <w:t>"</w:t>
      </w:r>
      <w:r w:rsidR="00316556">
        <w:t>3</w:t>
      </w:r>
      <w:r w:rsidR="00194316">
        <w:t>"</w:t>
      </w:r>
      <w:r w:rsidR="00316556">
        <w:t>&gt;-1.5&lt;/value&gt;</w:t>
      </w:r>
    </w:p>
    <w:p w14:paraId="7B7B08B4" w14:textId="19A1F193" w:rsidR="00316556" w:rsidRDefault="00427D19" w:rsidP="00316556">
      <w:pPr>
        <w:pStyle w:val="XMLCode"/>
      </w:pPr>
      <w:r>
        <w:tab/>
      </w:r>
      <w:r>
        <w:tab/>
      </w:r>
      <w:r w:rsidR="00316556">
        <w:t>&lt;/real_list&gt;</w:t>
      </w:r>
    </w:p>
    <w:p w14:paraId="3A09CEDD" w14:textId="3BF7ABD2" w:rsidR="00316556" w:rsidRDefault="00427D19" w:rsidP="00316556">
      <w:pPr>
        <w:pStyle w:val="XMLCode"/>
      </w:pPr>
      <w:r>
        <w:tab/>
      </w:r>
      <w:r>
        <w:tab/>
      </w:r>
      <w:r w:rsidR="00316556">
        <w:t>&lt;string_list key=</w:t>
      </w:r>
      <w:r w:rsidR="00194316">
        <w:t>"</w:t>
      </w:r>
      <w:r w:rsidR="00316556">
        <w:t>verifiedby</w:t>
      </w:r>
      <w:r w:rsidR="00194316">
        <w:t>"</w:t>
      </w:r>
      <w:r w:rsidR="00316556">
        <w:t xml:space="preserve"> &gt;</w:t>
      </w:r>
    </w:p>
    <w:p w14:paraId="2551B64D" w14:textId="114E1933" w:rsidR="00316556" w:rsidRDefault="00427D19" w:rsidP="00316556">
      <w:pPr>
        <w:pStyle w:val="XMLCode"/>
      </w:pPr>
      <w:r>
        <w:tab/>
      </w:r>
      <w:r>
        <w:tab/>
      </w:r>
      <w:r>
        <w:tab/>
      </w:r>
      <w:r w:rsidR="00316556">
        <w:t>&lt;value index=</w:t>
      </w:r>
      <w:r w:rsidR="00194316">
        <w:t>"</w:t>
      </w:r>
      <w:r w:rsidR="00316556">
        <w:t>1</w:t>
      </w:r>
      <w:r w:rsidR="00194316">
        <w:t>"</w:t>
      </w:r>
      <w:r w:rsidR="00316556">
        <w:t>&gt;john&lt;/value&gt;</w:t>
      </w:r>
    </w:p>
    <w:p w14:paraId="4ACB5C6C" w14:textId="5CBA8BDC" w:rsidR="00316556" w:rsidRDefault="00427D19" w:rsidP="00316556">
      <w:pPr>
        <w:pStyle w:val="XMLCode"/>
      </w:pPr>
      <w:r>
        <w:tab/>
      </w:r>
      <w:r>
        <w:tab/>
      </w:r>
      <w:r>
        <w:tab/>
      </w:r>
      <w:r w:rsidR="00316556">
        <w:t>&lt;value index=</w:t>
      </w:r>
      <w:r w:rsidR="00194316">
        <w:t>"</w:t>
      </w:r>
      <w:r w:rsidR="00316556">
        <w:t>2</w:t>
      </w:r>
      <w:r w:rsidR="00194316">
        <w:t>"</w:t>
      </w:r>
      <w:r w:rsidR="00316556">
        <w:t>&gt;Smith&lt;/value&gt;</w:t>
      </w:r>
    </w:p>
    <w:p w14:paraId="76A57AC4" w14:textId="67145FF5" w:rsidR="00316556" w:rsidRDefault="00427D19" w:rsidP="00316556">
      <w:pPr>
        <w:pStyle w:val="XMLCode"/>
      </w:pPr>
      <w:r>
        <w:tab/>
      </w:r>
      <w:r>
        <w:tab/>
      </w:r>
      <w:r w:rsidR="00316556">
        <w:t>&lt;/string_list&gt;</w:t>
      </w:r>
    </w:p>
    <w:p w14:paraId="4563A1BF" w14:textId="16CDB567" w:rsidR="00316556" w:rsidRDefault="00427D19" w:rsidP="00316556">
      <w:pPr>
        <w:pStyle w:val="XMLCode"/>
      </w:pPr>
      <w:r>
        <w:tab/>
      </w:r>
      <w:r w:rsidR="00316556">
        <w:t>&lt;/custom_attributes&gt;</w:t>
      </w:r>
    </w:p>
    <w:p w14:paraId="1A40EF7C" w14:textId="77777777" w:rsidR="00316556" w:rsidRDefault="00316556" w:rsidP="00316556">
      <w:pPr>
        <w:pStyle w:val="XMLCode"/>
      </w:pPr>
      <w:r>
        <w:t>&lt;/custom_attributes_list&gt;</w:t>
      </w:r>
    </w:p>
    <w:p w14:paraId="1C332483" w14:textId="77777777" w:rsidR="007C39C1" w:rsidRPr="007055D9" w:rsidRDefault="007C39C1" w:rsidP="007C39C1">
      <w:pPr>
        <w:pStyle w:val="XMLCode"/>
      </w:pPr>
    </w:p>
    <w:p w14:paraId="710C67F0" w14:textId="77777777" w:rsidR="007C39C1" w:rsidRDefault="007C39C1" w:rsidP="00F66AFE">
      <w:pPr>
        <w:pStyle w:val="berschrift2"/>
        <w:pageBreakBefore/>
        <w:ind w:left="578" w:hanging="578"/>
      </w:pPr>
      <w:bookmarkStart w:id="389" w:name="_Toc440038865"/>
      <w:bookmarkStart w:id="390" w:name="_Toc3556965"/>
      <w:bookmarkStart w:id="391" w:name="_Toc34747215"/>
      <w:bookmarkStart w:id="392" w:name="_Toc39880529"/>
      <w:r w:rsidRPr="00A2560C">
        <w:lastRenderedPageBreak/>
        <w:t xml:space="preserve">Distinction between </w:t>
      </w:r>
      <w:r w:rsidRPr="004F4C2F">
        <w:rPr>
          <w:rFonts w:ascii="Courier New" w:hAnsi="Courier New" w:cs="Courier New"/>
          <w:sz w:val="24"/>
          <w:szCs w:val="22"/>
        </w:rPr>
        <w:t>&lt;custom_attributes/&gt;</w:t>
      </w:r>
      <w:r w:rsidRPr="004F4C2F">
        <w:rPr>
          <w:sz w:val="32"/>
        </w:rPr>
        <w:t xml:space="preserve"> </w:t>
      </w:r>
      <w:r w:rsidRPr="00A2560C">
        <w:t xml:space="preserve">and </w:t>
      </w:r>
      <w:r w:rsidRPr="004F4C2F">
        <w:rPr>
          <w:rFonts w:ascii="Courier New" w:hAnsi="Courier New" w:cs="Courier New"/>
          <w:sz w:val="24"/>
          <w:szCs w:val="22"/>
        </w:rPr>
        <w:t>&lt;appdata/&gt;</w:t>
      </w:r>
      <w:bookmarkEnd w:id="389"/>
      <w:bookmarkEnd w:id="390"/>
      <w:bookmarkEnd w:id="391"/>
      <w:bookmarkEnd w:id="392"/>
    </w:p>
    <w:p w14:paraId="03FC64CB" w14:textId="77777777" w:rsidR="007C39C1" w:rsidRDefault="007C39C1" w:rsidP="007C39C1">
      <w:pPr>
        <w:jc w:val="both"/>
      </w:pPr>
      <w:r>
        <w:t>At first glance,</w:t>
      </w:r>
      <w:r w:rsidRPr="00BF11F3">
        <w:rPr>
          <w:rFonts w:ascii="Courier New" w:hAnsi="Courier New" w:cs="Courier New"/>
          <w:b/>
          <w:i/>
          <w:sz w:val="18"/>
          <w:szCs w:val="18"/>
        </w:rPr>
        <w:t xml:space="preserve"> &lt;custom_attributes/&gt;</w:t>
      </w:r>
      <w:r>
        <w:t xml:space="preserve"> and </w:t>
      </w:r>
      <w:r w:rsidRPr="00AC2B0C">
        <w:rPr>
          <w:rFonts w:ascii="Courier New" w:hAnsi="Courier New" w:cs="Courier New"/>
          <w:b/>
          <w:i/>
          <w:sz w:val="18"/>
          <w:szCs w:val="18"/>
        </w:rPr>
        <w:t>&lt;appdata</w:t>
      </w:r>
      <w:r>
        <w:rPr>
          <w:rFonts w:ascii="Courier New" w:hAnsi="Courier New" w:cs="Courier New"/>
          <w:b/>
          <w:i/>
          <w:sz w:val="18"/>
          <w:szCs w:val="18"/>
        </w:rPr>
        <w:t>/</w:t>
      </w:r>
      <w:r w:rsidRPr="00AC2B0C">
        <w:rPr>
          <w:rFonts w:ascii="Courier New" w:hAnsi="Courier New" w:cs="Courier New"/>
          <w:b/>
          <w:i/>
          <w:sz w:val="18"/>
          <w:szCs w:val="18"/>
        </w:rPr>
        <w:t>&gt;</w:t>
      </w:r>
      <w:r>
        <w:t xml:space="preserve"> seem to address similar purpose or even to be redundant.</w:t>
      </w:r>
      <w:r w:rsidRPr="001D7F75">
        <w:t xml:space="preserve"> This is deceptive, as evidenced by the following</w:t>
      </w:r>
      <w:r>
        <w:t xml:space="preserve"> subsections. </w:t>
      </w:r>
    </w:p>
    <w:p w14:paraId="04B363F1" w14:textId="77777777" w:rsidR="007C39C1" w:rsidRDefault="007C39C1" w:rsidP="00327322">
      <w:pPr>
        <w:pStyle w:val="berschrift3"/>
      </w:pPr>
      <w:bookmarkStart w:id="393" w:name="_Toc440038866"/>
      <w:bookmarkStart w:id="394" w:name="_Toc3556966"/>
      <w:bookmarkStart w:id="395" w:name="_Toc34747216"/>
      <w:bookmarkStart w:id="396" w:name="_Toc39880530"/>
      <w:r>
        <w:t xml:space="preserve">Needs of different process roles, addressed by </w:t>
      </w:r>
      <w:r w:rsidRPr="00575FF1">
        <w:rPr>
          <w:rFonts w:ascii="Courier New" w:hAnsi="Courier New" w:cs="Courier New"/>
          <w:i/>
          <w:iCs/>
          <w:sz w:val="24"/>
          <w:szCs w:val="22"/>
        </w:rPr>
        <w:t>&lt;custom_attributes/&gt;</w:t>
      </w:r>
      <w:r w:rsidRPr="00A2560C">
        <w:t xml:space="preserve"> and </w:t>
      </w:r>
      <w:r w:rsidRPr="00575FF1">
        <w:rPr>
          <w:rFonts w:ascii="Courier New" w:hAnsi="Courier New" w:cs="Courier New"/>
          <w:i/>
          <w:iCs/>
          <w:sz w:val="24"/>
          <w:szCs w:val="22"/>
        </w:rPr>
        <w:t>&lt;appdata/&gt;</w:t>
      </w:r>
      <w:bookmarkEnd w:id="393"/>
      <w:bookmarkEnd w:id="394"/>
      <w:bookmarkEnd w:id="395"/>
      <w:bookmarkEnd w:id="396"/>
      <w:r>
        <w:t xml:space="preserve"> </w:t>
      </w:r>
    </w:p>
    <w:p w14:paraId="710DBDC2" w14:textId="77777777" w:rsidR="007C39C1" w:rsidRDefault="007C39C1" w:rsidP="007C39C1">
      <w:pPr>
        <w:jc w:val="both"/>
      </w:pPr>
      <w:r>
        <w:t>In context of χMCF, at least two different roles can be clearly identified: The programmer of an application and the engineer using this application.</w:t>
      </w:r>
      <w:r w:rsidRPr="00415437">
        <w:t xml:space="preserve"> </w:t>
      </w:r>
      <w:r>
        <w:t>The programmer needs to store extra data that are specific to the application. The engineer needs to store extra data that are specific to the process that the connections are involved.</w:t>
      </w:r>
      <w:r w:rsidRPr="00415437">
        <w:t xml:space="preserve"> </w:t>
      </w:r>
    </w:p>
    <w:p w14:paraId="3735B7EF" w14:textId="77777777" w:rsidR="007C39C1" w:rsidRDefault="007C39C1" w:rsidP="007C39C1">
      <w:pPr>
        <w:jc w:val="both"/>
      </w:pPr>
      <w:r w:rsidRPr="009C29E3">
        <w:t xml:space="preserve">As its name implies, </w:t>
      </w:r>
      <w:r w:rsidRPr="00402B6A">
        <w:rPr>
          <w:rFonts w:ascii="Courier New" w:hAnsi="Courier New" w:cs="Courier New"/>
          <w:b/>
          <w:i/>
          <w:sz w:val="18"/>
          <w:szCs w:val="18"/>
        </w:rPr>
        <w:t>&lt;appdata/&gt;</w:t>
      </w:r>
      <w:r w:rsidRPr="009C29E3">
        <w:t xml:space="preserve"> is used to store application-specific data, whose structure and purpose is known only by the application itself, or applies to this application alone. The software vendor may choose to standardize</w:t>
      </w:r>
      <w:r>
        <w:t xml:space="preserve"> and publish</w:t>
      </w:r>
      <w:r w:rsidRPr="009C29E3">
        <w:t xml:space="preserve"> the format of this data in order to allow other applications to port data to it, and/or may choose to use </w:t>
      </w:r>
      <w:r w:rsidRPr="00402B6A">
        <w:rPr>
          <w:rFonts w:ascii="Courier New" w:hAnsi="Courier New" w:cs="Courier New"/>
          <w:b/>
          <w:i/>
          <w:sz w:val="18"/>
          <w:szCs w:val="18"/>
        </w:rPr>
        <w:t>&lt;appdata/&gt;</w:t>
      </w:r>
      <w:r w:rsidRPr="009C29E3">
        <w:t xml:space="preserve"> as a private storage of internal state.</w:t>
      </w:r>
      <w:r w:rsidRPr="00415437">
        <w:t xml:space="preserve"> </w:t>
      </w:r>
    </w:p>
    <w:p w14:paraId="22DE1A6D" w14:textId="77777777" w:rsidR="007C39C1" w:rsidRDefault="007C39C1" w:rsidP="007C39C1">
      <w:pPr>
        <w:jc w:val="both"/>
      </w:pPr>
      <w:r w:rsidRPr="00402B6A">
        <w:rPr>
          <w:rFonts w:ascii="Courier New" w:hAnsi="Courier New" w:cs="Courier New"/>
          <w:b/>
          <w:i/>
          <w:sz w:val="18"/>
          <w:szCs w:val="18"/>
        </w:rPr>
        <w:t>&lt;custom_attributes/&gt;</w:t>
      </w:r>
      <w:r w:rsidRPr="009C29E3">
        <w:t xml:space="preserve"> represent OEM- or process-specific data, whose purpose is known by the engineers, but may not be known by the application. </w:t>
      </w:r>
    </w:p>
    <w:p w14:paraId="3DA88FD4" w14:textId="77777777" w:rsidR="007C39C1" w:rsidRDefault="007C39C1" w:rsidP="007C39C1">
      <w:pPr>
        <w:jc w:val="both"/>
      </w:pPr>
      <w:r w:rsidRPr="009C29E3">
        <w:t xml:space="preserve">Engineers store connection-related information in </w:t>
      </w:r>
      <w:r w:rsidRPr="00402B6A">
        <w:rPr>
          <w:rFonts w:ascii="Courier New" w:hAnsi="Courier New" w:cs="Courier New"/>
          <w:b/>
          <w:i/>
          <w:sz w:val="18"/>
          <w:szCs w:val="18"/>
        </w:rPr>
        <w:t>&lt;custom_attributes/&gt;</w:t>
      </w:r>
      <w:r w:rsidRPr="009C29E3">
        <w:t xml:space="preserve">. Engineers choose which attributes they need to store, and designate the corresponding data in </w:t>
      </w:r>
      <w:r w:rsidRPr="00402B6A">
        <w:rPr>
          <w:rFonts w:ascii="Courier New" w:hAnsi="Courier New" w:cs="Courier New"/>
          <w:b/>
          <w:i/>
          <w:sz w:val="18"/>
          <w:szCs w:val="18"/>
        </w:rPr>
        <w:t>&lt;custom_attributes/&gt;</w:t>
      </w:r>
      <w:r w:rsidRPr="009C29E3">
        <w:t>.</w:t>
      </w:r>
      <w:r>
        <w:t xml:space="preserve"> </w:t>
      </w:r>
    </w:p>
    <w:p w14:paraId="06A295C1" w14:textId="77777777" w:rsidR="007C39C1" w:rsidRDefault="007C39C1" w:rsidP="007C39C1">
      <w:pPr>
        <w:jc w:val="both"/>
      </w:pPr>
      <w:r w:rsidRPr="009C29E3">
        <w:t xml:space="preserve">Applications store auxiliary data in </w:t>
      </w:r>
      <w:r w:rsidRPr="00402B6A">
        <w:rPr>
          <w:rFonts w:ascii="Courier New" w:hAnsi="Courier New" w:cs="Courier New"/>
          <w:b/>
          <w:i/>
          <w:sz w:val="18"/>
          <w:szCs w:val="18"/>
        </w:rPr>
        <w:t>&lt;appdata/&gt;</w:t>
      </w:r>
      <w:r w:rsidRPr="009C29E3">
        <w:t xml:space="preserve">. These data </w:t>
      </w:r>
      <w:r>
        <w:t xml:space="preserve">possibly </w:t>
      </w:r>
      <w:r w:rsidRPr="009C29E3">
        <w:t xml:space="preserve">may be data that the engineers </w:t>
      </w:r>
      <w:r>
        <w:t xml:space="preserve">do not </w:t>
      </w:r>
      <w:r w:rsidRPr="009C29E3">
        <w:t>know</w:t>
      </w:r>
      <w:r>
        <w:t xml:space="preserve"> of</w:t>
      </w:r>
      <w:r w:rsidRPr="009C29E3">
        <w:t xml:space="preserve">. </w:t>
      </w:r>
      <w:r w:rsidRPr="00402B6A">
        <w:rPr>
          <w:rFonts w:ascii="Courier New" w:hAnsi="Courier New" w:cs="Courier New"/>
          <w:b/>
          <w:i/>
          <w:sz w:val="18"/>
          <w:szCs w:val="18"/>
        </w:rPr>
        <w:t>&lt;appdata/&gt;</w:t>
      </w:r>
      <w:r w:rsidRPr="009C29E3">
        <w:t xml:space="preserve"> may include information about </w:t>
      </w:r>
      <w:r>
        <w:t xml:space="preserve">the </w:t>
      </w:r>
      <w:r w:rsidRPr="009C29E3">
        <w:t>internal state</w:t>
      </w:r>
      <w:r>
        <w:t xml:space="preserve"> of the application specific data model</w:t>
      </w:r>
      <w:r w:rsidRPr="009C29E3">
        <w:t xml:space="preserve">. </w:t>
      </w:r>
    </w:p>
    <w:p w14:paraId="2657C982" w14:textId="77777777" w:rsidR="007C39C1" w:rsidRDefault="007C39C1" w:rsidP="007C39C1">
      <w:pPr>
        <w:jc w:val="both"/>
      </w:pPr>
      <w:r w:rsidRPr="009C29E3">
        <w:t xml:space="preserve">Engineers know the purpose and representation of </w:t>
      </w:r>
      <w:r w:rsidRPr="00402B6A">
        <w:rPr>
          <w:rFonts w:ascii="Courier New" w:hAnsi="Courier New" w:cs="Courier New"/>
          <w:b/>
          <w:i/>
          <w:sz w:val="18"/>
          <w:szCs w:val="18"/>
        </w:rPr>
        <w:t>&lt;custom_attributes/&gt;</w:t>
      </w:r>
      <w:r w:rsidRPr="009C29E3">
        <w:t>. The software may not know what each custom attribute represents</w:t>
      </w:r>
      <w:r>
        <w:t>, but must nevertheless be able to transport these data unchanged, or to offer a (generic) GUI for accessing it</w:t>
      </w:r>
      <w:r w:rsidRPr="009C29E3">
        <w:t>.</w:t>
      </w:r>
      <w:r>
        <w:t xml:space="preserve"> </w:t>
      </w:r>
    </w:p>
    <w:p w14:paraId="10DA4324" w14:textId="77777777" w:rsidR="007C39C1" w:rsidRDefault="007C39C1" w:rsidP="00327322">
      <w:pPr>
        <w:pStyle w:val="berschrift3"/>
      </w:pPr>
      <w:bookmarkStart w:id="397" w:name="_Toc440038867"/>
      <w:bookmarkStart w:id="398" w:name="_Toc3556967"/>
      <w:bookmarkStart w:id="399" w:name="_Toc34747217"/>
      <w:bookmarkStart w:id="400" w:name="_Toc39880531"/>
      <w:r>
        <w:t xml:space="preserve">Needs of different applications, addressed by </w:t>
      </w:r>
      <w:r w:rsidRPr="00575FF1">
        <w:rPr>
          <w:rFonts w:ascii="Courier New" w:hAnsi="Courier New" w:cs="Courier New"/>
          <w:i/>
          <w:iCs/>
          <w:sz w:val="24"/>
          <w:szCs w:val="22"/>
        </w:rPr>
        <w:t>&lt;custom_attributes/&gt;</w:t>
      </w:r>
      <w:r w:rsidRPr="00A2560C">
        <w:t xml:space="preserve"> and </w:t>
      </w:r>
      <w:r w:rsidRPr="00575FF1">
        <w:rPr>
          <w:rFonts w:ascii="Courier New" w:hAnsi="Courier New" w:cs="Courier New"/>
          <w:i/>
          <w:iCs/>
          <w:sz w:val="24"/>
          <w:szCs w:val="22"/>
        </w:rPr>
        <w:t>&lt;appdata/&gt;</w:t>
      </w:r>
      <w:bookmarkEnd w:id="397"/>
      <w:bookmarkEnd w:id="398"/>
      <w:bookmarkEnd w:id="399"/>
      <w:bookmarkEnd w:id="400"/>
      <w:r>
        <w:t xml:space="preserve"> </w:t>
      </w:r>
    </w:p>
    <w:p w14:paraId="204E776C" w14:textId="08ED156D" w:rsidR="007C39C1" w:rsidRDefault="007C39C1" w:rsidP="007C39C1">
      <w:pPr>
        <w:jc w:val="both"/>
      </w:pPr>
      <w:r w:rsidRPr="00402B6A">
        <w:rPr>
          <w:rFonts w:ascii="Courier New" w:hAnsi="Courier New" w:cs="Courier New"/>
          <w:b/>
          <w:i/>
          <w:sz w:val="18"/>
          <w:szCs w:val="18"/>
        </w:rPr>
        <w:t>&lt;appdata/&gt;</w:t>
      </w:r>
      <w:r w:rsidRPr="009C29E3">
        <w:t xml:space="preserve"> may be used as means of intercommunication between different applications. In this case, the format of </w:t>
      </w:r>
      <w:r w:rsidRPr="00402B6A">
        <w:rPr>
          <w:rFonts w:ascii="Courier New" w:hAnsi="Courier New" w:cs="Courier New"/>
          <w:b/>
          <w:i/>
          <w:sz w:val="18"/>
          <w:szCs w:val="18"/>
        </w:rPr>
        <w:t>&lt;appdata/&gt;</w:t>
      </w:r>
      <w:r w:rsidRPr="009C29E3">
        <w:t xml:space="preserve"> needs to be standardized and publi</w:t>
      </w:r>
      <w:r>
        <w:t>sh</w:t>
      </w:r>
      <w:r w:rsidRPr="009C29E3">
        <w:t xml:space="preserve">ed by the </w:t>
      </w:r>
      <w:r w:rsidRPr="00402B6A">
        <w:rPr>
          <w:rFonts w:ascii="Courier New" w:hAnsi="Courier New" w:cs="Courier New"/>
          <w:b/>
          <w:i/>
          <w:sz w:val="18"/>
          <w:szCs w:val="18"/>
        </w:rPr>
        <w:t>&lt;appdata/&gt;</w:t>
      </w:r>
      <w:r w:rsidRPr="009C29E3">
        <w:t xml:space="preserve"> owner. Of course, information stored in </w:t>
      </w:r>
      <w:r w:rsidRPr="00402B6A">
        <w:rPr>
          <w:rFonts w:ascii="Courier New" w:hAnsi="Courier New" w:cs="Courier New"/>
          <w:b/>
          <w:i/>
          <w:sz w:val="18"/>
          <w:szCs w:val="18"/>
        </w:rPr>
        <w:t>&lt;appdata/&gt;</w:t>
      </w:r>
      <w:r w:rsidRPr="009C29E3">
        <w:t xml:space="preserve"> </w:t>
      </w:r>
      <w:r>
        <w:t xml:space="preserve">does </w:t>
      </w:r>
      <w:r w:rsidRPr="009C29E3">
        <w:t xml:space="preserve">not </w:t>
      </w:r>
      <w:r>
        <w:t xml:space="preserve">necessarily </w:t>
      </w:r>
      <w:r w:rsidRPr="009C29E3">
        <w:t xml:space="preserve">need </w:t>
      </w:r>
      <w:r>
        <w:t xml:space="preserve">to </w:t>
      </w:r>
      <w:r w:rsidRPr="009C29E3">
        <w:t>be handled or maintained by 3</w:t>
      </w:r>
      <w:r w:rsidRPr="009C29E3">
        <w:rPr>
          <w:vertAlign w:val="superscript"/>
        </w:rPr>
        <w:t>rd</w:t>
      </w:r>
      <w:r w:rsidRPr="009C29E3">
        <w:t xml:space="preserve"> party software. Therefore, </w:t>
      </w:r>
      <w:r w:rsidRPr="00402B6A">
        <w:rPr>
          <w:rFonts w:ascii="Courier New" w:hAnsi="Courier New" w:cs="Courier New"/>
          <w:b/>
          <w:i/>
          <w:sz w:val="18"/>
          <w:szCs w:val="18"/>
        </w:rPr>
        <w:t>&lt;appdata/&gt;</w:t>
      </w:r>
      <w:r w:rsidRPr="009C29E3">
        <w:t xml:space="preserve"> should be considered as data that can be disregarded or thrown away by a 3</w:t>
      </w:r>
      <w:r w:rsidRPr="009C29E3">
        <w:rPr>
          <w:vertAlign w:val="superscript"/>
        </w:rPr>
        <w:t>rd</w:t>
      </w:r>
      <w:r w:rsidRPr="009C29E3">
        <w:t xml:space="preserve"> party software.</w:t>
      </w:r>
      <w:r>
        <w:t xml:space="preserve"> Hence, applications must not rely on preservation of </w:t>
      </w:r>
      <w:r w:rsidRPr="00402B6A">
        <w:rPr>
          <w:rFonts w:ascii="Courier New" w:hAnsi="Courier New" w:cs="Courier New"/>
          <w:b/>
          <w:i/>
          <w:sz w:val="18"/>
          <w:szCs w:val="18"/>
        </w:rPr>
        <w:t>&lt;appdata/&gt;</w:t>
      </w:r>
      <w:r w:rsidR="00FA6A14">
        <w:t xml:space="preserve"> in a way that cause e.</w:t>
      </w:r>
      <w:r>
        <w:t xml:space="preserve">g. data corruption or crash, if this data gets lost. </w:t>
      </w:r>
    </w:p>
    <w:p w14:paraId="7D483EAD" w14:textId="77777777" w:rsidR="007C39C1" w:rsidRDefault="007C39C1" w:rsidP="007C39C1">
      <w:pPr>
        <w:spacing w:before="240"/>
        <w:jc w:val="both"/>
      </w:pPr>
      <w:r w:rsidRPr="00740225">
        <w:t xml:space="preserve">Internal structure of </w:t>
      </w:r>
      <w:r w:rsidRPr="00740225">
        <w:rPr>
          <w:rFonts w:ascii="Courier New" w:hAnsi="Courier New" w:cs="Courier New"/>
          <w:b/>
          <w:i/>
          <w:sz w:val="18"/>
          <w:szCs w:val="18"/>
        </w:rPr>
        <w:t>&lt;custom_attributes_list/&gt;</w:t>
      </w:r>
      <w:r w:rsidRPr="00740225">
        <w:t xml:space="preserve"> is completely standardized, whereas internal structure of </w:t>
      </w:r>
      <w:r w:rsidRPr="00740225">
        <w:rPr>
          <w:rFonts w:ascii="Courier New" w:hAnsi="Courier New" w:cs="Courier New"/>
          <w:b/>
          <w:i/>
          <w:sz w:val="18"/>
          <w:szCs w:val="18"/>
        </w:rPr>
        <w:t>&lt;appdata/&gt;</w:t>
      </w:r>
      <w:r w:rsidRPr="00740225">
        <w:t xml:space="preserve"> is arbitrary and can for instance be described by a software specific XML schema. </w:t>
      </w:r>
      <w:r>
        <w:t xml:space="preserve">(But this is optional.) </w:t>
      </w:r>
      <w:r w:rsidRPr="00740225">
        <w:t xml:space="preserve">Hence, </w:t>
      </w:r>
      <w:r w:rsidRPr="00740225">
        <w:rPr>
          <w:rFonts w:ascii="Courier New" w:hAnsi="Courier New" w:cs="Courier New"/>
          <w:b/>
          <w:i/>
          <w:sz w:val="18"/>
          <w:szCs w:val="18"/>
        </w:rPr>
        <w:t>&lt;custom_attributes_list/&gt;</w:t>
      </w:r>
      <w:r w:rsidRPr="00740225">
        <w:t xml:space="preserve"> cannot be used as flexible as </w:t>
      </w:r>
      <w:r w:rsidRPr="00740225">
        <w:rPr>
          <w:rFonts w:ascii="Courier New" w:hAnsi="Courier New" w:cs="Courier New"/>
          <w:b/>
          <w:i/>
          <w:sz w:val="18"/>
          <w:szCs w:val="18"/>
        </w:rPr>
        <w:t>&lt;appdata/&gt;</w:t>
      </w:r>
      <w:r w:rsidRPr="00740225">
        <w:t>, but its content is easier to be preserved across system boundaries.</w:t>
      </w:r>
    </w:p>
    <w:p w14:paraId="579967E2" w14:textId="77777777" w:rsidR="007C39C1" w:rsidRDefault="007C39C1" w:rsidP="00327322">
      <w:pPr>
        <w:pStyle w:val="berschrift3"/>
      </w:pPr>
      <w:bookmarkStart w:id="401" w:name="_Toc440038868"/>
      <w:bookmarkStart w:id="402" w:name="_Toc3556968"/>
      <w:bookmarkStart w:id="403" w:name="_Toc34747218"/>
      <w:bookmarkStart w:id="404" w:name="_Toc39880532"/>
      <w:r>
        <w:lastRenderedPageBreak/>
        <w:t xml:space="preserve">Different levels of </w:t>
      </w:r>
      <w:r w:rsidRPr="00575FF1">
        <w:rPr>
          <w:rFonts w:ascii="Courier New" w:hAnsi="Courier New" w:cs="Courier New"/>
          <w:i/>
          <w:iCs/>
          <w:sz w:val="24"/>
          <w:szCs w:val="22"/>
        </w:rPr>
        <w:t>&lt;custom_attributes/&gt;</w:t>
      </w:r>
      <w:r w:rsidRPr="00A2560C">
        <w:t xml:space="preserve"> and </w:t>
      </w:r>
      <w:r w:rsidRPr="00575FF1">
        <w:rPr>
          <w:rFonts w:ascii="Courier New" w:hAnsi="Courier New" w:cs="Courier New"/>
          <w:i/>
          <w:iCs/>
          <w:sz w:val="24"/>
          <w:szCs w:val="22"/>
        </w:rPr>
        <w:t>&lt;appdata/&gt;</w:t>
      </w:r>
      <w:r>
        <w:t xml:space="preserve"> within </w:t>
      </w:r>
      <w:r w:rsidRPr="00BC64D4">
        <w:t>χ</w:t>
      </w:r>
      <w:r>
        <w:t>MCF data model</w:t>
      </w:r>
      <w:bookmarkEnd w:id="401"/>
      <w:bookmarkEnd w:id="402"/>
      <w:bookmarkEnd w:id="403"/>
      <w:bookmarkEnd w:id="404"/>
      <w:r>
        <w:t xml:space="preserve"> </w:t>
      </w:r>
    </w:p>
    <w:p w14:paraId="6AC8BB7A" w14:textId="77777777" w:rsidR="00CF44EB" w:rsidRDefault="007C39C1" w:rsidP="005A7483">
      <w:pPr>
        <w:keepNext/>
        <w:keepLines/>
        <w:spacing w:before="240"/>
        <w:jc w:val="both"/>
      </w:pPr>
      <w:r w:rsidRPr="00055F54">
        <w:rPr>
          <w:rFonts w:ascii="Courier New" w:hAnsi="Courier New" w:cs="Courier New"/>
          <w:b/>
          <w:i/>
          <w:sz w:val="18"/>
          <w:szCs w:val="18"/>
        </w:rPr>
        <w:t>&lt;appdata/&gt;</w:t>
      </w:r>
      <w:r w:rsidRPr="00055F54">
        <w:t xml:space="preserve"> may be used on d</w:t>
      </w:r>
      <w:r w:rsidR="00CF44EB">
        <w:t>ifferent levels of a χMCF file:</w:t>
      </w:r>
    </w:p>
    <w:p w14:paraId="4E379123" w14:textId="77777777" w:rsidR="00CF44EB" w:rsidRPr="00CF44EB" w:rsidRDefault="007C39C1" w:rsidP="005A7483">
      <w:pPr>
        <w:pStyle w:val="Listenabsatz"/>
        <w:keepNext/>
        <w:keepLines/>
        <w:numPr>
          <w:ilvl w:val="0"/>
          <w:numId w:val="51"/>
        </w:numPr>
        <w:spacing w:after="120"/>
        <w:ind w:left="714" w:hanging="357"/>
        <w:jc w:val="both"/>
        <w:rPr>
          <w:lang w:val="en-US"/>
        </w:rPr>
      </w:pPr>
      <w:r w:rsidRPr="00CF44EB">
        <w:rPr>
          <w:lang w:val="en-US"/>
        </w:rPr>
        <w:t xml:space="preserve">It may appear on root level (directly within </w:t>
      </w:r>
      <w:r w:rsidRPr="00CF44EB">
        <w:rPr>
          <w:rFonts w:ascii="Courier New" w:hAnsi="Courier New" w:cs="Courier New"/>
          <w:b/>
          <w:i/>
          <w:sz w:val="18"/>
          <w:szCs w:val="18"/>
          <w:lang w:val="en-US"/>
        </w:rPr>
        <w:t>&lt;xmcf/&gt;</w:t>
      </w:r>
      <w:r w:rsidR="00CF44EB" w:rsidRPr="00CF44EB">
        <w:rPr>
          <w:lang w:val="en-US"/>
        </w:rPr>
        <w:t xml:space="preserve"> tag)</w:t>
      </w:r>
    </w:p>
    <w:p w14:paraId="33333EAA" w14:textId="19B845C7" w:rsidR="007C39C1" w:rsidRPr="00CF44EB" w:rsidRDefault="007C39C1" w:rsidP="005A7483">
      <w:pPr>
        <w:pStyle w:val="Listenabsatz"/>
        <w:keepNext/>
        <w:keepLines/>
        <w:numPr>
          <w:ilvl w:val="0"/>
          <w:numId w:val="51"/>
        </w:numPr>
        <w:spacing w:after="120"/>
        <w:ind w:left="714" w:hanging="357"/>
        <w:jc w:val="both"/>
        <w:rPr>
          <w:lang w:val="en-US"/>
        </w:rPr>
      </w:pPr>
      <w:r w:rsidRPr="00CF44EB">
        <w:rPr>
          <w:lang w:val="en-US"/>
        </w:rPr>
        <w:t xml:space="preserve">and within any single connector (tags </w:t>
      </w:r>
      <w:r w:rsidRPr="00CF44EB">
        <w:rPr>
          <w:rFonts w:ascii="Courier New" w:hAnsi="Courier New" w:cs="Courier New"/>
          <w:b/>
          <w:i/>
          <w:sz w:val="18"/>
          <w:szCs w:val="18"/>
          <w:lang w:val="en-US"/>
        </w:rPr>
        <w:t>&lt;connection_0d/&gt;</w:t>
      </w:r>
      <w:r w:rsidRPr="00CF44EB">
        <w:rPr>
          <w:lang w:val="en-US"/>
        </w:rPr>
        <w:t xml:space="preserve">, </w:t>
      </w:r>
      <w:r w:rsidRPr="00CF44EB">
        <w:rPr>
          <w:rFonts w:ascii="Courier New" w:hAnsi="Courier New" w:cs="Courier New"/>
          <w:b/>
          <w:i/>
          <w:sz w:val="18"/>
          <w:szCs w:val="18"/>
          <w:lang w:val="en-US"/>
        </w:rPr>
        <w:t>&lt;connection_1d/&gt;</w:t>
      </w:r>
      <w:r w:rsidRPr="00CF44EB">
        <w:rPr>
          <w:rFonts w:cs="Courier New"/>
          <w:lang w:val="en-US"/>
        </w:rPr>
        <w:t xml:space="preserve"> and </w:t>
      </w:r>
      <w:r w:rsidRPr="00CF44EB">
        <w:rPr>
          <w:rFonts w:ascii="Courier New" w:hAnsi="Courier New" w:cs="Courier New"/>
          <w:b/>
          <w:i/>
          <w:sz w:val="18"/>
          <w:szCs w:val="18"/>
          <w:lang w:val="en-US"/>
        </w:rPr>
        <w:t>&lt;connection_2d/&gt;</w:t>
      </w:r>
      <w:r w:rsidR="00CF44EB">
        <w:rPr>
          <w:lang w:val="en-US"/>
        </w:rPr>
        <w:t>)</w:t>
      </w:r>
    </w:p>
    <w:p w14:paraId="4FF7D95F" w14:textId="77777777" w:rsidR="007C39C1" w:rsidRPr="00055F54" w:rsidRDefault="007C39C1" w:rsidP="007C39C1">
      <w:pPr>
        <w:jc w:val="both"/>
      </w:pPr>
      <w:r w:rsidRPr="00055F54">
        <w:t xml:space="preserve">In contrast to this, </w:t>
      </w:r>
      <w:r w:rsidRPr="00055F54">
        <w:rPr>
          <w:rFonts w:ascii="Courier New" w:hAnsi="Courier New" w:cs="Courier New"/>
          <w:b/>
          <w:i/>
          <w:sz w:val="18"/>
          <w:szCs w:val="18"/>
        </w:rPr>
        <w:t>&lt;custom_attributes_list/&gt;</w:t>
      </w:r>
      <w:r w:rsidRPr="00055F54">
        <w:t xml:space="preserve"> can only be used within any single connector, but not at root level. There are good reasons for this: </w:t>
      </w:r>
    </w:p>
    <w:p w14:paraId="725AF4A4" w14:textId="36E3D263" w:rsidR="007C39C1" w:rsidRPr="00BF1CAA" w:rsidRDefault="007C39C1" w:rsidP="007C39C1">
      <w:pPr>
        <w:jc w:val="both"/>
      </w:pPr>
      <w:r w:rsidRPr="00BF1CAA">
        <w:t>Consider the common scenario, where many χMCF files each containing connections of subsystems are to be read in an application. The application will have to deal with conflicts between root level data</w:t>
      </w:r>
      <w:r w:rsidRPr="00F0793E">
        <w:rPr>
          <w:vanish/>
        </w:rPr>
        <w:t>, connection group level data</w:t>
      </w:r>
      <w:r>
        <w:t xml:space="preserve"> </w:t>
      </w:r>
      <w:r w:rsidRPr="00BF1CAA">
        <w:t>and conflicts with data at connector level.</w:t>
      </w:r>
    </w:p>
    <w:p w14:paraId="26681D55" w14:textId="0A013B4B" w:rsidR="007C39C1" w:rsidRPr="00561192" w:rsidRDefault="007C39C1" w:rsidP="007C39C1">
      <w:pPr>
        <w:pStyle w:val="Listenabsatz"/>
        <w:numPr>
          <w:ilvl w:val="0"/>
          <w:numId w:val="50"/>
        </w:numPr>
        <w:ind w:left="720"/>
        <w:jc w:val="both"/>
        <w:rPr>
          <w:lang w:val="en-US"/>
        </w:rPr>
      </w:pPr>
      <w:r w:rsidRPr="00BF1CAA">
        <w:rPr>
          <w:lang w:val="en-US"/>
        </w:rPr>
        <w:t xml:space="preserve">At root level (within </w:t>
      </w:r>
      <w:r w:rsidRPr="00BF1CAA">
        <w:rPr>
          <w:rFonts w:ascii="Courier New" w:hAnsi="Courier New" w:cs="Courier New"/>
          <w:i/>
          <w:sz w:val="18"/>
          <w:szCs w:val="18"/>
          <w:lang w:val="en-US"/>
        </w:rPr>
        <w:t>&lt;xmcf/&gt;</w:t>
      </w:r>
      <w:r w:rsidRPr="00BF1CAA">
        <w:rPr>
          <w:lang w:val="en-US"/>
        </w:rPr>
        <w:t xml:space="preserve"> </w:t>
      </w:r>
      <w:r>
        <w:rPr>
          <w:lang w:val="en-US"/>
        </w:rPr>
        <w:t>element</w:t>
      </w:r>
      <w:r w:rsidRPr="00BF1CAA">
        <w:rPr>
          <w:lang w:val="en-US"/>
        </w:rPr>
        <w:t xml:space="preserve">), any application should be able to deal with conflicts of its </w:t>
      </w:r>
      <w:r w:rsidRPr="00561192">
        <w:rPr>
          <w:lang w:val="en-US"/>
        </w:rPr>
        <w:t xml:space="preserve">own </w:t>
      </w:r>
      <w:r w:rsidRPr="00561192">
        <w:rPr>
          <w:rFonts w:ascii="Courier New" w:eastAsia="Times New Roman" w:hAnsi="Courier New" w:cs="Courier New"/>
          <w:i/>
          <w:sz w:val="18"/>
          <w:szCs w:val="18"/>
          <w:lang w:val="en-US"/>
        </w:rPr>
        <w:t>&lt;appdata/&gt;</w:t>
      </w:r>
      <w:r w:rsidRPr="00561192">
        <w:rPr>
          <w:lang w:val="en-US"/>
        </w:rPr>
        <w:t xml:space="preserve">, because their nature is known by the application. On the other hand, the purpose of a possible </w:t>
      </w:r>
      <w:r w:rsidRPr="00561192">
        <w:rPr>
          <w:rFonts w:ascii="Courier New" w:eastAsia="Times New Roman" w:hAnsi="Courier New" w:cs="Courier New"/>
          <w:i/>
          <w:sz w:val="18"/>
          <w:szCs w:val="18"/>
          <w:lang w:val="en-US"/>
        </w:rPr>
        <w:t>&lt;custom_attributes/&gt;</w:t>
      </w:r>
      <w:r w:rsidRPr="00561192">
        <w:rPr>
          <w:lang w:val="en-US"/>
        </w:rPr>
        <w:t xml:space="preserve"> element is not known by the application. The application </w:t>
      </w:r>
      <w:r>
        <w:rPr>
          <w:lang w:val="en-US"/>
        </w:rPr>
        <w:t>would</w:t>
      </w:r>
      <w:r w:rsidRPr="00561192">
        <w:rPr>
          <w:lang w:val="en-US"/>
        </w:rPr>
        <w:t xml:space="preserve"> therefore have to pass the task of resolving </w:t>
      </w:r>
      <w:r w:rsidRPr="00561192">
        <w:rPr>
          <w:rFonts w:ascii="Courier New" w:eastAsia="Times New Roman" w:hAnsi="Courier New" w:cs="Courier New"/>
          <w:i/>
          <w:sz w:val="18"/>
          <w:szCs w:val="18"/>
          <w:lang w:val="en-US"/>
        </w:rPr>
        <w:t>&lt;custom_attributes/&gt;</w:t>
      </w:r>
      <w:r w:rsidRPr="00561192">
        <w:rPr>
          <w:lang w:val="en-US"/>
        </w:rPr>
        <w:t xml:space="preserve"> conflicts to the engineer. This is undesirable.</w:t>
      </w:r>
    </w:p>
    <w:p w14:paraId="033A12FC" w14:textId="77777777" w:rsidR="007C39C1" w:rsidRPr="00F0793E" w:rsidRDefault="007C39C1" w:rsidP="007C39C1">
      <w:pPr>
        <w:pStyle w:val="Listenabsatz"/>
        <w:numPr>
          <w:ilvl w:val="0"/>
          <w:numId w:val="50"/>
        </w:numPr>
        <w:ind w:left="720"/>
        <w:jc w:val="both"/>
        <w:rPr>
          <w:vanish/>
          <w:lang w:val="en-US"/>
        </w:rPr>
      </w:pPr>
      <w:r w:rsidRPr="00F0793E">
        <w:rPr>
          <w:vanish/>
          <w:lang w:val="en-US"/>
        </w:rPr>
        <w:t xml:space="preserve">At connection group level (within </w:t>
      </w:r>
      <w:r w:rsidRPr="00F0793E">
        <w:rPr>
          <w:rFonts w:ascii="Courier New" w:hAnsi="Courier New" w:cs="Courier New"/>
          <w:i/>
          <w:vanish/>
          <w:sz w:val="18"/>
          <w:szCs w:val="18"/>
          <w:lang w:val="en-US"/>
        </w:rPr>
        <w:t>&lt;connection_group/&gt;</w:t>
      </w:r>
      <w:r w:rsidRPr="00F0793E">
        <w:rPr>
          <w:vanish/>
          <w:lang w:val="en-US"/>
        </w:rPr>
        <w:t xml:space="preserve"> element), same considerations apply. </w:t>
      </w:r>
    </w:p>
    <w:p w14:paraId="65F6FD80" w14:textId="4BE3CCA4" w:rsidR="007C39C1" w:rsidRPr="00561192" w:rsidRDefault="007C39C1" w:rsidP="007C39C1">
      <w:pPr>
        <w:pStyle w:val="Listenabsatz"/>
        <w:numPr>
          <w:ilvl w:val="0"/>
          <w:numId w:val="50"/>
        </w:numPr>
        <w:ind w:left="720"/>
        <w:jc w:val="both"/>
        <w:rPr>
          <w:lang w:val="en-US"/>
        </w:rPr>
      </w:pPr>
      <w:r w:rsidRPr="00561192">
        <w:rPr>
          <w:lang w:val="en-US"/>
        </w:rPr>
        <w:t xml:space="preserve">At the connector level (within </w:t>
      </w:r>
      <w:r w:rsidRPr="00561192">
        <w:rPr>
          <w:rFonts w:ascii="Courier New" w:hAnsi="Courier New" w:cs="Courier New"/>
          <w:i/>
          <w:sz w:val="18"/>
          <w:szCs w:val="18"/>
          <w:lang w:val="en-US"/>
        </w:rPr>
        <w:t>&lt;connection_xd/&gt;</w:t>
      </w:r>
      <w:r w:rsidRPr="00561192">
        <w:rPr>
          <w:lang w:val="en-US"/>
        </w:rPr>
        <w:t xml:space="preserve"> </w:t>
      </w:r>
      <w:r>
        <w:rPr>
          <w:lang w:val="en-US"/>
        </w:rPr>
        <w:t>element</w:t>
      </w:r>
      <w:r w:rsidRPr="00561192">
        <w:rPr>
          <w:lang w:val="en-US"/>
        </w:rPr>
        <w:t>s), any application should be able to handle conflicts between connectors. This is because connectors are domain objects</w:t>
      </w:r>
      <w:r>
        <w:rPr>
          <w:lang w:val="en-US"/>
        </w:rPr>
        <w:t>:</w:t>
      </w:r>
      <w:r w:rsidRPr="00561192">
        <w:rPr>
          <w:lang w:val="en-US"/>
        </w:rPr>
        <w:t xml:space="preserve"> both</w:t>
      </w:r>
      <w:r>
        <w:rPr>
          <w:lang w:val="en-US"/>
        </w:rPr>
        <w:t>,</w:t>
      </w:r>
      <w:r w:rsidRPr="00561192">
        <w:rPr>
          <w:lang w:val="en-US"/>
        </w:rPr>
        <w:t xml:space="preserve"> the application and the engineer</w:t>
      </w:r>
      <w:r>
        <w:rPr>
          <w:lang w:val="en-US"/>
        </w:rPr>
        <w:t>,</w:t>
      </w:r>
      <w:r w:rsidRPr="00561192">
        <w:rPr>
          <w:lang w:val="en-US"/>
        </w:rPr>
        <w:t xml:space="preserve"> are aware of the connectors' role and existence. So, both the application and the engineer can resolve connector conflicts if needed. After such a conflict has been resolved, there is no conflict of </w:t>
      </w:r>
      <w:r w:rsidRPr="00561192">
        <w:rPr>
          <w:rFonts w:ascii="Courier New" w:eastAsia="Times New Roman" w:hAnsi="Courier New" w:cs="Courier New"/>
          <w:i/>
          <w:sz w:val="18"/>
          <w:szCs w:val="18"/>
          <w:lang w:val="en-US"/>
        </w:rPr>
        <w:t>&lt;appdata/&gt;</w:t>
      </w:r>
      <w:r w:rsidRPr="00561192">
        <w:rPr>
          <w:lang w:val="en-US"/>
        </w:rPr>
        <w:t xml:space="preserve"> or </w:t>
      </w:r>
      <w:r w:rsidRPr="00561192">
        <w:rPr>
          <w:rFonts w:ascii="Courier New" w:eastAsia="Times New Roman" w:hAnsi="Courier New" w:cs="Courier New"/>
          <w:i/>
          <w:sz w:val="18"/>
          <w:szCs w:val="18"/>
          <w:lang w:val="en-US"/>
        </w:rPr>
        <w:t>&lt;custom_attributes/&gt;</w:t>
      </w:r>
      <w:r w:rsidRPr="00561192">
        <w:rPr>
          <w:lang w:val="en-US"/>
        </w:rPr>
        <w:t xml:space="preserve"> left to be solved by the engineer or the application, because these data have a limited scope; they live within the confines of the connector. This is very convenient.</w:t>
      </w:r>
    </w:p>
    <w:p w14:paraId="4EFD5595" w14:textId="77777777" w:rsidR="007F66F0" w:rsidRPr="008E55AD" w:rsidRDefault="007F66F0" w:rsidP="007F66F0"/>
    <w:p w14:paraId="67C90633" w14:textId="77777777" w:rsidR="00C45A44" w:rsidRPr="007055D9" w:rsidRDefault="00C45A44" w:rsidP="00503746">
      <w:pPr>
        <w:pStyle w:val="berschrift1"/>
        <w:tabs>
          <w:tab w:val="clear" w:pos="432"/>
          <w:tab w:val="num" w:pos="567"/>
        </w:tabs>
        <w:ind w:left="431" w:hanging="431"/>
      </w:pPr>
      <w:bookmarkStart w:id="405" w:name="_Toc3556969"/>
      <w:bookmarkStart w:id="406" w:name="_Toc34747219"/>
      <w:bookmarkStart w:id="407" w:name="_Toc39880533"/>
      <w:r w:rsidRPr="007055D9">
        <w:lastRenderedPageBreak/>
        <w:t>0D connections</w:t>
      </w:r>
      <w:bookmarkEnd w:id="405"/>
      <w:bookmarkEnd w:id="406"/>
      <w:bookmarkEnd w:id="407"/>
    </w:p>
    <w:p w14:paraId="25FFC0E6" w14:textId="77777777" w:rsidR="002E60CB" w:rsidRPr="00226A3F" w:rsidRDefault="002E60CB" w:rsidP="002E60CB">
      <w:pPr>
        <w:pStyle w:val="berschrift2"/>
        <w:tabs>
          <w:tab w:val="clear" w:pos="576"/>
          <w:tab w:val="left" w:pos="567"/>
          <w:tab w:val="num" w:pos="1134"/>
        </w:tabs>
        <w:ind w:left="578" w:hanging="578"/>
      </w:pPr>
      <w:bookmarkStart w:id="408" w:name="_Toc413359578"/>
      <w:bookmarkStart w:id="409" w:name="_Toc3556970"/>
      <w:bookmarkStart w:id="410" w:name="_Toc34747220"/>
      <w:bookmarkStart w:id="411" w:name="_Toc39880534"/>
      <w:r w:rsidRPr="00226A3F">
        <w:t>Generic Definitions</w:t>
      </w:r>
      <w:bookmarkEnd w:id="408"/>
      <w:bookmarkEnd w:id="409"/>
      <w:bookmarkEnd w:id="410"/>
      <w:bookmarkEnd w:id="411"/>
    </w:p>
    <w:p w14:paraId="5F980062" w14:textId="77777777" w:rsidR="002E60CB" w:rsidRPr="00226A3F" w:rsidRDefault="002E60CB" w:rsidP="00327322">
      <w:pPr>
        <w:pStyle w:val="berschrift3"/>
      </w:pPr>
      <w:bookmarkStart w:id="412" w:name="_Toc413359579"/>
      <w:bookmarkStart w:id="413" w:name="_Ref428958711"/>
      <w:bookmarkStart w:id="414" w:name="_Toc3556971"/>
      <w:bookmarkStart w:id="415" w:name="_Toc34747221"/>
      <w:bookmarkStart w:id="416" w:name="_Toc39880535"/>
      <w:r w:rsidRPr="00226A3F">
        <w:t>Identification</w:t>
      </w:r>
      <w:bookmarkEnd w:id="412"/>
      <w:bookmarkEnd w:id="413"/>
      <w:bookmarkEnd w:id="414"/>
      <w:bookmarkEnd w:id="415"/>
      <w:bookmarkEnd w:id="416"/>
    </w:p>
    <w:p w14:paraId="65539EB8" w14:textId="77777777" w:rsidR="002E60CB" w:rsidRDefault="002E60CB" w:rsidP="002E60CB">
      <w:pPr>
        <w:jc w:val="both"/>
      </w:pPr>
      <w:r w:rsidRPr="007055D9">
        <w:t xml:space="preserve">Each point connection is optionally identified by its </w:t>
      </w:r>
      <w:r w:rsidRPr="00A91A7B">
        <w:rPr>
          <w:rFonts w:ascii="Courier New" w:hAnsi="Courier New" w:cs="Courier New"/>
          <w:b/>
          <w:i/>
          <w:sz w:val="18"/>
          <w:szCs w:val="18"/>
        </w:rPr>
        <w:t>label</w:t>
      </w:r>
      <w:r>
        <w:t xml:space="preserve">. This identification can be made at the element called </w:t>
      </w:r>
      <w:r w:rsidR="00646A0E">
        <w:rPr>
          <w:rFonts w:ascii="Courier New" w:hAnsi="Courier New" w:cs="Courier New"/>
          <w:b/>
          <w:i/>
          <w:sz w:val="18"/>
        </w:rPr>
        <w:t>&lt;</w:t>
      </w:r>
      <w:r w:rsidRPr="00B85BB2">
        <w:rPr>
          <w:rFonts w:ascii="Courier New" w:hAnsi="Courier New" w:cs="Courier New"/>
          <w:b/>
          <w:i/>
          <w:sz w:val="18"/>
        </w:rPr>
        <w:t>connection_0d</w:t>
      </w:r>
      <w:r w:rsidR="00646A0E">
        <w:rPr>
          <w:rFonts w:ascii="Courier New" w:hAnsi="Courier New" w:cs="Courier New"/>
          <w:b/>
          <w:i/>
          <w:sz w:val="18"/>
        </w:rPr>
        <w:t>/&gt;</w:t>
      </w:r>
      <w:r>
        <w:t>.</w:t>
      </w:r>
    </w:p>
    <w:p w14:paraId="53FCE0FE" w14:textId="77777777" w:rsidR="002E60CB" w:rsidRPr="007055D9" w:rsidRDefault="002E60CB" w:rsidP="002E60CB">
      <w:pPr>
        <w:jc w:val="both"/>
      </w:pPr>
      <w:r w:rsidRPr="007055D9">
        <w:t>The XML definitions of all 0D connections</w:t>
      </w:r>
      <w:r>
        <w:t xml:space="preserve"> i.e. </w:t>
      </w:r>
      <w:r w:rsidR="00646A0E">
        <w:rPr>
          <w:rFonts w:ascii="Courier New" w:hAnsi="Courier New" w:cs="Courier New"/>
          <w:b/>
          <w:i/>
          <w:sz w:val="18"/>
        </w:rPr>
        <w:t>&lt;</w:t>
      </w:r>
      <w:r w:rsidRPr="00B85BB2">
        <w:rPr>
          <w:rFonts w:ascii="Courier New" w:hAnsi="Courier New" w:cs="Courier New"/>
          <w:b/>
          <w:i/>
          <w:sz w:val="18"/>
          <w:szCs w:val="18"/>
        </w:rPr>
        <w:t>connection_0d</w:t>
      </w:r>
      <w:r w:rsidR="00646A0E">
        <w:rPr>
          <w:rFonts w:ascii="Courier New" w:hAnsi="Courier New" w:cs="Courier New"/>
          <w:b/>
          <w:i/>
          <w:sz w:val="18"/>
        </w:rPr>
        <w:t>/&gt;</w:t>
      </w:r>
      <w:r w:rsidRPr="007055D9">
        <w:t xml:space="preserve"> </w:t>
      </w:r>
      <w:r>
        <w:t xml:space="preserve">elements </w:t>
      </w:r>
      <w:r w:rsidRPr="007055D9">
        <w:t>are containing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2E60CB" w:rsidRPr="007055D9" w14:paraId="6F617025" w14:textId="77777777" w:rsidTr="00982500">
        <w:trP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7505C8C" w14:textId="77777777" w:rsidR="002E60CB" w:rsidRPr="007055D9" w:rsidRDefault="002E60CB" w:rsidP="00646A0E">
            <w:pPr>
              <w:keepNext/>
              <w:rPr>
                <w:b/>
                <w:i/>
              </w:rPr>
            </w:pPr>
            <w:r w:rsidRPr="007055D9">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FB2C64" w14:textId="77777777" w:rsidR="002E60CB" w:rsidRPr="007055D9" w:rsidRDefault="002E60CB" w:rsidP="00646A0E">
            <w:pPr>
              <w:keepNext/>
              <w:rPr>
                <w:b/>
                <w:i/>
              </w:rPr>
            </w:pPr>
            <w:r w:rsidRPr="007055D9">
              <w:rPr>
                <w:b/>
                <w:i/>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E2E7BF" w14:textId="7356DB28" w:rsidR="002E60CB" w:rsidRPr="007055D9" w:rsidRDefault="000E60DF" w:rsidP="00646A0E">
            <w:pPr>
              <w:keepNext/>
              <w:rPr>
                <w:b/>
                <w:i/>
              </w:rPr>
            </w:pPr>
            <w:r>
              <w:rPr>
                <w:b/>
                <w:i/>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1E1680B" w14:textId="77777777" w:rsidR="002E60CB" w:rsidRPr="007055D9" w:rsidRDefault="002E60CB" w:rsidP="00646A0E">
            <w:pPr>
              <w:keepNext/>
              <w:rPr>
                <w:b/>
                <w:i/>
              </w:rPr>
            </w:pPr>
            <w:r w:rsidRPr="007055D9">
              <w:rPr>
                <w:b/>
                <w:i/>
              </w:rPr>
              <w:t>Constraint</w:t>
            </w:r>
          </w:p>
        </w:tc>
      </w:tr>
      <w:tr w:rsidR="002E60CB" w:rsidRPr="007055D9" w14:paraId="4576615C" w14:textId="77777777" w:rsidTr="00982500">
        <w:trPr>
          <w:jc w:val="center"/>
        </w:trPr>
        <w:tc>
          <w:tcPr>
            <w:tcW w:w="1716" w:type="dxa"/>
            <w:shd w:val="clear" w:color="auto" w:fill="auto"/>
            <w:vAlign w:val="bottom"/>
          </w:tcPr>
          <w:p w14:paraId="081828EA" w14:textId="77777777" w:rsidR="002E60CB" w:rsidRPr="00A04202" w:rsidRDefault="002E60CB" w:rsidP="0088515B">
            <w:pPr>
              <w:rPr>
                <w:sz w:val="20"/>
                <w:szCs w:val="20"/>
              </w:rPr>
            </w:pPr>
            <w:r w:rsidRPr="00A04202">
              <w:rPr>
                <w:sz w:val="20"/>
                <w:szCs w:val="20"/>
              </w:rPr>
              <w:t>label</w:t>
            </w:r>
          </w:p>
        </w:tc>
        <w:tc>
          <w:tcPr>
            <w:tcW w:w="1559" w:type="dxa"/>
            <w:shd w:val="clear" w:color="auto" w:fill="auto"/>
            <w:vAlign w:val="bottom"/>
          </w:tcPr>
          <w:p w14:paraId="21E65B06" w14:textId="77777777" w:rsidR="002E60CB" w:rsidRPr="00A04202" w:rsidRDefault="002E60CB" w:rsidP="0088515B">
            <w:pPr>
              <w:rPr>
                <w:sz w:val="20"/>
                <w:szCs w:val="20"/>
              </w:rPr>
            </w:pPr>
            <w:r w:rsidRPr="00A04202">
              <w:rPr>
                <w:sz w:val="20"/>
                <w:szCs w:val="20"/>
              </w:rPr>
              <w:t>Alphanumeric</w:t>
            </w:r>
          </w:p>
        </w:tc>
        <w:tc>
          <w:tcPr>
            <w:tcW w:w="1276" w:type="dxa"/>
            <w:shd w:val="clear" w:color="auto" w:fill="auto"/>
            <w:vAlign w:val="bottom"/>
          </w:tcPr>
          <w:p w14:paraId="1D3EA9A2" w14:textId="77777777" w:rsidR="002E60CB" w:rsidRPr="00A04202" w:rsidRDefault="002E60CB" w:rsidP="0088515B">
            <w:pPr>
              <w:rPr>
                <w:sz w:val="20"/>
                <w:szCs w:val="20"/>
              </w:rPr>
            </w:pPr>
            <w:r w:rsidRPr="00A04202">
              <w:rPr>
                <w:sz w:val="20"/>
                <w:szCs w:val="20"/>
              </w:rPr>
              <w:t>Optional</w:t>
            </w:r>
          </w:p>
        </w:tc>
        <w:tc>
          <w:tcPr>
            <w:tcW w:w="3980" w:type="dxa"/>
            <w:shd w:val="clear" w:color="auto" w:fill="auto"/>
            <w:vAlign w:val="bottom"/>
          </w:tcPr>
          <w:p w14:paraId="07FE6507" w14:textId="77777777" w:rsidR="002E60CB" w:rsidRPr="00A04202" w:rsidRDefault="002E60CB" w:rsidP="0088515B">
            <w:pPr>
              <w:rPr>
                <w:sz w:val="20"/>
                <w:szCs w:val="20"/>
              </w:rPr>
            </w:pPr>
            <w:r w:rsidRPr="00A04202">
              <w:rPr>
                <w:sz w:val="20"/>
                <w:szCs w:val="20"/>
              </w:rPr>
              <w:t>-</w:t>
            </w:r>
          </w:p>
        </w:tc>
      </w:tr>
      <w:tr w:rsidR="002E60CB" w:rsidRPr="007055D9" w14:paraId="21EBA357" w14:textId="77777777" w:rsidTr="00982500">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6981D984" w14:textId="77777777" w:rsidR="002E60CB" w:rsidRPr="00A04202" w:rsidRDefault="002E60CB" w:rsidP="0088515B">
            <w:pPr>
              <w:rPr>
                <w:sz w:val="20"/>
                <w:szCs w:val="20"/>
              </w:rPr>
            </w:pPr>
            <w:r>
              <w:rPr>
                <w:sz w:val="20"/>
                <w:szCs w:val="20"/>
              </w:rPr>
              <w:t>quality_control</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358287A7" w14:textId="77777777" w:rsidR="002E60CB" w:rsidRPr="00A04202" w:rsidRDefault="002E60CB" w:rsidP="0088515B">
            <w:pPr>
              <w:rPr>
                <w:sz w:val="20"/>
                <w:szCs w:val="20"/>
              </w:rPr>
            </w:pPr>
            <w:r w:rsidRPr="00A04202">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B9ADE51" w14:textId="77777777" w:rsidR="002E60CB" w:rsidRPr="00A04202" w:rsidRDefault="002E60CB" w:rsidP="0088515B">
            <w:pPr>
              <w:rPr>
                <w:sz w:val="20"/>
                <w:szCs w:val="20"/>
              </w:rPr>
            </w:pPr>
            <w:r w:rsidRPr="00A04202">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2F4FC2A9" w14:textId="3C3A7ED5" w:rsidR="002E60CB" w:rsidRPr="00A04202" w:rsidRDefault="002E60CB" w:rsidP="00982500">
            <w:pPr>
              <w:keepNext/>
              <w:rPr>
                <w:sz w:val="20"/>
                <w:szCs w:val="20"/>
              </w:rPr>
            </w:pPr>
            <w:r>
              <w:rPr>
                <w:sz w:val="20"/>
                <w:szCs w:val="20"/>
              </w:rPr>
              <w:t xml:space="preserve">See section </w:t>
            </w:r>
            <w:r w:rsidR="00982500">
              <w:rPr>
                <w:sz w:val="20"/>
                <w:szCs w:val="20"/>
              </w:rPr>
              <w:fldChar w:fldCharType="begin"/>
            </w:r>
            <w:r w:rsidR="00982500">
              <w:rPr>
                <w:sz w:val="20"/>
                <w:szCs w:val="20"/>
              </w:rPr>
              <w:instrText xml:space="preserve"> REF _Ref440360308 \r \h </w:instrText>
            </w:r>
            <w:r w:rsidR="00982500">
              <w:rPr>
                <w:sz w:val="20"/>
                <w:szCs w:val="20"/>
              </w:rPr>
            </w:r>
            <w:r w:rsidR="00982500">
              <w:rPr>
                <w:sz w:val="20"/>
                <w:szCs w:val="20"/>
              </w:rPr>
              <w:fldChar w:fldCharType="separate"/>
            </w:r>
            <w:r w:rsidR="00A2710C">
              <w:rPr>
                <w:sz w:val="20"/>
                <w:szCs w:val="20"/>
              </w:rPr>
              <w:t>6.4</w:t>
            </w:r>
            <w:r w:rsidR="00982500">
              <w:rPr>
                <w:sz w:val="20"/>
                <w:szCs w:val="20"/>
              </w:rPr>
              <w:fldChar w:fldCharType="end"/>
            </w:r>
            <w:r w:rsidR="00982500">
              <w:rPr>
                <w:sz w:val="20"/>
                <w:szCs w:val="20"/>
              </w:rPr>
              <w:t xml:space="preserve"> </w:t>
            </w:r>
            <w:r w:rsidR="00982500">
              <w:rPr>
                <w:sz w:val="20"/>
                <w:szCs w:val="20"/>
              </w:rPr>
              <w:fldChar w:fldCharType="begin"/>
            </w:r>
            <w:r w:rsidR="00982500">
              <w:rPr>
                <w:sz w:val="20"/>
                <w:szCs w:val="20"/>
              </w:rPr>
              <w:instrText xml:space="preserve"> REF _Ref440360312 \h  \* MERGEFORMAT </w:instrText>
            </w:r>
            <w:r w:rsidR="00982500">
              <w:rPr>
                <w:sz w:val="20"/>
                <w:szCs w:val="20"/>
              </w:rPr>
            </w:r>
            <w:r w:rsidR="00982500">
              <w:rPr>
                <w:sz w:val="20"/>
                <w:szCs w:val="20"/>
              </w:rPr>
              <w:fldChar w:fldCharType="separate"/>
            </w:r>
            <w:r w:rsidR="00A2710C" w:rsidRPr="00BD20ED">
              <w:rPr>
                <w:szCs w:val="34"/>
              </w:rPr>
              <w:t xml:space="preserve">Attribute </w:t>
            </w:r>
            <w:r w:rsidR="00A2710C" w:rsidRPr="00A2710C">
              <w:rPr>
                <w:rFonts w:ascii="Courier New" w:hAnsi="Courier New" w:cs="Courier New"/>
                <w:b/>
                <w:sz w:val="18"/>
                <w:szCs w:val="34"/>
                <w:highlight w:val="white"/>
              </w:rPr>
              <w:t>quality_control</w:t>
            </w:r>
            <w:r w:rsidR="00982500">
              <w:rPr>
                <w:sz w:val="20"/>
                <w:szCs w:val="20"/>
              </w:rPr>
              <w:fldChar w:fldCharType="end"/>
            </w:r>
          </w:p>
        </w:tc>
      </w:tr>
    </w:tbl>
    <w:p w14:paraId="67E60131" w14:textId="3DBDD823" w:rsidR="00646A0E" w:rsidRDefault="00646A0E" w:rsidP="00245478">
      <w:pPr>
        <w:pStyle w:val="Beschriftung"/>
        <w:spacing w:before="120"/>
      </w:pPr>
      <w:bookmarkStart w:id="417" w:name="_Toc3566438"/>
      <w:bookmarkStart w:id="418" w:name="_Toc34747441"/>
      <w:bookmarkStart w:id="419" w:name="_Toc39880762"/>
      <w:r>
        <w:t xml:space="preserve">Table </w:t>
      </w:r>
      <w:r w:rsidR="00ED469A">
        <w:fldChar w:fldCharType="begin"/>
      </w:r>
      <w:r w:rsidR="00ED469A">
        <w:instrText xml:space="preserve"> SEQ Table \* ARABIC </w:instrText>
      </w:r>
      <w:r w:rsidR="00ED469A">
        <w:fldChar w:fldCharType="separate"/>
      </w:r>
      <w:r w:rsidR="00A2710C">
        <w:rPr>
          <w:noProof/>
        </w:rPr>
        <w:t>31</w:t>
      </w:r>
      <w:r w:rsidR="00ED469A">
        <w:fldChar w:fldCharType="end"/>
      </w:r>
      <w:r>
        <w:t>: Attributes of element</w:t>
      </w:r>
      <w:r w:rsidR="00245478">
        <w:t xml:space="preserve"> </w:t>
      </w:r>
      <w:r>
        <w:rPr>
          <w:rFonts w:ascii="Courier New" w:hAnsi="Courier New" w:cs="Courier New"/>
          <w:b w:val="0"/>
          <w:i/>
          <w:sz w:val="18"/>
        </w:rPr>
        <w:t>&lt;</w:t>
      </w:r>
      <w:r w:rsidRPr="00B85BB2">
        <w:rPr>
          <w:rFonts w:ascii="Courier New" w:hAnsi="Courier New" w:cs="Courier New"/>
          <w:i/>
          <w:sz w:val="18"/>
          <w:szCs w:val="18"/>
        </w:rPr>
        <w:t>connection_0d</w:t>
      </w:r>
      <w:r>
        <w:rPr>
          <w:rFonts w:ascii="Courier New" w:hAnsi="Courier New" w:cs="Courier New"/>
          <w:b w:val="0"/>
          <w:i/>
          <w:sz w:val="18"/>
        </w:rPr>
        <w:t>/&gt;</w:t>
      </w:r>
      <w:bookmarkEnd w:id="417"/>
      <w:bookmarkEnd w:id="418"/>
      <w:bookmarkEnd w:id="419"/>
    </w:p>
    <w:p w14:paraId="7DC8A4AA" w14:textId="07EA6C7A" w:rsidR="002E60CB" w:rsidRPr="007055D9" w:rsidRDefault="002E60CB" w:rsidP="002E60CB">
      <w:pPr>
        <w:pStyle w:val="berschrift5"/>
      </w:pPr>
      <w:r w:rsidRPr="007055D9">
        <w:t xml:space="preserve">Attribute </w:t>
      </w:r>
      <w:r w:rsidR="00194316">
        <w:t>"</w:t>
      </w:r>
      <w:r w:rsidRPr="007055D9">
        <w:t>label</w:t>
      </w:r>
      <w:r w:rsidR="00194316">
        <w:t>"</w:t>
      </w:r>
    </w:p>
    <w:p w14:paraId="1562153B" w14:textId="77777777" w:rsidR="002E60CB" w:rsidRDefault="002E60CB" w:rsidP="00B32797">
      <w:pPr>
        <w:jc w:val="both"/>
      </w:pPr>
      <w:r w:rsidRPr="007055D9">
        <w:t>The label defines the human readable identification of connection.</w:t>
      </w:r>
      <w:r>
        <w:t xml:space="preserve"> It might contain a description of the connection or simply an index as an integer.</w:t>
      </w:r>
    </w:p>
    <w:p w14:paraId="6ED53B7E" w14:textId="77777777" w:rsidR="00A91A7B" w:rsidRPr="00497FD8" w:rsidRDefault="00A91A7B" w:rsidP="00AE0EB1">
      <w:pPr>
        <w:rPr>
          <w:b/>
          <w:sz w:val="24"/>
        </w:rPr>
      </w:pPr>
      <w:r w:rsidRPr="00497FD8">
        <w:rPr>
          <w:b/>
          <w:sz w:val="24"/>
        </w:rPr>
        <w:t xml:space="preserve">Example A </w:t>
      </w:r>
      <w:r w:rsidRPr="00497FD8">
        <w:rPr>
          <w:b/>
        </w:rPr>
        <w:t>(</w:t>
      </w:r>
      <w:r w:rsidR="00C5730B" w:rsidRPr="00497FD8">
        <w:t>minimum definition</w:t>
      </w:r>
      <w:r w:rsidRPr="00497FD8">
        <w:rPr>
          <w:b/>
        </w:rPr>
        <w:t>)</w:t>
      </w:r>
      <w:r w:rsidRPr="00497FD8">
        <w:rPr>
          <w:b/>
          <w:sz w:val="24"/>
        </w:rPr>
        <w:t>:</w:t>
      </w:r>
    </w:p>
    <w:p w14:paraId="0558406C" w14:textId="77777777" w:rsidR="00A91A7B" w:rsidRDefault="00A91A7B" w:rsidP="00A91A7B">
      <w:pPr>
        <w:pStyle w:val="XMLCode"/>
        <w:rPr>
          <w:lang w:val="es-ES"/>
        </w:rPr>
      </w:pPr>
    </w:p>
    <w:p w14:paraId="25AC153A" w14:textId="77777777" w:rsidR="00DB1A74" w:rsidRDefault="00DB1A74" w:rsidP="00DB1A74">
      <w:pPr>
        <w:pStyle w:val="XMLCode"/>
        <w:rPr>
          <w:lang w:val="es-ES"/>
        </w:rPr>
      </w:pPr>
      <w:r>
        <w:rPr>
          <w:lang w:val="es-ES"/>
        </w:rPr>
        <w:t>&lt;connection_list&gt;</w:t>
      </w:r>
    </w:p>
    <w:p w14:paraId="55B70911" w14:textId="77777777" w:rsidR="00DB1A74" w:rsidRPr="00497FD8" w:rsidRDefault="00DB1A74" w:rsidP="00DB1A74">
      <w:pPr>
        <w:pStyle w:val="XMLCode"/>
        <w:rPr>
          <w:b/>
          <w:color w:val="0070C0"/>
          <w:lang w:val="es-ES"/>
        </w:rPr>
      </w:pPr>
      <w:r>
        <w:rPr>
          <w:lang w:val="es-ES"/>
        </w:rPr>
        <w:t xml:space="preserve">    </w:t>
      </w:r>
      <w:r w:rsidRPr="00497FD8">
        <w:rPr>
          <w:b/>
          <w:color w:val="0070C0"/>
          <w:lang w:val="es-ES"/>
        </w:rPr>
        <w:t>&lt;connection_0d&gt;</w:t>
      </w:r>
    </w:p>
    <w:p w14:paraId="69E3B773" w14:textId="77777777" w:rsidR="00DB1A74" w:rsidRDefault="00DB1A74" w:rsidP="00DB1A74">
      <w:pPr>
        <w:pStyle w:val="XMLCode"/>
        <w:rPr>
          <w:lang w:val="es-ES"/>
        </w:rPr>
      </w:pPr>
      <w:r>
        <w:rPr>
          <w:lang w:val="es-ES"/>
        </w:rPr>
        <w:t xml:space="preserve">        </w:t>
      </w:r>
      <w:r w:rsidRPr="00ED6D39">
        <w:rPr>
          <w:lang w:val="es-ES"/>
        </w:rPr>
        <w:t>&lt;loc</w:t>
      </w:r>
      <w:r>
        <w:rPr>
          <w:lang w:val="es-ES"/>
        </w:rPr>
        <w:t>&gt;</w:t>
      </w:r>
    </w:p>
    <w:p w14:paraId="6001B4A8" w14:textId="77777777" w:rsidR="00DB1A74" w:rsidRDefault="00DB1A74" w:rsidP="00DB1A74">
      <w:pPr>
        <w:pStyle w:val="XMLCode"/>
        <w:rPr>
          <w:lang w:val="es-ES"/>
        </w:rPr>
      </w:pPr>
      <w:r>
        <w:rPr>
          <w:lang w:val="es-ES"/>
        </w:rPr>
        <w:t xml:space="preserve">            ...</w:t>
      </w:r>
    </w:p>
    <w:p w14:paraId="3C7C70DD" w14:textId="77777777" w:rsidR="00DB1A74" w:rsidRDefault="00DB1A74" w:rsidP="00DB1A74">
      <w:pPr>
        <w:pStyle w:val="XMLCode"/>
        <w:rPr>
          <w:lang w:val="es-ES"/>
        </w:rPr>
      </w:pPr>
      <w:r>
        <w:rPr>
          <w:lang w:val="es-ES"/>
        </w:rPr>
        <w:t xml:space="preserve">        </w:t>
      </w:r>
      <w:r w:rsidRPr="00ED6D39">
        <w:rPr>
          <w:lang w:val="es-ES"/>
        </w:rPr>
        <w:t>&lt;</w:t>
      </w:r>
      <w:r>
        <w:rPr>
          <w:lang w:val="es-ES"/>
        </w:rPr>
        <w:t>/</w:t>
      </w:r>
      <w:r w:rsidRPr="00ED6D39">
        <w:rPr>
          <w:lang w:val="es-ES"/>
        </w:rPr>
        <w:t>loc</w:t>
      </w:r>
      <w:r>
        <w:rPr>
          <w:lang w:val="es-ES"/>
        </w:rPr>
        <w:t>&gt;</w:t>
      </w:r>
    </w:p>
    <w:p w14:paraId="0D02B457" w14:textId="77777777" w:rsidR="00DB1A74" w:rsidRDefault="00DB1A74" w:rsidP="00DB1A74">
      <w:pPr>
        <w:pStyle w:val="XMLCode"/>
        <w:rPr>
          <w:lang w:val="es-ES"/>
        </w:rPr>
      </w:pPr>
      <w:r>
        <w:rPr>
          <w:lang w:val="es-ES"/>
        </w:rPr>
        <w:t xml:space="preserve">        &lt;s</w:t>
      </w:r>
      <w:r w:rsidR="00D074CE">
        <w:rPr>
          <w:lang w:val="es-ES"/>
        </w:rPr>
        <w:t>potweld</w:t>
      </w:r>
      <w:r>
        <w:rPr>
          <w:lang w:val="es-ES"/>
        </w:rPr>
        <w:t>&gt;</w:t>
      </w:r>
    </w:p>
    <w:p w14:paraId="3BCD3038" w14:textId="77777777" w:rsidR="00DB1A74" w:rsidRDefault="00DB1A74" w:rsidP="00DB1A74">
      <w:pPr>
        <w:pStyle w:val="XMLCode"/>
        <w:rPr>
          <w:lang w:val="es-ES"/>
        </w:rPr>
      </w:pPr>
      <w:r>
        <w:rPr>
          <w:lang w:val="es-ES"/>
        </w:rPr>
        <w:t xml:space="preserve">            ...</w:t>
      </w:r>
    </w:p>
    <w:p w14:paraId="49BF9A2D" w14:textId="77777777" w:rsidR="00DB1A74" w:rsidRDefault="00DB1A74" w:rsidP="00DB1A74">
      <w:pPr>
        <w:pStyle w:val="XMLCode"/>
        <w:rPr>
          <w:lang w:val="es-ES"/>
        </w:rPr>
      </w:pPr>
      <w:r>
        <w:rPr>
          <w:lang w:val="es-ES"/>
        </w:rPr>
        <w:t xml:space="preserve">        </w:t>
      </w:r>
      <w:r w:rsidR="00D074CE">
        <w:rPr>
          <w:lang w:val="es-ES"/>
        </w:rPr>
        <w:t>&lt;/spot</w:t>
      </w:r>
      <w:r>
        <w:rPr>
          <w:lang w:val="es-ES"/>
        </w:rPr>
        <w:t>weld&gt;</w:t>
      </w:r>
    </w:p>
    <w:p w14:paraId="568A9546" w14:textId="77777777" w:rsidR="00DB1A74" w:rsidRPr="00497FD8" w:rsidRDefault="00DB1A74" w:rsidP="00DB1A74">
      <w:pPr>
        <w:pStyle w:val="XMLCode"/>
        <w:rPr>
          <w:b/>
          <w:color w:val="0070C0"/>
        </w:rPr>
      </w:pPr>
      <w:r>
        <w:t xml:space="preserve">    </w:t>
      </w:r>
      <w:r w:rsidRPr="00497FD8">
        <w:rPr>
          <w:b/>
          <w:color w:val="0070C0"/>
        </w:rPr>
        <w:t>&lt;/connection_0d&gt;</w:t>
      </w:r>
    </w:p>
    <w:p w14:paraId="1D8D91F9" w14:textId="77777777" w:rsidR="00DB1A74" w:rsidRPr="007055D9" w:rsidRDefault="00DB1A74" w:rsidP="00DB1A74">
      <w:pPr>
        <w:pStyle w:val="XMLCode"/>
      </w:pPr>
      <w:r>
        <w:t>&lt;/connection_list&gt;</w:t>
      </w:r>
    </w:p>
    <w:p w14:paraId="5B25B461" w14:textId="77777777" w:rsidR="00A91A7B" w:rsidRPr="007055D9" w:rsidRDefault="00A91A7B" w:rsidP="00A91A7B">
      <w:pPr>
        <w:pStyle w:val="XMLCode"/>
      </w:pPr>
    </w:p>
    <w:p w14:paraId="5085CC8C" w14:textId="77777777" w:rsidR="00C5730B" w:rsidRPr="00497FD8" w:rsidRDefault="00C5730B" w:rsidP="00C5730B">
      <w:pPr>
        <w:rPr>
          <w:b/>
          <w:sz w:val="24"/>
        </w:rPr>
      </w:pPr>
      <w:r w:rsidRPr="00497FD8">
        <w:rPr>
          <w:b/>
          <w:sz w:val="24"/>
        </w:rPr>
        <w:t xml:space="preserve">Example B </w:t>
      </w:r>
      <w:r w:rsidRPr="00497FD8">
        <w:rPr>
          <w:b/>
        </w:rPr>
        <w:t>(</w:t>
      </w:r>
      <w:r w:rsidRPr="00497FD8">
        <w:t xml:space="preserve">within assigned text to </w:t>
      </w:r>
      <w:r w:rsidRPr="008C08CA">
        <w:rPr>
          <w:rFonts w:ascii="Courier New" w:hAnsi="Courier New" w:cs="Courier New"/>
          <w:b/>
          <w:i/>
          <w:sz w:val="18"/>
          <w:szCs w:val="18"/>
        </w:rPr>
        <w:t>label</w:t>
      </w:r>
      <w:r w:rsidRPr="00497FD8">
        <w:rPr>
          <w:b/>
        </w:rPr>
        <w:t>)</w:t>
      </w:r>
      <w:r w:rsidRPr="00497FD8">
        <w:rPr>
          <w:b/>
          <w:sz w:val="24"/>
        </w:rPr>
        <w:t>:</w:t>
      </w:r>
    </w:p>
    <w:p w14:paraId="3804F27F" w14:textId="77777777" w:rsidR="00C5730B" w:rsidRDefault="00C5730B" w:rsidP="00C5730B">
      <w:pPr>
        <w:pStyle w:val="XMLCode"/>
        <w:rPr>
          <w:lang w:val="es-ES"/>
        </w:rPr>
      </w:pPr>
    </w:p>
    <w:p w14:paraId="30D7D199" w14:textId="77777777" w:rsidR="00C5730B" w:rsidRDefault="00C5730B" w:rsidP="00C5730B">
      <w:pPr>
        <w:pStyle w:val="XMLCode"/>
        <w:rPr>
          <w:lang w:val="es-ES"/>
        </w:rPr>
      </w:pPr>
      <w:r>
        <w:rPr>
          <w:lang w:val="es-ES"/>
        </w:rPr>
        <w:t>&lt;connection_list&gt;</w:t>
      </w:r>
    </w:p>
    <w:p w14:paraId="62909DCA" w14:textId="6A096F55" w:rsidR="00C5730B" w:rsidRPr="00497FD8" w:rsidRDefault="00C5730B" w:rsidP="00C5730B">
      <w:pPr>
        <w:pStyle w:val="XMLCode"/>
        <w:rPr>
          <w:b/>
          <w:color w:val="0070C0"/>
          <w:lang w:val="es-ES"/>
        </w:rPr>
      </w:pPr>
      <w:r>
        <w:rPr>
          <w:lang w:val="es-ES"/>
        </w:rPr>
        <w:t xml:space="preserve">    </w:t>
      </w:r>
      <w:r w:rsidRPr="00497FD8">
        <w:rPr>
          <w:b/>
          <w:color w:val="0070C0"/>
          <w:lang w:val="es-ES"/>
        </w:rPr>
        <w:t>&lt;connection_0d label=</w:t>
      </w:r>
      <w:r w:rsidR="00194316">
        <w:rPr>
          <w:b/>
          <w:color w:val="0070C0"/>
          <w:lang w:val="es-ES"/>
        </w:rPr>
        <w:t>"</w:t>
      </w:r>
      <w:r w:rsidR="00885E47">
        <w:rPr>
          <w:b/>
          <w:color w:val="0070C0"/>
          <w:lang w:val="es-ES"/>
        </w:rPr>
        <w:t>SPOT_3490</w:t>
      </w:r>
      <w:r w:rsidR="00194316">
        <w:rPr>
          <w:b/>
          <w:color w:val="0070C0"/>
          <w:lang w:val="es-ES"/>
        </w:rPr>
        <w:t>"</w:t>
      </w:r>
      <w:r w:rsidRPr="00497FD8">
        <w:rPr>
          <w:b/>
          <w:color w:val="0070C0"/>
          <w:lang w:val="es-ES"/>
        </w:rPr>
        <w:t>&gt;</w:t>
      </w:r>
    </w:p>
    <w:p w14:paraId="61024BF6" w14:textId="77777777" w:rsidR="00C5730B" w:rsidRDefault="00C5730B" w:rsidP="00C5730B">
      <w:pPr>
        <w:pStyle w:val="XMLCode"/>
        <w:rPr>
          <w:lang w:val="es-ES"/>
        </w:rPr>
      </w:pPr>
      <w:r>
        <w:rPr>
          <w:lang w:val="es-ES"/>
        </w:rPr>
        <w:t xml:space="preserve">        </w:t>
      </w:r>
      <w:r w:rsidRPr="00ED6D39">
        <w:rPr>
          <w:lang w:val="es-ES"/>
        </w:rPr>
        <w:t>&lt;loc</w:t>
      </w:r>
      <w:r>
        <w:rPr>
          <w:lang w:val="es-ES"/>
        </w:rPr>
        <w:t>&gt;</w:t>
      </w:r>
    </w:p>
    <w:p w14:paraId="302906B1" w14:textId="77777777" w:rsidR="00C5730B" w:rsidRDefault="00C5730B" w:rsidP="00C5730B">
      <w:pPr>
        <w:pStyle w:val="XMLCode"/>
        <w:rPr>
          <w:lang w:val="es-ES"/>
        </w:rPr>
      </w:pPr>
      <w:r>
        <w:rPr>
          <w:lang w:val="es-ES"/>
        </w:rPr>
        <w:t xml:space="preserve">            ...</w:t>
      </w:r>
    </w:p>
    <w:p w14:paraId="30F2847A" w14:textId="77777777" w:rsidR="00C5730B" w:rsidRDefault="00C5730B" w:rsidP="00C5730B">
      <w:pPr>
        <w:pStyle w:val="XMLCode"/>
        <w:rPr>
          <w:lang w:val="es-ES"/>
        </w:rPr>
      </w:pPr>
      <w:r>
        <w:rPr>
          <w:lang w:val="es-ES"/>
        </w:rPr>
        <w:t xml:space="preserve">        </w:t>
      </w:r>
      <w:r w:rsidRPr="00ED6D39">
        <w:rPr>
          <w:lang w:val="es-ES"/>
        </w:rPr>
        <w:t>&lt;</w:t>
      </w:r>
      <w:r>
        <w:rPr>
          <w:lang w:val="es-ES"/>
        </w:rPr>
        <w:t>/</w:t>
      </w:r>
      <w:r w:rsidRPr="00ED6D39">
        <w:rPr>
          <w:lang w:val="es-ES"/>
        </w:rPr>
        <w:t>loc</w:t>
      </w:r>
      <w:r>
        <w:rPr>
          <w:lang w:val="es-ES"/>
        </w:rPr>
        <w:t>&gt;</w:t>
      </w:r>
    </w:p>
    <w:p w14:paraId="62D0FD6E" w14:textId="77777777" w:rsidR="00C5730B" w:rsidRDefault="00C5730B" w:rsidP="00C5730B">
      <w:pPr>
        <w:pStyle w:val="XMLCode"/>
        <w:rPr>
          <w:lang w:val="es-ES"/>
        </w:rPr>
      </w:pPr>
      <w:r>
        <w:rPr>
          <w:lang w:val="es-ES"/>
        </w:rPr>
        <w:t xml:space="preserve">        &lt;spotweld&gt;</w:t>
      </w:r>
    </w:p>
    <w:p w14:paraId="06975F3F" w14:textId="77777777" w:rsidR="00C5730B" w:rsidRDefault="00C5730B" w:rsidP="00C5730B">
      <w:pPr>
        <w:pStyle w:val="XMLCode"/>
        <w:rPr>
          <w:lang w:val="es-ES"/>
        </w:rPr>
      </w:pPr>
      <w:r>
        <w:rPr>
          <w:lang w:val="es-ES"/>
        </w:rPr>
        <w:t xml:space="preserve">            ...</w:t>
      </w:r>
    </w:p>
    <w:p w14:paraId="782DB825" w14:textId="77777777" w:rsidR="00C5730B" w:rsidRDefault="00C5730B" w:rsidP="00C5730B">
      <w:pPr>
        <w:pStyle w:val="XMLCode"/>
        <w:rPr>
          <w:lang w:val="es-ES"/>
        </w:rPr>
      </w:pPr>
      <w:r>
        <w:rPr>
          <w:lang w:val="es-ES"/>
        </w:rPr>
        <w:t xml:space="preserve">        &lt;/spotweld&gt;</w:t>
      </w:r>
    </w:p>
    <w:p w14:paraId="0CFE4F7E" w14:textId="77777777" w:rsidR="00C5730B" w:rsidRPr="00497FD8" w:rsidRDefault="00C5730B" w:rsidP="00C5730B">
      <w:pPr>
        <w:pStyle w:val="XMLCode"/>
        <w:rPr>
          <w:b/>
          <w:color w:val="0070C0"/>
        </w:rPr>
      </w:pPr>
      <w:r>
        <w:t xml:space="preserve">   </w:t>
      </w:r>
      <w:r w:rsidRPr="00497FD8">
        <w:rPr>
          <w:b/>
          <w:color w:val="0070C0"/>
        </w:rPr>
        <w:t xml:space="preserve"> &lt;/connection_0d&gt;</w:t>
      </w:r>
    </w:p>
    <w:p w14:paraId="133C458E" w14:textId="77777777" w:rsidR="00C5730B" w:rsidRDefault="00C5730B" w:rsidP="00C5730B">
      <w:pPr>
        <w:pStyle w:val="XMLCode"/>
      </w:pPr>
      <w:r>
        <w:t>&lt;/connection_list&gt;</w:t>
      </w:r>
    </w:p>
    <w:p w14:paraId="0A451595" w14:textId="77777777" w:rsidR="0040226B" w:rsidRPr="007055D9" w:rsidRDefault="0040226B" w:rsidP="00C5730B">
      <w:pPr>
        <w:pStyle w:val="XMLCode"/>
      </w:pPr>
    </w:p>
    <w:p w14:paraId="1759A310" w14:textId="77777777" w:rsidR="00AE0EB1" w:rsidRPr="007055D9" w:rsidRDefault="00AE0EB1" w:rsidP="00327322">
      <w:pPr>
        <w:pStyle w:val="berschrift3"/>
      </w:pPr>
      <w:bookmarkStart w:id="420" w:name="_Ref414563154"/>
      <w:bookmarkStart w:id="421" w:name="_Toc3556972"/>
      <w:bookmarkStart w:id="422" w:name="_Toc34747222"/>
      <w:bookmarkStart w:id="423" w:name="_Toc39880536"/>
      <w:r w:rsidRPr="007055D9">
        <w:t>Location</w:t>
      </w:r>
      <w:bookmarkEnd w:id="420"/>
      <w:bookmarkEnd w:id="421"/>
      <w:bookmarkEnd w:id="422"/>
      <w:bookmarkEnd w:id="423"/>
    </w:p>
    <w:p w14:paraId="64D15D8C" w14:textId="77777777" w:rsidR="00AE0EB1" w:rsidRDefault="00AE0EB1" w:rsidP="00CA0DD6">
      <w:pPr>
        <w:keepLines/>
        <w:jc w:val="both"/>
      </w:pPr>
      <w:r w:rsidRPr="007055D9">
        <w:t xml:space="preserve">The definition of the connection location is described by the element </w:t>
      </w:r>
      <w:r w:rsidR="00F23CFE">
        <w:rPr>
          <w:rStyle w:val="XMLElement"/>
        </w:rPr>
        <w:t>&lt;l</w:t>
      </w:r>
      <w:r w:rsidRPr="007055D9">
        <w:rPr>
          <w:rStyle w:val="XMLElement"/>
        </w:rPr>
        <w:t>oc</w:t>
      </w:r>
      <w:r w:rsidR="00F23CFE">
        <w:rPr>
          <w:rStyle w:val="XMLElement"/>
        </w:rPr>
        <w:t>&gt;</w:t>
      </w:r>
      <w:r w:rsidR="003A6F58">
        <w:t>.</w:t>
      </w:r>
      <w:r w:rsidR="0040226B">
        <w:t xml:space="preserve"> This element is nested below</w:t>
      </w:r>
      <w:r w:rsidR="005C2CC0">
        <w:t xml:space="preserve"> </w:t>
      </w:r>
      <w:r w:rsidR="008C08CA">
        <w:t xml:space="preserve">the </w:t>
      </w:r>
      <w:r w:rsidR="005C2CC0">
        <w:t xml:space="preserve">parent element </w:t>
      </w:r>
      <w:r w:rsidR="00F23CFE">
        <w:rPr>
          <w:rFonts w:ascii="Courier New" w:hAnsi="Courier New" w:cs="Courier New"/>
          <w:b/>
          <w:i/>
          <w:sz w:val="18"/>
        </w:rPr>
        <w:t>&lt;c</w:t>
      </w:r>
      <w:r w:rsidR="005C2CC0" w:rsidRPr="005C2CC0">
        <w:rPr>
          <w:rFonts w:ascii="Courier New" w:hAnsi="Courier New" w:cs="Courier New"/>
          <w:b/>
          <w:i/>
          <w:sz w:val="18"/>
        </w:rPr>
        <w:t>onnection_0d</w:t>
      </w:r>
      <w:r w:rsidR="00F23CFE">
        <w:rPr>
          <w:rFonts w:ascii="Courier New" w:hAnsi="Courier New" w:cs="Courier New"/>
          <w:b/>
          <w:i/>
          <w:sz w:val="18"/>
        </w:rPr>
        <w:t>/&gt;</w:t>
      </w:r>
      <w:r w:rsidR="005C2CC0">
        <w:t>.</w:t>
      </w:r>
      <w:r w:rsidRPr="007055D9">
        <w:t xml:space="preserve"> </w:t>
      </w:r>
      <w:r w:rsidR="005C2CC0">
        <w:t xml:space="preserve">It </w:t>
      </w:r>
      <w:r w:rsidRPr="007055D9">
        <w:t>contains three values specifying the x, y and z coordinates of the location</w:t>
      </w:r>
      <w:r w:rsidR="005C2CC0">
        <w:t xml:space="preserve"> as text content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E072F8" w:rsidRPr="007055D9" w14:paraId="5D4ADACF" w14:textId="77777777" w:rsidTr="000B6D6A">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FEC1AA" w14:textId="77777777" w:rsidR="00E072F8" w:rsidRPr="007055D9" w:rsidRDefault="00E072F8" w:rsidP="00CA0DD6">
            <w:pPr>
              <w:keepNext/>
              <w:rPr>
                <w:b/>
                <w:i/>
              </w:rPr>
            </w:pPr>
            <w:r>
              <w:rPr>
                <w:b/>
                <w:i/>
              </w:rPr>
              <w:lastRenderedPageBreak/>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E586FA0" w14:textId="77777777" w:rsidR="00E072F8" w:rsidRPr="007055D9" w:rsidRDefault="00E072F8" w:rsidP="00CA0DD6">
            <w:pPr>
              <w:keepNext/>
              <w:rPr>
                <w:b/>
                <w:i/>
              </w:rPr>
            </w:pPr>
            <w:r w:rsidRPr="007055D9">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1BF10EF" w14:textId="77777777" w:rsidR="00E072F8" w:rsidRPr="007055D9" w:rsidRDefault="00E072F8" w:rsidP="00CA0DD6">
            <w:pPr>
              <w:keepNext/>
              <w:rPr>
                <w:b/>
                <w:i/>
              </w:rPr>
            </w:pPr>
            <w:r w:rsidRPr="007055D9">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F9896C" w14:textId="662282CB" w:rsidR="00E072F8" w:rsidRPr="007055D9" w:rsidRDefault="000E60DF" w:rsidP="00CA0DD6">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19E3F4" w14:textId="77777777" w:rsidR="00E072F8" w:rsidRPr="007055D9" w:rsidRDefault="00E072F8" w:rsidP="00CA0DD6">
            <w:pPr>
              <w:keepNext/>
              <w:rPr>
                <w:b/>
                <w:i/>
              </w:rPr>
            </w:pPr>
            <w:r w:rsidRPr="007055D9">
              <w:rPr>
                <w:b/>
                <w:i/>
              </w:rPr>
              <w:t>Constraint</w:t>
            </w:r>
          </w:p>
        </w:tc>
      </w:tr>
      <w:tr w:rsidR="005A7483" w:rsidRPr="007055D9" w14:paraId="7E072F82" w14:textId="77777777" w:rsidTr="00E1290C">
        <w:tc>
          <w:tcPr>
            <w:tcW w:w="1271" w:type="dxa"/>
            <w:shd w:val="clear" w:color="auto" w:fill="auto"/>
          </w:tcPr>
          <w:p w14:paraId="1BB928DE" w14:textId="77777777" w:rsidR="005A7483" w:rsidRPr="001D234A" w:rsidRDefault="005A7483" w:rsidP="00CA0DD6">
            <w:pPr>
              <w:keepNext/>
              <w:rPr>
                <w:sz w:val="20"/>
                <w:szCs w:val="20"/>
              </w:rPr>
            </w:pPr>
            <w:r>
              <w:rPr>
                <w:sz w:val="20"/>
                <w:szCs w:val="20"/>
              </w:rPr>
              <w:t>x</w:t>
            </w:r>
          </w:p>
        </w:tc>
        <w:tc>
          <w:tcPr>
            <w:tcW w:w="1559" w:type="dxa"/>
            <w:shd w:val="clear" w:color="auto" w:fill="auto"/>
          </w:tcPr>
          <w:p w14:paraId="2961952E" w14:textId="77777777" w:rsidR="005A7483" w:rsidRPr="001D234A" w:rsidRDefault="005A7483" w:rsidP="00CA0DD6">
            <w:pPr>
              <w:keepNext/>
              <w:rPr>
                <w:sz w:val="20"/>
                <w:szCs w:val="20"/>
              </w:rPr>
            </w:pPr>
            <w:r>
              <w:rPr>
                <w:sz w:val="20"/>
                <w:szCs w:val="20"/>
              </w:rPr>
              <w:t>F</w:t>
            </w:r>
            <w:r w:rsidRPr="001D234A">
              <w:rPr>
                <w:sz w:val="20"/>
                <w:szCs w:val="20"/>
              </w:rPr>
              <w:t>loating point</w:t>
            </w:r>
          </w:p>
        </w:tc>
        <w:tc>
          <w:tcPr>
            <w:tcW w:w="1559" w:type="dxa"/>
            <w:vAlign w:val="bottom"/>
          </w:tcPr>
          <w:p w14:paraId="1FA4D8F5" w14:textId="2B0869FA" w:rsidR="005A7483" w:rsidRPr="001D234A" w:rsidRDefault="005A7483" w:rsidP="005A7483">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12240147" w14:textId="77777777" w:rsidR="005A7483" w:rsidRPr="001D234A" w:rsidRDefault="005A7483" w:rsidP="00CA0DD6">
            <w:pPr>
              <w:keepNext/>
              <w:rPr>
                <w:sz w:val="20"/>
                <w:szCs w:val="20"/>
              </w:rPr>
            </w:pPr>
            <w:r>
              <w:rPr>
                <w:sz w:val="20"/>
                <w:szCs w:val="20"/>
              </w:rPr>
              <w:t>Required</w:t>
            </w:r>
          </w:p>
        </w:tc>
        <w:tc>
          <w:tcPr>
            <w:tcW w:w="2835" w:type="dxa"/>
            <w:shd w:val="clear" w:color="auto" w:fill="auto"/>
          </w:tcPr>
          <w:p w14:paraId="0A51C535" w14:textId="77777777" w:rsidR="005A7483" w:rsidRPr="001D234A" w:rsidRDefault="005A7483" w:rsidP="00CA0DD6">
            <w:pPr>
              <w:keepNext/>
              <w:rPr>
                <w:sz w:val="20"/>
                <w:szCs w:val="20"/>
              </w:rPr>
            </w:pPr>
            <w:r w:rsidRPr="001D234A">
              <w:rPr>
                <w:sz w:val="20"/>
                <w:szCs w:val="20"/>
              </w:rPr>
              <w:t>-</w:t>
            </w:r>
          </w:p>
        </w:tc>
      </w:tr>
      <w:tr w:rsidR="00CE7222" w:rsidRPr="007055D9" w14:paraId="66891242" w14:textId="77777777" w:rsidTr="005A7483">
        <w:tc>
          <w:tcPr>
            <w:tcW w:w="1271" w:type="dxa"/>
            <w:shd w:val="clear" w:color="auto" w:fill="auto"/>
          </w:tcPr>
          <w:p w14:paraId="74B68356" w14:textId="77777777" w:rsidR="00CE7222" w:rsidRPr="001D234A" w:rsidRDefault="007E6620" w:rsidP="00CA0DD6">
            <w:pPr>
              <w:keepNext/>
              <w:rPr>
                <w:sz w:val="20"/>
                <w:szCs w:val="20"/>
              </w:rPr>
            </w:pPr>
            <w:r>
              <w:rPr>
                <w:sz w:val="20"/>
                <w:szCs w:val="20"/>
              </w:rPr>
              <w:t>y</w:t>
            </w:r>
          </w:p>
        </w:tc>
        <w:tc>
          <w:tcPr>
            <w:tcW w:w="1559" w:type="dxa"/>
            <w:shd w:val="clear" w:color="auto" w:fill="auto"/>
          </w:tcPr>
          <w:p w14:paraId="18D976DA" w14:textId="77777777" w:rsidR="00CE7222" w:rsidRPr="001D234A" w:rsidRDefault="00CE7222" w:rsidP="00CA0DD6">
            <w:pPr>
              <w:keepNext/>
              <w:rPr>
                <w:sz w:val="20"/>
                <w:szCs w:val="20"/>
              </w:rPr>
            </w:pPr>
            <w:r>
              <w:rPr>
                <w:sz w:val="20"/>
                <w:szCs w:val="20"/>
              </w:rPr>
              <w:t>F</w:t>
            </w:r>
            <w:r w:rsidRPr="001D234A">
              <w:rPr>
                <w:sz w:val="20"/>
                <w:szCs w:val="20"/>
              </w:rPr>
              <w:t>loating point</w:t>
            </w:r>
          </w:p>
        </w:tc>
        <w:tc>
          <w:tcPr>
            <w:tcW w:w="1559" w:type="dxa"/>
            <w:vAlign w:val="bottom"/>
          </w:tcPr>
          <w:p w14:paraId="69B13F5E" w14:textId="7CD66360" w:rsidR="00CE7222" w:rsidRPr="005A7483" w:rsidRDefault="00FE0B9E" w:rsidP="005A7483">
            <w:pPr>
              <w:keepNext/>
              <w:rPr>
                <w:rFonts w:ascii="Courier Std" w:hAnsi="Courier Std"/>
                <w:sz w:val="20"/>
                <w:szCs w:val="20"/>
              </w:rPr>
            </w:pPr>
            <w:r w:rsidRPr="005A7483">
              <w:rPr>
                <w:rFonts w:ascii="Courier Std" w:hAnsi="Courier Std"/>
                <w:sz w:val="20"/>
                <w:szCs w:val="20"/>
              </w:rPr>
              <w:t>(-</w:t>
            </w:r>
            <w:r w:rsidRPr="005A7483">
              <w:rPr>
                <w:rFonts w:ascii="Courier Std" w:hAnsi="Courier Std" w:cs="Arial"/>
                <w:sz w:val="20"/>
                <w:szCs w:val="20"/>
              </w:rPr>
              <w:t>∞,</w:t>
            </w:r>
            <w:r w:rsidR="005A7483">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4FD8DF80" w14:textId="77777777" w:rsidR="00CE7222" w:rsidRPr="001D234A" w:rsidRDefault="00CE7222" w:rsidP="00CA0DD6">
            <w:pPr>
              <w:keepNext/>
              <w:rPr>
                <w:sz w:val="20"/>
                <w:szCs w:val="20"/>
              </w:rPr>
            </w:pPr>
            <w:r>
              <w:rPr>
                <w:sz w:val="20"/>
                <w:szCs w:val="20"/>
              </w:rPr>
              <w:t>Required</w:t>
            </w:r>
          </w:p>
        </w:tc>
        <w:tc>
          <w:tcPr>
            <w:tcW w:w="2835" w:type="dxa"/>
            <w:shd w:val="clear" w:color="auto" w:fill="auto"/>
          </w:tcPr>
          <w:p w14:paraId="4E030FFC" w14:textId="77777777" w:rsidR="00CE7222" w:rsidRPr="001D234A" w:rsidRDefault="00CE7222" w:rsidP="00CA0DD6">
            <w:pPr>
              <w:keepNext/>
              <w:rPr>
                <w:sz w:val="20"/>
                <w:szCs w:val="20"/>
              </w:rPr>
            </w:pPr>
            <w:r w:rsidRPr="001D234A">
              <w:rPr>
                <w:sz w:val="20"/>
                <w:szCs w:val="20"/>
              </w:rPr>
              <w:t>-</w:t>
            </w:r>
          </w:p>
        </w:tc>
      </w:tr>
      <w:tr w:rsidR="005A7483" w:rsidRPr="007055D9" w14:paraId="67423FAA" w14:textId="77777777" w:rsidTr="00E1290C">
        <w:tc>
          <w:tcPr>
            <w:tcW w:w="1271" w:type="dxa"/>
            <w:shd w:val="clear" w:color="auto" w:fill="auto"/>
          </w:tcPr>
          <w:p w14:paraId="338E5468" w14:textId="77777777" w:rsidR="005A7483" w:rsidRPr="001D234A" w:rsidRDefault="005A7483" w:rsidP="00CA0DD6">
            <w:pPr>
              <w:keepNext/>
              <w:rPr>
                <w:sz w:val="20"/>
                <w:szCs w:val="20"/>
              </w:rPr>
            </w:pPr>
            <w:r>
              <w:rPr>
                <w:sz w:val="20"/>
                <w:szCs w:val="20"/>
              </w:rPr>
              <w:t>z</w:t>
            </w:r>
          </w:p>
        </w:tc>
        <w:tc>
          <w:tcPr>
            <w:tcW w:w="1559" w:type="dxa"/>
            <w:shd w:val="clear" w:color="auto" w:fill="auto"/>
          </w:tcPr>
          <w:p w14:paraId="7648D8DE" w14:textId="77777777" w:rsidR="005A7483" w:rsidRPr="001D234A" w:rsidRDefault="005A7483" w:rsidP="00CA0DD6">
            <w:pPr>
              <w:keepNext/>
              <w:rPr>
                <w:sz w:val="20"/>
                <w:szCs w:val="20"/>
              </w:rPr>
            </w:pPr>
            <w:r>
              <w:rPr>
                <w:sz w:val="20"/>
                <w:szCs w:val="20"/>
              </w:rPr>
              <w:t>F</w:t>
            </w:r>
            <w:r w:rsidRPr="001D234A">
              <w:rPr>
                <w:sz w:val="20"/>
                <w:szCs w:val="20"/>
              </w:rPr>
              <w:t>loating point</w:t>
            </w:r>
          </w:p>
        </w:tc>
        <w:tc>
          <w:tcPr>
            <w:tcW w:w="1559" w:type="dxa"/>
            <w:vAlign w:val="bottom"/>
          </w:tcPr>
          <w:p w14:paraId="63B4BA9A" w14:textId="47AF459F" w:rsidR="005A7483" w:rsidRPr="001D234A" w:rsidRDefault="005A7483" w:rsidP="005A7483">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27678CD3" w14:textId="77777777" w:rsidR="005A7483" w:rsidRPr="001D234A" w:rsidRDefault="005A7483" w:rsidP="00CA0DD6">
            <w:pPr>
              <w:keepNext/>
              <w:rPr>
                <w:sz w:val="20"/>
                <w:szCs w:val="20"/>
              </w:rPr>
            </w:pPr>
            <w:r>
              <w:rPr>
                <w:sz w:val="20"/>
                <w:szCs w:val="20"/>
              </w:rPr>
              <w:t>Required</w:t>
            </w:r>
          </w:p>
        </w:tc>
        <w:tc>
          <w:tcPr>
            <w:tcW w:w="2835" w:type="dxa"/>
            <w:shd w:val="clear" w:color="auto" w:fill="auto"/>
          </w:tcPr>
          <w:p w14:paraId="4A923D30" w14:textId="77777777" w:rsidR="005A7483" w:rsidRPr="001D234A" w:rsidRDefault="005A7483" w:rsidP="00431993">
            <w:pPr>
              <w:keepNext/>
              <w:rPr>
                <w:sz w:val="20"/>
                <w:szCs w:val="20"/>
              </w:rPr>
            </w:pPr>
            <w:r w:rsidRPr="001D234A">
              <w:rPr>
                <w:sz w:val="20"/>
                <w:szCs w:val="20"/>
              </w:rPr>
              <w:t>-</w:t>
            </w:r>
          </w:p>
        </w:tc>
      </w:tr>
    </w:tbl>
    <w:p w14:paraId="739145CE" w14:textId="4C146062" w:rsidR="00431993" w:rsidRDefault="00431993" w:rsidP="00431993">
      <w:pPr>
        <w:pStyle w:val="Beschriftung"/>
        <w:spacing w:before="120"/>
      </w:pPr>
      <w:bookmarkStart w:id="424" w:name="_Toc3566439"/>
      <w:bookmarkStart w:id="425" w:name="_Toc34747442"/>
      <w:bookmarkStart w:id="426" w:name="_Toc39880763"/>
      <w:r>
        <w:t xml:space="preserve">Table </w:t>
      </w:r>
      <w:r w:rsidR="00ED469A">
        <w:fldChar w:fldCharType="begin"/>
      </w:r>
      <w:r w:rsidR="00ED469A">
        <w:instrText xml:space="preserve"> SEQ Table \* ARABIC </w:instrText>
      </w:r>
      <w:r w:rsidR="00ED469A">
        <w:fldChar w:fldCharType="separate"/>
      </w:r>
      <w:r w:rsidR="00A2710C">
        <w:rPr>
          <w:noProof/>
        </w:rPr>
        <w:t>32</w:t>
      </w:r>
      <w:r w:rsidR="00ED469A">
        <w:fldChar w:fldCharType="end"/>
      </w:r>
      <w:r>
        <w:t xml:space="preserve">: Text values of element </w:t>
      </w:r>
      <w:r w:rsidRPr="00431993">
        <w:rPr>
          <w:rStyle w:val="elementdeftypeChar"/>
          <w:b/>
          <w:i w:val="0"/>
        </w:rPr>
        <w:t>&lt;loc&gt;</w:t>
      </w:r>
      <w:bookmarkEnd w:id="424"/>
      <w:bookmarkEnd w:id="425"/>
      <w:bookmarkEnd w:id="426"/>
    </w:p>
    <w:p w14:paraId="272FE301" w14:textId="77777777" w:rsidR="00AE0EB1" w:rsidRPr="007055D9" w:rsidRDefault="00AE0EB1" w:rsidP="00CA0DD6">
      <w:pPr>
        <w:pStyle w:val="Example"/>
        <w:keepNext/>
      </w:pPr>
      <w:r w:rsidRPr="007055D9">
        <w:t>Example</w:t>
      </w:r>
      <w:r w:rsidR="00EC2543">
        <w:t xml:space="preserve"> </w:t>
      </w:r>
      <w:r w:rsidR="00EC2543" w:rsidRPr="008C08CA">
        <w:rPr>
          <w:sz w:val="22"/>
          <w:szCs w:val="22"/>
        </w:rPr>
        <w:t>(</w:t>
      </w:r>
      <w:r w:rsidR="0009518A" w:rsidRPr="008C08CA">
        <w:rPr>
          <w:b w:val="0"/>
          <w:sz w:val="22"/>
          <w:szCs w:val="22"/>
        </w:rPr>
        <w:t xml:space="preserve">with </w:t>
      </w:r>
      <w:r w:rsidR="00D25A41" w:rsidRPr="008C08CA">
        <w:rPr>
          <w:b w:val="0"/>
          <w:sz w:val="22"/>
          <w:szCs w:val="22"/>
        </w:rPr>
        <w:t>minimum defin</w:t>
      </w:r>
      <w:r w:rsidR="00165FE9" w:rsidRPr="008C08CA">
        <w:rPr>
          <w:b w:val="0"/>
          <w:sz w:val="22"/>
          <w:szCs w:val="22"/>
        </w:rPr>
        <w:t>i</w:t>
      </w:r>
      <w:r w:rsidR="00D25A41" w:rsidRPr="008C08CA">
        <w:rPr>
          <w:b w:val="0"/>
          <w:sz w:val="22"/>
          <w:szCs w:val="22"/>
        </w:rPr>
        <w:t>tion</w:t>
      </w:r>
      <w:r w:rsidR="0009518A" w:rsidRPr="008C08CA">
        <w:rPr>
          <w:b w:val="0"/>
          <w:sz w:val="22"/>
          <w:szCs w:val="22"/>
        </w:rPr>
        <w:t xml:space="preserve"> for </w:t>
      </w:r>
      <w:r w:rsidR="00431993">
        <w:rPr>
          <w:rFonts w:ascii="Courier New" w:hAnsi="Courier New" w:cs="Courier New"/>
          <w:i/>
          <w:sz w:val="18"/>
          <w:szCs w:val="22"/>
        </w:rPr>
        <w:t>&lt;c</w:t>
      </w:r>
      <w:r w:rsidR="0009518A" w:rsidRPr="008C08CA">
        <w:rPr>
          <w:rFonts w:ascii="Courier New" w:hAnsi="Courier New" w:cs="Courier New"/>
          <w:i/>
          <w:sz w:val="18"/>
          <w:szCs w:val="22"/>
        </w:rPr>
        <w:t>onnection_0d</w:t>
      </w:r>
      <w:r w:rsidR="00431993">
        <w:rPr>
          <w:rFonts w:ascii="Courier New" w:hAnsi="Courier New" w:cs="Courier New"/>
          <w:i/>
          <w:sz w:val="18"/>
          <w:szCs w:val="22"/>
        </w:rPr>
        <w:t>&gt;</w:t>
      </w:r>
      <w:r w:rsidR="00EC2543" w:rsidRPr="008C08CA">
        <w:rPr>
          <w:sz w:val="22"/>
          <w:szCs w:val="22"/>
        </w:rPr>
        <w:t>)</w:t>
      </w:r>
      <w:r w:rsidRPr="007055D9">
        <w:t>:</w:t>
      </w:r>
    </w:p>
    <w:p w14:paraId="732457E1" w14:textId="77777777" w:rsidR="00AE0EB1" w:rsidRPr="007055D9" w:rsidRDefault="00AE0EB1" w:rsidP="00CA0DD6">
      <w:pPr>
        <w:pStyle w:val="XMLCode"/>
        <w:keepNext/>
      </w:pPr>
    </w:p>
    <w:p w14:paraId="544C4D9F" w14:textId="77777777" w:rsidR="00AE0EB1" w:rsidRPr="007055D9" w:rsidRDefault="00AE0EB1" w:rsidP="00CA0DD6">
      <w:pPr>
        <w:pStyle w:val="XMLCode"/>
        <w:keepNext/>
      </w:pPr>
      <w:r w:rsidRPr="007055D9">
        <w:t>&lt;connection_0d&gt;</w:t>
      </w:r>
    </w:p>
    <w:p w14:paraId="0E4AA268" w14:textId="77777777" w:rsidR="00AE0EB1" w:rsidRDefault="00A04202" w:rsidP="00CA0DD6">
      <w:pPr>
        <w:pStyle w:val="XMLCode"/>
        <w:keepNext/>
        <w:rPr>
          <w:b/>
          <w:color w:val="0070C0"/>
        </w:rPr>
      </w:pPr>
      <w:r>
        <w:t xml:space="preserve">    </w:t>
      </w:r>
      <w:r w:rsidR="00AE0EB1" w:rsidRPr="008C08CA">
        <w:rPr>
          <w:b/>
          <w:color w:val="0070C0"/>
        </w:rPr>
        <w:t>&lt;loc&gt;</w:t>
      </w:r>
      <w:r w:rsidRPr="008C08CA">
        <w:rPr>
          <w:b/>
          <w:color w:val="0070C0"/>
        </w:rPr>
        <w:t xml:space="preserve"> </w:t>
      </w:r>
      <w:r w:rsidR="00AE0EB1" w:rsidRPr="008C08CA">
        <w:rPr>
          <w:b/>
          <w:color w:val="0070C0"/>
        </w:rPr>
        <w:t>2581.21 -708.408 31.6532</w:t>
      </w:r>
      <w:r w:rsidRPr="008C08CA">
        <w:rPr>
          <w:b/>
          <w:color w:val="0070C0"/>
        </w:rPr>
        <w:t xml:space="preserve"> </w:t>
      </w:r>
      <w:r w:rsidR="00AE0EB1" w:rsidRPr="008C08CA">
        <w:rPr>
          <w:b/>
          <w:color w:val="0070C0"/>
        </w:rPr>
        <w:t>&lt;/loc&gt;</w:t>
      </w:r>
    </w:p>
    <w:p w14:paraId="60453ADC" w14:textId="77777777" w:rsidR="00F63EB0" w:rsidRPr="00F63EB0" w:rsidRDefault="00F63EB0" w:rsidP="00CA0DD6">
      <w:pPr>
        <w:pStyle w:val="XMLCode"/>
        <w:keepNext/>
      </w:pPr>
      <w:r>
        <w:rPr>
          <w:b/>
          <w:color w:val="0070C0"/>
        </w:rPr>
        <w:t xml:space="preserve">    </w:t>
      </w:r>
      <w:r w:rsidRPr="00F63EB0">
        <w:t>...</w:t>
      </w:r>
    </w:p>
    <w:p w14:paraId="5AEFE3E9" w14:textId="77777777" w:rsidR="00AE0EB1" w:rsidRDefault="00AE0EB1" w:rsidP="00CA0DD6">
      <w:pPr>
        <w:pStyle w:val="XMLCode"/>
        <w:keepNext/>
      </w:pPr>
      <w:r w:rsidRPr="007055D9">
        <w:t>&lt;/connection_0d&gt;</w:t>
      </w:r>
    </w:p>
    <w:p w14:paraId="40074141" w14:textId="77777777" w:rsidR="0009518A" w:rsidRPr="007055D9" w:rsidRDefault="0009518A" w:rsidP="00AE0EB1">
      <w:pPr>
        <w:pStyle w:val="XMLCode"/>
      </w:pPr>
    </w:p>
    <w:p w14:paraId="715F2BC2" w14:textId="77777777" w:rsidR="002E60CB" w:rsidRPr="00226A3F" w:rsidRDefault="002E60CB" w:rsidP="00327322">
      <w:pPr>
        <w:pStyle w:val="berschrift3"/>
      </w:pPr>
      <w:bookmarkStart w:id="427" w:name="_Toc428279359"/>
      <w:bookmarkStart w:id="428" w:name="_Toc428456096"/>
      <w:bookmarkStart w:id="429" w:name="_Toc428537060"/>
      <w:bookmarkStart w:id="430" w:name="_Toc428969379"/>
      <w:bookmarkStart w:id="431" w:name="_Toc429052770"/>
      <w:bookmarkStart w:id="432" w:name="_Direction"/>
      <w:bookmarkStart w:id="433" w:name="_Ref400880511"/>
      <w:bookmarkStart w:id="434" w:name="_Toc413359581"/>
      <w:bookmarkStart w:id="435" w:name="_Toc3556973"/>
      <w:bookmarkStart w:id="436" w:name="_Toc34747223"/>
      <w:bookmarkStart w:id="437" w:name="_Toc39880537"/>
      <w:bookmarkEnd w:id="427"/>
      <w:bookmarkEnd w:id="428"/>
      <w:bookmarkEnd w:id="429"/>
      <w:bookmarkEnd w:id="430"/>
      <w:bookmarkEnd w:id="431"/>
      <w:bookmarkEnd w:id="432"/>
      <w:r>
        <w:t>Direc</w:t>
      </w:r>
      <w:r w:rsidRPr="00226A3F">
        <w:t>tion</w:t>
      </w:r>
      <w:bookmarkEnd w:id="433"/>
      <w:bookmarkEnd w:id="434"/>
      <w:bookmarkEnd w:id="435"/>
      <w:bookmarkEnd w:id="436"/>
      <w:bookmarkEnd w:id="437"/>
    </w:p>
    <w:p w14:paraId="6B1EA6D0" w14:textId="77777777" w:rsidR="002E60CB" w:rsidRDefault="002E60CB" w:rsidP="008F5F84">
      <w:pPr>
        <w:jc w:val="both"/>
      </w:pPr>
      <w:r>
        <w:t xml:space="preserve">The </w:t>
      </w:r>
      <w:r w:rsidR="008F5F84">
        <w:t>definition of connection directions, where applicable, is</w:t>
      </w:r>
      <w:r>
        <w:t xml:space="preserve"> described by the elements </w:t>
      </w:r>
      <w:r w:rsidR="003C2D79">
        <w:rPr>
          <w:rFonts w:ascii="Courier New" w:hAnsi="Courier New" w:cs="Courier New"/>
          <w:b/>
          <w:bCs/>
          <w:i/>
          <w:sz w:val="18"/>
          <w:szCs w:val="18"/>
          <w:highlight w:val="white"/>
        </w:rPr>
        <w:t>&lt;n</w:t>
      </w:r>
      <w:r w:rsidRPr="001074B9">
        <w:rPr>
          <w:rFonts w:ascii="Courier New" w:hAnsi="Courier New" w:cs="Courier New"/>
          <w:b/>
          <w:bCs/>
          <w:i/>
          <w:sz w:val="18"/>
          <w:szCs w:val="18"/>
          <w:highlight w:val="white"/>
        </w:rPr>
        <w:t>ormal_direction</w:t>
      </w:r>
      <w:r w:rsidR="003C2D79">
        <w:rPr>
          <w:rFonts w:ascii="Courier New" w:hAnsi="Courier New" w:cs="Courier New"/>
          <w:b/>
          <w:bCs/>
          <w:i/>
          <w:sz w:val="18"/>
          <w:szCs w:val="18"/>
        </w:rPr>
        <w:t>/&gt;</w:t>
      </w:r>
      <w:r>
        <w:t xml:space="preserve"> and </w:t>
      </w:r>
      <w:r w:rsidR="003C2D79">
        <w:rPr>
          <w:rFonts w:ascii="Courier New" w:hAnsi="Courier New" w:cs="Courier New"/>
          <w:b/>
          <w:bCs/>
          <w:i/>
          <w:sz w:val="18"/>
          <w:szCs w:val="18"/>
          <w:highlight w:val="white"/>
        </w:rPr>
        <w:t>&lt;t</w:t>
      </w:r>
      <w:r w:rsidRPr="001074B9">
        <w:rPr>
          <w:rFonts w:ascii="Courier New" w:hAnsi="Courier New" w:cs="Courier New"/>
          <w:b/>
          <w:bCs/>
          <w:i/>
          <w:sz w:val="18"/>
          <w:szCs w:val="18"/>
          <w:highlight w:val="white"/>
        </w:rPr>
        <w:t>angential_direction</w:t>
      </w:r>
      <w:r w:rsidR="003C2D79">
        <w:rPr>
          <w:rFonts w:ascii="Courier New" w:hAnsi="Courier New" w:cs="Courier New"/>
          <w:b/>
          <w:bCs/>
          <w:i/>
          <w:sz w:val="18"/>
          <w:szCs w:val="18"/>
        </w:rPr>
        <w:t>/&gt;</w:t>
      </w:r>
      <w:r>
        <w:t xml:space="preserve">. They both specify a direction vector. </w:t>
      </w:r>
      <w:r w:rsidRPr="0086296D">
        <w:t xml:space="preserve">Lengths of both </w:t>
      </w:r>
      <w:r>
        <w:t xml:space="preserve">vectors </w:t>
      </w:r>
      <w:r w:rsidRPr="0086296D">
        <w:t>are not relevant, as long as they are &gt; 0.0</w:t>
      </w:r>
      <w:r>
        <w:t>.</w:t>
      </w:r>
    </w:p>
    <w:p w14:paraId="11F264CA" w14:textId="77777777" w:rsidR="002E60CB" w:rsidRDefault="002E60CB" w:rsidP="008F5F84">
      <w:pPr>
        <w:jc w:val="both"/>
      </w:pPr>
      <w:r>
        <w:t>Their XML definition is the same. If some definition requires both vectors, then their names signify their usage:</w:t>
      </w:r>
    </w:p>
    <w:p w14:paraId="1B114A2A" w14:textId="77777777" w:rsidR="002E60CB" w:rsidRPr="00226A3F" w:rsidRDefault="002E60CB" w:rsidP="003C2D79">
      <w:pPr>
        <w:pStyle w:val="elementdeftype"/>
      </w:pPr>
      <w:r w:rsidRPr="003C2D79">
        <w:rPr>
          <w:rFonts w:ascii="Calibri" w:hAnsi="Calibri" w:cs="Times New Roman"/>
          <w:b w:val="0"/>
          <w:bCs w:val="0"/>
          <w:i w:val="0"/>
          <w:sz w:val="22"/>
          <w:szCs w:val="24"/>
        </w:rPr>
        <w:t xml:space="preserve">Element </w:t>
      </w:r>
      <w:r w:rsidR="003C2D79">
        <w:t>&lt;</w:t>
      </w:r>
      <w:r w:rsidRPr="001074B9">
        <w:rPr>
          <w:highlight w:val="white"/>
        </w:rPr>
        <w:t>normal_direction</w:t>
      </w:r>
      <w:r w:rsidR="003C2D79">
        <w:t>/&gt;</w:t>
      </w:r>
      <w:r w:rsidRPr="003C2D79">
        <w:rPr>
          <w:rFonts w:ascii="Calibri" w:hAnsi="Calibri" w:cs="Times New Roman"/>
          <w:b w:val="0"/>
          <w:bCs w:val="0"/>
          <w:i w:val="0"/>
          <w:sz w:val="22"/>
          <w:szCs w:val="24"/>
        </w:rPr>
        <w:t xml:space="preserve"> denotes a direction of a local z axis. </w:t>
      </w:r>
    </w:p>
    <w:p w14:paraId="0156EA41" w14:textId="77777777" w:rsidR="002E60CB" w:rsidRPr="00226A3F" w:rsidRDefault="002E60CB" w:rsidP="008F5F84">
      <w:pPr>
        <w:jc w:val="both"/>
      </w:pPr>
      <w:r w:rsidRPr="00226A3F">
        <w:t xml:space="preserve">Element </w:t>
      </w:r>
      <w:r w:rsidR="003C2D79" w:rsidRPr="003C2D79">
        <w:rPr>
          <w:rStyle w:val="elementdeftypeChar"/>
        </w:rPr>
        <w:t>&lt;</w:t>
      </w:r>
      <w:r w:rsidRPr="001074B9">
        <w:rPr>
          <w:rFonts w:ascii="Courier New" w:hAnsi="Courier New" w:cs="Courier New"/>
          <w:b/>
          <w:bCs/>
          <w:i/>
          <w:sz w:val="18"/>
          <w:szCs w:val="18"/>
          <w:highlight w:val="white"/>
        </w:rPr>
        <w:t>tangential_direction</w:t>
      </w:r>
      <w:r w:rsidR="003C2D79">
        <w:rPr>
          <w:rFonts w:ascii="Courier New" w:hAnsi="Courier New" w:cs="Courier New"/>
          <w:b/>
          <w:bCs/>
          <w:i/>
          <w:sz w:val="18"/>
          <w:szCs w:val="18"/>
        </w:rPr>
        <w:t>/&gt;</w:t>
      </w:r>
      <w:r>
        <w:t xml:space="preserve"> denotes</w:t>
      </w:r>
      <w:r w:rsidRPr="00226A3F">
        <w:t xml:space="preserve"> </w:t>
      </w:r>
      <w:r>
        <w:t xml:space="preserve">the </w:t>
      </w:r>
      <w:r w:rsidRPr="00226A3F">
        <w:t xml:space="preserve">direction of </w:t>
      </w:r>
      <w:r>
        <w:t xml:space="preserve">an </w:t>
      </w:r>
      <w:r w:rsidRPr="00226A3F">
        <w:t>axis</w:t>
      </w:r>
      <w:r>
        <w:t xml:space="preserve"> tangential to (base) part surface next to the point given in </w:t>
      </w:r>
      <w:r w:rsidR="003C2D79" w:rsidRPr="003C2D79">
        <w:rPr>
          <w:rStyle w:val="elementdeftypeChar"/>
        </w:rPr>
        <w:t>&lt;</w:t>
      </w:r>
      <w:r w:rsidRPr="004C7B37">
        <w:rPr>
          <w:rFonts w:ascii="Courier New" w:hAnsi="Courier New" w:cs="Courier New"/>
          <w:b/>
          <w:bCs/>
          <w:i/>
          <w:sz w:val="18"/>
          <w:szCs w:val="18"/>
          <w:highlight w:val="white"/>
        </w:rPr>
        <w:t>loc</w:t>
      </w:r>
      <w:r w:rsidR="003C2D79">
        <w:rPr>
          <w:rFonts w:ascii="Courier New" w:hAnsi="Courier New" w:cs="Courier New"/>
          <w:b/>
          <w:bCs/>
          <w:i/>
          <w:sz w:val="18"/>
          <w:szCs w:val="18"/>
        </w:rPr>
        <w:t>&gt;</w:t>
      </w:r>
      <w:r>
        <w:t>, giving</w:t>
      </w:r>
      <w:r w:rsidRPr="00226A3F">
        <w:t xml:space="preserve"> locale x axis</w:t>
      </w:r>
      <w:r>
        <w:t>.</w:t>
      </w:r>
      <w:r w:rsidRPr="00226A3F">
        <w:t xml:space="preserve"> </w:t>
      </w:r>
      <w:r>
        <w:t>Its orthogonalization</w:t>
      </w:r>
      <w:r>
        <w:rPr>
          <w:rStyle w:val="Funotenzeichen"/>
        </w:rPr>
        <w:footnoteReference w:id="12"/>
      </w:r>
      <w:r>
        <w:t xml:space="preserve"> relative to </w:t>
      </w:r>
      <w:r w:rsidR="003C2D79" w:rsidRPr="003C2D79">
        <w:rPr>
          <w:rStyle w:val="elementdeftypeChar"/>
        </w:rPr>
        <w:t>&lt;</w:t>
      </w:r>
      <w:r w:rsidRPr="001074B9">
        <w:rPr>
          <w:rFonts w:ascii="Courier New" w:hAnsi="Courier New" w:cs="Courier New"/>
          <w:b/>
          <w:bCs/>
          <w:i/>
          <w:sz w:val="18"/>
          <w:szCs w:val="18"/>
          <w:highlight w:val="white"/>
        </w:rPr>
        <w:t>normal_direction</w:t>
      </w:r>
      <w:r w:rsidR="003C2D79">
        <w:rPr>
          <w:rFonts w:ascii="Courier New" w:hAnsi="Courier New" w:cs="Courier New"/>
          <w:b/>
          <w:bCs/>
          <w:i/>
          <w:sz w:val="18"/>
          <w:szCs w:val="18"/>
        </w:rPr>
        <w:t>&gt;</w:t>
      </w:r>
      <w:r>
        <w:t xml:space="preserve"> must not vanish, i. e. both vectors m</w:t>
      </w:r>
      <w:r w:rsidRPr="00226A3F">
        <w:t>ust not be collinear</w:t>
      </w:r>
      <w:r>
        <w:t xml:space="preserve">. </w:t>
      </w:r>
    </w:p>
    <w:p w14:paraId="7E656D8A" w14:textId="77777777" w:rsidR="002E60CB" w:rsidRDefault="002E60CB" w:rsidP="008F5F84">
      <w:pPr>
        <w:spacing w:before="120"/>
        <w:jc w:val="both"/>
      </w:pPr>
      <w:r>
        <w:t xml:space="preserve">If both elements are given, a right handed coordinate system is uniquely defined: </w:t>
      </w:r>
    </w:p>
    <w:p w14:paraId="1428549A" w14:textId="77777777" w:rsidR="002E60CB" w:rsidRDefault="002E60CB" w:rsidP="00B025EE">
      <w:pPr>
        <w:numPr>
          <w:ilvl w:val="0"/>
          <w:numId w:val="18"/>
        </w:numPr>
        <w:ind w:left="714" w:hanging="357"/>
        <w:contextualSpacing/>
      </w:pPr>
      <w:r>
        <w:t xml:space="preserve">Origin is in </w:t>
      </w:r>
      <w:r w:rsidR="003C2D79" w:rsidRPr="003C2D79">
        <w:rPr>
          <w:rStyle w:val="elementdeftypeChar"/>
        </w:rPr>
        <w:t>&lt;</w:t>
      </w:r>
      <w:r w:rsidRPr="004C7B37">
        <w:rPr>
          <w:rFonts w:ascii="Courier New" w:hAnsi="Courier New" w:cs="Courier New"/>
          <w:b/>
          <w:bCs/>
          <w:i/>
          <w:sz w:val="18"/>
          <w:szCs w:val="18"/>
          <w:highlight w:val="white"/>
        </w:rPr>
        <w:t>loc</w:t>
      </w:r>
      <w:r w:rsidR="003C2D79">
        <w:rPr>
          <w:rFonts w:ascii="Courier New" w:hAnsi="Courier New" w:cs="Courier New"/>
          <w:b/>
          <w:bCs/>
          <w:i/>
          <w:sz w:val="18"/>
          <w:szCs w:val="18"/>
        </w:rPr>
        <w:t>&gt;</w:t>
      </w:r>
      <w:r>
        <w:t>.</w:t>
      </w:r>
    </w:p>
    <w:p w14:paraId="6A42548F" w14:textId="77777777" w:rsidR="002E60CB" w:rsidRDefault="002E60CB" w:rsidP="00B025EE">
      <w:pPr>
        <w:numPr>
          <w:ilvl w:val="0"/>
          <w:numId w:val="18"/>
        </w:numPr>
        <w:ind w:left="714" w:hanging="357"/>
        <w:contextualSpacing/>
      </w:pPr>
      <w:r>
        <w:t xml:space="preserve">z-axis is in direction of </w:t>
      </w:r>
      <w:r w:rsidR="003C2D79" w:rsidRPr="003C2D79">
        <w:rPr>
          <w:rStyle w:val="elementdeftypeChar"/>
        </w:rPr>
        <w:t>&lt;</w:t>
      </w:r>
      <w:r w:rsidRPr="001074B9">
        <w:rPr>
          <w:rFonts w:ascii="Courier New" w:hAnsi="Courier New" w:cs="Courier New"/>
          <w:b/>
          <w:bCs/>
          <w:i/>
          <w:sz w:val="18"/>
          <w:szCs w:val="18"/>
          <w:highlight w:val="white"/>
        </w:rPr>
        <w:t>normal_direction</w:t>
      </w:r>
      <w:r w:rsidR="003C2D79">
        <w:rPr>
          <w:rFonts w:ascii="Courier New" w:hAnsi="Courier New" w:cs="Courier New"/>
          <w:b/>
          <w:bCs/>
          <w:i/>
          <w:sz w:val="18"/>
          <w:szCs w:val="18"/>
        </w:rPr>
        <w:t>/&gt;</w:t>
      </w:r>
      <w:r>
        <w:t>.</w:t>
      </w:r>
    </w:p>
    <w:p w14:paraId="0DB2F022" w14:textId="77777777" w:rsidR="002E60CB" w:rsidRDefault="002E60CB" w:rsidP="00B025EE">
      <w:pPr>
        <w:numPr>
          <w:ilvl w:val="0"/>
          <w:numId w:val="18"/>
        </w:numPr>
        <w:ind w:left="714" w:hanging="357"/>
        <w:contextualSpacing/>
      </w:pPr>
      <w:r>
        <w:t xml:space="preserve">x-axis is the orthogonalization of </w:t>
      </w:r>
      <w:r w:rsidR="009366C1" w:rsidRPr="009366C1">
        <w:rPr>
          <w:rStyle w:val="elementdeftypeChar"/>
        </w:rPr>
        <w:t>&lt;</w:t>
      </w:r>
      <w:r w:rsidRPr="001074B9">
        <w:rPr>
          <w:rFonts w:ascii="Courier New" w:hAnsi="Courier New" w:cs="Courier New"/>
          <w:b/>
          <w:bCs/>
          <w:i/>
          <w:sz w:val="18"/>
          <w:szCs w:val="18"/>
          <w:highlight w:val="white"/>
        </w:rPr>
        <w:t>tangential_direction</w:t>
      </w:r>
      <w:r w:rsidR="009366C1">
        <w:rPr>
          <w:rFonts w:ascii="Courier New" w:hAnsi="Courier New" w:cs="Courier New"/>
          <w:b/>
          <w:bCs/>
          <w:i/>
          <w:sz w:val="18"/>
          <w:szCs w:val="18"/>
        </w:rPr>
        <w:t>/&gt;</w:t>
      </w:r>
      <w:r>
        <w:t xml:space="preserve"> relative to </w:t>
      </w:r>
      <w:r w:rsidR="009366C1" w:rsidRPr="009366C1">
        <w:rPr>
          <w:rStyle w:val="elementdeftypeChar"/>
        </w:rPr>
        <w:t>&lt;</w:t>
      </w:r>
      <w:r w:rsidRPr="001074B9">
        <w:rPr>
          <w:rFonts w:ascii="Courier New" w:hAnsi="Courier New" w:cs="Courier New"/>
          <w:b/>
          <w:bCs/>
          <w:i/>
          <w:sz w:val="18"/>
          <w:szCs w:val="18"/>
          <w:highlight w:val="white"/>
        </w:rPr>
        <w:t>normal_direction</w:t>
      </w:r>
      <w:r w:rsidR="009366C1">
        <w:rPr>
          <w:rFonts w:ascii="Courier New" w:hAnsi="Courier New" w:cs="Courier New"/>
          <w:b/>
          <w:bCs/>
          <w:i/>
          <w:sz w:val="18"/>
          <w:szCs w:val="18"/>
        </w:rPr>
        <w:t>/&gt;</w:t>
      </w:r>
      <w:r>
        <w:t>.</w:t>
      </w:r>
    </w:p>
    <w:p w14:paraId="24B2F755" w14:textId="77777777" w:rsidR="002E60CB" w:rsidRDefault="002E60CB" w:rsidP="00B025EE">
      <w:pPr>
        <w:numPr>
          <w:ilvl w:val="0"/>
          <w:numId w:val="18"/>
        </w:numPr>
        <w:ind w:left="714" w:hanging="357"/>
        <w:contextualSpacing/>
      </w:pPr>
      <w:r>
        <w:t>y-axis is given by cross product</w:t>
      </w:r>
      <w:r>
        <w:rPr>
          <w:rStyle w:val="Funotenzeichen"/>
        </w:rPr>
        <w:footnoteReference w:id="13"/>
      </w:r>
      <w:r>
        <w:t xml:space="preserve"> z-axis × x-axis.</w:t>
      </w:r>
    </w:p>
    <w:p w14:paraId="00C74D74" w14:textId="77777777" w:rsidR="002E60CB" w:rsidRPr="00226A3F" w:rsidRDefault="002E60CB" w:rsidP="005A7483">
      <w:pPr>
        <w:keepNext/>
        <w:spacing w:before="240"/>
        <w:rPr>
          <w:rFonts w:cs="Courier New"/>
          <w:szCs w:val="22"/>
        </w:rPr>
      </w:pPr>
      <w:r w:rsidRPr="00226A3F">
        <w:t xml:space="preserve">XML specification of </w:t>
      </w:r>
      <w:r>
        <w:t>&lt;</w:t>
      </w:r>
      <w:r w:rsidRPr="001074B9">
        <w:rPr>
          <w:rFonts w:ascii="Courier New" w:hAnsi="Courier New" w:cs="Courier New"/>
          <w:b/>
          <w:bCs/>
          <w:i/>
          <w:sz w:val="18"/>
          <w:szCs w:val="18"/>
          <w:highlight w:val="white"/>
        </w:rPr>
        <w:t>normal_direction</w:t>
      </w:r>
      <w:r w:rsidR="009366C1">
        <w:rPr>
          <w:rFonts w:ascii="Courier New" w:hAnsi="Courier New" w:cs="Courier New"/>
          <w:b/>
          <w:bCs/>
          <w:i/>
          <w:sz w:val="18"/>
          <w:szCs w:val="18"/>
        </w:rPr>
        <w:t>/</w:t>
      </w:r>
      <w:r>
        <w:rPr>
          <w:rFonts w:ascii="Courier New" w:hAnsi="Courier New" w:cs="Courier New"/>
          <w:b/>
          <w:bCs/>
          <w:i/>
          <w:sz w:val="18"/>
          <w:szCs w:val="18"/>
        </w:rPr>
        <w:t>&gt;</w:t>
      </w:r>
      <w:r>
        <w:t xml:space="preserve"> and &lt;</w:t>
      </w:r>
      <w:r w:rsidRPr="001074B9">
        <w:rPr>
          <w:rFonts w:ascii="Courier New" w:hAnsi="Courier New" w:cs="Courier New"/>
          <w:b/>
          <w:bCs/>
          <w:i/>
          <w:sz w:val="18"/>
          <w:szCs w:val="18"/>
          <w:highlight w:val="white"/>
        </w:rPr>
        <w:t>tangential_direction</w:t>
      </w:r>
      <w:r w:rsidR="009366C1">
        <w:rPr>
          <w:rFonts w:ascii="Courier New" w:hAnsi="Courier New" w:cs="Courier New"/>
          <w:b/>
          <w:bCs/>
          <w:i/>
          <w:sz w:val="18"/>
          <w:szCs w:val="18"/>
        </w:rPr>
        <w:t>/</w:t>
      </w:r>
      <w:r>
        <w:rPr>
          <w:rFonts w:ascii="Courier New" w:hAnsi="Courier New" w:cs="Courier New"/>
          <w:b/>
          <w:bCs/>
          <w:i/>
          <w:sz w:val="18"/>
          <w:szCs w:val="18"/>
        </w:rPr>
        <w:t>&gt;</w:t>
      </w:r>
      <w:r w:rsidRPr="00226A3F" w:rsidDel="000F6131">
        <w:rPr>
          <w:rFonts w:ascii="Courier New" w:hAnsi="Courier New" w:cs="Courier New"/>
          <w:b/>
          <w:i/>
          <w:sz w:val="18"/>
          <w:szCs w:val="18"/>
        </w:rPr>
        <w:t xml:space="preserve"> </w:t>
      </w:r>
      <w:r w:rsidRPr="00226A3F">
        <w:rPr>
          <w:rFonts w:cs="Courier New"/>
          <w:szCs w:val="22"/>
        </w:rPr>
        <w:t>element</w:t>
      </w:r>
      <w:r>
        <w:rPr>
          <w:rFonts w:cs="Courier New"/>
          <w:szCs w:val="22"/>
        </w:rPr>
        <w:t>s</w:t>
      </w:r>
      <w:r w:rsidRPr="00226A3F">
        <w:rPr>
          <w:rFonts w:cs="Courier New"/>
          <w:szCs w:val="22"/>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2E60CB" w:rsidRPr="00226A3F" w14:paraId="5A90F9A3" w14:textId="77777777" w:rsidTr="004B2578">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8F2F8E2"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42FA94"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93C42D"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FD9C5F8" w14:textId="550089ED" w:rsidR="002E60CB" w:rsidRPr="00226A3F" w:rsidRDefault="000E60DF" w:rsidP="0088515B">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8C89D7" w14:textId="77777777" w:rsidR="002E60CB" w:rsidRPr="00226A3F" w:rsidRDefault="002E60CB" w:rsidP="0088515B">
            <w:pPr>
              <w:keepNext/>
              <w:rPr>
                <w:b/>
                <w:i/>
              </w:rPr>
            </w:pPr>
            <w:r w:rsidRPr="00226A3F">
              <w:rPr>
                <w:b/>
                <w:i/>
              </w:rPr>
              <w:t>Constraint</w:t>
            </w:r>
          </w:p>
        </w:tc>
      </w:tr>
      <w:tr w:rsidR="005A7483" w:rsidRPr="00226A3F" w14:paraId="61AAB334" w14:textId="77777777" w:rsidTr="00E1290C">
        <w:trPr>
          <w:jc w:val="center"/>
        </w:trPr>
        <w:tc>
          <w:tcPr>
            <w:tcW w:w="1271" w:type="dxa"/>
            <w:shd w:val="clear" w:color="auto" w:fill="auto"/>
            <w:vAlign w:val="bottom"/>
          </w:tcPr>
          <w:p w14:paraId="06C5B7DD" w14:textId="79F79C6A" w:rsidR="005A7483" w:rsidRPr="00226A3F" w:rsidRDefault="008C3C2F" w:rsidP="0088515B">
            <w:pPr>
              <w:rPr>
                <w:sz w:val="20"/>
                <w:szCs w:val="20"/>
              </w:rPr>
            </w:pPr>
            <w:r>
              <w:rPr>
                <w:sz w:val="20"/>
                <w:szCs w:val="20"/>
              </w:rPr>
              <w:t>x</w:t>
            </w:r>
          </w:p>
        </w:tc>
        <w:tc>
          <w:tcPr>
            <w:tcW w:w="1559" w:type="dxa"/>
            <w:shd w:val="clear" w:color="auto" w:fill="auto"/>
          </w:tcPr>
          <w:p w14:paraId="6A2B3DFF" w14:textId="77777777" w:rsidR="005A7483" w:rsidRPr="00226A3F" w:rsidRDefault="005A7483" w:rsidP="0088515B">
            <w:pPr>
              <w:rPr>
                <w:sz w:val="20"/>
                <w:szCs w:val="20"/>
              </w:rPr>
            </w:pPr>
            <w:r w:rsidRPr="00226A3F">
              <w:rPr>
                <w:sz w:val="20"/>
                <w:szCs w:val="20"/>
              </w:rPr>
              <w:t>Floating point</w:t>
            </w:r>
          </w:p>
        </w:tc>
        <w:tc>
          <w:tcPr>
            <w:tcW w:w="1559" w:type="dxa"/>
            <w:vAlign w:val="bottom"/>
          </w:tcPr>
          <w:p w14:paraId="17F65FFE" w14:textId="70B022A7" w:rsidR="005A7483" w:rsidRPr="00226A3F"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61CD4C84" w14:textId="77777777" w:rsidR="005A7483" w:rsidRPr="00226A3F" w:rsidRDefault="005A7483" w:rsidP="0088515B">
            <w:pPr>
              <w:rPr>
                <w:sz w:val="20"/>
                <w:szCs w:val="20"/>
              </w:rPr>
            </w:pPr>
            <w:r w:rsidRPr="00226A3F">
              <w:rPr>
                <w:sz w:val="20"/>
                <w:szCs w:val="20"/>
              </w:rPr>
              <w:t>Required</w:t>
            </w:r>
          </w:p>
        </w:tc>
        <w:tc>
          <w:tcPr>
            <w:tcW w:w="2835" w:type="dxa"/>
            <w:shd w:val="clear" w:color="auto" w:fill="auto"/>
            <w:vAlign w:val="bottom"/>
          </w:tcPr>
          <w:p w14:paraId="1BFD5B77" w14:textId="77777777" w:rsidR="005A7483" w:rsidRPr="00226A3F" w:rsidRDefault="005A7483" w:rsidP="0088515B">
            <w:pPr>
              <w:rPr>
                <w:sz w:val="20"/>
                <w:szCs w:val="20"/>
              </w:rPr>
            </w:pPr>
            <w:r w:rsidRPr="0001308F">
              <w:rPr>
                <w:sz w:val="20"/>
                <w:szCs w:val="20"/>
              </w:rPr>
              <w:t>-</w:t>
            </w:r>
          </w:p>
        </w:tc>
      </w:tr>
      <w:tr w:rsidR="005A7483" w:rsidRPr="00226A3F" w14:paraId="5087619B" w14:textId="77777777" w:rsidTr="00E1290C">
        <w:trPr>
          <w:trHeight w:val="221"/>
          <w:jc w:val="center"/>
        </w:trPr>
        <w:tc>
          <w:tcPr>
            <w:tcW w:w="1271" w:type="dxa"/>
            <w:shd w:val="clear" w:color="auto" w:fill="auto"/>
            <w:vAlign w:val="bottom"/>
          </w:tcPr>
          <w:p w14:paraId="6CA9BCF6" w14:textId="331295F0" w:rsidR="005A7483" w:rsidRDefault="008C3C2F" w:rsidP="0088515B">
            <w:pPr>
              <w:rPr>
                <w:sz w:val="20"/>
                <w:szCs w:val="20"/>
              </w:rPr>
            </w:pPr>
            <w:r>
              <w:rPr>
                <w:sz w:val="20"/>
                <w:szCs w:val="20"/>
              </w:rPr>
              <w:t>y</w:t>
            </w:r>
          </w:p>
        </w:tc>
        <w:tc>
          <w:tcPr>
            <w:tcW w:w="1559" w:type="dxa"/>
            <w:shd w:val="clear" w:color="auto" w:fill="auto"/>
          </w:tcPr>
          <w:p w14:paraId="46C318DC" w14:textId="77777777" w:rsidR="005A7483" w:rsidRDefault="005A7483" w:rsidP="0088515B">
            <w:pPr>
              <w:rPr>
                <w:sz w:val="20"/>
                <w:szCs w:val="20"/>
              </w:rPr>
            </w:pPr>
            <w:r w:rsidRPr="00226A3F">
              <w:rPr>
                <w:sz w:val="20"/>
                <w:szCs w:val="20"/>
              </w:rPr>
              <w:t>Floating point</w:t>
            </w:r>
          </w:p>
        </w:tc>
        <w:tc>
          <w:tcPr>
            <w:tcW w:w="1559" w:type="dxa"/>
            <w:vAlign w:val="bottom"/>
          </w:tcPr>
          <w:p w14:paraId="459D948D" w14:textId="2356D991" w:rsidR="005A7483"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4958BCE3" w14:textId="77777777" w:rsidR="005A7483" w:rsidRDefault="005A7483" w:rsidP="0088515B">
            <w:pPr>
              <w:rPr>
                <w:sz w:val="20"/>
                <w:szCs w:val="20"/>
              </w:rPr>
            </w:pPr>
            <w:r w:rsidRPr="00226A3F">
              <w:rPr>
                <w:sz w:val="20"/>
                <w:szCs w:val="20"/>
              </w:rPr>
              <w:t>Required</w:t>
            </w:r>
          </w:p>
        </w:tc>
        <w:tc>
          <w:tcPr>
            <w:tcW w:w="2835" w:type="dxa"/>
            <w:shd w:val="clear" w:color="auto" w:fill="auto"/>
            <w:vAlign w:val="bottom"/>
          </w:tcPr>
          <w:p w14:paraId="6C533E3B" w14:textId="77777777" w:rsidR="005A7483" w:rsidRDefault="005A7483" w:rsidP="0088515B">
            <w:pPr>
              <w:rPr>
                <w:sz w:val="20"/>
                <w:szCs w:val="20"/>
              </w:rPr>
            </w:pPr>
            <w:r w:rsidRPr="0001308F">
              <w:rPr>
                <w:sz w:val="20"/>
                <w:szCs w:val="20"/>
              </w:rPr>
              <w:t>-</w:t>
            </w:r>
          </w:p>
        </w:tc>
      </w:tr>
      <w:tr w:rsidR="005A7483" w:rsidRPr="00226A3F" w14:paraId="10B305C3" w14:textId="77777777" w:rsidTr="00E1290C">
        <w:trPr>
          <w:jc w:val="center"/>
        </w:trPr>
        <w:tc>
          <w:tcPr>
            <w:tcW w:w="1271" w:type="dxa"/>
            <w:shd w:val="clear" w:color="auto" w:fill="auto"/>
            <w:vAlign w:val="bottom"/>
          </w:tcPr>
          <w:p w14:paraId="74B86108" w14:textId="36007862" w:rsidR="005A7483" w:rsidRDefault="008C3C2F" w:rsidP="0088515B">
            <w:pPr>
              <w:rPr>
                <w:sz w:val="20"/>
                <w:szCs w:val="20"/>
              </w:rPr>
            </w:pPr>
            <w:r>
              <w:rPr>
                <w:sz w:val="20"/>
                <w:szCs w:val="20"/>
              </w:rPr>
              <w:t>z</w:t>
            </w:r>
          </w:p>
        </w:tc>
        <w:tc>
          <w:tcPr>
            <w:tcW w:w="1559" w:type="dxa"/>
            <w:shd w:val="clear" w:color="auto" w:fill="auto"/>
          </w:tcPr>
          <w:p w14:paraId="606F550F" w14:textId="77777777" w:rsidR="005A7483" w:rsidRDefault="005A7483" w:rsidP="0088515B">
            <w:pPr>
              <w:rPr>
                <w:sz w:val="20"/>
                <w:szCs w:val="20"/>
              </w:rPr>
            </w:pPr>
            <w:r w:rsidRPr="00226A3F">
              <w:rPr>
                <w:sz w:val="20"/>
                <w:szCs w:val="20"/>
              </w:rPr>
              <w:t>Floating point</w:t>
            </w:r>
          </w:p>
        </w:tc>
        <w:tc>
          <w:tcPr>
            <w:tcW w:w="1559" w:type="dxa"/>
            <w:vAlign w:val="bottom"/>
          </w:tcPr>
          <w:p w14:paraId="2A1F02AF" w14:textId="1C983B38" w:rsidR="005A7483"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02B6AC13" w14:textId="77777777" w:rsidR="005A7483" w:rsidRDefault="005A7483" w:rsidP="0088515B">
            <w:pPr>
              <w:rPr>
                <w:sz w:val="20"/>
                <w:szCs w:val="20"/>
              </w:rPr>
            </w:pPr>
            <w:r w:rsidRPr="00226A3F">
              <w:rPr>
                <w:sz w:val="20"/>
                <w:szCs w:val="20"/>
              </w:rPr>
              <w:t>Required</w:t>
            </w:r>
          </w:p>
        </w:tc>
        <w:tc>
          <w:tcPr>
            <w:tcW w:w="2835" w:type="dxa"/>
            <w:shd w:val="clear" w:color="auto" w:fill="auto"/>
            <w:vAlign w:val="bottom"/>
          </w:tcPr>
          <w:p w14:paraId="34F406BB" w14:textId="77777777" w:rsidR="005A7483" w:rsidRDefault="005A7483" w:rsidP="0088515B">
            <w:pPr>
              <w:keepNext/>
              <w:rPr>
                <w:sz w:val="20"/>
                <w:szCs w:val="20"/>
              </w:rPr>
            </w:pPr>
            <w:r w:rsidRPr="0001308F">
              <w:rPr>
                <w:sz w:val="20"/>
                <w:szCs w:val="20"/>
              </w:rPr>
              <w:t>-</w:t>
            </w:r>
          </w:p>
        </w:tc>
      </w:tr>
    </w:tbl>
    <w:p w14:paraId="3EF0BB71" w14:textId="0C6B3F5D" w:rsidR="002E60CB" w:rsidRPr="009366C1" w:rsidRDefault="002E60CB" w:rsidP="00245478">
      <w:pPr>
        <w:pStyle w:val="Beschriftung"/>
        <w:spacing w:before="120"/>
      </w:pPr>
      <w:bookmarkStart w:id="438" w:name="_Toc3566440"/>
      <w:bookmarkStart w:id="439" w:name="_Toc34747443"/>
      <w:bookmarkStart w:id="440" w:name="_Toc39880764"/>
      <w:r w:rsidRPr="009366C1">
        <w:t xml:space="preserve">Table </w:t>
      </w:r>
      <w:r w:rsidR="00ED469A">
        <w:fldChar w:fldCharType="begin"/>
      </w:r>
      <w:r w:rsidR="00ED469A">
        <w:instrText xml:space="preserve"> SEQ Table \* ARABIC </w:instrText>
      </w:r>
      <w:r w:rsidR="00ED469A">
        <w:fldChar w:fldCharType="separate"/>
      </w:r>
      <w:r w:rsidR="00A2710C">
        <w:rPr>
          <w:noProof/>
        </w:rPr>
        <w:t>33</w:t>
      </w:r>
      <w:r w:rsidR="00ED469A">
        <w:fldChar w:fldCharType="end"/>
      </w:r>
      <w:r w:rsidRPr="009366C1">
        <w:t xml:space="preserve">: Attributes of elements </w:t>
      </w:r>
      <w:r w:rsidR="008F5F84" w:rsidRPr="009366C1">
        <w:rPr>
          <w:rFonts w:ascii="Courier New" w:hAnsi="Courier New" w:cs="Courier New"/>
          <w:bCs w:val="0"/>
          <w:i/>
          <w:sz w:val="18"/>
          <w:szCs w:val="18"/>
          <w:highlight w:val="white"/>
        </w:rPr>
        <w:t>&lt;n</w:t>
      </w:r>
      <w:r w:rsidRPr="009366C1">
        <w:rPr>
          <w:rFonts w:ascii="Courier New" w:hAnsi="Courier New" w:cs="Courier New"/>
          <w:bCs w:val="0"/>
          <w:i/>
          <w:sz w:val="18"/>
          <w:szCs w:val="18"/>
          <w:highlight w:val="white"/>
        </w:rPr>
        <w:t>ormal_direction</w:t>
      </w:r>
      <w:r w:rsidR="009366C1" w:rsidRPr="009366C1">
        <w:rPr>
          <w:rFonts w:ascii="Courier New" w:hAnsi="Courier New" w:cs="Courier New"/>
          <w:bCs w:val="0"/>
          <w:i/>
          <w:sz w:val="18"/>
          <w:szCs w:val="18"/>
        </w:rPr>
        <w:t>/</w:t>
      </w:r>
      <w:r w:rsidRPr="009366C1">
        <w:rPr>
          <w:rFonts w:ascii="Courier New" w:hAnsi="Courier New" w:cs="Courier New"/>
          <w:bCs w:val="0"/>
          <w:i/>
          <w:sz w:val="18"/>
          <w:szCs w:val="18"/>
        </w:rPr>
        <w:t>&gt;</w:t>
      </w:r>
      <w:r w:rsidRPr="009366C1">
        <w:t xml:space="preserve"> </w:t>
      </w:r>
      <w:r w:rsidR="0067040B" w:rsidRPr="009366C1">
        <w:t xml:space="preserve">&amp; </w:t>
      </w:r>
      <w:r w:rsidR="008F5F84" w:rsidRPr="009366C1">
        <w:rPr>
          <w:rFonts w:ascii="Courier New" w:hAnsi="Courier New" w:cs="Courier New"/>
          <w:bCs w:val="0"/>
          <w:i/>
          <w:sz w:val="18"/>
          <w:szCs w:val="18"/>
          <w:highlight w:val="white"/>
        </w:rPr>
        <w:t>&lt;t</w:t>
      </w:r>
      <w:r w:rsidRPr="009366C1">
        <w:rPr>
          <w:rFonts w:ascii="Courier New" w:hAnsi="Courier New" w:cs="Courier New"/>
          <w:bCs w:val="0"/>
          <w:i/>
          <w:sz w:val="18"/>
          <w:szCs w:val="18"/>
          <w:highlight w:val="white"/>
        </w:rPr>
        <w:t>angential_direction</w:t>
      </w:r>
      <w:r w:rsidR="009366C1" w:rsidRPr="009366C1">
        <w:rPr>
          <w:rFonts w:ascii="Courier New" w:hAnsi="Courier New" w:cs="Courier New"/>
          <w:bCs w:val="0"/>
          <w:i/>
          <w:sz w:val="18"/>
          <w:szCs w:val="18"/>
        </w:rPr>
        <w:t>/</w:t>
      </w:r>
      <w:r w:rsidRPr="009366C1">
        <w:rPr>
          <w:rFonts w:ascii="Courier New" w:hAnsi="Courier New" w:cs="Courier New"/>
          <w:bCs w:val="0"/>
          <w:i/>
          <w:sz w:val="18"/>
          <w:szCs w:val="18"/>
        </w:rPr>
        <w:t>&gt;</w:t>
      </w:r>
      <w:bookmarkEnd w:id="438"/>
      <w:bookmarkEnd w:id="439"/>
      <w:bookmarkEnd w:id="440"/>
      <w:r w:rsidRPr="009366C1">
        <w:t xml:space="preserve"> </w:t>
      </w:r>
    </w:p>
    <w:p w14:paraId="3453C155" w14:textId="77777777" w:rsidR="002E60CB" w:rsidRPr="00337162" w:rsidRDefault="002E60CB" w:rsidP="002E60CB">
      <w:pPr>
        <w:spacing w:before="120"/>
      </w:pPr>
      <w:r w:rsidRPr="00337162">
        <w:t xml:space="preserve">Both elements do </w:t>
      </w:r>
      <w:r w:rsidRPr="00337162">
        <w:rPr>
          <w:i/>
        </w:rPr>
        <w:t>not</w:t>
      </w:r>
      <w:r w:rsidRPr="00337162">
        <w:t xml:space="preserve"> allow for any nested elements. </w:t>
      </w:r>
    </w:p>
    <w:p w14:paraId="0C2CA735" w14:textId="77777777" w:rsidR="002E60CB" w:rsidRDefault="002E60CB" w:rsidP="008F5F84">
      <w:pPr>
        <w:jc w:val="both"/>
      </w:pPr>
      <w:r>
        <w:t>Unless otherwise stated, direction e</w:t>
      </w:r>
      <w:r w:rsidRPr="00226A3F">
        <w:t>lement</w:t>
      </w:r>
      <w:r>
        <w:t>s</w:t>
      </w:r>
      <w:r w:rsidRPr="00226A3F">
        <w:t xml:space="preserve"> </w:t>
      </w:r>
      <w:r>
        <w:t>are</w:t>
      </w:r>
      <w:r w:rsidRPr="00226A3F">
        <w:t xml:space="preserve"> optional.</w:t>
      </w:r>
      <w:r>
        <w:t xml:space="preserve"> </w:t>
      </w:r>
      <w:r w:rsidRPr="00226A3F">
        <w:t xml:space="preserve">However, if omitted, importing systems may use a geometric search </w:t>
      </w:r>
      <w:r>
        <w:t xml:space="preserve">for determining </w:t>
      </w:r>
      <w:r w:rsidR="008F5F84">
        <w:rPr>
          <w:rFonts w:ascii="Courier New" w:hAnsi="Courier New" w:cs="Courier New"/>
          <w:b/>
          <w:bCs/>
          <w:i/>
          <w:sz w:val="18"/>
          <w:szCs w:val="18"/>
          <w:highlight w:val="white"/>
        </w:rPr>
        <w:t>&lt;n</w:t>
      </w:r>
      <w:r w:rsidRPr="001074B9">
        <w:rPr>
          <w:rFonts w:ascii="Courier New" w:hAnsi="Courier New" w:cs="Courier New"/>
          <w:b/>
          <w:bCs/>
          <w:i/>
          <w:sz w:val="18"/>
          <w:szCs w:val="18"/>
          <w:highlight w:val="white"/>
        </w:rPr>
        <w:t>ormal_direction</w:t>
      </w:r>
      <w:r w:rsidR="00721B67">
        <w:rPr>
          <w:rFonts w:ascii="Courier New" w:hAnsi="Courier New" w:cs="Courier New"/>
          <w:b/>
          <w:bCs/>
          <w:i/>
          <w:sz w:val="18"/>
          <w:szCs w:val="18"/>
        </w:rPr>
        <w:t>/</w:t>
      </w:r>
      <w:r w:rsidR="008F5F84">
        <w:rPr>
          <w:rFonts w:ascii="Courier New" w:hAnsi="Courier New" w:cs="Courier New"/>
          <w:b/>
          <w:bCs/>
          <w:i/>
          <w:sz w:val="18"/>
          <w:szCs w:val="18"/>
        </w:rPr>
        <w:t>&gt;</w:t>
      </w:r>
      <w:r>
        <w:t xml:space="preserve">, using </w:t>
      </w:r>
      <w:r w:rsidRPr="00226A3F">
        <w:t xml:space="preserve">a spherical characteristic, </w:t>
      </w:r>
      <w:r w:rsidRPr="00226A3F">
        <w:lastRenderedPageBreak/>
        <w:t xml:space="preserve">which may not be very reliable. </w:t>
      </w:r>
      <w:r w:rsidR="008F5F84">
        <w:rPr>
          <w:rFonts w:ascii="Courier New" w:hAnsi="Courier New" w:cs="Courier New"/>
          <w:b/>
          <w:bCs/>
          <w:i/>
          <w:sz w:val="18"/>
          <w:szCs w:val="18"/>
          <w:highlight w:val="white"/>
        </w:rPr>
        <w:t>&lt;tangenti</w:t>
      </w:r>
      <w:r w:rsidRPr="001074B9">
        <w:rPr>
          <w:rFonts w:ascii="Courier New" w:hAnsi="Courier New" w:cs="Courier New"/>
          <w:b/>
          <w:bCs/>
          <w:i/>
          <w:sz w:val="18"/>
          <w:szCs w:val="18"/>
          <w:highlight w:val="white"/>
        </w:rPr>
        <w:t>al_direction</w:t>
      </w:r>
      <w:r w:rsidR="00721B67">
        <w:rPr>
          <w:rFonts w:ascii="Courier New" w:hAnsi="Courier New" w:cs="Courier New"/>
          <w:b/>
          <w:bCs/>
          <w:i/>
          <w:sz w:val="18"/>
          <w:szCs w:val="18"/>
        </w:rPr>
        <w:t>/</w:t>
      </w:r>
      <w:r w:rsidR="008F5F84">
        <w:rPr>
          <w:rFonts w:ascii="Courier New" w:hAnsi="Courier New" w:cs="Courier New"/>
          <w:b/>
          <w:bCs/>
          <w:i/>
          <w:sz w:val="18"/>
          <w:szCs w:val="18"/>
        </w:rPr>
        <w:t>&gt;</w:t>
      </w:r>
      <w:r>
        <w:t xml:space="preserve"> can then only be guessed, implying a random orientation of the connection (e. g. a Robscan) in receiving system. Hence, it is recommended for a receiving system to issue a warning, at least. </w:t>
      </w:r>
    </w:p>
    <w:p w14:paraId="2817611D" w14:textId="77777777" w:rsidR="002E60CB" w:rsidRPr="00795D4D" w:rsidRDefault="002E60CB" w:rsidP="00245478">
      <w:pPr>
        <w:pStyle w:val="Example"/>
        <w:keepNext/>
        <w:rPr>
          <w:lang w:val="fr-FR"/>
        </w:rPr>
      </w:pPr>
      <w:r w:rsidRPr="00795D4D">
        <w:rPr>
          <w:lang w:val="fr-FR"/>
        </w:rPr>
        <w:t xml:space="preserve">Examples: </w:t>
      </w:r>
    </w:p>
    <w:p w14:paraId="23F56C9B" w14:textId="77777777" w:rsidR="002E60CB" w:rsidRPr="00795D4D" w:rsidRDefault="002E60CB" w:rsidP="002E60CB">
      <w:pPr>
        <w:pStyle w:val="XMLCode"/>
        <w:keepNext/>
        <w:rPr>
          <w:lang w:val="fr-FR"/>
        </w:rPr>
      </w:pPr>
    </w:p>
    <w:p w14:paraId="19542C56" w14:textId="7EE63EFB" w:rsidR="002E60CB" w:rsidRPr="0033379A" w:rsidRDefault="002E60CB" w:rsidP="002E60CB">
      <w:pPr>
        <w:pStyle w:val="XMLCode"/>
        <w:rPr>
          <w:lang w:val="fr-FR"/>
        </w:rPr>
      </w:pPr>
      <w:r w:rsidRPr="0033379A">
        <w:rPr>
          <w:b/>
          <w:bCs/>
          <w:lang w:val="fr-FR"/>
        </w:rPr>
        <w:t>&lt;normal_direction     x=</w:t>
      </w:r>
      <w:r w:rsidR="00194316" w:rsidRPr="0033379A">
        <w:rPr>
          <w:b/>
          <w:bCs/>
          <w:lang w:val="fr-FR"/>
        </w:rPr>
        <w:t>"</w:t>
      </w:r>
      <w:r w:rsidRPr="0033379A">
        <w:rPr>
          <w:b/>
          <w:bCs/>
          <w:lang w:val="fr-FR"/>
        </w:rPr>
        <w:t>0</w:t>
      </w:r>
      <w:r w:rsidR="009366C1" w:rsidRPr="0033379A">
        <w:rPr>
          <w:b/>
          <w:bCs/>
          <w:lang w:val="fr-FR"/>
        </w:rPr>
        <w:t>.0</w:t>
      </w:r>
      <w:r w:rsidR="00194316" w:rsidRPr="0033379A">
        <w:rPr>
          <w:b/>
          <w:bCs/>
          <w:lang w:val="fr-FR"/>
        </w:rPr>
        <w:t>"</w:t>
      </w:r>
      <w:r w:rsidRPr="0033379A">
        <w:rPr>
          <w:b/>
          <w:bCs/>
          <w:lang w:val="fr-FR"/>
        </w:rPr>
        <w:t xml:space="preserve"> </w:t>
      </w:r>
      <w:r w:rsidR="009366C1" w:rsidRPr="0033379A">
        <w:rPr>
          <w:b/>
          <w:bCs/>
          <w:lang w:val="fr-FR"/>
        </w:rPr>
        <w:t xml:space="preserve"> </w:t>
      </w:r>
      <w:r w:rsidRPr="0033379A">
        <w:rPr>
          <w:b/>
          <w:bCs/>
          <w:lang w:val="fr-FR"/>
        </w:rPr>
        <w:t>y=</w:t>
      </w:r>
      <w:r w:rsidR="00194316" w:rsidRPr="0033379A">
        <w:rPr>
          <w:b/>
          <w:bCs/>
          <w:lang w:val="fr-FR"/>
        </w:rPr>
        <w:t>"</w:t>
      </w:r>
      <w:r w:rsidRPr="0033379A">
        <w:rPr>
          <w:b/>
          <w:bCs/>
          <w:lang w:val="fr-FR"/>
        </w:rPr>
        <w:t>0</w:t>
      </w:r>
      <w:r w:rsidR="009366C1" w:rsidRPr="0033379A">
        <w:rPr>
          <w:b/>
          <w:bCs/>
          <w:lang w:val="fr-FR"/>
        </w:rPr>
        <w:t>.0</w:t>
      </w:r>
      <w:r w:rsidR="00194316" w:rsidRPr="0033379A">
        <w:rPr>
          <w:b/>
          <w:bCs/>
          <w:lang w:val="fr-FR"/>
        </w:rPr>
        <w:t>"</w:t>
      </w:r>
      <w:r w:rsidRPr="0033379A">
        <w:rPr>
          <w:b/>
          <w:bCs/>
          <w:lang w:val="fr-FR"/>
        </w:rPr>
        <w:t xml:space="preserve"> </w:t>
      </w:r>
      <w:r w:rsidR="009366C1" w:rsidRPr="0033379A">
        <w:rPr>
          <w:b/>
          <w:bCs/>
          <w:lang w:val="fr-FR"/>
        </w:rPr>
        <w:t xml:space="preserve"> </w:t>
      </w:r>
      <w:r w:rsidRPr="0033379A">
        <w:rPr>
          <w:b/>
          <w:bCs/>
          <w:lang w:val="fr-FR"/>
        </w:rPr>
        <w:t>z=</w:t>
      </w:r>
      <w:r w:rsidR="00194316" w:rsidRPr="0033379A">
        <w:rPr>
          <w:b/>
          <w:bCs/>
          <w:lang w:val="fr-FR"/>
        </w:rPr>
        <w:t>"</w:t>
      </w:r>
      <w:r w:rsidRPr="0033379A">
        <w:rPr>
          <w:b/>
          <w:bCs/>
          <w:lang w:val="fr-FR"/>
        </w:rPr>
        <w:t>-1</w:t>
      </w:r>
      <w:r w:rsidR="009366C1" w:rsidRPr="0033379A">
        <w:rPr>
          <w:b/>
          <w:bCs/>
          <w:lang w:val="fr-FR"/>
        </w:rPr>
        <w:t>.0</w:t>
      </w:r>
      <w:r w:rsidR="00194316" w:rsidRPr="0033379A">
        <w:rPr>
          <w:b/>
          <w:bCs/>
          <w:lang w:val="fr-FR"/>
        </w:rPr>
        <w:t>"</w:t>
      </w:r>
      <w:r w:rsidR="009366C1" w:rsidRPr="0033379A">
        <w:rPr>
          <w:b/>
          <w:bCs/>
          <w:lang w:val="fr-FR"/>
        </w:rPr>
        <w:t xml:space="preserve"> </w:t>
      </w:r>
      <w:r w:rsidRPr="0033379A">
        <w:rPr>
          <w:b/>
          <w:bCs/>
          <w:lang w:val="fr-FR"/>
        </w:rPr>
        <w:t>/&gt;</w:t>
      </w:r>
    </w:p>
    <w:p w14:paraId="4D35914B" w14:textId="7D132C3D" w:rsidR="002E60CB" w:rsidRPr="0033379A" w:rsidRDefault="002E60CB" w:rsidP="002E60CB">
      <w:pPr>
        <w:pStyle w:val="XMLCode"/>
        <w:rPr>
          <w:lang w:val="fr-FR"/>
        </w:rPr>
      </w:pPr>
      <w:r w:rsidRPr="0033379A">
        <w:rPr>
          <w:b/>
          <w:bCs/>
          <w:lang w:val="fr-FR"/>
        </w:rPr>
        <w:t>&lt;tangential_direction x=</w:t>
      </w:r>
      <w:r w:rsidR="00194316" w:rsidRPr="0033379A">
        <w:rPr>
          <w:b/>
          <w:bCs/>
          <w:lang w:val="fr-FR"/>
        </w:rPr>
        <w:t>"</w:t>
      </w:r>
      <w:r w:rsidRPr="0033379A">
        <w:rPr>
          <w:b/>
          <w:bCs/>
          <w:lang w:val="fr-FR"/>
        </w:rPr>
        <w:t>70.7</w:t>
      </w:r>
      <w:r w:rsidR="00194316" w:rsidRPr="0033379A">
        <w:rPr>
          <w:b/>
          <w:bCs/>
          <w:lang w:val="fr-FR"/>
        </w:rPr>
        <w:t>"</w:t>
      </w:r>
      <w:r w:rsidRPr="0033379A">
        <w:rPr>
          <w:b/>
          <w:bCs/>
          <w:lang w:val="fr-FR"/>
        </w:rPr>
        <w:t xml:space="preserve"> y=</w:t>
      </w:r>
      <w:r w:rsidR="00194316" w:rsidRPr="0033379A">
        <w:rPr>
          <w:b/>
          <w:bCs/>
          <w:lang w:val="fr-FR"/>
        </w:rPr>
        <w:t>"</w:t>
      </w:r>
      <w:r w:rsidRPr="0033379A">
        <w:rPr>
          <w:b/>
          <w:bCs/>
          <w:lang w:val="fr-FR"/>
        </w:rPr>
        <w:t>70.7</w:t>
      </w:r>
      <w:r w:rsidR="00194316" w:rsidRPr="0033379A">
        <w:rPr>
          <w:b/>
          <w:bCs/>
          <w:lang w:val="fr-FR"/>
        </w:rPr>
        <w:t>"</w:t>
      </w:r>
      <w:r w:rsidRPr="0033379A">
        <w:rPr>
          <w:b/>
          <w:bCs/>
          <w:lang w:val="fr-FR"/>
        </w:rPr>
        <w:t xml:space="preserve"> z=</w:t>
      </w:r>
      <w:r w:rsidR="00194316" w:rsidRPr="0033379A">
        <w:rPr>
          <w:b/>
          <w:bCs/>
          <w:lang w:val="fr-FR"/>
        </w:rPr>
        <w:t>"</w:t>
      </w:r>
      <w:r w:rsidRPr="0033379A">
        <w:rPr>
          <w:b/>
          <w:bCs/>
          <w:lang w:val="fr-FR"/>
        </w:rPr>
        <w:t>0</w:t>
      </w:r>
      <w:r w:rsidR="009366C1" w:rsidRPr="0033379A">
        <w:rPr>
          <w:b/>
          <w:bCs/>
          <w:lang w:val="fr-FR"/>
        </w:rPr>
        <w:t>.0</w:t>
      </w:r>
      <w:r w:rsidR="00194316" w:rsidRPr="0033379A">
        <w:rPr>
          <w:b/>
          <w:bCs/>
          <w:lang w:val="fr-FR"/>
        </w:rPr>
        <w:t>"</w:t>
      </w:r>
      <w:r w:rsidRPr="0033379A">
        <w:rPr>
          <w:b/>
          <w:bCs/>
          <w:lang w:val="fr-FR"/>
        </w:rPr>
        <w:t xml:space="preserve"> </w:t>
      </w:r>
      <w:r w:rsidR="009366C1" w:rsidRPr="0033379A">
        <w:rPr>
          <w:b/>
          <w:bCs/>
          <w:lang w:val="fr-FR"/>
        </w:rPr>
        <w:t xml:space="preserve"> </w:t>
      </w:r>
      <w:r w:rsidRPr="0033379A">
        <w:rPr>
          <w:b/>
          <w:bCs/>
          <w:lang w:val="fr-FR"/>
        </w:rPr>
        <w:t>/&gt;</w:t>
      </w:r>
      <w:r w:rsidRPr="0033379A">
        <w:rPr>
          <w:lang w:val="fr-FR"/>
        </w:rPr>
        <w:t xml:space="preserve"> </w:t>
      </w:r>
    </w:p>
    <w:p w14:paraId="1B13D0FA" w14:textId="77777777" w:rsidR="002E60CB" w:rsidRPr="0033379A" w:rsidRDefault="002E60CB" w:rsidP="002E60CB">
      <w:pPr>
        <w:pStyle w:val="XMLCode"/>
        <w:rPr>
          <w:lang w:val="fr-FR"/>
        </w:rPr>
      </w:pPr>
    </w:p>
    <w:p w14:paraId="6244BB6B" w14:textId="77777777" w:rsidR="00AE0EB1" w:rsidRPr="007055D9" w:rsidRDefault="00AE0EB1" w:rsidP="00327322">
      <w:pPr>
        <w:pStyle w:val="berschrift3"/>
      </w:pPr>
      <w:bookmarkStart w:id="441" w:name="_Toc428279361"/>
      <w:bookmarkStart w:id="442" w:name="_Toc428456098"/>
      <w:bookmarkStart w:id="443" w:name="_Toc3556974"/>
      <w:bookmarkStart w:id="444" w:name="_Toc34747224"/>
      <w:bookmarkStart w:id="445" w:name="_Toc39880538"/>
      <w:bookmarkEnd w:id="441"/>
      <w:bookmarkEnd w:id="442"/>
      <w:r w:rsidRPr="00736820">
        <w:t>Type</w:t>
      </w:r>
      <w:r w:rsidRPr="007055D9">
        <w:t xml:space="preserve"> Specification</w:t>
      </w:r>
      <w:bookmarkEnd w:id="443"/>
      <w:bookmarkEnd w:id="444"/>
      <w:bookmarkEnd w:id="445"/>
      <w:r w:rsidR="00271345">
        <w:t xml:space="preserve"> </w:t>
      </w:r>
    </w:p>
    <w:p w14:paraId="01D6E558" w14:textId="77777777" w:rsidR="002E60CB" w:rsidRPr="00226A3F" w:rsidRDefault="002E60CB" w:rsidP="008F5F84">
      <w:pPr>
        <w:keepNext/>
        <w:jc w:val="both"/>
      </w:pPr>
      <w:r w:rsidRPr="00226A3F">
        <w:t>Each connection is identified by its type. The XML definitions of all 0D connections are containing the following elements:</w:t>
      </w:r>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2E60CB" w:rsidRPr="00226A3F" w14:paraId="6A0B386A" w14:textId="77777777" w:rsidTr="008C3C2F">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922E8" w14:textId="77777777" w:rsidR="002E60CB" w:rsidRPr="00226A3F" w:rsidRDefault="002E60CB" w:rsidP="0088515B">
            <w:pPr>
              <w:keepNext/>
              <w:rPr>
                <w:b/>
                <w:i/>
              </w:rPr>
            </w:pPr>
            <w:r w:rsidRPr="00226A3F">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12CF221" w14:textId="77777777" w:rsidR="002E60CB" w:rsidRPr="00226A3F" w:rsidRDefault="002E60CB" w:rsidP="0088515B">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451B048" w14:textId="10B81D52" w:rsidR="002E60CB" w:rsidRPr="00226A3F" w:rsidRDefault="000E60DF" w:rsidP="0088515B">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CE4A141" w14:textId="77777777" w:rsidR="002E60CB" w:rsidRPr="00226A3F" w:rsidRDefault="002E60CB" w:rsidP="0088515B">
            <w:pPr>
              <w:keepNext/>
              <w:rPr>
                <w:b/>
                <w:i/>
              </w:rPr>
            </w:pPr>
            <w:r w:rsidRPr="00226A3F">
              <w:rPr>
                <w:b/>
                <w:i/>
              </w:rPr>
              <w:t>Constraint</w:t>
            </w:r>
          </w:p>
        </w:tc>
      </w:tr>
      <w:tr w:rsidR="002C3238" w:rsidRPr="00226A3F" w14:paraId="60D4D822" w14:textId="77777777" w:rsidTr="008C3C2F">
        <w:trPr>
          <w:jc w:val="center"/>
        </w:trPr>
        <w:tc>
          <w:tcPr>
            <w:tcW w:w="2397" w:type="dxa"/>
            <w:shd w:val="clear" w:color="auto" w:fill="auto"/>
            <w:vAlign w:val="bottom"/>
          </w:tcPr>
          <w:p w14:paraId="7111D940" w14:textId="2F77CA6F" w:rsidR="002C3238" w:rsidRPr="00226A3F" w:rsidRDefault="002C3238" w:rsidP="0088515B">
            <w:pPr>
              <w:rPr>
                <w:sz w:val="20"/>
                <w:szCs w:val="20"/>
              </w:rPr>
            </w:pPr>
            <w:r>
              <w:rPr>
                <w:sz w:val="20"/>
                <w:szCs w:val="20"/>
              </w:rPr>
              <w:t>clinch</w:t>
            </w:r>
          </w:p>
        </w:tc>
        <w:tc>
          <w:tcPr>
            <w:tcW w:w="1810" w:type="dxa"/>
            <w:shd w:val="clear" w:color="auto" w:fill="auto"/>
            <w:vAlign w:val="bottom"/>
          </w:tcPr>
          <w:p w14:paraId="54C85E97" w14:textId="219DD58C" w:rsidR="002C3238" w:rsidRPr="00226A3F" w:rsidRDefault="002C3238" w:rsidP="0088515B">
            <w:pPr>
              <w:rPr>
                <w:sz w:val="20"/>
                <w:szCs w:val="20"/>
              </w:rPr>
            </w:pPr>
            <w:r>
              <w:rPr>
                <w:sz w:val="20"/>
                <w:szCs w:val="20"/>
              </w:rPr>
              <w:t>1</w:t>
            </w:r>
          </w:p>
        </w:tc>
        <w:tc>
          <w:tcPr>
            <w:tcW w:w="1701" w:type="dxa"/>
            <w:shd w:val="clear" w:color="auto" w:fill="auto"/>
            <w:vAlign w:val="bottom"/>
          </w:tcPr>
          <w:p w14:paraId="25E1A7E4" w14:textId="3F1631CD"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5CF291EB" w14:textId="51816C6C" w:rsidR="002C3238" w:rsidRPr="00226A3F" w:rsidRDefault="002C3238" w:rsidP="0088515B">
            <w:pPr>
              <w:rPr>
                <w:sz w:val="20"/>
                <w:szCs w:val="20"/>
              </w:rPr>
            </w:pPr>
            <w:r w:rsidRPr="00226A3F">
              <w:rPr>
                <w:sz w:val="20"/>
                <w:szCs w:val="20"/>
              </w:rPr>
              <w:t>-</w:t>
            </w:r>
          </w:p>
        </w:tc>
      </w:tr>
      <w:tr w:rsidR="002C3238" w:rsidRPr="00226A3F" w14:paraId="4C917796" w14:textId="77777777" w:rsidTr="008C3C2F">
        <w:trPr>
          <w:jc w:val="center"/>
        </w:trPr>
        <w:tc>
          <w:tcPr>
            <w:tcW w:w="2397" w:type="dxa"/>
            <w:shd w:val="clear" w:color="auto" w:fill="auto"/>
            <w:vAlign w:val="bottom"/>
          </w:tcPr>
          <w:p w14:paraId="29A02759" w14:textId="6D4DD398" w:rsidR="002C3238" w:rsidRPr="00226A3F" w:rsidRDefault="002C3238" w:rsidP="0088515B">
            <w:pPr>
              <w:rPr>
                <w:sz w:val="20"/>
                <w:szCs w:val="20"/>
              </w:rPr>
            </w:pPr>
            <w:r>
              <w:rPr>
                <w:sz w:val="20"/>
                <w:szCs w:val="20"/>
              </w:rPr>
              <w:t>clip</w:t>
            </w:r>
          </w:p>
        </w:tc>
        <w:tc>
          <w:tcPr>
            <w:tcW w:w="1810" w:type="dxa"/>
            <w:shd w:val="clear" w:color="auto" w:fill="auto"/>
            <w:vAlign w:val="bottom"/>
          </w:tcPr>
          <w:p w14:paraId="00125D93" w14:textId="5DBB6491" w:rsidR="002C3238" w:rsidRPr="00226A3F" w:rsidRDefault="002C3238" w:rsidP="0088515B">
            <w:pPr>
              <w:rPr>
                <w:sz w:val="20"/>
                <w:szCs w:val="20"/>
              </w:rPr>
            </w:pPr>
            <w:r>
              <w:rPr>
                <w:sz w:val="20"/>
                <w:szCs w:val="20"/>
              </w:rPr>
              <w:t>1</w:t>
            </w:r>
          </w:p>
        </w:tc>
        <w:tc>
          <w:tcPr>
            <w:tcW w:w="1701" w:type="dxa"/>
            <w:shd w:val="clear" w:color="auto" w:fill="auto"/>
            <w:vAlign w:val="bottom"/>
          </w:tcPr>
          <w:p w14:paraId="5B9C7484" w14:textId="790DF7F2"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1C2EDAED" w14:textId="27EE06FC" w:rsidR="002C3238" w:rsidRPr="00226A3F" w:rsidRDefault="002C3238" w:rsidP="0088515B">
            <w:pPr>
              <w:rPr>
                <w:sz w:val="20"/>
                <w:szCs w:val="20"/>
              </w:rPr>
            </w:pPr>
            <w:r w:rsidRPr="00226A3F">
              <w:rPr>
                <w:sz w:val="20"/>
                <w:szCs w:val="20"/>
              </w:rPr>
              <w:t>-</w:t>
            </w:r>
          </w:p>
        </w:tc>
      </w:tr>
      <w:tr w:rsidR="002C3238" w:rsidRPr="00226A3F" w14:paraId="007DC224" w14:textId="77777777" w:rsidTr="008C3C2F">
        <w:trPr>
          <w:jc w:val="center"/>
        </w:trPr>
        <w:tc>
          <w:tcPr>
            <w:tcW w:w="2397" w:type="dxa"/>
            <w:shd w:val="clear" w:color="auto" w:fill="auto"/>
            <w:vAlign w:val="bottom"/>
          </w:tcPr>
          <w:p w14:paraId="0235C595" w14:textId="1718A371" w:rsidR="002C3238" w:rsidRPr="00226A3F" w:rsidRDefault="002C3238" w:rsidP="0088515B">
            <w:pPr>
              <w:rPr>
                <w:sz w:val="20"/>
                <w:szCs w:val="20"/>
              </w:rPr>
            </w:pPr>
            <w:r>
              <w:rPr>
                <w:sz w:val="20"/>
                <w:szCs w:val="20"/>
              </w:rPr>
              <w:t>heat_stake</w:t>
            </w:r>
          </w:p>
        </w:tc>
        <w:tc>
          <w:tcPr>
            <w:tcW w:w="1810" w:type="dxa"/>
            <w:shd w:val="clear" w:color="auto" w:fill="auto"/>
            <w:vAlign w:val="bottom"/>
          </w:tcPr>
          <w:p w14:paraId="63E98F9D" w14:textId="2742E6B7" w:rsidR="002C3238" w:rsidRPr="00226A3F" w:rsidRDefault="002C3238" w:rsidP="0088515B">
            <w:pPr>
              <w:rPr>
                <w:sz w:val="20"/>
                <w:szCs w:val="20"/>
              </w:rPr>
            </w:pPr>
            <w:r>
              <w:rPr>
                <w:sz w:val="20"/>
                <w:szCs w:val="20"/>
              </w:rPr>
              <w:t>1</w:t>
            </w:r>
          </w:p>
        </w:tc>
        <w:tc>
          <w:tcPr>
            <w:tcW w:w="1701" w:type="dxa"/>
            <w:shd w:val="clear" w:color="auto" w:fill="auto"/>
            <w:vAlign w:val="bottom"/>
          </w:tcPr>
          <w:p w14:paraId="12376A80" w14:textId="4C99CAF4"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72FD74FB" w14:textId="430BCFA0" w:rsidR="002C3238" w:rsidRPr="00226A3F" w:rsidRDefault="002C3238" w:rsidP="0088515B">
            <w:pPr>
              <w:rPr>
                <w:sz w:val="20"/>
                <w:szCs w:val="20"/>
              </w:rPr>
            </w:pPr>
            <w:r w:rsidRPr="00226A3F">
              <w:rPr>
                <w:sz w:val="20"/>
                <w:szCs w:val="20"/>
              </w:rPr>
              <w:t>-</w:t>
            </w:r>
          </w:p>
        </w:tc>
      </w:tr>
      <w:tr w:rsidR="002C3238" w:rsidRPr="00226A3F" w14:paraId="56E2C0B3" w14:textId="77777777" w:rsidTr="008C3C2F">
        <w:trPr>
          <w:jc w:val="center"/>
        </w:trPr>
        <w:tc>
          <w:tcPr>
            <w:tcW w:w="2397" w:type="dxa"/>
            <w:shd w:val="clear" w:color="auto" w:fill="auto"/>
            <w:vAlign w:val="bottom"/>
          </w:tcPr>
          <w:p w14:paraId="30D390F3" w14:textId="7DC449D8" w:rsidR="002C3238" w:rsidRDefault="002C3238" w:rsidP="0088515B">
            <w:pPr>
              <w:rPr>
                <w:sz w:val="20"/>
                <w:szCs w:val="20"/>
              </w:rPr>
            </w:pPr>
            <w:r>
              <w:rPr>
                <w:sz w:val="20"/>
                <w:szCs w:val="20"/>
              </w:rPr>
              <w:t>nail</w:t>
            </w:r>
          </w:p>
        </w:tc>
        <w:tc>
          <w:tcPr>
            <w:tcW w:w="1810" w:type="dxa"/>
            <w:shd w:val="clear" w:color="auto" w:fill="auto"/>
            <w:vAlign w:val="bottom"/>
          </w:tcPr>
          <w:p w14:paraId="3F6C76BF" w14:textId="6E51E5D7" w:rsidR="002C3238" w:rsidRDefault="002C3238" w:rsidP="0088515B">
            <w:pPr>
              <w:rPr>
                <w:sz w:val="20"/>
                <w:szCs w:val="20"/>
              </w:rPr>
            </w:pPr>
            <w:r>
              <w:rPr>
                <w:sz w:val="20"/>
                <w:szCs w:val="20"/>
              </w:rPr>
              <w:t>1</w:t>
            </w:r>
          </w:p>
        </w:tc>
        <w:tc>
          <w:tcPr>
            <w:tcW w:w="1701" w:type="dxa"/>
            <w:shd w:val="clear" w:color="auto" w:fill="auto"/>
            <w:vAlign w:val="bottom"/>
          </w:tcPr>
          <w:p w14:paraId="3F144744" w14:textId="56EB6B68"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07FED94B" w14:textId="208449D4" w:rsidR="002C3238" w:rsidRPr="00226A3F" w:rsidRDefault="002C3238" w:rsidP="0088515B">
            <w:pPr>
              <w:rPr>
                <w:sz w:val="20"/>
                <w:szCs w:val="20"/>
              </w:rPr>
            </w:pPr>
            <w:r>
              <w:rPr>
                <w:sz w:val="20"/>
                <w:szCs w:val="20"/>
              </w:rPr>
              <w:t>-</w:t>
            </w:r>
          </w:p>
        </w:tc>
      </w:tr>
      <w:tr w:rsidR="002C3238" w:rsidRPr="00226A3F" w14:paraId="149B79D7" w14:textId="77777777" w:rsidTr="008C3C2F">
        <w:trPr>
          <w:jc w:val="center"/>
        </w:trPr>
        <w:tc>
          <w:tcPr>
            <w:tcW w:w="2397" w:type="dxa"/>
            <w:shd w:val="clear" w:color="auto" w:fill="auto"/>
            <w:vAlign w:val="bottom"/>
          </w:tcPr>
          <w:p w14:paraId="2718D49F" w14:textId="77777777" w:rsidR="002C3238" w:rsidRPr="00226A3F" w:rsidRDefault="002C3238" w:rsidP="0088515B">
            <w:pPr>
              <w:rPr>
                <w:sz w:val="20"/>
                <w:szCs w:val="20"/>
              </w:rPr>
            </w:pPr>
            <w:r w:rsidRPr="00226A3F">
              <w:rPr>
                <w:sz w:val="20"/>
                <w:szCs w:val="20"/>
              </w:rPr>
              <w:t>gumdrop</w:t>
            </w:r>
          </w:p>
        </w:tc>
        <w:tc>
          <w:tcPr>
            <w:tcW w:w="1810" w:type="dxa"/>
            <w:shd w:val="clear" w:color="auto" w:fill="auto"/>
            <w:vAlign w:val="bottom"/>
          </w:tcPr>
          <w:p w14:paraId="7EA1A229"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19D70D43"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6A247B4F" w14:textId="77777777" w:rsidR="002C3238" w:rsidRPr="00226A3F" w:rsidRDefault="002C3238" w:rsidP="0088515B">
            <w:pPr>
              <w:rPr>
                <w:sz w:val="20"/>
                <w:szCs w:val="20"/>
              </w:rPr>
            </w:pPr>
            <w:r w:rsidRPr="00226A3F">
              <w:rPr>
                <w:sz w:val="20"/>
                <w:szCs w:val="20"/>
              </w:rPr>
              <w:t>-</w:t>
            </w:r>
          </w:p>
        </w:tc>
      </w:tr>
      <w:tr w:rsidR="002C3238" w:rsidRPr="00226A3F" w14:paraId="495E7BEC" w14:textId="77777777" w:rsidTr="008C3C2F">
        <w:trPr>
          <w:jc w:val="center"/>
        </w:trPr>
        <w:tc>
          <w:tcPr>
            <w:tcW w:w="2397" w:type="dxa"/>
            <w:shd w:val="clear" w:color="auto" w:fill="auto"/>
            <w:vAlign w:val="bottom"/>
          </w:tcPr>
          <w:p w14:paraId="2B9DF56A" w14:textId="77777777" w:rsidR="002C3238" w:rsidRPr="00226A3F" w:rsidRDefault="002C3238" w:rsidP="0088515B">
            <w:pPr>
              <w:rPr>
                <w:sz w:val="20"/>
                <w:szCs w:val="20"/>
              </w:rPr>
            </w:pPr>
            <w:r w:rsidRPr="00226A3F">
              <w:rPr>
                <w:sz w:val="20"/>
                <w:szCs w:val="20"/>
              </w:rPr>
              <w:t>rivet</w:t>
            </w:r>
          </w:p>
        </w:tc>
        <w:tc>
          <w:tcPr>
            <w:tcW w:w="1810" w:type="dxa"/>
            <w:shd w:val="clear" w:color="auto" w:fill="auto"/>
            <w:vAlign w:val="bottom"/>
          </w:tcPr>
          <w:p w14:paraId="65DCA1D9"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5C39E077"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33651EE1" w14:textId="77777777" w:rsidR="002C3238" w:rsidRPr="00226A3F" w:rsidRDefault="002C3238" w:rsidP="0088515B">
            <w:pPr>
              <w:rPr>
                <w:sz w:val="20"/>
                <w:szCs w:val="20"/>
              </w:rPr>
            </w:pPr>
            <w:r w:rsidRPr="00226A3F">
              <w:rPr>
                <w:sz w:val="20"/>
                <w:szCs w:val="20"/>
              </w:rPr>
              <w:t>-</w:t>
            </w:r>
          </w:p>
        </w:tc>
      </w:tr>
      <w:tr w:rsidR="002C3238" w:rsidRPr="00226A3F" w14:paraId="6B648197" w14:textId="77777777" w:rsidTr="008C3C2F">
        <w:trPr>
          <w:jc w:val="center"/>
        </w:trPr>
        <w:tc>
          <w:tcPr>
            <w:tcW w:w="2397" w:type="dxa"/>
            <w:shd w:val="clear" w:color="auto" w:fill="auto"/>
            <w:vAlign w:val="bottom"/>
          </w:tcPr>
          <w:p w14:paraId="48C4F2F0" w14:textId="77777777" w:rsidR="002C3238" w:rsidRPr="00226A3F" w:rsidRDefault="002C3238" w:rsidP="0088515B">
            <w:pPr>
              <w:rPr>
                <w:sz w:val="20"/>
                <w:szCs w:val="20"/>
              </w:rPr>
            </w:pPr>
            <w:r w:rsidRPr="00226A3F">
              <w:rPr>
                <w:sz w:val="20"/>
                <w:szCs w:val="20"/>
              </w:rPr>
              <w:t>robscan</w:t>
            </w:r>
          </w:p>
        </w:tc>
        <w:tc>
          <w:tcPr>
            <w:tcW w:w="1810" w:type="dxa"/>
            <w:shd w:val="clear" w:color="auto" w:fill="auto"/>
            <w:vAlign w:val="bottom"/>
          </w:tcPr>
          <w:p w14:paraId="46A8B1BC"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50B75D40"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258145EE" w14:textId="77777777" w:rsidR="002C3238" w:rsidRPr="00226A3F" w:rsidRDefault="002C3238" w:rsidP="0088515B">
            <w:pPr>
              <w:rPr>
                <w:sz w:val="20"/>
                <w:szCs w:val="20"/>
              </w:rPr>
            </w:pPr>
            <w:r w:rsidRPr="00226A3F">
              <w:rPr>
                <w:sz w:val="20"/>
                <w:szCs w:val="20"/>
              </w:rPr>
              <w:t>-</w:t>
            </w:r>
          </w:p>
        </w:tc>
      </w:tr>
      <w:tr w:rsidR="00B2144A" w:rsidRPr="00226A3F" w14:paraId="504378E7" w14:textId="77777777" w:rsidTr="008C3C2F">
        <w:trPr>
          <w:jc w:val="center"/>
        </w:trPr>
        <w:tc>
          <w:tcPr>
            <w:tcW w:w="2397" w:type="dxa"/>
            <w:shd w:val="clear" w:color="auto" w:fill="auto"/>
            <w:vAlign w:val="bottom"/>
          </w:tcPr>
          <w:p w14:paraId="344FFCF1" w14:textId="2E2E3F85" w:rsidR="00B2144A" w:rsidRPr="00226A3F" w:rsidRDefault="00B2144A" w:rsidP="0088515B">
            <w:pPr>
              <w:rPr>
                <w:sz w:val="20"/>
                <w:szCs w:val="20"/>
              </w:rPr>
            </w:pPr>
            <w:r>
              <w:rPr>
                <w:sz w:val="20"/>
                <w:szCs w:val="20"/>
              </w:rPr>
              <w:t>rotation_joint</w:t>
            </w:r>
          </w:p>
        </w:tc>
        <w:tc>
          <w:tcPr>
            <w:tcW w:w="1810" w:type="dxa"/>
            <w:shd w:val="clear" w:color="auto" w:fill="auto"/>
            <w:vAlign w:val="bottom"/>
          </w:tcPr>
          <w:p w14:paraId="7BA76A6F" w14:textId="3F47A337" w:rsidR="00B2144A" w:rsidRPr="00226A3F" w:rsidRDefault="00B2144A" w:rsidP="0088515B">
            <w:pPr>
              <w:rPr>
                <w:sz w:val="20"/>
                <w:szCs w:val="20"/>
              </w:rPr>
            </w:pPr>
            <w:r>
              <w:rPr>
                <w:sz w:val="20"/>
                <w:szCs w:val="20"/>
              </w:rPr>
              <w:t>1</w:t>
            </w:r>
          </w:p>
        </w:tc>
        <w:tc>
          <w:tcPr>
            <w:tcW w:w="1701" w:type="dxa"/>
            <w:shd w:val="clear" w:color="auto" w:fill="auto"/>
            <w:vAlign w:val="bottom"/>
          </w:tcPr>
          <w:p w14:paraId="60AB3010" w14:textId="3A4D3CEA" w:rsidR="00B2144A" w:rsidRPr="00226A3F" w:rsidRDefault="00B2144A" w:rsidP="0088515B">
            <w:pPr>
              <w:rPr>
                <w:sz w:val="20"/>
                <w:szCs w:val="20"/>
              </w:rPr>
            </w:pPr>
            <w:r>
              <w:rPr>
                <w:sz w:val="20"/>
                <w:szCs w:val="20"/>
              </w:rPr>
              <w:t>Optional</w:t>
            </w:r>
          </w:p>
        </w:tc>
        <w:tc>
          <w:tcPr>
            <w:tcW w:w="2708" w:type="dxa"/>
            <w:shd w:val="clear" w:color="auto" w:fill="auto"/>
            <w:vAlign w:val="bottom"/>
          </w:tcPr>
          <w:p w14:paraId="225FCCE0" w14:textId="40269EDF" w:rsidR="00B2144A" w:rsidRPr="00226A3F" w:rsidRDefault="00B2144A" w:rsidP="0088515B">
            <w:pPr>
              <w:rPr>
                <w:sz w:val="20"/>
                <w:szCs w:val="20"/>
              </w:rPr>
            </w:pPr>
            <w:r>
              <w:rPr>
                <w:sz w:val="20"/>
                <w:szCs w:val="20"/>
              </w:rPr>
              <w:t>-</w:t>
            </w:r>
          </w:p>
        </w:tc>
      </w:tr>
      <w:tr w:rsidR="00B2144A" w:rsidRPr="00226A3F" w14:paraId="65F11399" w14:textId="77777777" w:rsidTr="008C3C2F">
        <w:trPr>
          <w:jc w:val="center"/>
        </w:trPr>
        <w:tc>
          <w:tcPr>
            <w:tcW w:w="2397" w:type="dxa"/>
            <w:shd w:val="clear" w:color="auto" w:fill="auto"/>
            <w:vAlign w:val="bottom"/>
          </w:tcPr>
          <w:p w14:paraId="63449B83" w14:textId="77777777" w:rsidR="00B2144A" w:rsidRPr="00226A3F" w:rsidRDefault="00B2144A" w:rsidP="0088515B">
            <w:pPr>
              <w:rPr>
                <w:sz w:val="20"/>
                <w:szCs w:val="20"/>
              </w:rPr>
            </w:pPr>
            <w:r w:rsidRPr="00226A3F">
              <w:rPr>
                <w:sz w:val="20"/>
                <w:szCs w:val="20"/>
              </w:rPr>
              <w:t>spotweld</w:t>
            </w:r>
          </w:p>
        </w:tc>
        <w:tc>
          <w:tcPr>
            <w:tcW w:w="1810" w:type="dxa"/>
            <w:shd w:val="clear" w:color="auto" w:fill="auto"/>
            <w:vAlign w:val="bottom"/>
          </w:tcPr>
          <w:p w14:paraId="5A0ECBDA" w14:textId="77777777" w:rsidR="00B2144A" w:rsidRPr="00226A3F" w:rsidRDefault="00B2144A" w:rsidP="0088515B">
            <w:pPr>
              <w:rPr>
                <w:sz w:val="20"/>
                <w:szCs w:val="20"/>
              </w:rPr>
            </w:pPr>
            <w:r w:rsidRPr="00226A3F">
              <w:rPr>
                <w:sz w:val="20"/>
                <w:szCs w:val="20"/>
              </w:rPr>
              <w:t>1</w:t>
            </w:r>
          </w:p>
        </w:tc>
        <w:tc>
          <w:tcPr>
            <w:tcW w:w="1701" w:type="dxa"/>
            <w:shd w:val="clear" w:color="auto" w:fill="auto"/>
            <w:vAlign w:val="bottom"/>
          </w:tcPr>
          <w:p w14:paraId="04AF4D2E" w14:textId="77777777" w:rsidR="00B2144A" w:rsidRPr="00226A3F" w:rsidRDefault="00B2144A" w:rsidP="0088515B">
            <w:pPr>
              <w:rPr>
                <w:sz w:val="20"/>
                <w:szCs w:val="20"/>
              </w:rPr>
            </w:pPr>
            <w:r w:rsidRPr="00226A3F">
              <w:rPr>
                <w:sz w:val="20"/>
                <w:szCs w:val="20"/>
              </w:rPr>
              <w:t>Optional</w:t>
            </w:r>
          </w:p>
        </w:tc>
        <w:tc>
          <w:tcPr>
            <w:tcW w:w="2708" w:type="dxa"/>
            <w:shd w:val="clear" w:color="auto" w:fill="auto"/>
            <w:vAlign w:val="bottom"/>
          </w:tcPr>
          <w:p w14:paraId="54308F2A" w14:textId="77777777" w:rsidR="00B2144A" w:rsidRPr="00226A3F" w:rsidRDefault="00B2144A" w:rsidP="001251B7">
            <w:pPr>
              <w:keepNext/>
              <w:rPr>
                <w:sz w:val="20"/>
                <w:szCs w:val="20"/>
              </w:rPr>
            </w:pPr>
            <w:r w:rsidRPr="00226A3F">
              <w:rPr>
                <w:sz w:val="20"/>
                <w:szCs w:val="20"/>
              </w:rPr>
              <w:t>-</w:t>
            </w:r>
          </w:p>
        </w:tc>
      </w:tr>
      <w:tr w:rsidR="00B2144A" w:rsidRPr="00226A3F" w14:paraId="0C3ED1DF" w14:textId="77777777" w:rsidTr="008C3C2F">
        <w:trPr>
          <w:jc w:val="center"/>
        </w:trPr>
        <w:tc>
          <w:tcPr>
            <w:tcW w:w="2397" w:type="dxa"/>
            <w:shd w:val="clear" w:color="auto" w:fill="auto"/>
            <w:vAlign w:val="bottom"/>
          </w:tcPr>
          <w:p w14:paraId="20356303" w14:textId="4EC4ADC6" w:rsidR="00B2144A" w:rsidRPr="00226A3F" w:rsidRDefault="00B2144A" w:rsidP="0088515B">
            <w:pPr>
              <w:rPr>
                <w:sz w:val="20"/>
                <w:szCs w:val="20"/>
              </w:rPr>
            </w:pPr>
            <w:r>
              <w:rPr>
                <w:sz w:val="20"/>
                <w:szCs w:val="20"/>
              </w:rPr>
              <w:t>threaded_connection</w:t>
            </w:r>
          </w:p>
        </w:tc>
        <w:tc>
          <w:tcPr>
            <w:tcW w:w="1810" w:type="dxa"/>
            <w:shd w:val="clear" w:color="auto" w:fill="auto"/>
            <w:vAlign w:val="bottom"/>
          </w:tcPr>
          <w:p w14:paraId="3B24274F" w14:textId="667A1484" w:rsidR="00B2144A" w:rsidRPr="00226A3F" w:rsidRDefault="00B2144A" w:rsidP="0088515B">
            <w:pPr>
              <w:rPr>
                <w:sz w:val="20"/>
                <w:szCs w:val="20"/>
              </w:rPr>
            </w:pPr>
            <w:r>
              <w:rPr>
                <w:sz w:val="20"/>
                <w:szCs w:val="20"/>
              </w:rPr>
              <w:t>1</w:t>
            </w:r>
          </w:p>
        </w:tc>
        <w:tc>
          <w:tcPr>
            <w:tcW w:w="1701" w:type="dxa"/>
            <w:shd w:val="clear" w:color="auto" w:fill="auto"/>
            <w:vAlign w:val="bottom"/>
          </w:tcPr>
          <w:p w14:paraId="7504C488" w14:textId="7471F23A" w:rsidR="00B2144A" w:rsidRPr="00226A3F" w:rsidRDefault="00B2144A" w:rsidP="0088515B">
            <w:pPr>
              <w:rPr>
                <w:sz w:val="20"/>
                <w:szCs w:val="20"/>
              </w:rPr>
            </w:pPr>
            <w:r>
              <w:rPr>
                <w:sz w:val="20"/>
                <w:szCs w:val="20"/>
              </w:rPr>
              <w:t>Optional</w:t>
            </w:r>
          </w:p>
        </w:tc>
        <w:tc>
          <w:tcPr>
            <w:tcW w:w="2708" w:type="dxa"/>
            <w:shd w:val="clear" w:color="auto" w:fill="auto"/>
            <w:vAlign w:val="bottom"/>
          </w:tcPr>
          <w:p w14:paraId="52F49682" w14:textId="526698F3" w:rsidR="00B2144A" w:rsidRPr="00226A3F" w:rsidRDefault="00B2144A" w:rsidP="001251B7">
            <w:pPr>
              <w:keepNext/>
              <w:rPr>
                <w:sz w:val="20"/>
                <w:szCs w:val="20"/>
              </w:rPr>
            </w:pPr>
            <w:r>
              <w:rPr>
                <w:sz w:val="20"/>
                <w:szCs w:val="20"/>
              </w:rPr>
              <w:t>-</w:t>
            </w:r>
          </w:p>
        </w:tc>
      </w:tr>
      <w:tr w:rsidR="00B2144A" w:rsidRPr="00226A3F" w14:paraId="7B913B98" w14:textId="77777777" w:rsidTr="008C3C2F">
        <w:trPr>
          <w:jc w:val="center"/>
        </w:trPr>
        <w:tc>
          <w:tcPr>
            <w:tcW w:w="2397" w:type="dxa"/>
            <w:shd w:val="clear" w:color="auto" w:fill="auto"/>
            <w:vAlign w:val="bottom"/>
          </w:tcPr>
          <w:p w14:paraId="6C89D083" w14:textId="77777777" w:rsidR="00B2144A" w:rsidRPr="00226A3F" w:rsidRDefault="00B2144A" w:rsidP="0088515B">
            <w:pPr>
              <w:rPr>
                <w:sz w:val="20"/>
                <w:szCs w:val="20"/>
              </w:rPr>
            </w:pPr>
            <w:r>
              <w:rPr>
                <w:sz w:val="20"/>
                <w:szCs w:val="20"/>
              </w:rPr>
              <w:t>contact_list</w:t>
            </w:r>
          </w:p>
        </w:tc>
        <w:tc>
          <w:tcPr>
            <w:tcW w:w="1810" w:type="dxa"/>
            <w:shd w:val="clear" w:color="auto" w:fill="auto"/>
            <w:vAlign w:val="bottom"/>
          </w:tcPr>
          <w:p w14:paraId="7E111C0F" w14:textId="77777777" w:rsidR="00B2144A" w:rsidRPr="00226A3F" w:rsidRDefault="00B2144A" w:rsidP="0088515B">
            <w:pPr>
              <w:rPr>
                <w:sz w:val="20"/>
                <w:szCs w:val="20"/>
              </w:rPr>
            </w:pPr>
            <w:r w:rsidRPr="00226A3F">
              <w:rPr>
                <w:sz w:val="20"/>
                <w:szCs w:val="20"/>
              </w:rPr>
              <w:t>1</w:t>
            </w:r>
          </w:p>
        </w:tc>
        <w:tc>
          <w:tcPr>
            <w:tcW w:w="1701" w:type="dxa"/>
            <w:shd w:val="clear" w:color="auto" w:fill="auto"/>
            <w:vAlign w:val="bottom"/>
          </w:tcPr>
          <w:p w14:paraId="716E6FFF" w14:textId="77777777" w:rsidR="00B2144A" w:rsidRPr="00226A3F" w:rsidRDefault="00B2144A" w:rsidP="0088515B">
            <w:pPr>
              <w:rPr>
                <w:sz w:val="20"/>
                <w:szCs w:val="20"/>
              </w:rPr>
            </w:pPr>
            <w:r w:rsidRPr="00226A3F">
              <w:rPr>
                <w:sz w:val="20"/>
                <w:szCs w:val="20"/>
              </w:rPr>
              <w:t>Optional</w:t>
            </w:r>
          </w:p>
        </w:tc>
        <w:tc>
          <w:tcPr>
            <w:tcW w:w="2708" w:type="dxa"/>
            <w:shd w:val="clear" w:color="auto" w:fill="auto"/>
            <w:vAlign w:val="bottom"/>
          </w:tcPr>
          <w:p w14:paraId="34CB6FEA" w14:textId="57CA1D35" w:rsidR="00B2144A" w:rsidRPr="00226A3F" w:rsidRDefault="00B2144A" w:rsidP="001251B7">
            <w:pPr>
              <w:keepNext/>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A2710C">
              <w:rPr>
                <w:sz w:val="20"/>
                <w:szCs w:val="20"/>
              </w:rPr>
              <w:t>5.3.2.5</w:t>
            </w:r>
            <w:r>
              <w:rPr>
                <w:sz w:val="20"/>
                <w:szCs w:val="20"/>
              </w:rPr>
              <w:fldChar w:fldCharType="end"/>
            </w:r>
            <w:r>
              <w:rPr>
                <w:sz w:val="20"/>
                <w:szCs w:val="20"/>
              </w:rPr>
              <w:t xml:space="preserve">. </w:t>
            </w:r>
          </w:p>
        </w:tc>
      </w:tr>
      <w:tr w:rsidR="00B2144A" w:rsidRPr="00226A3F" w14:paraId="5137C499" w14:textId="77777777" w:rsidTr="008C3C2F">
        <w:trPr>
          <w:jc w:val="center"/>
        </w:trPr>
        <w:tc>
          <w:tcPr>
            <w:tcW w:w="2397" w:type="dxa"/>
            <w:shd w:val="clear" w:color="auto" w:fill="auto"/>
            <w:vAlign w:val="bottom"/>
          </w:tcPr>
          <w:p w14:paraId="45C4176B" w14:textId="047CF97D" w:rsidR="00B2144A" w:rsidRDefault="00B2144A" w:rsidP="0088515B">
            <w:pPr>
              <w:rPr>
                <w:sz w:val="20"/>
                <w:szCs w:val="20"/>
              </w:rPr>
            </w:pPr>
            <w:r>
              <w:rPr>
                <w:sz w:val="20"/>
                <w:szCs w:val="20"/>
              </w:rPr>
              <w:t>stacking</w:t>
            </w:r>
          </w:p>
        </w:tc>
        <w:tc>
          <w:tcPr>
            <w:tcW w:w="1810" w:type="dxa"/>
            <w:shd w:val="clear" w:color="auto" w:fill="auto"/>
            <w:vAlign w:val="bottom"/>
          </w:tcPr>
          <w:p w14:paraId="0EC33971" w14:textId="497BDF51" w:rsidR="00B2144A" w:rsidRPr="00226A3F" w:rsidRDefault="00B2144A" w:rsidP="0088515B">
            <w:pPr>
              <w:rPr>
                <w:sz w:val="20"/>
                <w:szCs w:val="20"/>
              </w:rPr>
            </w:pPr>
            <w:r>
              <w:rPr>
                <w:sz w:val="20"/>
                <w:szCs w:val="20"/>
              </w:rPr>
              <w:t>1</w:t>
            </w:r>
          </w:p>
        </w:tc>
        <w:tc>
          <w:tcPr>
            <w:tcW w:w="1701" w:type="dxa"/>
            <w:shd w:val="clear" w:color="auto" w:fill="auto"/>
            <w:vAlign w:val="bottom"/>
          </w:tcPr>
          <w:p w14:paraId="727F6828" w14:textId="3032F507" w:rsidR="00B2144A" w:rsidRPr="00226A3F" w:rsidRDefault="00B2144A" w:rsidP="0088515B">
            <w:pPr>
              <w:rPr>
                <w:sz w:val="20"/>
                <w:szCs w:val="20"/>
              </w:rPr>
            </w:pPr>
            <w:r>
              <w:rPr>
                <w:sz w:val="20"/>
                <w:szCs w:val="20"/>
              </w:rPr>
              <w:t>Optional</w:t>
            </w:r>
          </w:p>
        </w:tc>
        <w:tc>
          <w:tcPr>
            <w:tcW w:w="2708" w:type="dxa"/>
            <w:shd w:val="clear" w:color="auto" w:fill="auto"/>
            <w:vAlign w:val="bottom"/>
          </w:tcPr>
          <w:p w14:paraId="1CCBCB02" w14:textId="51E236FB" w:rsidR="00B2144A" w:rsidRDefault="00B2144A" w:rsidP="001251B7">
            <w:pPr>
              <w:keepNext/>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A2710C">
              <w:rPr>
                <w:sz w:val="20"/>
                <w:szCs w:val="20"/>
              </w:rPr>
              <w:t>5.3.1.3</w:t>
            </w:r>
            <w:r>
              <w:rPr>
                <w:sz w:val="20"/>
                <w:szCs w:val="20"/>
              </w:rPr>
              <w:fldChar w:fldCharType="end"/>
            </w:r>
          </w:p>
        </w:tc>
      </w:tr>
    </w:tbl>
    <w:p w14:paraId="0DA84363" w14:textId="65FDCD3B" w:rsidR="001251B7" w:rsidRPr="00226A3F" w:rsidRDefault="001251B7" w:rsidP="00D803E1">
      <w:pPr>
        <w:pStyle w:val="Beschriftung"/>
        <w:spacing w:before="120"/>
      </w:pPr>
      <w:bookmarkStart w:id="446" w:name="_Toc3566441"/>
      <w:bookmarkStart w:id="447" w:name="_Toc34747444"/>
      <w:bookmarkStart w:id="448" w:name="_Toc39880765"/>
      <w:r>
        <w:t xml:space="preserve">Table </w:t>
      </w:r>
      <w:r w:rsidR="00ED469A">
        <w:fldChar w:fldCharType="begin"/>
      </w:r>
      <w:r w:rsidR="00ED469A">
        <w:instrText xml:space="preserve"> SEQ Table \* ARABIC </w:instrText>
      </w:r>
      <w:r w:rsidR="00ED469A">
        <w:fldChar w:fldCharType="separate"/>
      </w:r>
      <w:r w:rsidR="00A2710C">
        <w:rPr>
          <w:noProof/>
        </w:rPr>
        <w:t>34</w:t>
      </w:r>
      <w:r w:rsidR="00ED469A">
        <w:fldChar w:fldCharType="end"/>
      </w:r>
      <w:r>
        <w:t xml:space="preserve">: Nested elements of element </w:t>
      </w:r>
      <w:r w:rsidRPr="00226A3F">
        <w:rPr>
          <w:rFonts w:ascii="Courier New" w:hAnsi="Courier New" w:cs="Courier New"/>
          <w:i/>
          <w:sz w:val="18"/>
          <w:szCs w:val="18"/>
        </w:rPr>
        <w:t>&lt;connection_0d</w:t>
      </w:r>
      <w:r>
        <w:rPr>
          <w:rFonts w:ascii="Courier New" w:hAnsi="Courier New" w:cs="Courier New"/>
          <w:b w:val="0"/>
          <w:i/>
          <w:sz w:val="18"/>
          <w:szCs w:val="18"/>
        </w:rPr>
        <w:t>/</w:t>
      </w:r>
      <w:r w:rsidRPr="00226A3F">
        <w:rPr>
          <w:rFonts w:ascii="Courier New" w:hAnsi="Courier New" w:cs="Courier New"/>
          <w:i/>
          <w:sz w:val="18"/>
          <w:szCs w:val="18"/>
        </w:rPr>
        <w:t>&gt;</w:t>
      </w:r>
      <w:bookmarkEnd w:id="446"/>
      <w:bookmarkEnd w:id="447"/>
      <w:bookmarkEnd w:id="448"/>
    </w:p>
    <w:p w14:paraId="0B2DE889" w14:textId="1985EB16" w:rsidR="002E657F" w:rsidRDefault="002E60CB" w:rsidP="008F5F84">
      <w:pPr>
        <w:keepNext/>
        <w:jc w:val="both"/>
      </w:pPr>
      <w:r w:rsidRPr="00126F30">
        <w:t xml:space="preserve">Note: </w:t>
      </w:r>
      <w:r>
        <w:t>Exactl</w:t>
      </w:r>
      <w:r w:rsidRPr="00126F30">
        <w:t xml:space="preserve">y </w:t>
      </w:r>
      <w:r w:rsidRPr="003038C9">
        <w:rPr>
          <w:i/>
        </w:rPr>
        <w:t>one</w:t>
      </w:r>
      <w:r w:rsidRPr="00126F30">
        <w:t xml:space="preserve"> of the type elements (</w:t>
      </w:r>
      <w:r w:rsidR="009F5B14">
        <w:rPr>
          <w:rFonts w:ascii="Courier New" w:hAnsi="Courier New" w:cs="Courier New"/>
          <w:b/>
          <w:i/>
          <w:sz w:val="18"/>
          <w:szCs w:val="18"/>
        </w:rPr>
        <w:t>clinchclinch, clip, heat_stake</w:t>
      </w:r>
      <w:r w:rsidRPr="00126F30">
        <w:rPr>
          <w:rFonts w:ascii="Courier New" w:hAnsi="Courier New" w:cs="Courier New"/>
          <w:b/>
          <w:i/>
          <w:sz w:val="18"/>
          <w:szCs w:val="18"/>
        </w:rPr>
        <w:t xml:space="preserve">, gumdrop, </w:t>
      </w:r>
      <w:r w:rsidR="009F5B14">
        <w:rPr>
          <w:rFonts w:ascii="Courier New" w:hAnsi="Courier New" w:cs="Courier New"/>
          <w:b/>
          <w:i/>
          <w:sz w:val="18"/>
          <w:szCs w:val="18"/>
        </w:rPr>
        <w:t xml:space="preserve">nail, </w:t>
      </w:r>
      <w:r w:rsidRPr="00126F30">
        <w:rPr>
          <w:rFonts w:ascii="Courier New" w:hAnsi="Courier New" w:cs="Courier New"/>
          <w:b/>
          <w:i/>
          <w:sz w:val="18"/>
          <w:szCs w:val="18"/>
        </w:rPr>
        <w:t>rivet, robscan, spotweld</w:t>
      </w:r>
      <w:r w:rsidR="009F5B14">
        <w:rPr>
          <w:rFonts w:ascii="Courier New" w:hAnsi="Courier New" w:cs="Courier New"/>
          <w:b/>
          <w:i/>
          <w:sz w:val="18"/>
          <w:szCs w:val="18"/>
        </w:rPr>
        <w:t>, or threaded_connection</w:t>
      </w:r>
      <w:r w:rsidRPr="00126F30">
        <w:t xml:space="preserve">) must exist in </w:t>
      </w:r>
      <w:r w:rsidR="00D803E1" w:rsidRPr="00D803E1">
        <w:rPr>
          <w:rStyle w:val="elementdeftypeChar"/>
        </w:rPr>
        <w:t>&lt;</w:t>
      </w:r>
      <w:r w:rsidRPr="00D803E1">
        <w:rPr>
          <w:rStyle w:val="elementdeftypeChar"/>
        </w:rPr>
        <w:t>connection_0d</w:t>
      </w:r>
      <w:r w:rsidR="00D803E1">
        <w:rPr>
          <w:rStyle w:val="elementdeftypeChar"/>
        </w:rPr>
        <w:t>/&gt;</w:t>
      </w:r>
      <w:r w:rsidRPr="00126F30">
        <w:t>.</w:t>
      </w:r>
      <w:r>
        <w:t xml:space="preserve"> There is </w:t>
      </w:r>
      <w:r w:rsidRPr="00D969AA">
        <w:rPr>
          <w:i/>
        </w:rPr>
        <w:t>no</w:t>
      </w:r>
      <w:r>
        <w:t xml:space="preserve"> default type.</w:t>
      </w:r>
      <w:r w:rsidR="002E657F">
        <w:t xml:space="preserve"> </w:t>
      </w:r>
    </w:p>
    <w:p w14:paraId="5B6CE857" w14:textId="77777777" w:rsidR="00EB7AF6" w:rsidRPr="00226A3F" w:rsidRDefault="00EB7AF6" w:rsidP="008F5F84">
      <w:pPr>
        <w:keepNext/>
        <w:jc w:val="both"/>
        <w:rPr>
          <w:noProof/>
        </w:rPr>
      </w:pPr>
    </w:p>
    <w:p w14:paraId="7B3E92C1" w14:textId="77777777" w:rsidR="00AE0EB1" w:rsidRPr="007055D9" w:rsidRDefault="00AE0EB1" w:rsidP="00B025EE">
      <w:pPr>
        <w:pStyle w:val="berschrift2"/>
        <w:tabs>
          <w:tab w:val="clear" w:pos="576"/>
          <w:tab w:val="num" w:pos="567"/>
        </w:tabs>
        <w:spacing w:before="240"/>
        <w:ind w:left="578" w:hanging="578"/>
      </w:pPr>
      <w:bookmarkStart w:id="449" w:name="_Ref428355238"/>
      <w:bookmarkStart w:id="450" w:name="_Toc3556975"/>
      <w:bookmarkStart w:id="451" w:name="_Toc34747225"/>
      <w:bookmarkStart w:id="452" w:name="_Toc39880539"/>
      <w:r w:rsidRPr="007055D9">
        <w:t xml:space="preserve">Spot </w:t>
      </w:r>
      <w:r w:rsidR="002E657F">
        <w:t>W</w:t>
      </w:r>
      <w:r w:rsidRPr="007055D9">
        <w:t>elds</w:t>
      </w:r>
      <w:bookmarkEnd w:id="449"/>
      <w:bookmarkEnd w:id="450"/>
      <w:bookmarkEnd w:id="451"/>
      <w:bookmarkEnd w:id="452"/>
      <w:r w:rsidR="00630154">
        <w:t xml:space="preserve"> </w:t>
      </w:r>
    </w:p>
    <w:p w14:paraId="2A90DECA" w14:textId="77777777" w:rsidR="002E60CB" w:rsidRPr="00226A3F" w:rsidRDefault="002E60CB" w:rsidP="008F5F84">
      <w:pPr>
        <w:jc w:val="both"/>
        <w:rPr>
          <w:noProof/>
        </w:rPr>
      </w:pPr>
      <w:r w:rsidRPr="00226A3F">
        <w:t xml:space="preserve">A spot weld is denoted by an element </w:t>
      </w:r>
      <w:r w:rsidR="00D50FA6" w:rsidRPr="00226A3F">
        <w:rPr>
          <w:rFonts w:ascii="Courier New" w:hAnsi="Courier New" w:cs="Courier New"/>
          <w:b/>
          <w:i/>
          <w:sz w:val="18"/>
          <w:szCs w:val="18"/>
        </w:rPr>
        <w:t>&lt;spotweld</w:t>
      </w:r>
      <w:r w:rsidR="00D50FA6">
        <w:rPr>
          <w:rFonts w:ascii="Courier New" w:hAnsi="Courier New" w:cs="Courier New"/>
          <w:b/>
          <w:i/>
          <w:sz w:val="18"/>
          <w:szCs w:val="18"/>
        </w:rPr>
        <w:t>/</w:t>
      </w:r>
      <w:r w:rsidR="00D50FA6" w:rsidRPr="00226A3F">
        <w:rPr>
          <w:rFonts w:ascii="Courier New" w:hAnsi="Courier New" w:cs="Courier New"/>
          <w:b/>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2026"/>
        <w:gridCol w:w="1417"/>
        <w:gridCol w:w="3321"/>
      </w:tblGrid>
      <w:tr w:rsidR="002E60CB" w:rsidRPr="00226A3F" w14:paraId="6FB440BD" w14:textId="77777777" w:rsidTr="005A7483">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BFBBC9" w14:textId="77777777" w:rsidR="002E60CB" w:rsidRPr="00226A3F" w:rsidRDefault="002E60CB" w:rsidP="0088515B">
            <w:pPr>
              <w:keepNext/>
              <w:rPr>
                <w:b/>
                <w:i/>
              </w:rPr>
            </w:pPr>
            <w:r w:rsidRPr="00226A3F">
              <w:rPr>
                <w:b/>
                <w:i/>
              </w:rPr>
              <w:t>Nested Elements</w:t>
            </w:r>
          </w:p>
        </w:tc>
        <w:tc>
          <w:tcPr>
            <w:tcW w:w="202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93BDAC" w14:textId="77777777" w:rsidR="002E60CB" w:rsidRPr="00226A3F" w:rsidRDefault="002E60CB" w:rsidP="0088515B">
            <w:pPr>
              <w:keepNext/>
              <w:rPr>
                <w:b/>
                <w:i/>
              </w:rPr>
            </w:pPr>
            <w:r w:rsidRPr="00226A3F">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EE05D68" w14:textId="419862F7" w:rsidR="002E60CB" w:rsidRPr="00226A3F" w:rsidRDefault="000E60DF" w:rsidP="0088515B">
            <w:pPr>
              <w:keepNext/>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06C242B" w14:textId="77777777" w:rsidR="002E60CB" w:rsidRPr="00226A3F" w:rsidRDefault="002E60CB" w:rsidP="0088515B">
            <w:pPr>
              <w:keepNext/>
              <w:rPr>
                <w:b/>
                <w:i/>
              </w:rPr>
            </w:pPr>
            <w:r w:rsidRPr="00226A3F">
              <w:rPr>
                <w:b/>
                <w:i/>
              </w:rPr>
              <w:t>Constraint</w:t>
            </w:r>
          </w:p>
        </w:tc>
      </w:tr>
      <w:tr w:rsidR="002E60CB" w:rsidRPr="00226A3F" w14:paraId="10263F80" w14:textId="77777777" w:rsidTr="005A7483">
        <w:trPr>
          <w:jc w:val="center"/>
        </w:trPr>
        <w:tc>
          <w:tcPr>
            <w:tcW w:w="2148" w:type="dxa"/>
            <w:shd w:val="clear" w:color="auto" w:fill="auto"/>
            <w:vAlign w:val="bottom"/>
          </w:tcPr>
          <w:p w14:paraId="7124788F" w14:textId="77777777" w:rsidR="002E60CB" w:rsidRPr="00226A3F" w:rsidRDefault="002E60CB" w:rsidP="0088515B">
            <w:pPr>
              <w:rPr>
                <w:sz w:val="20"/>
                <w:szCs w:val="20"/>
              </w:rPr>
            </w:pPr>
            <w:r w:rsidRPr="00226A3F">
              <w:rPr>
                <w:sz w:val="20"/>
                <w:szCs w:val="20"/>
              </w:rPr>
              <w:t>spotweld</w:t>
            </w:r>
          </w:p>
        </w:tc>
        <w:tc>
          <w:tcPr>
            <w:tcW w:w="2026" w:type="dxa"/>
            <w:shd w:val="clear" w:color="auto" w:fill="auto"/>
            <w:vAlign w:val="bottom"/>
          </w:tcPr>
          <w:p w14:paraId="1F32075A" w14:textId="0E196B82" w:rsidR="002E60CB" w:rsidRPr="00226A3F" w:rsidRDefault="002E60CB" w:rsidP="0088515B">
            <w:pPr>
              <w:rPr>
                <w:sz w:val="20"/>
                <w:szCs w:val="20"/>
              </w:rPr>
            </w:pPr>
            <w:r w:rsidRPr="00226A3F">
              <w:rPr>
                <w:sz w:val="20"/>
                <w:szCs w:val="20"/>
              </w:rPr>
              <w:t>1</w:t>
            </w:r>
          </w:p>
        </w:tc>
        <w:tc>
          <w:tcPr>
            <w:tcW w:w="1417" w:type="dxa"/>
            <w:shd w:val="clear" w:color="auto" w:fill="auto"/>
            <w:vAlign w:val="bottom"/>
          </w:tcPr>
          <w:p w14:paraId="5D50D5D8" w14:textId="77777777" w:rsidR="002E60CB" w:rsidRPr="00226A3F" w:rsidRDefault="002E60CB" w:rsidP="0088515B">
            <w:pPr>
              <w:rPr>
                <w:sz w:val="20"/>
                <w:szCs w:val="20"/>
              </w:rPr>
            </w:pPr>
            <w:r w:rsidRPr="00226A3F">
              <w:rPr>
                <w:sz w:val="20"/>
                <w:szCs w:val="20"/>
              </w:rPr>
              <w:t>Optional</w:t>
            </w:r>
          </w:p>
        </w:tc>
        <w:tc>
          <w:tcPr>
            <w:tcW w:w="3321" w:type="dxa"/>
            <w:shd w:val="clear" w:color="auto" w:fill="auto"/>
            <w:vAlign w:val="bottom"/>
          </w:tcPr>
          <w:p w14:paraId="0128AA9F" w14:textId="77777777" w:rsidR="002E60CB" w:rsidRPr="00226A3F" w:rsidRDefault="002E60CB" w:rsidP="002D3000">
            <w:pPr>
              <w:keepNext/>
              <w:rPr>
                <w:sz w:val="20"/>
                <w:szCs w:val="20"/>
              </w:rPr>
            </w:pPr>
            <w:r w:rsidRPr="00226A3F">
              <w:rPr>
                <w:sz w:val="20"/>
                <w:szCs w:val="20"/>
              </w:rPr>
              <w:t>-</w:t>
            </w:r>
          </w:p>
        </w:tc>
      </w:tr>
      <w:tr w:rsidR="004F4177" w:rsidRPr="00226A3F" w14:paraId="2960ABC4" w14:textId="77777777" w:rsidTr="005A7483">
        <w:trPr>
          <w:jc w:val="center"/>
        </w:trPr>
        <w:tc>
          <w:tcPr>
            <w:tcW w:w="2148" w:type="dxa"/>
            <w:shd w:val="clear" w:color="auto" w:fill="auto"/>
            <w:vAlign w:val="bottom"/>
          </w:tcPr>
          <w:p w14:paraId="265ECBA6" w14:textId="77777777" w:rsidR="004F4177" w:rsidRPr="00226A3F" w:rsidRDefault="004F4177" w:rsidP="004F4177">
            <w:pPr>
              <w:rPr>
                <w:sz w:val="20"/>
                <w:szCs w:val="20"/>
              </w:rPr>
            </w:pPr>
            <w:r w:rsidRPr="00226A3F">
              <w:rPr>
                <w:sz w:val="20"/>
                <w:szCs w:val="20"/>
              </w:rPr>
              <w:t>loc</w:t>
            </w:r>
          </w:p>
        </w:tc>
        <w:tc>
          <w:tcPr>
            <w:tcW w:w="2026" w:type="dxa"/>
            <w:shd w:val="clear" w:color="auto" w:fill="auto"/>
            <w:vAlign w:val="bottom"/>
          </w:tcPr>
          <w:p w14:paraId="1DB75C7C" w14:textId="77777777" w:rsidR="004F4177" w:rsidRPr="00226A3F" w:rsidRDefault="004F4177" w:rsidP="004F4177">
            <w:pPr>
              <w:rPr>
                <w:sz w:val="20"/>
                <w:szCs w:val="20"/>
              </w:rPr>
            </w:pPr>
            <w:r w:rsidRPr="00226A3F">
              <w:rPr>
                <w:sz w:val="20"/>
                <w:szCs w:val="20"/>
              </w:rPr>
              <w:t>1</w:t>
            </w:r>
          </w:p>
        </w:tc>
        <w:tc>
          <w:tcPr>
            <w:tcW w:w="1417" w:type="dxa"/>
            <w:shd w:val="clear" w:color="auto" w:fill="auto"/>
            <w:vAlign w:val="bottom"/>
          </w:tcPr>
          <w:p w14:paraId="1E63D395" w14:textId="77777777" w:rsidR="004F4177" w:rsidRPr="00226A3F" w:rsidRDefault="004F4177" w:rsidP="004F4177">
            <w:pPr>
              <w:rPr>
                <w:sz w:val="20"/>
                <w:szCs w:val="20"/>
              </w:rPr>
            </w:pPr>
            <w:r w:rsidRPr="00226A3F">
              <w:rPr>
                <w:sz w:val="20"/>
                <w:szCs w:val="20"/>
              </w:rPr>
              <w:t>Required</w:t>
            </w:r>
          </w:p>
        </w:tc>
        <w:tc>
          <w:tcPr>
            <w:tcW w:w="3321" w:type="dxa"/>
            <w:shd w:val="clear" w:color="auto" w:fill="auto"/>
            <w:vAlign w:val="bottom"/>
          </w:tcPr>
          <w:p w14:paraId="76B8C4BE" w14:textId="77777777" w:rsidR="004F4177" w:rsidRPr="00226A3F" w:rsidRDefault="004F4177" w:rsidP="004F4177">
            <w:pPr>
              <w:rPr>
                <w:sz w:val="20"/>
                <w:szCs w:val="20"/>
              </w:rPr>
            </w:pPr>
            <w:r w:rsidRPr="00226A3F">
              <w:rPr>
                <w:sz w:val="20"/>
                <w:szCs w:val="20"/>
              </w:rPr>
              <w:t>-</w:t>
            </w:r>
          </w:p>
        </w:tc>
      </w:tr>
      <w:tr w:rsidR="004F4177" w:rsidRPr="00226A3F" w14:paraId="22053EB6" w14:textId="77777777" w:rsidTr="005A7483">
        <w:trPr>
          <w:jc w:val="center"/>
        </w:trPr>
        <w:tc>
          <w:tcPr>
            <w:tcW w:w="2148" w:type="dxa"/>
            <w:shd w:val="clear" w:color="auto" w:fill="auto"/>
            <w:vAlign w:val="bottom"/>
          </w:tcPr>
          <w:p w14:paraId="7CAA4E4C" w14:textId="77777777" w:rsidR="004F4177" w:rsidRPr="00226A3F" w:rsidRDefault="004F4177" w:rsidP="004F4177">
            <w:pPr>
              <w:rPr>
                <w:sz w:val="20"/>
                <w:szCs w:val="20"/>
              </w:rPr>
            </w:pPr>
            <w:r w:rsidRPr="00226A3F">
              <w:rPr>
                <w:sz w:val="20"/>
                <w:szCs w:val="20"/>
              </w:rPr>
              <w:t>appdata</w:t>
            </w:r>
          </w:p>
        </w:tc>
        <w:tc>
          <w:tcPr>
            <w:tcW w:w="2026" w:type="dxa"/>
            <w:shd w:val="clear" w:color="auto" w:fill="auto"/>
            <w:vAlign w:val="bottom"/>
          </w:tcPr>
          <w:p w14:paraId="2C8AC07B" w14:textId="003E2289" w:rsidR="004F4177" w:rsidRPr="00226A3F" w:rsidRDefault="004F4177" w:rsidP="004F4177">
            <w:pPr>
              <w:rPr>
                <w:sz w:val="20"/>
                <w:szCs w:val="20"/>
              </w:rPr>
            </w:pPr>
            <w:r w:rsidRPr="00226A3F">
              <w:rPr>
                <w:sz w:val="20"/>
                <w:szCs w:val="20"/>
              </w:rPr>
              <w:t>1</w:t>
            </w:r>
          </w:p>
        </w:tc>
        <w:tc>
          <w:tcPr>
            <w:tcW w:w="1417" w:type="dxa"/>
            <w:shd w:val="clear" w:color="auto" w:fill="auto"/>
            <w:vAlign w:val="bottom"/>
          </w:tcPr>
          <w:p w14:paraId="620706B9" w14:textId="77777777" w:rsidR="004F4177" w:rsidRPr="00226A3F" w:rsidRDefault="004F4177" w:rsidP="004F4177">
            <w:pPr>
              <w:rPr>
                <w:sz w:val="20"/>
                <w:szCs w:val="20"/>
              </w:rPr>
            </w:pPr>
            <w:r w:rsidRPr="00226A3F">
              <w:rPr>
                <w:sz w:val="20"/>
                <w:szCs w:val="20"/>
              </w:rPr>
              <w:t>Optional</w:t>
            </w:r>
          </w:p>
        </w:tc>
        <w:tc>
          <w:tcPr>
            <w:tcW w:w="3321" w:type="dxa"/>
            <w:shd w:val="clear" w:color="auto" w:fill="auto"/>
            <w:vAlign w:val="bottom"/>
          </w:tcPr>
          <w:p w14:paraId="4299D175" w14:textId="77777777" w:rsidR="004F4177" w:rsidRPr="00226A3F" w:rsidRDefault="004F4177" w:rsidP="004F4177">
            <w:pPr>
              <w:keepNext/>
              <w:rPr>
                <w:sz w:val="20"/>
                <w:szCs w:val="20"/>
              </w:rPr>
            </w:pPr>
            <w:r w:rsidRPr="00226A3F">
              <w:rPr>
                <w:sz w:val="20"/>
                <w:szCs w:val="20"/>
              </w:rPr>
              <w:t>-</w:t>
            </w:r>
          </w:p>
        </w:tc>
      </w:tr>
      <w:tr w:rsidR="00EB7AF6" w:rsidRPr="00226A3F" w14:paraId="11D49D1B" w14:textId="77777777" w:rsidTr="005A7483">
        <w:trPr>
          <w:jc w:val="center"/>
        </w:trPr>
        <w:tc>
          <w:tcPr>
            <w:tcW w:w="2148" w:type="dxa"/>
            <w:shd w:val="clear" w:color="auto" w:fill="auto"/>
            <w:vAlign w:val="bottom"/>
          </w:tcPr>
          <w:p w14:paraId="3D6D6538" w14:textId="249BDACB" w:rsidR="00EB7AF6" w:rsidRPr="00226A3F" w:rsidRDefault="00EB7AF6" w:rsidP="004F4177">
            <w:pPr>
              <w:rPr>
                <w:sz w:val="20"/>
                <w:szCs w:val="20"/>
              </w:rPr>
            </w:pPr>
            <w:r>
              <w:rPr>
                <w:sz w:val="20"/>
                <w:szCs w:val="20"/>
              </w:rPr>
              <w:t>femdata</w:t>
            </w:r>
          </w:p>
        </w:tc>
        <w:tc>
          <w:tcPr>
            <w:tcW w:w="2026" w:type="dxa"/>
            <w:shd w:val="clear" w:color="auto" w:fill="auto"/>
            <w:vAlign w:val="bottom"/>
          </w:tcPr>
          <w:p w14:paraId="28D0F434" w14:textId="3D55221C" w:rsidR="00EB7AF6" w:rsidDel="001704BA" w:rsidRDefault="00EB7AF6" w:rsidP="004F4177">
            <w:pPr>
              <w:rPr>
                <w:sz w:val="20"/>
                <w:szCs w:val="20"/>
              </w:rPr>
            </w:pPr>
            <w:r>
              <w:rPr>
                <w:sz w:val="20"/>
                <w:szCs w:val="20"/>
              </w:rPr>
              <w:t>1</w:t>
            </w:r>
          </w:p>
        </w:tc>
        <w:tc>
          <w:tcPr>
            <w:tcW w:w="1417" w:type="dxa"/>
            <w:shd w:val="clear" w:color="auto" w:fill="auto"/>
            <w:vAlign w:val="bottom"/>
          </w:tcPr>
          <w:p w14:paraId="73354714" w14:textId="5869DE2F" w:rsidR="00EB7AF6" w:rsidRPr="00226A3F" w:rsidRDefault="00EB7AF6" w:rsidP="004F4177">
            <w:pPr>
              <w:rPr>
                <w:sz w:val="20"/>
                <w:szCs w:val="20"/>
              </w:rPr>
            </w:pPr>
            <w:r>
              <w:rPr>
                <w:sz w:val="20"/>
                <w:szCs w:val="20"/>
              </w:rPr>
              <w:t>Optional</w:t>
            </w:r>
          </w:p>
        </w:tc>
        <w:tc>
          <w:tcPr>
            <w:tcW w:w="3321" w:type="dxa"/>
            <w:shd w:val="clear" w:color="auto" w:fill="auto"/>
            <w:vAlign w:val="bottom"/>
          </w:tcPr>
          <w:p w14:paraId="5DF4C273" w14:textId="707D8F1B" w:rsidR="00EB7AF6" w:rsidRPr="00226A3F" w:rsidRDefault="00EB7AF6" w:rsidP="004F4177">
            <w:pPr>
              <w:keepNext/>
              <w:rPr>
                <w:sz w:val="20"/>
                <w:szCs w:val="20"/>
              </w:rPr>
            </w:pPr>
            <w:r>
              <w:rPr>
                <w:sz w:val="20"/>
                <w:szCs w:val="20"/>
              </w:rPr>
              <w:t>-</w:t>
            </w:r>
          </w:p>
        </w:tc>
      </w:tr>
      <w:tr w:rsidR="00E42BAD" w:rsidRPr="00226A3F" w14:paraId="0F325BF6" w14:textId="77777777" w:rsidTr="005A7483">
        <w:trPr>
          <w:jc w:val="center"/>
        </w:trPr>
        <w:tc>
          <w:tcPr>
            <w:tcW w:w="2148" w:type="dxa"/>
            <w:shd w:val="clear" w:color="auto" w:fill="auto"/>
          </w:tcPr>
          <w:p w14:paraId="08F35B5B" w14:textId="62E2C60D" w:rsidR="00E42BAD" w:rsidRPr="00226A3F" w:rsidRDefault="00E42BAD" w:rsidP="004F4177">
            <w:pPr>
              <w:rPr>
                <w:sz w:val="20"/>
                <w:szCs w:val="20"/>
              </w:rPr>
            </w:pPr>
            <w:r>
              <w:rPr>
                <w:rFonts w:cs="Calibri"/>
                <w:sz w:val="20"/>
                <w:szCs w:val="20"/>
                <w:lang w:eastAsia="en-GB"/>
              </w:rPr>
              <w:t xml:space="preserve">custom_attributes_list </w:t>
            </w:r>
          </w:p>
        </w:tc>
        <w:tc>
          <w:tcPr>
            <w:tcW w:w="2026" w:type="dxa"/>
            <w:shd w:val="clear" w:color="auto" w:fill="auto"/>
          </w:tcPr>
          <w:p w14:paraId="7B045E6A" w14:textId="6ABFA01C" w:rsidR="00E42BAD" w:rsidRPr="00226A3F" w:rsidRDefault="00E42BAD" w:rsidP="004F4177">
            <w:pPr>
              <w:rPr>
                <w:sz w:val="20"/>
                <w:szCs w:val="20"/>
              </w:rPr>
            </w:pPr>
            <w:r>
              <w:rPr>
                <w:sz w:val="20"/>
                <w:szCs w:val="20"/>
              </w:rPr>
              <w:t>1</w:t>
            </w:r>
          </w:p>
        </w:tc>
        <w:tc>
          <w:tcPr>
            <w:tcW w:w="1417" w:type="dxa"/>
            <w:shd w:val="clear" w:color="auto" w:fill="auto"/>
          </w:tcPr>
          <w:p w14:paraId="71A6F6BA" w14:textId="6CA410DE" w:rsidR="00E42BAD" w:rsidRPr="00226A3F" w:rsidRDefault="00E42BAD" w:rsidP="004F4177">
            <w:pPr>
              <w:rPr>
                <w:sz w:val="20"/>
                <w:szCs w:val="20"/>
              </w:rPr>
            </w:pPr>
            <w:r>
              <w:rPr>
                <w:rFonts w:cs="Calibri"/>
                <w:sz w:val="20"/>
                <w:szCs w:val="20"/>
                <w:lang w:eastAsia="en-GB"/>
              </w:rPr>
              <w:t>Optional</w:t>
            </w:r>
          </w:p>
        </w:tc>
        <w:tc>
          <w:tcPr>
            <w:tcW w:w="3321" w:type="dxa"/>
            <w:shd w:val="clear" w:color="auto" w:fill="auto"/>
          </w:tcPr>
          <w:p w14:paraId="2D541EE7" w14:textId="51C127A4" w:rsidR="00E42BAD" w:rsidRPr="00226A3F" w:rsidRDefault="00E42BAD" w:rsidP="004F4177">
            <w:pPr>
              <w:keepNext/>
              <w:rPr>
                <w:sz w:val="20"/>
                <w:szCs w:val="20"/>
              </w:rPr>
            </w:pPr>
            <w:r w:rsidRPr="0011095E">
              <w:rPr>
                <w:rFonts w:cs="Calibri"/>
                <w:sz w:val="20"/>
                <w:szCs w:val="20"/>
                <w:lang w:eastAsia="en-GB"/>
              </w:rPr>
              <w:t xml:space="preserve">See section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A2710C">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A2710C" w:rsidRPr="00A2710C">
              <w:rPr>
                <w:sz w:val="20"/>
                <w:szCs w:val="20"/>
              </w:rPr>
              <w:t xml:space="preserve">Custom Attributes </w:t>
            </w:r>
            <w:r w:rsidR="00A2710C" w:rsidRPr="007331A4">
              <w:t>list</w:t>
            </w:r>
            <w:r w:rsidRPr="0011095E">
              <w:rPr>
                <w:rFonts w:cs="Calibri"/>
                <w:sz w:val="20"/>
                <w:szCs w:val="20"/>
                <w:lang w:eastAsia="en-GB"/>
              </w:rPr>
              <w:fldChar w:fldCharType="end"/>
            </w:r>
          </w:p>
        </w:tc>
      </w:tr>
    </w:tbl>
    <w:p w14:paraId="3E43915A" w14:textId="3655066E" w:rsidR="002E60CB" w:rsidRPr="00226A3F" w:rsidRDefault="002D3000" w:rsidP="002D3000">
      <w:pPr>
        <w:pStyle w:val="Beschriftung"/>
        <w:spacing w:before="120"/>
      </w:pPr>
      <w:bookmarkStart w:id="453" w:name="_Toc3566442"/>
      <w:bookmarkStart w:id="454" w:name="_Toc34747445"/>
      <w:bookmarkStart w:id="455" w:name="_Toc39880766"/>
      <w:r>
        <w:lastRenderedPageBreak/>
        <w:t xml:space="preserve">Table </w:t>
      </w:r>
      <w:r w:rsidR="00ED469A">
        <w:fldChar w:fldCharType="begin"/>
      </w:r>
      <w:r w:rsidR="00ED469A">
        <w:instrText xml:space="preserve"> SEQ Table \* ARABIC </w:instrText>
      </w:r>
      <w:r w:rsidR="00ED469A">
        <w:fldChar w:fldCharType="separate"/>
      </w:r>
      <w:r w:rsidR="00A2710C">
        <w:rPr>
          <w:noProof/>
        </w:rPr>
        <w:t>35</w:t>
      </w:r>
      <w:r w:rsidR="00ED469A">
        <w:fldChar w:fldCharType="end"/>
      </w:r>
      <w:r>
        <w:t>: Ne</w:t>
      </w:r>
      <w:r w:rsidR="00D06BDF">
        <w:t>sted element</w:t>
      </w:r>
      <w:r w:rsidR="00AE3336">
        <w:t>s</w:t>
      </w:r>
      <w:r>
        <w:t xml:space="preserve"> of</w:t>
      </w:r>
      <w:r w:rsidRPr="002D3000">
        <w:rPr>
          <w:rStyle w:val="elementdeftypeChar"/>
          <w:b/>
        </w:rPr>
        <w:t xml:space="preserve"> &lt;connection_0d/&gt;</w:t>
      </w:r>
      <w:r w:rsidR="00D06BDF" w:rsidRPr="00D06BDF">
        <w:rPr>
          <w:rStyle w:val="elementdeftypeChar"/>
          <w:rFonts w:asciiTheme="minorHAnsi" w:hAnsiTheme="minorHAnsi" w:cstheme="minorHAnsi"/>
          <w:b/>
          <w:i w:val="0"/>
          <w:sz w:val="20"/>
        </w:rPr>
        <w:t xml:space="preserve"> for </w:t>
      </w:r>
      <w:r w:rsidR="00D06BDF" w:rsidRPr="00D06BDF">
        <w:rPr>
          <w:rStyle w:val="elementdeftypeChar"/>
          <w:b/>
        </w:rPr>
        <w:t>&lt;spotweld/&gt;</w:t>
      </w:r>
      <w:bookmarkEnd w:id="453"/>
      <w:bookmarkEnd w:id="454"/>
      <w:bookmarkEnd w:id="455"/>
    </w:p>
    <w:p w14:paraId="412BFD3E" w14:textId="77777777" w:rsidR="002E60CB" w:rsidRPr="00226A3F" w:rsidRDefault="002E60CB" w:rsidP="002E60CB">
      <w:pPr>
        <w:keepNext/>
        <w:spacing w:before="120"/>
      </w:pPr>
      <w:r w:rsidRPr="00226A3F">
        <w:t xml:space="preserve">XML specification of </w:t>
      </w:r>
      <w:r w:rsidRPr="00226A3F">
        <w:rPr>
          <w:rFonts w:ascii="Courier New" w:hAnsi="Courier New" w:cs="Courier New"/>
          <w:b/>
          <w:i/>
          <w:sz w:val="18"/>
          <w:szCs w:val="18"/>
        </w:rPr>
        <w:t>&lt;spotweld</w:t>
      </w:r>
      <w:r w:rsidR="00373977">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element</w:t>
      </w:r>
      <w:r w:rsidRPr="00226A3F">
        <w:rPr>
          <w:rFonts w:ascii="Courier New" w:hAnsi="Courier New" w:cs="Courier New"/>
          <w:b/>
          <w:i/>
          <w:sz w:val="20"/>
          <w:szCs w:val="18"/>
        </w:rPr>
        <w:t xml:space="preserve"> </w:t>
      </w:r>
      <w:r w:rsidRPr="00226A3F">
        <w:rPr>
          <w:rFonts w:ascii="Courier New" w:hAnsi="Courier New" w:cs="Courier New"/>
          <w:b/>
          <w:i/>
          <w:sz w:val="18"/>
          <w:szCs w:val="18"/>
        </w:rPr>
        <w:t>diameter:</w:t>
      </w:r>
      <w:r w:rsidRPr="00226A3F">
        <w:t xml:space="preserve"> </w:t>
      </w:r>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2E60CB" w:rsidRPr="00226A3F" w14:paraId="6B5CA3CC" w14:textId="77777777" w:rsidTr="004B2578">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9EFB4E"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1BB9A0"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AD043E"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88A58C" w14:textId="546E30CF" w:rsidR="002E60CB" w:rsidRPr="00226A3F" w:rsidRDefault="000E60DF" w:rsidP="0088515B">
            <w:pPr>
              <w:keepNext/>
              <w:rPr>
                <w:b/>
                <w:i/>
              </w:rPr>
            </w:pPr>
            <w:r>
              <w:rPr>
                <w:b/>
                <w:i/>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43E2B1" w14:textId="77777777" w:rsidR="002E60CB" w:rsidRPr="00226A3F" w:rsidRDefault="002E60CB" w:rsidP="0088515B">
            <w:pPr>
              <w:keepNext/>
              <w:rPr>
                <w:b/>
                <w:i/>
              </w:rPr>
            </w:pPr>
            <w:r w:rsidRPr="00226A3F">
              <w:rPr>
                <w:b/>
                <w:i/>
              </w:rPr>
              <w:t>Constraint</w:t>
            </w:r>
          </w:p>
        </w:tc>
      </w:tr>
      <w:tr w:rsidR="002E60CB" w:rsidRPr="00226A3F" w14:paraId="0FE4A5EB" w14:textId="77777777" w:rsidTr="004B2578">
        <w:trPr>
          <w:jc w:val="center"/>
        </w:trPr>
        <w:tc>
          <w:tcPr>
            <w:tcW w:w="1418" w:type="dxa"/>
            <w:shd w:val="clear" w:color="auto" w:fill="auto"/>
          </w:tcPr>
          <w:p w14:paraId="5C04C0EB" w14:textId="77777777" w:rsidR="002E60CB" w:rsidRPr="00226A3F" w:rsidRDefault="002E60CB" w:rsidP="0088515B">
            <w:pPr>
              <w:rPr>
                <w:sz w:val="20"/>
                <w:szCs w:val="20"/>
              </w:rPr>
            </w:pPr>
            <w:r w:rsidRPr="00226A3F">
              <w:rPr>
                <w:sz w:val="20"/>
                <w:szCs w:val="20"/>
              </w:rPr>
              <w:t>diameter</w:t>
            </w:r>
          </w:p>
        </w:tc>
        <w:tc>
          <w:tcPr>
            <w:tcW w:w="1559" w:type="dxa"/>
            <w:shd w:val="clear" w:color="auto" w:fill="auto"/>
          </w:tcPr>
          <w:p w14:paraId="3D69E24B" w14:textId="77777777" w:rsidR="002E60CB" w:rsidRPr="00226A3F" w:rsidRDefault="002E60CB" w:rsidP="0088515B">
            <w:pPr>
              <w:rPr>
                <w:sz w:val="20"/>
                <w:szCs w:val="20"/>
              </w:rPr>
            </w:pPr>
            <w:r w:rsidRPr="00226A3F">
              <w:rPr>
                <w:sz w:val="20"/>
                <w:szCs w:val="20"/>
              </w:rPr>
              <w:t>Floating point</w:t>
            </w:r>
          </w:p>
        </w:tc>
        <w:tc>
          <w:tcPr>
            <w:tcW w:w="1559" w:type="dxa"/>
          </w:tcPr>
          <w:p w14:paraId="221B38CE"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095EFD59" w14:textId="77777777" w:rsidR="002E60CB" w:rsidRPr="00226A3F" w:rsidRDefault="002E60CB" w:rsidP="0088515B">
            <w:pPr>
              <w:rPr>
                <w:sz w:val="20"/>
                <w:szCs w:val="20"/>
              </w:rPr>
            </w:pPr>
            <w:r w:rsidRPr="00226A3F">
              <w:rPr>
                <w:sz w:val="20"/>
                <w:szCs w:val="20"/>
              </w:rPr>
              <w:t>Optional</w:t>
            </w:r>
          </w:p>
        </w:tc>
        <w:tc>
          <w:tcPr>
            <w:tcW w:w="3118" w:type="dxa"/>
            <w:shd w:val="clear" w:color="auto" w:fill="auto"/>
          </w:tcPr>
          <w:p w14:paraId="1C29EFE3" w14:textId="77777777" w:rsidR="002E60CB" w:rsidRPr="00226A3F" w:rsidRDefault="002E60CB" w:rsidP="0088515B">
            <w:pPr>
              <w:rPr>
                <w:sz w:val="20"/>
                <w:szCs w:val="20"/>
              </w:rPr>
            </w:pPr>
            <w:r w:rsidRPr="00226A3F">
              <w:rPr>
                <w:sz w:val="20"/>
                <w:szCs w:val="20"/>
              </w:rPr>
              <w:t>-</w:t>
            </w:r>
          </w:p>
        </w:tc>
      </w:tr>
      <w:tr w:rsidR="002E60CB" w:rsidRPr="00226A3F" w14:paraId="3A6BA163" w14:textId="77777777" w:rsidTr="004B2578">
        <w:trPr>
          <w:jc w:val="center"/>
        </w:trPr>
        <w:tc>
          <w:tcPr>
            <w:tcW w:w="1418" w:type="dxa"/>
            <w:shd w:val="clear" w:color="auto" w:fill="auto"/>
          </w:tcPr>
          <w:p w14:paraId="51BDE2AA" w14:textId="77777777" w:rsidR="002E60CB" w:rsidRPr="00226A3F" w:rsidRDefault="002E60CB" w:rsidP="0088515B">
            <w:pPr>
              <w:rPr>
                <w:sz w:val="20"/>
                <w:szCs w:val="20"/>
              </w:rPr>
            </w:pPr>
            <w:r w:rsidRPr="00137032">
              <w:rPr>
                <w:sz w:val="20"/>
                <w:szCs w:val="20"/>
              </w:rPr>
              <w:t>technology</w:t>
            </w:r>
          </w:p>
        </w:tc>
        <w:tc>
          <w:tcPr>
            <w:tcW w:w="1559" w:type="dxa"/>
            <w:shd w:val="clear" w:color="auto" w:fill="auto"/>
          </w:tcPr>
          <w:p w14:paraId="7CAD79BB" w14:textId="77777777" w:rsidR="002E60CB" w:rsidRPr="00226A3F" w:rsidRDefault="002E60CB" w:rsidP="0088515B">
            <w:pPr>
              <w:rPr>
                <w:sz w:val="20"/>
                <w:szCs w:val="20"/>
              </w:rPr>
            </w:pPr>
            <w:r w:rsidRPr="00137032">
              <w:rPr>
                <w:sz w:val="20"/>
                <w:szCs w:val="20"/>
              </w:rPr>
              <w:t>Selection</w:t>
            </w:r>
          </w:p>
        </w:tc>
        <w:tc>
          <w:tcPr>
            <w:tcW w:w="1559" w:type="dxa"/>
          </w:tcPr>
          <w:p w14:paraId="2624034E" w14:textId="77777777" w:rsidR="002E60CB" w:rsidRPr="00226A3F" w:rsidRDefault="002E60CB" w:rsidP="0088515B">
            <w:pPr>
              <w:rPr>
                <w:sz w:val="20"/>
                <w:szCs w:val="20"/>
              </w:rPr>
            </w:pPr>
            <w:r w:rsidRPr="007C0ECE">
              <w:rPr>
                <w:sz w:val="20"/>
                <w:szCs w:val="20"/>
              </w:rPr>
              <w:t xml:space="preserve">resistance, </w:t>
            </w:r>
            <w:r>
              <w:rPr>
                <w:sz w:val="20"/>
                <w:szCs w:val="20"/>
              </w:rPr>
              <w:br/>
            </w:r>
            <w:r w:rsidRPr="007C0ECE">
              <w:rPr>
                <w:sz w:val="20"/>
                <w:szCs w:val="20"/>
              </w:rPr>
              <w:t>laser</w:t>
            </w:r>
            <w:r>
              <w:rPr>
                <w:sz w:val="20"/>
                <w:szCs w:val="20"/>
              </w:rPr>
              <w:t>,</w:t>
            </w:r>
            <w:r w:rsidRPr="007C0ECE">
              <w:rPr>
                <w:sz w:val="20"/>
                <w:szCs w:val="20"/>
              </w:rPr>
              <w:t xml:space="preserve"> </w:t>
            </w:r>
            <w:r>
              <w:rPr>
                <w:sz w:val="20"/>
                <w:szCs w:val="20"/>
              </w:rPr>
              <w:br/>
            </w:r>
            <w:r w:rsidRPr="007C0ECE">
              <w:rPr>
                <w:sz w:val="20"/>
                <w:szCs w:val="20"/>
              </w:rPr>
              <w:t>projection</w:t>
            </w:r>
            <w:r>
              <w:rPr>
                <w:sz w:val="20"/>
                <w:szCs w:val="20"/>
              </w:rPr>
              <w:t xml:space="preserve">, </w:t>
            </w:r>
            <w:r>
              <w:rPr>
                <w:sz w:val="20"/>
                <w:szCs w:val="20"/>
              </w:rPr>
              <w:br/>
              <w:t xml:space="preserve">friction </w:t>
            </w:r>
          </w:p>
        </w:tc>
        <w:tc>
          <w:tcPr>
            <w:tcW w:w="1276" w:type="dxa"/>
            <w:shd w:val="clear" w:color="auto" w:fill="auto"/>
          </w:tcPr>
          <w:p w14:paraId="4E9F914A" w14:textId="77777777" w:rsidR="002E60CB" w:rsidRPr="00226A3F" w:rsidRDefault="002E60CB" w:rsidP="0088515B">
            <w:pPr>
              <w:rPr>
                <w:sz w:val="20"/>
                <w:szCs w:val="20"/>
              </w:rPr>
            </w:pPr>
            <w:r w:rsidRPr="00137032">
              <w:rPr>
                <w:sz w:val="20"/>
                <w:szCs w:val="20"/>
              </w:rPr>
              <w:t>Optional</w:t>
            </w:r>
          </w:p>
        </w:tc>
        <w:tc>
          <w:tcPr>
            <w:tcW w:w="3118" w:type="dxa"/>
            <w:shd w:val="clear" w:color="auto" w:fill="auto"/>
          </w:tcPr>
          <w:p w14:paraId="5A95A86F" w14:textId="77777777" w:rsidR="002E60CB" w:rsidRPr="00226A3F" w:rsidRDefault="002E60CB" w:rsidP="00373977">
            <w:pPr>
              <w:keepNext/>
              <w:rPr>
                <w:sz w:val="20"/>
                <w:szCs w:val="20"/>
              </w:rPr>
            </w:pPr>
            <w:r w:rsidRPr="00226A3F">
              <w:rPr>
                <w:sz w:val="20"/>
                <w:szCs w:val="20"/>
              </w:rPr>
              <w:t>-</w:t>
            </w:r>
          </w:p>
        </w:tc>
      </w:tr>
    </w:tbl>
    <w:p w14:paraId="4E1B1E7E" w14:textId="31201BCE" w:rsidR="00373977" w:rsidRDefault="00373977" w:rsidP="00D06BDF">
      <w:pPr>
        <w:pStyle w:val="Beschriftung"/>
        <w:spacing w:before="120"/>
      </w:pPr>
      <w:bookmarkStart w:id="456" w:name="_Toc3566443"/>
      <w:bookmarkStart w:id="457" w:name="_Toc34747446"/>
      <w:bookmarkStart w:id="458" w:name="_Toc39880767"/>
      <w:r>
        <w:t xml:space="preserve">Table </w:t>
      </w:r>
      <w:r w:rsidR="00ED469A">
        <w:fldChar w:fldCharType="begin"/>
      </w:r>
      <w:r w:rsidR="00ED469A">
        <w:instrText xml:space="preserve"> SEQ Table \* ARABIC </w:instrText>
      </w:r>
      <w:r w:rsidR="00ED469A">
        <w:fldChar w:fldCharType="separate"/>
      </w:r>
      <w:r w:rsidR="00A2710C">
        <w:rPr>
          <w:noProof/>
        </w:rPr>
        <w:t>36</w:t>
      </w:r>
      <w:r w:rsidR="00ED469A">
        <w:fldChar w:fldCharType="end"/>
      </w:r>
      <w:r w:rsidR="00947A83">
        <w:t xml:space="preserve">: </w:t>
      </w:r>
      <w:r>
        <w:t>Attributes of element</w:t>
      </w:r>
      <w:r w:rsidRPr="00226A3F">
        <w:rPr>
          <w:rFonts w:ascii="Courier New" w:hAnsi="Courier New" w:cs="Courier New"/>
          <w:i/>
          <w:sz w:val="18"/>
          <w:szCs w:val="18"/>
        </w:rPr>
        <w:t>&lt;spotweld</w:t>
      </w:r>
      <w:r>
        <w:rPr>
          <w:rFonts w:ascii="Courier New" w:hAnsi="Courier New" w:cs="Courier New"/>
          <w:b w:val="0"/>
          <w:i/>
          <w:sz w:val="18"/>
          <w:szCs w:val="18"/>
        </w:rPr>
        <w:t>/</w:t>
      </w:r>
      <w:r w:rsidRPr="00226A3F">
        <w:rPr>
          <w:rFonts w:ascii="Courier New" w:hAnsi="Courier New" w:cs="Courier New"/>
          <w:i/>
          <w:sz w:val="18"/>
          <w:szCs w:val="18"/>
        </w:rPr>
        <w:t>&gt;</w:t>
      </w:r>
      <w:bookmarkEnd w:id="456"/>
      <w:bookmarkEnd w:id="457"/>
      <w:bookmarkEnd w:id="458"/>
    </w:p>
    <w:p w14:paraId="016DA537" w14:textId="691617FA" w:rsidR="002E60CB" w:rsidRPr="007055D9" w:rsidRDefault="002E60CB" w:rsidP="002E60CB">
      <w:pPr>
        <w:pStyle w:val="berschrift5"/>
        <w:keepNext/>
      </w:pPr>
      <w:r w:rsidRPr="007055D9">
        <w:t xml:space="preserve">Attribute </w:t>
      </w:r>
      <w:r w:rsidR="00194316">
        <w:t>"</w:t>
      </w:r>
      <w:r w:rsidRPr="00ED1615">
        <w:rPr>
          <w:lang w:val="en-US"/>
        </w:rPr>
        <w:t>diameter</w:t>
      </w:r>
      <w:r w:rsidR="00194316">
        <w:t>"</w:t>
      </w:r>
    </w:p>
    <w:p w14:paraId="6667CF7F" w14:textId="77777777" w:rsidR="002E60CB" w:rsidRDefault="002E60CB" w:rsidP="008F5F84">
      <w:pPr>
        <w:spacing w:before="120"/>
        <w:jc w:val="both"/>
      </w:pPr>
      <w:r w:rsidRPr="00226A3F">
        <w:t xml:space="preserve">The diameter of a spotweld is specified by the attribute </w:t>
      </w:r>
      <w:r w:rsidRPr="00D06BDF">
        <w:rPr>
          <w:rStyle w:val="elementdeftypeChar"/>
        </w:rPr>
        <w:t>diameter</w:t>
      </w:r>
      <w:r w:rsidRPr="00226A3F">
        <w:t xml:space="preserve"> for the child element of </w:t>
      </w:r>
      <w:r w:rsidRPr="00226A3F">
        <w:rPr>
          <w:rFonts w:ascii="Courier New" w:hAnsi="Courier New" w:cs="Courier New"/>
          <w:b/>
          <w:i/>
          <w:sz w:val="18"/>
          <w:szCs w:val="18"/>
        </w:rPr>
        <w:t>&lt;connection_0d</w:t>
      </w:r>
      <w:r w:rsidR="00D06BDF">
        <w:rPr>
          <w:rFonts w:ascii="Courier New" w:hAnsi="Courier New" w:cs="Courier New"/>
          <w:b/>
          <w:i/>
          <w:sz w:val="18"/>
          <w:szCs w:val="18"/>
        </w:rPr>
        <w:t>/</w:t>
      </w:r>
      <w:r w:rsidRPr="00226A3F">
        <w:rPr>
          <w:rFonts w:ascii="Courier New" w:hAnsi="Courier New" w:cs="Courier New"/>
          <w:b/>
          <w:i/>
          <w:sz w:val="18"/>
          <w:szCs w:val="18"/>
        </w:rPr>
        <w:t>&gt;</w:t>
      </w:r>
      <w:r w:rsidRPr="00226A3F">
        <w:t>.</w:t>
      </w:r>
    </w:p>
    <w:p w14:paraId="379034E6" w14:textId="7401261E" w:rsidR="002E60CB" w:rsidRPr="007055D9" w:rsidRDefault="002E60CB" w:rsidP="002E60CB">
      <w:pPr>
        <w:pStyle w:val="berschrift5"/>
        <w:keepNext/>
      </w:pPr>
      <w:r w:rsidRPr="007055D9">
        <w:t xml:space="preserve">Attribute </w:t>
      </w:r>
      <w:r w:rsidR="00194316">
        <w:t>"</w:t>
      </w:r>
      <w:r w:rsidRPr="007055D9">
        <w:t>technology</w:t>
      </w:r>
      <w:r w:rsidR="00194316">
        <w:t>"</w:t>
      </w:r>
    </w:p>
    <w:p w14:paraId="324A20DD" w14:textId="77777777" w:rsidR="002E60CB" w:rsidRPr="007055D9" w:rsidRDefault="002E60CB" w:rsidP="002E60CB">
      <w:pPr>
        <w:jc w:val="both"/>
      </w:pPr>
      <w:r w:rsidRPr="007055D9">
        <w:t xml:space="preserve">The technology used to weld the connection can be specified for each of the </w:t>
      </w:r>
      <w:r>
        <w:t xml:space="preserve">spot </w:t>
      </w:r>
      <w:r w:rsidRPr="007055D9">
        <w:t>welds of a connection separately.</w:t>
      </w:r>
    </w:p>
    <w:p w14:paraId="60DB98CC" w14:textId="77777777" w:rsidR="002E60CB" w:rsidRPr="007055D9" w:rsidRDefault="002E60CB" w:rsidP="002E60CB">
      <w:r w:rsidRPr="007055D9">
        <w:t>This technology can be one of</w:t>
      </w:r>
    </w:p>
    <w:p w14:paraId="6381B422" w14:textId="77777777" w:rsidR="002E60CB" w:rsidRPr="002E74A6" w:rsidRDefault="002E60CB" w:rsidP="002E60CB">
      <w:pPr>
        <w:pStyle w:val="Aufzhlungszeichen"/>
      </w:pPr>
      <w:r w:rsidRPr="002E74A6">
        <w:t>Resistance welding</w:t>
      </w:r>
    </w:p>
    <w:p w14:paraId="01E85705" w14:textId="77777777" w:rsidR="002E60CB" w:rsidRPr="002E74A6" w:rsidRDefault="002E60CB" w:rsidP="002E60CB">
      <w:pPr>
        <w:pStyle w:val="Aufzhlungszeichen"/>
      </w:pPr>
      <w:r>
        <w:t>Laser</w:t>
      </w:r>
      <w:r w:rsidRPr="002E74A6">
        <w:t xml:space="preserve"> welding</w:t>
      </w:r>
    </w:p>
    <w:p w14:paraId="495F060D" w14:textId="77777777" w:rsidR="002E60CB" w:rsidRDefault="002E60CB" w:rsidP="002E60CB">
      <w:pPr>
        <w:pStyle w:val="Aufzhlungszeichen"/>
      </w:pPr>
      <w:r>
        <w:t>Projection</w:t>
      </w:r>
      <w:r w:rsidRPr="002E74A6">
        <w:t xml:space="preserve"> welding </w:t>
      </w:r>
    </w:p>
    <w:p w14:paraId="5D77F325" w14:textId="77777777" w:rsidR="002E60CB" w:rsidRPr="002E74A6" w:rsidRDefault="002E60CB" w:rsidP="002E60CB">
      <w:pPr>
        <w:pStyle w:val="Aufzhlungszeichen"/>
      </w:pPr>
      <w:r>
        <w:t xml:space="preserve">Friction </w:t>
      </w:r>
      <w:r w:rsidRPr="002E74A6">
        <w:t>welding</w:t>
      </w:r>
      <w:r>
        <w:t xml:space="preserve"> </w:t>
      </w:r>
    </w:p>
    <w:p w14:paraId="5DB7BBCA" w14:textId="77777777" w:rsidR="002E60CB" w:rsidRPr="00226A3F" w:rsidRDefault="002E60CB" w:rsidP="00D94005">
      <w:pPr>
        <w:pStyle w:val="Example"/>
        <w:keepNext/>
        <w:spacing w:before="120"/>
      </w:pPr>
      <w:r w:rsidRPr="00226A3F">
        <w:t xml:space="preserve">Example: </w:t>
      </w:r>
    </w:p>
    <w:p w14:paraId="6CAC1D0E" w14:textId="77777777" w:rsidR="002E60CB" w:rsidRPr="00226A3F" w:rsidRDefault="002E60CB" w:rsidP="002E60CB">
      <w:pPr>
        <w:pStyle w:val="XMLCode"/>
        <w:keepNext/>
      </w:pPr>
    </w:p>
    <w:p w14:paraId="21E398C6" w14:textId="4E8BAF07" w:rsidR="002E60CB" w:rsidRPr="00226A3F" w:rsidRDefault="002E60CB" w:rsidP="002E60CB">
      <w:pPr>
        <w:pStyle w:val="XMLCode"/>
        <w:keepNext/>
      </w:pPr>
      <w:r w:rsidRPr="00226A3F">
        <w:t>&lt;connection_0d label=</w:t>
      </w:r>
      <w:r w:rsidR="00194316">
        <w:t>"</w:t>
      </w:r>
      <w:r w:rsidR="00885E47">
        <w:t>SPOT</w:t>
      </w:r>
      <w:r w:rsidRPr="00226A3F">
        <w:t>_</w:t>
      </w:r>
      <w:r w:rsidR="00885E47">
        <w:t>L</w:t>
      </w:r>
      <w:r w:rsidR="00885E47" w:rsidRPr="00226A3F">
        <w:t>eft</w:t>
      </w:r>
      <w:r w:rsidRPr="00226A3F">
        <w:t>_Gh_2123921</w:t>
      </w:r>
      <w:r w:rsidR="00194316">
        <w:t>"</w:t>
      </w:r>
      <w:r w:rsidRPr="00226A3F">
        <w:t>&gt;</w:t>
      </w:r>
    </w:p>
    <w:p w14:paraId="3368B2FB" w14:textId="5A3D0C84" w:rsidR="002E60CB" w:rsidRPr="00226A3F" w:rsidRDefault="002E60CB" w:rsidP="002E60CB">
      <w:pPr>
        <w:pStyle w:val="XMLCode"/>
        <w:keepNext/>
        <w:rPr>
          <w:b/>
          <w:color w:val="0070C0"/>
        </w:rPr>
      </w:pPr>
      <w:r w:rsidRPr="00226A3F">
        <w:t xml:space="preserve">    </w:t>
      </w:r>
      <w:r w:rsidRPr="00226A3F">
        <w:rPr>
          <w:b/>
          <w:color w:val="0070C0"/>
        </w:rPr>
        <w:t>&lt;spotweld diameter=</w:t>
      </w:r>
      <w:r w:rsidR="00194316">
        <w:rPr>
          <w:b/>
          <w:color w:val="0070C0"/>
        </w:rPr>
        <w:t>"</w:t>
      </w:r>
      <w:r w:rsidRPr="00226A3F">
        <w:rPr>
          <w:b/>
          <w:color w:val="0070C0"/>
        </w:rPr>
        <w:t>5.0</w:t>
      </w:r>
      <w:r w:rsidR="00194316">
        <w:rPr>
          <w:b/>
          <w:color w:val="0070C0"/>
        </w:rPr>
        <w:t>"</w:t>
      </w:r>
      <w:r w:rsidRPr="00226A3F">
        <w:rPr>
          <w:b/>
          <w:color w:val="0070C0"/>
        </w:rPr>
        <w:t>/&gt;</w:t>
      </w:r>
    </w:p>
    <w:p w14:paraId="52A712DC" w14:textId="77777777" w:rsidR="002E60CB" w:rsidRPr="00226A3F" w:rsidRDefault="002E60CB" w:rsidP="002E60CB">
      <w:pPr>
        <w:pStyle w:val="XMLCode"/>
        <w:keepNext/>
      </w:pPr>
      <w:r w:rsidRPr="00226A3F">
        <w:t xml:space="preserve">    &lt;loc&gt; 1645.83 821.145 616.585 &lt;/loc&gt;</w:t>
      </w:r>
    </w:p>
    <w:p w14:paraId="6E8B6D4B" w14:textId="77777777" w:rsidR="002E60CB" w:rsidRPr="00226A3F" w:rsidRDefault="002E60CB" w:rsidP="002E60CB">
      <w:pPr>
        <w:pStyle w:val="XMLCode"/>
        <w:keepNext/>
      </w:pPr>
      <w:r w:rsidRPr="00226A3F">
        <w:t xml:space="preserve">    &lt;appdata&gt;</w:t>
      </w:r>
    </w:p>
    <w:p w14:paraId="75ECBB3F" w14:textId="77777777" w:rsidR="002E60CB" w:rsidRPr="00226A3F" w:rsidRDefault="002E60CB" w:rsidP="002E60CB">
      <w:pPr>
        <w:pStyle w:val="XMLCode"/>
        <w:keepNext/>
      </w:pPr>
      <w:r w:rsidRPr="00226A3F">
        <w:t xml:space="preserve">        ...</w:t>
      </w:r>
    </w:p>
    <w:p w14:paraId="15D85A66" w14:textId="77777777" w:rsidR="002E60CB" w:rsidRPr="00226A3F" w:rsidRDefault="002E60CB" w:rsidP="002E60CB">
      <w:pPr>
        <w:pStyle w:val="XMLCode"/>
        <w:keepNext/>
      </w:pPr>
      <w:r w:rsidRPr="00226A3F">
        <w:t xml:space="preserve">    &lt;/appdata&gt;</w:t>
      </w:r>
    </w:p>
    <w:p w14:paraId="2810ADEF" w14:textId="77777777" w:rsidR="002E60CB" w:rsidRPr="00226A3F" w:rsidRDefault="002E60CB" w:rsidP="002E60CB">
      <w:pPr>
        <w:pStyle w:val="XMLCode"/>
        <w:keepNext/>
      </w:pPr>
      <w:r w:rsidRPr="00226A3F">
        <w:t>&lt;/connection_0d&gt;</w:t>
      </w:r>
    </w:p>
    <w:p w14:paraId="22ED6A1D" w14:textId="77777777" w:rsidR="002E60CB" w:rsidRPr="00226A3F" w:rsidRDefault="002E60CB" w:rsidP="002E60CB">
      <w:pPr>
        <w:pStyle w:val="XMLCode"/>
      </w:pPr>
    </w:p>
    <w:p w14:paraId="090CAE89" w14:textId="77777777" w:rsidR="00AE0EB1" w:rsidRPr="007055D9" w:rsidRDefault="00AE0EB1" w:rsidP="005867BD">
      <w:pPr>
        <w:pStyle w:val="berschrift2"/>
        <w:tabs>
          <w:tab w:val="clear" w:pos="576"/>
          <w:tab w:val="left" w:pos="567"/>
          <w:tab w:val="num" w:pos="1134"/>
        </w:tabs>
        <w:ind w:left="578" w:hanging="578"/>
      </w:pPr>
      <w:bookmarkStart w:id="459" w:name="_Toc3556976"/>
      <w:bookmarkStart w:id="460" w:name="_Toc34747226"/>
      <w:bookmarkStart w:id="461" w:name="_Toc39880540"/>
      <w:r w:rsidRPr="007055D9">
        <w:t>Robscans</w:t>
      </w:r>
      <w:bookmarkEnd w:id="459"/>
      <w:bookmarkEnd w:id="460"/>
      <w:bookmarkEnd w:id="461"/>
    </w:p>
    <w:bookmarkEnd w:id="312"/>
    <w:bookmarkEnd w:id="313"/>
    <w:p w14:paraId="469062A2" w14:textId="77777777" w:rsidR="002E60CB" w:rsidRPr="00226A3F" w:rsidRDefault="002E60CB" w:rsidP="008F5F84">
      <w:pPr>
        <w:jc w:val="both"/>
      </w:pPr>
      <w:r w:rsidRPr="00226A3F">
        <w:t>A Robscan is a pattern of arbitrary shape, drawn onto the flange partners by a laser optic. Such a shape has a length and width significant larger than the diameter of the laser focus. The laser beam defines a local z-axis and is assumed to be perpendicular to the flange partners. However, the pattern can be rotated around this z-axis, and it can be mirrored at its x-axis. This is depicted in following figure:</w:t>
      </w:r>
    </w:p>
    <w:p w14:paraId="2C24C8C7" w14:textId="77777777" w:rsidR="002E60CB" w:rsidRPr="00226A3F" w:rsidRDefault="004F562F" w:rsidP="002E60CB">
      <w:pPr>
        <w:keepNext/>
        <w:jc w:val="center"/>
      </w:pPr>
      <w:r>
        <w:rPr>
          <w:noProof/>
          <w:lang w:eastAsia="en-US"/>
        </w:rPr>
        <w:lastRenderedPageBreak/>
        <w:drawing>
          <wp:inline distT="0" distB="0" distL="0" distR="0" wp14:anchorId="0E3A3C80" wp14:editId="5331D602">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48"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1A3751A9" w14:textId="53195C85" w:rsidR="002E60CB" w:rsidRPr="00226A3F" w:rsidRDefault="002E60CB" w:rsidP="002E60CB">
      <w:pPr>
        <w:pStyle w:val="Beschriftung"/>
      </w:pPr>
      <w:bookmarkStart w:id="462" w:name="_Ref401160011"/>
      <w:bookmarkStart w:id="463" w:name="_Toc413359628"/>
      <w:bookmarkStart w:id="464" w:name="_Toc3557087"/>
      <w:bookmarkStart w:id="465" w:name="_Toc34747338"/>
      <w:bookmarkStart w:id="466" w:name="_Toc39880655"/>
      <w:r w:rsidRPr="00226A3F">
        <w:t xml:space="preserve">Figure </w:t>
      </w:r>
      <w:r w:rsidR="00406B64">
        <w:fldChar w:fldCharType="begin"/>
      </w:r>
      <w:r w:rsidR="00406B64">
        <w:instrText xml:space="preserve"> SEQ Figure \* ARABIC </w:instrText>
      </w:r>
      <w:r w:rsidR="00406B64">
        <w:fldChar w:fldCharType="separate"/>
      </w:r>
      <w:r w:rsidR="00A2710C">
        <w:rPr>
          <w:noProof/>
        </w:rPr>
        <w:t>8</w:t>
      </w:r>
      <w:r w:rsidR="00406B64">
        <w:fldChar w:fldCharType="end"/>
      </w:r>
      <w:bookmarkEnd w:id="462"/>
      <w:r w:rsidRPr="00226A3F">
        <w:t xml:space="preserve">: Robscans with </w:t>
      </w:r>
      <w:r>
        <w:t>D</w:t>
      </w:r>
      <w:r w:rsidRPr="00226A3F">
        <w:t xml:space="preserve">ifferent </w:t>
      </w:r>
      <w:r>
        <w:t>R</w:t>
      </w:r>
      <w:r w:rsidRPr="00226A3F">
        <w:t xml:space="preserve">otation </w:t>
      </w:r>
      <w:r>
        <w:t>A</w:t>
      </w:r>
      <w:r w:rsidRPr="00226A3F">
        <w:t xml:space="preserve">ngles; </w:t>
      </w:r>
      <w:r>
        <w:t>T</w:t>
      </w:r>
      <w:r w:rsidRPr="00226A3F">
        <w:t xml:space="preserve">wo of them </w:t>
      </w:r>
      <w:r>
        <w:t>M</w:t>
      </w:r>
      <w:r w:rsidRPr="00226A3F">
        <w:t>irrored</w:t>
      </w:r>
      <w:bookmarkEnd w:id="463"/>
      <w:bookmarkEnd w:id="464"/>
      <w:bookmarkEnd w:id="465"/>
      <w:bookmarkEnd w:id="466"/>
    </w:p>
    <w:p w14:paraId="5744924A" w14:textId="77777777" w:rsidR="002E60CB" w:rsidRDefault="002E60CB" w:rsidP="008F5F84">
      <w:pPr>
        <w:jc w:val="both"/>
      </w:pPr>
      <w:r w:rsidRPr="00226A3F">
        <w:t xml:space="preserve">The pattern </w:t>
      </w:r>
      <w:r>
        <w:t xml:space="preserve">of the </w:t>
      </w:r>
      <w:r w:rsidRPr="00226A3F">
        <w:t xml:space="preserve">bottom left Robscan is oriented with no rotation and no mirroring with respect to its own coordinate system (yellow). The next instance has 30° rotation. The two Robscans, top right in the figure, have </w:t>
      </w:r>
      <w:r>
        <w:t xml:space="preserve">a </w:t>
      </w:r>
      <w:r w:rsidRPr="00226A3F">
        <w:t xml:space="preserve">mirrored pattern; the uppermost having again 30° rotation. </w:t>
      </w:r>
    </w:p>
    <w:p w14:paraId="7CAD0F2D" w14:textId="77777777" w:rsidR="002E60CB" w:rsidRDefault="002E60CB" w:rsidP="008F5F84">
      <w:pPr>
        <w:jc w:val="both"/>
      </w:pPr>
      <w:r>
        <w:t xml:space="preserve">There is a continuum of patterns for Robscans. Each one which shall be used at assembly line needs to be verified (by simulation plus test) in advance. This is expensive. Some implications are: </w:t>
      </w:r>
    </w:p>
    <w:p w14:paraId="162C1993" w14:textId="77777777" w:rsidR="002E60CB" w:rsidRDefault="002E60CB" w:rsidP="00B90690">
      <w:pPr>
        <w:numPr>
          <w:ilvl w:val="0"/>
          <w:numId w:val="21"/>
        </w:numPr>
        <w:ind w:left="709" w:hanging="349"/>
        <w:jc w:val="both"/>
      </w:pPr>
      <w:r>
        <w:t xml:space="preserve">Companies regard this information to be their own intellectual property. </w:t>
      </w:r>
    </w:p>
    <w:p w14:paraId="34DDE95B" w14:textId="77777777" w:rsidR="002E60CB" w:rsidRDefault="002E60CB" w:rsidP="00B90690">
      <w:pPr>
        <w:numPr>
          <w:ilvl w:val="0"/>
          <w:numId w:val="21"/>
        </w:numPr>
        <w:ind w:left="709" w:hanging="349"/>
        <w:jc w:val="both"/>
      </w:pPr>
      <w:r>
        <w:t xml:space="preserve">A pattern must not simply be stretched etc. It would need a new validation. </w:t>
      </w:r>
    </w:p>
    <w:p w14:paraId="404E1071" w14:textId="77777777" w:rsidR="002E60CB" w:rsidRDefault="002E60CB" w:rsidP="00B90690">
      <w:pPr>
        <w:numPr>
          <w:ilvl w:val="0"/>
          <w:numId w:val="21"/>
        </w:numPr>
        <w:ind w:left="709" w:hanging="349"/>
        <w:jc w:val="both"/>
      </w:pPr>
      <w:r>
        <w:t xml:space="preserve">Validated Robscan patterns are usually not part of distributions of FE processors. </w:t>
      </w:r>
    </w:p>
    <w:p w14:paraId="0DD9845D" w14:textId="306247A4" w:rsidR="002E60CB" w:rsidRDefault="002E60CB" w:rsidP="00B90690">
      <w:pPr>
        <w:numPr>
          <w:ilvl w:val="0"/>
          <w:numId w:val="21"/>
        </w:numPr>
        <w:ind w:left="709" w:hanging="349"/>
        <w:jc w:val="both"/>
      </w:pPr>
      <w:r>
        <w:t xml:space="preserve">However, subcontractors shall have access to the position and </w:t>
      </w:r>
      <w:r w:rsidR="00194316">
        <w:t>"</w:t>
      </w:r>
      <w:r>
        <w:t>bounding box</w:t>
      </w:r>
      <w:r w:rsidR="00194316">
        <w:t>"</w:t>
      </w:r>
      <w:r>
        <w:t xml:space="preserve"> of the Robscan, e. g.</w:t>
      </w:r>
    </w:p>
    <w:p w14:paraId="6CB797EF" w14:textId="072558D4" w:rsidR="002E60CB" w:rsidRDefault="002E60CB" w:rsidP="00B90690">
      <w:pPr>
        <w:numPr>
          <w:ilvl w:val="0"/>
          <w:numId w:val="21"/>
        </w:numPr>
        <w:ind w:left="709" w:hanging="349"/>
        <w:jc w:val="both"/>
      </w:pPr>
      <w:r>
        <w:t xml:space="preserve">Hence, </w:t>
      </w:r>
      <w:r w:rsidRPr="00C10429">
        <w:t>χ</w:t>
      </w:r>
      <w:r w:rsidRPr="00226A3F">
        <w:t>MCF definition</w:t>
      </w:r>
      <w:r>
        <w:t xml:space="preserve"> shall contain some </w:t>
      </w:r>
      <w:r w:rsidR="00194316">
        <w:t>"</w:t>
      </w:r>
      <w:r>
        <w:t>abstract</w:t>
      </w:r>
      <w:r w:rsidR="00194316">
        <w:t>"</w:t>
      </w:r>
      <w:r>
        <w:t xml:space="preserve"> data. </w:t>
      </w:r>
    </w:p>
    <w:p w14:paraId="5A4C95D9" w14:textId="77777777" w:rsidR="002E60CB" w:rsidRDefault="002E60CB" w:rsidP="00B90690">
      <w:pPr>
        <w:numPr>
          <w:ilvl w:val="0"/>
          <w:numId w:val="21"/>
        </w:numPr>
        <w:ind w:left="709" w:hanging="349"/>
        <w:jc w:val="both"/>
      </w:pPr>
      <w:r>
        <w:t>FE processors may address the danger of inconsistency by taking both levels of information from the same config</w:t>
      </w:r>
      <w:r w:rsidR="00D94005">
        <w:t>uration</w:t>
      </w:r>
      <w:r>
        <w:t xml:space="preserve"> file. So it is at the responsibility of the </w:t>
      </w:r>
      <w:r w:rsidR="008F5F84">
        <w:t>companies’</w:t>
      </w:r>
      <w:r>
        <w:t xml:space="preserve"> admins to have consistent data in that file.</w:t>
      </w:r>
    </w:p>
    <w:p w14:paraId="471D8092" w14:textId="12C4FC34" w:rsidR="002E60CB" w:rsidRDefault="002E60CB" w:rsidP="008F5F84">
      <w:pPr>
        <w:jc w:val="both"/>
      </w:pPr>
      <w:r>
        <w:t>Since t</w:t>
      </w:r>
      <w:r w:rsidRPr="00226A3F">
        <w:t>he exact shape of the Robscan pattern is 3</w:t>
      </w:r>
      <w:r w:rsidRPr="00261505">
        <w:rPr>
          <w:vertAlign w:val="superscript"/>
        </w:rPr>
        <w:t>rd</w:t>
      </w:r>
      <w:r w:rsidRPr="00226A3F">
        <w:t xml:space="preserve"> party intellectual property</w:t>
      </w:r>
      <w:r>
        <w:t>, it</w:t>
      </w:r>
      <w:r w:rsidRPr="00226A3F">
        <w:t xml:space="preserve"> cannot be part of </w:t>
      </w:r>
      <w:r w:rsidRPr="00C10429">
        <w:t>χ</w:t>
      </w:r>
      <w:r w:rsidRPr="00226A3F">
        <w:t xml:space="preserve">MCF definition. It is referred to by just a string </w:t>
      </w:r>
      <w:r>
        <w:t xml:space="preserve">attribute </w:t>
      </w:r>
      <w:r w:rsidR="00194316">
        <w:t>"</w:t>
      </w:r>
      <w:r w:rsidRPr="00226A3F">
        <w:t>pattern</w:t>
      </w:r>
      <w:r w:rsidR="00194316">
        <w:t>"</w:t>
      </w:r>
      <w:r w:rsidRPr="00226A3F">
        <w:t xml:space="preserve">. Possible values of attribute </w:t>
      </w:r>
      <w:r w:rsidR="00194316">
        <w:t>"</w:t>
      </w:r>
      <w:r w:rsidRPr="00226A3F">
        <w:t>pattern</w:t>
      </w:r>
      <w:r w:rsidR="00194316">
        <w:t>"</w:t>
      </w:r>
      <w:r w:rsidRPr="00226A3F">
        <w:t xml:space="preserve"> are </w:t>
      </w:r>
      <w:r w:rsidRPr="00261505">
        <w:rPr>
          <w:i/>
        </w:rPr>
        <w:t>not</w:t>
      </w:r>
      <w:r w:rsidRPr="00226A3F">
        <w:t xml:space="preserve"> subject of standard: In general, they are very OEM specific. However, to provide a minimum amount of information, width and length of the pattern are given by attributes </w:t>
      </w:r>
      <w:r w:rsidR="00194316">
        <w:t>"</w:t>
      </w:r>
      <w:r w:rsidRPr="00226A3F">
        <w:t>pattern_width</w:t>
      </w:r>
      <w:r w:rsidR="00194316">
        <w:t>"</w:t>
      </w:r>
      <w:r w:rsidRPr="00226A3F">
        <w:t xml:space="preserve"> and </w:t>
      </w:r>
      <w:r w:rsidR="00194316">
        <w:t>"</w:t>
      </w:r>
      <w:r w:rsidRPr="00226A3F">
        <w:t>pattern_length</w:t>
      </w:r>
      <w:r w:rsidR="00194316">
        <w:t>"</w:t>
      </w:r>
      <w:r w:rsidRPr="00226A3F">
        <w:t>.</w:t>
      </w:r>
      <w:r>
        <w:t xml:space="preserve"> </w:t>
      </w:r>
    </w:p>
    <w:p w14:paraId="51DA399B" w14:textId="77777777" w:rsidR="00D94005" w:rsidRDefault="002E60CB" w:rsidP="00E65740">
      <w:pPr>
        <w:jc w:val="both"/>
        <w:rPr>
          <w:noProof/>
        </w:rPr>
      </w:pPr>
      <w:r w:rsidRPr="00226A3F">
        <w:t xml:space="preserve">A Robscan is denoted by an element </w:t>
      </w:r>
      <w:r w:rsidR="00D94005">
        <w:rPr>
          <w:rFonts w:ascii="Courier New" w:hAnsi="Courier New" w:cs="Courier New"/>
          <w:b/>
          <w:bCs/>
          <w:i/>
          <w:sz w:val="18"/>
          <w:szCs w:val="18"/>
        </w:rPr>
        <w:t>&lt;robscan/&gt;</w:t>
      </w:r>
      <w:r w:rsidRPr="00226A3F">
        <w:t>.</w:t>
      </w:r>
      <w:r w:rsidRPr="00226A3F">
        <w:rPr>
          <w:noProof/>
        </w:rPr>
        <w:t xml:space="preserve"> This element is </w:t>
      </w:r>
      <w:r>
        <w:rPr>
          <w:noProof/>
        </w:rPr>
        <w:t>described</w:t>
      </w:r>
      <w:r w:rsidRPr="00226A3F">
        <w:rPr>
          <w:noProof/>
        </w:rPr>
        <w:t xml:space="preserve"> completely by its attribute and nested elements.</w:t>
      </w:r>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2E60CB" w:rsidRPr="00226A3F" w14:paraId="3EC541E5" w14:textId="77777777" w:rsidTr="005A7483">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BE0BD9C" w14:textId="77777777" w:rsidR="002E60CB" w:rsidRPr="00226A3F" w:rsidRDefault="002E60CB" w:rsidP="00D94005">
            <w:pPr>
              <w:rPr>
                <w:b/>
                <w:i/>
              </w:rPr>
            </w:pPr>
            <w:r w:rsidRPr="00226A3F">
              <w:rPr>
                <w:b/>
                <w:i/>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7D6DC65" w14:textId="77777777" w:rsidR="002E60CB" w:rsidRPr="00226A3F" w:rsidRDefault="002E60CB" w:rsidP="00D94005">
            <w:pPr>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D1D68C" w14:textId="225346E0" w:rsidR="002E60CB" w:rsidRPr="00226A3F" w:rsidRDefault="000E60DF" w:rsidP="00D94005">
            <w:pPr>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5209A1E" w14:textId="6D1F52DE" w:rsidR="002E60CB" w:rsidRPr="00226A3F" w:rsidRDefault="009436D3" w:rsidP="00D94005">
            <w:pPr>
              <w:rPr>
                <w:b/>
                <w:i/>
              </w:rPr>
            </w:pPr>
            <w:r w:rsidRPr="00A20C5C">
              <w:rPr>
                <w:b/>
                <w:i/>
              </w:rPr>
              <w:t>Constraint</w:t>
            </w:r>
            <w:r>
              <w:rPr>
                <w:b/>
                <w:i/>
              </w:rPr>
              <w:t xml:space="preserve"> / Remarks</w:t>
            </w:r>
          </w:p>
        </w:tc>
      </w:tr>
      <w:tr w:rsidR="002E60CB" w:rsidRPr="00226A3F" w14:paraId="47381B04" w14:textId="77777777" w:rsidTr="005A7483">
        <w:trPr>
          <w:jc w:val="center"/>
        </w:trPr>
        <w:tc>
          <w:tcPr>
            <w:tcW w:w="2552" w:type="dxa"/>
            <w:shd w:val="clear" w:color="auto" w:fill="auto"/>
            <w:vAlign w:val="bottom"/>
          </w:tcPr>
          <w:p w14:paraId="307DD598" w14:textId="4329F2E4" w:rsidR="002E60CB" w:rsidRPr="00226A3F" w:rsidRDefault="00B903D1" w:rsidP="00D94005">
            <w:pPr>
              <w:rPr>
                <w:sz w:val="20"/>
                <w:szCs w:val="20"/>
              </w:rPr>
            </w:pPr>
            <w:r>
              <w:rPr>
                <w:sz w:val="20"/>
                <w:szCs w:val="20"/>
              </w:rPr>
              <w:t>r</w:t>
            </w:r>
            <w:r w:rsidRPr="00226A3F">
              <w:rPr>
                <w:sz w:val="20"/>
                <w:szCs w:val="20"/>
              </w:rPr>
              <w:t>obscan</w:t>
            </w:r>
          </w:p>
        </w:tc>
        <w:tc>
          <w:tcPr>
            <w:tcW w:w="1765" w:type="dxa"/>
            <w:shd w:val="clear" w:color="auto" w:fill="auto"/>
            <w:vAlign w:val="bottom"/>
          </w:tcPr>
          <w:p w14:paraId="6677F52B" w14:textId="6FD2B266" w:rsidR="002E60CB" w:rsidRPr="00226A3F" w:rsidRDefault="002E60CB" w:rsidP="00D94005">
            <w:pPr>
              <w:rPr>
                <w:sz w:val="20"/>
                <w:szCs w:val="20"/>
              </w:rPr>
            </w:pPr>
            <w:r w:rsidRPr="00226A3F">
              <w:rPr>
                <w:sz w:val="20"/>
                <w:szCs w:val="20"/>
              </w:rPr>
              <w:t>1</w:t>
            </w:r>
          </w:p>
        </w:tc>
        <w:tc>
          <w:tcPr>
            <w:tcW w:w="1275" w:type="dxa"/>
            <w:shd w:val="clear" w:color="auto" w:fill="auto"/>
            <w:vAlign w:val="bottom"/>
          </w:tcPr>
          <w:p w14:paraId="2305615E" w14:textId="77777777" w:rsidR="002E60CB" w:rsidRPr="00226A3F" w:rsidRDefault="002E60CB" w:rsidP="00D94005">
            <w:pPr>
              <w:rPr>
                <w:sz w:val="20"/>
                <w:szCs w:val="20"/>
              </w:rPr>
            </w:pPr>
            <w:r w:rsidRPr="00226A3F">
              <w:rPr>
                <w:sz w:val="20"/>
                <w:szCs w:val="20"/>
              </w:rPr>
              <w:t>Optional</w:t>
            </w:r>
          </w:p>
        </w:tc>
        <w:tc>
          <w:tcPr>
            <w:tcW w:w="3321" w:type="dxa"/>
            <w:shd w:val="clear" w:color="auto" w:fill="auto"/>
            <w:vAlign w:val="bottom"/>
          </w:tcPr>
          <w:p w14:paraId="20751876" w14:textId="77777777" w:rsidR="002E60CB" w:rsidRPr="00226A3F" w:rsidRDefault="002E60CB" w:rsidP="00D94005">
            <w:pPr>
              <w:rPr>
                <w:sz w:val="20"/>
                <w:szCs w:val="20"/>
              </w:rPr>
            </w:pPr>
            <w:r w:rsidRPr="00226A3F">
              <w:rPr>
                <w:sz w:val="20"/>
                <w:szCs w:val="20"/>
              </w:rPr>
              <w:t>-</w:t>
            </w:r>
          </w:p>
        </w:tc>
      </w:tr>
      <w:tr w:rsidR="002E60CB" w:rsidRPr="00226A3F" w14:paraId="4B103281" w14:textId="77777777" w:rsidTr="005A7483">
        <w:trPr>
          <w:jc w:val="center"/>
        </w:trPr>
        <w:tc>
          <w:tcPr>
            <w:tcW w:w="2552" w:type="dxa"/>
            <w:shd w:val="clear" w:color="auto" w:fill="auto"/>
            <w:vAlign w:val="bottom"/>
          </w:tcPr>
          <w:p w14:paraId="4E71527A" w14:textId="35B13BB6" w:rsidR="002E60CB" w:rsidRPr="00226A3F" w:rsidRDefault="00B903D1" w:rsidP="00D94005">
            <w:pPr>
              <w:rPr>
                <w:sz w:val="20"/>
                <w:szCs w:val="20"/>
              </w:rPr>
            </w:pPr>
            <w:r>
              <w:rPr>
                <w:sz w:val="20"/>
                <w:szCs w:val="20"/>
              </w:rPr>
              <w:t>l</w:t>
            </w:r>
            <w:r w:rsidRPr="00226A3F">
              <w:rPr>
                <w:sz w:val="20"/>
                <w:szCs w:val="20"/>
              </w:rPr>
              <w:t>oc</w:t>
            </w:r>
          </w:p>
        </w:tc>
        <w:tc>
          <w:tcPr>
            <w:tcW w:w="1765" w:type="dxa"/>
            <w:shd w:val="clear" w:color="auto" w:fill="auto"/>
            <w:vAlign w:val="bottom"/>
          </w:tcPr>
          <w:p w14:paraId="6C75ECFB" w14:textId="77777777" w:rsidR="002E60CB" w:rsidRPr="00226A3F" w:rsidRDefault="002E60CB" w:rsidP="00D94005">
            <w:pPr>
              <w:rPr>
                <w:sz w:val="20"/>
                <w:szCs w:val="20"/>
              </w:rPr>
            </w:pPr>
            <w:r w:rsidRPr="00226A3F">
              <w:rPr>
                <w:sz w:val="20"/>
                <w:szCs w:val="20"/>
              </w:rPr>
              <w:t>1</w:t>
            </w:r>
          </w:p>
        </w:tc>
        <w:tc>
          <w:tcPr>
            <w:tcW w:w="1275" w:type="dxa"/>
            <w:shd w:val="clear" w:color="auto" w:fill="auto"/>
            <w:vAlign w:val="bottom"/>
          </w:tcPr>
          <w:p w14:paraId="03115126" w14:textId="77777777" w:rsidR="002E60CB" w:rsidRPr="00226A3F" w:rsidRDefault="002E60CB" w:rsidP="00D94005">
            <w:pPr>
              <w:rPr>
                <w:sz w:val="20"/>
                <w:szCs w:val="20"/>
              </w:rPr>
            </w:pPr>
            <w:r w:rsidRPr="00226A3F">
              <w:rPr>
                <w:sz w:val="20"/>
                <w:szCs w:val="20"/>
              </w:rPr>
              <w:t>Required</w:t>
            </w:r>
          </w:p>
        </w:tc>
        <w:tc>
          <w:tcPr>
            <w:tcW w:w="3321" w:type="dxa"/>
            <w:shd w:val="clear" w:color="auto" w:fill="auto"/>
            <w:vAlign w:val="bottom"/>
          </w:tcPr>
          <w:p w14:paraId="4A62CAF0" w14:textId="77777777" w:rsidR="002E60CB" w:rsidRPr="00226A3F" w:rsidRDefault="002E60CB" w:rsidP="00D94005">
            <w:pPr>
              <w:rPr>
                <w:sz w:val="20"/>
                <w:szCs w:val="20"/>
              </w:rPr>
            </w:pPr>
            <w:r w:rsidRPr="00226A3F">
              <w:rPr>
                <w:sz w:val="20"/>
                <w:szCs w:val="20"/>
              </w:rPr>
              <w:t>-</w:t>
            </w:r>
          </w:p>
        </w:tc>
      </w:tr>
      <w:tr w:rsidR="002E60CB" w:rsidRPr="00226A3F" w14:paraId="2EACC87F" w14:textId="77777777" w:rsidTr="005A7483">
        <w:trPr>
          <w:jc w:val="center"/>
        </w:trPr>
        <w:tc>
          <w:tcPr>
            <w:tcW w:w="2552" w:type="dxa"/>
            <w:shd w:val="clear" w:color="auto" w:fill="auto"/>
            <w:vAlign w:val="bottom"/>
          </w:tcPr>
          <w:p w14:paraId="476E5D1F" w14:textId="70633DB6" w:rsidR="002E60CB" w:rsidRPr="00226A3F" w:rsidRDefault="00B903D1" w:rsidP="00D94005">
            <w:pPr>
              <w:rPr>
                <w:sz w:val="20"/>
                <w:szCs w:val="20"/>
              </w:rPr>
            </w:pPr>
            <w:r>
              <w:rPr>
                <w:sz w:val="20"/>
                <w:szCs w:val="20"/>
              </w:rPr>
              <w:t>a</w:t>
            </w:r>
            <w:r w:rsidRPr="00226A3F">
              <w:rPr>
                <w:sz w:val="20"/>
                <w:szCs w:val="20"/>
              </w:rPr>
              <w:t>ppdata</w:t>
            </w:r>
          </w:p>
        </w:tc>
        <w:tc>
          <w:tcPr>
            <w:tcW w:w="1765" w:type="dxa"/>
            <w:shd w:val="clear" w:color="auto" w:fill="auto"/>
            <w:vAlign w:val="bottom"/>
          </w:tcPr>
          <w:p w14:paraId="6FF75B6E" w14:textId="0112E7A6" w:rsidR="002E60CB" w:rsidRPr="00226A3F" w:rsidRDefault="002E60CB" w:rsidP="00D94005">
            <w:pPr>
              <w:rPr>
                <w:sz w:val="20"/>
                <w:szCs w:val="20"/>
              </w:rPr>
            </w:pPr>
            <w:r w:rsidRPr="00226A3F">
              <w:rPr>
                <w:sz w:val="20"/>
                <w:szCs w:val="20"/>
              </w:rPr>
              <w:t>1</w:t>
            </w:r>
          </w:p>
        </w:tc>
        <w:tc>
          <w:tcPr>
            <w:tcW w:w="1275" w:type="dxa"/>
            <w:shd w:val="clear" w:color="auto" w:fill="auto"/>
            <w:vAlign w:val="bottom"/>
          </w:tcPr>
          <w:p w14:paraId="7F7B7DBF" w14:textId="77777777" w:rsidR="002E60CB" w:rsidRPr="00226A3F" w:rsidRDefault="002E60CB" w:rsidP="00D94005">
            <w:pPr>
              <w:rPr>
                <w:sz w:val="20"/>
                <w:szCs w:val="20"/>
              </w:rPr>
            </w:pPr>
            <w:r w:rsidRPr="00226A3F">
              <w:rPr>
                <w:sz w:val="20"/>
                <w:szCs w:val="20"/>
              </w:rPr>
              <w:t>Optional</w:t>
            </w:r>
          </w:p>
        </w:tc>
        <w:tc>
          <w:tcPr>
            <w:tcW w:w="3321" w:type="dxa"/>
            <w:shd w:val="clear" w:color="auto" w:fill="auto"/>
            <w:vAlign w:val="bottom"/>
          </w:tcPr>
          <w:p w14:paraId="3F941314" w14:textId="77777777" w:rsidR="002E60CB" w:rsidRPr="00226A3F" w:rsidRDefault="002E60CB" w:rsidP="007B28CA">
            <w:pPr>
              <w:keepNext/>
              <w:rPr>
                <w:sz w:val="20"/>
                <w:szCs w:val="20"/>
              </w:rPr>
            </w:pPr>
            <w:r w:rsidRPr="00226A3F">
              <w:rPr>
                <w:sz w:val="20"/>
                <w:szCs w:val="20"/>
              </w:rPr>
              <w:t>-</w:t>
            </w:r>
          </w:p>
        </w:tc>
      </w:tr>
      <w:tr w:rsidR="00E678D4" w:rsidRPr="00226A3F" w14:paraId="0E40AAC8" w14:textId="77777777" w:rsidTr="005A7483">
        <w:trPr>
          <w:jc w:val="center"/>
        </w:trPr>
        <w:tc>
          <w:tcPr>
            <w:tcW w:w="2552" w:type="dxa"/>
            <w:shd w:val="clear" w:color="auto" w:fill="auto"/>
            <w:vAlign w:val="bottom"/>
          </w:tcPr>
          <w:p w14:paraId="5B48041F" w14:textId="61E466F0" w:rsidR="00E678D4" w:rsidRPr="00226A3F" w:rsidRDefault="00E678D4" w:rsidP="00D94005">
            <w:pPr>
              <w:rPr>
                <w:sz w:val="20"/>
                <w:szCs w:val="20"/>
              </w:rPr>
            </w:pPr>
            <w:r>
              <w:rPr>
                <w:sz w:val="20"/>
                <w:szCs w:val="20"/>
              </w:rPr>
              <w:t>femdata</w:t>
            </w:r>
          </w:p>
        </w:tc>
        <w:tc>
          <w:tcPr>
            <w:tcW w:w="1765" w:type="dxa"/>
            <w:shd w:val="clear" w:color="auto" w:fill="auto"/>
            <w:vAlign w:val="bottom"/>
          </w:tcPr>
          <w:p w14:paraId="74D30AA0" w14:textId="124DEC71" w:rsidR="00E678D4" w:rsidDel="009050D3" w:rsidRDefault="00E678D4" w:rsidP="00D94005">
            <w:pPr>
              <w:rPr>
                <w:sz w:val="20"/>
                <w:szCs w:val="20"/>
              </w:rPr>
            </w:pPr>
            <w:r>
              <w:rPr>
                <w:sz w:val="20"/>
                <w:szCs w:val="20"/>
              </w:rPr>
              <w:t>1</w:t>
            </w:r>
          </w:p>
        </w:tc>
        <w:tc>
          <w:tcPr>
            <w:tcW w:w="1275" w:type="dxa"/>
            <w:shd w:val="clear" w:color="auto" w:fill="auto"/>
            <w:vAlign w:val="bottom"/>
          </w:tcPr>
          <w:p w14:paraId="5F4B9582" w14:textId="7D112307" w:rsidR="00E678D4" w:rsidRPr="00226A3F" w:rsidRDefault="00E678D4" w:rsidP="00D94005">
            <w:pPr>
              <w:rPr>
                <w:sz w:val="20"/>
                <w:szCs w:val="20"/>
              </w:rPr>
            </w:pPr>
            <w:r w:rsidRPr="00226A3F">
              <w:rPr>
                <w:sz w:val="20"/>
                <w:szCs w:val="20"/>
              </w:rPr>
              <w:t>Optional</w:t>
            </w:r>
          </w:p>
        </w:tc>
        <w:tc>
          <w:tcPr>
            <w:tcW w:w="3321" w:type="dxa"/>
            <w:shd w:val="clear" w:color="auto" w:fill="auto"/>
            <w:vAlign w:val="bottom"/>
          </w:tcPr>
          <w:p w14:paraId="71B37FF4" w14:textId="212BCDCB" w:rsidR="00E678D4" w:rsidRPr="00226A3F" w:rsidRDefault="001526F5" w:rsidP="007B28CA">
            <w:pPr>
              <w:keepNext/>
              <w:rPr>
                <w:sz w:val="20"/>
                <w:szCs w:val="20"/>
              </w:rPr>
            </w:pPr>
            <w:r>
              <w:rPr>
                <w:sz w:val="20"/>
                <w:szCs w:val="20"/>
              </w:rPr>
              <w:t>-</w:t>
            </w:r>
          </w:p>
        </w:tc>
      </w:tr>
      <w:tr w:rsidR="00893C84" w:rsidRPr="00226A3F" w14:paraId="60166288" w14:textId="77777777" w:rsidTr="005A7483">
        <w:trPr>
          <w:jc w:val="center"/>
        </w:trPr>
        <w:tc>
          <w:tcPr>
            <w:tcW w:w="2552" w:type="dxa"/>
            <w:shd w:val="clear" w:color="auto" w:fill="auto"/>
          </w:tcPr>
          <w:p w14:paraId="6E46F5B2" w14:textId="2224062A" w:rsidR="00893C84" w:rsidRPr="00226A3F" w:rsidRDefault="00893C84" w:rsidP="00D94005">
            <w:pPr>
              <w:rPr>
                <w:sz w:val="20"/>
                <w:szCs w:val="20"/>
              </w:rPr>
            </w:pPr>
            <w:r>
              <w:rPr>
                <w:rFonts w:cs="Calibri"/>
                <w:sz w:val="20"/>
                <w:szCs w:val="20"/>
                <w:lang w:eastAsia="en-GB"/>
              </w:rPr>
              <w:t xml:space="preserve">custom_attributes_list </w:t>
            </w:r>
          </w:p>
        </w:tc>
        <w:tc>
          <w:tcPr>
            <w:tcW w:w="1765" w:type="dxa"/>
            <w:shd w:val="clear" w:color="auto" w:fill="auto"/>
          </w:tcPr>
          <w:p w14:paraId="334CB0B7" w14:textId="4D4D70B2" w:rsidR="00893C84" w:rsidRPr="00226A3F" w:rsidRDefault="00893C84" w:rsidP="00D94005">
            <w:pPr>
              <w:rPr>
                <w:sz w:val="20"/>
                <w:szCs w:val="20"/>
              </w:rPr>
            </w:pPr>
            <w:r>
              <w:rPr>
                <w:sz w:val="20"/>
                <w:szCs w:val="20"/>
              </w:rPr>
              <w:t>1</w:t>
            </w:r>
          </w:p>
        </w:tc>
        <w:tc>
          <w:tcPr>
            <w:tcW w:w="1275" w:type="dxa"/>
            <w:shd w:val="clear" w:color="auto" w:fill="auto"/>
          </w:tcPr>
          <w:p w14:paraId="20242A7C" w14:textId="258AE22D" w:rsidR="00893C84" w:rsidRPr="00226A3F" w:rsidRDefault="00893C84" w:rsidP="00D94005">
            <w:pPr>
              <w:rPr>
                <w:sz w:val="20"/>
                <w:szCs w:val="20"/>
              </w:rPr>
            </w:pPr>
            <w:r>
              <w:rPr>
                <w:rFonts w:cs="Calibri"/>
                <w:sz w:val="20"/>
                <w:szCs w:val="20"/>
                <w:lang w:eastAsia="en-GB"/>
              </w:rPr>
              <w:t>Optional</w:t>
            </w:r>
          </w:p>
        </w:tc>
        <w:tc>
          <w:tcPr>
            <w:tcW w:w="3321" w:type="dxa"/>
            <w:shd w:val="clear" w:color="auto" w:fill="auto"/>
          </w:tcPr>
          <w:p w14:paraId="267E8DE5" w14:textId="72677860" w:rsidR="00893C84" w:rsidRPr="00226A3F" w:rsidRDefault="00893C84" w:rsidP="007B28CA">
            <w:pPr>
              <w:keepNext/>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A2710C">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A2710C" w:rsidRPr="00A2710C">
              <w:rPr>
                <w:sz w:val="20"/>
                <w:szCs w:val="20"/>
              </w:rPr>
              <w:t xml:space="preserve">Custom Attributes </w:t>
            </w:r>
            <w:r w:rsidR="00A2710C" w:rsidRPr="007331A4">
              <w:t>list</w:t>
            </w:r>
            <w:r w:rsidRPr="0011095E">
              <w:rPr>
                <w:rFonts w:cs="Calibri"/>
                <w:sz w:val="20"/>
                <w:szCs w:val="20"/>
                <w:lang w:eastAsia="en-GB"/>
              </w:rPr>
              <w:fldChar w:fldCharType="end"/>
            </w:r>
          </w:p>
        </w:tc>
      </w:tr>
    </w:tbl>
    <w:p w14:paraId="35948EFF" w14:textId="17732C9E" w:rsidR="00E65740" w:rsidRPr="00226A3F" w:rsidRDefault="00B66E76" w:rsidP="00174031">
      <w:pPr>
        <w:pStyle w:val="Beschriftung"/>
        <w:spacing w:before="120"/>
      </w:pPr>
      <w:bookmarkStart w:id="467" w:name="_Toc3566444"/>
      <w:bookmarkStart w:id="468" w:name="_Toc34747447"/>
      <w:bookmarkStart w:id="469" w:name="_Toc39880768"/>
      <w:r>
        <w:t xml:space="preserve">Table </w:t>
      </w:r>
      <w:r w:rsidR="00ED469A">
        <w:fldChar w:fldCharType="begin"/>
      </w:r>
      <w:r w:rsidR="00ED469A">
        <w:instrText xml:space="preserve"> SEQ Table \* ARABIC </w:instrText>
      </w:r>
      <w:r w:rsidR="00ED469A">
        <w:fldChar w:fldCharType="separate"/>
      </w:r>
      <w:r w:rsidR="00A2710C">
        <w:rPr>
          <w:noProof/>
        </w:rPr>
        <w:t>37</w:t>
      </w:r>
      <w:r w:rsidR="00ED469A">
        <w:fldChar w:fldCharType="end"/>
      </w:r>
      <w:r>
        <w:t xml:space="preserve">: </w:t>
      </w:r>
      <w:r w:rsidR="00174031">
        <w:t>Nested element</w:t>
      </w:r>
      <w:r w:rsidR="00AE3336">
        <w:t>s</w:t>
      </w:r>
      <w:r w:rsidR="00174031">
        <w:t xml:space="preserve"> of</w:t>
      </w:r>
      <w:r w:rsidR="00174031" w:rsidRPr="002D3000">
        <w:rPr>
          <w:rStyle w:val="elementdeftypeChar"/>
          <w:b/>
        </w:rPr>
        <w:t xml:space="preserve"> &lt;connection_0d/&gt;</w:t>
      </w:r>
      <w:r w:rsidR="00174031" w:rsidRPr="00D06BDF">
        <w:rPr>
          <w:rStyle w:val="elementdeftypeChar"/>
          <w:rFonts w:asciiTheme="minorHAnsi" w:hAnsiTheme="minorHAnsi" w:cstheme="minorHAnsi"/>
          <w:b/>
          <w:i w:val="0"/>
          <w:sz w:val="20"/>
        </w:rPr>
        <w:t xml:space="preserve"> for </w:t>
      </w:r>
      <w:r w:rsidR="00174031" w:rsidRPr="00D06BDF">
        <w:rPr>
          <w:rStyle w:val="elementdeftypeChar"/>
          <w:b/>
        </w:rPr>
        <w:t>&lt;</w:t>
      </w:r>
      <w:r w:rsidR="00174031">
        <w:rPr>
          <w:rStyle w:val="elementdeftypeChar"/>
          <w:b/>
        </w:rPr>
        <w:t>robscan</w:t>
      </w:r>
      <w:r w:rsidR="00174031" w:rsidRPr="00D06BDF">
        <w:rPr>
          <w:rStyle w:val="elementdeftypeChar"/>
          <w:b/>
        </w:rPr>
        <w:t>/&gt;</w:t>
      </w:r>
      <w:bookmarkEnd w:id="467"/>
      <w:bookmarkEnd w:id="468"/>
      <w:bookmarkEnd w:id="469"/>
    </w:p>
    <w:p w14:paraId="1F3EA4D4" w14:textId="77777777" w:rsidR="002E60CB" w:rsidRPr="00226A3F" w:rsidRDefault="002E60CB" w:rsidP="00DA3D72">
      <w:pPr>
        <w:keepNext/>
        <w:spacing w:before="120"/>
        <w:rPr>
          <w:rFonts w:cs="Courier New"/>
          <w:szCs w:val="22"/>
        </w:rPr>
      </w:pPr>
      <w:r w:rsidRPr="00226A3F">
        <w:lastRenderedPageBreak/>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robscan/</w:t>
      </w:r>
      <w:r w:rsidRPr="00226A3F">
        <w:rPr>
          <w:rFonts w:ascii="Courier New" w:hAnsi="Courier New" w:cs="Courier New"/>
          <w:b/>
          <w:i/>
          <w:sz w:val="18"/>
          <w:szCs w:val="18"/>
        </w:rPr>
        <w:t>&gt;</w:t>
      </w:r>
      <w:r w:rsidRPr="00226A3F">
        <w:t xml:space="preserve"> </w:t>
      </w:r>
      <w:r w:rsidRPr="00226A3F">
        <w:rPr>
          <w:rFonts w:cs="Courier New"/>
          <w:szCs w:val="22"/>
        </w:rPr>
        <w:t xml:space="preserve">element: </w:t>
      </w:r>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681"/>
        <w:gridCol w:w="1540"/>
        <w:gridCol w:w="1600"/>
        <w:gridCol w:w="1134"/>
        <w:gridCol w:w="3117"/>
      </w:tblGrid>
      <w:tr w:rsidR="002E60CB" w:rsidRPr="0028002A" w14:paraId="41CDE6C3" w14:textId="77777777" w:rsidTr="001C0495">
        <w:trPr>
          <w:cantSplit/>
          <w:tblHeader/>
          <w:jc w:val="center"/>
        </w:trPr>
        <w:tc>
          <w:tcPr>
            <w:tcW w:w="1681"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462AD6" w14:textId="77777777" w:rsidR="002E60CB" w:rsidRPr="00A20C5C" w:rsidRDefault="002E60CB" w:rsidP="0088515B">
            <w:pPr>
              <w:keepNext/>
              <w:rPr>
                <w:b/>
                <w:i/>
              </w:rPr>
            </w:pPr>
            <w:r w:rsidRPr="00A20C5C">
              <w:rPr>
                <w:b/>
                <w:i/>
              </w:rPr>
              <w:t>Attributes</w:t>
            </w:r>
          </w:p>
        </w:tc>
        <w:tc>
          <w:tcPr>
            <w:tcW w:w="154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BE63B12" w14:textId="77777777" w:rsidR="002E60CB" w:rsidRPr="00A20C5C" w:rsidRDefault="002E60CB" w:rsidP="0088515B">
            <w:pPr>
              <w:keepNext/>
              <w:rPr>
                <w:b/>
                <w:i/>
              </w:rPr>
            </w:pPr>
            <w:r w:rsidRPr="00A20C5C">
              <w:rPr>
                <w:b/>
                <w:i/>
              </w:rPr>
              <w:t>Type</w:t>
            </w:r>
          </w:p>
        </w:tc>
        <w:tc>
          <w:tcPr>
            <w:tcW w:w="160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A74E787" w14:textId="77777777" w:rsidR="002E60CB" w:rsidRPr="00A20C5C" w:rsidRDefault="002E60CB" w:rsidP="0088515B">
            <w:pPr>
              <w:keepNext/>
              <w:rPr>
                <w:b/>
                <w:i/>
              </w:rPr>
            </w:pPr>
            <w:r w:rsidRPr="00A20C5C">
              <w:rPr>
                <w:b/>
                <w:i/>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E2CC2F" w14:textId="2EE928A5" w:rsidR="002E60CB" w:rsidRPr="00A20C5C" w:rsidRDefault="000E60DF" w:rsidP="0088515B">
            <w:pPr>
              <w:keepNext/>
              <w:rPr>
                <w:b/>
                <w:i/>
              </w:rPr>
            </w:pPr>
            <w:r>
              <w:rPr>
                <w:b/>
                <w:i/>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4BFEC02" w14:textId="21BBD998" w:rsidR="002E60CB" w:rsidRPr="00A20C5C" w:rsidRDefault="002E60CB" w:rsidP="0088515B">
            <w:pPr>
              <w:keepNext/>
              <w:rPr>
                <w:b/>
                <w:i/>
              </w:rPr>
            </w:pPr>
            <w:r w:rsidRPr="00A20C5C">
              <w:rPr>
                <w:b/>
                <w:i/>
              </w:rPr>
              <w:t>Constraint</w:t>
            </w:r>
            <w:r w:rsidR="009436D3">
              <w:rPr>
                <w:b/>
                <w:i/>
              </w:rPr>
              <w:t xml:space="preserve"> / Remarks</w:t>
            </w:r>
          </w:p>
        </w:tc>
      </w:tr>
      <w:tr w:rsidR="002E60CB" w:rsidRPr="00A20C5C" w14:paraId="0EE3010F" w14:textId="77777777" w:rsidTr="001C0495">
        <w:trPr>
          <w:cantSplit/>
          <w:jc w:val="center"/>
        </w:trPr>
        <w:tc>
          <w:tcPr>
            <w:tcW w:w="1681" w:type="dxa"/>
            <w:tcBorders>
              <w:top w:val="single" w:sz="4" w:space="0" w:color="auto"/>
              <w:bottom w:val="dotted" w:sz="4" w:space="0" w:color="auto"/>
            </w:tcBorders>
          </w:tcPr>
          <w:p w14:paraId="131A9F1C" w14:textId="77777777" w:rsidR="002E60CB" w:rsidRPr="00A20C5C" w:rsidRDefault="002E60CB" w:rsidP="0088515B">
            <w:pPr>
              <w:rPr>
                <w:sz w:val="20"/>
                <w:szCs w:val="20"/>
              </w:rPr>
            </w:pPr>
            <w:r w:rsidRPr="00A20C5C">
              <w:rPr>
                <w:sz w:val="20"/>
                <w:szCs w:val="20"/>
              </w:rPr>
              <w:t>base</w:t>
            </w:r>
          </w:p>
        </w:tc>
        <w:tc>
          <w:tcPr>
            <w:tcW w:w="1540" w:type="dxa"/>
            <w:tcBorders>
              <w:top w:val="single" w:sz="4" w:space="0" w:color="auto"/>
              <w:bottom w:val="dotted" w:sz="4" w:space="0" w:color="auto"/>
            </w:tcBorders>
          </w:tcPr>
          <w:p w14:paraId="7F56A798" w14:textId="77777777" w:rsidR="002E60CB" w:rsidRPr="00A20C5C" w:rsidRDefault="002E60CB" w:rsidP="0088515B">
            <w:pPr>
              <w:rPr>
                <w:sz w:val="20"/>
                <w:szCs w:val="20"/>
              </w:rPr>
            </w:pPr>
            <w:r w:rsidRPr="00A20C5C">
              <w:rPr>
                <w:sz w:val="20"/>
                <w:szCs w:val="20"/>
              </w:rPr>
              <w:t xml:space="preserve">Integer </w:t>
            </w:r>
          </w:p>
        </w:tc>
        <w:tc>
          <w:tcPr>
            <w:tcW w:w="1600" w:type="dxa"/>
            <w:tcBorders>
              <w:top w:val="single" w:sz="4" w:space="0" w:color="auto"/>
              <w:bottom w:val="dotted" w:sz="4" w:space="0" w:color="auto"/>
            </w:tcBorders>
          </w:tcPr>
          <w:p w14:paraId="3A687BCA" w14:textId="77777777" w:rsidR="002E60CB" w:rsidRPr="00A20C5C" w:rsidRDefault="002E60CB" w:rsidP="0088515B">
            <w:pPr>
              <w:rPr>
                <w:sz w:val="20"/>
                <w:szCs w:val="20"/>
              </w:rPr>
            </w:pPr>
            <w:r w:rsidRPr="00A20C5C">
              <w:rPr>
                <w:sz w:val="20"/>
                <w:szCs w:val="20"/>
              </w:rPr>
              <w:t>&gt; 0</w:t>
            </w:r>
          </w:p>
        </w:tc>
        <w:tc>
          <w:tcPr>
            <w:tcW w:w="1134" w:type="dxa"/>
            <w:tcBorders>
              <w:top w:val="single" w:sz="4" w:space="0" w:color="auto"/>
              <w:bottom w:val="dotted" w:sz="4" w:space="0" w:color="auto"/>
            </w:tcBorders>
          </w:tcPr>
          <w:p w14:paraId="5561BABD" w14:textId="77777777" w:rsidR="002E60CB" w:rsidRPr="00A20C5C" w:rsidRDefault="002E60CB" w:rsidP="0088515B">
            <w:pPr>
              <w:rPr>
                <w:sz w:val="20"/>
                <w:szCs w:val="20"/>
              </w:rPr>
            </w:pPr>
            <w:r w:rsidRPr="00A20C5C">
              <w:rPr>
                <w:sz w:val="20"/>
                <w:szCs w:val="20"/>
              </w:rPr>
              <w:t>Optional</w:t>
            </w:r>
          </w:p>
        </w:tc>
        <w:tc>
          <w:tcPr>
            <w:tcW w:w="3117" w:type="dxa"/>
            <w:tcBorders>
              <w:top w:val="single" w:sz="4" w:space="0" w:color="auto"/>
              <w:bottom w:val="dotted" w:sz="4" w:space="0" w:color="auto"/>
            </w:tcBorders>
          </w:tcPr>
          <w:p w14:paraId="2145D401" w14:textId="77777777" w:rsidR="002E60CB" w:rsidRPr="00A20C5C" w:rsidRDefault="002E60CB" w:rsidP="0088515B">
            <w:pPr>
              <w:rPr>
                <w:sz w:val="20"/>
                <w:szCs w:val="20"/>
              </w:rPr>
            </w:pPr>
            <w:r w:rsidRPr="00A20C5C">
              <w:rPr>
                <w:sz w:val="20"/>
                <w:szCs w:val="20"/>
              </w:rPr>
              <w:t>-</w:t>
            </w:r>
          </w:p>
        </w:tc>
      </w:tr>
      <w:tr w:rsidR="002E60CB" w:rsidRPr="00A20C5C" w14:paraId="01052AD7" w14:textId="77777777" w:rsidTr="001C0495">
        <w:trPr>
          <w:cantSplit/>
          <w:jc w:val="center"/>
        </w:trPr>
        <w:tc>
          <w:tcPr>
            <w:tcW w:w="1681" w:type="dxa"/>
            <w:tcBorders>
              <w:top w:val="dotted" w:sz="4" w:space="0" w:color="auto"/>
              <w:bottom w:val="dotted" w:sz="4" w:space="0" w:color="auto"/>
            </w:tcBorders>
          </w:tcPr>
          <w:p w14:paraId="35AC55FF" w14:textId="77777777" w:rsidR="002E60CB" w:rsidRPr="00A20C5C" w:rsidRDefault="002E60CB" w:rsidP="0088515B">
            <w:pPr>
              <w:rPr>
                <w:sz w:val="20"/>
                <w:szCs w:val="20"/>
              </w:rPr>
            </w:pPr>
            <w:r w:rsidRPr="00A20C5C">
              <w:rPr>
                <w:sz w:val="20"/>
                <w:szCs w:val="20"/>
              </w:rPr>
              <w:t>pattern</w:t>
            </w:r>
          </w:p>
        </w:tc>
        <w:tc>
          <w:tcPr>
            <w:tcW w:w="1540" w:type="dxa"/>
            <w:tcBorders>
              <w:top w:val="dotted" w:sz="4" w:space="0" w:color="auto"/>
              <w:bottom w:val="dotted" w:sz="4" w:space="0" w:color="auto"/>
            </w:tcBorders>
          </w:tcPr>
          <w:p w14:paraId="2F6BDE4C" w14:textId="77777777" w:rsidR="002E60CB" w:rsidRPr="00A20C5C" w:rsidRDefault="002E60CB" w:rsidP="0088515B">
            <w:pPr>
              <w:rPr>
                <w:sz w:val="20"/>
                <w:szCs w:val="20"/>
              </w:rPr>
            </w:pPr>
            <w:r w:rsidRPr="00A20C5C">
              <w:rPr>
                <w:sz w:val="20"/>
                <w:szCs w:val="20"/>
              </w:rPr>
              <w:t>Alphanumeric</w:t>
            </w:r>
          </w:p>
        </w:tc>
        <w:tc>
          <w:tcPr>
            <w:tcW w:w="1600" w:type="dxa"/>
            <w:tcBorders>
              <w:top w:val="dotted" w:sz="4" w:space="0" w:color="auto"/>
              <w:bottom w:val="dotted" w:sz="4" w:space="0" w:color="auto"/>
            </w:tcBorders>
          </w:tcPr>
          <w:p w14:paraId="583BC819" w14:textId="77777777" w:rsidR="002E60CB" w:rsidRPr="00A20C5C" w:rsidRDefault="002E60CB" w:rsidP="0088515B">
            <w:pPr>
              <w:rPr>
                <w:sz w:val="20"/>
                <w:szCs w:val="20"/>
              </w:rPr>
            </w:pPr>
            <w:r w:rsidRPr="00A20C5C">
              <w:rPr>
                <w:sz w:val="20"/>
                <w:szCs w:val="20"/>
              </w:rPr>
              <w:t>Alphanumeric</w:t>
            </w:r>
          </w:p>
        </w:tc>
        <w:tc>
          <w:tcPr>
            <w:tcW w:w="1134" w:type="dxa"/>
            <w:tcBorders>
              <w:top w:val="dotted" w:sz="4" w:space="0" w:color="auto"/>
              <w:bottom w:val="dotted" w:sz="4" w:space="0" w:color="auto"/>
            </w:tcBorders>
          </w:tcPr>
          <w:p w14:paraId="087853A8"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0B2E0F14" w14:textId="77777777" w:rsidR="002E60CB" w:rsidRPr="00A20C5C" w:rsidRDefault="002E60CB" w:rsidP="0088515B">
            <w:pPr>
              <w:rPr>
                <w:sz w:val="20"/>
                <w:szCs w:val="20"/>
              </w:rPr>
            </w:pPr>
            <w:r w:rsidRPr="00A20C5C">
              <w:rPr>
                <w:sz w:val="20"/>
                <w:szCs w:val="20"/>
              </w:rPr>
              <w:t xml:space="preserve">Non-empty, if present. </w:t>
            </w:r>
          </w:p>
        </w:tc>
      </w:tr>
      <w:tr w:rsidR="002E60CB" w:rsidRPr="00A20C5C" w14:paraId="21D31154" w14:textId="77777777" w:rsidTr="001C0495">
        <w:trPr>
          <w:cantSplit/>
          <w:jc w:val="center"/>
        </w:trPr>
        <w:tc>
          <w:tcPr>
            <w:tcW w:w="1681" w:type="dxa"/>
            <w:tcBorders>
              <w:top w:val="dotted" w:sz="4" w:space="0" w:color="auto"/>
              <w:bottom w:val="dotted" w:sz="4" w:space="0" w:color="auto"/>
            </w:tcBorders>
          </w:tcPr>
          <w:p w14:paraId="3E4932E7" w14:textId="77777777" w:rsidR="002E60CB" w:rsidRPr="00A20C5C" w:rsidRDefault="002E60CB" w:rsidP="0088515B">
            <w:pPr>
              <w:rPr>
                <w:sz w:val="20"/>
                <w:szCs w:val="20"/>
              </w:rPr>
            </w:pPr>
            <w:r w:rsidRPr="00A20C5C">
              <w:rPr>
                <w:sz w:val="20"/>
                <w:szCs w:val="20"/>
              </w:rPr>
              <w:t>gap</w:t>
            </w:r>
          </w:p>
        </w:tc>
        <w:tc>
          <w:tcPr>
            <w:tcW w:w="1540" w:type="dxa"/>
            <w:tcBorders>
              <w:top w:val="dotted" w:sz="4" w:space="0" w:color="auto"/>
              <w:bottom w:val="dotted" w:sz="4" w:space="0" w:color="auto"/>
            </w:tcBorders>
          </w:tcPr>
          <w:p w14:paraId="1932959F"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44A2C190"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32E8921F"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1F3A7CD1" w14:textId="77777777" w:rsidR="002E60CB" w:rsidRPr="00A20C5C" w:rsidRDefault="002E60CB" w:rsidP="0088515B">
            <w:pPr>
              <w:rPr>
                <w:sz w:val="20"/>
                <w:szCs w:val="20"/>
              </w:rPr>
            </w:pPr>
            <w:r w:rsidRPr="00A20C5C">
              <w:rPr>
                <w:sz w:val="20"/>
                <w:szCs w:val="20"/>
              </w:rPr>
              <w:t>-</w:t>
            </w:r>
          </w:p>
        </w:tc>
      </w:tr>
      <w:tr w:rsidR="002E60CB" w:rsidRPr="00A20C5C" w14:paraId="1B01AB27" w14:textId="77777777" w:rsidTr="001C0495">
        <w:trPr>
          <w:cantSplit/>
          <w:jc w:val="center"/>
        </w:trPr>
        <w:tc>
          <w:tcPr>
            <w:tcW w:w="1681" w:type="dxa"/>
            <w:tcBorders>
              <w:top w:val="dotted" w:sz="4" w:space="0" w:color="auto"/>
              <w:bottom w:val="dotted" w:sz="4" w:space="0" w:color="auto"/>
            </w:tcBorders>
          </w:tcPr>
          <w:p w14:paraId="394C8E38" w14:textId="77777777" w:rsidR="002E60CB" w:rsidRPr="00A20C5C" w:rsidRDefault="002E60CB" w:rsidP="0088515B">
            <w:pPr>
              <w:rPr>
                <w:sz w:val="20"/>
                <w:szCs w:val="20"/>
              </w:rPr>
            </w:pPr>
            <w:r w:rsidRPr="00A20C5C">
              <w:rPr>
                <w:sz w:val="20"/>
                <w:szCs w:val="20"/>
              </w:rPr>
              <w:t>width</w:t>
            </w:r>
          </w:p>
        </w:tc>
        <w:tc>
          <w:tcPr>
            <w:tcW w:w="1540" w:type="dxa"/>
            <w:tcBorders>
              <w:top w:val="dotted" w:sz="4" w:space="0" w:color="auto"/>
              <w:bottom w:val="dotted" w:sz="4" w:space="0" w:color="auto"/>
            </w:tcBorders>
          </w:tcPr>
          <w:p w14:paraId="48F8D7DB"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0D7DBA6A"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2B651D6C"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61267274" w14:textId="77777777" w:rsidR="002E60CB" w:rsidRPr="00A20C5C" w:rsidRDefault="002E60CB" w:rsidP="0088515B">
            <w:pPr>
              <w:rPr>
                <w:sz w:val="20"/>
                <w:szCs w:val="20"/>
              </w:rPr>
            </w:pPr>
            <w:r w:rsidRPr="00A20C5C">
              <w:rPr>
                <w:sz w:val="20"/>
                <w:szCs w:val="20"/>
              </w:rPr>
              <w:t>-</w:t>
            </w:r>
          </w:p>
        </w:tc>
      </w:tr>
      <w:tr w:rsidR="002E60CB" w:rsidRPr="00A20C5C" w14:paraId="11D6F86B" w14:textId="77777777" w:rsidTr="001C0495">
        <w:trPr>
          <w:cantSplit/>
          <w:jc w:val="center"/>
        </w:trPr>
        <w:tc>
          <w:tcPr>
            <w:tcW w:w="1681" w:type="dxa"/>
            <w:tcBorders>
              <w:top w:val="dotted" w:sz="4" w:space="0" w:color="auto"/>
              <w:bottom w:val="dotted" w:sz="4" w:space="0" w:color="auto"/>
            </w:tcBorders>
          </w:tcPr>
          <w:p w14:paraId="2A0FB6EF" w14:textId="77777777" w:rsidR="002E60CB" w:rsidRPr="00A20C5C" w:rsidRDefault="002E60CB" w:rsidP="0088515B">
            <w:pPr>
              <w:rPr>
                <w:sz w:val="20"/>
                <w:szCs w:val="20"/>
              </w:rPr>
            </w:pPr>
            <w:r w:rsidRPr="00A20C5C">
              <w:rPr>
                <w:sz w:val="20"/>
                <w:szCs w:val="20"/>
              </w:rPr>
              <w:t>pattern_width</w:t>
            </w:r>
          </w:p>
        </w:tc>
        <w:tc>
          <w:tcPr>
            <w:tcW w:w="1540" w:type="dxa"/>
            <w:tcBorders>
              <w:top w:val="dotted" w:sz="4" w:space="0" w:color="auto"/>
              <w:bottom w:val="dotted" w:sz="4" w:space="0" w:color="auto"/>
            </w:tcBorders>
          </w:tcPr>
          <w:p w14:paraId="37E9B868"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1C542F7F"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64AEDA13"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22F0FAEC" w14:textId="77777777" w:rsidR="002E60CB" w:rsidRPr="00A20C5C" w:rsidRDefault="002E60CB" w:rsidP="0088515B">
            <w:pPr>
              <w:rPr>
                <w:sz w:val="20"/>
                <w:szCs w:val="20"/>
              </w:rPr>
            </w:pPr>
            <w:r w:rsidRPr="00A20C5C">
              <w:rPr>
                <w:sz w:val="20"/>
                <w:szCs w:val="20"/>
              </w:rPr>
              <w:t>-</w:t>
            </w:r>
          </w:p>
        </w:tc>
      </w:tr>
      <w:tr w:rsidR="002E60CB" w:rsidRPr="00A20C5C" w14:paraId="13AFEE20" w14:textId="77777777" w:rsidTr="001C0495">
        <w:trPr>
          <w:cantSplit/>
          <w:jc w:val="center"/>
        </w:trPr>
        <w:tc>
          <w:tcPr>
            <w:tcW w:w="1681" w:type="dxa"/>
            <w:tcBorders>
              <w:top w:val="dotted" w:sz="4" w:space="0" w:color="auto"/>
              <w:bottom w:val="dotted" w:sz="4" w:space="0" w:color="auto"/>
            </w:tcBorders>
          </w:tcPr>
          <w:p w14:paraId="7F04DBB0" w14:textId="77777777" w:rsidR="002E60CB" w:rsidRPr="00A20C5C" w:rsidRDefault="002E60CB" w:rsidP="0088515B">
            <w:pPr>
              <w:rPr>
                <w:sz w:val="20"/>
                <w:szCs w:val="20"/>
              </w:rPr>
            </w:pPr>
            <w:r w:rsidRPr="00A20C5C">
              <w:rPr>
                <w:sz w:val="20"/>
                <w:szCs w:val="20"/>
              </w:rPr>
              <w:t>pattern_length</w:t>
            </w:r>
          </w:p>
        </w:tc>
        <w:tc>
          <w:tcPr>
            <w:tcW w:w="1540" w:type="dxa"/>
            <w:tcBorders>
              <w:top w:val="dotted" w:sz="4" w:space="0" w:color="auto"/>
              <w:bottom w:val="dotted" w:sz="4" w:space="0" w:color="auto"/>
            </w:tcBorders>
          </w:tcPr>
          <w:p w14:paraId="786CDF54"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03C0850B"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0BBC9D4A"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5DEACC64" w14:textId="77777777" w:rsidR="002E60CB" w:rsidRPr="00A20C5C" w:rsidRDefault="002E60CB" w:rsidP="0088515B">
            <w:pPr>
              <w:rPr>
                <w:sz w:val="20"/>
                <w:szCs w:val="20"/>
              </w:rPr>
            </w:pPr>
            <w:r w:rsidRPr="00A20C5C">
              <w:rPr>
                <w:sz w:val="20"/>
                <w:szCs w:val="20"/>
              </w:rPr>
              <w:t>-</w:t>
            </w:r>
          </w:p>
        </w:tc>
      </w:tr>
      <w:tr w:rsidR="002E60CB" w:rsidRPr="00A20C5C" w14:paraId="0747EA0A" w14:textId="77777777" w:rsidTr="001C0495">
        <w:trPr>
          <w:cantSplit/>
          <w:jc w:val="center"/>
        </w:trPr>
        <w:tc>
          <w:tcPr>
            <w:tcW w:w="1681" w:type="dxa"/>
            <w:tcBorders>
              <w:top w:val="dotted" w:sz="4" w:space="0" w:color="auto"/>
              <w:bottom w:val="dotted" w:sz="4" w:space="0" w:color="auto"/>
            </w:tcBorders>
          </w:tcPr>
          <w:p w14:paraId="5F4EF446" w14:textId="77777777" w:rsidR="002E60CB" w:rsidRPr="00A20C5C" w:rsidRDefault="002E60CB" w:rsidP="0088515B">
            <w:pPr>
              <w:rPr>
                <w:sz w:val="20"/>
                <w:szCs w:val="20"/>
              </w:rPr>
            </w:pPr>
            <w:r w:rsidRPr="00A20C5C">
              <w:rPr>
                <w:sz w:val="20"/>
                <w:szCs w:val="20"/>
              </w:rPr>
              <w:t>mirrored</w:t>
            </w:r>
          </w:p>
        </w:tc>
        <w:tc>
          <w:tcPr>
            <w:tcW w:w="1540" w:type="dxa"/>
            <w:tcBorders>
              <w:top w:val="dotted" w:sz="4" w:space="0" w:color="auto"/>
              <w:bottom w:val="dotted" w:sz="4" w:space="0" w:color="auto"/>
            </w:tcBorders>
          </w:tcPr>
          <w:p w14:paraId="72FE1989" w14:textId="77777777" w:rsidR="002E60CB" w:rsidRPr="00A20C5C" w:rsidRDefault="002E60CB" w:rsidP="0088515B">
            <w:pPr>
              <w:rPr>
                <w:sz w:val="20"/>
                <w:szCs w:val="20"/>
              </w:rPr>
            </w:pPr>
            <w:r w:rsidRPr="00A20C5C">
              <w:rPr>
                <w:sz w:val="20"/>
                <w:szCs w:val="20"/>
              </w:rPr>
              <w:t>Boolean</w:t>
            </w:r>
          </w:p>
        </w:tc>
        <w:tc>
          <w:tcPr>
            <w:tcW w:w="1600" w:type="dxa"/>
            <w:tcBorders>
              <w:top w:val="dotted" w:sz="4" w:space="0" w:color="auto"/>
              <w:bottom w:val="dotted" w:sz="4" w:space="0" w:color="auto"/>
            </w:tcBorders>
          </w:tcPr>
          <w:p w14:paraId="1926A37E" w14:textId="7FE51EA9" w:rsidR="002E60CB" w:rsidRPr="00A20C5C" w:rsidRDefault="00194316" w:rsidP="0088515B">
            <w:pPr>
              <w:rPr>
                <w:sz w:val="20"/>
                <w:szCs w:val="20"/>
              </w:rPr>
            </w:pPr>
            <w:r>
              <w:rPr>
                <w:sz w:val="20"/>
                <w:szCs w:val="20"/>
              </w:rPr>
              <w:t>"</w:t>
            </w:r>
            <w:r w:rsidR="002E60CB" w:rsidRPr="00A20C5C">
              <w:rPr>
                <w:sz w:val="20"/>
                <w:szCs w:val="20"/>
              </w:rPr>
              <w:t>false</w:t>
            </w:r>
            <w:r>
              <w:rPr>
                <w:sz w:val="20"/>
                <w:szCs w:val="20"/>
              </w:rPr>
              <w:t>"</w:t>
            </w:r>
            <w:r w:rsidR="002E60CB" w:rsidRPr="00A20C5C">
              <w:rPr>
                <w:sz w:val="20"/>
                <w:szCs w:val="20"/>
              </w:rPr>
              <w:t xml:space="preserve"> (default),</w:t>
            </w:r>
            <w:r w:rsidR="002E60CB" w:rsidRPr="00A20C5C">
              <w:rPr>
                <w:sz w:val="20"/>
                <w:szCs w:val="20"/>
              </w:rPr>
              <w:br/>
            </w:r>
            <w:r>
              <w:rPr>
                <w:sz w:val="20"/>
                <w:szCs w:val="20"/>
              </w:rPr>
              <w:t>"</w:t>
            </w:r>
            <w:r w:rsidR="002E60CB" w:rsidRPr="00A20C5C">
              <w:rPr>
                <w:sz w:val="20"/>
                <w:szCs w:val="20"/>
              </w:rPr>
              <w:t>true</w:t>
            </w:r>
            <w:r>
              <w:rPr>
                <w:sz w:val="20"/>
                <w:szCs w:val="20"/>
              </w:rPr>
              <w:t>"</w:t>
            </w:r>
          </w:p>
        </w:tc>
        <w:tc>
          <w:tcPr>
            <w:tcW w:w="1134" w:type="dxa"/>
            <w:tcBorders>
              <w:top w:val="dotted" w:sz="4" w:space="0" w:color="auto"/>
              <w:bottom w:val="dotted" w:sz="4" w:space="0" w:color="auto"/>
            </w:tcBorders>
          </w:tcPr>
          <w:p w14:paraId="7A5AE306"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0BC45D9C" w14:textId="77777777" w:rsidR="002E60CB" w:rsidRPr="00A20C5C" w:rsidRDefault="002E60CB" w:rsidP="0088515B">
            <w:pPr>
              <w:rPr>
                <w:sz w:val="20"/>
                <w:szCs w:val="20"/>
              </w:rPr>
            </w:pPr>
            <w:r w:rsidRPr="00A20C5C">
              <w:rPr>
                <w:sz w:val="20"/>
                <w:szCs w:val="20"/>
              </w:rPr>
              <w:t>-</w:t>
            </w:r>
          </w:p>
        </w:tc>
      </w:tr>
      <w:tr w:rsidR="002E60CB" w:rsidRPr="00226A3F" w14:paraId="15C8559F" w14:textId="77777777" w:rsidTr="001C0495">
        <w:trPr>
          <w:cantSplit/>
          <w:jc w:val="center"/>
        </w:trPr>
        <w:tc>
          <w:tcPr>
            <w:tcW w:w="1681" w:type="dxa"/>
            <w:tcBorders>
              <w:top w:val="dotted" w:sz="4" w:space="0" w:color="auto"/>
              <w:bottom w:val="dotted" w:sz="4" w:space="0" w:color="auto"/>
            </w:tcBorders>
          </w:tcPr>
          <w:p w14:paraId="6CEA363B" w14:textId="77777777" w:rsidR="002E60CB" w:rsidRPr="00A20C5C" w:rsidRDefault="002E60CB" w:rsidP="0088515B">
            <w:pPr>
              <w:rPr>
                <w:sz w:val="20"/>
                <w:szCs w:val="20"/>
              </w:rPr>
            </w:pPr>
            <w:r w:rsidRPr="00A20C5C">
              <w:rPr>
                <w:sz w:val="20"/>
                <w:szCs w:val="20"/>
              </w:rPr>
              <w:t>orientation_angle</w:t>
            </w:r>
          </w:p>
        </w:tc>
        <w:tc>
          <w:tcPr>
            <w:tcW w:w="1540" w:type="dxa"/>
            <w:tcBorders>
              <w:top w:val="dotted" w:sz="4" w:space="0" w:color="auto"/>
              <w:bottom w:val="dotted" w:sz="4" w:space="0" w:color="auto"/>
            </w:tcBorders>
          </w:tcPr>
          <w:p w14:paraId="702F62E7"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64F2204B" w14:textId="628CFF69" w:rsidR="001C0495" w:rsidRPr="00A20C5C" w:rsidRDefault="001C0495" w:rsidP="001C0495">
            <w:pPr>
              <w:rPr>
                <w:sz w:val="20"/>
                <w:szCs w:val="20"/>
              </w:rPr>
            </w:pPr>
            <w:r>
              <w:rPr>
                <w:sz w:val="20"/>
                <w:szCs w:val="20"/>
              </w:rPr>
              <w:t>[-180°, 180°]</w:t>
            </w:r>
          </w:p>
        </w:tc>
        <w:tc>
          <w:tcPr>
            <w:tcW w:w="1134" w:type="dxa"/>
            <w:tcBorders>
              <w:top w:val="dotted" w:sz="4" w:space="0" w:color="auto"/>
              <w:bottom w:val="dotted" w:sz="4" w:space="0" w:color="auto"/>
            </w:tcBorders>
          </w:tcPr>
          <w:p w14:paraId="37CDB823"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6A1DD6DA" w14:textId="0225C2F3" w:rsidR="002E60CB" w:rsidRPr="00A20C5C" w:rsidRDefault="002E60CB" w:rsidP="0088515B">
            <w:pPr>
              <w:keepNext/>
              <w:rPr>
                <w:sz w:val="20"/>
                <w:szCs w:val="20"/>
              </w:rPr>
            </w:pPr>
            <w:r w:rsidRPr="00A20C5C">
              <w:rPr>
                <w:sz w:val="20"/>
                <w:szCs w:val="20"/>
              </w:rPr>
              <w:t>According to the unit of angles, defined in element &lt;units/&gt;.</w:t>
            </w:r>
          </w:p>
        </w:tc>
      </w:tr>
      <w:tr w:rsidR="002E60CB" w:rsidRPr="00226A3F" w14:paraId="3EA00A6E" w14:textId="77777777" w:rsidTr="001C0495">
        <w:trPr>
          <w:cantSplit/>
          <w:jc w:val="center"/>
        </w:trPr>
        <w:tc>
          <w:tcPr>
            <w:tcW w:w="1681" w:type="dxa"/>
            <w:tcBorders>
              <w:top w:val="dotted" w:sz="4" w:space="0" w:color="auto"/>
              <w:bottom w:val="single" w:sz="4" w:space="0" w:color="auto"/>
            </w:tcBorders>
          </w:tcPr>
          <w:p w14:paraId="418961DE" w14:textId="77777777" w:rsidR="002E60CB" w:rsidRPr="00A20C5C" w:rsidRDefault="002E60CB" w:rsidP="0088515B">
            <w:pPr>
              <w:rPr>
                <w:sz w:val="20"/>
                <w:szCs w:val="20"/>
              </w:rPr>
            </w:pPr>
            <w:r>
              <w:rPr>
                <w:sz w:val="20"/>
                <w:szCs w:val="20"/>
              </w:rPr>
              <w:t>filler_material</w:t>
            </w:r>
          </w:p>
        </w:tc>
        <w:tc>
          <w:tcPr>
            <w:tcW w:w="1540" w:type="dxa"/>
            <w:tcBorders>
              <w:top w:val="dotted" w:sz="4" w:space="0" w:color="auto"/>
              <w:bottom w:val="single" w:sz="4" w:space="0" w:color="auto"/>
            </w:tcBorders>
          </w:tcPr>
          <w:p w14:paraId="4E7C68D3" w14:textId="77777777" w:rsidR="002E60CB" w:rsidRPr="00A20C5C" w:rsidRDefault="002E60CB" w:rsidP="0088515B">
            <w:pPr>
              <w:rPr>
                <w:sz w:val="20"/>
                <w:szCs w:val="20"/>
              </w:rPr>
            </w:pPr>
            <w:r w:rsidRPr="00A20C5C">
              <w:rPr>
                <w:sz w:val="20"/>
                <w:szCs w:val="20"/>
              </w:rPr>
              <w:t>Alphanumeric</w:t>
            </w:r>
          </w:p>
        </w:tc>
        <w:tc>
          <w:tcPr>
            <w:tcW w:w="1600" w:type="dxa"/>
            <w:tcBorders>
              <w:top w:val="dotted" w:sz="4" w:space="0" w:color="auto"/>
              <w:bottom w:val="single" w:sz="4" w:space="0" w:color="auto"/>
            </w:tcBorders>
          </w:tcPr>
          <w:p w14:paraId="15CE4511" w14:textId="77777777" w:rsidR="002E60CB" w:rsidRPr="00A20C5C" w:rsidRDefault="002E60CB" w:rsidP="0088515B">
            <w:pPr>
              <w:rPr>
                <w:sz w:val="20"/>
                <w:szCs w:val="20"/>
              </w:rPr>
            </w:pPr>
            <w:r w:rsidRPr="00A20C5C">
              <w:rPr>
                <w:sz w:val="20"/>
                <w:szCs w:val="20"/>
              </w:rPr>
              <w:t>Alphanumeric</w:t>
            </w:r>
          </w:p>
        </w:tc>
        <w:tc>
          <w:tcPr>
            <w:tcW w:w="1134" w:type="dxa"/>
            <w:tcBorders>
              <w:top w:val="dotted" w:sz="4" w:space="0" w:color="auto"/>
              <w:bottom w:val="single" w:sz="4" w:space="0" w:color="auto"/>
            </w:tcBorders>
          </w:tcPr>
          <w:p w14:paraId="253C4B8F"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single" w:sz="4" w:space="0" w:color="auto"/>
            </w:tcBorders>
          </w:tcPr>
          <w:p w14:paraId="152B7123" w14:textId="77777777" w:rsidR="002E60CB" w:rsidRPr="00A20C5C" w:rsidRDefault="002E60CB" w:rsidP="0088515B">
            <w:pPr>
              <w:keepNext/>
              <w:rPr>
                <w:sz w:val="20"/>
                <w:szCs w:val="20"/>
              </w:rPr>
            </w:pPr>
            <w:r w:rsidRPr="00A20C5C">
              <w:rPr>
                <w:sz w:val="20"/>
                <w:szCs w:val="20"/>
              </w:rPr>
              <w:t>-</w:t>
            </w:r>
          </w:p>
        </w:tc>
      </w:tr>
    </w:tbl>
    <w:p w14:paraId="1CBCF914" w14:textId="60584F46" w:rsidR="002E60CB" w:rsidRDefault="002E60CB" w:rsidP="004B2578">
      <w:pPr>
        <w:pStyle w:val="Beschriftung"/>
        <w:spacing w:before="120"/>
      </w:pPr>
      <w:bookmarkStart w:id="470" w:name="_Toc3566445"/>
      <w:bookmarkStart w:id="471" w:name="_Toc34747448"/>
      <w:bookmarkStart w:id="472" w:name="_Toc39880769"/>
      <w:r>
        <w:t xml:space="preserve">Table </w:t>
      </w:r>
      <w:r w:rsidR="00ED469A">
        <w:fldChar w:fldCharType="begin"/>
      </w:r>
      <w:r w:rsidR="00ED469A">
        <w:instrText xml:space="preserve"> SEQ Table \* ARABIC </w:instrText>
      </w:r>
      <w:r w:rsidR="00ED469A">
        <w:fldChar w:fldCharType="separate"/>
      </w:r>
      <w:r w:rsidR="00A2710C">
        <w:rPr>
          <w:noProof/>
        </w:rPr>
        <w:t>38</w:t>
      </w:r>
      <w:r w:rsidR="00ED469A">
        <w:fldChar w:fldCharType="end"/>
      </w:r>
      <w:r>
        <w:t xml:space="preserve">: Attributes of </w:t>
      </w:r>
      <w:r w:rsidRPr="00FE6880">
        <w:t xml:space="preserve">element </w:t>
      </w:r>
      <w:r w:rsidRPr="002437F7">
        <w:rPr>
          <w:rFonts w:ascii="Courier New" w:hAnsi="Courier New" w:cs="Courier New"/>
          <w:bCs w:val="0"/>
          <w:i/>
          <w:sz w:val="18"/>
          <w:szCs w:val="18"/>
        </w:rPr>
        <w:t>&lt;robscan/&gt;</w:t>
      </w:r>
      <w:bookmarkEnd w:id="470"/>
      <w:bookmarkEnd w:id="471"/>
      <w:bookmarkEnd w:id="472"/>
    </w:p>
    <w:p w14:paraId="18AC22F3" w14:textId="77777777" w:rsidR="002E60CB" w:rsidRPr="00226A3F" w:rsidRDefault="002E60CB" w:rsidP="008F5F84">
      <w:pPr>
        <w:jc w:val="both"/>
      </w:pPr>
      <w:r w:rsidRPr="00226A3F">
        <w:t>All attributes of element &lt;</w:t>
      </w:r>
      <w:r w:rsidRPr="00CC2EFA">
        <w:rPr>
          <w:rFonts w:ascii="Courier New" w:hAnsi="Courier New" w:cs="Courier New"/>
          <w:b/>
          <w:bCs/>
          <w:i/>
          <w:sz w:val="18"/>
          <w:szCs w:val="18"/>
          <w:highlight w:val="white"/>
        </w:rPr>
        <w:t>robscan</w:t>
      </w:r>
      <w:r w:rsidRPr="00226A3F">
        <w:t>/&gt; are optional for import to CAD or CAE processors. However, specific FE solvers may declare some of them to be mandatory.</w:t>
      </w:r>
      <w:r>
        <w:t xml:space="preserve"> </w:t>
      </w:r>
    </w:p>
    <w:p w14:paraId="1EC57DF9" w14:textId="1986D5B3" w:rsidR="002E60CB" w:rsidRDefault="002E60CB" w:rsidP="008F5F84">
      <w:pPr>
        <w:jc w:val="both"/>
      </w:pPr>
      <w:r>
        <w:t>General d</w:t>
      </w:r>
      <w:r w:rsidRPr="00226A3F">
        <w:t>efaults</w:t>
      </w:r>
      <w:r>
        <w:t xml:space="preserve"> are</w:t>
      </w:r>
      <w:r w:rsidRPr="00226A3F">
        <w:t xml:space="preserve">: false for boolean values, 0 for numeric values, </w:t>
      </w:r>
      <w:r w:rsidR="00194316">
        <w:t>""</w:t>
      </w:r>
      <w:r w:rsidRPr="00226A3F">
        <w:t xml:space="preserve"> for strings. However, these defaults are not </w:t>
      </w:r>
      <w:r w:rsidR="00893C84">
        <w:t xml:space="preserve">always </w:t>
      </w:r>
      <w:r w:rsidRPr="00226A3F">
        <w:t>useful for CAE.</w:t>
      </w:r>
    </w:p>
    <w:p w14:paraId="197E8E0E" w14:textId="56D4792A" w:rsidR="002E60CB" w:rsidRDefault="007B28CA" w:rsidP="00B90690">
      <w:pPr>
        <w:numPr>
          <w:ilvl w:val="0"/>
          <w:numId w:val="22"/>
        </w:numPr>
        <w:spacing w:before="120"/>
        <w:jc w:val="both"/>
      </w:pPr>
      <w:r w:rsidRPr="007B28CA">
        <w:rPr>
          <w:rStyle w:val="elementdeftypeChar"/>
        </w:rPr>
        <w:t>gap</w:t>
      </w:r>
      <w:r>
        <w:t>:</w:t>
      </w:r>
      <w:r w:rsidR="002E60CB" w:rsidRPr="00226A3F">
        <w:t xml:space="preserve"> is the gap between both </w:t>
      </w:r>
      <w:r w:rsidR="002E60CB">
        <w:t>flange partner</w:t>
      </w:r>
      <w:r w:rsidR="002E60CB" w:rsidRPr="00226A3F">
        <w:t xml:space="preserve">s, probably defined by so-called </w:t>
      </w:r>
      <w:r w:rsidR="00194316">
        <w:t>"</w:t>
      </w:r>
      <w:r w:rsidR="002E60CB" w:rsidRPr="00226A3F">
        <w:t>spacers</w:t>
      </w:r>
      <w:r w:rsidR="00194316">
        <w:t>"</w:t>
      </w:r>
      <w:r w:rsidR="002E60CB" w:rsidRPr="00226A3F">
        <w:t>.</w:t>
      </w:r>
    </w:p>
    <w:p w14:paraId="271C6556" w14:textId="77777777" w:rsidR="002E60CB" w:rsidRDefault="002E60CB" w:rsidP="00B90690">
      <w:pPr>
        <w:numPr>
          <w:ilvl w:val="0"/>
          <w:numId w:val="22"/>
        </w:numPr>
        <w:spacing w:before="120"/>
        <w:jc w:val="both"/>
      </w:pPr>
      <w:r w:rsidRPr="007B28CA">
        <w:rPr>
          <w:rStyle w:val="elementdeftypeChar"/>
        </w:rPr>
        <w:t>width</w:t>
      </w:r>
      <w:r w:rsidR="007B28CA">
        <w:t xml:space="preserve">: </w:t>
      </w:r>
      <w:r w:rsidRPr="00226A3F">
        <w:t>is the width of the laser beam.</w:t>
      </w:r>
      <w:r w:rsidRPr="0038208C">
        <w:t xml:space="preserve"> </w:t>
      </w:r>
    </w:p>
    <w:p w14:paraId="07685B34" w14:textId="77777777" w:rsidR="002E60CB" w:rsidRDefault="002E60CB" w:rsidP="00B90690">
      <w:pPr>
        <w:numPr>
          <w:ilvl w:val="0"/>
          <w:numId w:val="22"/>
        </w:numPr>
        <w:spacing w:before="120"/>
        <w:jc w:val="both"/>
      </w:pPr>
      <w:r>
        <w:t>W</w:t>
      </w:r>
      <w:r w:rsidRPr="00226A3F">
        <w:t xml:space="preserve">idth and length of the pattern are given by </w:t>
      </w:r>
      <w:r w:rsidR="00174031">
        <w:t xml:space="preserve">attributes </w:t>
      </w:r>
      <w:r w:rsidR="00174031" w:rsidRPr="00174031">
        <w:rPr>
          <w:rStyle w:val="elementdeftypeChar"/>
        </w:rPr>
        <w:t>pattern_width</w:t>
      </w:r>
      <w:r w:rsidR="00174031">
        <w:t xml:space="preserve"> and </w:t>
      </w:r>
      <w:r w:rsidR="00174031" w:rsidRPr="00174031">
        <w:rPr>
          <w:rStyle w:val="elementdeftypeChar"/>
        </w:rPr>
        <w:t>pattern_length</w:t>
      </w:r>
      <w:r w:rsidRPr="00226A3F">
        <w:t>.</w:t>
      </w:r>
    </w:p>
    <w:p w14:paraId="497F8DE4" w14:textId="77777777" w:rsidR="002E60CB" w:rsidRDefault="00174031" w:rsidP="00B90690">
      <w:pPr>
        <w:numPr>
          <w:ilvl w:val="0"/>
          <w:numId w:val="22"/>
        </w:numPr>
        <w:spacing w:before="120"/>
        <w:jc w:val="both"/>
      </w:pPr>
      <w:r w:rsidRPr="00174031">
        <w:rPr>
          <w:rStyle w:val="elementdeftypeChar"/>
        </w:rPr>
        <w:t>mirrored</w:t>
      </w:r>
      <w:r>
        <w:t>:</w:t>
      </w:r>
      <w:r w:rsidR="002E60CB" w:rsidRPr="00226A3F">
        <w:t xml:space="preserve"> denotes</w:t>
      </w:r>
      <w:r w:rsidR="002E60CB">
        <w:t>,</w:t>
      </w:r>
      <w:r w:rsidR="002E60CB" w:rsidRPr="00226A3F">
        <w:t xml:space="preserve"> whether pattern has to be mirrored along its length-axis x, i. e. local y coordinate has to be inverted.</w:t>
      </w:r>
      <w:r w:rsidR="002E60CB" w:rsidRPr="0038208C">
        <w:t xml:space="preserve"> </w:t>
      </w:r>
    </w:p>
    <w:p w14:paraId="3D733FEA" w14:textId="04FA3641" w:rsidR="002E60CB" w:rsidRDefault="002E60CB" w:rsidP="001C0495">
      <w:pPr>
        <w:numPr>
          <w:ilvl w:val="0"/>
          <w:numId w:val="22"/>
        </w:numPr>
        <w:spacing w:before="120"/>
        <w:jc w:val="both"/>
      </w:pPr>
      <w:r w:rsidRPr="00174031">
        <w:rPr>
          <w:rStyle w:val="elementdeftypeChar"/>
        </w:rPr>
        <w:t>orientation_</w:t>
      </w:r>
      <w:r w:rsidR="00174031" w:rsidRPr="00174031">
        <w:rPr>
          <w:rStyle w:val="elementdeftypeChar"/>
        </w:rPr>
        <w:t>angle</w:t>
      </w:r>
      <w:r w:rsidR="00174031">
        <w:t>:</w:t>
      </w:r>
      <w:r w:rsidRPr="00226A3F">
        <w:t xml:space="preserve"> allows a rotation around z axis, following right-hands-rule. Angle is measured in </w:t>
      </w:r>
      <w:r w:rsidRPr="0075027D">
        <w:t xml:space="preserve">the unit of angles, defined in element </w:t>
      </w:r>
      <w:r w:rsidRPr="00174031">
        <w:rPr>
          <w:rStyle w:val="elementdeftypeChar"/>
        </w:rPr>
        <w:t>&lt;units/&gt;</w:t>
      </w:r>
      <w:r w:rsidRPr="00226A3F">
        <w:t>, within range [-180</w:t>
      </w:r>
      <w:r>
        <w:t>°</w:t>
      </w:r>
      <w:r w:rsidRPr="00226A3F">
        <w:t>, 180</w:t>
      </w:r>
      <w:r>
        <w:t>°</w:t>
      </w:r>
      <w:r w:rsidRPr="00226A3F">
        <w:t>]. -180</w:t>
      </w:r>
      <w:r>
        <w:t>°</w:t>
      </w:r>
      <w:r w:rsidRPr="00226A3F">
        <w:t xml:space="preserve"> and +180</w:t>
      </w:r>
      <w:r>
        <w:t>°</w:t>
      </w:r>
      <w:r w:rsidRPr="00226A3F">
        <w:t xml:space="preserve"> degree are regarded to be identical.</w:t>
      </w:r>
      <w:r w:rsidR="001C0495">
        <w:t xml:space="preserve"> (Ranges can be defined in</w:t>
      </w:r>
      <w:r w:rsidR="001C0495" w:rsidRPr="001C0495">
        <w:t xml:space="preserve"> equivalent range in other unit</w:t>
      </w:r>
      <w:r w:rsidR="001C0495">
        <w:t>.)</w:t>
      </w:r>
    </w:p>
    <w:p w14:paraId="0967D6EB" w14:textId="77777777" w:rsidR="002E60CB" w:rsidRPr="00E3398E" w:rsidRDefault="00174031" w:rsidP="008F5F84">
      <w:pPr>
        <w:jc w:val="both"/>
        <w:rPr>
          <w:rFonts w:cs="Arial"/>
          <w:szCs w:val="22"/>
        </w:rPr>
      </w:pPr>
      <w:r>
        <w:rPr>
          <w:szCs w:val="22"/>
        </w:rPr>
        <w:t xml:space="preserve">Both parameters, </w:t>
      </w:r>
      <w:r w:rsidRPr="00174031">
        <w:rPr>
          <w:rStyle w:val="elementdeftypeChar"/>
        </w:rPr>
        <w:t>mirrored</w:t>
      </w:r>
      <w:r w:rsidR="002E60CB" w:rsidRPr="00E3398E">
        <w:rPr>
          <w:szCs w:val="22"/>
        </w:rPr>
        <w:t xml:space="preserve"> </w:t>
      </w:r>
      <w:r>
        <w:rPr>
          <w:szCs w:val="22"/>
        </w:rPr>
        <w:t xml:space="preserve">and </w:t>
      </w:r>
      <w:r w:rsidR="002E60CB" w:rsidRPr="00174031">
        <w:rPr>
          <w:rStyle w:val="elementdeftypeChar"/>
        </w:rPr>
        <w:t>orientation_angle</w:t>
      </w:r>
      <w:r w:rsidR="002E60CB" w:rsidRPr="00E3398E">
        <w:rPr>
          <w:szCs w:val="22"/>
        </w:rPr>
        <w:t xml:space="preserve"> address o</w:t>
      </w:r>
      <w:r w:rsidR="002E60CB" w:rsidRPr="00E3398E">
        <w:rPr>
          <w:rFonts w:cs="Arial"/>
          <w:szCs w:val="22"/>
        </w:rPr>
        <w:t xml:space="preserve">ptimization simulations: They allow to vary their parameters more easily, if it is just an angle and a boolean, compared with calculating completely new orientation vectors.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60CB" w:rsidRPr="0001308F" w14:paraId="6501565C" w14:textId="77777777" w:rsidTr="0088515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AC9FDA" w14:textId="77777777" w:rsidR="002E60CB" w:rsidRPr="0001308F" w:rsidRDefault="002E60CB" w:rsidP="0088515B">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7D6E06" w14:textId="77777777" w:rsidR="002E60CB" w:rsidRPr="0001308F" w:rsidRDefault="002E60CB" w:rsidP="0088515B">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F2B187" w14:textId="41C907ED" w:rsidR="002E60CB" w:rsidRPr="0001308F" w:rsidRDefault="000E60DF" w:rsidP="0088515B">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913740" w14:textId="77777777" w:rsidR="002E60CB" w:rsidRPr="0001308F" w:rsidRDefault="002E60CB" w:rsidP="0088515B">
            <w:pPr>
              <w:keepNext/>
              <w:rPr>
                <w:b/>
                <w:i/>
              </w:rPr>
            </w:pPr>
            <w:r w:rsidRPr="0001308F">
              <w:rPr>
                <w:b/>
                <w:i/>
              </w:rPr>
              <w:t>Constraint</w:t>
            </w:r>
          </w:p>
        </w:tc>
      </w:tr>
      <w:tr w:rsidR="002E60CB" w:rsidRPr="00226A3F" w14:paraId="0547397F" w14:textId="77777777" w:rsidTr="0088515B">
        <w:trPr>
          <w:jc w:val="center"/>
        </w:trPr>
        <w:tc>
          <w:tcPr>
            <w:tcW w:w="2111" w:type="dxa"/>
            <w:shd w:val="clear" w:color="auto" w:fill="auto"/>
            <w:vAlign w:val="bottom"/>
          </w:tcPr>
          <w:p w14:paraId="7F5AFC88" w14:textId="77777777" w:rsidR="002E60CB" w:rsidRPr="0001308F" w:rsidRDefault="002E60CB" w:rsidP="0088515B">
            <w:pPr>
              <w:rPr>
                <w:sz w:val="20"/>
                <w:szCs w:val="20"/>
              </w:rPr>
            </w:pPr>
            <w:r>
              <w:rPr>
                <w:sz w:val="20"/>
                <w:szCs w:val="20"/>
              </w:rPr>
              <w:t>normal_direction</w:t>
            </w:r>
          </w:p>
        </w:tc>
        <w:tc>
          <w:tcPr>
            <w:tcW w:w="2268" w:type="dxa"/>
            <w:shd w:val="clear" w:color="auto" w:fill="auto"/>
            <w:vAlign w:val="bottom"/>
          </w:tcPr>
          <w:p w14:paraId="6096E9EF" w14:textId="77777777" w:rsidR="002E60CB" w:rsidRPr="0001308F" w:rsidRDefault="002E60CB" w:rsidP="0088515B">
            <w:pPr>
              <w:rPr>
                <w:sz w:val="20"/>
                <w:szCs w:val="20"/>
              </w:rPr>
            </w:pPr>
            <w:r>
              <w:rPr>
                <w:sz w:val="20"/>
                <w:szCs w:val="20"/>
              </w:rPr>
              <w:t>1</w:t>
            </w:r>
          </w:p>
        </w:tc>
        <w:tc>
          <w:tcPr>
            <w:tcW w:w="1276" w:type="dxa"/>
            <w:shd w:val="clear" w:color="auto" w:fill="auto"/>
            <w:vAlign w:val="bottom"/>
          </w:tcPr>
          <w:p w14:paraId="189971D5" w14:textId="77777777" w:rsidR="002E60CB" w:rsidRPr="0001308F" w:rsidRDefault="002E60CB" w:rsidP="0088515B">
            <w:pPr>
              <w:rPr>
                <w:sz w:val="20"/>
                <w:szCs w:val="20"/>
              </w:rPr>
            </w:pPr>
            <w:r>
              <w:rPr>
                <w:sz w:val="20"/>
                <w:szCs w:val="20"/>
              </w:rPr>
              <w:t>Optional</w:t>
            </w:r>
          </w:p>
        </w:tc>
        <w:tc>
          <w:tcPr>
            <w:tcW w:w="2817" w:type="dxa"/>
            <w:shd w:val="clear" w:color="auto" w:fill="auto"/>
            <w:vAlign w:val="bottom"/>
          </w:tcPr>
          <w:p w14:paraId="51B0C375" w14:textId="12EDE815" w:rsidR="009436D3" w:rsidRPr="0001308F" w:rsidRDefault="009436D3" w:rsidP="0088515B">
            <w:pPr>
              <w:rPr>
                <w:sz w:val="20"/>
                <w:szCs w:val="20"/>
              </w:rPr>
            </w:pPr>
            <w:r>
              <w:rPr>
                <w:sz w:val="20"/>
                <w:szCs w:val="20"/>
              </w:rPr>
              <w:t>-</w:t>
            </w:r>
          </w:p>
        </w:tc>
      </w:tr>
      <w:tr w:rsidR="002E60CB" w:rsidRPr="00226A3F" w14:paraId="710AF11A" w14:textId="77777777" w:rsidTr="0088515B">
        <w:trPr>
          <w:jc w:val="center"/>
        </w:trPr>
        <w:tc>
          <w:tcPr>
            <w:tcW w:w="2111" w:type="dxa"/>
            <w:shd w:val="clear" w:color="auto" w:fill="auto"/>
            <w:vAlign w:val="bottom"/>
          </w:tcPr>
          <w:p w14:paraId="18757662" w14:textId="525B4835" w:rsidR="002E60CB" w:rsidRPr="0001308F" w:rsidRDefault="002E60CB" w:rsidP="0088515B">
            <w:pPr>
              <w:rPr>
                <w:sz w:val="20"/>
                <w:szCs w:val="20"/>
              </w:rPr>
            </w:pPr>
            <w:r>
              <w:rPr>
                <w:sz w:val="20"/>
                <w:szCs w:val="20"/>
              </w:rPr>
              <w:t>tangential_direction</w:t>
            </w:r>
          </w:p>
        </w:tc>
        <w:tc>
          <w:tcPr>
            <w:tcW w:w="2268" w:type="dxa"/>
            <w:shd w:val="clear" w:color="auto" w:fill="auto"/>
            <w:vAlign w:val="bottom"/>
          </w:tcPr>
          <w:p w14:paraId="6D4B5EBF" w14:textId="77777777" w:rsidR="002E60CB" w:rsidRPr="0001308F" w:rsidRDefault="002E60CB" w:rsidP="0088515B">
            <w:pPr>
              <w:rPr>
                <w:sz w:val="20"/>
                <w:szCs w:val="20"/>
              </w:rPr>
            </w:pPr>
            <w:r>
              <w:rPr>
                <w:sz w:val="20"/>
                <w:szCs w:val="20"/>
              </w:rPr>
              <w:t>1</w:t>
            </w:r>
          </w:p>
        </w:tc>
        <w:tc>
          <w:tcPr>
            <w:tcW w:w="1276" w:type="dxa"/>
            <w:shd w:val="clear" w:color="auto" w:fill="auto"/>
            <w:vAlign w:val="bottom"/>
          </w:tcPr>
          <w:p w14:paraId="7F7EBAB9" w14:textId="77777777" w:rsidR="002E60CB" w:rsidRPr="0001308F" w:rsidRDefault="002E60CB" w:rsidP="0088515B">
            <w:pPr>
              <w:rPr>
                <w:sz w:val="20"/>
                <w:szCs w:val="20"/>
              </w:rPr>
            </w:pPr>
            <w:r>
              <w:rPr>
                <w:sz w:val="20"/>
                <w:szCs w:val="20"/>
              </w:rPr>
              <w:t>Optional</w:t>
            </w:r>
          </w:p>
        </w:tc>
        <w:tc>
          <w:tcPr>
            <w:tcW w:w="2817" w:type="dxa"/>
            <w:shd w:val="clear" w:color="auto" w:fill="auto"/>
            <w:vAlign w:val="bottom"/>
          </w:tcPr>
          <w:p w14:paraId="3BCE366E" w14:textId="4BED2467" w:rsidR="002E60CB" w:rsidRPr="0001308F" w:rsidRDefault="009436D3" w:rsidP="00AA6A7E">
            <w:pPr>
              <w:keepNext/>
              <w:rPr>
                <w:sz w:val="20"/>
                <w:szCs w:val="20"/>
              </w:rPr>
            </w:pPr>
            <w:r>
              <w:rPr>
                <w:sz w:val="20"/>
                <w:szCs w:val="20"/>
              </w:rPr>
              <w:t>-</w:t>
            </w:r>
          </w:p>
        </w:tc>
      </w:tr>
    </w:tbl>
    <w:p w14:paraId="4BD055CD" w14:textId="04DDD154" w:rsidR="002E60CB" w:rsidRDefault="00AA6A7E" w:rsidP="004B2578">
      <w:pPr>
        <w:pStyle w:val="Beschriftung"/>
        <w:spacing w:before="120"/>
      </w:pPr>
      <w:bookmarkStart w:id="473" w:name="_Toc3566446"/>
      <w:bookmarkStart w:id="474" w:name="_Toc34747449"/>
      <w:bookmarkStart w:id="475" w:name="_Toc39880770"/>
      <w:r>
        <w:t xml:space="preserve">Table </w:t>
      </w:r>
      <w:r w:rsidR="00ED469A">
        <w:fldChar w:fldCharType="begin"/>
      </w:r>
      <w:r w:rsidR="00ED469A">
        <w:instrText xml:space="preserve"> SEQ Table \* ARABIC </w:instrText>
      </w:r>
      <w:r w:rsidR="00ED469A">
        <w:fldChar w:fldCharType="separate"/>
      </w:r>
      <w:r w:rsidR="00A2710C">
        <w:rPr>
          <w:noProof/>
        </w:rPr>
        <w:t>39</w:t>
      </w:r>
      <w:r w:rsidR="00ED469A">
        <w:fldChar w:fldCharType="end"/>
      </w:r>
      <w:r>
        <w:t>: Nested elements of element</w:t>
      </w:r>
      <w:r w:rsidRPr="00FE6880">
        <w:t xml:space="preserve"> </w:t>
      </w:r>
      <w:r w:rsidRPr="002437F7">
        <w:rPr>
          <w:rFonts w:ascii="Courier New" w:hAnsi="Courier New" w:cs="Courier New"/>
          <w:bCs w:val="0"/>
          <w:i/>
          <w:sz w:val="18"/>
          <w:szCs w:val="18"/>
        </w:rPr>
        <w:t>&lt;robscan/&gt;</w:t>
      </w:r>
      <w:bookmarkEnd w:id="473"/>
      <w:bookmarkEnd w:id="474"/>
      <w:bookmarkEnd w:id="475"/>
    </w:p>
    <w:p w14:paraId="12786DEC" w14:textId="77777777" w:rsidR="002E60CB" w:rsidRPr="00226A3F" w:rsidRDefault="002E60CB" w:rsidP="00B90690">
      <w:pPr>
        <w:keepNext/>
        <w:keepLines/>
        <w:numPr>
          <w:ilvl w:val="0"/>
          <w:numId w:val="22"/>
        </w:numPr>
        <w:spacing w:before="120"/>
        <w:jc w:val="both"/>
      </w:pPr>
      <w:r w:rsidRPr="00226A3F">
        <w:lastRenderedPageBreak/>
        <w:t xml:space="preserve">Element </w:t>
      </w:r>
      <w:r w:rsidRPr="00F2783A">
        <w:rPr>
          <w:rFonts w:ascii="Courier New" w:hAnsi="Courier New" w:cs="Courier New"/>
          <w:b/>
          <w:i/>
          <w:kern w:val="22"/>
          <w:sz w:val="18"/>
          <w:szCs w:val="18"/>
        </w:rPr>
        <w:t>&lt;normal_direction/&gt;</w:t>
      </w:r>
      <w:r>
        <w:t xml:space="preserve"> denotes</w:t>
      </w:r>
      <w:r w:rsidRPr="00226A3F">
        <w:t xml:space="preserve"> direction of laser beam</w:t>
      </w:r>
      <w:r>
        <w:t>, giving</w:t>
      </w:r>
      <w:r w:rsidRPr="00226A3F">
        <w:t xml:space="preserve"> locale z axis</w:t>
      </w:r>
      <w:r>
        <w:t xml:space="preserve">. </w:t>
      </w:r>
    </w:p>
    <w:p w14:paraId="311D9F0C" w14:textId="77777777" w:rsidR="002E60CB" w:rsidRPr="00226A3F" w:rsidRDefault="002E60CB" w:rsidP="00B90690">
      <w:pPr>
        <w:keepNext/>
        <w:keepLines/>
        <w:numPr>
          <w:ilvl w:val="0"/>
          <w:numId w:val="22"/>
        </w:numPr>
        <w:spacing w:before="120"/>
        <w:jc w:val="both"/>
      </w:pPr>
      <w:r w:rsidRPr="00226A3F">
        <w:t xml:space="preserve">Element </w:t>
      </w:r>
      <w:r w:rsidRPr="00F2783A">
        <w:rPr>
          <w:rFonts w:ascii="Courier New" w:hAnsi="Courier New" w:cs="Courier New"/>
          <w:b/>
          <w:i/>
          <w:kern w:val="22"/>
          <w:sz w:val="18"/>
          <w:szCs w:val="18"/>
        </w:rPr>
        <w:t>&lt;tangential_direction/&gt;</w:t>
      </w:r>
      <w:r>
        <w:t xml:space="preserve"> denotes</w:t>
      </w:r>
      <w:r w:rsidRPr="00226A3F">
        <w:t xml:space="preserve"> direction of length-axis</w:t>
      </w:r>
      <w:r>
        <w:t>, giving</w:t>
      </w:r>
      <w:r w:rsidRPr="00226A3F">
        <w:t xml:space="preserve"> locale x axis</w:t>
      </w:r>
      <w:r>
        <w:t>.</w:t>
      </w:r>
      <w:r w:rsidRPr="00226A3F">
        <w:t xml:space="preserve"> </w:t>
      </w:r>
    </w:p>
    <w:p w14:paraId="586B5E8F" w14:textId="3B40C255" w:rsidR="002E60CB" w:rsidRDefault="002E60CB" w:rsidP="004B2578">
      <w:pPr>
        <w:keepNext/>
        <w:keepLines/>
        <w:spacing w:before="120"/>
        <w:jc w:val="both"/>
      </w:pPr>
      <w:r w:rsidRPr="00F2783A">
        <w:rPr>
          <w:rFonts w:ascii="Courier New" w:hAnsi="Courier New" w:cs="Courier New"/>
          <w:b/>
          <w:i/>
          <w:kern w:val="22"/>
          <w:sz w:val="18"/>
          <w:szCs w:val="18"/>
        </w:rPr>
        <w:t>&lt;normal_direction&gt;</w:t>
      </w:r>
      <w:r>
        <w:t xml:space="preserve"> and </w:t>
      </w:r>
      <w:r w:rsidRPr="00F2783A">
        <w:rPr>
          <w:rFonts w:ascii="Courier New" w:hAnsi="Courier New" w:cs="Courier New"/>
          <w:b/>
          <w:i/>
          <w:kern w:val="22"/>
          <w:sz w:val="18"/>
          <w:szCs w:val="18"/>
        </w:rPr>
        <w:t>&lt;tangential_direction&gt;</w:t>
      </w:r>
      <w:r>
        <w:t xml:space="preserve"> elements are described in section </w:t>
      </w:r>
      <w:r w:rsidR="008D51C0">
        <w:fldChar w:fldCharType="begin"/>
      </w:r>
      <w:r>
        <w:instrText xml:space="preserve"> REF _Ref400880511 \r \h </w:instrText>
      </w:r>
      <w:r w:rsidR="00E828B3">
        <w:instrText xml:space="preserve"> \* MERGEFORMAT </w:instrText>
      </w:r>
      <w:r w:rsidR="008D51C0">
        <w:fldChar w:fldCharType="separate"/>
      </w:r>
      <w:r w:rsidR="00A2710C">
        <w:t>7.1.3</w:t>
      </w:r>
      <w:r w:rsidR="008D51C0">
        <w:fldChar w:fldCharType="end"/>
      </w:r>
      <w:r>
        <w:t>.</w:t>
      </w:r>
    </w:p>
    <w:p w14:paraId="2A176D91" w14:textId="77777777" w:rsidR="002E60CB" w:rsidRPr="007909A5" w:rsidRDefault="009F243E" w:rsidP="002E60CB">
      <w:pPr>
        <w:pStyle w:val="Example"/>
        <w:keepNext/>
      </w:pPr>
      <w:r>
        <w:t>Example</w:t>
      </w:r>
      <w:r w:rsidR="002E60CB" w:rsidRPr="007909A5">
        <w:t xml:space="preserve">: </w:t>
      </w:r>
    </w:p>
    <w:p w14:paraId="5FD31071" w14:textId="77777777" w:rsidR="002E60CB" w:rsidRPr="00226A3F" w:rsidRDefault="002E60CB" w:rsidP="002E60CB">
      <w:pPr>
        <w:pStyle w:val="XMLCode"/>
        <w:keepNext/>
      </w:pPr>
    </w:p>
    <w:p w14:paraId="3F2AA4CE" w14:textId="1B8B0D29" w:rsidR="002E60CB" w:rsidRPr="00226A3F" w:rsidRDefault="002E60CB" w:rsidP="002E60CB">
      <w:pPr>
        <w:pStyle w:val="XMLCode"/>
        <w:keepNext/>
      </w:pPr>
      <w:r w:rsidRPr="00226A3F">
        <w:t>&lt;connection_0d label=</w:t>
      </w:r>
      <w:r w:rsidR="00194316">
        <w:t>"</w:t>
      </w:r>
      <w:r w:rsidR="00885E47">
        <w:t>RSC_</w:t>
      </w:r>
      <w:r w:rsidRPr="00226A3F">
        <w:t>1272360</w:t>
      </w:r>
      <w:r w:rsidR="00194316">
        <w:t>"</w:t>
      </w:r>
      <w:r w:rsidRPr="00226A3F">
        <w:t>&gt;</w:t>
      </w:r>
    </w:p>
    <w:p w14:paraId="19C6284C" w14:textId="28EEFD04" w:rsidR="002E60CB" w:rsidRPr="00226A3F" w:rsidRDefault="002E60CB" w:rsidP="002E60CB">
      <w:pPr>
        <w:pStyle w:val="XMLCode"/>
        <w:keepNext/>
      </w:pPr>
      <w:r w:rsidRPr="00226A3F">
        <w:t xml:space="preserve">    &lt;loc&gt; 507 1 0.8 &lt;/loc&gt;</w:t>
      </w:r>
    </w:p>
    <w:p w14:paraId="6204A082" w14:textId="474B3593" w:rsidR="002E60CB" w:rsidRPr="00390D3C" w:rsidRDefault="002E60CB" w:rsidP="002E60CB">
      <w:pPr>
        <w:pStyle w:val="XMLCode"/>
        <w:keepNext/>
        <w:rPr>
          <w:color w:val="0070C0"/>
        </w:rPr>
      </w:pPr>
      <w:r w:rsidRPr="00226A3F">
        <w:t xml:space="preserve">    </w:t>
      </w:r>
      <w:r w:rsidRPr="00390D3C">
        <w:rPr>
          <w:color w:val="0070C0"/>
        </w:rPr>
        <w:t>&lt;robscan base=</w:t>
      </w:r>
      <w:r w:rsidR="00194316">
        <w:rPr>
          <w:color w:val="0070C0"/>
        </w:rPr>
        <w:t>"</w:t>
      </w:r>
      <w:r w:rsidRPr="00390D3C">
        <w:rPr>
          <w:color w:val="0070C0"/>
        </w:rPr>
        <w:t>1</w:t>
      </w:r>
      <w:r w:rsidR="00194316">
        <w:rPr>
          <w:color w:val="0070C0"/>
        </w:rPr>
        <w:t>"</w:t>
      </w:r>
      <w:r w:rsidRPr="00390D3C">
        <w:rPr>
          <w:color w:val="0070C0"/>
        </w:rPr>
        <w:t xml:space="preserve"> pattern=</w:t>
      </w:r>
      <w:r w:rsidR="00194316">
        <w:rPr>
          <w:color w:val="0070C0"/>
        </w:rPr>
        <w:t>"</w:t>
      </w:r>
      <w:r w:rsidR="008508D9">
        <w:rPr>
          <w:color w:val="0070C0"/>
        </w:rPr>
        <w:t>KL_ST</w:t>
      </w:r>
      <w:r w:rsidR="00194316">
        <w:rPr>
          <w:color w:val="0070C0"/>
        </w:rPr>
        <w:t>"</w:t>
      </w:r>
      <w:r w:rsidRPr="00390D3C">
        <w:rPr>
          <w:color w:val="0070C0"/>
        </w:rPr>
        <w:t xml:space="preserve"> gap=</w:t>
      </w:r>
      <w:r w:rsidR="00194316">
        <w:rPr>
          <w:color w:val="0070C0"/>
        </w:rPr>
        <w:t>"</w:t>
      </w:r>
      <w:r w:rsidRPr="00390D3C">
        <w:rPr>
          <w:color w:val="0070C0"/>
        </w:rPr>
        <w:t>0.15</w:t>
      </w:r>
      <w:r w:rsidR="00194316">
        <w:rPr>
          <w:color w:val="0070C0"/>
        </w:rPr>
        <w:t>"</w:t>
      </w:r>
      <w:r w:rsidRPr="00390D3C">
        <w:rPr>
          <w:color w:val="0070C0"/>
        </w:rPr>
        <w:t xml:space="preserve"> width=</w:t>
      </w:r>
      <w:r w:rsidR="00194316">
        <w:rPr>
          <w:color w:val="0070C0"/>
        </w:rPr>
        <w:t>"</w:t>
      </w:r>
      <w:r w:rsidRPr="00390D3C">
        <w:rPr>
          <w:color w:val="0070C0"/>
        </w:rPr>
        <w:t>0.4</w:t>
      </w:r>
      <w:r w:rsidR="00194316">
        <w:rPr>
          <w:color w:val="0070C0"/>
        </w:rPr>
        <w:t>"</w:t>
      </w:r>
      <w:r w:rsidRPr="00390D3C">
        <w:rPr>
          <w:color w:val="0070C0"/>
        </w:rPr>
        <w:t xml:space="preserve"> </w:t>
      </w:r>
      <w:r w:rsidRPr="00390D3C">
        <w:rPr>
          <w:color w:val="0070C0"/>
        </w:rPr>
        <w:br/>
        <w:t xml:space="preserve">         mirrored=</w:t>
      </w:r>
      <w:r w:rsidR="00194316">
        <w:rPr>
          <w:color w:val="0070C0"/>
        </w:rPr>
        <w:t>"</w:t>
      </w:r>
      <w:r w:rsidRPr="00390D3C">
        <w:rPr>
          <w:color w:val="0070C0"/>
        </w:rPr>
        <w:t>false</w:t>
      </w:r>
      <w:r w:rsidR="00194316">
        <w:rPr>
          <w:color w:val="0070C0"/>
        </w:rPr>
        <w:t>"</w:t>
      </w:r>
      <w:r w:rsidRPr="00390D3C">
        <w:rPr>
          <w:color w:val="0070C0"/>
        </w:rPr>
        <w:t xml:space="preserve"> pattern_width=</w:t>
      </w:r>
      <w:r w:rsidR="00194316">
        <w:rPr>
          <w:color w:val="0070C0"/>
        </w:rPr>
        <w:t>"</w:t>
      </w:r>
      <w:r w:rsidRPr="00390D3C">
        <w:rPr>
          <w:color w:val="0070C0"/>
        </w:rPr>
        <w:t>5</w:t>
      </w:r>
      <w:r w:rsidR="00194316">
        <w:rPr>
          <w:color w:val="0070C0"/>
        </w:rPr>
        <w:t>"</w:t>
      </w:r>
      <w:r w:rsidRPr="00390D3C">
        <w:rPr>
          <w:color w:val="0070C0"/>
        </w:rPr>
        <w:t xml:space="preserve"> pattern_length=</w:t>
      </w:r>
      <w:r w:rsidR="00194316">
        <w:rPr>
          <w:color w:val="0070C0"/>
        </w:rPr>
        <w:t>"</w:t>
      </w:r>
      <w:r w:rsidRPr="00390D3C">
        <w:rPr>
          <w:color w:val="0070C0"/>
        </w:rPr>
        <w:t>12</w:t>
      </w:r>
      <w:r w:rsidR="00194316">
        <w:rPr>
          <w:color w:val="0070C0"/>
        </w:rPr>
        <w:t>"</w:t>
      </w:r>
      <w:r w:rsidRPr="00390D3C">
        <w:rPr>
          <w:color w:val="0070C0"/>
        </w:rPr>
        <w:t xml:space="preserve"> orientation_angle=</w:t>
      </w:r>
      <w:r w:rsidR="00194316">
        <w:rPr>
          <w:color w:val="0070C0"/>
        </w:rPr>
        <w:t>"</w:t>
      </w:r>
      <w:r w:rsidRPr="00390D3C">
        <w:rPr>
          <w:color w:val="0070C0"/>
        </w:rPr>
        <w:t>0</w:t>
      </w:r>
      <w:r w:rsidR="00194316">
        <w:rPr>
          <w:color w:val="0070C0"/>
        </w:rPr>
        <w:t>"</w:t>
      </w:r>
      <w:r w:rsidRPr="00390D3C">
        <w:rPr>
          <w:color w:val="0070C0"/>
        </w:rPr>
        <w:t>&gt;</w:t>
      </w:r>
    </w:p>
    <w:p w14:paraId="668E7E34" w14:textId="587E6149" w:rsidR="002E60CB" w:rsidRPr="0033379A" w:rsidRDefault="002E60CB" w:rsidP="002E60CB">
      <w:pPr>
        <w:pStyle w:val="XMLCode"/>
        <w:keepNext/>
        <w:rPr>
          <w:color w:val="0070C0"/>
          <w:lang w:val="fr-FR"/>
        </w:rPr>
      </w:pPr>
      <w:r w:rsidRPr="00390D3C">
        <w:rPr>
          <w:color w:val="0070C0"/>
        </w:rPr>
        <w:t xml:space="preserve">        </w:t>
      </w:r>
      <w:r w:rsidRPr="0033379A">
        <w:rPr>
          <w:color w:val="0070C0"/>
          <w:lang w:val="fr-FR"/>
        </w:rPr>
        <w:t>&lt;normal_direction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w:t>
      </w:r>
      <w:r w:rsidR="00194316" w:rsidRPr="0033379A">
        <w:rPr>
          <w:color w:val="0070C0"/>
          <w:lang w:val="fr-FR"/>
        </w:rPr>
        <w:t>"</w:t>
      </w:r>
      <w:r w:rsidRPr="0033379A">
        <w:rPr>
          <w:color w:val="0070C0"/>
          <w:lang w:val="fr-FR"/>
        </w:rPr>
        <w:t xml:space="preserve">/&gt;    </w:t>
      </w:r>
      <w:r w:rsidRPr="0033379A">
        <w:rPr>
          <w:color w:val="FF0000"/>
          <w:lang w:val="fr-FR"/>
        </w:rPr>
        <w:t>&lt;!-- locale z axis --&gt;</w:t>
      </w:r>
    </w:p>
    <w:p w14:paraId="038C8F13" w14:textId="3D168B86" w:rsidR="002E60CB" w:rsidRPr="0033379A" w:rsidRDefault="002E60CB" w:rsidP="002E60CB">
      <w:pPr>
        <w:pStyle w:val="XMLCode"/>
        <w:keepNext/>
        <w:rPr>
          <w:color w:val="FF0000"/>
          <w:lang w:val="fr-FR"/>
        </w:rPr>
      </w:pPr>
      <w:r w:rsidRPr="0033379A">
        <w:rPr>
          <w:color w:val="0070C0"/>
          <w:lang w:val="fr-FR"/>
        </w:rPr>
        <w:t xml:space="preserve">        &lt;tangential_direction x=</w:t>
      </w:r>
      <w:r w:rsidR="00194316" w:rsidRPr="0033379A">
        <w:rPr>
          <w:color w:val="0070C0"/>
          <w:lang w:val="fr-FR"/>
        </w:rPr>
        <w:t>"</w:t>
      </w:r>
      <w:r w:rsidRPr="0033379A">
        <w:rPr>
          <w:color w:val="0070C0"/>
          <w:lang w:val="fr-FR"/>
        </w:rPr>
        <w:t>1</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/&gt; </w:t>
      </w:r>
      <w:r w:rsidRPr="0033379A">
        <w:rPr>
          <w:color w:val="FF0000"/>
          <w:lang w:val="fr-FR"/>
        </w:rPr>
        <w:t>&lt;!-- locale x axis --&gt;</w:t>
      </w:r>
    </w:p>
    <w:p w14:paraId="42597AE2" w14:textId="77777777" w:rsidR="002E60CB" w:rsidRPr="00390D3C" w:rsidRDefault="002E60CB" w:rsidP="002E60CB">
      <w:pPr>
        <w:pStyle w:val="XMLCode"/>
        <w:keepNext/>
        <w:rPr>
          <w:color w:val="0070C0"/>
        </w:rPr>
      </w:pPr>
      <w:r w:rsidRPr="0033379A">
        <w:rPr>
          <w:color w:val="0070C0"/>
          <w:lang w:val="fr-FR"/>
        </w:rPr>
        <w:t xml:space="preserve">    </w:t>
      </w:r>
      <w:r w:rsidRPr="00390D3C">
        <w:rPr>
          <w:color w:val="0070C0"/>
        </w:rPr>
        <w:t>&lt;/robscan&gt;</w:t>
      </w:r>
    </w:p>
    <w:p w14:paraId="7DCC05AB" w14:textId="77777777" w:rsidR="002E60CB" w:rsidRPr="00226A3F" w:rsidRDefault="002E60CB" w:rsidP="002E60CB">
      <w:pPr>
        <w:pStyle w:val="XMLCode"/>
        <w:keepNext/>
      </w:pPr>
      <w:r w:rsidRPr="00226A3F">
        <w:t xml:space="preserve">    &lt;appdata&gt;</w:t>
      </w:r>
    </w:p>
    <w:p w14:paraId="17025B99" w14:textId="77777777" w:rsidR="002E60CB" w:rsidRPr="00226A3F" w:rsidRDefault="002E60CB" w:rsidP="002E60CB">
      <w:pPr>
        <w:pStyle w:val="XMLCode"/>
        <w:keepNext/>
      </w:pPr>
      <w:r w:rsidRPr="00226A3F">
        <w:t xml:space="preserve">    </w:t>
      </w:r>
      <w:r w:rsidR="0009532E">
        <w:tab/>
        <w:t xml:space="preserve">    ...</w:t>
      </w:r>
    </w:p>
    <w:p w14:paraId="5080B467" w14:textId="77777777" w:rsidR="002E60CB" w:rsidRPr="00226A3F" w:rsidRDefault="002E60CB" w:rsidP="002E60CB">
      <w:pPr>
        <w:pStyle w:val="XMLCode"/>
        <w:keepNext/>
      </w:pPr>
      <w:r w:rsidRPr="00226A3F">
        <w:t xml:space="preserve">    &lt;/appdata&gt;</w:t>
      </w:r>
    </w:p>
    <w:p w14:paraId="7495B99E" w14:textId="77777777" w:rsidR="002E60CB" w:rsidRPr="00226A3F" w:rsidRDefault="002E60CB" w:rsidP="002E60CB">
      <w:pPr>
        <w:pStyle w:val="XMLCode"/>
        <w:keepNext/>
      </w:pPr>
      <w:r w:rsidRPr="00226A3F">
        <w:t>&lt;/connection_0d&gt;</w:t>
      </w:r>
    </w:p>
    <w:p w14:paraId="2EFED950" w14:textId="77777777" w:rsidR="002E60CB" w:rsidRPr="00226A3F" w:rsidRDefault="002E60CB" w:rsidP="002E60CB">
      <w:pPr>
        <w:pStyle w:val="XMLCode"/>
      </w:pPr>
    </w:p>
    <w:p w14:paraId="01E38FBC" w14:textId="77777777" w:rsidR="002E60CB" w:rsidRPr="00226A3F" w:rsidRDefault="002E60CB" w:rsidP="002E60CB">
      <w:pPr>
        <w:pStyle w:val="berschrift2"/>
        <w:tabs>
          <w:tab w:val="clear" w:pos="576"/>
          <w:tab w:val="left" w:pos="567"/>
          <w:tab w:val="num" w:pos="1134"/>
        </w:tabs>
        <w:ind w:left="578" w:hanging="578"/>
      </w:pPr>
      <w:bookmarkStart w:id="476" w:name="_Toc428279365"/>
      <w:bookmarkStart w:id="477" w:name="_Toc428456102"/>
      <w:bookmarkStart w:id="478" w:name="_Toc428537065"/>
      <w:bookmarkStart w:id="479" w:name="_Toc428969384"/>
      <w:bookmarkStart w:id="480" w:name="_Toc429052775"/>
      <w:bookmarkStart w:id="481" w:name="_Toc413359585"/>
      <w:bookmarkStart w:id="482" w:name="_Toc3556977"/>
      <w:bookmarkStart w:id="483" w:name="_Toc34747227"/>
      <w:bookmarkStart w:id="484" w:name="_Toc39880541"/>
      <w:bookmarkEnd w:id="476"/>
      <w:bookmarkEnd w:id="477"/>
      <w:bookmarkEnd w:id="478"/>
      <w:bookmarkEnd w:id="479"/>
      <w:bookmarkEnd w:id="480"/>
      <w:r w:rsidRPr="00226A3F">
        <w:t>Rivets</w:t>
      </w:r>
      <w:bookmarkEnd w:id="481"/>
      <w:bookmarkEnd w:id="482"/>
      <w:bookmarkEnd w:id="483"/>
      <w:bookmarkEnd w:id="484"/>
    </w:p>
    <w:p w14:paraId="346D895C" w14:textId="3EF210B3" w:rsidR="002E60CB" w:rsidRPr="00226A3F" w:rsidRDefault="002E60CB" w:rsidP="00390D3C">
      <w:pPr>
        <w:jc w:val="both"/>
      </w:pPr>
      <w:r w:rsidRPr="00226A3F">
        <w:t>There are many types of rivets. If at some state of the model the specific type of rivet (e</w:t>
      </w:r>
      <w:r>
        <w:t>. </w:t>
      </w:r>
      <w:r w:rsidRPr="00226A3F">
        <w:t>g</w:t>
      </w:r>
      <w:r>
        <w:t>.</w:t>
      </w:r>
      <w:r w:rsidRPr="00226A3F">
        <w:t xml:space="preserve"> </w:t>
      </w:r>
      <w:r w:rsidR="0007205C" w:rsidRPr="00346643">
        <w:t>SPR</w:t>
      </w:r>
      <w:r w:rsidR="0007205C">
        <w:t xml:space="preserve">, </w:t>
      </w:r>
      <w:r w:rsidR="0007205C" w:rsidRPr="00346643">
        <w:rPr>
          <w:u w:val="single"/>
        </w:rPr>
        <w:t>S</w:t>
      </w:r>
      <w:r w:rsidRPr="00226A3F">
        <w:t>elf-</w:t>
      </w:r>
      <w:r w:rsidR="0007205C" w:rsidRPr="00346643">
        <w:rPr>
          <w:u w:val="single"/>
        </w:rPr>
        <w:t>P</w:t>
      </w:r>
      <w:r w:rsidRPr="00226A3F">
        <w:t xml:space="preserve">iercing </w:t>
      </w:r>
      <w:r w:rsidR="0007205C" w:rsidRPr="00346643">
        <w:rPr>
          <w:u w:val="single"/>
        </w:rPr>
        <w:t>R</w:t>
      </w:r>
      <w:r w:rsidR="0007205C" w:rsidRPr="00226A3F">
        <w:t>ivet</w:t>
      </w:r>
      <w:r w:rsidRPr="00226A3F">
        <w:t xml:space="preserve">) is not known, then a generic rivet element should </w:t>
      </w:r>
      <w:r>
        <w:t>be used</w:t>
      </w:r>
      <w:r w:rsidRPr="00226A3F">
        <w:t xml:space="preserve"> to capture just the necessary information, like direction, length and diameter.</w:t>
      </w:r>
    </w:p>
    <w:p w14:paraId="693B59DF" w14:textId="77777777" w:rsidR="002E60CB" w:rsidRPr="00226A3F" w:rsidRDefault="002E60CB" w:rsidP="00390D3C">
      <w:pPr>
        <w:jc w:val="both"/>
        <w:rPr>
          <w:noProof/>
        </w:rPr>
      </w:pPr>
      <w:r w:rsidRPr="00226A3F">
        <w:t xml:space="preserve">A rivet is denoted by an element </w:t>
      </w:r>
      <w:r w:rsidR="00753389" w:rsidRPr="00753389">
        <w:rPr>
          <w:rStyle w:val="elementdeftypeChar"/>
        </w:rPr>
        <w:t>&lt;</w:t>
      </w:r>
      <w:r w:rsidRPr="00226A3F">
        <w:rPr>
          <w:rFonts w:ascii="Courier New" w:hAnsi="Courier New" w:cs="Courier New"/>
          <w:b/>
          <w:bCs/>
          <w:i/>
          <w:sz w:val="18"/>
          <w:szCs w:val="18"/>
          <w:highlight w:val="white"/>
        </w:rPr>
        <w:t>rivet</w:t>
      </w:r>
      <w:r w:rsidR="00753389">
        <w:rPr>
          <w:rFonts w:ascii="Courier New" w:hAnsi="Courier New" w:cs="Courier New"/>
          <w:b/>
          <w:bCs/>
          <w:i/>
          <w:sz w:val="18"/>
          <w:szCs w:val="18"/>
        </w:rPr>
        <w:t>/&gt;</w:t>
      </w:r>
      <w:r w:rsidRPr="00226A3F">
        <w:t>.</w:t>
      </w:r>
      <w:r w:rsidRPr="00226A3F">
        <w:rPr>
          <w:noProof/>
        </w:rPr>
        <w:t xml:space="preserve"> This element is described completely by its attribute</w:t>
      </w:r>
      <w:r>
        <w:rPr>
          <w:noProof/>
        </w:rPr>
        <w:t>s</w:t>
      </w:r>
      <w:r w:rsidRPr="00226A3F">
        <w:rPr>
          <w:noProof/>
        </w:rPr>
        <w:t xml:space="preserv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2E60CB" w:rsidRPr="00226A3F" w14:paraId="7DC480FE" w14:textId="77777777" w:rsidTr="005A7483">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F3BCD8" w14:textId="77777777" w:rsidR="002E60CB" w:rsidRPr="00226A3F" w:rsidRDefault="002E60CB" w:rsidP="0088515B">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A07579"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C775FA" w14:textId="5841DB99" w:rsidR="002E60CB" w:rsidRPr="00226A3F" w:rsidRDefault="000E60DF" w:rsidP="0088515B">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05DB8C" w14:textId="32B3AD43" w:rsidR="002E60CB" w:rsidRPr="00226A3F" w:rsidRDefault="009436D3" w:rsidP="0088515B">
            <w:pPr>
              <w:keepNext/>
              <w:rPr>
                <w:b/>
                <w:i/>
              </w:rPr>
            </w:pPr>
            <w:r w:rsidRPr="00A20C5C">
              <w:rPr>
                <w:b/>
                <w:i/>
              </w:rPr>
              <w:t>Constraint</w:t>
            </w:r>
            <w:r>
              <w:rPr>
                <w:b/>
                <w:i/>
              </w:rPr>
              <w:t xml:space="preserve"> / Remarks</w:t>
            </w:r>
          </w:p>
        </w:tc>
      </w:tr>
      <w:tr w:rsidR="002E60CB" w:rsidRPr="00226A3F" w14:paraId="41D0A03B" w14:textId="77777777" w:rsidTr="005A7483">
        <w:trPr>
          <w:jc w:val="center"/>
        </w:trPr>
        <w:tc>
          <w:tcPr>
            <w:tcW w:w="2111" w:type="dxa"/>
            <w:shd w:val="clear" w:color="auto" w:fill="auto"/>
            <w:vAlign w:val="bottom"/>
          </w:tcPr>
          <w:p w14:paraId="76958921" w14:textId="77777777" w:rsidR="002E60CB" w:rsidRPr="00226A3F" w:rsidRDefault="002E60CB" w:rsidP="0088515B">
            <w:pPr>
              <w:rPr>
                <w:sz w:val="20"/>
                <w:szCs w:val="20"/>
              </w:rPr>
            </w:pPr>
            <w:r w:rsidRPr="00226A3F">
              <w:rPr>
                <w:sz w:val="20"/>
                <w:szCs w:val="20"/>
              </w:rPr>
              <w:t>rivet</w:t>
            </w:r>
          </w:p>
        </w:tc>
        <w:tc>
          <w:tcPr>
            <w:tcW w:w="1701" w:type="dxa"/>
            <w:shd w:val="clear" w:color="auto" w:fill="auto"/>
            <w:vAlign w:val="bottom"/>
          </w:tcPr>
          <w:p w14:paraId="61BAB6BD" w14:textId="719267E0" w:rsidR="002E60CB" w:rsidRPr="00226A3F" w:rsidRDefault="002E60CB" w:rsidP="0088515B">
            <w:pPr>
              <w:rPr>
                <w:sz w:val="20"/>
                <w:szCs w:val="20"/>
              </w:rPr>
            </w:pPr>
            <w:r w:rsidRPr="00226A3F">
              <w:rPr>
                <w:sz w:val="20"/>
                <w:szCs w:val="20"/>
              </w:rPr>
              <w:t>1</w:t>
            </w:r>
          </w:p>
        </w:tc>
        <w:tc>
          <w:tcPr>
            <w:tcW w:w="1276" w:type="dxa"/>
            <w:shd w:val="clear" w:color="auto" w:fill="auto"/>
            <w:vAlign w:val="bottom"/>
          </w:tcPr>
          <w:p w14:paraId="53016553" w14:textId="77777777" w:rsidR="002E60CB" w:rsidRPr="00226A3F" w:rsidRDefault="002E60CB" w:rsidP="0088515B">
            <w:pPr>
              <w:rPr>
                <w:sz w:val="20"/>
                <w:szCs w:val="20"/>
              </w:rPr>
            </w:pPr>
            <w:r w:rsidRPr="00226A3F">
              <w:rPr>
                <w:sz w:val="20"/>
                <w:szCs w:val="20"/>
              </w:rPr>
              <w:t>Optional</w:t>
            </w:r>
          </w:p>
        </w:tc>
        <w:tc>
          <w:tcPr>
            <w:tcW w:w="3384" w:type="dxa"/>
            <w:shd w:val="clear" w:color="auto" w:fill="auto"/>
            <w:vAlign w:val="bottom"/>
          </w:tcPr>
          <w:p w14:paraId="7798F3DF" w14:textId="77777777" w:rsidR="002E60CB" w:rsidRPr="00226A3F" w:rsidRDefault="002E60CB" w:rsidP="0088515B">
            <w:pPr>
              <w:rPr>
                <w:sz w:val="20"/>
                <w:szCs w:val="20"/>
              </w:rPr>
            </w:pPr>
            <w:r w:rsidRPr="00226A3F">
              <w:rPr>
                <w:sz w:val="20"/>
                <w:szCs w:val="20"/>
              </w:rPr>
              <w:t>-</w:t>
            </w:r>
          </w:p>
        </w:tc>
      </w:tr>
      <w:tr w:rsidR="002E60CB" w:rsidRPr="00226A3F" w14:paraId="2A2247AE" w14:textId="77777777" w:rsidTr="005A7483">
        <w:trPr>
          <w:jc w:val="center"/>
        </w:trPr>
        <w:tc>
          <w:tcPr>
            <w:tcW w:w="2111" w:type="dxa"/>
            <w:shd w:val="clear" w:color="auto" w:fill="auto"/>
            <w:vAlign w:val="bottom"/>
          </w:tcPr>
          <w:p w14:paraId="7B9FD8C3" w14:textId="77777777" w:rsidR="002E60CB" w:rsidRPr="00226A3F" w:rsidRDefault="002E60CB" w:rsidP="0088515B">
            <w:pPr>
              <w:rPr>
                <w:sz w:val="20"/>
                <w:szCs w:val="20"/>
              </w:rPr>
            </w:pPr>
            <w:r w:rsidRPr="00226A3F">
              <w:rPr>
                <w:sz w:val="20"/>
                <w:szCs w:val="20"/>
              </w:rPr>
              <w:t>loc</w:t>
            </w:r>
          </w:p>
        </w:tc>
        <w:tc>
          <w:tcPr>
            <w:tcW w:w="1701" w:type="dxa"/>
            <w:shd w:val="clear" w:color="auto" w:fill="auto"/>
            <w:vAlign w:val="bottom"/>
          </w:tcPr>
          <w:p w14:paraId="3E4BAF2B" w14:textId="77777777" w:rsidR="002E60CB" w:rsidRPr="00226A3F" w:rsidRDefault="002E60CB" w:rsidP="0088515B">
            <w:pPr>
              <w:rPr>
                <w:sz w:val="20"/>
                <w:szCs w:val="20"/>
              </w:rPr>
            </w:pPr>
            <w:r w:rsidRPr="00226A3F">
              <w:rPr>
                <w:sz w:val="20"/>
                <w:szCs w:val="20"/>
              </w:rPr>
              <w:t>1</w:t>
            </w:r>
          </w:p>
        </w:tc>
        <w:tc>
          <w:tcPr>
            <w:tcW w:w="1276" w:type="dxa"/>
            <w:shd w:val="clear" w:color="auto" w:fill="auto"/>
            <w:vAlign w:val="bottom"/>
          </w:tcPr>
          <w:p w14:paraId="788BE80C" w14:textId="77777777" w:rsidR="002E60CB" w:rsidRPr="00226A3F" w:rsidRDefault="002E60CB" w:rsidP="0088515B">
            <w:pPr>
              <w:rPr>
                <w:sz w:val="20"/>
                <w:szCs w:val="20"/>
              </w:rPr>
            </w:pPr>
            <w:r w:rsidRPr="00226A3F">
              <w:rPr>
                <w:sz w:val="20"/>
                <w:szCs w:val="20"/>
              </w:rPr>
              <w:t>Required</w:t>
            </w:r>
          </w:p>
        </w:tc>
        <w:tc>
          <w:tcPr>
            <w:tcW w:w="3384" w:type="dxa"/>
            <w:shd w:val="clear" w:color="auto" w:fill="auto"/>
            <w:vAlign w:val="bottom"/>
          </w:tcPr>
          <w:p w14:paraId="2A5215FD" w14:textId="77777777" w:rsidR="002E60CB" w:rsidRPr="00226A3F" w:rsidRDefault="002E60CB" w:rsidP="0088515B">
            <w:pPr>
              <w:rPr>
                <w:sz w:val="20"/>
                <w:szCs w:val="20"/>
              </w:rPr>
            </w:pPr>
            <w:r w:rsidRPr="00226A3F">
              <w:rPr>
                <w:sz w:val="20"/>
                <w:szCs w:val="20"/>
              </w:rPr>
              <w:t>-</w:t>
            </w:r>
          </w:p>
        </w:tc>
      </w:tr>
      <w:tr w:rsidR="00D43503" w:rsidRPr="00226A3F" w14:paraId="22DA0242" w14:textId="77777777" w:rsidTr="005A7483">
        <w:trPr>
          <w:jc w:val="center"/>
        </w:trPr>
        <w:tc>
          <w:tcPr>
            <w:tcW w:w="2111" w:type="dxa"/>
            <w:shd w:val="clear" w:color="auto" w:fill="auto"/>
            <w:vAlign w:val="bottom"/>
          </w:tcPr>
          <w:p w14:paraId="00249D9B" w14:textId="3BA0EE0D" w:rsidR="00D43503" w:rsidRPr="00226A3F" w:rsidRDefault="00D43503" w:rsidP="0088515B">
            <w:pPr>
              <w:rPr>
                <w:sz w:val="20"/>
                <w:szCs w:val="20"/>
              </w:rPr>
            </w:pPr>
            <w:r w:rsidRPr="00226A3F">
              <w:rPr>
                <w:sz w:val="20"/>
                <w:szCs w:val="20"/>
              </w:rPr>
              <w:t>appdata</w:t>
            </w:r>
          </w:p>
        </w:tc>
        <w:tc>
          <w:tcPr>
            <w:tcW w:w="1701" w:type="dxa"/>
            <w:shd w:val="clear" w:color="auto" w:fill="auto"/>
            <w:vAlign w:val="bottom"/>
          </w:tcPr>
          <w:p w14:paraId="17BEEA0D" w14:textId="18A800C7" w:rsidR="00D43503" w:rsidRPr="00226A3F" w:rsidRDefault="00D43503" w:rsidP="0088515B">
            <w:pPr>
              <w:rPr>
                <w:sz w:val="20"/>
                <w:szCs w:val="20"/>
              </w:rPr>
            </w:pPr>
            <w:r w:rsidRPr="00226A3F">
              <w:rPr>
                <w:sz w:val="20"/>
                <w:szCs w:val="20"/>
              </w:rPr>
              <w:t>1</w:t>
            </w:r>
          </w:p>
        </w:tc>
        <w:tc>
          <w:tcPr>
            <w:tcW w:w="1276" w:type="dxa"/>
            <w:shd w:val="clear" w:color="auto" w:fill="auto"/>
            <w:vAlign w:val="bottom"/>
          </w:tcPr>
          <w:p w14:paraId="1225A4AE" w14:textId="5938A728" w:rsidR="00D43503" w:rsidRPr="00226A3F" w:rsidRDefault="00D43503" w:rsidP="0088515B">
            <w:pPr>
              <w:rPr>
                <w:sz w:val="20"/>
                <w:szCs w:val="20"/>
              </w:rPr>
            </w:pPr>
            <w:r w:rsidRPr="00226A3F">
              <w:rPr>
                <w:sz w:val="20"/>
                <w:szCs w:val="20"/>
              </w:rPr>
              <w:t>Optional</w:t>
            </w:r>
          </w:p>
        </w:tc>
        <w:tc>
          <w:tcPr>
            <w:tcW w:w="3384" w:type="dxa"/>
            <w:shd w:val="clear" w:color="auto" w:fill="auto"/>
            <w:vAlign w:val="bottom"/>
          </w:tcPr>
          <w:p w14:paraId="492B72A5" w14:textId="3ABD77A9" w:rsidR="00D43503" w:rsidRPr="00226A3F" w:rsidRDefault="00D43503" w:rsidP="0088515B">
            <w:pPr>
              <w:rPr>
                <w:sz w:val="20"/>
                <w:szCs w:val="20"/>
              </w:rPr>
            </w:pPr>
            <w:r w:rsidRPr="00226A3F">
              <w:rPr>
                <w:sz w:val="20"/>
                <w:szCs w:val="20"/>
              </w:rPr>
              <w:t>-</w:t>
            </w:r>
          </w:p>
        </w:tc>
      </w:tr>
      <w:tr w:rsidR="008239EA" w:rsidRPr="00226A3F" w14:paraId="5FF2D62A" w14:textId="77777777" w:rsidTr="005A7483">
        <w:trPr>
          <w:jc w:val="center"/>
        </w:trPr>
        <w:tc>
          <w:tcPr>
            <w:tcW w:w="2111" w:type="dxa"/>
            <w:shd w:val="clear" w:color="auto" w:fill="auto"/>
            <w:vAlign w:val="bottom"/>
          </w:tcPr>
          <w:p w14:paraId="5746CC02" w14:textId="020EEEDD" w:rsidR="008239EA" w:rsidRPr="00226A3F" w:rsidRDefault="008239EA" w:rsidP="0088515B">
            <w:pPr>
              <w:rPr>
                <w:sz w:val="20"/>
                <w:szCs w:val="20"/>
              </w:rPr>
            </w:pPr>
            <w:r>
              <w:rPr>
                <w:sz w:val="20"/>
                <w:szCs w:val="20"/>
              </w:rPr>
              <w:t>femdata</w:t>
            </w:r>
          </w:p>
        </w:tc>
        <w:tc>
          <w:tcPr>
            <w:tcW w:w="1701" w:type="dxa"/>
            <w:shd w:val="clear" w:color="auto" w:fill="auto"/>
            <w:vAlign w:val="bottom"/>
          </w:tcPr>
          <w:p w14:paraId="520D566C" w14:textId="0750D9B0" w:rsidR="008239EA" w:rsidDel="009050D3" w:rsidRDefault="008239EA" w:rsidP="0088515B">
            <w:pPr>
              <w:rPr>
                <w:sz w:val="20"/>
                <w:szCs w:val="20"/>
              </w:rPr>
            </w:pPr>
            <w:r>
              <w:rPr>
                <w:sz w:val="20"/>
                <w:szCs w:val="20"/>
              </w:rPr>
              <w:t>1</w:t>
            </w:r>
          </w:p>
        </w:tc>
        <w:tc>
          <w:tcPr>
            <w:tcW w:w="1276" w:type="dxa"/>
            <w:shd w:val="clear" w:color="auto" w:fill="auto"/>
            <w:vAlign w:val="bottom"/>
          </w:tcPr>
          <w:p w14:paraId="64B94413" w14:textId="43BBE5F1" w:rsidR="008239EA" w:rsidRPr="00226A3F" w:rsidRDefault="008239EA" w:rsidP="0088515B">
            <w:pPr>
              <w:rPr>
                <w:sz w:val="20"/>
                <w:szCs w:val="20"/>
              </w:rPr>
            </w:pPr>
            <w:r>
              <w:rPr>
                <w:sz w:val="20"/>
                <w:szCs w:val="20"/>
              </w:rPr>
              <w:t>Optional</w:t>
            </w:r>
          </w:p>
        </w:tc>
        <w:tc>
          <w:tcPr>
            <w:tcW w:w="3384" w:type="dxa"/>
            <w:shd w:val="clear" w:color="auto" w:fill="auto"/>
            <w:vAlign w:val="bottom"/>
          </w:tcPr>
          <w:p w14:paraId="32757AC0" w14:textId="1A712073" w:rsidR="008239EA" w:rsidRPr="00226A3F" w:rsidRDefault="008239EA" w:rsidP="0088515B">
            <w:pPr>
              <w:rPr>
                <w:sz w:val="20"/>
                <w:szCs w:val="20"/>
              </w:rPr>
            </w:pPr>
            <w:r>
              <w:rPr>
                <w:sz w:val="20"/>
                <w:szCs w:val="20"/>
              </w:rPr>
              <w:t>-</w:t>
            </w:r>
          </w:p>
        </w:tc>
      </w:tr>
      <w:tr w:rsidR="00D43503" w:rsidRPr="00226A3F" w14:paraId="15B637B3" w14:textId="77777777" w:rsidTr="005A7483">
        <w:trPr>
          <w:jc w:val="center"/>
        </w:trPr>
        <w:tc>
          <w:tcPr>
            <w:tcW w:w="2111" w:type="dxa"/>
            <w:shd w:val="clear" w:color="auto" w:fill="auto"/>
          </w:tcPr>
          <w:p w14:paraId="34099117" w14:textId="11A46EFB" w:rsidR="00D43503" w:rsidRPr="00226A3F" w:rsidRDefault="00D43503" w:rsidP="0088515B">
            <w:pPr>
              <w:rPr>
                <w:sz w:val="20"/>
                <w:szCs w:val="20"/>
              </w:rPr>
            </w:pPr>
            <w:r>
              <w:rPr>
                <w:rFonts w:cs="Calibri"/>
                <w:sz w:val="20"/>
                <w:szCs w:val="20"/>
                <w:lang w:eastAsia="en-GB"/>
              </w:rPr>
              <w:t xml:space="preserve">custom_attributes_list </w:t>
            </w:r>
          </w:p>
        </w:tc>
        <w:tc>
          <w:tcPr>
            <w:tcW w:w="1701" w:type="dxa"/>
            <w:shd w:val="clear" w:color="auto" w:fill="auto"/>
          </w:tcPr>
          <w:p w14:paraId="6E0FF885" w14:textId="00328446" w:rsidR="00D43503" w:rsidRPr="00226A3F" w:rsidRDefault="00D43503" w:rsidP="0088515B">
            <w:pPr>
              <w:rPr>
                <w:sz w:val="20"/>
                <w:szCs w:val="20"/>
              </w:rPr>
            </w:pPr>
            <w:r>
              <w:rPr>
                <w:sz w:val="20"/>
                <w:szCs w:val="20"/>
              </w:rPr>
              <w:t>1</w:t>
            </w:r>
          </w:p>
        </w:tc>
        <w:tc>
          <w:tcPr>
            <w:tcW w:w="1276" w:type="dxa"/>
            <w:shd w:val="clear" w:color="auto" w:fill="auto"/>
          </w:tcPr>
          <w:p w14:paraId="75BDE5FF" w14:textId="4663EA25" w:rsidR="00D43503" w:rsidRPr="00226A3F" w:rsidRDefault="00D43503" w:rsidP="0088515B">
            <w:pPr>
              <w:rPr>
                <w:sz w:val="20"/>
                <w:szCs w:val="20"/>
              </w:rPr>
            </w:pPr>
            <w:r>
              <w:rPr>
                <w:rFonts w:cs="Calibri"/>
                <w:sz w:val="20"/>
                <w:szCs w:val="20"/>
                <w:lang w:eastAsia="en-GB"/>
              </w:rPr>
              <w:t>Optional</w:t>
            </w:r>
          </w:p>
        </w:tc>
        <w:tc>
          <w:tcPr>
            <w:tcW w:w="3384" w:type="dxa"/>
            <w:shd w:val="clear" w:color="auto" w:fill="auto"/>
          </w:tcPr>
          <w:p w14:paraId="112D6632" w14:textId="13B6C1A3" w:rsidR="00D43503" w:rsidRPr="00226A3F" w:rsidRDefault="00D43503" w:rsidP="0088515B">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A2710C">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A2710C" w:rsidRPr="00A2710C">
              <w:rPr>
                <w:sz w:val="20"/>
                <w:szCs w:val="20"/>
              </w:rPr>
              <w:t xml:space="preserve">Custom Attributes </w:t>
            </w:r>
            <w:r w:rsidR="00A2710C" w:rsidRPr="007331A4">
              <w:t>list</w:t>
            </w:r>
            <w:r w:rsidRPr="0011095E">
              <w:rPr>
                <w:rFonts w:cs="Calibri"/>
                <w:sz w:val="20"/>
                <w:szCs w:val="20"/>
                <w:lang w:eastAsia="en-GB"/>
              </w:rPr>
              <w:fldChar w:fldCharType="end"/>
            </w:r>
          </w:p>
        </w:tc>
      </w:tr>
    </w:tbl>
    <w:p w14:paraId="2095739F" w14:textId="34FABDB8" w:rsidR="002E60CB" w:rsidRDefault="00753389" w:rsidP="00753389">
      <w:pPr>
        <w:pStyle w:val="Beschriftung"/>
        <w:spacing w:before="120"/>
      </w:pPr>
      <w:bookmarkStart w:id="485" w:name="_Toc3566447"/>
      <w:bookmarkStart w:id="486" w:name="_Toc34747450"/>
      <w:bookmarkStart w:id="487" w:name="_Toc39880771"/>
      <w:r>
        <w:t xml:space="preserve">Table </w:t>
      </w:r>
      <w:r w:rsidR="00ED469A">
        <w:fldChar w:fldCharType="begin"/>
      </w:r>
      <w:r w:rsidR="00ED469A">
        <w:instrText xml:space="preserve"> SEQ Table \* ARABIC </w:instrText>
      </w:r>
      <w:r w:rsidR="00ED469A">
        <w:fldChar w:fldCharType="separate"/>
      </w:r>
      <w:r w:rsidR="00A2710C">
        <w:rPr>
          <w:noProof/>
        </w:rPr>
        <w:t>40</w:t>
      </w:r>
      <w:r w:rsidR="00ED469A">
        <w:fldChar w:fldCharType="end"/>
      </w:r>
      <w:r>
        <w:t xml:space="preserve">: </w:t>
      </w:r>
      <w:r w:rsidR="00AE3336">
        <w:t xml:space="preserve">Nested elements of </w:t>
      </w:r>
      <w:r w:rsidRPr="002D3000">
        <w:rPr>
          <w:rStyle w:val="elementdeftypeChar"/>
          <w:b/>
        </w:rPr>
        <w:t>&lt;connection_0d/&gt;</w:t>
      </w:r>
      <w:r w:rsidRPr="00D06BDF">
        <w:rPr>
          <w:rStyle w:val="elementdeftypeChar"/>
          <w:rFonts w:asciiTheme="minorHAnsi" w:hAnsiTheme="minorHAnsi" w:cstheme="minorHAnsi"/>
          <w:b/>
          <w:i w:val="0"/>
          <w:sz w:val="20"/>
        </w:rPr>
        <w:t xml:space="preserve"> for </w:t>
      </w:r>
      <w:r w:rsidRPr="00D06BDF">
        <w:rPr>
          <w:rStyle w:val="elementdeftypeChar"/>
          <w:b/>
        </w:rPr>
        <w:t>&lt;</w:t>
      </w:r>
      <w:r>
        <w:rPr>
          <w:rStyle w:val="elementdeftypeChar"/>
          <w:b/>
        </w:rPr>
        <w:t>rivet</w:t>
      </w:r>
      <w:r w:rsidRPr="00D06BDF">
        <w:rPr>
          <w:rStyle w:val="elementdeftypeChar"/>
          <w:b/>
        </w:rPr>
        <w:t>/&gt;</w:t>
      </w:r>
      <w:bookmarkEnd w:id="485"/>
      <w:bookmarkEnd w:id="486"/>
      <w:bookmarkEnd w:id="487"/>
    </w:p>
    <w:p w14:paraId="208165D8" w14:textId="77777777" w:rsidR="002E60CB" w:rsidRPr="00226A3F" w:rsidRDefault="002E60CB" w:rsidP="002E60CB">
      <w:pPr>
        <w:keepNext/>
        <w:spacing w:before="120"/>
      </w:pPr>
      <w:r w:rsidRPr="00226A3F">
        <w:t xml:space="preserve">XML specification of </w:t>
      </w:r>
      <w:r w:rsidRPr="00226A3F">
        <w:rPr>
          <w:rFonts w:ascii="Courier New" w:hAnsi="Courier New" w:cs="Courier New"/>
          <w:b/>
          <w:i/>
          <w:sz w:val="18"/>
          <w:szCs w:val="18"/>
        </w:rPr>
        <w:t>&lt;rivet</w:t>
      </w:r>
      <w:r w:rsidR="00753389">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2E60CB" w:rsidRPr="00226A3F" w14:paraId="1C3EACEF" w14:textId="77777777" w:rsidTr="001C0495">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F2CC319" w14:textId="77777777" w:rsidR="002E60CB" w:rsidRPr="00226A3F" w:rsidRDefault="002E60CB" w:rsidP="0088515B">
            <w:pPr>
              <w:keepNext/>
              <w:rPr>
                <w:b/>
                <w:i/>
              </w:rPr>
            </w:pPr>
            <w:r w:rsidRPr="00226A3F">
              <w:rPr>
                <w:b/>
                <w:i/>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54F55" w14:textId="77777777" w:rsidR="002E60CB" w:rsidRPr="00226A3F" w:rsidRDefault="002E60CB" w:rsidP="0088515B">
            <w:pPr>
              <w:keepNext/>
              <w:rPr>
                <w:b/>
                <w:i/>
              </w:rPr>
            </w:pPr>
            <w:r w:rsidRPr="00226A3F">
              <w:rPr>
                <w:b/>
                <w:i/>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011AA9" w14:textId="77777777" w:rsidR="002E60CB" w:rsidRPr="00226A3F" w:rsidRDefault="002E60CB" w:rsidP="0088515B">
            <w:pPr>
              <w:keepNext/>
              <w:rPr>
                <w:b/>
                <w:i/>
              </w:rPr>
            </w:pPr>
            <w:r w:rsidRPr="00226A3F">
              <w:rPr>
                <w:b/>
                <w:i/>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8BABB" w14:textId="2D092AD4" w:rsidR="002E60CB" w:rsidRPr="00226A3F" w:rsidRDefault="000E60DF" w:rsidP="0088515B">
            <w:pPr>
              <w:keepNext/>
              <w:rPr>
                <w:b/>
                <w:i/>
              </w:rPr>
            </w:pPr>
            <w:r>
              <w:rPr>
                <w:b/>
                <w:i/>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D08302" w14:textId="61C336FA" w:rsidR="002E60CB" w:rsidRPr="00226A3F" w:rsidRDefault="009436D3" w:rsidP="0088515B">
            <w:pPr>
              <w:keepNext/>
              <w:rPr>
                <w:b/>
                <w:i/>
              </w:rPr>
            </w:pPr>
            <w:r w:rsidRPr="00A20C5C">
              <w:rPr>
                <w:b/>
                <w:i/>
              </w:rPr>
              <w:t>Constraint</w:t>
            </w:r>
            <w:r>
              <w:rPr>
                <w:b/>
                <w:i/>
              </w:rPr>
              <w:t xml:space="preserve"> / Remarks</w:t>
            </w:r>
          </w:p>
        </w:tc>
      </w:tr>
      <w:tr w:rsidR="00E75E50" w:rsidRPr="00460A9F" w14:paraId="440B94BB" w14:textId="77777777" w:rsidTr="001C0495">
        <w:trPr>
          <w:jc w:val="center"/>
        </w:trPr>
        <w:tc>
          <w:tcPr>
            <w:tcW w:w="1842" w:type="dxa"/>
            <w:shd w:val="clear" w:color="auto" w:fill="auto"/>
          </w:tcPr>
          <w:p w14:paraId="09195602" w14:textId="4C061D69" w:rsidR="00E75E50" w:rsidRPr="00460A9F" w:rsidRDefault="00E75E50" w:rsidP="0088515B">
            <w:pPr>
              <w:keepNext/>
              <w:rPr>
                <w:sz w:val="20"/>
                <w:szCs w:val="20"/>
              </w:rPr>
            </w:pPr>
            <w:r>
              <w:rPr>
                <w:sz w:val="20"/>
                <w:szCs w:val="20"/>
              </w:rPr>
              <w:t>hardness</w:t>
            </w:r>
          </w:p>
        </w:tc>
        <w:tc>
          <w:tcPr>
            <w:tcW w:w="1440" w:type="dxa"/>
            <w:shd w:val="clear" w:color="auto" w:fill="auto"/>
          </w:tcPr>
          <w:p w14:paraId="2C0530B7" w14:textId="500E92C8" w:rsidR="00E75E50" w:rsidRPr="00460A9F" w:rsidRDefault="00E75E50" w:rsidP="0088515B">
            <w:pPr>
              <w:keepNext/>
              <w:rPr>
                <w:sz w:val="20"/>
                <w:szCs w:val="20"/>
              </w:rPr>
            </w:pPr>
            <w:r w:rsidRPr="00460A9F">
              <w:rPr>
                <w:sz w:val="20"/>
                <w:szCs w:val="20"/>
              </w:rPr>
              <w:t>Floating point</w:t>
            </w:r>
          </w:p>
        </w:tc>
        <w:tc>
          <w:tcPr>
            <w:tcW w:w="1440" w:type="dxa"/>
          </w:tcPr>
          <w:p w14:paraId="5E2AB9D7" w14:textId="5A21EA5B" w:rsidR="00E75E50" w:rsidRDefault="00E75E50" w:rsidP="0088515B">
            <w:pPr>
              <w:keepNext/>
              <w:rPr>
                <w:sz w:val="20"/>
                <w:szCs w:val="20"/>
              </w:rPr>
            </w:pPr>
            <w:r>
              <w:rPr>
                <w:sz w:val="20"/>
                <w:szCs w:val="20"/>
              </w:rPr>
              <w:t>&gt;</w:t>
            </w:r>
            <w:r w:rsidRPr="00460A9F">
              <w:rPr>
                <w:sz w:val="20"/>
                <w:szCs w:val="20"/>
              </w:rPr>
              <w:t xml:space="preserve"> 0.0</w:t>
            </w:r>
          </w:p>
        </w:tc>
        <w:tc>
          <w:tcPr>
            <w:tcW w:w="1080" w:type="dxa"/>
            <w:shd w:val="clear" w:color="auto" w:fill="auto"/>
          </w:tcPr>
          <w:p w14:paraId="28285362" w14:textId="62288DE2" w:rsidR="00E75E50" w:rsidRPr="00460A9F" w:rsidRDefault="00E75E50" w:rsidP="0088515B">
            <w:pPr>
              <w:keepNext/>
              <w:rPr>
                <w:sz w:val="20"/>
                <w:szCs w:val="20"/>
              </w:rPr>
            </w:pPr>
            <w:r w:rsidRPr="00460A9F">
              <w:rPr>
                <w:sz w:val="20"/>
                <w:szCs w:val="20"/>
              </w:rPr>
              <w:t>Optional</w:t>
            </w:r>
          </w:p>
        </w:tc>
        <w:tc>
          <w:tcPr>
            <w:tcW w:w="2992" w:type="dxa"/>
            <w:shd w:val="clear" w:color="auto" w:fill="auto"/>
          </w:tcPr>
          <w:p w14:paraId="2E13AE1F" w14:textId="4F22F4AE" w:rsidR="00E75E50" w:rsidRPr="00460A9F" w:rsidRDefault="00E75E50" w:rsidP="0088515B">
            <w:pPr>
              <w:keepNext/>
              <w:rPr>
                <w:sz w:val="20"/>
                <w:szCs w:val="20"/>
              </w:rPr>
            </w:pPr>
            <w:r>
              <w:rPr>
                <w:sz w:val="20"/>
                <w:szCs w:val="20"/>
              </w:rPr>
              <w:t>-</w:t>
            </w:r>
          </w:p>
        </w:tc>
      </w:tr>
      <w:tr w:rsidR="00E75E50" w:rsidRPr="00460A9F" w14:paraId="10DC8CE7" w14:textId="77777777" w:rsidTr="001C0495">
        <w:trPr>
          <w:jc w:val="center"/>
        </w:trPr>
        <w:tc>
          <w:tcPr>
            <w:tcW w:w="1842" w:type="dxa"/>
            <w:shd w:val="clear" w:color="auto" w:fill="auto"/>
          </w:tcPr>
          <w:p w14:paraId="2B7D120F" w14:textId="77777777" w:rsidR="00E75E50" w:rsidRPr="00460A9F" w:rsidRDefault="00E75E50" w:rsidP="0088515B">
            <w:pPr>
              <w:keepNext/>
              <w:rPr>
                <w:sz w:val="20"/>
                <w:szCs w:val="20"/>
              </w:rPr>
            </w:pPr>
            <w:r w:rsidRPr="00460A9F">
              <w:rPr>
                <w:sz w:val="20"/>
                <w:szCs w:val="20"/>
              </w:rPr>
              <w:t>shaft_diameter</w:t>
            </w:r>
          </w:p>
        </w:tc>
        <w:tc>
          <w:tcPr>
            <w:tcW w:w="1440" w:type="dxa"/>
            <w:shd w:val="clear" w:color="auto" w:fill="auto"/>
          </w:tcPr>
          <w:p w14:paraId="782A9CFE" w14:textId="77777777" w:rsidR="00E75E50" w:rsidRPr="00460A9F" w:rsidRDefault="00E75E50" w:rsidP="0088515B">
            <w:pPr>
              <w:keepNext/>
              <w:rPr>
                <w:sz w:val="20"/>
                <w:szCs w:val="20"/>
              </w:rPr>
            </w:pPr>
            <w:r w:rsidRPr="00460A9F">
              <w:rPr>
                <w:sz w:val="20"/>
                <w:szCs w:val="20"/>
              </w:rPr>
              <w:t>Floating point</w:t>
            </w:r>
          </w:p>
        </w:tc>
        <w:tc>
          <w:tcPr>
            <w:tcW w:w="1440" w:type="dxa"/>
          </w:tcPr>
          <w:p w14:paraId="15D5AA6C" w14:textId="77777777" w:rsidR="00E75E50" w:rsidRPr="00460A9F" w:rsidRDefault="00E75E50" w:rsidP="0088515B">
            <w:pPr>
              <w:keepNext/>
              <w:rPr>
                <w:sz w:val="20"/>
                <w:szCs w:val="20"/>
              </w:rPr>
            </w:pPr>
            <w:r>
              <w:rPr>
                <w:sz w:val="20"/>
                <w:szCs w:val="20"/>
              </w:rPr>
              <w:t>&gt;</w:t>
            </w:r>
            <w:r w:rsidRPr="00460A9F">
              <w:rPr>
                <w:sz w:val="20"/>
                <w:szCs w:val="20"/>
              </w:rPr>
              <w:t xml:space="preserve"> 0.0</w:t>
            </w:r>
          </w:p>
        </w:tc>
        <w:tc>
          <w:tcPr>
            <w:tcW w:w="1080" w:type="dxa"/>
            <w:shd w:val="clear" w:color="auto" w:fill="auto"/>
          </w:tcPr>
          <w:p w14:paraId="40F7A54F" w14:textId="77777777" w:rsidR="00E75E50" w:rsidRPr="00460A9F" w:rsidRDefault="00E75E50" w:rsidP="0088515B">
            <w:pPr>
              <w:keepNext/>
              <w:rPr>
                <w:sz w:val="20"/>
                <w:szCs w:val="20"/>
              </w:rPr>
            </w:pPr>
            <w:r w:rsidRPr="00460A9F">
              <w:rPr>
                <w:sz w:val="20"/>
                <w:szCs w:val="20"/>
              </w:rPr>
              <w:t>Optional</w:t>
            </w:r>
          </w:p>
        </w:tc>
        <w:tc>
          <w:tcPr>
            <w:tcW w:w="2992" w:type="dxa"/>
            <w:shd w:val="clear" w:color="auto" w:fill="auto"/>
          </w:tcPr>
          <w:p w14:paraId="778DAAC0" w14:textId="77777777" w:rsidR="00E75E50" w:rsidRPr="00460A9F" w:rsidRDefault="00E75E50" w:rsidP="0088515B">
            <w:pPr>
              <w:keepNext/>
              <w:rPr>
                <w:sz w:val="20"/>
                <w:szCs w:val="20"/>
              </w:rPr>
            </w:pPr>
            <w:r w:rsidRPr="00460A9F">
              <w:rPr>
                <w:sz w:val="20"/>
                <w:szCs w:val="20"/>
              </w:rPr>
              <w:t>-</w:t>
            </w:r>
          </w:p>
        </w:tc>
      </w:tr>
      <w:tr w:rsidR="00E75E50" w:rsidRPr="00226A3F" w14:paraId="15565C2D" w14:textId="77777777" w:rsidTr="001C0495">
        <w:trPr>
          <w:jc w:val="center"/>
        </w:trPr>
        <w:tc>
          <w:tcPr>
            <w:tcW w:w="1842" w:type="dxa"/>
            <w:shd w:val="clear" w:color="auto" w:fill="auto"/>
          </w:tcPr>
          <w:p w14:paraId="781624D9" w14:textId="77777777" w:rsidR="00E75E50" w:rsidRPr="00460A9F" w:rsidRDefault="00E75E50" w:rsidP="0088515B">
            <w:pPr>
              <w:rPr>
                <w:sz w:val="20"/>
                <w:szCs w:val="20"/>
              </w:rPr>
            </w:pPr>
            <w:r w:rsidRPr="00460A9F">
              <w:rPr>
                <w:sz w:val="20"/>
                <w:szCs w:val="20"/>
              </w:rPr>
              <w:t>length</w:t>
            </w:r>
          </w:p>
        </w:tc>
        <w:tc>
          <w:tcPr>
            <w:tcW w:w="1440" w:type="dxa"/>
            <w:shd w:val="clear" w:color="auto" w:fill="auto"/>
          </w:tcPr>
          <w:p w14:paraId="04909C1C" w14:textId="77777777" w:rsidR="00E75E50" w:rsidRPr="00460A9F" w:rsidRDefault="00E75E50" w:rsidP="0088515B">
            <w:pPr>
              <w:rPr>
                <w:sz w:val="20"/>
                <w:szCs w:val="20"/>
              </w:rPr>
            </w:pPr>
            <w:r w:rsidRPr="00460A9F">
              <w:rPr>
                <w:sz w:val="20"/>
                <w:szCs w:val="20"/>
              </w:rPr>
              <w:t>Floating point</w:t>
            </w:r>
          </w:p>
        </w:tc>
        <w:tc>
          <w:tcPr>
            <w:tcW w:w="1440" w:type="dxa"/>
          </w:tcPr>
          <w:p w14:paraId="3AC19AA4" w14:textId="77777777" w:rsidR="00E75E50" w:rsidRPr="00460A9F" w:rsidRDefault="00E75E50" w:rsidP="0088515B">
            <w:pPr>
              <w:rPr>
                <w:sz w:val="20"/>
                <w:szCs w:val="20"/>
              </w:rPr>
            </w:pPr>
            <w:r>
              <w:rPr>
                <w:sz w:val="20"/>
                <w:szCs w:val="20"/>
              </w:rPr>
              <w:t>&gt;</w:t>
            </w:r>
            <w:r w:rsidRPr="00460A9F">
              <w:rPr>
                <w:sz w:val="20"/>
                <w:szCs w:val="20"/>
              </w:rPr>
              <w:t xml:space="preserve"> 0.0</w:t>
            </w:r>
          </w:p>
        </w:tc>
        <w:tc>
          <w:tcPr>
            <w:tcW w:w="1080" w:type="dxa"/>
            <w:shd w:val="clear" w:color="auto" w:fill="auto"/>
          </w:tcPr>
          <w:p w14:paraId="30564F75" w14:textId="77777777" w:rsidR="00E75E50" w:rsidRPr="00460A9F" w:rsidRDefault="00E75E50" w:rsidP="0088515B">
            <w:pPr>
              <w:rPr>
                <w:sz w:val="20"/>
                <w:szCs w:val="20"/>
              </w:rPr>
            </w:pPr>
            <w:r w:rsidRPr="00460A9F">
              <w:rPr>
                <w:sz w:val="20"/>
                <w:szCs w:val="20"/>
              </w:rPr>
              <w:t>Optional</w:t>
            </w:r>
          </w:p>
        </w:tc>
        <w:tc>
          <w:tcPr>
            <w:tcW w:w="2992" w:type="dxa"/>
            <w:shd w:val="clear" w:color="auto" w:fill="auto"/>
          </w:tcPr>
          <w:p w14:paraId="7A331916" w14:textId="77777777" w:rsidR="00E75E50" w:rsidRPr="00226A3F" w:rsidRDefault="00E75E50" w:rsidP="0088515B">
            <w:pPr>
              <w:rPr>
                <w:sz w:val="20"/>
                <w:szCs w:val="20"/>
              </w:rPr>
            </w:pPr>
            <w:r w:rsidRPr="00460A9F">
              <w:rPr>
                <w:sz w:val="20"/>
                <w:szCs w:val="20"/>
              </w:rPr>
              <w:t>-</w:t>
            </w:r>
          </w:p>
        </w:tc>
      </w:tr>
      <w:tr w:rsidR="00E75E50" w:rsidRPr="00460A9F" w14:paraId="7F0D45AB" w14:textId="77777777" w:rsidTr="001C0495">
        <w:trPr>
          <w:jc w:val="center"/>
        </w:trPr>
        <w:tc>
          <w:tcPr>
            <w:tcW w:w="1842" w:type="dxa"/>
            <w:shd w:val="clear" w:color="auto" w:fill="auto"/>
          </w:tcPr>
          <w:p w14:paraId="2D1AF581" w14:textId="77777777" w:rsidR="00E75E50" w:rsidRPr="00460A9F" w:rsidRDefault="00E75E50" w:rsidP="0088515B">
            <w:pPr>
              <w:rPr>
                <w:sz w:val="20"/>
                <w:szCs w:val="20"/>
              </w:rPr>
            </w:pPr>
            <w:r w:rsidRPr="00460A9F">
              <w:rPr>
                <w:sz w:val="20"/>
                <w:szCs w:val="20"/>
              </w:rPr>
              <w:t>head_diameter</w:t>
            </w:r>
          </w:p>
        </w:tc>
        <w:tc>
          <w:tcPr>
            <w:tcW w:w="1440" w:type="dxa"/>
            <w:shd w:val="clear" w:color="auto" w:fill="auto"/>
          </w:tcPr>
          <w:p w14:paraId="7E491074" w14:textId="77777777" w:rsidR="00E75E50" w:rsidRPr="00460A9F" w:rsidRDefault="00E75E50" w:rsidP="0088515B">
            <w:pPr>
              <w:rPr>
                <w:sz w:val="20"/>
                <w:szCs w:val="20"/>
              </w:rPr>
            </w:pPr>
            <w:r w:rsidRPr="00460A9F">
              <w:rPr>
                <w:sz w:val="20"/>
                <w:szCs w:val="20"/>
              </w:rPr>
              <w:t>Floating point</w:t>
            </w:r>
          </w:p>
        </w:tc>
        <w:tc>
          <w:tcPr>
            <w:tcW w:w="1440" w:type="dxa"/>
          </w:tcPr>
          <w:p w14:paraId="540933FE" w14:textId="77777777" w:rsidR="00E75E50" w:rsidRPr="00460A9F" w:rsidRDefault="00E75E50" w:rsidP="0088515B">
            <w:pPr>
              <w:rPr>
                <w:sz w:val="20"/>
                <w:szCs w:val="20"/>
              </w:rPr>
            </w:pPr>
            <w:r>
              <w:rPr>
                <w:sz w:val="20"/>
                <w:szCs w:val="20"/>
              </w:rPr>
              <w:t>&gt;</w:t>
            </w:r>
            <w:r w:rsidRPr="00460A9F">
              <w:rPr>
                <w:sz w:val="20"/>
                <w:szCs w:val="20"/>
              </w:rPr>
              <w:t xml:space="preserve"> 0.0</w:t>
            </w:r>
          </w:p>
        </w:tc>
        <w:tc>
          <w:tcPr>
            <w:tcW w:w="1080" w:type="dxa"/>
            <w:shd w:val="clear" w:color="auto" w:fill="auto"/>
          </w:tcPr>
          <w:p w14:paraId="001C68E0" w14:textId="77777777" w:rsidR="00E75E50" w:rsidRPr="00460A9F" w:rsidRDefault="00E75E50" w:rsidP="0088515B">
            <w:pPr>
              <w:rPr>
                <w:sz w:val="20"/>
                <w:szCs w:val="20"/>
              </w:rPr>
            </w:pPr>
            <w:r w:rsidRPr="00460A9F">
              <w:rPr>
                <w:sz w:val="20"/>
                <w:szCs w:val="20"/>
              </w:rPr>
              <w:t>Optional</w:t>
            </w:r>
          </w:p>
        </w:tc>
        <w:tc>
          <w:tcPr>
            <w:tcW w:w="2992" w:type="dxa"/>
            <w:shd w:val="clear" w:color="auto" w:fill="auto"/>
          </w:tcPr>
          <w:p w14:paraId="5CF0056E" w14:textId="77777777" w:rsidR="00E75E50" w:rsidRPr="00460A9F" w:rsidRDefault="00E75E50" w:rsidP="0088515B">
            <w:pPr>
              <w:rPr>
                <w:sz w:val="20"/>
                <w:szCs w:val="20"/>
              </w:rPr>
            </w:pPr>
            <w:r w:rsidRPr="00460A9F">
              <w:rPr>
                <w:sz w:val="20"/>
                <w:szCs w:val="20"/>
              </w:rPr>
              <w:t>-</w:t>
            </w:r>
          </w:p>
        </w:tc>
      </w:tr>
      <w:tr w:rsidR="00E75E50" w:rsidRPr="00460A9F" w14:paraId="3E148F03" w14:textId="77777777" w:rsidTr="001C0495">
        <w:trPr>
          <w:jc w:val="center"/>
        </w:trPr>
        <w:tc>
          <w:tcPr>
            <w:tcW w:w="1842" w:type="dxa"/>
            <w:shd w:val="clear" w:color="auto" w:fill="auto"/>
          </w:tcPr>
          <w:p w14:paraId="3B36B140" w14:textId="77777777" w:rsidR="00E75E50" w:rsidRPr="00460A9F" w:rsidRDefault="00E75E50" w:rsidP="0088515B">
            <w:pPr>
              <w:rPr>
                <w:sz w:val="20"/>
                <w:szCs w:val="20"/>
              </w:rPr>
            </w:pPr>
            <w:r w:rsidRPr="00397AE8">
              <w:rPr>
                <w:sz w:val="20"/>
                <w:szCs w:val="20"/>
              </w:rPr>
              <w:t>head_height</w:t>
            </w:r>
          </w:p>
        </w:tc>
        <w:tc>
          <w:tcPr>
            <w:tcW w:w="1440" w:type="dxa"/>
            <w:shd w:val="clear" w:color="auto" w:fill="auto"/>
          </w:tcPr>
          <w:p w14:paraId="3C3AAF1B" w14:textId="77777777" w:rsidR="00E75E50" w:rsidRPr="00460A9F" w:rsidRDefault="00E75E50" w:rsidP="0088515B">
            <w:pPr>
              <w:rPr>
                <w:sz w:val="20"/>
                <w:szCs w:val="20"/>
              </w:rPr>
            </w:pPr>
            <w:r w:rsidRPr="00397AE8">
              <w:rPr>
                <w:sz w:val="20"/>
                <w:szCs w:val="20"/>
              </w:rPr>
              <w:t>Floating point</w:t>
            </w:r>
          </w:p>
        </w:tc>
        <w:tc>
          <w:tcPr>
            <w:tcW w:w="1440" w:type="dxa"/>
          </w:tcPr>
          <w:p w14:paraId="325C63E5" w14:textId="77777777" w:rsidR="00E75E50" w:rsidRPr="00460A9F" w:rsidDel="00460A9F" w:rsidRDefault="00E75E50" w:rsidP="0088515B">
            <w:pPr>
              <w:rPr>
                <w:sz w:val="20"/>
                <w:szCs w:val="20"/>
              </w:rPr>
            </w:pPr>
            <w:r w:rsidRPr="00397AE8">
              <w:rPr>
                <w:sz w:val="20"/>
                <w:szCs w:val="20"/>
              </w:rPr>
              <w:t>≥ 0.0</w:t>
            </w:r>
          </w:p>
        </w:tc>
        <w:tc>
          <w:tcPr>
            <w:tcW w:w="1080" w:type="dxa"/>
            <w:shd w:val="clear" w:color="auto" w:fill="auto"/>
          </w:tcPr>
          <w:p w14:paraId="1D710DCD" w14:textId="77777777" w:rsidR="00E75E50" w:rsidRPr="00460A9F" w:rsidRDefault="00E75E50" w:rsidP="0088515B">
            <w:pPr>
              <w:rPr>
                <w:sz w:val="20"/>
                <w:szCs w:val="20"/>
              </w:rPr>
            </w:pPr>
            <w:r w:rsidRPr="00397AE8">
              <w:rPr>
                <w:sz w:val="20"/>
                <w:szCs w:val="20"/>
              </w:rPr>
              <w:t>Optional</w:t>
            </w:r>
          </w:p>
        </w:tc>
        <w:tc>
          <w:tcPr>
            <w:tcW w:w="2992" w:type="dxa"/>
            <w:shd w:val="clear" w:color="auto" w:fill="auto"/>
          </w:tcPr>
          <w:p w14:paraId="152B4180" w14:textId="77777777" w:rsidR="00E75E50" w:rsidRDefault="00E75E50" w:rsidP="004B2578">
            <w:pPr>
              <w:spacing w:after="0"/>
              <w:rPr>
                <w:i/>
                <w:sz w:val="20"/>
                <w:szCs w:val="20"/>
              </w:rPr>
            </w:pPr>
            <w:r>
              <w:rPr>
                <w:sz w:val="20"/>
                <w:szCs w:val="20"/>
              </w:rPr>
              <w:t>If at least one of them is specified</w:t>
            </w:r>
          </w:p>
          <w:p w14:paraId="377C7EAD" w14:textId="77777777" w:rsidR="00E75E50" w:rsidRPr="00460A9F" w:rsidRDefault="00E75E50" w:rsidP="004B2578">
            <w:pPr>
              <w:spacing w:after="0"/>
              <w:rPr>
                <w:sz w:val="20"/>
                <w:szCs w:val="20"/>
              </w:rPr>
            </w:pPr>
            <w:r w:rsidRPr="0072192C">
              <w:rPr>
                <w:i/>
                <w:sz w:val="20"/>
                <w:szCs w:val="20"/>
              </w:rPr>
              <w:t>head_height + sink_size &gt; 0</w:t>
            </w:r>
            <w:r>
              <w:rPr>
                <w:sz w:val="20"/>
                <w:szCs w:val="20"/>
              </w:rPr>
              <w:t xml:space="preserve"> </w:t>
            </w:r>
            <w:r>
              <w:rPr>
                <w:sz w:val="20"/>
                <w:szCs w:val="20"/>
              </w:rPr>
              <w:br/>
              <w:t xml:space="preserve">is required. </w:t>
            </w:r>
          </w:p>
        </w:tc>
      </w:tr>
      <w:tr w:rsidR="00E75E50" w:rsidRPr="00460A9F" w14:paraId="30898285" w14:textId="77777777" w:rsidTr="001C0495">
        <w:trPr>
          <w:jc w:val="center"/>
        </w:trPr>
        <w:tc>
          <w:tcPr>
            <w:tcW w:w="1842" w:type="dxa"/>
            <w:shd w:val="clear" w:color="auto" w:fill="auto"/>
          </w:tcPr>
          <w:p w14:paraId="35BF299A" w14:textId="77777777" w:rsidR="00E75E50" w:rsidRPr="00397AE8" w:rsidRDefault="00E75E50" w:rsidP="0088515B">
            <w:pPr>
              <w:rPr>
                <w:sz w:val="20"/>
                <w:szCs w:val="20"/>
              </w:rPr>
            </w:pPr>
            <w:r>
              <w:rPr>
                <w:sz w:val="20"/>
                <w:szCs w:val="20"/>
              </w:rPr>
              <w:t>head_type</w:t>
            </w:r>
          </w:p>
        </w:tc>
        <w:tc>
          <w:tcPr>
            <w:tcW w:w="1440" w:type="dxa"/>
            <w:shd w:val="clear" w:color="auto" w:fill="auto"/>
          </w:tcPr>
          <w:p w14:paraId="01ABC5AD" w14:textId="77777777" w:rsidR="00E75E50" w:rsidRPr="00397AE8" w:rsidRDefault="00E75E50" w:rsidP="0088515B">
            <w:pPr>
              <w:rPr>
                <w:sz w:val="20"/>
                <w:szCs w:val="20"/>
              </w:rPr>
            </w:pPr>
            <w:r>
              <w:rPr>
                <w:sz w:val="20"/>
                <w:szCs w:val="20"/>
              </w:rPr>
              <w:t>Alphanumeric</w:t>
            </w:r>
          </w:p>
        </w:tc>
        <w:tc>
          <w:tcPr>
            <w:tcW w:w="1440" w:type="dxa"/>
          </w:tcPr>
          <w:p w14:paraId="35CB3153" w14:textId="77777777" w:rsidR="00E75E50" w:rsidRPr="00397AE8" w:rsidRDefault="00E75E50" w:rsidP="0088515B">
            <w:pPr>
              <w:rPr>
                <w:sz w:val="20"/>
                <w:szCs w:val="20"/>
              </w:rPr>
            </w:pPr>
            <w:r>
              <w:rPr>
                <w:sz w:val="20"/>
                <w:szCs w:val="20"/>
              </w:rPr>
              <w:t>Alphanumeric</w:t>
            </w:r>
          </w:p>
        </w:tc>
        <w:tc>
          <w:tcPr>
            <w:tcW w:w="1080" w:type="dxa"/>
            <w:shd w:val="clear" w:color="auto" w:fill="auto"/>
          </w:tcPr>
          <w:p w14:paraId="4F300ED3" w14:textId="77777777" w:rsidR="00E75E50" w:rsidRPr="00397AE8" w:rsidRDefault="00E75E50" w:rsidP="0088515B">
            <w:pPr>
              <w:rPr>
                <w:sz w:val="20"/>
                <w:szCs w:val="20"/>
              </w:rPr>
            </w:pPr>
            <w:r>
              <w:rPr>
                <w:sz w:val="20"/>
                <w:szCs w:val="20"/>
              </w:rPr>
              <w:t>Optional</w:t>
            </w:r>
          </w:p>
        </w:tc>
        <w:tc>
          <w:tcPr>
            <w:tcW w:w="2992" w:type="dxa"/>
            <w:shd w:val="clear" w:color="auto" w:fill="auto"/>
          </w:tcPr>
          <w:p w14:paraId="01B5A50D" w14:textId="77777777" w:rsidR="00E75E50" w:rsidRDefault="00E75E50" w:rsidP="004B2578">
            <w:pPr>
              <w:spacing w:after="0"/>
              <w:rPr>
                <w:sz w:val="20"/>
                <w:szCs w:val="20"/>
              </w:rPr>
            </w:pPr>
            <w:r>
              <w:rPr>
                <w:sz w:val="20"/>
                <w:szCs w:val="20"/>
              </w:rPr>
              <w:t>-</w:t>
            </w:r>
          </w:p>
        </w:tc>
      </w:tr>
      <w:tr w:rsidR="00E75E50" w:rsidRPr="00460A9F" w14:paraId="1464C1EC" w14:textId="77777777" w:rsidTr="001C0495">
        <w:trPr>
          <w:jc w:val="center"/>
        </w:trPr>
        <w:tc>
          <w:tcPr>
            <w:tcW w:w="1842" w:type="dxa"/>
            <w:shd w:val="clear" w:color="auto" w:fill="auto"/>
          </w:tcPr>
          <w:p w14:paraId="2660F4E6" w14:textId="77777777" w:rsidR="00E75E50" w:rsidRPr="00460A9F" w:rsidRDefault="00E75E50" w:rsidP="0088515B">
            <w:pPr>
              <w:rPr>
                <w:sz w:val="20"/>
                <w:szCs w:val="20"/>
              </w:rPr>
            </w:pPr>
            <w:r w:rsidRPr="00397AE8">
              <w:rPr>
                <w:rFonts w:cs="Calibri"/>
                <w:sz w:val="20"/>
                <w:szCs w:val="20"/>
                <w:lang w:eastAsia="zh-CN"/>
              </w:rPr>
              <w:t>sink_size</w:t>
            </w:r>
          </w:p>
        </w:tc>
        <w:tc>
          <w:tcPr>
            <w:tcW w:w="1440" w:type="dxa"/>
            <w:shd w:val="clear" w:color="auto" w:fill="auto"/>
          </w:tcPr>
          <w:p w14:paraId="709FD818" w14:textId="77777777" w:rsidR="00E75E50" w:rsidRPr="00460A9F" w:rsidRDefault="00E75E50" w:rsidP="0088515B">
            <w:pPr>
              <w:rPr>
                <w:sz w:val="20"/>
                <w:szCs w:val="20"/>
              </w:rPr>
            </w:pPr>
            <w:r w:rsidRPr="00397AE8">
              <w:rPr>
                <w:sz w:val="20"/>
                <w:szCs w:val="20"/>
              </w:rPr>
              <w:t>Floating point</w:t>
            </w:r>
          </w:p>
        </w:tc>
        <w:tc>
          <w:tcPr>
            <w:tcW w:w="1440" w:type="dxa"/>
          </w:tcPr>
          <w:p w14:paraId="3F3207EE" w14:textId="77777777" w:rsidR="00E75E50" w:rsidRPr="00460A9F" w:rsidDel="00460A9F" w:rsidRDefault="00E75E50" w:rsidP="0088515B">
            <w:pPr>
              <w:rPr>
                <w:sz w:val="20"/>
                <w:szCs w:val="20"/>
              </w:rPr>
            </w:pPr>
            <w:r w:rsidRPr="00397AE8">
              <w:rPr>
                <w:sz w:val="20"/>
                <w:szCs w:val="20"/>
              </w:rPr>
              <w:t>≥ 0.0</w:t>
            </w:r>
          </w:p>
        </w:tc>
        <w:tc>
          <w:tcPr>
            <w:tcW w:w="1080" w:type="dxa"/>
            <w:shd w:val="clear" w:color="auto" w:fill="auto"/>
          </w:tcPr>
          <w:p w14:paraId="7D670EFF" w14:textId="77777777" w:rsidR="00E75E50" w:rsidRPr="00460A9F" w:rsidRDefault="00E75E50" w:rsidP="0088515B">
            <w:pPr>
              <w:rPr>
                <w:sz w:val="20"/>
                <w:szCs w:val="20"/>
              </w:rPr>
            </w:pPr>
            <w:r w:rsidRPr="00397AE8">
              <w:rPr>
                <w:sz w:val="20"/>
                <w:szCs w:val="20"/>
              </w:rPr>
              <w:t>Optional</w:t>
            </w:r>
          </w:p>
        </w:tc>
        <w:tc>
          <w:tcPr>
            <w:tcW w:w="2992" w:type="dxa"/>
            <w:shd w:val="clear" w:color="auto" w:fill="auto"/>
          </w:tcPr>
          <w:p w14:paraId="75B74F29" w14:textId="77777777" w:rsidR="00E75E50" w:rsidRPr="00460A9F" w:rsidRDefault="00E75E50" w:rsidP="0088515B">
            <w:pPr>
              <w:rPr>
                <w:sz w:val="20"/>
                <w:szCs w:val="20"/>
              </w:rPr>
            </w:pPr>
            <w:r w:rsidRPr="00226A3F">
              <w:rPr>
                <w:sz w:val="20"/>
                <w:szCs w:val="20"/>
              </w:rPr>
              <w:t>-</w:t>
            </w:r>
          </w:p>
        </w:tc>
      </w:tr>
      <w:tr w:rsidR="00E75E50" w:rsidRPr="00460A9F" w14:paraId="4CB38072" w14:textId="77777777" w:rsidTr="001C0495">
        <w:trPr>
          <w:jc w:val="center"/>
        </w:trPr>
        <w:tc>
          <w:tcPr>
            <w:tcW w:w="1842" w:type="dxa"/>
            <w:shd w:val="clear" w:color="auto" w:fill="auto"/>
          </w:tcPr>
          <w:p w14:paraId="78702F1B" w14:textId="77777777" w:rsidR="00E75E50" w:rsidRPr="00397AE8" w:rsidRDefault="00E75E50" w:rsidP="0088515B">
            <w:pPr>
              <w:rPr>
                <w:rFonts w:cs="Calibri"/>
                <w:sz w:val="20"/>
                <w:szCs w:val="20"/>
                <w:lang w:eastAsia="zh-CN"/>
              </w:rPr>
            </w:pPr>
            <w:r w:rsidRPr="00672552">
              <w:rPr>
                <w:rFonts w:cs="Calibri"/>
                <w:sz w:val="16"/>
                <w:szCs w:val="20"/>
                <w:lang w:eastAsia="zh-CN"/>
              </w:rPr>
              <w:t>strength_property_class</w:t>
            </w:r>
          </w:p>
        </w:tc>
        <w:tc>
          <w:tcPr>
            <w:tcW w:w="1440" w:type="dxa"/>
            <w:shd w:val="clear" w:color="auto" w:fill="auto"/>
          </w:tcPr>
          <w:p w14:paraId="02CC1DBE" w14:textId="77777777" w:rsidR="00E75E50" w:rsidRPr="00397AE8" w:rsidRDefault="00E75E50" w:rsidP="0088515B">
            <w:pPr>
              <w:rPr>
                <w:sz w:val="20"/>
                <w:szCs w:val="20"/>
              </w:rPr>
            </w:pPr>
            <w:r w:rsidRPr="00226A3F">
              <w:rPr>
                <w:sz w:val="20"/>
                <w:szCs w:val="20"/>
              </w:rPr>
              <w:t>Alphanumeric</w:t>
            </w:r>
          </w:p>
        </w:tc>
        <w:tc>
          <w:tcPr>
            <w:tcW w:w="1440" w:type="dxa"/>
          </w:tcPr>
          <w:p w14:paraId="6B9DAA1C" w14:textId="77777777" w:rsidR="00E75E50" w:rsidRPr="00397AE8" w:rsidRDefault="00E75E50" w:rsidP="0088515B">
            <w:pPr>
              <w:rPr>
                <w:sz w:val="20"/>
                <w:szCs w:val="20"/>
              </w:rPr>
            </w:pPr>
            <w:r w:rsidRPr="00226A3F">
              <w:rPr>
                <w:sz w:val="20"/>
                <w:szCs w:val="20"/>
              </w:rPr>
              <w:t>Alphanumeric</w:t>
            </w:r>
          </w:p>
        </w:tc>
        <w:tc>
          <w:tcPr>
            <w:tcW w:w="1080" w:type="dxa"/>
            <w:shd w:val="clear" w:color="auto" w:fill="auto"/>
          </w:tcPr>
          <w:p w14:paraId="1A93D4D6" w14:textId="77777777" w:rsidR="00E75E50" w:rsidRPr="00397AE8" w:rsidRDefault="00E75E50" w:rsidP="0088515B">
            <w:pPr>
              <w:rPr>
                <w:sz w:val="20"/>
                <w:szCs w:val="20"/>
              </w:rPr>
            </w:pPr>
            <w:r w:rsidRPr="00226A3F">
              <w:rPr>
                <w:sz w:val="20"/>
                <w:szCs w:val="20"/>
              </w:rPr>
              <w:t>Optional</w:t>
            </w:r>
          </w:p>
        </w:tc>
        <w:tc>
          <w:tcPr>
            <w:tcW w:w="2992" w:type="dxa"/>
            <w:shd w:val="clear" w:color="auto" w:fill="auto"/>
          </w:tcPr>
          <w:p w14:paraId="3458C612" w14:textId="77777777" w:rsidR="00E75E50" w:rsidRPr="00460A9F" w:rsidRDefault="00E75E50" w:rsidP="0088515B">
            <w:pPr>
              <w:rPr>
                <w:sz w:val="20"/>
                <w:szCs w:val="20"/>
              </w:rPr>
            </w:pPr>
            <w:r w:rsidRPr="00226A3F">
              <w:rPr>
                <w:sz w:val="20"/>
                <w:szCs w:val="20"/>
              </w:rPr>
              <w:t>-</w:t>
            </w:r>
          </w:p>
        </w:tc>
      </w:tr>
      <w:tr w:rsidR="00E75E50" w:rsidRPr="00226A3F" w14:paraId="4EBEAF3B" w14:textId="77777777" w:rsidTr="001C0495">
        <w:trPr>
          <w:jc w:val="center"/>
        </w:trPr>
        <w:tc>
          <w:tcPr>
            <w:tcW w:w="1842" w:type="dxa"/>
            <w:shd w:val="clear" w:color="auto" w:fill="auto"/>
          </w:tcPr>
          <w:p w14:paraId="1D538270" w14:textId="77777777" w:rsidR="00E75E50" w:rsidRPr="00460A9F" w:rsidRDefault="00E75E50" w:rsidP="0088515B">
            <w:pPr>
              <w:rPr>
                <w:sz w:val="20"/>
                <w:szCs w:val="20"/>
              </w:rPr>
            </w:pPr>
            <w:r>
              <w:rPr>
                <w:sz w:val="20"/>
                <w:szCs w:val="20"/>
              </w:rPr>
              <w:lastRenderedPageBreak/>
              <w:t>part_code</w:t>
            </w:r>
          </w:p>
        </w:tc>
        <w:tc>
          <w:tcPr>
            <w:tcW w:w="1440" w:type="dxa"/>
            <w:shd w:val="clear" w:color="auto" w:fill="auto"/>
          </w:tcPr>
          <w:p w14:paraId="27BFC12E" w14:textId="77777777" w:rsidR="00E75E50" w:rsidRPr="00460A9F" w:rsidRDefault="00E75E50" w:rsidP="0088515B">
            <w:pPr>
              <w:rPr>
                <w:sz w:val="20"/>
                <w:szCs w:val="20"/>
              </w:rPr>
            </w:pPr>
            <w:r w:rsidRPr="00226A3F">
              <w:rPr>
                <w:sz w:val="20"/>
                <w:szCs w:val="20"/>
              </w:rPr>
              <w:t>Alphanumeric</w:t>
            </w:r>
          </w:p>
        </w:tc>
        <w:tc>
          <w:tcPr>
            <w:tcW w:w="1440" w:type="dxa"/>
          </w:tcPr>
          <w:p w14:paraId="0262C7EC" w14:textId="77777777" w:rsidR="00E75E50" w:rsidRPr="00460A9F" w:rsidDel="00460A9F" w:rsidRDefault="00E75E50" w:rsidP="0088515B">
            <w:pPr>
              <w:rPr>
                <w:sz w:val="20"/>
                <w:szCs w:val="20"/>
              </w:rPr>
            </w:pPr>
            <w:r w:rsidRPr="00226A3F">
              <w:rPr>
                <w:sz w:val="20"/>
                <w:szCs w:val="20"/>
              </w:rPr>
              <w:t>Alphanumeric</w:t>
            </w:r>
          </w:p>
        </w:tc>
        <w:tc>
          <w:tcPr>
            <w:tcW w:w="1080" w:type="dxa"/>
            <w:shd w:val="clear" w:color="auto" w:fill="auto"/>
          </w:tcPr>
          <w:p w14:paraId="229C63C8" w14:textId="77777777" w:rsidR="00E75E50" w:rsidRPr="00460A9F" w:rsidRDefault="00E75E50" w:rsidP="0088515B">
            <w:pPr>
              <w:rPr>
                <w:sz w:val="20"/>
                <w:szCs w:val="20"/>
              </w:rPr>
            </w:pPr>
            <w:r w:rsidRPr="00226A3F">
              <w:rPr>
                <w:sz w:val="20"/>
                <w:szCs w:val="20"/>
              </w:rPr>
              <w:t>Optional</w:t>
            </w:r>
          </w:p>
        </w:tc>
        <w:tc>
          <w:tcPr>
            <w:tcW w:w="2992" w:type="dxa"/>
            <w:shd w:val="clear" w:color="auto" w:fill="auto"/>
          </w:tcPr>
          <w:p w14:paraId="64ACA83A" w14:textId="77777777" w:rsidR="00E75E50" w:rsidRPr="00460A9F" w:rsidRDefault="00E75E50" w:rsidP="0088515B">
            <w:pPr>
              <w:keepNext/>
              <w:rPr>
                <w:sz w:val="20"/>
                <w:szCs w:val="20"/>
              </w:rPr>
            </w:pPr>
            <w:r w:rsidRPr="00226A3F">
              <w:rPr>
                <w:sz w:val="20"/>
                <w:szCs w:val="20"/>
              </w:rPr>
              <w:t>-</w:t>
            </w:r>
          </w:p>
        </w:tc>
      </w:tr>
    </w:tbl>
    <w:p w14:paraId="0455556F" w14:textId="783A68D8" w:rsidR="002E60CB" w:rsidRDefault="002E60CB" w:rsidP="004B2578">
      <w:pPr>
        <w:pStyle w:val="Beschriftung"/>
        <w:spacing w:before="120"/>
        <w:rPr>
          <w:rFonts w:ascii="Courier New" w:hAnsi="Courier New" w:cs="Courier New"/>
          <w:bCs w:val="0"/>
          <w:i/>
          <w:sz w:val="18"/>
          <w:szCs w:val="18"/>
        </w:rPr>
      </w:pPr>
      <w:bookmarkStart w:id="488" w:name="_Toc3566448"/>
      <w:bookmarkStart w:id="489" w:name="_Toc34747451"/>
      <w:bookmarkStart w:id="490" w:name="_Toc39880772"/>
      <w:r>
        <w:t xml:space="preserve">Table </w:t>
      </w:r>
      <w:r w:rsidR="00ED469A">
        <w:fldChar w:fldCharType="begin"/>
      </w:r>
      <w:r w:rsidR="00ED469A">
        <w:instrText xml:space="preserve"> SEQ Table \* ARABIC </w:instrText>
      </w:r>
      <w:r w:rsidR="00ED469A">
        <w:fldChar w:fldCharType="separate"/>
      </w:r>
      <w:r w:rsidR="00A2710C">
        <w:rPr>
          <w:noProof/>
        </w:rPr>
        <w:t>41</w:t>
      </w:r>
      <w:r w:rsidR="00ED469A">
        <w:fldChar w:fldCharType="end"/>
      </w:r>
      <w:r>
        <w:t xml:space="preserve">: Attributes of element </w:t>
      </w:r>
      <w:r w:rsidRPr="00060756">
        <w:rPr>
          <w:rFonts w:ascii="Courier New" w:hAnsi="Courier New" w:cs="Courier New"/>
          <w:bCs w:val="0"/>
          <w:i/>
          <w:sz w:val="18"/>
          <w:szCs w:val="18"/>
        </w:rPr>
        <w:t>&lt;rivet</w:t>
      </w:r>
      <w:r w:rsidR="00753389">
        <w:rPr>
          <w:rFonts w:ascii="Courier New" w:hAnsi="Courier New" w:cs="Courier New"/>
          <w:bCs w:val="0"/>
          <w:i/>
          <w:sz w:val="18"/>
          <w:szCs w:val="18"/>
        </w:rPr>
        <w:t>/</w:t>
      </w:r>
      <w:r w:rsidRPr="00060756">
        <w:rPr>
          <w:rFonts w:ascii="Courier New" w:hAnsi="Courier New" w:cs="Courier New"/>
          <w:bCs w:val="0"/>
          <w:i/>
          <w:sz w:val="18"/>
          <w:szCs w:val="18"/>
        </w:rPr>
        <w:t>&gt;</w:t>
      </w:r>
      <w:bookmarkEnd w:id="488"/>
      <w:bookmarkEnd w:id="489"/>
      <w:bookmarkEnd w:id="490"/>
    </w:p>
    <w:p w14:paraId="58BB457C" w14:textId="77777777" w:rsidR="00894B86" w:rsidRDefault="00894B86" w:rsidP="00894B86">
      <w:pPr>
        <w:jc w:val="center"/>
        <w:rPr>
          <w:noProof/>
          <w:lang w:eastAsia="en-US"/>
        </w:rPr>
      </w:pPr>
      <w:r>
        <w:rPr>
          <w:noProof/>
          <w:lang w:eastAsia="en-US"/>
        </w:rPr>
        <w:drawing>
          <wp:inline distT="0" distB="0" distL="0" distR="0" wp14:anchorId="1F3DA0FA" wp14:editId="39EBFB45">
            <wp:extent cx="1155802" cy="839068"/>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1155091" cy="838552"/>
                    </a:xfrm>
                    <a:prstGeom prst="rect">
                      <a:avLst/>
                    </a:prstGeom>
                  </pic:spPr>
                </pic:pic>
              </a:graphicData>
            </a:graphic>
          </wp:inline>
        </w:drawing>
      </w:r>
      <w:r w:rsidRPr="00894B86">
        <w:rPr>
          <w:noProof/>
          <w:lang w:eastAsia="en-US"/>
        </w:rPr>
        <w:t xml:space="preserve"> </w:t>
      </w:r>
      <w:r>
        <w:rPr>
          <w:noProof/>
          <w:lang w:eastAsia="en-US"/>
        </w:rPr>
        <w:drawing>
          <wp:inline distT="0" distB="0" distL="0" distR="0" wp14:anchorId="584BF209" wp14:editId="2D13592A">
            <wp:extent cx="1173101" cy="796417"/>
            <wp:effectExtent l="0" t="0" r="8255"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1178133" cy="799833"/>
                    </a:xfrm>
                    <a:prstGeom prst="rect">
                      <a:avLst/>
                    </a:prstGeom>
                  </pic:spPr>
                </pic:pic>
              </a:graphicData>
            </a:graphic>
          </wp:inline>
        </w:drawing>
      </w:r>
      <w:r w:rsidRPr="00894B86">
        <w:rPr>
          <w:noProof/>
          <w:lang w:eastAsia="en-US"/>
        </w:rPr>
        <w:t xml:space="preserve"> </w:t>
      </w:r>
      <w:r>
        <w:rPr>
          <w:noProof/>
          <w:lang w:eastAsia="en-US"/>
        </w:rPr>
        <w:drawing>
          <wp:inline distT="0" distB="0" distL="0" distR="0" wp14:anchorId="7E61497A" wp14:editId="5A506497">
            <wp:extent cx="1199693" cy="789272"/>
            <wp:effectExtent l="0" t="0" r="63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1208672" cy="795179"/>
                    </a:xfrm>
                    <a:prstGeom prst="rect">
                      <a:avLst/>
                    </a:prstGeom>
                  </pic:spPr>
                </pic:pic>
              </a:graphicData>
            </a:graphic>
          </wp:inline>
        </w:drawing>
      </w:r>
    </w:p>
    <w:tbl>
      <w:tblPr>
        <w:tblStyle w:val="Tabellenraster"/>
        <w:tblW w:w="0" w:type="auto"/>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37"/>
        <w:gridCol w:w="1937"/>
        <w:gridCol w:w="1937"/>
      </w:tblGrid>
      <w:tr w:rsidR="00894B86" w14:paraId="6F7D6B62" w14:textId="77777777" w:rsidTr="001219C3">
        <w:tc>
          <w:tcPr>
            <w:tcW w:w="1937" w:type="dxa"/>
            <w:vAlign w:val="center"/>
          </w:tcPr>
          <w:p w14:paraId="23658ECC" w14:textId="77777777" w:rsidR="00894B86" w:rsidRDefault="001219C3" w:rsidP="00894B86">
            <w:pPr>
              <w:jc w:val="center"/>
            </w:pPr>
            <w:r>
              <w:t xml:space="preserve">  </w:t>
            </w:r>
            <w:r w:rsidR="00894B86">
              <w:t>Dome</w:t>
            </w:r>
          </w:p>
        </w:tc>
        <w:tc>
          <w:tcPr>
            <w:tcW w:w="1937" w:type="dxa"/>
            <w:vAlign w:val="center"/>
          </w:tcPr>
          <w:p w14:paraId="0A23FF68" w14:textId="77777777" w:rsidR="00894B86" w:rsidRDefault="001219C3" w:rsidP="00894B86">
            <w:pPr>
              <w:jc w:val="center"/>
            </w:pPr>
            <w:r>
              <w:t>Large Flange</w:t>
            </w:r>
          </w:p>
        </w:tc>
        <w:tc>
          <w:tcPr>
            <w:tcW w:w="1937" w:type="dxa"/>
            <w:vAlign w:val="center"/>
          </w:tcPr>
          <w:p w14:paraId="2209DD59" w14:textId="77777777" w:rsidR="00894B86" w:rsidRDefault="001219C3" w:rsidP="00894B86">
            <w:pPr>
              <w:jc w:val="center"/>
            </w:pPr>
            <w:r>
              <w:t>Countersunk</w:t>
            </w:r>
          </w:p>
        </w:tc>
      </w:tr>
    </w:tbl>
    <w:p w14:paraId="398D7674" w14:textId="2E8496D6" w:rsidR="00A1530E" w:rsidRDefault="00A1530E" w:rsidP="00894B86">
      <w:pPr>
        <w:pStyle w:val="Beschriftung"/>
        <w:rPr>
          <w:b w:val="0"/>
        </w:rPr>
      </w:pPr>
      <w:r w:rsidRPr="00A1530E">
        <w:rPr>
          <w:b w:val="0"/>
          <w:i/>
        </w:rPr>
        <w:t>Source of image:</w:t>
      </w:r>
      <w:r w:rsidRPr="00A1530E">
        <w:rPr>
          <w:b w:val="0"/>
        </w:rPr>
        <w:t xml:space="preserve"> </w:t>
      </w:r>
      <w:hyperlink r:id="rId52" w:history="1">
        <w:r w:rsidRPr="0078423A">
          <w:rPr>
            <w:rStyle w:val="Hyperlink"/>
            <w:b w:val="0"/>
          </w:rPr>
          <w:t>http://sfsintecusa.com/files/2011/09/Rivet-Brochure-Feb-2011.pdf</w:t>
        </w:r>
      </w:hyperlink>
    </w:p>
    <w:p w14:paraId="030610B1" w14:textId="17F8BDA0" w:rsidR="00894B86" w:rsidRPr="00894B86" w:rsidRDefault="00894B86" w:rsidP="00894B86">
      <w:pPr>
        <w:pStyle w:val="Beschriftung"/>
      </w:pPr>
      <w:bookmarkStart w:id="491" w:name="_Toc3557088"/>
      <w:bookmarkStart w:id="492" w:name="_Toc34747339"/>
      <w:bookmarkStart w:id="493" w:name="_Toc39880656"/>
      <w:r>
        <w:t xml:space="preserve">Figure </w:t>
      </w:r>
      <w:r w:rsidR="00406B64">
        <w:fldChar w:fldCharType="begin"/>
      </w:r>
      <w:r w:rsidR="00406B64">
        <w:instrText xml:space="preserve"> SEQ Figure \* ARABIC </w:instrText>
      </w:r>
      <w:r w:rsidR="00406B64">
        <w:fldChar w:fldCharType="separate"/>
      </w:r>
      <w:r w:rsidR="00A2710C">
        <w:rPr>
          <w:noProof/>
        </w:rPr>
        <w:t>9</w:t>
      </w:r>
      <w:r w:rsidR="00406B64">
        <w:fldChar w:fldCharType="end"/>
      </w:r>
      <w:r>
        <w:t>: Rivet head types</w:t>
      </w:r>
      <w:bookmarkEnd w:id="491"/>
      <w:bookmarkEnd w:id="492"/>
      <w:bookmarkEnd w:id="493"/>
    </w:p>
    <w:p w14:paraId="7F37EEC1" w14:textId="593BCFD1" w:rsidR="00E75E50" w:rsidRPr="0033379A" w:rsidRDefault="00E75E50" w:rsidP="00E75E50">
      <w:pPr>
        <w:pStyle w:val="Listenabsatz"/>
        <w:numPr>
          <w:ilvl w:val="0"/>
          <w:numId w:val="22"/>
        </w:numPr>
        <w:jc w:val="both"/>
        <w:rPr>
          <w:lang w:val="en-US"/>
        </w:rPr>
      </w:pPr>
      <w:r w:rsidRPr="00A2186E">
        <w:rPr>
          <w:rStyle w:val="elementdeftypeChar"/>
        </w:rPr>
        <w:t>hardness</w:t>
      </w:r>
      <w:r w:rsidRPr="0033379A">
        <w:rPr>
          <w:lang w:val="en-US"/>
        </w:rPr>
        <w:t xml:space="preserve">: Vickers hardness HV of the rivet material. </w:t>
      </w:r>
    </w:p>
    <w:p w14:paraId="1ABB13E5" w14:textId="77777777" w:rsidR="00F522FD" w:rsidRPr="000B11EA" w:rsidRDefault="00F522FD" w:rsidP="00B90690">
      <w:pPr>
        <w:numPr>
          <w:ilvl w:val="0"/>
          <w:numId w:val="22"/>
        </w:numPr>
        <w:spacing w:before="120"/>
      </w:pPr>
      <w:r w:rsidRPr="00E75E50">
        <w:rPr>
          <w:rStyle w:val="elementdeftypeChar"/>
          <w:rFonts w:eastAsia="Calibri"/>
        </w:rPr>
        <w:t>shaft_diameter</w:t>
      </w:r>
      <w:r w:rsidRPr="000B11EA">
        <w:t xml:space="preserve">: the diameter of the </w:t>
      </w:r>
      <w:r>
        <w:t>shaft</w:t>
      </w:r>
      <w:r w:rsidRPr="000B11EA">
        <w:t xml:space="preserve"> of the</w:t>
      </w:r>
      <w:r w:rsidR="0007205C">
        <w:t xml:space="preserve"> </w:t>
      </w:r>
      <w:r w:rsidRPr="00670301">
        <w:t>(unmounted) rivet</w:t>
      </w:r>
      <w:r>
        <w:t xml:space="preserve">. </w:t>
      </w:r>
    </w:p>
    <w:p w14:paraId="15F6F783" w14:textId="77777777" w:rsidR="002E60CB" w:rsidRDefault="008C1FBF" w:rsidP="00B90690">
      <w:pPr>
        <w:numPr>
          <w:ilvl w:val="0"/>
          <w:numId w:val="22"/>
        </w:numPr>
        <w:spacing w:before="120"/>
      </w:pPr>
      <w:r w:rsidRPr="008B0A4E">
        <w:rPr>
          <w:rStyle w:val="elementdeftypeChar"/>
        </w:rPr>
        <w:t>length</w:t>
      </w:r>
      <w:r>
        <w:t xml:space="preserve">: </w:t>
      </w:r>
      <w:r w:rsidR="002E60CB" w:rsidRPr="00670301">
        <w:t>is the overall length of the (unmounted) rivet itself.</w:t>
      </w:r>
      <w:r w:rsidR="002E60CB">
        <w:t xml:space="preserve"> </w:t>
      </w:r>
    </w:p>
    <w:p w14:paraId="3E82135D" w14:textId="77777777" w:rsidR="002E60CB" w:rsidRPr="000B11EA" w:rsidRDefault="002E60CB" w:rsidP="00B90690">
      <w:pPr>
        <w:numPr>
          <w:ilvl w:val="0"/>
          <w:numId w:val="22"/>
        </w:numPr>
        <w:spacing w:before="120"/>
      </w:pPr>
      <w:r w:rsidRPr="00E75E50">
        <w:rPr>
          <w:rStyle w:val="elementdeftypeChar"/>
          <w:rFonts w:eastAsia="Calibri"/>
        </w:rPr>
        <w:t>head_diameter</w:t>
      </w:r>
      <w:r w:rsidRPr="000B11EA">
        <w:t>: the diameter of the head of the</w:t>
      </w:r>
      <w:r w:rsidR="0007205C">
        <w:t xml:space="preserve"> </w:t>
      </w:r>
      <w:r w:rsidRPr="00670301">
        <w:t>(unmounted) rivet</w:t>
      </w:r>
      <w:r>
        <w:t xml:space="preserve">. </w:t>
      </w:r>
    </w:p>
    <w:p w14:paraId="1F2DA829" w14:textId="77777777" w:rsidR="00894B86" w:rsidRDefault="002E60CB" w:rsidP="00B90690">
      <w:pPr>
        <w:numPr>
          <w:ilvl w:val="0"/>
          <w:numId w:val="22"/>
        </w:numPr>
        <w:spacing w:before="120"/>
      </w:pPr>
      <w:r w:rsidRPr="00E75E50">
        <w:rPr>
          <w:rStyle w:val="elementdeftypeChar"/>
          <w:rFonts w:eastAsia="Calibri"/>
        </w:rPr>
        <w:t>head_height</w:t>
      </w:r>
      <w:r w:rsidRPr="000B11EA">
        <w:t>: the height of the head.</w:t>
      </w:r>
    </w:p>
    <w:p w14:paraId="3598EA69" w14:textId="127C1361" w:rsidR="002E60CB" w:rsidRDefault="00894B86" w:rsidP="00B90690">
      <w:pPr>
        <w:numPr>
          <w:ilvl w:val="0"/>
          <w:numId w:val="22"/>
        </w:numPr>
        <w:spacing w:before="120"/>
      </w:pPr>
      <w:r w:rsidRPr="00E75E50">
        <w:rPr>
          <w:rStyle w:val="elementdeftypeChar"/>
          <w:rFonts w:eastAsia="Calibri"/>
        </w:rPr>
        <w:t>head_type</w:t>
      </w:r>
      <w:r>
        <w:t>: description of head type (</w:t>
      </w:r>
      <w:r w:rsidR="00194316">
        <w:t>"</w:t>
      </w:r>
      <w:r>
        <w:t>dome</w:t>
      </w:r>
      <w:r w:rsidR="00194316">
        <w:t>"</w:t>
      </w:r>
      <w:r>
        <w:t xml:space="preserve">, </w:t>
      </w:r>
      <w:r w:rsidR="00194316">
        <w:t>"</w:t>
      </w:r>
      <w:r>
        <w:t>countersunk</w:t>
      </w:r>
      <w:r w:rsidR="00194316">
        <w:t>"</w:t>
      </w:r>
      <w:r>
        <w:t xml:space="preserve"> or </w:t>
      </w:r>
      <w:r w:rsidR="00194316">
        <w:t>"</w:t>
      </w:r>
      <w:r w:rsidR="001219C3">
        <w:t>large_flange</w:t>
      </w:r>
      <w:r w:rsidR="00194316">
        <w:t>"</w:t>
      </w:r>
      <w:r>
        <w:t>)</w:t>
      </w:r>
      <w:r w:rsidRPr="000B11EA">
        <w:t>.</w:t>
      </w:r>
    </w:p>
    <w:p w14:paraId="46659CDB" w14:textId="77777777" w:rsidR="00F522FD" w:rsidRDefault="00F522FD" w:rsidP="00B90690">
      <w:pPr>
        <w:numPr>
          <w:ilvl w:val="0"/>
          <w:numId w:val="22"/>
        </w:numPr>
        <w:spacing w:before="120"/>
      </w:pPr>
      <w:r w:rsidRPr="00E75E50">
        <w:rPr>
          <w:rStyle w:val="elementdeftypeChar"/>
          <w:rFonts w:eastAsia="Calibri"/>
        </w:rPr>
        <w:t>sink_size</w:t>
      </w:r>
      <w:r w:rsidRPr="000B11EA">
        <w:t xml:space="preserve">: the size of the head that is sunk. </w:t>
      </w:r>
    </w:p>
    <w:p w14:paraId="433F47D0" w14:textId="77777777" w:rsidR="002E60CB" w:rsidRDefault="002E60CB" w:rsidP="00B90690">
      <w:pPr>
        <w:numPr>
          <w:ilvl w:val="0"/>
          <w:numId w:val="22"/>
        </w:numPr>
        <w:spacing w:before="120"/>
      </w:pPr>
      <w:r w:rsidRPr="00E75E50">
        <w:rPr>
          <w:rStyle w:val="elementdeftypeChar"/>
          <w:rFonts w:eastAsia="Calibri"/>
        </w:rPr>
        <w:t>strength_property_class</w:t>
      </w:r>
      <w:r>
        <w:t xml:space="preserve">: </w:t>
      </w:r>
      <w:r w:rsidRPr="00DA6777">
        <w:rPr>
          <w:szCs w:val="22"/>
        </w:rPr>
        <w:t xml:space="preserve">Strength according to </w:t>
      </w:r>
      <w:r w:rsidR="00894B86">
        <w:t>ISO, EN, BSW, DIN, etc</w:t>
      </w:r>
      <w:r w:rsidRPr="00DA6777">
        <w:rPr>
          <w:szCs w:val="22"/>
        </w:rPr>
        <w:t>.</w:t>
      </w:r>
      <w:r w:rsidRPr="006174AF">
        <w:t xml:space="preserve"> </w:t>
      </w:r>
    </w:p>
    <w:p w14:paraId="6DB2D0A0" w14:textId="77777777" w:rsidR="001D3DB2" w:rsidRPr="000B11EA" w:rsidRDefault="001D3DB2" w:rsidP="001D3DB2">
      <w:pPr>
        <w:spacing w:before="120"/>
        <w:ind w:left="1440"/>
      </w:pPr>
      <w:r>
        <w:t xml:space="preserve">e.g.: </w:t>
      </w:r>
      <w:r w:rsidRPr="00420351">
        <w:rPr>
          <w:b/>
        </w:rPr>
        <w:t>SAE J492</w:t>
      </w:r>
      <w:r>
        <w:t xml:space="preserve"> - </w:t>
      </w:r>
      <w:r w:rsidRPr="00420351">
        <w:rPr>
          <w:i/>
        </w:rPr>
        <w:t>Guide for Rivet Selection and Design Consideration</w:t>
      </w:r>
    </w:p>
    <w:p w14:paraId="7FFA70B3" w14:textId="77777777" w:rsidR="002E60CB" w:rsidRPr="000B11EA" w:rsidRDefault="002E60CB" w:rsidP="00B90690">
      <w:pPr>
        <w:numPr>
          <w:ilvl w:val="0"/>
          <w:numId w:val="22"/>
        </w:numPr>
        <w:spacing w:before="120"/>
      </w:pPr>
      <w:r w:rsidRPr="00E75E50">
        <w:rPr>
          <w:rStyle w:val="elementdeftypeChar"/>
          <w:rFonts w:eastAsia="Calibri"/>
        </w:rPr>
        <w:t>part_code</w:t>
      </w:r>
      <w:r w:rsidRPr="000B11EA">
        <w:t xml:space="preserve">: the part code of the </w:t>
      </w:r>
      <w:r>
        <w:t>rivet</w:t>
      </w:r>
      <w:r w:rsidRPr="000B11EA">
        <w:t xml:space="preserve">, as used e. g. in a PDM system. </w:t>
      </w:r>
      <w:r>
        <w:t xml:space="preserve">Frequently, it may be convenient to use the rivet norm (according to ISO, EN, BSW, DIN, …) as part code. </w:t>
      </w:r>
    </w:p>
    <w:p w14:paraId="45C2767E" w14:textId="6455C875" w:rsidR="002E60CB" w:rsidRDefault="002E60CB" w:rsidP="0007205C">
      <w:pPr>
        <w:jc w:val="both"/>
      </w:pPr>
      <w:r>
        <w:t xml:space="preserve">If possible, a rivet should know the direction of fixation, i.e. </w:t>
      </w:r>
      <w:r w:rsidR="00DA6777">
        <w:t>possess</w:t>
      </w:r>
      <w:r>
        <w:t xml:space="preserve"> a nested element </w:t>
      </w:r>
      <w:r w:rsidRPr="00226A3F">
        <w:rPr>
          <w:rFonts w:ascii="Courier New" w:hAnsi="Courier New" w:cs="Courier New"/>
          <w:b/>
          <w:i/>
          <w:sz w:val="18"/>
          <w:szCs w:val="18"/>
        </w:rPr>
        <w:t>&lt;</w:t>
      </w:r>
      <w:r>
        <w:rPr>
          <w:rFonts w:ascii="Courier New" w:hAnsi="Courier New" w:cs="Courier New"/>
          <w:b/>
          <w:i/>
          <w:sz w:val="18"/>
          <w:szCs w:val="18"/>
        </w:rPr>
        <w:t>normal_direction</w:t>
      </w:r>
      <w:r w:rsidRPr="00226A3F">
        <w:rPr>
          <w:rFonts w:ascii="Courier New" w:hAnsi="Courier New" w:cs="Courier New"/>
          <w:b/>
          <w:i/>
          <w:sz w:val="18"/>
          <w:szCs w:val="18"/>
        </w:rPr>
        <w:t>&gt;</w:t>
      </w:r>
      <w:r w:rsidRPr="00226A3F">
        <w:rPr>
          <w:noProof/>
        </w:rPr>
        <w:t>.</w:t>
      </w:r>
      <w:r>
        <w:rPr>
          <w:noProof/>
        </w:rPr>
        <w:t xml:space="preserve"> However, this is not mandatory in order to allow for importing incomplete data. </w:t>
      </w:r>
      <w:r w:rsidRPr="00366864">
        <w:t xml:space="preserve">Direction sense </w:t>
      </w:r>
      <w:r>
        <w:t>of</w:t>
      </w:r>
      <w:r w:rsidR="0007205C">
        <w:t xml:space="preserve"> </w:t>
      </w:r>
      <w:r w:rsidRPr="00226A3F">
        <w:rPr>
          <w:rFonts w:ascii="Courier New" w:hAnsi="Courier New" w:cs="Courier New"/>
          <w:b/>
          <w:i/>
          <w:sz w:val="18"/>
          <w:szCs w:val="18"/>
        </w:rPr>
        <w:t>&lt;</w:t>
      </w:r>
      <w:r>
        <w:rPr>
          <w:rFonts w:ascii="Courier New" w:hAnsi="Courier New" w:cs="Courier New"/>
          <w:b/>
          <w:i/>
          <w:sz w:val="18"/>
          <w:szCs w:val="18"/>
        </w:rPr>
        <w:t>normal_direction</w:t>
      </w:r>
      <w:r w:rsidR="00753389">
        <w:rPr>
          <w:rFonts w:ascii="Courier New" w:hAnsi="Courier New" w:cs="Courier New"/>
          <w:b/>
          <w:i/>
          <w:sz w:val="18"/>
          <w:szCs w:val="18"/>
        </w:rPr>
        <w:t>/</w:t>
      </w:r>
      <w:r w:rsidRPr="00226A3F">
        <w:rPr>
          <w:rFonts w:ascii="Courier New" w:hAnsi="Courier New" w:cs="Courier New"/>
          <w:b/>
          <w:i/>
          <w:sz w:val="18"/>
          <w:szCs w:val="18"/>
        </w:rPr>
        <w:t>&gt;</w:t>
      </w:r>
      <w:r w:rsidRPr="00670301">
        <w:t xml:space="preserve"> </w:t>
      </w:r>
      <w:r w:rsidRPr="00366864">
        <w:t>is from</w:t>
      </w:r>
      <w:r>
        <w:t xml:space="preserve"> rivet</w:t>
      </w:r>
      <w:r w:rsidRPr="00366864">
        <w:t xml:space="preserve"> head to foot</w:t>
      </w:r>
      <w:r w:rsidR="00CC7BC8">
        <w:t>, which</w:t>
      </w:r>
      <w:r>
        <w:t xml:space="preserve"> element’s definition can be found in section </w:t>
      </w:r>
      <w:r w:rsidR="008D51C0">
        <w:fldChar w:fldCharType="begin"/>
      </w:r>
      <w:r>
        <w:instrText xml:space="preserve"> REF _Ref400880511 \r \h </w:instrText>
      </w:r>
      <w:r w:rsidR="0007205C">
        <w:instrText xml:space="preserve"> \* MERGEFORMAT </w:instrText>
      </w:r>
      <w:r w:rsidR="008D51C0">
        <w:fldChar w:fldCharType="separate"/>
      </w:r>
      <w:r w:rsidR="00A2710C">
        <w:t>7.1.3</w:t>
      </w:r>
      <w:r w:rsidR="008D51C0">
        <w:fldChar w:fldCharType="end"/>
      </w:r>
      <w:r>
        <w:t>.</w:t>
      </w:r>
    </w:p>
    <w:p w14:paraId="0BB5B3A9" w14:textId="28820D42" w:rsidR="002E60CB" w:rsidRDefault="002E60CB" w:rsidP="0007205C">
      <w:pPr>
        <w:jc w:val="both"/>
      </w:pPr>
      <w:r>
        <w:t xml:space="preserve">A </w:t>
      </w:r>
      <w:r w:rsidRPr="00226A3F">
        <w:rPr>
          <w:rFonts w:ascii="Courier New" w:hAnsi="Courier New" w:cs="Courier New"/>
          <w:b/>
          <w:i/>
          <w:sz w:val="18"/>
          <w:szCs w:val="18"/>
        </w:rPr>
        <w:t>&lt;rivet</w:t>
      </w:r>
      <w:r w:rsidR="00753389">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t xml:space="preserve">is always placed into holes drilled before, whereas its subtype </w:t>
      </w:r>
      <w:r w:rsidRPr="00226A3F">
        <w:rPr>
          <w:rFonts w:ascii="Courier New" w:hAnsi="Courier New" w:cs="Courier New"/>
          <w:b/>
          <w:i/>
          <w:sz w:val="18"/>
          <w:szCs w:val="18"/>
        </w:rPr>
        <w:t>&lt;</w:t>
      </w:r>
      <w:r w:rsidRPr="005765DE">
        <w:rPr>
          <w:rFonts w:ascii="Courier New" w:hAnsi="Courier New" w:cs="Courier New"/>
          <w:b/>
          <w:i/>
          <w:sz w:val="18"/>
          <w:szCs w:val="18"/>
        </w:rPr>
        <w:t>self_piercing</w:t>
      </w:r>
      <w:r w:rsidR="00753389">
        <w:rPr>
          <w:rFonts w:ascii="Courier New" w:hAnsi="Courier New" w:cs="Courier New"/>
          <w:b/>
          <w:i/>
          <w:sz w:val="18"/>
          <w:szCs w:val="18"/>
        </w:rPr>
        <w:t>/</w:t>
      </w:r>
      <w:r w:rsidRPr="00226A3F">
        <w:rPr>
          <w:rFonts w:ascii="Courier New" w:hAnsi="Courier New" w:cs="Courier New"/>
          <w:b/>
          <w:i/>
          <w:sz w:val="18"/>
          <w:szCs w:val="18"/>
        </w:rPr>
        <w:t>&gt;</w:t>
      </w:r>
      <w:r>
        <w:t xml:space="preserve"> creates its own hole during placement.</w:t>
      </w:r>
    </w:p>
    <w:p w14:paraId="54BA0B2C" w14:textId="77777777" w:rsidR="002E60CB" w:rsidRDefault="002E60CB" w:rsidP="002E60CB">
      <w:r>
        <w:rPr>
          <w:noProof/>
        </w:rPr>
        <w:t xml:space="preserve">Specific subtypes of rivets are defined by adding according nested elements, listed in following table: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60CB" w:rsidRPr="005A4A4C" w14:paraId="50230EFE" w14:textId="77777777" w:rsidTr="0088515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04B7A58" w14:textId="77777777" w:rsidR="002E60CB" w:rsidRPr="005A4A4C" w:rsidRDefault="002E60CB" w:rsidP="00420351">
            <w:pPr>
              <w:keepNext/>
              <w:keepLines/>
              <w:rPr>
                <w:b/>
                <w:i/>
              </w:rPr>
            </w:pPr>
            <w:r w:rsidRPr="005A4A4C">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A12FE6" w14:textId="77777777" w:rsidR="002E60CB" w:rsidRPr="005A4A4C" w:rsidRDefault="002E60CB" w:rsidP="00420351">
            <w:pPr>
              <w:keepNext/>
              <w:keepLines/>
              <w:rPr>
                <w:b/>
                <w:i/>
              </w:rPr>
            </w:pPr>
            <w:r w:rsidRPr="005A4A4C">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B771A8" w14:textId="53BCBFBD" w:rsidR="002E60CB" w:rsidRPr="005A4A4C" w:rsidRDefault="000E60DF" w:rsidP="00420351">
            <w:pPr>
              <w:keepNext/>
              <w:keepLines/>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901FDC" w14:textId="1F793AAE" w:rsidR="002E60CB" w:rsidRPr="005A4A4C" w:rsidRDefault="009436D3" w:rsidP="00420351">
            <w:pPr>
              <w:keepNext/>
              <w:keepLines/>
              <w:rPr>
                <w:b/>
                <w:i/>
              </w:rPr>
            </w:pPr>
            <w:r w:rsidRPr="00A20C5C">
              <w:rPr>
                <w:b/>
                <w:i/>
              </w:rPr>
              <w:t>Constraint</w:t>
            </w:r>
            <w:r>
              <w:rPr>
                <w:b/>
                <w:i/>
              </w:rPr>
              <w:t xml:space="preserve"> / Remarks</w:t>
            </w:r>
          </w:p>
        </w:tc>
      </w:tr>
      <w:tr w:rsidR="002E60CB" w:rsidRPr="00226A3F" w14:paraId="29DD41BD" w14:textId="77777777" w:rsidTr="0088515B">
        <w:trPr>
          <w:jc w:val="center"/>
        </w:trPr>
        <w:tc>
          <w:tcPr>
            <w:tcW w:w="2111" w:type="dxa"/>
            <w:shd w:val="clear" w:color="auto" w:fill="auto"/>
            <w:vAlign w:val="bottom"/>
          </w:tcPr>
          <w:p w14:paraId="6C02F878" w14:textId="77777777" w:rsidR="002E60CB" w:rsidRPr="005A4A4C" w:rsidRDefault="002E60CB" w:rsidP="00420351">
            <w:pPr>
              <w:keepNext/>
              <w:keepLines/>
              <w:rPr>
                <w:sz w:val="20"/>
                <w:szCs w:val="20"/>
              </w:rPr>
            </w:pPr>
            <w:r w:rsidRPr="005A4A4C">
              <w:rPr>
                <w:sz w:val="20"/>
                <w:szCs w:val="20"/>
              </w:rPr>
              <w:t>normal_direction</w:t>
            </w:r>
          </w:p>
        </w:tc>
        <w:tc>
          <w:tcPr>
            <w:tcW w:w="2268" w:type="dxa"/>
            <w:shd w:val="clear" w:color="auto" w:fill="auto"/>
            <w:vAlign w:val="bottom"/>
          </w:tcPr>
          <w:p w14:paraId="4902F766" w14:textId="77777777" w:rsidR="002E60CB" w:rsidRPr="005A4A4C" w:rsidRDefault="002E60CB" w:rsidP="00420351">
            <w:pPr>
              <w:keepNext/>
              <w:keepLines/>
              <w:rPr>
                <w:sz w:val="20"/>
                <w:szCs w:val="20"/>
              </w:rPr>
            </w:pPr>
            <w:r w:rsidRPr="005A4A4C">
              <w:rPr>
                <w:sz w:val="20"/>
                <w:szCs w:val="20"/>
              </w:rPr>
              <w:t>1</w:t>
            </w:r>
          </w:p>
        </w:tc>
        <w:tc>
          <w:tcPr>
            <w:tcW w:w="1276" w:type="dxa"/>
            <w:shd w:val="clear" w:color="auto" w:fill="auto"/>
            <w:vAlign w:val="bottom"/>
          </w:tcPr>
          <w:p w14:paraId="11D9DBCD" w14:textId="77777777" w:rsidR="002E60CB" w:rsidRPr="005A4A4C" w:rsidRDefault="002E60CB" w:rsidP="00420351">
            <w:pPr>
              <w:keepNext/>
              <w:keepLines/>
              <w:rPr>
                <w:sz w:val="20"/>
                <w:szCs w:val="20"/>
              </w:rPr>
            </w:pPr>
            <w:r w:rsidRPr="005A4A4C">
              <w:rPr>
                <w:sz w:val="20"/>
                <w:szCs w:val="20"/>
              </w:rPr>
              <w:t>Optional</w:t>
            </w:r>
          </w:p>
        </w:tc>
        <w:tc>
          <w:tcPr>
            <w:tcW w:w="2817" w:type="dxa"/>
            <w:shd w:val="clear" w:color="auto" w:fill="auto"/>
            <w:vAlign w:val="bottom"/>
          </w:tcPr>
          <w:p w14:paraId="6DD1EF7B" w14:textId="77777777" w:rsidR="002E60CB" w:rsidRPr="005A4A4C" w:rsidRDefault="002E60CB" w:rsidP="00420351">
            <w:pPr>
              <w:keepNext/>
              <w:keepLines/>
              <w:rPr>
                <w:sz w:val="20"/>
                <w:szCs w:val="20"/>
              </w:rPr>
            </w:pPr>
            <w:r w:rsidRPr="005A4A4C">
              <w:rPr>
                <w:sz w:val="20"/>
                <w:szCs w:val="20"/>
              </w:rPr>
              <w:t>-</w:t>
            </w:r>
          </w:p>
        </w:tc>
      </w:tr>
      <w:tr w:rsidR="002E60CB" w:rsidRPr="00C31177" w14:paraId="7CB2F9B6" w14:textId="77777777" w:rsidTr="0088515B">
        <w:trPr>
          <w:jc w:val="center"/>
        </w:trPr>
        <w:tc>
          <w:tcPr>
            <w:tcW w:w="2111" w:type="dxa"/>
            <w:shd w:val="clear" w:color="auto" w:fill="auto"/>
          </w:tcPr>
          <w:p w14:paraId="282FB379" w14:textId="3E8BE257" w:rsidR="000B382F" w:rsidRPr="00BC3F09" w:rsidRDefault="002E60CB" w:rsidP="000B382F">
            <w:pPr>
              <w:keepNext/>
              <w:keepLines/>
              <w:rPr>
                <w:sz w:val="20"/>
                <w:szCs w:val="20"/>
              </w:rPr>
            </w:pPr>
            <w:r w:rsidRPr="00BC3F09">
              <w:rPr>
                <w:sz w:val="20"/>
                <w:szCs w:val="20"/>
              </w:rPr>
              <w:t>blind</w:t>
            </w:r>
            <w:r w:rsidRPr="00BC3F09">
              <w:rPr>
                <w:sz w:val="20"/>
                <w:szCs w:val="20"/>
              </w:rPr>
              <w:br/>
              <w:t>self_piercing</w:t>
            </w:r>
            <w:r w:rsidRPr="00BC3F09">
              <w:rPr>
                <w:sz w:val="20"/>
                <w:szCs w:val="20"/>
              </w:rPr>
              <w:br/>
              <w:t>solid</w:t>
            </w:r>
            <w:r w:rsidRPr="00BC3F09">
              <w:rPr>
                <w:sz w:val="20"/>
                <w:szCs w:val="20"/>
              </w:rPr>
              <w:br/>
              <w:t>swop</w:t>
            </w:r>
            <w:r w:rsidR="007E6558">
              <w:rPr>
                <w:sz w:val="20"/>
                <w:szCs w:val="20"/>
              </w:rPr>
              <w:br/>
            </w:r>
            <w:r w:rsidR="000B382F">
              <w:rPr>
                <w:sz w:val="20"/>
                <w:szCs w:val="20"/>
              </w:rPr>
              <w:t>clinch_rivet_stud</w:t>
            </w:r>
          </w:p>
        </w:tc>
        <w:tc>
          <w:tcPr>
            <w:tcW w:w="2268" w:type="dxa"/>
            <w:shd w:val="clear" w:color="auto" w:fill="auto"/>
          </w:tcPr>
          <w:p w14:paraId="4904EB32" w14:textId="77777777" w:rsidR="002E60CB" w:rsidRPr="00BC3F09" w:rsidRDefault="002E60CB" w:rsidP="00420351">
            <w:pPr>
              <w:keepNext/>
              <w:keepLines/>
              <w:rPr>
                <w:sz w:val="20"/>
                <w:szCs w:val="20"/>
              </w:rPr>
            </w:pPr>
            <w:r w:rsidRPr="00BC3F09">
              <w:rPr>
                <w:sz w:val="20"/>
                <w:szCs w:val="20"/>
              </w:rPr>
              <w:t>1</w:t>
            </w:r>
          </w:p>
        </w:tc>
        <w:tc>
          <w:tcPr>
            <w:tcW w:w="1276" w:type="dxa"/>
            <w:shd w:val="clear" w:color="auto" w:fill="auto"/>
          </w:tcPr>
          <w:p w14:paraId="5CBFA684" w14:textId="77777777" w:rsidR="002E60CB" w:rsidRPr="00BC3F09" w:rsidRDefault="002E60CB" w:rsidP="00420351">
            <w:pPr>
              <w:keepNext/>
              <w:keepLines/>
              <w:rPr>
                <w:sz w:val="20"/>
                <w:szCs w:val="20"/>
              </w:rPr>
            </w:pPr>
            <w:r w:rsidRPr="00BC3F09">
              <w:rPr>
                <w:sz w:val="20"/>
                <w:szCs w:val="20"/>
              </w:rPr>
              <w:t>Optional</w:t>
            </w:r>
          </w:p>
        </w:tc>
        <w:tc>
          <w:tcPr>
            <w:tcW w:w="2817" w:type="dxa"/>
            <w:shd w:val="clear" w:color="auto" w:fill="auto"/>
          </w:tcPr>
          <w:p w14:paraId="3F640F7D" w14:textId="06F3E3A8" w:rsidR="002E60CB" w:rsidRPr="00BC3F09" w:rsidRDefault="005A7483" w:rsidP="00420351">
            <w:pPr>
              <w:keepNext/>
              <w:keepLines/>
              <w:rPr>
                <w:sz w:val="20"/>
                <w:szCs w:val="20"/>
              </w:rPr>
            </w:pPr>
            <w:r>
              <w:rPr>
                <w:sz w:val="20"/>
                <w:szCs w:val="20"/>
              </w:rPr>
              <w:t>Maximum</w:t>
            </w:r>
            <w:r w:rsidR="002E60CB" w:rsidRPr="00BC3F09">
              <w:rPr>
                <w:sz w:val="20"/>
                <w:szCs w:val="20"/>
              </w:rPr>
              <w:t xml:space="preserve"> one of the listed elements.</w:t>
            </w:r>
          </w:p>
        </w:tc>
      </w:tr>
    </w:tbl>
    <w:p w14:paraId="7922AA02" w14:textId="0C371BEE" w:rsidR="002E60CB" w:rsidRDefault="002E60CB" w:rsidP="00420351">
      <w:pPr>
        <w:pStyle w:val="Beschriftung"/>
        <w:keepNext/>
        <w:keepLines/>
        <w:spacing w:before="120"/>
      </w:pPr>
      <w:bookmarkStart w:id="494" w:name="_Toc3566449"/>
      <w:bookmarkStart w:id="495" w:name="_Toc34747452"/>
      <w:bookmarkStart w:id="496" w:name="_Toc39880773"/>
      <w:r>
        <w:t xml:space="preserve">Table </w:t>
      </w:r>
      <w:r w:rsidR="00ED469A">
        <w:fldChar w:fldCharType="begin"/>
      </w:r>
      <w:r w:rsidR="00ED469A">
        <w:instrText xml:space="preserve"> SEQ Table \* ARABIC </w:instrText>
      </w:r>
      <w:r w:rsidR="00ED469A">
        <w:fldChar w:fldCharType="separate"/>
      </w:r>
      <w:r w:rsidR="00A2710C">
        <w:rPr>
          <w:noProof/>
        </w:rPr>
        <w:t>42</w:t>
      </w:r>
      <w:r w:rsidR="00ED469A">
        <w:fldChar w:fldCharType="end"/>
      </w:r>
      <w:r>
        <w:t xml:space="preserve">: Nested elements of element </w:t>
      </w:r>
      <w:r w:rsidRPr="009B4B01">
        <w:rPr>
          <w:rFonts w:ascii="Courier New" w:hAnsi="Courier New" w:cs="Courier New"/>
          <w:bCs w:val="0"/>
          <w:i/>
          <w:sz w:val="18"/>
          <w:szCs w:val="18"/>
        </w:rPr>
        <w:t>&lt;rivet</w:t>
      </w:r>
      <w:r w:rsidR="00753389">
        <w:rPr>
          <w:rFonts w:ascii="Courier New" w:hAnsi="Courier New" w:cs="Courier New"/>
          <w:bCs w:val="0"/>
          <w:i/>
          <w:sz w:val="18"/>
          <w:szCs w:val="18"/>
        </w:rPr>
        <w:t>/</w:t>
      </w:r>
      <w:r w:rsidRPr="009B4B01">
        <w:rPr>
          <w:rFonts w:ascii="Courier New" w:hAnsi="Courier New" w:cs="Courier New"/>
          <w:bCs w:val="0"/>
          <w:i/>
          <w:sz w:val="18"/>
          <w:szCs w:val="18"/>
        </w:rPr>
        <w:t>&gt;</w:t>
      </w:r>
      <w:bookmarkEnd w:id="494"/>
      <w:bookmarkEnd w:id="495"/>
      <w:bookmarkEnd w:id="496"/>
    </w:p>
    <w:p w14:paraId="41E10856" w14:textId="77777777" w:rsidR="002E60CB" w:rsidRDefault="002E60CB" w:rsidP="002E60CB">
      <w:r>
        <w:t xml:space="preserve">The subtypes are described in detail in the following sections. </w:t>
      </w:r>
    </w:p>
    <w:p w14:paraId="71099D96" w14:textId="77777777" w:rsidR="002E60CB" w:rsidRPr="00226A3F" w:rsidRDefault="00753389" w:rsidP="00817E05">
      <w:pPr>
        <w:pStyle w:val="Example"/>
        <w:keepNext/>
        <w:spacing w:before="120"/>
      </w:pPr>
      <w:r>
        <w:lastRenderedPageBreak/>
        <w:t>Example</w:t>
      </w:r>
      <w:r w:rsidR="002E60CB" w:rsidRPr="00226A3F">
        <w:t xml:space="preserve">: </w:t>
      </w:r>
    </w:p>
    <w:p w14:paraId="18EF753C" w14:textId="77777777" w:rsidR="002E60CB" w:rsidRPr="00226A3F" w:rsidRDefault="002E60CB" w:rsidP="002E60CB">
      <w:pPr>
        <w:pStyle w:val="XMLCode"/>
        <w:keepNext/>
      </w:pPr>
    </w:p>
    <w:p w14:paraId="35714E72" w14:textId="483EE279" w:rsidR="002E60CB" w:rsidRPr="00226A3F" w:rsidRDefault="002E60CB" w:rsidP="002E60CB">
      <w:pPr>
        <w:pStyle w:val="XMLCode"/>
        <w:keepNext/>
      </w:pPr>
      <w:r w:rsidRPr="00226A3F">
        <w:t>&lt;connection_0d label=</w:t>
      </w:r>
      <w:r w:rsidR="00194316">
        <w:t>"</w:t>
      </w:r>
      <w:r w:rsidRPr="000F7EEA">
        <w:t>RVT</w:t>
      </w:r>
      <w:r w:rsidRPr="00226A3F">
        <w:t>_2123921</w:t>
      </w:r>
      <w:r w:rsidR="00194316">
        <w:t>"</w:t>
      </w:r>
      <w:r w:rsidRPr="00226A3F">
        <w:t>&gt;</w:t>
      </w:r>
    </w:p>
    <w:p w14:paraId="56DB4879" w14:textId="77777777" w:rsidR="0009532E" w:rsidRDefault="002E60CB" w:rsidP="002E60CB">
      <w:pPr>
        <w:pStyle w:val="XMLCode"/>
        <w:keepNext/>
      </w:pPr>
      <w:r w:rsidRPr="00D129C6">
        <w:t xml:space="preserve">    </w:t>
      </w:r>
      <w:r w:rsidR="0009532E">
        <w:t>...</w:t>
      </w:r>
    </w:p>
    <w:p w14:paraId="35783ABA" w14:textId="5D2A0156" w:rsidR="002E60CB" w:rsidRPr="00817E05" w:rsidRDefault="0009532E" w:rsidP="002E60CB">
      <w:pPr>
        <w:pStyle w:val="XMLCode"/>
        <w:keepNext/>
        <w:rPr>
          <w:b/>
          <w:color w:val="0070C0"/>
        </w:rPr>
      </w:pPr>
      <w:r>
        <w:tab/>
      </w:r>
      <w:r w:rsidR="002E60CB" w:rsidRPr="00817E05">
        <w:rPr>
          <w:b/>
          <w:color w:val="0070C0"/>
        </w:rPr>
        <w:t>&lt;rivet shaft_diameter=</w:t>
      </w:r>
      <w:r w:rsidR="00194316">
        <w:rPr>
          <w:b/>
          <w:color w:val="0070C0"/>
        </w:rPr>
        <w:t>"</w:t>
      </w:r>
      <w:r w:rsidR="002E60CB" w:rsidRPr="00817E05">
        <w:rPr>
          <w:b/>
          <w:color w:val="0070C0"/>
        </w:rPr>
        <w:t>5.0</w:t>
      </w:r>
      <w:r w:rsidR="00194316">
        <w:rPr>
          <w:b/>
          <w:color w:val="0070C0"/>
        </w:rPr>
        <w:t>"</w:t>
      </w:r>
      <w:r w:rsidR="002E60CB" w:rsidRPr="00817E05">
        <w:rPr>
          <w:b/>
          <w:color w:val="0070C0"/>
        </w:rPr>
        <w:t xml:space="preserve"> head_diameter=</w:t>
      </w:r>
      <w:r w:rsidR="00194316">
        <w:rPr>
          <w:b/>
          <w:color w:val="0070C0"/>
        </w:rPr>
        <w:t>"</w:t>
      </w:r>
      <w:r w:rsidR="002E60CB" w:rsidRPr="00817E05">
        <w:rPr>
          <w:b/>
          <w:color w:val="0070C0"/>
        </w:rPr>
        <w:t>8</w:t>
      </w:r>
      <w:r w:rsidR="00194316">
        <w:rPr>
          <w:b/>
          <w:color w:val="0070C0"/>
        </w:rPr>
        <w:t>"</w:t>
      </w:r>
      <w:r w:rsidR="002E60CB" w:rsidRPr="00817E05">
        <w:rPr>
          <w:b/>
          <w:color w:val="0070C0"/>
        </w:rPr>
        <w:t xml:space="preserve"> length=</w:t>
      </w:r>
      <w:r w:rsidR="00194316">
        <w:rPr>
          <w:b/>
          <w:color w:val="0070C0"/>
        </w:rPr>
        <w:t>"</w:t>
      </w:r>
      <w:r w:rsidR="002E60CB" w:rsidRPr="00817E05">
        <w:rPr>
          <w:b/>
          <w:color w:val="0070C0"/>
        </w:rPr>
        <w:t>3.5</w:t>
      </w:r>
      <w:r w:rsidR="00194316">
        <w:rPr>
          <w:b/>
          <w:color w:val="0070C0"/>
        </w:rPr>
        <w:t>"</w:t>
      </w:r>
      <w:r w:rsidR="002E60CB" w:rsidRPr="00817E05">
        <w:rPr>
          <w:b/>
          <w:color w:val="0070C0"/>
        </w:rPr>
        <w:t>&gt;</w:t>
      </w:r>
    </w:p>
    <w:p w14:paraId="6071B335" w14:textId="21E4B167" w:rsidR="002E60CB" w:rsidRPr="0033379A" w:rsidRDefault="002E60CB" w:rsidP="002E60CB">
      <w:pPr>
        <w:pStyle w:val="XMLCode"/>
        <w:keepNext/>
        <w:rPr>
          <w:b/>
          <w:color w:val="0070C0"/>
          <w:lang w:val="fr-FR"/>
        </w:rPr>
      </w:pPr>
      <w:r w:rsidRPr="00817E05">
        <w:rPr>
          <w:b/>
          <w:color w:val="0070C0"/>
        </w:rPr>
        <w:t xml:space="preserve">        </w:t>
      </w:r>
      <w:r w:rsidRPr="0033379A">
        <w:rPr>
          <w:b/>
          <w:color w:val="0070C0"/>
          <w:lang w:val="fr-FR"/>
        </w:rPr>
        <w:t>&lt;normal</w:t>
      </w:r>
      <w:r w:rsidRPr="0033379A">
        <w:rPr>
          <w:b/>
          <w:bCs/>
          <w:color w:val="0070C0"/>
          <w:lang w:val="fr-FR"/>
        </w:rPr>
        <w:t>_direction</w:t>
      </w:r>
      <w:r w:rsidRPr="0033379A">
        <w:rPr>
          <w:b/>
          <w:color w:val="0070C0"/>
          <w:lang w:val="fr-FR"/>
        </w:rPr>
        <w:t> x=</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3</w:t>
      </w:r>
      <w:r w:rsidR="00194316" w:rsidRPr="0033379A">
        <w:rPr>
          <w:b/>
          <w:color w:val="0070C0"/>
          <w:lang w:val="fr-FR"/>
        </w:rPr>
        <w:t>"</w:t>
      </w:r>
      <w:r w:rsidRPr="0033379A">
        <w:rPr>
          <w:b/>
          <w:color w:val="0070C0"/>
          <w:lang w:val="fr-FR"/>
        </w:rPr>
        <w:t>/&gt;</w:t>
      </w:r>
    </w:p>
    <w:p w14:paraId="04F4D698" w14:textId="1EF3BBD1" w:rsidR="002E60CB" w:rsidRPr="00817E05" w:rsidRDefault="002E60CB" w:rsidP="002E60CB">
      <w:pPr>
        <w:pStyle w:val="XMLCode"/>
        <w:keepNext/>
        <w:rPr>
          <w:b/>
          <w:color w:val="0070C0"/>
        </w:rPr>
      </w:pPr>
      <w:r w:rsidRPr="0033379A">
        <w:rPr>
          <w:b/>
          <w:color w:val="0070C0"/>
          <w:lang w:val="fr-FR"/>
        </w:rPr>
        <w:t xml:space="preserve">    </w:t>
      </w:r>
      <w:r w:rsidR="00AE0CCD">
        <w:rPr>
          <w:b/>
          <w:color w:val="0070C0"/>
        </w:rPr>
        <w:t>&lt;/rivet</w:t>
      </w:r>
      <w:r w:rsidR="00AE0CCD" w:rsidRPr="00817E05">
        <w:rPr>
          <w:b/>
          <w:color w:val="0070C0"/>
        </w:rPr>
        <w:t>&gt;</w:t>
      </w:r>
    </w:p>
    <w:p w14:paraId="3FD92CA2" w14:textId="77777777" w:rsidR="002E60CB" w:rsidRDefault="002E60CB" w:rsidP="002E60CB">
      <w:pPr>
        <w:pStyle w:val="XMLCode"/>
        <w:keepNext/>
        <w:rPr>
          <w:b/>
        </w:rPr>
      </w:pPr>
      <w:r w:rsidRPr="00226A3F">
        <w:t xml:space="preserve">    &lt;loc&gt; 1645.83 821.145 616.585 &lt;/loc&gt;</w:t>
      </w:r>
    </w:p>
    <w:p w14:paraId="09920B29" w14:textId="77777777" w:rsidR="002E60CB" w:rsidRPr="00226A3F" w:rsidRDefault="002E60CB" w:rsidP="002E60CB">
      <w:pPr>
        <w:pStyle w:val="XMLCode"/>
        <w:keepNext/>
      </w:pPr>
      <w:r w:rsidRPr="00226A3F">
        <w:t xml:space="preserve">    &lt;appdata&gt;</w:t>
      </w:r>
    </w:p>
    <w:p w14:paraId="42C2E23C" w14:textId="77777777" w:rsidR="002E60CB" w:rsidRPr="00226A3F" w:rsidRDefault="002E60CB" w:rsidP="002E60CB">
      <w:pPr>
        <w:pStyle w:val="XMLCode"/>
        <w:keepNext/>
      </w:pPr>
      <w:r w:rsidRPr="00226A3F">
        <w:t xml:space="preserve">        ...</w:t>
      </w:r>
    </w:p>
    <w:p w14:paraId="496DF66E" w14:textId="77777777" w:rsidR="002E60CB" w:rsidRPr="00226A3F" w:rsidRDefault="002E60CB" w:rsidP="002E60CB">
      <w:pPr>
        <w:pStyle w:val="XMLCode"/>
        <w:keepNext/>
      </w:pPr>
      <w:r w:rsidRPr="00226A3F">
        <w:t xml:space="preserve">    &lt;/appdata&gt;</w:t>
      </w:r>
    </w:p>
    <w:p w14:paraId="1A93C39D" w14:textId="77777777" w:rsidR="002E60CB" w:rsidRDefault="002E60CB" w:rsidP="002E60CB">
      <w:pPr>
        <w:pStyle w:val="XMLCode"/>
      </w:pPr>
      <w:r w:rsidRPr="00226A3F">
        <w:t>&lt;/connection_0d&gt;</w:t>
      </w:r>
    </w:p>
    <w:p w14:paraId="31C415DC" w14:textId="77777777" w:rsidR="00920523" w:rsidRPr="00226A3F" w:rsidRDefault="00920523" w:rsidP="002E60CB">
      <w:pPr>
        <w:pStyle w:val="XMLCode"/>
      </w:pPr>
    </w:p>
    <w:p w14:paraId="4A8758C3" w14:textId="77777777" w:rsidR="002E60CB" w:rsidRDefault="002E60CB" w:rsidP="00327322">
      <w:pPr>
        <w:pStyle w:val="berschrift3"/>
      </w:pPr>
      <w:bookmarkStart w:id="497" w:name="_Toc428279367"/>
      <w:bookmarkStart w:id="498" w:name="_Toc428456104"/>
      <w:bookmarkStart w:id="499" w:name="_Toc428537067"/>
      <w:bookmarkStart w:id="500" w:name="_Toc428969386"/>
      <w:bookmarkStart w:id="501" w:name="_Toc429052777"/>
      <w:bookmarkStart w:id="502" w:name="_Toc413359586"/>
      <w:bookmarkStart w:id="503" w:name="_Toc3556978"/>
      <w:bookmarkStart w:id="504" w:name="_Toc34747228"/>
      <w:bookmarkStart w:id="505" w:name="_Toc39880542"/>
      <w:bookmarkEnd w:id="497"/>
      <w:bookmarkEnd w:id="498"/>
      <w:bookmarkEnd w:id="499"/>
      <w:bookmarkEnd w:id="500"/>
      <w:bookmarkEnd w:id="501"/>
      <w:r>
        <w:t>Blind</w:t>
      </w:r>
      <w:r w:rsidRPr="00942FED">
        <w:t xml:space="preserve"> Rivets</w:t>
      </w:r>
      <w:bookmarkEnd w:id="502"/>
      <w:bookmarkEnd w:id="503"/>
      <w:bookmarkEnd w:id="504"/>
      <w:bookmarkEnd w:id="505"/>
    </w:p>
    <w:p w14:paraId="45650163" w14:textId="77777777" w:rsidR="00920523" w:rsidRDefault="00920523" w:rsidP="00920523">
      <w:pPr>
        <w:autoSpaceDE w:val="0"/>
        <w:autoSpaceDN w:val="0"/>
        <w:adjustRightInd w:val="0"/>
        <w:spacing w:after="0"/>
        <w:jc w:val="both"/>
        <w:rPr>
          <w:rFonts w:cs="Calibri"/>
          <w:szCs w:val="22"/>
          <w:lang w:eastAsia="en-GB"/>
        </w:rPr>
      </w:pPr>
      <w:r>
        <w:rPr>
          <w:rFonts w:cs="Calibri"/>
          <w:szCs w:val="22"/>
          <w:lang w:eastAsia="en-GB"/>
        </w:rPr>
        <w:t>Blind rivets are one-sided rivets that require a pre-drilled hole. Blind rivets form their shape when the</w:t>
      </w:r>
    </w:p>
    <w:p w14:paraId="4EF316EB" w14:textId="77777777" w:rsidR="00920523" w:rsidRDefault="00920523" w:rsidP="00920523">
      <w:pPr>
        <w:autoSpaceDE w:val="0"/>
        <w:autoSpaceDN w:val="0"/>
        <w:adjustRightInd w:val="0"/>
        <w:spacing w:after="0"/>
        <w:jc w:val="both"/>
        <w:rPr>
          <w:rFonts w:cs="Calibri"/>
          <w:szCs w:val="22"/>
          <w:lang w:eastAsia="en-GB"/>
        </w:rPr>
      </w:pPr>
      <w:r>
        <w:rPr>
          <w:rFonts w:cs="Calibri"/>
          <w:szCs w:val="22"/>
          <w:lang w:eastAsia="en-GB"/>
        </w:rPr>
        <w:t>mandrel is pulled out from the rivet body. This action securely clamps the sheets together.</w:t>
      </w:r>
    </w:p>
    <w:p w14:paraId="5EC31B0C" w14:textId="77777777" w:rsidR="00920523" w:rsidRDefault="00920523" w:rsidP="00920523">
      <w:pPr>
        <w:autoSpaceDE w:val="0"/>
        <w:autoSpaceDN w:val="0"/>
        <w:adjustRightInd w:val="0"/>
        <w:spacing w:before="240" w:after="0"/>
        <w:jc w:val="both"/>
        <w:rPr>
          <w:rFonts w:cs="Calibri"/>
          <w:szCs w:val="22"/>
          <w:lang w:eastAsia="en-GB"/>
        </w:rPr>
      </w:pPr>
      <w:r>
        <w:rPr>
          <w:rFonts w:cs="Calibri"/>
          <w:szCs w:val="22"/>
          <w:lang w:eastAsia="en-GB"/>
        </w:rPr>
        <w:t xml:space="preserve">A blind rivet is denoted by a nested element </w:t>
      </w:r>
      <w:r w:rsidRPr="00920523">
        <w:rPr>
          <w:rFonts w:ascii="Courier New" w:hAnsi="Courier New" w:cs="Courier New"/>
          <w:b/>
          <w:i/>
          <w:sz w:val="18"/>
          <w:szCs w:val="18"/>
        </w:rPr>
        <w:t>&lt;blind</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within </w:t>
      </w:r>
      <w:r w:rsidRPr="00920523">
        <w:rPr>
          <w:rFonts w:ascii="Courier New" w:hAnsi="Courier New" w:cs="Courier New"/>
          <w:b/>
          <w:i/>
          <w:sz w:val="18"/>
          <w:szCs w:val="18"/>
        </w:rPr>
        <w:t>&lt;rivet</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This element is described completely by its attributes and those of </w:t>
      </w:r>
      <w:r w:rsidRPr="00920523">
        <w:rPr>
          <w:rFonts w:ascii="Courier New" w:hAnsi="Courier New" w:cs="Courier New"/>
          <w:b/>
          <w:i/>
          <w:sz w:val="18"/>
          <w:szCs w:val="18"/>
        </w:rPr>
        <w:t>&lt;rivet</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w:t>
      </w:r>
    </w:p>
    <w:p w14:paraId="7DF187DA" w14:textId="77777777" w:rsidR="00920523" w:rsidRDefault="00920523" w:rsidP="00920523">
      <w:pPr>
        <w:spacing w:before="240"/>
        <w:jc w:val="both"/>
        <w:rPr>
          <w:rFonts w:cs="Calibri"/>
          <w:szCs w:val="22"/>
          <w:lang w:eastAsia="en-GB"/>
        </w:rPr>
      </w:pPr>
      <w:r>
        <w:rPr>
          <w:rFonts w:cs="Calibri"/>
          <w:szCs w:val="22"/>
          <w:lang w:eastAsia="en-GB"/>
        </w:rPr>
        <w:t xml:space="preserve">XML specification of </w:t>
      </w:r>
      <w:r w:rsidRPr="00920523">
        <w:rPr>
          <w:rFonts w:ascii="Courier New" w:hAnsi="Courier New" w:cs="Courier New"/>
          <w:b/>
          <w:i/>
          <w:sz w:val="18"/>
          <w:szCs w:val="18"/>
        </w:rPr>
        <w:t>&lt;blind</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element:</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26"/>
        <w:gridCol w:w="1417"/>
        <w:gridCol w:w="1446"/>
        <w:gridCol w:w="1106"/>
        <w:gridCol w:w="3544"/>
      </w:tblGrid>
      <w:tr w:rsidR="007A42B3" w:rsidRPr="00226A3F" w14:paraId="6CEFA80E" w14:textId="77777777" w:rsidTr="004B2578">
        <w:trPr>
          <w:tblHeader/>
          <w:jc w:val="center"/>
        </w:trPr>
        <w:tc>
          <w:tcPr>
            <w:tcW w:w="15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F5B6FF" w14:textId="77777777" w:rsidR="007A42B3" w:rsidRPr="00226A3F" w:rsidRDefault="007A42B3" w:rsidP="007A42B3">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7A37C5" w14:textId="77777777" w:rsidR="007A42B3" w:rsidRPr="00226A3F" w:rsidRDefault="007A42B3" w:rsidP="007A42B3">
            <w:pPr>
              <w:keepNext/>
              <w:rPr>
                <w:b/>
                <w:i/>
              </w:rPr>
            </w:pPr>
            <w:r w:rsidRPr="00226A3F">
              <w:rPr>
                <w:b/>
                <w:i/>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BA3FF5" w14:textId="77777777" w:rsidR="007A42B3" w:rsidRPr="00226A3F" w:rsidRDefault="007A42B3" w:rsidP="007A42B3">
            <w:pPr>
              <w:keepNext/>
              <w:rPr>
                <w:b/>
                <w:i/>
              </w:rPr>
            </w:pPr>
            <w:r w:rsidRPr="00226A3F">
              <w:rPr>
                <w:b/>
                <w:i/>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34671C" w14:textId="0B148AC8" w:rsidR="007A42B3" w:rsidRPr="00226A3F" w:rsidRDefault="000E60DF" w:rsidP="007A42B3">
            <w:pPr>
              <w:keepNext/>
              <w:rPr>
                <w:b/>
                <w:i/>
              </w:rPr>
            </w:pPr>
            <w:r>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4D20" w14:textId="3975DD83" w:rsidR="007A42B3" w:rsidRPr="00226A3F" w:rsidRDefault="009436D3" w:rsidP="007A42B3">
            <w:pPr>
              <w:keepNext/>
              <w:rPr>
                <w:b/>
                <w:i/>
              </w:rPr>
            </w:pPr>
            <w:r w:rsidRPr="00A20C5C">
              <w:rPr>
                <w:b/>
                <w:i/>
              </w:rPr>
              <w:t>Constraint</w:t>
            </w:r>
            <w:r>
              <w:rPr>
                <w:b/>
                <w:i/>
              </w:rPr>
              <w:t xml:space="preserve"> / Remarks</w:t>
            </w:r>
          </w:p>
        </w:tc>
      </w:tr>
      <w:tr w:rsidR="007A42B3" w:rsidRPr="00226A3F" w14:paraId="5A78ED79" w14:textId="77777777" w:rsidTr="004B2578">
        <w:trPr>
          <w:jc w:val="center"/>
        </w:trPr>
        <w:tc>
          <w:tcPr>
            <w:tcW w:w="1526" w:type="dxa"/>
            <w:shd w:val="clear" w:color="auto" w:fill="auto"/>
          </w:tcPr>
          <w:p w14:paraId="410F07D0" w14:textId="77777777" w:rsidR="007A42B3" w:rsidRPr="00226A3F" w:rsidRDefault="007A42B3" w:rsidP="007A42B3">
            <w:pPr>
              <w:rPr>
                <w:sz w:val="20"/>
                <w:szCs w:val="20"/>
              </w:rPr>
            </w:pPr>
            <w:r>
              <w:rPr>
                <w:sz w:val="20"/>
                <w:szCs w:val="20"/>
              </w:rPr>
              <w:t>min_grip</w:t>
            </w:r>
          </w:p>
        </w:tc>
        <w:tc>
          <w:tcPr>
            <w:tcW w:w="1417" w:type="dxa"/>
            <w:shd w:val="clear" w:color="auto" w:fill="auto"/>
          </w:tcPr>
          <w:p w14:paraId="78AB9199" w14:textId="77777777" w:rsidR="007A42B3" w:rsidRPr="00226A3F" w:rsidRDefault="007A42B3" w:rsidP="007A42B3">
            <w:pPr>
              <w:rPr>
                <w:sz w:val="20"/>
                <w:szCs w:val="20"/>
              </w:rPr>
            </w:pPr>
            <w:r>
              <w:rPr>
                <w:sz w:val="20"/>
                <w:szCs w:val="20"/>
              </w:rPr>
              <w:t>Floating point</w:t>
            </w:r>
          </w:p>
        </w:tc>
        <w:tc>
          <w:tcPr>
            <w:tcW w:w="1446" w:type="dxa"/>
          </w:tcPr>
          <w:p w14:paraId="68FD8F05" w14:textId="77777777" w:rsidR="007A42B3" w:rsidRPr="00226A3F" w:rsidRDefault="003A0207" w:rsidP="007A42B3">
            <w:pPr>
              <w:rPr>
                <w:sz w:val="20"/>
                <w:szCs w:val="20"/>
              </w:rPr>
            </w:pPr>
            <w:r>
              <w:rPr>
                <w:sz w:val="20"/>
                <w:szCs w:val="20"/>
              </w:rPr>
              <w:t>&gt; 0.0</w:t>
            </w:r>
          </w:p>
        </w:tc>
        <w:tc>
          <w:tcPr>
            <w:tcW w:w="1106" w:type="dxa"/>
            <w:shd w:val="clear" w:color="auto" w:fill="auto"/>
          </w:tcPr>
          <w:p w14:paraId="62649725" w14:textId="77777777" w:rsidR="007A42B3" w:rsidRPr="00226A3F" w:rsidRDefault="007A42B3" w:rsidP="007A42B3">
            <w:pPr>
              <w:rPr>
                <w:sz w:val="20"/>
                <w:szCs w:val="20"/>
              </w:rPr>
            </w:pPr>
            <w:r w:rsidRPr="00226A3F">
              <w:rPr>
                <w:sz w:val="20"/>
                <w:szCs w:val="20"/>
              </w:rPr>
              <w:t>Optional</w:t>
            </w:r>
          </w:p>
        </w:tc>
        <w:tc>
          <w:tcPr>
            <w:tcW w:w="3544" w:type="dxa"/>
            <w:shd w:val="clear" w:color="auto" w:fill="auto"/>
          </w:tcPr>
          <w:p w14:paraId="48074899" w14:textId="77777777" w:rsidR="007A42B3" w:rsidRPr="00226A3F" w:rsidRDefault="007A42B3" w:rsidP="007A42B3">
            <w:pPr>
              <w:rPr>
                <w:sz w:val="20"/>
                <w:szCs w:val="20"/>
              </w:rPr>
            </w:pPr>
            <w:r w:rsidRPr="00226A3F">
              <w:rPr>
                <w:sz w:val="20"/>
                <w:szCs w:val="20"/>
              </w:rPr>
              <w:t>-</w:t>
            </w:r>
          </w:p>
        </w:tc>
      </w:tr>
      <w:tr w:rsidR="007A42B3" w:rsidRPr="00226A3F" w14:paraId="3A76F5FB" w14:textId="77777777" w:rsidTr="004B2578">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6C3B1744" w14:textId="77777777" w:rsidR="007A42B3" w:rsidRPr="00226A3F" w:rsidRDefault="007A42B3" w:rsidP="007A42B3">
            <w:pPr>
              <w:rPr>
                <w:sz w:val="20"/>
                <w:szCs w:val="20"/>
              </w:rPr>
            </w:pPr>
            <w:r>
              <w:rPr>
                <w:sz w:val="20"/>
                <w:szCs w:val="20"/>
              </w:rPr>
              <w:t>max_grip</w:t>
            </w:r>
          </w:p>
        </w:tc>
        <w:tc>
          <w:tcPr>
            <w:tcW w:w="1417" w:type="dxa"/>
            <w:tcBorders>
              <w:top w:val="dotted" w:sz="4" w:space="0" w:color="auto"/>
              <w:left w:val="single" w:sz="4" w:space="0" w:color="000000"/>
              <w:bottom w:val="dotted" w:sz="4" w:space="0" w:color="auto"/>
              <w:right w:val="dotted" w:sz="4" w:space="0" w:color="auto"/>
            </w:tcBorders>
            <w:shd w:val="clear" w:color="auto" w:fill="auto"/>
          </w:tcPr>
          <w:p w14:paraId="31F88384" w14:textId="77777777" w:rsidR="007A42B3" w:rsidRPr="00226A3F" w:rsidRDefault="007A42B3" w:rsidP="007A42B3">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25DA2384" w14:textId="77777777" w:rsidR="007A42B3" w:rsidRPr="00226A3F" w:rsidRDefault="003A0207" w:rsidP="007A42B3">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3C913A26" w14:textId="77777777" w:rsidR="007A42B3" w:rsidRPr="00226A3F" w:rsidRDefault="007A42B3" w:rsidP="007A42B3">
            <w:pPr>
              <w:rPr>
                <w:sz w:val="20"/>
                <w:szCs w:val="20"/>
              </w:rPr>
            </w:pPr>
            <w:r w:rsidRPr="00A04202">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2A708A50" w14:textId="77777777" w:rsidR="007A42B3" w:rsidRPr="00226A3F" w:rsidRDefault="003A0207" w:rsidP="007A42B3">
            <w:pPr>
              <w:rPr>
                <w:sz w:val="20"/>
                <w:szCs w:val="20"/>
              </w:rPr>
            </w:pPr>
            <w:r>
              <w:rPr>
                <w:rFonts w:cs="Calibri"/>
                <w:sz w:val="20"/>
                <w:szCs w:val="20"/>
                <w:lang w:eastAsia="en-GB"/>
              </w:rPr>
              <w:t>greater equal to min_grip</w:t>
            </w:r>
          </w:p>
        </w:tc>
      </w:tr>
      <w:tr w:rsidR="007A42B3" w:rsidRPr="00226A3F" w14:paraId="7428DDFB" w14:textId="77777777" w:rsidTr="00BF0410">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00C76CA3" w14:textId="77777777" w:rsidR="007A42B3" w:rsidRDefault="007A42B3" w:rsidP="007A42B3">
            <w:pPr>
              <w:rPr>
                <w:sz w:val="20"/>
                <w:szCs w:val="20"/>
              </w:rPr>
            </w:pPr>
            <w:r>
              <w:rPr>
                <w:sz w:val="20"/>
                <w:szCs w:val="20"/>
              </w:rPr>
              <w:t>clearance</w:t>
            </w:r>
          </w:p>
        </w:tc>
        <w:tc>
          <w:tcPr>
            <w:tcW w:w="1417" w:type="dxa"/>
            <w:tcBorders>
              <w:top w:val="dotted" w:sz="4" w:space="0" w:color="auto"/>
              <w:left w:val="single" w:sz="4" w:space="0" w:color="000000"/>
              <w:bottom w:val="dotted" w:sz="4" w:space="0" w:color="auto"/>
              <w:right w:val="dotted" w:sz="4" w:space="0" w:color="auto"/>
            </w:tcBorders>
            <w:shd w:val="clear" w:color="auto" w:fill="auto"/>
          </w:tcPr>
          <w:p w14:paraId="7D9F6381" w14:textId="77777777" w:rsidR="007A42B3" w:rsidRPr="00A04202" w:rsidRDefault="007A42B3" w:rsidP="007A42B3">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6B95834" w14:textId="77777777" w:rsidR="007A42B3" w:rsidRPr="00A04202" w:rsidRDefault="003A0207" w:rsidP="007A42B3">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F79B082" w14:textId="77777777" w:rsidR="007A42B3" w:rsidRPr="00A04202" w:rsidRDefault="003A0207" w:rsidP="007A42B3">
            <w:pPr>
              <w:rPr>
                <w:sz w:val="20"/>
                <w:szCs w:val="20"/>
              </w:rPr>
            </w:pPr>
            <w:r>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2A756177" w14:textId="77777777" w:rsidR="007A42B3" w:rsidRDefault="003A0207" w:rsidP="007A42B3">
            <w:pPr>
              <w:rPr>
                <w:sz w:val="20"/>
                <w:szCs w:val="20"/>
              </w:rPr>
            </w:pPr>
            <w:r>
              <w:rPr>
                <w:sz w:val="20"/>
                <w:szCs w:val="20"/>
              </w:rPr>
              <w:t>-</w:t>
            </w:r>
          </w:p>
        </w:tc>
      </w:tr>
      <w:tr w:rsidR="00BF0410" w:rsidRPr="00226A3F" w14:paraId="6AFF47B3" w14:textId="77777777" w:rsidTr="004B2578">
        <w:trPr>
          <w:jc w:val="center"/>
        </w:trPr>
        <w:tc>
          <w:tcPr>
            <w:tcW w:w="1526" w:type="dxa"/>
            <w:tcBorders>
              <w:top w:val="dotted" w:sz="4" w:space="0" w:color="auto"/>
              <w:left w:val="single" w:sz="8" w:space="0" w:color="000000"/>
              <w:bottom w:val="single" w:sz="8" w:space="0" w:color="000000"/>
              <w:right w:val="dotted" w:sz="4" w:space="0" w:color="auto"/>
            </w:tcBorders>
            <w:shd w:val="clear" w:color="auto" w:fill="auto"/>
          </w:tcPr>
          <w:p w14:paraId="5ED8D886" w14:textId="77777777" w:rsidR="00BF0410" w:rsidRDefault="00BF0410" w:rsidP="007A42B3">
            <w:pPr>
              <w:rPr>
                <w:sz w:val="20"/>
                <w:szCs w:val="20"/>
              </w:rPr>
            </w:pPr>
            <w:r>
              <w:rPr>
                <w:sz w:val="20"/>
                <w:szCs w:val="20"/>
              </w:rPr>
              <w:t>material</w:t>
            </w:r>
          </w:p>
        </w:tc>
        <w:tc>
          <w:tcPr>
            <w:tcW w:w="1417" w:type="dxa"/>
            <w:tcBorders>
              <w:top w:val="dotted" w:sz="4" w:space="0" w:color="auto"/>
              <w:left w:val="single" w:sz="4" w:space="0" w:color="000000"/>
              <w:bottom w:val="single" w:sz="8" w:space="0" w:color="000000"/>
              <w:right w:val="dotted" w:sz="4" w:space="0" w:color="auto"/>
            </w:tcBorders>
            <w:shd w:val="clear" w:color="auto" w:fill="auto"/>
          </w:tcPr>
          <w:p w14:paraId="3FF76DB6" w14:textId="77777777" w:rsidR="00BF0410" w:rsidRDefault="00BF0410" w:rsidP="007A42B3">
            <w:pPr>
              <w:rPr>
                <w:sz w:val="20"/>
                <w:szCs w:val="20"/>
              </w:rPr>
            </w:pPr>
            <w:r>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1238C193" w14:textId="77777777" w:rsidR="00BF0410" w:rsidRDefault="00BF0410" w:rsidP="007A42B3">
            <w:pPr>
              <w:rPr>
                <w:sz w:val="20"/>
                <w:szCs w:val="20"/>
              </w:rPr>
            </w:pPr>
            <w:r>
              <w:rPr>
                <w:sz w:val="20"/>
                <w:szCs w:val="20"/>
              </w:rPr>
              <w:t>Aplhanumeric</w:t>
            </w:r>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2666F1CE" w14:textId="77777777" w:rsidR="00BF0410" w:rsidRDefault="00BF0410" w:rsidP="007A42B3">
            <w:pPr>
              <w:rPr>
                <w:sz w:val="20"/>
                <w:szCs w:val="20"/>
              </w:rPr>
            </w:pPr>
            <w:r>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565737AA" w14:textId="77777777" w:rsidR="00BF0410" w:rsidRDefault="00BF0410" w:rsidP="007A42B3">
            <w:pPr>
              <w:rPr>
                <w:sz w:val="20"/>
                <w:szCs w:val="20"/>
              </w:rPr>
            </w:pPr>
            <w:r>
              <w:rPr>
                <w:sz w:val="20"/>
                <w:szCs w:val="20"/>
              </w:rPr>
              <w:t>Material of the rivet body</w:t>
            </w:r>
          </w:p>
        </w:tc>
      </w:tr>
    </w:tbl>
    <w:p w14:paraId="5E6EA126" w14:textId="3BF2C9B5" w:rsidR="007A42B3" w:rsidRDefault="00753389" w:rsidP="00753389">
      <w:pPr>
        <w:pStyle w:val="Beschriftung"/>
        <w:spacing w:before="120"/>
      </w:pPr>
      <w:bookmarkStart w:id="506" w:name="_Toc3566450"/>
      <w:bookmarkStart w:id="507" w:name="_Toc34747453"/>
      <w:bookmarkStart w:id="508" w:name="_Toc39880774"/>
      <w:r>
        <w:t xml:space="preserve">Table </w:t>
      </w:r>
      <w:r w:rsidR="00ED469A">
        <w:fldChar w:fldCharType="begin"/>
      </w:r>
      <w:r w:rsidR="00ED469A">
        <w:instrText xml:space="preserve"> SEQ Table \* ARABIC </w:instrText>
      </w:r>
      <w:r w:rsidR="00ED469A">
        <w:fldChar w:fldCharType="separate"/>
      </w:r>
      <w:r w:rsidR="00A2710C">
        <w:rPr>
          <w:noProof/>
        </w:rPr>
        <w:t>43</w:t>
      </w:r>
      <w:r w:rsidR="00ED469A">
        <w:fldChar w:fldCharType="end"/>
      </w:r>
      <w:r w:rsidR="002D07E0">
        <w:t xml:space="preserve">: Attributes of element </w:t>
      </w:r>
      <w:r w:rsidR="002D07E0" w:rsidRPr="00753389">
        <w:rPr>
          <w:rStyle w:val="elementdeftypeChar"/>
          <w:b/>
        </w:rPr>
        <w:t>&lt;blind</w:t>
      </w:r>
      <w:r w:rsidRPr="00753389">
        <w:rPr>
          <w:rStyle w:val="elementdeftypeChar"/>
          <w:b/>
        </w:rPr>
        <w:t>/</w:t>
      </w:r>
      <w:r w:rsidR="002D07E0" w:rsidRPr="00753389">
        <w:rPr>
          <w:rStyle w:val="elementdeftypeChar"/>
          <w:b/>
        </w:rPr>
        <w:t>&gt;</w:t>
      </w:r>
      <w:bookmarkEnd w:id="506"/>
      <w:bookmarkEnd w:id="507"/>
      <w:bookmarkEnd w:id="508"/>
    </w:p>
    <w:p w14:paraId="55292A36" w14:textId="77777777" w:rsidR="00F15D19" w:rsidRDefault="00F15D19" w:rsidP="00F15D19">
      <w:pPr>
        <w:jc w:val="center"/>
      </w:pPr>
      <w:r>
        <w:rPr>
          <w:noProof/>
          <w:lang w:eastAsia="en-US"/>
        </w:rPr>
        <w:drawing>
          <wp:inline distT="0" distB="0" distL="0" distR="0" wp14:anchorId="1F94D27F" wp14:editId="592FE7DF">
            <wp:extent cx="4436611" cy="2122998"/>
            <wp:effectExtent l="0" t="0" r="2540" b="0"/>
            <wp:docPr id="29" name="Picture 29" descr="Blind Rivet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Blind Rivet Components"/>
                    <pic:cNvPicPr>
                      <a:picLocks noChangeAspect="1" noChangeArrowheads="1"/>
                    </pic:cNvPicPr>
                  </pic:nvPicPr>
                  <pic:blipFill rotWithShape="1">
                    <a:blip r:embed="rId53">
                      <a:extLst>
                        <a:ext uri="{28A0092B-C50C-407E-A947-70E740481C1C}">
                          <a14:useLocalDpi xmlns:a14="http://schemas.microsoft.com/office/drawing/2010/main" val="0"/>
                        </a:ext>
                      </a:extLst>
                    </a:blip>
                    <a:srcRect b="15077"/>
                    <a:stretch/>
                  </pic:blipFill>
                  <pic:spPr bwMode="auto">
                    <a:xfrm>
                      <a:off x="0" y="0"/>
                      <a:ext cx="4436486" cy="2122938"/>
                    </a:xfrm>
                    <a:prstGeom prst="rect">
                      <a:avLst/>
                    </a:prstGeom>
                    <a:noFill/>
                    <a:ln>
                      <a:noFill/>
                    </a:ln>
                    <a:extLst>
                      <a:ext uri="{53640926-AAD7-44D8-BBD7-CCE9431645EC}">
                        <a14:shadowObscured xmlns:a14="http://schemas.microsoft.com/office/drawing/2010/main"/>
                      </a:ext>
                    </a:extLst>
                  </pic:spPr>
                </pic:pic>
              </a:graphicData>
            </a:graphic>
          </wp:inline>
        </w:drawing>
      </w:r>
    </w:p>
    <w:p w14:paraId="274539AD" w14:textId="77777777" w:rsidR="00CC7BC8" w:rsidRDefault="00CC7BC8" w:rsidP="00F15D19">
      <w:pPr>
        <w:jc w:val="center"/>
      </w:pPr>
      <w:r>
        <w:rPr>
          <w:rFonts w:ascii="Arial" w:hAnsi="Arial" w:cs="Arial"/>
          <w:noProof/>
          <w:color w:val="000000"/>
          <w:sz w:val="18"/>
          <w:szCs w:val="18"/>
          <w:lang w:eastAsia="en-US"/>
        </w:rPr>
        <w:lastRenderedPageBreak/>
        <w:drawing>
          <wp:inline distT="0" distB="0" distL="0" distR="0" wp14:anchorId="06C88D42" wp14:editId="1DDF28E3">
            <wp:extent cx="2874874" cy="2171687"/>
            <wp:effectExtent l="0" t="0" r="1905" b="635"/>
            <wp:docPr id="27" name="Picture 27" descr="POP_RIVET Assmbly 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OP_RIVET Assmbly Drawi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874845" cy="2171665"/>
                    </a:xfrm>
                    <a:prstGeom prst="rect">
                      <a:avLst/>
                    </a:prstGeom>
                    <a:noFill/>
                    <a:ln>
                      <a:noFill/>
                    </a:ln>
                  </pic:spPr>
                </pic:pic>
              </a:graphicData>
            </a:graphic>
          </wp:inline>
        </w:drawing>
      </w:r>
    </w:p>
    <w:p w14:paraId="25C27672" w14:textId="00083A67" w:rsidR="000E1769" w:rsidRDefault="000E1769" w:rsidP="00F15D19">
      <w:pPr>
        <w:jc w:val="center"/>
        <w:rPr>
          <w:sz w:val="18"/>
        </w:rPr>
      </w:pPr>
      <w:r w:rsidRPr="000E1769">
        <w:rPr>
          <w:i/>
          <w:sz w:val="18"/>
        </w:rPr>
        <w:t>Source of image</w:t>
      </w:r>
      <w:r w:rsidRPr="000E1769">
        <w:rPr>
          <w:sz w:val="18"/>
        </w:rPr>
        <w:t xml:space="preserve">: </w:t>
      </w:r>
      <w:hyperlink r:id="rId55" w:history="1">
        <w:r w:rsidRPr="0078423A">
          <w:rPr>
            <w:rStyle w:val="Hyperlink"/>
            <w:sz w:val="18"/>
          </w:rPr>
          <w:t>http://www.stanleyengineeredfastening.com/brands/pop/rivets/selection-factors</w:t>
        </w:r>
      </w:hyperlink>
    </w:p>
    <w:p w14:paraId="3046A9AA" w14:textId="2811FB9D" w:rsidR="00F15D19" w:rsidRDefault="00462FB6" w:rsidP="00462FB6">
      <w:pPr>
        <w:pStyle w:val="Beschriftung"/>
      </w:pPr>
      <w:bookmarkStart w:id="509" w:name="_Toc3557089"/>
      <w:bookmarkStart w:id="510" w:name="_Toc34747340"/>
      <w:bookmarkStart w:id="511" w:name="_Toc39880657"/>
      <w:r>
        <w:t xml:space="preserve">Figure </w:t>
      </w:r>
      <w:r w:rsidR="00406B64">
        <w:fldChar w:fldCharType="begin"/>
      </w:r>
      <w:r w:rsidR="00406B64">
        <w:instrText xml:space="preserve"> SEQ Figure \* ARABIC </w:instrText>
      </w:r>
      <w:r w:rsidR="00406B64">
        <w:fldChar w:fldCharType="separate"/>
      </w:r>
      <w:r w:rsidR="00A2710C">
        <w:rPr>
          <w:noProof/>
        </w:rPr>
        <w:t>10</w:t>
      </w:r>
      <w:r w:rsidR="00406B64">
        <w:fldChar w:fldCharType="end"/>
      </w:r>
      <w:r w:rsidR="00F15D19" w:rsidRPr="00F15D19">
        <w:t xml:space="preserve">: Cross Section of a </w:t>
      </w:r>
      <w:r w:rsidR="00753389">
        <w:t>b</w:t>
      </w:r>
      <w:r w:rsidR="00F15D19" w:rsidRPr="00F15D19">
        <w:t xml:space="preserve">lind </w:t>
      </w:r>
      <w:r w:rsidR="00753389">
        <w:t>r</w:t>
      </w:r>
      <w:r w:rsidR="00F15D19" w:rsidRPr="00F15D19">
        <w:t>ivet</w:t>
      </w:r>
      <w:bookmarkEnd w:id="509"/>
      <w:bookmarkEnd w:id="510"/>
      <w:bookmarkEnd w:id="511"/>
    </w:p>
    <w:p w14:paraId="21E7A5B8" w14:textId="77777777" w:rsidR="00F15D19" w:rsidRDefault="00F15D19" w:rsidP="00D15422">
      <w:pPr>
        <w:autoSpaceDE w:val="0"/>
        <w:autoSpaceDN w:val="0"/>
        <w:adjustRightInd w:val="0"/>
        <w:spacing w:after="0"/>
        <w:jc w:val="both"/>
        <w:rPr>
          <w:rFonts w:cs="Calibri"/>
          <w:szCs w:val="22"/>
          <w:lang w:eastAsia="en-GB"/>
        </w:rPr>
      </w:pPr>
      <w:r>
        <w:rPr>
          <w:rFonts w:cs="Calibri"/>
          <w:szCs w:val="22"/>
          <w:lang w:eastAsia="en-GB"/>
        </w:rPr>
        <w:t xml:space="preserve">The pictures above describe what the attributes of </w:t>
      </w:r>
      <w:r w:rsidRPr="00F15D19">
        <w:rPr>
          <w:rFonts w:ascii="Courier New" w:hAnsi="Courier New" w:cs="Courier New"/>
          <w:b/>
          <w:i/>
          <w:sz w:val="18"/>
          <w:szCs w:val="18"/>
        </w:rPr>
        <w:t>&lt;rivet</w:t>
      </w:r>
      <w:r w:rsidR="00753389">
        <w:rPr>
          <w:rFonts w:ascii="Courier New" w:hAnsi="Courier New" w:cs="Courier New"/>
          <w:b/>
          <w:i/>
          <w:sz w:val="18"/>
          <w:szCs w:val="18"/>
        </w:rPr>
        <w:t>/</w:t>
      </w:r>
      <w:r w:rsidRPr="00F15D19">
        <w:rPr>
          <w:rFonts w:ascii="Courier New" w:hAnsi="Courier New" w:cs="Courier New"/>
          <w:b/>
          <w:i/>
          <w:sz w:val="18"/>
          <w:szCs w:val="18"/>
        </w:rPr>
        <w:t>&gt;</w:t>
      </w:r>
      <w:r>
        <w:rPr>
          <w:rFonts w:cs="Calibri"/>
          <w:szCs w:val="22"/>
          <w:lang w:eastAsia="en-GB"/>
        </w:rPr>
        <w:t xml:space="preserve"> and </w:t>
      </w:r>
      <w:r w:rsidRPr="00F15D19">
        <w:rPr>
          <w:rFonts w:ascii="Courier New" w:hAnsi="Courier New" w:cs="Courier New"/>
          <w:b/>
          <w:i/>
          <w:sz w:val="18"/>
          <w:szCs w:val="18"/>
        </w:rPr>
        <w:t>&lt;blind</w:t>
      </w:r>
      <w:r w:rsidR="00753389">
        <w:rPr>
          <w:rFonts w:ascii="Courier New" w:hAnsi="Courier New" w:cs="Courier New"/>
          <w:b/>
          <w:i/>
          <w:sz w:val="18"/>
          <w:szCs w:val="18"/>
        </w:rPr>
        <w:t>/</w:t>
      </w:r>
      <w:r w:rsidRPr="00F15D19">
        <w:rPr>
          <w:rFonts w:ascii="Courier New" w:hAnsi="Courier New" w:cs="Courier New"/>
          <w:b/>
          <w:i/>
          <w:sz w:val="18"/>
          <w:szCs w:val="18"/>
        </w:rPr>
        <w:t>&gt;</w:t>
      </w:r>
      <w:r>
        <w:rPr>
          <w:rFonts w:cs="Calibri"/>
          <w:szCs w:val="22"/>
          <w:lang w:eastAsia="en-GB"/>
        </w:rPr>
        <w:t xml:space="preserve"> correspond to:</w:t>
      </w:r>
    </w:p>
    <w:p w14:paraId="4ECD37D8" w14:textId="77777777" w:rsidR="000E1769" w:rsidRPr="00B142AC" w:rsidRDefault="00F15D19" w:rsidP="00B90690">
      <w:pPr>
        <w:pStyle w:val="Listenabsatz"/>
        <w:numPr>
          <w:ilvl w:val="0"/>
          <w:numId w:val="29"/>
        </w:numPr>
        <w:autoSpaceDE w:val="0"/>
        <w:autoSpaceDN w:val="0"/>
        <w:adjustRightInd w:val="0"/>
        <w:jc w:val="both"/>
        <w:rPr>
          <w:rFonts w:cs="Calibri"/>
          <w:lang w:val="en-US" w:eastAsia="en-GB"/>
        </w:rPr>
      </w:pPr>
      <w:r w:rsidRPr="00753389">
        <w:rPr>
          <w:rStyle w:val="elementdeftypeChar"/>
        </w:rPr>
        <w:t>min_grip</w:t>
      </w:r>
      <w:r w:rsidRPr="00B142AC">
        <w:rPr>
          <w:rFonts w:cs="Calibri"/>
          <w:lang w:val="en-US" w:eastAsia="en-GB"/>
        </w:rPr>
        <w:t xml:space="preserve">, </w:t>
      </w:r>
      <w:r w:rsidRPr="00D16597">
        <w:rPr>
          <w:rStyle w:val="elementdeftypeChar"/>
        </w:rPr>
        <w:t>max_grip</w:t>
      </w:r>
      <w:r w:rsidRPr="00B142AC">
        <w:rPr>
          <w:rFonts w:cs="Calibri"/>
          <w:lang w:val="en-US" w:eastAsia="en-GB"/>
        </w:rPr>
        <w:t>: these two attributes collectively de</w:t>
      </w:r>
      <w:r w:rsidR="00D15422" w:rsidRPr="00B142AC">
        <w:rPr>
          <w:rFonts w:cs="Calibri"/>
          <w:lang w:val="en-US" w:eastAsia="en-GB"/>
        </w:rPr>
        <w:t>scribe the effective grip range</w:t>
      </w:r>
      <w:r w:rsidR="00606227" w:rsidRPr="00B142AC">
        <w:rPr>
          <w:rFonts w:cs="Calibri"/>
          <w:lang w:val="en-US" w:eastAsia="en-GB"/>
        </w:rPr>
        <w:t xml:space="preserve"> </w:t>
      </w:r>
      <w:r w:rsidRPr="00B142AC">
        <w:rPr>
          <w:rFonts w:cs="Calibri"/>
          <w:lang w:val="en-US" w:eastAsia="en-GB"/>
        </w:rPr>
        <w:t>of the rivet.</w:t>
      </w:r>
      <w:r w:rsidR="00606227" w:rsidRPr="00B142AC">
        <w:rPr>
          <w:rFonts w:cs="Calibri"/>
          <w:lang w:val="en-US" w:eastAsia="en-GB"/>
        </w:rPr>
        <w:t xml:space="preserve"> </w:t>
      </w:r>
      <w:r w:rsidR="000E1769" w:rsidRPr="00B142AC">
        <w:rPr>
          <w:rFonts w:cs="Calibri"/>
          <w:lang w:val="en-US" w:eastAsia="en-GB"/>
        </w:rPr>
        <w:t>A blind rivet is engineered so that it can be used for a specific range of material thickness for which it provides proper joining between connected parts. This can b</w:t>
      </w:r>
      <w:r w:rsidR="00D16597">
        <w:rPr>
          <w:rFonts w:cs="Calibri"/>
          <w:lang w:val="en-US" w:eastAsia="en-GB"/>
        </w:rPr>
        <w:t xml:space="preserve">e called as the blind rivet’s grip </w:t>
      </w:r>
      <w:r w:rsidR="000E1769" w:rsidRPr="00B142AC">
        <w:rPr>
          <w:rFonts w:cs="Calibri"/>
          <w:lang w:val="en-US" w:eastAsia="en-GB"/>
        </w:rPr>
        <w:t>range.</w:t>
      </w:r>
    </w:p>
    <w:p w14:paraId="31E4358F" w14:textId="77777777" w:rsidR="00715937" w:rsidRDefault="00715937" w:rsidP="00D16597">
      <w:pPr>
        <w:autoSpaceDE w:val="0"/>
        <w:autoSpaceDN w:val="0"/>
        <w:adjustRightInd w:val="0"/>
        <w:spacing w:after="0"/>
        <w:ind w:left="709"/>
        <w:jc w:val="both"/>
        <w:rPr>
          <w:rFonts w:cs="Calibri"/>
          <w:szCs w:val="22"/>
          <w:lang w:eastAsia="en-GB"/>
        </w:rPr>
      </w:pPr>
      <w:r w:rsidRPr="00715937">
        <w:rPr>
          <w:rFonts w:cs="Calibri"/>
          <w:b/>
          <w:i/>
          <w:szCs w:val="22"/>
          <w:lang w:eastAsia="en-GB"/>
        </w:rPr>
        <w:t>Remark:</w:t>
      </w:r>
      <w:r>
        <w:rPr>
          <w:rFonts w:cs="Calibri"/>
          <w:szCs w:val="22"/>
          <w:lang w:eastAsia="en-GB"/>
        </w:rPr>
        <w:t xml:space="preserve"> In case of material thickness changes in connected parts might lead to other size of</w:t>
      </w:r>
      <w:r w:rsidR="00D16597">
        <w:rPr>
          <w:rFonts w:cs="Calibri"/>
          <w:szCs w:val="22"/>
          <w:lang w:eastAsia="en-GB"/>
        </w:rPr>
        <w:t xml:space="preserve"> </w:t>
      </w:r>
      <w:r>
        <w:rPr>
          <w:rFonts w:cs="Calibri"/>
          <w:szCs w:val="22"/>
          <w:lang w:eastAsia="en-GB"/>
        </w:rPr>
        <w:t>blind rivet as joining element!</w:t>
      </w:r>
    </w:p>
    <w:p w14:paraId="1AE76B7E" w14:textId="77777777" w:rsidR="00753389" w:rsidRPr="00753389" w:rsidRDefault="00F15D19" w:rsidP="00B90690">
      <w:pPr>
        <w:pStyle w:val="Listenabsatz"/>
        <w:numPr>
          <w:ilvl w:val="0"/>
          <w:numId w:val="29"/>
        </w:numPr>
        <w:autoSpaceDE w:val="0"/>
        <w:autoSpaceDN w:val="0"/>
        <w:adjustRightInd w:val="0"/>
        <w:jc w:val="both"/>
        <w:rPr>
          <w:rFonts w:cs="Calibri"/>
          <w:lang w:val="en-US" w:eastAsia="en-GB"/>
        </w:rPr>
      </w:pPr>
      <w:r w:rsidRPr="00753389">
        <w:rPr>
          <w:rStyle w:val="elementdeftypeChar"/>
          <w:lang w:eastAsia="en-GB"/>
        </w:rPr>
        <w:t>clearance</w:t>
      </w:r>
      <w:r w:rsidRPr="00753389">
        <w:rPr>
          <w:rFonts w:cs="Calibri"/>
          <w:lang w:val="en-US" w:eastAsia="en-GB"/>
        </w:rPr>
        <w:t xml:space="preserve">: the blind rivet needs some clearance </w:t>
      </w:r>
      <w:r w:rsidR="007E2BBF" w:rsidRPr="00753389">
        <w:rPr>
          <w:rFonts w:cs="Calibri"/>
          <w:lang w:val="en-US" w:eastAsia="en-GB"/>
        </w:rPr>
        <w:t xml:space="preserve">on the blind side, which is the side of mandrel head, </w:t>
      </w:r>
      <w:r w:rsidRPr="00753389">
        <w:rPr>
          <w:rFonts w:cs="Calibri"/>
          <w:lang w:val="en-US" w:eastAsia="en-GB"/>
        </w:rPr>
        <w:t>when inserted into the holes, be</w:t>
      </w:r>
      <w:r w:rsidR="007E2BBF" w:rsidRPr="00753389">
        <w:rPr>
          <w:rFonts w:cs="Calibri"/>
          <w:lang w:val="en-US" w:eastAsia="en-GB"/>
        </w:rPr>
        <w:t>f</w:t>
      </w:r>
      <w:r w:rsidRPr="00753389">
        <w:rPr>
          <w:rFonts w:cs="Calibri"/>
          <w:lang w:val="en-US" w:eastAsia="en-GB"/>
        </w:rPr>
        <w:t>ore it is</w:t>
      </w:r>
      <w:r w:rsidR="007E2BBF" w:rsidRPr="00753389">
        <w:rPr>
          <w:rFonts w:cs="Calibri"/>
          <w:lang w:val="en-US" w:eastAsia="en-GB"/>
        </w:rPr>
        <w:t xml:space="preserve"> </w:t>
      </w:r>
      <w:r w:rsidRPr="00753389">
        <w:rPr>
          <w:rFonts w:cs="Calibri"/>
          <w:lang w:val="en-US" w:eastAsia="en-GB"/>
        </w:rPr>
        <w:t>applied.</w:t>
      </w:r>
    </w:p>
    <w:p w14:paraId="3B13919F" w14:textId="77777777" w:rsidR="00BF0410" w:rsidRPr="00B142AC" w:rsidRDefault="00BF0410" w:rsidP="00B90690">
      <w:pPr>
        <w:pStyle w:val="Listenabsatz"/>
        <w:numPr>
          <w:ilvl w:val="0"/>
          <w:numId w:val="29"/>
        </w:numPr>
        <w:autoSpaceDE w:val="0"/>
        <w:autoSpaceDN w:val="0"/>
        <w:adjustRightInd w:val="0"/>
        <w:jc w:val="both"/>
        <w:rPr>
          <w:rFonts w:cs="Calibri"/>
          <w:lang w:val="en-US" w:eastAsia="en-GB"/>
        </w:rPr>
      </w:pPr>
      <w:r w:rsidRPr="00753389">
        <w:rPr>
          <w:rStyle w:val="elementdeftypeChar"/>
          <w:lang w:eastAsia="en-GB"/>
        </w:rPr>
        <w:t>material</w:t>
      </w:r>
      <w:r w:rsidRPr="00753389">
        <w:rPr>
          <w:rFonts w:cs="Calibri"/>
          <w:lang w:val="en-US" w:eastAsia="en-GB"/>
        </w:rPr>
        <w:t>: this at</w:t>
      </w:r>
      <w:r w:rsidR="00D16597">
        <w:rPr>
          <w:rFonts w:cs="Calibri"/>
          <w:lang w:val="en-US" w:eastAsia="en-GB"/>
        </w:rPr>
        <w:t>tribute defines the applied mate</w:t>
      </w:r>
      <w:r w:rsidRPr="00753389">
        <w:rPr>
          <w:rFonts w:cs="Calibri"/>
          <w:lang w:val="en-US" w:eastAsia="en-GB"/>
        </w:rPr>
        <w:t>rial of the blind rivet body. Generally the applied rivet should be used with connected parts so that the connector rivet element has the same physical and mechanical properties as the components to be joined.</w:t>
      </w:r>
      <w:r w:rsidR="00827E1A" w:rsidRPr="00753389">
        <w:rPr>
          <w:rFonts w:cs="Calibri"/>
          <w:lang w:val="en-US" w:eastAsia="en-GB"/>
        </w:rPr>
        <w:t xml:space="preserve"> (usual materials: Steel, Stainless Steel, Nickel Copper Alloy (Monel) Copper and several grades of Aluminum)</w:t>
      </w:r>
    </w:p>
    <w:p w14:paraId="78C65A39" w14:textId="77777777" w:rsidR="00940813" w:rsidRDefault="00940813" w:rsidP="00476C37">
      <w:pPr>
        <w:pStyle w:val="Listenabsatz"/>
        <w:autoSpaceDE w:val="0"/>
        <w:autoSpaceDN w:val="0"/>
        <w:adjustRightInd w:val="0"/>
        <w:spacing w:after="120"/>
        <w:ind w:left="0"/>
        <w:jc w:val="both"/>
        <w:rPr>
          <w:rFonts w:cs="Calibri"/>
          <w:lang w:val="en-US" w:eastAsia="en-GB"/>
        </w:rPr>
      </w:pPr>
      <w:r>
        <w:rPr>
          <w:rFonts w:cs="Calibri"/>
          <w:lang w:val="en-US" w:eastAsia="en-GB"/>
        </w:rPr>
        <w:t>When a blind rivet is going to be applied to join 2 components which have different mechanical properties like one of them is thinner than the other or one of them is softer that the other, then the normal direction element will become more important to show the proper setting direction of the rivet as seen in the picture below:</w:t>
      </w:r>
    </w:p>
    <w:p w14:paraId="6C803843" w14:textId="77777777" w:rsidR="00940813" w:rsidRDefault="00476C37" w:rsidP="00476C37">
      <w:pPr>
        <w:pStyle w:val="Listenabsatz"/>
        <w:autoSpaceDE w:val="0"/>
        <w:autoSpaceDN w:val="0"/>
        <w:adjustRightInd w:val="0"/>
        <w:ind w:left="0"/>
        <w:jc w:val="center"/>
        <w:rPr>
          <w:rFonts w:cs="Calibri"/>
          <w:lang w:val="en-US" w:eastAsia="en-GB"/>
        </w:rPr>
      </w:pPr>
      <w:r>
        <w:rPr>
          <w:noProof/>
          <w:lang w:val="en-US" w:eastAsia="en-US"/>
        </w:rPr>
        <w:drawing>
          <wp:inline distT="0" distB="0" distL="0" distR="0" wp14:anchorId="6557EC46" wp14:editId="15303BE6">
            <wp:extent cx="1725647" cy="1368000"/>
            <wp:effectExtent l="0" t="0" r="8255"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1725647" cy="1368000"/>
                    </a:xfrm>
                    <a:prstGeom prst="rect">
                      <a:avLst/>
                    </a:prstGeom>
                  </pic:spPr>
                </pic:pic>
              </a:graphicData>
            </a:graphic>
          </wp:inline>
        </w:drawing>
      </w:r>
    </w:p>
    <w:p w14:paraId="0DFB506A" w14:textId="1B86CEEC" w:rsidR="00476C37" w:rsidRPr="00977053" w:rsidRDefault="00476C37" w:rsidP="00812432">
      <w:pPr>
        <w:pStyle w:val="Beschriftung"/>
        <w:spacing w:before="120"/>
      </w:pPr>
      <w:bookmarkStart w:id="512" w:name="_Toc3557090"/>
      <w:bookmarkStart w:id="513" w:name="_Toc34747341"/>
      <w:bookmarkStart w:id="514" w:name="_Toc39880658"/>
      <w:r>
        <w:t xml:space="preserve">Figure </w:t>
      </w:r>
      <w:r w:rsidR="00406B64">
        <w:fldChar w:fldCharType="begin"/>
      </w:r>
      <w:r w:rsidR="00406B64">
        <w:instrText xml:space="preserve"> SEQ Figure \* ARABIC </w:instrText>
      </w:r>
      <w:r w:rsidR="00406B64">
        <w:fldChar w:fldCharType="separate"/>
      </w:r>
      <w:r w:rsidR="00A2710C">
        <w:rPr>
          <w:noProof/>
        </w:rPr>
        <w:t>11</w:t>
      </w:r>
      <w:r w:rsidR="00406B64">
        <w:fldChar w:fldCharType="end"/>
      </w:r>
      <w:r>
        <w:t xml:space="preserve">: </w:t>
      </w:r>
      <w:r w:rsidR="00812432">
        <w:t>Thick and Thin Assembling</w:t>
      </w:r>
      <w:bookmarkEnd w:id="512"/>
      <w:bookmarkEnd w:id="513"/>
      <w:bookmarkEnd w:id="514"/>
    </w:p>
    <w:p w14:paraId="30E56CB8" w14:textId="77777777" w:rsidR="006100B3" w:rsidRPr="00977053" w:rsidRDefault="006100B3" w:rsidP="006100B3"/>
    <w:p w14:paraId="7D489F89" w14:textId="77777777" w:rsidR="00812432" w:rsidRDefault="00812432" w:rsidP="00812432">
      <w:pPr>
        <w:jc w:val="center"/>
        <w:rPr>
          <w:lang w:eastAsia="en-GB"/>
        </w:rPr>
      </w:pPr>
      <w:r>
        <w:rPr>
          <w:noProof/>
          <w:lang w:eastAsia="en-US"/>
        </w:rPr>
        <w:lastRenderedPageBreak/>
        <w:drawing>
          <wp:inline distT="0" distB="0" distL="0" distR="0" wp14:anchorId="7B43F2C4" wp14:editId="76769934">
            <wp:extent cx="1820855" cy="1368000"/>
            <wp:effectExtent l="0" t="0" r="8255"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1820855" cy="1368000"/>
                    </a:xfrm>
                    <a:prstGeom prst="rect">
                      <a:avLst/>
                    </a:prstGeom>
                  </pic:spPr>
                </pic:pic>
              </a:graphicData>
            </a:graphic>
          </wp:inline>
        </w:drawing>
      </w:r>
    </w:p>
    <w:p w14:paraId="661D5157" w14:textId="221B6FC5" w:rsidR="00812432" w:rsidRPr="00812432" w:rsidRDefault="00812432" w:rsidP="00812432">
      <w:pPr>
        <w:pStyle w:val="Beschriftung"/>
        <w:rPr>
          <w:lang w:eastAsia="en-GB"/>
        </w:rPr>
      </w:pPr>
      <w:bookmarkStart w:id="515" w:name="_Toc3557091"/>
      <w:bookmarkStart w:id="516" w:name="_Toc34747342"/>
      <w:bookmarkStart w:id="517" w:name="_Toc39880659"/>
      <w:r>
        <w:t xml:space="preserve">Figure </w:t>
      </w:r>
      <w:r w:rsidR="00406B64">
        <w:fldChar w:fldCharType="begin"/>
      </w:r>
      <w:r w:rsidR="00406B64">
        <w:instrText xml:space="preserve"> SEQ Figure \* ARABIC </w:instrText>
      </w:r>
      <w:r w:rsidR="00406B64">
        <w:fldChar w:fldCharType="separate"/>
      </w:r>
      <w:r w:rsidR="00A2710C">
        <w:rPr>
          <w:noProof/>
        </w:rPr>
        <w:t>12</w:t>
      </w:r>
      <w:r w:rsidR="00406B64">
        <w:fldChar w:fldCharType="end"/>
      </w:r>
      <w:r>
        <w:t>: Fastening Soft and Hard</w:t>
      </w:r>
      <w:bookmarkEnd w:id="515"/>
      <w:bookmarkEnd w:id="516"/>
      <w:bookmarkEnd w:id="517"/>
    </w:p>
    <w:p w14:paraId="0DC65924" w14:textId="77777777" w:rsidR="007F2516" w:rsidRPr="007F2516" w:rsidRDefault="007F2516" w:rsidP="00CC7BC8">
      <w:pPr>
        <w:keepNext/>
        <w:keepLines/>
        <w:spacing w:before="120"/>
        <w:jc w:val="both"/>
        <w:rPr>
          <w:b/>
          <w:sz w:val="24"/>
        </w:rPr>
      </w:pPr>
      <w:r w:rsidRPr="007F2516">
        <w:rPr>
          <w:b/>
          <w:sz w:val="24"/>
        </w:rPr>
        <w:t>Example:</w:t>
      </w:r>
    </w:p>
    <w:p w14:paraId="0D566816" w14:textId="77777777" w:rsidR="007F2516" w:rsidRDefault="007F2516" w:rsidP="00CC7BC8">
      <w:pPr>
        <w:pStyle w:val="XMLCode"/>
        <w:keepNext/>
        <w:keepLines/>
      </w:pPr>
    </w:p>
    <w:p w14:paraId="46E3DBB3" w14:textId="27E5655E" w:rsidR="007E2BBF" w:rsidRDefault="007E2BBF" w:rsidP="00CC7BC8">
      <w:pPr>
        <w:pStyle w:val="XMLCode"/>
        <w:keepNext/>
        <w:keepLines/>
      </w:pPr>
      <w:r>
        <w:t>&lt;connection_0d label=</w:t>
      </w:r>
      <w:r w:rsidR="00194316">
        <w:t>"</w:t>
      </w:r>
      <w:r>
        <w:t>RVT_2123921</w:t>
      </w:r>
      <w:r w:rsidR="00194316">
        <w:t>"</w:t>
      </w:r>
      <w:r>
        <w:t>&gt;</w:t>
      </w:r>
    </w:p>
    <w:p w14:paraId="2E703559" w14:textId="6F370461" w:rsidR="007E2BBF" w:rsidRPr="007E2BBF" w:rsidRDefault="007E2BBF" w:rsidP="00CC7BC8">
      <w:pPr>
        <w:pStyle w:val="XMLCode"/>
        <w:keepNext/>
        <w:keepLines/>
        <w:rPr>
          <w:color w:val="0070C0"/>
        </w:rPr>
      </w:pPr>
      <w:r>
        <w:tab/>
      </w:r>
      <w:r w:rsidRPr="007E2BBF">
        <w:rPr>
          <w:color w:val="0070C0"/>
        </w:rPr>
        <w:t>&lt;rivet shaft</w:t>
      </w:r>
      <w:r w:rsidR="00EA7AFC">
        <w:rPr>
          <w:color w:val="0070C0"/>
        </w:rPr>
        <w:t>_diameter=</w:t>
      </w:r>
      <w:r w:rsidR="00194316">
        <w:rPr>
          <w:color w:val="0070C0"/>
        </w:rPr>
        <w:t>"</w:t>
      </w:r>
      <w:r w:rsidR="00EA7AFC">
        <w:rPr>
          <w:color w:val="0070C0"/>
        </w:rPr>
        <w:t>3.35</w:t>
      </w:r>
      <w:r w:rsidR="00194316">
        <w:rPr>
          <w:color w:val="0070C0"/>
        </w:rPr>
        <w:t>"</w:t>
      </w:r>
      <w:r w:rsidR="00EA7AFC">
        <w:rPr>
          <w:color w:val="0070C0"/>
        </w:rPr>
        <w:t xml:space="preserve"> head_diameter=</w:t>
      </w:r>
      <w:r w:rsidR="00194316">
        <w:rPr>
          <w:color w:val="0070C0"/>
        </w:rPr>
        <w:t>"</w:t>
      </w:r>
      <w:r w:rsidRPr="007E2BBF">
        <w:rPr>
          <w:color w:val="0070C0"/>
        </w:rPr>
        <w:t>5.5</w:t>
      </w:r>
      <w:r w:rsidR="00194316">
        <w:rPr>
          <w:color w:val="0070C0"/>
        </w:rPr>
        <w:t>"</w:t>
      </w:r>
      <w:r w:rsidR="001C41B7">
        <w:rPr>
          <w:color w:val="0070C0"/>
        </w:rPr>
        <w:t xml:space="preserve"> head_type=</w:t>
      </w:r>
      <w:r w:rsidR="00194316">
        <w:rPr>
          <w:color w:val="0070C0"/>
        </w:rPr>
        <w:t>"</w:t>
      </w:r>
      <w:r w:rsidR="001C41B7">
        <w:rPr>
          <w:color w:val="0070C0"/>
        </w:rPr>
        <w:t>dome</w:t>
      </w:r>
      <w:r w:rsidR="00194316">
        <w:rPr>
          <w:color w:val="0070C0"/>
        </w:rPr>
        <w:t>"</w:t>
      </w:r>
      <w:r w:rsidRPr="007E2BBF">
        <w:rPr>
          <w:color w:val="0070C0"/>
        </w:rPr>
        <w:t xml:space="preserve"> length=</w:t>
      </w:r>
      <w:r w:rsidR="00194316">
        <w:rPr>
          <w:color w:val="0070C0"/>
        </w:rPr>
        <w:t>"</w:t>
      </w:r>
      <w:r w:rsidRPr="007E2BBF">
        <w:rPr>
          <w:color w:val="0070C0"/>
        </w:rPr>
        <w:t>4</w:t>
      </w:r>
      <w:r w:rsidR="00194316">
        <w:rPr>
          <w:color w:val="0070C0"/>
        </w:rPr>
        <w:t>"</w:t>
      </w:r>
      <w:r w:rsidRPr="007E2BBF">
        <w:rPr>
          <w:color w:val="0070C0"/>
        </w:rPr>
        <w:t>&gt;</w:t>
      </w:r>
    </w:p>
    <w:p w14:paraId="21BB7093" w14:textId="2B591F71" w:rsidR="007E2BBF" w:rsidRPr="007E2BBF" w:rsidRDefault="007E2BBF" w:rsidP="00CC7BC8">
      <w:pPr>
        <w:pStyle w:val="XMLCode"/>
        <w:keepNext/>
        <w:keepLines/>
        <w:rPr>
          <w:color w:val="0070C0"/>
        </w:rPr>
      </w:pPr>
      <w:r w:rsidRPr="007E2BBF">
        <w:rPr>
          <w:color w:val="0070C0"/>
        </w:rPr>
        <w:tab/>
      </w:r>
      <w:r w:rsidRPr="007E2BBF">
        <w:rPr>
          <w:color w:val="0070C0"/>
        </w:rPr>
        <w:tab/>
        <w:t>&lt;blind min_grip=</w:t>
      </w:r>
      <w:r w:rsidR="00194316">
        <w:rPr>
          <w:color w:val="0070C0"/>
        </w:rPr>
        <w:t>"</w:t>
      </w:r>
      <w:r w:rsidRPr="007E2BBF">
        <w:rPr>
          <w:color w:val="0070C0"/>
        </w:rPr>
        <w:t>3</w:t>
      </w:r>
      <w:r w:rsidR="00194316">
        <w:rPr>
          <w:color w:val="0070C0"/>
        </w:rPr>
        <w:t>"</w:t>
      </w:r>
      <w:r w:rsidRPr="007E2BBF">
        <w:rPr>
          <w:color w:val="0070C0"/>
        </w:rPr>
        <w:t xml:space="preserve"> max_grip=</w:t>
      </w:r>
      <w:r w:rsidR="00194316">
        <w:rPr>
          <w:color w:val="0070C0"/>
        </w:rPr>
        <w:t>"</w:t>
      </w:r>
      <w:r w:rsidRPr="007E2BBF">
        <w:rPr>
          <w:color w:val="0070C0"/>
        </w:rPr>
        <w:t>3.2</w:t>
      </w:r>
      <w:r w:rsidR="00194316">
        <w:rPr>
          <w:color w:val="0070C0"/>
        </w:rPr>
        <w:t>"</w:t>
      </w:r>
      <w:r w:rsidRPr="007E2BBF">
        <w:rPr>
          <w:color w:val="0070C0"/>
        </w:rPr>
        <w:t xml:space="preserve"> clearance=</w:t>
      </w:r>
      <w:r w:rsidR="00194316">
        <w:rPr>
          <w:color w:val="0070C0"/>
        </w:rPr>
        <w:t>"</w:t>
      </w:r>
      <w:r w:rsidRPr="007E2BBF">
        <w:rPr>
          <w:color w:val="0070C0"/>
        </w:rPr>
        <w:t>4.5</w:t>
      </w:r>
      <w:r w:rsidR="00194316">
        <w:rPr>
          <w:color w:val="0070C0"/>
        </w:rPr>
        <w:t>"</w:t>
      </w:r>
      <w:r w:rsidR="00EA7AFC">
        <w:rPr>
          <w:color w:val="0070C0"/>
        </w:rPr>
        <w:t xml:space="preserve"> material=</w:t>
      </w:r>
      <w:r w:rsidR="00194316">
        <w:rPr>
          <w:color w:val="0070C0"/>
        </w:rPr>
        <w:t>"</w:t>
      </w:r>
      <w:r w:rsidR="00EA7AFC">
        <w:rPr>
          <w:color w:val="0070C0"/>
        </w:rPr>
        <w:t>Steel</w:t>
      </w:r>
      <w:r w:rsidR="00194316">
        <w:rPr>
          <w:color w:val="0070C0"/>
        </w:rPr>
        <w:t>"</w:t>
      </w:r>
      <w:r w:rsidRPr="007E2BBF">
        <w:rPr>
          <w:color w:val="0070C0"/>
        </w:rPr>
        <w:t>/&gt;</w:t>
      </w:r>
    </w:p>
    <w:p w14:paraId="2EDA77B1" w14:textId="161B47FD" w:rsidR="007E2BBF" w:rsidRPr="0033379A" w:rsidRDefault="007E2BBF" w:rsidP="00CC7BC8">
      <w:pPr>
        <w:pStyle w:val="XMLCode"/>
        <w:keepNext/>
        <w:keepLines/>
        <w:rPr>
          <w:color w:val="0070C0"/>
          <w:lang w:val="fr-FR"/>
        </w:rPr>
      </w:pPr>
      <w:r w:rsidRPr="007E2BBF">
        <w:rPr>
          <w:color w:val="0070C0"/>
        </w:rPr>
        <w:tab/>
      </w:r>
      <w:r w:rsidRPr="007E2BBF">
        <w:rPr>
          <w:color w:val="0070C0"/>
        </w:rPr>
        <w:tab/>
      </w:r>
      <w:r w:rsidRPr="0033379A">
        <w:rPr>
          <w:color w:val="0070C0"/>
          <w:lang w:val="fr-FR"/>
        </w:rPr>
        <w:t>&lt;norm</w:t>
      </w:r>
      <w:r w:rsidR="00EA7AFC" w:rsidRPr="0033379A">
        <w:rPr>
          <w:color w:val="0070C0"/>
          <w:lang w:val="fr-FR"/>
        </w:rPr>
        <w:t>al_direction x=</w:t>
      </w:r>
      <w:r w:rsidR="00194316" w:rsidRPr="0033379A">
        <w:rPr>
          <w:color w:val="0070C0"/>
          <w:lang w:val="fr-FR"/>
        </w:rPr>
        <w:t>"</w:t>
      </w:r>
      <w:r w:rsidR="00EA7AFC" w:rsidRPr="0033379A">
        <w:rPr>
          <w:color w:val="0070C0"/>
          <w:lang w:val="fr-FR"/>
        </w:rPr>
        <w:t>0.0</w:t>
      </w:r>
      <w:r w:rsidR="00194316" w:rsidRPr="0033379A">
        <w:rPr>
          <w:color w:val="0070C0"/>
          <w:lang w:val="fr-FR"/>
        </w:rPr>
        <w:t>"</w:t>
      </w:r>
      <w:r w:rsidR="00EA7AFC" w:rsidRPr="0033379A">
        <w:rPr>
          <w:color w:val="0070C0"/>
          <w:lang w:val="fr-FR"/>
        </w:rPr>
        <w:t xml:space="preserve"> y=</w:t>
      </w:r>
      <w:r w:rsidR="00194316" w:rsidRPr="0033379A">
        <w:rPr>
          <w:color w:val="0070C0"/>
          <w:lang w:val="fr-FR"/>
        </w:rPr>
        <w:t>"</w:t>
      </w:r>
      <w:r w:rsidR="00EA7AFC" w:rsidRPr="0033379A">
        <w:rPr>
          <w:color w:val="0070C0"/>
          <w:lang w:val="fr-FR"/>
        </w:rPr>
        <w:t>1.5</w:t>
      </w:r>
      <w:r w:rsidR="00194316" w:rsidRPr="0033379A">
        <w:rPr>
          <w:color w:val="0070C0"/>
          <w:lang w:val="fr-FR"/>
        </w:rPr>
        <w:t>"</w:t>
      </w:r>
      <w:r w:rsidR="00EA7AFC" w:rsidRPr="0033379A">
        <w:rPr>
          <w:color w:val="0070C0"/>
          <w:lang w:val="fr-FR"/>
        </w:rPr>
        <w:t xml:space="preserve"> z=</w:t>
      </w:r>
      <w:r w:rsidR="00194316" w:rsidRPr="0033379A">
        <w:rPr>
          <w:color w:val="0070C0"/>
          <w:lang w:val="fr-FR"/>
        </w:rPr>
        <w:t>"</w:t>
      </w:r>
      <w:r w:rsidR="00EA7AFC" w:rsidRPr="0033379A">
        <w:rPr>
          <w:color w:val="0070C0"/>
          <w:lang w:val="fr-FR"/>
        </w:rPr>
        <w:t>3.0</w:t>
      </w:r>
      <w:r w:rsidR="00194316" w:rsidRPr="0033379A">
        <w:rPr>
          <w:color w:val="0070C0"/>
          <w:lang w:val="fr-FR"/>
        </w:rPr>
        <w:t>"</w:t>
      </w:r>
      <w:r w:rsidRPr="0033379A">
        <w:rPr>
          <w:color w:val="0070C0"/>
          <w:lang w:val="fr-FR"/>
        </w:rPr>
        <w:t>/&gt;</w:t>
      </w:r>
    </w:p>
    <w:p w14:paraId="0E2E954C" w14:textId="77777777" w:rsidR="007E2BBF" w:rsidRPr="007E2BBF" w:rsidRDefault="007E2BBF" w:rsidP="00CC7BC8">
      <w:pPr>
        <w:pStyle w:val="XMLCode"/>
        <w:keepNext/>
        <w:keepLines/>
        <w:rPr>
          <w:color w:val="0070C0"/>
        </w:rPr>
      </w:pPr>
      <w:r w:rsidRPr="0033379A">
        <w:rPr>
          <w:color w:val="0070C0"/>
          <w:lang w:val="fr-FR"/>
        </w:rPr>
        <w:tab/>
      </w:r>
      <w:r w:rsidRPr="007E2BBF">
        <w:rPr>
          <w:color w:val="0070C0"/>
        </w:rPr>
        <w:t>&lt;/rivet&gt;</w:t>
      </w:r>
    </w:p>
    <w:p w14:paraId="2C224FD7" w14:textId="77777777" w:rsidR="007E2BBF" w:rsidRDefault="007E2BBF" w:rsidP="00CC7BC8">
      <w:pPr>
        <w:pStyle w:val="XMLCode"/>
        <w:keepNext/>
        <w:keepLines/>
      </w:pPr>
      <w:r>
        <w:tab/>
        <w:t>&lt;loc&gt; 1645.83 821.145 616.585 &lt;/loc&gt;</w:t>
      </w:r>
    </w:p>
    <w:p w14:paraId="3B5DACAB" w14:textId="77777777" w:rsidR="007E2BBF" w:rsidRDefault="007E2BBF" w:rsidP="00CC7BC8">
      <w:pPr>
        <w:pStyle w:val="XMLCode"/>
        <w:keepNext/>
        <w:keepLines/>
      </w:pPr>
      <w:r>
        <w:tab/>
        <w:t>&lt;appdata&gt;</w:t>
      </w:r>
    </w:p>
    <w:p w14:paraId="13B5F37E" w14:textId="77777777" w:rsidR="007E2BBF" w:rsidRDefault="007E2BBF" w:rsidP="00CC7BC8">
      <w:pPr>
        <w:pStyle w:val="XMLCode"/>
        <w:keepNext/>
        <w:keepLines/>
      </w:pPr>
      <w:r>
        <w:tab/>
      </w:r>
      <w:r>
        <w:tab/>
        <w:t>...</w:t>
      </w:r>
    </w:p>
    <w:p w14:paraId="464AD44F" w14:textId="77777777" w:rsidR="007E2BBF" w:rsidRDefault="007E2BBF" w:rsidP="00CC7BC8">
      <w:pPr>
        <w:pStyle w:val="XMLCode"/>
        <w:keepNext/>
        <w:keepLines/>
      </w:pPr>
      <w:r>
        <w:tab/>
        <w:t>&lt;/appdata&gt;</w:t>
      </w:r>
    </w:p>
    <w:p w14:paraId="3FBFA2A1" w14:textId="77777777" w:rsidR="007F2516" w:rsidRDefault="007E2BBF" w:rsidP="00CC7BC8">
      <w:pPr>
        <w:pStyle w:val="XMLCode"/>
        <w:keepNext/>
        <w:keepLines/>
      </w:pPr>
      <w:r>
        <w:t>&lt;/connection_0d&gt;</w:t>
      </w:r>
    </w:p>
    <w:p w14:paraId="35CEE2B7" w14:textId="77777777" w:rsidR="007E2BBF" w:rsidRDefault="007E2BBF" w:rsidP="007E2BBF">
      <w:pPr>
        <w:pStyle w:val="XMLCode"/>
      </w:pPr>
    </w:p>
    <w:p w14:paraId="5CDC535B" w14:textId="77777777" w:rsidR="0062157E" w:rsidRPr="0062157E" w:rsidRDefault="0062157E" w:rsidP="00F82C55">
      <w:pPr>
        <w:keepNext/>
        <w:spacing w:after="0"/>
        <w:rPr>
          <w:sz w:val="18"/>
          <w:lang w:eastAsia="x-none"/>
        </w:rPr>
      </w:pPr>
      <w:bookmarkStart w:id="518" w:name="_Toc428279369"/>
      <w:bookmarkStart w:id="519" w:name="_Toc428965611"/>
      <w:bookmarkEnd w:id="518"/>
      <w:bookmarkEnd w:id="519"/>
      <w:r w:rsidRPr="0062157E">
        <w:rPr>
          <w:sz w:val="18"/>
          <w:lang w:eastAsia="x-none"/>
        </w:rPr>
        <w:t>For further information about the Blind rivets you can check the following document:</w:t>
      </w:r>
    </w:p>
    <w:p w14:paraId="0B76B1D6" w14:textId="27D0895F" w:rsidR="0062157E" w:rsidRPr="00DB0669" w:rsidRDefault="00DB0669" w:rsidP="00F82C55">
      <w:pPr>
        <w:rPr>
          <w:rStyle w:val="Hyperlink"/>
          <w:sz w:val="18"/>
          <w:lang w:eastAsia="x-none"/>
        </w:rPr>
      </w:pPr>
      <w:r>
        <w:rPr>
          <w:sz w:val="18"/>
          <w:lang w:eastAsia="x-none"/>
        </w:rPr>
        <w:fldChar w:fldCharType="begin"/>
      </w:r>
      <w:r>
        <w:rPr>
          <w:sz w:val="18"/>
          <w:lang w:eastAsia="x-none"/>
        </w:rPr>
        <w:instrText xml:space="preserve"> HYPERLINK "http://www.stanleyengineeredfastening.com/brands/pop/rivets" </w:instrText>
      </w:r>
      <w:r w:rsidR="005125B1">
        <w:rPr>
          <w:sz w:val="18"/>
          <w:lang w:eastAsia="x-none"/>
        </w:rPr>
      </w:r>
      <w:r>
        <w:rPr>
          <w:sz w:val="18"/>
          <w:lang w:eastAsia="x-none"/>
        </w:rPr>
        <w:fldChar w:fldCharType="separate"/>
      </w:r>
      <w:r w:rsidRPr="00DB0669">
        <w:rPr>
          <w:rStyle w:val="Hyperlink"/>
          <w:sz w:val="18"/>
          <w:lang w:eastAsia="x-none"/>
        </w:rPr>
        <w:t>http://www.stanleyengineeredfastening.com/brands/pop/rivets</w:t>
      </w:r>
    </w:p>
    <w:bookmarkStart w:id="520" w:name="_Toc428279370"/>
    <w:bookmarkStart w:id="521" w:name="_Toc428456106"/>
    <w:bookmarkStart w:id="522" w:name="_Toc428537069"/>
    <w:bookmarkStart w:id="523" w:name="_Toc428969388"/>
    <w:bookmarkStart w:id="524" w:name="_Toc429052779"/>
    <w:bookmarkStart w:id="525" w:name="_Toc413359587"/>
    <w:bookmarkEnd w:id="520"/>
    <w:bookmarkEnd w:id="521"/>
    <w:bookmarkEnd w:id="522"/>
    <w:bookmarkEnd w:id="523"/>
    <w:bookmarkEnd w:id="524"/>
    <w:p w14:paraId="6391282C" w14:textId="77777777" w:rsidR="002E60CB" w:rsidRPr="00942FED" w:rsidRDefault="00DB0669" w:rsidP="00327322">
      <w:pPr>
        <w:pStyle w:val="berschrift3"/>
      </w:pPr>
      <w:r>
        <w:rPr>
          <w:b w:val="0"/>
          <w:bCs w:val="0"/>
          <w:sz w:val="18"/>
          <w:szCs w:val="24"/>
        </w:rPr>
        <w:lastRenderedPageBreak/>
        <w:fldChar w:fldCharType="end"/>
      </w:r>
      <w:bookmarkStart w:id="526" w:name="_Toc3556979"/>
      <w:bookmarkStart w:id="527" w:name="_Toc34747229"/>
      <w:bookmarkStart w:id="528" w:name="_Toc39880543"/>
      <w:r w:rsidR="002E60CB" w:rsidRPr="00942FED">
        <w:t>Self</w:t>
      </w:r>
      <w:r w:rsidR="000306B0">
        <w:t>-</w:t>
      </w:r>
      <w:r w:rsidR="002E60CB" w:rsidRPr="00942FED">
        <w:t>Piercing Rivets</w:t>
      </w:r>
      <w:bookmarkEnd w:id="525"/>
      <w:bookmarkEnd w:id="526"/>
      <w:bookmarkEnd w:id="527"/>
      <w:bookmarkEnd w:id="528"/>
    </w:p>
    <w:p w14:paraId="52BEFA1F" w14:textId="77777777" w:rsidR="002E60CB" w:rsidRDefault="002E60CB" w:rsidP="004B2578">
      <w:pPr>
        <w:keepNext/>
        <w:jc w:val="both"/>
      </w:pPr>
      <w:r>
        <w:t>A self</w:t>
      </w:r>
      <w:r w:rsidR="000306B0">
        <w:t>-</w:t>
      </w:r>
      <w:r>
        <w:t xml:space="preserve">piercing rivet is a special kind of rivet which does not need a pre-drilled hole. Originally a hollow cylinder with a cap on one end, it deforms together with the material it is pushed into like sketched in following figure: </w:t>
      </w:r>
    </w:p>
    <w:p w14:paraId="038E64D0" w14:textId="77777777" w:rsidR="002E60CB" w:rsidRDefault="002E60CB" w:rsidP="004B2578">
      <w:pPr>
        <w:keepNext/>
        <w:jc w:val="center"/>
      </w:pPr>
    </w:p>
    <w:p w14:paraId="08BE221C" w14:textId="77777777" w:rsidR="00CC5A15" w:rsidRDefault="000306B0" w:rsidP="004B2578">
      <w:pPr>
        <w:keepNext/>
        <w:jc w:val="center"/>
      </w:pPr>
      <w:r>
        <w:rPr>
          <w:noProof/>
          <w:lang w:eastAsia="en-US"/>
        </w:rPr>
        <w:drawing>
          <wp:inline distT="0" distB="0" distL="0" distR="0" wp14:anchorId="4336712F" wp14:editId="3EE05800">
            <wp:extent cx="2820837" cy="927486"/>
            <wp:effectExtent l="0" t="0" r="0" b="6350"/>
            <wp:docPr id="28" name="Picture 28" descr="http://2014yearinreview.stanleyblackanddecker.com/img/success/right-self-piercing-riv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2014yearinreview.stanleyblackanddecker.com/img/success/right-self-piercing-rivets.png"/>
                    <pic:cNvPicPr>
                      <a:picLocks noChangeAspect="1" noChangeArrowheads="1"/>
                    </pic:cNvPicPr>
                  </pic:nvPicPr>
                  <pic:blipFill rotWithShape="1">
                    <a:blip r:embed="rId58">
                      <a:extLst>
                        <a:ext uri="{28A0092B-C50C-407E-A947-70E740481C1C}">
                          <a14:useLocalDpi xmlns:a14="http://schemas.microsoft.com/office/drawing/2010/main" val="0"/>
                        </a:ext>
                      </a:extLst>
                    </a:blip>
                    <a:srcRect b="32394"/>
                    <a:stretch/>
                  </pic:blipFill>
                  <pic:spPr bwMode="auto">
                    <a:xfrm>
                      <a:off x="0" y="0"/>
                      <a:ext cx="2824205" cy="928593"/>
                    </a:xfrm>
                    <a:prstGeom prst="rect">
                      <a:avLst/>
                    </a:prstGeom>
                    <a:noFill/>
                    <a:ln>
                      <a:noFill/>
                    </a:ln>
                    <a:extLst>
                      <a:ext uri="{53640926-AAD7-44D8-BBD7-CCE9431645EC}">
                        <a14:shadowObscured xmlns:a14="http://schemas.microsoft.com/office/drawing/2010/main"/>
                      </a:ext>
                    </a:extLst>
                  </pic:spPr>
                </pic:pic>
              </a:graphicData>
            </a:graphic>
          </wp:inline>
        </w:drawing>
      </w:r>
    </w:p>
    <w:p w14:paraId="012F3589" w14:textId="77777777" w:rsidR="000306B0" w:rsidRDefault="00720AE2" w:rsidP="004B2578">
      <w:pPr>
        <w:keepNext/>
        <w:jc w:val="center"/>
      </w:pPr>
      <w:r>
        <w:rPr>
          <w:noProof/>
          <w:lang w:eastAsia="en-US"/>
        </w:rPr>
        <w:drawing>
          <wp:inline distT="0" distB="0" distL="0" distR="0" wp14:anchorId="2BA6ED18" wp14:editId="3F9CD86F">
            <wp:extent cx="3570954" cy="1759789"/>
            <wp:effectExtent l="0" t="0" r="0" b="0"/>
            <wp:docPr id="300" name="Picture 300" descr="http://image.thefabricator.com/a/articles/photos/1361/fig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image.thefabricator.com/a/articles/photos/1361/fig11.jpg"/>
                    <pic:cNvPicPr>
                      <a:picLocks noChangeAspect="1" noChangeArrowheads="1"/>
                    </pic:cNvPicPr>
                  </pic:nvPicPr>
                  <pic:blipFill rotWithShape="1">
                    <a:blip r:embed="rId59">
                      <a:extLst>
                        <a:ext uri="{28A0092B-C50C-407E-A947-70E740481C1C}">
                          <a14:useLocalDpi xmlns:a14="http://schemas.microsoft.com/office/drawing/2010/main" val="0"/>
                        </a:ext>
                      </a:extLst>
                    </a:blip>
                    <a:srcRect l="-6040" r="-2"/>
                    <a:stretch/>
                  </pic:blipFill>
                  <pic:spPr bwMode="auto">
                    <a:xfrm>
                      <a:off x="0" y="0"/>
                      <a:ext cx="3572658" cy="1760629"/>
                    </a:xfrm>
                    <a:prstGeom prst="rect">
                      <a:avLst/>
                    </a:prstGeom>
                    <a:noFill/>
                    <a:ln>
                      <a:noFill/>
                    </a:ln>
                    <a:extLst>
                      <a:ext uri="{53640926-AAD7-44D8-BBD7-CCE9431645EC}">
                        <a14:shadowObscured xmlns:a14="http://schemas.microsoft.com/office/drawing/2010/main"/>
                      </a:ext>
                    </a:extLst>
                  </pic:spPr>
                </pic:pic>
              </a:graphicData>
            </a:graphic>
          </wp:inline>
        </w:drawing>
      </w:r>
    </w:p>
    <w:p w14:paraId="0B258670" w14:textId="3116600E" w:rsidR="002E60CB" w:rsidRDefault="002E60CB" w:rsidP="004B2578">
      <w:pPr>
        <w:pStyle w:val="Beschriftung"/>
        <w:keepNext/>
      </w:pPr>
      <w:bookmarkStart w:id="529" w:name="_Toc413359629"/>
      <w:bookmarkStart w:id="530" w:name="_Toc3557092"/>
      <w:bookmarkStart w:id="531" w:name="_Toc34747343"/>
      <w:bookmarkStart w:id="532" w:name="_Toc39880660"/>
      <w:r>
        <w:t xml:space="preserve">Figure </w:t>
      </w:r>
      <w:r w:rsidR="00406B64">
        <w:fldChar w:fldCharType="begin"/>
      </w:r>
      <w:r w:rsidR="00406B64">
        <w:instrText xml:space="preserve"> SEQ Figure \* ARABIC </w:instrText>
      </w:r>
      <w:r w:rsidR="00406B64">
        <w:fldChar w:fldCharType="separate"/>
      </w:r>
      <w:r w:rsidR="00A2710C">
        <w:rPr>
          <w:noProof/>
        </w:rPr>
        <w:t>13</w:t>
      </w:r>
      <w:r w:rsidR="00406B64">
        <w:fldChar w:fldCharType="end"/>
      </w:r>
      <w:r>
        <w:t>: Cross Section of a Self</w:t>
      </w:r>
      <w:r w:rsidR="00920523">
        <w:t>-</w:t>
      </w:r>
      <w:r>
        <w:t>Piercing Rivet</w:t>
      </w:r>
      <w:bookmarkEnd w:id="529"/>
      <w:bookmarkEnd w:id="530"/>
      <w:bookmarkEnd w:id="531"/>
      <w:bookmarkEnd w:id="532"/>
    </w:p>
    <w:p w14:paraId="39A33CF9" w14:textId="77777777" w:rsidR="00C52145" w:rsidRDefault="00C52145" w:rsidP="00C52145">
      <w:pPr>
        <w:keepNext/>
        <w:jc w:val="center"/>
      </w:pPr>
      <w:r>
        <w:rPr>
          <w:noProof/>
          <w:lang w:eastAsia="en-US"/>
        </w:rPr>
        <w:drawing>
          <wp:inline distT="0" distB="0" distL="0" distR="0" wp14:anchorId="3625093A" wp14:editId="7F27EB65">
            <wp:extent cx="2760452" cy="2441274"/>
            <wp:effectExtent l="0" t="0" r="1905" b="0"/>
            <wp:docPr id="301" name="Picture 301" descr="http://patentimages.storage.googleapis.com/US7810231B2/US07810231-20101012-D00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http://patentimages.storage.googleapis.com/US7810231B2/US07810231-20101012-D00004.png"/>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l="-8508" t="11285" r="3786"/>
                    <a:stretch/>
                  </pic:blipFill>
                  <pic:spPr bwMode="auto">
                    <a:xfrm>
                      <a:off x="0" y="0"/>
                      <a:ext cx="2762400" cy="2442996"/>
                    </a:xfrm>
                    <a:prstGeom prst="rect">
                      <a:avLst/>
                    </a:prstGeom>
                    <a:noFill/>
                    <a:ln>
                      <a:noFill/>
                    </a:ln>
                    <a:extLst>
                      <a:ext uri="{53640926-AAD7-44D8-BBD7-CCE9431645EC}">
                        <a14:shadowObscured xmlns:a14="http://schemas.microsoft.com/office/drawing/2010/main"/>
                      </a:ext>
                    </a:extLst>
                  </pic:spPr>
                </pic:pic>
              </a:graphicData>
            </a:graphic>
          </wp:inline>
        </w:drawing>
      </w:r>
    </w:p>
    <w:p w14:paraId="4666E9F8" w14:textId="75F42768" w:rsidR="00C52145" w:rsidRDefault="00C52145" w:rsidP="00C52145">
      <w:pPr>
        <w:keepNext/>
        <w:jc w:val="center"/>
      </w:pPr>
      <w:r w:rsidRPr="00C52145">
        <w:rPr>
          <w:i/>
        </w:rPr>
        <w:t>Source of image:</w:t>
      </w:r>
      <w:r>
        <w:t xml:space="preserve"> </w:t>
      </w:r>
      <w:hyperlink r:id="rId61" w:history="1">
        <w:r w:rsidRPr="0078423A">
          <w:rPr>
            <w:rStyle w:val="Hyperlink"/>
          </w:rPr>
          <w:t>http://www.google.com/patents/US7810231</w:t>
        </w:r>
      </w:hyperlink>
    </w:p>
    <w:p w14:paraId="752AB897" w14:textId="33267615" w:rsidR="00C52145" w:rsidRPr="00C52145" w:rsidRDefault="00C52145" w:rsidP="00C52145">
      <w:pPr>
        <w:pStyle w:val="Beschriftung"/>
      </w:pPr>
      <w:bookmarkStart w:id="533" w:name="_Toc3557093"/>
      <w:bookmarkStart w:id="534" w:name="_Toc34747344"/>
      <w:bookmarkStart w:id="535" w:name="_Toc39880661"/>
      <w:r>
        <w:t xml:space="preserve">Figure </w:t>
      </w:r>
      <w:r>
        <w:fldChar w:fldCharType="begin"/>
      </w:r>
      <w:r>
        <w:instrText xml:space="preserve"> SEQ Figure \* ARABIC </w:instrText>
      </w:r>
      <w:r>
        <w:fldChar w:fldCharType="separate"/>
      </w:r>
      <w:r w:rsidR="00A2710C">
        <w:rPr>
          <w:noProof/>
        </w:rPr>
        <w:t>14</w:t>
      </w:r>
      <w:r>
        <w:fldChar w:fldCharType="end"/>
      </w:r>
      <w:r>
        <w:t>: S</w:t>
      </w:r>
      <w:r>
        <w:rPr>
          <w:rFonts w:ascii="Arial" w:hAnsi="Arial" w:cs="Arial"/>
          <w:color w:val="222222"/>
          <w:shd w:val="clear" w:color="auto" w:fill="FFFFFF"/>
        </w:rPr>
        <w:t>elf-piercing rivet setting apparatus</w:t>
      </w:r>
      <w:bookmarkEnd w:id="533"/>
      <w:bookmarkEnd w:id="534"/>
      <w:bookmarkEnd w:id="535"/>
    </w:p>
    <w:p w14:paraId="02F86F79" w14:textId="77777777" w:rsidR="002E60CB" w:rsidRDefault="002E60CB" w:rsidP="005452D0">
      <w:pPr>
        <w:jc w:val="both"/>
      </w:pPr>
      <w:r>
        <w:t>There is a wide range of such rivets available on the market. They can be used with different rivet dollies or dies</w:t>
      </w:r>
      <w:r w:rsidR="005453F6">
        <w:t xml:space="preserve"> (</w:t>
      </w:r>
      <w:r w:rsidR="005453F6" w:rsidRPr="005453F6">
        <w:rPr>
          <w:b/>
        </w:rPr>
        <w:t>30</w:t>
      </w:r>
      <w:r w:rsidR="005453F6">
        <w:t>)</w:t>
      </w:r>
      <w:r>
        <w:t xml:space="preserve"> on the opposite side. Such combinations have to be chosen in accordance to the materials of the flange partners. Which combinations have been validated successfully </w:t>
      </w:r>
      <w:r w:rsidRPr="00226A3F">
        <w:t>is 3</w:t>
      </w:r>
      <w:r w:rsidRPr="00226A3F">
        <w:rPr>
          <w:vertAlign w:val="superscript"/>
        </w:rPr>
        <w:t>rd</w:t>
      </w:r>
      <w:r w:rsidRPr="00226A3F">
        <w:t xml:space="preserve"> party intellectual property and hence cannot be part of </w:t>
      </w:r>
      <w:r w:rsidRPr="00C10429">
        <w:t>χ</w:t>
      </w:r>
      <w:r w:rsidRPr="00226A3F">
        <w:t xml:space="preserve">MCF definition. It is referred to by string </w:t>
      </w:r>
      <w:r>
        <w:t xml:space="preserve">attributes for rivet and die parameters. </w:t>
      </w:r>
      <w:r w:rsidRPr="00226A3F">
        <w:t xml:space="preserve">Possible values of </w:t>
      </w:r>
      <w:r>
        <w:t xml:space="preserve">these </w:t>
      </w:r>
      <w:r w:rsidRPr="00226A3F">
        <w:t xml:space="preserve">attribute are </w:t>
      </w:r>
      <w:r w:rsidRPr="0004791F">
        <w:rPr>
          <w:i/>
        </w:rPr>
        <w:t>not</w:t>
      </w:r>
      <w:r w:rsidRPr="00226A3F">
        <w:t xml:space="preserve"> subject of standard: In general, they are very OEM specific. However, to provide a minimum amount of information, </w:t>
      </w:r>
      <w:r>
        <w:t>some general geometric information is</w:t>
      </w:r>
      <w:r w:rsidRPr="00226A3F">
        <w:t xml:space="preserve"> given by </w:t>
      </w:r>
      <w:r>
        <w:t xml:space="preserve">according </w:t>
      </w:r>
      <w:r w:rsidRPr="00226A3F">
        <w:t xml:space="preserve">attributes. </w:t>
      </w:r>
    </w:p>
    <w:p w14:paraId="0FD916C1" w14:textId="742A52E9" w:rsidR="002E60CB" w:rsidRPr="00226A3F" w:rsidRDefault="002E60CB" w:rsidP="00920523">
      <w:pPr>
        <w:jc w:val="both"/>
        <w:rPr>
          <w:noProof/>
        </w:rPr>
      </w:pPr>
      <w:r w:rsidRPr="00226A3F">
        <w:lastRenderedPageBreak/>
        <w:t xml:space="preserve">A </w:t>
      </w:r>
      <w:r>
        <w:t>self</w:t>
      </w:r>
      <w:r w:rsidR="00920523">
        <w:t>-</w:t>
      </w:r>
      <w:r>
        <w:t>piercing rivet</w:t>
      </w:r>
      <w:r w:rsidRPr="00226A3F">
        <w:t xml:space="preserve"> is denoted by a</w:t>
      </w:r>
      <w:r>
        <w:t xml:space="preserve"> </w:t>
      </w:r>
      <w:r w:rsidRPr="00226A3F">
        <w:t>n</w:t>
      </w:r>
      <w:r>
        <w:t>ested</w:t>
      </w:r>
      <w:r w:rsidRPr="00226A3F">
        <w:t xml:space="preserve"> element </w:t>
      </w:r>
      <w:r>
        <w:rPr>
          <w:rFonts w:ascii="Courier New" w:hAnsi="Courier New" w:cs="Courier New"/>
          <w:b/>
          <w:bCs/>
          <w:i/>
          <w:sz w:val="18"/>
          <w:szCs w:val="18"/>
        </w:rPr>
        <w:t>&lt;</w:t>
      </w:r>
      <w:r w:rsidRPr="0034718C">
        <w:rPr>
          <w:rStyle w:val="elementdeftypeChar"/>
        </w:rPr>
        <w:t>se</w:t>
      </w:r>
      <w:r w:rsidRPr="00933640">
        <w:rPr>
          <w:rFonts w:ascii="Courier New" w:hAnsi="Courier New" w:cs="Courier New"/>
          <w:b/>
          <w:bCs/>
          <w:i/>
          <w:sz w:val="18"/>
          <w:szCs w:val="18"/>
        </w:rPr>
        <w:t>lf_piercing</w:t>
      </w:r>
      <w:r w:rsidR="005453F6">
        <w:rPr>
          <w:rFonts w:ascii="Courier New" w:hAnsi="Courier New" w:cs="Courier New"/>
          <w:b/>
          <w:bCs/>
          <w:i/>
          <w:sz w:val="18"/>
          <w:szCs w:val="18"/>
        </w:rPr>
        <w:t>/</w:t>
      </w:r>
      <w:r>
        <w:rPr>
          <w:rFonts w:ascii="Courier New" w:hAnsi="Courier New" w:cs="Courier New"/>
          <w:b/>
          <w:bCs/>
          <w:i/>
          <w:sz w:val="18"/>
          <w:szCs w:val="18"/>
        </w:rPr>
        <w:t>&gt;</w:t>
      </w:r>
      <w:r w:rsidRPr="00226A3F">
        <w:rPr>
          <w:noProof/>
        </w:rPr>
        <w:t xml:space="preserve"> </w:t>
      </w:r>
      <w:r>
        <w:rPr>
          <w:noProof/>
        </w:rPr>
        <w:t xml:space="preserve">within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w:t>
      </w:r>
      <w:r w:rsidR="005453F6">
        <w:rPr>
          <w:rFonts w:ascii="Courier New" w:hAnsi="Courier New" w:cs="Courier New"/>
          <w:b/>
          <w:bCs/>
          <w:i/>
          <w:sz w:val="18"/>
          <w:szCs w:val="18"/>
        </w:rPr>
        <w:t>/</w:t>
      </w:r>
      <w:r>
        <w:rPr>
          <w:rFonts w:ascii="Courier New" w:hAnsi="Courier New" w:cs="Courier New"/>
          <w:b/>
          <w:bCs/>
          <w:i/>
          <w:sz w:val="18"/>
          <w:szCs w:val="18"/>
        </w:rPr>
        <w:t>&gt;</w:t>
      </w:r>
      <w:r>
        <w:rPr>
          <w:noProof/>
        </w:rPr>
        <w:t xml:space="preserve">. </w:t>
      </w:r>
      <w:r w:rsidRPr="00226A3F">
        <w:rPr>
          <w:noProof/>
        </w:rPr>
        <w:t xml:space="preserve">This element is </w:t>
      </w:r>
      <w:r>
        <w:rPr>
          <w:noProof/>
        </w:rPr>
        <w:t>described</w:t>
      </w:r>
      <w:r w:rsidRPr="00226A3F">
        <w:rPr>
          <w:noProof/>
        </w:rPr>
        <w:t xml:space="preserve"> completely by its attribute</w:t>
      </w:r>
      <w:r>
        <w:rPr>
          <w:noProof/>
        </w:rPr>
        <w:t>s</w:t>
      </w:r>
      <w:r w:rsidRPr="00226A3F">
        <w:rPr>
          <w:noProof/>
        </w:rPr>
        <w:t xml:space="preserve"> and </w:t>
      </w:r>
      <w:r>
        <w:rPr>
          <w:noProof/>
        </w:rPr>
        <w:t xml:space="preserve">those of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sidRPr="00226A3F">
        <w:rPr>
          <w:noProof/>
        </w:rPr>
        <w:t xml:space="preserve">. </w:t>
      </w:r>
      <w:r>
        <w:rPr>
          <w:noProof/>
        </w:rPr>
        <w:t xml:space="preserve">In especially, attributes </w:t>
      </w:r>
      <w:r w:rsidR="00194316">
        <w:rPr>
          <w:noProof/>
        </w:rPr>
        <w:t>"</w:t>
      </w:r>
      <w:r w:rsidRPr="004F1FBE">
        <w:rPr>
          <w:noProof/>
        </w:rPr>
        <w:t>length</w:t>
      </w:r>
      <w:r w:rsidR="00194316">
        <w:rPr>
          <w:noProof/>
        </w:rPr>
        <w:t>"</w:t>
      </w:r>
      <w:r>
        <w:rPr>
          <w:noProof/>
        </w:rPr>
        <w:t>,</w:t>
      </w:r>
      <w:r w:rsidRPr="004F1FBE">
        <w:rPr>
          <w:noProof/>
        </w:rPr>
        <w:t xml:space="preserve"> </w:t>
      </w:r>
      <w:r w:rsidR="00194316">
        <w:rPr>
          <w:noProof/>
        </w:rPr>
        <w:t>"</w:t>
      </w:r>
      <w:r w:rsidRPr="004F1FBE">
        <w:rPr>
          <w:noProof/>
        </w:rPr>
        <w:t>head_diameter</w:t>
      </w:r>
      <w:r w:rsidR="00194316">
        <w:rPr>
          <w:noProof/>
        </w:rPr>
        <w:t>"</w:t>
      </w:r>
      <w:r>
        <w:rPr>
          <w:noProof/>
        </w:rPr>
        <w:t xml:space="preserve"> and </w:t>
      </w:r>
      <w:r w:rsidR="00194316">
        <w:rPr>
          <w:noProof/>
        </w:rPr>
        <w:t>"</w:t>
      </w:r>
      <w:r w:rsidRPr="004F1FBE">
        <w:rPr>
          <w:noProof/>
        </w:rPr>
        <w:t>shaft_diameter</w:t>
      </w:r>
      <w:r w:rsidR="00194316">
        <w:rPr>
          <w:noProof/>
        </w:rPr>
        <w:t>"</w:t>
      </w:r>
      <w:r>
        <w:rPr>
          <w:noProof/>
        </w:rPr>
        <w:t xml:space="preserve"> are inherited from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Pr>
          <w:noProof/>
        </w:rPr>
        <w:t xml:space="preserve">. </w:t>
      </w:r>
    </w:p>
    <w:p w14:paraId="164A9A86" w14:textId="77777777" w:rsidR="002E60CB" w:rsidRPr="00226A3F" w:rsidRDefault="002E60CB" w:rsidP="002E60CB">
      <w:pPr>
        <w:keepNext/>
        <w:spacing w:before="120"/>
        <w:rPr>
          <w:rFonts w:cs="Courier New"/>
          <w:szCs w:val="22"/>
        </w:rPr>
      </w:pPr>
      <w:r w:rsidRPr="00226A3F">
        <w:t xml:space="preserve">XML specification of </w:t>
      </w:r>
      <w:r w:rsidRPr="00226A3F">
        <w:rPr>
          <w:rFonts w:ascii="Courier New" w:hAnsi="Courier New" w:cs="Courier New"/>
          <w:b/>
          <w:i/>
          <w:sz w:val="18"/>
          <w:szCs w:val="18"/>
        </w:rPr>
        <w:t>&lt;</w:t>
      </w:r>
      <w:r w:rsidRPr="005765DE">
        <w:rPr>
          <w:rFonts w:ascii="Courier New" w:hAnsi="Courier New" w:cs="Courier New"/>
          <w:b/>
          <w:i/>
          <w:sz w:val="18"/>
          <w:szCs w:val="18"/>
        </w:rPr>
        <w:t>self_piercing</w:t>
      </w:r>
      <w:r w:rsidR="005453F6">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 xml:space="preserve">element: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2E60CB" w:rsidRPr="00226A3F" w14:paraId="48E991F0" w14:textId="77777777" w:rsidTr="004B2578">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16B7D5" w14:textId="77777777" w:rsidR="002E60CB" w:rsidRPr="00226A3F" w:rsidRDefault="002E60CB" w:rsidP="0088515B">
            <w:pPr>
              <w:keepNext/>
              <w:rPr>
                <w:b/>
                <w:i/>
              </w:rPr>
            </w:pPr>
            <w:r w:rsidRPr="00226A3F">
              <w:rPr>
                <w:b/>
                <w:i/>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974636" w14:textId="77777777" w:rsidR="002E60CB" w:rsidRPr="00226A3F" w:rsidRDefault="002E60CB" w:rsidP="0088515B">
            <w:pPr>
              <w:keepNext/>
              <w:rPr>
                <w:b/>
                <w:i/>
              </w:rPr>
            </w:pPr>
            <w:r w:rsidRPr="00226A3F">
              <w:rPr>
                <w:b/>
                <w:i/>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6D6BAB" w14:textId="77777777" w:rsidR="002E60CB" w:rsidRPr="00226A3F" w:rsidRDefault="002E60CB" w:rsidP="0088515B">
            <w:pPr>
              <w:keepNext/>
              <w:rPr>
                <w:b/>
                <w:i/>
              </w:rPr>
            </w:pPr>
            <w:r w:rsidRPr="00226A3F">
              <w:rPr>
                <w:b/>
                <w:i/>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C86818" w14:textId="2E1CDB52" w:rsidR="002E60CB" w:rsidRPr="00226A3F" w:rsidRDefault="000E60DF" w:rsidP="0088515B">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A4E4CEB" w14:textId="77777777" w:rsidR="002E60CB" w:rsidRPr="00226A3F" w:rsidRDefault="002E60CB" w:rsidP="0088515B">
            <w:pPr>
              <w:keepNext/>
              <w:rPr>
                <w:b/>
                <w:i/>
              </w:rPr>
            </w:pPr>
            <w:r w:rsidRPr="00226A3F">
              <w:rPr>
                <w:b/>
                <w:i/>
              </w:rPr>
              <w:t>Constraint</w:t>
            </w:r>
          </w:p>
        </w:tc>
      </w:tr>
      <w:tr w:rsidR="00E24A87" w:rsidRPr="00226A3F" w14:paraId="6D4C637A" w14:textId="77777777" w:rsidTr="004B2578">
        <w:trPr>
          <w:cantSplit/>
          <w:jc w:val="center"/>
        </w:trPr>
        <w:tc>
          <w:tcPr>
            <w:tcW w:w="1700" w:type="dxa"/>
            <w:shd w:val="clear" w:color="auto" w:fill="auto"/>
          </w:tcPr>
          <w:p w14:paraId="668B96DD" w14:textId="77777777" w:rsidR="00E24A87" w:rsidRDefault="00E24A87" w:rsidP="0088515B">
            <w:pPr>
              <w:rPr>
                <w:sz w:val="20"/>
                <w:szCs w:val="20"/>
              </w:rPr>
            </w:pPr>
            <w:r>
              <w:rPr>
                <w:sz w:val="20"/>
                <w:szCs w:val="20"/>
              </w:rPr>
              <w:t>head_label</w:t>
            </w:r>
          </w:p>
        </w:tc>
        <w:tc>
          <w:tcPr>
            <w:tcW w:w="1558" w:type="dxa"/>
            <w:shd w:val="clear" w:color="auto" w:fill="auto"/>
          </w:tcPr>
          <w:p w14:paraId="142794EC" w14:textId="77777777" w:rsidR="00E24A87" w:rsidRPr="00226A3F" w:rsidRDefault="00E24A87" w:rsidP="0088515B">
            <w:pPr>
              <w:rPr>
                <w:sz w:val="20"/>
                <w:szCs w:val="20"/>
              </w:rPr>
            </w:pPr>
            <w:r w:rsidRPr="00226A3F">
              <w:rPr>
                <w:sz w:val="20"/>
                <w:szCs w:val="20"/>
              </w:rPr>
              <w:t>Alphanumeric</w:t>
            </w:r>
          </w:p>
        </w:tc>
        <w:tc>
          <w:tcPr>
            <w:tcW w:w="1558" w:type="dxa"/>
          </w:tcPr>
          <w:p w14:paraId="4D88E625" w14:textId="77777777" w:rsidR="00E24A87" w:rsidRPr="00226A3F" w:rsidRDefault="00E24A87" w:rsidP="0088515B">
            <w:pPr>
              <w:rPr>
                <w:sz w:val="20"/>
                <w:szCs w:val="20"/>
              </w:rPr>
            </w:pPr>
            <w:r w:rsidRPr="00226A3F">
              <w:rPr>
                <w:sz w:val="20"/>
                <w:szCs w:val="20"/>
              </w:rPr>
              <w:t>Alphanumeric</w:t>
            </w:r>
          </w:p>
        </w:tc>
        <w:tc>
          <w:tcPr>
            <w:tcW w:w="1275" w:type="dxa"/>
            <w:shd w:val="clear" w:color="auto" w:fill="auto"/>
          </w:tcPr>
          <w:p w14:paraId="17F1ED10" w14:textId="77777777" w:rsidR="00E24A87" w:rsidRPr="00226A3F" w:rsidRDefault="00E24A87" w:rsidP="0088515B">
            <w:pPr>
              <w:rPr>
                <w:sz w:val="20"/>
                <w:szCs w:val="20"/>
              </w:rPr>
            </w:pPr>
            <w:r w:rsidRPr="00226A3F">
              <w:rPr>
                <w:sz w:val="20"/>
                <w:szCs w:val="20"/>
              </w:rPr>
              <w:t>Optional</w:t>
            </w:r>
          </w:p>
        </w:tc>
        <w:tc>
          <w:tcPr>
            <w:tcW w:w="2409" w:type="dxa"/>
            <w:shd w:val="clear" w:color="auto" w:fill="auto"/>
          </w:tcPr>
          <w:p w14:paraId="37204D90" w14:textId="77777777" w:rsidR="00E24A87" w:rsidRPr="00226A3F" w:rsidRDefault="00E24A87" w:rsidP="0088515B">
            <w:pPr>
              <w:rPr>
                <w:sz w:val="20"/>
                <w:szCs w:val="20"/>
              </w:rPr>
            </w:pPr>
            <w:r w:rsidRPr="00226A3F">
              <w:rPr>
                <w:sz w:val="20"/>
                <w:szCs w:val="20"/>
              </w:rPr>
              <w:t>-</w:t>
            </w:r>
          </w:p>
        </w:tc>
      </w:tr>
      <w:tr w:rsidR="00E24A87" w:rsidRPr="0064579A" w14:paraId="0F03DADC" w14:textId="77777777" w:rsidTr="004B2578">
        <w:trPr>
          <w:cantSplit/>
          <w:jc w:val="center"/>
        </w:trPr>
        <w:tc>
          <w:tcPr>
            <w:tcW w:w="1700" w:type="dxa"/>
            <w:shd w:val="clear" w:color="auto" w:fill="auto"/>
          </w:tcPr>
          <w:p w14:paraId="26913B2E" w14:textId="77777777" w:rsidR="00E24A87" w:rsidRPr="0064579A" w:rsidRDefault="00E24A87" w:rsidP="0088515B">
            <w:pPr>
              <w:rPr>
                <w:sz w:val="20"/>
                <w:szCs w:val="20"/>
              </w:rPr>
            </w:pPr>
            <w:r w:rsidRPr="0064579A">
              <w:rPr>
                <w:sz w:val="20"/>
                <w:szCs w:val="20"/>
              </w:rPr>
              <w:t>shaft_label</w:t>
            </w:r>
          </w:p>
        </w:tc>
        <w:tc>
          <w:tcPr>
            <w:tcW w:w="1558" w:type="dxa"/>
            <w:shd w:val="clear" w:color="auto" w:fill="auto"/>
          </w:tcPr>
          <w:p w14:paraId="2C9810EE" w14:textId="77777777" w:rsidR="00E24A87" w:rsidRPr="0064579A" w:rsidRDefault="00E24A87" w:rsidP="0088515B">
            <w:pPr>
              <w:rPr>
                <w:sz w:val="20"/>
                <w:szCs w:val="20"/>
              </w:rPr>
            </w:pPr>
            <w:r w:rsidRPr="00226A3F">
              <w:rPr>
                <w:sz w:val="20"/>
                <w:szCs w:val="20"/>
              </w:rPr>
              <w:t>Alphanumeric</w:t>
            </w:r>
          </w:p>
        </w:tc>
        <w:tc>
          <w:tcPr>
            <w:tcW w:w="1558" w:type="dxa"/>
          </w:tcPr>
          <w:p w14:paraId="60CE3D4C" w14:textId="77777777" w:rsidR="00E24A87" w:rsidRPr="0064579A" w:rsidRDefault="00E24A87" w:rsidP="0088515B">
            <w:pPr>
              <w:rPr>
                <w:sz w:val="20"/>
                <w:szCs w:val="20"/>
              </w:rPr>
            </w:pPr>
            <w:r w:rsidRPr="00226A3F">
              <w:rPr>
                <w:sz w:val="20"/>
                <w:szCs w:val="20"/>
              </w:rPr>
              <w:t>Alphanumeric</w:t>
            </w:r>
          </w:p>
        </w:tc>
        <w:tc>
          <w:tcPr>
            <w:tcW w:w="1275" w:type="dxa"/>
            <w:shd w:val="clear" w:color="auto" w:fill="auto"/>
          </w:tcPr>
          <w:p w14:paraId="63126759" w14:textId="77777777" w:rsidR="00E24A87" w:rsidRPr="0064579A" w:rsidRDefault="00E24A87" w:rsidP="0088515B">
            <w:pPr>
              <w:rPr>
                <w:sz w:val="20"/>
                <w:szCs w:val="20"/>
              </w:rPr>
            </w:pPr>
            <w:r w:rsidRPr="0064579A">
              <w:rPr>
                <w:sz w:val="20"/>
                <w:szCs w:val="20"/>
              </w:rPr>
              <w:t>Optional</w:t>
            </w:r>
          </w:p>
        </w:tc>
        <w:tc>
          <w:tcPr>
            <w:tcW w:w="2409" w:type="dxa"/>
            <w:shd w:val="clear" w:color="auto" w:fill="auto"/>
          </w:tcPr>
          <w:p w14:paraId="541399E5" w14:textId="77777777" w:rsidR="00E24A87" w:rsidRPr="0064579A" w:rsidRDefault="00E24A87" w:rsidP="0088515B">
            <w:pPr>
              <w:rPr>
                <w:sz w:val="20"/>
                <w:szCs w:val="20"/>
              </w:rPr>
            </w:pPr>
            <w:r w:rsidRPr="0064579A">
              <w:rPr>
                <w:sz w:val="20"/>
                <w:szCs w:val="20"/>
              </w:rPr>
              <w:t>-</w:t>
            </w:r>
          </w:p>
        </w:tc>
      </w:tr>
      <w:tr w:rsidR="00577FC4" w:rsidRPr="00226A3F" w14:paraId="72640052" w14:textId="77777777" w:rsidTr="004B2578">
        <w:trPr>
          <w:cantSplit/>
          <w:jc w:val="center"/>
        </w:trPr>
        <w:tc>
          <w:tcPr>
            <w:tcW w:w="1700" w:type="dxa"/>
            <w:shd w:val="clear" w:color="auto" w:fill="auto"/>
          </w:tcPr>
          <w:p w14:paraId="21EFD648" w14:textId="77777777" w:rsidR="00577FC4" w:rsidRPr="00AB1BD0" w:rsidRDefault="00577FC4" w:rsidP="0088515B">
            <w:pPr>
              <w:rPr>
                <w:sz w:val="20"/>
                <w:szCs w:val="20"/>
                <w:highlight w:val="green"/>
              </w:rPr>
            </w:pPr>
            <w:r>
              <w:rPr>
                <w:sz w:val="20"/>
                <w:szCs w:val="20"/>
              </w:rPr>
              <w:t>die_label</w:t>
            </w:r>
          </w:p>
        </w:tc>
        <w:tc>
          <w:tcPr>
            <w:tcW w:w="1558" w:type="dxa"/>
            <w:shd w:val="clear" w:color="auto" w:fill="auto"/>
          </w:tcPr>
          <w:p w14:paraId="08FC5004" w14:textId="77777777" w:rsidR="00577FC4" w:rsidRPr="00226A3F" w:rsidRDefault="00577FC4" w:rsidP="0088515B">
            <w:pPr>
              <w:rPr>
                <w:sz w:val="20"/>
                <w:szCs w:val="20"/>
              </w:rPr>
            </w:pPr>
            <w:r w:rsidRPr="00226A3F">
              <w:rPr>
                <w:sz w:val="20"/>
                <w:szCs w:val="20"/>
              </w:rPr>
              <w:t>Alphanumeric</w:t>
            </w:r>
          </w:p>
        </w:tc>
        <w:tc>
          <w:tcPr>
            <w:tcW w:w="1558" w:type="dxa"/>
          </w:tcPr>
          <w:p w14:paraId="52966459" w14:textId="77777777" w:rsidR="00577FC4" w:rsidRPr="00226A3F" w:rsidRDefault="00577FC4" w:rsidP="0088515B">
            <w:pPr>
              <w:rPr>
                <w:sz w:val="20"/>
                <w:szCs w:val="20"/>
              </w:rPr>
            </w:pPr>
            <w:r w:rsidRPr="00226A3F">
              <w:rPr>
                <w:sz w:val="20"/>
                <w:szCs w:val="20"/>
              </w:rPr>
              <w:t>Alphanumeric</w:t>
            </w:r>
          </w:p>
        </w:tc>
        <w:tc>
          <w:tcPr>
            <w:tcW w:w="1275" w:type="dxa"/>
            <w:shd w:val="clear" w:color="auto" w:fill="auto"/>
          </w:tcPr>
          <w:p w14:paraId="6E947B54" w14:textId="77777777" w:rsidR="00577FC4" w:rsidRPr="00226A3F" w:rsidRDefault="00577FC4" w:rsidP="0088515B">
            <w:pPr>
              <w:rPr>
                <w:sz w:val="20"/>
                <w:szCs w:val="20"/>
              </w:rPr>
            </w:pPr>
            <w:r w:rsidRPr="00226A3F">
              <w:rPr>
                <w:sz w:val="20"/>
                <w:szCs w:val="20"/>
              </w:rPr>
              <w:t>Optional</w:t>
            </w:r>
          </w:p>
        </w:tc>
        <w:tc>
          <w:tcPr>
            <w:tcW w:w="2409" w:type="dxa"/>
            <w:shd w:val="clear" w:color="auto" w:fill="auto"/>
          </w:tcPr>
          <w:p w14:paraId="514C2CEA" w14:textId="77777777" w:rsidR="00577FC4" w:rsidRPr="00226A3F" w:rsidRDefault="00577FC4" w:rsidP="0088515B">
            <w:pPr>
              <w:rPr>
                <w:sz w:val="20"/>
                <w:szCs w:val="20"/>
              </w:rPr>
            </w:pPr>
            <w:r w:rsidRPr="00226A3F">
              <w:rPr>
                <w:sz w:val="20"/>
                <w:szCs w:val="20"/>
              </w:rPr>
              <w:t>-</w:t>
            </w:r>
          </w:p>
        </w:tc>
      </w:tr>
      <w:tr w:rsidR="002E60CB" w:rsidRPr="00226A3F" w14:paraId="4ACDCFC7" w14:textId="77777777" w:rsidTr="004B2578">
        <w:trPr>
          <w:cantSplit/>
          <w:jc w:val="center"/>
        </w:trPr>
        <w:tc>
          <w:tcPr>
            <w:tcW w:w="1700" w:type="dxa"/>
            <w:shd w:val="clear" w:color="auto" w:fill="auto"/>
          </w:tcPr>
          <w:p w14:paraId="016D388A" w14:textId="77777777" w:rsidR="002E60CB" w:rsidRDefault="002E60CB" w:rsidP="0088515B">
            <w:pPr>
              <w:rPr>
                <w:sz w:val="20"/>
                <w:szCs w:val="20"/>
              </w:rPr>
            </w:pPr>
            <w:r>
              <w:rPr>
                <w:sz w:val="20"/>
                <w:szCs w:val="20"/>
              </w:rPr>
              <w:t>die_diameter</w:t>
            </w:r>
          </w:p>
        </w:tc>
        <w:tc>
          <w:tcPr>
            <w:tcW w:w="1558" w:type="dxa"/>
            <w:shd w:val="clear" w:color="auto" w:fill="auto"/>
          </w:tcPr>
          <w:p w14:paraId="561EA53A" w14:textId="77777777" w:rsidR="002E60CB" w:rsidRPr="00226A3F" w:rsidRDefault="002E60CB" w:rsidP="0088515B">
            <w:pPr>
              <w:rPr>
                <w:sz w:val="20"/>
                <w:szCs w:val="20"/>
              </w:rPr>
            </w:pPr>
            <w:r>
              <w:rPr>
                <w:sz w:val="20"/>
                <w:szCs w:val="20"/>
              </w:rPr>
              <w:t>Floating point</w:t>
            </w:r>
          </w:p>
        </w:tc>
        <w:tc>
          <w:tcPr>
            <w:tcW w:w="1558" w:type="dxa"/>
          </w:tcPr>
          <w:p w14:paraId="70B58A85" w14:textId="77777777" w:rsidR="002E60CB" w:rsidRPr="00226A3F" w:rsidRDefault="002E60CB" w:rsidP="0088515B">
            <w:pPr>
              <w:rPr>
                <w:sz w:val="20"/>
                <w:szCs w:val="20"/>
              </w:rPr>
            </w:pPr>
            <w:r w:rsidRPr="00AB1BD0">
              <w:rPr>
                <w:sz w:val="20"/>
                <w:szCs w:val="20"/>
              </w:rPr>
              <w:t>&gt;</w:t>
            </w:r>
            <w:r>
              <w:rPr>
                <w:sz w:val="20"/>
                <w:szCs w:val="20"/>
              </w:rPr>
              <w:t xml:space="preserve"> 0.0</w:t>
            </w:r>
          </w:p>
        </w:tc>
        <w:tc>
          <w:tcPr>
            <w:tcW w:w="1275" w:type="dxa"/>
            <w:shd w:val="clear" w:color="auto" w:fill="auto"/>
          </w:tcPr>
          <w:p w14:paraId="7F8FFD8F" w14:textId="77777777" w:rsidR="002E60CB" w:rsidRPr="00226A3F" w:rsidRDefault="002E60CB" w:rsidP="0088515B">
            <w:pPr>
              <w:rPr>
                <w:sz w:val="20"/>
                <w:szCs w:val="20"/>
              </w:rPr>
            </w:pPr>
            <w:r>
              <w:rPr>
                <w:sz w:val="20"/>
                <w:szCs w:val="20"/>
              </w:rPr>
              <w:t>Optional</w:t>
            </w:r>
          </w:p>
        </w:tc>
        <w:tc>
          <w:tcPr>
            <w:tcW w:w="2409" w:type="dxa"/>
            <w:shd w:val="clear" w:color="auto" w:fill="auto"/>
          </w:tcPr>
          <w:p w14:paraId="51FF50DB" w14:textId="77777777" w:rsidR="002E60CB" w:rsidRPr="00226A3F" w:rsidRDefault="002E60CB" w:rsidP="0088515B">
            <w:pPr>
              <w:rPr>
                <w:sz w:val="20"/>
                <w:szCs w:val="20"/>
              </w:rPr>
            </w:pPr>
            <w:r>
              <w:rPr>
                <w:sz w:val="20"/>
                <w:szCs w:val="20"/>
              </w:rPr>
              <w:t>-</w:t>
            </w:r>
          </w:p>
        </w:tc>
      </w:tr>
      <w:tr w:rsidR="002E60CB" w:rsidRPr="00226A3F" w14:paraId="0C375F39" w14:textId="77777777" w:rsidTr="004B2578">
        <w:trPr>
          <w:cantSplit/>
          <w:jc w:val="center"/>
        </w:trPr>
        <w:tc>
          <w:tcPr>
            <w:tcW w:w="1700" w:type="dxa"/>
            <w:shd w:val="clear" w:color="auto" w:fill="auto"/>
          </w:tcPr>
          <w:p w14:paraId="54A8E68D" w14:textId="77777777" w:rsidR="002E60CB" w:rsidRDefault="002E60CB" w:rsidP="0088515B">
            <w:pPr>
              <w:rPr>
                <w:sz w:val="20"/>
                <w:szCs w:val="20"/>
              </w:rPr>
            </w:pPr>
            <w:r>
              <w:rPr>
                <w:sz w:val="20"/>
                <w:szCs w:val="20"/>
              </w:rPr>
              <w:t>die_depth</w:t>
            </w:r>
          </w:p>
        </w:tc>
        <w:tc>
          <w:tcPr>
            <w:tcW w:w="1558" w:type="dxa"/>
            <w:shd w:val="clear" w:color="auto" w:fill="auto"/>
          </w:tcPr>
          <w:p w14:paraId="6EA18038" w14:textId="77777777" w:rsidR="002E60CB" w:rsidRPr="00226A3F" w:rsidRDefault="002E60CB" w:rsidP="0088515B">
            <w:pPr>
              <w:rPr>
                <w:sz w:val="20"/>
                <w:szCs w:val="20"/>
              </w:rPr>
            </w:pPr>
            <w:r w:rsidRPr="00226A3F">
              <w:rPr>
                <w:sz w:val="20"/>
                <w:szCs w:val="20"/>
              </w:rPr>
              <w:t>Floating point</w:t>
            </w:r>
          </w:p>
        </w:tc>
        <w:tc>
          <w:tcPr>
            <w:tcW w:w="1558" w:type="dxa"/>
          </w:tcPr>
          <w:p w14:paraId="44C0CBBF" w14:textId="77777777" w:rsidR="002E60CB" w:rsidRPr="00226A3F" w:rsidRDefault="002E60CB" w:rsidP="0088515B">
            <w:pPr>
              <w:rPr>
                <w:sz w:val="20"/>
                <w:szCs w:val="20"/>
              </w:rPr>
            </w:pPr>
            <w:r w:rsidRPr="00226A3F">
              <w:rPr>
                <w:sz w:val="20"/>
                <w:szCs w:val="20"/>
              </w:rPr>
              <w:t>&gt; 0.0</w:t>
            </w:r>
          </w:p>
        </w:tc>
        <w:tc>
          <w:tcPr>
            <w:tcW w:w="1275" w:type="dxa"/>
            <w:shd w:val="clear" w:color="auto" w:fill="auto"/>
          </w:tcPr>
          <w:p w14:paraId="33552B57" w14:textId="77777777" w:rsidR="002E60CB" w:rsidRPr="00226A3F" w:rsidRDefault="002E60CB" w:rsidP="0088515B">
            <w:pPr>
              <w:rPr>
                <w:sz w:val="20"/>
                <w:szCs w:val="20"/>
              </w:rPr>
            </w:pPr>
            <w:r w:rsidRPr="00226A3F">
              <w:rPr>
                <w:sz w:val="20"/>
                <w:szCs w:val="20"/>
              </w:rPr>
              <w:t>Optional</w:t>
            </w:r>
          </w:p>
        </w:tc>
        <w:tc>
          <w:tcPr>
            <w:tcW w:w="2409" w:type="dxa"/>
            <w:shd w:val="clear" w:color="auto" w:fill="auto"/>
          </w:tcPr>
          <w:p w14:paraId="656C70FC" w14:textId="77777777" w:rsidR="002E60CB" w:rsidRPr="00226A3F" w:rsidRDefault="002E60CB" w:rsidP="0088515B">
            <w:pPr>
              <w:keepNext/>
              <w:rPr>
                <w:sz w:val="20"/>
                <w:szCs w:val="20"/>
              </w:rPr>
            </w:pPr>
            <w:r w:rsidRPr="00226A3F">
              <w:rPr>
                <w:sz w:val="20"/>
                <w:szCs w:val="20"/>
              </w:rPr>
              <w:t>-</w:t>
            </w:r>
          </w:p>
        </w:tc>
      </w:tr>
    </w:tbl>
    <w:p w14:paraId="434CC1DB" w14:textId="4CDD7363" w:rsidR="002E60CB" w:rsidRDefault="002E60CB" w:rsidP="004B2578">
      <w:pPr>
        <w:pStyle w:val="Beschriftung"/>
        <w:spacing w:before="120"/>
      </w:pPr>
      <w:bookmarkStart w:id="536" w:name="_Toc3566451"/>
      <w:bookmarkStart w:id="537" w:name="_Toc34747454"/>
      <w:bookmarkStart w:id="538" w:name="_Toc39880775"/>
      <w:r>
        <w:t xml:space="preserve">Table </w:t>
      </w:r>
      <w:r w:rsidR="00ED469A">
        <w:fldChar w:fldCharType="begin"/>
      </w:r>
      <w:r w:rsidR="00ED469A">
        <w:instrText xml:space="preserve"> SEQ Table \* ARABIC </w:instrText>
      </w:r>
      <w:r w:rsidR="00ED469A">
        <w:fldChar w:fldCharType="separate"/>
      </w:r>
      <w:r w:rsidR="00A2710C">
        <w:rPr>
          <w:noProof/>
        </w:rPr>
        <w:t>44</w:t>
      </w:r>
      <w:r w:rsidR="00ED469A">
        <w:fldChar w:fldCharType="end"/>
      </w:r>
      <w:r>
        <w:t xml:space="preserve">: Attributes of element </w:t>
      </w:r>
      <w:r w:rsidRPr="00514F9C">
        <w:rPr>
          <w:rFonts w:ascii="Courier New" w:hAnsi="Courier New" w:cs="Courier New"/>
          <w:i/>
          <w:sz w:val="18"/>
          <w:szCs w:val="18"/>
        </w:rPr>
        <w:t>&lt;self_piercing</w:t>
      </w:r>
      <w:r w:rsidR="005453F6">
        <w:rPr>
          <w:rFonts w:ascii="Courier New" w:hAnsi="Courier New" w:cs="Courier New"/>
          <w:i/>
          <w:sz w:val="18"/>
          <w:szCs w:val="18"/>
        </w:rPr>
        <w:t>/</w:t>
      </w:r>
      <w:r w:rsidRPr="00514F9C">
        <w:rPr>
          <w:rFonts w:ascii="Courier New" w:hAnsi="Courier New" w:cs="Courier New"/>
          <w:i/>
          <w:sz w:val="18"/>
          <w:szCs w:val="18"/>
        </w:rPr>
        <w:t>&gt;</w:t>
      </w:r>
      <w:bookmarkEnd w:id="536"/>
      <w:bookmarkEnd w:id="537"/>
      <w:bookmarkEnd w:id="538"/>
    </w:p>
    <w:p w14:paraId="4542A6CB" w14:textId="77777777" w:rsidR="002E60CB" w:rsidRDefault="002E60CB" w:rsidP="007E2BBF">
      <w:pPr>
        <w:spacing w:before="120"/>
        <w:jc w:val="both"/>
      </w:pPr>
      <w:r w:rsidRPr="00670301">
        <w:t xml:space="preserve">All attributes of this </w:t>
      </w:r>
      <w:r w:rsidRPr="00C95570">
        <w:t>connection are optional for import to CAD or CAE processors. However, specific FE solvers may declare some of them to be mandatory.</w:t>
      </w:r>
      <w:r>
        <w:t xml:space="preserve"> </w:t>
      </w:r>
    </w:p>
    <w:p w14:paraId="29058B7F" w14:textId="77777777" w:rsidR="007E2BBF" w:rsidRDefault="00A2186E" w:rsidP="007E2BBF">
      <w:pPr>
        <w:jc w:val="both"/>
      </w:pPr>
      <w:r>
        <w:t xml:space="preserve">The </w:t>
      </w:r>
      <w:r w:rsidRPr="00A2186E">
        <w:rPr>
          <w:rStyle w:val="elementdeftypeChar"/>
        </w:rPr>
        <w:t>h</w:t>
      </w:r>
      <w:r w:rsidR="006A695C" w:rsidRPr="00A2186E">
        <w:rPr>
          <w:rStyle w:val="elementdeftypeChar"/>
        </w:rPr>
        <w:t>ead</w:t>
      </w:r>
      <w:r w:rsidR="006A695C">
        <w:t xml:space="preserve">, </w:t>
      </w:r>
      <w:r w:rsidR="006A695C" w:rsidRPr="00A2186E">
        <w:rPr>
          <w:rStyle w:val="elementdeftypeChar"/>
        </w:rPr>
        <w:t>shaft</w:t>
      </w:r>
      <w:r w:rsidR="006A695C">
        <w:t xml:space="preserve"> and die</w:t>
      </w:r>
      <w:r w:rsidR="003F71E4">
        <w:t xml:space="preserve"> </w:t>
      </w:r>
      <w:r w:rsidR="002E60CB">
        <w:t xml:space="preserve">labels </w:t>
      </w:r>
      <w:r w:rsidR="002E60CB" w:rsidRPr="00670301">
        <w:t>are very OEM specific. However, to provide a minimum amount of information, diameters of them plus depth of die are given.</w:t>
      </w:r>
    </w:p>
    <w:p w14:paraId="54C54121" w14:textId="77777777" w:rsidR="007E2BBF" w:rsidRDefault="007E2BBF" w:rsidP="007E2BBF">
      <w:pPr>
        <w:autoSpaceDE w:val="0"/>
        <w:autoSpaceDN w:val="0"/>
        <w:adjustRightInd w:val="0"/>
        <w:spacing w:after="0"/>
        <w:jc w:val="both"/>
        <w:rPr>
          <w:rFonts w:cs="Calibri"/>
          <w:szCs w:val="22"/>
          <w:lang w:eastAsia="en-GB"/>
        </w:rPr>
      </w:pPr>
      <w:r>
        <w:rPr>
          <w:rFonts w:cs="Calibri"/>
          <w:szCs w:val="22"/>
          <w:lang w:eastAsia="en-GB"/>
        </w:rPr>
        <w:t xml:space="preserve">Attribute </w:t>
      </w:r>
      <w:r w:rsidRPr="00A2186E">
        <w:rPr>
          <w:rStyle w:val="elementdeftypeChar"/>
        </w:rPr>
        <w:t>die_label</w:t>
      </w:r>
      <w:r>
        <w:rPr>
          <w:rFonts w:cs="Calibri"/>
          <w:szCs w:val="22"/>
          <w:lang w:eastAsia="en-GB"/>
        </w:rPr>
        <w:t xml:space="preserve"> can be used to refer to a catalog entry. </w:t>
      </w:r>
      <w:r w:rsidRPr="00A2186E">
        <w:rPr>
          <w:rFonts w:cs="Calibri"/>
          <w:szCs w:val="22"/>
          <w:lang w:eastAsia="en-GB"/>
        </w:rPr>
        <w:t xml:space="preserve">Then </w:t>
      </w:r>
      <w:r w:rsidRPr="00A2186E">
        <w:rPr>
          <w:rStyle w:val="elementdeftypeChar"/>
        </w:rPr>
        <w:t>die_diameter</w:t>
      </w:r>
      <w:r w:rsidRPr="00A2186E">
        <w:rPr>
          <w:rFonts w:cs="Calibri"/>
          <w:szCs w:val="22"/>
          <w:lang w:eastAsia="en-GB"/>
        </w:rPr>
        <w:t xml:space="preserve"> and </w:t>
      </w:r>
      <w:r w:rsidRPr="00A2186E">
        <w:rPr>
          <w:rStyle w:val="elementdeftypeChar"/>
        </w:rPr>
        <w:t>die_depth</w:t>
      </w:r>
      <w:r w:rsidR="00A2186E">
        <w:rPr>
          <w:rStyle w:val="elementdeftypeChar"/>
        </w:rPr>
        <w:t xml:space="preserve"> </w:t>
      </w:r>
      <w:r>
        <w:rPr>
          <w:rFonts w:cs="Calibri"/>
          <w:szCs w:val="22"/>
          <w:lang w:eastAsia="en-GB"/>
        </w:rPr>
        <w:t>can be omitted in χMCF file, if their values are given in catalog.</w:t>
      </w:r>
    </w:p>
    <w:p w14:paraId="2E607F75" w14:textId="77777777" w:rsidR="00E41C22" w:rsidRDefault="007E2BBF" w:rsidP="00E41C22">
      <w:pPr>
        <w:autoSpaceDE w:val="0"/>
        <w:autoSpaceDN w:val="0"/>
        <w:adjustRightInd w:val="0"/>
        <w:spacing w:before="120" w:after="0"/>
        <w:jc w:val="both"/>
        <w:rPr>
          <w:rFonts w:cs="Calibri"/>
          <w:szCs w:val="22"/>
          <w:lang w:eastAsia="en-GB"/>
        </w:rPr>
      </w:pPr>
      <w:r w:rsidRPr="00835EA5">
        <w:rPr>
          <w:rFonts w:cs="Calibri"/>
          <w:szCs w:val="22"/>
          <w:lang w:eastAsia="en-GB"/>
        </w:rPr>
        <w:t>One level higher, the entire rivet can refer to a</w:t>
      </w:r>
      <w:r w:rsidR="00401F1B" w:rsidRPr="00835EA5">
        <w:rPr>
          <w:rFonts w:cs="Calibri"/>
          <w:szCs w:val="22"/>
          <w:lang w:eastAsia="en-GB"/>
        </w:rPr>
        <w:t>n</w:t>
      </w:r>
      <w:r w:rsidRPr="00835EA5">
        <w:rPr>
          <w:rFonts w:cs="Calibri"/>
          <w:szCs w:val="22"/>
          <w:lang w:eastAsia="en-GB"/>
        </w:rPr>
        <w:t xml:space="preserve"> item via attribute</w:t>
      </w:r>
      <w:r w:rsidR="00E41C22" w:rsidRPr="00835EA5">
        <w:rPr>
          <w:rFonts w:cs="Calibri"/>
          <w:szCs w:val="22"/>
          <w:lang w:eastAsia="en-GB"/>
        </w:rPr>
        <w:t xml:space="preserve"> which refers to an item that is being used in OEM Specific PDM system. </w:t>
      </w:r>
      <w:r w:rsidRPr="00835EA5">
        <w:rPr>
          <w:rFonts w:cs="Calibri"/>
          <w:szCs w:val="22"/>
          <w:lang w:eastAsia="en-GB"/>
        </w:rPr>
        <w:t xml:space="preserve">In this case, subtype definition is used from catalog, too, if present. The </w:t>
      </w:r>
      <w:r w:rsidRPr="00835EA5">
        <w:rPr>
          <w:rFonts w:ascii="Courier New" w:hAnsi="Courier New" w:cs="Courier New"/>
          <w:b/>
          <w:bCs/>
          <w:i/>
          <w:sz w:val="18"/>
          <w:szCs w:val="18"/>
        </w:rPr>
        <w:t>&lt;rivet</w:t>
      </w:r>
      <w:r w:rsidR="00A2186E" w:rsidRPr="00835EA5">
        <w:rPr>
          <w:rFonts w:ascii="Courier New" w:hAnsi="Courier New" w:cs="Courier New"/>
          <w:b/>
          <w:bCs/>
          <w:i/>
          <w:sz w:val="18"/>
          <w:szCs w:val="18"/>
        </w:rPr>
        <w:t>/</w:t>
      </w:r>
      <w:r w:rsidRPr="00835EA5">
        <w:rPr>
          <w:rFonts w:ascii="Courier New" w:hAnsi="Courier New" w:cs="Courier New"/>
          <w:b/>
          <w:bCs/>
          <w:i/>
          <w:sz w:val="18"/>
          <w:szCs w:val="18"/>
        </w:rPr>
        <w:t>&gt;</w:t>
      </w:r>
      <w:r w:rsidRPr="00835EA5">
        <w:rPr>
          <w:rFonts w:ascii="Courier" w:hAnsi="Courier" w:cs="Courier"/>
          <w:b/>
          <w:bCs/>
          <w:i/>
          <w:iCs/>
          <w:sz w:val="18"/>
          <w:szCs w:val="18"/>
          <w:lang w:eastAsia="en-GB"/>
        </w:rPr>
        <w:t xml:space="preserve"> </w:t>
      </w:r>
      <w:r w:rsidRPr="00835EA5">
        <w:rPr>
          <w:rFonts w:cs="Calibri"/>
          <w:szCs w:val="22"/>
          <w:lang w:eastAsia="en-GB"/>
        </w:rPr>
        <w:t>in</w:t>
      </w:r>
      <w:r w:rsidR="00E03785" w:rsidRPr="00835EA5">
        <w:rPr>
          <w:rFonts w:cs="Calibri"/>
          <w:szCs w:val="22"/>
          <w:lang w:eastAsia="en-GB"/>
        </w:rPr>
        <w:t xml:space="preserve"> </w:t>
      </w:r>
      <w:r w:rsidRPr="00835EA5">
        <w:rPr>
          <w:rFonts w:cs="Calibri"/>
          <w:szCs w:val="22"/>
          <w:lang w:eastAsia="en-GB"/>
        </w:rPr>
        <w:t xml:space="preserve">χMCF file </w:t>
      </w:r>
      <w:r w:rsidRPr="00835EA5">
        <w:rPr>
          <w:rFonts w:ascii="Calibri,Italic" w:hAnsi="Calibri,Italic" w:cs="Calibri,Italic"/>
          <w:i/>
          <w:iCs/>
          <w:szCs w:val="22"/>
          <w:lang w:eastAsia="en-GB"/>
        </w:rPr>
        <w:t xml:space="preserve">must not </w:t>
      </w:r>
      <w:r w:rsidRPr="00835EA5">
        <w:rPr>
          <w:rFonts w:cs="Calibri"/>
          <w:szCs w:val="22"/>
          <w:lang w:eastAsia="en-GB"/>
        </w:rPr>
        <w:t xml:space="preserve">specify another subtype than the referred </w:t>
      </w:r>
      <w:r w:rsidR="00835EA5">
        <w:rPr>
          <w:rFonts w:cs="Calibri"/>
          <w:szCs w:val="22"/>
          <w:lang w:eastAsia="en-GB"/>
        </w:rPr>
        <w:t>item from the PDM system</w:t>
      </w:r>
      <w:r w:rsidRPr="00835EA5">
        <w:rPr>
          <w:rFonts w:cs="Calibri"/>
          <w:szCs w:val="22"/>
          <w:lang w:eastAsia="en-GB"/>
        </w:rPr>
        <w:t>!</w:t>
      </w:r>
    </w:p>
    <w:p w14:paraId="470677A2" w14:textId="37A036D4" w:rsidR="002E60CB" w:rsidRDefault="002E60CB" w:rsidP="00E41C22">
      <w:pPr>
        <w:autoSpaceDE w:val="0"/>
        <w:autoSpaceDN w:val="0"/>
        <w:adjustRightInd w:val="0"/>
        <w:spacing w:before="120" w:after="0"/>
        <w:jc w:val="both"/>
      </w:pPr>
      <w:r>
        <w:t>General d</w:t>
      </w:r>
      <w:r w:rsidRPr="00226A3F">
        <w:t>efaults</w:t>
      </w:r>
      <w:r>
        <w:t xml:space="preserve"> for attributes are</w:t>
      </w:r>
      <w:r w:rsidRPr="00226A3F">
        <w:t xml:space="preserve">: 0 for numeric values, </w:t>
      </w:r>
      <w:r w:rsidR="00194316">
        <w:t>""</w:t>
      </w:r>
      <w:r w:rsidRPr="00226A3F">
        <w:t xml:space="preserve"> for strings. However, these defaults are not </w:t>
      </w:r>
      <w:r w:rsidR="00893C84">
        <w:t xml:space="preserve">always </w:t>
      </w:r>
      <w:r w:rsidRPr="00226A3F">
        <w:t>useful for CAE.</w:t>
      </w:r>
      <w:r>
        <w:t xml:space="preserve"> </w:t>
      </w:r>
    </w:p>
    <w:p w14:paraId="5E284A4E" w14:textId="77777777" w:rsidR="002E60CB" w:rsidRPr="00226A3F" w:rsidRDefault="005453F6" w:rsidP="00006C1F">
      <w:pPr>
        <w:pStyle w:val="Example"/>
        <w:spacing w:before="120"/>
      </w:pPr>
      <w:r>
        <w:t>Example</w:t>
      </w:r>
      <w:r w:rsidR="002E60CB" w:rsidRPr="00226A3F">
        <w:t xml:space="preserve">: </w:t>
      </w:r>
    </w:p>
    <w:p w14:paraId="4AB784FA" w14:textId="77777777" w:rsidR="002E60CB" w:rsidRPr="00226A3F" w:rsidRDefault="002E60CB" w:rsidP="00006C1F">
      <w:pPr>
        <w:pStyle w:val="XMLCode"/>
      </w:pPr>
    </w:p>
    <w:p w14:paraId="7D754136" w14:textId="55B3AF6E" w:rsidR="002E60CB" w:rsidRPr="00226A3F" w:rsidRDefault="002E60CB" w:rsidP="00006C1F">
      <w:pPr>
        <w:pStyle w:val="XMLCode"/>
      </w:pPr>
      <w:r w:rsidRPr="00226A3F">
        <w:t>&lt;connection_0d label=</w:t>
      </w:r>
      <w:r w:rsidR="00194316">
        <w:t>"</w:t>
      </w:r>
      <w:r w:rsidRPr="000F7EEA">
        <w:t>RVT</w:t>
      </w:r>
      <w:r w:rsidRPr="00226A3F">
        <w:t>_2123921</w:t>
      </w:r>
      <w:r w:rsidR="00194316">
        <w:t>"</w:t>
      </w:r>
      <w:r w:rsidRPr="00226A3F">
        <w:t>&gt;</w:t>
      </w:r>
    </w:p>
    <w:p w14:paraId="16539F05" w14:textId="425D816F" w:rsidR="00332883" w:rsidRPr="00332883" w:rsidRDefault="0009532E" w:rsidP="00006C1F">
      <w:pPr>
        <w:pStyle w:val="XMLCode"/>
        <w:rPr>
          <w:b/>
          <w:color w:val="0070C0"/>
        </w:rPr>
      </w:pPr>
      <w:r>
        <w:tab/>
      </w:r>
      <w:r w:rsidR="00332883" w:rsidRPr="00332883">
        <w:rPr>
          <w:b/>
          <w:color w:val="0070C0"/>
        </w:rPr>
        <w:t>&lt;rivet shaft_diameter=</w:t>
      </w:r>
      <w:r w:rsidR="00194316">
        <w:rPr>
          <w:b/>
          <w:color w:val="0070C0"/>
        </w:rPr>
        <w:t>"</w:t>
      </w:r>
      <w:r w:rsidR="00332883" w:rsidRPr="00332883">
        <w:rPr>
          <w:b/>
          <w:color w:val="0070C0"/>
        </w:rPr>
        <w:t>3.35</w:t>
      </w:r>
      <w:r w:rsidR="00194316">
        <w:rPr>
          <w:b/>
          <w:color w:val="0070C0"/>
        </w:rPr>
        <w:t>"</w:t>
      </w:r>
      <w:r w:rsidR="00332883" w:rsidRPr="00332883">
        <w:rPr>
          <w:b/>
          <w:color w:val="0070C0"/>
        </w:rPr>
        <w:t xml:space="preserve"> head_diameter=</w:t>
      </w:r>
      <w:r w:rsidR="00194316">
        <w:rPr>
          <w:b/>
          <w:color w:val="0070C0"/>
        </w:rPr>
        <w:t>"</w:t>
      </w:r>
      <w:r w:rsidR="00332883" w:rsidRPr="00332883">
        <w:rPr>
          <w:b/>
          <w:color w:val="0070C0"/>
        </w:rPr>
        <w:t>5.5</w:t>
      </w:r>
      <w:r w:rsidR="00194316">
        <w:rPr>
          <w:b/>
          <w:color w:val="0070C0"/>
        </w:rPr>
        <w:t>"</w:t>
      </w:r>
      <w:r w:rsidR="00332883" w:rsidRPr="00332883">
        <w:rPr>
          <w:b/>
          <w:color w:val="0070C0"/>
        </w:rPr>
        <w:t xml:space="preserve"> length=</w:t>
      </w:r>
      <w:r w:rsidR="00194316">
        <w:rPr>
          <w:b/>
          <w:color w:val="0070C0"/>
        </w:rPr>
        <w:t>"</w:t>
      </w:r>
      <w:r w:rsidR="00332883" w:rsidRPr="00332883">
        <w:rPr>
          <w:b/>
          <w:color w:val="0070C0"/>
        </w:rPr>
        <w:t>4</w:t>
      </w:r>
      <w:r w:rsidR="00194316">
        <w:rPr>
          <w:b/>
          <w:color w:val="0070C0"/>
        </w:rPr>
        <w:t>"</w:t>
      </w:r>
      <w:r w:rsidR="00E75E50">
        <w:rPr>
          <w:b/>
          <w:color w:val="0070C0"/>
        </w:rPr>
        <w:t xml:space="preserve"> </w:t>
      </w:r>
      <w:r w:rsidR="00E75E50" w:rsidRPr="00332883">
        <w:rPr>
          <w:b/>
          <w:color w:val="0070C0"/>
        </w:rPr>
        <w:t>hardness=</w:t>
      </w:r>
      <w:r w:rsidR="00194316">
        <w:rPr>
          <w:b/>
          <w:color w:val="0070C0"/>
        </w:rPr>
        <w:t>"</w:t>
      </w:r>
      <w:r w:rsidR="00E75E50" w:rsidRPr="00332883">
        <w:rPr>
          <w:b/>
          <w:color w:val="0070C0"/>
        </w:rPr>
        <w:t>410</w:t>
      </w:r>
      <w:r w:rsidR="00194316">
        <w:rPr>
          <w:b/>
          <w:color w:val="0070C0"/>
        </w:rPr>
        <w:t>"</w:t>
      </w:r>
      <w:r w:rsidR="00332883" w:rsidRPr="00332883">
        <w:rPr>
          <w:b/>
          <w:color w:val="0070C0"/>
        </w:rPr>
        <w:t>&gt;</w:t>
      </w:r>
    </w:p>
    <w:p w14:paraId="21083399" w14:textId="7D6EDE4E" w:rsidR="00332883" w:rsidRPr="0033379A" w:rsidRDefault="00332883" w:rsidP="00006C1F">
      <w:pPr>
        <w:pStyle w:val="XMLCode"/>
        <w:rPr>
          <w:b/>
          <w:color w:val="0070C0"/>
          <w:lang w:val="fr-FR"/>
        </w:rPr>
      </w:pPr>
      <w:r>
        <w:rPr>
          <w:b/>
          <w:color w:val="0070C0"/>
        </w:rPr>
        <w:tab/>
      </w:r>
      <w:r>
        <w:rPr>
          <w:b/>
          <w:color w:val="0070C0"/>
        </w:rPr>
        <w:tab/>
      </w:r>
      <w:r w:rsidRPr="0033379A">
        <w:rPr>
          <w:b/>
          <w:color w:val="0070C0"/>
          <w:lang w:val="fr-FR"/>
        </w:rPr>
        <w:t>&lt;normal_direction x=</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3</w:t>
      </w:r>
      <w:r w:rsidR="00194316" w:rsidRPr="0033379A">
        <w:rPr>
          <w:b/>
          <w:color w:val="0070C0"/>
          <w:lang w:val="fr-FR"/>
        </w:rPr>
        <w:t>"</w:t>
      </w:r>
      <w:r w:rsidRPr="0033379A">
        <w:rPr>
          <w:b/>
          <w:color w:val="0070C0"/>
          <w:lang w:val="fr-FR"/>
        </w:rPr>
        <w:t>/&gt;</w:t>
      </w:r>
    </w:p>
    <w:p w14:paraId="52B03193" w14:textId="43CCD22D" w:rsidR="00332883" w:rsidRPr="00332883" w:rsidRDefault="00332883" w:rsidP="00006C1F">
      <w:pPr>
        <w:pStyle w:val="XMLCode"/>
        <w:rPr>
          <w:b/>
          <w:color w:val="0070C0"/>
        </w:rPr>
      </w:pPr>
      <w:r w:rsidRPr="0033379A">
        <w:rPr>
          <w:b/>
          <w:color w:val="0070C0"/>
          <w:lang w:val="fr-FR"/>
        </w:rPr>
        <w:tab/>
      </w:r>
      <w:r w:rsidRPr="0033379A">
        <w:rPr>
          <w:b/>
          <w:color w:val="0070C0"/>
          <w:lang w:val="fr-FR"/>
        </w:rPr>
        <w:tab/>
      </w:r>
      <w:r w:rsidRPr="00332883">
        <w:rPr>
          <w:b/>
          <w:color w:val="0070C0"/>
        </w:rPr>
        <w:t>&lt;self_piercing head_label=</w:t>
      </w:r>
      <w:r w:rsidR="00194316">
        <w:rPr>
          <w:b/>
          <w:color w:val="0070C0"/>
        </w:rPr>
        <w:t>"</w:t>
      </w:r>
      <w:r w:rsidRPr="00332883">
        <w:rPr>
          <w:b/>
          <w:color w:val="0070C0"/>
        </w:rPr>
        <w:t>N000000002651</w:t>
      </w:r>
      <w:r w:rsidR="00194316">
        <w:rPr>
          <w:b/>
          <w:color w:val="0070C0"/>
        </w:rPr>
        <w:t>"</w:t>
      </w:r>
      <w:r w:rsidRPr="00332883">
        <w:rPr>
          <w:b/>
          <w:color w:val="0070C0"/>
        </w:rPr>
        <w:t xml:space="preserve"> shaft_label=</w:t>
      </w:r>
      <w:r w:rsidR="00194316">
        <w:rPr>
          <w:b/>
          <w:color w:val="0070C0"/>
        </w:rPr>
        <w:t>"</w:t>
      </w:r>
      <w:r w:rsidRPr="00332883">
        <w:rPr>
          <w:b/>
          <w:color w:val="0070C0"/>
        </w:rPr>
        <w:t>C</w:t>
      </w:r>
      <w:r w:rsidR="00194316">
        <w:rPr>
          <w:b/>
          <w:color w:val="0070C0"/>
        </w:rPr>
        <w:t>"</w:t>
      </w:r>
      <w:r w:rsidRPr="00332883">
        <w:rPr>
          <w:b/>
          <w:color w:val="0070C0"/>
        </w:rPr>
        <w:t xml:space="preserve"> </w:t>
      </w:r>
    </w:p>
    <w:p w14:paraId="4C6AA8B2" w14:textId="35129AA1" w:rsidR="00332883" w:rsidRPr="00332883" w:rsidRDefault="00332883" w:rsidP="00006C1F">
      <w:pPr>
        <w:pStyle w:val="XMLCode"/>
        <w:rPr>
          <w:b/>
          <w:color w:val="0070C0"/>
          <w:lang w:val="de-DE"/>
        </w:rPr>
      </w:pPr>
      <w:r>
        <w:rPr>
          <w:b/>
          <w:color w:val="0070C0"/>
        </w:rPr>
        <w:tab/>
      </w:r>
      <w:r>
        <w:rPr>
          <w:b/>
          <w:color w:val="0070C0"/>
        </w:rPr>
        <w:tab/>
      </w:r>
      <w:r w:rsidRPr="00332883">
        <w:rPr>
          <w:b/>
          <w:color w:val="0070C0"/>
          <w:lang w:val="de-DE"/>
        </w:rPr>
        <w:t>die_depth=</w:t>
      </w:r>
      <w:r w:rsidR="00194316">
        <w:rPr>
          <w:b/>
          <w:color w:val="0070C0"/>
          <w:lang w:val="de-DE"/>
        </w:rPr>
        <w:t>"</w:t>
      </w:r>
      <w:r w:rsidRPr="00332883">
        <w:rPr>
          <w:b/>
          <w:color w:val="0070C0"/>
          <w:lang w:val="de-DE"/>
        </w:rPr>
        <w:t>2.5</w:t>
      </w:r>
      <w:r w:rsidR="00194316">
        <w:rPr>
          <w:b/>
          <w:color w:val="0070C0"/>
          <w:lang w:val="de-DE"/>
        </w:rPr>
        <w:t>"</w:t>
      </w:r>
      <w:r w:rsidRPr="00332883">
        <w:rPr>
          <w:b/>
          <w:color w:val="0070C0"/>
          <w:lang w:val="de-DE"/>
        </w:rPr>
        <w:t xml:space="preserve"> die_label=</w:t>
      </w:r>
      <w:r w:rsidR="00194316">
        <w:rPr>
          <w:b/>
          <w:color w:val="0070C0"/>
          <w:lang w:val="de-DE"/>
        </w:rPr>
        <w:t>"</w:t>
      </w:r>
      <w:r w:rsidRPr="00332883">
        <w:rPr>
          <w:b/>
          <w:color w:val="0070C0"/>
          <w:lang w:val="de-DE"/>
        </w:rPr>
        <w:t>DZ11x2,5-0,50</w:t>
      </w:r>
      <w:r w:rsidR="00194316">
        <w:rPr>
          <w:b/>
          <w:color w:val="0070C0"/>
          <w:lang w:val="de-DE"/>
        </w:rPr>
        <w:t>"</w:t>
      </w:r>
      <w:r w:rsidRPr="00332883">
        <w:rPr>
          <w:b/>
          <w:color w:val="0070C0"/>
          <w:lang w:val="de-DE"/>
        </w:rPr>
        <w:t xml:space="preserve"> die_diameter=</w:t>
      </w:r>
      <w:r w:rsidR="00194316">
        <w:rPr>
          <w:b/>
          <w:color w:val="0070C0"/>
          <w:lang w:val="de-DE"/>
        </w:rPr>
        <w:t>"</w:t>
      </w:r>
      <w:r w:rsidRPr="00332883">
        <w:rPr>
          <w:b/>
          <w:color w:val="0070C0"/>
          <w:lang w:val="de-DE"/>
        </w:rPr>
        <w:t>11</w:t>
      </w:r>
      <w:r w:rsidR="00194316">
        <w:rPr>
          <w:b/>
          <w:color w:val="0070C0"/>
          <w:lang w:val="de-DE"/>
        </w:rPr>
        <w:t>"</w:t>
      </w:r>
      <w:r w:rsidRPr="00332883">
        <w:rPr>
          <w:b/>
          <w:color w:val="0070C0"/>
          <w:lang w:val="de-DE"/>
        </w:rPr>
        <w:t xml:space="preserve"> /&gt;</w:t>
      </w:r>
    </w:p>
    <w:p w14:paraId="32D69BC4" w14:textId="77777777" w:rsidR="00332883" w:rsidRDefault="00332883" w:rsidP="00006C1F">
      <w:pPr>
        <w:pStyle w:val="XMLCode"/>
      </w:pPr>
      <w:r>
        <w:rPr>
          <w:b/>
          <w:color w:val="0070C0"/>
          <w:lang w:val="de-DE"/>
        </w:rPr>
        <w:tab/>
      </w:r>
      <w:r w:rsidRPr="00332883">
        <w:rPr>
          <w:b/>
          <w:color w:val="0070C0"/>
        </w:rPr>
        <w:t>&lt;/rivet&gt;</w:t>
      </w:r>
    </w:p>
    <w:p w14:paraId="6E2285A4" w14:textId="77777777" w:rsidR="00332883" w:rsidRPr="00226A3F" w:rsidRDefault="00332883" w:rsidP="00006C1F">
      <w:pPr>
        <w:pStyle w:val="XMLCode"/>
      </w:pPr>
      <w:r>
        <w:tab/>
      </w:r>
      <w:r w:rsidR="002E60CB" w:rsidRPr="00226A3F">
        <w:t>&lt;loc&gt; 1645.83 821.145 616.585 &lt;/loc&gt;</w:t>
      </w:r>
    </w:p>
    <w:p w14:paraId="3D6DE3CF" w14:textId="77777777" w:rsidR="002E60CB" w:rsidRPr="00226A3F" w:rsidRDefault="00332883" w:rsidP="00006C1F">
      <w:pPr>
        <w:pStyle w:val="XMLCode"/>
      </w:pPr>
      <w:r>
        <w:tab/>
      </w:r>
      <w:r w:rsidR="002E60CB" w:rsidRPr="00226A3F">
        <w:t>&lt;appdata&gt;</w:t>
      </w:r>
    </w:p>
    <w:p w14:paraId="3BC94029" w14:textId="77777777" w:rsidR="002E60CB" w:rsidRPr="00226A3F" w:rsidRDefault="00332883" w:rsidP="00006C1F">
      <w:pPr>
        <w:pStyle w:val="XMLCode"/>
      </w:pPr>
      <w:r>
        <w:tab/>
      </w:r>
      <w:r>
        <w:tab/>
      </w:r>
      <w:r w:rsidR="002E60CB" w:rsidRPr="00226A3F">
        <w:t>...</w:t>
      </w:r>
    </w:p>
    <w:p w14:paraId="32AF3512" w14:textId="77777777" w:rsidR="002E60CB" w:rsidRPr="00226A3F" w:rsidRDefault="00332883" w:rsidP="00006C1F">
      <w:pPr>
        <w:pStyle w:val="XMLCode"/>
      </w:pPr>
      <w:r>
        <w:tab/>
      </w:r>
      <w:r w:rsidR="002E60CB" w:rsidRPr="00226A3F">
        <w:t>&lt;/appdata&gt;</w:t>
      </w:r>
    </w:p>
    <w:p w14:paraId="0693B4A8" w14:textId="77777777" w:rsidR="002E60CB" w:rsidRDefault="002E60CB" w:rsidP="00006C1F">
      <w:pPr>
        <w:pStyle w:val="XMLCode"/>
      </w:pPr>
      <w:r w:rsidRPr="00226A3F">
        <w:t>&lt;/connection_0d&gt;</w:t>
      </w:r>
    </w:p>
    <w:p w14:paraId="6B863E96" w14:textId="77777777" w:rsidR="00006C1F" w:rsidRPr="00226A3F" w:rsidRDefault="00006C1F" w:rsidP="00006C1F">
      <w:pPr>
        <w:pStyle w:val="XMLCode"/>
      </w:pPr>
    </w:p>
    <w:p w14:paraId="181BEB1E" w14:textId="77777777" w:rsidR="002E60CB" w:rsidRPr="00942FED" w:rsidRDefault="00AE7C82" w:rsidP="00327322">
      <w:pPr>
        <w:pStyle w:val="berschrift3"/>
      </w:pPr>
      <w:bookmarkStart w:id="539" w:name="_Toc428456108"/>
      <w:bookmarkStart w:id="540" w:name="_Toc428537071"/>
      <w:bookmarkStart w:id="541" w:name="_Toc428969390"/>
      <w:bookmarkStart w:id="542" w:name="_Toc429052781"/>
      <w:bookmarkStart w:id="543" w:name="_Toc428279372"/>
      <w:bookmarkStart w:id="544" w:name="_Toc428456109"/>
      <w:bookmarkStart w:id="545" w:name="_Toc428537072"/>
      <w:bookmarkStart w:id="546" w:name="_Toc428969391"/>
      <w:bookmarkStart w:id="547" w:name="_Toc429052782"/>
      <w:bookmarkStart w:id="548" w:name="_Toc428279374"/>
      <w:bookmarkStart w:id="549" w:name="_Toc428456111"/>
      <w:bookmarkStart w:id="550" w:name="_Toc428537074"/>
      <w:bookmarkStart w:id="551" w:name="_Toc428969393"/>
      <w:bookmarkStart w:id="552" w:name="_Toc429052784"/>
      <w:bookmarkStart w:id="553" w:name="_Toc428279378"/>
      <w:bookmarkStart w:id="554" w:name="_Toc428456115"/>
      <w:bookmarkStart w:id="555" w:name="_Toc428537078"/>
      <w:bookmarkStart w:id="556" w:name="_Toc428969397"/>
      <w:bookmarkStart w:id="557" w:name="_Toc429052788"/>
      <w:bookmarkStart w:id="558" w:name="_Toc428279380"/>
      <w:bookmarkStart w:id="559" w:name="_Toc428456117"/>
      <w:bookmarkStart w:id="560" w:name="_Toc428537080"/>
      <w:bookmarkStart w:id="561" w:name="_Toc428969399"/>
      <w:bookmarkStart w:id="562" w:name="_Toc429052790"/>
      <w:bookmarkStart w:id="563" w:name="_Toc428279387"/>
      <w:bookmarkStart w:id="564" w:name="_Toc428456124"/>
      <w:bookmarkStart w:id="565" w:name="_Toc428537087"/>
      <w:bookmarkStart w:id="566" w:name="_Toc428969406"/>
      <w:bookmarkStart w:id="567" w:name="_Toc429052797"/>
      <w:bookmarkStart w:id="568" w:name="_Toc428279388"/>
      <w:bookmarkStart w:id="569" w:name="_Toc428456125"/>
      <w:bookmarkStart w:id="570" w:name="_Toc428537088"/>
      <w:bookmarkStart w:id="571" w:name="_Toc428969407"/>
      <w:bookmarkStart w:id="572" w:name="_Toc429052798"/>
      <w:bookmarkStart w:id="573" w:name="_Toc428279389"/>
      <w:bookmarkStart w:id="574" w:name="_Toc428456126"/>
      <w:bookmarkStart w:id="575" w:name="_Toc428537089"/>
      <w:bookmarkStart w:id="576" w:name="_Toc428969408"/>
      <w:bookmarkStart w:id="577" w:name="_Toc429052799"/>
      <w:bookmarkStart w:id="578" w:name="_Toc413359588"/>
      <w:bookmarkStart w:id="579" w:name="_Toc3556980"/>
      <w:bookmarkStart w:id="580" w:name="_Toc34747230"/>
      <w:bookmarkStart w:id="581" w:name="_Toc39880544"/>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r>
        <w:t>S</w:t>
      </w:r>
      <w:r w:rsidR="002E60CB">
        <w:t>olid</w:t>
      </w:r>
      <w:r w:rsidR="002E60CB" w:rsidRPr="00942FED">
        <w:t xml:space="preserve"> Rivets</w:t>
      </w:r>
      <w:bookmarkEnd w:id="578"/>
      <w:bookmarkEnd w:id="579"/>
      <w:bookmarkEnd w:id="580"/>
      <w:bookmarkEnd w:id="581"/>
    </w:p>
    <w:p w14:paraId="0217A3A9" w14:textId="77777777" w:rsidR="006F0BB6" w:rsidRDefault="006F0BB6" w:rsidP="00006C1F">
      <w:pPr>
        <w:keepNext/>
        <w:keepLines/>
        <w:autoSpaceDE w:val="0"/>
        <w:autoSpaceDN w:val="0"/>
        <w:adjustRightInd w:val="0"/>
        <w:spacing w:after="0"/>
        <w:jc w:val="both"/>
        <w:rPr>
          <w:rFonts w:cs="Calibri"/>
          <w:szCs w:val="22"/>
          <w:lang w:eastAsia="en-GB"/>
        </w:rPr>
      </w:pPr>
      <w:r>
        <w:rPr>
          <w:rFonts w:cs="Calibri"/>
          <w:szCs w:val="22"/>
          <w:lang w:eastAsia="en-GB"/>
        </w:rPr>
        <w:t>Solid rivets require a pre-drilled hole. They can be found in many similar forms, with a cap on one end. The other end deforms when it is pushed from the other side.</w:t>
      </w:r>
    </w:p>
    <w:p w14:paraId="5FEE41FD" w14:textId="77777777" w:rsidR="006F0BB6" w:rsidRDefault="006F0BB6" w:rsidP="00E41C22">
      <w:pPr>
        <w:autoSpaceDE w:val="0"/>
        <w:autoSpaceDN w:val="0"/>
        <w:adjustRightInd w:val="0"/>
        <w:jc w:val="both"/>
        <w:rPr>
          <w:rFonts w:cs="Calibri"/>
          <w:szCs w:val="22"/>
          <w:lang w:eastAsia="en-GB"/>
        </w:rPr>
      </w:pPr>
      <w:r>
        <w:rPr>
          <w:rFonts w:cs="Calibri"/>
          <w:szCs w:val="22"/>
          <w:lang w:eastAsia="en-GB"/>
        </w:rPr>
        <w:t>The shafts of solid rivets are typically solid, but for all rivets that have similar shapes, this type will be used:</w:t>
      </w:r>
    </w:p>
    <w:tbl>
      <w:tblPr>
        <w:tblStyle w:val="Tabellenraster"/>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4"/>
        <w:gridCol w:w="2295"/>
        <w:gridCol w:w="2294"/>
        <w:gridCol w:w="2295"/>
      </w:tblGrid>
      <w:tr w:rsidR="00EB5D54" w14:paraId="51698E8F" w14:textId="77777777" w:rsidTr="00BA647F">
        <w:trPr>
          <w:trHeight w:val="507"/>
        </w:trPr>
        <w:tc>
          <w:tcPr>
            <w:tcW w:w="2294" w:type="dxa"/>
            <w:vAlign w:val="center"/>
          </w:tcPr>
          <w:p w14:paraId="52667E92" w14:textId="77777777" w:rsidR="00AE7C82" w:rsidRDefault="00AE7C82" w:rsidP="00E41C22">
            <w:pPr>
              <w:keepNext/>
              <w:keepLines/>
              <w:autoSpaceDE w:val="0"/>
              <w:autoSpaceDN w:val="0"/>
              <w:adjustRightInd w:val="0"/>
              <w:spacing w:after="0"/>
              <w:jc w:val="center"/>
              <w:rPr>
                <w:rFonts w:cs="Calibri"/>
                <w:szCs w:val="22"/>
                <w:lang w:eastAsia="en-GB"/>
              </w:rPr>
            </w:pPr>
            <w:r>
              <w:rPr>
                <w:rFonts w:cs="Calibri"/>
                <w:szCs w:val="22"/>
                <w:lang w:eastAsia="en-GB"/>
              </w:rPr>
              <w:lastRenderedPageBreak/>
              <w:t>Solid rivet</w:t>
            </w:r>
          </w:p>
        </w:tc>
        <w:tc>
          <w:tcPr>
            <w:tcW w:w="2295" w:type="dxa"/>
            <w:vAlign w:val="center"/>
          </w:tcPr>
          <w:p w14:paraId="41129AF4" w14:textId="77777777" w:rsidR="00AE7C82" w:rsidRDefault="007022A1" w:rsidP="00E41C22">
            <w:pPr>
              <w:keepNext/>
              <w:autoSpaceDE w:val="0"/>
              <w:autoSpaceDN w:val="0"/>
              <w:adjustRightInd w:val="0"/>
              <w:spacing w:after="0"/>
              <w:jc w:val="center"/>
              <w:rPr>
                <w:rFonts w:cs="Calibri"/>
                <w:szCs w:val="22"/>
                <w:lang w:eastAsia="en-GB"/>
              </w:rPr>
            </w:pPr>
            <w:r>
              <w:rPr>
                <w:rFonts w:cs="Calibri"/>
                <w:szCs w:val="22"/>
                <w:lang w:eastAsia="en-GB"/>
              </w:rPr>
              <w:t xml:space="preserve">Semi </w:t>
            </w:r>
            <w:r w:rsidR="00AE7C82">
              <w:rPr>
                <w:rFonts w:cs="Calibri"/>
                <w:szCs w:val="22"/>
                <w:lang w:eastAsia="en-GB"/>
              </w:rPr>
              <w:t>Tubular rivet</w:t>
            </w:r>
          </w:p>
        </w:tc>
        <w:tc>
          <w:tcPr>
            <w:tcW w:w="2294" w:type="dxa"/>
            <w:vAlign w:val="center"/>
          </w:tcPr>
          <w:p w14:paraId="01CF5C69" w14:textId="77777777" w:rsidR="00AE7C82" w:rsidRDefault="00AE7C82" w:rsidP="00E41C22">
            <w:pPr>
              <w:keepNext/>
              <w:autoSpaceDE w:val="0"/>
              <w:autoSpaceDN w:val="0"/>
              <w:adjustRightInd w:val="0"/>
              <w:spacing w:after="0"/>
              <w:jc w:val="center"/>
              <w:rPr>
                <w:rFonts w:cs="Calibri"/>
                <w:szCs w:val="22"/>
                <w:lang w:eastAsia="en-GB"/>
              </w:rPr>
            </w:pPr>
            <w:r>
              <w:rPr>
                <w:rFonts w:cs="Calibri"/>
                <w:szCs w:val="22"/>
                <w:lang w:eastAsia="en-GB"/>
              </w:rPr>
              <w:t>Shoulder rivet</w:t>
            </w:r>
          </w:p>
        </w:tc>
        <w:tc>
          <w:tcPr>
            <w:tcW w:w="2295" w:type="dxa"/>
            <w:vAlign w:val="center"/>
          </w:tcPr>
          <w:p w14:paraId="0B18CC7D" w14:textId="77777777" w:rsidR="00AE7C82" w:rsidRDefault="00AE7C82" w:rsidP="00E41C22">
            <w:pPr>
              <w:keepNext/>
              <w:autoSpaceDE w:val="0"/>
              <w:autoSpaceDN w:val="0"/>
              <w:adjustRightInd w:val="0"/>
              <w:spacing w:after="0"/>
              <w:jc w:val="center"/>
              <w:rPr>
                <w:rFonts w:cs="Calibri"/>
                <w:szCs w:val="22"/>
                <w:lang w:eastAsia="en-GB"/>
              </w:rPr>
            </w:pPr>
            <w:r>
              <w:rPr>
                <w:rFonts w:cs="Calibri"/>
                <w:szCs w:val="22"/>
                <w:lang w:eastAsia="en-GB"/>
              </w:rPr>
              <w:t>Split rivet</w:t>
            </w:r>
          </w:p>
        </w:tc>
      </w:tr>
      <w:tr w:rsidR="00EB5D54" w14:paraId="43BE98DB" w14:textId="77777777" w:rsidTr="00BA647F">
        <w:trPr>
          <w:trHeight w:val="1990"/>
        </w:trPr>
        <w:tc>
          <w:tcPr>
            <w:tcW w:w="2294" w:type="dxa"/>
            <w:vAlign w:val="center"/>
          </w:tcPr>
          <w:p w14:paraId="598EE8CB" w14:textId="77777777" w:rsidR="00AE7C82" w:rsidRDefault="007022A1" w:rsidP="00E41C22">
            <w:pPr>
              <w:keepNext/>
              <w:keepLines/>
              <w:autoSpaceDE w:val="0"/>
              <w:autoSpaceDN w:val="0"/>
              <w:adjustRightInd w:val="0"/>
              <w:spacing w:after="0"/>
              <w:jc w:val="center"/>
              <w:rPr>
                <w:rFonts w:cs="Calibri"/>
                <w:szCs w:val="22"/>
                <w:lang w:eastAsia="en-GB"/>
              </w:rPr>
            </w:pPr>
            <w:r>
              <w:rPr>
                <w:noProof/>
                <w:lang w:eastAsia="en-US"/>
              </w:rPr>
              <w:drawing>
                <wp:inline distT="0" distB="0" distL="0" distR="0" wp14:anchorId="350CFCC4" wp14:editId="397E7010">
                  <wp:extent cx="1240404" cy="152961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1241467" cy="1530928"/>
                          </a:xfrm>
                          <a:prstGeom prst="rect">
                            <a:avLst/>
                          </a:prstGeom>
                        </pic:spPr>
                      </pic:pic>
                    </a:graphicData>
                  </a:graphic>
                </wp:inline>
              </w:drawing>
            </w:r>
          </w:p>
        </w:tc>
        <w:tc>
          <w:tcPr>
            <w:tcW w:w="2295" w:type="dxa"/>
            <w:vAlign w:val="center"/>
          </w:tcPr>
          <w:p w14:paraId="5A859108" w14:textId="77777777" w:rsidR="00AE7C82" w:rsidRDefault="00EB5D54"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0004BE11" wp14:editId="429DDEB8">
                  <wp:extent cx="1318972" cy="139442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1318972" cy="1394427"/>
                          </a:xfrm>
                          <a:prstGeom prst="rect">
                            <a:avLst/>
                          </a:prstGeom>
                        </pic:spPr>
                      </pic:pic>
                    </a:graphicData>
                  </a:graphic>
                </wp:inline>
              </w:drawing>
            </w:r>
          </w:p>
        </w:tc>
        <w:tc>
          <w:tcPr>
            <w:tcW w:w="2294" w:type="dxa"/>
            <w:vAlign w:val="center"/>
          </w:tcPr>
          <w:p w14:paraId="5119BF37" w14:textId="77777777" w:rsidR="00AE7C82" w:rsidRDefault="007022A1"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7A115D71" wp14:editId="3D760891">
                  <wp:extent cx="1239493" cy="15300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1239493" cy="1530000"/>
                          </a:xfrm>
                          <a:prstGeom prst="rect">
                            <a:avLst/>
                          </a:prstGeom>
                        </pic:spPr>
                      </pic:pic>
                    </a:graphicData>
                  </a:graphic>
                </wp:inline>
              </w:drawing>
            </w:r>
          </w:p>
        </w:tc>
        <w:tc>
          <w:tcPr>
            <w:tcW w:w="2295" w:type="dxa"/>
            <w:vAlign w:val="center"/>
          </w:tcPr>
          <w:p w14:paraId="63C97C9E" w14:textId="77777777" w:rsidR="00AE7C82" w:rsidRDefault="007022A1"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6FAAAABD" wp14:editId="743386B4">
                  <wp:extent cx="1235523" cy="1530000"/>
                  <wp:effectExtent l="0" t="0" r="317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1235523" cy="1530000"/>
                          </a:xfrm>
                          <a:prstGeom prst="rect">
                            <a:avLst/>
                          </a:prstGeom>
                        </pic:spPr>
                      </pic:pic>
                    </a:graphicData>
                  </a:graphic>
                </wp:inline>
              </w:drawing>
            </w:r>
          </w:p>
        </w:tc>
      </w:tr>
      <w:tr w:rsidR="00EB5D54" w14:paraId="52C922C2" w14:textId="77777777" w:rsidTr="00BA647F">
        <w:trPr>
          <w:trHeight w:val="1683"/>
        </w:trPr>
        <w:tc>
          <w:tcPr>
            <w:tcW w:w="2294" w:type="dxa"/>
            <w:vAlign w:val="center"/>
          </w:tcPr>
          <w:p w14:paraId="01FAF323" w14:textId="77777777" w:rsidR="007022A1" w:rsidRDefault="00EB5D54" w:rsidP="00AE7C82">
            <w:pPr>
              <w:keepLines/>
              <w:autoSpaceDE w:val="0"/>
              <w:autoSpaceDN w:val="0"/>
              <w:adjustRightInd w:val="0"/>
              <w:spacing w:after="0"/>
              <w:jc w:val="center"/>
              <w:rPr>
                <w:noProof/>
                <w:lang w:eastAsia="en-US"/>
              </w:rPr>
            </w:pPr>
            <w:r>
              <w:rPr>
                <w:noProof/>
                <w:lang w:eastAsia="en-US"/>
              </w:rPr>
              <w:drawing>
                <wp:inline distT="0" distB="0" distL="0" distR="0" wp14:anchorId="1C03E973" wp14:editId="77C39409">
                  <wp:extent cx="1275052" cy="900000"/>
                  <wp:effectExtent l="0" t="0" r="190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6"/>
                          <a:srcRect l="2646"/>
                          <a:stretch/>
                        </pic:blipFill>
                        <pic:spPr bwMode="auto">
                          <a:xfrm>
                            <a:off x="0" y="0"/>
                            <a:ext cx="1275052" cy="9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134E3692" w14:textId="77777777" w:rsidR="007022A1" w:rsidRDefault="00EB5D54" w:rsidP="00AE7C82">
            <w:pPr>
              <w:autoSpaceDE w:val="0"/>
              <w:autoSpaceDN w:val="0"/>
              <w:adjustRightInd w:val="0"/>
              <w:spacing w:after="0"/>
              <w:jc w:val="center"/>
              <w:rPr>
                <w:noProof/>
                <w:lang w:eastAsia="en-US"/>
              </w:rPr>
            </w:pPr>
            <w:r>
              <w:rPr>
                <w:noProof/>
                <w:lang w:eastAsia="en-US"/>
              </w:rPr>
              <w:drawing>
                <wp:inline distT="0" distB="0" distL="0" distR="0" wp14:anchorId="1FF779BF" wp14:editId="251305CC">
                  <wp:extent cx="1312785" cy="900000"/>
                  <wp:effectExtent l="0" t="0" r="190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1312785" cy="900000"/>
                          </a:xfrm>
                          <a:prstGeom prst="rect">
                            <a:avLst/>
                          </a:prstGeom>
                        </pic:spPr>
                      </pic:pic>
                    </a:graphicData>
                  </a:graphic>
                </wp:inline>
              </w:drawing>
            </w:r>
          </w:p>
        </w:tc>
        <w:tc>
          <w:tcPr>
            <w:tcW w:w="2294" w:type="dxa"/>
            <w:vAlign w:val="center"/>
          </w:tcPr>
          <w:p w14:paraId="3A904301" w14:textId="77777777" w:rsidR="007022A1" w:rsidRDefault="00EB5D54"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310B0EEE" wp14:editId="65D22592">
                  <wp:extent cx="1281571" cy="9000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8"/>
                          <a:srcRect l="3608"/>
                          <a:stretch/>
                        </pic:blipFill>
                        <pic:spPr bwMode="auto">
                          <a:xfrm>
                            <a:off x="0" y="0"/>
                            <a:ext cx="1281571" cy="9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4B673E2D" w14:textId="77777777" w:rsidR="007022A1" w:rsidRDefault="00EB5D54"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4C544DA5" wp14:editId="49F8304C">
                  <wp:extent cx="1309702" cy="900000"/>
                  <wp:effectExtent l="0" t="0" r="508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1309702" cy="900000"/>
                          </a:xfrm>
                          <a:prstGeom prst="rect">
                            <a:avLst/>
                          </a:prstGeom>
                        </pic:spPr>
                      </pic:pic>
                    </a:graphicData>
                  </a:graphic>
                </wp:inline>
              </w:drawing>
            </w:r>
          </w:p>
        </w:tc>
      </w:tr>
      <w:tr w:rsidR="00EB5D54" w14:paraId="28B618BD" w14:textId="77777777" w:rsidTr="00BA647F">
        <w:trPr>
          <w:trHeight w:val="1537"/>
        </w:trPr>
        <w:tc>
          <w:tcPr>
            <w:tcW w:w="2294" w:type="dxa"/>
            <w:vAlign w:val="center"/>
          </w:tcPr>
          <w:p w14:paraId="09474139" w14:textId="77777777" w:rsidR="007022A1" w:rsidRDefault="007022A1" w:rsidP="00AE7C82">
            <w:pPr>
              <w:keepLines/>
              <w:autoSpaceDE w:val="0"/>
              <w:autoSpaceDN w:val="0"/>
              <w:adjustRightInd w:val="0"/>
              <w:spacing w:after="0"/>
              <w:jc w:val="center"/>
              <w:rPr>
                <w:noProof/>
                <w:lang w:eastAsia="en-US"/>
              </w:rPr>
            </w:pPr>
            <w:r>
              <w:rPr>
                <w:noProof/>
                <w:lang w:eastAsia="en-US"/>
              </w:rPr>
              <w:drawing>
                <wp:inline distT="0" distB="0" distL="0" distR="0" wp14:anchorId="299B671B" wp14:editId="5161C0C7">
                  <wp:extent cx="629107" cy="96066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631428" cy="964207"/>
                          </a:xfrm>
                          <a:prstGeom prst="rect">
                            <a:avLst/>
                          </a:prstGeom>
                        </pic:spPr>
                      </pic:pic>
                    </a:graphicData>
                  </a:graphic>
                </wp:inline>
              </w:drawing>
            </w:r>
          </w:p>
        </w:tc>
        <w:tc>
          <w:tcPr>
            <w:tcW w:w="2295" w:type="dxa"/>
            <w:vAlign w:val="center"/>
          </w:tcPr>
          <w:p w14:paraId="0D9DEBE5" w14:textId="77777777" w:rsidR="007022A1" w:rsidRPr="00DE1471" w:rsidRDefault="00DE1471" w:rsidP="00AE7C82">
            <w:pPr>
              <w:autoSpaceDE w:val="0"/>
              <w:autoSpaceDN w:val="0"/>
              <w:adjustRightInd w:val="0"/>
              <w:spacing w:after="0"/>
              <w:jc w:val="center"/>
            </w:pPr>
            <w:r>
              <w:rPr>
                <w:noProof/>
                <w:lang w:eastAsia="en-US"/>
              </w:rPr>
              <w:drawing>
                <wp:inline distT="0" distB="0" distL="0" distR="0" wp14:anchorId="2F395A4B" wp14:editId="2E2D8516">
                  <wp:extent cx="1089900" cy="929031"/>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1"/>
                          <a:srcRect t="7971"/>
                          <a:stretch/>
                        </pic:blipFill>
                        <pic:spPr bwMode="auto">
                          <a:xfrm>
                            <a:off x="0" y="0"/>
                            <a:ext cx="1088283" cy="927652"/>
                          </a:xfrm>
                          <a:prstGeom prst="rect">
                            <a:avLst/>
                          </a:prstGeom>
                          <a:ln>
                            <a:noFill/>
                          </a:ln>
                          <a:extLst>
                            <a:ext uri="{53640926-AAD7-44D8-BBD7-CCE9431645EC}">
                              <a14:shadowObscured xmlns:a14="http://schemas.microsoft.com/office/drawing/2010/main"/>
                            </a:ext>
                          </a:extLst>
                        </pic:spPr>
                      </pic:pic>
                    </a:graphicData>
                  </a:graphic>
                </wp:inline>
              </w:drawing>
            </w:r>
          </w:p>
        </w:tc>
        <w:tc>
          <w:tcPr>
            <w:tcW w:w="2294" w:type="dxa"/>
            <w:vAlign w:val="center"/>
          </w:tcPr>
          <w:p w14:paraId="7E6F6EE7" w14:textId="77777777" w:rsidR="007022A1" w:rsidRDefault="00645A68"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130298BA" wp14:editId="23575AF6">
                  <wp:extent cx="1088424" cy="684000"/>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2"/>
                          <a:srcRect t="23810"/>
                          <a:stretch/>
                        </pic:blipFill>
                        <pic:spPr bwMode="auto">
                          <a:xfrm>
                            <a:off x="0" y="0"/>
                            <a:ext cx="1088424" cy="684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13FE9566" w14:textId="77777777" w:rsidR="007022A1" w:rsidRDefault="005C5206"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3D3E6446" wp14:editId="69494B28">
                  <wp:extent cx="1195445" cy="746150"/>
                  <wp:effectExtent l="0" t="0" r="508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1203286" cy="751044"/>
                          </a:xfrm>
                          <a:prstGeom prst="rect">
                            <a:avLst/>
                          </a:prstGeom>
                        </pic:spPr>
                      </pic:pic>
                    </a:graphicData>
                  </a:graphic>
                </wp:inline>
              </w:drawing>
            </w:r>
          </w:p>
        </w:tc>
      </w:tr>
    </w:tbl>
    <w:p w14:paraId="6CDFC45A" w14:textId="11EE5BA4" w:rsidR="006F0BB6" w:rsidRDefault="00AE7C82" w:rsidP="00E625EF">
      <w:pPr>
        <w:autoSpaceDE w:val="0"/>
        <w:autoSpaceDN w:val="0"/>
        <w:adjustRightInd w:val="0"/>
        <w:spacing w:before="120" w:after="0"/>
        <w:jc w:val="center"/>
        <w:rPr>
          <w:rFonts w:cs="Calibri"/>
          <w:sz w:val="18"/>
          <w:szCs w:val="22"/>
          <w:lang w:eastAsia="en-GB"/>
        </w:rPr>
      </w:pPr>
      <w:r w:rsidRPr="00E625EF">
        <w:rPr>
          <w:rFonts w:cs="Calibri"/>
          <w:i/>
          <w:sz w:val="18"/>
          <w:szCs w:val="22"/>
          <w:lang w:eastAsia="en-GB"/>
        </w:rPr>
        <w:t>Source</w:t>
      </w:r>
      <w:r w:rsidR="00E625EF" w:rsidRPr="00E625EF">
        <w:rPr>
          <w:rFonts w:cs="Calibri"/>
          <w:i/>
          <w:sz w:val="18"/>
          <w:szCs w:val="22"/>
          <w:lang w:eastAsia="en-GB"/>
        </w:rPr>
        <w:t xml:space="preserve"> of image</w:t>
      </w:r>
      <w:r w:rsidRPr="00AE7C82">
        <w:rPr>
          <w:rFonts w:cs="Calibri"/>
          <w:sz w:val="18"/>
          <w:szCs w:val="22"/>
          <w:lang w:eastAsia="en-GB"/>
        </w:rPr>
        <w:t xml:space="preserve">: </w:t>
      </w:r>
      <w:hyperlink r:id="rId74" w:history="1">
        <w:r w:rsidR="00DE1471" w:rsidRPr="002C4DDA">
          <w:rPr>
            <w:rStyle w:val="Hyperlink"/>
            <w:rFonts w:cs="Calibri"/>
            <w:sz w:val="18"/>
            <w:szCs w:val="22"/>
            <w:lang w:eastAsia="en-GB"/>
          </w:rPr>
          <w:t>http://www.rivet.com/Catalog_CompleteVersion/ImpactOnly-2-03-12.pdf</w:t>
        </w:r>
      </w:hyperlink>
    </w:p>
    <w:p w14:paraId="5F7CABA7" w14:textId="6458DFA1" w:rsidR="00E625EF" w:rsidRDefault="00E625EF" w:rsidP="00E625EF">
      <w:pPr>
        <w:pStyle w:val="Beschriftung"/>
        <w:spacing w:before="120"/>
        <w:rPr>
          <w:rFonts w:cs="Calibri"/>
          <w:sz w:val="18"/>
          <w:szCs w:val="22"/>
          <w:lang w:eastAsia="en-GB"/>
        </w:rPr>
      </w:pPr>
      <w:bookmarkStart w:id="582" w:name="_Toc3566452"/>
      <w:bookmarkStart w:id="583" w:name="_Toc34747455"/>
      <w:bookmarkStart w:id="584" w:name="_Toc39880776"/>
      <w:r>
        <w:t xml:space="preserve">Table </w:t>
      </w:r>
      <w:r w:rsidR="00ED469A">
        <w:fldChar w:fldCharType="begin"/>
      </w:r>
      <w:r w:rsidR="00ED469A">
        <w:instrText xml:space="preserve"> SEQ Table \* ARABIC </w:instrText>
      </w:r>
      <w:r w:rsidR="00ED469A">
        <w:fldChar w:fldCharType="separate"/>
      </w:r>
      <w:r w:rsidR="00A2710C">
        <w:rPr>
          <w:noProof/>
        </w:rPr>
        <w:t>45</w:t>
      </w:r>
      <w:r w:rsidR="00ED469A">
        <w:fldChar w:fldCharType="end"/>
      </w:r>
      <w:r>
        <w:t>: Pictures of all Solid Rivets</w:t>
      </w:r>
      <w:bookmarkEnd w:id="582"/>
      <w:bookmarkEnd w:id="583"/>
      <w:bookmarkEnd w:id="584"/>
    </w:p>
    <w:p w14:paraId="4CD2025B" w14:textId="77777777" w:rsidR="00DE1471" w:rsidRDefault="00DE1471" w:rsidP="00DE1471">
      <w:pPr>
        <w:autoSpaceDE w:val="0"/>
        <w:autoSpaceDN w:val="0"/>
        <w:adjustRightInd w:val="0"/>
        <w:spacing w:before="120" w:after="0"/>
        <w:rPr>
          <w:rFonts w:cs="Calibri"/>
          <w:szCs w:val="22"/>
          <w:lang w:eastAsia="en-GB"/>
        </w:rPr>
      </w:pPr>
      <w:r>
        <w:rPr>
          <w:rFonts w:cs="Calibri"/>
          <w:szCs w:val="22"/>
          <w:lang w:eastAsia="en-GB"/>
        </w:rPr>
        <w:t>The dimensions of all these rivets generalize into the following diagram:</w:t>
      </w:r>
    </w:p>
    <w:p w14:paraId="2FB12AFC" w14:textId="77777777" w:rsidR="00DE1471" w:rsidRDefault="00FE266F" w:rsidP="004B2578">
      <w:pPr>
        <w:autoSpaceDE w:val="0"/>
        <w:autoSpaceDN w:val="0"/>
        <w:adjustRightInd w:val="0"/>
        <w:spacing w:before="120" w:after="0"/>
        <w:ind w:left="284"/>
        <w:rPr>
          <w:rFonts w:cs="Calibri"/>
          <w:szCs w:val="22"/>
          <w:lang w:eastAsia="en-GB"/>
        </w:rPr>
      </w:pPr>
      <w:r>
        <w:rPr>
          <w:noProof/>
          <w:lang w:eastAsia="en-US"/>
        </w:rPr>
        <w:drawing>
          <wp:inline distT="0" distB="0" distL="0" distR="0" wp14:anchorId="2B52077B" wp14:editId="3BD53BC9">
            <wp:extent cx="2523744" cy="187027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2523382" cy="1870006"/>
                    </a:xfrm>
                    <a:prstGeom prst="rect">
                      <a:avLst/>
                    </a:prstGeom>
                  </pic:spPr>
                </pic:pic>
              </a:graphicData>
            </a:graphic>
          </wp:inline>
        </w:drawing>
      </w:r>
      <w:r>
        <w:rPr>
          <w:noProof/>
          <w:lang w:eastAsia="en-US"/>
        </w:rPr>
        <w:drawing>
          <wp:inline distT="0" distB="0" distL="0" distR="0" wp14:anchorId="64731C5A" wp14:editId="7E636A54">
            <wp:extent cx="3043123" cy="1848563"/>
            <wp:effectExtent l="0" t="0" r="508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3041843" cy="1847785"/>
                    </a:xfrm>
                    <a:prstGeom prst="rect">
                      <a:avLst/>
                    </a:prstGeom>
                  </pic:spPr>
                </pic:pic>
              </a:graphicData>
            </a:graphic>
          </wp:inline>
        </w:drawing>
      </w:r>
    </w:p>
    <w:p w14:paraId="3ACADBCA" w14:textId="7389E29B" w:rsidR="00DE1471" w:rsidRDefault="00FE266F" w:rsidP="004B2578">
      <w:pPr>
        <w:pStyle w:val="Beschriftung"/>
        <w:spacing w:before="120"/>
        <w:rPr>
          <w:rFonts w:cs="Calibri"/>
          <w:szCs w:val="22"/>
          <w:lang w:eastAsia="en-GB"/>
        </w:rPr>
      </w:pPr>
      <w:bookmarkStart w:id="585" w:name="_Ref3565285"/>
      <w:bookmarkStart w:id="586" w:name="_Toc3557094"/>
      <w:bookmarkStart w:id="587" w:name="_Toc34747345"/>
      <w:bookmarkStart w:id="588" w:name="_Toc39880662"/>
      <w:r>
        <w:t xml:space="preserve">Figure </w:t>
      </w:r>
      <w:r w:rsidR="00406B64">
        <w:fldChar w:fldCharType="begin"/>
      </w:r>
      <w:r w:rsidR="00406B64">
        <w:instrText xml:space="preserve"> SEQ Figure \* ARABIC </w:instrText>
      </w:r>
      <w:r w:rsidR="00406B64">
        <w:fldChar w:fldCharType="separate"/>
      </w:r>
      <w:r w:rsidR="00A2710C">
        <w:rPr>
          <w:noProof/>
        </w:rPr>
        <w:t>15</w:t>
      </w:r>
      <w:r w:rsidR="00406B64">
        <w:fldChar w:fldCharType="end"/>
      </w:r>
      <w:bookmarkEnd w:id="585"/>
      <w:r>
        <w:t>: Dimensions of Solid Rivets</w:t>
      </w:r>
      <w:bookmarkEnd w:id="586"/>
      <w:bookmarkEnd w:id="587"/>
      <w:bookmarkEnd w:id="588"/>
    </w:p>
    <w:p w14:paraId="135EB0D9" w14:textId="77777777" w:rsidR="00FE266F" w:rsidRDefault="00FE266F" w:rsidP="00FE266F">
      <w:pPr>
        <w:autoSpaceDE w:val="0"/>
        <w:autoSpaceDN w:val="0"/>
        <w:adjustRightInd w:val="0"/>
        <w:spacing w:after="0"/>
        <w:jc w:val="both"/>
        <w:rPr>
          <w:rFonts w:cs="Calibri"/>
          <w:szCs w:val="22"/>
          <w:lang w:eastAsia="en-GB"/>
        </w:rPr>
      </w:pPr>
      <w:r>
        <w:rPr>
          <w:rFonts w:cs="Calibri"/>
          <w:szCs w:val="22"/>
          <w:lang w:eastAsia="en-GB"/>
        </w:rPr>
        <w:t xml:space="preserve">A solid rivet is denoted by a nested element </w:t>
      </w:r>
      <w:r w:rsidRPr="00FE266F">
        <w:rPr>
          <w:rFonts w:ascii="Courier New" w:hAnsi="Courier New" w:cs="Courier New"/>
          <w:b/>
          <w:i/>
          <w:sz w:val="18"/>
          <w:szCs w:val="18"/>
          <w:lang w:eastAsia="en-GB"/>
        </w:rPr>
        <w:t>&lt;solid</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 xml:space="preserve"> within </w:t>
      </w:r>
      <w:r w:rsidRPr="00FE266F">
        <w:rPr>
          <w:rFonts w:ascii="Courier New" w:hAnsi="Courier New" w:cs="Courier New"/>
          <w:b/>
          <w:i/>
          <w:sz w:val="18"/>
          <w:szCs w:val="18"/>
          <w:lang w:eastAsia="en-GB"/>
        </w:rPr>
        <w:t>&lt;rivet</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 xml:space="preserve">. This element is described completely by its attributes and those of </w:t>
      </w:r>
      <w:r w:rsidRPr="00FE266F">
        <w:rPr>
          <w:rFonts w:ascii="Courier New" w:hAnsi="Courier New" w:cs="Courier New"/>
          <w:b/>
          <w:i/>
          <w:sz w:val="18"/>
          <w:szCs w:val="18"/>
          <w:lang w:eastAsia="en-GB"/>
        </w:rPr>
        <w:t>&lt;rivet</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w:t>
      </w:r>
    </w:p>
    <w:p w14:paraId="32B32DDB" w14:textId="77777777" w:rsidR="00FE266F" w:rsidRDefault="00FE266F" w:rsidP="006E6276">
      <w:pPr>
        <w:keepNext/>
        <w:keepLines/>
        <w:autoSpaceDE w:val="0"/>
        <w:autoSpaceDN w:val="0"/>
        <w:adjustRightInd w:val="0"/>
        <w:spacing w:before="120"/>
        <w:jc w:val="both"/>
        <w:rPr>
          <w:rFonts w:cs="Calibri"/>
          <w:szCs w:val="22"/>
          <w:lang w:eastAsia="en-GB"/>
        </w:rPr>
      </w:pPr>
      <w:r>
        <w:rPr>
          <w:rFonts w:cs="Calibri"/>
          <w:szCs w:val="22"/>
          <w:lang w:eastAsia="en-GB"/>
        </w:rPr>
        <w:t xml:space="preserve">XML specification of </w:t>
      </w:r>
      <w:r w:rsidRPr="00FE266F">
        <w:rPr>
          <w:rFonts w:ascii="Courier New" w:hAnsi="Courier New" w:cs="Courier New"/>
          <w:b/>
          <w:bCs/>
          <w:i/>
          <w:iCs/>
          <w:sz w:val="18"/>
          <w:szCs w:val="18"/>
          <w:lang w:eastAsia="en-GB"/>
        </w:rPr>
        <w:t>&lt;solid</w:t>
      </w:r>
      <w:r w:rsidR="006E6276">
        <w:rPr>
          <w:rFonts w:ascii="Courier New" w:hAnsi="Courier New" w:cs="Courier New"/>
          <w:b/>
          <w:bCs/>
          <w:i/>
          <w:iCs/>
          <w:sz w:val="18"/>
          <w:szCs w:val="18"/>
          <w:lang w:eastAsia="en-GB"/>
        </w:rPr>
        <w:t>/</w:t>
      </w:r>
      <w:r w:rsidRPr="00FE266F">
        <w:rPr>
          <w:rFonts w:ascii="Courier New" w:hAnsi="Courier New" w:cs="Courier New"/>
          <w:b/>
          <w:bCs/>
          <w:i/>
          <w:iCs/>
          <w:sz w:val="18"/>
          <w:szCs w:val="18"/>
          <w:lang w:eastAsia="en-GB"/>
        </w:rPr>
        <w:t>&gt;</w:t>
      </w:r>
      <w:r>
        <w:rPr>
          <w:rFonts w:ascii="Courier" w:hAnsi="Courier" w:cs="Courier"/>
          <w:b/>
          <w:bCs/>
          <w:i/>
          <w:iCs/>
          <w:sz w:val="18"/>
          <w:szCs w:val="18"/>
          <w:lang w:eastAsia="en-GB"/>
        </w:rPr>
        <w:t xml:space="preserve"> </w:t>
      </w:r>
      <w:r>
        <w:rPr>
          <w:rFonts w:cs="Calibri"/>
          <w:szCs w:val="22"/>
          <w:lang w:eastAsia="en-GB"/>
        </w:rPr>
        <w:t>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A77087" w:rsidRPr="00226A3F" w14:paraId="291CB364" w14:textId="77777777" w:rsidTr="00597ED7">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F2E6CE" w14:textId="77777777" w:rsidR="00FE266F" w:rsidRPr="008348B2" w:rsidRDefault="00FE266F" w:rsidP="00CC5A15">
            <w:pPr>
              <w:keepNext/>
              <w:keepLines/>
              <w:rPr>
                <w:b/>
                <w:i/>
                <w:sz w:val="20"/>
              </w:rPr>
            </w:pPr>
            <w:r w:rsidRPr="008348B2">
              <w:rPr>
                <w:b/>
                <w:i/>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8D21CF" w14:textId="77777777" w:rsidR="00FE266F" w:rsidRPr="008348B2" w:rsidRDefault="00FE266F" w:rsidP="00CC5A15">
            <w:pPr>
              <w:keepNext/>
              <w:keepLines/>
              <w:rPr>
                <w:b/>
                <w:i/>
                <w:sz w:val="20"/>
              </w:rPr>
            </w:pPr>
            <w:r w:rsidRPr="008348B2">
              <w:rPr>
                <w:b/>
                <w:i/>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56EC26" w14:textId="77777777" w:rsidR="00FE266F" w:rsidRPr="008348B2" w:rsidRDefault="00FE266F" w:rsidP="00CC5A15">
            <w:pPr>
              <w:keepNext/>
              <w:keepLines/>
              <w:rPr>
                <w:b/>
                <w:i/>
                <w:sz w:val="20"/>
              </w:rPr>
            </w:pPr>
            <w:r w:rsidRPr="008348B2">
              <w:rPr>
                <w:b/>
                <w:i/>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AE4181" w14:textId="620CF323" w:rsidR="00FE266F" w:rsidRPr="008348B2" w:rsidRDefault="000E60DF" w:rsidP="00CC5A15">
            <w:pPr>
              <w:keepNext/>
              <w:keepLines/>
              <w:rPr>
                <w:b/>
                <w:i/>
                <w:sz w:val="20"/>
              </w:rPr>
            </w:pPr>
            <w:r>
              <w:rPr>
                <w:b/>
                <w:i/>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13A138" w14:textId="77777777" w:rsidR="00FE266F" w:rsidRPr="008348B2" w:rsidRDefault="00FE266F" w:rsidP="00CC5A15">
            <w:pPr>
              <w:keepNext/>
              <w:keepLines/>
              <w:rPr>
                <w:b/>
                <w:i/>
                <w:sz w:val="20"/>
              </w:rPr>
            </w:pPr>
            <w:r w:rsidRPr="008348B2">
              <w:rPr>
                <w:b/>
                <w:i/>
                <w:sz w:val="20"/>
              </w:rPr>
              <w:t>Constraint</w:t>
            </w:r>
          </w:p>
        </w:tc>
      </w:tr>
      <w:tr w:rsidR="005B1B92" w:rsidRPr="00226A3F" w14:paraId="3AB46FEC" w14:textId="77777777" w:rsidTr="00E41C22">
        <w:trPr>
          <w:jc w:val="center"/>
        </w:trPr>
        <w:tc>
          <w:tcPr>
            <w:tcW w:w="1842" w:type="dxa"/>
            <w:shd w:val="clear" w:color="auto" w:fill="auto"/>
          </w:tcPr>
          <w:p w14:paraId="4D1AD932" w14:textId="77777777" w:rsidR="005B1B92" w:rsidRPr="00E55EE7" w:rsidRDefault="005B1B92" w:rsidP="00CC5A15">
            <w:pPr>
              <w:keepNext/>
              <w:keepLines/>
              <w:rPr>
                <w:sz w:val="20"/>
                <w:szCs w:val="20"/>
              </w:rPr>
            </w:pPr>
            <w:r w:rsidRPr="00E55EE7">
              <w:rPr>
                <w:sz w:val="20"/>
              </w:rPr>
              <w:t>min_grip</w:t>
            </w:r>
          </w:p>
        </w:tc>
        <w:tc>
          <w:tcPr>
            <w:tcW w:w="1417" w:type="dxa"/>
            <w:shd w:val="clear" w:color="auto" w:fill="auto"/>
          </w:tcPr>
          <w:p w14:paraId="1A0B3326" w14:textId="77777777" w:rsidR="005B1B92" w:rsidRPr="005B1B92" w:rsidRDefault="005B1B92" w:rsidP="00CC5A15">
            <w:pPr>
              <w:keepNext/>
              <w:keepLines/>
              <w:rPr>
                <w:sz w:val="20"/>
                <w:szCs w:val="20"/>
              </w:rPr>
            </w:pPr>
            <w:r w:rsidRPr="005B1B92">
              <w:rPr>
                <w:sz w:val="20"/>
                <w:szCs w:val="20"/>
              </w:rPr>
              <w:t>Floating point</w:t>
            </w:r>
          </w:p>
        </w:tc>
        <w:tc>
          <w:tcPr>
            <w:tcW w:w="1276" w:type="dxa"/>
          </w:tcPr>
          <w:p w14:paraId="3AB6066E" w14:textId="77777777" w:rsidR="005B1B92" w:rsidRPr="005B1B92" w:rsidRDefault="005B1B92" w:rsidP="00CC5A15">
            <w:pPr>
              <w:keepNext/>
              <w:keepLines/>
              <w:rPr>
                <w:sz w:val="20"/>
                <w:szCs w:val="20"/>
              </w:rPr>
            </w:pPr>
            <w:r w:rsidRPr="005B1B92">
              <w:rPr>
                <w:sz w:val="20"/>
                <w:szCs w:val="20"/>
              </w:rPr>
              <w:t>&gt; 0.0</w:t>
            </w:r>
          </w:p>
        </w:tc>
        <w:tc>
          <w:tcPr>
            <w:tcW w:w="992" w:type="dxa"/>
            <w:shd w:val="clear" w:color="auto" w:fill="auto"/>
          </w:tcPr>
          <w:p w14:paraId="74218AB1" w14:textId="77777777" w:rsidR="005B1B92" w:rsidRPr="005B1B92" w:rsidRDefault="005B1B92" w:rsidP="00CC5A15">
            <w:pPr>
              <w:keepNext/>
              <w:keepLines/>
              <w:rPr>
                <w:sz w:val="20"/>
                <w:szCs w:val="20"/>
              </w:rPr>
            </w:pPr>
            <w:r w:rsidRPr="005B1B92">
              <w:rPr>
                <w:sz w:val="20"/>
                <w:szCs w:val="20"/>
              </w:rPr>
              <w:t>Optional</w:t>
            </w:r>
          </w:p>
        </w:tc>
        <w:tc>
          <w:tcPr>
            <w:tcW w:w="2973" w:type="dxa"/>
            <w:shd w:val="clear" w:color="auto" w:fill="auto"/>
          </w:tcPr>
          <w:p w14:paraId="45D2953F" w14:textId="77777777" w:rsidR="005B1B92" w:rsidRPr="005B1B92" w:rsidRDefault="005B1B92" w:rsidP="00CC5A15">
            <w:pPr>
              <w:keepNext/>
              <w:keepLines/>
              <w:rPr>
                <w:sz w:val="20"/>
                <w:szCs w:val="20"/>
              </w:rPr>
            </w:pPr>
            <w:r w:rsidRPr="005B1B92">
              <w:rPr>
                <w:sz w:val="20"/>
                <w:szCs w:val="20"/>
              </w:rPr>
              <w:t>-</w:t>
            </w:r>
          </w:p>
        </w:tc>
      </w:tr>
      <w:tr w:rsidR="005B1B92" w:rsidRPr="00226A3F" w14:paraId="1B24B610" w14:textId="77777777" w:rsidTr="00E41C22">
        <w:trPr>
          <w:jc w:val="center"/>
        </w:trPr>
        <w:tc>
          <w:tcPr>
            <w:tcW w:w="1842" w:type="dxa"/>
            <w:shd w:val="clear" w:color="auto" w:fill="auto"/>
          </w:tcPr>
          <w:p w14:paraId="37368900" w14:textId="77777777" w:rsidR="005B1B92" w:rsidRPr="00E55EE7" w:rsidRDefault="005B1B92" w:rsidP="0097142B">
            <w:pPr>
              <w:rPr>
                <w:sz w:val="20"/>
                <w:szCs w:val="20"/>
              </w:rPr>
            </w:pPr>
            <w:r w:rsidRPr="00E55EE7">
              <w:rPr>
                <w:sz w:val="20"/>
              </w:rPr>
              <w:t>max_grip</w:t>
            </w:r>
          </w:p>
        </w:tc>
        <w:tc>
          <w:tcPr>
            <w:tcW w:w="1417" w:type="dxa"/>
            <w:shd w:val="clear" w:color="auto" w:fill="auto"/>
          </w:tcPr>
          <w:p w14:paraId="42329DCA" w14:textId="77777777" w:rsidR="005B1B92" w:rsidRPr="005B1B92" w:rsidRDefault="005B1B92" w:rsidP="0097142B">
            <w:pPr>
              <w:rPr>
                <w:sz w:val="20"/>
                <w:szCs w:val="20"/>
              </w:rPr>
            </w:pPr>
            <w:r w:rsidRPr="005B1B92">
              <w:rPr>
                <w:sz w:val="20"/>
                <w:szCs w:val="20"/>
              </w:rPr>
              <w:t>Floating point</w:t>
            </w:r>
          </w:p>
        </w:tc>
        <w:tc>
          <w:tcPr>
            <w:tcW w:w="1276" w:type="dxa"/>
          </w:tcPr>
          <w:p w14:paraId="2ADC3197" w14:textId="77777777" w:rsidR="005B1B92" w:rsidRPr="005B1B92" w:rsidRDefault="005B1B92" w:rsidP="0097142B">
            <w:pPr>
              <w:rPr>
                <w:sz w:val="20"/>
                <w:szCs w:val="20"/>
              </w:rPr>
            </w:pPr>
            <w:r w:rsidRPr="005B1B92">
              <w:rPr>
                <w:sz w:val="20"/>
                <w:szCs w:val="20"/>
              </w:rPr>
              <w:t>&gt; 0.0</w:t>
            </w:r>
          </w:p>
        </w:tc>
        <w:tc>
          <w:tcPr>
            <w:tcW w:w="992" w:type="dxa"/>
            <w:shd w:val="clear" w:color="auto" w:fill="auto"/>
          </w:tcPr>
          <w:p w14:paraId="5C673436" w14:textId="77777777" w:rsidR="005B1B92" w:rsidRPr="005B1B92" w:rsidRDefault="005B1B92" w:rsidP="0097142B">
            <w:pPr>
              <w:rPr>
                <w:sz w:val="20"/>
                <w:szCs w:val="20"/>
              </w:rPr>
            </w:pPr>
            <w:r w:rsidRPr="005B1B92">
              <w:rPr>
                <w:sz w:val="20"/>
                <w:szCs w:val="20"/>
              </w:rPr>
              <w:t>Optional</w:t>
            </w:r>
          </w:p>
        </w:tc>
        <w:tc>
          <w:tcPr>
            <w:tcW w:w="2973" w:type="dxa"/>
            <w:shd w:val="clear" w:color="auto" w:fill="auto"/>
          </w:tcPr>
          <w:p w14:paraId="7E4AEAF5" w14:textId="3977768D" w:rsidR="005B1B92" w:rsidRPr="005B1B92" w:rsidRDefault="0042581B" w:rsidP="0042581B">
            <w:pPr>
              <w:rPr>
                <w:sz w:val="20"/>
                <w:szCs w:val="20"/>
              </w:rPr>
            </w:pPr>
            <w:commentRangeStart w:id="589"/>
            <w:r>
              <w:rPr>
                <w:sz w:val="20"/>
                <w:szCs w:val="20"/>
              </w:rPr>
              <w:t xml:space="preserve">max_grip </w:t>
            </w:r>
            <w:r>
              <w:rPr>
                <w:rFonts w:cs="Calibri"/>
                <w:sz w:val="20"/>
                <w:szCs w:val="20"/>
              </w:rPr>
              <w:t>≥</w:t>
            </w:r>
            <w:r>
              <w:rPr>
                <w:sz w:val="20"/>
                <w:szCs w:val="20"/>
              </w:rPr>
              <w:t xml:space="preserve"> min_grip</w:t>
            </w:r>
            <w:commentRangeStart w:id="590"/>
            <w:commentRangeEnd w:id="590"/>
            <w:r w:rsidR="00B14B2C">
              <w:rPr>
                <w:rStyle w:val="Kommentarzeichen"/>
                <w:lang w:eastAsia="x-none"/>
              </w:rPr>
              <w:commentReference w:id="590"/>
            </w:r>
            <w:commentRangeEnd w:id="589"/>
            <w:r w:rsidR="00F1371D">
              <w:rPr>
                <w:rStyle w:val="Kommentarzeichen"/>
                <w:lang w:eastAsia="x-none"/>
              </w:rPr>
              <w:commentReference w:id="589"/>
            </w:r>
          </w:p>
        </w:tc>
      </w:tr>
      <w:tr w:rsidR="00A403AA" w:rsidRPr="00226A3F" w14:paraId="346BEAD7" w14:textId="77777777" w:rsidTr="00E41C22">
        <w:trPr>
          <w:jc w:val="center"/>
        </w:trPr>
        <w:tc>
          <w:tcPr>
            <w:tcW w:w="1842" w:type="dxa"/>
            <w:shd w:val="clear" w:color="auto" w:fill="auto"/>
          </w:tcPr>
          <w:p w14:paraId="6A693D6E" w14:textId="77777777" w:rsidR="00A403AA" w:rsidRPr="00E55EE7" w:rsidRDefault="00A403AA" w:rsidP="00A403AA">
            <w:pPr>
              <w:rPr>
                <w:sz w:val="20"/>
              </w:rPr>
            </w:pPr>
            <w:r w:rsidRPr="00E55EE7">
              <w:rPr>
                <w:sz w:val="20"/>
              </w:rPr>
              <w:t>hole_d</w:t>
            </w:r>
            <w:r>
              <w:rPr>
                <w:sz w:val="20"/>
              </w:rPr>
              <w:t>iameter</w:t>
            </w:r>
          </w:p>
        </w:tc>
        <w:tc>
          <w:tcPr>
            <w:tcW w:w="1417" w:type="dxa"/>
            <w:shd w:val="clear" w:color="auto" w:fill="auto"/>
          </w:tcPr>
          <w:p w14:paraId="626698F3" w14:textId="77777777" w:rsidR="00A403AA" w:rsidRPr="005B1B92" w:rsidRDefault="00A403AA" w:rsidP="0097142B">
            <w:pPr>
              <w:rPr>
                <w:sz w:val="20"/>
                <w:szCs w:val="20"/>
              </w:rPr>
            </w:pPr>
            <w:r w:rsidRPr="005B1B92">
              <w:rPr>
                <w:sz w:val="20"/>
                <w:szCs w:val="20"/>
              </w:rPr>
              <w:t>Floating point</w:t>
            </w:r>
          </w:p>
        </w:tc>
        <w:tc>
          <w:tcPr>
            <w:tcW w:w="1276" w:type="dxa"/>
          </w:tcPr>
          <w:p w14:paraId="15068303"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35DCD0AC"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733E345E" w14:textId="13A5DA81" w:rsidR="00A403AA" w:rsidRPr="005B1B92" w:rsidRDefault="009851CC" w:rsidP="0097142B">
            <w:pPr>
              <w:rPr>
                <w:sz w:val="20"/>
                <w:szCs w:val="20"/>
              </w:rPr>
            </w:pPr>
            <w:r>
              <w:rPr>
                <w:sz w:val="20"/>
                <w:szCs w:val="20"/>
              </w:rPr>
              <w:t>-</w:t>
            </w:r>
          </w:p>
        </w:tc>
      </w:tr>
      <w:tr w:rsidR="00A403AA" w:rsidRPr="0064579A" w14:paraId="48C23B10" w14:textId="77777777" w:rsidTr="00E41C22">
        <w:trPr>
          <w:jc w:val="center"/>
        </w:trPr>
        <w:tc>
          <w:tcPr>
            <w:tcW w:w="1842" w:type="dxa"/>
            <w:shd w:val="clear" w:color="auto" w:fill="auto"/>
          </w:tcPr>
          <w:p w14:paraId="2B1D1B24" w14:textId="77777777" w:rsidR="00A403AA" w:rsidRPr="00E55EE7" w:rsidRDefault="00A403AA" w:rsidP="0097142B">
            <w:pPr>
              <w:rPr>
                <w:sz w:val="20"/>
                <w:szCs w:val="20"/>
              </w:rPr>
            </w:pPr>
            <w:r w:rsidRPr="00E55EE7">
              <w:rPr>
                <w:sz w:val="20"/>
              </w:rPr>
              <w:t>hole_depth</w:t>
            </w:r>
          </w:p>
        </w:tc>
        <w:tc>
          <w:tcPr>
            <w:tcW w:w="1417" w:type="dxa"/>
            <w:shd w:val="clear" w:color="auto" w:fill="auto"/>
          </w:tcPr>
          <w:p w14:paraId="16A6F02C" w14:textId="77777777" w:rsidR="00A403AA" w:rsidRPr="005B1B92" w:rsidRDefault="00A403AA" w:rsidP="0097142B">
            <w:pPr>
              <w:rPr>
                <w:sz w:val="20"/>
                <w:szCs w:val="20"/>
              </w:rPr>
            </w:pPr>
            <w:r w:rsidRPr="005B1B92">
              <w:rPr>
                <w:sz w:val="20"/>
                <w:szCs w:val="20"/>
              </w:rPr>
              <w:t>Floating point</w:t>
            </w:r>
          </w:p>
        </w:tc>
        <w:tc>
          <w:tcPr>
            <w:tcW w:w="1276" w:type="dxa"/>
          </w:tcPr>
          <w:p w14:paraId="1D589563"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6A67C2CA"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29A8B8B2" w14:textId="3CF72331" w:rsidR="00A403AA" w:rsidRPr="005B1B92" w:rsidRDefault="009851CC" w:rsidP="0097142B">
            <w:pPr>
              <w:rPr>
                <w:sz w:val="20"/>
                <w:szCs w:val="20"/>
              </w:rPr>
            </w:pPr>
            <w:r>
              <w:rPr>
                <w:sz w:val="20"/>
                <w:szCs w:val="20"/>
              </w:rPr>
              <w:t>-</w:t>
            </w:r>
          </w:p>
        </w:tc>
      </w:tr>
      <w:tr w:rsidR="00A403AA" w:rsidRPr="00226A3F" w14:paraId="2F4AC987" w14:textId="77777777" w:rsidTr="00E41C22">
        <w:trPr>
          <w:jc w:val="center"/>
        </w:trPr>
        <w:tc>
          <w:tcPr>
            <w:tcW w:w="1842" w:type="dxa"/>
            <w:shd w:val="clear" w:color="auto" w:fill="auto"/>
          </w:tcPr>
          <w:p w14:paraId="5E60A9B4" w14:textId="77777777" w:rsidR="00A403AA" w:rsidRPr="00E55EE7" w:rsidRDefault="00A403AA" w:rsidP="0097142B">
            <w:pPr>
              <w:rPr>
                <w:sz w:val="20"/>
                <w:szCs w:val="20"/>
              </w:rPr>
            </w:pPr>
            <w:r w:rsidRPr="00E55EE7">
              <w:rPr>
                <w:sz w:val="20"/>
              </w:rPr>
              <w:lastRenderedPageBreak/>
              <w:t>shoulder_diameter</w:t>
            </w:r>
          </w:p>
        </w:tc>
        <w:tc>
          <w:tcPr>
            <w:tcW w:w="1417" w:type="dxa"/>
            <w:shd w:val="clear" w:color="auto" w:fill="auto"/>
          </w:tcPr>
          <w:p w14:paraId="3D5B56E0" w14:textId="77777777" w:rsidR="00A403AA" w:rsidRPr="005B1B92" w:rsidRDefault="00A403AA" w:rsidP="0097142B">
            <w:pPr>
              <w:rPr>
                <w:sz w:val="20"/>
                <w:szCs w:val="20"/>
              </w:rPr>
            </w:pPr>
            <w:r w:rsidRPr="005B1B92">
              <w:rPr>
                <w:sz w:val="20"/>
                <w:szCs w:val="20"/>
              </w:rPr>
              <w:t>Floating point</w:t>
            </w:r>
          </w:p>
        </w:tc>
        <w:tc>
          <w:tcPr>
            <w:tcW w:w="1276" w:type="dxa"/>
          </w:tcPr>
          <w:p w14:paraId="7420AC35"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247B6F7B"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2E708FD6" w14:textId="77777777" w:rsidR="00A403AA" w:rsidRPr="005B1B92" w:rsidRDefault="00A403AA" w:rsidP="0097142B">
            <w:pPr>
              <w:rPr>
                <w:sz w:val="20"/>
                <w:szCs w:val="20"/>
              </w:rPr>
            </w:pPr>
            <w:r w:rsidRPr="005B1B92">
              <w:rPr>
                <w:sz w:val="20"/>
                <w:szCs w:val="20"/>
              </w:rPr>
              <w:t>-</w:t>
            </w:r>
          </w:p>
        </w:tc>
      </w:tr>
      <w:tr w:rsidR="00A403AA" w:rsidRPr="00226A3F" w14:paraId="649DE964" w14:textId="77777777" w:rsidTr="00E41C22">
        <w:trPr>
          <w:jc w:val="center"/>
        </w:trPr>
        <w:tc>
          <w:tcPr>
            <w:tcW w:w="1842" w:type="dxa"/>
            <w:shd w:val="clear" w:color="auto" w:fill="auto"/>
          </w:tcPr>
          <w:p w14:paraId="63221024" w14:textId="77777777" w:rsidR="00A403AA" w:rsidRPr="00E55EE7" w:rsidRDefault="00A403AA" w:rsidP="0097142B">
            <w:pPr>
              <w:rPr>
                <w:sz w:val="20"/>
                <w:szCs w:val="20"/>
              </w:rPr>
            </w:pPr>
            <w:r w:rsidRPr="00E55EE7">
              <w:rPr>
                <w:sz w:val="20"/>
              </w:rPr>
              <w:t>shoulder_length</w:t>
            </w:r>
          </w:p>
        </w:tc>
        <w:tc>
          <w:tcPr>
            <w:tcW w:w="1417" w:type="dxa"/>
            <w:shd w:val="clear" w:color="auto" w:fill="auto"/>
          </w:tcPr>
          <w:p w14:paraId="2CD21596" w14:textId="77777777" w:rsidR="00A403AA" w:rsidRPr="005B1B92" w:rsidRDefault="00A403AA" w:rsidP="0097142B">
            <w:pPr>
              <w:rPr>
                <w:sz w:val="20"/>
                <w:szCs w:val="20"/>
              </w:rPr>
            </w:pPr>
            <w:r w:rsidRPr="005B1B92">
              <w:rPr>
                <w:sz w:val="20"/>
                <w:szCs w:val="20"/>
              </w:rPr>
              <w:t>Floating point</w:t>
            </w:r>
          </w:p>
        </w:tc>
        <w:tc>
          <w:tcPr>
            <w:tcW w:w="1276" w:type="dxa"/>
          </w:tcPr>
          <w:p w14:paraId="1292F389"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2A9592A8"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4728003C" w14:textId="77777777" w:rsidR="00A403AA" w:rsidRPr="005B1B92" w:rsidRDefault="00A403AA" w:rsidP="0097142B">
            <w:pPr>
              <w:rPr>
                <w:sz w:val="20"/>
                <w:szCs w:val="20"/>
              </w:rPr>
            </w:pPr>
            <w:r w:rsidRPr="005B1B92">
              <w:rPr>
                <w:sz w:val="20"/>
                <w:szCs w:val="20"/>
              </w:rPr>
              <w:t>-</w:t>
            </w:r>
          </w:p>
        </w:tc>
      </w:tr>
      <w:tr w:rsidR="00A403AA" w:rsidRPr="00226A3F" w14:paraId="1C566BD9" w14:textId="77777777" w:rsidTr="00E41C22">
        <w:trPr>
          <w:jc w:val="center"/>
        </w:trPr>
        <w:tc>
          <w:tcPr>
            <w:tcW w:w="1842" w:type="dxa"/>
            <w:shd w:val="clear" w:color="auto" w:fill="auto"/>
          </w:tcPr>
          <w:p w14:paraId="190F9B3D" w14:textId="77777777" w:rsidR="00A403AA" w:rsidRPr="00E55EE7" w:rsidRDefault="00A403AA" w:rsidP="0097142B">
            <w:pPr>
              <w:rPr>
                <w:sz w:val="20"/>
                <w:szCs w:val="20"/>
              </w:rPr>
            </w:pPr>
            <w:r w:rsidRPr="00E55EE7">
              <w:rPr>
                <w:sz w:val="20"/>
              </w:rPr>
              <w:t>tennon_diameter</w:t>
            </w:r>
          </w:p>
        </w:tc>
        <w:tc>
          <w:tcPr>
            <w:tcW w:w="1417" w:type="dxa"/>
            <w:shd w:val="clear" w:color="auto" w:fill="auto"/>
          </w:tcPr>
          <w:p w14:paraId="06C33AF2" w14:textId="77777777" w:rsidR="00A403AA" w:rsidRPr="005B1B92" w:rsidRDefault="00A403AA" w:rsidP="0097142B">
            <w:pPr>
              <w:rPr>
                <w:sz w:val="20"/>
                <w:szCs w:val="20"/>
              </w:rPr>
            </w:pPr>
            <w:r w:rsidRPr="005B1B92">
              <w:rPr>
                <w:sz w:val="20"/>
                <w:szCs w:val="20"/>
              </w:rPr>
              <w:t>Floating point</w:t>
            </w:r>
          </w:p>
        </w:tc>
        <w:tc>
          <w:tcPr>
            <w:tcW w:w="1276" w:type="dxa"/>
          </w:tcPr>
          <w:p w14:paraId="0AB909D8"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77BB5239"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684E3BBB" w14:textId="38032FD9" w:rsidR="00A403AA" w:rsidRPr="005B1B92" w:rsidRDefault="009851CC" w:rsidP="008348B2">
            <w:pPr>
              <w:rPr>
                <w:sz w:val="20"/>
                <w:szCs w:val="20"/>
              </w:rPr>
            </w:pPr>
            <w:r>
              <w:rPr>
                <w:sz w:val="20"/>
                <w:szCs w:val="20"/>
              </w:rPr>
              <w:t>-</w:t>
            </w:r>
          </w:p>
        </w:tc>
      </w:tr>
      <w:tr w:rsidR="00A403AA" w:rsidRPr="00226A3F" w14:paraId="5092D583" w14:textId="77777777" w:rsidTr="00E41C22">
        <w:trPr>
          <w:jc w:val="center"/>
        </w:trPr>
        <w:tc>
          <w:tcPr>
            <w:tcW w:w="1842" w:type="dxa"/>
            <w:shd w:val="clear" w:color="auto" w:fill="auto"/>
          </w:tcPr>
          <w:p w14:paraId="3A74216C" w14:textId="77777777" w:rsidR="00A403AA" w:rsidRPr="00E55EE7" w:rsidRDefault="00A403AA" w:rsidP="0097142B">
            <w:pPr>
              <w:rPr>
                <w:sz w:val="20"/>
                <w:szCs w:val="20"/>
              </w:rPr>
            </w:pPr>
            <w:r w:rsidRPr="00E55EE7">
              <w:rPr>
                <w:sz w:val="20"/>
              </w:rPr>
              <w:t>tennon_length</w:t>
            </w:r>
          </w:p>
        </w:tc>
        <w:tc>
          <w:tcPr>
            <w:tcW w:w="1417" w:type="dxa"/>
            <w:shd w:val="clear" w:color="auto" w:fill="auto"/>
          </w:tcPr>
          <w:p w14:paraId="143311EA" w14:textId="77777777" w:rsidR="00A403AA" w:rsidRPr="005B1B92" w:rsidRDefault="00A403AA" w:rsidP="0097142B">
            <w:pPr>
              <w:rPr>
                <w:sz w:val="20"/>
                <w:szCs w:val="20"/>
              </w:rPr>
            </w:pPr>
            <w:r w:rsidRPr="005B1B92">
              <w:rPr>
                <w:sz w:val="20"/>
                <w:szCs w:val="20"/>
              </w:rPr>
              <w:t>Floating point</w:t>
            </w:r>
          </w:p>
        </w:tc>
        <w:tc>
          <w:tcPr>
            <w:tcW w:w="1276" w:type="dxa"/>
          </w:tcPr>
          <w:p w14:paraId="06430425"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5402B384"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06ADB203" w14:textId="1CA5FB33" w:rsidR="00A403AA" w:rsidRPr="005B1B92" w:rsidRDefault="009851CC" w:rsidP="008348B2">
            <w:pPr>
              <w:keepNext/>
              <w:rPr>
                <w:sz w:val="20"/>
                <w:szCs w:val="20"/>
              </w:rPr>
            </w:pPr>
            <w:r>
              <w:rPr>
                <w:sz w:val="20"/>
                <w:szCs w:val="20"/>
              </w:rPr>
              <w:t>-</w:t>
            </w:r>
          </w:p>
        </w:tc>
      </w:tr>
    </w:tbl>
    <w:p w14:paraId="2C15D3D0" w14:textId="3A21122A" w:rsidR="00DE1471" w:rsidRDefault="005B1B92" w:rsidP="00E55EE7">
      <w:pPr>
        <w:pStyle w:val="Beschriftung"/>
        <w:spacing w:before="120"/>
        <w:rPr>
          <w:rFonts w:cs="Calibri"/>
          <w:sz w:val="18"/>
          <w:szCs w:val="22"/>
          <w:lang w:eastAsia="en-GB"/>
        </w:rPr>
      </w:pPr>
      <w:bookmarkStart w:id="591" w:name="_Toc3566453"/>
      <w:bookmarkStart w:id="592" w:name="_Toc34747456"/>
      <w:bookmarkStart w:id="593" w:name="_Toc39880777"/>
      <w:r>
        <w:t xml:space="preserve">Table </w:t>
      </w:r>
      <w:r w:rsidR="00ED469A">
        <w:fldChar w:fldCharType="begin"/>
      </w:r>
      <w:r w:rsidR="00ED469A">
        <w:instrText xml:space="preserve"> SEQ Table \* ARABIC </w:instrText>
      </w:r>
      <w:r w:rsidR="00ED469A">
        <w:fldChar w:fldCharType="separate"/>
      </w:r>
      <w:r w:rsidR="00A2710C">
        <w:rPr>
          <w:noProof/>
        </w:rPr>
        <w:t>46</w:t>
      </w:r>
      <w:r w:rsidR="00ED469A">
        <w:fldChar w:fldCharType="end"/>
      </w:r>
      <w:r>
        <w:t xml:space="preserve">: Attributes of element </w:t>
      </w:r>
      <w:r w:rsidRPr="005B1B92">
        <w:rPr>
          <w:rFonts w:ascii="Courier New" w:hAnsi="Courier New" w:cs="Courier New"/>
          <w:i/>
          <w:sz w:val="18"/>
          <w:szCs w:val="18"/>
        </w:rPr>
        <w:t>&lt;solid</w:t>
      </w:r>
      <w:r w:rsidR="006E6276">
        <w:rPr>
          <w:rFonts w:ascii="Courier New" w:hAnsi="Courier New" w:cs="Courier New"/>
          <w:i/>
          <w:sz w:val="18"/>
          <w:szCs w:val="18"/>
        </w:rPr>
        <w:t>/</w:t>
      </w:r>
      <w:r w:rsidRPr="005B1B92">
        <w:rPr>
          <w:rFonts w:ascii="Courier New" w:hAnsi="Courier New" w:cs="Courier New"/>
          <w:i/>
          <w:sz w:val="18"/>
          <w:szCs w:val="18"/>
        </w:rPr>
        <w:t>&gt;</w:t>
      </w:r>
      <w:bookmarkEnd w:id="591"/>
      <w:bookmarkEnd w:id="592"/>
      <w:bookmarkEnd w:id="593"/>
    </w:p>
    <w:p w14:paraId="34D0D55D" w14:textId="7ABDB286" w:rsidR="009851CC" w:rsidRPr="009851CC" w:rsidRDefault="009851CC" w:rsidP="00C6625A">
      <w:pPr>
        <w:autoSpaceDE w:val="0"/>
        <w:autoSpaceDN w:val="0"/>
        <w:adjustRightInd w:val="0"/>
        <w:spacing w:after="0"/>
        <w:jc w:val="both"/>
        <w:rPr>
          <w:rFonts w:cs="Calibri"/>
          <w:szCs w:val="22"/>
          <w:u w:val="single"/>
          <w:lang w:eastAsia="en-GB"/>
        </w:rPr>
      </w:pPr>
      <w:r w:rsidRPr="009851CC">
        <w:rPr>
          <w:rFonts w:cs="Calibri"/>
          <w:szCs w:val="22"/>
          <w:u w:val="single"/>
          <w:lang w:eastAsia="en-GB"/>
        </w:rPr>
        <w:t>Recommendations:</w:t>
      </w:r>
    </w:p>
    <w:p w14:paraId="4A961558" w14:textId="058E2C89" w:rsidR="009851CC" w:rsidRDefault="009851CC" w:rsidP="009851CC">
      <w:pPr>
        <w:pStyle w:val="Listenabsatz"/>
        <w:numPr>
          <w:ilvl w:val="0"/>
          <w:numId w:val="52"/>
        </w:numPr>
        <w:autoSpaceDE w:val="0"/>
        <w:autoSpaceDN w:val="0"/>
        <w:adjustRightInd w:val="0"/>
        <w:jc w:val="both"/>
        <w:rPr>
          <w:rFonts w:cs="Calibri"/>
          <w:lang w:val="en-US" w:eastAsia="en-GB"/>
        </w:rPr>
      </w:pPr>
      <w:r w:rsidRPr="009851CC">
        <w:rPr>
          <w:rStyle w:val="elementdeftypeChar"/>
          <w:b w:val="0"/>
          <w:lang w:eastAsia="en-GB"/>
        </w:rPr>
        <w:t>hole_diameter</w:t>
      </w:r>
      <w:r w:rsidRPr="009851CC">
        <w:rPr>
          <w:rFonts w:cs="Calibri"/>
          <w:lang w:val="en-US" w:eastAsia="en-GB"/>
        </w:rPr>
        <w:t xml:space="preserve"> is defined with </w:t>
      </w:r>
      <w:r>
        <w:rPr>
          <w:rStyle w:val="elementdeftypeChar"/>
          <w:b w:val="0"/>
        </w:rPr>
        <w:t xml:space="preserve">hole_depth </w:t>
      </w:r>
      <w:r>
        <w:rPr>
          <w:rFonts w:cs="Calibri"/>
          <w:lang w:val="en-US" w:eastAsia="en-GB"/>
        </w:rPr>
        <w:t>and vice versa.</w:t>
      </w:r>
    </w:p>
    <w:p w14:paraId="03E50F72" w14:textId="2058F13D" w:rsidR="009851CC" w:rsidRPr="009851CC" w:rsidRDefault="009851CC" w:rsidP="009851CC">
      <w:pPr>
        <w:pStyle w:val="Listenabsatz"/>
        <w:numPr>
          <w:ilvl w:val="0"/>
          <w:numId w:val="52"/>
        </w:numPr>
        <w:autoSpaceDE w:val="0"/>
        <w:autoSpaceDN w:val="0"/>
        <w:adjustRightInd w:val="0"/>
        <w:jc w:val="both"/>
        <w:rPr>
          <w:rFonts w:cs="Calibri"/>
          <w:lang w:val="en-US" w:eastAsia="en-GB"/>
        </w:rPr>
      </w:pPr>
      <w:r w:rsidRPr="009851CC">
        <w:rPr>
          <w:rStyle w:val="elementdeftypeChar"/>
          <w:b w:val="0"/>
          <w:lang w:eastAsia="en-GB"/>
        </w:rPr>
        <w:t>tennon_diameter</w:t>
      </w:r>
      <w:r>
        <w:rPr>
          <w:rFonts w:cs="Calibri"/>
          <w:lang w:val="en-US" w:eastAsia="en-GB"/>
        </w:rPr>
        <w:t xml:space="preserve"> e</w:t>
      </w:r>
      <w:r w:rsidRPr="009851CC">
        <w:rPr>
          <w:rFonts w:cs="Calibri"/>
          <w:lang w:val="en-US" w:eastAsia="en-GB"/>
        </w:rPr>
        <w:t xml:space="preserve">xist only if </w:t>
      </w:r>
      <w:r w:rsidRPr="009851CC">
        <w:rPr>
          <w:rStyle w:val="elementdeftypeChar"/>
          <w:b w:val="0"/>
          <w:bCs w:val="0"/>
          <w:lang w:eastAsia="en-GB"/>
        </w:rPr>
        <w:t>shoulder_diameter</w:t>
      </w:r>
      <w:r w:rsidRPr="009851CC">
        <w:rPr>
          <w:rFonts w:cs="Calibri"/>
          <w:lang w:val="en-US" w:eastAsia="en-GB"/>
        </w:rPr>
        <w:t xml:space="preserve"> is defined</w:t>
      </w:r>
      <w:r>
        <w:rPr>
          <w:rFonts w:cs="Calibri"/>
          <w:lang w:val="en-US" w:eastAsia="en-GB"/>
        </w:rPr>
        <w:t xml:space="preserve"> and vice versa.</w:t>
      </w:r>
    </w:p>
    <w:p w14:paraId="5C6BA881" w14:textId="77777777" w:rsidR="00C6625A" w:rsidRDefault="00C6625A" w:rsidP="009851CC">
      <w:pPr>
        <w:autoSpaceDE w:val="0"/>
        <w:autoSpaceDN w:val="0"/>
        <w:adjustRightInd w:val="0"/>
        <w:spacing w:before="120" w:after="0"/>
        <w:jc w:val="both"/>
        <w:rPr>
          <w:rFonts w:cs="Calibri"/>
          <w:szCs w:val="22"/>
          <w:lang w:eastAsia="en-GB"/>
        </w:rPr>
      </w:pPr>
      <w:r>
        <w:rPr>
          <w:rFonts w:cs="Calibri"/>
          <w:szCs w:val="22"/>
          <w:lang w:eastAsia="en-GB"/>
        </w:rPr>
        <w:t xml:space="preserve">The pictures above describe what the attributes of </w:t>
      </w:r>
      <w:r w:rsidRPr="00E55EE7">
        <w:rPr>
          <w:rFonts w:ascii="Courier New" w:hAnsi="Courier New" w:cs="Courier New"/>
          <w:b/>
          <w:bCs/>
          <w:i/>
          <w:sz w:val="18"/>
          <w:szCs w:val="18"/>
        </w:rPr>
        <w:t>&lt;rivet&gt;</w:t>
      </w:r>
      <w:r>
        <w:rPr>
          <w:rFonts w:cs="Calibri"/>
          <w:szCs w:val="22"/>
          <w:lang w:eastAsia="en-GB"/>
        </w:rPr>
        <w:t xml:space="preserve"> and </w:t>
      </w:r>
      <w:r w:rsidRPr="00C6625A">
        <w:rPr>
          <w:rFonts w:ascii="Courier New" w:hAnsi="Courier New" w:cs="Courier New"/>
          <w:b/>
          <w:bCs/>
          <w:i/>
          <w:sz w:val="18"/>
          <w:szCs w:val="18"/>
        </w:rPr>
        <w:t>&lt;solid&gt;</w:t>
      </w:r>
      <w:r>
        <w:rPr>
          <w:rFonts w:cs="Calibri"/>
          <w:szCs w:val="22"/>
          <w:lang w:eastAsia="en-GB"/>
        </w:rPr>
        <w:t xml:space="preserve"> correspond to:</w:t>
      </w:r>
    </w:p>
    <w:p w14:paraId="292C43D1" w14:textId="77777777" w:rsidR="00C6625A" w:rsidRDefault="00C6625A" w:rsidP="00B90690">
      <w:pPr>
        <w:pStyle w:val="Listenabsatz"/>
        <w:numPr>
          <w:ilvl w:val="0"/>
          <w:numId w:val="33"/>
        </w:numPr>
        <w:autoSpaceDE w:val="0"/>
        <w:autoSpaceDN w:val="0"/>
        <w:adjustRightInd w:val="0"/>
        <w:jc w:val="both"/>
        <w:rPr>
          <w:rFonts w:cs="Calibri"/>
          <w:lang w:val="en-US" w:eastAsia="en-GB"/>
        </w:rPr>
      </w:pPr>
      <w:r w:rsidRPr="006E6276">
        <w:rPr>
          <w:rStyle w:val="elementdeftypeChar"/>
        </w:rPr>
        <w:t>min_grip</w:t>
      </w:r>
      <w:r w:rsidRPr="001B51BC">
        <w:rPr>
          <w:rFonts w:ascii="Courier" w:hAnsi="Courier" w:cs="Courier"/>
          <w:sz w:val="18"/>
          <w:szCs w:val="18"/>
          <w:lang w:val="en-US" w:eastAsia="en-GB"/>
        </w:rPr>
        <w:t xml:space="preserve">, </w:t>
      </w:r>
      <w:r w:rsidRPr="006E6276">
        <w:rPr>
          <w:rStyle w:val="elementdeftypeChar"/>
        </w:rPr>
        <w:t>max_grip</w:t>
      </w:r>
      <w:r w:rsidRPr="001B51BC">
        <w:rPr>
          <w:rFonts w:cs="Calibri"/>
          <w:lang w:val="en-US" w:eastAsia="en-GB"/>
        </w:rPr>
        <w:t>: these two attributes collectively describe the effective grip range</w:t>
      </w:r>
      <w:r w:rsidRPr="008348B2">
        <w:rPr>
          <w:rFonts w:cs="Calibri"/>
          <w:lang w:val="en-US" w:eastAsia="en-GB"/>
        </w:rPr>
        <w:t>.</w:t>
      </w:r>
    </w:p>
    <w:p w14:paraId="2232726F" w14:textId="77777777" w:rsidR="00A403AA" w:rsidRPr="008348B2" w:rsidRDefault="00A403AA" w:rsidP="00B90690">
      <w:pPr>
        <w:pStyle w:val="Listenabsatz"/>
        <w:numPr>
          <w:ilvl w:val="0"/>
          <w:numId w:val="33"/>
        </w:numPr>
        <w:autoSpaceDE w:val="0"/>
        <w:autoSpaceDN w:val="0"/>
        <w:adjustRightInd w:val="0"/>
        <w:jc w:val="both"/>
        <w:rPr>
          <w:rFonts w:cs="Calibri"/>
          <w:lang w:val="en-US" w:eastAsia="en-GB"/>
        </w:rPr>
      </w:pPr>
      <w:r w:rsidRPr="006E6276">
        <w:rPr>
          <w:rStyle w:val="elementdeftypeChar"/>
        </w:rPr>
        <w:t>hole_diameter</w:t>
      </w:r>
      <w:r w:rsidRPr="001B51BC">
        <w:rPr>
          <w:rFonts w:cs="Calibri"/>
          <w:lang w:val="en-US" w:eastAsia="en-GB"/>
        </w:rPr>
        <w:t xml:space="preserve">: this is </w:t>
      </w:r>
      <w:r>
        <w:rPr>
          <w:rFonts w:cs="Calibri"/>
          <w:lang w:val="en-US" w:eastAsia="en-GB"/>
        </w:rPr>
        <w:t>the diameter</w:t>
      </w:r>
      <w:r w:rsidRPr="001B51BC">
        <w:rPr>
          <w:rFonts w:cs="Calibri"/>
          <w:lang w:val="en-US" w:eastAsia="en-GB"/>
        </w:rPr>
        <w:t xml:space="preserve"> of the hole of the tube. </w:t>
      </w:r>
      <w:r>
        <w:rPr>
          <w:rFonts w:cs="Calibri"/>
          <w:lang w:val="en-US" w:eastAsia="en-GB"/>
        </w:rPr>
        <w:t>This value is provided in a supplier standard normally.</w:t>
      </w:r>
    </w:p>
    <w:p w14:paraId="045CC712" w14:textId="77777777" w:rsidR="00C6625A" w:rsidRPr="001B51BC" w:rsidRDefault="00C6625A" w:rsidP="00B90690">
      <w:pPr>
        <w:pStyle w:val="Listenabsatz"/>
        <w:numPr>
          <w:ilvl w:val="0"/>
          <w:numId w:val="33"/>
        </w:numPr>
        <w:autoSpaceDE w:val="0"/>
        <w:autoSpaceDN w:val="0"/>
        <w:adjustRightInd w:val="0"/>
        <w:jc w:val="both"/>
        <w:rPr>
          <w:rFonts w:cs="Calibri"/>
          <w:lang w:val="en-US" w:eastAsia="en-GB"/>
        </w:rPr>
      </w:pPr>
      <w:r w:rsidRPr="006E6276">
        <w:rPr>
          <w:rStyle w:val="elementdeftypeChar"/>
        </w:rPr>
        <w:t>hole_depth</w:t>
      </w:r>
      <w:r w:rsidRPr="001B51BC">
        <w:rPr>
          <w:rFonts w:cs="Calibri"/>
          <w:lang w:val="en-US" w:eastAsia="en-GB"/>
        </w:rPr>
        <w:t>: this is a measure of the hole of the tube. There is no exact relation between</w:t>
      </w:r>
      <w:r w:rsidR="001B51BC">
        <w:rPr>
          <w:rFonts w:cs="Calibri"/>
          <w:lang w:val="en-US" w:eastAsia="en-GB"/>
        </w:rPr>
        <w:t xml:space="preserve"> </w:t>
      </w:r>
      <w:r w:rsidRPr="006E6276">
        <w:rPr>
          <w:rStyle w:val="elementdeftypeChar"/>
        </w:rPr>
        <w:t>hole_depth</w:t>
      </w:r>
      <w:r w:rsidRPr="001B51BC">
        <w:rPr>
          <w:rFonts w:cs="Calibri"/>
          <w:lang w:val="en-US" w:eastAsia="en-GB"/>
        </w:rPr>
        <w:t xml:space="preserve"> and grip range.</w:t>
      </w:r>
      <w:r w:rsidR="001B51BC" w:rsidRPr="001B51BC">
        <w:rPr>
          <w:rFonts w:cs="Calibri"/>
          <w:lang w:val="en-US" w:eastAsia="en-GB"/>
        </w:rPr>
        <w:t xml:space="preserve"> Based on the supplier it might be a length calculation that could be result in an advised clinch allowance based on the work thickness calculated by the sum of the thicknesses of connected parts.</w:t>
      </w:r>
    </w:p>
    <w:p w14:paraId="764DC099" w14:textId="77777777" w:rsidR="001B51BC" w:rsidRDefault="001B51BC" w:rsidP="001B51BC">
      <w:pPr>
        <w:pStyle w:val="Listenabsatz"/>
        <w:keepNext/>
        <w:autoSpaceDE w:val="0"/>
        <w:autoSpaceDN w:val="0"/>
        <w:adjustRightInd w:val="0"/>
        <w:ind w:left="0"/>
        <w:jc w:val="center"/>
      </w:pPr>
      <w:r>
        <w:rPr>
          <w:noProof/>
          <w:lang w:val="en-US" w:eastAsia="en-US"/>
        </w:rPr>
        <w:drawing>
          <wp:inline distT="0" distB="0" distL="0" distR="0" wp14:anchorId="1D18B5B3" wp14:editId="46F31053">
            <wp:extent cx="3799105" cy="1406106"/>
            <wp:effectExtent l="0" t="0" r="0" b="381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3799397" cy="1406214"/>
                    </a:xfrm>
                    <a:prstGeom prst="rect">
                      <a:avLst/>
                    </a:prstGeom>
                  </pic:spPr>
                </pic:pic>
              </a:graphicData>
            </a:graphic>
          </wp:inline>
        </w:drawing>
      </w:r>
    </w:p>
    <w:p w14:paraId="1FE29D3A" w14:textId="036EE0DD" w:rsidR="001B51BC" w:rsidRPr="001B51BC" w:rsidRDefault="001B51BC" w:rsidP="00E719F2">
      <w:pPr>
        <w:pStyle w:val="Beschriftung"/>
        <w:spacing w:before="120"/>
        <w:rPr>
          <w:rFonts w:cs="Calibri"/>
          <w:lang w:eastAsia="en-GB"/>
        </w:rPr>
      </w:pPr>
      <w:bookmarkStart w:id="594" w:name="_Toc3557095"/>
      <w:bookmarkStart w:id="595" w:name="_Toc34747346"/>
      <w:bookmarkStart w:id="596" w:name="_Toc39880663"/>
      <w:r>
        <w:t xml:space="preserve">Figure </w:t>
      </w:r>
      <w:r w:rsidR="00406B64">
        <w:fldChar w:fldCharType="begin"/>
      </w:r>
      <w:r w:rsidR="00406B64">
        <w:instrText xml:space="preserve"> SEQ Figure \* ARABIC </w:instrText>
      </w:r>
      <w:r w:rsidR="00406B64">
        <w:fldChar w:fldCharType="separate"/>
      </w:r>
      <w:r w:rsidR="00A2710C">
        <w:rPr>
          <w:noProof/>
        </w:rPr>
        <w:t>16</w:t>
      </w:r>
      <w:r w:rsidR="00406B64">
        <w:fldChar w:fldCharType="end"/>
      </w:r>
      <w:r>
        <w:t>: Clinch allowance of solid rivet</w:t>
      </w:r>
      <w:bookmarkEnd w:id="594"/>
      <w:bookmarkEnd w:id="595"/>
      <w:bookmarkEnd w:id="596"/>
    </w:p>
    <w:p w14:paraId="53B6866C" w14:textId="77777777" w:rsidR="00C6625A" w:rsidRPr="001B51BC" w:rsidRDefault="00C6625A" w:rsidP="00B90690">
      <w:pPr>
        <w:pStyle w:val="Listenabsatz"/>
        <w:numPr>
          <w:ilvl w:val="0"/>
          <w:numId w:val="33"/>
        </w:numPr>
        <w:autoSpaceDE w:val="0"/>
        <w:autoSpaceDN w:val="0"/>
        <w:adjustRightInd w:val="0"/>
        <w:spacing w:before="120"/>
        <w:ind w:left="714" w:hanging="357"/>
        <w:jc w:val="both"/>
        <w:rPr>
          <w:rFonts w:cs="Calibri"/>
          <w:lang w:val="en-US" w:eastAsia="en-GB"/>
        </w:rPr>
      </w:pPr>
      <w:r w:rsidRPr="006E6276">
        <w:rPr>
          <w:rStyle w:val="elementdeftypeChar"/>
        </w:rPr>
        <w:t>shoulder_diameter</w:t>
      </w:r>
      <w:r w:rsidRPr="001B51BC">
        <w:rPr>
          <w:rFonts w:ascii="Courier" w:hAnsi="Courier" w:cs="Courier"/>
          <w:sz w:val="18"/>
          <w:szCs w:val="18"/>
          <w:lang w:val="en-US" w:eastAsia="en-GB"/>
        </w:rPr>
        <w:t xml:space="preserve">, </w:t>
      </w:r>
      <w:r w:rsidRPr="006E6276">
        <w:rPr>
          <w:rStyle w:val="elementdeftypeChar"/>
        </w:rPr>
        <w:t>shoulder_length</w:t>
      </w:r>
      <w:r w:rsidRPr="001B51BC">
        <w:rPr>
          <w:rFonts w:cs="Calibri"/>
          <w:lang w:val="en-US" w:eastAsia="en-GB"/>
        </w:rPr>
        <w:t>: the rivet's shoulder sizes. Note that shoulder</w:t>
      </w:r>
      <w:r w:rsidR="001B51BC" w:rsidRPr="001B51BC">
        <w:rPr>
          <w:rFonts w:cs="Calibri"/>
          <w:lang w:val="en-US" w:eastAsia="en-GB"/>
        </w:rPr>
        <w:t xml:space="preserve"> </w:t>
      </w:r>
      <w:r w:rsidRPr="001B51BC">
        <w:rPr>
          <w:rFonts w:cs="Calibri"/>
          <w:lang w:val="en-US" w:eastAsia="en-GB"/>
        </w:rPr>
        <w:t xml:space="preserve">length is typically measured next </w:t>
      </w:r>
      <w:r w:rsidR="001B51BC" w:rsidRPr="001B51BC">
        <w:rPr>
          <w:rFonts w:cs="Calibri"/>
          <w:lang w:val="en-US" w:eastAsia="en-GB"/>
        </w:rPr>
        <w:t>under the head.</w:t>
      </w:r>
    </w:p>
    <w:p w14:paraId="1C4FBA99" w14:textId="77777777" w:rsidR="00C6625A" w:rsidRPr="008348B2" w:rsidRDefault="008348B2" w:rsidP="00B90690">
      <w:pPr>
        <w:pStyle w:val="Listenabsatz"/>
        <w:numPr>
          <w:ilvl w:val="0"/>
          <w:numId w:val="33"/>
        </w:numPr>
        <w:autoSpaceDE w:val="0"/>
        <w:autoSpaceDN w:val="0"/>
        <w:adjustRightInd w:val="0"/>
        <w:jc w:val="both"/>
        <w:rPr>
          <w:rFonts w:cs="Calibri"/>
          <w:lang w:val="en-US" w:eastAsia="en-GB"/>
        </w:rPr>
      </w:pPr>
      <w:r w:rsidRPr="006E6276">
        <w:rPr>
          <w:rStyle w:val="elementdeftypeChar"/>
        </w:rPr>
        <w:t>tennon</w:t>
      </w:r>
      <w:r w:rsidR="00C6625A" w:rsidRPr="006E6276">
        <w:rPr>
          <w:rStyle w:val="elementdeftypeChar"/>
        </w:rPr>
        <w:t>_diameter</w:t>
      </w:r>
      <w:r w:rsidR="00C6625A" w:rsidRPr="008348B2">
        <w:rPr>
          <w:rFonts w:ascii="Courier" w:hAnsi="Courier" w:cs="Courier"/>
          <w:sz w:val="18"/>
          <w:szCs w:val="18"/>
          <w:lang w:val="en-US" w:eastAsia="en-GB"/>
        </w:rPr>
        <w:t xml:space="preserve">, </w:t>
      </w:r>
      <w:r w:rsidRPr="006E6276">
        <w:rPr>
          <w:rStyle w:val="elementdeftypeChar"/>
        </w:rPr>
        <w:t>tennon</w:t>
      </w:r>
      <w:r w:rsidR="00C6625A" w:rsidRPr="006E6276">
        <w:rPr>
          <w:rStyle w:val="elementdeftypeChar"/>
        </w:rPr>
        <w:t>_length</w:t>
      </w:r>
      <w:r w:rsidR="00C6625A" w:rsidRPr="008348B2">
        <w:rPr>
          <w:rFonts w:cs="Calibri"/>
          <w:lang w:val="en-US" w:eastAsia="en-GB"/>
        </w:rPr>
        <w:t xml:space="preserve">: </w:t>
      </w:r>
      <w:r>
        <w:rPr>
          <w:rFonts w:cs="Calibri"/>
          <w:lang w:val="en-US" w:eastAsia="en-GB"/>
        </w:rPr>
        <w:t xml:space="preserve">these attributes describe </w:t>
      </w:r>
      <w:r w:rsidR="00C6625A" w:rsidRPr="008348B2">
        <w:rPr>
          <w:rFonts w:cs="Calibri"/>
          <w:lang w:val="en-US" w:eastAsia="en-GB"/>
        </w:rPr>
        <w:t>the secondary</w:t>
      </w:r>
      <w:r>
        <w:rPr>
          <w:rFonts w:cs="Calibri"/>
          <w:lang w:val="en-US" w:eastAsia="en-GB"/>
        </w:rPr>
        <w:t xml:space="preserve"> </w:t>
      </w:r>
      <w:r w:rsidR="00C6625A" w:rsidRPr="008348B2">
        <w:rPr>
          <w:rFonts w:cs="Calibri"/>
          <w:lang w:val="en-US" w:eastAsia="en-GB"/>
        </w:rPr>
        <w:t>smaller shoulder sizes. A</w:t>
      </w:r>
      <w:r w:rsidRPr="008348B2">
        <w:rPr>
          <w:rFonts w:cs="Calibri"/>
          <w:lang w:val="en-US" w:eastAsia="en-GB"/>
        </w:rPr>
        <w:t xml:space="preserve"> </w:t>
      </w:r>
      <w:r w:rsidRPr="006E6276">
        <w:rPr>
          <w:rStyle w:val="elementdeftypeChar"/>
        </w:rPr>
        <w:t>tennon</w:t>
      </w:r>
      <w:r w:rsidR="00C6625A" w:rsidRPr="006E6276">
        <w:rPr>
          <w:rStyle w:val="elementdeftypeChar"/>
        </w:rPr>
        <w:t>_diameter</w:t>
      </w:r>
      <w:r w:rsidR="00C6625A" w:rsidRPr="008348B2">
        <w:rPr>
          <w:rFonts w:cs="Calibri"/>
          <w:lang w:val="en-US" w:eastAsia="en-GB"/>
        </w:rPr>
        <w:t xml:space="preserve"> should not exist without a primary </w:t>
      </w:r>
      <w:r w:rsidR="00C6625A" w:rsidRPr="006E6276">
        <w:rPr>
          <w:rStyle w:val="elementdeftypeChar"/>
        </w:rPr>
        <w:t>shoulder_diameter</w:t>
      </w:r>
      <w:r w:rsidR="00C6625A" w:rsidRPr="008348B2">
        <w:rPr>
          <w:rFonts w:cs="Calibri"/>
          <w:lang w:val="en-US" w:eastAsia="en-GB"/>
        </w:rPr>
        <w:t>.</w:t>
      </w:r>
    </w:p>
    <w:p w14:paraId="39B63F7F" w14:textId="77777777" w:rsidR="005B1B92" w:rsidRDefault="00E719F2" w:rsidP="00C6625A">
      <w:pPr>
        <w:autoSpaceDE w:val="0"/>
        <w:autoSpaceDN w:val="0"/>
        <w:adjustRightInd w:val="0"/>
        <w:spacing w:before="120" w:after="0"/>
        <w:jc w:val="both"/>
        <w:rPr>
          <w:rFonts w:cs="Calibri"/>
          <w:szCs w:val="22"/>
          <w:lang w:eastAsia="en-GB"/>
        </w:rPr>
      </w:pPr>
      <w:r>
        <w:rPr>
          <w:rFonts w:cs="Calibri"/>
          <w:szCs w:val="22"/>
          <w:lang w:eastAsia="en-GB"/>
        </w:rPr>
        <w:t>If</w:t>
      </w:r>
      <w:r w:rsidR="00C6625A">
        <w:rPr>
          <w:rFonts w:cs="Calibri"/>
          <w:szCs w:val="22"/>
          <w:lang w:eastAsia="en-GB"/>
        </w:rPr>
        <w:t xml:space="preserve"> a </w:t>
      </w:r>
      <w:r w:rsidR="00C6625A" w:rsidRPr="00E719F2">
        <w:rPr>
          <w:rStyle w:val="elementdeftypeChar"/>
        </w:rPr>
        <w:t>head_height</w:t>
      </w:r>
      <w:r w:rsidR="00C6625A">
        <w:rPr>
          <w:rFonts w:cs="Calibri"/>
          <w:szCs w:val="22"/>
          <w:lang w:eastAsia="en-GB"/>
        </w:rPr>
        <w:t xml:space="preserve"> exists, </w:t>
      </w:r>
      <w:r w:rsidR="00C6625A" w:rsidRPr="00E719F2">
        <w:rPr>
          <w:rStyle w:val="elementdeftypeChar"/>
        </w:rPr>
        <w:t>sink_size</w:t>
      </w:r>
      <w:r w:rsidR="00C6625A">
        <w:rPr>
          <w:rFonts w:cs="Calibri"/>
          <w:szCs w:val="22"/>
          <w:lang w:eastAsia="en-GB"/>
        </w:rPr>
        <w:t xml:space="preserve"> will be </w:t>
      </w:r>
      <w:r>
        <w:rPr>
          <w:rFonts w:cs="Calibri"/>
          <w:szCs w:val="22"/>
          <w:lang w:eastAsia="en-GB"/>
        </w:rPr>
        <w:t>0</w:t>
      </w:r>
      <w:r w:rsidR="00C6625A">
        <w:rPr>
          <w:rFonts w:cs="Calibri"/>
          <w:szCs w:val="22"/>
          <w:lang w:eastAsia="en-GB"/>
        </w:rPr>
        <w:t>, and vice versa. But there is no constraint in χMCF.</w:t>
      </w:r>
    </w:p>
    <w:p w14:paraId="1FAEC2A8" w14:textId="77777777" w:rsidR="001A15B5" w:rsidRPr="00226A3F" w:rsidRDefault="001A15B5" w:rsidP="006E6276">
      <w:pPr>
        <w:pStyle w:val="Example"/>
        <w:keepNext/>
        <w:spacing w:before="120" w:after="0"/>
      </w:pPr>
      <w:r>
        <w:t>Example:</w:t>
      </w:r>
    </w:p>
    <w:p w14:paraId="0E6E6081" w14:textId="77777777" w:rsidR="001A15B5" w:rsidRPr="00226A3F" w:rsidRDefault="001A15B5" w:rsidP="006E6276">
      <w:pPr>
        <w:pStyle w:val="XMLCode"/>
        <w:keepNext/>
        <w:spacing w:before="120" w:after="120"/>
      </w:pPr>
    </w:p>
    <w:p w14:paraId="3B78F48E" w14:textId="434A14AB" w:rsidR="001A15B5" w:rsidRDefault="001A15B5" w:rsidP="001A15B5">
      <w:pPr>
        <w:pStyle w:val="XMLCode"/>
      </w:pPr>
      <w:r>
        <w:t>&lt;connection_0d label=</w:t>
      </w:r>
      <w:r w:rsidR="00194316">
        <w:t>"</w:t>
      </w:r>
      <w:r w:rsidRPr="000F7EEA">
        <w:t>RVT</w:t>
      </w:r>
      <w:r w:rsidRPr="00226A3F">
        <w:t>_2123921</w:t>
      </w:r>
      <w:r w:rsidR="00194316">
        <w:t>"</w:t>
      </w:r>
      <w:r>
        <w:t>&gt;</w:t>
      </w:r>
    </w:p>
    <w:p w14:paraId="2A4AAE33" w14:textId="77777777" w:rsidR="001A15B5" w:rsidRDefault="001A15B5" w:rsidP="001A15B5">
      <w:pPr>
        <w:pStyle w:val="XMLCode"/>
        <w:rPr>
          <w:rFonts w:ascii="Courier" w:hAnsi="Courier" w:cs="Courier"/>
          <w:szCs w:val="16"/>
          <w:lang w:eastAsia="en-GB"/>
        </w:rPr>
      </w:pPr>
      <w:r>
        <w:tab/>
      </w:r>
      <w:r w:rsidRPr="00942C86">
        <w:t>&lt;loc&gt; 1645.83 821.145 616.585 &lt;/loc&gt;</w:t>
      </w:r>
    </w:p>
    <w:p w14:paraId="0E09A05D" w14:textId="444172BE" w:rsidR="0078617E" w:rsidRPr="0078617E" w:rsidRDefault="001A15B5" w:rsidP="0078617E">
      <w:pPr>
        <w:pStyle w:val="XMLCode"/>
        <w:rPr>
          <w:color w:val="0070C0"/>
        </w:rPr>
      </w:pPr>
      <w:r>
        <w:rPr>
          <w:color w:val="0070C0"/>
        </w:rPr>
        <w:tab/>
      </w:r>
      <w:r w:rsidR="0078617E" w:rsidRPr="0078617E">
        <w:rPr>
          <w:color w:val="0070C0"/>
        </w:rPr>
        <w:t>&lt;rivet shaft_diameter=</w:t>
      </w:r>
      <w:r w:rsidR="00194316">
        <w:rPr>
          <w:color w:val="0070C0"/>
        </w:rPr>
        <w:t>"</w:t>
      </w:r>
      <w:r w:rsidR="0078617E" w:rsidRPr="0078617E">
        <w:rPr>
          <w:color w:val="0070C0"/>
        </w:rPr>
        <w:t>3.35</w:t>
      </w:r>
      <w:r w:rsidR="00194316">
        <w:rPr>
          <w:color w:val="0070C0"/>
        </w:rPr>
        <w:t>"</w:t>
      </w:r>
      <w:r w:rsidR="0078617E" w:rsidRPr="0078617E">
        <w:rPr>
          <w:color w:val="0070C0"/>
        </w:rPr>
        <w:t xml:space="preserve"> head_diameter=</w:t>
      </w:r>
      <w:r w:rsidR="00194316">
        <w:rPr>
          <w:color w:val="0070C0"/>
        </w:rPr>
        <w:t>"</w:t>
      </w:r>
      <w:r w:rsidR="0078617E" w:rsidRPr="0078617E">
        <w:rPr>
          <w:color w:val="0070C0"/>
        </w:rPr>
        <w:t>5.5</w:t>
      </w:r>
      <w:r w:rsidR="00194316">
        <w:rPr>
          <w:color w:val="0070C0"/>
        </w:rPr>
        <w:t>"</w:t>
      </w:r>
      <w:r w:rsidR="0078617E" w:rsidRPr="0078617E">
        <w:rPr>
          <w:color w:val="0070C0"/>
        </w:rPr>
        <w:t xml:space="preserve"> head_height=</w:t>
      </w:r>
      <w:r w:rsidR="00194316">
        <w:rPr>
          <w:color w:val="0070C0"/>
        </w:rPr>
        <w:t>"</w:t>
      </w:r>
      <w:r w:rsidR="0078617E" w:rsidRPr="0078617E">
        <w:rPr>
          <w:color w:val="0070C0"/>
        </w:rPr>
        <w:t>0.4</w:t>
      </w:r>
      <w:r w:rsidR="00194316">
        <w:rPr>
          <w:color w:val="0070C0"/>
        </w:rPr>
        <w:t>"</w:t>
      </w:r>
      <w:r w:rsidR="0078617E" w:rsidRPr="0078617E">
        <w:rPr>
          <w:color w:val="0070C0"/>
        </w:rPr>
        <w:t xml:space="preserve"> length=</w:t>
      </w:r>
      <w:r w:rsidR="00194316">
        <w:rPr>
          <w:color w:val="0070C0"/>
        </w:rPr>
        <w:t>"</w:t>
      </w:r>
      <w:r w:rsidR="0078617E" w:rsidRPr="0078617E">
        <w:rPr>
          <w:color w:val="0070C0"/>
        </w:rPr>
        <w:t>4</w:t>
      </w:r>
      <w:r w:rsidR="00194316">
        <w:rPr>
          <w:color w:val="0070C0"/>
        </w:rPr>
        <w:t>"</w:t>
      </w:r>
      <w:r w:rsidR="0078617E" w:rsidRPr="0078617E">
        <w:rPr>
          <w:color w:val="0070C0"/>
        </w:rPr>
        <w:t>&gt;</w:t>
      </w:r>
    </w:p>
    <w:p w14:paraId="2259CE5A" w14:textId="5CA019DE" w:rsidR="0078617E" w:rsidRPr="0078617E" w:rsidRDefault="0078617E" w:rsidP="0078617E">
      <w:pPr>
        <w:pStyle w:val="XMLCode"/>
        <w:rPr>
          <w:color w:val="0070C0"/>
        </w:rPr>
      </w:pPr>
      <w:r>
        <w:rPr>
          <w:color w:val="0070C0"/>
        </w:rPr>
        <w:tab/>
      </w:r>
      <w:r>
        <w:rPr>
          <w:color w:val="0070C0"/>
        </w:rPr>
        <w:tab/>
      </w:r>
      <w:r w:rsidRPr="0078617E">
        <w:rPr>
          <w:color w:val="0070C0"/>
        </w:rPr>
        <w:t>&lt;solid min_grip=</w:t>
      </w:r>
      <w:r w:rsidR="00194316">
        <w:rPr>
          <w:color w:val="0070C0"/>
        </w:rPr>
        <w:t>"</w:t>
      </w:r>
      <w:r w:rsidRPr="0078617E">
        <w:rPr>
          <w:color w:val="0070C0"/>
        </w:rPr>
        <w:t>3</w:t>
      </w:r>
      <w:r w:rsidR="00194316">
        <w:rPr>
          <w:color w:val="0070C0"/>
        </w:rPr>
        <w:t>"</w:t>
      </w:r>
      <w:r w:rsidRPr="0078617E">
        <w:rPr>
          <w:color w:val="0070C0"/>
        </w:rPr>
        <w:t xml:space="preserve"> max_grip=</w:t>
      </w:r>
      <w:r w:rsidR="00194316">
        <w:rPr>
          <w:color w:val="0070C0"/>
        </w:rPr>
        <w:t>"</w:t>
      </w:r>
      <w:r w:rsidRPr="0078617E">
        <w:rPr>
          <w:color w:val="0070C0"/>
        </w:rPr>
        <w:t>3.2</w:t>
      </w:r>
      <w:r w:rsidR="00194316">
        <w:rPr>
          <w:color w:val="0070C0"/>
        </w:rPr>
        <w:t>"</w:t>
      </w:r>
      <w:r w:rsidRPr="0078617E">
        <w:rPr>
          <w:color w:val="0070C0"/>
        </w:rPr>
        <w:t xml:space="preserve"> hole_depth=</w:t>
      </w:r>
      <w:r w:rsidR="00194316">
        <w:rPr>
          <w:color w:val="0070C0"/>
        </w:rPr>
        <w:t>"</w:t>
      </w:r>
      <w:r w:rsidRPr="0078617E">
        <w:rPr>
          <w:color w:val="0070C0"/>
        </w:rPr>
        <w:t>0.8</w:t>
      </w:r>
      <w:r w:rsidR="00194316">
        <w:rPr>
          <w:color w:val="0070C0"/>
        </w:rPr>
        <w:t>"</w:t>
      </w:r>
    </w:p>
    <w:p w14:paraId="6A4E1FDF" w14:textId="07982445" w:rsidR="0078617E" w:rsidRPr="0078617E" w:rsidRDefault="0078617E" w:rsidP="0078617E">
      <w:pPr>
        <w:pStyle w:val="XMLCode"/>
        <w:rPr>
          <w:color w:val="0070C0"/>
        </w:rPr>
      </w:pPr>
      <w:r>
        <w:rPr>
          <w:color w:val="0070C0"/>
        </w:rPr>
        <w:tab/>
      </w:r>
      <w:r>
        <w:rPr>
          <w:color w:val="0070C0"/>
        </w:rPr>
        <w:tab/>
        <w:t xml:space="preserve">       </w:t>
      </w:r>
      <w:r w:rsidRPr="0078617E">
        <w:rPr>
          <w:color w:val="0070C0"/>
        </w:rPr>
        <w:t>shoulder_diameter=</w:t>
      </w:r>
      <w:r w:rsidR="00194316">
        <w:rPr>
          <w:color w:val="0070C0"/>
        </w:rPr>
        <w:t>"</w:t>
      </w:r>
      <w:r w:rsidRPr="0078617E">
        <w:rPr>
          <w:color w:val="0070C0"/>
        </w:rPr>
        <w:t>3.8</w:t>
      </w:r>
      <w:r w:rsidR="00194316">
        <w:rPr>
          <w:color w:val="0070C0"/>
        </w:rPr>
        <w:t>"</w:t>
      </w:r>
      <w:r w:rsidRPr="0078617E">
        <w:rPr>
          <w:color w:val="0070C0"/>
        </w:rPr>
        <w:t xml:space="preserve"> shoulder_length=</w:t>
      </w:r>
      <w:r w:rsidR="00194316">
        <w:rPr>
          <w:color w:val="0070C0"/>
        </w:rPr>
        <w:t>"</w:t>
      </w:r>
      <w:r w:rsidRPr="0078617E">
        <w:rPr>
          <w:color w:val="0070C0"/>
        </w:rPr>
        <w:t>1.2</w:t>
      </w:r>
      <w:r w:rsidR="00194316">
        <w:rPr>
          <w:color w:val="0070C0"/>
        </w:rPr>
        <w:t>"</w:t>
      </w:r>
      <w:r w:rsidRPr="0078617E">
        <w:rPr>
          <w:color w:val="0070C0"/>
        </w:rPr>
        <w:t>/&gt;</w:t>
      </w:r>
    </w:p>
    <w:p w14:paraId="52298B4C" w14:textId="377AB1ED" w:rsidR="0078617E" w:rsidRDefault="0078617E" w:rsidP="0078617E">
      <w:pPr>
        <w:pStyle w:val="XMLCode"/>
        <w:rPr>
          <w:color w:val="0070C0"/>
        </w:rPr>
      </w:pPr>
      <w:r>
        <w:rPr>
          <w:color w:val="0070C0"/>
        </w:rPr>
        <w:tab/>
      </w:r>
      <w:r>
        <w:rPr>
          <w:color w:val="0070C0"/>
        </w:rPr>
        <w:tab/>
      </w:r>
      <w:r w:rsidRPr="0078617E">
        <w:rPr>
          <w:color w:val="0070C0"/>
        </w:rPr>
        <w:t>&lt;normal_direction x=</w:t>
      </w:r>
      <w:r w:rsidR="00194316">
        <w:rPr>
          <w:color w:val="0070C0"/>
        </w:rPr>
        <w:t>"</w:t>
      </w:r>
      <w:r w:rsidRPr="0078617E">
        <w:rPr>
          <w:color w:val="0070C0"/>
        </w:rPr>
        <w:t>0</w:t>
      </w:r>
      <w:r w:rsidR="00194316">
        <w:rPr>
          <w:color w:val="0070C0"/>
        </w:rPr>
        <w:t>"</w:t>
      </w:r>
      <w:r w:rsidRPr="0078617E">
        <w:rPr>
          <w:color w:val="0070C0"/>
        </w:rPr>
        <w:t xml:space="preserve"> y=</w:t>
      </w:r>
      <w:r w:rsidR="00194316">
        <w:rPr>
          <w:color w:val="0070C0"/>
        </w:rPr>
        <w:t>"</w:t>
      </w:r>
      <w:r w:rsidRPr="0078617E">
        <w:rPr>
          <w:color w:val="0070C0"/>
        </w:rPr>
        <w:t>1.5</w:t>
      </w:r>
      <w:r w:rsidR="00194316">
        <w:rPr>
          <w:color w:val="0070C0"/>
        </w:rPr>
        <w:t>"</w:t>
      </w:r>
      <w:r w:rsidRPr="0078617E">
        <w:rPr>
          <w:color w:val="0070C0"/>
        </w:rPr>
        <w:t xml:space="preserve"> z=</w:t>
      </w:r>
      <w:r w:rsidR="00194316">
        <w:rPr>
          <w:color w:val="0070C0"/>
        </w:rPr>
        <w:t>"</w:t>
      </w:r>
      <w:r w:rsidRPr="0078617E">
        <w:rPr>
          <w:color w:val="0070C0"/>
        </w:rPr>
        <w:t>3</w:t>
      </w:r>
      <w:r w:rsidR="00194316">
        <w:rPr>
          <w:color w:val="0070C0"/>
        </w:rPr>
        <w:t>"</w:t>
      </w:r>
      <w:r w:rsidRPr="0078617E">
        <w:rPr>
          <w:color w:val="0070C0"/>
        </w:rPr>
        <w:t>/&gt;</w:t>
      </w:r>
    </w:p>
    <w:p w14:paraId="1ED1C1EC" w14:textId="77777777" w:rsidR="001A15B5" w:rsidRPr="0009532E" w:rsidRDefault="0078617E" w:rsidP="0078617E">
      <w:pPr>
        <w:pStyle w:val="XMLCode"/>
        <w:rPr>
          <w:color w:val="0070C0"/>
        </w:rPr>
      </w:pPr>
      <w:r>
        <w:rPr>
          <w:color w:val="0070C0"/>
        </w:rPr>
        <w:tab/>
      </w:r>
      <w:r w:rsidR="001A15B5" w:rsidRPr="0009532E">
        <w:rPr>
          <w:color w:val="0070C0"/>
        </w:rPr>
        <w:t>&lt;/rivet&gt;</w:t>
      </w:r>
    </w:p>
    <w:p w14:paraId="70093001" w14:textId="77777777" w:rsidR="001A15B5" w:rsidRDefault="001A15B5" w:rsidP="001A15B5">
      <w:pPr>
        <w:pStyle w:val="XMLCode"/>
      </w:pPr>
      <w:r>
        <w:tab/>
        <w:t>&lt;appdata&gt;</w:t>
      </w:r>
    </w:p>
    <w:p w14:paraId="2B839C30" w14:textId="77777777" w:rsidR="001A15B5" w:rsidRDefault="001A15B5" w:rsidP="001A15B5">
      <w:pPr>
        <w:pStyle w:val="XMLCode"/>
      </w:pPr>
      <w:r>
        <w:tab/>
      </w:r>
      <w:r>
        <w:tab/>
        <w:t>...</w:t>
      </w:r>
    </w:p>
    <w:p w14:paraId="730BA0CC" w14:textId="77777777" w:rsidR="001A15B5" w:rsidRDefault="001A15B5" w:rsidP="001A15B5">
      <w:pPr>
        <w:pStyle w:val="XMLCode"/>
      </w:pPr>
      <w:r>
        <w:tab/>
        <w:t>&lt;/appdata&gt;</w:t>
      </w:r>
    </w:p>
    <w:p w14:paraId="20249744" w14:textId="77777777" w:rsidR="001A15B5" w:rsidRDefault="001A15B5" w:rsidP="001A15B5">
      <w:pPr>
        <w:pStyle w:val="XMLCode"/>
      </w:pPr>
      <w:r>
        <w:t>&lt;/connection_0d&gt;</w:t>
      </w:r>
    </w:p>
    <w:p w14:paraId="36CBC792" w14:textId="77777777" w:rsidR="001A15B5" w:rsidRPr="001A15B5" w:rsidRDefault="001A15B5" w:rsidP="001A15B5">
      <w:pPr>
        <w:pStyle w:val="XMLCode"/>
      </w:pPr>
    </w:p>
    <w:p w14:paraId="42B40AE6" w14:textId="77777777" w:rsidR="002E60CB" w:rsidRPr="00F90632" w:rsidRDefault="002E60CB" w:rsidP="00327322">
      <w:pPr>
        <w:pStyle w:val="berschrift3"/>
        <w:pageBreakBefore/>
      </w:pPr>
      <w:bookmarkStart w:id="597" w:name="_Toc428279391"/>
      <w:bookmarkStart w:id="598" w:name="_Toc428456128"/>
      <w:bookmarkStart w:id="599" w:name="_Toc428537091"/>
      <w:bookmarkStart w:id="600" w:name="_Toc428969410"/>
      <w:bookmarkStart w:id="601" w:name="_Toc429052801"/>
      <w:bookmarkStart w:id="602" w:name="_Toc413359589"/>
      <w:bookmarkStart w:id="603" w:name="_Toc3556981"/>
      <w:bookmarkStart w:id="604" w:name="_Toc34747231"/>
      <w:bookmarkStart w:id="605" w:name="_Toc39880545"/>
      <w:bookmarkEnd w:id="597"/>
      <w:bookmarkEnd w:id="598"/>
      <w:bookmarkEnd w:id="599"/>
      <w:bookmarkEnd w:id="600"/>
      <w:bookmarkEnd w:id="601"/>
      <w:r w:rsidRPr="00F90632">
        <w:lastRenderedPageBreak/>
        <w:t>Swop Rivets</w:t>
      </w:r>
      <w:bookmarkEnd w:id="602"/>
      <w:bookmarkEnd w:id="603"/>
      <w:bookmarkEnd w:id="604"/>
      <w:bookmarkEnd w:id="605"/>
    </w:p>
    <w:p w14:paraId="1012F1C0" w14:textId="6187670A" w:rsidR="002E60CB" w:rsidRDefault="00194316" w:rsidP="00034C0D">
      <w:pPr>
        <w:jc w:val="both"/>
        <w:rPr>
          <w:lang w:eastAsia="x-none"/>
        </w:rPr>
      </w:pPr>
      <w:r>
        <w:rPr>
          <w:lang w:eastAsia="x-none"/>
        </w:rPr>
        <w:t>"</w:t>
      </w:r>
      <w:r w:rsidR="00E0148D">
        <w:rPr>
          <w:lang w:eastAsia="x-none"/>
        </w:rPr>
        <w:t>SWOP</w:t>
      </w:r>
      <w:r>
        <w:rPr>
          <w:lang w:eastAsia="x-none"/>
        </w:rPr>
        <w:t>"</w:t>
      </w:r>
      <w:r w:rsidR="00E0148D">
        <w:rPr>
          <w:lang w:eastAsia="x-none"/>
        </w:rPr>
        <w:t xml:space="preserve"> stands for </w:t>
      </w:r>
      <w:r>
        <w:rPr>
          <w:lang w:eastAsia="x-none"/>
        </w:rPr>
        <w:t>"</w:t>
      </w:r>
      <w:r w:rsidR="006E6276" w:rsidRPr="006E6276">
        <w:rPr>
          <w:u w:val="single"/>
          <w:lang w:eastAsia="x-none"/>
        </w:rPr>
        <w:t>S</w:t>
      </w:r>
      <w:r w:rsidR="00E0148D">
        <w:rPr>
          <w:lang w:eastAsia="x-none"/>
        </w:rPr>
        <w:t xml:space="preserve">heet </w:t>
      </w:r>
      <w:r w:rsidR="006E6276" w:rsidRPr="006E6276">
        <w:rPr>
          <w:u w:val="single"/>
          <w:lang w:eastAsia="x-none"/>
        </w:rPr>
        <w:t>W</w:t>
      </w:r>
      <w:r w:rsidR="00E0148D">
        <w:rPr>
          <w:lang w:eastAsia="x-none"/>
        </w:rPr>
        <w:t xml:space="preserve">eld </w:t>
      </w:r>
      <w:r w:rsidR="006E6276" w:rsidRPr="006E6276">
        <w:rPr>
          <w:u w:val="single"/>
          <w:lang w:eastAsia="x-none"/>
        </w:rPr>
        <w:t>O</w:t>
      </w:r>
      <w:r w:rsidR="00E0148D">
        <w:rPr>
          <w:lang w:eastAsia="x-none"/>
        </w:rPr>
        <w:t xml:space="preserve">pposed </w:t>
      </w:r>
      <w:r w:rsidR="006E6276" w:rsidRPr="006E6276">
        <w:rPr>
          <w:u w:val="single"/>
          <w:lang w:eastAsia="x-none"/>
        </w:rPr>
        <w:t>P</w:t>
      </w:r>
      <w:r w:rsidR="00E0148D">
        <w:rPr>
          <w:lang w:eastAsia="x-none"/>
        </w:rPr>
        <w:t>lug</w:t>
      </w:r>
      <w:r>
        <w:rPr>
          <w:lang w:eastAsia="x-none"/>
        </w:rPr>
        <w:t>"</w:t>
      </w:r>
      <w:r w:rsidR="00E0148D">
        <w:rPr>
          <w:lang w:eastAsia="x-none"/>
        </w:rPr>
        <w:t>. The method is used to connect parts with spot welds in cases where one component material is not suitable to create any alloy with the other part’s material. Typically it is the case when aluminum and steel parts are going to be connected.</w:t>
      </w:r>
    </w:p>
    <w:p w14:paraId="41D0FE35" w14:textId="77777777" w:rsidR="005F05A3" w:rsidRDefault="005F05A3" w:rsidP="00E0148D">
      <w:pPr>
        <w:jc w:val="both"/>
        <w:rPr>
          <w:lang w:eastAsia="x-none"/>
        </w:rPr>
      </w:pPr>
    </w:p>
    <w:p w14:paraId="09B51E95" w14:textId="77777777" w:rsidR="00034C0D" w:rsidRDefault="00F34E67" w:rsidP="005F05A3">
      <w:pPr>
        <w:jc w:val="center"/>
      </w:pPr>
      <w:r>
        <w:rPr>
          <w:noProof/>
          <w:lang w:eastAsia="en-US"/>
        </w:rPr>
        <w:drawing>
          <wp:inline distT="0" distB="0" distL="0" distR="0" wp14:anchorId="7904DEE9" wp14:editId="75C62B12">
            <wp:extent cx="3517577" cy="2612234"/>
            <wp:effectExtent l="0" t="0" r="698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3522337" cy="2615769"/>
                    </a:xfrm>
                    <a:prstGeom prst="rect">
                      <a:avLst/>
                    </a:prstGeom>
                  </pic:spPr>
                </pic:pic>
              </a:graphicData>
            </a:graphic>
          </wp:inline>
        </w:drawing>
      </w:r>
    </w:p>
    <w:tbl>
      <w:tblPr>
        <w:tblStyle w:val="Tabellenraster"/>
        <w:tblW w:w="0" w:type="auto"/>
        <w:tblInd w:w="15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
        <w:gridCol w:w="2693"/>
        <w:gridCol w:w="426"/>
        <w:gridCol w:w="2693"/>
      </w:tblGrid>
      <w:tr w:rsidR="00034C0D" w14:paraId="70C17361" w14:textId="77777777" w:rsidTr="00245478">
        <w:tc>
          <w:tcPr>
            <w:tcW w:w="425" w:type="dxa"/>
            <w:vAlign w:val="center"/>
          </w:tcPr>
          <w:p w14:paraId="0463001E" w14:textId="77777777" w:rsidR="00034C0D" w:rsidRPr="00C5224D" w:rsidRDefault="00034C0D" w:rsidP="00245478">
            <w:pPr>
              <w:rPr>
                <w:sz w:val="16"/>
              </w:rPr>
            </w:pPr>
            <w:r w:rsidRPr="00C5224D">
              <w:rPr>
                <w:sz w:val="16"/>
              </w:rPr>
              <w:t>1</w:t>
            </w:r>
            <w:r>
              <w:rPr>
                <w:sz w:val="16"/>
              </w:rPr>
              <w:t xml:space="preserve"> -</w:t>
            </w:r>
          </w:p>
        </w:tc>
        <w:tc>
          <w:tcPr>
            <w:tcW w:w="2693" w:type="dxa"/>
            <w:vAlign w:val="center"/>
          </w:tcPr>
          <w:p w14:paraId="65082509" w14:textId="77777777" w:rsidR="00034C0D" w:rsidRPr="00C5224D" w:rsidRDefault="00034C0D" w:rsidP="00245478">
            <w:pPr>
              <w:rPr>
                <w:sz w:val="16"/>
              </w:rPr>
            </w:pPr>
            <w:r>
              <w:rPr>
                <w:sz w:val="16"/>
              </w:rPr>
              <w:t>Connected part A</w:t>
            </w:r>
          </w:p>
        </w:tc>
        <w:tc>
          <w:tcPr>
            <w:tcW w:w="426" w:type="dxa"/>
            <w:vAlign w:val="center"/>
          </w:tcPr>
          <w:p w14:paraId="0481B592" w14:textId="77777777" w:rsidR="00034C0D" w:rsidRPr="00C5224D" w:rsidRDefault="00034C0D" w:rsidP="00245478">
            <w:pPr>
              <w:rPr>
                <w:sz w:val="16"/>
              </w:rPr>
            </w:pPr>
            <w:r w:rsidRPr="00C5224D">
              <w:rPr>
                <w:sz w:val="16"/>
              </w:rPr>
              <w:t>5</w:t>
            </w:r>
            <w:r>
              <w:rPr>
                <w:sz w:val="16"/>
              </w:rPr>
              <w:t xml:space="preserve"> -</w:t>
            </w:r>
          </w:p>
        </w:tc>
        <w:tc>
          <w:tcPr>
            <w:tcW w:w="2693" w:type="dxa"/>
            <w:vAlign w:val="center"/>
          </w:tcPr>
          <w:p w14:paraId="7F1F59B5" w14:textId="77777777" w:rsidR="00034C0D" w:rsidRPr="00C5224D" w:rsidRDefault="00DD557D" w:rsidP="00245478">
            <w:pPr>
              <w:rPr>
                <w:sz w:val="16"/>
              </w:rPr>
            </w:pPr>
            <w:r>
              <w:rPr>
                <w:sz w:val="16"/>
              </w:rPr>
              <w:t>Insert Body</w:t>
            </w:r>
          </w:p>
        </w:tc>
      </w:tr>
      <w:tr w:rsidR="00034C0D" w14:paraId="2609A9BA" w14:textId="77777777" w:rsidTr="00245478">
        <w:tc>
          <w:tcPr>
            <w:tcW w:w="425" w:type="dxa"/>
            <w:vAlign w:val="center"/>
          </w:tcPr>
          <w:p w14:paraId="48744F8B" w14:textId="77777777" w:rsidR="00034C0D" w:rsidRPr="00C5224D" w:rsidRDefault="00034C0D" w:rsidP="00245478">
            <w:pPr>
              <w:rPr>
                <w:sz w:val="16"/>
              </w:rPr>
            </w:pPr>
            <w:r w:rsidRPr="00C5224D">
              <w:rPr>
                <w:sz w:val="16"/>
              </w:rPr>
              <w:t>2</w:t>
            </w:r>
            <w:r>
              <w:rPr>
                <w:sz w:val="16"/>
              </w:rPr>
              <w:t xml:space="preserve"> -</w:t>
            </w:r>
          </w:p>
        </w:tc>
        <w:tc>
          <w:tcPr>
            <w:tcW w:w="2693" w:type="dxa"/>
            <w:vAlign w:val="center"/>
          </w:tcPr>
          <w:p w14:paraId="311C525A" w14:textId="77777777" w:rsidR="00034C0D" w:rsidRPr="00C5224D" w:rsidRDefault="00034C0D" w:rsidP="00245478">
            <w:pPr>
              <w:rPr>
                <w:sz w:val="16"/>
              </w:rPr>
            </w:pPr>
            <w:r>
              <w:rPr>
                <w:sz w:val="16"/>
              </w:rPr>
              <w:t>Connected Part B</w:t>
            </w:r>
          </w:p>
        </w:tc>
        <w:tc>
          <w:tcPr>
            <w:tcW w:w="426" w:type="dxa"/>
            <w:vAlign w:val="center"/>
          </w:tcPr>
          <w:p w14:paraId="26900BC8" w14:textId="77777777" w:rsidR="00034C0D" w:rsidRPr="00C5224D" w:rsidRDefault="00034C0D" w:rsidP="00245478">
            <w:pPr>
              <w:rPr>
                <w:sz w:val="16"/>
              </w:rPr>
            </w:pPr>
            <w:r w:rsidRPr="00C5224D">
              <w:rPr>
                <w:sz w:val="16"/>
              </w:rPr>
              <w:t>6</w:t>
            </w:r>
            <w:r>
              <w:rPr>
                <w:sz w:val="16"/>
              </w:rPr>
              <w:t xml:space="preserve"> -</w:t>
            </w:r>
          </w:p>
        </w:tc>
        <w:tc>
          <w:tcPr>
            <w:tcW w:w="2693" w:type="dxa"/>
            <w:vAlign w:val="center"/>
          </w:tcPr>
          <w:p w14:paraId="7F20BD43" w14:textId="77777777" w:rsidR="00034C0D" w:rsidRPr="00C5224D" w:rsidRDefault="00474735" w:rsidP="00245478">
            <w:pPr>
              <w:rPr>
                <w:sz w:val="16"/>
              </w:rPr>
            </w:pPr>
            <w:r>
              <w:rPr>
                <w:sz w:val="16"/>
              </w:rPr>
              <w:t>Enlarged head</w:t>
            </w:r>
          </w:p>
        </w:tc>
      </w:tr>
      <w:tr w:rsidR="00034C0D" w14:paraId="7B5703F1" w14:textId="77777777" w:rsidTr="00245478">
        <w:tc>
          <w:tcPr>
            <w:tcW w:w="425" w:type="dxa"/>
            <w:vAlign w:val="center"/>
          </w:tcPr>
          <w:p w14:paraId="5BC11E1C" w14:textId="77777777" w:rsidR="00034C0D" w:rsidRPr="00C5224D" w:rsidRDefault="00034C0D" w:rsidP="00245478">
            <w:pPr>
              <w:rPr>
                <w:sz w:val="16"/>
              </w:rPr>
            </w:pPr>
            <w:r w:rsidRPr="00C5224D">
              <w:rPr>
                <w:sz w:val="16"/>
              </w:rPr>
              <w:t>3</w:t>
            </w:r>
            <w:r>
              <w:rPr>
                <w:sz w:val="16"/>
              </w:rPr>
              <w:t xml:space="preserve"> -</w:t>
            </w:r>
          </w:p>
        </w:tc>
        <w:tc>
          <w:tcPr>
            <w:tcW w:w="2693" w:type="dxa"/>
            <w:vAlign w:val="center"/>
          </w:tcPr>
          <w:p w14:paraId="1AACF456" w14:textId="77777777" w:rsidR="00034C0D" w:rsidRPr="00C5224D" w:rsidRDefault="00034C0D" w:rsidP="00245478">
            <w:pPr>
              <w:rPr>
                <w:sz w:val="16"/>
              </w:rPr>
            </w:pPr>
            <w:r>
              <w:rPr>
                <w:sz w:val="16"/>
              </w:rPr>
              <w:t>Hole on insert side</w:t>
            </w:r>
          </w:p>
        </w:tc>
        <w:tc>
          <w:tcPr>
            <w:tcW w:w="426" w:type="dxa"/>
            <w:vAlign w:val="center"/>
          </w:tcPr>
          <w:p w14:paraId="78264AC0" w14:textId="77777777" w:rsidR="00034C0D" w:rsidRPr="00C5224D" w:rsidRDefault="00034C0D" w:rsidP="00245478">
            <w:pPr>
              <w:rPr>
                <w:sz w:val="16"/>
              </w:rPr>
            </w:pPr>
            <w:r w:rsidRPr="00C5224D">
              <w:rPr>
                <w:sz w:val="16"/>
              </w:rPr>
              <w:t>7</w:t>
            </w:r>
            <w:r>
              <w:rPr>
                <w:sz w:val="16"/>
              </w:rPr>
              <w:t xml:space="preserve"> -</w:t>
            </w:r>
          </w:p>
        </w:tc>
        <w:tc>
          <w:tcPr>
            <w:tcW w:w="2693" w:type="dxa"/>
            <w:vAlign w:val="center"/>
          </w:tcPr>
          <w:p w14:paraId="700E9AD6" w14:textId="77777777" w:rsidR="00034C0D" w:rsidRPr="00C5224D" w:rsidRDefault="00034C0D" w:rsidP="00245478">
            <w:pPr>
              <w:rPr>
                <w:sz w:val="16"/>
              </w:rPr>
            </w:pPr>
            <w:r>
              <w:rPr>
                <w:sz w:val="16"/>
              </w:rPr>
              <w:t>Stop surface</w:t>
            </w:r>
          </w:p>
        </w:tc>
      </w:tr>
      <w:tr w:rsidR="00034C0D" w14:paraId="1E397B9E" w14:textId="77777777" w:rsidTr="00245478">
        <w:tc>
          <w:tcPr>
            <w:tcW w:w="425" w:type="dxa"/>
            <w:vAlign w:val="center"/>
          </w:tcPr>
          <w:p w14:paraId="543F2CA9" w14:textId="77777777" w:rsidR="00034C0D" w:rsidRPr="00C5224D" w:rsidRDefault="00034C0D" w:rsidP="00245478">
            <w:pPr>
              <w:rPr>
                <w:sz w:val="16"/>
              </w:rPr>
            </w:pPr>
            <w:r w:rsidRPr="00C5224D">
              <w:rPr>
                <w:sz w:val="16"/>
              </w:rPr>
              <w:t>4</w:t>
            </w:r>
            <w:r>
              <w:rPr>
                <w:sz w:val="16"/>
              </w:rPr>
              <w:t xml:space="preserve"> -</w:t>
            </w:r>
          </w:p>
        </w:tc>
        <w:tc>
          <w:tcPr>
            <w:tcW w:w="2693" w:type="dxa"/>
            <w:vAlign w:val="center"/>
          </w:tcPr>
          <w:p w14:paraId="16A12FD5" w14:textId="77777777" w:rsidR="00034C0D" w:rsidRPr="00C5224D" w:rsidRDefault="00034C0D" w:rsidP="00245478">
            <w:pPr>
              <w:rPr>
                <w:sz w:val="16"/>
              </w:rPr>
            </w:pPr>
            <w:r>
              <w:rPr>
                <w:sz w:val="16"/>
              </w:rPr>
              <w:t>Insert (plug or rivet)</w:t>
            </w:r>
          </w:p>
        </w:tc>
        <w:tc>
          <w:tcPr>
            <w:tcW w:w="426" w:type="dxa"/>
            <w:vAlign w:val="center"/>
          </w:tcPr>
          <w:p w14:paraId="40B4A917" w14:textId="77777777" w:rsidR="00034C0D" w:rsidRPr="00C5224D" w:rsidRDefault="00034C0D" w:rsidP="00245478">
            <w:pPr>
              <w:rPr>
                <w:sz w:val="16"/>
              </w:rPr>
            </w:pPr>
            <w:r w:rsidRPr="00C5224D">
              <w:rPr>
                <w:sz w:val="16"/>
              </w:rPr>
              <w:t>8</w:t>
            </w:r>
            <w:r>
              <w:rPr>
                <w:sz w:val="16"/>
              </w:rPr>
              <w:t xml:space="preserve"> -</w:t>
            </w:r>
          </w:p>
        </w:tc>
        <w:tc>
          <w:tcPr>
            <w:tcW w:w="2693" w:type="dxa"/>
            <w:vAlign w:val="center"/>
          </w:tcPr>
          <w:p w14:paraId="6DC79F5C" w14:textId="77777777" w:rsidR="00034C0D" w:rsidRPr="00C5224D" w:rsidRDefault="00034C0D" w:rsidP="00245478">
            <w:pPr>
              <w:rPr>
                <w:sz w:val="16"/>
              </w:rPr>
            </w:pPr>
            <w:r>
              <w:rPr>
                <w:sz w:val="16"/>
              </w:rPr>
              <w:t>Electrodes</w:t>
            </w:r>
          </w:p>
        </w:tc>
      </w:tr>
      <w:tr w:rsidR="00034C0D" w14:paraId="1DFB515F" w14:textId="77777777" w:rsidTr="00245478">
        <w:tc>
          <w:tcPr>
            <w:tcW w:w="425" w:type="dxa"/>
            <w:vAlign w:val="center"/>
          </w:tcPr>
          <w:p w14:paraId="1E482528" w14:textId="77777777" w:rsidR="00034C0D" w:rsidRPr="00C5224D" w:rsidRDefault="00034C0D" w:rsidP="00245478">
            <w:pPr>
              <w:rPr>
                <w:sz w:val="16"/>
              </w:rPr>
            </w:pPr>
            <w:r>
              <w:rPr>
                <w:sz w:val="16"/>
              </w:rPr>
              <w:t>D -</w:t>
            </w:r>
          </w:p>
        </w:tc>
        <w:tc>
          <w:tcPr>
            <w:tcW w:w="2693" w:type="dxa"/>
            <w:vAlign w:val="center"/>
          </w:tcPr>
          <w:p w14:paraId="50C63151" w14:textId="77777777" w:rsidR="00034C0D" w:rsidRDefault="00034C0D" w:rsidP="00245478">
            <w:pPr>
              <w:rPr>
                <w:sz w:val="16"/>
              </w:rPr>
            </w:pPr>
            <w:r>
              <w:rPr>
                <w:sz w:val="16"/>
              </w:rPr>
              <w:t>Spot weld diameter</w:t>
            </w:r>
          </w:p>
        </w:tc>
        <w:tc>
          <w:tcPr>
            <w:tcW w:w="426" w:type="dxa"/>
            <w:vAlign w:val="center"/>
          </w:tcPr>
          <w:p w14:paraId="5E5EDCB2" w14:textId="77777777" w:rsidR="00034C0D" w:rsidRPr="00C5224D" w:rsidRDefault="00034C0D" w:rsidP="00245478">
            <w:pPr>
              <w:rPr>
                <w:sz w:val="16"/>
              </w:rPr>
            </w:pPr>
            <w:r>
              <w:rPr>
                <w:sz w:val="16"/>
              </w:rPr>
              <w:t>d -</w:t>
            </w:r>
          </w:p>
        </w:tc>
        <w:tc>
          <w:tcPr>
            <w:tcW w:w="2693" w:type="dxa"/>
            <w:vAlign w:val="center"/>
          </w:tcPr>
          <w:p w14:paraId="7845848F" w14:textId="77777777" w:rsidR="00034C0D" w:rsidRPr="00C5224D" w:rsidRDefault="00034C0D" w:rsidP="00245478">
            <w:pPr>
              <w:rPr>
                <w:sz w:val="16"/>
              </w:rPr>
            </w:pPr>
            <w:r>
              <w:rPr>
                <w:sz w:val="16"/>
              </w:rPr>
              <w:t>Hole diameter</w:t>
            </w:r>
          </w:p>
        </w:tc>
      </w:tr>
      <w:tr w:rsidR="00034C0D" w14:paraId="05D5A350" w14:textId="77777777" w:rsidTr="00245478">
        <w:tc>
          <w:tcPr>
            <w:tcW w:w="425" w:type="dxa"/>
            <w:vAlign w:val="center"/>
          </w:tcPr>
          <w:p w14:paraId="4D6D60E2" w14:textId="77777777" w:rsidR="00034C0D" w:rsidRDefault="00034C0D" w:rsidP="00245478">
            <w:pPr>
              <w:rPr>
                <w:sz w:val="16"/>
              </w:rPr>
            </w:pPr>
            <w:r>
              <w:rPr>
                <w:sz w:val="16"/>
              </w:rPr>
              <w:t>w -</w:t>
            </w:r>
          </w:p>
        </w:tc>
        <w:tc>
          <w:tcPr>
            <w:tcW w:w="2693" w:type="dxa"/>
            <w:vAlign w:val="center"/>
          </w:tcPr>
          <w:p w14:paraId="782AA0DB" w14:textId="77777777" w:rsidR="00034C0D" w:rsidRDefault="00034C0D" w:rsidP="00245478">
            <w:pPr>
              <w:rPr>
                <w:sz w:val="16"/>
              </w:rPr>
            </w:pPr>
            <w:r>
              <w:rPr>
                <w:sz w:val="16"/>
              </w:rPr>
              <w:t>Spot weld nugget</w:t>
            </w:r>
          </w:p>
        </w:tc>
        <w:tc>
          <w:tcPr>
            <w:tcW w:w="426" w:type="dxa"/>
            <w:vAlign w:val="center"/>
          </w:tcPr>
          <w:p w14:paraId="1669DAD6" w14:textId="77777777" w:rsidR="00034C0D" w:rsidRDefault="00034C0D" w:rsidP="00245478">
            <w:pPr>
              <w:rPr>
                <w:sz w:val="16"/>
              </w:rPr>
            </w:pPr>
            <w:r>
              <w:rPr>
                <w:sz w:val="16"/>
              </w:rPr>
              <w:t>c -</w:t>
            </w:r>
          </w:p>
        </w:tc>
        <w:tc>
          <w:tcPr>
            <w:tcW w:w="2693" w:type="dxa"/>
            <w:vAlign w:val="center"/>
          </w:tcPr>
          <w:p w14:paraId="75FCFF28" w14:textId="77777777" w:rsidR="00034C0D" w:rsidRDefault="00EC66DA" w:rsidP="00245478">
            <w:pPr>
              <w:rPr>
                <w:sz w:val="16"/>
              </w:rPr>
            </w:pPr>
            <w:r>
              <w:rPr>
                <w:sz w:val="16"/>
              </w:rPr>
              <w:t xml:space="preserve">Core and </w:t>
            </w:r>
            <w:r w:rsidR="00034C0D">
              <w:rPr>
                <w:sz w:val="16"/>
              </w:rPr>
              <w:t>Heat Affected Zone (HZA)</w:t>
            </w:r>
          </w:p>
        </w:tc>
      </w:tr>
    </w:tbl>
    <w:p w14:paraId="6FE6D840" w14:textId="5C99B249" w:rsidR="005F05A3" w:rsidRDefault="005F05A3" w:rsidP="005F05A3">
      <w:pPr>
        <w:jc w:val="center"/>
        <w:rPr>
          <w:sz w:val="18"/>
        </w:rPr>
      </w:pPr>
      <w:r w:rsidRPr="00034C0D">
        <w:rPr>
          <w:i/>
          <w:sz w:val="18"/>
        </w:rPr>
        <w:t>Source of image:</w:t>
      </w:r>
      <w:r w:rsidRPr="00034C0D">
        <w:rPr>
          <w:sz w:val="18"/>
        </w:rPr>
        <w:t xml:space="preserve"> </w:t>
      </w:r>
      <w:hyperlink r:id="rId79" w:history="1">
        <w:r w:rsidR="004E0DBA" w:rsidRPr="0078423A">
          <w:rPr>
            <w:rStyle w:val="Hyperlink"/>
            <w:sz w:val="18"/>
          </w:rPr>
          <w:t>https://www.google.com.ar/patents/EP0967044A2?cl=en&amp;hl=de</w:t>
        </w:r>
      </w:hyperlink>
    </w:p>
    <w:p w14:paraId="06030531" w14:textId="76941B01" w:rsidR="005F05A3" w:rsidRDefault="00C5224D" w:rsidP="00C5224D">
      <w:pPr>
        <w:pStyle w:val="Beschriftung"/>
      </w:pPr>
      <w:bookmarkStart w:id="606" w:name="_Toc3557096"/>
      <w:bookmarkStart w:id="607" w:name="_Toc34747347"/>
      <w:bookmarkStart w:id="608" w:name="_Toc39880664"/>
      <w:r>
        <w:t xml:space="preserve">Figure </w:t>
      </w:r>
      <w:r w:rsidR="00406B64">
        <w:fldChar w:fldCharType="begin"/>
      </w:r>
      <w:r w:rsidR="00406B64">
        <w:instrText xml:space="preserve"> SEQ Figure \* ARABIC </w:instrText>
      </w:r>
      <w:r w:rsidR="00406B64">
        <w:fldChar w:fldCharType="separate"/>
      </w:r>
      <w:r w:rsidR="00A2710C">
        <w:rPr>
          <w:noProof/>
        </w:rPr>
        <w:t>17</w:t>
      </w:r>
      <w:r w:rsidR="00406B64">
        <w:fldChar w:fldCharType="end"/>
      </w:r>
      <w:r>
        <w:t>: Cross section of a SWOP Rivet</w:t>
      </w:r>
      <w:bookmarkEnd w:id="606"/>
      <w:bookmarkEnd w:id="607"/>
      <w:bookmarkEnd w:id="608"/>
    </w:p>
    <w:p w14:paraId="3CEAD8AE" w14:textId="77777777" w:rsidR="00C5224D" w:rsidRDefault="00C5224D" w:rsidP="00C5224D">
      <w:pPr>
        <w:spacing w:before="120"/>
        <w:jc w:val="both"/>
      </w:pPr>
      <w:r>
        <w:t xml:space="preserve">The following description is quoted from the Patent documented under </w:t>
      </w:r>
      <w:r w:rsidRPr="00C5224D">
        <w:rPr>
          <w:b/>
          <w:color w:val="C00000"/>
        </w:rPr>
        <w:t>EP 0967044 A2</w:t>
      </w:r>
      <w:r>
        <w:t>:</w:t>
      </w:r>
    </w:p>
    <w:p w14:paraId="188767AD" w14:textId="78F3AD6E" w:rsidR="00F34E67" w:rsidRDefault="00194316" w:rsidP="00C5224D">
      <w:pPr>
        <w:spacing w:before="120"/>
        <w:jc w:val="both"/>
      </w:pPr>
      <w:r>
        <w:t>"</w:t>
      </w:r>
      <w:r w:rsidR="00C5224D" w:rsidRPr="00C5224D">
        <w:t>A sheet (</w:t>
      </w:r>
      <w:r w:rsidR="00C5224D" w:rsidRPr="0034718C">
        <w:rPr>
          <w:b/>
        </w:rPr>
        <w:t>1</w:t>
      </w:r>
      <w:r w:rsidR="00C5224D" w:rsidRPr="00C5224D">
        <w:t>) of a material which cannot be electrically welded is connected to a second sheet (</w:t>
      </w:r>
      <w:r w:rsidR="00C5224D" w:rsidRPr="0034718C">
        <w:rPr>
          <w:b/>
        </w:rPr>
        <w:t>2</w:t>
      </w:r>
      <w:r w:rsidR="00C5224D" w:rsidRPr="00C5224D">
        <w:t>) of a weldable material by providing a through hole (</w:t>
      </w:r>
      <w:r w:rsidR="00C5224D" w:rsidRPr="0034718C">
        <w:rPr>
          <w:b/>
        </w:rPr>
        <w:t>3</w:t>
      </w:r>
      <w:r w:rsidR="00C5224D" w:rsidRPr="00C5224D">
        <w:t>) in the first sheet having a transverse dimension substantially greater than the transverse dimension of the tips of the electrodes (</w:t>
      </w:r>
      <w:r w:rsidR="00C5224D" w:rsidRPr="0034718C">
        <w:rPr>
          <w:b/>
        </w:rPr>
        <w:t>8</w:t>
      </w:r>
      <w:r w:rsidR="00C5224D" w:rsidRPr="00C5224D">
        <w:t>) which are used for carrying out the electric welding spot. Within the hole (</w:t>
      </w:r>
      <w:r w:rsidR="00C5224D" w:rsidRPr="0034718C">
        <w:rPr>
          <w:b/>
        </w:rPr>
        <w:t>3</w:t>
      </w:r>
      <w:r w:rsidR="00C5224D" w:rsidRPr="00C5224D">
        <w:t>) there is provided an insert (</w:t>
      </w:r>
      <w:r w:rsidR="00C5224D" w:rsidRPr="0034718C">
        <w:rPr>
          <w:b/>
        </w:rPr>
        <w:t>4</w:t>
      </w:r>
      <w:r w:rsidR="00C5224D" w:rsidRPr="00C5224D">
        <w:t>) of a material which can be electrically welded. The two electrodes (</w:t>
      </w:r>
      <w:r w:rsidR="00C5224D" w:rsidRPr="0034718C">
        <w:rPr>
          <w:b/>
        </w:rPr>
        <w:t>8</w:t>
      </w:r>
      <w:r w:rsidR="00C5224D" w:rsidRPr="00C5224D">
        <w:t>) are applied so as to cause welding of the insert (</w:t>
      </w:r>
      <w:r w:rsidR="00C5224D" w:rsidRPr="0034718C">
        <w:rPr>
          <w:b/>
        </w:rPr>
        <w:t>4</w:t>
      </w:r>
      <w:r w:rsidR="00C5224D" w:rsidRPr="00C5224D">
        <w:t>) to the second sheet (</w:t>
      </w:r>
      <w:r w:rsidR="00C5224D" w:rsidRPr="0034718C">
        <w:rPr>
          <w:b/>
        </w:rPr>
        <w:t>2</w:t>
      </w:r>
      <w:r w:rsidR="00C5224D" w:rsidRPr="00C5224D">
        <w:t>). The insert (</w:t>
      </w:r>
      <w:r w:rsidR="00C5224D" w:rsidRPr="0034718C">
        <w:rPr>
          <w:b/>
        </w:rPr>
        <w:t>4</w:t>
      </w:r>
      <w:r w:rsidR="00C5224D" w:rsidRPr="00C5224D">
        <w:t>) has a stop surface (</w:t>
      </w:r>
      <w:r w:rsidR="00C5224D" w:rsidRPr="0034718C">
        <w:rPr>
          <w:b/>
        </w:rPr>
        <w:t>7</w:t>
      </w:r>
      <w:r w:rsidR="00C5224D" w:rsidRPr="00C5224D">
        <w:t>) which prevents the first sheet (</w:t>
      </w:r>
      <w:r w:rsidR="00C5224D" w:rsidRPr="0034718C">
        <w:rPr>
          <w:b/>
        </w:rPr>
        <w:t>1</w:t>
      </w:r>
      <w:r w:rsidR="00C5224D" w:rsidRPr="00C5224D">
        <w:t>) from separating from the second sheet (</w:t>
      </w:r>
      <w:r w:rsidR="00C5224D" w:rsidRPr="0034718C">
        <w:rPr>
          <w:b/>
        </w:rPr>
        <w:t>2</w:t>
      </w:r>
      <w:r w:rsidR="00C5224D" w:rsidRPr="00C5224D">
        <w:t>) after welding. The difference of the transverse dimensions of the tip of each electrode (</w:t>
      </w:r>
      <w:r w:rsidR="00C5224D" w:rsidRPr="0034718C">
        <w:rPr>
          <w:b/>
        </w:rPr>
        <w:t>8</w:t>
      </w:r>
      <w:r w:rsidR="00C5224D" w:rsidRPr="00C5224D">
        <w:t>) and the insert (</w:t>
      </w:r>
      <w:r w:rsidR="00C5224D" w:rsidRPr="0034718C">
        <w:rPr>
          <w:b/>
        </w:rPr>
        <w:t>4</w:t>
      </w:r>
      <w:r w:rsidR="00C5224D" w:rsidRPr="00C5224D">
        <w:t>) avoids any possible overheating up to the melting point of the material constituting the first sheet (</w:t>
      </w:r>
      <w:r w:rsidR="00C5224D" w:rsidRPr="0034718C">
        <w:rPr>
          <w:b/>
        </w:rPr>
        <w:t>1</w:t>
      </w:r>
      <w:r w:rsidR="00C5224D" w:rsidRPr="00C5224D">
        <w:t>) while welding is carried out.</w:t>
      </w:r>
      <w:r>
        <w:t>"</w:t>
      </w:r>
    </w:p>
    <w:p w14:paraId="1DA110DF" w14:textId="77777777" w:rsidR="00DD557D" w:rsidRDefault="00DD557D" w:rsidP="00C5224D">
      <w:pPr>
        <w:spacing w:before="120"/>
        <w:jc w:val="both"/>
      </w:pPr>
      <w:r>
        <w:t xml:space="preserve">Based on the description above one can imagine a wide range of insert shapes. Hence, they cannot be part of </w:t>
      </w:r>
      <w:r>
        <w:rPr>
          <w:rFonts w:cs="Calibri"/>
        </w:rPr>
        <w:t>χ</w:t>
      </w:r>
      <w:r>
        <w:t xml:space="preserve">MCF definition. The shape is referred by a string attribute </w:t>
      </w:r>
      <w:r w:rsidRPr="00A32748">
        <w:rPr>
          <w:rStyle w:val="elementdeftypeChar"/>
        </w:rPr>
        <w:t>insert_shape</w:t>
      </w:r>
      <w:r>
        <w:t xml:space="preserve">. The possible values of this attribute are </w:t>
      </w:r>
      <w:r>
        <w:rPr>
          <w:i/>
        </w:rPr>
        <w:t>not</w:t>
      </w:r>
      <w:r>
        <w:t xml:space="preserve"> subject of the standard: in general, this is an entry which is very OEM specific. However, to provide a minimum amount of information some general geometric data are given by the attributes introduced below.</w:t>
      </w:r>
    </w:p>
    <w:p w14:paraId="4710F741" w14:textId="77777777" w:rsidR="00DD557D" w:rsidRDefault="00DD557D" w:rsidP="00C5224D">
      <w:pPr>
        <w:spacing w:before="120"/>
        <w:jc w:val="both"/>
      </w:pPr>
      <w:r>
        <w:t xml:space="preserve">A swop rivet is denoted </w:t>
      </w:r>
      <w:r w:rsidR="00735423">
        <w:t>by a nested element</w:t>
      </w:r>
      <w:r>
        <w:t xml:space="preserve"> </w:t>
      </w:r>
      <w:r w:rsidRPr="0034718C">
        <w:rPr>
          <w:rStyle w:val="elementdeftypeChar"/>
        </w:rPr>
        <w:t>&lt;swop</w:t>
      </w:r>
      <w:r w:rsidR="00A32748">
        <w:rPr>
          <w:rStyle w:val="elementdeftypeChar"/>
        </w:rPr>
        <w:t>/</w:t>
      </w:r>
      <w:r w:rsidRPr="0034718C">
        <w:rPr>
          <w:rStyle w:val="elementdeftypeChar"/>
        </w:rPr>
        <w:t>&gt;</w:t>
      </w:r>
      <w:r>
        <w:t xml:space="preserve"> within </w:t>
      </w:r>
      <w:r w:rsidRPr="0034718C">
        <w:rPr>
          <w:rStyle w:val="elementdeftypeChar"/>
        </w:rPr>
        <w:t>&lt;rivet</w:t>
      </w:r>
      <w:r w:rsidR="00A32748">
        <w:rPr>
          <w:rStyle w:val="elementdeftypeChar"/>
        </w:rPr>
        <w:t>/</w:t>
      </w:r>
      <w:r w:rsidRPr="0034718C">
        <w:rPr>
          <w:rStyle w:val="elementdeftypeChar"/>
        </w:rPr>
        <w:t>&gt;</w:t>
      </w:r>
      <w:r>
        <w:t>.</w:t>
      </w:r>
      <w:r w:rsidR="00474735">
        <w:t xml:space="preserve"> This element is described completely by its attributes and parent element attributes within </w:t>
      </w:r>
      <w:r w:rsidR="00474735" w:rsidRPr="00474735">
        <w:rPr>
          <w:rStyle w:val="elementdeftypeChar"/>
        </w:rPr>
        <w:t>&lt;rivet</w:t>
      </w:r>
      <w:r w:rsidR="00A32748">
        <w:rPr>
          <w:rStyle w:val="elementdeftypeChar"/>
        </w:rPr>
        <w:t>/</w:t>
      </w:r>
      <w:r w:rsidR="00474735" w:rsidRPr="00474735">
        <w:rPr>
          <w:rStyle w:val="elementdeftypeChar"/>
        </w:rPr>
        <w:t>&gt;</w:t>
      </w:r>
      <w:r w:rsidR="00474735">
        <w:t xml:space="preserve">. Especially the attributes </w:t>
      </w:r>
      <w:r w:rsidR="00474735" w:rsidRPr="00A32748">
        <w:rPr>
          <w:rStyle w:val="elementdeftypeChar"/>
        </w:rPr>
        <w:t>shaft_diameter</w:t>
      </w:r>
      <w:r w:rsidR="00474735">
        <w:t xml:space="preserve">, </w:t>
      </w:r>
      <w:r w:rsidR="00474735" w:rsidRPr="00A32748">
        <w:rPr>
          <w:rStyle w:val="elementdeftypeChar"/>
        </w:rPr>
        <w:t>sink_size</w:t>
      </w:r>
      <w:r w:rsidR="00474735">
        <w:t xml:space="preserve">, </w:t>
      </w:r>
      <w:r w:rsidR="00474735" w:rsidRPr="00A32748">
        <w:rPr>
          <w:rStyle w:val="elementdeftypeChar"/>
        </w:rPr>
        <w:t>length</w:t>
      </w:r>
      <w:r w:rsidR="00474735">
        <w:t xml:space="preserve">, </w:t>
      </w:r>
      <w:r w:rsidR="00474735" w:rsidRPr="00A32748">
        <w:rPr>
          <w:rStyle w:val="elementdeftypeChar"/>
        </w:rPr>
        <w:t>head_diameter</w:t>
      </w:r>
      <w:r w:rsidR="00474735">
        <w:t xml:space="preserve"> and </w:t>
      </w:r>
      <w:r w:rsidR="00474735" w:rsidRPr="00A32748">
        <w:rPr>
          <w:rStyle w:val="elementdeftypeChar"/>
        </w:rPr>
        <w:t>head_height</w:t>
      </w:r>
      <w:r w:rsidR="00474735">
        <w:t xml:space="preserve"> are inherited from </w:t>
      </w:r>
      <w:r w:rsidR="00474735" w:rsidRPr="00474735">
        <w:rPr>
          <w:rStyle w:val="elementdeftypeChar"/>
        </w:rPr>
        <w:lastRenderedPageBreak/>
        <w:t>&lt;rivet</w:t>
      </w:r>
      <w:r w:rsidR="00A32748">
        <w:rPr>
          <w:rStyle w:val="elementdeftypeChar"/>
        </w:rPr>
        <w:t>/</w:t>
      </w:r>
      <w:r w:rsidR="00474735" w:rsidRPr="00474735">
        <w:rPr>
          <w:rStyle w:val="elementdeftypeChar"/>
        </w:rPr>
        <w:t>&gt;</w:t>
      </w:r>
      <w:r w:rsidR="00474735">
        <w:t xml:space="preserve"> element.</w:t>
      </w:r>
      <w:r w:rsidR="00FC1F60">
        <w:t xml:space="preserve"> Other rivet parameters (e.g.: </w:t>
      </w:r>
      <w:r w:rsidR="00FC1F60" w:rsidRPr="00A32748">
        <w:rPr>
          <w:rStyle w:val="elementdeftypeChar"/>
        </w:rPr>
        <w:t>length</w:t>
      </w:r>
      <w:r w:rsidR="00FC1F60">
        <w:t xml:space="preserve"> or </w:t>
      </w:r>
      <w:r w:rsidR="00FC1F60" w:rsidRPr="00A32748">
        <w:rPr>
          <w:rStyle w:val="elementdeftypeChar"/>
        </w:rPr>
        <w:t>shaft_diameter</w:t>
      </w:r>
      <w:r w:rsidR="00FC1F60">
        <w:t>) may be treated meaningless.</w:t>
      </w:r>
    </w:p>
    <w:p w14:paraId="70EA53F3" w14:textId="77777777" w:rsidR="00FC1F60" w:rsidRDefault="00FC1F60" w:rsidP="00C5224D">
      <w:pPr>
        <w:spacing w:before="120"/>
        <w:jc w:val="both"/>
      </w:pPr>
      <w:r>
        <w:t xml:space="preserve">XML specification of </w:t>
      </w:r>
      <w:r w:rsidRPr="00FC1F60">
        <w:rPr>
          <w:rStyle w:val="elementdeftypeChar"/>
        </w:rPr>
        <w:t>&lt;swop</w:t>
      </w:r>
      <w:r w:rsidR="00A32748">
        <w:rPr>
          <w:rStyle w:val="elementdeftypeChar"/>
        </w:rPr>
        <w:t>/</w:t>
      </w:r>
      <w:r w:rsidRPr="00FC1F60">
        <w:rPr>
          <w:rStyle w:val="elementdeftypeChar"/>
        </w:rPr>
        <w:t>&gt;</w:t>
      </w:r>
      <w:r>
        <w:t xml:space="preserve">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90632" w:rsidRPr="00226A3F" w14:paraId="06D80768" w14:textId="77777777" w:rsidTr="00245478">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A37B39" w14:textId="77777777" w:rsidR="00F90632" w:rsidRPr="00226A3F" w:rsidRDefault="00F90632" w:rsidP="00245478">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BB33EA" w14:textId="77777777" w:rsidR="00F90632" w:rsidRPr="00226A3F" w:rsidRDefault="00F90632" w:rsidP="00245478">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C37BAA" w14:textId="77777777" w:rsidR="00F90632" w:rsidRPr="00226A3F" w:rsidRDefault="00F90632" w:rsidP="00245478">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6BF28F" w14:textId="25D85DD5" w:rsidR="00F90632" w:rsidRPr="00226A3F" w:rsidRDefault="000E60DF" w:rsidP="00245478">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84554EE" w14:textId="77777777" w:rsidR="00F90632" w:rsidRPr="00226A3F" w:rsidRDefault="00F90632" w:rsidP="00245478">
            <w:pPr>
              <w:keepNext/>
              <w:rPr>
                <w:b/>
                <w:i/>
              </w:rPr>
            </w:pPr>
            <w:r w:rsidRPr="00226A3F">
              <w:rPr>
                <w:b/>
                <w:i/>
              </w:rPr>
              <w:t>Constraint</w:t>
            </w:r>
          </w:p>
        </w:tc>
      </w:tr>
      <w:tr w:rsidR="00F90632" w:rsidRPr="00226A3F" w14:paraId="44B265E9" w14:textId="77777777" w:rsidTr="00245478">
        <w:trPr>
          <w:cantSplit/>
          <w:jc w:val="center"/>
        </w:trPr>
        <w:tc>
          <w:tcPr>
            <w:tcW w:w="2093" w:type="dxa"/>
            <w:shd w:val="clear" w:color="auto" w:fill="auto"/>
          </w:tcPr>
          <w:p w14:paraId="28A0C533" w14:textId="77777777" w:rsidR="00F90632" w:rsidRPr="00F90632" w:rsidRDefault="00B90E8A" w:rsidP="00245478">
            <w:pPr>
              <w:rPr>
                <w:sz w:val="20"/>
                <w:szCs w:val="20"/>
              </w:rPr>
            </w:pPr>
            <w:r>
              <w:rPr>
                <w:sz w:val="20"/>
                <w:szCs w:val="20"/>
              </w:rPr>
              <w:t>insert_shape</w:t>
            </w:r>
          </w:p>
        </w:tc>
        <w:tc>
          <w:tcPr>
            <w:tcW w:w="1417" w:type="dxa"/>
            <w:shd w:val="clear" w:color="auto" w:fill="auto"/>
          </w:tcPr>
          <w:p w14:paraId="3AB9F3A5" w14:textId="77777777" w:rsidR="00F90632" w:rsidRPr="005B1B92" w:rsidRDefault="00B90E8A" w:rsidP="00245478">
            <w:pPr>
              <w:rPr>
                <w:sz w:val="20"/>
                <w:szCs w:val="20"/>
              </w:rPr>
            </w:pPr>
            <w:r>
              <w:rPr>
                <w:sz w:val="20"/>
                <w:szCs w:val="20"/>
              </w:rPr>
              <w:t>Alphanumeric</w:t>
            </w:r>
          </w:p>
        </w:tc>
        <w:tc>
          <w:tcPr>
            <w:tcW w:w="1418" w:type="dxa"/>
          </w:tcPr>
          <w:p w14:paraId="0AC4CAAD" w14:textId="77777777" w:rsidR="00F90632" w:rsidRPr="005B1B92" w:rsidRDefault="00B90E8A" w:rsidP="00245478">
            <w:pPr>
              <w:rPr>
                <w:sz w:val="20"/>
                <w:szCs w:val="20"/>
              </w:rPr>
            </w:pPr>
            <w:r>
              <w:rPr>
                <w:sz w:val="20"/>
                <w:szCs w:val="20"/>
              </w:rPr>
              <w:t>Alphanumeric</w:t>
            </w:r>
          </w:p>
        </w:tc>
        <w:tc>
          <w:tcPr>
            <w:tcW w:w="1163" w:type="dxa"/>
            <w:shd w:val="clear" w:color="auto" w:fill="auto"/>
          </w:tcPr>
          <w:p w14:paraId="3A9FF822"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25FF0D6A" w14:textId="77777777" w:rsidR="00F90632" w:rsidRPr="005B1B92" w:rsidRDefault="00F90632" w:rsidP="00245478">
            <w:pPr>
              <w:rPr>
                <w:sz w:val="20"/>
                <w:szCs w:val="20"/>
              </w:rPr>
            </w:pPr>
            <w:r w:rsidRPr="005B1B92">
              <w:rPr>
                <w:sz w:val="20"/>
                <w:szCs w:val="20"/>
              </w:rPr>
              <w:t>-</w:t>
            </w:r>
          </w:p>
        </w:tc>
      </w:tr>
      <w:tr w:rsidR="00F90632" w:rsidRPr="00226A3F" w14:paraId="39232E1F" w14:textId="77777777" w:rsidTr="00245478">
        <w:trPr>
          <w:cantSplit/>
          <w:jc w:val="center"/>
        </w:trPr>
        <w:tc>
          <w:tcPr>
            <w:tcW w:w="2093" w:type="dxa"/>
            <w:shd w:val="clear" w:color="auto" w:fill="auto"/>
          </w:tcPr>
          <w:p w14:paraId="0AFC83A6" w14:textId="77777777" w:rsidR="00F90632" w:rsidRPr="00F90632" w:rsidRDefault="00B90E8A" w:rsidP="00245478">
            <w:pPr>
              <w:rPr>
                <w:sz w:val="20"/>
                <w:szCs w:val="20"/>
              </w:rPr>
            </w:pPr>
            <w:r>
              <w:rPr>
                <w:sz w:val="20"/>
                <w:szCs w:val="20"/>
              </w:rPr>
              <w:t>insert_height</w:t>
            </w:r>
          </w:p>
        </w:tc>
        <w:tc>
          <w:tcPr>
            <w:tcW w:w="1417" w:type="dxa"/>
            <w:shd w:val="clear" w:color="auto" w:fill="auto"/>
          </w:tcPr>
          <w:p w14:paraId="14532F47" w14:textId="77777777" w:rsidR="00F90632" w:rsidRPr="005B1B92" w:rsidRDefault="00F90632" w:rsidP="00245478">
            <w:pPr>
              <w:rPr>
                <w:sz w:val="20"/>
                <w:szCs w:val="20"/>
              </w:rPr>
            </w:pPr>
            <w:r w:rsidRPr="005B1B92">
              <w:rPr>
                <w:sz w:val="20"/>
                <w:szCs w:val="20"/>
              </w:rPr>
              <w:t>Floating point</w:t>
            </w:r>
          </w:p>
        </w:tc>
        <w:tc>
          <w:tcPr>
            <w:tcW w:w="1418" w:type="dxa"/>
          </w:tcPr>
          <w:p w14:paraId="56498491" w14:textId="77777777" w:rsidR="00F90632" w:rsidRPr="005B1B92" w:rsidRDefault="00F90632" w:rsidP="00245478">
            <w:pPr>
              <w:rPr>
                <w:sz w:val="20"/>
                <w:szCs w:val="20"/>
              </w:rPr>
            </w:pPr>
            <w:r w:rsidRPr="005B1B92">
              <w:rPr>
                <w:sz w:val="20"/>
                <w:szCs w:val="20"/>
              </w:rPr>
              <w:t>&gt; 0.0</w:t>
            </w:r>
          </w:p>
        </w:tc>
        <w:tc>
          <w:tcPr>
            <w:tcW w:w="1163" w:type="dxa"/>
            <w:shd w:val="clear" w:color="auto" w:fill="auto"/>
          </w:tcPr>
          <w:p w14:paraId="5D6F9D58"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1DF41DAD" w14:textId="77777777" w:rsidR="00F90632" w:rsidRPr="005B1B92" w:rsidRDefault="00F90632" w:rsidP="00245478">
            <w:pPr>
              <w:rPr>
                <w:sz w:val="20"/>
                <w:szCs w:val="20"/>
              </w:rPr>
            </w:pPr>
            <w:r w:rsidRPr="005B1B92">
              <w:rPr>
                <w:sz w:val="20"/>
                <w:szCs w:val="20"/>
              </w:rPr>
              <w:t>-</w:t>
            </w:r>
          </w:p>
        </w:tc>
      </w:tr>
      <w:tr w:rsidR="00F90632" w:rsidRPr="0064579A" w14:paraId="33248B3D" w14:textId="77777777" w:rsidTr="00245478">
        <w:trPr>
          <w:cantSplit/>
          <w:jc w:val="center"/>
        </w:trPr>
        <w:tc>
          <w:tcPr>
            <w:tcW w:w="2093" w:type="dxa"/>
            <w:shd w:val="clear" w:color="auto" w:fill="auto"/>
          </w:tcPr>
          <w:p w14:paraId="15AD1E8D" w14:textId="77777777" w:rsidR="00F90632" w:rsidRPr="00F90632" w:rsidRDefault="00B90E8A" w:rsidP="00245478">
            <w:pPr>
              <w:rPr>
                <w:sz w:val="20"/>
                <w:szCs w:val="20"/>
              </w:rPr>
            </w:pPr>
            <w:r>
              <w:rPr>
                <w:sz w:val="20"/>
                <w:szCs w:val="20"/>
              </w:rPr>
              <w:t>spotweld_diameter</w:t>
            </w:r>
          </w:p>
        </w:tc>
        <w:tc>
          <w:tcPr>
            <w:tcW w:w="1417" w:type="dxa"/>
            <w:shd w:val="clear" w:color="auto" w:fill="auto"/>
          </w:tcPr>
          <w:p w14:paraId="2D79BF0C" w14:textId="77777777" w:rsidR="00F90632" w:rsidRPr="005B1B92" w:rsidRDefault="00F90632" w:rsidP="00245478">
            <w:pPr>
              <w:rPr>
                <w:sz w:val="20"/>
                <w:szCs w:val="20"/>
              </w:rPr>
            </w:pPr>
            <w:r w:rsidRPr="005B1B92">
              <w:rPr>
                <w:sz w:val="20"/>
                <w:szCs w:val="20"/>
              </w:rPr>
              <w:t>Floating point</w:t>
            </w:r>
          </w:p>
        </w:tc>
        <w:tc>
          <w:tcPr>
            <w:tcW w:w="1418" w:type="dxa"/>
          </w:tcPr>
          <w:p w14:paraId="32A2EF33" w14:textId="77777777" w:rsidR="00F90632" w:rsidRPr="005B1B92" w:rsidRDefault="00F90632" w:rsidP="00245478">
            <w:pPr>
              <w:rPr>
                <w:sz w:val="20"/>
                <w:szCs w:val="20"/>
              </w:rPr>
            </w:pPr>
            <w:r w:rsidRPr="005B1B92">
              <w:rPr>
                <w:sz w:val="20"/>
                <w:szCs w:val="20"/>
              </w:rPr>
              <w:t>&gt; 0.0</w:t>
            </w:r>
          </w:p>
        </w:tc>
        <w:tc>
          <w:tcPr>
            <w:tcW w:w="1163" w:type="dxa"/>
            <w:shd w:val="clear" w:color="auto" w:fill="auto"/>
          </w:tcPr>
          <w:p w14:paraId="2FBF4814"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583CE4DB" w14:textId="77777777" w:rsidR="00F90632" w:rsidRPr="005B1B92" w:rsidRDefault="00F90632" w:rsidP="00245478">
            <w:pPr>
              <w:rPr>
                <w:sz w:val="20"/>
                <w:szCs w:val="20"/>
              </w:rPr>
            </w:pPr>
            <w:r w:rsidRPr="005B1B92">
              <w:rPr>
                <w:sz w:val="20"/>
                <w:szCs w:val="20"/>
              </w:rPr>
              <w:t>-</w:t>
            </w:r>
          </w:p>
        </w:tc>
      </w:tr>
      <w:tr w:rsidR="00F90632" w:rsidRPr="00226A3F" w14:paraId="301F4C99" w14:textId="77777777" w:rsidTr="00245478">
        <w:trPr>
          <w:cantSplit/>
          <w:jc w:val="center"/>
        </w:trPr>
        <w:tc>
          <w:tcPr>
            <w:tcW w:w="2093" w:type="dxa"/>
            <w:shd w:val="clear" w:color="auto" w:fill="auto"/>
          </w:tcPr>
          <w:p w14:paraId="1BFE694C" w14:textId="77777777" w:rsidR="00F90632" w:rsidRPr="00F90632" w:rsidRDefault="00B90E8A" w:rsidP="00245478">
            <w:pPr>
              <w:rPr>
                <w:sz w:val="20"/>
                <w:szCs w:val="20"/>
              </w:rPr>
            </w:pPr>
            <w:r>
              <w:rPr>
                <w:sz w:val="20"/>
              </w:rPr>
              <w:t>spotweld_technology</w:t>
            </w:r>
          </w:p>
        </w:tc>
        <w:tc>
          <w:tcPr>
            <w:tcW w:w="1417" w:type="dxa"/>
            <w:shd w:val="clear" w:color="auto" w:fill="auto"/>
          </w:tcPr>
          <w:p w14:paraId="0A1A3CB0" w14:textId="77777777" w:rsidR="00F90632" w:rsidRPr="005B1B92" w:rsidRDefault="00B90E8A" w:rsidP="00245478">
            <w:pPr>
              <w:rPr>
                <w:sz w:val="20"/>
                <w:szCs w:val="20"/>
              </w:rPr>
            </w:pPr>
            <w:r>
              <w:rPr>
                <w:sz w:val="20"/>
                <w:szCs w:val="20"/>
              </w:rPr>
              <w:t>Selection</w:t>
            </w:r>
          </w:p>
        </w:tc>
        <w:tc>
          <w:tcPr>
            <w:tcW w:w="1418" w:type="dxa"/>
          </w:tcPr>
          <w:p w14:paraId="2B96E8A2" w14:textId="77777777" w:rsidR="00F90632" w:rsidRDefault="00B90E8A" w:rsidP="00B90E8A">
            <w:pPr>
              <w:spacing w:after="0"/>
              <w:rPr>
                <w:sz w:val="20"/>
                <w:szCs w:val="20"/>
              </w:rPr>
            </w:pPr>
            <w:r>
              <w:rPr>
                <w:sz w:val="20"/>
                <w:szCs w:val="20"/>
              </w:rPr>
              <w:t>resistance</w:t>
            </w:r>
          </w:p>
          <w:p w14:paraId="57674745" w14:textId="77777777" w:rsidR="00B90E8A" w:rsidRDefault="00B90E8A" w:rsidP="00B90E8A">
            <w:pPr>
              <w:spacing w:after="0"/>
              <w:rPr>
                <w:sz w:val="20"/>
                <w:szCs w:val="20"/>
              </w:rPr>
            </w:pPr>
            <w:r>
              <w:rPr>
                <w:sz w:val="20"/>
                <w:szCs w:val="20"/>
              </w:rPr>
              <w:t>laser</w:t>
            </w:r>
          </w:p>
          <w:p w14:paraId="302619A7" w14:textId="77777777" w:rsidR="00B90E8A" w:rsidRDefault="00B90E8A" w:rsidP="00B90E8A">
            <w:pPr>
              <w:spacing w:after="0"/>
              <w:rPr>
                <w:sz w:val="20"/>
                <w:szCs w:val="20"/>
              </w:rPr>
            </w:pPr>
            <w:r>
              <w:rPr>
                <w:sz w:val="20"/>
                <w:szCs w:val="20"/>
              </w:rPr>
              <w:t>projection</w:t>
            </w:r>
          </w:p>
          <w:p w14:paraId="40B2F19C" w14:textId="77777777" w:rsidR="00B90E8A" w:rsidRPr="005B1B92" w:rsidRDefault="00B90E8A" w:rsidP="00B90E8A">
            <w:pPr>
              <w:spacing w:after="0"/>
              <w:rPr>
                <w:sz w:val="20"/>
                <w:szCs w:val="20"/>
              </w:rPr>
            </w:pPr>
            <w:r>
              <w:rPr>
                <w:sz w:val="20"/>
                <w:szCs w:val="20"/>
              </w:rPr>
              <w:t>friction</w:t>
            </w:r>
          </w:p>
        </w:tc>
        <w:tc>
          <w:tcPr>
            <w:tcW w:w="1163" w:type="dxa"/>
            <w:shd w:val="clear" w:color="auto" w:fill="auto"/>
          </w:tcPr>
          <w:p w14:paraId="2BEBD4A0"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1148C7A2" w14:textId="77777777" w:rsidR="00F90632" w:rsidRPr="005B1B92" w:rsidRDefault="00F90632" w:rsidP="00245478">
            <w:pPr>
              <w:rPr>
                <w:sz w:val="20"/>
                <w:szCs w:val="20"/>
              </w:rPr>
            </w:pPr>
            <w:r w:rsidRPr="005B1B92">
              <w:rPr>
                <w:sz w:val="20"/>
                <w:szCs w:val="20"/>
              </w:rPr>
              <w:t>-</w:t>
            </w:r>
          </w:p>
        </w:tc>
      </w:tr>
    </w:tbl>
    <w:p w14:paraId="3BCA4CA5" w14:textId="665875AE" w:rsidR="00FC1F60" w:rsidRDefault="00F90632" w:rsidP="00F90632">
      <w:pPr>
        <w:pStyle w:val="Beschriftung"/>
        <w:spacing w:before="120"/>
      </w:pPr>
      <w:bookmarkStart w:id="609" w:name="_Toc3566454"/>
      <w:bookmarkStart w:id="610" w:name="_Toc34747457"/>
      <w:bookmarkStart w:id="611" w:name="_Toc39880778"/>
      <w:r>
        <w:t xml:space="preserve">Table </w:t>
      </w:r>
      <w:r w:rsidR="00ED469A">
        <w:fldChar w:fldCharType="begin"/>
      </w:r>
      <w:r w:rsidR="00ED469A">
        <w:instrText xml:space="preserve"> SEQ Table \* ARABIC </w:instrText>
      </w:r>
      <w:r w:rsidR="00ED469A">
        <w:fldChar w:fldCharType="separate"/>
      </w:r>
      <w:r w:rsidR="00A2710C">
        <w:rPr>
          <w:noProof/>
        </w:rPr>
        <w:t>47</w:t>
      </w:r>
      <w:r w:rsidR="00ED469A">
        <w:fldChar w:fldCharType="end"/>
      </w:r>
      <w:r>
        <w:t xml:space="preserve">: Attributes of element </w:t>
      </w:r>
      <w:r w:rsidRPr="00C6477D">
        <w:rPr>
          <w:rStyle w:val="elementdeftypeChar"/>
          <w:b/>
        </w:rPr>
        <w:t>&lt;swop</w:t>
      </w:r>
      <w:r w:rsidR="00A32748">
        <w:rPr>
          <w:rStyle w:val="elementdeftypeChar"/>
          <w:b/>
        </w:rPr>
        <w:t>/</w:t>
      </w:r>
      <w:r w:rsidRPr="00C6477D">
        <w:rPr>
          <w:rStyle w:val="elementdeftypeChar"/>
          <w:b/>
        </w:rPr>
        <w:t>&gt;</w:t>
      </w:r>
      <w:bookmarkEnd w:id="609"/>
      <w:bookmarkEnd w:id="610"/>
      <w:bookmarkEnd w:id="611"/>
    </w:p>
    <w:p w14:paraId="5AEB1F38" w14:textId="77777777" w:rsidR="00F90632" w:rsidRDefault="00FF0EB3" w:rsidP="00C5224D">
      <w:pPr>
        <w:spacing w:before="120"/>
        <w:jc w:val="both"/>
      </w:pPr>
      <w:r>
        <w:t>All attributes of this connection type are optional for importing it into CAD or CAE application. Although, it can be that some FE pre-processor may declare some of them to be mandatory.</w:t>
      </w:r>
    </w:p>
    <w:p w14:paraId="091999EA" w14:textId="77777777" w:rsidR="00FF0EB3" w:rsidRDefault="00FF0EB3" w:rsidP="00C5224D">
      <w:pPr>
        <w:spacing w:before="120"/>
        <w:jc w:val="both"/>
      </w:pPr>
      <w:r>
        <w:t>These attributes have the following semantics:</w:t>
      </w:r>
    </w:p>
    <w:p w14:paraId="36324F12" w14:textId="77777777" w:rsidR="00FF0EB3" w:rsidRDefault="00FF0EB3" w:rsidP="00B90690">
      <w:pPr>
        <w:pStyle w:val="Listenabsatz"/>
        <w:numPr>
          <w:ilvl w:val="0"/>
          <w:numId w:val="33"/>
        </w:numPr>
        <w:spacing w:before="120"/>
        <w:jc w:val="both"/>
        <w:rPr>
          <w:lang w:val="en-US"/>
        </w:rPr>
      </w:pPr>
      <w:r w:rsidRPr="00A32748">
        <w:rPr>
          <w:rStyle w:val="elementdeftypeChar"/>
        </w:rPr>
        <w:t>insert_shape</w:t>
      </w:r>
      <w:r w:rsidRPr="00FF0EB3">
        <w:rPr>
          <w:lang w:val="en-US"/>
        </w:rPr>
        <w:t xml:space="preserve">: Identification of the applied insert shape. </w:t>
      </w:r>
      <w:r>
        <w:rPr>
          <w:lang w:val="en-US"/>
        </w:rPr>
        <w:t>(</w:t>
      </w:r>
      <w:r w:rsidR="001C46AC" w:rsidRPr="001C46AC">
        <w:rPr>
          <w:lang w:val="en-US"/>
        </w:rPr>
        <w:t>In the illustrated example, the hole is circular, but it may have a polygonal shape in order to prevent relative rotation of the two sheets in case they were connected by a single framing spot.</w:t>
      </w:r>
      <w:r>
        <w:rPr>
          <w:lang w:val="en-US"/>
        </w:rPr>
        <w:t>)</w:t>
      </w:r>
    </w:p>
    <w:p w14:paraId="43102DB2" w14:textId="77777777" w:rsidR="001C46AC" w:rsidRDefault="001C46AC" w:rsidP="00B90690">
      <w:pPr>
        <w:pStyle w:val="Listenabsatz"/>
        <w:numPr>
          <w:ilvl w:val="0"/>
          <w:numId w:val="33"/>
        </w:numPr>
        <w:spacing w:before="120"/>
        <w:jc w:val="both"/>
        <w:rPr>
          <w:lang w:val="en-US"/>
        </w:rPr>
      </w:pPr>
      <w:r w:rsidRPr="00A32748">
        <w:rPr>
          <w:rStyle w:val="elementdeftypeChar"/>
        </w:rPr>
        <w:t>insert_height</w:t>
      </w:r>
      <w:r>
        <w:rPr>
          <w:lang w:val="en-US"/>
        </w:rPr>
        <w:t>: Height of the (unmounted) insert.</w:t>
      </w:r>
    </w:p>
    <w:p w14:paraId="5EB5DC6E" w14:textId="0B8DC47B" w:rsidR="00231DEC" w:rsidRDefault="00231DEC" w:rsidP="00B90690">
      <w:pPr>
        <w:pStyle w:val="Listenabsatz"/>
        <w:numPr>
          <w:ilvl w:val="0"/>
          <w:numId w:val="33"/>
        </w:numPr>
        <w:spacing w:before="120"/>
        <w:jc w:val="both"/>
        <w:rPr>
          <w:lang w:val="en-US"/>
        </w:rPr>
      </w:pPr>
      <w:r w:rsidRPr="00A32748">
        <w:rPr>
          <w:rStyle w:val="elementdeftypeChar"/>
        </w:rPr>
        <w:t>spotweld_diameter</w:t>
      </w:r>
      <w:r>
        <w:rPr>
          <w:lang w:val="en-US"/>
        </w:rPr>
        <w:t xml:space="preserve">: Diameter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A2710C">
        <w:rPr>
          <w:lang w:val="en-US"/>
        </w:rPr>
        <w:t>7.2</w:t>
      </w:r>
      <w:r>
        <w:rPr>
          <w:lang w:val="en-US"/>
        </w:rPr>
        <w:fldChar w:fldCharType="end"/>
      </w:r>
      <w:r w:rsidR="00A32748">
        <w:rPr>
          <w:lang w:val="en-US"/>
        </w:rPr>
        <w:t xml:space="preserve"> </w:t>
      </w:r>
      <w:r w:rsidR="00A32748">
        <w:rPr>
          <w:lang w:val="en-US"/>
        </w:rPr>
        <w:fldChar w:fldCharType="begin"/>
      </w:r>
      <w:r w:rsidR="00A32748">
        <w:rPr>
          <w:lang w:val="en-US"/>
        </w:rPr>
        <w:instrText xml:space="preserve"> REF _Ref428355238 \h </w:instrText>
      </w:r>
      <w:r w:rsidR="00A32748">
        <w:rPr>
          <w:lang w:val="en-US"/>
        </w:rPr>
      </w:r>
      <w:r w:rsidR="00A32748">
        <w:rPr>
          <w:lang w:val="en-US"/>
        </w:rPr>
        <w:fldChar w:fldCharType="separate"/>
      </w:r>
      <w:r w:rsidR="00A2710C" w:rsidRPr="007055D9">
        <w:t xml:space="preserve">Spot </w:t>
      </w:r>
      <w:r w:rsidR="00A2710C">
        <w:t>W</w:t>
      </w:r>
      <w:r w:rsidR="00A2710C" w:rsidRPr="007055D9">
        <w:t>elds</w:t>
      </w:r>
      <w:r w:rsidR="00A32748">
        <w:rPr>
          <w:lang w:val="en-US"/>
        </w:rPr>
        <w:fldChar w:fldCharType="end"/>
      </w:r>
      <w:r>
        <w:rPr>
          <w:lang w:val="en-US"/>
        </w:rPr>
        <w:t>.</w:t>
      </w:r>
    </w:p>
    <w:p w14:paraId="01D64ED7" w14:textId="48E05B02" w:rsidR="00231DEC" w:rsidRDefault="00231DEC" w:rsidP="00B90690">
      <w:pPr>
        <w:pStyle w:val="Listenabsatz"/>
        <w:numPr>
          <w:ilvl w:val="0"/>
          <w:numId w:val="33"/>
        </w:numPr>
        <w:spacing w:before="120"/>
        <w:jc w:val="both"/>
        <w:rPr>
          <w:lang w:val="en-US"/>
        </w:rPr>
      </w:pPr>
      <w:r w:rsidRPr="00A32748">
        <w:rPr>
          <w:rStyle w:val="elementdeftypeChar"/>
        </w:rPr>
        <w:t>spotweld_technology</w:t>
      </w:r>
      <w:r>
        <w:rPr>
          <w:lang w:val="en-US"/>
        </w:rPr>
        <w:t xml:space="preserve">: Technology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A2710C">
        <w:rPr>
          <w:lang w:val="en-US"/>
        </w:rPr>
        <w:t>7.2</w:t>
      </w:r>
      <w:r>
        <w:rPr>
          <w:lang w:val="en-US"/>
        </w:rPr>
        <w:fldChar w:fldCharType="end"/>
      </w:r>
      <w:r w:rsidR="00A32748">
        <w:rPr>
          <w:lang w:val="en-US"/>
        </w:rPr>
        <w:t xml:space="preserve"> </w:t>
      </w:r>
      <w:r w:rsidR="00A32748">
        <w:rPr>
          <w:lang w:val="en-US"/>
        </w:rPr>
        <w:fldChar w:fldCharType="begin"/>
      </w:r>
      <w:r w:rsidR="00A32748">
        <w:rPr>
          <w:lang w:val="en-US"/>
        </w:rPr>
        <w:instrText xml:space="preserve"> REF _Ref428355238 \h </w:instrText>
      </w:r>
      <w:r w:rsidR="00A32748">
        <w:rPr>
          <w:lang w:val="en-US"/>
        </w:rPr>
      </w:r>
      <w:r w:rsidR="00A32748">
        <w:rPr>
          <w:lang w:val="en-US"/>
        </w:rPr>
        <w:fldChar w:fldCharType="separate"/>
      </w:r>
      <w:r w:rsidR="00A2710C" w:rsidRPr="007055D9">
        <w:t xml:space="preserve">Spot </w:t>
      </w:r>
      <w:r w:rsidR="00A2710C">
        <w:t>W</w:t>
      </w:r>
      <w:r w:rsidR="00A2710C" w:rsidRPr="007055D9">
        <w:t>elds</w:t>
      </w:r>
      <w:r w:rsidR="00A32748">
        <w:rPr>
          <w:lang w:val="en-US"/>
        </w:rPr>
        <w:fldChar w:fldCharType="end"/>
      </w:r>
      <w:r>
        <w:rPr>
          <w:lang w:val="en-US"/>
        </w:rPr>
        <w:t>.</w:t>
      </w:r>
    </w:p>
    <w:p w14:paraId="159B50A5" w14:textId="77777777" w:rsidR="00231DEC" w:rsidRDefault="00C6477D" w:rsidP="00231DEC">
      <w:pPr>
        <w:pStyle w:val="Listenabsatz"/>
        <w:spacing w:before="120"/>
        <w:ind w:left="0"/>
        <w:rPr>
          <w:lang w:val="en-US"/>
        </w:rPr>
      </w:pPr>
      <w:r>
        <w:rPr>
          <w:lang w:val="en-US"/>
        </w:rPr>
        <w:t xml:space="preserve">The element of </w:t>
      </w:r>
      <w:r w:rsidRPr="00C6477D">
        <w:rPr>
          <w:rStyle w:val="elementdeftypeChar"/>
        </w:rPr>
        <w:t>&lt;swop</w:t>
      </w:r>
      <w:r w:rsidR="00656253">
        <w:rPr>
          <w:rStyle w:val="elementdeftypeChar"/>
        </w:rPr>
        <w:t>/</w:t>
      </w:r>
      <w:r w:rsidRPr="00C6477D">
        <w:rPr>
          <w:rStyle w:val="elementdeftypeChar"/>
        </w:rPr>
        <w:t>&gt;</w:t>
      </w:r>
      <w:r>
        <w:rPr>
          <w:lang w:val="en-US"/>
        </w:rPr>
        <w:t xml:space="preserve"> does not allow any nested elements:</w:t>
      </w:r>
    </w:p>
    <w:p w14:paraId="027188D0" w14:textId="77777777" w:rsidR="00C6477D" w:rsidRPr="00E777C6" w:rsidRDefault="00C6477D" w:rsidP="003C3D58">
      <w:pPr>
        <w:pStyle w:val="Listenabsatz"/>
        <w:keepNext/>
        <w:spacing w:before="120"/>
        <w:ind w:left="0"/>
        <w:rPr>
          <w:b/>
          <w:sz w:val="24"/>
          <w:lang w:val="en-US"/>
        </w:rPr>
      </w:pPr>
      <w:r w:rsidRPr="00E777C6">
        <w:rPr>
          <w:b/>
          <w:sz w:val="24"/>
          <w:lang w:val="en-US"/>
        </w:rPr>
        <w:t>Example:</w:t>
      </w:r>
    </w:p>
    <w:p w14:paraId="589A46E3" w14:textId="77777777" w:rsidR="00C6477D" w:rsidRPr="00226A3F" w:rsidRDefault="00C6477D" w:rsidP="00C6477D">
      <w:pPr>
        <w:pStyle w:val="XMLCode"/>
        <w:keepNext/>
      </w:pPr>
    </w:p>
    <w:p w14:paraId="319E5C91" w14:textId="44379549" w:rsidR="00C6477D" w:rsidRDefault="00C6477D" w:rsidP="00C6477D">
      <w:pPr>
        <w:pStyle w:val="XMLCode"/>
      </w:pPr>
      <w:r>
        <w:t>&lt;connection_0d label=</w:t>
      </w:r>
      <w:r w:rsidR="00194316">
        <w:t>"</w:t>
      </w:r>
      <w:r w:rsidRPr="000F7EEA">
        <w:t>RVT</w:t>
      </w:r>
      <w:r w:rsidRPr="00226A3F">
        <w:t>_2123921</w:t>
      </w:r>
      <w:r w:rsidR="00194316">
        <w:t>"</w:t>
      </w:r>
      <w:r>
        <w:t>&gt;</w:t>
      </w:r>
    </w:p>
    <w:p w14:paraId="2351F8F3" w14:textId="77777777" w:rsidR="00C6477D" w:rsidRDefault="00C6477D" w:rsidP="00C6477D">
      <w:pPr>
        <w:pStyle w:val="XMLCode"/>
        <w:rPr>
          <w:rFonts w:ascii="Courier" w:hAnsi="Courier" w:cs="Courier"/>
          <w:szCs w:val="16"/>
          <w:lang w:eastAsia="en-GB"/>
        </w:rPr>
      </w:pPr>
      <w:r>
        <w:tab/>
      </w:r>
      <w:r w:rsidRPr="00942C86">
        <w:t>&lt;loc&gt; 1645.83 821.145 616.585 &lt;/loc&gt;</w:t>
      </w:r>
    </w:p>
    <w:p w14:paraId="1AC846B1" w14:textId="1C11CE57" w:rsidR="00C6477D" w:rsidRPr="00E84826" w:rsidRDefault="00C6477D" w:rsidP="00C6477D">
      <w:pPr>
        <w:pStyle w:val="XMLCode"/>
        <w:rPr>
          <w:b/>
          <w:color w:val="0070C0"/>
        </w:rPr>
      </w:pPr>
      <w:r>
        <w:rPr>
          <w:color w:val="0070C0"/>
        </w:rPr>
        <w:tab/>
      </w:r>
      <w:r w:rsidRPr="00C6477D">
        <w:rPr>
          <w:color w:val="0070C0"/>
        </w:rPr>
        <w:t>&lt;rivet head_diameter=</w:t>
      </w:r>
      <w:r w:rsidR="00194316">
        <w:rPr>
          <w:color w:val="0070C0"/>
        </w:rPr>
        <w:t>"</w:t>
      </w:r>
      <w:r w:rsidRPr="00C6477D">
        <w:rPr>
          <w:color w:val="0070C0"/>
        </w:rPr>
        <w:t>8.5</w:t>
      </w:r>
      <w:r w:rsidR="00194316">
        <w:rPr>
          <w:color w:val="0070C0"/>
        </w:rPr>
        <w:t>"</w:t>
      </w:r>
      <w:r w:rsidRPr="00C6477D">
        <w:rPr>
          <w:color w:val="0070C0"/>
        </w:rPr>
        <w:t xml:space="preserve"> head_height=</w:t>
      </w:r>
      <w:r w:rsidR="00194316">
        <w:rPr>
          <w:color w:val="0070C0"/>
        </w:rPr>
        <w:t>"</w:t>
      </w:r>
      <w:r w:rsidRPr="00C6477D">
        <w:rPr>
          <w:color w:val="0070C0"/>
        </w:rPr>
        <w:t>0.9</w:t>
      </w:r>
      <w:r w:rsidR="00194316">
        <w:rPr>
          <w:color w:val="0070C0"/>
        </w:rPr>
        <w:t>"</w:t>
      </w:r>
      <w:r w:rsidRPr="00C6477D">
        <w:rPr>
          <w:color w:val="0070C0"/>
        </w:rPr>
        <w:t xml:space="preserve"> hardness=</w:t>
      </w:r>
      <w:r w:rsidR="00194316">
        <w:rPr>
          <w:color w:val="0070C0"/>
        </w:rPr>
        <w:t>"</w:t>
      </w:r>
      <w:r w:rsidRPr="00C6477D">
        <w:rPr>
          <w:color w:val="0070C0"/>
        </w:rPr>
        <w:t>410</w:t>
      </w:r>
      <w:r w:rsidR="00194316">
        <w:rPr>
          <w:color w:val="0070C0"/>
        </w:rPr>
        <w:t>"</w:t>
      </w:r>
      <w:r w:rsidRPr="00C6477D">
        <w:rPr>
          <w:color w:val="0070C0"/>
        </w:rPr>
        <w:t xml:space="preserve"> </w:t>
      </w:r>
      <w:r w:rsidRPr="00E84826">
        <w:rPr>
          <w:b/>
          <w:color w:val="0070C0"/>
        </w:rPr>
        <w:t>shaft_diameter=</w:t>
      </w:r>
      <w:r w:rsidR="00194316">
        <w:rPr>
          <w:b/>
          <w:color w:val="0070C0"/>
        </w:rPr>
        <w:t>"</w:t>
      </w:r>
      <w:r w:rsidRPr="00E84826">
        <w:rPr>
          <w:b/>
          <w:color w:val="0070C0"/>
        </w:rPr>
        <w:t>5.4</w:t>
      </w:r>
      <w:r w:rsidR="00194316">
        <w:rPr>
          <w:b/>
          <w:color w:val="0070C0"/>
        </w:rPr>
        <w:t>"</w:t>
      </w:r>
    </w:p>
    <w:p w14:paraId="104CA190" w14:textId="5C8A5D4B" w:rsidR="00C6477D" w:rsidRPr="00C6477D" w:rsidRDefault="00C6477D" w:rsidP="00C6477D">
      <w:pPr>
        <w:pStyle w:val="XMLCode"/>
        <w:rPr>
          <w:color w:val="0070C0"/>
        </w:rPr>
      </w:pPr>
      <w:r w:rsidRPr="00E84826">
        <w:rPr>
          <w:b/>
          <w:color w:val="0070C0"/>
        </w:rPr>
        <w:tab/>
      </w:r>
      <w:r w:rsidRPr="00E84826">
        <w:rPr>
          <w:b/>
          <w:color w:val="0070C0"/>
        </w:rPr>
        <w:tab/>
        <w:t>sink_size=</w:t>
      </w:r>
      <w:r w:rsidR="00194316">
        <w:rPr>
          <w:b/>
          <w:color w:val="0070C0"/>
        </w:rPr>
        <w:t>"</w:t>
      </w:r>
      <w:r w:rsidRPr="00E84826">
        <w:rPr>
          <w:b/>
          <w:color w:val="0070C0"/>
        </w:rPr>
        <w:t>0.3</w:t>
      </w:r>
      <w:r w:rsidR="00194316">
        <w:rPr>
          <w:b/>
          <w:color w:val="0070C0"/>
        </w:rPr>
        <w:t>"</w:t>
      </w:r>
      <w:r w:rsidRPr="00E84826">
        <w:rPr>
          <w:b/>
          <w:color w:val="0070C0"/>
        </w:rPr>
        <w:t xml:space="preserve"> length=</w:t>
      </w:r>
      <w:r w:rsidR="00194316">
        <w:rPr>
          <w:b/>
          <w:color w:val="0070C0"/>
        </w:rPr>
        <w:t>"</w:t>
      </w:r>
      <w:r w:rsidRPr="00E84826">
        <w:rPr>
          <w:b/>
          <w:color w:val="0070C0"/>
        </w:rPr>
        <w:t>1.5</w:t>
      </w:r>
      <w:r w:rsidR="00194316">
        <w:rPr>
          <w:b/>
          <w:color w:val="0070C0"/>
        </w:rPr>
        <w:t>"</w:t>
      </w:r>
      <w:r w:rsidR="00CC429E">
        <w:rPr>
          <w:color w:val="0070C0"/>
        </w:rPr>
        <w:t xml:space="preserve"> </w:t>
      </w:r>
      <w:r w:rsidRPr="00C6477D">
        <w:rPr>
          <w:color w:val="0070C0"/>
        </w:rPr>
        <w:t>&gt;</w:t>
      </w:r>
    </w:p>
    <w:p w14:paraId="66DEB9B2" w14:textId="3B9C6D54" w:rsidR="00C6477D" w:rsidRPr="00C6477D" w:rsidRDefault="00C6477D" w:rsidP="00C6477D">
      <w:pPr>
        <w:pStyle w:val="XMLCode"/>
        <w:rPr>
          <w:color w:val="0070C0"/>
        </w:rPr>
      </w:pPr>
      <w:r>
        <w:rPr>
          <w:color w:val="0070C0"/>
        </w:rPr>
        <w:tab/>
      </w:r>
      <w:r>
        <w:rPr>
          <w:color w:val="0070C0"/>
        </w:rPr>
        <w:tab/>
      </w:r>
      <w:r w:rsidRPr="00C6477D">
        <w:rPr>
          <w:color w:val="0070C0"/>
        </w:rPr>
        <w:t>&lt;normal_direction x=</w:t>
      </w:r>
      <w:r w:rsidR="00194316">
        <w:rPr>
          <w:color w:val="0070C0"/>
        </w:rPr>
        <w:t>"</w:t>
      </w:r>
      <w:r w:rsidRPr="00C6477D">
        <w:rPr>
          <w:color w:val="0070C0"/>
        </w:rPr>
        <w:t>0</w:t>
      </w:r>
      <w:r w:rsidR="00194316">
        <w:rPr>
          <w:color w:val="0070C0"/>
        </w:rPr>
        <w:t>"</w:t>
      </w:r>
      <w:r w:rsidRPr="00C6477D">
        <w:rPr>
          <w:color w:val="0070C0"/>
        </w:rPr>
        <w:t xml:space="preserve"> y=</w:t>
      </w:r>
      <w:r w:rsidR="00194316">
        <w:rPr>
          <w:color w:val="0070C0"/>
        </w:rPr>
        <w:t>"</w:t>
      </w:r>
      <w:r w:rsidRPr="00C6477D">
        <w:rPr>
          <w:color w:val="0070C0"/>
        </w:rPr>
        <w:t>0</w:t>
      </w:r>
      <w:r w:rsidR="00194316">
        <w:rPr>
          <w:color w:val="0070C0"/>
        </w:rPr>
        <w:t>"</w:t>
      </w:r>
      <w:r w:rsidRPr="00C6477D">
        <w:rPr>
          <w:color w:val="0070C0"/>
        </w:rPr>
        <w:t xml:space="preserve"> z=</w:t>
      </w:r>
      <w:r w:rsidR="00194316">
        <w:rPr>
          <w:color w:val="0070C0"/>
        </w:rPr>
        <w:t>"</w:t>
      </w:r>
      <w:r w:rsidRPr="00C6477D">
        <w:rPr>
          <w:color w:val="0070C0"/>
        </w:rPr>
        <w:t>3</w:t>
      </w:r>
      <w:r w:rsidR="00194316">
        <w:rPr>
          <w:color w:val="0070C0"/>
        </w:rPr>
        <w:t>"</w:t>
      </w:r>
      <w:r>
        <w:rPr>
          <w:color w:val="0070C0"/>
        </w:rPr>
        <w:t xml:space="preserve"> </w:t>
      </w:r>
      <w:r w:rsidRPr="00C6477D">
        <w:rPr>
          <w:color w:val="0070C0"/>
        </w:rPr>
        <w:t>/&gt;</w:t>
      </w:r>
    </w:p>
    <w:p w14:paraId="0986DE33" w14:textId="49A1D409" w:rsidR="00C6477D" w:rsidRPr="00C6477D" w:rsidRDefault="00C6477D" w:rsidP="00C6477D">
      <w:pPr>
        <w:pStyle w:val="XMLCode"/>
        <w:rPr>
          <w:b/>
          <w:color w:val="0070C0"/>
        </w:rPr>
      </w:pPr>
      <w:r>
        <w:rPr>
          <w:color w:val="0070C0"/>
        </w:rPr>
        <w:tab/>
      </w:r>
      <w:r>
        <w:rPr>
          <w:color w:val="0070C0"/>
        </w:rPr>
        <w:tab/>
      </w:r>
      <w:r w:rsidRPr="00C6477D">
        <w:rPr>
          <w:b/>
          <w:color w:val="0070C0"/>
        </w:rPr>
        <w:t>&lt;swop insert_shape=</w:t>
      </w:r>
      <w:r w:rsidR="00194316">
        <w:rPr>
          <w:b/>
          <w:color w:val="0070C0"/>
        </w:rPr>
        <w:t>"</w:t>
      </w:r>
      <w:r w:rsidRPr="00C6477D">
        <w:rPr>
          <w:b/>
          <w:color w:val="0070C0"/>
        </w:rPr>
        <w:t>cone_23</w:t>
      </w:r>
      <w:r w:rsidR="00194316">
        <w:rPr>
          <w:b/>
          <w:color w:val="0070C0"/>
        </w:rPr>
        <w:t>"</w:t>
      </w:r>
      <w:r w:rsidRPr="00C6477D">
        <w:rPr>
          <w:b/>
          <w:color w:val="0070C0"/>
        </w:rPr>
        <w:t xml:space="preserve"> insert_height=</w:t>
      </w:r>
      <w:r w:rsidR="00194316">
        <w:rPr>
          <w:b/>
          <w:color w:val="0070C0"/>
        </w:rPr>
        <w:t>"</w:t>
      </w:r>
      <w:r w:rsidRPr="00C6477D">
        <w:rPr>
          <w:b/>
          <w:color w:val="0070C0"/>
        </w:rPr>
        <w:t>1.8</w:t>
      </w:r>
      <w:r w:rsidR="00194316">
        <w:rPr>
          <w:b/>
          <w:color w:val="0070C0"/>
        </w:rPr>
        <w:t>"</w:t>
      </w:r>
    </w:p>
    <w:p w14:paraId="1606F9A9" w14:textId="33EA802E" w:rsidR="00C6477D" w:rsidRPr="00C6477D" w:rsidRDefault="00C6477D" w:rsidP="00C6477D">
      <w:pPr>
        <w:pStyle w:val="XMLCode"/>
        <w:rPr>
          <w:b/>
          <w:color w:val="0070C0"/>
        </w:rPr>
      </w:pPr>
      <w:r w:rsidRPr="00C6477D">
        <w:rPr>
          <w:b/>
          <w:color w:val="0070C0"/>
        </w:rPr>
        <w:tab/>
      </w:r>
      <w:r w:rsidRPr="00C6477D">
        <w:rPr>
          <w:b/>
          <w:color w:val="0070C0"/>
        </w:rPr>
        <w:tab/>
      </w:r>
      <w:r w:rsidRPr="00C6477D">
        <w:rPr>
          <w:b/>
          <w:color w:val="0070C0"/>
        </w:rPr>
        <w:tab/>
        <w:t>spotweld_diameter=</w:t>
      </w:r>
      <w:r w:rsidR="00194316">
        <w:rPr>
          <w:b/>
          <w:color w:val="0070C0"/>
        </w:rPr>
        <w:t>"</w:t>
      </w:r>
      <w:r w:rsidRPr="00C6477D">
        <w:rPr>
          <w:b/>
          <w:color w:val="0070C0"/>
        </w:rPr>
        <w:t>4.5</w:t>
      </w:r>
      <w:r w:rsidR="00194316">
        <w:rPr>
          <w:b/>
          <w:color w:val="0070C0"/>
        </w:rPr>
        <w:t>"</w:t>
      </w:r>
      <w:r w:rsidRPr="00C6477D">
        <w:rPr>
          <w:b/>
          <w:color w:val="0070C0"/>
        </w:rPr>
        <w:t xml:space="preserve"> spotweld_technology=</w:t>
      </w:r>
      <w:r w:rsidR="00194316">
        <w:rPr>
          <w:b/>
          <w:color w:val="0070C0"/>
        </w:rPr>
        <w:t>"</w:t>
      </w:r>
      <w:r w:rsidRPr="00C6477D">
        <w:rPr>
          <w:b/>
          <w:color w:val="0070C0"/>
        </w:rPr>
        <w:t>resistance</w:t>
      </w:r>
      <w:r w:rsidR="00194316">
        <w:rPr>
          <w:b/>
          <w:color w:val="0070C0"/>
        </w:rPr>
        <w:t>"</w:t>
      </w:r>
      <w:r>
        <w:rPr>
          <w:b/>
          <w:color w:val="0070C0"/>
        </w:rPr>
        <w:t xml:space="preserve"> </w:t>
      </w:r>
      <w:r w:rsidRPr="00C6477D">
        <w:rPr>
          <w:b/>
          <w:color w:val="0070C0"/>
        </w:rPr>
        <w:t>/&gt;</w:t>
      </w:r>
    </w:p>
    <w:p w14:paraId="24A4858A" w14:textId="77777777" w:rsidR="00C6477D" w:rsidRDefault="00C6477D" w:rsidP="00C6477D">
      <w:pPr>
        <w:pStyle w:val="XMLCode"/>
        <w:rPr>
          <w:color w:val="0070C0"/>
        </w:rPr>
      </w:pPr>
      <w:r>
        <w:rPr>
          <w:color w:val="0070C0"/>
        </w:rPr>
        <w:tab/>
      </w:r>
      <w:r w:rsidRPr="00C6477D">
        <w:rPr>
          <w:color w:val="0070C0"/>
        </w:rPr>
        <w:t>&lt;/rivet&gt;</w:t>
      </w:r>
    </w:p>
    <w:p w14:paraId="56A3BB00" w14:textId="77777777" w:rsidR="00C6477D" w:rsidRDefault="00C6477D" w:rsidP="00C6477D">
      <w:pPr>
        <w:pStyle w:val="XMLCode"/>
      </w:pPr>
      <w:r>
        <w:rPr>
          <w:color w:val="0070C0"/>
        </w:rPr>
        <w:tab/>
      </w:r>
      <w:r>
        <w:t>&lt;appdata&gt;</w:t>
      </w:r>
    </w:p>
    <w:p w14:paraId="6249CDDC" w14:textId="77777777" w:rsidR="00C6477D" w:rsidRDefault="00C6477D" w:rsidP="00C6477D">
      <w:pPr>
        <w:pStyle w:val="XMLCode"/>
      </w:pPr>
      <w:r>
        <w:tab/>
      </w:r>
      <w:r>
        <w:tab/>
        <w:t>...</w:t>
      </w:r>
    </w:p>
    <w:p w14:paraId="446B491D" w14:textId="77777777" w:rsidR="00C6477D" w:rsidRDefault="00C6477D" w:rsidP="00C6477D">
      <w:pPr>
        <w:pStyle w:val="XMLCode"/>
      </w:pPr>
      <w:r>
        <w:tab/>
        <w:t>&lt;/appdata&gt;</w:t>
      </w:r>
    </w:p>
    <w:p w14:paraId="62E0AF5B" w14:textId="77777777" w:rsidR="00C6477D" w:rsidRDefault="00C6477D" w:rsidP="00C6477D">
      <w:pPr>
        <w:pStyle w:val="XMLCode"/>
      </w:pPr>
      <w:r>
        <w:t>&lt;/connection_0d&gt;</w:t>
      </w:r>
    </w:p>
    <w:p w14:paraId="60B41D62" w14:textId="77777777" w:rsidR="00C6477D" w:rsidRDefault="00C6477D" w:rsidP="00C6477D">
      <w:pPr>
        <w:pStyle w:val="XMLCode"/>
      </w:pPr>
    </w:p>
    <w:p w14:paraId="278AED30" w14:textId="112CFB8D" w:rsidR="000B382F" w:rsidRPr="004F18D8" w:rsidRDefault="000B382F">
      <w:pPr>
        <w:spacing w:after="0"/>
      </w:pPr>
    </w:p>
    <w:p w14:paraId="3C84246E" w14:textId="01B56907" w:rsidR="000B382F" w:rsidRDefault="000B382F" w:rsidP="000B382F">
      <w:pPr>
        <w:pStyle w:val="berschrift3"/>
      </w:pPr>
      <w:bookmarkStart w:id="612" w:name="_Toc39880546"/>
      <w:r>
        <w:t>Clinch Rivet Studs</w:t>
      </w:r>
      <w:bookmarkEnd w:id="612"/>
    </w:p>
    <w:p w14:paraId="347676FD" w14:textId="2CE4BF55" w:rsidR="000B382F" w:rsidRDefault="000B382F" w:rsidP="000B382F">
      <w:pPr>
        <w:autoSpaceDE w:val="0"/>
        <w:autoSpaceDN w:val="0"/>
        <w:adjustRightInd w:val="0"/>
        <w:spacing w:after="0"/>
        <w:jc w:val="both"/>
      </w:pPr>
      <w:r>
        <w:rPr>
          <w:rFonts w:cs="Calibri"/>
          <w:szCs w:val="22"/>
          <w:lang w:eastAsia="en-GB"/>
        </w:rPr>
        <w:t xml:space="preserve">A Clinch Rivet Stud (Clinchnietbolzen, or CNB) is fixed to the base metal sheet, typically by </w:t>
      </w:r>
      <w:r>
        <w:t>cold forming</w:t>
      </w:r>
      <w:r w:rsidR="00C33E3C">
        <w:t>.</w:t>
      </w:r>
      <w:r>
        <w:t xml:space="preserve"> </w:t>
      </w:r>
      <w:r w:rsidR="00C33E3C">
        <w:t xml:space="preserve">The </w:t>
      </w:r>
      <w:r>
        <w:t xml:space="preserve">fastening method </w:t>
      </w:r>
      <w:r w:rsidR="00C33E3C">
        <w:t xml:space="preserve">does not need </w:t>
      </w:r>
      <w:r w:rsidRPr="004F18D8">
        <w:t>additional components</w:t>
      </w:r>
      <w:r w:rsidR="00C33E3C">
        <w:t xml:space="preserve">. </w:t>
      </w:r>
      <w:r w:rsidR="004F18D8">
        <w:t>S</w:t>
      </w:r>
      <w:r>
        <w:t xml:space="preserve">pecial tools </w:t>
      </w:r>
      <w:r w:rsidR="004F18D8">
        <w:t xml:space="preserve">are used </w:t>
      </w:r>
      <w:r>
        <w:t>to plastically form a mechanical interlock between the pin and the sheet.</w:t>
      </w:r>
    </w:p>
    <w:p w14:paraId="3FBF9862" w14:textId="5E8CE8B5" w:rsidR="000B382F" w:rsidRDefault="00C33E3C" w:rsidP="000B382F">
      <w:pPr>
        <w:autoSpaceDE w:val="0"/>
        <w:autoSpaceDN w:val="0"/>
        <w:adjustRightInd w:val="0"/>
        <w:spacing w:before="240" w:after="0"/>
        <w:jc w:val="both"/>
        <w:rPr>
          <w:rFonts w:cs="Calibri"/>
          <w:szCs w:val="22"/>
          <w:lang w:eastAsia="en-GB"/>
        </w:rPr>
      </w:pPr>
      <w:r>
        <w:t>O</w:t>
      </w:r>
      <w:r w:rsidR="000B382F">
        <w:t>ne or more panels, typically of different material, are attached to the stud and fastened using a counterpart (a coarse nut, or a Tucker plastic nut).</w:t>
      </w:r>
    </w:p>
    <w:p w14:paraId="3445C497" w14:textId="77777777" w:rsidR="000B382F" w:rsidRDefault="000B382F" w:rsidP="000B382F">
      <w:pPr>
        <w:keepNext/>
        <w:jc w:val="center"/>
        <w:rPr>
          <w:lang w:eastAsia="x-none"/>
        </w:rPr>
      </w:pPr>
      <w:r>
        <w:rPr>
          <w:noProof/>
          <w:lang w:eastAsia="en-US"/>
        </w:rPr>
        <w:lastRenderedPageBreak/>
        <w:drawing>
          <wp:inline distT="0" distB="0" distL="0" distR="0" wp14:anchorId="22BE7157" wp14:editId="4E6F5975">
            <wp:extent cx="2567940" cy="1382395"/>
            <wp:effectExtent l="0" t="0" r="3810" b="825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567940" cy="1382395"/>
                    </a:xfrm>
                    <a:prstGeom prst="rect">
                      <a:avLst/>
                    </a:prstGeom>
                    <a:noFill/>
                    <a:ln>
                      <a:noFill/>
                    </a:ln>
                  </pic:spPr>
                </pic:pic>
              </a:graphicData>
            </a:graphic>
          </wp:inline>
        </w:drawing>
      </w:r>
      <w:r>
        <w:rPr>
          <w:noProof/>
          <w:lang w:eastAsia="en-US"/>
        </w:rPr>
        <w:drawing>
          <wp:inline distT="0" distB="0" distL="0" distR="0" wp14:anchorId="774E4392" wp14:editId="20C7CA87">
            <wp:extent cx="1877519" cy="1385751"/>
            <wp:effectExtent l="0" t="0" r="8890" b="508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877580" cy="1385796"/>
                    </a:xfrm>
                    <a:prstGeom prst="rect">
                      <a:avLst/>
                    </a:prstGeom>
                    <a:noFill/>
                    <a:ln>
                      <a:noFill/>
                    </a:ln>
                  </pic:spPr>
                </pic:pic>
              </a:graphicData>
            </a:graphic>
          </wp:inline>
        </w:drawing>
      </w:r>
    </w:p>
    <w:p w14:paraId="7393984A" w14:textId="42780DCF" w:rsidR="000B382F" w:rsidRDefault="000B382F" w:rsidP="000B382F">
      <w:pPr>
        <w:pStyle w:val="Beschriftung"/>
      </w:pPr>
      <w:bookmarkStart w:id="613" w:name="_Toc39880665"/>
      <w:r>
        <w:t xml:space="preserve">Figure </w:t>
      </w:r>
      <w:r>
        <w:fldChar w:fldCharType="begin"/>
      </w:r>
      <w:r>
        <w:instrText xml:space="preserve"> SEQ Figure \* ARABIC </w:instrText>
      </w:r>
      <w:r>
        <w:fldChar w:fldCharType="separate"/>
      </w:r>
      <w:r w:rsidR="00A2710C">
        <w:rPr>
          <w:noProof/>
        </w:rPr>
        <w:t>18</w:t>
      </w:r>
      <w:r>
        <w:fldChar w:fldCharType="end"/>
      </w:r>
      <w:r>
        <w:t xml:space="preserve"> Clinchnietbolzen types</w:t>
      </w:r>
      <w:bookmarkEnd w:id="613"/>
    </w:p>
    <w:p w14:paraId="00463B02" w14:textId="20C68844" w:rsidR="000B382F" w:rsidRDefault="000B382F" w:rsidP="000B382F">
      <w:pPr>
        <w:jc w:val="center"/>
        <w:rPr>
          <w:i/>
          <w:sz w:val="18"/>
        </w:rPr>
      </w:pPr>
      <w:r w:rsidRPr="00034C0D">
        <w:rPr>
          <w:i/>
          <w:sz w:val="18"/>
        </w:rPr>
        <w:t>Source of image:</w:t>
      </w:r>
      <w:r w:rsidRPr="00E65321">
        <w:rPr>
          <w:i/>
          <w:sz w:val="18"/>
        </w:rPr>
        <w:t xml:space="preserve"> </w:t>
      </w:r>
      <w:hyperlink r:id="rId82" w:history="1">
        <w:r w:rsidRPr="004929C7">
          <w:rPr>
            <w:rStyle w:val="Hyperlink"/>
            <w:i/>
            <w:sz w:val="18"/>
          </w:rPr>
          <w:t>https://de.tox-pressotechnik.com/assets/countries/DE/pdf/TOX_Functional_Elements_85_de.pdf</w:t>
        </w:r>
      </w:hyperlink>
    </w:p>
    <w:p w14:paraId="21527367" w14:textId="77777777" w:rsidR="000B382F" w:rsidRDefault="000B382F" w:rsidP="000B382F">
      <w:pPr>
        <w:keepNext/>
        <w:jc w:val="center"/>
      </w:pPr>
      <w:r>
        <w:rPr>
          <w:noProof/>
          <w:lang w:eastAsia="en-US"/>
        </w:rPr>
        <w:drawing>
          <wp:inline distT="0" distB="0" distL="0" distR="0" wp14:anchorId="14C0F7E5" wp14:editId="2BB15B89">
            <wp:extent cx="2346308" cy="1685707"/>
            <wp:effectExtent l="76200" t="76200" r="130810" b="124460"/>
            <wp:docPr id="146" name="Grafik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Grafik 6"/>
                    <pic:cNvPicPr preferRelativeResize="0">
                      <a:picLocks/>
                    </pic:cNvPicPr>
                  </pic:nvPicPr>
                  <pic:blipFill>
                    <a:blip r:embed="rId83"/>
                    <a:stretch>
                      <a:fillRect/>
                    </a:stretch>
                  </pic:blipFill>
                  <pic:spPr>
                    <a:xfrm>
                      <a:off x="0" y="0"/>
                      <a:ext cx="2346593" cy="168591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321E852" w14:textId="0ECEE9EB" w:rsidR="000B382F" w:rsidRPr="0047200E" w:rsidRDefault="000B382F" w:rsidP="000B382F">
      <w:pPr>
        <w:pStyle w:val="Beschriftung"/>
      </w:pPr>
      <w:bookmarkStart w:id="614" w:name="_Toc39880666"/>
      <w:r>
        <w:t xml:space="preserve">Figure </w:t>
      </w:r>
      <w:r>
        <w:fldChar w:fldCharType="begin"/>
      </w:r>
      <w:r>
        <w:instrText xml:space="preserve"> SEQ Figure \* ARABIC </w:instrText>
      </w:r>
      <w:r>
        <w:fldChar w:fldCharType="separate"/>
      </w:r>
      <w:r w:rsidR="00A2710C">
        <w:rPr>
          <w:noProof/>
        </w:rPr>
        <w:t>19</w:t>
      </w:r>
      <w:r>
        <w:fldChar w:fldCharType="end"/>
      </w:r>
      <w:r>
        <w:t xml:space="preserve"> Clinch Rivet Stud: Ball stud</w:t>
      </w:r>
      <w:bookmarkEnd w:id="614"/>
    </w:p>
    <w:p w14:paraId="76DA78F6" w14:textId="77777777" w:rsidR="000B382F" w:rsidRDefault="000B382F" w:rsidP="000B382F">
      <w:pPr>
        <w:spacing w:before="120"/>
        <w:jc w:val="both"/>
      </w:pPr>
    </w:p>
    <w:p w14:paraId="365F7A37" w14:textId="06D84A49" w:rsidR="000B382F" w:rsidRDefault="000B382F" w:rsidP="000B382F">
      <w:pPr>
        <w:spacing w:before="120"/>
        <w:jc w:val="both"/>
      </w:pPr>
      <w:r>
        <w:t xml:space="preserve">A clinch rivet stud is denoted by a nested element </w:t>
      </w:r>
      <w:r w:rsidRPr="0034718C">
        <w:rPr>
          <w:rStyle w:val="elementdeftypeChar"/>
        </w:rPr>
        <w:t>&lt;</w:t>
      </w:r>
      <w:r>
        <w:rPr>
          <w:rStyle w:val="elementdeftypeChar"/>
        </w:rPr>
        <w:t>clinch_rivet_stud/</w:t>
      </w:r>
      <w:r w:rsidRPr="0034718C">
        <w:rPr>
          <w:rStyle w:val="elementdeftypeChar"/>
        </w:rPr>
        <w:t>&gt;</w:t>
      </w:r>
      <w:r>
        <w:t xml:space="preserve"> within </w:t>
      </w:r>
      <w:r w:rsidRPr="0034718C">
        <w:rPr>
          <w:rStyle w:val="elementdeftypeChar"/>
        </w:rPr>
        <w:t>&lt;rivet</w:t>
      </w:r>
      <w:r>
        <w:rPr>
          <w:rStyle w:val="elementdeftypeChar"/>
        </w:rPr>
        <w:t>/</w:t>
      </w:r>
      <w:r w:rsidRPr="0034718C">
        <w:rPr>
          <w:rStyle w:val="elementdeftypeChar"/>
        </w:rPr>
        <w:t>&gt;</w:t>
      </w:r>
      <w:r>
        <w:t xml:space="preserve">. This element is described completely by </w:t>
      </w:r>
      <w:r w:rsidR="00A926F4">
        <w:t>the attributes of both XML elements T</w:t>
      </w:r>
      <w:r>
        <w:t xml:space="preserve">he attributes </w:t>
      </w:r>
      <w:r w:rsidRPr="00A32748">
        <w:rPr>
          <w:rStyle w:val="elementdeftypeChar"/>
        </w:rPr>
        <w:t>shaft_diameter</w:t>
      </w:r>
      <w:r>
        <w:t xml:space="preserve">, </w:t>
      </w:r>
      <w:r w:rsidRPr="00A32748">
        <w:rPr>
          <w:rStyle w:val="elementdeftypeChar"/>
        </w:rPr>
        <w:t>length</w:t>
      </w:r>
      <w:r>
        <w:t xml:space="preserve">, and </w:t>
      </w:r>
      <w:r>
        <w:rPr>
          <w:rStyle w:val="elementdeftypeChar"/>
        </w:rPr>
        <w:t>part_code</w:t>
      </w:r>
      <w:r>
        <w:t xml:space="preserve"> are inherited from </w:t>
      </w:r>
      <w:r w:rsidRPr="00474735">
        <w:rPr>
          <w:rStyle w:val="elementdeftypeChar"/>
        </w:rPr>
        <w:t>&lt;rivet</w:t>
      </w:r>
      <w:r>
        <w:rPr>
          <w:rStyle w:val="elementdeftypeChar"/>
        </w:rPr>
        <w:t>/</w:t>
      </w:r>
      <w:r w:rsidRPr="00474735">
        <w:rPr>
          <w:rStyle w:val="elementdeftypeChar"/>
        </w:rPr>
        <w:t>&gt;</w:t>
      </w:r>
      <w:r>
        <w:t xml:space="preserve"> element. </w:t>
      </w:r>
    </w:p>
    <w:p w14:paraId="07E06BC5" w14:textId="77777777" w:rsidR="000B382F" w:rsidRDefault="000B382F" w:rsidP="000B382F">
      <w:pPr>
        <w:spacing w:before="120"/>
        <w:jc w:val="both"/>
      </w:pPr>
      <w:r>
        <w:t xml:space="preserve">XML specification of </w:t>
      </w:r>
      <w:r w:rsidRPr="00FC1F60">
        <w:rPr>
          <w:rStyle w:val="elementdeftypeChar"/>
        </w:rPr>
        <w:t>&lt;</w:t>
      </w:r>
      <w:r>
        <w:rPr>
          <w:rStyle w:val="elementdeftypeChar"/>
        </w:rPr>
        <w:t>clinch_rivet_stud/</w:t>
      </w:r>
      <w:r w:rsidRPr="00FC1F60">
        <w:rPr>
          <w:rStyle w:val="elementdeftypeChar"/>
        </w:rPr>
        <w:t>&gt;</w:t>
      </w:r>
      <w:r>
        <w:t xml:space="preserve">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0B382F" w:rsidRPr="00226A3F" w14:paraId="757A558C" w14:textId="77777777" w:rsidTr="000B382F">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932B99" w14:textId="77777777" w:rsidR="000B382F" w:rsidRPr="00226A3F" w:rsidRDefault="000B382F" w:rsidP="000B382F">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3FC6DE9" w14:textId="77777777" w:rsidR="000B382F" w:rsidRPr="00226A3F" w:rsidRDefault="000B382F" w:rsidP="000B382F">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1181F9" w14:textId="77777777" w:rsidR="000B382F" w:rsidRPr="00226A3F" w:rsidRDefault="000B382F" w:rsidP="000B382F">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B410E3" w14:textId="77777777" w:rsidR="000B382F" w:rsidRPr="00226A3F" w:rsidRDefault="000B382F" w:rsidP="000B382F">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F8AFBB" w14:textId="77777777" w:rsidR="000B382F" w:rsidRPr="00226A3F" w:rsidRDefault="000B382F" w:rsidP="000B382F">
            <w:pPr>
              <w:keepNext/>
              <w:rPr>
                <w:b/>
                <w:i/>
              </w:rPr>
            </w:pPr>
            <w:r w:rsidRPr="00226A3F">
              <w:rPr>
                <w:b/>
                <w:i/>
              </w:rPr>
              <w:t>Constraint</w:t>
            </w:r>
          </w:p>
        </w:tc>
      </w:tr>
      <w:tr w:rsidR="000B382F" w:rsidRPr="00226A3F" w14:paraId="7ADD1B6F" w14:textId="77777777" w:rsidTr="000B382F">
        <w:trPr>
          <w:cantSplit/>
          <w:jc w:val="center"/>
        </w:trPr>
        <w:tc>
          <w:tcPr>
            <w:tcW w:w="2093" w:type="dxa"/>
            <w:shd w:val="clear" w:color="auto" w:fill="auto"/>
          </w:tcPr>
          <w:p w14:paraId="7130DA09" w14:textId="77777777" w:rsidR="000B382F" w:rsidRPr="00F90632" w:rsidRDefault="000B382F" w:rsidP="000B382F">
            <w:pPr>
              <w:rPr>
                <w:sz w:val="20"/>
                <w:szCs w:val="20"/>
              </w:rPr>
            </w:pPr>
            <w:r>
              <w:rPr>
                <w:sz w:val="20"/>
                <w:szCs w:val="20"/>
              </w:rPr>
              <w:t>press_in_force</w:t>
            </w:r>
          </w:p>
        </w:tc>
        <w:tc>
          <w:tcPr>
            <w:tcW w:w="1417" w:type="dxa"/>
            <w:shd w:val="clear" w:color="auto" w:fill="auto"/>
          </w:tcPr>
          <w:p w14:paraId="7A2986F9" w14:textId="77777777" w:rsidR="000B382F" w:rsidRPr="005B1B92" w:rsidRDefault="000B382F" w:rsidP="000B382F">
            <w:pPr>
              <w:rPr>
                <w:sz w:val="20"/>
                <w:szCs w:val="20"/>
              </w:rPr>
            </w:pPr>
            <w:r w:rsidRPr="005B1B92">
              <w:rPr>
                <w:sz w:val="20"/>
                <w:szCs w:val="20"/>
              </w:rPr>
              <w:t>Floating point</w:t>
            </w:r>
          </w:p>
        </w:tc>
        <w:tc>
          <w:tcPr>
            <w:tcW w:w="1418" w:type="dxa"/>
          </w:tcPr>
          <w:p w14:paraId="262BFA77" w14:textId="77777777" w:rsidR="000B382F" w:rsidRPr="005B1B92" w:rsidRDefault="000B382F" w:rsidP="000B382F">
            <w:pPr>
              <w:rPr>
                <w:sz w:val="20"/>
                <w:szCs w:val="20"/>
              </w:rPr>
            </w:pPr>
            <w:r w:rsidRPr="005B1B92">
              <w:rPr>
                <w:sz w:val="20"/>
                <w:szCs w:val="20"/>
              </w:rPr>
              <w:t>&gt; 0.0</w:t>
            </w:r>
          </w:p>
        </w:tc>
        <w:tc>
          <w:tcPr>
            <w:tcW w:w="1163" w:type="dxa"/>
            <w:shd w:val="clear" w:color="auto" w:fill="auto"/>
          </w:tcPr>
          <w:p w14:paraId="00347263" w14:textId="77777777" w:rsidR="000B382F" w:rsidRPr="005B1B92" w:rsidRDefault="000B382F" w:rsidP="000B382F">
            <w:pPr>
              <w:rPr>
                <w:sz w:val="20"/>
                <w:szCs w:val="20"/>
              </w:rPr>
            </w:pPr>
            <w:r w:rsidRPr="005B1B92">
              <w:rPr>
                <w:sz w:val="20"/>
                <w:szCs w:val="20"/>
              </w:rPr>
              <w:t>Optional</w:t>
            </w:r>
          </w:p>
        </w:tc>
        <w:tc>
          <w:tcPr>
            <w:tcW w:w="2409" w:type="dxa"/>
            <w:shd w:val="clear" w:color="auto" w:fill="auto"/>
          </w:tcPr>
          <w:p w14:paraId="7714FA8E" w14:textId="77777777" w:rsidR="000B382F" w:rsidRPr="005B1B92" w:rsidRDefault="000B382F" w:rsidP="000B382F">
            <w:pPr>
              <w:rPr>
                <w:sz w:val="20"/>
                <w:szCs w:val="20"/>
              </w:rPr>
            </w:pPr>
            <w:r w:rsidRPr="005B1B92">
              <w:rPr>
                <w:sz w:val="20"/>
                <w:szCs w:val="20"/>
              </w:rPr>
              <w:t>-</w:t>
            </w:r>
          </w:p>
        </w:tc>
      </w:tr>
    </w:tbl>
    <w:p w14:paraId="0F7277AD" w14:textId="7A58B9C4" w:rsidR="000B382F" w:rsidRDefault="000B382F" w:rsidP="000B382F">
      <w:pPr>
        <w:pStyle w:val="Beschriftung"/>
        <w:spacing w:before="120"/>
      </w:pPr>
      <w:bookmarkStart w:id="615" w:name="_Toc39880779"/>
      <w:r>
        <w:t xml:space="preserve">Table </w:t>
      </w:r>
      <w:r w:rsidR="00ED469A">
        <w:fldChar w:fldCharType="begin"/>
      </w:r>
      <w:r w:rsidR="00ED469A">
        <w:instrText xml:space="preserve"> SEQ Table \* ARABIC </w:instrText>
      </w:r>
      <w:r w:rsidR="00ED469A">
        <w:fldChar w:fldCharType="separate"/>
      </w:r>
      <w:r w:rsidR="00A2710C">
        <w:rPr>
          <w:noProof/>
        </w:rPr>
        <w:t>48</w:t>
      </w:r>
      <w:r w:rsidR="00ED469A">
        <w:fldChar w:fldCharType="end"/>
      </w:r>
      <w:r>
        <w:t xml:space="preserve">: Attributes of element </w:t>
      </w:r>
      <w:r w:rsidRPr="00C6477D">
        <w:rPr>
          <w:rStyle w:val="elementdeftypeChar"/>
          <w:b/>
        </w:rPr>
        <w:t>&lt;</w:t>
      </w:r>
      <w:r w:rsidRPr="00441C11">
        <w:rPr>
          <w:rStyle w:val="elementdeftypeChar"/>
          <w:b/>
        </w:rPr>
        <w:t>clinch_rivet_stud</w:t>
      </w:r>
      <w:r>
        <w:rPr>
          <w:rStyle w:val="elementdeftypeChar"/>
          <w:b/>
        </w:rPr>
        <w:t>/</w:t>
      </w:r>
      <w:r w:rsidRPr="00C6477D">
        <w:rPr>
          <w:rStyle w:val="elementdeftypeChar"/>
          <w:b/>
        </w:rPr>
        <w:t>&gt;</w:t>
      </w:r>
      <w:bookmarkEnd w:id="615"/>
    </w:p>
    <w:p w14:paraId="3565CF30" w14:textId="77777777" w:rsidR="000B382F" w:rsidRDefault="000B382F" w:rsidP="000B382F">
      <w:pPr>
        <w:spacing w:before="120"/>
        <w:jc w:val="both"/>
      </w:pPr>
      <w:r>
        <w:t xml:space="preserve">All attributes of this connection type are optional for importing it into CAD or CAE application. </w:t>
      </w:r>
    </w:p>
    <w:p w14:paraId="1DCA25C7" w14:textId="77777777" w:rsidR="000B382F" w:rsidRDefault="000B382F" w:rsidP="000B382F">
      <w:pPr>
        <w:spacing w:before="120"/>
        <w:jc w:val="both"/>
      </w:pPr>
      <w:r>
        <w:t>These attributes have the following semantics:</w:t>
      </w:r>
    </w:p>
    <w:p w14:paraId="6F1805C0" w14:textId="308A9C48" w:rsidR="000B382F" w:rsidRDefault="000B382F" w:rsidP="00A926F4">
      <w:pPr>
        <w:pStyle w:val="Listenabsatz"/>
        <w:numPr>
          <w:ilvl w:val="0"/>
          <w:numId w:val="33"/>
        </w:numPr>
        <w:spacing w:before="120"/>
        <w:rPr>
          <w:lang w:val="en-US"/>
        </w:rPr>
      </w:pPr>
      <w:r>
        <w:rPr>
          <w:rStyle w:val="elementdeftypeChar"/>
        </w:rPr>
        <w:t>press_in_force</w:t>
      </w:r>
      <w:r w:rsidRPr="00FF0EB3">
        <w:rPr>
          <w:lang w:val="en-US"/>
        </w:rPr>
        <w:t xml:space="preserve">: </w:t>
      </w:r>
      <w:r>
        <w:rPr>
          <w:lang w:val="en-US"/>
        </w:rPr>
        <w:t>The force used to clinch the stud into the base sheet.</w:t>
      </w:r>
      <w:r w:rsidR="00A926F4">
        <w:rPr>
          <w:lang w:val="en-US"/>
        </w:rPr>
        <w:t xml:space="preserve"> </w:t>
      </w:r>
      <w:r w:rsidR="00A926F4">
        <w:rPr>
          <w:lang w:val="en-US"/>
        </w:rPr>
        <w:br/>
        <w:t xml:space="preserve">For the unit, see section </w:t>
      </w:r>
      <w:r w:rsidR="005E5C10">
        <w:rPr>
          <w:lang w:val="en-US"/>
        </w:rPr>
        <w:fldChar w:fldCharType="begin"/>
      </w:r>
      <w:r w:rsidR="005E5C10">
        <w:rPr>
          <w:lang w:val="en-US"/>
        </w:rPr>
        <w:instrText xml:space="preserve"> REF _Ref34739722 \r \h </w:instrText>
      </w:r>
      <w:r w:rsidR="005E5C10">
        <w:rPr>
          <w:lang w:val="en-US"/>
        </w:rPr>
      </w:r>
      <w:r w:rsidR="005E5C10">
        <w:rPr>
          <w:lang w:val="en-US"/>
        </w:rPr>
        <w:fldChar w:fldCharType="separate"/>
      </w:r>
      <w:r w:rsidR="00A2710C">
        <w:rPr>
          <w:lang w:val="en-US"/>
        </w:rPr>
        <w:t>5.1.3</w:t>
      </w:r>
      <w:r w:rsidR="005E5C10">
        <w:rPr>
          <w:lang w:val="en-US"/>
        </w:rPr>
        <w:fldChar w:fldCharType="end"/>
      </w:r>
      <w:r w:rsidR="005E5C10">
        <w:rPr>
          <w:lang w:val="en-US"/>
        </w:rPr>
        <w:t xml:space="preserve"> </w:t>
      </w:r>
      <w:r w:rsidR="005E5C10">
        <w:rPr>
          <w:lang w:val="en-US"/>
        </w:rPr>
        <w:fldChar w:fldCharType="begin"/>
      </w:r>
      <w:r w:rsidR="005E5C10">
        <w:rPr>
          <w:lang w:val="en-US"/>
        </w:rPr>
        <w:instrText xml:space="preserve"> REF _Ref34739734 \h </w:instrText>
      </w:r>
      <w:r w:rsidR="005E5C10">
        <w:rPr>
          <w:lang w:val="en-US"/>
        </w:rPr>
      </w:r>
      <w:r w:rsidR="005E5C10">
        <w:rPr>
          <w:lang w:val="en-US"/>
        </w:rPr>
        <w:fldChar w:fldCharType="separate"/>
      </w:r>
      <w:r w:rsidR="00A2710C" w:rsidRPr="007055D9">
        <w:t>Unit System</w:t>
      </w:r>
      <w:r w:rsidR="005E5C10">
        <w:rPr>
          <w:lang w:val="en-US"/>
        </w:rPr>
        <w:fldChar w:fldCharType="end"/>
      </w:r>
      <w:r w:rsidR="00A926F4">
        <w:rPr>
          <w:lang w:val="en-US"/>
        </w:rPr>
        <w:t>.</w:t>
      </w:r>
      <w:r w:rsidR="005E5C10">
        <w:rPr>
          <w:lang w:val="en-US"/>
        </w:rPr>
        <w:t xml:space="preserve"> </w:t>
      </w:r>
    </w:p>
    <w:p w14:paraId="07A19B60" w14:textId="77777777" w:rsidR="000B382F" w:rsidRDefault="000B382F" w:rsidP="000B382F">
      <w:pPr>
        <w:pStyle w:val="Listenabsatz"/>
        <w:spacing w:before="120"/>
        <w:ind w:left="0"/>
        <w:rPr>
          <w:lang w:val="en-US"/>
        </w:rPr>
      </w:pPr>
      <w:r>
        <w:rPr>
          <w:lang w:val="en-US"/>
        </w:rPr>
        <w:t xml:space="preserve">The element of </w:t>
      </w:r>
      <w:r w:rsidRPr="00C6477D">
        <w:rPr>
          <w:rStyle w:val="elementdeftypeChar"/>
        </w:rPr>
        <w:t>&lt;</w:t>
      </w:r>
      <w:r>
        <w:rPr>
          <w:rStyle w:val="elementdeftypeChar"/>
        </w:rPr>
        <w:t>clinch_rivet_stud/</w:t>
      </w:r>
      <w:r w:rsidRPr="00C6477D">
        <w:rPr>
          <w:rStyle w:val="elementdeftypeChar"/>
        </w:rPr>
        <w:t>&gt;</w:t>
      </w:r>
      <w:r>
        <w:rPr>
          <w:lang w:val="en-US"/>
        </w:rPr>
        <w:t xml:space="preserve"> does not allow any nested elements.</w:t>
      </w:r>
    </w:p>
    <w:p w14:paraId="5DD278D5" w14:textId="77777777" w:rsidR="000B382F" w:rsidRDefault="000B382F" w:rsidP="000B382F">
      <w:pPr>
        <w:pStyle w:val="Listenabsatz"/>
        <w:spacing w:before="120"/>
        <w:ind w:left="0"/>
        <w:rPr>
          <w:b/>
          <w:sz w:val="24"/>
          <w:lang w:val="en-US"/>
        </w:rPr>
      </w:pPr>
      <w:r w:rsidRPr="00366864">
        <w:t xml:space="preserve">Direction sense </w:t>
      </w:r>
      <w:r>
        <w:t xml:space="preserve">of </w:t>
      </w:r>
      <w:r w:rsidRPr="00226A3F">
        <w:rPr>
          <w:rFonts w:ascii="Courier New" w:hAnsi="Courier New" w:cs="Courier New"/>
          <w:b/>
          <w:i/>
          <w:sz w:val="18"/>
          <w:szCs w:val="18"/>
        </w:rPr>
        <w:t>&lt;</w:t>
      </w:r>
      <w:r>
        <w:rPr>
          <w:rFonts w:ascii="Courier New" w:hAnsi="Courier New" w:cs="Courier New"/>
          <w:b/>
          <w:i/>
          <w:sz w:val="18"/>
          <w:szCs w:val="18"/>
        </w:rPr>
        <w:t>normal_direction/</w:t>
      </w:r>
      <w:r w:rsidRPr="00226A3F">
        <w:rPr>
          <w:rFonts w:ascii="Courier New" w:hAnsi="Courier New" w:cs="Courier New"/>
          <w:b/>
          <w:i/>
          <w:sz w:val="18"/>
          <w:szCs w:val="18"/>
        </w:rPr>
        <w:t>&gt;</w:t>
      </w:r>
      <w:r w:rsidRPr="00670301">
        <w:t xml:space="preserve"> </w:t>
      </w:r>
      <w:r w:rsidRPr="00366864">
        <w:t xml:space="preserve">is </w:t>
      </w:r>
      <w:r>
        <w:t>towards the base sheet, where the rivet penetrates the metal.</w:t>
      </w:r>
    </w:p>
    <w:p w14:paraId="6E725DBD" w14:textId="77777777" w:rsidR="000B382F" w:rsidRPr="00E777C6" w:rsidRDefault="000B382F" w:rsidP="000B382F">
      <w:pPr>
        <w:pStyle w:val="Listenabsatz"/>
        <w:keepNext/>
        <w:keepLines/>
        <w:spacing w:before="120"/>
        <w:ind w:left="0"/>
        <w:rPr>
          <w:b/>
          <w:sz w:val="24"/>
          <w:lang w:val="en-US"/>
        </w:rPr>
      </w:pPr>
      <w:r w:rsidRPr="00E777C6">
        <w:rPr>
          <w:b/>
          <w:sz w:val="24"/>
          <w:lang w:val="en-US"/>
        </w:rPr>
        <w:lastRenderedPageBreak/>
        <w:t>Example:</w:t>
      </w:r>
    </w:p>
    <w:p w14:paraId="34831E1D" w14:textId="77777777" w:rsidR="000B382F" w:rsidRPr="00226A3F" w:rsidRDefault="000B382F" w:rsidP="000B382F">
      <w:pPr>
        <w:pStyle w:val="XMLCode"/>
        <w:keepNext/>
        <w:keepLines/>
      </w:pPr>
    </w:p>
    <w:p w14:paraId="2526FB27" w14:textId="38A340F9" w:rsidR="000B382F" w:rsidRDefault="000B382F" w:rsidP="000B382F">
      <w:pPr>
        <w:pStyle w:val="XMLCode"/>
        <w:keepNext/>
        <w:keepLines/>
      </w:pPr>
      <w:r>
        <w:t>&lt;connection_0d label="</w:t>
      </w:r>
      <w:r w:rsidR="00BB7461">
        <w:t>CNB</w:t>
      </w:r>
      <w:r w:rsidRPr="00226A3F">
        <w:t>_2123921</w:t>
      </w:r>
      <w:r>
        <w:t>"&gt;</w:t>
      </w:r>
    </w:p>
    <w:p w14:paraId="637DDEFB" w14:textId="77777777" w:rsidR="000B382F" w:rsidRDefault="000B382F" w:rsidP="000B382F">
      <w:pPr>
        <w:pStyle w:val="XMLCode"/>
        <w:keepNext/>
        <w:keepLines/>
        <w:rPr>
          <w:rFonts w:ascii="Courier" w:hAnsi="Courier" w:cs="Courier"/>
          <w:szCs w:val="16"/>
          <w:lang w:eastAsia="en-GB"/>
        </w:rPr>
      </w:pPr>
      <w:r>
        <w:tab/>
      </w:r>
      <w:r w:rsidRPr="00942C86">
        <w:t>&lt;loc&gt; 1645.83 821.145 616.585 &lt;/loc&gt;</w:t>
      </w:r>
    </w:p>
    <w:p w14:paraId="6EE03EE3" w14:textId="77777777" w:rsidR="000B382F" w:rsidRPr="00C6477D" w:rsidRDefault="000B382F" w:rsidP="000B382F">
      <w:pPr>
        <w:pStyle w:val="XMLCode"/>
        <w:keepNext/>
        <w:keepLines/>
        <w:rPr>
          <w:color w:val="0070C0"/>
        </w:rPr>
      </w:pPr>
      <w:r>
        <w:rPr>
          <w:color w:val="0070C0"/>
        </w:rPr>
        <w:tab/>
        <w:t xml:space="preserve">&lt;rivet </w:t>
      </w:r>
      <w:r w:rsidRPr="00E84826">
        <w:rPr>
          <w:b/>
          <w:color w:val="0070C0"/>
        </w:rPr>
        <w:t>shaft_diameter=</w:t>
      </w:r>
      <w:r>
        <w:rPr>
          <w:b/>
          <w:color w:val="0070C0"/>
        </w:rPr>
        <w:t>"4</w:t>
      </w:r>
      <w:r w:rsidRPr="00E84826">
        <w:rPr>
          <w:b/>
          <w:color w:val="0070C0"/>
        </w:rPr>
        <w:t>.</w:t>
      </w:r>
      <w:r>
        <w:rPr>
          <w:b/>
          <w:color w:val="0070C0"/>
        </w:rPr>
        <w:t xml:space="preserve">0" </w:t>
      </w:r>
      <w:r w:rsidRPr="00E84826">
        <w:rPr>
          <w:b/>
          <w:color w:val="0070C0"/>
        </w:rPr>
        <w:t>length=</w:t>
      </w:r>
      <w:r>
        <w:rPr>
          <w:b/>
          <w:color w:val="0070C0"/>
        </w:rPr>
        <w:t>"6.0"</w:t>
      </w:r>
      <w:r>
        <w:rPr>
          <w:color w:val="0070C0"/>
        </w:rPr>
        <w:t xml:space="preserve"> </w:t>
      </w:r>
      <w:r w:rsidRPr="00C6477D">
        <w:rPr>
          <w:color w:val="0070C0"/>
        </w:rPr>
        <w:t>&gt;</w:t>
      </w:r>
    </w:p>
    <w:p w14:paraId="2BD98666" w14:textId="77777777" w:rsidR="000B382F" w:rsidRPr="00C6477D" w:rsidRDefault="000B382F" w:rsidP="000B382F">
      <w:pPr>
        <w:pStyle w:val="XMLCode"/>
        <w:keepNext/>
        <w:keepLines/>
        <w:rPr>
          <w:color w:val="0070C0"/>
        </w:rPr>
      </w:pPr>
      <w:r>
        <w:rPr>
          <w:color w:val="0070C0"/>
        </w:rPr>
        <w:tab/>
      </w:r>
      <w:r>
        <w:rPr>
          <w:color w:val="0070C0"/>
        </w:rPr>
        <w:tab/>
      </w:r>
      <w:r w:rsidRPr="00C6477D">
        <w:rPr>
          <w:color w:val="0070C0"/>
        </w:rPr>
        <w:t>&lt;normal_direction x=</w:t>
      </w:r>
      <w:r>
        <w:rPr>
          <w:color w:val="0070C0"/>
        </w:rPr>
        <w:t>"</w:t>
      </w:r>
      <w:r w:rsidRPr="00C6477D">
        <w:rPr>
          <w:color w:val="0070C0"/>
        </w:rPr>
        <w:t>0</w:t>
      </w:r>
      <w:r>
        <w:rPr>
          <w:color w:val="0070C0"/>
        </w:rPr>
        <w:t>"</w:t>
      </w:r>
      <w:r w:rsidRPr="00C6477D">
        <w:rPr>
          <w:color w:val="0070C0"/>
        </w:rPr>
        <w:t xml:space="preserve"> y=</w:t>
      </w:r>
      <w:r>
        <w:rPr>
          <w:color w:val="0070C0"/>
        </w:rPr>
        <w:t>"</w:t>
      </w:r>
      <w:r w:rsidRPr="00C6477D">
        <w:rPr>
          <w:color w:val="0070C0"/>
        </w:rPr>
        <w:t>0</w:t>
      </w:r>
      <w:r>
        <w:rPr>
          <w:color w:val="0070C0"/>
        </w:rPr>
        <w:t>"</w:t>
      </w:r>
      <w:r w:rsidRPr="00C6477D">
        <w:rPr>
          <w:color w:val="0070C0"/>
        </w:rPr>
        <w:t xml:space="preserve"> z=</w:t>
      </w:r>
      <w:r>
        <w:rPr>
          <w:color w:val="0070C0"/>
        </w:rPr>
        <w:t>"</w:t>
      </w:r>
      <w:r w:rsidRPr="00C6477D">
        <w:rPr>
          <w:color w:val="0070C0"/>
        </w:rPr>
        <w:t>3</w:t>
      </w:r>
      <w:r>
        <w:rPr>
          <w:color w:val="0070C0"/>
        </w:rPr>
        <w:t xml:space="preserve">" </w:t>
      </w:r>
      <w:r w:rsidRPr="00C6477D">
        <w:rPr>
          <w:color w:val="0070C0"/>
        </w:rPr>
        <w:t>/&gt;</w:t>
      </w:r>
    </w:p>
    <w:p w14:paraId="5305BB50" w14:textId="77777777" w:rsidR="000B382F" w:rsidRPr="00C6477D" w:rsidRDefault="000B382F" w:rsidP="000B382F">
      <w:pPr>
        <w:pStyle w:val="XMLCode"/>
        <w:keepNext/>
        <w:keepLines/>
        <w:rPr>
          <w:b/>
          <w:color w:val="0070C0"/>
        </w:rPr>
      </w:pPr>
      <w:r>
        <w:rPr>
          <w:color w:val="0070C0"/>
        </w:rPr>
        <w:tab/>
      </w:r>
      <w:r>
        <w:rPr>
          <w:color w:val="0070C0"/>
        </w:rPr>
        <w:tab/>
      </w:r>
      <w:r w:rsidRPr="00C6477D">
        <w:rPr>
          <w:b/>
          <w:color w:val="0070C0"/>
        </w:rPr>
        <w:t>&lt;</w:t>
      </w:r>
      <w:r w:rsidRPr="00541D66">
        <w:rPr>
          <w:b/>
          <w:color w:val="0070C0"/>
        </w:rPr>
        <w:t>clinch_rivet_stud</w:t>
      </w:r>
      <w:r w:rsidRPr="00C6477D">
        <w:rPr>
          <w:b/>
          <w:color w:val="0070C0"/>
        </w:rPr>
        <w:t xml:space="preserve"> </w:t>
      </w:r>
      <w:r>
        <w:rPr>
          <w:b/>
          <w:color w:val="0070C0"/>
        </w:rPr>
        <w:t>press_in_force="2000"</w:t>
      </w:r>
      <w:r w:rsidRPr="00C6477D">
        <w:rPr>
          <w:b/>
          <w:color w:val="0070C0"/>
        </w:rPr>
        <w:t>/&gt;</w:t>
      </w:r>
    </w:p>
    <w:p w14:paraId="1DEFD81D" w14:textId="77777777" w:rsidR="000B382F" w:rsidRDefault="000B382F" w:rsidP="000B382F">
      <w:pPr>
        <w:pStyle w:val="XMLCode"/>
        <w:keepNext/>
        <w:keepLines/>
        <w:rPr>
          <w:color w:val="0070C0"/>
        </w:rPr>
      </w:pPr>
      <w:r>
        <w:rPr>
          <w:color w:val="0070C0"/>
        </w:rPr>
        <w:tab/>
      </w:r>
      <w:r w:rsidRPr="00C6477D">
        <w:rPr>
          <w:color w:val="0070C0"/>
        </w:rPr>
        <w:t>&lt;/rivet&gt;</w:t>
      </w:r>
    </w:p>
    <w:p w14:paraId="1542812B" w14:textId="77777777" w:rsidR="000B382F" w:rsidRDefault="000B382F" w:rsidP="000B382F">
      <w:pPr>
        <w:pStyle w:val="XMLCode"/>
        <w:keepNext/>
        <w:keepLines/>
      </w:pPr>
      <w:r>
        <w:rPr>
          <w:color w:val="0070C0"/>
        </w:rPr>
        <w:tab/>
      </w:r>
      <w:r>
        <w:t>&lt;appdata&gt;</w:t>
      </w:r>
    </w:p>
    <w:p w14:paraId="3361FDAD" w14:textId="77777777" w:rsidR="000B382F" w:rsidRDefault="000B382F" w:rsidP="000B382F">
      <w:pPr>
        <w:pStyle w:val="XMLCode"/>
        <w:keepNext/>
        <w:keepLines/>
      </w:pPr>
      <w:r>
        <w:tab/>
      </w:r>
      <w:r>
        <w:tab/>
        <w:t>...</w:t>
      </w:r>
    </w:p>
    <w:p w14:paraId="514DB262" w14:textId="77777777" w:rsidR="000B382F" w:rsidRDefault="000B382F" w:rsidP="000B382F">
      <w:pPr>
        <w:pStyle w:val="XMLCode"/>
        <w:keepNext/>
        <w:keepLines/>
      </w:pPr>
      <w:r>
        <w:tab/>
        <w:t>&lt;/appdata&gt;</w:t>
      </w:r>
    </w:p>
    <w:p w14:paraId="2CC13FF5" w14:textId="77777777" w:rsidR="000B382F" w:rsidRDefault="000B382F" w:rsidP="000B382F">
      <w:pPr>
        <w:pStyle w:val="XMLCode"/>
        <w:keepNext/>
        <w:keepLines/>
      </w:pPr>
      <w:r>
        <w:t>&lt;/connection_0d&gt;</w:t>
      </w:r>
    </w:p>
    <w:p w14:paraId="0CBF5221" w14:textId="77777777" w:rsidR="000B382F" w:rsidRDefault="000B382F" w:rsidP="000B382F">
      <w:pPr>
        <w:pStyle w:val="XMLCode"/>
        <w:keepLines/>
      </w:pPr>
    </w:p>
    <w:p w14:paraId="78D824F2" w14:textId="77777777" w:rsidR="00C6477D" w:rsidRPr="00FF0EB3" w:rsidRDefault="00C6477D" w:rsidP="00231DEC">
      <w:pPr>
        <w:pStyle w:val="Listenabsatz"/>
        <w:spacing w:before="120"/>
        <w:ind w:left="0"/>
        <w:rPr>
          <w:lang w:val="en-US"/>
        </w:rPr>
      </w:pPr>
    </w:p>
    <w:p w14:paraId="170E4AC8" w14:textId="77777777" w:rsidR="002E60CB" w:rsidRPr="00226A3F" w:rsidRDefault="002E60CB" w:rsidP="004C2C37">
      <w:pPr>
        <w:pStyle w:val="berschrift2"/>
        <w:pageBreakBefore/>
        <w:tabs>
          <w:tab w:val="clear" w:pos="576"/>
          <w:tab w:val="left" w:pos="567"/>
          <w:tab w:val="num" w:pos="1134"/>
        </w:tabs>
        <w:ind w:left="578" w:hanging="578"/>
      </w:pPr>
      <w:bookmarkStart w:id="616" w:name="_Toc428456130"/>
      <w:bookmarkStart w:id="617" w:name="_Toc428537093"/>
      <w:bookmarkStart w:id="618" w:name="_Toc428969412"/>
      <w:bookmarkStart w:id="619" w:name="_Toc429052803"/>
      <w:bookmarkStart w:id="620" w:name="_Toc413359590"/>
      <w:bookmarkStart w:id="621" w:name="_Toc3556982"/>
      <w:bookmarkStart w:id="622" w:name="_Toc34747232"/>
      <w:bookmarkStart w:id="623" w:name="_Toc39880547"/>
      <w:bookmarkEnd w:id="616"/>
      <w:bookmarkEnd w:id="617"/>
      <w:bookmarkEnd w:id="618"/>
      <w:bookmarkEnd w:id="619"/>
      <w:r>
        <w:lastRenderedPageBreak/>
        <w:t xml:space="preserve">Threaded Connections: </w:t>
      </w:r>
      <w:r w:rsidRPr="00226A3F">
        <w:t>Bolts and Screws</w:t>
      </w:r>
      <w:bookmarkEnd w:id="620"/>
      <w:bookmarkEnd w:id="621"/>
      <w:bookmarkEnd w:id="622"/>
      <w:bookmarkEnd w:id="623"/>
    </w:p>
    <w:p w14:paraId="1A579FAB" w14:textId="77777777" w:rsidR="002E60CB" w:rsidRPr="00942FED" w:rsidRDefault="002E60CB" w:rsidP="00327322">
      <w:pPr>
        <w:pStyle w:val="berschrift3"/>
      </w:pPr>
      <w:bookmarkStart w:id="624" w:name="_Toc413359591"/>
      <w:bookmarkStart w:id="625" w:name="_Toc3556983"/>
      <w:bookmarkStart w:id="626" w:name="_Toc34747233"/>
      <w:bookmarkStart w:id="627" w:name="_Toc39880548"/>
      <w:r>
        <w:t>Introduction</w:t>
      </w:r>
      <w:bookmarkEnd w:id="624"/>
      <w:bookmarkEnd w:id="625"/>
      <w:bookmarkEnd w:id="626"/>
      <w:bookmarkEnd w:id="627"/>
      <w:r>
        <w:t xml:space="preserve"> </w:t>
      </w:r>
    </w:p>
    <w:p w14:paraId="2E9521C3" w14:textId="0E95B27B" w:rsidR="002E60CB" w:rsidRDefault="002E60CB" w:rsidP="00E84826">
      <w:pPr>
        <w:jc w:val="both"/>
      </w:pPr>
      <w:r>
        <w:t>Bolts and screws are probably the most well-known connection techniques, even within non-specialists. However, they do need a closer look at their details. This starts, but does not end with the differentiation between screws and bolts</w:t>
      </w:r>
      <w:r w:rsidR="00A15461">
        <w:rPr>
          <w:rStyle w:val="Funotenzeichen"/>
        </w:rPr>
        <w:footnoteReference w:id="14"/>
      </w:r>
      <w:r>
        <w:t>:</w:t>
      </w:r>
    </w:p>
    <w:p w14:paraId="69EB9CB4" w14:textId="661FA630" w:rsidR="00F256DA" w:rsidRPr="00F256DA" w:rsidRDefault="00F256DA" w:rsidP="000804D1">
      <w:pPr>
        <w:pStyle w:val="Aufzhlungszeichen"/>
        <w:numPr>
          <w:ilvl w:val="0"/>
          <w:numId w:val="19"/>
        </w:numPr>
      </w:pPr>
      <w:r w:rsidRPr="00F256DA">
        <w:t>Bolts are for the assembly of unthreaded components, with the aid of a </w:t>
      </w:r>
      <w:hyperlink r:id="rId84" w:tooltip="Nut (hardware)" w:history="1">
        <w:r w:rsidRPr="00F256DA">
          <w:t>nut</w:t>
        </w:r>
      </w:hyperlink>
      <w:r w:rsidRPr="00F256DA">
        <w:t>.</w:t>
      </w:r>
    </w:p>
    <w:p w14:paraId="02B4E1B7" w14:textId="45F3F2E7" w:rsidR="002E60CB" w:rsidRDefault="0059233A" w:rsidP="000804D1">
      <w:pPr>
        <w:pStyle w:val="Aufzhlungszeichen"/>
        <w:numPr>
          <w:ilvl w:val="0"/>
          <w:numId w:val="19"/>
        </w:numPr>
      </w:pPr>
      <w:r w:rsidRPr="0059233A">
        <w:t>Screws are used in components which contain their own thread, and the screw may even cut its own internal thread into them. </w:t>
      </w:r>
      <w:r w:rsidR="002E60CB">
        <w:t xml:space="preserve"> </w:t>
      </w:r>
    </w:p>
    <w:p w14:paraId="7043E2CC" w14:textId="195C7723" w:rsidR="002E60CB" w:rsidRDefault="002E60CB" w:rsidP="00E84826">
      <w:pPr>
        <w:jc w:val="both"/>
      </w:pPr>
    </w:p>
    <w:tbl>
      <w:tblPr>
        <w:tblW w:w="0" w:type="auto"/>
        <w:jc w:val="center"/>
        <w:tblLook w:val="04A0" w:firstRow="1" w:lastRow="0" w:firstColumn="1" w:lastColumn="0" w:noHBand="0" w:noVBand="1"/>
      </w:tblPr>
      <w:tblGrid>
        <w:gridCol w:w="4342"/>
        <w:gridCol w:w="3911"/>
      </w:tblGrid>
      <w:tr w:rsidR="002E60CB" w:rsidRPr="00226A3F" w14:paraId="2AC4BC72" w14:textId="77777777" w:rsidTr="00F91EFB">
        <w:trPr>
          <w:jc w:val="center"/>
        </w:trPr>
        <w:tc>
          <w:tcPr>
            <w:tcW w:w="4342" w:type="dxa"/>
            <w:shd w:val="clear" w:color="auto" w:fill="auto"/>
          </w:tcPr>
          <w:p w14:paraId="7760AA96" w14:textId="77777777" w:rsidR="002E60CB" w:rsidRPr="00226A3F" w:rsidRDefault="004F562F" w:rsidP="0088515B">
            <w:r>
              <w:rPr>
                <w:noProof/>
                <w:lang w:eastAsia="en-US"/>
              </w:rPr>
              <w:drawing>
                <wp:inline distT="0" distB="0" distL="0" distR="0" wp14:anchorId="54468664" wp14:editId="4E115CFA">
                  <wp:extent cx="2329132" cy="3388537"/>
                  <wp:effectExtent l="0" t="0" r="0" b="254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330649" cy="3390743"/>
                          </a:xfrm>
                          <a:prstGeom prst="rect">
                            <a:avLst/>
                          </a:prstGeom>
                          <a:noFill/>
                          <a:ln>
                            <a:noFill/>
                          </a:ln>
                        </pic:spPr>
                      </pic:pic>
                    </a:graphicData>
                  </a:graphic>
                </wp:inline>
              </w:drawing>
            </w:r>
          </w:p>
        </w:tc>
        <w:tc>
          <w:tcPr>
            <w:tcW w:w="3696" w:type="dxa"/>
            <w:shd w:val="clear" w:color="auto" w:fill="auto"/>
          </w:tcPr>
          <w:p w14:paraId="527D44C9" w14:textId="77777777" w:rsidR="002E60CB" w:rsidRPr="00226A3F" w:rsidRDefault="004F562F" w:rsidP="0088515B">
            <w:r>
              <w:rPr>
                <w:noProof/>
                <w:lang w:eastAsia="en-US"/>
              </w:rPr>
              <w:drawing>
                <wp:inline distT="0" distB="0" distL="0" distR="0" wp14:anchorId="4FADEFD9" wp14:editId="0B28C43B">
                  <wp:extent cx="2346385" cy="2208838"/>
                  <wp:effectExtent l="0" t="0" r="0" b="127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347913" cy="2210276"/>
                          </a:xfrm>
                          <a:prstGeom prst="rect">
                            <a:avLst/>
                          </a:prstGeom>
                          <a:noFill/>
                          <a:ln>
                            <a:noFill/>
                          </a:ln>
                        </pic:spPr>
                      </pic:pic>
                    </a:graphicData>
                  </a:graphic>
                </wp:inline>
              </w:drawing>
            </w:r>
          </w:p>
        </w:tc>
      </w:tr>
      <w:tr w:rsidR="002E60CB" w:rsidRPr="000F7EEA" w14:paraId="4A65A612" w14:textId="77777777" w:rsidTr="00F91EFB">
        <w:trPr>
          <w:jc w:val="center"/>
        </w:trPr>
        <w:tc>
          <w:tcPr>
            <w:tcW w:w="4342" w:type="dxa"/>
            <w:shd w:val="clear" w:color="auto" w:fill="auto"/>
          </w:tcPr>
          <w:p w14:paraId="587E2AB1" w14:textId="77777777" w:rsidR="002E60CB" w:rsidRPr="00226A3F" w:rsidRDefault="002E60CB" w:rsidP="00F91EFB">
            <w:pPr>
              <w:jc w:val="center"/>
              <w:rPr>
                <w:noProof/>
                <w:lang w:val="en-GB" w:eastAsia="en-GB"/>
              </w:rPr>
            </w:pPr>
            <w:r w:rsidRPr="000F7EEA">
              <w:rPr>
                <w:noProof/>
                <w:lang w:eastAsia="en-GB"/>
              </w:rPr>
              <w:t>Bolt Representation</w:t>
            </w:r>
          </w:p>
        </w:tc>
        <w:tc>
          <w:tcPr>
            <w:tcW w:w="3696" w:type="dxa"/>
            <w:shd w:val="clear" w:color="auto" w:fill="auto"/>
          </w:tcPr>
          <w:p w14:paraId="7B38BADD" w14:textId="77777777" w:rsidR="002E60CB" w:rsidRPr="000F7EEA" w:rsidRDefault="002E60CB" w:rsidP="00F91EFB">
            <w:pPr>
              <w:keepNext/>
              <w:jc w:val="center"/>
              <w:rPr>
                <w:noProof/>
                <w:lang w:eastAsia="en-GB"/>
              </w:rPr>
            </w:pPr>
            <w:r w:rsidRPr="000F7EEA">
              <w:rPr>
                <w:noProof/>
                <w:lang w:eastAsia="en-GB"/>
              </w:rPr>
              <w:t>Screw Representation</w:t>
            </w:r>
          </w:p>
        </w:tc>
      </w:tr>
    </w:tbl>
    <w:p w14:paraId="38A0EF0F" w14:textId="0E289F98" w:rsidR="002E60CB" w:rsidRPr="00226A3F" w:rsidRDefault="00E84826" w:rsidP="00E84826">
      <w:pPr>
        <w:pStyle w:val="Beschriftung"/>
        <w:spacing w:before="120"/>
      </w:pPr>
      <w:bookmarkStart w:id="628" w:name="_Toc413359630"/>
      <w:bookmarkStart w:id="629" w:name="_Toc3557097"/>
      <w:bookmarkStart w:id="630" w:name="_Toc34747348"/>
      <w:bookmarkStart w:id="631" w:name="_Toc39880667"/>
      <w:r>
        <w:t xml:space="preserve">Figure </w:t>
      </w:r>
      <w:r w:rsidR="00406B64">
        <w:fldChar w:fldCharType="begin"/>
      </w:r>
      <w:r w:rsidR="00406B64">
        <w:instrText xml:space="preserve"> SEQ Figure \* ARABIC </w:instrText>
      </w:r>
      <w:r w:rsidR="00406B64">
        <w:fldChar w:fldCharType="separate"/>
      </w:r>
      <w:r w:rsidR="00A2710C">
        <w:rPr>
          <w:noProof/>
        </w:rPr>
        <w:t>20</w:t>
      </w:r>
      <w:r w:rsidR="00406B64">
        <w:fldChar w:fldCharType="end"/>
      </w:r>
      <w:r>
        <w:t>:</w:t>
      </w:r>
      <w:r w:rsidR="002E60CB">
        <w:t xml:space="preserve"> Bolts and Screws</w:t>
      </w:r>
      <w:bookmarkEnd w:id="628"/>
      <w:bookmarkEnd w:id="629"/>
      <w:bookmarkEnd w:id="630"/>
      <w:bookmarkEnd w:id="631"/>
    </w:p>
    <w:p w14:paraId="10FFE938" w14:textId="77777777" w:rsidR="002E60CB" w:rsidRDefault="002E60CB" w:rsidP="002E60CB">
      <w:pPr>
        <w:rPr>
          <w:highlight w:val="yellow"/>
        </w:rPr>
      </w:pPr>
    </w:p>
    <w:p w14:paraId="44A2C9DB" w14:textId="6FFD8F78" w:rsidR="0009530C" w:rsidRDefault="004F562F" w:rsidP="002E60CB">
      <w:pPr>
        <w:keepNext/>
        <w:jc w:val="center"/>
        <w:rPr>
          <w:i/>
          <w:sz w:val="18"/>
        </w:rPr>
      </w:pPr>
      <w:r>
        <w:rPr>
          <w:noProof/>
          <w:lang w:eastAsia="en-US"/>
        </w:rPr>
        <w:lastRenderedPageBreak/>
        <w:drawing>
          <wp:inline distT="0" distB="0" distL="0" distR="0" wp14:anchorId="01E3F64A" wp14:editId="65A89985">
            <wp:extent cx="3810000" cy="922020"/>
            <wp:effectExtent l="0" t="0" r="0" b="0"/>
            <wp:docPr id="10" name="Picture 10" descr="http://upload.wikimedia.org/wikipedia/commons/thumb/6/61/Screw_head_types.svg/400px-Screw_head_type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upload.wikimedia.org/wikipedia/commons/thumb/6/61/Screw_head_types.svg/400px-Screw_head_types.svg.png"/>
                    <pic:cNvPicPr>
                      <a:picLocks noChangeAspect="1" noChangeArrowheads="1"/>
                    </pic:cNvPicPr>
                  </pic:nvPicPr>
                  <pic:blipFill>
                    <a:blip r:embed="rId87" r:link="rId88">
                      <a:extLst>
                        <a:ext uri="{28A0092B-C50C-407E-A947-70E740481C1C}">
                          <a14:useLocalDpi xmlns:a14="http://schemas.microsoft.com/office/drawing/2010/main" val="0"/>
                        </a:ext>
                      </a:extLst>
                    </a:blip>
                    <a:srcRect/>
                    <a:stretch>
                      <a:fillRect/>
                    </a:stretch>
                  </pic:blipFill>
                  <pic:spPr bwMode="auto">
                    <a:xfrm>
                      <a:off x="0" y="0"/>
                      <a:ext cx="3810000" cy="922020"/>
                    </a:xfrm>
                    <a:prstGeom prst="rect">
                      <a:avLst/>
                    </a:prstGeom>
                    <a:noFill/>
                    <a:ln>
                      <a:noFill/>
                    </a:ln>
                  </pic:spPr>
                </pic:pic>
              </a:graphicData>
            </a:graphic>
          </wp:inline>
        </w:drawing>
      </w:r>
    </w:p>
    <w:tbl>
      <w:tblPr>
        <w:tblStyle w:val="Tabellenraster"/>
        <w:tblW w:w="0" w:type="auto"/>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5"/>
        <w:gridCol w:w="1016"/>
        <w:gridCol w:w="1016"/>
        <w:gridCol w:w="1016"/>
        <w:gridCol w:w="1016"/>
        <w:gridCol w:w="1016"/>
      </w:tblGrid>
      <w:tr w:rsidR="0009530C" w14:paraId="43360141" w14:textId="77777777" w:rsidTr="0009530C">
        <w:tc>
          <w:tcPr>
            <w:tcW w:w="1015" w:type="dxa"/>
          </w:tcPr>
          <w:p w14:paraId="3426BF76" w14:textId="77777777" w:rsidR="0009530C" w:rsidRPr="0009530C" w:rsidRDefault="0009530C" w:rsidP="002E60CB">
            <w:pPr>
              <w:keepNext/>
              <w:jc w:val="center"/>
              <w:rPr>
                <w:sz w:val="14"/>
                <w:szCs w:val="16"/>
              </w:rPr>
            </w:pPr>
            <w:r w:rsidRPr="0009530C">
              <w:rPr>
                <w:sz w:val="14"/>
                <w:szCs w:val="16"/>
              </w:rPr>
              <w:t>Button head</w:t>
            </w:r>
          </w:p>
        </w:tc>
        <w:tc>
          <w:tcPr>
            <w:tcW w:w="1016" w:type="dxa"/>
          </w:tcPr>
          <w:p w14:paraId="4D8BD0BB" w14:textId="77777777" w:rsidR="0009530C" w:rsidRPr="0009530C" w:rsidRDefault="0009530C" w:rsidP="002E60CB">
            <w:pPr>
              <w:keepNext/>
              <w:jc w:val="center"/>
              <w:rPr>
                <w:sz w:val="14"/>
                <w:szCs w:val="16"/>
              </w:rPr>
            </w:pPr>
            <w:r w:rsidRPr="0009530C">
              <w:rPr>
                <w:sz w:val="14"/>
                <w:szCs w:val="16"/>
              </w:rPr>
              <w:t>Pan head</w:t>
            </w:r>
          </w:p>
        </w:tc>
        <w:tc>
          <w:tcPr>
            <w:tcW w:w="1016" w:type="dxa"/>
          </w:tcPr>
          <w:p w14:paraId="07D37EFD" w14:textId="77777777" w:rsidR="0009530C" w:rsidRPr="0009530C" w:rsidRDefault="0009530C" w:rsidP="002E60CB">
            <w:pPr>
              <w:keepNext/>
              <w:jc w:val="center"/>
              <w:rPr>
                <w:sz w:val="14"/>
                <w:szCs w:val="16"/>
              </w:rPr>
            </w:pPr>
            <w:r>
              <w:rPr>
                <w:sz w:val="14"/>
                <w:szCs w:val="16"/>
              </w:rPr>
              <w:t>Round head</w:t>
            </w:r>
          </w:p>
        </w:tc>
        <w:tc>
          <w:tcPr>
            <w:tcW w:w="1016" w:type="dxa"/>
          </w:tcPr>
          <w:p w14:paraId="57BB5659" w14:textId="77777777" w:rsidR="0009530C" w:rsidRPr="0009530C" w:rsidRDefault="0009530C" w:rsidP="002E60CB">
            <w:pPr>
              <w:keepNext/>
              <w:jc w:val="center"/>
              <w:rPr>
                <w:sz w:val="14"/>
                <w:szCs w:val="16"/>
              </w:rPr>
            </w:pPr>
            <w:r>
              <w:rPr>
                <w:sz w:val="14"/>
                <w:szCs w:val="16"/>
              </w:rPr>
              <w:t>Truss head</w:t>
            </w:r>
          </w:p>
        </w:tc>
        <w:tc>
          <w:tcPr>
            <w:tcW w:w="1016" w:type="dxa"/>
          </w:tcPr>
          <w:p w14:paraId="48EC7524" w14:textId="77777777" w:rsidR="0009530C" w:rsidRPr="0009530C" w:rsidRDefault="0009530C" w:rsidP="002E60CB">
            <w:pPr>
              <w:keepNext/>
              <w:jc w:val="center"/>
              <w:rPr>
                <w:sz w:val="14"/>
                <w:szCs w:val="16"/>
              </w:rPr>
            </w:pPr>
            <w:r>
              <w:rPr>
                <w:sz w:val="14"/>
                <w:szCs w:val="16"/>
              </w:rPr>
              <w:t>Countersunk</w:t>
            </w:r>
          </w:p>
        </w:tc>
        <w:tc>
          <w:tcPr>
            <w:tcW w:w="1016" w:type="dxa"/>
          </w:tcPr>
          <w:p w14:paraId="3256B3A1" w14:textId="77777777" w:rsidR="0009530C" w:rsidRPr="0009530C" w:rsidRDefault="0009530C" w:rsidP="002E60CB">
            <w:pPr>
              <w:keepNext/>
              <w:jc w:val="center"/>
              <w:rPr>
                <w:sz w:val="14"/>
                <w:szCs w:val="16"/>
              </w:rPr>
            </w:pPr>
            <w:r>
              <w:rPr>
                <w:sz w:val="14"/>
                <w:szCs w:val="16"/>
              </w:rPr>
              <w:t>Countersunk (oval) Raised</w:t>
            </w:r>
          </w:p>
        </w:tc>
      </w:tr>
    </w:tbl>
    <w:p w14:paraId="09DAE552" w14:textId="3925E7D6" w:rsidR="002E60CB" w:rsidRDefault="002E60CB" w:rsidP="002E60CB">
      <w:pPr>
        <w:keepNext/>
        <w:jc w:val="center"/>
      </w:pPr>
      <w:r w:rsidRPr="00E15A9B">
        <w:rPr>
          <w:i/>
          <w:sz w:val="18"/>
        </w:rPr>
        <w:t>Source</w:t>
      </w:r>
      <w:r>
        <w:rPr>
          <w:i/>
          <w:sz w:val="18"/>
        </w:rPr>
        <w:t xml:space="preserve"> of image</w:t>
      </w:r>
      <w:r w:rsidRPr="00E15A9B">
        <w:rPr>
          <w:i/>
          <w:sz w:val="18"/>
        </w:rPr>
        <w:t xml:space="preserve">: </w:t>
      </w:r>
      <w:hyperlink r:id="rId89" w:history="1">
        <w:r w:rsidRPr="00E15A9B">
          <w:rPr>
            <w:rStyle w:val="Hyperlink"/>
            <w:rFonts w:ascii="Arial" w:hAnsi="Arial" w:cs="Arial"/>
            <w:i/>
            <w:sz w:val="16"/>
            <w:szCs w:val="20"/>
          </w:rPr>
          <w:t>http://commons.wikimedia.org/wiki/File:Screw_head_types.svg</w:t>
        </w:r>
      </w:hyperlink>
      <w:r w:rsidRPr="00E15A9B">
        <w:rPr>
          <w:rFonts w:ascii="Arial" w:hAnsi="Arial" w:cs="Arial"/>
          <w:color w:val="7030A0"/>
          <w:sz w:val="16"/>
          <w:szCs w:val="20"/>
        </w:rPr>
        <w:t>.</w:t>
      </w:r>
      <w:r w:rsidRPr="00E15A9B">
        <w:rPr>
          <w:rFonts w:ascii="Arial" w:hAnsi="Arial" w:cs="Arial"/>
          <w:color w:val="7030A0"/>
          <w:sz w:val="16"/>
          <w:szCs w:val="20"/>
        </w:rPr>
        <w:br/>
      </w:r>
      <w:r w:rsidRPr="00E15A9B">
        <w:rPr>
          <w:i/>
          <w:sz w:val="18"/>
        </w:rPr>
        <w:t xml:space="preserve">Author published it under the </w:t>
      </w:r>
      <w:r w:rsidR="00194316">
        <w:rPr>
          <w:i/>
          <w:sz w:val="18"/>
        </w:rPr>
        <w:t>"</w:t>
      </w:r>
      <w:r w:rsidRPr="00E15A9B">
        <w:rPr>
          <w:i/>
          <w:sz w:val="18"/>
        </w:rPr>
        <w:t xml:space="preserve">under the </w:t>
      </w:r>
      <w:hyperlink r:id="rId90" w:tooltip="w:en:Creative Commons" w:history="1">
        <w:r w:rsidRPr="00E15A9B">
          <w:rPr>
            <w:rStyle w:val="Hyperlink"/>
            <w:i/>
            <w:sz w:val="18"/>
          </w:rPr>
          <w:t>Creative Commons</w:t>
        </w:r>
      </w:hyperlink>
      <w:r w:rsidRPr="00E15A9B">
        <w:rPr>
          <w:i/>
          <w:sz w:val="18"/>
        </w:rPr>
        <w:t xml:space="preserve"> </w:t>
      </w:r>
      <w:hyperlink r:id="rId91" w:history="1">
        <w:r w:rsidRPr="00E15A9B">
          <w:rPr>
            <w:rStyle w:val="Hyperlink"/>
            <w:i/>
            <w:sz w:val="18"/>
          </w:rPr>
          <w:t>Attribution-Share Alike 3.0 Unported</w:t>
        </w:r>
      </w:hyperlink>
      <w:r w:rsidRPr="00E15A9B">
        <w:rPr>
          <w:i/>
          <w:sz w:val="18"/>
        </w:rPr>
        <w:t xml:space="preserve"> license</w:t>
      </w:r>
      <w:r w:rsidR="00194316">
        <w:rPr>
          <w:i/>
          <w:sz w:val="18"/>
        </w:rPr>
        <w:t>"</w:t>
      </w:r>
      <w:r w:rsidRPr="00E15A9B">
        <w:rPr>
          <w:i/>
          <w:sz w:val="18"/>
        </w:rPr>
        <w:t>.</w:t>
      </w:r>
      <w:r>
        <w:t xml:space="preserve"> </w:t>
      </w:r>
    </w:p>
    <w:p w14:paraId="2D9C31F0" w14:textId="45B5270C" w:rsidR="002E60CB" w:rsidRDefault="002E60CB" w:rsidP="002E60CB">
      <w:pPr>
        <w:pStyle w:val="Beschriftung"/>
        <w:rPr>
          <w:highlight w:val="cyan"/>
        </w:rPr>
      </w:pPr>
      <w:bookmarkStart w:id="632" w:name="_Ref401160020"/>
      <w:bookmarkStart w:id="633" w:name="_Toc413359631"/>
      <w:bookmarkStart w:id="634" w:name="_Toc3557098"/>
      <w:bookmarkStart w:id="635" w:name="_Toc34747349"/>
      <w:bookmarkStart w:id="636" w:name="_Toc39880668"/>
      <w:r>
        <w:t xml:space="preserve">Figure </w:t>
      </w:r>
      <w:r w:rsidR="00406B64">
        <w:fldChar w:fldCharType="begin"/>
      </w:r>
      <w:r w:rsidR="00406B64">
        <w:instrText xml:space="preserve"> SEQ Figure \* ARABIC </w:instrText>
      </w:r>
      <w:r w:rsidR="00406B64">
        <w:fldChar w:fldCharType="separate"/>
      </w:r>
      <w:r w:rsidR="00A2710C">
        <w:rPr>
          <w:noProof/>
        </w:rPr>
        <w:t>21</w:t>
      </w:r>
      <w:r w:rsidR="00406B64">
        <w:fldChar w:fldCharType="end"/>
      </w:r>
      <w:bookmarkEnd w:id="632"/>
      <w:r>
        <w:t>: Different Screw Forms</w:t>
      </w:r>
      <w:bookmarkEnd w:id="633"/>
      <w:bookmarkEnd w:id="634"/>
      <w:bookmarkEnd w:id="635"/>
      <w:bookmarkEnd w:id="636"/>
    </w:p>
    <w:p w14:paraId="5C349209" w14:textId="77777777" w:rsidR="002E60CB" w:rsidRDefault="004F562F" w:rsidP="002E60CB">
      <w:pPr>
        <w:keepNext/>
        <w:jc w:val="center"/>
      </w:pPr>
      <w:r>
        <w:rPr>
          <w:noProof/>
          <w:lang w:eastAsia="en-US"/>
        </w:rPr>
        <w:drawing>
          <wp:inline distT="0" distB="0" distL="0" distR="0" wp14:anchorId="4B3B9B48" wp14:editId="3CF83986">
            <wp:extent cx="3817620" cy="2583180"/>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817620" cy="2583180"/>
                    </a:xfrm>
                    <a:prstGeom prst="rect">
                      <a:avLst/>
                    </a:prstGeom>
                    <a:noFill/>
                    <a:ln>
                      <a:noFill/>
                    </a:ln>
                  </pic:spPr>
                </pic:pic>
              </a:graphicData>
            </a:graphic>
          </wp:inline>
        </w:drawing>
      </w:r>
    </w:p>
    <w:p w14:paraId="67D358E8" w14:textId="551FF9C3" w:rsidR="002E60CB" w:rsidRPr="001948D2" w:rsidRDefault="002E60CB" w:rsidP="002E60CB">
      <w:pPr>
        <w:pStyle w:val="Beschriftung"/>
        <w:rPr>
          <w:noProof/>
          <w:lang w:val="en-GB" w:eastAsia="en-GB"/>
        </w:rPr>
      </w:pPr>
      <w:bookmarkStart w:id="637" w:name="_Ref401160136"/>
      <w:bookmarkStart w:id="638" w:name="_Toc413359632"/>
      <w:bookmarkStart w:id="639" w:name="_Ref428364733"/>
      <w:bookmarkStart w:id="640" w:name="_Ref428531136"/>
      <w:bookmarkStart w:id="641" w:name="_Toc3557099"/>
      <w:bookmarkStart w:id="642" w:name="_Toc34747350"/>
      <w:bookmarkStart w:id="643" w:name="_Toc39880669"/>
      <w:r>
        <w:t xml:space="preserve">Figure </w:t>
      </w:r>
      <w:r w:rsidR="00406B64">
        <w:fldChar w:fldCharType="begin"/>
      </w:r>
      <w:r w:rsidR="00406B64">
        <w:instrText xml:space="preserve"> SEQ Figure \* ARABIC </w:instrText>
      </w:r>
      <w:r w:rsidR="00406B64">
        <w:fldChar w:fldCharType="separate"/>
      </w:r>
      <w:r w:rsidR="00A2710C">
        <w:rPr>
          <w:noProof/>
        </w:rPr>
        <w:t>22</w:t>
      </w:r>
      <w:r w:rsidR="00406B64">
        <w:fldChar w:fldCharType="end"/>
      </w:r>
      <w:bookmarkEnd w:id="637"/>
      <w:r>
        <w:t xml:space="preserve">: </w:t>
      </w:r>
      <w:r w:rsidRPr="001B293E">
        <w:t xml:space="preserve">Definition of </w:t>
      </w:r>
      <w:r>
        <w:t>L</w:t>
      </w:r>
      <w:r w:rsidRPr="001B293E">
        <w:t xml:space="preserve">ength and </w:t>
      </w:r>
      <w:r>
        <w:t>H</w:t>
      </w:r>
      <w:r w:rsidRPr="001B293E">
        <w:t xml:space="preserve">ead </w:t>
      </w:r>
      <w:r>
        <w:t>S</w:t>
      </w:r>
      <w:r w:rsidRPr="001B293E">
        <w:t>izes</w:t>
      </w:r>
      <w:bookmarkEnd w:id="638"/>
      <w:bookmarkEnd w:id="639"/>
      <w:bookmarkEnd w:id="640"/>
      <w:bookmarkEnd w:id="641"/>
      <w:bookmarkEnd w:id="642"/>
      <w:bookmarkEnd w:id="643"/>
    </w:p>
    <w:p w14:paraId="32069CDD" w14:textId="77777777" w:rsidR="002E60CB" w:rsidRPr="00F81409" w:rsidRDefault="002E60CB" w:rsidP="002E60CB"/>
    <w:p w14:paraId="42BCA94B" w14:textId="77777777" w:rsidR="002E60CB" w:rsidRDefault="004F562F" w:rsidP="002E60CB">
      <w:pPr>
        <w:keepNext/>
        <w:jc w:val="center"/>
        <w:rPr>
          <w:noProof/>
          <w:lang w:eastAsia="en-GB"/>
        </w:rPr>
      </w:pPr>
      <w:r>
        <w:rPr>
          <w:noProof/>
          <w:lang w:eastAsia="en-US"/>
        </w:rPr>
        <w:drawing>
          <wp:inline distT="0" distB="0" distL="0" distR="0" wp14:anchorId="2B59C7C7" wp14:editId="19C39762">
            <wp:extent cx="2734574" cy="1367287"/>
            <wp:effectExtent l="0" t="0" r="8890" b="4445"/>
            <wp:docPr id="12" name="Bild 13" descr="Lead_and_p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 descr="Lead_and_pitch"/>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737157" cy="1368578"/>
                    </a:xfrm>
                    <a:prstGeom prst="rect">
                      <a:avLst/>
                    </a:prstGeom>
                    <a:noFill/>
                    <a:ln>
                      <a:noFill/>
                    </a:ln>
                  </pic:spPr>
                </pic:pic>
              </a:graphicData>
            </a:graphic>
          </wp:inline>
        </w:drawing>
      </w:r>
    </w:p>
    <w:p w14:paraId="5AB7885F" w14:textId="56C14129" w:rsidR="002E60CB" w:rsidRPr="00A03317" w:rsidRDefault="002E60CB" w:rsidP="002E60CB">
      <w:pPr>
        <w:keepNext/>
        <w:jc w:val="center"/>
        <w:rPr>
          <w:i/>
          <w:sz w:val="18"/>
          <w:szCs w:val="18"/>
        </w:rPr>
      </w:pPr>
      <w:r w:rsidRPr="00A03317">
        <w:rPr>
          <w:i/>
          <w:sz w:val="18"/>
          <w:szCs w:val="18"/>
        </w:rPr>
        <w:t xml:space="preserve">Source of image: </w:t>
      </w:r>
      <w:hyperlink r:id="rId94" w:history="1">
        <w:r w:rsidRPr="00A03317">
          <w:rPr>
            <w:rStyle w:val="Hyperlink"/>
            <w:i/>
            <w:sz w:val="18"/>
            <w:szCs w:val="18"/>
          </w:rPr>
          <w:t>http://upload.wikimedia.org/wikipedia/commons/0/00/Lead_and_pitch.png</w:t>
        </w:r>
      </w:hyperlink>
      <w:r w:rsidRPr="00A03317">
        <w:rPr>
          <w:i/>
          <w:sz w:val="18"/>
          <w:szCs w:val="18"/>
        </w:rPr>
        <w:t>.</w:t>
      </w:r>
    </w:p>
    <w:p w14:paraId="4DF79474" w14:textId="122606AA" w:rsidR="002E60CB" w:rsidRPr="00F81409" w:rsidRDefault="002E60CB" w:rsidP="002E60CB">
      <w:pPr>
        <w:pStyle w:val="Beschriftung"/>
      </w:pPr>
      <w:bookmarkStart w:id="644" w:name="_Ref413315993"/>
      <w:bookmarkStart w:id="645" w:name="_Toc413359633"/>
      <w:bookmarkStart w:id="646" w:name="_Toc3557100"/>
      <w:bookmarkStart w:id="647" w:name="_Toc34747351"/>
      <w:bookmarkStart w:id="648" w:name="_Toc39880670"/>
      <w:r w:rsidRPr="00F81409">
        <w:t xml:space="preserve">Figure </w:t>
      </w:r>
      <w:r w:rsidR="00406B64">
        <w:fldChar w:fldCharType="begin"/>
      </w:r>
      <w:r w:rsidR="00406B64">
        <w:instrText xml:space="preserve"> SEQ Figure \* ARABIC </w:instrText>
      </w:r>
      <w:r w:rsidR="00406B64">
        <w:fldChar w:fldCharType="separate"/>
      </w:r>
      <w:r w:rsidR="00A2710C">
        <w:rPr>
          <w:noProof/>
        </w:rPr>
        <w:t>23</w:t>
      </w:r>
      <w:r w:rsidR="00406B64">
        <w:fldChar w:fldCharType="end"/>
      </w:r>
      <w:bookmarkEnd w:id="644"/>
      <w:r w:rsidRPr="00F81409">
        <w:t>: Definition of lead</w:t>
      </w:r>
      <w:r>
        <w:t>,</w:t>
      </w:r>
      <w:r w:rsidRPr="00F81409">
        <w:t xml:space="preserve"> pitch and</w:t>
      </w:r>
      <w:r>
        <w:t xml:space="preserve"> starts</w:t>
      </w:r>
      <w:r w:rsidRPr="00F81409">
        <w:t xml:space="preserve"> of a thread.</w:t>
      </w:r>
      <w:bookmarkEnd w:id="645"/>
      <w:bookmarkEnd w:id="646"/>
      <w:bookmarkEnd w:id="647"/>
      <w:bookmarkEnd w:id="648"/>
      <w:r w:rsidRPr="00F81409">
        <w:t xml:space="preserve"> </w:t>
      </w:r>
    </w:p>
    <w:p w14:paraId="2E070E38" w14:textId="77777777" w:rsidR="00ED267C" w:rsidRPr="00942FED" w:rsidRDefault="00A947CD" w:rsidP="00327322">
      <w:pPr>
        <w:pStyle w:val="berschrift3"/>
      </w:pPr>
      <w:bookmarkStart w:id="649" w:name="_Toc428279395"/>
      <w:bookmarkStart w:id="650" w:name="_Toc428456133"/>
      <w:bookmarkStart w:id="651" w:name="_Toc428537096"/>
      <w:bookmarkStart w:id="652" w:name="_Toc428969415"/>
      <w:bookmarkStart w:id="653" w:name="_Toc429052806"/>
      <w:bookmarkStart w:id="654" w:name="_Toc3556984"/>
      <w:bookmarkStart w:id="655" w:name="_Ref3566661"/>
      <w:bookmarkStart w:id="656" w:name="_Ref4272362"/>
      <w:bookmarkStart w:id="657" w:name="_Toc34747234"/>
      <w:bookmarkStart w:id="658" w:name="_Toc39880549"/>
      <w:bookmarkEnd w:id="649"/>
      <w:bookmarkEnd w:id="650"/>
      <w:bookmarkEnd w:id="651"/>
      <w:bookmarkEnd w:id="652"/>
      <w:bookmarkEnd w:id="653"/>
      <w:r w:rsidRPr="00A947CD">
        <w:t>Contacts and Friction</w:t>
      </w:r>
      <w:bookmarkEnd w:id="654"/>
      <w:bookmarkEnd w:id="655"/>
      <w:bookmarkEnd w:id="656"/>
      <w:bookmarkEnd w:id="657"/>
      <w:bookmarkEnd w:id="658"/>
    </w:p>
    <w:p w14:paraId="5FB93948" w14:textId="77777777" w:rsidR="00A947CD" w:rsidRDefault="00A947CD" w:rsidP="00A947CD">
      <w:pPr>
        <w:autoSpaceDE w:val="0"/>
        <w:autoSpaceDN w:val="0"/>
        <w:adjustRightInd w:val="0"/>
        <w:spacing w:after="0"/>
        <w:jc w:val="both"/>
        <w:rPr>
          <w:rFonts w:cs="Calibri"/>
          <w:szCs w:val="22"/>
          <w:lang w:eastAsia="en-GB"/>
        </w:rPr>
      </w:pPr>
      <w:r>
        <w:rPr>
          <w:rFonts w:cs="Calibri"/>
          <w:szCs w:val="22"/>
          <w:lang w:eastAsia="en-GB"/>
        </w:rPr>
        <w:t>Self-loosening of screws and bolts has to be prevented. Static friction, together with pretension, is a major means against self-loosening. However, kinetic (or dynamic) friction also has some meaning in CAE processes. Hence, both friction types need to be supported by χMCF.</w:t>
      </w:r>
    </w:p>
    <w:p w14:paraId="5FD76F2C" w14:textId="77777777" w:rsidR="00A947CD" w:rsidRDefault="00A947CD" w:rsidP="00147227">
      <w:pPr>
        <w:autoSpaceDE w:val="0"/>
        <w:autoSpaceDN w:val="0"/>
        <w:adjustRightInd w:val="0"/>
        <w:spacing w:before="120" w:after="0"/>
        <w:jc w:val="both"/>
        <w:rPr>
          <w:rFonts w:cs="Calibri"/>
          <w:szCs w:val="22"/>
          <w:lang w:eastAsia="en-GB"/>
        </w:rPr>
      </w:pPr>
      <w:r>
        <w:rPr>
          <w:rFonts w:cs="Calibri"/>
          <w:szCs w:val="22"/>
          <w:lang w:eastAsia="en-GB"/>
        </w:rPr>
        <w:t>Friction occurs between any two objects in contact. In case of bolts and screws, these contacts are</w:t>
      </w:r>
      <w:r w:rsidR="00147227">
        <w:rPr>
          <w:rFonts w:cs="Calibri"/>
          <w:szCs w:val="22"/>
          <w:lang w:eastAsia="en-GB"/>
        </w:rPr>
        <w:t xml:space="preserve"> </w:t>
      </w:r>
      <w:r>
        <w:rPr>
          <w:rFonts w:cs="Calibri"/>
          <w:szCs w:val="22"/>
          <w:lang w:eastAsia="en-GB"/>
        </w:rPr>
        <w:t>usually</w:t>
      </w:r>
      <w:r w:rsidR="00147227">
        <w:rPr>
          <w:rFonts w:cs="Calibri"/>
          <w:szCs w:val="22"/>
          <w:lang w:eastAsia="en-GB"/>
        </w:rPr>
        <w:t xml:space="preserve"> obtained between</w:t>
      </w:r>
      <w:r>
        <w:rPr>
          <w:rFonts w:cs="Calibri"/>
          <w:szCs w:val="22"/>
          <w:lang w:eastAsia="en-GB"/>
        </w:rPr>
        <w:t>:</w:t>
      </w:r>
    </w:p>
    <w:p w14:paraId="66D0DA07" w14:textId="4B3B5EC1" w:rsidR="00147227" w:rsidRPr="00147227" w:rsidRDefault="00A947CD" w:rsidP="00B90690">
      <w:pPr>
        <w:pStyle w:val="Listenabsatz"/>
        <w:numPr>
          <w:ilvl w:val="0"/>
          <w:numId w:val="34"/>
        </w:numPr>
        <w:autoSpaceDE w:val="0"/>
        <w:autoSpaceDN w:val="0"/>
        <w:adjustRightInd w:val="0"/>
        <w:jc w:val="both"/>
        <w:rPr>
          <w:rFonts w:cs="Calibri"/>
          <w:lang w:val="en-US" w:eastAsia="en-GB"/>
        </w:rPr>
      </w:pPr>
      <w:r w:rsidRPr="00147227">
        <w:rPr>
          <w:rFonts w:cs="Calibri"/>
          <w:lang w:val="en-US" w:eastAsia="en-GB"/>
        </w:rPr>
        <w:t xml:space="preserve">head and washer (if there is a </w:t>
      </w:r>
      <w:r w:rsidR="00194316">
        <w:rPr>
          <w:rFonts w:cs="Calibri"/>
          <w:lang w:val="en-US" w:eastAsia="en-GB"/>
        </w:rPr>
        <w:t>"</w:t>
      </w:r>
      <w:r w:rsidRPr="00147227">
        <w:rPr>
          <w:rFonts w:cs="Calibri"/>
          <w:lang w:val="en-US" w:eastAsia="en-GB"/>
        </w:rPr>
        <w:t>loose</w:t>
      </w:r>
      <w:r w:rsidR="00194316">
        <w:rPr>
          <w:rFonts w:cs="Calibri"/>
          <w:lang w:val="en-US" w:eastAsia="en-GB"/>
        </w:rPr>
        <w:t>"</w:t>
      </w:r>
      <w:r w:rsidRPr="00147227">
        <w:rPr>
          <w:rFonts w:cs="Calibri"/>
          <w:lang w:val="en-US" w:eastAsia="en-GB"/>
        </w:rPr>
        <w:t xml:space="preserve"> washer, i.</w:t>
      </w:r>
      <w:r w:rsidR="00147227" w:rsidRPr="00147227">
        <w:rPr>
          <w:rFonts w:cs="Calibri"/>
          <w:lang w:val="en-US" w:eastAsia="en-GB"/>
        </w:rPr>
        <w:t>e. a washer not being fixed to</w:t>
      </w:r>
      <w:r w:rsidR="00147227">
        <w:rPr>
          <w:rFonts w:cs="Calibri"/>
          <w:lang w:val="en-US" w:eastAsia="en-GB"/>
        </w:rPr>
        <w:t xml:space="preserve"> </w:t>
      </w:r>
      <w:r w:rsidRPr="00147227">
        <w:rPr>
          <w:rFonts w:cs="Calibri"/>
          <w:lang w:val="en-US" w:eastAsia="en-GB"/>
        </w:rPr>
        <w:t>the</w:t>
      </w:r>
      <w:r w:rsidR="00147227" w:rsidRPr="00147227">
        <w:rPr>
          <w:rFonts w:cs="Calibri"/>
          <w:lang w:val="en-US" w:eastAsia="en-GB"/>
        </w:rPr>
        <w:t xml:space="preserve"> head or shaft)</w:t>
      </w:r>
    </w:p>
    <w:p w14:paraId="75491FB9" w14:textId="77777777" w:rsidR="00147227" w:rsidRDefault="00A947CD" w:rsidP="00B90690">
      <w:pPr>
        <w:pStyle w:val="Listenabsatz"/>
        <w:numPr>
          <w:ilvl w:val="0"/>
          <w:numId w:val="34"/>
        </w:numPr>
        <w:autoSpaceDE w:val="0"/>
        <w:autoSpaceDN w:val="0"/>
        <w:adjustRightInd w:val="0"/>
        <w:jc w:val="both"/>
        <w:rPr>
          <w:rFonts w:cs="Calibri"/>
          <w:lang w:val="en-US" w:eastAsia="en-GB"/>
        </w:rPr>
      </w:pPr>
      <w:r w:rsidRPr="00147227">
        <w:rPr>
          <w:rFonts w:cs="Calibri"/>
          <w:lang w:val="en-US" w:eastAsia="en-GB"/>
        </w:rPr>
        <w:t>washer (if there is one) and first connected part, or else</w:t>
      </w:r>
    </w:p>
    <w:p w14:paraId="1152EC9A" w14:textId="77777777" w:rsidR="00A947CD" w:rsidRPr="00147227" w:rsidRDefault="00147227" w:rsidP="00B90690">
      <w:pPr>
        <w:pStyle w:val="Listenabsatz"/>
        <w:numPr>
          <w:ilvl w:val="0"/>
          <w:numId w:val="34"/>
        </w:numPr>
        <w:autoSpaceDE w:val="0"/>
        <w:autoSpaceDN w:val="0"/>
        <w:adjustRightInd w:val="0"/>
        <w:jc w:val="both"/>
        <w:rPr>
          <w:rFonts w:cs="Calibri"/>
          <w:lang w:val="en-US" w:eastAsia="en-GB"/>
        </w:rPr>
      </w:pPr>
      <w:r>
        <w:rPr>
          <w:rFonts w:cs="Calibri"/>
          <w:lang w:val="en-US" w:eastAsia="en-GB"/>
        </w:rPr>
        <w:t>head and first connected part</w:t>
      </w:r>
    </w:p>
    <w:p w14:paraId="354B951B" w14:textId="6BAB62AA" w:rsidR="00A947CD" w:rsidRPr="00147227" w:rsidRDefault="00633553" w:rsidP="00B90690">
      <w:pPr>
        <w:pStyle w:val="Listenabsatz"/>
        <w:numPr>
          <w:ilvl w:val="0"/>
          <w:numId w:val="34"/>
        </w:numPr>
        <w:autoSpaceDE w:val="0"/>
        <w:autoSpaceDN w:val="0"/>
        <w:adjustRightInd w:val="0"/>
        <w:jc w:val="both"/>
        <w:rPr>
          <w:rFonts w:cs="Calibri"/>
          <w:lang w:val="en-US" w:eastAsia="en-GB"/>
        </w:rPr>
      </w:pPr>
      <w:r>
        <w:rPr>
          <w:rFonts w:cs="Calibri"/>
          <w:lang w:val="en-US" w:eastAsia="en-GB"/>
        </w:rPr>
        <w:lastRenderedPageBreak/>
        <w:t>between the connected sheets</w:t>
      </w:r>
    </w:p>
    <w:p w14:paraId="2FA3F963" w14:textId="6C159BDE" w:rsidR="00A947CD" w:rsidRPr="00147227" w:rsidRDefault="00C15EC9" w:rsidP="00B90690">
      <w:pPr>
        <w:pStyle w:val="Listenabsatz"/>
        <w:numPr>
          <w:ilvl w:val="0"/>
          <w:numId w:val="34"/>
        </w:numPr>
        <w:autoSpaceDE w:val="0"/>
        <w:autoSpaceDN w:val="0"/>
        <w:adjustRightInd w:val="0"/>
        <w:jc w:val="both"/>
        <w:rPr>
          <w:rFonts w:cs="Calibri"/>
          <w:lang w:val="en-US" w:eastAsia="en-GB"/>
        </w:rPr>
      </w:pPr>
      <w:r>
        <w:rPr>
          <w:rFonts w:cs="Calibri"/>
          <w:lang w:val="en-US" w:eastAsia="en-GB"/>
        </w:rPr>
        <w:t xml:space="preserve">last connected </w:t>
      </w:r>
      <w:r w:rsidR="00A947CD" w:rsidRPr="00147227">
        <w:rPr>
          <w:rFonts w:cs="Calibri"/>
          <w:lang w:val="en-US" w:eastAsia="en-GB"/>
        </w:rPr>
        <w:t xml:space="preserve">part and </w:t>
      </w:r>
      <w:r w:rsidR="00194316">
        <w:rPr>
          <w:rFonts w:cs="Calibri"/>
          <w:lang w:val="en-US" w:eastAsia="en-GB"/>
        </w:rPr>
        <w:t>"</w:t>
      </w:r>
      <w:r w:rsidR="00147227">
        <w:rPr>
          <w:rFonts w:cs="Calibri"/>
          <w:lang w:val="en-US" w:eastAsia="en-GB"/>
        </w:rPr>
        <w:t>loose</w:t>
      </w:r>
      <w:r w:rsidR="00194316">
        <w:rPr>
          <w:rFonts w:cs="Calibri"/>
          <w:lang w:val="en-US" w:eastAsia="en-GB"/>
        </w:rPr>
        <w:t>"</w:t>
      </w:r>
      <w:r w:rsidR="00147227">
        <w:rPr>
          <w:rFonts w:cs="Calibri"/>
          <w:lang w:val="en-US" w:eastAsia="en-GB"/>
        </w:rPr>
        <w:t xml:space="preserve"> washer (if there is one)</w:t>
      </w:r>
    </w:p>
    <w:p w14:paraId="40A316DE" w14:textId="77777777" w:rsidR="00A947CD" w:rsidRPr="00147227" w:rsidRDefault="00A947CD" w:rsidP="00B90690">
      <w:pPr>
        <w:pStyle w:val="Listenabsatz"/>
        <w:numPr>
          <w:ilvl w:val="0"/>
          <w:numId w:val="34"/>
        </w:numPr>
        <w:autoSpaceDE w:val="0"/>
        <w:autoSpaceDN w:val="0"/>
        <w:adjustRightInd w:val="0"/>
        <w:jc w:val="both"/>
        <w:rPr>
          <w:rFonts w:cs="Calibri"/>
          <w:lang w:val="en-US" w:eastAsia="en-GB"/>
        </w:rPr>
      </w:pPr>
      <w:r w:rsidRPr="00147227">
        <w:rPr>
          <w:rFonts w:cs="Calibri"/>
          <w:lang w:val="en-US" w:eastAsia="en-GB"/>
        </w:rPr>
        <w:t>washer (if there is one) and nut, or else</w:t>
      </w:r>
    </w:p>
    <w:p w14:paraId="4BB11C90" w14:textId="3CE03E94" w:rsidR="00A947CD" w:rsidRPr="00147227" w:rsidRDefault="00C15EC9" w:rsidP="00B90690">
      <w:pPr>
        <w:pStyle w:val="Listenabsatz"/>
        <w:numPr>
          <w:ilvl w:val="0"/>
          <w:numId w:val="34"/>
        </w:numPr>
        <w:autoSpaceDE w:val="0"/>
        <w:autoSpaceDN w:val="0"/>
        <w:adjustRightInd w:val="0"/>
        <w:jc w:val="both"/>
        <w:rPr>
          <w:rFonts w:cs="Calibri"/>
          <w:lang w:eastAsia="en-GB"/>
        </w:rPr>
      </w:pPr>
      <w:r>
        <w:rPr>
          <w:rFonts w:cs="Calibri"/>
          <w:lang w:val="en-US" w:eastAsia="en-GB"/>
        </w:rPr>
        <w:t xml:space="preserve">last connected </w:t>
      </w:r>
      <w:r w:rsidRPr="00147227">
        <w:rPr>
          <w:rFonts w:cs="Calibri"/>
          <w:lang w:val="en-US" w:eastAsia="en-GB"/>
        </w:rPr>
        <w:t>part</w:t>
      </w:r>
      <w:r w:rsidR="00A947CD" w:rsidRPr="00147227">
        <w:rPr>
          <w:rFonts w:ascii="Calibri,Italic" w:hAnsi="Calibri,Italic" w:cs="Calibri,Italic"/>
          <w:i/>
          <w:iCs/>
          <w:lang w:eastAsia="en-GB"/>
        </w:rPr>
        <w:t xml:space="preserve"> </w:t>
      </w:r>
      <w:r w:rsidR="00147227">
        <w:rPr>
          <w:rFonts w:cs="Calibri"/>
          <w:lang w:eastAsia="en-GB"/>
        </w:rPr>
        <w:t>and nut</w:t>
      </w:r>
    </w:p>
    <w:p w14:paraId="64A198F3" w14:textId="19F5FBA0" w:rsidR="00A947CD" w:rsidRPr="00DA2327" w:rsidRDefault="00DA2327" w:rsidP="00DA2327">
      <w:pPr>
        <w:pStyle w:val="Listenabsatz"/>
        <w:numPr>
          <w:ilvl w:val="0"/>
          <w:numId w:val="34"/>
        </w:numPr>
        <w:autoSpaceDE w:val="0"/>
        <w:autoSpaceDN w:val="0"/>
        <w:adjustRightInd w:val="0"/>
        <w:jc w:val="both"/>
        <w:rPr>
          <w:rFonts w:cs="Calibri"/>
          <w:lang w:val="en-US" w:eastAsia="en-GB"/>
        </w:rPr>
      </w:pPr>
      <w:r w:rsidRPr="00147227">
        <w:rPr>
          <w:rFonts w:cs="Calibri"/>
          <w:lang w:val="en-US" w:eastAsia="en-GB"/>
        </w:rPr>
        <w:t>screw</w:t>
      </w:r>
      <w:r>
        <w:rPr>
          <w:rFonts w:cs="Calibri"/>
          <w:lang w:val="en-US" w:eastAsia="en-GB"/>
        </w:rPr>
        <w:t xml:space="preserve"> and cut thread, or </w:t>
      </w:r>
      <w:r w:rsidRPr="00147227">
        <w:rPr>
          <w:rFonts w:cs="Calibri"/>
          <w:lang w:val="en-US" w:eastAsia="en-GB"/>
        </w:rPr>
        <w:t xml:space="preserve">bolt thread </w:t>
      </w:r>
      <w:r w:rsidR="00F07378">
        <w:rPr>
          <w:rFonts w:cs="Calibri"/>
          <w:lang w:val="en-US" w:eastAsia="en-GB"/>
        </w:rPr>
        <w:t xml:space="preserve">and </w:t>
      </w:r>
      <w:r w:rsidRPr="00147227">
        <w:rPr>
          <w:rFonts w:cs="Calibri"/>
          <w:lang w:val="en-US" w:eastAsia="en-GB"/>
        </w:rPr>
        <w:t>nut thread</w:t>
      </w:r>
    </w:p>
    <w:p w14:paraId="26759DE9" w14:textId="77777777" w:rsidR="00A947CD" w:rsidRDefault="00A947CD" w:rsidP="00147227">
      <w:pPr>
        <w:autoSpaceDE w:val="0"/>
        <w:autoSpaceDN w:val="0"/>
        <w:adjustRightInd w:val="0"/>
        <w:spacing w:before="120"/>
        <w:jc w:val="both"/>
        <w:rPr>
          <w:rFonts w:cs="Calibri"/>
          <w:szCs w:val="22"/>
          <w:lang w:eastAsia="en-GB"/>
        </w:rPr>
      </w:pPr>
      <w:r>
        <w:rPr>
          <w:rFonts w:cs="Calibri"/>
          <w:szCs w:val="22"/>
          <w:lang w:eastAsia="en-GB"/>
        </w:rPr>
        <w:t>Consequently, χMCF assigns friction attributes to</w:t>
      </w:r>
    </w:p>
    <w:p w14:paraId="0937C23F" w14:textId="77777777" w:rsidR="00A947CD" w:rsidRPr="00147227" w:rsidRDefault="00A947CD" w:rsidP="00B90690">
      <w:pPr>
        <w:pStyle w:val="Listenabsatz"/>
        <w:numPr>
          <w:ilvl w:val="0"/>
          <w:numId w:val="35"/>
        </w:numPr>
        <w:autoSpaceDE w:val="0"/>
        <w:autoSpaceDN w:val="0"/>
        <w:adjustRightInd w:val="0"/>
        <w:jc w:val="both"/>
        <w:rPr>
          <w:rFonts w:cs="Calibri"/>
          <w:lang w:val="en-US" w:eastAsia="en-GB"/>
        </w:rPr>
      </w:pPr>
      <w:r w:rsidRPr="00147227">
        <w:rPr>
          <w:rFonts w:cs="Calibri"/>
          <w:lang w:val="en-US" w:eastAsia="en-GB"/>
        </w:rPr>
        <w:t>heads and nuts, applying to their contacts to either washers or adjacent parts,</w:t>
      </w:r>
    </w:p>
    <w:p w14:paraId="3B23B31E" w14:textId="77777777" w:rsidR="00A947CD" w:rsidRPr="00147227" w:rsidRDefault="00A947CD" w:rsidP="00B90690">
      <w:pPr>
        <w:pStyle w:val="Listenabsatz"/>
        <w:numPr>
          <w:ilvl w:val="0"/>
          <w:numId w:val="35"/>
        </w:numPr>
        <w:autoSpaceDE w:val="0"/>
        <w:autoSpaceDN w:val="0"/>
        <w:adjustRightInd w:val="0"/>
        <w:jc w:val="both"/>
        <w:rPr>
          <w:rFonts w:cs="Calibri"/>
          <w:lang w:val="en-US" w:eastAsia="en-GB"/>
        </w:rPr>
      </w:pPr>
      <w:r w:rsidRPr="00147227">
        <w:rPr>
          <w:rFonts w:cs="Calibri"/>
          <w:lang w:val="en-US" w:eastAsia="en-GB"/>
        </w:rPr>
        <w:t>washers, applying to their contacts to adjacent parts (</w:t>
      </w:r>
      <w:r w:rsidRPr="00147227">
        <w:rPr>
          <w:rFonts w:ascii="Calibri,Italic" w:hAnsi="Calibri,Italic" w:cs="Calibri,Italic"/>
          <w:i/>
          <w:iCs/>
          <w:lang w:val="en-US" w:eastAsia="en-GB"/>
        </w:rPr>
        <w:t xml:space="preserve">not </w:t>
      </w:r>
      <w:r w:rsidRPr="00147227">
        <w:rPr>
          <w:rFonts w:cs="Calibri"/>
          <w:lang w:val="en-US" w:eastAsia="en-GB"/>
        </w:rPr>
        <w:t>to head or nut),</w:t>
      </w:r>
    </w:p>
    <w:p w14:paraId="639B63A2" w14:textId="33116A06" w:rsidR="00A947CD" w:rsidRPr="00147227" w:rsidRDefault="00A947CD" w:rsidP="00B90690">
      <w:pPr>
        <w:pStyle w:val="Listenabsatz"/>
        <w:numPr>
          <w:ilvl w:val="0"/>
          <w:numId w:val="35"/>
        </w:numPr>
        <w:autoSpaceDE w:val="0"/>
        <w:autoSpaceDN w:val="0"/>
        <w:adjustRightInd w:val="0"/>
        <w:jc w:val="both"/>
        <w:rPr>
          <w:rFonts w:cs="Calibri"/>
          <w:lang w:val="en-US" w:eastAsia="en-GB"/>
        </w:rPr>
      </w:pPr>
      <w:r w:rsidRPr="00147227">
        <w:rPr>
          <w:rFonts w:cs="Calibri"/>
          <w:lang w:val="en-US" w:eastAsia="en-GB"/>
        </w:rPr>
        <w:t>any contact between each two adjacent parts,</w:t>
      </w:r>
    </w:p>
    <w:p w14:paraId="5B4A209B" w14:textId="48922D63" w:rsidR="00A947CD" w:rsidRPr="00147227" w:rsidRDefault="00D62B21" w:rsidP="00B90690">
      <w:pPr>
        <w:pStyle w:val="Listenabsatz"/>
        <w:numPr>
          <w:ilvl w:val="0"/>
          <w:numId w:val="35"/>
        </w:numPr>
        <w:autoSpaceDE w:val="0"/>
        <w:autoSpaceDN w:val="0"/>
        <w:adjustRightInd w:val="0"/>
        <w:jc w:val="both"/>
        <w:rPr>
          <w:rFonts w:cs="Calibri"/>
          <w:lang w:val="en-US" w:eastAsia="en-GB"/>
        </w:rPr>
      </w:pPr>
      <w:bookmarkStart w:id="659" w:name="_Ref3566632"/>
      <w:r>
        <w:rPr>
          <w:rFonts w:cs="Calibri"/>
          <w:lang w:val="en-US" w:eastAsia="en-GB"/>
        </w:rPr>
        <w:t>the thread</w:t>
      </w:r>
      <w:r w:rsidR="00A947CD" w:rsidRPr="00147227">
        <w:rPr>
          <w:rFonts w:cs="Calibri"/>
          <w:lang w:val="en-US" w:eastAsia="en-GB"/>
        </w:rPr>
        <w:t>.</w:t>
      </w:r>
      <w:bookmarkEnd w:id="659"/>
    </w:p>
    <w:p w14:paraId="45D1C395" w14:textId="2A9BA644" w:rsidR="00A947CD" w:rsidRDefault="00A947CD" w:rsidP="00147227">
      <w:pPr>
        <w:autoSpaceDE w:val="0"/>
        <w:autoSpaceDN w:val="0"/>
        <w:adjustRightInd w:val="0"/>
        <w:spacing w:before="120" w:after="0"/>
        <w:jc w:val="both"/>
        <w:rPr>
          <w:rFonts w:cs="Calibri"/>
          <w:szCs w:val="22"/>
          <w:lang w:eastAsia="en-GB"/>
        </w:rPr>
      </w:pPr>
      <w:r>
        <w:rPr>
          <w:rFonts w:cs="Calibri"/>
          <w:szCs w:val="22"/>
          <w:lang w:eastAsia="en-GB"/>
        </w:rPr>
        <w:t>For heads (as a constituent part of a screw or bolt), nuts and washers, there are specific XML</w:t>
      </w:r>
      <w:r w:rsidR="00147227">
        <w:rPr>
          <w:rFonts w:cs="Calibri"/>
          <w:szCs w:val="22"/>
          <w:lang w:eastAsia="en-GB"/>
        </w:rPr>
        <w:t xml:space="preserve"> </w:t>
      </w:r>
      <w:r>
        <w:rPr>
          <w:rFonts w:cs="Calibri"/>
          <w:szCs w:val="22"/>
          <w:lang w:eastAsia="en-GB"/>
        </w:rPr>
        <w:t xml:space="preserve">elements in χMCF. </w:t>
      </w:r>
      <w:r w:rsidR="00C15EC9">
        <w:rPr>
          <w:rFonts w:cs="Calibri"/>
          <w:szCs w:val="22"/>
          <w:lang w:eastAsia="en-GB"/>
        </w:rPr>
        <w:t xml:space="preserve">Corresponding </w:t>
      </w:r>
      <w:r>
        <w:rPr>
          <w:rFonts w:cs="Calibri"/>
          <w:szCs w:val="22"/>
          <w:lang w:eastAsia="en-GB"/>
        </w:rPr>
        <w:t>friction attributes are located, there.</w:t>
      </w:r>
    </w:p>
    <w:p w14:paraId="4D7EF349" w14:textId="54BAC40E" w:rsidR="00DA2327" w:rsidRDefault="00DA2327" w:rsidP="00147227">
      <w:pPr>
        <w:autoSpaceDE w:val="0"/>
        <w:autoSpaceDN w:val="0"/>
        <w:adjustRightInd w:val="0"/>
        <w:spacing w:before="120" w:after="0"/>
        <w:jc w:val="both"/>
        <w:rPr>
          <w:rFonts w:cs="Calibri"/>
          <w:szCs w:val="22"/>
          <w:lang w:eastAsia="en-GB"/>
        </w:rPr>
      </w:pPr>
      <w:r>
        <w:rPr>
          <w:rFonts w:cs="Calibri"/>
          <w:szCs w:val="22"/>
          <w:lang w:eastAsia="en-GB"/>
        </w:rPr>
        <w:t>Case c. above, of inter-part contacts, is addressed by sections 5.3.2 (</w:t>
      </w:r>
      <w:r w:rsidR="008A71D8">
        <w:rPr>
          <w:rFonts w:cs="Calibri"/>
          <w:szCs w:val="22"/>
          <w:lang w:eastAsia="en-GB"/>
        </w:rPr>
        <w:fldChar w:fldCharType="begin"/>
      </w:r>
      <w:r w:rsidR="008A71D8">
        <w:rPr>
          <w:rFonts w:cs="Calibri"/>
          <w:szCs w:val="22"/>
          <w:lang w:eastAsia="en-GB"/>
        </w:rPr>
        <w:instrText xml:space="preserve"> REF _Ref414608310 \h </w:instrText>
      </w:r>
      <w:r w:rsidR="008A71D8">
        <w:rPr>
          <w:rFonts w:cs="Calibri"/>
          <w:szCs w:val="22"/>
          <w:lang w:eastAsia="en-GB"/>
        </w:rPr>
      </w:r>
      <w:r w:rsidR="008A71D8">
        <w:rPr>
          <w:rFonts w:cs="Calibri"/>
          <w:szCs w:val="22"/>
          <w:lang w:eastAsia="en-GB"/>
        </w:rPr>
        <w:fldChar w:fldCharType="separate"/>
      </w:r>
      <w:r w:rsidR="00A2710C">
        <w:t>Contacts and F</w:t>
      </w:r>
      <w:r w:rsidR="00A2710C" w:rsidRPr="004B7C8B">
        <w:t>riction</w:t>
      </w:r>
      <w:r w:rsidR="008A71D8">
        <w:rPr>
          <w:rFonts w:cs="Calibri"/>
          <w:szCs w:val="22"/>
          <w:lang w:eastAsia="en-GB"/>
        </w:rPr>
        <w:fldChar w:fldCharType="end"/>
      </w:r>
      <w:r>
        <w:rPr>
          <w:rFonts w:cs="Calibri"/>
          <w:szCs w:val="22"/>
          <w:lang w:eastAsia="en-GB"/>
        </w:rPr>
        <w:t xml:space="preserve">) and </w:t>
      </w:r>
      <w:r>
        <w:rPr>
          <w:rFonts w:cs="Calibri"/>
          <w:szCs w:val="22"/>
          <w:lang w:eastAsia="en-GB"/>
        </w:rPr>
        <w:fldChar w:fldCharType="begin"/>
      </w:r>
      <w:r>
        <w:rPr>
          <w:rFonts w:cs="Calibri"/>
          <w:szCs w:val="22"/>
          <w:lang w:eastAsia="en-GB"/>
        </w:rPr>
        <w:instrText xml:space="preserve"> REF _Ref414837767 \w \h </w:instrText>
      </w:r>
      <w:r>
        <w:rPr>
          <w:rFonts w:cs="Calibri"/>
          <w:szCs w:val="22"/>
          <w:lang w:eastAsia="en-GB"/>
        </w:rPr>
      </w:r>
      <w:r>
        <w:rPr>
          <w:rFonts w:cs="Calibri"/>
          <w:szCs w:val="22"/>
          <w:lang w:eastAsia="en-GB"/>
        </w:rPr>
        <w:fldChar w:fldCharType="separate"/>
      </w:r>
      <w:r w:rsidR="00A2710C">
        <w:rPr>
          <w:rFonts w:cs="Calibri"/>
          <w:szCs w:val="22"/>
          <w:lang w:eastAsia="en-GB"/>
        </w:rPr>
        <w:t>5.3.2.5</w:t>
      </w:r>
      <w:r>
        <w:rPr>
          <w:rFonts w:cs="Calibri"/>
          <w:szCs w:val="22"/>
          <w:lang w:eastAsia="en-GB"/>
        </w:rPr>
        <w:fldChar w:fldCharType="end"/>
      </w:r>
      <w:r>
        <w:rPr>
          <w:rFonts w:cs="Calibri"/>
          <w:szCs w:val="22"/>
          <w:lang w:eastAsia="en-GB"/>
        </w:rPr>
        <w:t xml:space="preserve"> (</w:t>
      </w:r>
      <w:r w:rsidR="008A71D8">
        <w:rPr>
          <w:rFonts w:cs="Calibri"/>
          <w:szCs w:val="22"/>
          <w:lang w:eastAsia="en-GB"/>
        </w:rPr>
        <w:fldChar w:fldCharType="begin"/>
      </w:r>
      <w:r w:rsidR="008A71D8">
        <w:rPr>
          <w:rFonts w:cs="Calibri"/>
          <w:szCs w:val="22"/>
          <w:lang w:eastAsia="en-GB"/>
        </w:rPr>
        <w:instrText xml:space="preserve"> REF _Ref414837767 \h </w:instrText>
      </w:r>
      <w:r w:rsidR="008A71D8">
        <w:rPr>
          <w:rFonts w:cs="Calibri"/>
          <w:szCs w:val="22"/>
          <w:lang w:eastAsia="en-GB"/>
        </w:rPr>
      </w:r>
      <w:r w:rsidR="008A71D8">
        <w:rPr>
          <w:rFonts w:cs="Calibri"/>
          <w:szCs w:val="22"/>
          <w:lang w:eastAsia="en-GB"/>
        </w:rPr>
        <w:fldChar w:fldCharType="separate"/>
      </w:r>
      <w:r w:rsidR="00A2710C">
        <w:t>Local Contact</w:t>
      </w:r>
      <w:r w:rsidR="00A2710C" w:rsidRPr="0030552A">
        <w:t xml:space="preserve"> </w:t>
      </w:r>
      <w:r w:rsidR="00A2710C">
        <w:t>Properties</w:t>
      </w:r>
      <w:r w:rsidR="008A71D8">
        <w:rPr>
          <w:rFonts w:cs="Calibri"/>
          <w:szCs w:val="22"/>
          <w:lang w:eastAsia="en-GB"/>
        </w:rPr>
        <w:fldChar w:fldCharType="end"/>
      </w:r>
      <w:r>
        <w:rPr>
          <w:rFonts w:cs="Calibri"/>
          <w:szCs w:val="22"/>
          <w:lang w:eastAsia="en-GB"/>
        </w:rPr>
        <w:t>).</w:t>
      </w:r>
    </w:p>
    <w:p w14:paraId="330D553A" w14:textId="3F996992" w:rsidR="00633553" w:rsidRDefault="00633553" w:rsidP="00633553">
      <w:pPr>
        <w:autoSpaceDE w:val="0"/>
        <w:autoSpaceDN w:val="0"/>
        <w:adjustRightInd w:val="0"/>
        <w:spacing w:before="120" w:after="0"/>
        <w:jc w:val="both"/>
        <w:rPr>
          <w:rFonts w:cs="Calibri"/>
          <w:szCs w:val="22"/>
          <w:lang w:eastAsia="en-GB"/>
        </w:rPr>
      </w:pPr>
      <w:r>
        <w:rPr>
          <w:rFonts w:cs="Calibri"/>
          <w:szCs w:val="22"/>
          <w:lang w:eastAsia="en-GB"/>
        </w:rPr>
        <w:t>Case d. above</w:t>
      </w:r>
      <w:r w:rsidR="003C6C0B">
        <w:rPr>
          <w:rFonts w:cs="Calibri"/>
          <w:szCs w:val="22"/>
          <w:lang w:eastAsia="en-GB"/>
        </w:rPr>
        <w:t>,</w:t>
      </w:r>
      <w:r>
        <w:rPr>
          <w:rFonts w:cs="Calibri"/>
          <w:szCs w:val="22"/>
          <w:lang w:eastAsia="en-GB"/>
        </w:rPr>
        <w:t xml:space="preserve"> of </w:t>
      </w:r>
      <w:r w:rsidR="003C6C0B">
        <w:rPr>
          <w:rFonts w:cs="Calibri"/>
          <w:szCs w:val="22"/>
          <w:lang w:eastAsia="en-GB"/>
        </w:rPr>
        <w:t>the thread contact,</w:t>
      </w:r>
      <w:r>
        <w:rPr>
          <w:rFonts w:cs="Calibri"/>
          <w:szCs w:val="22"/>
          <w:lang w:eastAsia="en-GB"/>
        </w:rPr>
        <w:t xml:space="preserve"> is addressed</w:t>
      </w:r>
      <w:r w:rsidR="0097759B">
        <w:rPr>
          <w:rFonts w:cs="Calibri"/>
          <w:szCs w:val="22"/>
          <w:lang w:eastAsia="en-GB"/>
        </w:rPr>
        <w:t xml:space="preserve"> in section </w:t>
      </w:r>
      <w:r w:rsidR="008A71D8">
        <w:rPr>
          <w:rFonts w:cs="Calibri"/>
          <w:szCs w:val="22"/>
          <w:lang w:eastAsia="en-GB"/>
        </w:rPr>
        <w:fldChar w:fldCharType="begin"/>
      </w:r>
      <w:r w:rsidR="008A71D8">
        <w:rPr>
          <w:rFonts w:cs="Calibri"/>
          <w:szCs w:val="22"/>
          <w:lang w:eastAsia="en-GB"/>
        </w:rPr>
        <w:instrText xml:space="preserve"> REF _Ref34740002 \r \h </w:instrText>
      </w:r>
      <w:r w:rsidR="008A71D8">
        <w:rPr>
          <w:rFonts w:cs="Calibri"/>
          <w:szCs w:val="22"/>
          <w:lang w:eastAsia="en-GB"/>
        </w:rPr>
      </w:r>
      <w:r w:rsidR="008A71D8">
        <w:rPr>
          <w:rFonts w:cs="Calibri"/>
          <w:szCs w:val="22"/>
          <w:lang w:eastAsia="en-GB"/>
        </w:rPr>
        <w:fldChar w:fldCharType="separate"/>
      </w:r>
      <w:r w:rsidR="00A2710C">
        <w:rPr>
          <w:rFonts w:cs="Calibri"/>
          <w:szCs w:val="22"/>
          <w:lang w:eastAsia="en-GB"/>
        </w:rPr>
        <w:t>7.5.3</w:t>
      </w:r>
      <w:r w:rsidR="008A71D8">
        <w:rPr>
          <w:rFonts w:cs="Calibri"/>
          <w:szCs w:val="22"/>
          <w:lang w:eastAsia="en-GB"/>
        </w:rPr>
        <w:fldChar w:fldCharType="end"/>
      </w:r>
      <w:r w:rsidR="00DD5BFF">
        <w:rPr>
          <w:rFonts w:cs="Calibri"/>
          <w:szCs w:val="22"/>
          <w:lang w:eastAsia="en-GB"/>
        </w:rPr>
        <w:t> </w:t>
      </w:r>
      <w:r w:rsidR="008A71D8">
        <w:rPr>
          <w:rFonts w:cs="Calibri"/>
          <w:szCs w:val="22"/>
          <w:lang w:eastAsia="en-GB"/>
        </w:rPr>
        <w:t xml:space="preserve"> (</w:t>
      </w:r>
      <w:r w:rsidR="008A71D8">
        <w:rPr>
          <w:rFonts w:cs="Calibri"/>
          <w:szCs w:val="22"/>
          <w:lang w:eastAsia="en-GB"/>
        </w:rPr>
        <w:fldChar w:fldCharType="begin"/>
      </w:r>
      <w:r w:rsidR="008A71D8">
        <w:rPr>
          <w:rFonts w:cs="Calibri"/>
          <w:szCs w:val="22"/>
          <w:lang w:eastAsia="en-GB"/>
        </w:rPr>
        <w:instrText xml:space="preserve"> REF _Ref34740021 \h </w:instrText>
      </w:r>
      <w:r w:rsidR="008A71D8">
        <w:rPr>
          <w:rFonts w:cs="Calibri"/>
          <w:szCs w:val="22"/>
          <w:lang w:eastAsia="en-GB"/>
        </w:rPr>
      </w:r>
      <w:r w:rsidR="008A71D8">
        <w:rPr>
          <w:rFonts w:cs="Calibri"/>
          <w:szCs w:val="22"/>
          <w:lang w:eastAsia="en-GB"/>
        </w:rPr>
        <w:fldChar w:fldCharType="separate"/>
      </w:r>
      <w:r w:rsidR="00A2710C">
        <w:t xml:space="preserve">Definition </w:t>
      </w:r>
      <w:r w:rsidR="00A2710C" w:rsidRPr="00287A00">
        <w:rPr>
          <w:szCs w:val="30"/>
        </w:rPr>
        <w:t xml:space="preserve">of </w:t>
      </w:r>
      <w:r w:rsidR="00A2710C">
        <w:rPr>
          <w:szCs w:val="30"/>
        </w:rPr>
        <w:t>e</w:t>
      </w:r>
      <w:r w:rsidR="00A2710C" w:rsidRPr="00287A00">
        <w:rPr>
          <w:szCs w:val="30"/>
        </w:rPr>
        <w:t xml:space="preserve">lement </w:t>
      </w:r>
      <w:r w:rsidR="00A2710C" w:rsidRPr="00287A00">
        <w:rPr>
          <w:rFonts w:ascii="Courier New" w:hAnsi="Courier New" w:cs="Courier New"/>
          <w:i/>
          <w:szCs w:val="30"/>
        </w:rPr>
        <w:t>&lt;threaded_connection</w:t>
      </w:r>
      <w:r w:rsidR="00A2710C">
        <w:rPr>
          <w:rFonts w:ascii="Courier New" w:hAnsi="Courier New" w:cs="Courier New"/>
          <w:i/>
          <w:szCs w:val="30"/>
        </w:rPr>
        <w:t>/</w:t>
      </w:r>
      <w:r w:rsidR="00A2710C" w:rsidRPr="00287A00">
        <w:rPr>
          <w:rFonts w:ascii="Courier New" w:hAnsi="Courier New" w:cs="Courier New"/>
          <w:i/>
          <w:szCs w:val="30"/>
        </w:rPr>
        <w:t>&gt;</w:t>
      </w:r>
      <w:r w:rsidR="008A71D8">
        <w:rPr>
          <w:rFonts w:cs="Calibri"/>
          <w:szCs w:val="22"/>
          <w:lang w:eastAsia="en-GB"/>
        </w:rPr>
        <w:fldChar w:fldCharType="end"/>
      </w:r>
      <w:r w:rsidR="008A71D8">
        <w:rPr>
          <w:rFonts w:cs="Calibri"/>
          <w:szCs w:val="22"/>
          <w:lang w:eastAsia="en-GB"/>
        </w:rPr>
        <w:t>)</w:t>
      </w:r>
      <w:r w:rsidR="0097759B">
        <w:rPr>
          <w:rFonts w:cs="Calibri"/>
          <w:szCs w:val="22"/>
          <w:lang w:eastAsia="en-GB"/>
        </w:rPr>
        <w:t>.</w:t>
      </w:r>
    </w:p>
    <w:p w14:paraId="316FB8BC" w14:textId="77777777" w:rsidR="004C405D" w:rsidRPr="00E67A75" w:rsidRDefault="00E67A75" w:rsidP="002C46F8">
      <w:pPr>
        <w:keepNext/>
        <w:keepLines/>
        <w:autoSpaceDE w:val="0"/>
        <w:autoSpaceDN w:val="0"/>
        <w:adjustRightInd w:val="0"/>
        <w:spacing w:before="120" w:after="0"/>
        <w:jc w:val="both"/>
        <w:rPr>
          <w:rFonts w:asciiTheme="minorHAnsi" w:hAnsiTheme="minorHAnsi" w:cstheme="minorHAnsi"/>
          <w:b/>
          <w:szCs w:val="22"/>
          <w:lang w:eastAsia="en-GB"/>
        </w:rPr>
      </w:pPr>
      <w:r w:rsidRPr="00E67A75">
        <w:rPr>
          <w:rFonts w:asciiTheme="minorHAnsi" w:hAnsiTheme="minorHAnsi" w:cstheme="minorHAnsi"/>
          <w:b/>
          <w:szCs w:val="22"/>
          <w:lang w:eastAsia="en-GB"/>
        </w:rPr>
        <w:lastRenderedPageBreak/>
        <w:t>Example A (</w:t>
      </w:r>
      <w:r w:rsidRPr="00656253">
        <w:rPr>
          <w:rFonts w:asciiTheme="minorHAnsi" w:hAnsiTheme="minorHAnsi" w:cstheme="minorHAnsi"/>
          <w:szCs w:val="22"/>
          <w:lang w:eastAsia="en-GB"/>
        </w:rPr>
        <w:t>with washers</w:t>
      </w:r>
      <w:r w:rsidRPr="00E67A75">
        <w:rPr>
          <w:rFonts w:asciiTheme="minorHAnsi" w:hAnsiTheme="minorHAnsi" w:cstheme="minorHAnsi"/>
          <w:b/>
          <w:szCs w:val="22"/>
          <w:lang w:eastAsia="en-GB"/>
        </w:rPr>
        <w:t>):</w:t>
      </w:r>
    </w:p>
    <w:p w14:paraId="260EC650" w14:textId="77777777" w:rsidR="00A357D6" w:rsidRDefault="00A357D6" w:rsidP="002C46F8">
      <w:pPr>
        <w:pStyle w:val="XMLCode"/>
        <w:keepNext/>
        <w:keepLines/>
      </w:pPr>
    </w:p>
    <w:p w14:paraId="3FDDC202" w14:textId="1F17EB29" w:rsidR="00F20EA0" w:rsidRDefault="00F20EA0" w:rsidP="00D30F27">
      <w:pPr>
        <w:pStyle w:val="XMLCode"/>
        <w:keepNext/>
        <w:keepLines/>
      </w:pPr>
      <w:r w:rsidRPr="00F20EA0">
        <w:t>&lt;connection_group id=</w:t>
      </w:r>
      <w:r w:rsidR="00194316">
        <w:t>"</w:t>
      </w:r>
      <w:r w:rsidRPr="00F20EA0">
        <w:t>1</w:t>
      </w:r>
      <w:r w:rsidR="00194316">
        <w:t>"</w:t>
      </w:r>
      <w:r w:rsidRPr="00F20EA0">
        <w:t>&gt;</w:t>
      </w:r>
    </w:p>
    <w:p w14:paraId="1FDA9F84" w14:textId="6D6B6713" w:rsidR="00D30F27" w:rsidRDefault="00F20EA0" w:rsidP="00D30F27">
      <w:pPr>
        <w:pStyle w:val="XMLCode"/>
        <w:keepNext/>
        <w:keepLines/>
      </w:pPr>
      <w:r>
        <w:t xml:space="preserve">   </w:t>
      </w:r>
      <w:r w:rsidR="00D30F27">
        <w:t>&lt;connected_to&gt;</w:t>
      </w:r>
    </w:p>
    <w:p w14:paraId="21264420" w14:textId="4F5F3891" w:rsidR="00D30F27" w:rsidRDefault="00F20EA0" w:rsidP="00D30F27">
      <w:pPr>
        <w:pStyle w:val="XMLCode"/>
        <w:keepNext/>
        <w:keepLines/>
      </w:pPr>
      <w:r>
        <w:t xml:space="preserve">      </w:t>
      </w:r>
      <w:r w:rsidR="00D30F27">
        <w:t>&lt;part index=</w:t>
      </w:r>
      <w:r w:rsidR="00194316">
        <w:t>"</w:t>
      </w:r>
      <w:r w:rsidR="00D30F27">
        <w:t>1</w:t>
      </w:r>
      <w:r w:rsidR="00194316">
        <w:t>"</w:t>
      </w:r>
      <w:r w:rsidR="00D30F27">
        <w:t xml:space="preserve"> label=</w:t>
      </w:r>
      <w:r w:rsidR="00194316">
        <w:t>"</w:t>
      </w:r>
      <w:r w:rsidR="00D30F27">
        <w:t>PART_7000400</w:t>
      </w:r>
      <w:r w:rsidR="00194316">
        <w:t>"</w:t>
      </w:r>
      <w:r w:rsidR="00D30F27">
        <w:t>/&gt;</w:t>
      </w:r>
    </w:p>
    <w:p w14:paraId="541049CE" w14:textId="2036B2F5" w:rsidR="00D30F27" w:rsidRDefault="00F20EA0" w:rsidP="00D30F27">
      <w:pPr>
        <w:pStyle w:val="XMLCode"/>
        <w:keepNext/>
        <w:keepLines/>
      </w:pPr>
      <w:r>
        <w:t xml:space="preserve">      </w:t>
      </w:r>
      <w:r w:rsidR="00D30F27">
        <w:t>&lt;part index=</w:t>
      </w:r>
      <w:r w:rsidR="00194316">
        <w:t>"</w:t>
      </w:r>
      <w:r w:rsidR="00D30F27">
        <w:t>2</w:t>
      </w:r>
      <w:r w:rsidR="00194316">
        <w:t>"</w:t>
      </w:r>
      <w:r w:rsidR="00D30F27">
        <w:t xml:space="preserve"> label=</w:t>
      </w:r>
      <w:r w:rsidR="00194316">
        <w:t>"</w:t>
      </w:r>
      <w:r w:rsidR="00D30F27">
        <w:t>PART_7100100</w:t>
      </w:r>
      <w:r w:rsidR="00194316">
        <w:t>"</w:t>
      </w:r>
      <w:r w:rsidR="00D30F27">
        <w:t>/&gt;</w:t>
      </w:r>
    </w:p>
    <w:p w14:paraId="0FEC36EF" w14:textId="582CB63E" w:rsidR="00D30F27" w:rsidRDefault="00F20EA0" w:rsidP="00D30F27">
      <w:pPr>
        <w:pStyle w:val="XMLCode"/>
        <w:keepNext/>
        <w:keepLines/>
      </w:pPr>
      <w:r>
        <w:t xml:space="preserve">      </w:t>
      </w:r>
      <w:r w:rsidR="00D30F27">
        <w:t>&lt;part index=</w:t>
      </w:r>
      <w:r w:rsidR="00194316">
        <w:t>"</w:t>
      </w:r>
      <w:r w:rsidR="00D30F27">
        <w:t>5</w:t>
      </w:r>
      <w:r w:rsidR="00194316">
        <w:t>"</w:t>
      </w:r>
      <w:r w:rsidR="00D30F27">
        <w:t xml:space="preserve"> label=</w:t>
      </w:r>
      <w:r w:rsidR="00194316">
        <w:t>"</w:t>
      </w:r>
      <w:r w:rsidR="00D30F27">
        <w:t>PART_5000300</w:t>
      </w:r>
      <w:r w:rsidR="00194316">
        <w:t>"</w:t>
      </w:r>
      <w:r w:rsidR="00D30F27">
        <w:t>/&gt;</w:t>
      </w:r>
    </w:p>
    <w:p w14:paraId="32ADC840" w14:textId="3B1247B6" w:rsidR="00F20EA0" w:rsidRDefault="00F20EA0" w:rsidP="00D30F27">
      <w:pPr>
        <w:pStyle w:val="XMLCode"/>
        <w:keepNext/>
        <w:keepLines/>
      </w:pPr>
      <w:r>
        <w:t xml:space="preserve">      </w:t>
      </w:r>
      <w:r w:rsidRPr="00F20EA0">
        <w:t>&lt;part index=</w:t>
      </w:r>
      <w:r w:rsidR="00194316">
        <w:t>"</w:t>
      </w:r>
      <w:r w:rsidRPr="00F20EA0">
        <w:t>6</w:t>
      </w:r>
      <w:r w:rsidR="00194316">
        <w:t>"</w:t>
      </w:r>
      <w:r w:rsidRPr="00F20EA0">
        <w:t xml:space="preserve"> label=</w:t>
      </w:r>
      <w:r w:rsidR="00194316">
        <w:t>"</w:t>
      </w:r>
      <w:r w:rsidRPr="00F20EA0">
        <w:t>PART_5000800</w:t>
      </w:r>
      <w:r w:rsidR="00194316">
        <w:t>"</w:t>
      </w:r>
      <w:r w:rsidRPr="00F20EA0">
        <w:t>/&gt;</w:t>
      </w:r>
    </w:p>
    <w:p w14:paraId="74043328" w14:textId="1B8CE679" w:rsidR="00D30F27" w:rsidRDefault="00F20EA0" w:rsidP="00D30F27">
      <w:pPr>
        <w:pStyle w:val="XMLCode"/>
        <w:keepNext/>
        <w:keepLines/>
      </w:pPr>
      <w:r>
        <w:t xml:space="preserve">   </w:t>
      </w:r>
      <w:r w:rsidR="00D30F27">
        <w:t>&lt;/connected_to&gt;</w:t>
      </w:r>
    </w:p>
    <w:p w14:paraId="1B6388A5" w14:textId="23655562" w:rsidR="00F20EA0" w:rsidRDefault="00F20EA0" w:rsidP="00D30F27">
      <w:pPr>
        <w:pStyle w:val="XMLCode"/>
        <w:keepNext/>
        <w:keepLines/>
      </w:pPr>
      <w:r>
        <w:t xml:space="preserve">   </w:t>
      </w:r>
      <w:r w:rsidRPr="00F20EA0">
        <w:t>&lt;connection_list&gt;</w:t>
      </w:r>
    </w:p>
    <w:p w14:paraId="01895B3C" w14:textId="46D5C2A8" w:rsidR="00F20EA0" w:rsidRDefault="006E2F38" w:rsidP="00D30F27">
      <w:pPr>
        <w:pStyle w:val="XMLCode"/>
        <w:keepNext/>
        <w:keepLines/>
        <w:rPr>
          <w:color w:val="FF0000"/>
        </w:rPr>
      </w:pPr>
      <w:r>
        <w:t xml:space="preserve">     </w:t>
      </w:r>
      <w:r w:rsidR="00F20EA0">
        <w:t>&lt;connection_0d label=</w:t>
      </w:r>
      <w:r w:rsidR="00194316">
        <w:t>"</w:t>
      </w:r>
      <w:r w:rsidR="00CC7960">
        <w:t>BOLT_</w:t>
      </w:r>
      <w:r w:rsidR="00F20EA0">
        <w:t>135</w:t>
      </w:r>
      <w:r w:rsidR="00194316">
        <w:t>"</w:t>
      </w:r>
      <w:r w:rsidR="00F20EA0">
        <w:t xml:space="preserve">&gt; </w:t>
      </w:r>
      <w:r w:rsidR="00F20EA0" w:rsidRPr="00F20EA0">
        <w:rPr>
          <w:color w:val="FF0000"/>
        </w:rPr>
        <w:t>&lt;!-- bolt with washers --&gt;</w:t>
      </w:r>
    </w:p>
    <w:p w14:paraId="46BC0DE6" w14:textId="45FD5362" w:rsidR="00F20EA0" w:rsidRDefault="00F20EA0" w:rsidP="00D30F27">
      <w:pPr>
        <w:pStyle w:val="XMLCode"/>
        <w:keepNext/>
        <w:keepLines/>
      </w:pPr>
      <w:r>
        <w:rPr>
          <w:color w:val="FF0000"/>
        </w:rPr>
        <w:t xml:space="preserve">      </w:t>
      </w:r>
      <w:r w:rsidR="006E2F38">
        <w:rPr>
          <w:color w:val="FF0000"/>
        </w:rPr>
        <w:t xml:space="preserve"> </w:t>
      </w:r>
      <w:r w:rsidRPr="00F20EA0">
        <w:t>&lt;loc&gt; 84 60 10 &lt;/loc&gt;</w:t>
      </w:r>
    </w:p>
    <w:p w14:paraId="772829E2" w14:textId="4AD4A6F5" w:rsidR="00F20EA0" w:rsidRPr="00F20EA0" w:rsidRDefault="00F20EA0" w:rsidP="002C46F8">
      <w:pPr>
        <w:pStyle w:val="XMLCode"/>
        <w:keepNext/>
        <w:keepLines/>
        <w:rPr>
          <w:color w:val="FF0000"/>
        </w:rPr>
      </w:pPr>
      <w:r>
        <w:t xml:space="preserve">      </w:t>
      </w:r>
      <w:r w:rsidR="006E2F38">
        <w:t xml:space="preserve"> </w:t>
      </w:r>
      <w:r w:rsidRPr="00F20EA0">
        <w:rPr>
          <w:color w:val="FF0000"/>
        </w:rPr>
        <w:t xml:space="preserve">&lt;!-- Friction is </w:t>
      </w:r>
      <w:r w:rsidR="00194316">
        <w:rPr>
          <w:color w:val="FF0000"/>
        </w:rPr>
        <w:t>"</w:t>
      </w:r>
      <w:r w:rsidRPr="00F20EA0">
        <w:rPr>
          <w:color w:val="FF0000"/>
        </w:rPr>
        <w:t>head to washer</w:t>
      </w:r>
      <w:r w:rsidR="00194316">
        <w:rPr>
          <w:color w:val="FF0000"/>
        </w:rPr>
        <w:t>"</w:t>
      </w:r>
      <w:r w:rsidRPr="00F20EA0">
        <w:rPr>
          <w:color w:val="FF0000"/>
        </w:rPr>
        <w:t>: --&gt;</w:t>
      </w:r>
    </w:p>
    <w:p w14:paraId="35F9D842" w14:textId="77777777" w:rsidR="002D676D" w:rsidRDefault="00F20EA0" w:rsidP="002C46F8">
      <w:pPr>
        <w:pStyle w:val="XMLCode"/>
        <w:keepNext/>
        <w:keepLines/>
      </w:pPr>
      <w:r>
        <w:t xml:space="preserve">      </w:t>
      </w:r>
      <w:r w:rsidR="006E2F38">
        <w:t xml:space="preserve"> </w:t>
      </w:r>
      <w:r w:rsidR="002C46F8">
        <w:t>&lt;threaded_connection leng</w:t>
      </w:r>
      <w:r>
        <w:t>th=</w:t>
      </w:r>
      <w:r w:rsidR="00194316">
        <w:t>"</w:t>
      </w:r>
      <w:r>
        <w:t>50</w:t>
      </w:r>
      <w:r w:rsidR="00194316">
        <w:t>"</w:t>
      </w:r>
      <w:r>
        <w:t xml:space="preserve"> </w:t>
      </w:r>
    </w:p>
    <w:p w14:paraId="4F70D2E4" w14:textId="6E80E8B3" w:rsidR="0097759B" w:rsidRDefault="002D676D" w:rsidP="002C46F8">
      <w:pPr>
        <w:pStyle w:val="XMLCode"/>
        <w:keepNext/>
        <w:keepLines/>
      </w:pPr>
      <w:r>
        <w:t xml:space="preserve">                            </w:t>
      </w:r>
      <w:r w:rsidR="00F20EA0">
        <w:t>static_friction=</w:t>
      </w:r>
      <w:r w:rsidR="00194316">
        <w:t>"</w:t>
      </w:r>
      <w:r w:rsidR="00F20EA0">
        <w:t>0.8</w:t>
      </w:r>
      <w:r w:rsidR="00194316">
        <w:t>"</w:t>
      </w:r>
      <w:r w:rsidR="00F20EA0">
        <w:t xml:space="preserve"> </w:t>
      </w:r>
    </w:p>
    <w:p w14:paraId="0CC5C7CC" w14:textId="304ECEE0" w:rsidR="00F20EA0" w:rsidRDefault="0097759B" w:rsidP="002C46F8">
      <w:pPr>
        <w:pStyle w:val="XMLCode"/>
        <w:keepNext/>
        <w:keepLines/>
      </w:pPr>
      <w:r>
        <w:t xml:space="preserve">                            thread_static_friction="0.8"</w:t>
      </w:r>
      <w:r w:rsidR="00F20EA0">
        <w:t>&gt;</w:t>
      </w:r>
    </w:p>
    <w:p w14:paraId="7EBC65CD" w14:textId="3A6EFA40" w:rsidR="002C46F8" w:rsidRPr="0033379A" w:rsidRDefault="00F20EA0" w:rsidP="002C46F8">
      <w:pPr>
        <w:pStyle w:val="XMLCode"/>
        <w:keepNext/>
        <w:keepLines/>
        <w:rPr>
          <w:lang w:val="fr-FR"/>
        </w:rPr>
      </w:pPr>
      <w:r>
        <w:t xml:space="preserve">          </w:t>
      </w:r>
      <w:r w:rsidR="002C46F8" w:rsidRPr="0033379A">
        <w:rPr>
          <w:lang w:val="fr-FR"/>
        </w:rPr>
        <w:t>&lt;normal_direction x=</w:t>
      </w:r>
      <w:r w:rsidR="00194316" w:rsidRPr="0033379A">
        <w:rPr>
          <w:lang w:val="fr-FR"/>
        </w:rPr>
        <w:t>"</w:t>
      </w:r>
      <w:r w:rsidR="002C46F8" w:rsidRPr="0033379A">
        <w:rPr>
          <w:lang w:val="fr-FR"/>
        </w:rPr>
        <w:t>0</w:t>
      </w:r>
      <w:r w:rsidR="00194316" w:rsidRPr="0033379A">
        <w:rPr>
          <w:lang w:val="fr-FR"/>
        </w:rPr>
        <w:t>"</w:t>
      </w:r>
      <w:r w:rsidR="002C46F8" w:rsidRPr="0033379A">
        <w:rPr>
          <w:lang w:val="fr-FR"/>
        </w:rPr>
        <w:t xml:space="preserve"> y=</w:t>
      </w:r>
      <w:r w:rsidR="00194316" w:rsidRPr="0033379A">
        <w:rPr>
          <w:lang w:val="fr-FR"/>
        </w:rPr>
        <w:t>"</w:t>
      </w:r>
      <w:r w:rsidR="002C46F8" w:rsidRPr="0033379A">
        <w:rPr>
          <w:lang w:val="fr-FR"/>
        </w:rPr>
        <w:t>0</w:t>
      </w:r>
      <w:r w:rsidR="00194316" w:rsidRPr="0033379A">
        <w:rPr>
          <w:lang w:val="fr-FR"/>
        </w:rPr>
        <w:t>"</w:t>
      </w:r>
      <w:r w:rsidR="002C46F8" w:rsidRPr="0033379A">
        <w:rPr>
          <w:lang w:val="fr-FR"/>
        </w:rPr>
        <w:t xml:space="preserve"> z=</w:t>
      </w:r>
      <w:r w:rsidR="00194316" w:rsidRPr="0033379A">
        <w:rPr>
          <w:lang w:val="fr-FR"/>
        </w:rPr>
        <w:t>"</w:t>
      </w:r>
      <w:r w:rsidR="002C46F8" w:rsidRPr="0033379A">
        <w:rPr>
          <w:lang w:val="fr-FR"/>
        </w:rPr>
        <w:t>-10</w:t>
      </w:r>
      <w:r w:rsidR="00194316" w:rsidRPr="0033379A">
        <w:rPr>
          <w:lang w:val="fr-FR"/>
        </w:rPr>
        <w:t>"</w:t>
      </w:r>
      <w:r w:rsidR="002C46F8" w:rsidRPr="0033379A">
        <w:rPr>
          <w:lang w:val="fr-FR"/>
        </w:rPr>
        <w:t>/&gt;</w:t>
      </w:r>
    </w:p>
    <w:p w14:paraId="1C9A6C9A" w14:textId="007F44D7" w:rsidR="002C46F8" w:rsidRPr="002C46F8" w:rsidRDefault="00F20EA0" w:rsidP="002C46F8">
      <w:pPr>
        <w:pStyle w:val="XMLCode"/>
        <w:keepNext/>
        <w:keepLines/>
        <w:rPr>
          <w:color w:val="FF0000"/>
        </w:rPr>
      </w:pPr>
      <w:r w:rsidRPr="0033379A">
        <w:rPr>
          <w:color w:val="FF0000"/>
          <w:lang w:val="fr-FR"/>
        </w:rPr>
        <w:t xml:space="preserve">          </w:t>
      </w:r>
      <w:r w:rsidR="002C46F8" w:rsidRPr="002C46F8">
        <w:rPr>
          <w:color w:val="FF0000"/>
        </w:rPr>
        <w:t>&lt;!-- Washer next to head with its friction to 1st part --&gt;</w:t>
      </w:r>
    </w:p>
    <w:p w14:paraId="6B44FEA0" w14:textId="29FE355C" w:rsidR="002C46F8" w:rsidRDefault="00F20EA0" w:rsidP="002C46F8">
      <w:pPr>
        <w:pStyle w:val="XMLCode"/>
        <w:keepNext/>
        <w:keepLines/>
      </w:pPr>
      <w:r>
        <w:t xml:space="preserve">          </w:t>
      </w:r>
      <w:r w:rsidR="002C46F8">
        <w:t>&lt;washer outer_diameter=</w:t>
      </w:r>
      <w:r w:rsidR="00194316">
        <w:t>"</w:t>
      </w:r>
      <w:r w:rsidR="002C46F8">
        <w:t>20</w:t>
      </w:r>
      <w:r w:rsidR="00194316">
        <w:t>"</w:t>
      </w:r>
      <w:r w:rsidR="002C46F8">
        <w:t xml:space="preserve"> attached=</w:t>
      </w:r>
      <w:r w:rsidR="00194316">
        <w:t>"</w:t>
      </w:r>
      <w:r w:rsidR="002C46F8">
        <w:t>false</w:t>
      </w:r>
      <w:r w:rsidR="00194316">
        <w:t>"</w:t>
      </w:r>
      <w:r w:rsidR="002C46F8">
        <w:t xml:space="preserve"> static_friction=</w:t>
      </w:r>
      <w:r w:rsidR="00194316">
        <w:t>"</w:t>
      </w:r>
      <w:r w:rsidR="002C46F8">
        <w:t>0.8</w:t>
      </w:r>
      <w:r w:rsidR="00194316">
        <w:t>"</w:t>
      </w:r>
      <w:r w:rsidR="002C46F8">
        <w:t xml:space="preserve"> /&gt;</w:t>
      </w:r>
    </w:p>
    <w:p w14:paraId="50E9202F" w14:textId="3A180D12" w:rsidR="002C46F8" w:rsidRDefault="00F20EA0" w:rsidP="002C46F8">
      <w:pPr>
        <w:pStyle w:val="XMLCode"/>
        <w:keepNext/>
        <w:keepLines/>
      </w:pPr>
      <w:r>
        <w:t xml:space="preserve">          </w:t>
      </w:r>
      <w:r w:rsidR="002C46F8">
        <w:t>&lt;bolt&gt;</w:t>
      </w:r>
    </w:p>
    <w:p w14:paraId="6AD74883" w14:textId="17026349" w:rsidR="002E18E3" w:rsidRDefault="002E18E3" w:rsidP="002C46F8">
      <w:pPr>
        <w:pStyle w:val="XMLCode"/>
        <w:keepNext/>
        <w:keepLines/>
      </w:pPr>
      <w:r>
        <w:t xml:space="preserve">             </w:t>
      </w:r>
      <w:r w:rsidRPr="002C46F8">
        <w:rPr>
          <w:color w:val="FF0000"/>
        </w:rPr>
        <w:t xml:space="preserve">&lt;!-- Friction </w:t>
      </w:r>
      <w:r>
        <w:rPr>
          <w:color w:val="FF0000"/>
        </w:rPr>
        <w:t xml:space="preserve">is </w:t>
      </w:r>
      <w:r w:rsidR="00194316">
        <w:rPr>
          <w:color w:val="FF0000"/>
        </w:rPr>
        <w:t>"</w:t>
      </w:r>
      <w:r w:rsidRPr="002C46F8">
        <w:rPr>
          <w:color w:val="FF0000"/>
        </w:rPr>
        <w:t>nut to washer</w:t>
      </w:r>
      <w:r w:rsidR="00194316">
        <w:rPr>
          <w:color w:val="FF0000"/>
        </w:rPr>
        <w:t>"</w:t>
      </w:r>
      <w:r w:rsidRPr="002C46F8">
        <w:rPr>
          <w:color w:val="FF0000"/>
        </w:rPr>
        <w:t xml:space="preserve"> --&gt;</w:t>
      </w:r>
    </w:p>
    <w:p w14:paraId="1A847FD2" w14:textId="09D289FA" w:rsidR="002C46F8" w:rsidRDefault="00F20EA0" w:rsidP="002C46F8">
      <w:pPr>
        <w:pStyle w:val="XMLCode"/>
        <w:keepNext/>
        <w:keepLines/>
      </w:pPr>
      <w:r>
        <w:t xml:space="preserve">             </w:t>
      </w:r>
      <w:r w:rsidR="002C46F8">
        <w:t>&lt;nut diameter=</w:t>
      </w:r>
      <w:r w:rsidR="00194316">
        <w:t>"</w:t>
      </w:r>
      <w:r>
        <w:t>16.</w:t>
      </w:r>
      <w:r w:rsidR="00194316">
        <w:t>"</w:t>
      </w:r>
      <w:r>
        <w:t xml:space="preserve"> static_fricti</w:t>
      </w:r>
      <w:r w:rsidR="002E18E3">
        <w:t>on=</w:t>
      </w:r>
      <w:r w:rsidR="00194316">
        <w:t>"</w:t>
      </w:r>
      <w:r w:rsidR="002E18E3">
        <w:t>0.8</w:t>
      </w:r>
      <w:r w:rsidR="00194316">
        <w:t>"</w:t>
      </w:r>
      <w:r w:rsidR="002E18E3">
        <w:t>&gt;</w:t>
      </w:r>
    </w:p>
    <w:p w14:paraId="68285F79" w14:textId="68CC79A4" w:rsidR="002C46F8" w:rsidRDefault="00F20EA0" w:rsidP="002C46F8">
      <w:pPr>
        <w:pStyle w:val="XMLCode"/>
        <w:keepNext/>
        <w:keepLines/>
      </w:pPr>
      <w:r>
        <w:t xml:space="preserve">               </w:t>
      </w:r>
      <w:r w:rsidR="002C46F8" w:rsidRPr="002C46F8">
        <w:rPr>
          <w:color w:val="FF0000"/>
        </w:rPr>
        <w:t>&lt;!-- Washer next to nut with its friction to last part --&gt;</w:t>
      </w:r>
    </w:p>
    <w:p w14:paraId="6FE38A08" w14:textId="57EA55F7" w:rsidR="002C46F8" w:rsidRPr="00D30F27" w:rsidRDefault="00F20EA0" w:rsidP="002C46F8">
      <w:pPr>
        <w:pStyle w:val="XMLCode"/>
        <w:keepNext/>
        <w:keepLines/>
        <w:rPr>
          <w:b/>
        </w:rPr>
      </w:pPr>
      <w:r>
        <w:t xml:space="preserve">               </w:t>
      </w:r>
      <w:r w:rsidR="002C46F8" w:rsidRPr="00D30F27">
        <w:rPr>
          <w:b/>
        </w:rPr>
        <w:t>&lt;washer outer_diameter=</w:t>
      </w:r>
      <w:r w:rsidR="00194316">
        <w:rPr>
          <w:b/>
        </w:rPr>
        <w:t>"</w:t>
      </w:r>
      <w:r w:rsidR="002C46F8" w:rsidRPr="00D30F27">
        <w:rPr>
          <w:b/>
        </w:rPr>
        <w:t>25</w:t>
      </w:r>
      <w:r w:rsidR="00194316">
        <w:rPr>
          <w:b/>
        </w:rPr>
        <w:t>"</w:t>
      </w:r>
      <w:r w:rsidR="002C46F8" w:rsidRPr="00D30F27">
        <w:rPr>
          <w:b/>
        </w:rPr>
        <w:t xml:space="preserve"> attached=</w:t>
      </w:r>
      <w:r w:rsidR="00194316">
        <w:rPr>
          <w:b/>
        </w:rPr>
        <w:t>"</w:t>
      </w:r>
      <w:r w:rsidR="002C46F8" w:rsidRPr="00D30F27">
        <w:rPr>
          <w:b/>
        </w:rPr>
        <w:t>false</w:t>
      </w:r>
      <w:r w:rsidR="00194316">
        <w:rPr>
          <w:b/>
        </w:rPr>
        <w:t>"</w:t>
      </w:r>
      <w:r w:rsidR="002C46F8" w:rsidRPr="00D30F27">
        <w:rPr>
          <w:b/>
        </w:rPr>
        <w:t xml:space="preserve"> static_friction=</w:t>
      </w:r>
      <w:r w:rsidR="00194316">
        <w:rPr>
          <w:b/>
        </w:rPr>
        <w:t>"</w:t>
      </w:r>
      <w:r w:rsidR="002C46F8" w:rsidRPr="00D30F27">
        <w:rPr>
          <w:b/>
        </w:rPr>
        <w:t>0.8</w:t>
      </w:r>
      <w:r w:rsidR="00194316">
        <w:rPr>
          <w:b/>
        </w:rPr>
        <w:t>"</w:t>
      </w:r>
      <w:r w:rsidR="002C46F8" w:rsidRPr="00D30F27">
        <w:rPr>
          <w:b/>
        </w:rPr>
        <w:t xml:space="preserve"> /&gt;</w:t>
      </w:r>
    </w:p>
    <w:p w14:paraId="07335663" w14:textId="51E59715" w:rsidR="002C46F8" w:rsidRDefault="00F20EA0" w:rsidP="002C46F8">
      <w:pPr>
        <w:pStyle w:val="XMLCode"/>
        <w:keepNext/>
        <w:keepLines/>
      </w:pPr>
      <w:r>
        <w:t xml:space="preserve">             </w:t>
      </w:r>
      <w:r w:rsidR="002C46F8">
        <w:t>&lt;/nut&gt;</w:t>
      </w:r>
    </w:p>
    <w:p w14:paraId="5785C2A5" w14:textId="2F3F6040" w:rsidR="002C46F8" w:rsidRDefault="002C46F8" w:rsidP="002C46F8">
      <w:pPr>
        <w:pStyle w:val="XMLCode"/>
        <w:keepNext/>
        <w:keepLines/>
      </w:pPr>
      <w:r>
        <w:tab/>
      </w:r>
      <w:r w:rsidR="00F20EA0">
        <w:t xml:space="preserve">    </w:t>
      </w:r>
      <w:r w:rsidR="006E2F38">
        <w:t xml:space="preserve">  </w:t>
      </w:r>
      <w:r>
        <w:t>&lt;/bolt&gt;</w:t>
      </w:r>
    </w:p>
    <w:p w14:paraId="4B448254" w14:textId="085F92E2" w:rsidR="00F20EA0" w:rsidRDefault="00F20EA0" w:rsidP="00F20EA0">
      <w:pPr>
        <w:pStyle w:val="XMLCode"/>
        <w:keepNext/>
        <w:keepLines/>
      </w:pPr>
      <w:r>
        <w:t xml:space="preserve">      </w:t>
      </w:r>
      <w:r w:rsidR="006E2F38">
        <w:t xml:space="preserve"> </w:t>
      </w:r>
      <w:r>
        <w:t>&lt;/threaded_connection&gt;</w:t>
      </w:r>
    </w:p>
    <w:p w14:paraId="3E204998" w14:textId="77777777" w:rsidR="002A49E1" w:rsidRDefault="002A49E1" w:rsidP="002A49E1">
      <w:pPr>
        <w:pStyle w:val="XMLCode"/>
        <w:keepNext/>
        <w:keepLines/>
      </w:pPr>
    </w:p>
    <w:p w14:paraId="5DE07921" w14:textId="7A72EA54" w:rsidR="002A49E1" w:rsidRPr="002A49E1" w:rsidRDefault="002A49E1" w:rsidP="002A49E1">
      <w:pPr>
        <w:pStyle w:val="XMLCode"/>
        <w:keepNext/>
        <w:keepLines/>
      </w:pPr>
      <w:r>
        <w:t xml:space="preserve">     </w:t>
      </w:r>
      <w:r w:rsidRPr="002A49E1">
        <w:t xml:space="preserve">  </w:t>
      </w:r>
      <w:r w:rsidRPr="00C86B06">
        <w:rPr>
          <w:b/>
          <w:color w:val="0070C0"/>
        </w:rPr>
        <w:t>&lt;contact_list&gt;</w:t>
      </w:r>
      <w:r>
        <w:t xml:space="preserve">        </w:t>
      </w:r>
      <w:r w:rsidRPr="002A49E1">
        <w:rPr>
          <w:color w:val="FF0000"/>
        </w:rPr>
        <w:t xml:space="preserve">&lt;!-- Local Contact definition, according to </w:t>
      </w:r>
      <w:r w:rsidRPr="00C86B06">
        <w:rPr>
          <w:b/>
          <w:color w:val="FF0000"/>
        </w:rPr>
        <w:t>5.3.2.5</w:t>
      </w:r>
      <w:r w:rsidRPr="002A49E1">
        <w:rPr>
          <w:color w:val="FF0000"/>
        </w:rPr>
        <w:t xml:space="preserve"> --&gt;</w:t>
      </w:r>
    </w:p>
    <w:p w14:paraId="49EEFB79" w14:textId="6CA0D684" w:rsidR="002A49E1" w:rsidRPr="002A49E1" w:rsidRDefault="002A49E1" w:rsidP="002A49E1">
      <w:pPr>
        <w:pStyle w:val="XMLCode"/>
        <w:keepNext/>
        <w:keepLines/>
      </w:pPr>
      <w:r>
        <w:t xml:space="preserve">    </w:t>
      </w:r>
      <w:r w:rsidRPr="002A49E1">
        <w:t xml:space="preserve">       </w:t>
      </w:r>
      <w:r w:rsidRPr="00C86B06">
        <w:rPr>
          <w:b/>
          <w:color w:val="0070C0"/>
        </w:rPr>
        <w:t>&lt;contact&gt;</w:t>
      </w:r>
    </w:p>
    <w:p w14:paraId="7032295F" w14:textId="2643EE2C" w:rsidR="002A49E1" w:rsidRPr="002A49E1" w:rsidRDefault="002A49E1" w:rsidP="002A49E1">
      <w:pPr>
        <w:pStyle w:val="XMLCode"/>
        <w:keepNext/>
        <w:keepLines/>
      </w:pPr>
      <w:r>
        <w:t xml:space="preserve">    </w:t>
      </w:r>
      <w:r w:rsidRPr="002A49E1">
        <w:t xml:space="preserve">           &lt;partner </w:t>
      </w:r>
      <w:r w:rsidR="00BE444C">
        <w:t>part_index</w:t>
      </w:r>
      <w:r w:rsidRPr="002A49E1">
        <w:t>=</w:t>
      </w:r>
      <w:r w:rsidR="00194316">
        <w:t>"</w:t>
      </w:r>
      <w:r w:rsidR="00BE444C">
        <w:t>1</w:t>
      </w:r>
      <w:r w:rsidR="00194316">
        <w:t>"</w:t>
      </w:r>
      <w:r w:rsidRPr="002A49E1">
        <w:t>/&gt;</w:t>
      </w:r>
    </w:p>
    <w:p w14:paraId="4F6A083D" w14:textId="7F3E1CE6" w:rsidR="002A49E1" w:rsidRPr="002A49E1" w:rsidRDefault="002A49E1" w:rsidP="002A49E1">
      <w:pPr>
        <w:pStyle w:val="XMLCode"/>
        <w:keepNext/>
        <w:keepLines/>
      </w:pPr>
      <w:r>
        <w:t xml:space="preserve">     </w:t>
      </w:r>
      <w:r w:rsidRPr="002A49E1">
        <w:t xml:space="preserve">          &lt;partner </w:t>
      </w:r>
      <w:r w:rsidR="00BE444C">
        <w:t>part_index</w:t>
      </w:r>
      <w:r w:rsidRPr="002A49E1">
        <w:t>=</w:t>
      </w:r>
      <w:r w:rsidR="00194316">
        <w:t>"</w:t>
      </w:r>
      <w:r w:rsidR="00BE444C">
        <w:t>2</w:t>
      </w:r>
      <w:r w:rsidR="00194316">
        <w:t>"</w:t>
      </w:r>
      <w:r w:rsidRPr="002A49E1">
        <w:t>/&gt;</w:t>
      </w:r>
    </w:p>
    <w:p w14:paraId="31CAE733" w14:textId="4FD47BF9" w:rsidR="002A49E1" w:rsidRPr="002A49E1" w:rsidRDefault="002A49E1" w:rsidP="002A49E1">
      <w:pPr>
        <w:pStyle w:val="XMLCode"/>
        <w:keepNext/>
        <w:keepLines/>
      </w:pPr>
      <w:r>
        <w:t xml:space="preserve">  </w:t>
      </w:r>
      <w:r w:rsidRPr="002A49E1">
        <w:t xml:space="preserve">      </w:t>
      </w:r>
      <w:r>
        <w:t xml:space="preserve">   </w:t>
      </w:r>
      <w:r w:rsidRPr="002A49E1">
        <w:t xml:space="preserve">    &lt;coefficients static_friction=</w:t>
      </w:r>
      <w:r w:rsidR="00194316">
        <w:t>"</w:t>
      </w:r>
      <w:r w:rsidRPr="002A49E1">
        <w:t>0.8</w:t>
      </w:r>
      <w:r w:rsidR="00194316">
        <w:t>"</w:t>
      </w:r>
      <w:r w:rsidRPr="002A49E1">
        <w:t>/&gt;</w:t>
      </w:r>
    </w:p>
    <w:p w14:paraId="50145D9A" w14:textId="2CF031D6" w:rsidR="002A49E1" w:rsidRPr="00C86B06" w:rsidRDefault="002A49E1" w:rsidP="002A49E1">
      <w:pPr>
        <w:pStyle w:val="XMLCode"/>
        <w:keepNext/>
        <w:keepLines/>
        <w:rPr>
          <w:b/>
          <w:color w:val="0070C0"/>
        </w:rPr>
      </w:pPr>
      <w:r>
        <w:t xml:space="preserve">    </w:t>
      </w:r>
      <w:r w:rsidRPr="002A49E1">
        <w:t xml:space="preserve"> </w:t>
      </w:r>
      <w:r>
        <w:t xml:space="preserve"> </w:t>
      </w:r>
      <w:r w:rsidRPr="002A49E1">
        <w:t xml:space="preserve">     </w:t>
      </w:r>
      <w:r w:rsidRPr="00C86B06">
        <w:rPr>
          <w:b/>
          <w:color w:val="0070C0"/>
        </w:rPr>
        <w:t>&lt;/contact&gt;</w:t>
      </w:r>
    </w:p>
    <w:p w14:paraId="3857C120" w14:textId="0D56B729" w:rsidR="002A49E1" w:rsidRPr="00C86B06" w:rsidRDefault="002A49E1" w:rsidP="002A49E1">
      <w:pPr>
        <w:pStyle w:val="XMLCode"/>
        <w:keepNext/>
        <w:keepLines/>
        <w:rPr>
          <w:b/>
          <w:color w:val="0070C0"/>
        </w:rPr>
      </w:pPr>
      <w:r w:rsidRPr="00C86B06">
        <w:rPr>
          <w:b/>
          <w:color w:val="0070C0"/>
        </w:rPr>
        <w:t xml:space="preserve">           &lt;contact&gt;</w:t>
      </w:r>
    </w:p>
    <w:p w14:paraId="1998BCD9" w14:textId="15E22A10" w:rsidR="002A49E1" w:rsidRPr="002A49E1" w:rsidRDefault="002A49E1" w:rsidP="002A49E1">
      <w:pPr>
        <w:pStyle w:val="XMLCode"/>
        <w:keepNext/>
        <w:keepLines/>
      </w:pPr>
      <w:r>
        <w:t xml:space="preserve">    </w:t>
      </w:r>
      <w:r w:rsidRPr="002A49E1">
        <w:t xml:space="preserve">           &lt;partner </w:t>
      </w:r>
      <w:r w:rsidR="00BE444C">
        <w:t>part_index</w:t>
      </w:r>
      <w:r w:rsidRPr="002A49E1">
        <w:t>=</w:t>
      </w:r>
      <w:r w:rsidR="00194316">
        <w:t>"</w:t>
      </w:r>
      <w:r w:rsidR="00BE444C">
        <w:t>2</w:t>
      </w:r>
      <w:r w:rsidR="00194316">
        <w:t>"</w:t>
      </w:r>
      <w:r w:rsidRPr="002A49E1">
        <w:t>/&gt;</w:t>
      </w:r>
    </w:p>
    <w:p w14:paraId="13918A9B" w14:textId="50E19ECF" w:rsidR="002A49E1" w:rsidRPr="002A49E1" w:rsidRDefault="002A49E1" w:rsidP="002A49E1">
      <w:pPr>
        <w:pStyle w:val="XMLCode"/>
        <w:keepNext/>
        <w:keepLines/>
      </w:pPr>
      <w:r w:rsidRPr="002A49E1">
        <w:t xml:space="preserve">  </w:t>
      </w:r>
      <w:r>
        <w:t xml:space="preserve">   </w:t>
      </w:r>
      <w:r w:rsidRPr="002A49E1">
        <w:t xml:space="preserve">          &lt;partner </w:t>
      </w:r>
      <w:r w:rsidR="00BE444C">
        <w:t>part_index</w:t>
      </w:r>
      <w:r w:rsidRPr="002A49E1">
        <w:t>=</w:t>
      </w:r>
      <w:r w:rsidR="00194316">
        <w:t>"</w:t>
      </w:r>
      <w:r>
        <w:t>5</w:t>
      </w:r>
      <w:r w:rsidR="00194316">
        <w:t>"</w:t>
      </w:r>
      <w:r w:rsidRPr="002A49E1">
        <w:t>/&gt;</w:t>
      </w:r>
    </w:p>
    <w:p w14:paraId="517F1182" w14:textId="2059DCE8" w:rsidR="002A49E1" w:rsidRPr="002A49E1" w:rsidRDefault="002A49E1" w:rsidP="002A49E1">
      <w:pPr>
        <w:pStyle w:val="XMLCode"/>
        <w:keepNext/>
        <w:keepLines/>
      </w:pPr>
      <w:r w:rsidRPr="002A49E1">
        <w:t xml:space="preserve"> </w:t>
      </w:r>
      <w:r>
        <w:t xml:space="preserve">    </w:t>
      </w:r>
      <w:r w:rsidRPr="002A49E1">
        <w:t xml:space="preserve">          &lt;coefficients static_friction=</w:t>
      </w:r>
      <w:r w:rsidR="00194316">
        <w:t>"</w:t>
      </w:r>
      <w:r w:rsidRPr="002A49E1">
        <w:t>0.8</w:t>
      </w:r>
      <w:r w:rsidR="00194316">
        <w:t>"</w:t>
      </w:r>
      <w:r w:rsidRPr="002A49E1">
        <w:t>/&gt;</w:t>
      </w:r>
    </w:p>
    <w:p w14:paraId="12CF80B8" w14:textId="09DCBE21" w:rsidR="002A49E1" w:rsidRPr="00C86B06" w:rsidRDefault="002A49E1" w:rsidP="002A49E1">
      <w:pPr>
        <w:pStyle w:val="XMLCode"/>
        <w:keepNext/>
        <w:keepLines/>
        <w:rPr>
          <w:b/>
          <w:color w:val="0070C0"/>
        </w:rPr>
      </w:pPr>
      <w:r>
        <w:t xml:space="preserve">     </w:t>
      </w:r>
      <w:r w:rsidRPr="002A49E1">
        <w:t xml:space="preserve">      </w:t>
      </w:r>
      <w:r w:rsidRPr="00C86B06">
        <w:rPr>
          <w:b/>
          <w:color w:val="0070C0"/>
        </w:rPr>
        <w:t>&lt;/contact&gt;</w:t>
      </w:r>
    </w:p>
    <w:p w14:paraId="3D89DA2D" w14:textId="0A2C286B" w:rsidR="002A49E1" w:rsidRPr="00C86B06" w:rsidRDefault="002A49E1" w:rsidP="002A49E1">
      <w:pPr>
        <w:pStyle w:val="XMLCode"/>
        <w:keepNext/>
        <w:keepLines/>
        <w:rPr>
          <w:b/>
          <w:color w:val="0070C0"/>
        </w:rPr>
      </w:pPr>
      <w:r w:rsidRPr="00C86B06">
        <w:rPr>
          <w:b/>
          <w:color w:val="0070C0"/>
        </w:rPr>
        <w:t xml:space="preserve">           &lt;contact&gt;</w:t>
      </w:r>
    </w:p>
    <w:p w14:paraId="6C83C730" w14:textId="6FF91790" w:rsidR="002A49E1" w:rsidRPr="002A49E1" w:rsidRDefault="002A49E1" w:rsidP="002A49E1">
      <w:pPr>
        <w:pStyle w:val="XMLCode"/>
        <w:keepNext/>
        <w:keepLines/>
      </w:pPr>
      <w:r>
        <w:t xml:space="preserve">     </w:t>
      </w:r>
      <w:r w:rsidRPr="002A49E1">
        <w:t xml:space="preserve">          &lt;partner </w:t>
      </w:r>
      <w:r w:rsidR="00BE444C">
        <w:t>part_index</w:t>
      </w:r>
      <w:r w:rsidRPr="002A49E1">
        <w:t>=</w:t>
      </w:r>
      <w:r w:rsidR="00194316">
        <w:t>"</w:t>
      </w:r>
      <w:r>
        <w:t>5</w:t>
      </w:r>
      <w:r w:rsidR="00194316">
        <w:t>"</w:t>
      </w:r>
      <w:r w:rsidRPr="002A49E1">
        <w:t>/&gt;</w:t>
      </w:r>
    </w:p>
    <w:p w14:paraId="167D6A49" w14:textId="7A255616" w:rsidR="002A49E1" w:rsidRPr="002A49E1" w:rsidRDefault="002A49E1" w:rsidP="002A49E1">
      <w:pPr>
        <w:pStyle w:val="XMLCode"/>
        <w:keepNext/>
        <w:keepLines/>
      </w:pPr>
      <w:r>
        <w:t xml:space="preserve">   </w:t>
      </w:r>
      <w:r w:rsidRPr="002A49E1">
        <w:t xml:space="preserve">            &lt;partner </w:t>
      </w:r>
      <w:r w:rsidR="00BE444C">
        <w:t>part_index</w:t>
      </w:r>
      <w:r w:rsidRPr="002A49E1">
        <w:t>=</w:t>
      </w:r>
      <w:r w:rsidR="00194316">
        <w:t>"</w:t>
      </w:r>
      <w:r w:rsidR="00BE444C">
        <w:t>6</w:t>
      </w:r>
      <w:r w:rsidR="00194316">
        <w:t>"</w:t>
      </w:r>
      <w:r w:rsidRPr="002A49E1">
        <w:t>/&gt;</w:t>
      </w:r>
    </w:p>
    <w:p w14:paraId="64633115" w14:textId="165C9054" w:rsidR="002A49E1" w:rsidRPr="002A49E1" w:rsidRDefault="002A49E1" w:rsidP="002A49E1">
      <w:pPr>
        <w:pStyle w:val="XMLCode"/>
        <w:keepNext/>
        <w:keepLines/>
      </w:pPr>
      <w:r w:rsidRPr="002A49E1">
        <w:t xml:space="preserve"> </w:t>
      </w:r>
      <w:r>
        <w:t xml:space="preserve">    </w:t>
      </w:r>
      <w:r w:rsidRPr="002A49E1">
        <w:t xml:space="preserve">          &lt;coefficients static_friction=</w:t>
      </w:r>
      <w:r w:rsidR="00194316">
        <w:t>"</w:t>
      </w:r>
      <w:r w:rsidRPr="002A49E1">
        <w:t>0.8</w:t>
      </w:r>
      <w:r w:rsidR="00194316">
        <w:t>"</w:t>
      </w:r>
      <w:r w:rsidRPr="002A49E1">
        <w:t>/&gt;</w:t>
      </w:r>
    </w:p>
    <w:p w14:paraId="4C5EE62B" w14:textId="7E1D2C05" w:rsidR="002A49E1" w:rsidRPr="00C86B06" w:rsidRDefault="002A49E1" w:rsidP="002A49E1">
      <w:pPr>
        <w:pStyle w:val="XMLCode"/>
        <w:keepNext/>
        <w:keepLines/>
        <w:rPr>
          <w:b/>
          <w:color w:val="0070C0"/>
        </w:rPr>
      </w:pPr>
      <w:r w:rsidRPr="00C86B06">
        <w:rPr>
          <w:b/>
          <w:color w:val="0070C0"/>
        </w:rPr>
        <w:t xml:space="preserve">           &lt;/contact&gt;</w:t>
      </w:r>
    </w:p>
    <w:p w14:paraId="6FB0DCE7" w14:textId="5337E161" w:rsidR="002A49E1" w:rsidRPr="00C86B06" w:rsidRDefault="002A49E1" w:rsidP="002A49E1">
      <w:pPr>
        <w:pStyle w:val="XMLCode"/>
        <w:keepNext/>
        <w:keepLines/>
        <w:rPr>
          <w:b/>
          <w:color w:val="0070C0"/>
        </w:rPr>
      </w:pPr>
      <w:r w:rsidRPr="00C86B06">
        <w:rPr>
          <w:b/>
          <w:color w:val="0070C0"/>
        </w:rPr>
        <w:t xml:space="preserve">       &lt;/contact_list&gt;</w:t>
      </w:r>
    </w:p>
    <w:p w14:paraId="7867DB7A" w14:textId="77777777" w:rsidR="002A49E1" w:rsidRDefault="002A49E1" w:rsidP="00F20EA0">
      <w:pPr>
        <w:pStyle w:val="XMLCode"/>
        <w:keepNext/>
        <w:keepLines/>
      </w:pPr>
    </w:p>
    <w:p w14:paraId="1E48BE96" w14:textId="74954C5E" w:rsidR="00F20EA0" w:rsidRDefault="006E2F38" w:rsidP="00F20EA0">
      <w:pPr>
        <w:pStyle w:val="XMLCode"/>
        <w:keepNext/>
        <w:keepLines/>
      </w:pPr>
      <w:r>
        <w:t xml:space="preserve">     </w:t>
      </w:r>
      <w:r w:rsidR="00F20EA0">
        <w:t>&lt;/connection_0d&gt;</w:t>
      </w:r>
    </w:p>
    <w:p w14:paraId="67C453CF" w14:textId="3ED12FB9" w:rsidR="00F20EA0" w:rsidRDefault="006E2F38" w:rsidP="00F20EA0">
      <w:pPr>
        <w:pStyle w:val="XMLCode"/>
        <w:keepNext/>
        <w:keepLines/>
      </w:pPr>
      <w:r>
        <w:t xml:space="preserve">   </w:t>
      </w:r>
      <w:r w:rsidR="00F20EA0">
        <w:t>&lt;/connection_list&gt;</w:t>
      </w:r>
    </w:p>
    <w:p w14:paraId="3155C988" w14:textId="03D94B5A" w:rsidR="002C46F8" w:rsidRDefault="00F20EA0" w:rsidP="00F20EA0">
      <w:pPr>
        <w:pStyle w:val="XMLCode"/>
        <w:keepNext/>
        <w:keepLines/>
      </w:pPr>
      <w:r>
        <w:t>&lt;/connection_group&gt;</w:t>
      </w:r>
    </w:p>
    <w:p w14:paraId="1E9F9654" w14:textId="77777777" w:rsidR="006E2F38" w:rsidRDefault="006E2F38" w:rsidP="00F20EA0">
      <w:pPr>
        <w:pStyle w:val="XMLCode"/>
        <w:keepNext/>
        <w:keepLines/>
      </w:pPr>
    </w:p>
    <w:p w14:paraId="23E67B89" w14:textId="2536D7B6" w:rsidR="002E638C" w:rsidRPr="006E5172" w:rsidRDefault="00A357D6" w:rsidP="00D05623">
      <w:pPr>
        <w:keepNext/>
        <w:pageBreakBefore/>
        <w:autoSpaceDE w:val="0"/>
        <w:autoSpaceDN w:val="0"/>
        <w:adjustRightInd w:val="0"/>
        <w:spacing w:before="120" w:after="0"/>
        <w:jc w:val="both"/>
        <w:rPr>
          <w:rFonts w:asciiTheme="minorHAnsi" w:hAnsiTheme="minorHAnsi" w:cstheme="minorHAnsi"/>
          <w:szCs w:val="22"/>
          <w:lang w:eastAsia="en-GB"/>
        </w:rPr>
      </w:pPr>
      <w:r w:rsidRPr="00A357D6">
        <w:rPr>
          <w:rFonts w:asciiTheme="minorHAnsi" w:hAnsiTheme="minorHAnsi" w:cstheme="minorHAnsi"/>
          <w:b/>
          <w:szCs w:val="22"/>
          <w:lang w:eastAsia="en-GB"/>
        </w:rPr>
        <w:lastRenderedPageBreak/>
        <w:t>Example B (</w:t>
      </w:r>
      <w:r w:rsidRPr="00656253">
        <w:rPr>
          <w:rFonts w:asciiTheme="minorHAnsi" w:hAnsiTheme="minorHAnsi" w:cstheme="minorHAnsi"/>
          <w:szCs w:val="22"/>
          <w:lang w:eastAsia="en-GB"/>
        </w:rPr>
        <w:t>without washers</w:t>
      </w:r>
      <w:r w:rsidRPr="00A357D6">
        <w:rPr>
          <w:rFonts w:asciiTheme="minorHAnsi" w:hAnsiTheme="minorHAnsi" w:cstheme="minorHAnsi"/>
          <w:b/>
          <w:szCs w:val="22"/>
          <w:lang w:eastAsia="en-GB"/>
        </w:rPr>
        <w:t>)</w:t>
      </w:r>
      <w:r w:rsidR="002E638C">
        <w:rPr>
          <w:rFonts w:asciiTheme="minorHAnsi" w:hAnsiTheme="minorHAnsi" w:cstheme="minorHAnsi"/>
          <w:b/>
          <w:szCs w:val="22"/>
          <w:lang w:eastAsia="en-GB"/>
        </w:rPr>
        <w:t xml:space="preserve">: </w:t>
      </w:r>
      <w:r w:rsidR="002E638C">
        <w:rPr>
          <w:rFonts w:asciiTheme="minorHAnsi" w:hAnsiTheme="minorHAnsi" w:cstheme="minorHAnsi"/>
          <w:szCs w:val="22"/>
          <w:lang w:eastAsia="en-GB"/>
        </w:rPr>
        <w:t xml:space="preserve">with global </w:t>
      </w:r>
      <w:r w:rsidR="006E5172">
        <w:rPr>
          <w:rFonts w:asciiTheme="minorHAnsi" w:hAnsiTheme="minorHAnsi" w:cstheme="minorHAnsi"/>
          <w:szCs w:val="22"/>
          <w:lang w:eastAsia="en-GB"/>
        </w:rPr>
        <w:t>&amp;</w:t>
      </w:r>
      <w:r w:rsidR="002E638C">
        <w:rPr>
          <w:rFonts w:asciiTheme="minorHAnsi" w:hAnsiTheme="minorHAnsi" w:cstheme="minorHAnsi"/>
          <w:szCs w:val="22"/>
          <w:lang w:eastAsia="en-GB"/>
        </w:rPr>
        <w:t xml:space="preserve"> local contact definition, and thread contact</w:t>
      </w:r>
      <w:r w:rsidR="006E5172">
        <w:rPr>
          <w:rFonts w:asciiTheme="minorHAnsi" w:hAnsiTheme="minorHAnsi" w:cstheme="minorHAnsi"/>
          <w:szCs w:val="22"/>
          <w:lang w:eastAsia="en-GB"/>
        </w:rPr>
        <w:t>. Local contacts override global contacts.</w:t>
      </w:r>
    </w:p>
    <w:p w14:paraId="6A82C6E6" w14:textId="77777777" w:rsidR="002C46F8" w:rsidRDefault="002C46F8" w:rsidP="00D05623">
      <w:pPr>
        <w:pStyle w:val="XMLCode"/>
        <w:keepNext/>
      </w:pPr>
    </w:p>
    <w:p w14:paraId="2643C0D0" w14:textId="43589D86" w:rsidR="005E2347" w:rsidRDefault="005E2347" w:rsidP="00D05623">
      <w:pPr>
        <w:pStyle w:val="XMLCode"/>
        <w:keepNext/>
      </w:pPr>
      <w:r w:rsidRPr="00F20EA0">
        <w:t>&lt;connection_group id=</w:t>
      </w:r>
      <w:r w:rsidR="00194316">
        <w:t>"</w:t>
      </w:r>
      <w:r w:rsidRPr="00F20EA0">
        <w:t>1</w:t>
      </w:r>
      <w:r w:rsidR="00194316">
        <w:t>"</w:t>
      </w:r>
      <w:r w:rsidRPr="00F20EA0">
        <w:t>&gt;</w:t>
      </w:r>
    </w:p>
    <w:p w14:paraId="12F9A51E" w14:textId="77777777" w:rsidR="002E638C" w:rsidRDefault="002E638C" w:rsidP="00D05623">
      <w:pPr>
        <w:pStyle w:val="XMLCode"/>
        <w:keepNext/>
      </w:pPr>
    </w:p>
    <w:p w14:paraId="1048BFC9" w14:textId="77777777" w:rsidR="005E2347" w:rsidRDefault="005E2347" w:rsidP="00D05623">
      <w:pPr>
        <w:pStyle w:val="XMLCode"/>
        <w:keepNext/>
      </w:pPr>
      <w:r>
        <w:t xml:space="preserve">   &lt;connected_to&gt;</w:t>
      </w:r>
    </w:p>
    <w:p w14:paraId="51F23BCA" w14:textId="0DC5D66B" w:rsidR="005E2347" w:rsidRDefault="005E2347" w:rsidP="00D05623">
      <w:pPr>
        <w:pStyle w:val="XMLCode"/>
        <w:keepNext/>
      </w:pPr>
      <w:r>
        <w:t xml:space="preserve">      &lt;part index=</w:t>
      </w:r>
      <w:r w:rsidR="00194316">
        <w:t>"</w:t>
      </w:r>
      <w:r>
        <w:t>1</w:t>
      </w:r>
      <w:r w:rsidR="00194316">
        <w:t>"</w:t>
      </w:r>
      <w:r>
        <w:t xml:space="preserve"> label=</w:t>
      </w:r>
      <w:r w:rsidR="00194316">
        <w:t>"</w:t>
      </w:r>
      <w:r>
        <w:t>PART_7000400</w:t>
      </w:r>
      <w:r w:rsidR="00194316">
        <w:t>"</w:t>
      </w:r>
      <w:r>
        <w:t>/&gt;</w:t>
      </w:r>
    </w:p>
    <w:p w14:paraId="54EC8FF2" w14:textId="220A249B" w:rsidR="005E2347" w:rsidRDefault="005E2347" w:rsidP="00D05623">
      <w:pPr>
        <w:pStyle w:val="XMLCode"/>
        <w:keepNext/>
      </w:pPr>
      <w:r>
        <w:t xml:space="preserve">      &lt;part index=</w:t>
      </w:r>
      <w:r w:rsidR="00194316">
        <w:t>"</w:t>
      </w:r>
      <w:r>
        <w:t>2</w:t>
      </w:r>
      <w:r w:rsidR="00194316">
        <w:t>"</w:t>
      </w:r>
      <w:r>
        <w:t xml:space="preserve"> label=</w:t>
      </w:r>
      <w:r w:rsidR="00194316">
        <w:t>"</w:t>
      </w:r>
      <w:r>
        <w:t>PART_7100100</w:t>
      </w:r>
      <w:r w:rsidR="00194316">
        <w:t>"</w:t>
      </w:r>
      <w:r>
        <w:t>/&gt;</w:t>
      </w:r>
    </w:p>
    <w:p w14:paraId="125B0F68" w14:textId="4ADE2DBE" w:rsidR="005E2347" w:rsidRDefault="005E2347" w:rsidP="00D05623">
      <w:pPr>
        <w:pStyle w:val="XMLCode"/>
        <w:keepNext/>
      </w:pPr>
      <w:r>
        <w:t xml:space="preserve">      &lt;part index=</w:t>
      </w:r>
      <w:r w:rsidR="00194316">
        <w:t>"</w:t>
      </w:r>
      <w:r>
        <w:t>5</w:t>
      </w:r>
      <w:r w:rsidR="00194316">
        <w:t>"</w:t>
      </w:r>
      <w:r>
        <w:t xml:space="preserve"> label=</w:t>
      </w:r>
      <w:r w:rsidR="00194316">
        <w:t>"</w:t>
      </w:r>
      <w:r>
        <w:t>PART_5000300</w:t>
      </w:r>
      <w:r w:rsidR="00194316">
        <w:t>"</w:t>
      </w:r>
      <w:r>
        <w:t>/&gt;</w:t>
      </w:r>
    </w:p>
    <w:p w14:paraId="4A6AD01D" w14:textId="7CE26781" w:rsidR="005E2347" w:rsidRDefault="005E2347" w:rsidP="00D05623">
      <w:pPr>
        <w:pStyle w:val="XMLCode"/>
        <w:keepNext/>
      </w:pPr>
      <w:r>
        <w:t xml:space="preserve">      </w:t>
      </w:r>
      <w:r w:rsidRPr="00F20EA0">
        <w:t>&lt;part index=</w:t>
      </w:r>
      <w:r w:rsidR="00194316">
        <w:t>"</w:t>
      </w:r>
      <w:r w:rsidRPr="00F20EA0">
        <w:t>6</w:t>
      </w:r>
      <w:r w:rsidR="00194316">
        <w:t>"</w:t>
      </w:r>
      <w:r w:rsidRPr="00F20EA0">
        <w:t xml:space="preserve"> label=</w:t>
      </w:r>
      <w:r w:rsidR="00194316">
        <w:t>"</w:t>
      </w:r>
      <w:r w:rsidRPr="00F20EA0">
        <w:t>PART_5000800</w:t>
      </w:r>
      <w:r w:rsidR="00194316">
        <w:t>"</w:t>
      </w:r>
      <w:r w:rsidRPr="00F20EA0">
        <w:t>/&gt;</w:t>
      </w:r>
    </w:p>
    <w:p w14:paraId="7EBEBF60" w14:textId="77777777" w:rsidR="005E2347" w:rsidRDefault="005E2347" w:rsidP="00D05623">
      <w:pPr>
        <w:pStyle w:val="XMLCode"/>
        <w:keepNext/>
      </w:pPr>
      <w:r>
        <w:t xml:space="preserve">   &lt;/connected_to&gt;</w:t>
      </w:r>
    </w:p>
    <w:p w14:paraId="217F7400" w14:textId="77777777" w:rsidR="00C86B06" w:rsidRDefault="00C86B06" w:rsidP="00C86B06">
      <w:pPr>
        <w:pStyle w:val="XMLCode"/>
        <w:keepNext/>
        <w:rPr>
          <w:b/>
          <w:color w:val="0070C0"/>
        </w:rPr>
      </w:pPr>
    </w:p>
    <w:p w14:paraId="3191EAA9" w14:textId="2F5738BA" w:rsidR="00C86B06" w:rsidRPr="002A49E1" w:rsidRDefault="00C86B06" w:rsidP="00C86B06">
      <w:pPr>
        <w:pStyle w:val="XMLCode"/>
        <w:keepNext/>
        <w:keepLines/>
      </w:pPr>
      <w:r>
        <w:t xml:space="preserve"> </w:t>
      </w:r>
      <w:r w:rsidRPr="002A49E1">
        <w:t xml:space="preserve">  </w:t>
      </w:r>
      <w:r w:rsidRPr="00C86B06">
        <w:rPr>
          <w:b/>
          <w:color w:val="0070C0"/>
        </w:rPr>
        <w:t>&lt;contact_list&gt;</w:t>
      </w:r>
      <w:r>
        <w:t xml:space="preserve">   </w:t>
      </w:r>
      <w:r w:rsidRPr="002A49E1">
        <w:rPr>
          <w:color w:val="FF0000"/>
        </w:rPr>
        <w:t>&lt;!</w:t>
      </w:r>
      <w:r w:rsidR="00E516A4">
        <w:rPr>
          <w:color w:val="FF0000"/>
        </w:rPr>
        <w:t xml:space="preserve">-- </w:t>
      </w:r>
      <w:r w:rsidR="006E5172">
        <w:rPr>
          <w:color w:val="FF0000"/>
        </w:rPr>
        <w:t xml:space="preserve">Global </w:t>
      </w:r>
      <w:r w:rsidRPr="002A49E1">
        <w:rPr>
          <w:color w:val="FF0000"/>
        </w:rPr>
        <w:t xml:space="preserve">Contact </w:t>
      </w:r>
      <w:r>
        <w:rPr>
          <w:color w:val="FF0000"/>
        </w:rPr>
        <w:t>Properties</w:t>
      </w:r>
      <w:r w:rsidR="006E5172">
        <w:rPr>
          <w:color w:val="FF0000"/>
        </w:rPr>
        <w:t>,</w:t>
      </w:r>
      <w:r>
        <w:rPr>
          <w:color w:val="FF0000"/>
        </w:rPr>
        <w:t xml:space="preserve"> </w:t>
      </w:r>
      <w:r w:rsidR="002E638C">
        <w:rPr>
          <w:color w:val="FF0000"/>
        </w:rPr>
        <w:t>for</w:t>
      </w:r>
      <w:r>
        <w:rPr>
          <w:color w:val="FF0000"/>
        </w:rPr>
        <w:t xml:space="preserve"> </w:t>
      </w:r>
      <w:r w:rsidR="002E638C">
        <w:rPr>
          <w:color w:val="FF0000"/>
        </w:rPr>
        <w:t xml:space="preserve">the whole </w:t>
      </w:r>
      <w:r>
        <w:rPr>
          <w:color w:val="FF0000"/>
        </w:rPr>
        <w:t>connection_group</w:t>
      </w:r>
      <w:r w:rsidRPr="002A49E1">
        <w:rPr>
          <w:color w:val="FF0000"/>
        </w:rPr>
        <w:t xml:space="preserve"> --&gt;</w:t>
      </w:r>
    </w:p>
    <w:p w14:paraId="45E413E2" w14:textId="47F330D2" w:rsidR="00C86B06" w:rsidRPr="002A49E1" w:rsidRDefault="00C86B06" w:rsidP="00C86B06">
      <w:pPr>
        <w:pStyle w:val="XMLCode"/>
        <w:keepNext/>
        <w:keepLines/>
      </w:pPr>
      <w:r w:rsidRPr="002A49E1">
        <w:t xml:space="preserve">       </w:t>
      </w:r>
      <w:r w:rsidRPr="00C86B06">
        <w:rPr>
          <w:b/>
          <w:color w:val="0070C0"/>
        </w:rPr>
        <w:t>&lt;contact&gt;</w:t>
      </w:r>
    </w:p>
    <w:p w14:paraId="59DBB1AC" w14:textId="6C859D01" w:rsidR="00C86B06" w:rsidRPr="002A49E1" w:rsidRDefault="00C86B06" w:rsidP="00C86B06">
      <w:pPr>
        <w:pStyle w:val="XMLCode"/>
        <w:keepNext/>
        <w:keepLines/>
      </w:pPr>
      <w:r w:rsidRPr="002A49E1">
        <w:t xml:space="preserve">           &lt;partner </w:t>
      </w:r>
      <w:r w:rsidR="00BE444C">
        <w:t>part_index</w:t>
      </w:r>
      <w:r w:rsidRPr="002A49E1">
        <w:t>=</w:t>
      </w:r>
      <w:r w:rsidR="00194316">
        <w:t>"</w:t>
      </w:r>
      <w:r w:rsidR="00BE444C">
        <w:t>1</w:t>
      </w:r>
      <w:r w:rsidR="00194316">
        <w:t>"</w:t>
      </w:r>
      <w:r w:rsidRPr="002A49E1">
        <w:t>/&gt;</w:t>
      </w:r>
    </w:p>
    <w:p w14:paraId="5C3BF4E4" w14:textId="5A6B4182" w:rsidR="00C86B06" w:rsidRPr="002A49E1" w:rsidRDefault="00C86B06" w:rsidP="00C86B06">
      <w:pPr>
        <w:pStyle w:val="XMLCode"/>
        <w:keepNext/>
        <w:keepLines/>
      </w:pPr>
      <w:r>
        <w:t xml:space="preserve"> </w:t>
      </w:r>
      <w:r w:rsidRPr="002A49E1">
        <w:t xml:space="preserve">          &lt;partner </w:t>
      </w:r>
      <w:r w:rsidR="00BE444C">
        <w:t>part_index</w:t>
      </w:r>
      <w:r w:rsidRPr="002A49E1">
        <w:t>=</w:t>
      </w:r>
      <w:r w:rsidR="00194316">
        <w:t>"</w:t>
      </w:r>
      <w:r w:rsidR="00BE444C">
        <w:t>2</w:t>
      </w:r>
      <w:r w:rsidR="00194316">
        <w:t>"</w:t>
      </w:r>
      <w:r w:rsidRPr="002A49E1">
        <w:t>/&gt;</w:t>
      </w:r>
    </w:p>
    <w:p w14:paraId="032EADC4" w14:textId="3192B0D1" w:rsidR="00C86B06" w:rsidRPr="002A49E1" w:rsidRDefault="00C86B06" w:rsidP="00C86B06">
      <w:pPr>
        <w:pStyle w:val="XMLCode"/>
        <w:keepNext/>
        <w:keepLines/>
      </w:pPr>
      <w:r w:rsidRPr="002A49E1">
        <w:t xml:space="preserve">    </w:t>
      </w:r>
      <w:r>
        <w:t xml:space="preserve">   </w:t>
      </w:r>
      <w:r w:rsidRPr="002A49E1">
        <w:t xml:space="preserve">    &lt;coefficients static_friction=</w:t>
      </w:r>
      <w:r w:rsidR="00194316">
        <w:t>"</w:t>
      </w:r>
      <w:r w:rsidRPr="002A49E1">
        <w:t>0.8</w:t>
      </w:r>
      <w:r w:rsidR="00194316">
        <w:t>"</w:t>
      </w:r>
      <w:r w:rsidRPr="002A49E1">
        <w:t>/&gt;</w:t>
      </w:r>
    </w:p>
    <w:p w14:paraId="30CCF100" w14:textId="44A27AF4" w:rsidR="00C86B06" w:rsidRPr="00C86B06" w:rsidRDefault="00C86B06" w:rsidP="00C86B06">
      <w:pPr>
        <w:pStyle w:val="XMLCode"/>
        <w:keepNext/>
        <w:keepLines/>
        <w:rPr>
          <w:b/>
          <w:color w:val="0070C0"/>
        </w:rPr>
      </w:pPr>
      <w:r w:rsidRPr="002A49E1">
        <w:t xml:space="preserve"> </w:t>
      </w:r>
      <w:r>
        <w:t xml:space="preserve"> </w:t>
      </w:r>
      <w:r w:rsidRPr="002A49E1">
        <w:t xml:space="preserve">     </w:t>
      </w:r>
      <w:r w:rsidRPr="00C86B06">
        <w:rPr>
          <w:b/>
          <w:color w:val="0070C0"/>
        </w:rPr>
        <w:t>&lt;/contact&gt;</w:t>
      </w:r>
    </w:p>
    <w:p w14:paraId="41465AB4" w14:textId="31A03344" w:rsidR="00C86B06" w:rsidRPr="00C86B06" w:rsidRDefault="00C86B06" w:rsidP="00C86B06">
      <w:pPr>
        <w:pStyle w:val="XMLCode"/>
        <w:keepNext/>
        <w:keepLines/>
        <w:rPr>
          <w:b/>
          <w:color w:val="0070C0"/>
        </w:rPr>
      </w:pPr>
      <w:r w:rsidRPr="00C86B06">
        <w:rPr>
          <w:b/>
          <w:color w:val="0070C0"/>
        </w:rPr>
        <w:t xml:space="preserve">       &lt;contact&gt;</w:t>
      </w:r>
    </w:p>
    <w:p w14:paraId="431283BB" w14:textId="339EFCEA" w:rsidR="00C86B06" w:rsidRPr="002A49E1" w:rsidRDefault="00C86B06" w:rsidP="00C86B06">
      <w:pPr>
        <w:pStyle w:val="XMLCode"/>
        <w:keepNext/>
        <w:keepLines/>
      </w:pPr>
      <w:r w:rsidRPr="002A49E1">
        <w:t xml:space="preserve">           &lt;partner </w:t>
      </w:r>
      <w:r w:rsidR="00BE444C">
        <w:t>part_index</w:t>
      </w:r>
      <w:r w:rsidRPr="002A49E1">
        <w:t>=</w:t>
      </w:r>
      <w:r w:rsidR="00194316">
        <w:t>"</w:t>
      </w:r>
      <w:r w:rsidR="00BE444C">
        <w:t>2</w:t>
      </w:r>
      <w:r w:rsidR="00194316">
        <w:t>"</w:t>
      </w:r>
      <w:r w:rsidRPr="002A49E1">
        <w:t>/&gt;</w:t>
      </w:r>
    </w:p>
    <w:p w14:paraId="38547CB1" w14:textId="48C679ED" w:rsidR="00C86B06" w:rsidRPr="002A49E1" w:rsidRDefault="00C86B06" w:rsidP="00C86B06">
      <w:pPr>
        <w:pStyle w:val="XMLCode"/>
        <w:keepNext/>
        <w:keepLines/>
      </w:pPr>
      <w:r>
        <w:t xml:space="preserve"> </w:t>
      </w:r>
      <w:r w:rsidRPr="002A49E1">
        <w:t xml:space="preserve">          &lt;partner </w:t>
      </w:r>
      <w:r w:rsidR="00BE444C">
        <w:t>part_index</w:t>
      </w:r>
      <w:r w:rsidRPr="002A49E1">
        <w:t>=</w:t>
      </w:r>
      <w:r w:rsidR="00194316">
        <w:t>"</w:t>
      </w:r>
      <w:r w:rsidR="00BE444C">
        <w:t>5</w:t>
      </w:r>
      <w:r w:rsidR="00194316">
        <w:t>"</w:t>
      </w:r>
      <w:r w:rsidRPr="002A49E1">
        <w:t>/&gt;</w:t>
      </w:r>
    </w:p>
    <w:p w14:paraId="1C407163" w14:textId="0EDCCA64" w:rsidR="00C86B06" w:rsidRPr="002A49E1" w:rsidRDefault="00C86B06" w:rsidP="00C86B06">
      <w:pPr>
        <w:pStyle w:val="XMLCode"/>
        <w:keepNext/>
        <w:keepLines/>
      </w:pPr>
      <w:r>
        <w:t xml:space="preserve"> </w:t>
      </w:r>
      <w:r w:rsidRPr="002A49E1">
        <w:t xml:space="preserve">          &lt;coefficients static_friction=</w:t>
      </w:r>
      <w:r w:rsidR="00194316">
        <w:t>"</w:t>
      </w:r>
      <w:r w:rsidRPr="002A49E1">
        <w:t>0.8</w:t>
      </w:r>
      <w:r w:rsidR="00194316">
        <w:t>"</w:t>
      </w:r>
      <w:r w:rsidRPr="002A49E1">
        <w:t>/&gt;</w:t>
      </w:r>
    </w:p>
    <w:p w14:paraId="6F4AA9B2" w14:textId="1C0458F7" w:rsidR="00C86B06" w:rsidRPr="00C86B06" w:rsidRDefault="00C86B06" w:rsidP="00C86B06">
      <w:pPr>
        <w:pStyle w:val="XMLCode"/>
        <w:keepNext/>
        <w:keepLines/>
        <w:rPr>
          <w:b/>
          <w:color w:val="0070C0"/>
        </w:rPr>
      </w:pPr>
      <w:r>
        <w:t xml:space="preserve"> </w:t>
      </w:r>
      <w:r w:rsidRPr="002A49E1">
        <w:t xml:space="preserve">      </w:t>
      </w:r>
      <w:r w:rsidRPr="00C86B06">
        <w:rPr>
          <w:b/>
          <w:color w:val="0070C0"/>
        </w:rPr>
        <w:t>&lt;/contact&gt;</w:t>
      </w:r>
    </w:p>
    <w:p w14:paraId="1E5CFD7D" w14:textId="3E38A1AE" w:rsidR="00C86B06" w:rsidRPr="00C86B06" w:rsidRDefault="00C86B06" w:rsidP="00C86B06">
      <w:pPr>
        <w:pStyle w:val="XMLCode"/>
        <w:keepNext/>
        <w:keepLines/>
        <w:rPr>
          <w:b/>
          <w:color w:val="0070C0"/>
        </w:rPr>
      </w:pPr>
      <w:r w:rsidRPr="00C86B06">
        <w:rPr>
          <w:b/>
          <w:color w:val="0070C0"/>
        </w:rPr>
        <w:t xml:space="preserve">       &lt;contact&gt;</w:t>
      </w:r>
    </w:p>
    <w:p w14:paraId="70756692" w14:textId="6240B468" w:rsidR="00C86B06" w:rsidRPr="002A49E1" w:rsidRDefault="00C86B06" w:rsidP="00C86B06">
      <w:pPr>
        <w:pStyle w:val="XMLCode"/>
        <w:keepNext/>
        <w:keepLines/>
      </w:pPr>
      <w:r>
        <w:t xml:space="preserve"> </w:t>
      </w:r>
      <w:r w:rsidRPr="002A49E1">
        <w:t xml:space="preserve">          &lt;partner </w:t>
      </w:r>
      <w:r w:rsidR="00BE444C">
        <w:t>part_index</w:t>
      </w:r>
      <w:r w:rsidRPr="002A49E1">
        <w:t>=</w:t>
      </w:r>
      <w:r w:rsidR="00194316">
        <w:t>"</w:t>
      </w:r>
      <w:r w:rsidR="00BE444C">
        <w:t>5</w:t>
      </w:r>
      <w:r w:rsidR="00194316">
        <w:t>"</w:t>
      </w:r>
      <w:r w:rsidRPr="002A49E1">
        <w:t>/&gt;</w:t>
      </w:r>
    </w:p>
    <w:p w14:paraId="62ECD7C9" w14:textId="654EB7A4" w:rsidR="00C86B06" w:rsidRPr="002A49E1" w:rsidRDefault="00C86B06" w:rsidP="00C86B06">
      <w:pPr>
        <w:pStyle w:val="XMLCode"/>
        <w:keepNext/>
        <w:keepLines/>
      </w:pPr>
      <w:r w:rsidRPr="002A49E1">
        <w:t xml:space="preserve">           &lt;partner </w:t>
      </w:r>
      <w:r w:rsidR="00BE444C">
        <w:t>part_index</w:t>
      </w:r>
      <w:r w:rsidRPr="002A49E1">
        <w:t>=</w:t>
      </w:r>
      <w:r w:rsidR="00194316">
        <w:t>"</w:t>
      </w:r>
      <w:r w:rsidR="00BE444C">
        <w:t>6</w:t>
      </w:r>
      <w:r w:rsidR="00194316">
        <w:t>"</w:t>
      </w:r>
      <w:r w:rsidRPr="002A49E1">
        <w:t>/&gt;</w:t>
      </w:r>
    </w:p>
    <w:p w14:paraId="331F37D3" w14:textId="17F7FE97" w:rsidR="00C86B06" w:rsidRPr="002A49E1" w:rsidRDefault="00C86B06" w:rsidP="00C86B06">
      <w:pPr>
        <w:pStyle w:val="XMLCode"/>
        <w:keepNext/>
        <w:keepLines/>
      </w:pPr>
      <w:r>
        <w:t xml:space="preserve"> </w:t>
      </w:r>
      <w:r w:rsidRPr="002A49E1">
        <w:t xml:space="preserve">          &lt;coefficients static_friction=</w:t>
      </w:r>
      <w:r w:rsidR="00194316">
        <w:t>"</w:t>
      </w:r>
      <w:r w:rsidRPr="002A49E1">
        <w:t>0.8</w:t>
      </w:r>
      <w:r w:rsidR="00194316">
        <w:t>"</w:t>
      </w:r>
      <w:r w:rsidRPr="002A49E1">
        <w:t>/&gt;</w:t>
      </w:r>
    </w:p>
    <w:p w14:paraId="4FAD7284" w14:textId="18816378" w:rsidR="00C86B06" w:rsidRPr="00C86B06" w:rsidRDefault="00C86B06" w:rsidP="00C86B06">
      <w:pPr>
        <w:pStyle w:val="XMLCode"/>
        <w:keepNext/>
        <w:keepLines/>
        <w:rPr>
          <w:b/>
          <w:color w:val="0070C0"/>
        </w:rPr>
      </w:pPr>
      <w:r w:rsidRPr="00C86B06">
        <w:rPr>
          <w:b/>
          <w:color w:val="0070C0"/>
        </w:rPr>
        <w:t xml:space="preserve">       &lt;/contact&gt;</w:t>
      </w:r>
    </w:p>
    <w:p w14:paraId="4C0F1C20" w14:textId="26A5B224" w:rsidR="00C86B06" w:rsidRPr="00C86B06" w:rsidRDefault="00C86B06" w:rsidP="00C86B06">
      <w:pPr>
        <w:pStyle w:val="XMLCode"/>
        <w:keepNext/>
        <w:keepLines/>
        <w:rPr>
          <w:b/>
          <w:color w:val="0070C0"/>
        </w:rPr>
      </w:pPr>
      <w:r w:rsidRPr="00C86B06">
        <w:rPr>
          <w:b/>
          <w:color w:val="0070C0"/>
        </w:rPr>
        <w:t xml:space="preserve">   &lt;/contact_list&gt;</w:t>
      </w:r>
    </w:p>
    <w:p w14:paraId="7AB6E039" w14:textId="77777777" w:rsidR="00C86B06" w:rsidRDefault="00C86B06" w:rsidP="00D05623">
      <w:pPr>
        <w:pStyle w:val="XMLCode"/>
        <w:keepNext/>
      </w:pPr>
    </w:p>
    <w:p w14:paraId="76C0B3B8" w14:textId="77777777" w:rsidR="005E2347" w:rsidRDefault="005E2347" w:rsidP="00D05623">
      <w:pPr>
        <w:pStyle w:val="XMLCode"/>
        <w:keepNext/>
      </w:pPr>
      <w:r>
        <w:t xml:space="preserve">   </w:t>
      </w:r>
      <w:r w:rsidRPr="00F20EA0">
        <w:t>&lt;connection_list&gt;</w:t>
      </w:r>
    </w:p>
    <w:p w14:paraId="59BB7E9F" w14:textId="4EFDC0B6" w:rsidR="005E2347" w:rsidRDefault="005E2347" w:rsidP="00D05623">
      <w:pPr>
        <w:pStyle w:val="XMLCode"/>
        <w:keepNext/>
        <w:rPr>
          <w:color w:val="FF0000"/>
        </w:rPr>
      </w:pPr>
      <w:r>
        <w:t xml:space="preserve">     &lt;connection_0d label=</w:t>
      </w:r>
      <w:r w:rsidR="00194316">
        <w:t>"</w:t>
      </w:r>
      <w:r w:rsidR="00CC7960">
        <w:t>BOLT_</w:t>
      </w:r>
      <w:r>
        <w:t>135</w:t>
      </w:r>
      <w:r w:rsidR="00194316">
        <w:t>"</w:t>
      </w:r>
      <w:r>
        <w:t xml:space="preserve">&gt; </w:t>
      </w:r>
      <w:r w:rsidRPr="00F20EA0">
        <w:rPr>
          <w:color w:val="FF0000"/>
        </w:rPr>
        <w:t>&lt;!-- bolt with</w:t>
      </w:r>
      <w:r w:rsidR="002E638C">
        <w:rPr>
          <w:color w:val="FF0000"/>
        </w:rPr>
        <w:t>out</w:t>
      </w:r>
      <w:r w:rsidRPr="00F20EA0">
        <w:rPr>
          <w:color w:val="FF0000"/>
        </w:rPr>
        <w:t xml:space="preserve"> washers --&gt;</w:t>
      </w:r>
    </w:p>
    <w:p w14:paraId="08F57F71" w14:textId="77777777" w:rsidR="005E2347" w:rsidRDefault="005E2347" w:rsidP="00D05623">
      <w:pPr>
        <w:pStyle w:val="XMLCode"/>
        <w:keepNext/>
      </w:pPr>
      <w:r>
        <w:rPr>
          <w:color w:val="FF0000"/>
        </w:rPr>
        <w:t xml:space="preserve">       </w:t>
      </w:r>
      <w:r w:rsidRPr="00F20EA0">
        <w:t>&lt;loc&gt; 84 60 10 &lt;/loc&gt;</w:t>
      </w:r>
    </w:p>
    <w:p w14:paraId="4D26D82F" w14:textId="36F18717" w:rsidR="005E2347" w:rsidRPr="006E5172" w:rsidRDefault="005E2347" w:rsidP="00D05623">
      <w:pPr>
        <w:pStyle w:val="XMLCode"/>
        <w:keepNext/>
        <w:rPr>
          <w:color w:val="FF0000"/>
        </w:rPr>
      </w:pPr>
      <w:r w:rsidRPr="006E5172">
        <w:t xml:space="preserve">       </w:t>
      </w:r>
      <w:r w:rsidRPr="006E5172">
        <w:rPr>
          <w:color w:val="FF0000"/>
        </w:rPr>
        <w:t xml:space="preserve">&lt;!-- Friction </w:t>
      </w:r>
      <w:r w:rsidR="00194316">
        <w:rPr>
          <w:color w:val="FF0000"/>
        </w:rPr>
        <w:t>"</w:t>
      </w:r>
      <w:r w:rsidRPr="006E5172">
        <w:rPr>
          <w:color w:val="FF0000"/>
        </w:rPr>
        <w:t xml:space="preserve">head to </w:t>
      </w:r>
      <w:r w:rsidR="002E638C" w:rsidRPr="006E5172">
        <w:rPr>
          <w:color w:val="FF0000"/>
        </w:rPr>
        <w:t>first part</w:t>
      </w:r>
      <w:r w:rsidR="00194316">
        <w:rPr>
          <w:color w:val="FF0000"/>
        </w:rPr>
        <w:t>"</w:t>
      </w:r>
      <w:r w:rsidR="00EF7CBA">
        <w:rPr>
          <w:color w:val="FF0000"/>
        </w:rPr>
        <w:t xml:space="preserve"> and "thread to nut"</w:t>
      </w:r>
      <w:r w:rsidRPr="006E5172">
        <w:rPr>
          <w:color w:val="FF0000"/>
        </w:rPr>
        <w:t>: --&gt;</w:t>
      </w:r>
    </w:p>
    <w:p w14:paraId="68C988B5" w14:textId="77777777" w:rsidR="002D676D" w:rsidRDefault="005E2347" w:rsidP="00D05623">
      <w:pPr>
        <w:pStyle w:val="XMLCode"/>
        <w:keepNext/>
      </w:pPr>
      <w:r>
        <w:t xml:space="preserve">       &lt;threaded_connection length=</w:t>
      </w:r>
      <w:r w:rsidR="00194316">
        <w:t>"</w:t>
      </w:r>
      <w:r>
        <w:t>50</w:t>
      </w:r>
      <w:r w:rsidR="00194316">
        <w:t>"</w:t>
      </w:r>
      <w:r>
        <w:t xml:space="preserve"> </w:t>
      </w:r>
    </w:p>
    <w:p w14:paraId="22DF7879" w14:textId="7539C7F7" w:rsidR="0097759B" w:rsidRDefault="002D676D" w:rsidP="00D05623">
      <w:pPr>
        <w:pStyle w:val="XMLCode"/>
        <w:keepNext/>
      </w:pPr>
      <w:r>
        <w:t xml:space="preserve">                            </w:t>
      </w:r>
      <w:r w:rsidR="005E2347">
        <w:t>static_friction=</w:t>
      </w:r>
      <w:r w:rsidR="00194316">
        <w:t>"</w:t>
      </w:r>
      <w:r w:rsidR="005E2347">
        <w:t>0.8</w:t>
      </w:r>
      <w:r w:rsidR="00194316">
        <w:t>"</w:t>
      </w:r>
      <w:r w:rsidR="005E2347">
        <w:t xml:space="preserve"> </w:t>
      </w:r>
    </w:p>
    <w:p w14:paraId="66405D83" w14:textId="2F08CA6B" w:rsidR="005E2347" w:rsidRDefault="0097759B" w:rsidP="00D05623">
      <w:pPr>
        <w:pStyle w:val="XMLCode"/>
        <w:keepNext/>
      </w:pPr>
      <w:r>
        <w:t xml:space="preserve">                            thread_static_friction="0.8"</w:t>
      </w:r>
      <w:r w:rsidR="005E2347">
        <w:t>&gt;</w:t>
      </w:r>
    </w:p>
    <w:p w14:paraId="37890AB1" w14:textId="77777777" w:rsidR="005E2347" w:rsidRDefault="005E2347" w:rsidP="00D05623">
      <w:pPr>
        <w:pStyle w:val="XMLCode"/>
        <w:keepNext/>
      </w:pPr>
      <w:r>
        <w:t xml:space="preserve">          &lt;bolt&gt;</w:t>
      </w:r>
    </w:p>
    <w:p w14:paraId="1F6BE8E4" w14:textId="2A848780" w:rsidR="005E2347" w:rsidRDefault="005E2347" w:rsidP="00D05623">
      <w:pPr>
        <w:pStyle w:val="XMLCode"/>
        <w:keepNext/>
      </w:pPr>
      <w:r>
        <w:t xml:space="preserve">             </w:t>
      </w:r>
      <w:r w:rsidRPr="002C46F8">
        <w:rPr>
          <w:color w:val="FF0000"/>
        </w:rPr>
        <w:t xml:space="preserve">&lt;!-- Friction </w:t>
      </w:r>
      <w:r>
        <w:rPr>
          <w:color w:val="FF0000"/>
        </w:rPr>
        <w:t xml:space="preserve">is </w:t>
      </w:r>
      <w:r w:rsidR="00194316">
        <w:rPr>
          <w:color w:val="FF0000"/>
        </w:rPr>
        <w:t>"</w:t>
      </w:r>
      <w:r w:rsidRPr="002C46F8">
        <w:rPr>
          <w:color w:val="FF0000"/>
        </w:rPr>
        <w:t xml:space="preserve">nut to </w:t>
      </w:r>
      <w:r w:rsidR="002E638C">
        <w:rPr>
          <w:color w:val="FF0000"/>
        </w:rPr>
        <w:t>last part</w:t>
      </w:r>
      <w:r w:rsidR="00194316">
        <w:rPr>
          <w:color w:val="FF0000"/>
        </w:rPr>
        <w:t>"</w:t>
      </w:r>
      <w:r w:rsidRPr="002C46F8">
        <w:rPr>
          <w:color w:val="FF0000"/>
        </w:rPr>
        <w:t xml:space="preserve"> --&gt;</w:t>
      </w:r>
    </w:p>
    <w:p w14:paraId="09D23C56" w14:textId="5AF895B3" w:rsidR="005E2347" w:rsidRDefault="005E2347" w:rsidP="00D05623">
      <w:pPr>
        <w:pStyle w:val="XMLCode"/>
        <w:keepNext/>
      </w:pPr>
      <w:r>
        <w:t xml:space="preserve">             &lt;nut diameter=</w:t>
      </w:r>
      <w:r w:rsidR="00194316">
        <w:t>"</w:t>
      </w:r>
      <w:r>
        <w:t>16.</w:t>
      </w:r>
      <w:r w:rsidR="00194316">
        <w:t>"</w:t>
      </w:r>
      <w:r>
        <w:t xml:space="preserve"> static_friction=</w:t>
      </w:r>
      <w:r w:rsidR="00194316">
        <w:t>"</w:t>
      </w:r>
      <w:r>
        <w:t>0.8</w:t>
      </w:r>
      <w:r w:rsidR="00194316">
        <w:t>"</w:t>
      </w:r>
      <w:r w:rsidR="002E638C">
        <w:t>/</w:t>
      </w:r>
      <w:r>
        <w:t>&gt;</w:t>
      </w:r>
    </w:p>
    <w:p w14:paraId="0FC64CDE" w14:textId="77777777" w:rsidR="005E2347" w:rsidRDefault="005E2347" w:rsidP="00D05623">
      <w:pPr>
        <w:pStyle w:val="XMLCode"/>
        <w:keepNext/>
      </w:pPr>
      <w:r>
        <w:tab/>
        <w:t xml:space="preserve">      &lt;/bolt&gt;</w:t>
      </w:r>
    </w:p>
    <w:p w14:paraId="50811ABA" w14:textId="77777777" w:rsidR="00506157" w:rsidRDefault="00506157" w:rsidP="00506157">
      <w:pPr>
        <w:pStyle w:val="XMLCode"/>
        <w:keepNext/>
      </w:pPr>
      <w:r>
        <w:t xml:space="preserve">       &lt;/threaded_connection&gt;</w:t>
      </w:r>
    </w:p>
    <w:p w14:paraId="2DE29787" w14:textId="77777777" w:rsidR="00C86B06" w:rsidRDefault="00C86B06" w:rsidP="00D05623">
      <w:pPr>
        <w:pStyle w:val="XMLCode"/>
        <w:keepNext/>
        <w:rPr>
          <w:b/>
          <w:color w:val="0070C0"/>
        </w:rPr>
      </w:pPr>
    </w:p>
    <w:p w14:paraId="565E12FE" w14:textId="77777777" w:rsidR="00C86B06" w:rsidRPr="002A49E1" w:rsidRDefault="00C86B06" w:rsidP="00C86B06">
      <w:pPr>
        <w:pStyle w:val="XMLCode"/>
        <w:keepNext/>
        <w:keepLines/>
      </w:pPr>
      <w:r>
        <w:t xml:space="preserve">     </w:t>
      </w:r>
      <w:r w:rsidRPr="002A49E1">
        <w:t xml:space="preserve">  </w:t>
      </w:r>
      <w:r w:rsidRPr="00C86B06">
        <w:rPr>
          <w:b/>
          <w:color w:val="0070C0"/>
        </w:rPr>
        <w:t>&lt;contact_list&gt;</w:t>
      </w:r>
      <w:r>
        <w:t xml:space="preserve">        </w:t>
      </w:r>
      <w:r w:rsidRPr="002A49E1">
        <w:rPr>
          <w:color w:val="FF0000"/>
        </w:rPr>
        <w:t xml:space="preserve">&lt;!-- Local Contact definition, according to </w:t>
      </w:r>
      <w:r w:rsidRPr="00C86B06">
        <w:rPr>
          <w:b/>
          <w:color w:val="FF0000"/>
        </w:rPr>
        <w:t>5.3.2.5</w:t>
      </w:r>
      <w:r w:rsidRPr="002A49E1">
        <w:rPr>
          <w:color w:val="FF0000"/>
        </w:rPr>
        <w:t xml:space="preserve"> --&gt;</w:t>
      </w:r>
    </w:p>
    <w:p w14:paraId="720B8EEF" w14:textId="77777777" w:rsidR="00C86B06" w:rsidRPr="002A49E1" w:rsidRDefault="00C86B06" w:rsidP="00C86B06">
      <w:pPr>
        <w:pStyle w:val="XMLCode"/>
        <w:keepNext/>
        <w:keepLines/>
      </w:pPr>
      <w:r>
        <w:t xml:space="preserve">    </w:t>
      </w:r>
      <w:r w:rsidRPr="002A49E1">
        <w:t xml:space="preserve">       </w:t>
      </w:r>
      <w:r w:rsidRPr="00C86B06">
        <w:rPr>
          <w:b/>
          <w:color w:val="0070C0"/>
        </w:rPr>
        <w:t>&lt;contact&gt;</w:t>
      </w:r>
    </w:p>
    <w:p w14:paraId="40775FE9" w14:textId="5640ADAC" w:rsidR="00C86B06" w:rsidRPr="002A49E1" w:rsidRDefault="00C86B06" w:rsidP="00C86B06">
      <w:pPr>
        <w:pStyle w:val="XMLCode"/>
        <w:keepNext/>
        <w:keepLines/>
      </w:pPr>
      <w:r>
        <w:t xml:space="preserve">    </w:t>
      </w:r>
      <w:r w:rsidRPr="002A49E1">
        <w:t xml:space="preserve">           &lt;partner </w:t>
      </w:r>
      <w:r w:rsidR="00BE444C">
        <w:t>part_index</w:t>
      </w:r>
      <w:r w:rsidRPr="002A49E1">
        <w:t>=</w:t>
      </w:r>
      <w:r w:rsidR="00194316">
        <w:t>"</w:t>
      </w:r>
      <w:r w:rsidR="00BE444C">
        <w:t>1</w:t>
      </w:r>
      <w:r w:rsidR="00194316">
        <w:t>"</w:t>
      </w:r>
      <w:r w:rsidRPr="002A49E1">
        <w:t>/&gt;</w:t>
      </w:r>
    </w:p>
    <w:p w14:paraId="3EA73580" w14:textId="377D96F4" w:rsidR="00C86B06" w:rsidRPr="002A49E1" w:rsidRDefault="00C86B06" w:rsidP="00C86B06">
      <w:pPr>
        <w:pStyle w:val="XMLCode"/>
        <w:keepNext/>
        <w:keepLines/>
      </w:pPr>
      <w:r>
        <w:t xml:space="preserve">     </w:t>
      </w:r>
      <w:r w:rsidRPr="002A49E1">
        <w:t xml:space="preserve">          &lt;partner </w:t>
      </w:r>
      <w:r w:rsidR="00BE444C">
        <w:t>part_index</w:t>
      </w:r>
      <w:r w:rsidRPr="002A49E1">
        <w:t>=</w:t>
      </w:r>
      <w:r w:rsidR="00194316">
        <w:t>"</w:t>
      </w:r>
      <w:r w:rsidR="00BE444C">
        <w:t>2</w:t>
      </w:r>
      <w:r w:rsidR="00194316">
        <w:t>"</w:t>
      </w:r>
      <w:r w:rsidRPr="002A49E1">
        <w:t>/&gt;</w:t>
      </w:r>
    </w:p>
    <w:p w14:paraId="2FBC50C2" w14:textId="4700442D" w:rsidR="00C86B06" w:rsidRPr="002A49E1" w:rsidRDefault="00C86B06" w:rsidP="00C86B06">
      <w:pPr>
        <w:pStyle w:val="XMLCode"/>
        <w:keepNext/>
        <w:keepLines/>
      </w:pPr>
      <w:r>
        <w:t xml:space="preserve">  </w:t>
      </w:r>
      <w:r w:rsidRPr="002A49E1">
        <w:t xml:space="preserve">      </w:t>
      </w:r>
      <w:r>
        <w:t xml:space="preserve">   </w:t>
      </w:r>
      <w:r w:rsidRPr="002A49E1">
        <w:t xml:space="preserve">    &lt;coefficients static_friction=</w:t>
      </w:r>
      <w:r w:rsidR="00194316">
        <w:t>"</w:t>
      </w:r>
      <w:r w:rsidRPr="006E5172">
        <w:rPr>
          <w:b/>
        </w:rPr>
        <w:t>0.</w:t>
      </w:r>
      <w:r w:rsidR="002E638C" w:rsidRPr="006E5172">
        <w:rPr>
          <w:b/>
        </w:rPr>
        <w:t>9</w:t>
      </w:r>
      <w:r w:rsidR="00194316">
        <w:t>"</w:t>
      </w:r>
      <w:r w:rsidRPr="002A49E1">
        <w:t>/&gt;</w:t>
      </w:r>
    </w:p>
    <w:p w14:paraId="6672F379" w14:textId="77777777" w:rsidR="00C86B06" w:rsidRPr="00C86B06" w:rsidRDefault="00C86B06" w:rsidP="00C86B06">
      <w:pPr>
        <w:pStyle w:val="XMLCode"/>
        <w:keepNext/>
        <w:keepLines/>
        <w:rPr>
          <w:b/>
          <w:color w:val="0070C0"/>
        </w:rPr>
      </w:pPr>
      <w:r>
        <w:t xml:space="preserve">    </w:t>
      </w:r>
      <w:r w:rsidRPr="002A49E1">
        <w:t xml:space="preserve"> </w:t>
      </w:r>
      <w:r>
        <w:t xml:space="preserve"> </w:t>
      </w:r>
      <w:r w:rsidRPr="002A49E1">
        <w:t xml:space="preserve">     </w:t>
      </w:r>
      <w:r w:rsidRPr="00C86B06">
        <w:rPr>
          <w:b/>
          <w:color w:val="0070C0"/>
        </w:rPr>
        <w:t>&lt;/contact&gt;</w:t>
      </w:r>
    </w:p>
    <w:p w14:paraId="77548BE3" w14:textId="77777777" w:rsidR="00C86B06" w:rsidRPr="00C86B06" w:rsidRDefault="00C86B06" w:rsidP="00C86B06">
      <w:pPr>
        <w:pStyle w:val="XMLCode"/>
        <w:keepNext/>
        <w:keepLines/>
        <w:rPr>
          <w:b/>
          <w:color w:val="0070C0"/>
        </w:rPr>
      </w:pPr>
      <w:r w:rsidRPr="00C86B06">
        <w:rPr>
          <w:b/>
          <w:color w:val="0070C0"/>
        </w:rPr>
        <w:t xml:space="preserve">       &lt;/contact_list&gt;</w:t>
      </w:r>
    </w:p>
    <w:p w14:paraId="68DBE145" w14:textId="0392A56A" w:rsidR="00C86B06" w:rsidRDefault="00C86B06" w:rsidP="00D05623">
      <w:pPr>
        <w:pStyle w:val="XMLCode"/>
        <w:keepNext/>
        <w:rPr>
          <w:b/>
          <w:color w:val="0070C0"/>
        </w:rPr>
      </w:pPr>
    </w:p>
    <w:p w14:paraId="0285ED6A" w14:textId="77777777" w:rsidR="005E2347" w:rsidRDefault="005E2347" w:rsidP="00D05623">
      <w:pPr>
        <w:pStyle w:val="XMLCode"/>
        <w:keepNext/>
      </w:pPr>
      <w:r>
        <w:t xml:space="preserve">     &lt;/connection_0d&gt;</w:t>
      </w:r>
    </w:p>
    <w:p w14:paraId="66F1BE91" w14:textId="77777777" w:rsidR="005E2347" w:rsidRDefault="005E2347" w:rsidP="00D05623">
      <w:pPr>
        <w:pStyle w:val="XMLCode"/>
        <w:keepNext/>
      </w:pPr>
      <w:r>
        <w:t xml:space="preserve">   &lt;/connection_list&gt;</w:t>
      </w:r>
    </w:p>
    <w:p w14:paraId="47D35F3E" w14:textId="77777777" w:rsidR="002E638C" w:rsidRDefault="002E638C" w:rsidP="00D05623">
      <w:pPr>
        <w:pStyle w:val="XMLCode"/>
        <w:keepNext/>
      </w:pPr>
    </w:p>
    <w:p w14:paraId="6328B052" w14:textId="77777777" w:rsidR="005E2347" w:rsidRDefault="005E2347" w:rsidP="00D05623">
      <w:pPr>
        <w:pStyle w:val="XMLCode"/>
        <w:keepNext/>
      </w:pPr>
      <w:r>
        <w:t>&lt;/connection_group&gt;</w:t>
      </w:r>
    </w:p>
    <w:p w14:paraId="10C03E59" w14:textId="77777777" w:rsidR="002E638C" w:rsidRDefault="002E638C" w:rsidP="00F52A8F">
      <w:pPr>
        <w:pStyle w:val="XMLCode"/>
      </w:pPr>
    </w:p>
    <w:p w14:paraId="58119F53" w14:textId="77777777" w:rsidR="002E60CB" w:rsidRPr="00287A00" w:rsidRDefault="002E60CB" w:rsidP="00327322">
      <w:pPr>
        <w:pStyle w:val="berschrift3"/>
        <w:rPr>
          <w:szCs w:val="30"/>
        </w:rPr>
      </w:pPr>
      <w:bookmarkStart w:id="660" w:name="_Toc428279398"/>
      <w:bookmarkStart w:id="661" w:name="_Toc428456136"/>
      <w:bookmarkStart w:id="662" w:name="_Toc428537099"/>
      <w:bookmarkStart w:id="663" w:name="_Toc428969418"/>
      <w:bookmarkStart w:id="664" w:name="_Toc429052809"/>
      <w:bookmarkStart w:id="665" w:name="_Toc428279400"/>
      <w:bookmarkStart w:id="666" w:name="_Toc428456138"/>
      <w:bookmarkStart w:id="667" w:name="_Toc428537101"/>
      <w:bookmarkStart w:id="668" w:name="_Toc428969420"/>
      <w:bookmarkStart w:id="669" w:name="_Toc429052811"/>
      <w:bookmarkStart w:id="670" w:name="_Toc428279401"/>
      <w:bookmarkStart w:id="671" w:name="_Toc428456139"/>
      <w:bookmarkStart w:id="672" w:name="_Toc428537102"/>
      <w:bookmarkStart w:id="673" w:name="_Toc428969421"/>
      <w:bookmarkStart w:id="674" w:name="_Toc429052812"/>
      <w:bookmarkStart w:id="675" w:name="_Toc428279402"/>
      <w:bookmarkStart w:id="676" w:name="_Toc428456140"/>
      <w:bookmarkStart w:id="677" w:name="_Toc428537103"/>
      <w:bookmarkStart w:id="678" w:name="_Toc428969422"/>
      <w:bookmarkStart w:id="679" w:name="_Toc429052813"/>
      <w:bookmarkStart w:id="680" w:name="_Toc428279403"/>
      <w:bookmarkStart w:id="681" w:name="_Toc428456141"/>
      <w:bookmarkStart w:id="682" w:name="_Toc428537104"/>
      <w:bookmarkStart w:id="683" w:name="_Toc428969423"/>
      <w:bookmarkStart w:id="684" w:name="_Toc429052814"/>
      <w:bookmarkStart w:id="685" w:name="_Toc428279404"/>
      <w:bookmarkStart w:id="686" w:name="_Toc428456142"/>
      <w:bookmarkStart w:id="687" w:name="_Toc428537105"/>
      <w:bookmarkStart w:id="688" w:name="_Toc428969424"/>
      <w:bookmarkStart w:id="689" w:name="_Toc429052815"/>
      <w:bookmarkStart w:id="690" w:name="_Toc428279405"/>
      <w:bookmarkStart w:id="691" w:name="_Toc428456143"/>
      <w:bookmarkStart w:id="692" w:name="_Toc428537106"/>
      <w:bookmarkStart w:id="693" w:name="_Toc428969425"/>
      <w:bookmarkStart w:id="694" w:name="_Toc429052816"/>
      <w:bookmarkStart w:id="695" w:name="_Toc428279406"/>
      <w:bookmarkStart w:id="696" w:name="_Toc428456144"/>
      <w:bookmarkStart w:id="697" w:name="_Toc428537107"/>
      <w:bookmarkStart w:id="698" w:name="_Toc428969426"/>
      <w:bookmarkStart w:id="699" w:name="_Toc429052817"/>
      <w:bookmarkStart w:id="700" w:name="_Toc428279408"/>
      <w:bookmarkStart w:id="701" w:name="_Toc428456146"/>
      <w:bookmarkStart w:id="702" w:name="_Toc428537109"/>
      <w:bookmarkStart w:id="703" w:name="_Toc428969428"/>
      <w:bookmarkStart w:id="704" w:name="_Toc429052819"/>
      <w:bookmarkStart w:id="705" w:name="_Toc428279409"/>
      <w:bookmarkStart w:id="706" w:name="_Toc428456147"/>
      <w:bookmarkStart w:id="707" w:name="_Toc428537110"/>
      <w:bookmarkStart w:id="708" w:name="_Toc428969429"/>
      <w:bookmarkStart w:id="709" w:name="_Toc429052820"/>
      <w:bookmarkStart w:id="710" w:name="_Toc428279410"/>
      <w:bookmarkStart w:id="711" w:name="_Toc428456148"/>
      <w:bookmarkStart w:id="712" w:name="_Toc428537111"/>
      <w:bookmarkStart w:id="713" w:name="_Toc428969430"/>
      <w:bookmarkStart w:id="714" w:name="_Toc429052821"/>
      <w:bookmarkStart w:id="715" w:name="_Toc428279411"/>
      <w:bookmarkStart w:id="716" w:name="_Toc428456149"/>
      <w:bookmarkStart w:id="717" w:name="_Toc428537112"/>
      <w:bookmarkStart w:id="718" w:name="_Toc428969431"/>
      <w:bookmarkStart w:id="719" w:name="_Toc429052822"/>
      <w:bookmarkStart w:id="720" w:name="_Toc428279413"/>
      <w:bookmarkStart w:id="721" w:name="_Toc428456151"/>
      <w:bookmarkStart w:id="722" w:name="_Toc428537114"/>
      <w:bookmarkStart w:id="723" w:name="_Toc428969433"/>
      <w:bookmarkStart w:id="724" w:name="_Toc429052824"/>
      <w:bookmarkStart w:id="725" w:name="_Toc428279414"/>
      <w:bookmarkStart w:id="726" w:name="_Toc428456152"/>
      <w:bookmarkStart w:id="727" w:name="_Toc428537115"/>
      <w:bookmarkStart w:id="728" w:name="_Toc428969434"/>
      <w:bookmarkStart w:id="729" w:name="_Toc429052825"/>
      <w:bookmarkStart w:id="730" w:name="_Toc428279416"/>
      <w:bookmarkStart w:id="731" w:name="_Toc428456154"/>
      <w:bookmarkStart w:id="732" w:name="_Toc428537117"/>
      <w:bookmarkStart w:id="733" w:name="_Toc428969436"/>
      <w:bookmarkStart w:id="734" w:name="_Toc429052827"/>
      <w:bookmarkStart w:id="735" w:name="_Toc428279417"/>
      <w:bookmarkStart w:id="736" w:name="_Toc428456155"/>
      <w:bookmarkStart w:id="737" w:name="_Toc428537118"/>
      <w:bookmarkStart w:id="738" w:name="_Toc428969437"/>
      <w:bookmarkStart w:id="739" w:name="_Toc429052828"/>
      <w:bookmarkStart w:id="740" w:name="_Toc428279419"/>
      <w:bookmarkStart w:id="741" w:name="_Toc428456157"/>
      <w:bookmarkStart w:id="742" w:name="_Toc428537120"/>
      <w:bookmarkStart w:id="743" w:name="_Toc428969439"/>
      <w:bookmarkStart w:id="744" w:name="_Toc429052830"/>
      <w:bookmarkStart w:id="745" w:name="_Toc428279421"/>
      <w:bookmarkStart w:id="746" w:name="_Toc428456159"/>
      <w:bookmarkStart w:id="747" w:name="_Toc428537122"/>
      <w:bookmarkStart w:id="748" w:name="_Toc428969441"/>
      <w:bookmarkStart w:id="749" w:name="_Toc429052832"/>
      <w:bookmarkStart w:id="750" w:name="_Toc428279422"/>
      <w:bookmarkStart w:id="751" w:name="_Toc428456160"/>
      <w:bookmarkStart w:id="752" w:name="_Toc428537123"/>
      <w:bookmarkStart w:id="753" w:name="_Toc428969442"/>
      <w:bookmarkStart w:id="754" w:name="_Toc429052833"/>
      <w:bookmarkStart w:id="755" w:name="_Toc428279423"/>
      <w:bookmarkStart w:id="756" w:name="_Toc428456161"/>
      <w:bookmarkStart w:id="757" w:name="_Toc428537124"/>
      <w:bookmarkStart w:id="758" w:name="_Toc428969443"/>
      <w:bookmarkStart w:id="759" w:name="_Toc429052834"/>
      <w:bookmarkStart w:id="760" w:name="_Toc428279424"/>
      <w:bookmarkStart w:id="761" w:name="_Toc428456162"/>
      <w:bookmarkStart w:id="762" w:name="_Toc428537125"/>
      <w:bookmarkStart w:id="763" w:name="_Toc428969444"/>
      <w:bookmarkStart w:id="764" w:name="_Toc429052835"/>
      <w:bookmarkStart w:id="765" w:name="_Toc428279426"/>
      <w:bookmarkStart w:id="766" w:name="_Toc428456164"/>
      <w:bookmarkStart w:id="767" w:name="_Toc428537127"/>
      <w:bookmarkStart w:id="768" w:name="_Toc428969446"/>
      <w:bookmarkStart w:id="769" w:name="_Toc429052837"/>
      <w:bookmarkStart w:id="770" w:name="_Toc428279427"/>
      <w:bookmarkStart w:id="771" w:name="_Toc428456165"/>
      <w:bookmarkStart w:id="772" w:name="_Toc428537128"/>
      <w:bookmarkStart w:id="773" w:name="_Toc428969447"/>
      <w:bookmarkStart w:id="774" w:name="_Toc429052838"/>
      <w:bookmarkStart w:id="775" w:name="_Toc428279431"/>
      <w:bookmarkStart w:id="776" w:name="_Toc428456169"/>
      <w:bookmarkStart w:id="777" w:name="_Toc428537132"/>
      <w:bookmarkStart w:id="778" w:name="_Toc428969451"/>
      <w:bookmarkStart w:id="779" w:name="_Toc429052842"/>
      <w:bookmarkStart w:id="780" w:name="_Toc428279432"/>
      <w:bookmarkStart w:id="781" w:name="_Toc428456170"/>
      <w:bookmarkStart w:id="782" w:name="_Toc428537133"/>
      <w:bookmarkStart w:id="783" w:name="_Toc428969452"/>
      <w:bookmarkStart w:id="784" w:name="_Toc429052843"/>
      <w:bookmarkStart w:id="785" w:name="_Toc428279434"/>
      <w:bookmarkStart w:id="786" w:name="_Toc428456172"/>
      <w:bookmarkStart w:id="787" w:name="_Toc428537135"/>
      <w:bookmarkStart w:id="788" w:name="_Toc428969454"/>
      <w:bookmarkStart w:id="789" w:name="_Toc429052845"/>
      <w:bookmarkStart w:id="790" w:name="_Toc428279435"/>
      <w:bookmarkStart w:id="791" w:name="_Toc428456173"/>
      <w:bookmarkStart w:id="792" w:name="_Toc428537136"/>
      <w:bookmarkStart w:id="793" w:name="_Toc428969455"/>
      <w:bookmarkStart w:id="794" w:name="_Toc429052846"/>
      <w:bookmarkStart w:id="795" w:name="_Toc428279439"/>
      <w:bookmarkStart w:id="796" w:name="_Toc428456177"/>
      <w:bookmarkStart w:id="797" w:name="_Toc428537140"/>
      <w:bookmarkStart w:id="798" w:name="_Toc428969459"/>
      <w:bookmarkStart w:id="799" w:name="_Toc429052850"/>
      <w:bookmarkStart w:id="800" w:name="_Toc428279440"/>
      <w:bookmarkStart w:id="801" w:name="_Toc428456178"/>
      <w:bookmarkStart w:id="802" w:name="_Toc428537141"/>
      <w:bookmarkStart w:id="803" w:name="_Toc428969460"/>
      <w:bookmarkStart w:id="804" w:name="_Toc429052851"/>
      <w:bookmarkStart w:id="805" w:name="_Toc428279441"/>
      <w:bookmarkStart w:id="806" w:name="_Toc428456179"/>
      <w:bookmarkStart w:id="807" w:name="_Toc428537142"/>
      <w:bookmarkStart w:id="808" w:name="_Toc428969461"/>
      <w:bookmarkStart w:id="809" w:name="_Toc429052852"/>
      <w:bookmarkStart w:id="810" w:name="_Toc428279442"/>
      <w:bookmarkStart w:id="811" w:name="_Toc428456180"/>
      <w:bookmarkStart w:id="812" w:name="_Toc428537143"/>
      <w:bookmarkStart w:id="813" w:name="_Toc428969462"/>
      <w:bookmarkStart w:id="814" w:name="_Toc429052853"/>
      <w:bookmarkStart w:id="815" w:name="_Toc428279444"/>
      <w:bookmarkStart w:id="816" w:name="_Toc428456182"/>
      <w:bookmarkStart w:id="817" w:name="_Toc428537145"/>
      <w:bookmarkStart w:id="818" w:name="_Toc428969464"/>
      <w:bookmarkStart w:id="819" w:name="_Toc429052855"/>
      <w:bookmarkStart w:id="820" w:name="_Toc428279445"/>
      <w:bookmarkStart w:id="821" w:name="_Toc428456183"/>
      <w:bookmarkStart w:id="822" w:name="_Toc428537146"/>
      <w:bookmarkStart w:id="823" w:name="_Toc428969465"/>
      <w:bookmarkStart w:id="824" w:name="_Toc429052856"/>
      <w:bookmarkStart w:id="825" w:name="_Toc428279449"/>
      <w:bookmarkStart w:id="826" w:name="_Toc428456187"/>
      <w:bookmarkStart w:id="827" w:name="_Toc428537150"/>
      <w:bookmarkStart w:id="828" w:name="_Toc428969469"/>
      <w:bookmarkStart w:id="829" w:name="_Toc429052860"/>
      <w:bookmarkStart w:id="830" w:name="_Toc428279450"/>
      <w:bookmarkStart w:id="831" w:name="_Toc428456188"/>
      <w:bookmarkStart w:id="832" w:name="_Toc428537151"/>
      <w:bookmarkStart w:id="833" w:name="_Toc428969470"/>
      <w:bookmarkStart w:id="834" w:name="_Toc429052861"/>
      <w:bookmarkStart w:id="835" w:name="_Toc428279452"/>
      <w:bookmarkStart w:id="836" w:name="_Toc428456190"/>
      <w:bookmarkStart w:id="837" w:name="_Toc428537153"/>
      <w:bookmarkStart w:id="838" w:name="_Toc428969472"/>
      <w:bookmarkStart w:id="839" w:name="_Toc429052863"/>
      <w:bookmarkStart w:id="840" w:name="_Toc428279453"/>
      <w:bookmarkStart w:id="841" w:name="_Toc428456191"/>
      <w:bookmarkStart w:id="842" w:name="_Toc428537154"/>
      <w:bookmarkStart w:id="843" w:name="_Toc428969473"/>
      <w:bookmarkStart w:id="844" w:name="_Toc429052864"/>
      <w:bookmarkStart w:id="845" w:name="_Toc428279457"/>
      <w:bookmarkStart w:id="846" w:name="_Toc428456195"/>
      <w:bookmarkStart w:id="847" w:name="_Toc428537158"/>
      <w:bookmarkStart w:id="848" w:name="_Toc428969477"/>
      <w:bookmarkStart w:id="849" w:name="_Toc429052868"/>
      <w:bookmarkStart w:id="850" w:name="_Toc428279458"/>
      <w:bookmarkStart w:id="851" w:name="_Toc428456196"/>
      <w:bookmarkStart w:id="852" w:name="_Toc428537159"/>
      <w:bookmarkStart w:id="853" w:name="_Toc428969478"/>
      <w:bookmarkStart w:id="854" w:name="_Toc429052869"/>
      <w:bookmarkStart w:id="855" w:name="_Toc428279459"/>
      <w:bookmarkStart w:id="856" w:name="_Toc428456197"/>
      <w:bookmarkStart w:id="857" w:name="_Toc428537160"/>
      <w:bookmarkStart w:id="858" w:name="_Toc428969479"/>
      <w:bookmarkStart w:id="859" w:name="_Toc429052870"/>
      <w:bookmarkStart w:id="860" w:name="_Toc428279461"/>
      <w:bookmarkStart w:id="861" w:name="_Toc428456199"/>
      <w:bookmarkStart w:id="862" w:name="_Toc428537162"/>
      <w:bookmarkStart w:id="863" w:name="_Toc428969481"/>
      <w:bookmarkStart w:id="864" w:name="_Toc429052872"/>
      <w:bookmarkStart w:id="865" w:name="_Toc428279462"/>
      <w:bookmarkStart w:id="866" w:name="_Toc428456200"/>
      <w:bookmarkStart w:id="867" w:name="_Toc428537163"/>
      <w:bookmarkStart w:id="868" w:name="_Toc428969482"/>
      <w:bookmarkStart w:id="869" w:name="_Toc429052873"/>
      <w:bookmarkStart w:id="870" w:name="_Toc428279463"/>
      <w:bookmarkStart w:id="871" w:name="_Toc428456201"/>
      <w:bookmarkStart w:id="872" w:name="_Toc428537164"/>
      <w:bookmarkStart w:id="873" w:name="_Toc428969483"/>
      <w:bookmarkStart w:id="874" w:name="_Toc429052874"/>
      <w:bookmarkStart w:id="875" w:name="_Toc428279464"/>
      <w:bookmarkStart w:id="876" w:name="_Toc428456202"/>
      <w:bookmarkStart w:id="877" w:name="_Toc428537165"/>
      <w:bookmarkStart w:id="878" w:name="_Toc428969484"/>
      <w:bookmarkStart w:id="879" w:name="_Toc429052875"/>
      <w:bookmarkStart w:id="880" w:name="_Toc428279465"/>
      <w:bookmarkStart w:id="881" w:name="_Toc428456203"/>
      <w:bookmarkStart w:id="882" w:name="_Toc428537166"/>
      <w:bookmarkStart w:id="883" w:name="_Toc428969485"/>
      <w:bookmarkStart w:id="884" w:name="_Toc429052876"/>
      <w:bookmarkStart w:id="885" w:name="_Toc428279467"/>
      <w:bookmarkStart w:id="886" w:name="_Toc428456205"/>
      <w:bookmarkStart w:id="887" w:name="_Toc428537168"/>
      <w:bookmarkStart w:id="888" w:name="_Toc428969487"/>
      <w:bookmarkStart w:id="889" w:name="_Toc429052878"/>
      <w:bookmarkStart w:id="890" w:name="_Toc428279470"/>
      <w:bookmarkStart w:id="891" w:name="_Toc428456208"/>
      <w:bookmarkStart w:id="892" w:name="_Toc428537171"/>
      <w:bookmarkStart w:id="893" w:name="_Toc428969490"/>
      <w:bookmarkStart w:id="894" w:name="_Toc429052881"/>
      <w:bookmarkStart w:id="895" w:name="_Toc428279471"/>
      <w:bookmarkStart w:id="896" w:name="_Toc428456209"/>
      <w:bookmarkStart w:id="897" w:name="_Toc428537172"/>
      <w:bookmarkStart w:id="898" w:name="_Toc428969491"/>
      <w:bookmarkStart w:id="899" w:name="_Toc429052882"/>
      <w:bookmarkStart w:id="900" w:name="_Toc428279472"/>
      <w:bookmarkStart w:id="901" w:name="_Toc428456210"/>
      <w:bookmarkStart w:id="902" w:name="_Toc428537173"/>
      <w:bookmarkStart w:id="903" w:name="_Toc428969492"/>
      <w:bookmarkStart w:id="904" w:name="_Toc429052883"/>
      <w:bookmarkStart w:id="905" w:name="_Toc428279473"/>
      <w:bookmarkStart w:id="906" w:name="_Toc428456211"/>
      <w:bookmarkStart w:id="907" w:name="_Toc428537174"/>
      <w:bookmarkStart w:id="908" w:name="_Toc428969493"/>
      <w:bookmarkStart w:id="909" w:name="_Toc429052884"/>
      <w:bookmarkStart w:id="910" w:name="_Toc428279474"/>
      <w:bookmarkStart w:id="911" w:name="_Toc428456212"/>
      <w:bookmarkStart w:id="912" w:name="_Toc428537175"/>
      <w:bookmarkStart w:id="913" w:name="_Toc428969494"/>
      <w:bookmarkStart w:id="914" w:name="_Toc429052885"/>
      <w:bookmarkStart w:id="915" w:name="_Toc428279475"/>
      <w:bookmarkStart w:id="916" w:name="_Toc428456213"/>
      <w:bookmarkStart w:id="917" w:name="_Toc428537176"/>
      <w:bookmarkStart w:id="918" w:name="_Toc428969495"/>
      <w:bookmarkStart w:id="919" w:name="_Toc429052886"/>
      <w:bookmarkStart w:id="920" w:name="_Toc428279476"/>
      <w:bookmarkStart w:id="921" w:name="_Toc428456214"/>
      <w:bookmarkStart w:id="922" w:name="_Toc428537177"/>
      <w:bookmarkStart w:id="923" w:name="_Toc428969496"/>
      <w:bookmarkStart w:id="924" w:name="_Toc429052887"/>
      <w:bookmarkStart w:id="925" w:name="_Toc428279481"/>
      <w:bookmarkStart w:id="926" w:name="_Toc428456219"/>
      <w:bookmarkStart w:id="927" w:name="_Toc428537182"/>
      <w:bookmarkStart w:id="928" w:name="_Toc428969501"/>
      <w:bookmarkStart w:id="929" w:name="_Toc429052892"/>
      <w:bookmarkStart w:id="930" w:name="_Toc428279482"/>
      <w:bookmarkStart w:id="931" w:name="_Toc428456220"/>
      <w:bookmarkStart w:id="932" w:name="_Toc428537183"/>
      <w:bookmarkStart w:id="933" w:name="_Toc428969502"/>
      <w:bookmarkStart w:id="934" w:name="_Toc429052893"/>
      <w:bookmarkStart w:id="935" w:name="_Toc428279490"/>
      <w:bookmarkStart w:id="936" w:name="_Toc428456228"/>
      <w:bookmarkStart w:id="937" w:name="_Toc428537191"/>
      <w:bookmarkStart w:id="938" w:name="_Toc428969510"/>
      <w:bookmarkStart w:id="939" w:name="_Toc429052901"/>
      <w:bookmarkStart w:id="940" w:name="_Toc428279504"/>
      <w:bookmarkStart w:id="941" w:name="_Toc428456242"/>
      <w:bookmarkStart w:id="942" w:name="_Toc428537205"/>
      <w:bookmarkStart w:id="943" w:name="_Toc428969524"/>
      <w:bookmarkStart w:id="944" w:name="_Toc429052915"/>
      <w:bookmarkStart w:id="945" w:name="_Toc428279508"/>
      <w:bookmarkStart w:id="946" w:name="_Toc428456246"/>
      <w:bookmarkStart w:id="947" w:name="_Toc428537209"/>
      <w:bookmarkStart w:id="948" w:name="_Toc428969528"/>
      <w:bookmarkStart w:id="949" w:name="_Toc429052919"/>
      <w:bookmarkStart w:id="950" w:name="_Toc428279509"/>
      <w:bookmarkStart w:id="951" w:name="_Toc428456247"/>
      <w:bookmarkStart w:id="952" w:name="_Toc428537210"/>
      <w:bookmarkStart w:id="953" w:name="_Toc428969529"/>
      <w:bookmarkStart w:id="954" w:name="_Toc429052920"/>
      <w:bookmarkStart w:id="955" w:name="_Toc428279510"/>
      <w:bookmarkStart w:id="956" w:name="_Toc428456248"/>
      <w:bookmarkStart w:id="957" w:name="_Toc428537211"/>
      <w:bookmarkStart w:id="958" w:name="_Toc428969530"/>
      <w:bookmarkStart w:id="959" w:name="_Toc429052921"/>
      <w:bookmarkStart w:id="960" w:name="_Toc428279512"/>
      <w:bookmarkStart w:id="961" w:name="_Toc428456250"/>
      <w:bookmarkStart w:id="962" w:name="_Toc428537213"/>
      <w:bookmarkStart w:id="963" w:name="_Toc428969532"/>
      <w:bookmarkStart w:id="964" w:name="_Toc429052923"/>
      <w:bookmarkStart w:id="965" w:name="_Toc428279516"/>
      <w:bookmarkStart w:id="966" w:name="_Toc428456254"/>
      <w:bookmarkStart w:id="967" w:name="_Toc428537217"/>
      <w:bookmarkStart w:id="968" w:name="_Toc428969536"/>
      <w:bookmarkStart w:id="969" w:name="_Toc429052927"/>
      <w:bookmarkStart w:id="970" w:name="_Toc428279517"/>
      <w:bookmarkStart w:id="971" w:name="_Toc428456255"/>
      <w:bookmarkStart w:id="972" w:name="_Toc428537218"/>
      <w:bookmarkStart w:id="973" w:name="_Toc428969537"/>
      <w:bookmarkStart w:id="974" w:name="_Toc429052928"/>
      <w:bookmarkStart w:id="975" w:name="_Toc428279521"/>
      <w:bookmarkStart w:id="976" w:name="_Toc428456259"/>
      <w:bookmarkStart w:id="977" w:name="_Toc428537222"/>
      <w:bookmarkStart w:id="978" w:name="_Toc428969541"/>
      <w:bookmarkStart w:id="979" w:name="_Toc429052932"/>
      <w:bookmarkStart w:id="980" w:name="_Toc428279522"/>
      <w:bookmarkStart w:id="981" w:name="_Toc428456260"/>
      <w:bookmarkStart w:id="982" w:name="_Toc428537223"/>
      <w:bookmarkStart w:id="983" w:name="_Toc428969542"/>
      <w:bookmarkStart w:id="984" w:name="_Toc429052933"/>
      <w:bookmarkStart w:id="985" w:name="_Toc428279523"/>
      <w:bookmarkStart w:id="986" w:name="_Toc428456261"/>
      <w:bookmarkStart w:id="987" w:name="_Toc428537224"/>
      <w:bookmarkStart w:id="988" w:name="_Toc428969543"/>
      <w:bookmarkStart w:id="989" w:name="_Toc429052934"/>
      <w:bookmarkStart w:id="990" w:name="_Toc428279524"/>
      <w:bookmarkStart w:id="991" w:name="_Toc428456262"/>
      <w:bookmarkStart w:id="992" w:name="_Toc428537225"/>
      <w:bookmarkStart w:id="993" w:name="_Toc428969544"/>
      <w:bookmarkStart w:id="994" w:name="_Toc429052935"/>
      <w:bookmarkStart w:id="995" w:name="_Toc428279525"/>
      <w:bookmarkStart w:id="996" w:name="_Toc428456263"/>
      <w:bookmarkStart w:id="997" w:name="_Toc428537226"/>
      <w:bookmarkStart w:id="998" w:name="_Toc428969545"/>
      <w:bookmarkStart w:id="999" w:name="_Toc429052936"/>
      <w:bookmarkStart w:id="1000" w:name="_Toc428279526"/>
      <w:bookmarkStart w:id="1001" w:name="_Toc428456264"/>
      <w:bookmarkStart w:id="1002" w:name="_Toc428537227"/>
      <w:bookmarkStart w:id="1003" w:name="_Toc428969546"/>
      <w:bookmarkStart w:id="1004" w:name="_Toc429052937"/>
      <w:bookmarkStart w:id="1005" w:name="_Toc413359593"/>
      <w:bookmarkStart w:id="1006" w:name="_Toc3556985"/>
      <w:bookmarkStart w:id="1007" w:name="_Ref27683404"/>
      <w:bookmarkStart w:id="1008" w:name="_Ref34740002"/>
      <w:bookmarkStart w:id="1009" w:name="_Ref34740021"/>
      <w:bookmarkStart w:id="1010" w:name="_Ref34652201"/>
      <w:bookmarkStart w:id="1011" w:name="_Ref34652251"/>
      <w:bookmarkStart w:id="1012" w:name="_Toc34747235"/>
      <w:bookmarkStart w:id="1013" w:name="_Toc39880550"/>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r>
        <w:t xml:space="preserve">Definition </w:t>
      </w:r>
      <w:r w:rsidRPr="00287A00">
        <w:rPr>
          <w:szCs w:val="30"/>
        </w:rPr>
        <w:t xml:space="preserve">of </w:t>
      </w:r>
      <w:r w:rsidR="001E6C77">
        <w:rPr>
          <w:szCs w:val="30"/>
        </w:rPr>
        <w:t>e</w:t>
      </w:r>
      <w:r w:rsidR="001E6C77" w:rsidRPr="00287A00">
        <w:rPr>
          <w:szCs w:val="30"/>
        </w:rPr>
        <w:t xml:space="preserve">lement </w:t>
      </w:r>
      <w:r w:rsidRPr="00287A00">
        <w:rPr>
          <w:rFonts w:ascii="Courier New" w:hAnsi="Courier New" w:cs="Courier New"/>
          <w:b w:val="0"/>
          <w:i/>
          <w:szCs w:val="30"/>
        </w:rPr>
        <w:t>&lt;threaded_connection</w:t>
      </w:r>
      <w:r w:rsidR="00656253">
        <w:rPr>
          <w:rFonts w:ascii="Courier New" w:hAnsi="Courier New" w:cs="Courier New"/>
          <w:b w:val="0"/>
          <w:i/>
          <w:szCs w:val="30"/>
        </w:rPr>
        <w:t>/</w:t>
      </w:r>
      <w:r w:rsidRPr="00287A00">
        <w:rPr>
          <w:rFonts w:ascii="Courier New" w:hAnsi="Courier New" w:cs="Courier New"/>
          <w:b w:val="0"/>
          <w:i/>
          <w:szCs w:val="30"/>
        </w:rPr>
        <w:t>&gt;</w:t>
      </w:r>
      <w:bookmarkEnd w:id="1005"/>
      <w:bookmarkEnd w:id="1006"/>
      <w:bookmarkEnd w:id="1007"/>
      <w:bookmarkEnd w:id="1008"/>
      <w:bookmarkEnd w:id="1009"/>
      <w:bookmarkEnd w:id="1010"/>
      <w:bookmarkEnd w:id="1011"/>
      <w:bookmarkEnd w:id="1012"/>
      <w:bookmarkEnd w:id="1013"/>
      <w:r w:rsidRPr="00287A00">
        <w:rPr>
          <w:szCs w:val="30"/>
        </w:rPr>
        <w:t xml:space="preserve"> </w:t>
      </w:r>
    </w:p>
    <w:p w14:paraId="371A1263" w14:textId="77777777" w:rsidR="00245478" w:rsidRDefault="002E60CB" w:rsidP="00245478">
      <w:pPr>
        <w:jc w:val="both"/>
        <w:rPr>
          <w:rFonts w:ascii="Courier New" w:hAnsi="Courier New" w:cs="Courier New"/>
          <w:b/>
          <w:i/>
          <w:sz w:val="18"/>
          <w:szCs w:val="18"/>
        </w:rPr>
      </w:pPr>
      <w:r w:rsidRPr="00491597">
        <w:t>Due to its similar characters, bolts and screws share a couple of common attributes.</w:t>
      </w:r>
      <w:r>
        <w:t xml:space="preserve"> Hence, in order to reduce redundancy, they are subsumed beneath a common, more abstract XML element </w:t>
      </w:r>
      <w:r w:rsidRPr="00F665A9">
        <w:rPr>
          <w:rFonts w:ascii="Courier New" w:hAnsi="Courier New" w:cs="Courier New"/>
          <w:b/>
          <w:i/>
          <w:sz w:val="18"/>
          <w:szCs w:val="18"/>
        </w:rPr>
        <w:t>&lt;threaded_connection</w:t>
      </w:r>
      <w:r w:rsidR="00656253">
        <w:rPr>
          <w:rFonts w:ascii="Courier New" w:hAnsi="Courier New" w:cs="Courier New"/>
          <w:b/>
          <w:i/>
          <w:sz w:val="18"/>
          <w:szCs w:val="18"/>
        </w:rPr>
        <w:t>/</w:t>
      </w:r>
      <w:r w:rsidR="00245478">
        <w:rPr>
          <w:rFonts w:ascii="Courier New" w:hAnsi="Courier New" w:cs="Courier New"/>
          <w:b/>
          <w:i/>
          <w:sz w:val="18"/>
          <w:szCs w:val="18"/>
        </w:rPr>
        <w:t>&gt;.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2E60CB" w:rsidRPr="00226A3F" w14:paraId="1FB1CDB2" w14:textId="77777777" w:rsidTr="00B82409">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E4034A1" w14:textId="77777777" w:rsidR="002E60CB" w:rsidRPr="00226A3F" w:rsidRDefault="002E60CB" w:rsidP="00245478">
            <w:pPr>
              <w:keepNext/>
              <w:rPr>
                <w:b/>
                <w:i/>
              </w:rPr>
            </w:pPr>
            <w:r w:rsidRPr="00226A3F">
              <w:rPr>
                <w:b/>
                <w:i/>
              </w:rPr>
              <w:lastRenderedPageBreak/>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300E6F"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A67B3C" w14:textId="3C3CD4DC" w:rsidR="002E60CB" w:rsidRPr="00226A3F" w:rsidRDefault="000E60DF" w:rsidP="0088515B">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3D28E81" w14:textId="492DCC2E" w:rsidR="002E60CB" w:rsidRPr="00226A3F" w:rsidRDefault="009436D3" w:rsidP="0088515B">
            <w:pPr>
              <w:keepNext/>
              <w:rPr>
                <w:b/>
                <w:i/>
              </w:rPr>
            </w:pPr>
            <w:r w:rsidRPr="00A20C5C">
              <w:rPr>
                <w:b/>
                <w:i/>
              </w:rPr>
              <w:t>Constraint</w:t>
            </w:r>
            <w:r>
              <w:rPr>
                <w:b/>
                <w:i/>
              </w:rPr>
              <w:t xml:space="preserve"> / Remarks</w:t>
            </w:r>
          </w:p>
        </w:tc>
      </w:tr>
      <w:tr w:rsidR="0078646D" w:rsidRPr="00226A3F" w14:paraId="1B1FF4AA" w14:textId="77777777" w:rsidTr="00B82409">
        <w:trPr>
          <w:jc w:val="center"/>
        </w:trPr>
        <w:tc>
          <w:tcPr>
            <w:tcW w:w="2111" w:type="dxa"/>
            <w:shd w:val="clear" w:color="auto" w:fill="auto"/>
            <w:vAlign w:val="bottom"/>
          </w:tcPr>
          <w:p w14:paraId="032CEF8C" w14:textId="08D80193" w:rsidR="0078646D" w:rsidRPr="00226A3F" w:rsidRDefault="0078646D" w:rsidP="00245478">
            <w:pPr>
              <w:keepNext/>
              <w:rPr>
                <w:sz w:val="20"/>
                <w:szCs w:val="20"/>
              </w:rPr>
            </w:pPr>
            <w:r w:rsidRPr="002F32EF">
              <w:rPr>
                <w:sz w:val="20"/>
                <w:szCs w:val="20"/>
              </w:rPr>
              <w:t>threaded_connection</w:t>
            </w:r>
          </w:p>
        </w:tc>
        <w:tc>
          <w:tcPr>
            <w:tcW w:w="1701" w:type="dxa"/>
            <w:shd w:val="clear" w:color="auto" w:fill="auto"/>
            <w:vAlign w:val="bottom"/>
          </w:tcPr>
          <w:p w14:paraId="6DEE8514" w14:textId="04BED9F6" w:rsidR="0078646D" w:rsidRPr="00226A3F" w:rsidRDefault="0078646D" w:rsidP="0088515B">
            <w:pPr>
              <w:rPr>
                <w:sz w:val="20"/>
                <w:szCs w:val="20"/>
              </w:rPr>
            </w:pPr>
            <w:r w:rsidRPr="00226A3F">
              <w:rPr>
                <w:sz w:val="20"/>
                <w:szCs w:val="20"/>
              </w:rPr>
              <w:t>1</w:t>
            </w:r>
          </w:p>
        </w:tc>
        <w:tc>
          <w:tcPr>
            <w:tcW w:w="1276" w:type="dxa"/>
            <w:shd w:val="clear" w:color="auto" w:fill="auto"/>
            <w:vAlign w:val="bottom"/>
          </w:tcPr>
          <w:p w14:paraId="72744B73" w14:textId="4F80BAFA" w:rsidR="0078646D" w:rsidRPr="00226A3F" w:rsidRDefault="0078646D" w:rsidP="0088515B">
            <w:pPr>
              <w:rPr>
                <w:sz w:val="20"/>
                <w:szCs w:val="20"/>
              </w:rPr>
            </w:pPr>
            <w:r w:rsidRPr="00226A3F">
              <w:rPr>
                <w:sz w:val="20"/>
                <w:szCs w:val="20"/>
              </w:rPr>
              <w:t>Optional</w:t>
            </w:r>
          </w:p>
        </w:tc>
        <w:tc>
          <w:tcPr>
            <w:tcW w:w="3384" w:type="dxa"/>
            <w:shd w:val="clear" w:color="auto" w:fill="auto"/>
            <w:vAlign w:val="bottom"/>
          </w:tcPr>
          <w:p w14:paraId="727F5D01" w14:textId="2F07A6B3" w:rsidR="0078646D" w:rsidRPr="00226A3F" w:rsidRDefault="0078646D" w:rsidP="0088515B">
            <w:pPr>
              <w:rPr>
                <w:sz w:val="20"/>
                <w:szCs w:val="20"/>
              </w:rPr>
            </w:pPr>
            <w:r w:rsidRPr="00226A3F">
              <w:rPr>
                <w:sz w:val="20"/>
                <w:szCs w:val="20"/>
              </w:rPr>
              <w:t>-</w:t>
            </w:r>
          </w:p>
        </w:tc>
      </w:tr>
      <w:tr w:rsidR="0078646D" w:rsidRPr="00226A3F" w14:paraId="5533D740" w14:textId="77777777" w:rsidTr="00B82409">
        <w:trPr>
          <w:jc w:val="center"/>
        </w:trPr>
        <w:tc>
          <w:tcPr>
            <w:tcW w:w="2111" w:type="dxa"/>
            <w:shd w:val="clear" w:color="auto" w:fill="auto"/>
            <w:vAlign w:val="bottom"/>
          </w:tcPr>
          <w:p w14:paraId="33F9D6A1" w14:textId="44CF34F0" w:rsidR="0078646D" w:rsidRPr="00226A3F" w:rsidRDefault="0078646D" w:rsidP="00245478">
            <w:pPr>
              <w:keepNext/>
              <w:rPr>
                <w:sz w:val="20"/>
                <w:szCs w:val="20"/>
              </w:rPr>
            </w:pPr>
            <w:r w:rsidRPr="00226A3F">
              <w:rPr>
                <w:sz w:val="20"/>
                <w:szCs w:val="20"/>
              </w:rPr>
              <w:t>loc</w:t>
            </w:r>
          </w:p>
        </w:tc>
        <w:tc>
          <w:tcPr>
            <w:tcW w:w="1701" w:type="dxa"/>
            <w:shd w:val="clear" w:color="auto" w:fill="auto"/>
            <w:vAlign w:val="bottom"/>
          </w:tcPr>
          <w:p w14:paraId="12ABB329" w14:textId="072B7BFC" w:rsidR="0078646D" w:rsidRPr="00226A3F" w:rsidRDefault="0078646D" w:rsidP="0088515B">
            <w:pPr>
              <w:rPr>
                <w:sz w:val="20"/>
                <w:szCs w:val="20"/>
              </w:rPr>
            </w:pPr>
            <w:r w:rsidRPr="00226A3F">
              <w:rPr>
                <w:sz w:val="20"/>
                <w:szCs w:val="20"/>
              </w:rPr>
              <w:t>1</w:t>
            </w:r>
          </w:p>
        </w:tc>
        <w:tc>
          <w:tcPr>
            <w:tcW w:w="1276" w:type="dxa"/>
            <w:shd w:val="clear" w:color="auto" w:fill="auto"/>
            <w:vAlign w:val="bottom"/>
          </w:tcPr>
          <w:p w14:paraId="6004E91C" w14:textId="7BBD11CD" w:rsidR="0078646D" w:rsidRPr="00226A3F" w:rsidRDefault="0078646D" w:rsidP="0088515B">
            <w:pPr>
              <w:rPr>
                <w:sz w:val="20"/>
                <w:szCs w:val="20"/>
              </w:rPr>
            </w:pPr>
            <w:r w:rsidRPr="00226A3F">
              <w:rPr>
                <w:sz w:val="20"/>
                <w:szCs w:val="20"/>
              </w:rPr>
              <w:t>Required</w:t>
            </w:r>
          </w:p>
        </w:tc>
        <w:tc>
          <w:tcPr>
            <w:tcW w:w="3384" w:type="dxa"/>
            <w:shd w:val="clear" w:color="auto" w:fill="auto"/>
            <w:vAlign w:val="bottom"/>
          </w:tcPr>
          <w:p w14:paraId="376FC05F" w14:textId="65493925" w:rsidR="0078646D" w:rsidRPr="00226A3F" w:rsidRDefault="0078646D" w:rsidP="0088515B">
            <w:pPr>
              <w:rPr>
                <w:sz w:val="20"/>
                <w:szCs w:val="20"/>
              </w:rPr>
            </w:pPr>
            <w:r w:rsidRPr="00226A3F">
              <w:rPr>
                <w:sz w:val="20"/>
                <w:szCs w:val="20"/>
              </w:rPr>
              <w:t>-</w:t>
            </w:r>
          </w:p>
        </w:tc>
      </w:tr>
      <w:tr w:rsidR="0078646D" w:rsidRPr="00226A3F" w14:paraId="3FBAA134" w14:textId="77777777" w:rsidTr="00B82409">
        <w:trPr>
          <w:jc w:val="center"/>
        </w:trPr>
        <w:tc>
          <w:tcPr>
            <w:tcW w:w="2111" w:type="dxa"/>
            <w:shd w:val="clear" w:color="auto" w:fill="auto"/>
            <w:vAlign w:val="bottom"/>
          </w:tcPr>
          <w:p w14:paraId="40D58AD1" w14:textId="4AAA130F" w:rsidR="0078646D" w:rsidRPr="00226A3F" w:rsidRDefault="0078646D" w:rsidP="00245478">
            <w:pPr>
              <w:keepNext/>
              <w:rPr>
                <w:sz w:val="20"/>
                <w:szCs w:val="20"/>
              </w:rPr>
            </w:pPr>
            <w:r w:rsidRPr="00226A3F">
              <w:rPr>
                <w:sz w:val="20"/>
                <w:szCs w:val="20"/>
              </w:rPr>
              <w:t>appdata</w:t>
            </w:r>
          </w:p>
        </w:tc>
        <w:tc>
          <w:tcPr>
            <w:tcW w:w="1701" w:type="dxa"/>
            <w:shd w:val="clear" w:color="auto" w:fill="auto"/>
            <w:vAlign w:val="bottom"/>
          </w:tcPr>
          <w:p w14:paraId="5B3B4239" w14:textId="28BC6445" w:rsidR="0078646D" w:rsidRPr="00226A3F" w:rsidRDefault="0078646D" w:rsidP="0088515B">
            <w:pPr>
              <w:rPr>
                <w:sz w:val="20"/>
                <w:szCs w:val="20"/>
              </w:rPr>
            </w:pPr>
            <w:r w:rsidRPr="00226A3F">
              <w:rPr>
                <w:sz w:val="20"/>
                <w:szCs w:val="20"/>
              </w:rPr>
              <w:t>1</w:t>
            </w:r>
          </w:p>
        </w:tc>
        <w:tc>
          <w:tcPr>
            <w:tcW w:w="1276" w:type="dxa"/>
            <w:shd w:val="clear" w:color="auto" w:fill="auto"/>
            <w:vAlign w:val="bottom"/>
          </w:tcPr>
          <w:p w14:paraId="0B687DCB" w14:textId="18DE232B" w:rsidR="0078646D" w:rsidRPr="00226A3F" w:rsidRDefault="0078646D" w:rsidP="0088515B">
            <w:pPr>
              <w:rPr>
                <w:sz w:val="20"/>
                <w:szCs w:val="20"/>
              </w:rPr>
            </w:pPr>
            <w:r w:rsidRPr="00226A3F">
              <w:rPr>
                <w:sz w:val="20"/>
                <w:szCs w:val="20"/>
              </w:rPr>
              <w:t>Optional</w:t>
            </w:r>
          </w:p>
        </w:tc>
        <w:tc>
          <w:tcPr>
            <w:tcW w:w="3384" w:type="dxa"/>
            <w:shd w:val="clear" w:color="auto" w:fill="auto"/>
            <w:vAlign w:val="bottom"/>
          </w:tcPr>
          <w:p w14:paraId="42AE9C9A" w14:textId="6CD1B098" w:rsidR="0078646D" w:rsidRPr="00226A3F" w:rsidRDefault="0078646D" w:rsidP="0088515B">
            <w:pPr>
              <w:rPr>
                <w:sz w:val="20"/>
                <w:szCs w:val="20"/>
              </w:rPr>
            </w:pPr>
            <w:r w:rsidRPr="00226A3F">
              <w:rPr>
                <w:sz w:val="20"/>
                <w:szCs w:val="20"/>
              </w:rPr>
              <w:t>-</w:t>
            </w:r>
          </w:p>
        </w:tc>
      </w:tr>
      <w:tr w:rsidR="008239EA" w:rsidRPr="00226A3F" w14:paraId="26454CEF" w14:textId="77777777" w:rsidTr="00B82409">
        <w:trPr>
          <w:jc w:val="center"/>
        </w:trPr>
        <w:tc>
          <w:tcPr>
            <w:tcW w:w="2111" w:type="dxa"/>
            <w:shd w:val="clear" w:color="auto" w:fill="auto"/>
            <w:vAlign w:val="bottom"/>
          </w:tcPr>
          <w:p w14:paraId="512151AF" w14:textId="4BA5465D" w:rsidR="008239EA" w:rsidRPr="00226A3F" w:rsidRDefault="008239EA" w:rsidP="00245478">
            <w:pPr>
              <w:keepNext/>
              <w:rPr>
                <w:sz w:val="20"/>
                <w:szCs w:val="20"/>
              </w:rPr>
            </w:pPr>
            <w:r>
              <w:rPr>
                <w:sz w:val="20"/>
                <w:szCs w:val="20"/>
              </w:rPr>
              <w:t>femdata</w:t>
            </w:r>
          </w:p>
        </w:tc>
        <w:tc>
          <w:tcPr>
            <w:tcW w:w="1701" w:type="dxa"/>
            <w:shd w:val="clear" w:color="auto" w:fill="auto"/>
            <w:vAlign w:val="bottom"/>
          </w:tcPr>
          <w:p w14:paraId="064797CB" w14:textId="1E8939F3" w:rsidR="008239EA" w:rsidDel="009050D3" w:rsidRDefault="008239EA" w:rsidP="0088515B">
            <w:pPr>
              <w:rPr>
                <w:sz w:val="20"/>
                <w:szCs w:val="20"/>
              </w:rPr>
            </w:pPr>
            <w:r>
              <w:rPr>
                <w:sz w:val="20"/>
                <w:szCs w:val="20"/>
              </w:rPr>
              <w:t>1</w:t>
            </w:r>
          </w:p>
        </w:tc>
        <w:tc>
          <w:tcPr>
            <w:tcW w:w="1276" w:type="dxa"/>
            <w:shd w:val="clear" w:color="auto" w:fill="auto"/>
            <w:vAlign w:val="bottom"/>
          </w:tcPr>
          <w:p w14:paraId="03970BD6" w14:textId="1180E2CA" w:rsidR="008239EA" w:rsidRPr="00226A3F" w:rsidRDefault="008239EA" w:rsidP="0088515B">
            <w:pPr>
              <w:rPr>
                <w:sz w:val="20"/>
                <w:szCs w:val="20"/>
              </w:rPr>
            </w:pPr>
            <w:r>
              <w:rPr>
                <w:sz w:val="20"/>
                <w:szCs w:val="20"/>
              </w:rPr>
              <w:t>Optional</w:t>
            </w:r>
          </w:p>
        </w:tc>
        <w:tc>
          <w:tcPr>
            <w:tcW w:w="3384" w:type="dxa"/>
            <w:shd w:val="clear" w:color="auto" w:fill="auto"/>
            <w:vAlign w:val="bottom"/>
          </w:tcPr>
          <w:p w14:paraId="54ADAFFD" w14:textId="18892C1D" w:rsidR="008239EA" w:rsidRPr="00226A3F" w:rsidRDefault="008239EA" w:rsidP="0088515B">
            <w:pPr>
              <w:rPr>
                <w:sz w:val="20"/>
                <w:szCs w:val="20"/>
              </w:rPr>
            </w:pPr>
            <w:r>
              <w:rPr>
                <w:sz w:val="20"/>
                <w:szCs w:val="20"/>
              </w:rPr>
              <w:t>-</w:t>
            </w:r>
          </w:p>
        </w:tc>
      </w:tr>
      <w:tr w:rsidR="0078646D" w:rsidRPr="00226A3F" w14:paraId="19515A18" w14:textId="77777777" w:rsidTr="00B82409">
        <w:trPr>
          <w:jc w:val="center"/>
        </w:trPr>
        <w:tc>
          <w:tcPr>
            <w:tcW w:w="2111" w:type="dxa"/>
            <w:shd w:val="clear" w:color="auto" w:fill="auto"/>
          </w:tcPr>
          <w:p w14:paraId="1B3F139E" w14:textId="55988339" w:rsidR="0078646D" w:rsidRPr="00226A3F" w:rsidRDefault="0078646D" w:rsidP="00245478">
            <w:pPr>
              <w:keepNext/>
              <w:rPr>
                <w:sz w:val="20"/>
                <w:szCs w:val="20"/>
              </w:rPr>
            </w:pPr>
            <w:r>
              <w:rPr>
                <w:rFonts w:cs="Calibri"/>
                <w:sz w:val="20"/>
                <w:szCs w:val="20"/>
                <w:lang w:eastAsia="en-GB"/>
              </w:rPr>
              <w:t xml:space="preserve">custom_attributes_list </w:t>
            </w:r>
          </w:p>
        </w:tc>
        <w:tc>
          <w:tcPr>
            <w:tcW w:w="1701" w:type="dxa"/>
            <w:shd w:val="clear" w:color="auto" w:fill="auto"/>
          </w:tcPr>
          <w:p w14:paraId="5DE0506A" w14:textId="5E5F83DB" w:rsidR="0078646D" w:rsidRPr="00226A3F" w:rsidRDefault="0078646D" w:rsidP="0088515B">
            <w:pPr>
              <w:rPr>
                <w:sz w:val="20"/>
                <w:szCs w:val="20"/>
              </w:rPr>
            </w:pPr>
            <w:r>
              <w:rPr>
                <w:sz w:val="20"/>
                <w:szCs w:val="20"/>
              </w:rPr>
              <w:t>1</w:t>
            </w:r>
          </w:p>
        </w:tc>
        <w:tc>
          <w:tcPr>
            <w:tcW w:w="1276" w:type="dxa"/>
            <w:shd w:val="clear" w:color="auto" w:fill="auto"/>
          </w:tcPr>
          <w:p w14:paraId="0179DF4F" w14:textId="5B134899" w:rsidR="0078646D" w:rsidRPr="00226A3F" w:rsidRDefault="0078646D" w:rsidP="0088515B">
            <w:pPr>
              <w:rPr>
                <w:sz w:val="20"/>
                <w:szCs w:val="20"/>
              </w:rPr>
            </w:pPr>
            <w:r>
              <w:rPr>
                <w:rFonts w:cs="Calibri"/>
                <w:sz w:val="20"/>
                <w:szCs w:val="20"/>
                <w:lang w:eastAsia="en-GB"/>
              </w:rPr>
              <w:t>Optional</w:t>
            </w:r>
          </w:p>
        </w:tc>
        <w:tc>
          <w:tcPr>
            <w:tcW w:w="3384" w:type="dxa"/>
            <w:shd w:val="clear" w:color="auto" w:fill="auto"/>
          </w:tcPr>
          <w:p w14:paraId="3B788349" w14:textId="46239F04" w:rsidR="0078646D" w:rsidRPr="00226A3F" w:rsidRDefault="0078646D" w:rsidP="0088515B">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A2710C">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A2710C" w:rsidRPr="00A2710C">
              <w:rPr>
                <w:sz w:val="20"/>
                <w:szCs w:val="20"/>
              </w:rPr>
              <w:t xml:space="preserve">Custom Attributes </w:t>
            </w:r>
            <w:r w:rsidR="00A2710C" w:rsidRPr="007331A4">
              <w:t>list</w:t>
            </w:r>
            <w:r w:rsidRPr="0011095E">
              <w:rPr>
                <w:rFonts w:cs="Calibri"/>
                <w:sz w:val="20"/>
                <w:szCs w:val="20"/>
                <w:lang w:eastAsia="en-GB"/>
              </w:rPr>
              <w:fldChar w:fldCharType="end"/>
            </w:r>
          </w:p>
        </w:tc>
      </w:tr>
    </w:tbl>
    <w:p w14:paraId="75C718E3" w14:textId="737FAC0F" w:rsidR="001E6C77" w:rsidRPr="00656253" w:rsidRDefault="001E6C77" w:rsidP="00245478">
      <w:pPr>
        <w:pStyle w:val="Beschriftung"/>
        <w:spacing w:before="120"/>
        <w:rPr>
          <w:b w:val="0"/>
          <w:i/>
          <w:kern w:val="22"/>
          <w:sz w:val="22"/>
        </w:rPr>
      </w:pPr>
      <w:bookmarkStart w:id="1014" w:name="_Toc3566457"/>
      <w:bookmarkStart w:id="1015" w:name="_Toc34747458"/>
      <w:bookmarkStart w:id="1016" w:name="_Toc39880780"/>
      <w:r>
        <w:t xml:space="preserve">Table </w:t>
      </w:r>
      <w:r w:rsidR="00ED469A">
        <w:fldChar w:fldCharType="begin"/>
      </w:r>
      <w:r w:rsidR="00ED469A">
        <w:instrText xml:space="preserve"> SEQ Table \* ARABIC </w:instrText>
      </w:r>
      <w:r w:rsidR="00ED469A">
        <w:fldChar w:fldCharType="separate"/>
      </w:r>
      <w:r w:rsidR="00A2710C">
        <w:rPr>
          <w:noProof/>
        </w:rPr>
        <w:t>49</w:t>
      </w:r>
      <w:r w:rsidR="00ED469A">
        <w:fldChar w:fldCharType="end"/>
      </w:r>
      <w:r>
        <w:t xml:space="preserve">: </w:t>
      </w:r>
      <w:r w:rsidR="00656253">
        <w:t>Nested e</w:t>
      </w:r>
      <w:r>
        <w:t xml:space="preserve">lements of </w:t>
      </w:r>
      <w:r w:rsidR="001B26A5" w:rsidRPr="003C3D58">
        <w:rPr>
          <w:rStyle w:val="elementdeftypeChar"/>
        </w:rPr>
        <w:t>&lt;connection_0d/&gt;</w:t>
      </w:r>
      <w:r w:rsidR="001B26A5">
        <w:t xml:space="preserve"> for </w:t>
      </w:r>
      <w:r w:rsidR="00245478" w:rsidRPr="00656253">
        <w:rPr>
          <w:rStyle w:val="elementdeftypeChar"/>
          <w:b/>
        </w:rPr>
        <w:t>&lt;</w:t>
      </w:r>
      <w:r w:rsidR="00656253" w:rsidRPr="00656253">
        <w:rPr>
          <w:rStyle w:val="elementdeftypeChar"/>
          <w:b/>
        </w:rPr>
        <w:t>threaded_connection/</w:t>
      </w:r>
      <w:r w:rsidR="00245478" w:rsidRPr="00656253">
        <w:rPr>
          <w:rStyle w:val="elementdeftypeChar"/>
          <w:b/>
        </w:rPr>
        <w:t>&gt;</w:t>
      </w:r>
      <w:bookmarkEnd w:id="1014"/>
      <w:bookmarkEnd w:id="1015"/>
      <w:bookmarkEnd w:id="1016"/>
    </w:p>
    <w:p w14:paraId="7212A3DD" w14:textId="4010D176" w:rsidR="002E60CB" w:rsidRPr="00226A3F" w:rsidRDefault="002E60CB" w:rsidP="002E60CB">
      <w:pPr>
        <w:pStyle w:val="berschrift5"/>
        <w:keepNext/>
        <w:spacing w:before="120" w:after="120"/>
        <w:rPr>
          <w:kern w:val="22"/>
        </w:rPr>
      </w:pPr>
      <w:r w:rsidRPr="00226A3F">
        <w:rPr>
          <w:kern w:val="22"/>
        </w:rPr>
        <w:t xml:space="preserve">Element </w:t>
      </w:r>
      <w:r w:rsidR="00194316">
        <w:rPr>
          <w:kern w:val="22"/>
        </w:rPr>
        <w:t>"</w:t>
      </w:r>
      <w:r w:rsidRPr="00226A3F">
        <w:rPr>
          <w:kern w:val="22"/>
        </w:rPr>
        <w:t>loc</w:t>
      </w:r>
      <w:r w:rsidR="00194316">
        <w:rPr>
          <w:kern w:val="22"/>
        </w:rPr>
        <w:t>"</w:t>
      </w:r>
    </w:p>
    <w:p w14:paraId="50254899" w14:textId="7D8F1826" w:rsidR="002E60CB" w:rsidRPr="00DA6777" w:rsidRDefault="00DA6777" w:rsidP="002E60CB">
      <w:pPr>
        <w:spacing w:before="120"/>
        <w:rPr>
          <w:szCs w:val="22"/>
        </w:rPr>
      </w:pPr>
      <w:r w:rsidRPr="00DA6777">
        <w:rPr>
          <w:szCs w:val="22"/>
        </w:rPr>
        <w:t>The syntax of t</w:t>
      </w:r>
      <w:r w:rsidR="00E86141">
        <w:rPr>
          <w:szCs w:val="22"/>
        </w:rPr>
        <w:t>his</w:t>
      </w:r>
      <w:r w:rsidR="002E60CB" w:rsidRPr="00DA6777">
        <w:rPr>
          <w:szCs w:val="22"/>
        </w:rPr>
        <w:t xml:space="preserve"> element is described in </w:t>
      </w:r>
      <w:r w:rsidR="00E86141">
        <w:rPr>
          <w:szCs w:val="22"/>
        </w:rPr>
        <w:t xml:space="preserve">the corresponding </w:t>
      </w:r>
      <w:r w:rsidR="00081D9A">
        <w:rPr>
          <w:szCs w:val="22"/>
        </w:rPr>
        <w:t xml:space="preserve">section </w:t>
      </w:r>
      <w:r w:rsidR="00081D9A">
        <w:rPr>
          <w:szCs w:val="22"/>
        </w:rPr>
        <w:fldChar w:fldCharType="begin"/>
      </w:r>
      <w:r w:rsidR="00081D9A">
        <w:rPr>
          <w:szCs w:val="22"/>
        </w:rPr>
        <w:instrText xml:space="preserve"> REF _Ref414563154 \r \h </w:instrText>
      </w:r>
      <w:r w:rsidR="00081D9A">
        <w:rPr>
          <w:szCs w:val="22"/>
        </w:rPr>
      </w:r>
      <w:r w:rsidR="00081D9A">
        <w:rPr>
          <w:szCs w:val="22"/>
        </w:rPr>
        <w:fldChar w:fldCharType="separate"/>
      </w:r>
      <w:r w:rsidR="00A2710C">
        <w:rPr>
          <w:szCs w:val="22"/>
        </w:rPr>
        <w:t>7.1.2</w:t>
      </w:r>
      <w:r w:rsidR="00081D9A">
        <w:rPr>
          <w:szCs w:val="22"/>
        </w:rPr>
        <w:fldChar w:fldCharType="end"/>
      </w:r>
      <w:r w:rsidR="00656253">
        <w:rPr>
          <w:szCs w:val="22"/>
        </w:rPr>
        <w:t xml:space="preserve"> </w:t>
      </w:r>
      <w:r w:rsidR="001D73C3">
        <w:rPr>
          <w:szCs w:val="22"/>
        </w:rPr>
        <w:t> </w:t>
      </w:r>
      <w:r w:rsidR="00656253">
        <w:rPr>
          <w:szCs w:val="22"/>
        </w:rPr>
        <w:fldChar w:fldCharType="begin"/>
      </w:r>
      <w:r w:rsidR="00656253">
        <w:rPr>
          <w:szCs w:val="22"/>
        </w:rPr>
        <w:instrText xml:space="preserve"> REF _Ref414563154 \h </w:instrText>
      </w:r>
      <w:r w:rsidR="00656253">
        <w:rPr>
          <w:szCs w:val="22"/>
        </w:rPr>
      </w:r>
      <w:r w:rsidR="00656253">
        <w:rPr>
          <w:szCs w:val="22"/>
        </w:rPr>
        <w:fldChar w:fldCharType="separate"/>
      </w:r>
      <w:r w:rsidR="00A2710C" w:rsidRPr="007055D9">
        <w:t>Location</w:t>
      </w:r>
      <w:r w:rsidR="00656253">
        <w:rPr>
          <w:szCs w:val="22"/>
        </w:rPr>
        <w:fldChar w:fldCharType="end"/>
      </w:r>
      <w:r w:rsidR="00E86141">
        <w:rPr>
          <w:szCs w:val="22"/>
        </w:rPr>
        <w:t>.</w:t>
      </w:r>
    </w:p>
    <w:p w14:paraId="415F0467" w14:textId="256061E0" w:rsidR="002E60CB" w:rsidRPr="00226A3F" w:rsidRDefault="002E60CB" w:rsidP="002E60CB">
      <w:pPr>
        <w:pStyle w:val="Formatvorlageberschrift5BlockUnterschneidungab11pt"/>
        <w:keepNext/>
        <w:jc w:val="left"/>
        <w:rPr>
          <w:rFonts w:cs="Calibri"/>
          <w:kern w:val="22"/>
          <w:lang w:val="en-US" w:eastAsia="zh-CN"/>
        </w:rPr>
      </w:pPr>
      <w:r w:rsidRPr="00226A3F">
        <w:rPr>
          <w:kern w:val="22"/>
        </w:rPr>
        <w:t xml:space="preserve">Element </w:t>
      </w:r>
      <w:r w:rsidR="00194316">
        <w:rPr>
          <w:kern w:val="22"/>
        </w:rPr>
        <w:t>"</w:t>
      </w:r>
      <w:r w:rsidRPr="00226A3F">
        <w:rPr>
          <w:kern w:val="22"/>
        </w:rPr>
        <w:t>appdata</w:t>
      </w:r>
      <w:r w:rsidR="00194316">
        <w:rPr>
          <w:kern w:val="22"/>
        </w:rPr>
        <w:t>"</w:t>
      </w:r>
    </w:p>
    <w:p w14:paraId="7538AFB1" w14:textId="7D3CBBCC" w:rsidR="002E60CB" w:rsidRDefault="002E60CB" w:rsidP="002E60CB">
      <w:pPr>
        <w:spacing w:before="120"/>
      </w:pPr>
      <w:r w:rsidRPr="00DA6777">
        <w:rPr>
          <w:szCs w:val="22"/>
        </w:rPr>
        <w:t xml:space="preserve">This follows the same syntax as defined in </w:t>
      </w:r>
      <w:r w:rsidR="00081D9A">
        <w:rPr>
          <w:szCs w:val="22"/>
        </w:rPr>
        <w:t xml:space="preserve">section </w:t>
      </w:r>
      <w:r w:rsidR="00081D9A">
        <w:rPr>
          <w:szCs w:val="22"/>
        </w:rPr>
        <w:fldChar w:fldCharType="begin"/>
      </w:r>
      <w:r w:rsidR="00081D9A">
        <w:rPr>
          <w:szCs w:val="22"/>
        </w:rPr>
        <w:instrText xml:space="preserve"> REF _Ref414563183 \r \h </w:instrText>
      </w:r>
      <w:r w:rsidR="00081D9A">
        <w:rPr>
          <w:szCs w:val="22"/>
        </w:rPr>
      </w:r>
      <w:r w:rsidR="00081D9A">
        <w:rPr>
          <w:szCs w:val="22"/>
        </w:rPr>
        <w:fldChar w:fldCharType="separate"/>
      </w:r>
      <w:r w:rsidR="00A2710C">
        <w:rPr>
          <w:szCs w:val="22"/>
        </w:rPr>
        <w:t>5.2.1</w:t>
      </w:r>
      <w:r w:rsidR="00081D9A">
        <w:rPr>
          <w:szCs w:val="22"/>
        </w:rPr>
        <w:fldChar w:fldCharType="end"/>
      </w:r>
      <w:r w:rsidR="00081D9A">
        <w:t> </w:t>
      </w:r>
      <w:r w:rsidR="00656253">
        <w:fldChar w:fldCharType="begin"/>
      </w:r>
      <w:r w:rsidR="00656253">
        <w:instrText xml:space="preserve"> REF _Ref428530906 \h  \* MERGEFORMAT </w:instrText>
      </w:r>
      <w:r w:rsidR="00656253">
        <w:fldChar w:fldCharType="separate"/>
      </w:r>
      <w:r w:rsidR="00A2710C" w:rsidRPr="007055D9">
        <w:t xml:space="preserve">User Specific Data </w:t>
      </w:r>
      <w:r w:rsidR="00A2710C" w:rsidRPr="00A2710C">
        <w:rPr>
          <w:rStyle w:val="elementdeftypeChar"/>
        </w:rPr>
        <w:t>&lt;appdata&gt;</w:t>
      </w:r>
      <w:r w:rsidR="00656253">
        <w:fldChar w:fldCharType="end"/>
      </w:r>
      <w:r w:rsidR="00656253">
        <w:t>.</w:t>
      </w:r>
    </w:p>
    <w:p w14:paraId="608506AD" w14:textId="39BC0A17" w:rsidR="00E915E1" w:rsidRPr="00226A3F" w:rsidRDefault="00E915E1" w:rsidP="00E915E1">
      <w:pPr>
        <w:pStyle w:val="Formatvorlageberschrift5BlockUnterschneidungab11pt"/>
        <w:keepNext/>
        <w:jc w:val="left"/>
        <w:rPr>
          <w:rFonts w:cs="Calibri"/>
          <w:kern w:val="22"/>
          <w:lang w:val="en-US" w:eastAsia="zh-CN"/>
        </w:rPr>
      </w:pPr>
      <w:r>
        <w:rPr>
          <w:kern w:val="22"/>
        </w:rPr>
        <w:t xml:space="preserve">Element </w:t>
      </w:r>
      <w:r w:rsidR="00194316">
        <w:rPr>
          <w:kern w:val="22"/>
        </w:rPr>
        <w:t>"</w:t>
      </w:r>
      <w:r>
        <w:rPr>
          <w:kern w:val="22"/>
          <w:lang w:val="en-US"/>
        </w:rPr>
        <w:t>fem</w:t>
      </w:r>
      <w:r w:rsidRPr="00226A3F">
        <w:rPr>
          <w:kern w:val="22"/>
        </w:rPr>
        <w:t>data</w:t>
      </w:r>
      <w:r w:rsidR="00194316">
        <w:rPr>
          <w:kern w:val="22"/>
        </w:rPr>
        <w:t>"</w:t>
      </w:r>
    </w:p>
    <w:p w14:paraId="186B1EB0" w14:textId="627BD30B" w:rsidR="00E915E1" w:rsidRDefault="00E915E1" w:rsidP="00E915E1">
      <w:pPr>
        <w:spacing w:before="120"/>
        <w:rPr>
          <w:szCs w:val="22"/>
        </w:rPr>
      </w:pPr>
      <w:r w:rsidRPr="00DA6777">
        <w:rPr>
          <w:szCs w:val="22"/>
        </w:rPr>
        <w:t xml:space="preserve">This follows the same syntax as defined in </w:t>
      </w:r>
      <w:r>
        <w:rPr>
          <w:szCs w:val="22"/>
        </w:rPr>
        <w:t xml:space="preserve">section </w:t>
      </w:r>
      <w:hyperlink w:anchor="_Finite_Element_Specific" w:history="1">
        <w:r w:rsidRPr="00E915E1">
          <w:rPr>
            <w:rStyle w:val="Hyperlink"/>
            <w:szCs w:val="22"/>
          </w:rPr>
          <w:t xml:space="preserve">5.2.2 Finite Element Specific Data </w:t>
        </w:r>
        <w:r w:rsidRPr="00E915E1">
          <w:rPr>
            <w:rStyle w:val="elementdeftypeChar"/>
          </w:rPr>
          <w:t>&lt;femdata&gt;</w:t>
        </w:r>
      </w:hyperlink>
      <w:r>
        <w:t>.</w:t>
      </w:r>
    </w:p>
    <w:p w14:paraId="1AB9160F" w14:textId="78A14D98" w:rsidR="00E86141" w:rsidRPr="00DA6777" w:rsidRDefault="00E86141" w:rsidP="00D05623">
      <w:pPr>
        <w:keepNext/>
        <w:spacing w:before="240" w:after="60"/>
        <w:rPr>
          <w:szCs w:val="22"/>
        </w:rPr>
      </w:pPr>
      <w:r w:rsidRPr="00E86141">
        <w:rPr>
          <w:b/>
          <w:bCs/>
          <w:i/>
          <w:iCs/>
          <w:kern w:val="22"/>
          <w:sz w:val="24"/>
          <w:szCs w:val="20"/>
          <w:lang w:val="x-none"/>
        </w:rPr>
        <w:t xml:space="preserve">Element </w:t>
      </w:r>
      <w:r w:rsidR="00194316">
        <w:rPr>
          <w:b/>
          <w:bCs/>
          <w:i/>
          <w:iCs/>
          <w:kern w:val="22"/>
          <w:sz w:val="24"/>
          <w:szCs w:val="20"/>
          <w:lang w:val="x-none"/>
        </w:rPr>
        <w:t>"</w:t>
      </w:r>
      <w:r w:rsidRPr="00E86141">
        <w:t xml:space="preserve"> </w:t>
      </w:r>
      <w:r w:rsidRPr="00E86141">
        <w:rPr>
          <w:b/>
          <w:bCs/>
          <w:i/>
          <w:iCs/>
          <w:kern w:val="22"/>
          <w:sz w:val="24"/>
          <w:szCs w:val="20"/>
          <w:lang w:val="x-none"/>
        </w:rPr>
        <w:t>threaded_connection</w:t>
      </w:r>
      <w:r w:rsidR="00194316">
        <w:rPr>
          <w:b/>
          <w:bCs/>
          <w:i/>
          <w:iCs/>
          <w:kern w:val="22"/>
          <w:sz w:val="24"/>
          <w:szCs w:val="20"/>
          <w:lang w:val="x-none"/>
        </w:rPr>
        <w:t>"</w:t>
      </w:r>
    </w:p>
    <w:p w14:paraId="4990018F" w14:textId="77777777" w:rsidR="002E60CB" w:rsidRPr="00226A3F" w:rsidRDefault="002E60CB" w:rsidP="00D05623">
      <w:pPr>
        <w:keepNext/>
        <w:spacing w:before="120"/>
      </w:pPr>
      <w:r w:rsidRPr="00226A3F">
        <w:t xml:space="preserve">XML specification of </w:t>
      </w:r>
      <w:r w:rsidRPr="00226A3F">
        <w:rPr>
          <w:rFonts w:ascii="Courier New" w:hAnsi="Courier New" w:cs="Courier New"/>
          <w:b/>
          <w:i/>
          <w:sz w:val="18"/>
          <w:szCs w:val="18"/>
        </w:rPr>
        <w:t>&lt;</w:t>
      </w:r>
      <w:r w:rsidRPr="00F665A9">
        <w:rPr>
          <w:rFonts w:ascii="Courier New" w:hAnsi="Courier New" w:cs="Courier New"/>
          <w:b/>
          <w:i/>
          <w:sz w:val="18"/>
          <w:szCs w:val="18"/>
        </w:rPr>
        <w:t>threaded_connection</w:t>
      </w:r>
      <w:r w:rsidR="00656253">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element</w:t>
      </w:r>
      <w:r w:rsidR="0065637D">
        <w:rPr>
          <w:rFonts w:cs="Courier New"/>
          <w:szCs w:val="22"/>
        </w:rPr>
        <w:t xml:space="preserve"> with the following attributes</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135"/>
        <w:gridCol w:w="1418"/>
        <w:gridCol w:w="1417"/>
        <w:gridCol w:w="1058"/>
        <w:gridCol w:w="2492"/>
      </w:tblGrid>
      <w:tr w:rsidR="002E60CB" w:rsidRPr="000F7EEA" w14:paraId="11C1C1AF" w14:textId="77777777" w:rsidTr="00AD13B9">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3498A90F" w14:textId="77777777" w:rsidR="002E60CB" w:rsidRPr="00AD13B9" w:rsidRDefault="002E60CB" w:rsidP="0088515B">
            <w:pPr>
              <w:keepNext/>
              <w:suppressAutoHyphens/>
              <w:rPr>
                <w:rFonts w:cs="Calibri"/>
                <w:b/>
                <w:i/>
                <w:sz w:val="20"/>
                <w:lang w:eastAsia="zh-CN"/>
              </w:rPr>
            </w:pPr>
            <w:r w:rsidRPr="00AD13B9">
              <w:rPr>
                <w:b/>
                <w:i/>
                <w:sz w:val="20"/>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5F9A83AE" w14:textId="77777777" w:rsidR="002E60CB" w:rsidRPr="00AD13B9" w:rsidRDefault="002E60CB" w:rsidP="0088515B">
            <w:pPr>
              <w:keepNext/>
              <w:suppressAutoHyphens/>
              <w:rPr>
                <w:rFonts w:cs="Calibri"/>
                <w:b/>
                <w:i/>
                <w:sz w:val="20"/>
                <w:lang w:eastAsia="zh-CN"/>
              </w:rPr>
            </w:pPr>
            <w:r w:rsidRPr="00AD13B9">
              <w:rPr>
                <w:b/>
                <w:i/>
                <w:sz w:val="20"/>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45BAA53E" w14:textId="77777777" w:rsidR="002E60CB" w:rsidRPr="00AD13B9" w:rsidRDefault="002E60CB" w:rsidP="0088515B">
            <w:pPr>
              <w:keepNext/>
              <w:suppressAutoHyphens/>
              <w:rPr>
                <w:rFonts w:cs="Calibri"/>
                <w:b/>
                <w:i/>
                <w:sz w:val="20"/>
                <w:lang w:eastAsia="zh-CN"/>
              </w:rPr>
            </w:pPr>
            <w:r w:rsidRPr="00AD13B9">
              <w:rPr>
                <w:b/>
                <w:i/>
                <w:sz w:val="20"/>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24621F1B" w14:textId="11524BC4" w:rsidR="002E60CB" w:rsidRPr="00AD13B9" w:rsidRDefault="000E60DF" w:rsidP="0088515B">
            <w:pPr>
              <w:keepNext/>
              <w:suppressAutoHyphens/>
              <w:rPr>
                <w:rFonts w:cs="Calibri"/>
                <w:b/>
                <w:i/>
                <w:sz w:val="20"/>
                <w:lang w:eastAsia="zh-CN"/>
              </w:rPr>
            </w:pPr>
            <w:r>
              <w:rPr>
                <w:b/>
                <w:i/>
                <w:sz w:val="20"/>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35011A5" w14:textId="77777777" w:rsidR="002E60CB" w:rsidRPr="00AD13B9" w:rsidRDefault="002E60CB" w:rsidP="0088515B">
            <w:pPr>
              <w:keepNext/>
              <w:suppressAutoHyphens/>
              <w:rPr>
                <w:rFonts w:cs="Calibri"/>
                <w:sz w:val="20"/>
                <w:lang w:eastAsia="zh-CN"/>
              </w:rPr>
            </w:pPr>
            <w:r w:rsidRPr="00AD13B9">
              <w:rPr>
                <w:b/>
                <w:i/>
                <w:sz w:val="20"/>
              </w:rPr>
              <w:t>Constraints / Remarks</w:t>
            </w:r>
          </w:p>
        </w:tc>
      </w:tr>
      <w:tr w:rsidR="002E60CB" w:rsidRPr="000F7EEA" w14:paraId="21453D81" w14:textId="77777777" w:rsidTr="00AD13B9">
        <w:trPr>
          <w:cantSplit/>
          <w:jc w:val="center"/>
        </w:trPr>
        <w:tc>
          <w:tcPr>
            <w:tcW w:w="2135" w:type="dxa"/>
            <w:tcBorders>
              <w:top w:val="dotted" w:sz="4" w:space="0" w:color="000000"/>
              <w:left w:val="single" w:sz="8" w:space="0" w:color="000000"/>
              <w:bottom w:val="dotted" w:sz="4" w:space="0" w:color="000000"/>
              <w:right w:val="nil"/>
            </w:tcBorders>
            <w:hideMark/>
          </w:tcPr>
          <w:p w14:paraId="513008C7" w14:textId="77777777" w:rsidR="002E60CB" w:rsidRPr="00AD13B9" w:rsidRDefault="002E60CB" w:rsidP="0088515B">
            <w:pPr>
              <w:suppressAutoHyphens/>
              <w:rPr>
                <w:rFonts w:cs="Calibri"/>
                <w:sz w:val="18"/>
                <w:szCs w:val="18"/>
                <w:lang w:eastAsia="zh-CN"/>
              </w:rPr>
            </w:pPr>
            <w:r w:rsidRPr="00AD13B9">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3ACD8898"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79FE01F0" w14:textId="77777777" w:rsidR="002E60CB" w:rsidRPr="00AD13B9" w:rsidRDefault="002E60CB" w:rsidP="0088515B">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09D4269"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4C09711D" w14:textId="77777777" w:rsidR="002E60CB" w:rsidRPr="00AD13B9" w:rsidRDefault="002E60CB" w:rsidP="0088515B">
            <w:pPr>
              <w:suppressAutoHyphens/>
              <w:rPr>
                <w:rFonts w:cs="Calibri"/>
                <w:sz w:val="18"/>
                <w:szCs w:val="18"/>
                <w:lang w:eastAsia="zh-CN"/>
              </w:rPr>
            </w:pPr>
          </w:p>
        </w:tc>
      </w:tr>
      <w:tr w:rsidR="002E60CB" w:rsidRPr="000F7EEA" w14:paraId="0536BE8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78553AC7" w14:textId="77777777" w:rsidR="002E60CB" w:rsidRPr="00AD13B9" w:rsidRDefault="002E60CB" w:rsidP="0088515B">
            <w:pPr>
              <w:suppressAutoHyphens/>
              <w:rPr>
                <w:sz w:val="18"/>
                <w:szCs w:val="18"/>
              </w:rPr>
            </w:pPr>
            <w:r w:rsidRPr="00AD13B9">
              <w:rPr>
                <w:sz w:val="18"/>
                <w:szCs w:val="18"/>
              </w:rPr>
              <w:t>length</w:t>
            </w:r>
          </w:p>
        </w:tc>
        <w:tc>
          <w:tcPr>
            <w:tcW w:w="1418" w:type="dxa"/>
            <w:tcBorders>
              <w:top w:val="dotted" w:sz="4" w:space="0" w:color="000000"/>
              <w:left w:val="single" w:sz="4" w:space="0" w:color="000000"/>
              <w:bottom w:val="dotted" w:sz="4" w:space="0" w:color="000000"/>
              <w:right w:val="nil"/>
            </w:tcBorders>
          </w:tcPr>
          <w:p w14:paraId="78BCD7FB"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B6A367"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1CA7A3ED"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648782A" w14:textId="77777777" w:rsidR="002E60CB" w:rsidRPr="00AD13B9" w:rsidRDefault="002E60CB" w:rsidP="0088515B">
            <w:pPr>
              <w:suppressAutoHyphens/>
              <w:rPr>
                <w:sz w:val="18"/>
                <w:szCs w:val="18"/>
              </w:rPr>
            </w:pPr>
            <w:r w:rsidRPr="00AD13B9">
              <w:rPr>
                <w:sz w:val="18"/>
                <w:szCs w:val="18"/>
              </w:rPr>
              <w:t>-</w:t>
            </w:r>
          </w:p>
        </w:tc>
      </w:tr>
      <w:tr w:rsidR="002E60CB" w:rsidRPr="000F7EEA" w14:paraId="745CD26F"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2037D74D" w14:textId="77777777" w:rsidR="002E60CB" w:rsidRPr="00AD13B9" w:rsidRDefault="002E60CB" w:rsidP="0088515B">
            <w:pPr>
              <w:suppressAutoHyphens/>
              <w:rPr>
                <w:sz w:val="18"/>
                <w:szCs w:val="18"/>
              </w:rPr>
            </w:pPr>
            <w:r w:rsidRPr="00AD13B9">
              <w:rPr>
                <w:sz w:val="18"/>
                <w:szCs w:val="18"/>
              </w:rPr>
              <w:t>thread_length</w:t>
            </w:r>
          </w:p>
        </w:tc>
        <w:tc>
          <w:tcPr>
            <w:tcW w:w="1418" w:type="dxa"/>
            <w:tcBorders>
              <w:top w:val="dotted" w:sz="4" w:space="0" w:color="000000"/>
              <w:left w:val="single" w:sz="4" w:space="0" w:color="000000"/>
              <w:bottom w:val="dotted" w:sz="4" w:space="0" w:color="000000"/>
              <w:right w:val="nil"/>
            </w:tcBorders>
          </w:tcPr>
          <w:p w14:paraId="194B566E"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3F68F0"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6DA9BB1E"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37C5886" w14:textId="77777777" w:rsidR="002E60CB" w:rsidRPr="00AD13B9" w:rsidRDefault="002E60CB" w:rsidP="0088515B">
            <w:pPr>
              <w:suppressAutoHyphens/>
              <w:rPr>
                <w:sz w:val="18"/>
                <w:szCs w:val="18"/>
              </w:rPr>
            </w:pPr>
            <w:r w:rsidRPr="00AD13B9">
              <w:rPr>
                <w:sz w:val="18"/>
                <w:szCs w:val="18"/>
              </w:rPr>
              <w:t>length ≥ thread_length</w:t>
            </w:r>
          </w:p>
        </w:tc>
      </w:tr>
      <w:tr w:rsidR="002E60CB" w:rsidRPr="000F7EEA" w14:paraId="5362D44E" w14:textId="77777777" w:rsidTr="00AD13B9">
        <w:trPr>
          <w:cantSplit/>
          <w:jc w:val="center"/>
        </w:trPr>
        <w:tc>
          <w:tcPr>
            <w:tcW w:w="2135" w:type="dxa"/>
            <w:tcBorders>
              <w:top w:val="dotted" w:sz="4" w:space="0" w:color="000000"/>
              <w:left w:val="single" w:sz="8" w:space="0" w:color="000000"/>
              <w:bottom w:val="dotted" w:sz="4" w:space="0" w:color="000000"/>
              <w:right w:val="nil"/>
            </w:tcBorders>
            <w:hideMark/>
          </w:tcPr>
          <w:p w14:paraId="2801F0A6" w14:textId="77777777" w:rsidR="002E60CB" w:rsidRPr="00AD13B9" w:rsidRDefault="002E60CB" w:rsidP="0088515B">
            <w:pPr>
              <w:suppressAutoHyphens/>
              <w:rPr>
                <w:rFonts w:cs="Calibri"/>
                <w:sz w:val="18"/>
                <w:szCs w:val="18"/>
                <w:lang w:eastAsia="zh-CN"/>
              </w:rPr>
            </w:pPr>
            <w:r w:rsidRPr="00AD13B9">
              <w:rPr>
                <w:sz w:val="18"/>
                <w:szCs w:val="18"/>
              </w:rPr>
              <w:t>head_diameter</w:t>
            </w:r>
          </w:p>
        </w:tc>
        <w:tc>
          <w:tcPr>
            <w:tcW w:w="1418" w:type="dxa"/>
            <w:tcBorders>
              <w:top w:val="dotted" w:sz="4" w:space="0" w:color="000000"/>
              <w:left w:val="single" w:sz="4" w:space="0" w:color="000000"/>
              <w:bottom w:val="dotted" w:sz="4" w:space="0" w:color="000000"/>
              <w:right w:val="nil"/>
            </w:tcBorders>
            <w:hideMark/>
          </w:tcPr>
          <w:p w14:paraId="6D79E1C0"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77D66D98" w14:textId="77777777" w:rsidR="002E60CB" w:rsidRPr="00AD13B9" w:rsidRDefault="002E60CB" w:rsidP="0088515B">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78376151"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7F9D5F6D" w14:textId="77777777" w:rsidR="002E60CB" w:rsidRPr="00AD13B9" w:rsidRDefault="002E60CB" w:rsidP="0088515B">
            <w:pPr>
              <w:suppressAutoHyphens/>
              <w:rPr>
                <w:rFonts w:cs="Calibri"/>
                <w:sz w:val="18"/>
                <w:szCs w:val="18"/>
                <w:lang w:eastAsia="zh-CN"/>
              </w:rPr>
            </w:pPr>
            <w:r w:rsidRPr="00AD13B9">
              <w:rPr>
                <w:sz w:val="18"/>
                <w:szCs w:val="18"/>
              </w:rPr>
              <w:t>-</w:t>
            </w:r>
          </w:p>
        </w:tc>
      </w:tr>
      <w:tr w:rsidR="002E60CB" w:rsidRPr="00397AE8" w14:paraId="0EAAFDE8"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117789FB" w14:textId="77777777" w:rsidR="002E60CB" w:rsidRPr="00AD13B9" w:rsidRDefault="002E60CB" w:rsidP="0088515B">
            <w:pPr>
              <w:suppressAutoHyphens/>
              <w:rPr>
                <w:sz w:val="18"/>
                <w:szCs w:val="18"/>
              </w:rPr>
            </w:pPr>
            <w:r w:rsidRPr="00AD13B9">
              <w:rPr>
                <w:sz w:val="18"/>
                <w:szCs w:val="18"/>
              </w:rPr>
              <w:t>head_height</w:t>
            </w:r>
          </w:p>
        </w:tc>
        <w:tc>
          <w:tcPr>
            <w:tcW w:w="1418" w:type="dxa"/>
            <w:tcBorders>
              <w:top w:val="dotted" w:sz="4" w:space="0" w:color="000000"/>
              <w:left w:val="single" w:sz="4" w:space="0" w:color="000000"/>
              <w:bottom w:val="dotted" w:sz="4" w:space="0" w:color="000000"/>
              <w:right w:val="nil"/>
            </w:tcBorders>
          </w:tcPr>
          <w:p w14:paraId="31F52D43"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5D63D55" w14:textId="77777777" w:rsidR="002E60CB" w:rsidRPr="00AD13B9" w:rsidRDefault="002E60CB" w:rsidP="0088515B">
            <w:pPr>
              <w:suppressAutoHyphens/>
              <w:rPr>
                <w:sz w:val="18"/>
                <w:szCs w:val="18"/>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26FB9F20"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E145FC6" w14:textId="77777777" w:rsidR="002E60CB" w:rsidRPr="00AD13B9" w:rsidRDefault="002E60CB" w:rsidP="0088515B">
            <w:pPr>
              <w:suppressAutoHyphens/>
              <w:rPr>
                <w:sz w:val="18"/>
                <w:szCs w:val="18"/>
              </w:rPr>
            </w:pPr>
            <w:r w:rsidRPr="00AD13B9">
              <w:rPr>
                <w:sz w:val="18"/>
                <w:szCs w:val="18"/>
              </w:rPr>
              <w:t xml:space="preserve">If at least one of them is specified, </w:t>
            </w:r>
            <w:r w:rsidRPr="00AD13B9">
              <w:rPr>
                <w:sz w:val="18"/>
                <w:szCs w:val="18"/>
              </w:rPr>
              <w:br/>
            </w:r>
            <w:r w:rsidRPr="00AD13B9">
              <w:rPr>
                <w:i/>
                <w:sz w:val="18"/>
                <w:szCs w:val="18"/>
              </w:rPr>
              <w:t>head_height + sink_size &gt; 0</w:t>
            </w:r>
            <w:r w:rsidRPr="00AD13B9">
              <w:rPr>
                <w:sz w:val="18"/>
                <w:szCs w:val="18"/>
              </w:rPr>
              <w:t xml:space="preserve"> </w:t>
            </w:r>
            <w:r w:rsidRPr="00AD13B9">
              <w:rPr>
                <w:sz w:val="18"/>
                <w:szCs w:val="18"/>
              </w:rPr>
              <w:br/>
              <w:t xml:space="preserve">is required. </w:t>
            </w:r>
          </w:p>
        </w:tc>
      </w:tr>
      <w:tr w:rsidR="00625A92" w:rsidRPr="00397AE8" w14:paraId="653F1D1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50DB71FD" w14:textId="77777777" w:rsidR="00625A92" w:rsidRPr="00AD13B9" w:rsidRDefault="00625A92" w:rsidP="00544268">
            <w:pPr>
              <w:suppressAutoHyphens/>
              <w:rPr>
                <w:sz w:val="18"/>
                <w:szCs w:val="18"/>
              </w:rPr>
            </w:pPr>
            <w:r w:rsidRPr="00AD13B9">
              <w:rPr>
                <w:sz w:val="18"/>
                <w:szCs w:val="18"/>
              </w:rPr>
              <w:t>head_type</w:t>
            </w:r>
          </w:p>
        </w:tc>
        <w:tc>
          <w:tcPr>
            <w:tcW w:w="1418" w:type="dxa"/>
            <w:tcBorders>
              <w:top w:val="dotted" w:sz="4" w:space="0" w:color="000000"/>
              <w:left w:val="single" w:sz="4" w:space="0" w:color="000000"/>
              <w:bottom w:val="dotted" w:sz="4" w:space="0" w:color="000000"/>
              <w:right w:val="nil"/>
            </w:tcBorders>
            <w:vAlign w:val="bottom"/>
          </w:tcPr>
          <w:p w14:paraId="0DB0E668" w14:textId="77777777" w:rsidR="00625A92" w:rsidRPr="00AD13B9" w:rsidRDefault="00625A92" w:rsidP="00544268">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5683E20C" w14:textId="77777777" w:rsidR="00625A92" w:rsidRPr="00AD13B9" w:rsidRDefault="00625A92" w:rsidP="00544268">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1C83BE07" w14:textId="77777777" w:rsidR="00625A92" w:rsidRPr="00AD13B9" w:rsidRDefault="00625A92" w:rsidP="00544268">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1DD9F4" w14:textId="77777777" w:rsidR="00625A92" w:rsidRPr="00AD13B9" w:rsidRDefault="00625A92" w:rsidP="00544268">
            <w:pPr>
              <w:suppressAutoHyphens/>
              <w:rPr>
                <w:sz w:val="18"/>
                <w:szCs w:val="18"/>
              </w:rPr>
            </w:pPr>
            <w:r w:rsidRPr="00AD13B9">
              <w:rPr>
                <w:sz w:val="18"/>
                <w:szCs w:val="18"/>
              </w:rPr>
              <w:t>-</w:t>
            </w:r>
          </w:p>
        </w:tc>
      </w:tr>
      <w:tr w:rsidR="002E60CB" w:rsidRPr="00397AE8" w14:paraId="4346A45D"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414BBEB7" w14:textId="77777777" w:rsidR="002E60CB" w:rsidRPr="00AD13B9" w:rsidRDefault="002E60CB" w:rsidP="0088515B">
            <w:pPr>
              <w:suppressAutoHyphens/>
              <w:rPr>
                <w:rFonts w:cs="Calibri"/>
                <w:sz w:val="18"/>
                <w:szCs w:val="18"/>
                <w:lang w:eastAsia="zh-CN"/>
              </w:rPr>
            </w:pPr>
            <w:r w:rsidRPr="00AD13B9">
              <w:rPr>
                <w:rFonts w:cs="Calibri"/>
                <w:sz w:val="18"/>
                <w:szCs w:val="18"/>
                <w:lang w:eastAsia="zh-CN"/>
              </w:rPr>
              <w:t>sink_size</w:t>
            </w:r>
          </w:p>
        </w:tc>
        <w:tc>
          <w:tcPr>
            <w:tcW w:w="1418" w:type="dxa"/>
            <w:tcBorders>
              <w:top w:val="dotted" w:sz="4" w:space="0" w:color="000000"/>
              <w:left w:val="single" w:sz="4" w:space="0" w:color="000000"/>
              <w:bottom w:val="dotted" w:sz="4" w:space="0" w:color="000000"/>
              <w:right w:val="nil"/>
            </w:tcBorders>
          </w:tcPr>
          <w:p w14:paraId="11E057A3"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68EC3EE" w14:textId="77777777" w:rsidR="002E60CB" w:rsidRPr="00AD13B9" w:rsidRDefault="002E60CB" w:rsidP="0088515B">
            <w:pPr>
              <w:suppressAutoHyphens/>
              <w:rPr>
                <w:rFonts w:cs="Calibri"/>
                <w:sz w:val="18"/>
                <w:szCs w:val="18"/>
                <w:lang w:eastAsia="zh-CN"/>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0DFF78C0"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CC817D2" w14:textId="77777777" w:rsidR="002E60CB" w:rsidRPr="00AD13B9" w:rsidRDefault="002E60CB" w:rsidP="0088515B">
            <w:pPr>
              <w:suppressAutoHyphens/>
              <w:rPr>
                <w:rFonts w:cs="Calibri"/>
                <w:sz w:val="18"/>
                <w:szCs w:val="18"/>
                <w:lang w:eastAsia="zh-CN"/>
              </w:rPr>
            </w:pPr>
            <w:r w:rsidRPr="00AD13B9">
              <w:rPr>
                <w:sz w:val="18"/>
                <w:szCs w:val="18"/>
              </w:rPr>
              <w:t xml:space="preserve">Usually, sink_size &gt; 0 implies no washer. </w:t>
            </w:r>
          </w:p>
        </w:tc>
      </w:tr>
      <w:tr w:rsidR="002E60CB" w:rsidRPr="00397AE8" w14:paraId="280DEE6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081C4BCC" w14:textId="77777777" w:rsidR="002E60CB" w:rsidRPr="00AD13B9" w:rsidRDefault="002E60CB" w:rsidP="0088515B">
            <w:pPr>
              <w:suppressAutoHyphens/>
              <w:rPr>
                <w:rFonts w:cs="Calibri"/>
                <w:sz w:val="18"/>
                <w:szCs w:val="18"/>
                <w:lang w:eastAsia="zh-CN"/>
              </w:rPr>
            </w:pPr>
            <w:r w:rsidRPr="00AD13B9">
              <w:rPr>
                <w:rFonts w:cs="Calibri"/>
                <w:sz w:val="18"/>
                <w:szCs w:val="18"/>
                <w:lang w:eastAsia="zh-CN"/>
              </w:rPr>
              <w:t>pitch</w:t>
            </w:r>
          </w:p>
        </w:tc>
        <w:tc>
          <w:tcPr>
            <w:tcW w:w="1418" w:type="dxa"/>
            <w:tcBorders>
              <w:top w:val="dotted" w:sz="4" w:space="0" w:color="000000"/>
              <w:left w:val="single" w:sz="4" w:space="0" w:color="000000"/>
              <w:bottom w:val="dotted" w:sz="4" w:space="0" w:color="000000"/>
              <w:right w:val="nil"/>
            </w:tcBorders>
          </w:tcPr>
          <w:p w14:paraId="40947394"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A22BD86"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41CD7F78"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39FE482" w14:textId="02E8E63B" w:rsidR="002E60CB" w:rsidRPr="00AD13B9" w:rsidRDefault="002E60CB" w:rsidP="0088515B">
            <w:pPr>
              <w:suppressAutoHyphens/>
              <w:rPr>
                <w:sz w:val="18"/>
                <w:szCs w:val="18"/>
              </w:rPr>
            </w:pPr>
            <w:r w:rsidRPr="00AD13B9">
              <w:rPr>
                <w:sz w:val="18"/>
                <w:szCs w:val="18"/>
              </w:rPr>
              <w:t xml:space="preserve">Not to be confused with </w:t>
            </w:r>
            <w:r w:rsidR="00194316">
              <w:rPr>
                <w:sz w:val="18"/>
                <w:szCs w:val="18"/>
              </w:rPr>
              <w:t>"</w:t>
            </w:r>
            <w:r w:rsidRPr="00AD13B9">
              <w:rPr>
                <w:sz w:val="18"/>
                <w:szCs w:val="18"/>
              </w:rPr>
              <w:t>lead</w:t>
            </w:r>
            <w:r w:rsidR="00194316">
              <w:rPr>
                <w:sz w:val="18"/>
                <w:szCs w:val="18"/>
              </w:rPr>
              <w:t>"</w:t>
            </w:r>
            <w:r w:rsidRPr="00AD13B9">
              <w:rPr>
                <w:sz w:val="18"/>
                <w:szCs w:val="18"/>
              </w:rPr>
              <w:t>.</w:t>
            </w:r>
          </w:p>
        </w:tc>
      </w:tr>
      <w:tr w:rsidR="006A128E" w:rsidRPr="00397AE8" w14:paraId="71AC967C"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68DD1907" w14:textId="05160970" w:rsidR="006A128E" w:rsidRPr="00AD13B9" w:rsidRDefault="006A128E" w:rsidP="0088515B">
            <w:pPr>
              <w:suppressAutoHyphens/>
              <w:rPr>
                <w:rFonts w:cs="Calibri"/>
                <w:sz w:val="18"/>
                <w:szCs w:val="18"/>
                <w:lang w:eastAsia="zh-CN"/>
              </w:rPr>
            </w:pPr>
            <w:r>
              <w:rPr>
                <w:rFonts w:cs="Calibri"/>
                <w:sz w:val="18"/>
                <w:szCs w:val="18"/>
                <w:lang w:eastAsia="zh-CN"/>
              </w:rPr>
              <w:t>lead</w:t>
            </w:r>
          </w:p>
        </w:tc>
        <w:tc>
          <w:tcPr>
            <w:tcW w:w="1418" w:type="dxa"/>
            <w:tcBorders>
              <w:top w:val="dotted" w:sz="4" w:space="0" w:color="000000"/>
              <w:left w:val="single" w:sz="4" w:space="0" w:color="000000"/>
              <w:bottom w:val="dotted" w:sz="4" w:space="0" w:color="000000"/>
              <w:right w:val="nil"/>
            </w:tcBorders>
          </w:tcPr>
          <w:p w14:paraId="0516013B" w14:textId="5B03FF0A"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839E630" w14:textId="435BF72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20408A4B" w14:textId="3A2568D0"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7062454" w14:textId="7D2E981A" w:rsidR="006A128E" w:rsidRPr="00AD13B9" w:rsidRDefault="00B36A94" w:rsidP="0088515B">
            <w:pPr>
              <w:suppressAutoHyphens/>
              <w:rPr>
                <w:sz w:val="18"/>
                <w:szCs w:val="18"/>
              </w:rPr>
            </w:pPr>
            <w:r>
              <w:rPr>
                <w:sz w:val="18"/>
                <w:szCs w:val="18"/>
              </w:rPr>
              <w:t>In case of single-start</w:t>
            </w:r>
            <w:r w:rsidR="001D73C3">
              <w:rPr>
                <w:sz w:val="18"/>
                <w:szCs w:val="18"/>
              </w:rPr>
              <w:t>,</w:t>
            </w:r>
            <w:r>
              <w:rPr>
                <w:sz w:val="18"/>
                <w:szCs w:val="18"/>
              </w:rPr>
              <w:t xml:space="preserve"> threadform pitch is equal to lead</w:t>
            </w:r>
            <w:r w:rsidR="002978E6">
              <w:rPr>
                <w:sz w:val="18"/>
                <w:szCs w:val="18"/>
              </w:rPr>
              <w:t>. Default value is equal to pitch attribute!</w:t>
            </w:r>
          </w:p>
        </w:tc>
      </w:tr>
      <w:tr w:rsidR="006A128E" w:rsidRPr="00397AE8" w14:paraId="72368BDB"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97F881C"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torque</w:t>
            </w:r>
          </w:p>
        </w:tc>
        <w:tc>
          <w:tcPr>
            <w:tcW w:w="1418" w:type="dxa"/>
            <w:tcBorders>
              <w:top w:val="dotted" w:sz="4" w:space="0" w:color="000000"/>
              <w:left w:val="single" w:sz="4" w:space="0" w:color="000000"/>
              <w:bottom w:val="dotted" w:sz="4" w:space="0" w:color="000000"/>
              <w:right w:val="nil"/>
            </w:tcBorders>
          </w:tcPr>
          <w:p w14:paraId="6C9577D4"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23022B"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316F2BB"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26AB1DF" w14:textId="77777777" w:rsidR="006A128E" w:rsidRPr="00AD13B9" w:rsidRDefault="006A128E" w:rsidP="0088515B">
            <w:pPr>
              <w:suppressAutoHyphens/>
              <w:rPr>
                <w:sz w:val="18"/>
                <w:szCs w:val="18"/>
              </w:rPr>
            </w:pPr>
            <w:r w:rsidRPr="00AD13B9">
              <w:rPr>
                <w:sz w:val="18"/>
                <w:szCs w:val="18"/>
              </w:rPr>
              <w:t>-</w:t>
            </w:r>
          </w:p>
        </w:tc>
      </w:tr>
      <w:tr w:rsidR="006A128E" w:rsidRPr="00397AE8" w14:paraId="0AB16DD4"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1A04B38"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angle</w:t>
            </w:r>
          </w:p>
        </w:tc>
        <w:tc>
          <w:tcPr>
            <w:tcW w:w="1418" w:type="dxa"/>
            <w:tcBorders>
              <w:top w:val="dotted" w:sz="4" w:space="0" w:color="000000"/>
              <w:left w:val="single" w:sz="4" w:space="0" w:color="000000"/>
              <w:bottom w:val="dotted" w:sz="4" w:space="0" w:color="000000"/>
              <w:right w:val="nil"/>
            </w:tcBorders>
          </w:tcPr>
          <w:p w14:paraId="6D726427"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87930F1"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3C57624C"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62C1CA" w14:textId="77777777" w:rsidR="006A128E" w:rsidRPr="00AD13B9" w:rsidRDefault="006A128E" w:rsidP="0088515B">
            <w:pPr>
              <w:suppressAutoHyphens/>
              <w:rPr>
                <w:sz w:val="18"/>
                <w:szCs w:val="18"/>
              </w:rPr>
            </w:pPr>
            <w:r w:rsidRPr="00AD13B9">
              <w:rPr>
                <w:sz w:val="18"/>
                <w:szCs w:val="18"/>
              </w:rPr>
              <w:t>-</w:t>
            </w:r>
          </w:p>
        </w:tc>
      </w:tr>
      <w:tr w:rsidR="006A128E" w:rsidRPr="00397AE8" w14:paraId="7DBC62F7"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53CF12D7"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4A129E1E"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748C0D6"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4D1AA6B6"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27A6D36" w14:textId="77777777" w:rsidR="006A128E" w:rsidRPr="00AD13B9" w:rsidRDefault="006A128E" w:rsidP="0088515B">
            <w:pPr>
              <w:suppressAutoHyphens/>
              <w:rPr>
                <w:sz w:val="18"/>
                <w:szCs w:val="18"/>
              </w:rPr>
            </w:pPr>
            <w:r w:rsidRPr="00AD13B9">
              <w:rPr>
                <w:sz w:val="18"/>
                <w:szCs w:val="18"/>
              </w:rPr>
              <w:t>-</w:t>
            </w:r>
          </w:p>
        </w:tc>
      </w:tr>
      <w:tr w:rsidR="006A128E" w:rsidRPr="00397AE8" w14:paraId="756DE3A3"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F2DA055"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static_friction</w:t>
            </w:r>
          </w:p>
        </w:tc>
        <w:tc>
          <w:tcPr>
            <w:tcW w:w="1418" w:type="dxa"/>
            <w:tcBorders>
              <w:top w:val="dotted" w:sz="4" w:space="0" w:color="000000"/>
              <w:left w:val="single" w:sz="4" w:space="0" w:color="000000"/>
              <w:bottom w:val="dotted" w:sz="4" w:space="0" w:color="000000"/>
              <w:right w:val="nil"/>
            </w:tcBorders>
          </w:tcPr>
          <w:p w14:paraId="546CA76E"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7601CE5"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6D4179A5"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3E4A3D5" w14:textId="77777777" w:rsidR="006A128E" w:rsidRPr="00AD13B9" w:rsidRDefault="006A128E" w:rsidP="0088515B">
            <w:pPr>
              <w:suppressAutoHyphens/>
              <w:rPr>
                <w:sz w:val="18"/>
                <w:szCs w:val="18"/>
              </w:rPr>
            </w:pPr>
          </w:p>
        </w:tc>
      </w:tr>
      <w:tr w:rsidR="006A128E" w:rsidRPr="00397AE8" w14:paraId="0441A5CC"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13C2EC70"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kinetic_friction</w:t>
            </w:r>
          </w:p>
        </w:tc>
        <w:tc>
          <w:tcPr>
            <w:tcW w:w="1418" w:type="dxa"/>
            <w:tcBorders>
              <w:top w:val="dotted" w:sz="4" w:space="0" w:color="000000"/>
              <w:left w:val="single" w:sz="4" w:space="0" w:color="000000"/>
              <w:bottom w:val="dotted" w:sz="4" w:space="0" w:color="000000"/>
              <w:right w:val="nil"/>
            </w:tcBorders>
          </w:tcPr>
          <w:p w14:paraId="37F540DB"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6C5E5ED"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112A32C"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0A7BF1" w14:textId="77777777" w:rsidR="006A128E" w:rsidRPr="00AD13B9" w:rsidRDefault="006A128E" w:rsidP="0088515B">
            <w:pPr>
              <w:suppressAutoHyphens/>
              <w:rPr>
                <w:sz w:val="18"/>
                <w:szCs w:val="18"/>
              </w:rPr>
            </w:pPr>
            <w:r w:rsidRPr="00AD13B9">
              <w:rPr>
                <w:sz w:val="18"/>
                <w:szCs w:val="18"/>
              </w:rPr>
              <w:t>-</w:t>
            </w:r>
          </w:p>
        </w:tc>
      </w:tr>
      <w:tr w:rsidR="002D676D" w:rsidRPr="00397AE8" w14:paraId="3B5BB6F0"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22A3F36C" w14:textId="7FB20E1A" w:rsidR="002D676D" w:rsidRPr="00AD13B9" w:rsidRDefault="002D676D" w:rsidP="0088515B">
            <w:pPr>
              <w:suppressAutoHyphens/>
              <w:rPr>
                <w:rFonts w:cs="Calibri"/>
                <w:sz w:val="18"/>
                <w:szCs w:val="18"/>
                <w:lang w:eastAsia="zh-CN"/>
              </w:rPr>
            </w:pPr>
            <w:r>
              <w:rPr>
                <w:rFonts w:cs="Calibri"/>
                <w:sz w:val="18"/>
                <w:szCs w:val="18"/>
                <w:lang w:eastAsia="zh-CN"/>
              </w:rPr>
              <w:t>thread_</w:t>
            </w:r>
            <w:r w:rsidRPr="00AD13B9">
              <w:rPr>
                <w:rFonts w:cs="Calibri"/>
                <w:sz w:val="18"/>
                <w:szCs w:val="18"/>
                <w:lang w:eastAsia="zh-CN"/>
              </w:rPr>
              <w:t>static_friction</w:t>
            </w:r>
          </w:p>
        </w:tc>
        <w:tc>
          <w:tcPr>
            <w:tcW w:w="1418" w:type="dxa"/>
            <w:tcBorders>
              <w:top w:val="dotted" w:sz="4" w:space="0" w:color="000000"/>
              <w:left w:val="single" w:sz="4" w:space="0" w:color="000000"/>
              <w:bottom w:val="dotted" w:sz="4" w:space="0" w:color="000000"/>
              <w:right w:val="nil"/>
            </w:tcBorders>
          </w:tcPr>
          <w:p w14:paraId="06BE2C7C" w14:textId="3A668577" w:rsidR="002D676D" w:rsidRPr="00AD13B9" w:rsidRDefault="002D676D"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8BD5801" w14:textId="0A1AF79B" w:rsidR="002D676D" w:rsidRPr="00AD13B9" w:rsidRDefault="002D676D"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22E5F8BB" w14:textId="4799B2D3" w:rsidR="002D676D" w:rsidRPr="00AD13B9" w:rsidRDefault="002D676D"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B83D3A8" w14:textId="77777777" w:rsidR="002D676D" w:rsidRPr="00AD13B9" w:rsidRDefault="002D676D" w:rsidP="0088515B">
            <w:pPr>
              <w:suppressAutoHyphens/>
              <w:rPr>
                <w:sz w:val="18"/>
                <w:szCs w:val="18"/>
              </w:rPr>
            </w:pPr>
          </w:p>
        </w:tc>
      </w:tr>
      <w:tr w:rsidR="002D676D" w:rsidRPr="00397AE8" w14:paraId="2AA0026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5381F484" w14:textId="0E1D9A2B" w:rsidR="002D676D" w:rsidRPr="00AD13B9" w:rsidRDefault="002D676D" w:rsidP="0088515B">
            <w:pPr>
              <w:suppressAutoHyphens/>
              <w:rPr>
                <w:rFonts w:cs="Calibri"/>
                <w:sz w:val="18"/>
                <w:szCs w:val="18"/>
                <w:lang w:eastAsia="zh-CN"/>
              </w:rPr>
            </w:pPr>
            <w:r>
              <w:rPr>
                <w:rFonts w:cs="Calibri"/>
                <w:sz w:val="18"/>
                <w:szCs w:val="18"/>
                <w:lang w:eastAsia="zh-CN"/>
              </w:rPr>
              <w:lastRenderedPageBreak/>
              <w:t>thread_</w:t>
            </w:r>
            <w:r w:rsidRPr="00AD13B9">
              <w:rPr>
                <w:rFonts w:cs="Calibri"/>
                <w:sz w:val="18"/>
                <w:szCs w:val="18"/>
                <w:lang w:eastAsia="zh-CN"/>
              </w:rPr>
              <w:t>kinetic_friction</w:t>
            </w:r>
          </w:p>
        </w:tc>
        <w:tc>
          <w:tcPr>
            <w:tcW w:w="1418" w:type="dxa"/>
            <w:tcBorders>
              <w:top w:val="dotted" w:sz="4" w:space="0" w:color="000000"/>
              <w:left w:val="single" w:sz="4" w:space="0" w:color="000000"/>
              <w:bottom w:val="dotted" w:sz="4" w:space="0" w:color="000000"/>
              <w:right w:val="nil"/>
            </w:tcBorders>
          </w:tcPr>
          <w:p w14:paraId="3B8E4186" w14:textId="269668B1" w:rsidR="002D676D" w:rsidRPr="00AD13B9" w:rsidRDefault="002D676D"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B7475CA" w14:textId="733B1C73" w:rsidR="002D676D" w:rsidRPr="00AD13B9" w:rsidRDefault="002D676D"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1DD7A47F" w14:textId="3DBF52ED" w:rsidR="002D676D" w:rsidRPr="00AD13B9" w:rsidRDefault="002D676D"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4CE5501" w14:textId="77777777" w:rsidR="002D676D" w:rsidRPr="00AD13B9" w:rsidRDefault="002D676D" w:rsidP="0088515B">
            <w:pPr>
              <w:suppressAutoHyphens/>
              <w:rPr>
                <w:sz w:val="18"/>
                <w:szCs w:val="18"/>
              </w:rPr>
            </w:pPr>
          </w:p>
        </w:tc>
      </w:tr>
      <w:tr w:rsidR="002D676D" w:rsidRPr="00397AE8" w14:paraId="5196460F"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69BEF436" w14:textId="77777777" w:rsidR="002D676D" w:rsidRPr="00AD13B9" w:rsidRDefault="002D676D" w:rsidP="0088515B">
            <w:pPr>
              <w:suppressAutoHyphens/>
              <w:rPr>
                <w:rFonts w:cs="Calibri"/>
                <w:sz w:val="18"/>
                <w:szCs w:val="18"/>
                <w:lang w:eastAsia="zh-CN"/>
              </w:rPr>
            </w:pPr>
            <w:r w:rsidRPr="00AD13B9">
              <w:rPr>
                <w:rFonts w:cs="Calibri"/>
                <w:sz w:val="18"/>
                <w:szCs w:val="18"/>
                <w:lang w:eastAsia="zh-CN"/>
              </w:rPr>
              <w:t>strength_property_class</w:t>
            </w:r>
          </w:p>
        </w:tc>
        <w:tc>
          <w:tcPr>
            <w:tcW w:w="1418" w:type="dxa"/>
            <w:tcBorders>
              <w:top w:val="dotted" w:sz="4" w:space="0" w:color="000000"/>
              <w:left w:val="single" w:sz="4" w:space="0" w:color="000000"/>
              <w:bottom w:val="dotted" w:sz="4" w:space="0" w:color="000000"/>
              <w:right w:val="nil"/>
            </w:tcBorders>
          </w:tcPr>
          <w:p w14:paraId="5DAB9C20" w14:textId="77777777" w:rsidR="002D676D" w:rsidRPr="00AD13B9" w:rsidRDefault="002D676D" w:rsidP="0088515B">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1B914FAB" w14:textId="77777777" w:rsidR="002D676D" w:rsidRPr="00AD13B9" w:rsidRDefault="002D676D" w:rsidP="0088515B">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tcPr>
          <w:p w14:paraId="30AA1702" w14:textId="77777777" w:rsidR="002D676D" w:rsidRPr="00AD13B9" w:rsidRDefault="002D676D"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84170EF" w14:textId="77777777" w:rsidR="002D676D" w:rsidRPr="00AD13B9" w:rsidRDefault="002D676D" w:rsidP="0088515B">
            <w:pPr>
              <w:suppressAutoHyphens/>
              <w:rPr>
                <w:sz w:val="18"/>
                <w:szCs w:val="18"/>
              </w:rPr>
            </w:pPr>
            <w:r w:rsidRPr="00AD13B9">
              <w:rPr>
                <w:sz w:val="18"/>
                <w:szCs w:val="18"/>
              </w:rPr>
              <w:t>-</w:t>
            </w:r>
          </w:p>
        </w:tc>
      </w:tr>
      <w:tr w:rsidR="002D676D" w:rsidRPr="00397AE8" w14:paraId="28339860" w14:textId="77777777" w:rsidTr="00AD13B9">
        <w:trPr>
          <w:cantSplit/>
          <w:jc w:val="center"/>
        </w:trPr>
        <w:tc>
          <w:tcPr>
            <w:tcW w:w="2135" w:type="dxa"/>
            <w:tcBorders>
              <w:top w:val="dotted" w:sz="4" w:space="0" w:color="000000"/>
              <w:left w:val="single" w:sz="8" w:space="0" w:color="000000"/>
              <w:bottom w:val="single" w:sz="8" w:space="0" w:color="000000"/>
              <w:right w:val="nil"/>
            </w:tcBorders>
          </w:tcPr>
          <w:p w14:paraId="0D0A80FF" w14:textId="77777777" w:rsidR="002D676D" w:rsidRPr="00AD13B9" w:rsidRDefault="002D676D" w:rsidP="0088515B">
            <w:pPr>
              <w:suppressAutoHyphens/>
              <w:rPr>
                <w:rFonts w:cs="Calibri"/>
                <w:sz w:val="18"/>
                <w:szCs w:val="18"/>
                <w:lang w:eastAsia="zh-CN"/>
              </w:rPr>
            </w:pPr>
            <w:r w:rsidRPr="00AD13B9">
              <w:rPr>
                <w:sz w:val="18"/>
                <w:szCs w:val="18"/>
              </w:rPr>
              <w:t>part_code</w:t>
            </w:r>
          </w:p>
        </w:tc>
        <w:tc>
          <w:tcPr>
            <w:tcW w:w="1418" w:type="dxa"/>
            <w:tcBorders>
              <w:top w:val="dotted" w:sz="4" w:space="0" w:color="000000"/>
              <w:left w:val="single" w:sz="4" w:space="0" w:color="000000"/>
              <w:bottom w:val="single" w:sz="8" w:space="0" w:color="000000"/>
              <w:right w:val="nil"/>
            </w:tcBorders>
          </w:tcPr>
          <w:p w14:paraId="67037E6A" w14:textId="77777777" w:rsidR="002D676D" w:rsidRPr="00AD13B9" w:rsidRDefault="002D676D" w:rsidP="0088515B">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single" w:sz="8" w:space="0" w:color="000000"/>
              <w:right w:val="nil"/>
            </w:tcBorders>
          </w:tcPr>
          <w:p w14:paraId="0C15A92A" w14:textId="77777777" w:rsidR="002D676D" w:rsidRPr="00AD13B9" w:rsidRDefault="002D676D" w:rsidP="0088515B">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single" w:sz="8" w:space="0" w:color="000000"/>
              <w:right w:val="nil"/>
            </w:tcBorders>
          </w:tcPr>
          <w:p w14:paraId="36075F04" w14:textId="77777777" w:rsidR="002D676D" w:rsidRPr="00AD13B9" w:rsidRDefault="002D676D"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53D4DD1E" w14:textId="77777777" w:rsidR="002D676D" w:rsidRPr="00AD13B9" w:rsidRDefault="002D676D" w:rsidP="0088515B">
            <w:pPr>
              <w:keepNext/>
              <w:suppressAutoHyphens/>
              <w:rPr>
                <w:sz w:val="18"/>
                <w:szCs w:val="18"/>
              </w:rPr>
            </w:pPr>
            <w:r w:rsidRPr="00AD13B9">
              <w:rPr>
                <w:sz w:val="18"/>
                <w:szCs w:val="18"/>
              </w:rPr>
              <w:t>-</w:t>
            </w:r>
          </w:p>
        </w:tc>
      </w:tr>
    </w:tbl>
    <w:p w14:paraId="5E69517F" w14:textId="582BD627" w:rsidR="002E60CB" w:rsidRDefault="002E60CB" w:rsidP="00913551">
      <w:pPr>
        <w:pStyle w:val="Beschriftung"/>
        <w:spacing w:before="120"/>
      </w:pPr>
      <w:bookmarkStart w:id="1017" w:name="_Ref409694950"/>
      <w:bookmarkStart w:id="1018" w:name="_Toc3566458"/>
      <w:bookmarkStart w:id="1019" w:name="_Toc34747459"/>
      <w:bookmarkStart w:id="1020" w:name="_Toc39880781"/>
      <w:r>
        <w:t xml:space="preserve">Table </w:t>
      </w:r>
      <w:r w:rsidR="00ED469A">
        <w:fldChar w:fldCharType="begin"/>
      </w:r>
      <w:r w:rsidR="00ED469A">
        <w:instrText xml:space="preserve"> SEQ Table \* ARABIC </w:instrText>
      </w:r>
      <w:r w:rsidR="00ED469A">
        <w:fldChar w:fldCharType="separate"/>
      </w:r>
      <w:r w:rsidR="00A2710C">
        <w:rPr>
          <w:noProof/>
        </w:rPr>
        <w:t>50</w:t>
      </w:r>
      <w:r w:rsidR="00ED469A">
        <w:fldChar w:fldCharType="end"/>
      </w:r>
      <w:bookmarkEnd w:id="1017"/>
      <w:r>
        <w:t xml:space="preserve">: Attributes of element </w:t>
      </w:r>
      <w:r w:rsidRPr="00491597">
        <w:rPr>
          <w:rFonts w:ascii="Courier New" w:hAnsi="Courier New" w:cs="Courier New"/>
          <w:bCs w:val="0"/>
          <w:i/>
          <w:sz w:val="18"/>
          <w:szCs w:val="18"/>
        </w:rPr>
        <w:t>&lt;</w:t>
      </w:r>
      <w:r w:rsidRPr="00F665A9">
        <w:rPr>
          <w:rFonts w:ascii="Courier New" w:hAnsi="Courier New" w:cs="Courier New"/>
          <w:b w:val="0"/>
          <w:i/>
          <w:sz w:val="18"/>
          <w:szCs w:val="18"/>
        </w:rPr>
        <w:t>threaded_connection</w:t>
      </w:r>
      <w:r w:rsidR="00656253">
        <w:rPr>
          <w:rFonts w:ascii="Courier New" w:hAnsi="Courier New" w:cs="Courier New"/>
          <w:b w:val="0"/>
          <w:i/>
          <w:sz w:val="18"/>
          <w:szCs w:val="18"/>
        </w:rPr>
        <w:t>/</w:t>
      </w:r>
      <w:r w:rsidRPr="00491597">
        <w:rPr>
          <w:rFonts w:ascii="Courier New" w:hAnsi="Courier New" w:cs="Courier New"/>
          <w:bCs w:val="0"/>
          <w:i/>
          <w:sz w:val="18"/>
          <w:szCs w:val="18"/>
        </w:rPr>
        <w:t>&gt;</w:t>
      </w:r>
      <w:bookmarkEnd w:id="1018"/>
      <w:bookmarkEnd w:id="1019"/>
      <w:bookmarkEnd w:id="1020"/>
    </w:p>
    <w:p w14:paraId="09685EF0" w14:textId="77777777" w:rsidR="002E60CB" w:rsidRPr="000B11EA" w:rsidRDefault="002E60CB" w:rsidP="002E60CB">
      <w:r w:rsidRPr="000B11EA">
        <w:t xml:space="preserve">These attributes have following semantics: </w:t>
      </w:r>
    </w:p>
    <w:p w14:paraId="040EE2F3" w14:textId="77777777" w:rsidR="002E60CB" w:rsidRPr="000B11EA" w:rsidRDefault="002E60CB" w:rsidP="006D1F3B">
      <w:pPr>
        <w:numPr>
          <w:ilvl w:val="0"/>
          <w:numId w:val="22"/>
        </w:numPr>
        <w:spacing w:before="60" w:after="60"/>
        <w:ind w:left="714" w:hanging="357"/>
        <w:jc w:val="both"/>
      </w:pPr>
      <w:r w:rsidRPr="00656253">
        <w:rPr>
          <w:rStyle w:val="elementdeftypeChar"/>
        </w:rPr>
        <w:t>diameter</w:t>
      </w:r>
      <w:r w:rsidRPr="000B11EA">
        <w:t>: the diameter of the bolt or screw</w:t>
      </w:r>
      <w:r>
        <w:t>. It should</w:t>
      </w:r>
      <w:r w:rsidRPr="00FF5B0E">
        <w:t xml:space="preserve"> be provided, </w:t>
      </w:r>
      <w:r>
        <w:t xml:space="preserve">since e. g. only few CAE simulation types can live without it. </w:t>
      </w:r>
    </w:p>
    <w:p w14:paraId="4A253BE0" w14:textId="064D6EFA" w:rsidR="002E60CB" w:rsidRPr="000B11EA" w:rsidRDefault="002E60CB" w:rsidP="006D1F3B">
      <w:pPr>
        <w:numPr>
          <w:ilvl w:val="0"/>
          <w:numId w:val="22"/>
        </w:numPr>
        <w:spacing w:before="60" w:after="60"/>
        <w:ind w:left="714" w:hanging="357"/>
        <w:jc w:val="both"/>
      </w:pPr>
      <w:r w:rsidRPr="00656253">
        <w:rPr>
          <w:rStyle w:val="elementdeftypeChar"/>
        </w:rPr>
        <w:t>length</w:t>
      </w:r>
      <w:r w:rsidRPr="000B11EA">
        <w:t>: the length of the bolt or screw. Refer to</w:t>
      </w:r>
      <w:r w:rsidR="00B142AC">
        <w:t xml:space="preserve"> </w:t>
      </w:r>
      <w:r w:rsidR="00B142AC">
        <w:fldChar w:fldCharType="begin"/>
      </w:r>
      <w:r w:rsidR="00B142AC">
        <w:instrText xml:space="preserve"> REF _Ref428531136 \h </w:instrText>
      </w:r>
      <w:r w:rsidR="00B142AC">
        <w:fldChar w:fldCharType="separate"/>
      </w:r>
      <w:r w:rsidR="00A2710C">
        <w:t xml:space="preserve">Figure </w:t>
      </w:r>
      <w:r w:rsidR="00A2710C">
        <w:rPr>
          <w:noProof/>
        </w:rPr>
        <w:t>22</w:t>
      </w:r>
      <w:r w:rsidR="00A2710C">
        <w:t xml:space="preserve">: </w:t>
      </w:r>
      <w:r w:rsidR="00A2710C" w:rsidRPr="001B293E">
        <w:t xml:space="preserve">Definition of </w:t>
      </w:r>
      <w:r w:rsidR="00A2710C">
        <w:t>L</w:t>
      </w:r>
      <w:r w:rsidR="00A2710C" w:rsidRPr="001B293E">
        <w:t xml:space="preserve">ength and </w:t>
      </w:r>
      <w:r w:rsidR="00A2710C">
        <w:t>H</w:t>
      </w:r>
      <w:r w:rsidR="00A2710C" w:rsidRPr="001B293E">
        <w:t xml:space="preserve">ead </w:t>
      </w:r>
      <w:r w:rsidR="00A2710C">
        <w:t>S</w:t>
      </w:r>
      <w:r w:rsidR="00A2710C" w:rsidRPr="001B293E">
        <w:t>izes</w:t>
      </w:r>
      <w:r w:rsidR="00B142AC">
        <w:fldChar w:fldCharType="end"/>
      </w:r>
      <w:r w:rsidRPr="000B11EA">
        <w:t xml:space="preserve">. </w:t>
      </w:r>
    </w:p>
    <w:p w14:paraId="1176D1AD" w14:textId="77777777" w:rsidR="002E60CB" w:rsidRPr="000B11EA" w:rsidRDefault="002E60CB" w:rsidP="006D1F3B">
      <w:pPr>
        <w:numPr>
          <w:ilvl w:val="0"/>
          <w:numId w:val="22"/>
        </w:numPr>
        <w:spacing w:before="60" w:after="60"/>
        <w:ind w:left="714" w:hanging="357"/>
        <w:jc w:val="both"/>
      </w:pPr>
      <w:r w:rsidRPr="00656253">
        <w:rPr>
          <w:rStyle w:val="elementdeftypeChar"/>
        </w:rPr>
        <w:t>thread_length</w:t>
      </w:r>
      <w:r w:rsidRPr="000B11EA">
        <w:t xml:space="preserve">: the length of the </w:t>
      </w:r>
      <w:r>
        <w:t xml:space="preserve">thread of the </w:t>
      </w:r>
      <w:r w:rsidRPr="000B11EA">
        <w:t xml:space="preserve">bolt or screw. </w:t>
      </w:r>
      <w:r>
        <w:t xml:space="preserve">Only needed in case of a partial-thread screw. In case of a full-thread screw, thread continues from tip to head, without a non-threaded area. Then, </w:t>
      </w:r>
      <w:r w:rsidRPr="00552C8E">
        <w:rPr>
          <w:i/>
        </w:rPr>
        <w:t>thread_length = length – sink_size</w:t>
      </w:r>
      <w:r>
        <w:t>.</w:t>
      </w:r>
    </w:p>
    <w:p w14:paraId="16569066" w14:textId="77777777" w:rsidR="002E60CB" w:rsidRPr="000B11EA" w:rsidRDefault="002E60CB" w:rsidP="006D1F3B">
      <w:pPr>
        <w:numPr>
          <w:ilvl w:val="0"/>
          <w:numId w:val="22"/>
        </w:numPr>
        <w:spacing w:before="60" w:after="60"/>
        <w:ind w:left="714" w:hanging="357"/>
        <w:jc w:val="both"/>
      </w:pPr>
      <w:r w:rsidRPr="00656253">
        <w:rPr>
          <w:rStyle w:val="elementdeftypeChar"/>
        </w:rPr>
        <w:t>head_diameter</w:t>
      </w:r>
      <w:r w:rsidRPr="000B11EA">
        <w:t>: the diameter of the head of the bolt or screw</w:t>
      </w:r>
    </w:p>
    <w:p w14:paraId="11EE5586" w14:textId="77777777" w:rsidR="002E60CB" w:rsidRPr="000B11EA" w:rsidRDefault="002E60CB" w:rsidP="006D1F3B">
      <w:pPr>
        <w:numPr>
          <w:ilvl w:val="0"/>
          <w:numId w:val="22"/>
        </w:numPr>
        <w:spacing w:before="60" w:after="60"/>
        <w:ind w:left="714" w:hanging="357"/>
        <w:jc w:val="both"/>
      </w:pPr>
      <w:r w:rsidRPr="00656253">
        <w:rPr>
          <w:rStyle w:val="elementdeftypeChar"/>
        </w:rPr>
        <w:t>head_height</w:t>
      </w:r>
      <w:r w:rsidRPr="000B11EA">
        <w:t xml:space="preserve">: the height of the head. </w:t>
      </w:r>
    </w:p>
    <w:p w14:paraId="7F53BF8E" w14:textId="4812F894" w:rsidR="00625A92" w:rsidRDefault="00625A92" w:rsidP="006D1F3B">
      <w:pPr>
        <w:numPr>
          <w:ilvl w:val="0"/>
          <w:numId w:val="22"/>
        </w:numPr>
        <w:spacing w:before="60" w:after="60"/>
        <w:ind w:left="714" w:hanging="357"/>
        <w:jc w:val="both"/>
      </w:pPr>
      <w:r w:rsidRPr="00656253">
        <w:rPr>
          <w:rStyle w:val="elementdeftypeChar"/>
        </w:rPr>
        <w:t>head_type</w:t>
      </w:r>
      <w:r>
        <w:t xml:space="preserve">: Type of screw head, e. g. </w:t>
      </w:r>
      <w:r w:rsidR="00194316">
        <w:t>"</w:t>
      </w:r>
      <w:r>
        <w:t>outer hexagonal</w:t>
      </w:r>
      <w:r w:rsidR="00194316">
        <w:t>"</w:t>
      </w:r>
      <w:r>
        <w:t xml:space="preserve">, </w:t>
      </w:r>
      <w:r w:rsidR="00194316">
        <w:t>"</w:t>
      </w:r>
      <w:r>
        <w:t>flanged-hex/Phillips-head combi</w:t>
      </w:r>
      <w:r w:rsidR="00194316">
        <w:t>"</w:t>
      </w:r>
      <w:r>
        <w:t xml:space="preserve">, </w:t>
      </w:r>
      <w:r w:rsidR="00194316">
        <w:t>"</w:t>
      </w:r>
      <w:r>
        <w:t>e</w:t>
      </w:r>
      <w:r w:rsidRPr="006A33CA">
        <w:t xml:space="preserve">xternal </w:t>
      </w:r>
      <w:r>
        <w:t>t</w:t>
      </w:r>
      <w:r w:rsidRPr="006A33CA">
        <w:t xml:space="preserve">orx </w:t>
      </w:r>
      <w:r>
        <w:t>p</w:t>
      </w:r>
      <w:r w:rsidRPr="006A33CA">
        <w:t xml:space="preserve">lus </w:t>
      </w:r>
      <w:r w:rsidR="00194316">
        <w:t>"</w:t>
      </w:r>
      <w:r>
        <w:t xml:space="preserve">. Since there is a </w:t>
      </w:r>
      <w:r w:rsidRPr="006A52D8">
        <w:t>wide variety and ever increasing of screw head types, alphanumeric type is appropriate for this attribute.</w:t>
      </w:r>
      <w:r>
        <w:rPr>
          <w:rStyle w:val="hps"/>
          <w:lang w:val="en"/>
        </w:rPr>
        <w:t xml:space="preserve"> </w:t>
      </w:r>
    </w:p>
    <w:p w14:paraId="4AE8AE89" w14:textId="77777777" w:rsidR="002E60CB" w:rsidRDefault="002E60CB" w:rsidP="006D1F3B">
      <w:pPr>
        <w:numPr>
          <w:ilvl w:val="0"/>
          <w:numId w:val="22"/>
        </w:numPr>
        <w:spacing w:before="60" w:after="60"/>
        <w:ind w:left="714" w:hanging="357"/>
        <w:jc w:val="both"/>
      </w:pPr>
      <w:r w:rsidRPr="00656253">
        <w:rPr>
          <w:rStyle w:val="elementdeftypeChar"/>
        </w:rPr>
        <w:t>sink_size</w:t>
      </w:r>
      <w:r w:rsidRPr="000B11EA">
        <w:t xml:space="preserve">: the size of the head that is sunk (for countersunk screws). </w:t>
      </w:r>
    </w:p>
    <w:p w14:paraId="5B7C92A9" w14:textId="77777777" w:rsidR="002E60CB" w:rsidRDefault="002E60CB" w:rsidP="006D1F3B">
      <w:pPr>
        <w:numPr>
          <w:ilvl w:val="0"/>
          <w:numId w:val="22"/>
        </w:numPr>
        <w:spacing w:before="60" w:after="60"/>
        <w:ind w:left="714" w:hanging="357"/>
        <w:jc w:val="both"/>
      </w:pPr>
      <w:r w:rsidRPr="00656253">
        <w:rPr>
          <w:rStyle w:val="elementdeftypeChar"/>
        </w:rPr>
        <w:t>pitch</w:t>
      </w:r>
      <w:r w:rsidRPr="00CD36CA">
        <w:rPr>
          <w:rFonts w:ascii="Courier New" w:hAnsi="Courier New" w:cs="Courier New"/>
          <w:sz w:val="18"/>
        </w:rPr>
        <w:t>:</w:t>
      </w:r>
      <w:r>
        <w:t xml:space="preserve"> is the distance from the crest of one thread to the next.</w:t>
      </w:r>
      <w:r>
        <w:rPr>
          <w:rStyle w:val="Funotenzeichen"/>
        </w:rPr>
        <w:footnoteReference w:id="15"/>
      </w:r>
      <w:r>
        <w:t xml:space="preserve"> </w:t>
      </w:r>
    </w:p>
    <w:p w14:paraId="363A02BD" w14:textId="1AC88EFC" w:rsidR="006A128E" w:rsidRPr="00B36A94" w:rsidRDefault="006A128E" w:rsidP="006D1F3B">
      <w:pPr>
        <w:numPr>
          <w:ilvl w:val="0"/>
          <w:numId w:val="22"/>
        </w:numPr>
        <w:spacing w:before="60" w:after="60"/>
        <w:ind w:left="714" w:hanging="357"/>
        <w:jc w:val="both"/>
        <w:rPr>
          <w:lang w:val="en"/>
        </w:rPr>
      </w:pPr>
      <w:r>
        <w:rPr>
          <w:rStyle w:val="elementdeftypeChar"/>
        </w:rPr>
        <w:t>l</w:t>
      </w:r>
      <w:r w:rsidRPr="006A128E">
        <w:rPr>
          <w:rStyle w:val="elementdeftypeChar"/>
        </w:rPr>
        <w:t>ead:</w:t>
      </w:r>
      <w:r>
        <w:rPr>
          <w:lang w:val="en"/>
        </w:rPr>
        <w:t xml:space="preserve"> is the distance along the screw's axis that is covered by one complete rotation of the screw (360°).</w:t>
      </w:r>
      <w:r w:rsidR="00B36A94">
        <w:rPr>
          <w:lang w:val="en"/>
        </w:rPr>
        <w:t xml:space="preserve"> L</w:t>
      </w:r>
      <w:r w:rsidR="00B36A94" w:rsidRPr="00B36A94">
        <w:rPr>
          <w:lang w:val="en"/>
        </w:rPr>
        <w:t>ead and pitch are parametrically related, and the </w:t>
      </w:r>
      <w:hyperlink r:id="rId95" w:tooltip="Parameter" w:history="1">
        <w:r w:rsidR="00B36A94" w:rsidRPr="00B36A94">
          <w:rPr>
            <w:lang w:val="en"/>
          </w:rPr>
          <w:t>parameter</w:t>
        </w:r>
      </w:hyperlink>
      <w:r w:rsidR="00B36A94" w:rsidRPr="00B36A94">
        <w:rPr>
          <w:lang w:val="en"/>
        </w:rPr>
        <w:t> that relates them, the number of starts (number of single thread), very often has a value of 1, in which case their relationship becomes equality. In general, lead is equal to S times pitch, in which S is the number of starts.</w:t>
      </w:r>
    </w:p>
    <w:p w14:paraId="551355E1" w14:textId="77777777" w:rsidR="002E60CB" w:rsidRPr="000B11EA" w:rsidRDefault="002E60CB" w:rsidP="006D1F3B">
      <w:pPr>
        <w:numPr>
          <w:ilvl w:val="0"/>
          <w:numId w:val="22"/>
        </w:numPr>
        <w:spacing w:before="60" w:after="60"/>
        <w:ind w:left="714" w:hanging="357"/>
        <w:jc w:val="both"/>
      </w:pPr>
      <w:r w:rsidRPr="00656253">
        <w:rPr>
          <w:rStyle w:val="elementdeftypeChar"/>
        </w:rPr>
        <w:t>torque</w:t>
      </w:r>
      <w:r w:rsidRPr="000B11EA">
        <w:t xml:space="preserve">: The torque which should be applied when fastening the bolt or screw. </w:t>
      </w:r>
    </w:p>
    <w:p w14:paraId="61D27593" w14:textId="77777777" w:rsidR="002E60CB" w:rsidRPr="000B11EA" w:rsidRDefault="002E60CB" w:rsidP="006D1F3B">
      <w:pPr>
        <w:numPr>
          <w:ilvl w:val="0"/>
          <w:numId w:val="22"/>
        </w:numPr>
        <w:spacing w:before="60" w:after="60"/>
        <w:ind w:left="714" w:hanging="357"/>
        <w:jc w:val="both"/>
      </w:pPr>
      <w:r w:rsidRPr="00656253">
        <w:rPr>
          <w:rStyle w:val="elementdeftypeChar"/>
        </w:rPr>
        <w:t>angle</w:t>
      </w:r>
      <w:r w:rsidRPr="000B11EA">
        <w:t>: The t</w:t>
      </w:r>
      <w:r>
        <w:t>urning angle</w:t>
      </w:r>
      <w:r w:rsidRPr="000B11EA">
        <w:t xml:space="preserve"> which should be applied when fastening the bolt or screw. </w:t>
      </w:r>
    </w:p>
    <w:p w14:paraId="61F56443" w14:textId="77777777" w:rsidR="002E60CB" w:rsidRPr="000B11EA" w:rsidRDefault="002E60CB" w:rsidP="006D1F3B">
      <w:pPr>
        <w:numPr>
          <w:ilvl w:val="0"/>
          <w:numId w:val="22"/>
        </w:numPr>
        <w:spacing w:before="60" w:after="60"/>
        <w:ind w:left="714" w:hanging="357"/>
        <w:jc w:val="both"/>
      </w:pPr>
      <w:r w:rsidRPr="00656253">
        <w:rPr>
          <w:rStyle w:val="elementdeftypeChar"/>
        </w:rPr>
        <w:t>pretension</w:t>
      </w:r>
      <w:r w:rsidRPr="000B11EA">
        <w:t xml:space="preserve">: The </w:t>
      </w:r>
      <w:r>
        <w:t xml:space="preserve">pretension </w:t>
      </w:r>
      <w:r w:rsidRPr="000B11EA">
        <w:t xml:space="preserve">which </w:t>
      </w:r>
      <w:r>
        <w:t xml:space="preserve">is generated within the </w:t>
      </w:r>
      <w:r w:rsidRPr="000B11EA">
        <w:t xml:space="preserve">bolt or </w:t>
      </w:r>
      <w:r>
        <w:t>screw</w:t>
      </w:r>
      <w:r w:rsidRPr="000B11EA">
        <w:t xml:space="preserve"> when fastening. </w:t>
      </w:r>
    </w:p>
    <w:p w14:paraId="1E1452B5" w14:textId="77777777" w:rsidR="002E60CB" w:rsidRPr="000B11EA" w:rsidRDefault="002E60CB" w:rsidP="006D1F3B">
      <w:pPr>
        <w:numPr>
          <w:ilvl w:val="0"/>
          <w:numId w:val="22"/>
        </w:numPr>
        <w:spacing w:before="60" w:after="60"/>
        <w:ind w:left="714" w:hanging="357"/>
        <w:jc w:val="both"/>
      </w:pPr>
      <w:r w:rsidRPr="00656253">
        <w:rPr>
          <w:rStyle w:val="elementdeftypeChar"/>
        </w:rPr>
        <w:t>static_friction</w:t>
      </w:r>
      <w:r w:rsidRPr="000B11EA">
        <w:t xml:space="preserve">: The </w:t>
      </w:r>
      <w:r>
        <w:t>static friction between head and adjacent washer or part</w:t>
      </w:r>
      <w:r w:rsidRPr="000B11EA">
        <w:t xml:space="preserve">. </w:t>
      </w:r>
    </w:p>
    <w:p w14:paraId="0CB5A09B" w14:textId="77777777" w:rsidR="002E60CB" w:rsidRDefault="002E60CB" w:rsidP="006D1F3B">
      <w:pPr>
        <w:numPr>
          <w:ilvl w:val="0"/>
          <w:numId w:val="22"/>
        </w:numPr>
        <w:spacing w:before="60" w:after="60"/>
        <w:ind w:left="714" w:hanging="357"/>
        <w:jc w:val="both"/>
      </w:pPr>
      <w:r w:rsidRPr="00656253">
        <w:rPr>
          <w:rStyle w:val="elementdeftypeChar"/>
        </w:rPr>
        <w:t>kinetic_friction</w:t>
      </w:r>
      <w:r w:rsidRPr="000B11EA">
        <w:t xml:space="preserve">: The </w:t>
      </w:r>
      <w:r>
        <w:t>kinetic friction between head and adjacent washer or part</w:t>
      </w:r>
      <w:r w:rsidRPr="000B11EA">
        <w:t xml:space="preserve">. </w:t>
      </w:r>
    </w:p>
    <w:p w14:paraId="4CB82CDF" w14:textId="3F60A5B2" w:rsidR="002D676D" w:rsidRPr="000B11EA" w:rsidRDefault="002D676D" w:rsidP="002D676D">
      <w:pPr>
        <w:numPr>
          <w:ilvl w:val="0"/>
          <w:numId w:val="22"/>
        </w:numPr>
        <w:spacing w:before="60" w:after="60"/>
        <w:ind w:left="714" w:hanging="357"/>
        <w:jc w:val="both"/>
      </w:pPr>
      <w:r>
        <w:rPr>
          <w:rStyle w:val="elementdeftypeChar"/>
        </w:rPr>
        <w:t>thread_</w:t>
      </w:r>
      <w:r w:rsidRPr="00656253">
        <w:rPr>
          <w:rStyle w:val="elementdeftypeChar"/>
        </w:rPr>
        <w:t>static_friction</w:t>
      </w:r>
      <w:r w:rsidRPr="000B11EA">
        <w:t xml:space="preserve">: The </w:t>
      </w:r>
      <w:r>
        <w:t xml:space="preserve">static friction between </w:t>
      </w:r>
      <w:r w:rsidRPr="00147227">
        <w:rPr>
          <w:rFonts w:cs="Calibri"/>
          <w:lang w:eastAsia="en-GB"/>
        </w:rPr>
        <w:t>screw</w:t>
      </w:r>
      <w:r>
        <w:rPr>
          <w:rFonts w:cs="Calibri"/>
          <w:lang w:eastAsia="en-GB"/>
        </w:rPr>
        <w:t xml:space="preserve"> and cut thread, or </w:t>
      </w:r>
      <w:r w:rsidRPr="00147227">
        <w:rPr>
          <w:rFonts w:cs="Calibri"/>
          <w:lang w:eastAsia="en-GB"/>
        </w:rPr>
        <w:t xml:space="preserve">bolt thread </w:t>
      </w:r>
      <w:r>
        <w:rPr>
          <w:rFonts w:cs="Calibri"/>
          <w:lang w:eastAsia="en-GB"/>
        </w:rPr>
        <w:t xml:space="preserve">and </w:t>
      </w:r>
      <w:r w:rsidRPr="00147227">
        <w:rPr>
          <w:rFonts w:cs="Calibri"/>
          <w:lang w:eastAsia="en-GB"/>
        </w:rPr>
        <w:t>nut thread</w:t>
      </w:r>
      <w:r w:rsidRPr="000B11EA">
        <w:t xml:space="preserve">. </w:t>
      </w:r>
    </w:p>
    <w:p w14:paraId="509E328A" w14:textId="2D0F0036" w:rsidR="002D676D" w:rsidRDefault="002D676D" w:rsidP="002D676D">
      <w:pPr>
        <w:numPr>
          <w:ilvl w:val="0"/>
          <w:numId w:val="22"/>
        </w:numPr>
        <w:spacing w:before="60" w:after="60"/>
        <w:ind w:left="714" w:hanging="357"/>
        <w:jc w:val="both"/>
      </w:pPr>
      <w:r>
        <w:rPr>
          <w:rStyle w:val="elementdeftypeChar"/>
        </w:rPr>
        <w:t>thread_</w:t>
      </w:r>
      <w:r w:rsidRPr="00656253">
        <w:rPr>
          <w:rStyle w:val="elementdeftypeChar"/>
        </w:rPr>
        <w:t>kinetic_friction</w:t>
      </w:r>
      <w:r w:rsidRPr="000B11EA">
        <w:t xml:space="preserve">: The </w:t>
      </w:r>
      <w:r>
        <w:t xml:space="preserve">kinetic friction between </w:t>
      </w:r>
      <w:r w:rsidRPr="00147227">
        <w:rPr>
          <w:rFonts w:cs="Calibri"/>
          <w:lang w:eastAsia="en-GB"/>
        </w:rPr>
        <w:t>screw</w:t>
      </w:r>
      <w:r>
        <w:rPr>
          <w:rFonts w:cs="Calibri"/>
          <w:lang w:eastAsia="en-GB"/>
        </w:rPr>
        <w:t xml:space="preserve"> and cut thread, or </w:t>
      </w:r>
      <w:r w:rsidRPr="00147227">
        <w:rPr>
          <w:rFonts w:cs="Calibri"/>
          <w:lang w:eastAsia="en-GB"/>
        </w:rPr>
        <w:t xml:space="preserve">bolt thread </w:t>
      </w:r>
      <w:r>
        <w:rPr>
          <w:rFonts w:cs="Calibri"/>
          <w:lang w:eastAsia="en-GB"/>
        </w:rPr>
        <w:t xml:space="preserve">and </w:t>
      </w:r>
      <w:r w:rsidRPr="00147227">
        <w:rPr>
          <w:rFonts w:cs="Calibri"/>
          <w:lang w:eastAsia="en-GB"/>
        </w:rPr>
        <w:t>nut thread</w:t>
      </w:r>
      <w:r w:rsidRPr="000B11EA">
        <w:t xml:space="preserve">. </w:t>
      </w:r>
    </w:p>
    <w:p w14:paraId="689A7EE0" w14:textId="77777777" w:rsidR="002E60CB" w:rsidRPr="000B11EA" w:rsidRDefault="002E60CB" w:rsidP="006D1F3B">
      <w:pPr>
        <w:numPr>
          <w:ilvl w:val="0"/>
          <w:numId w:val="22"/>
        </w:numPr>
        <w:spacing w:before="60" w:after="60"/>
        <w:ind w:left="714" w:hanging="357"/>
        <w:jc w:val="both"/>
      </w:pPr>
      <w:r w:rsidRPr="00656253">
        <w:rPr>
          <w:rStyle w:val="elementdeftypeChar"/>
        </w:rPr>
        <w:t>strength_property_class</w:t>
      </w:r>
      <w:r>
        <w:t xml:space="preserve">: Strength </w:t>
      </w:r>
      <w:r w:rsidRPr="00991A7F">
        <w:t xml:space="preserve">according to </w:t>
      </w:r>
      <w:r w:rsidR="00E7538E">
        <w:t>applied standard within a unique part supplier or OEM</w:t>
      </w:r>
      <w:r w:rsidRPr="00991A7F">
        <w:t xml:space="preserve">. </w:t>
      </w:r>
    </w:p>
    <w:p w14:paraId="0A024479" w14:textId="77777777" w:rsidR="002E60CB" w:rsidRPr="000B11EA" w:rsidRDefault="002E60CB" w:rsidP="006D1F3B">
      <w:pPr>
        <w:numPr>
          <w:ilvl w:val="0"/>
          <w:numId w:val="22"/>
        </w:numPr>
        <w:spacing w:before="60" w:after="60"/>
        <w:ind w:left="714" w:hanging="357"/>
        <w:jc w:val="both"/>
      </w:pPr>
      <w:r w:rsidRPr="00656253">
        <w:rPr>
          <w:rStyle w:val="elementdeftypeChar"/>
        </w:rPr>
        <w:t>part_code</w:t>
      </w:r>
      <w:r w:rsidRPr="000B11EA">
        <w:t xml:space="preserve">: the part code of the bolt or screw, as used e. g. in a PDM system. </w:t>
      </w:r>
      <w:r>
        <w:t xml:space="preserve">Frequently, it may be convenient to use the screw norm (according to ISO, EN, BSW, DIN, …) as part code. </w:t>
      </w:r>
    </w:p>
    <w:p w14:paraId="14099B6B" w14:textId="77777777" w:rsidR="002E60CB" w:rsidRPr="00CD36CA" w:rsidRDefault="002E60CB" w:rsidP="0031729D">
      <w:pPr>
        <w:jc w:val="both"/>
      </w:pPr>
      <w:r w:rsidRPr="00CD36CA">
        <w:t xml:space="preserve">Torque, pretension and angle interact as follows: </w:t>
      </w:r>
    </w:p>
    <w:p w14:paraId="4F9C19F5" w14:textId="77777777" w:rsidR="002E60CB" w:rsidRPr="00CD36CA" w:rsidRDefault="002E60CB" w:rsidP="00B90690">
      <w:pPr>
        <w:numPr>
          <w:ilvl w:val="0"/>
          <w:numId w:val="22"/>
        </w:numPr>
        <w:spacing w:before="120"/>
        <w:jc w:val="both"/>
        <w:rPr>
          <w:rFonts w:cs="Courier New"/>
          <w:szCs w:val="22"/>
        </w:rPr>
      </w:pPr>
      <w:r w:rsidRPr="00CD36CA">
        <w:rPr>
          <w:rFonts w:cs="Courier New"/>
          <w:szCs w:val="22"/>
        </w:rPr>
        <w:t xml:space="preserve">Torque is only applied, if no pretension is given. </w:t>
      </w:r>
    </w:p>
    <w:p w14:paraId="329CADC9" w14:textId="77777777" w:rsidR="002E60CB" w:rsidRPr="00CD36CA" w:rsidRDefault="002E60CB" w:rsidP="00B90690">
      <w:pPr>
        <w:numPr>
          <w:ilvl w:val="0"/>
          <w:numId w:val="22"/>
        </w:numPr>
        <w:spacing w:before="120"/>
        <w:jc w:val="both"/>
        <w:rPr>
          <w:rFonts w:cs="Courier New"/>
          <w:szCs w:val="22"/>
        </w:rPr>
      </w:pPr>
      <w:r w:rsidRPr="00CD36CA">
        <w:rPr>
          <w:rFonts w:cs="Courier New"/>
          <w:szCs w:val="22"/>
        </w:rPr>
        <w:lastRenderedPageBreak/>
        <w:t xml:space="preserve">Angle is only applied, if torque is given and no pretension is present. </w:t>
      </w:r>
    </w:p>
    <w:p w14:paraId="3FC3D36F" w14:textId="77777777" w:rsidR="002E60CB" w:rsidRDefault="002E60CB" w:rsidP="0031729D">
      <w:pPr>
        <w:jc w:val="both"/>
      </w:pPr>
      <w:r>
        <w:t xml:space="preserve">For </w:t>
      </w:r>
      <w:r w:rsidRPr="00491597">
        <w:t xml:space="preserve">bolts </w:t>
      </w:r>
      <w:r>
        <w:t>as well as</w:t>
      </w:r>
      <w:r w:rsidRPr="00491597">
        <w:t xml:space="preserve"> screws</w:t>
      </w:r>
      <w:r>
        <w:t xml:space="preserve">, it is recommended to provide the direction of fixation. Hence </w:t>
      </w:r>
      <w:r w:rsidRPr="00226A3F">
        <w:rPr>
          <w:rFonts w:ascii="Courier New" w:hAnsi="Courier New" w:cs="Courier New"/>
          <w:b/>
          <w:i/>
          <w:sz w:val="18"/>
          <w:szCs w:val="18"/>
        </w:rPr>
        <w:t>&lt;</w:t>
      </w:r>
      <w:r w:rsidRPr="00F665A9">
        <w:rPr>
          <w:rFonts w:ascii="Courier New" w:hAnsi="Courier New" w:cs="Courier New"/>
          <w:b/>
          <w:i/>
          <w:sz w:val="18"/>
          <w:szCs w:val="18"/>
        </w:rPr>
        <w:t>threaded_connection</w:t>
      </w:r>
      <w:r w:rsidR="00B142AC">
        <w:rPr>
          <w:rFonts w:ascii="Courier New" w:hAnsi="Courier New" w:cs="Courier New"/>
          <w:b/>
          <w:i/>
          <w:sz w:val="18"/>
          <w:szCs w:val="18"/>
        </w:rPr>
        <w:t>/</w:t>
      </w:r>
      <w:r w:rsidRPr="00226A3F">
        <w:rPr>
          <w:rFonts w:ascii="Courier New" w:hAnsi="Courier New" w:cs="Courier New"/>
          <w:b/>
          <w:i/>
          <w:sz w:val="18"/>
          <w:szCs w:val="18"/>
        </w:rPr>
        <w:t>&gt;</w:t>
      </w:r>
      <w:r>
        <w:t xml:space="preserve"> offers following nested elements: </w:t>
      </w:r>
    </w:p>
    <w:tbl>
      <w:tblPr>
        <w:tblW w:w="0" w:type="auto"/>
        <w:jc w:val="center"/>
        <w:tblLayout w:type="fixed"/>
        <w:tblLook w:val="04A0" w:firstRow="1" w:lastRow="0" w:firstColumn="1" w:lastColumn="0" w:noHBand="0" w:noVBand="1"/>
      </w:tblPr>
      <w:tblGrid>
        <w:gridCol w:w="2111"/>
        <w:gridCol w:w="2268"/>
        <w:gridCol w:w="1276"/>
        <w:gridCol w:w="2837"/>
      </w:tblGrid>
      <w:tr w:rsidR="002E60CB" w:rsidRPr="000F7EEA" w14:paraId="23AE4AB7" w14:textId="77777777" w:rsidTr="00E7538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69313E0" w14:textId="77777777" w:rsidR="002E60CB" w:rsidRPr="00226A3F" w:rsidRDefault="002E60CB" w:rsidP="0088515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36E6E4F"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E8AC928" w14:textId="1D316490" w:rsidR="002E60CB" w:rsidRPr="00226A3F" w:rsidRDefault="000E60DF" w:rsidP="0088515B">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53D20E"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6844E917" w14:textId="77777777" w:rsidTr="00E7538E">
        <w:trPr>
          <w:jc w:val="center"/>
        </w:trPr>
        <w:tc>
          <w:tcPr>
            <w:tcW w:w="2111" w:type="dxa"/>
            <w:tcBorders>
              <w:top w:val="single" w:sz="8" w:space="0" w:color="000000"/>
              <w:left w:val="single" w:sz="8" w:space="0" w:color="000000"/>
              <w:bottom w:val="dotted" w:sz="4" w:space="0" w:color="auto"/>
              <w:right w:val="nil"/>
            </w:tcBorders>
            <w:hideMark/>
          </w:tcPr>
          <w:p w14:paraId="707509F9" w14:textId="77777777" w:rsidR="002E60CB" w:rsidRPr="002D0B90" w:rsidRDefault="002E60CB" w:rsidP="0088515B">
            <w:pPr>
              <w:suppressAutoHyphens/>
              <w:rPr>
                <w:rFonts w:cs="Calibri"/>
                <w:sz w:val="20"/>
                <w:szCs w:val="20"/>
                <w:lang w:eastAsia="zh-CN"/>
              </w:rPr>
            </w:pPr>
            <w:r w:rsidRPr="002D0B90">
              <w:rPr>
                <w:sz w:val="20"/>
                <w:szCs w:val="20"/>
              </w:rPr>
              <w:t>normal_direction</w:t>
            </w:r>
          </w:p>
        </w:tc>
        <w:tc>
          <w:tcPr>
            <w:tcW w:w="2268" w:type="dxa"/>
            <w:tcBorders>
              <w:top w:val="single" w:sz="8" w:space="0" w:color="000000"/>
              <w:left w:val="single" w:sz="4" w:space="0" w:color="000000"/>
              <w:bottom w:val="dotted" w:sz="4" w:space="0" w:color="auto"/>
              <w:right w:val="nil"/>
            </w:tcBorders>
            <w:hideMark/>
          </w:tcPr>
          <w:p w14:paraId="550C77D6"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single" w:sz="8" w:space="0" w:color="000000"/>
              <w:left w:val="single" w:sz="4" w:space="0" w:color="000000"/>
              <w:bottom w:val="dotted" w:sz="4" w:space="0" w:color="auto"/>
              <w:right w:val="nil"/>
            </w:tcBorders>
            <w:hideMark/>
          </w:tcPr>
          <w:p w14:paraId="5A5E399D" w14:textId="77777777" w:rsidR="002E60CB" w:rsidRPr="002D0B90" w:rsidRDefault="002E60CB" w:rsidP="0088515B">
            <w:pPr>
              <w:suppressAutoHyphens/>
              <w:rPr>
                <w:rFonts w:cs="Calibri"/>
                <w:sz w:val="20"/>
                <w:szCs w:val="20"/>
                <w:lang w:eastAsia="zh-CN"/>
              </w:rPr>
            </w:pPr>
            <w:r w:rsidRPr="002D0B90">
              <w:rPr>
                <w:sz w:val="20"/>
                <w:szCs w:val="20"/>
              </w:rPr>
              <w:t>Optional</w:t>
            </w:r>
          </w:p>
        </w:tc>
        <w:tc>
          <w:tcPr>
            <w:tcW w:w="2837" w:type="dxa"/>
            <w:tcBorders>
              <w:top w:val="single" w:sz="8" w:space="0" w:color="000000"/>
              <w:left w:val="single" w:sz="4" w:space="0" w:color="000000"/>
              <w:bottom w:val="dotted" w:sz="4" w:space="0" w:color="auto"/>
              <w:right w:val="single" w:sz="8" w:space="0" w:color="000000"/>
            </w:tcBorders>
            <w:hideMark/>
          </w:tcPr>
          <w:p w14:paraId="6BD512F3" w14:textId="77777777" w:rsidR="002E60CB" w:rsidRPr="002D0B90" w:rsidRDefault="002E60CB" w:rsidP="0088515B">
            <w:pPr>
              <w:keepNext/>
              <w:suppressAutoHyphens/>
              <w:rPr>
                <w:rFonts w:cs="Calibri"/>
                <w:lang w:eastAsia="zh-CN"/>
              </w:rPr>
            </w:pPr>
            <w:r w:rsidRPr="002D0B90">
              <w:rPr>
                <w:sz w:val="20"/>
                <w:szCs w:val="20"/>
              </w:rPr>
              <w:t>-</w:t>
            </w:r>
          </w:p>
        </w:tc>
      </w:tr>
      <w:tr w:rsidR="002E60CB" w:rsidRPr="00BC3F09" w14:paraId="79429C68" w14:textId="77777777" w:rsidTr="00E7538E">
        <w:trPr>
          <w:jc w:val="center"/>
        </w:trPr>
        <w:tc>
          <w:tcPr>
            <w:tcW w:w="2111" w:type="dxa"/>
            <w:tcBorders>
              <w:top w:val="dotted" w:sz="4" w:space="0" w:color="auto"/>
              <w:left w:val="single" w:sz="8" w:space="0" w:color="000000"/>
              <w:bottom w:val="dotted" w:sz="4" w:space="0" w:color="auto"/>
              <w:right w:val="nil"/>
            </w:tcBorders>
            <w:shd w:val="clear" w:color="auto" w:fill="auto"/>
            <w:hideMark/>
          </w:tcPr>
          <w:p w14:paraId="36AEF817" w14:textId="77777777" w:rsidR="002E60CB" w:rsidRPr="00BC3F09" w:rsidRDefault="002E60CB" w:rsidP="0088515B">
            <w:pPr>
              <w:suppressAutoHyphens/>
              <w:rPr>
                <w:sz w:val="20"/>
                <w:szCs w:val="20"/>
              </w:rPr>
            </w:pPr>
            <w:r w:rsidRPr="00BC3F09">
              <w:rPr>
                <w:sz w:val="20"/>
                <w:szCs w:val="20"/>
              </w:rPr>
              <w:t>b</w:t>
            </w:r>
            <w:r>
              <w:rPr>
                <w:sz w:val="20"/>
                <w:szCs w:val="20"/>
              </w:rPr>
              <w:t>olt</w:t>
            </w:r>
            <w:r w:rsidRPr="00BC3F09">
              <w:rPr>
                <w:sz w:val="20"/>
                <w:szCs w:val="20"/>
              </w:rPr>
              <w:br/>
              <w:t>s</w:t>
            </w:r>
            <w:r>
              <w:rPr>
                <w:sz w:val="20"/>
                <w:szCs w:val="20"/>
              </w:rPr>
              <w:t>crew</w:t>
            </w:r>
          </w:p>
        </w:tc>
        <w:tc>
          <w:tcPr>
            <w:tcW w:w="2268" w:type="dxa"/>
            <w:tcBorders>
              <w:top w:val="dotted" w:sz="4" w:space="0" w:color="auto"/>
              <w:left w:val="single" w:sz="4" w:space="0" w:color="000000"/>
              <w:bottom w:val="dotted" w:sz="4" w:space="0" w:color="auto"/>
              <w:right w:val="nil"/>
            </w:tcBorders>
            <w:shd w:val="clear" w:color="auto" w:fill="auto"/>
            <w:hideMark/>
          </w:tcPr>
          <w:p w14:paraId="717050EF" w14:textId="77777777" w:rsidR="002E60CB" w:rsidRPr="00BC3F09" w:rsidRDefault="002E60CB" w:rsidP="0088515B">
            <w:pPr>
              <w:suppressAutoHyphens/>
              <w:rPr>
                <w:sz w:val="20"/>
                <w:szCs w:val="20"/>
              </w:rPr>
            </w:pPr>
            <w:r w:rsidRPr="00BC3F09">
              <w:rPr>
                <w:sz w:val="20"/>
                <w:szCs w:val="20"/>
              </w:rPr>
              <w:t>1</w:t>
            </w:r>
          </w:p>
        </w:tc>
        <w:tc>
          <w:tcPr>
            <w:tcW w:w="1276" w:type="dxa"/>
            <w:tcBorders>
              <w:top w:val="dotted" w:sz="4" w:space="0" w:color="auto"/>
              <w:left w:val="single" w:sz="4" w:space="0" w:color="000000"/>
              <w:bottom w:val="dotted" w:sz="4" w:space="0" w:color="auto"/>
              <w:right w:val="nil"/>
            </w:tcBorders>
            <w:shd w:val="clear" w:color="auto" w:fill="auto"/>
            <w:hideMark/>
          </w:tcPr>
          <w:p w14:paraId="7CDDE512" w14:textId="77777777" w:rsidR="002E60CB" w:rsidRPr="00BC3F09" w:rsidRDefault="002E60CB" w:rsidP="0088515B">
            <w:pPr>
              <w:suppressAutoHyphens/>
              <w:rPr>
                <w:sz w:val="20"/>
                <w:szCs w:val="20"/>
              </w:rPr>
            </w:pPr>
            <w:r>
              <w:rPr>
                <w:sz w:val="20"/>
                <w:szCs w:val="20"/>
              </w:rPr>
              <w:t>Required</w:t>
            </w:r>
          </w:p>
        </w:tc>
        <w:tc>
          <w:tcPr>
            <w:tcW w:w="2837" w:type="dxa"/>
            <w:tcBorders>
              <w:top w:val="dotted" w:sz="4" w:space="0" w:color="auto"/>
              <w:left w:val="single" w:sz="4" w:space="0" w:color="000000"/>
              <w:bottom w:val="dotted" w:sz="4" w:space="0" w:color="auto"/>
              <w:right w:val="single" w:sz="8" w:space="0" w:color="000000"/>
            </w:tcBorders>
            <w:shd w:val="clear" w:color="auto" w:fill="auto"/>
            <w:hideMark/>
          </w:tcPr>
          <w:p w14:paraId="67A9D44E" w14:textId="77777777" w:rsidR="002E60CB" w:rsidRPr="00BC3F09" w:rsidRDefault="002E60CB" w:rsidP="0088515B">
            <w:pPr>
              <w:keepNext/>
              <w:suppressAutoHyphens/>
              <w:rPr>
                <w:sz w:val="20"/>
                <w:szCs w:val="20"/>
              </w:rPr>
            </w:pPr>
            <w:r>
              <w:rPr>
                <w:sz w:val="20"/>
                <w:szCs w:val="20"/>
              </w:rPr>
              <w:t>Exactly</w:t>
            </w:r>
            <w:r w:rsidRPr="00BC3F09">
              <w:rPr>
                <w:sz w:val="20"/>
                <w:szCs w:val="20"/>
              </w:rPr>
              <w:t xml:space="preserve"> one of the</w:t>
            </w:r>
            <w:r>
              <w:rPr>
                <w:sz w:val="20"/>
                <w:szCs w:val="20"/>
              </w:rPr>
              <w:t>se</w:t>
            </w:r>
            <w:r w:rsidRPr="00BC3F09">
              <w:rPr>
                <w:sz w:val="20"/>
                <w:szCs w:val="20"/>
              </w:rPr>
              <w:t xml:space="preserve"> elements.</w:t>
            </w:r>
          </w:p>
        </w:tc>
      </w:tr>
      <w:tr w:rsidR="002E60CB" w:rsidRPr="00BC3F09" w14:paraId="4BE408B4" w14:textId="77777777" w:rsidTr="00E7538E">
        <w:trPr>
          <w:jc w:val="center"/>
        </w:trPr>
        <w:tc>
          <w:tcPr>
            <w:tcW w:w="2111" w:type="dxa"/>
            <w:tcBorders>
              <w:top w:val="dotted" w:sz="4" w:space="0" w:color="auto"/>
              <w:left w:val="single" w:sz="8" w:space="0" w:color="000000"/>
              <w:bottom w:val="dotted" w:sz="4" w:space="0" w:color="auto"/>
              <w:right w:val="nil"/>
            </w:tcBorders>
            <w:shd w:val="clear" w:color="auto" w:fill="auto"/>
            <w:hideMark/>
          </w:tcPr>
          <w:p w14:paraId="0B774D73" w14:textId="77777777" w:rsidR="002E60CB" w:rsidRPr="00BC3F09" w:rsidRDefault="002E60CB" w:rsidP="0088515B">
            <w:pPr>
              <w:suppressAutoHyphens/>
              <w:rPr>
                <w:sz w:val="20"/>
                <w:szCs w:val="20"/>
              </w:rPr>
            </w:pPr>
            <w:r>
              <w:rPr>
                <w:sz w:val="20"/>
                <w:szCs w:val="20"/>
              </w:rPr>
              <w:t>washer</w:t>
            </w:r>
          </w:p>
        </w:tc>
        <w:tc>
          <w:tcPr>
            <w:tcW w:w="2268" w:type="dxa"/>
            <w:tcBorders>
              <w:top w:val="dotted" w:sz="4" w:space="0" w:color="auto"/>
              <w:left w:val="single" w:sz="4" w:space="0" w:color="000000"/>
              <w:bottom w:val="dotted" w:sz="4" w:space="0" w:color="auto"/>
              <w:right w:val="nil"/>
            </w:tcBorders>
            <w:shd w:val="clear" w:color="auto" w:fill="auto"/>
            <w:hideMark/>
          </w:tcPr>
          <w:p w14:paraId="7AE2FE6E" w14:textId="77777777" w:rsidR="002E60CB" w:rsidRPr="00BC3F09" w:rsidRDefault="002E60CB" w:rsidP="0088515B">
            <w:pPr>
              <w:suppressAutoHyphens/>
              <w:rPr>
                <w:sz w:val="20"/>
                <w:szCs w:val="20"/>
              </w:rPr>
            </w:pPr>
            <w:r>
              <w:rPr>
                <w:sz w:val="20"/>
                <w:szCs w:val="20"/>
              </w:rPr>
              <w:t>1</w:t>
            </w:r>
          </w:p>
        </w:tc>
        <w:tc>
          <w:tcPr>
            <w:tcW w:w="1276" w:type="dxa"/>
            <w:tcBorders>
              <w:top w:val="dotted" w:sz="4" w:space="0" w:color="auto"/>
              <w:left w:val="single" w:sz="4" w:space="0" w:color="000000"/>
              <w:bottom w:val="dotted" w:sz="4" w:space="0" w:color="auto"/>
              <w:right w:val="nil"/>
            </w:tcBorders>
            <w:shd w:val="clear" w:color="auto" w:fill="auto"/>
            <w:hideMark/>
          </w:tcPr>
          <w:p w14:paraId="7147B101" w14:textId="77777777" w:rsidR="002E60CB" w:rsidRDefault="002E60CB" w:rsidP="0088515B">
            <w:pPr>
              <w:suppressAutoHyphens/>
              <w:rPr>
                <w:sz w:val="20"/>
                <w:szCs w:val="20"/>
              </w:rPr>
            </w:pPr>
            <w:r w:rsidRPr="002D0B90">
              <w:rPr>
                <w:sz w:val="20"/>
                <w:szCs w:val="20"/>
              </w:rPr>
              <w:t>Optional</w:t>
            </w:r>
          </w:p>
        </w:tc>
        <w:tc>
          <w:tcPr>
            <w:tcW w:w="2837" w:type="dxa"/>
            <w:tcBorders>
              <w:top w:val="dotted" w:sz="4" w:space="0" w:color="auto"/>
              <w:left w:val="single" w:sz="4" w:space="0" w:color="000000"/>
              <w:bottom w:val="dotted" w:sz="4" w:space="0" w:color="auto"/>
              <w:right w:val="single" w:sz="8" w:space="0" w:color="000000"/>
            </w:tcBorders>
            <w:shd w:val="clear" w:color="auto" w:fill="auto"/>
            <w:hideMark/>
          </w:tcPr>
          <w:p w14:paraId="665E54B1" w14:textId="77777777" w:rsidR="002E60CB" w:rsidRDefault="002E60CB" w:rsidP="0088515B">
            <w:pPr>
              <w:keepNext/>
              <w:suppressAutoHyphens/>
              <w:rPr>
                <w:sz w:val="20"/>
                <w:szCs w:val="20"/>
              </w:rPr>
            </w:pPr>
            <w:r w:rsidRPr="002D0B90">
              <w:rPr>
                <w:sz w:val="20"/>
                <w:szCs w:val="20"/>
              </w:rPr>
              <w:t>-</w:t>
            </w:r>
          </w:p>
        </w:tc>
      </w:tr>
    </w:tbl>
    <w:p w14:paraId="14B3DB24" w14:textId="517F5974" w:rsidR="002E60CB" w:rsidRDefault="002E60CB" w:rsidP="00E7538E">
      <w:pPr>
        <w:pStyle w:val="Beschriftung"/>
        <w:spacing w:before="120"/>
      </w:pPr>
      <w:bookmarkStart w:id="1021" w:name="_Toc3566459"/>
      <w:bookmarkStart w:id="1022" w:name="_Toc34747460"/>
      <w:bookmarkStart w:id="1023" w:name="_Toc39880782"/>
      <w:r>
        <w:t xml:space="preserve">Table </w:t>
      </w:r>
      <w:r w:rsidR="00ED469A">
        <w:fldChar w:fldCharType="begin"/>
      </w:r>
      <w:r w:rsidR="00ED469A">
        <w:instrText xml:space="preserve"> SEQ Table \* ARABIC </w:instrText>
      </w:r>
      <w:r w:rsidR="00ED469A">
        <w:fldChar w:fldCharType="separate"/>
      </w:r>
      <w:r w:rsidR="00A2710C">
        <w:rPr>
          <w:noProof/>
        </w:rPr>
        <w:t>51</w:t>
      </w:r>
      <w:r w:rsidR="00ED469A">
        <w:fldChar w:fldCharType="end"/>
      </w:r>
      <w:r>
        <w:t>: Nested element</w:t>
      </w:r>
      <w:r w:rsidRPr="00396648">
        <w:t xml:space="preserve">s of </w:t>
      </w:r>
      <w:r>
        <w:t xml:space="preserve">element </w:t>
      </w:r>
      <w:r w:rsidRPr="00491597">
        <w:rPr>
          <w:rFonts w:ascii="Courier New" w:hAnsi="Courier New" w:cs="Courier New"/>
          <w:bCs w:val="0"/>
          <w:i/>
          <w:sz w:val="18"/>
          <w:szCs w:val="18"/>
        </w:rPr>
        <w:t>&lt;</w:t>
      </w:r>
      <w:r w:rsidRPr="00F665A9">
        <w:rPr>
          <w:rFonts w:ascii="Courier New" w:hAnsi="Courier New" w:cs="Courier New"/>
          <w:b w:val="0"/>
          <w:i/>
          <w:sz w:val="18"/>
          <w:szCs w:val="18"/>
        </w:rPr>
        <w:t>threaded_connection</w:t>
      </w:r>
      <w:r w:rsidR="00B142AC">
        <w:rPr>
          <w:rFonts w:ascii="Courier New" w:hAnsi="Courier New" w:cs="Courier New"/>
          <w:b w:val="0"/>
          <w:i/>
          <w:sz w:val="18"/>
          <w:szCs w:val="18"/>
        </w:rPr>
        <w:t>/</w:t>
      </w:r>
      <w:r w:rsidRPr="00491597">
        <w:rPr>
          <w:rFonts w:ascii="Courier New" w:hAnsi="Courier New" w:cs="Courier New"/>
          <w:bCs w:val="0"/>
          <w:i/>
          <w:sz w:val="18"/>
          <w:szCs w:val="18"/>
        </w:rPr>
        <w:t>&gt;</w:t>
      </w:r>
      <w:bookmarkEnd w:id="1021"/>
      <w:bookmarkEnd w:id="1022"/>
      <w:bookmarkEnd w:id="1023"/>
      <w:r>
        <w:t xml:space="preserve"> </w:t>
      </w:r>
    </w:p>
    <w:p w14:paraId="52EAA2D5" w14:textId="4788AA24" w:rsidR="002E60CB" w:rsidRPr="00530AB5" w:rsidRDefault="002E60CB" w:rsidP="002E60CB">
      <w:pPr>
        <w:pStyle w:val="berschrift5"/>
        <w:keepNext/>
        <w:spacing w:before="120" w:after="120"/>
        <w:rPr>
          <w:kern w:val="22"/>
        </w:rPr>
      </w:pPr>
      <w:r w:rsidRPr="00530AB5">
        <w:rPr>
          <w:kern w:val="22"/>
        </w:rPr>
        <w:t xml:space="preserve">Element </w:t>
      </w:r>
      <w:r w:rsidR="00194316">
        <w:rPr>
          <w:kern w:val="22"/>
        </w:rPr>
        <w:t>"</w:t>
      </w:r>
      <w:r w:rsidRPr="00530AB5">
        <w:rPr>
          <w:kern w:val="22"/>
          <w:lang w:val="en-GB"/>
        </w:rPr>
        <w:t>normal_</w:t>
      </w:r>
      <w:r w:rsidRPr="00530AB5">
        <w:rPr>
          <w:kern w:val="22"/>
        </w:rPr>
        <w:t>direction</w:t>
      </w:r>
      <w:r w:rsidR="00194316">
        <w:rPr>
          <w:kern w:val="22"/>
        </w:rPr>
        <w:t>"</w:t>
      </w:r>
    </w:p>
    <w:p w14:paraId="0E75AC69" w14:textId="77777777" w:rsidR="00E7538E" w:rsidRDefault="002E60CB" w:rsidP="00E7538E">
      <w:pPr>
        <w:jc w:val="both"/>
      </w:pPr>
      <w:r w:rsidRPr="00530AB5">
        <w:t xml:space="preserve">The direction of the bolt </w:t>
      </w:r>
      <w:r>
        <w:t xml:space="preserve">or screw </w:t>
      </w:r>
      <w:r w:rsidRPr="00530AB5">
        <w:t xml:space="preserve">is described by the element </w:t>
      </w:r>
      <w:r>
        <w:rPr>
          <w:rStyle w:val="XMLElement"/>
        </w:rPr>
        <w:t>&lt;n</w:t>
      </w:r>
      <w:r w:rsidRPr="00530AB5">
        <w:rPr>
          <w:rStyle w:val="XMLElement"/>
        </w:rPr>
        <w:t>ormal_directio</w:t>
      </w:r>
      <w:r>
        <w:rPr>
          <w:rStyle w:val="XMLElement"/>
        </w:rPr>
        <w:t>n</w:t>
      </w:r>
      <w:r w:rsidR="00B142AC">
        <w:rPr>
          <w:rStyle w:val="XMLElement"/>
        </w:rPr>
        <w:t>/</w:t>
      </w:r>
      <w:r>
        <w:rPr>
          <w:rStyle w:val="XMLElement"/>
        </w:rPr>
        <w:t>&gt;</w:t>
      </w:r>
      <w:r w:rsidRPr="00530AB5">
        <w:t xml:space="preserve"> in form of an orientation vector. This is necessary to define the orientation of the bolt </w:t>
      </w:r>
      <w:r>
        <w:t xml:space="preserve">or screw and hence </w:t>
      </w:r>
      <w:r w:rsidRPr="00530AB5">
        <w:t xml:space="preserve">which end is considered </w:t>
      </w:r>
      <w:r>
        <w:t>to be</w:t>
      </w:r>
      <w:r w:rsidRPr="00530AB5">
        <w:t xml:space="preserve"> the </w:t>
      </w:r>
      <w:r w:rsidR="002474EA">
        <w:t>connectio</w:t>
      </w:r>
      <w:r w:rsidR="002474EA" w:rsidRPr="00530AB5">
        <w:t>n’s</w:t>
      </w:r>
      <w:r w:rsidRPr="00530AB5">
        <w:t xml:space="preserve"> head-side</w:t>
      </w:r>
      <w:r>
        <w:t>.</w:t>
      </w:r>
      <w:r w:rsidRPr="00E17514">
        <w:t xml:space="preserve"> </w:t>
      </w:r>
      <w:r w:rsidRPr="00226A3F">
        <w:t xml:space="preserve">The orientation sense of the </w:t>
      </w:r>
      <w:r>
        <w:t xml:space="preserve">bolt is </w:t>
      </w:r>
      <w:r w:rsidRPr="00E17514">
        <w:rPr>
          <w:i/>
        </w:rPr>
        <w:t>from head to nut</w:t>
      </w:r>
      <w:r>
        <w:t xml:space="preserve"> and of the </w:t>
      </w:r>
      <w:r w:rsidRPr="00226A3F">
        <w:t xml:space="preserve">screw is </w:t>
      </w:r>
      <w:r w:rsidRPr="008353BC">
        <w:rPr>
          <w:i/>
        </w:rPr>
        <w:t>from head to point</w:t>
      </w:r>
      <w:r>
        <w:t xml:space="preserve">. </w:t>
      </w:r>
    </w:p>
    <w:p w14:paraId="5363E241" w14:textId="5AD29CA8" w:rsidR="002E60CB" w:rsidRDefault="002E60CB" w:rsidP="00E7538E">
      <w:pPr>
        <w:jc w:val="both"/>
      </w:pPr>
      <w:r w:rsidRPr="00530AB5">
        <w:t xml:space="preserve">Refer to section </w:t>
      </w:r>
      <w:r w:rsidR="008D51C0" w:rsidRPr="00530AB5">
        <w:fldChar w:fldCharType="begin"/>
      </w:r>
      <w:r w:rsidRPr="00530AB5">
        <w:instrText xml:space="preserve"> REF _Ref400880511 \r \h </w:instrText>
      </w:r>
      <w:r>
        <w:instrText xml:space="preserve"> \* MERGEFORMAT </w:instrText>
      </w:r>
      <w:r w:rsidR="008D51C0" w:rsidRPr="00530AB5">
        <w:fldChar w:fldCharType="separate"/>
      </w:r>
      <w:r w:rsidR="00A2710C">
        <w:t>7.1.3</w:t>
      </w:r>
      <w:r w:rsidR="008D51C0" w:rsidRPr="00530AB5">
        <w:fldChar w:fldCharType="end"/>
      </w:r>
      <w:r w:rsidRPr="00530AB5">
        <w:t xml:space="preserve"> for syntax of element </w:t>
      </w:r>
      <w:r>
        <w:rPr>
          <w:rStyle w:val="XMLElement"/>
        </w:rPr>
        <w:t>&lt;n</w:t>
      </w:r>
      <w:r w:rsidRPr="00530AB5">
        <w:rPr>
          <w:rStyle w:val="XMLElement"/>
        </w:rPr>
        <w:t>ormal_directio</w:t>
      </w:r>
      <w:r>
        <w:rPr>
          <w:rStyle w:val="XMLElement"/>
        </w:rPr>
        <w:t>n</w:t>
      </w:r>
      <w:r w:rsidR="00B142AC">
        <w:rPr>
          <w:rStyle w:val="XMLElement"/>
        </w:rPr>
        <w:t>/</w:t>
      </w:r>
      <w:r>
        <w:rPr>
          <w:rStyle w:val="XMLElement"/>
        </w:rPr>
        <w:t>&gt;</w:t>
      </w:r>
      <w:r w:rsidRPr="00530AB5">
        <w:t>.</w:t>
      </w:r>
      <w:r>
        <w:t xml:space="preserve"> </w:t>
      </w:r>
    </w:p>
    <w:p w14:paraId="39EBB49A" w14:textId="77777777" w:rsidR="002E60CB" w:rsidRDefault="002E60CB" w:rsidP="00E7538E">
      <w:pPr>
        <w:jc w:val="both"/>
      </w:pPr>
      <w:r>
        <w:t xml:space="preserve">Elements </w:t>
      </w:r>
      <w:r>
        <w:rPr>
          <w:rFonts w:ascii="Courier New" w:hAnsi="Courier New" w:cs="Courier New"/>
          <w:b/>
          <w:bCs/>
          <w:i/>
          <w:sz w:val="18"/>
          <w:szCs w:val="18"/>
        </w:rPr>
        <w:t>&lt;bolt/&gt;</w:t>
      </w:r>
      <w:r>
        <w:t xml:space="preserve">, </w:t>
      </w:r>
      <w:r>
        <w:rPr>
          <w:rFonts w:ascii="Courier New" w:hAnsi="Courier New" w:cs="Courier New"/>
          <w:b/>
          <w:bCs/>
          <w:i/>
          <w:sz w:val="18"/>
          <w:szCs w:val="18"/>
        </w:rPr>
        <w:t>&lt;screw/&gt;</w:t>
      </w:r>
      <w:r>
        <w:t xml:space="preserve"> and </w:t>
      </w:r>
      <w:r>
        <w:rPr>
          <w:rFonts w:ascii="Courier New" w:hAnsi="Courier New" w:cs="Courier New"/>
          <w:b/>
          <w:bCs/>
          <w:i/>
          <w:sz w:val="18"/>
          <w:szCs w:val="18"/>
        </w:rPr>
        <w:t>&lt;washer/&gt;</w:t>
      </w:r>
      <w:r>
        <w:t xml:space="preserve"> are described in the following sections. </w:t>
      </w:r>
    </w:p>
    <w:p w14:paraId="227C3B62" w14:textId="77777777" w:rsidR="002E60CB" w:rsidRDefault="002E60CB" w:rsidP="00E7538E">
      <w:pPr>
        <w:jc w:val="both"/>
      </w:pPr>
      <w:r>
        <w:t xml:space="preserve">The nested element </w:t>
      </w:r>
      <w:r>
        <w:rPr>
          <w:rFonts w:ascii="Courier New" w:hAnsi="Courier New" w:cs="Courier New"/>
          <w:b/>
          <w:bCs/>
          <w:i/>
          <w:sz w:val="18"/>
          <w:szCs w:val="18"/>
        </w:rPr>
        <w:t>&lt;washer/&gt;</w:t>
      </w:r>
      <w:r>
        <w:t xml:space="preserve"> refers to the washer next to the head of a screw or bolt. </w:t>
      </w:r>
    </w:p>
    <w:p w14:paraId="578B7B61" w14:textId="77777777" w:rsidR="002E60CB" w:rsidRDefault="002E60CB" w:rsidP="00E7538E">
      <w:pPr>
        <w:jc w:val="both"/>
      </w:pPr>
      <w:r>
        <w:t xml:space="preserve">All attributes of threaded connections are optional for import to CAD or CAE processors. However, specific FE solvers may declare some of them to be mandatory. </w:t>
      </w:r>
    </w:p>
    <w:p w14:paraId="1D092FE7" w14:textId="0939270D" w:rsidR="002E60CB" w:rsidRDefault="002E60CB" w:rsidP="00E7538E">
      <w:pPr>
        <w:jc w:val="both"/>
      </w:pPr>
      <w:r>
        <w:t xml:space="preserve">General defaults are: 0 for numeric values, </w:t>
      </w:r>
      <w:r w:rsidR="00194316">
        <w:t>""</w:t>
      </w:r>
      <w:r>
        <w:t xml:space="preserve"> for strings. However, these defaults are not </w:t>
      </w:r>
      <w:r w:rsidR="0041022D">
        <w:t xml:space="preserve">always </w:t>
      </w:r>
      <w:r>
        <w:t>useful for CAE.</w:t>
      </w:r>
    </w:p>
    <w:p w14:paraId="047F6778" w14:textId="77777777" w:rsidR="002E60CB" w:rsidRPr="00226A3F" w:rsidRDefault="002E60CB" w:rsidP="00327322">
      <w:pPr>
        <w:pStyle w:val="berschrift3"/>
      </w:pPr>
      <w:bookmarkStart w:id="1024" w:name="_Toc428279528"/>
      <w:bookmarkStart w:id="1025" w:name="_Toc428456266"/>
      <w:bookmarkStart w:id="1026" w:name="_Toc428537229"/>
      <w:bookmarkStart w:id="1027" w:name="_Toc428969548"/>
      <w:bookmarkStart w:id="1028" w:name="_Toc429052939"/>
      <w:bookmarkStart w:id="1029" w:name="_Toc413359594"/>
      <w:bookmarkStart w:id="1030" w:name="_Toc3556986"/>
      <w:bookmarkStart w:id="1031" w:name="_Toc34747236"/>
      <w:bookmarkStart w:id="1032" w:name="_Toc39880551"/>
      <w:bookmarkEnd w:id="1024"/>
      <w:bookmarkEnd w:id="1025"/>
      <w:bookmarkEnd w:id="1026"/>
      <w:bookmarkEnd w:id="1027"/>
      <w:bookmarkEnd w:id="1028"/>
      <w:r>
        <w:t>Washer</w:t>
      </w:r>
      <w:bookmarkEnd w:id="1029"/>
      <w:bookmarkEnd w:id="1030"/>
      <w:bookmarkEnd w:id="1031"/>
      <w:bookmarkEnd w:id="1032"/>
      <w:r w:rsidRPr="00226A3F">
        <w:t xml:space="preserve"> </w:t>
      </w:r>
    </w:p>
    <w:p w14:paraId="26B12310" w14:textId="77777777" w:rsidR="002E60CB" w:rsidRDefault="002E60CB" w:rsidP="00B142AC">
      <w:pPr>
        <w:jc w:val="both"/>
      </w:pPr>
      <w:r>
        <w:t xml:space="preserve">Bolts and screws are frequently combined with washers. Hence, we define the XML element </w:t>
      </w:r>
      <w:r>
        <w:rPr>
          <w:rFonts w:ascii="Courier New" w:hAnsi="Courier New" w:cs="Courier New"/>
          <w:b/>
          <w:bCs/>
          <w:i/>
          <w:sz w:val="18"/>
          <w:szCs w:val="18"/>
        </w:rPr>
        <w:t>&lt;washer</w:t>
      </w:r>
      <w:r w:rsidR="00E7538E">
        <w:rPr>
          <w:rFonts w:ascii="Courier New" w:hAnsi="Courier New" w:cs="Courier New"/>
          <w:b/>
          <w:bCs/>
          <w:i/>
          <w:sz w:val="18"/>
          <w:szCs w:val="18"/>
        </w:rPr>
        <w:t>/</w:t>
      </w:r>
      <w:r>
        <w:rPr>
          <w:rFonts w:ascii="Courier New" w:hAnsi="Courier New" w:cs="Courier New"/>
          <w:b/>
          <w:bCs/>
          <w:i/>
          <w:sz w:val="18"/>
          <w:szCs w:val="18"/>
        </w:rPr>
        <w:t>&gt;</w:t>
      </w:r>
      <w:r>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E60CB" w:rsidRPr="000F7EEA" w14:paraId="5EF400A1" w14:textId="77777777" w:rsidTr="0088515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49AE6B0"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590F1E2"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49C665C"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F0FA99F" w14:textId="0AEBB14C"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EAF633" w14:textId="77777777" w:rsidR="002E60CB" w:rsidRPr="00226A3F" w:rsidRDefault="002E60CB" w:rsidP="0088515B">
            <w:pPr>
              <w:keepNext/>
              <w:suppressAutoHyphens/>
              <w:rPr>
                <w:rFonts w:cs="Calibri"/>
                <w:lang w:eastAsia="zh-CN"/>
              </w:rPr>
            </w:pPr>
            <w:r w:rsidRPr="00226A3F">
              <w:rPr>
                <w:b/>
                <w:i/>
              </w:rPr>
              <w:t>Constraint</w:t>
            </w:r>
            <w:r>
              <w:rPr>
                <w:b/>
                <w:i/>
              </w:rPr>
              <w:t>s / Remarks</w:t>
            </w:r>
          </w:p>
        </w:tc>
      </w:tr>
      <w:tr w:rsidR="002E60CB" w:rsidRPr="000F7EEA" w14:paraId="2CC4180E" w14:textId="77777777" w:rsidTr="0088515B">
        <w:tc>
          <w:tcPr>
            <w:tcW w:w="1526" w:type="dxa"/>
            <w:tcBorders>
              <w:top w:val="dotted" w:sz="4" w:space="0" w:color="000000"/>
              <w:left w:val="single" w:sz="8" w:space="0" w:color="000000"/>
              <w:bottom w:val="dotted" w:sz="4" w:space="0" w:color="000000"/>
              <w:right w:val="nil"/>
            </w:tcBorders>
            <w:hideMark/>
          </w:tcPr>
          <w:p w14:paraId="51C9153A" w14:textId="77777777" w:rsidR="002E60CB" w:rsidRPr="00226A3F" w:rsidRDefault="002E60CB" w:rsidP="0088515B">
            <w:pPr>
              <w:suppressAutoHyphens/>
              <w:rPr>
                <w:rFonts w:cs="Calibri"/>
                <w:sz w:val="20"/>
                <w:szCs w:val="20"/>
                <w:lang w:eastAsia="zh-CN"/>
              </w:rPr>
            </w:pPr>
            <w:r>
              <w:rPr>
                <w:sz w:val="20"/>
                <w:szCs w:val="20"/>
              </w:rPr>
              <w:t>outer_</w:t>
            </w:r>
            <w:r w:rsidRPr="00226A3F">
              <w:rPr>
                <w:sz w:val="20"/>
                <w:szCs w:val="20"/>
              </w:rPr>
              <w:t>diameter</w:t>
            </w:r>
          </w:p>
        </w:tc>
        <w:tc>
          <w:tcPr>
            <w:tcW w:w="1538" w:type="dxa"/>
            <w:tcBorders>
              <w:top w:val="dotted" w:sz="4" w:space="0" w:color="000000"/>
              <w:left w:val="single" w:sz="4" w:space="0" w:color="000000"/>
              <w:bottom w:val="dotted" w:sz="4" w:space="0" w:color="000000"/>
              <w:right w:val="nil"/>
            </w:tcBorders>
            <w:hideMark/>
          </w:tcPr>
          <w:p w14:paraId="2A402BC3" w14:textId="77777777" w:rsidR="002E60CB" w:rsidRPr="00226A3F" w:rsidRDefault="002E60CB" w:rsidP="0088515B">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ADB9B92" w14:textId="77777777" w:rsidR="002E60CB" w:rsidRPr="00226A3F" w:rsidRDefault="002E60CB" w:rsidP="0088515B">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55EC3808" w14:textId="77777777" w:rsidR="002E60CB" w:rsidRPr="00226A3F"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622E7ED2" w14:textId="77777777" w:rsidR="002E60CB" w:rsidRPr="00226A3F" w:rsidRDefault="000A1B06" w:rsidP="0088515B">
            <w:pPr>
              <w:suppressAutoHyphens/>
              <w:rPr>
                <w:rFonts w:cs="Calibri"/>
                <w:lang w:eastAsia="zh-CN"/>
              </w:rPr>
            </w:pPr>
            <w:r w:rsidRPr="00226A3F">
              <w:rPr>
                <w:sz w:val="20"/>
                <w:szCs w:val="20"/>
              </w:rPr>
              <w:t>-</w:t>
            </w:r>
            <w:r w:rsidR="002E60CB">
              <w:rPr>
                <w:sz w:val="20"/>
                <w:szCs w:val="20"/>
              </w:rPr>
              <w:t xml:space="preserve"> </w:t>
            </w:r>
          </w:p>
        </w:tc>
      </w:tr>
      <w:tr w:rsidR="002E60CB" w:rsidRPr="000F7EEA" w14:paraId="26EADD35" w14:textId="77777777" w:rsidTr="0088515B">
        <w:tc>
          <w:tcPr>
            <w:tcW w:w="1526" w:type="dxa"/>
            <w:tcBorders>
              <w:top w:val="dotted" w:sz="4" w:space="0" w:color="000000"/>
              <w:left w:val="single" w:sz="8" w:space="0" w:color="000000"/>
              <w:bottom w:val="dotted" w:sz="4" w:space="0" w:color="000000"/>
              <w:right w:val="nil"/>
            </w:tcBorders>
            <w:hideMark/>
          </w:tcPr>
          <w:p w14:paraId="79DB9BC9" w14:textId="77777777" w:rsidR="002E60CB" w:rsidRPr="00226A3F" w:rsidRDefault="002E60CB" w:rsidP="0088515B">
            <w:pPr>
              <w:suppressAutoHyphens/>
              <w:rPr>
                <w:rFonts w:cs="Calibri"/>
                <w:sz w:val="20"/>
                <w:szCs w:val="20"/>
                <w:lang w:eastAsia="zh-CN"/>
              </w:rPr>
            </w:pPr>
            <w:r>
              <w:rPr>
                <w:sz w:val="20"/>
                <w:szCs w:val="20"/>
              </w:rPr>
              <w:t>inner_</w:t>
            </w:r>
            <w:r w:rsidRPr="00226A3F">
              <w:rPr>
                <w:sz w:val="20"/>
                <w:szCs w:val="20"/>
              </w:rPr>
              <w:t>diameter</w:t>
            </w:r>
          </w:p>
        </w:tc>
        <w:tc>
          <w:tcPr>
            <w:tcW w:w="1538" w:type="dxa"/>
            <w:tcBorders>
              <w:top w:val="dotted" w:sz="4" w:space="0" w:color="000000"/>
              <w:left w:val="single" w:sz="4" w:space="0" w:color="000000"/>
              <w:bottom w:val="dotted" w:sz="4" w:space="0" w:color="000000"/>
              <w:right w:val="nil"/>
            </w:tcBorders>
            <w:hideMark/>
          </w:tcPr>
          <w:p w14:paraId="78F471E4" w14:textId="77777777" w:rsidR="002E60CB" w:rsidRPr="00226A3F" w:rsidRDefault="002E60CB" w:rsidP="0088515B">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54C22C0A" w14:textId="77777777" w:rsidR="002E60CB" w:rsidRPr="00226A3F" w:rsidRDefault="002E60CB" w:rsidP="0088515B">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38207159" w14:textId="77777777" w:rsidR="002E60CB" w:rsidRPr="00226A3F"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4FA92485" w14:textId="77777777" w:rsidR="002E60CB" w:rsidRPr="00226A3F" w:rsidRDefault="002E60CB" w:rsidP="0088515B">
            <w:pPr>
              <w:suppressAutoHyphens/>
              <w:rPr>
                <w:rFonts w:cs="Calibri"/>
                <w:lang w:eastAsia="zh-CN"/>
              </w:rPr>
            </w:pPr>
            <w:r>
              <w:rPr>
                <w:sz w:val="20"/>
                <w:szCs w:val="20"/>
              </w:rPr>
              <w:t xml:space="preserve">Usually NO inner diameter, if attached. </w:t>
            </w:r>
          </w:p>
        </w:tc>
      </w:tr>
      <w:tr w:rsidR="002E60CB" w:rsidRPr="000F7EEA" w14:paraId="478D8A50" w14:textId="77777777" w:rsidTr="0088515B">
        <w:tc>
          <w:tcPr>
            <w:tcW w:w="1526" w:type="dxa"/>
            <w:tcBorders>
              <w:top w:val="dotted" w:sz="4" w:space="0" w:color="000000"/>
              <w:left w:val="single" w:sz="8" w:space="0" w:color="000000"/>
              <w:bottom w:val="dotted" w:sz="4" w:space="0" w:color="000000"/>
              <w:right w:val="nil"/>
            </w:tcBorders>
          </w:tcPr>
          <w:p w14:paraId="1B34FA65" w14:textId="77777777" w:rsidR="002E60CB" w:rsidRPr="00226A3F" w:rsidRDefault="002E60CB" w:rsidP="0088515B">
            <w:pPr>
              <w:suppressAutoHyphens/>
              <w:rPr>
                <w:sz w:val="20"/>
                <w:szCs w:val="20"/>
              </w:rPr>
            </w:pPr>
            <w:r>
              <w:rPr>
                <w:sz w:val="20"/>
                <w:szCs w:val="20"/>
              </w:rPr>
              <w:t>thickness</w:t>
            </w:r>
          </w:p>
        </w:tc>
        <w:tc>
          <w:tcPr>
            <w:tcW w:w="1538" w:type="dxa"/>
            <w:tcBorders>
              <w:top w:val="dotted" w:sz="4" w:space="0" w:color="000000"/>
              <w:left w:val="single" w:sz="4" w:space="0" w:color="000000"/>
              <w:bottom w:val="dotted" w:sz="4" w:space="0" w:color="000000"/>
              <w:right w:val="nil"/>
            </w:tcBorders>
          </w:tcPr>
          <w:p w14:paraId="5A76BAC0"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7E72B39" w14:textId="77777777" w:rsidR="002E60CB" w:rsidRPr="00226A3F"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A71EA86"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F3ECEBA" w14:textId="77777777" w:rsidR="002E60CB" w:rsidRPr="00226A3F" w:rsidRDefault="002E60CB" w:rsidP="0088515B">
            <w:pPr>
              <w:suppressAutoHyphens/>
              <w:rPr>
                <w:sz w:val="20"/>
                <w:szCs w:val="20"/>
              </w:rPr>
            </w:pPr>
            <w:r w:rsidRPr="00226A3F">
              <w:rPr>
                <w:sz w:val="20"/>
                <w:szCs w:val="20"/>
              </w:rPr>
              <w:t>-</w:t>
            </w:r>
          </w:p>
        </w:tc>
      </w:tr>
      <w:tr w:rsidR="002E60CB" w:rsidRPr="000F7EEA" w14:paraId="29354F00" w14:textId="77777777" w:rsidTr="0088515B">
        <w:tc>
          <w:tcPr>
            <w:tcW w:w="1526" w:type="dxa"/>
            <w:tcBorders>
              <w:top w:val="dotted" w:sz="4" w:space="0" w:color="000000"/>
              <w:left w:val="single" w:sz="8" w:space="0" w:color="000000"/>
              <w:bottom w:val="dotted" w:sz="4" w:space="0" w:color="000000"/>
              <w:right w:val="nil"/>
            </w:tcBorders>
          </w:tcPr>
          <w:p w14:paraId="1C00099D" w14:textId="77777777" w:rsidR="002E60CB" w:rsidRDefault="002E60CB" w:rsidP="0088515B">
            <w:pPr>
              <w:suppressAutoHyphens/>
              <w:rPr>
                <w:sz w:val="20"/>
                <w:szCs w:val="20"/>
              </w:rPr>
            </w:pPr>
            <w:r>
              <w:rPr>
                <w:sz w:val="20"/>
                <w:szCs w:val="20"/>
              </w:rPr>
              <w:t>attached</w:t>
            </w:r>
          </w:p>
        </w:tc>
        <w:tc>
          <w:tcPr>
            <w:tcW w:w="1538" w:type="dxa"/>
            <w:tcBorders>
              <w:top w:val="dotted" w:sz="4" w:space="0" w:color="000000"/>
              <w:left w:val="single" w:sz="4" w:space="0" w:color="000000"/>
              <w:bottom w:val="dotted" w:sz="4" w:space="0" w:color="000000"/>
              <w:right w:val="nil"/>
            </w:tcBorders>
          </w:tcPr>
          <w:p w14:paraId="487D8AC0" w14:textId="77777777" w:rsidR="002E60CB" w:rsidRPr="00226A3F" w:rsidRDefault="002E60CB" w:rsidP="0088515B">
            <w:pPr>
              <w:suppressAutoHyphens/>
              <w:rPr>
                <w:sz w:val="20"/>
                <w:szCs w:val="20"/>
              </w:rPr>
            </w:pPr>
            <w:r w:rsidRPr="00A20C5C">
              <w:rPr>
                <w:sz w:val="20"/>
                <w:szCs w:val="20"/>
              </w:rPr>
              <w:t>Boolean</w:t>
            </w:r>
          </w:p>
        </w:tc>
        <w:tc>
          <w:tcPr>
            <w:tcW w:w="1612" w:type="dxa"/>
            <w:tcBorders>
              <w:top w:val="dotted" w:sz="4" w:space="0" w:color="000000"/>
              <w:left w:val="single" w:sz="4" w:space="0" w:color="000000"/>
              <w:bottom w:val="dotted" w:sz="4" w:space="0" w:color="000000"/>
              <w:right w:val="nil"/>
            </w:tcBorders>
          </w:tcPr>
          <w:p w14:paraId="1340C2DE" w14:textId="7DFAC044" w:rsidR="002E60CB" w:rsidRDefault="00194316" w:rsidP="0088515B">
            <w:pPr>
              <w:suppressAutoHyphens/>
              <w:rPr>
                <w:sz w:val="20"/>
                <w:szCs w:val="20"/>
              </w:rPr>
            </w:pPr>
            <w:r>
              <w:rPr>
                <w:sz w:val="20"/>
                <w:szCs w:val="20"/>
              </w:rPr>
              <w:t>"</w:t>
            </w:r>
            <w:r w:rsidR="002E60CB" w:rsidRPr="00A20C5C">
              <w:rPr>
                <w:sz w:val="20"/>
                <w:szCs w:val="20"/>
              </w:rPr>
              <w:t>false</w:t>
            </w:r>
            <w:r>
              <w:rPr>
                <w:sz w:val="20"/>
                <w:szCs w:val="20"/>
              </w:rPr>
              <w:t>"</w:t>
            </w:r>
            <w:r w:rsidR="002E60CB" w:rsidRPr="00A20C5C">
              <w:rPr>
                <w:sz w:val="20"/>
                <w:szCs w:val="20"/>
              </w:rPr>
              <w:t xml:space="preserve"> (default),</w:t>
            </w:r>
            <w:r w:rsidR="002E60CB" w:rsidRPr="00A20C5C">
              <w:rPr>
                <w:sz w:val="20"/>
                <w:szCs w:val="20"/>
              </w:rPr>
              <w:br/>
            </w:r>
            <w:r>
              <w:rPr>
                <w:sz w:val="20"/>
                <w:szCs w:val="20"/>
              </w:rPr>
              <w:t>"</w:t>
            </w:r>
            <w:r w:rsidR="002E60CB" w:rsidRPr="00A20C5C">
              <w:rPr>
                <w:sz w:val="20"/>
                <w:szCs w:val="20"/>
              </w:rPr>
              <w:t>true</w:t>
            </w:r>
            <w:r>
              <w:rPr>
                <w:sz w:val="20"/>
                <w:szCs w:val="20"/>
              </w:rPr>
              <w:t>"</w:t>
            </w:r>
          </w:p>
        </w:tc>
        <w:tc>
          <w:tcPr>
            <w:tcW w:w="1352" w:type="dxa"/>
            <w:tcBorders>
              <w:top w:val="dotted" w:sz="4" w:space="0" w:color="000000"/>
              <w:left w:val="single" w:sz="4" w:space="0" w:color="000000"/>
              <w:bottom w:val="dotted" w:sz="4" w:space="0" w:color="000000"/>
              <w:right w:val="nil"/>
            </w:tcBorders>
          </w:tcPr>
          <w:p w14:paraId="36806D54" w14:textId="77777777" w:rsidR="002E60CB" w:rsidRPr="00226A3F" w:rsidRDefault="002E60CB" w:rsidP="0088515B">
            <w:pPr>
              <w:suppressAutoHyphens/>
              <w:rPr>
                <w:sz w:val="20"/>
                <w:szCs w:val="20"/>
              </w:rPr>
            </w:pPr>
            <w:r w:rsidRPr="00A20C5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7EF0F92" w14:textId="77777777" w:rsidR="002E60CB" w:rsidRPr="00226A3F" w:rsidRDefault="002E60CB" w:rsidP="0088515B">
            <w:pPr>
              <w:suppressAutoHyphens/>
              <w:rPr>
                <w:sz w:val="20"/>
                <w:szCs w:val="20"/>
              </w:rPr>
            </w:pPr>
            <w:r w:rsidRPr="00226A3F">
              <w:rPr>
                <w:sz w:val="20"/>
                <w:szCs w:val="20"/>
              </w:rPr>
              <w:t>-</w:t>
            </w:r>
          </w:p>
        </w:tc>
      </w:tr>
      <w:tr w:rsidR="002E60CB" w:rsidRPr="00397AE8" w14:paraId="41B0C449" w14:textId="77777777" w:rsidTr="0088515B">
        <w:tc>
          <w:tcPr>
            <w:tcW w:w="1526" w:type="dxa"/>
            <w:tcBorders>
              <w:top w:val="dotted" w:sz="4" w:space="0" w:color="000000"/>
              <w:left w:val="single" w:sz="8" w:space="0" w:color="000000"/>
              <w:bottom w:val="dotted" w:sz="4" w:space="0" w:color="000000"/>
              <w:right w:val="nil"/>
            </w:tcBorders>
          </w:tcPr>
          <w:p w14:paraId="7D246952" w14:textId="77777777" w:rsidR="002E60CB" w:rsidRPr="002B3987" w:rsidRDefault="002E60CB" w:rsidP="0088515B">
            <w:pPr>
              <w:suppressAutoHyphens/>
              <w:rPr>
                <w:rFonts w:cs="Calibri"/>
                <w:sz w:val="20"/>
                <w:szCs w:val="20"/>
                <w:lang w:eastAsia="zh-CN"/>
              </w:rPr>
            </w:pPr>
            <w:r>
              <w:rPr>
                <w:rFonts w:cs="Calibri"/>
                <w:sz w:val="20"/>
                <w:szCs w:val="20"/>
                <w:lang w:eastAsia="zh-CN"/>
              </w:rPr>
              <w:t>static_</w:t>
            </w:r>
            <w:r w:rsidRPr="002B3987">
              <w:rPr>
                <w:rFonts w:cs="Calibri"/>
                <w:sz w:val="20"/>
                <w:szCs w:val="20"/>
                <w:lang w:eastAsia="zh-CN"/>
              </w:rPr>
              <w:t>friction</w:t>
            </w:r>
          </w:p>
        </w:tc>
        <w:tc>
          <w:tcPr>
            <w:tcW w:w="1538" w:type="dxa"/>
            <w:tcBorders>
              <w:top w:val="dotted" w:sz="4" w:space="0" w:color="000000"/>
              <w:left w:val="single" w:sz="4" w:space="0" w:color="000000"/>
              <w:bottom w:val="dotted" w:sz="4" w:space="0" w:color="000000"/>
              <w:right w:val="nil"/>
            </w:tcBorders>
          </w:tcPr>
          <w:p w14:paraId="78E96313"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C8ACC82"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63D473C3"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869E631" w14:textId="77777777" w:rsidR="002E60CB" w:rsidRPr="00397AE8" w:rsidRDefault="008A2758" w:rsidP="0088515B">
            <w:pPr>
              <w:suppressAutoHyphens/>
              <w:rPr>
                <w:sz w:val="20"/>
                <w:szCs w:val="20"/>
              </w:rPr>
            </w:pPr>
            <w:r>
              <w:rPr>
                <w:sz w:val="20"/>
                <w:szCs w:val="20"/>
              </w:rPr>
              <w:t>-</w:t>
            </w:r>
          </w:p>
        </w:tc>
      </w:tr>
      <w:tr w:rsidR="002E60CB" w:rsidRPr="006A647A" w14:paraId="410588D6" w14:textId="77777777" w:rsidTr="0088515B">
        <w:tc>
          <w:tcPr>
            <w:tcW w:w="1526" w:type="dxa"/>
            <w:tcBorders>
              <w:top w:val="dotted" w:sz="4" w:space="0" w:color="000000"/>
              <w:left w:val="single" w:sz="8" w:space="0" w:color="000000"/>
              <w:bottom w:val="dotted" w:sz="4" w:space="0" w:color="000000"/>
              <w:right w:val="nil"/>
            </w:tcBorders>
          </w:tcPr>
          <w:p w14:paraId="3567003C" w14:textId="77777777" w:rsidR="002E60CB" w:rsidRPr="00397AE8" w:rsidRDefault="002E60CB" w:rsidP="0088515B">
            <w:pPr>
              <w:suppressAutoHyphens/>
              <w:rPr>
                <w:rFonts w:cs="Calibri"/>
                <w:sz w:val="20"/>
                <w:szCs w:val="20"/>
                <w:lang w:eastAsia="zh-CN"/>
              </w:rPr>
            </w:pPr>
            <w:r>
              <w:rPr>
                <w:rFonts w:cs="Calibri"/>
                <w:sz w:val="20"/>
                <w:szCs w:val="20"/>
                <w:lang w:eastAsia="zh-CN"/>
              </w:rPr>
              <w:t>kinetic_</w:t>
            </w:r>
            <w:r w:rsidRPr="002B3987">
              <w:rPr>
                <w:rFonts w:cs="Calibri"/>
                <w:sz w:val="20"/>
                <w:szCs w:val="20"/>
                <w:lang w:eastAsia="zh-CN"/>
              </w:rPr>
              <w:t>friction</w:t>
            </w:r>
          </w:p>
        </w:tc>
        <w:tc>
          <w:tcPr>
            <w:tcW w:w="1538" w:type="dxa"/>
            <w:tcBorders>
              <w:top w:val="dotted" w:sz="4" w:space="0" w:color="000000"/>
              <w:left w:val="single" w:sz="4" w:space="0" w:color="000000"/>
              <w:bottom w:val="dotted" w:sz="4" w:space="0" w:color="000000"/>
              <w:right w:val="nil"/>
            </w:tcBorders>
          </w:tcPr>
          <w:p w14:paraId="4B80BDDC"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25008660"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202FE878"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68F60408" w14:textId="77777777" w:rsidR="002E60CB" w:rsidRPr="006A647A" w:rsidRDefault="008A2758" w:rsidP="0088515B">
            <w:pPr>
              <w:keepNext/>
              <w:suppressAutoHyphens/>
              <w:rPr>
                <w:rFonts w:cs="Calibri"/>
                <w:sz w:val="20"/>
                <w:szCs w:val="20"/>
                <w:lang w:eastAsia="zh-CN"/>
              </w:rPr>
            </w:pPr>
            <w:r>
              <w:rPr>
                <w:rFonts w:cs="Calibri"/>
                <w:sz w:val="20"/>
                <w:szCs w:val="20"/>
                <w:lang w:eastAsia="zh-CN"/>
              </w:rPr>
              <w:t>-</w:t>
            </w:r>
          </w:p>
        </w:tc>
      </w:tr>
      <w:tr w:rsidR="002E60CB" w:rsidRPr="006A647A" w14:paraId="01F3DB95" w14:textId="77777777" w:rsidTr="0088515B">
        <w:tc>
          <w:tcPr>
            <w:tcW w:w="1526" w:type="dxa"/>
            <w:tcBorders>
              <w:top w:val="dotted" w:sz="4" w:space="0" w:color="000000"/>
              <w:left w:val="single" w:sz="8" w:space="0" w:color="000000"/>
              <w:bottom w:val="dotted" w:sz="4" w:space="0" w:color="000000"/>
              <w:right w:val="nil"/>
            </w:tcBorders>
          </w:tcPr>
          <w:p w14:paraId="0C5F6318" w14:textId="77777777" w:rsidR="002E60CB" w:rsidRDefault="002E60CB" w:rsidP="0088515B">
            <w:pPr>
              <w:suppressAutoHyphens/>
              <w:rPr>
                <w:rFonts w:cs="Calibri"/>
                <w:sz w:val="20"/>
                <w:szCs w:val="20"/>
                <w:lang w:eastAsia="zh-CN"/>
              </w:rPr>
            </w:pPr>
            <w:r>
              <w:rPr>
                <w:rFonts w:cs="Calibri"/>
                <w:sz w:val="20"/>
                <w:szCs w:val="20"/>
                <w:lang w:eastAsia="zh-CN"/>
              </w:rPr>
              <w:t>strength_property_class</w:t>
            </w:r>
          </w:p>
        </w:tc>
        <w:tc>
          <w:tcPr>
            <w:tcW w:w="1538" w:type="dxa"/>
            <w:tcBorders>
              <w:top w:val="dotted" w:sz="4" w:space="0" w:color="000000"/>
              <w:left w:val="single" w:sz="4" w:space="0" w:color="000000"/>
              <w:bottom w:val="dotted" w:sz="4" w:space="0" w:color="000000"/>
              <w:right w:val="nil"/>
            </w:tcBorders>
          </w:tcPr>
          <w:p w14:paraId="42695208" w14:textId="77777777" w:rsidR="002E60CB" w:rsidRPr="006A647A" w:rsidRDefault="002E60CB" w:rsidP="0088515B">
            <w:pPr>
              <w:suppressAutoHyphens/>
              <w:rPr>
                <w:rFonts w:cs="Calibri"/>
                <w:sz w:val="20"/>
                <w:szCs w:val="20"/>
                <w:lang w:eastAsia="zh-CN"/>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5D7CCD3A" w14:textId="77777777" w:rsidR="002E60CB" w:rsidRPr="006A647A" w:rsidRDefault="002E60CB" w:rsidP="0088515B">
            <w:pPr>
              <w:suppressAutoHyphens/>
              <w:rPr>
                <w:rFonts w:cs="Calibri"/>
                <w:sz w:val="20"/>
                <w:szCs w:val="20"/>
                <w:lang w:eastAsia="zh-CN"/>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17DA1F7C" w14:textId="77777777" w:rsidR="002E60CB" w:rsidRPr="006A647A"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5F6A3BA" w14:textId="77777777" w:rsidR="002E60CB" w:rsidRPr="006A647A" w:rsidRDefault="002E60CB" w:rsidP="0088515B">
            <w:pPr>
              <w:keepNext/>
              <w:suppressAutoHyphens/>
              <w:rPr>
                <w:rFonts w:cs="Calibri"/>
                <w:sz w:val="20"/>
                <w:szCs w:val="20"/>
                <w:lang w:eastAsia="zh-CN"/>
              </w:rPr>
            </w:pPr>
            <w:r w:rsidRPr="00226A3F">
              <w:rPr>
                <w:sz w:val="20"/>
                <w:szCs w:val="20"/>
              </w:rPr>
              <w:t>-</w:t>
            </w:r>
          </w:p>
        </w:tc>
      </w:tr>
      <w:tr w:rsidR="002E60CB" w:rsidRPr="000F7EEA" w14:paraId="71A71CAE" w14:textId="77777777" w:rsidTr="0088515B">
        <w:tc>
          <w:tcPr>
            <w:tcW w:w="1526" w:type="dxa"/>
            <w:tcBorders>
              <w:top w:val="dotted" w:sz="4" w:space="0" w:color="000000"/>
              <w:left w:val="single" w:sz="8" w:space="0" w:color="000000"/>
              <w:bottom w:val="single" w:sz="4" w:space="0" w:color="000000"/>
              <w:right w:val="nil"/>
            </w:tcBorders>
          </w:tcPr>
          <w:p w14:paraId="033BA1C6" w14:textId="77777777" w:rsidR="002E60CB" w:rsidRPr="00226A3F" w:rsidRDefault="002E60CB" w:rsidP="0088515B">
            <w:pPr>
              <w:suppressAutoHyphens/>
              <w:rPr>
                <w:sz w:val="20"/>
                <w:szCs w:val="20"/>
              </w:rPr>
            </w:pPr>
            <w:r>
              <w:rPr>
                <w:sz w:val="20"/>
                <w:szCs w:val="20"/>
              </w:rPr>
              <w:t>part_code</w:t>
            </w:r>
          </w:p>
        </w:tc>
        <w:tc>
          <w:tcPr>
            <w:tcW w:w="1538" w:type="dxa"/>
            <w:tcBorders>
              <w:top w:val="dotted" w:sz="4" w:space="0" w:color="000000"/>
              <w:left w:val="single" w:sz="4" w:space="0" w:color="000000"/>
              <w:bottom w:val="single" w:sz="4" w:space="0" w:color="000000"/>
              <w:right w:val="nil"/>
            </w:tcBorders>
          </w:tcPr>
          <w:p w14:paraId="21B9D6B7" w14:textId="77777777" w:rsidR="002E60CB" w:rsidRPr="00226A3F"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716EF447"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489E3D21"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799C0635" w14:textId="2C3D8FFF" w:rsidR="002E60CB" w:rsidRPr="00226A3F" w:rsidRDefault="009436D3" w:rsidP="0088515B">
            <w:pPr>
              <w:keepNext/>
              <w:suppressAutoHyphens/>
              <w:rPr>
                <w:sz w:val="20"/>
                <w:szCs w:val="20"/>
              </w:rPr>
            </w:pPr>
            <w:r>
              <w:rPr>
                <w:sz w:val="20"/>
                <w:szCs w:val="20"/>
              </w:rPr>
              <w:t>NO</w:t>
            </w:r>
            <w:r w:rsidR="002E60CB">
              <w:rPr>
                <w:sz w:val="20"/>
                <w:szCs w:val="20"/>
              </w:rPr>
              <w:t xml:space="preserve"> part code, if attached. </w:t>
            </w:r>
          </w:p>
        </w:tc>
      </w:tr>
    </w:tbl>
    <w:p w14:paraId="3304421D" w14:textId="2589F2CA" w:rsidR="002E60CB" w:rsidRDefault="002E60CB" w:rsidP="00E7538E">
      <w:pPr>
        <w:pStyle w:val="Beschriftung"/>
        <w:spacing w:before="120"/>
      </w:pPr>
      <w:bookmarkStart w:id="1033" w:name="_Toc3566460"/>
      <w:bookmarkStart w:id="1034" w:name="_Toc34747461"/>
      <w:bookmarkStart w:id="1035" w:name="_Toc39880783"/>
      <w:r>
        <w:t xml:space="preserve">Table </w:t>
      </w:r>
      <w:r w:rsidR="00ED469A">
        <w:fldChar w:fldCharType="begin"/>
      </w:r>
      <w:r w:rsidR="00ED469A">
        <w:instrText xml:space="preserve"> SEQ Table \* ARABIC </w:instrText>
      </w:r>
      <w:r w:rsidR="00ED469A">
        <w:fldChar w:fldCharType="separate"/>
      </w:r>
      <w:r w:rsidR="00A2710C">
        <w:rPr>
          <w:noProof/>
        </w:rPr>
        <w:t>52</w:t>
      </w:r>
      <w:r w:rsidR="00ED469A">
        <w:fldChar w:fldCharType="end"/>
      </w:r>
      <w:r>
        <w:t xml:space="preserve">: Attributes of element </w:t>
      </w:r>
      <w:r w:rsidRPr="00E7538E">
        <w:rPr>
          <w:rFonts w:ascii="Courier New" w:hAnsi="Courier New" w:cs="Courier New"/>
          <w:i/>
          <w:sz w:val="18"/>
          <w:szCs w:val="18"/>
        </w:rPr>
        <w:t>&lt;washer</w:t>
      </w:r>
      <w:r w:rsidR="00B142AC">
        <w:rPr>
          <w:rFonts w:ascii="Courier New" w:hAnsi="Courier New" w:cs="Courier New"/>
          <w:i/>
          <w:sz w:val="18"/>
          <w:szCs w:val="18"/>
        </w:rPr>
        <w:t>/</w:t>
      </w:r>
      <w:r w:rsidRPr="00E7538E">
        <w:rPr>
          <w:rFonts w:ascii="Courier New" w:hAnsi="Courier New" w:cs="Courier New"/>
          <w:i/>
          <w:sz w:val="18"/>
          <w:szCs w:val="18"/>
        </w:rPr>
        <w:t>&gt;</w:t>
      </w:r>
      <w:bookmarkEnd w:id="1033"/>
      <w:bookmarkEnd w:id="1034"/>
      <w:bookmarkEnd w:id="1035"/>
      <w:r w:rsidRPr="00E7538E">
        <w:t xml:space="preserve"> </w:t>
      </w:r>
    </w:p>
    <w:p w14:paraId="45691299" w14:textId="77777777" w:rsidR="002E60CB" w:rsidRPr="000B11EA" w:rsidRDefault="002E60CB" w:rsidP="00E7538E">
      <w:pPr>
        <w:keepNext/>
        <w:jc w:val="both"/>
      </w:pPr>
      <w:r w:rsidRPr="000B11EA">
        <w:lastRenderedPageBreak/>
        <w:t xml:space="preserve">These attributes have following semantics: </w:t>
      </w:r>
    </w:p>
    <w:p w14:paraId="6AFB5D08" w14:textId="77777777" w:rsidR="002E60CB" w:rsidRPr="0054226C" w:rsidRDefault="002E60CB" w:rsidP="00B36A94">
      <w:pPr>
        <w:numPr>
          <w:ilvl w:val="0"/>
          <w:numId w:val="22"/>
        </w:numPr>
        <w:spacing w:before="60" w:after="60"/>
        <w:ind w:left="714" w:hanging="357"/>
        <w:jc w:val="both"/>
      </w:pPr>
      <w:r w:rsidRPr="00B142AC">
        <w:rPr>
          <w:rStyle w:val="elementdeftypeChar"/>
        </w:rPr>
        <w:t>outer_diameter</w:t>
      </w:r>
      <w:r w:rsidRPr="000B11EA">
        <w:t xml:space="preserve">: the </w:t>
      </w:r>
      <w:r>
        <w:t xml:space="preserve">outer </w:t>
      </w:r>
      <w:r w:rsidRPr="000B11EA">
        <w:t xml:space="preserve">diameter of the </w:t>
      </w:r>
      <w:r>
        <w:t xml:space="preserve">washer. If a washer is used at all, at least its diameter must be specified. </w:t>
      </w:r>
    </w:p>
    <w:p w14:paraId="482CF9DC" w14:textId="77777777" w:rsidR="002E60CB" w:rsidRPr="0054226C" w:rsidRDefault="002E60CB" w:rsidP="00B36A94">
      <w:pPr>
        <w:numPr>
          <w:ilvl w:val="0"/>
          <w:numId w:val="22"/>
        </w:numPr>
        <w:spacing w:before="60" w:after="60"/>
        <w:ind w:left="714" w:hanging="357"/>
        <w:jc w:val="both"/>
      </w:pPr>
      <w:r w:rsidRPr="00B142AC">
        <w:rPr>
          <w:rStyle w:val="elementdeftypeChar"/>
        </w:rPr>
        <w:t>inner_diameter</w:t>
      </w:r>
      <w:r w:rsidRPr="000B11EA">
        <w:t xml:space="preserve">: the </w:t>
      </w:r>
      <w:r>
        <w:t>inner or hole diameter</w:t>
      </w:r>
      <w:r w:rsidRPr="000B11EA">
        <w:t xml:space="preserve"> of the </w:t>
      </w:r>
      <w:r>
        <w:t xml:space="preserve">washer </w:t>
      </w:r>
    </w:p>
    <w:p w14:paraId="007A53CD" w14:textId="77777777" w:rsidR="002E60CB" w:rsidRPr="0054226C" w:rsidRDefault="002E60CB" w:rsidP="00B36A94">
      <w:pPr>
        <w:numPr>
          <w:ilvl w:val="0"/>
          <w:numId w:val="22"/>
        </w:numPr>
        <w:spacing w:before="60" w:after="60"/>
        <w:ind w:left="714" w:hanging="357"/>
        <w:jc w:val="both"/>
      </w:pPr>
      <w:r w:rsidRPr="00B142AC">
        <w:rPr>
          <w:rStyle w:val="elementdeftypeChar"/>
        </w:rPr>
        <w:t>thickness</w:t>
      </w:r>
      <w:r w:rsidRPr="000B11EA">
        <w:t xml:space="preserve">: the </w:t>
      </w:r>
      <w:r>
        <w:t xml:space="preserve">thickness </w:t>
      </w:r>
      <w:r w:rsidRPr="000B11EA">
        <w:t xml:space="preserve">of the </w:t>
      </w:r>
      <w:r>
        <w:t xml:space="preserve">washer </w:t>
      </w:r>
    </w:p>
    <w:p w14:paraId="6FEDA202" w14:textId="77777777" w:rsidR="002E60CB" w:rsidRPr="0054226C" w:rsidRDefault="002E60CB" w:rsidP="00B36A94">
      <w:pPr>
        <w:numPr>
          <w:ilvl w:val="0"/>
          <w:numId w:val="22"/>
        </w:numPr>
        <w:spacing w:before="60" w:after="60"/>
        <w:ind w:left="714" w:hanging="357"/>
        <w:jc w:val="both"/>
      </w:pPr>
      <w:r w:rsidRPr="00B142AC">
        <w:rPr>
          <w:rStyle w:val="elementdeftypeChar"/>
        </w:rPr>
        <w:t>attached</w:t>
      </w:r>
      <w:r w:rsidRPr="000B11EA">
        <w:t>: t</w:t>
      </w:r>
      <w:r>
        <w:t xml:space="preserve">rue, if and only if the washer is firmly attached to the screw head or nut, rsp. </w:t>
      </w:r>
    </w:p>
    <w:p w14:paraId="0A6D0BF6" w14:textId="77777777" w:rsidR="002E60CB" w:rsidRPr="000B11EA" w:rsidRDefault="002E60CB" w:rsidP="00B36A94">
      <w:pPr>
        <w:numPr>
          <w:ilvl w:val="0"/>
          <w:numId w:val="22"/>
        </w:numPr>
        <w:spacing w:before="60" w:after="60"/>
        <w:ind w:left="714" w:hanging="357"/>
        <w:jc w:val="both"/>
      </w:pPr>
      <w:r w:rsidRPr="00B142AC">
        <w:rPr>
          <w:rStyle w:val="elementdeftypeChar"/>
        </w:rPr>
        <w:t>static_friction</w:t>
      </w:r>
      <w:r w:rsidRPr="000B11EA">
        <w:t>: t</w:t>
      </w:r>
      <w:r>
        <w:t xml:space="preserve">he static friction between this washer and its adjacent part (not head or nut) </w:t>
      </w:r>
    </w:p>
    <w:p w14:paraId="1470844F" w14:textId="77777777" w:rsidR="002E60CB" w:rsidRDefault="002E60CB" w:rsidP="00B36A94">
      <w:pPr>
        <w:numPr>
          <w:ilvl w:val="0"/>
          <w:numId w:val="22"/>
        </w:numPr>
        <w:spacing w:before="60" w:after="60"/>
        <w:ind w:left="714" w:hanging="357"/>
        <w:jc w:val="both"/>
      </w:pPr>
      <w:r w:rsidRPr="00B142AC">
        <w:rPr>
          <w:rStyle w:val="elementdeftypeChar"/>
        </w:rPr>
        <w:t>kinetic_friction</w:t>
      </w:r>
      <w:r w:rsidRPr="000B11EA">
        <w:t>: t</w:t>
      </w:r>
      <w:r>
        <w:t xml:space="preserve">he kinetic friction between this washer and its adjacent part (not head or nut) </w:t>
      </w:r>
    </w:p>
    <w:p w14:paraId="3B90770F" w14:textId="77777777" w:rsidR="002E60CB" w:rsidRPr="000B11EA" w:rsidRDefault="002E60CB" w:rsidP="00B36A94">
      <w:pPr>
        <w:numPr>
          <w:ilvl w:val="0"/>
          <w:numId w:val="22"/>
        </w:numPr>
        <w:spacing w:before="60" w:after="60"/>
        <w:ind w:left="714" w:hanging="357"/>
        <w:jc w:val="both"/>
      </w:pPr>
      <w:r w:rsidRPr="00B142AC">
        <w:rPr>
          <w:rStyle w:val="elementdeftypeChar"/>
        </w:rPr>
        <w:t>strength_property_class</w:t>
      </w:r>
      <w:r>
        <w:t xml:space="preserve">: </w:t>
      </w:r>
      <w:r w:rsidR="00E7538E">
        <w:t xml:space="preserve">Strength </w:t>
      </w:r>
      <w:r w:rsidR="00E7538E" w:rsidRPr="00991A7F">
        <w:t xml:space="preserve">according to </w:t>
      </w:r>
      <w:r w:rsidR="00E7538E">
        <w:t>applied standard within a unique part supplier or OEM</w:t>
      </w:r>
      <w:r w:rsidR="00E7538E" w:rsidRPr="00991A7F">
        <w:t>.</w:t>
      </w:r>
      <w:r w:rsidRPr="006174AF">
        <w:t xml:space="preserve"> </w:t>
      </w:r>
    </w:p>
    <w:p w14:paraId="3034424F" w14:textId="77777777" w:rsidR="002E60CB" w:rsidRPr="000B11EA" w:rsidRDefault="002E60CB" w:rsidP="00B36A94">
      <w:pPr>
        <w:numPr>
          <w:ilvl w:val="0"/>
          <w:numId w:val="22"/>
        </w:numPr>
        <w:spacing w:before="60" w:after="60"/>
        <w:ind w:left="714" w:hanging="357"/>
        <w:jc w:val="both"/>
      </w:pPr>
      <w:r w:rsidRPr="00B142AC">
        <w:rPr>
          <w:rStyle w:val="elementdeftypeChar"/>
        </w:rPr>
        <w:t>part_code</w:t>
      </w:r>
      <w:r w:rsidRPr="000B11EA">
        <w:t xml:space="preserve">: the part code of the </w:t>
      </w:r>
      <w:r>
        <w:t>washer</w:t>
      </w:r>
      <w:r w:rsidRPr="000B11EA">
        <w:t xml:space="preserve">, as used e. g. in a PDM system. </w:t>
      </w:r>
      <w:r>
        <w:t xml:space="preserve">Frequently, it may be convenient to use the washer norm as part code. </w:t>
      </w:r>
    </w:p>
    <w:p w14:paraId="5FE08B97" w14:textId="77777777" w:rsidR="002E60CB" w:rsidRDefault="002E60CB" w:rsidP="00E7538E">
      <w:pPr>
        <w:spacing w:before="120"/>
        <w:jc w:val="both"/>
      </w:pPr>
      <w:r>
        <w:t xml:space="preserve">The </w:t>
      </w:r>
      <w:r w:rsidRPr="00226A3F">
        <w:t xml:space="preserve">element </w:t>
      </w:r>
      <w:r>
        <w:rPr>
          <w:rFonts w:ascii="Courier New" w:hAnsi="Courier New" w:cs="Courier New"/>
          <w:b/>
          <w:bCs/>
          <w:i/>
          <w:sz w:val="18"/>
          <w:szCs w:val="18"/>
        </w:rPr>
        <w:t>&lt;washer/&gt;</w:t>
      </w:r>
      <w:r>
        <w:t xml:space="preserve"> does not allow for any nested elements. </w:t>
      </w:r>
    </w:p>
    <w:p w14:paraId="44581737" w14:textId="77777777" w:rsidR="002E60CB" w:rsidRPr="00226A3F" w:rsidRDefault="002E60CB" w:rsidP="00327322">
      <w:pPr>
        <w:pStyle w:val="berschrift3"/>
      </w:pPr>
      <w:bookmarkStart w:id="1036" w:name="_Toc428456268"/>
      <w:bookmarkStart w:id="1037" w:name="_Toc428537231"/>
      <w:bookmarkStart w:id="1038" w:name="_Toc428969550"/>
      <w:bookmarkStart w:id="1039" w:name="_Toc429052941"/>
      <w:bookmarkStart w:id="1040" w:name="_Toc413359595"/>
      <w:bookmarkStart w:id="1041" w:name="_Toc3556987"/>
      <w:bookmarkStart w:id="1042" w:name="_Toc34747237"/>
      <w:bookmarkStart w:id="1043" w:name="_Toc39880552"/>
      <w:bookmarkEnd w:id="1036"/>
      <w:bookmarkEnd w:id="1037"/>
      <w:bookmarkEnd w:id="1038"/>
      <w:bookmarkEnd w:id="1039"/>
      <w:r>
        <w:t>Nut</w:t>
      </w:r>
      <w:bookmarkEnd w:id="1040"/>
      <w:bookmarkEnd w:id="1041"/>
      <w:bookmarkEnd w:id="1042"/>
      <w:bookmarkEnd w:id="1043"/>
      <w:r w:rsidRPr="00226A3F">
        <w:t xml:space="preserve"> </w:t>
      </w:r>
    </w:p>
    <w:p w14:paraId="027F8063" w14:textId="77777777" w:rsidR="002E60CB" w:rsidRDefault="002E60CB" w:rsidP="00E7538E">
      <w:pPr>
        <w:keepNext/>
        <w:jc w:val="both"/>
      </w:pPr>
      <w:r>
        <w:t xml:space="preserve">Any bolt requires a nut. But since nuts may have a number of own attributes, it is worth to define a separate XML element for them.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E60CB" w:rsidRPr="000F7EEA" w14:paraId="74263929" w14:textId="77777777" w:rsidTr="0088515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6CFC8D"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0219BF9"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469557B"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801281A" w14:textId="0EFD60F1"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F6C2DCE" w14:textId="77777777" w:rsidR="002E60CB" w:rsidRPr="00226A3F" w:rsidRDefault="002E60CB" w:rsidP="0088515B">
            <w:pPr>
              <w:keepNext/>
              <w:suppressAutoHyphens/>
              <w:rPr>
                <w:rFonts w:cs="Calibri"/>
                <w:lang w:eastAsia="zh-CN"/>
              </w:rPr>
            </w:pPr>
            <w:r w:rsidRPr="00226A3F">
              <w:rPr>
                <w:b/>
                <w:i/>
              </w:rPr>
              <w:t>Constraint</w:t>
            </w:r>
            <w:r>
              <w:rPr>
                <w:b/>
                <w:i/>
              </w:rPr>
              <w:t>s / Remarks</w:t>
            </w:r>
          </w:p>
        </w:tc>
      </w:tr>
      <w:tr w:rsidR="002E60CB" w:rsidRPr="000F7EEA" w14:paraId="773990EC" w14:textId="77777777" w:rsidTr="0088515B">
        <w:tc>
          <w:tcPr>
            <w:tcW w:w="1526" w:type="dxa"/>
            <w:tcBorders>
              <w:top w:val="dotted" w:sz="4" w:space="0" w:color="000000"/>
              <w:left w:val="single" w:sz="8" w:space="0" w:color="000000"/>
              <w:bottom w:val="dotted" w:sz="4" w:space="0" w:color="000000"/>
              <w:right w:val="nil"/>
            </w:tcBorders>
          </w:tcPr>
          <w:p w14:paraId="796BC783" w14:textId="77777777" w:rsidR="002E60CB" w:rsidRPr="00226A3F" w:rsidRDefault="002E60CB" w:rsidP="0088515B">
            <w:pPr>
              <w:suppressAutoHyphens/>
              <w:rPr>
                <w:sz w:val="20"/>
                <w:szCs w:val="20"/>
              </w:rPr>
            </w:pPr>
            <w:r>
              <w:rPr>
                <w:sz w:val="20"/>
                <w:szCs w:val="20"/>
              </w:rPr>
              <w:t>diameter</w:t>
            </w:r>
          </w:p>
        </w:tc>
        <w:tc>
          <w:tcPr>
            <w:tcW w:w="1538" w:type="dxa"/>
            <w:tcBorders>
              <w:top w:val="dotted" w:sz="4" w:space="0" w:color="000000"/>
              <w:left w:val="single" w:sz="4" w:space="0" w:color="000000"/>
              <w:bottom w:val="dotted" w:sz="4" w:space="0" w:color="000000"/>
              <w:right w:val="nil"/>
            </w:tcBorders>
          </w:tcPr>
          <w:p w14:paraId="36D1E2E7"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CFA8A91" w14:textId="77777777" w:rsidR="002E60CB" w:rsidRPr="00226A3F"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22A29D91"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38382B1" w14:textId="77777777" w:rsidR="002E60CB" w:rsidRPr="00226A3F" w:rsidRDefault="002E60CB" w:rsidP="0088515B">
            <w:pPr>
              <w:suppressAutoHyphens/>
              <w:rPr>
                <w:sz w:val="20"/>
                <w:szCs w:val="20"/>
              </w:rPr>
            </w:pPr>
            <w:r w:rsidRPr="00226A3F">
              <w:rPr>
                <w:sz w:val="20"/>
                <w:szCs w:val="20"/>
              </w:rPr>
              <w:t>-</w:t>
            </w:r>
          </w:p>
        </w:tc>
      </w:tr>
      <w:tr w:rsidR="002E60CB" w:rsidRPr="000F7EEA" w14:paraId="49592A56" w14:textId="77777777" w:rsidTr="0088515B">
        <w:tc>
          <w:tcPr>
            <w:tcW w:w="1526" w:type="dxa"/>
            <w:tcBorders>
              <w:top w:val="dotted" w:sz="4" w:space="0" w:color="000000"/>
              <w:left w:val="single" w:sz="8" w:space="0" w:color="000000"/>
              <w:bottom w:val="dotted" w:sz="4" w:space="0" w:color="000000"/>
              <w:right w:val="nil"/>
            </w:tcBorders>
          </w:tcPr>
          <w:p w14:paraId="767998A7" w14:textId="77777777" w:rsidR="002E60CB" w:rsidRDefault="002E60CB" w:rsidP="0088515B">
            <w:pPr>
              <w:suppressAutoHyphens/>
              <w:rPr>
                <w:sz w:val="20"/>
                <w:szCs w:val="20"/>
              </w:rPr>
            </w:pPr>
            <w:r>
              <w:rPr>
                <w:sz w:val="20"/>
                <w:szCs w:val="20"/>
              </w:rPr>
              <w:t>height</w:t>
            </w:r>
          </w:p>
        </w:tc>
        <w:tc>
          <w:tcPr>
            <w:tcW w:w="1538" w:type="dxa"/>
            <w:tcBorders>
              <w:top w:val="dotted" w:sz="4" w:space="0" w:color="000000"/>
              <w:left w:val="single" w:sz="4" w:space="0" w:color="000000"/>
              <w:bottom w:val="dotted" w:sz="4" w:space="0" w:color="000000"/>
              <w:right w:val="nil"/>
            </w:tcBorders>
          </w:tcPr>
          <w:p w14:paraId="31E246AA" w14:textId="77777777" w:rsidR="002E60CB" w:rsidRPr="00226A3F" w:rsidRDefault="002E60CB" w:rsidP="0088515B">
            <w:pPr>
              <w:suppressAutoHyphens/>
              <w:rPr>
                <w:sz w:val="20"/>
                <w:szCs w:val="20"/>
              </w:rPr>
            </w:pPr>
            <w:r w:rsidRPr="009353AC">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50BDB54F" w14:textId="77777777" w:rsidR="002E60CB" w:rsidRDefault="002E60CB" w:rsidP="0088515B">
            <w:pPr>
              <w:suppressAutoHyphens/>
              <w:rPr>
                <w:sz w:val="20"/>
                <w:szCs w:val="20"/>
              </w:rPr>
            </w:pPr>
            <w:r>
              <w:rPr>
                <w:sz w:val="20"/>
                <w:szCs w:val="20"/>
              </w:rPr>
              <w:t>&gt;</w:t>
            </w:r>
            <w:r w:rsidRPr="009353AC">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8E17177" w14:textId="77777777" w:rsidR="002E60CB" w:rsidRPr="00226A3F" w:rsidRDefault="002E60CB" w:rsidP="0088515B">
            <w:pPr>
              <w:suppressAutoHyphens/>
              <w:rPr>
                <w:sz w:val="20"/>
                <w:szCs w:val="20"/>
              </w:rPr>
            </w:pPr>
            <w:r w:rsidRPr="009353A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CAACF0" w14:textId="77777777" w:rsidR="002E60CB" w:rsidRPr="00226A3F" w:rsidRDefault="002E60CB" w:rsidP="0088515B">
            <w:pPr>
              <w:suppressAutoHyphens/>
              <w:rPr>
                <w:sz w:val="20"/>
                <w:szCs w:val="20"/>
              </w:rPr>
            </w:pPr>
            <w:r w:rsidRPr="009353AC">
              <w:rPr>
                <w:sz w:val="20"/>
                <w:szCs w:val="20"/>
              </w:rPr>
              <w:t>-</w:t>
            </w:r>
          </w:p>
        </w:tc>
      </w:tr>
      <w:tr w:rsidR="002E60CB" w:rsidRPr="00397AE8" w14:paraId="68D556D2" w14:textId="77777777" w:rsidTr="0088515B">
        <w:tc>
          <w:tcPr>
            <w:tcW w:w="1526" w:type="dxa"/>
            <w:tcBorders>
              <w:top w:val="dotted" w:sz="4" w:space="0" w:color="000000"/>
              <w:left w:val="single" w:sz="8" w:space="0" w:color="000000"/>
              <w:bottom w:val="dotted" w:sz="4" w:space="0" w:color="000000"/>
              <w:right w:val="nil"/>
            </w:tcBorders>
          </w:tcPr>
          <w:p w14:paraId="7CB9F317" w14:textId="77777777" w:rsidR="002E60CB" w:rsidRPr="002B3987" w:rsidRDefault="002E60CB" w:rsidP="0088515B">
            <w:pPr>
              <w:suppressAutoHyphens/>
              <w:rPr>
                <w:rFonts w:cs="Calibri"/>
                <w:sz w:val="20"/>
                <w:szCs w:val="20"/>
                <w:lang w:eastAsia="zh-CN"/>
              </w:rPr>
            </w:pPr>
            <w:r w:rsidRPr="002B3987">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4AFAEFF"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62D92701"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FBA3E4F"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6F53A95" w14:textId="77777777" w:rsidR="002E60CB" w:rsidRPr="00397AE8" w:rsidRDefault="002E60CB" w:rsidP="0088515B">
            <w:pPr>
              <w:suppressAutoHyphens/>
              <w:rPr>
                <w:sz w:val="20"/>
                <w:szCs w:val="20"/>
              </w:rPr>
            </w:pPr>
            <w:r w:rsidRPr="00226A3F">
              <w:rPr>
                <w:sz w:val="20"/>
                <w:szCs w:val="20"/>
              </w:rPr>
              <w:t>-</w:t>
            </w:r>
          </w:p>
        </w:tc>
      </w:tr>
      <w:tr w:rsidR="002E60CB" w:rsidRPr="00397AE8" w14:paraId="2C30B693" w14:textId="77777777" w:rsidTr="0088515B">
        <w:tc>
          <w:tcPr>
            <w:tcW w:w="1526" w:type="dxa"/>
            <w:tcBorders>
              <w:top w:val="dotted" w:sz="4" w:space="0" w:color="000000"/>
              <w:left w:val="single" w:sz="8" w:space="0" w:color="000000"/>
              <w:bottom w:val="dotted" w:sz="4" w:space="0" w:color="000000"/>
              <w:right w:val="nil"/>
            </w:tcBorders>
          </w:tcPr>
          <w:p w14:paraId="5B709752" w14:textId="77777777" w:rsidR="002E60CB" w:rsidRPr="002B3987" w:rsidRDefault="002E60CB" w:rsidP="0088515B">
            <w:pPr>
              <w:suppressAutoHyphens/>
              <w:rPr>
                <w:rFonts w:cs="Calibri"/>
                <w:sz w:val="20"/>
                <w:szCs w:val="20"/>
                <w:lang w:eastAsia="zh-CN"/>
              </w:rPr>
            </w:pPr>
            <w:r w:rsidRPr="002B3987">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096A0740"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3A4C94A"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23CAE7B6"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3A280410" w14:textId="77777777" w:rsidR="002E60CB" w:rsidRPr="00397AE8" w:rsidRDefault="002E60CB" w:rsidP="0088515B">
            <w:pPr>
              <w:suppressAutoHyphens/>
              <w:rPr>
                <w:sz w:val="20"/>
                <w:szCs w:val="20"/>
              </w:rPr>
            </w:pPr>
            <w:r w:rsidRPr="00226A3F">
              <w:rPr>
                <w:sz w:val="20"/>
                <w:szCs w:val="20"/>
              </w:rPr>
              <w:t>-</w:t>
            </w:r>
          </w:p>
        </w:tc>
      </w:tr>
      <w:tr w:rsidR="002E60CB" w:rsidRPr="000F7EEA" w14:paraId="38788994" w14:textId="77777777" w:rsidTr="0088515B">
        <w:tc>
          <w:tcPr>
            <w:tcW w:w="1526" w:type="dxa"/>
            <w:tcBorders>
              <w:top w:val="dotted" w:sz="4" w:space="0" w:color="000000"/>
              <w:left w:val="single" w:sz="8" w:space="0" w:color="000000"/>
              <w:bottom w:val="dotted" w:sz="4" w:space="0" w:color="000000"/>
              <w:right w:val="nil"/>
            </w:tcBorders>
          </w:tcPr>
          <w:p w14:paraId="63D8FA4B" w14:textId="77777777" w:rsidR="002E60CB" w:rsidRDefault="002E60CB" w:rsidP="0088515B">
            <w:pPr>
              <w:suppressAutoHyphens/>
              <w:rPr>
                <w:sz w:val="20"/>
                <w:szCs w:val="20"/>
              </w:rPr>
            </w:pPr>
            <w:r>
              <w:rPr>
                <w:rFonts w:cs="Calibri"/>
                <w:sz w:val="20"/>
                <w:szCs w:val="20"/>
                <w:lang w:eastAsia="zh-CN"/>
              </w:rPr>
              <w:t>static_friction</w:t>
            </w:r>
          </w:p>
        </w:tc>
        <w:tc>
          <w:tcPr>
            <w:tcW w:w="1538" w:type="dxa"/>
            <w:tcBorders>
              <w:top w:val="dotted" w:sz="4" w:space="0" w:color="000000"/>
              <w:left w:val="single" w:sz="4" w:space="0" w:color="000000"/>
              <w:bottom w:val="dotted" w:sz="4" w:space="0" w:color="000000"/>
              <w:right w:val="nil"/>
            </w:tcBorders>
          </w:tcPr>
          <w:p w14:paraId="160707BC"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6C06DC6" w14:textId="77777777" w:rsidR="002E60CB"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F3FFA6E"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4771BF7" w14:textId="77777777" w:rsidR="002E60CB" w:rsidRPr="00226A3F" w:rsidRDefault="002E60CB" w:rsidP="0088515B">
            <w:pPr>
              <w:suppressAutoHyphens/>
              <w:rPr>
                <w:sz w:val="20"/>
                <w:szCs w:val="20"/>
              </w:rPr>
            </w:pPr>
            <w:r w:rsidRPr="00226A3F">
              <w:rPr>
                <w:sz w:val="20"/>
                <w:szCs w:val="20"/>
              </w:rPr>
              <w:t>-</w:t>
            </w:r>
          </w:p>
        </w:tc>
      </w:tr>
      <w:tr w:rsidR="002E60CB" w:rsidRPr="00397AE8" w14:paraId="7342F6CD" w14:textId="77777777" w:rsidTr="0088515B">
        <w:tc>
          <w:tcPr>
            <w:tcW w:w="1526" w:type="dxa"/>
            <w:tcBorders>
              <w:top w:val="dotted" w:sz="4" w:space="0" w:color="000000"/>
              <w:left w:val="single" w:sz="8" w:space="0" w:color="000000"/>
              <w:bottom w:val="dotted" w:sz="4" w:space="0" w:color="000000"/>
              <w:right w:val="nil"/>
            </w:tcBorders>
          </w:tcPr>
          <w:p w14:paraId="0342CB1C" w14:textId="77777777" w:rsidR="002E60CB" w:rsidRPr="002B3987" w:rsidRDefault="002E60CB" w:rsidP="0088515B">
            <w:pPr>
              <w:suppressAutoHyphens/>
              <w:rPr>
                <w:rFonts w:cs="Calibri"/>
                <w:sz w:val="20"/>
                <w:szCs w:val="20"/>
                <w:lang w:eastAsia="zh-CN"/>
              </w:rPr>
            </w:pPr>
            <w:r>
              <w:rPr>
                <w:rFonts w:cs="Calibri"/>
                <w:sz w:val="20"/>
                <w:szCs w:val="20"/>
                <w:lang w:eastAsia="zh-CN"/>
              </w:rPr>
              <w:t>kinetic_friction</w:t>
            </w:r>
          </w:p>
        </w:tc>
        <w:tc>
          <w:tcPr>
            <w:tcW w:w="1538" w:type="dxa"/>
            <w:tcBorders>
              <w:top w:val="dotted" w:sz="4" w:space="0" w:color="000000"/>
              <w:left w:val="single" w:sz="4" w:space="0" w:color="000000"/>
              <w:bottom w:val="dotted" w:sz="4" w:space="0" w:color="000000"/>
              <w:right w:val="nil"/>
            </w:tcBorders>
          </w:tcPr>
          <w:p w14:paraId="3476AA91"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77A5BC3"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C1F2593"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1F15B29" w14:textId="77777777" w:rsidR="002E60CB" w:rsidRPr="00397AE8" w:rsidRDefault="002E60CB" w:rsidP="0088515B">
            <w:pPr>
              <w:suppressAutoHyphens/>
              <w:rPr>
                <w:sz w:val="20"/>
                <w:szCs w:val="20"/>
              </w:rPr>
            </w:pPr>
            <w:r w:rsidRPr="00226A3F">
              <w:rPr>
                <w:sz w:val="20"/>
                <w:szCs w:val="20"/>
              </w:rPr>
              <w:t>-</w:t>
            </w:r>
          </w:p>
        </w:tc>
      </w:tr>
      <w:tr w:rsidR="002E60CB" w:rsidRPr="000F7EEA" w14:paraId="2DF92A96" w14:textId="77777777" w:rsidTr="0088515B">
        <w:tc>
          <w:tcPr>
            <w:tcW w:w="1526" w:type="dxa"/>
            <w:tcBorders>
              <w:top w:val="dotted" w:sz="4" w:space="0" w:color="000000"/>
              <w:left w:val="single" w:sz="8" w:space="0" w:color="000000"/>
              <w:bottom w:val="dotted" w:sz="4" w:space="0" w:color="000000"/>
              <w:right w:val="nil"/>
            </w:tcBorders>
          </w:tcPr>
          <w:p w14:paraId="6B031E8A" w14:textId="77777777" w:rsidR="002E60CB" w:rsidRDefault="002E60CB" w:rsidP="0088515B">
            <w:pPr>
              <w:suppressAutoHyphens/>
              <w:rPr>
                <w:sz w:val="20"/>
                <w:szCs w:val="20"/>
              </w:rPr>
            </w:pPr>
            <w:r>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71B78EF0"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29F3824D"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7DDA9A36"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5B0C71" w14:textId="77777777" w:rsidR="002E60CB" w:rsidRPr="00226A3F" w:rsidRDefault="00D807FB" w:rsidP="0088515B">
            <w:pPr>
              <w:suppressAutoHyphens/>
              <w:rPr>
                <w:sz w:val="20"/>
                <w:szCs w:val="20"/>
              </w:rPr>
            </w:pPr>
            <w:r>
              <w:rPr>
                <w:sz w:val="20"/>
                <w:szCs w:val="20"/>
              </w:rPr>
              <w:t>-</w:t>
            </w:r>
          </w:p>
        </w:tc>
      </w:tr>
      <w:tr w:rsidR="002E60CB" w:rsidRPr="000F7EEA" w14:paraId="7BC0CE1E" w14:textId="77777777" w:rsidTr="0088515B">
        <w:tc>
          <w:tcPr>
            <w:tcW w:w="1526" w:type="dxa"/>
            <w:tcBorders>
              <w:top w:val="dotted" w:sz="4" w:space="0" w:color="000000"/>
              <w:left w:val="single" w:sz="8" w:space="0" w:color="000000"/>
              <w:bottom w:val="dotted" w:sz="4" w:space="0" w:color="000000"/>
              <w:right w:val="nil"/>
            </w:tcBorders>
          </w:tcPr>
          <w:p w14:paraId="4AE386AC" w14:textId="77777777" w:rsidR="002E60CB" w:rsidRDefault="002E60CB" w:rsidP="0088515B">
            <w:pPr>
              <w:suppressAutoHyphens/>
              <w:rPr>
                <w:sz w:val="20"/>
                <w:szCs w:val="20"/>
              </w:rPr>
            </w:pPr>
            <w:r>
              <w:rPr>
                <w:rFonts w:cs="Calibri"/>
                <w:sz w:val="20"/>
                <w:szCs w:val="20"/>
                <w:lang w:eastAsia="zh-CN"/>
              </w:rPr>
              <w:t>fixed_to</w:t>
            </w:r>
          </w:p>
        </w:tc>
        <w:tc>
          <w:tcPr>
            <w:tcW w:w="1538" w:type="dxa"/>
            <w:tcBorders>
              <w:top w:val="dotted" w:sz="4" w:space="0" w:color="000000"/>
              <w:left w:val="single" w:sz="4" w:space="0" w:color="000000"/>
              <w:bottom w:val="dotted" w:sz="4" w:space="0" w:color="000000"/>
              <w:right w:val="nil"/>
            </w:tcBorders>
          </w:tcPr>
          <w:p w14:paraId="15B24795"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7370E376"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4CD318E2"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96E690C" w14:textId="77777777" w:rsidR="002E60CB" w:rsidRPr="00226A3F" w:rsidRDefault="00D807FB" w:rsidP="0088515B">
            <w:pPr>
              <w:suppressAutoHyphens/>
              <w:rPr>
                <w:sz w:val="20"/>
                <w:szCs w:val="20"/>
              </w:rPr>
            </w:pPr>
            <w:r>
              <w:rPr>
                <w:sz w:val="20"/>
                <w:szCs w:val="20"/>
              </w:rPr>
              <w:t>-</w:t>
            </w:r>
          </w:p>
        </w:tc>
      </w:tr>
      <w:tr w:rsidR="002E60CB" w:rsidRPr="000F7EEA" w14:paraId="63096DC4" w14:textId="77777777" w:rsidTr="0088515B">
        <w:tc>
          <w:tcPr>
            <w:tcW w:w="1526" w:type="dxa"/>
            <w:tcBorders>
              <w:top w:val="dotted" w:sz="4" w:space="0" w:color="000000"/>
              <w:left w:val="single" w:sz="8" w:space="0" w:color="000000"/>
              <w:bottom w:val="dotted" w:sz="4" w:space="0" w:color="000000"/>
              <w:right w:val="nil"/>
            </w:tcBorders>
          </w:tcPr>
          <w:p w14:paraId="2EB05028" w14:textId="77777777" w:rsidR="002E60CB" w:rsidRDefault="002E60CB" w:rsidP="0088515B">
            <w:pPr>
              <w:suppressAutoHyphens/>
              <w:rPr>
                <w:rFonts w:cs="Calibri"/>
                <w:sz w:val="20"/>
                <w:szCs w:val="20"/>
                <w:lang w:eastAsia="zh-CN"/>
              </w:rPr>
            </w:pPr>
            <w:r>
              <w:rPr>
                <w:rFonts w:cs="Calibri"/>
                <w:sz w:val="20"/>
                <w:szCs w:val="20"/>
                <w:lang w:eastAsia="zh-CN"/>
              </w:rPr>
              <w:t>strength_property_class</w:t>
            </w:r>
          </w:p>
        </w:tc>
        <w:tc>
          <w:tcPr>
            <w:tcW w:w="1538" w:type="dxa"/>
            <w:tcBorders>
              <w:top w:val="dotted" w:sz="4" w:space="0" w:color="000000"/>
              <w:left w:val="single" w:sz="4" w:space="0" w:color="000000"/>
              <w:bottom w:val="dotted" w:sz="4" w:space="0" w:color="000000"/>
              <w:right w:val="nil"/>
            </w:tcBorders>
          </w:tcPr>
          <w:p w14:paraId="3CFFE0BA" w14:textId="77777777" w:rsidR="002E60CB"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3F5D2360"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22F19D" w14:textId="77777777" w:rsidR="002E60CB" w:rsidRPr="00137032"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E9C08C7" w14:textId="77777777" w:rsidR="002E60CB" w:rsidRPr="00226A3F" w:rsidRDefault="002E60CB" w:rsidP="0088515B">
            <w:pPr>
              <w:suppressAutoHyphens/>
              <w:rPr>
                <w:sz w:val="20"/>
                <w:szCs w:val="20"/>
              </w:rPr>
            </w:pPr>
            <w:r w:rsidRPr="00226A3F">
              <w:rPr>
                <w:sz w:val="20"/>
                <w:szCs w:val="20"/>
              </w:rPr>
              <w:t>-</w:t>
            </w:r>
          </w:p>
        </w:tc>
      </w:tr>
      <w:tr w:rsidR="002E60CB" w:rsidRPr="000F7EEA" w14:paraId="079420B1" w14:textId="77777777" w:rsidTr="0088515B">
        <w:tc>
          <w:tcPr>
            <w:tcW w:w="1526" w:type="dxa"/>
            <w:tcBorders>
              <w:top w:val="dotted" w:sz="4" w:space="0" w:color="000000"/>
              <w:left w:val="single" w:sz="8" w:space="0" w:color="000000"/>
              <w:bottom w:val="single" w:sz="4" w:space="0" w:color="000000"/>
              <w:right w:val="nil"/>
            </w:tcBorders>
          </w:tcPr>
          <w:p w14:paraId="7BC4F03C" w14:textId="77777777" w:rsidR="002E60CB" w:rsidRPr="00226A3F" w:rsidRDefault="002E60CB" w:rsidP="0088515B">
            <w:pPr>
              <w:suppressAutoHyphens/>
              <w:rPr>
                <w:sz w:val="20"/>
                <w:szCs w:val="20"/>
              </w:rPr>
            </w:pPr>
            <w:r>
              <w:rPr>
                <w:sz w:val="20"/>
                <w:szCs w:val="20"/>
              </w:rPr>
              <w:t>part_code</w:t>
            </w:r>
          </w:p>
        </w:tc>
        <w:tc>
          <w:tcPr>
            <w:tcW w:w="1538" w:type="dxa"/>
            <w:tcBorders>
              <w:top w:val="dotted" w:sz="4" w:space="0" w:color="000000"/>
              <w:left w:val="single" w:sz="4" w:space="0" w:color="000000"/>
              <w:bottom w:val="single" w:sz="4" w:space="0" w:color="000000"/>
              <w:right w:val="nil"/>
            </w:tcBorders>
          </w:tcPr>
          <w:p w14:paraId="4D412D8D" w14:textId="77777777" w:rsidR="002E60CB" w:rsidRPr="00226A3F"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587D4886"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59540F66"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8DFAA47" w14:textId="1F24412F" w:rsidR="002E60CB" w:rsidRPr="00226A3F" w:rsidRDefault="00015DC7" w:rsidP="003C3D58">
            <w:pPr>
              <w:keepNext/>
              <w:suppressAutoHyphens/>
              <w:rPr>
                <w:sz w:val="20"/>
                <w:szCs w:val="20"/>
              </w:rPr>
            </w:pPr>
            <w:r>
              <w:rPr>
                <w:sz w:val="20"/>
                <w:szCs w:val="20"/>
              </w:rPr>
              <w:t>-</w:t>
            </w:r>
          </w:p>
        </w:tc>
      </w:tr>
    </w:tbl>
    <w:p w14:paraId="58B6D0EF" w14:textId="5AD6BB51" w:rsidR="002E60CB" w:rsidRDefault="002E60CB" w:rsidP="00E7538E">
      <w:pPr>
        <w:pStyle w:val="Beschriftung"/>
        <w:spacing w:before="120"/>
        <w:rPr>
          <w:rStyle w:val="elementdeftypeChar"/>
          <w:b/>
        </w:rPr>
      </w:pPr>
      <w:bookmarkStart w:id="1044" w:name="_Toc3566461"/>
      <w:bookmarkStart w:id="1045" w:name="_Toc34747462"/>
      <w:bookmarkStart w:id="1046" w:name="_Toc39880784"/>
      <w:r w:rsidRPr="009158D1">
        <w:t xml:space="preserve">Table </w:t>
      </w:r>
      <w:r w:rsidR="00ED469A">
        <w:fldChar w:fldCharType="begin"/>
      </w:r>
      <w:r w:rsidR="00ED469A">
        <w:instrText xml:space="preserve"> SEQ Table \* ARABIC </w:instrText>
      </w:r>
      <w:r w:rsidR="00ED469A">
        <w:fldChar w:fldCharType="separate"/>
      </w:r>
      <w:r w:rsidR="00A2710C">
        <w:rPr>
          <w:noProof/>
        </w:rPr>
        <w:t>53</w:t>
      </w:r>
      <w:r w:rsidR="00ED469A">
        <w:fldChar w:fldCharType="end"/>
      </w:r>
      <w:r w:rsidRPr="009158D1">
        <w:t xml:space="preserve">: Attributes of element </w:t>
      </w:r>
      <w:r w:rsidRPr="00E7538E">
        <w:rPr>
          <w:rStyle w:val="elementdeftypeChar"/>
          <w:b/>
        </w:rPr>
        <w:t>&lt;nut</w:t>
      </w:r>
      <w:r w:rsidR="00B142AC">
        <w:rPr>
          <w:rStyle w:val="elementdeftypeChar"/>
          <w:b/>
        </w:rPr>
        <w:t>/</w:t>
      </w:r>
      <w:r w:rsidRPr="00E7538E">
        <w:rPr>
          <w:rStyle w:val="elementdeftypeChar"/>
          <w:b/>
        </w:rPr>
        <w:t>&gt;</w:t>
      </w:r>
      <w:bookmarkEnd w:id="1044"/>
      <w:bookmarkEnd w:id="1045"/>
      <w:bookmarkEnd w:id="1046"/>
    </w:p>
    <w:p w14:paraId="787A4839" w14:textId="77777777" w:rsidR="00E7538E" w:rsidRPr="00E7538E" w:rsidRDefault="00E7538E" w:rsidP="00E7538E">
      <w:r w:rsidRPr="000B11EA">
        <w:t>These attributes have following semantics:</w:t>
      </w:r>
    </w:p>
    <w:p w14:paraId="0631A607" w14:textId="77777777" w:rsidR="002E60CB" w:rsidRPr="00F353C4" w:rsidRDefault="002E60CB" w:rsidP="00B36A94">
      <w:pPr>
        <w:numPr>
          <w:ilvl w:val="0"/>
          <w:numId w:val="23"/>
        </w:numPr>
        <w:spacing w:before="60" w:after="60"/>
        <w:ind w:left="714" w:hanging="357"/>
        <w:jc w:val="both"/>
      </w:pPr>
      <w:r w:rsidRPr="00B142AC">
        <w:rPr>
          <w:rFonts w:ascii="Courier New" w:hAnsi="Courier New" w:cs="Courier New"/>
          <w:i/>
          <w:sz w:val="18"/>
          <w:szCs w:val="18"/>
        </w:rPr>
        <w:t>diameter</w:t>
      </w:r>
      <w:r w:rsidRPr="00226A3F">
        <w:t>: the diameter of the nut</w:t>
      </w:r>
    </w:p>
    <w:p w14:paraId="39BAFCA3" w14:textId="77777777" w:rsidR="002E60CB" w:rsidRDefault="002E60CB" w:rsidP="00B36A94">
      <w:pPr>
        <w:numPr>
          <w:ilvl w:val="0"/>
          <w:numId w:val="23"/>
        </w:numPr>
        <w:spacing w:before="60" w:after="60"/>
        <w:ind w:left="714" w:hanging="357"/>
        <w:jc w:val="both"/>
      </w:pPr>
      <w:r w:rsidRPr="00B142AC">
        <w:rPr>
          <w:rStyle w:val="elementdeftypeChar"/>
        </w:rPr>
        <w:t>height</w:t>
      </w:r>
      <w:r w:rsidRPr="00B34C7C">
        <w:t>: the height of the nut.</w:t>
      </w:r>
    </w:p>
    <w:p w14:paraId="557AC57E" w14:textId="77777777" w:rsidR="002E60CB" w:rsidRPr="000B11EA" w:rsidRDefault="002E60CB" w:rsidP="00B36A94">
      <w:pPr>
        <w:numPr>
          <w:ilvl w:val="0"/>
          <w:numId w:val="22"/>
        </w:numPr>
        <w:spacing w:before="60" w:after="60"/>
        <w:ind w:left="714" w:hanging="357"/>
        <w:jc w:val="both"/>
      </w:pPr>
      <w:r w:rsidRPr="00B142AC">
        <w:rPr>
          <w:rStyle w:val="elementdeftypeChar"/>
        </w:rPr>
        <w:t>torque</w:t>
      </w:r>
      <w:r w:rsidRPr="000B11EA">
        <w:t xml:space="preserve">: The torque which should be applied when fastening the </w:t>
      </w:r>
      <w:r>
        <w:t>nut</w:t>
      </w:r>
      <w:r w:rsidRPr="000B11EA">
        <w:t xml:space="preserve">. </w:t>
      </w:r>
    </w:p>
    <w:p w14:paraId="61F7492A" w14:textId="77777777" w:rsidR="002E60CB" w:rsidRPr="000B11EA" w:rsidRDefault="002E60CB" w:rsidP="00B36A94">
      <w:pPr>
        <w:numPr>
          <w:ilvl w:val="0"/>
          <w:numId w:val="22"/>
        </w:numPr>
        <w:spacing w:before="60" w:after="60"/>
        <w:ind w:left="714" w:hanging="357"/>
        <w:jc w:val="both"/>
      </w:pPr>
      <w:r w:rsidRPr="00B142AC">
        <w:rPr>
          <w:rStyle w:val="elementdeftypeChar"/>
        </w:rPr>
        <w:t>angle</w:t>
      </w:r>
      <w:r w:rsidRPr="000B11EA">
        <w:t>: The t</w:t>
      </w:r>
      <w:r>
        <w:t>urning angle</w:t>
      </w:r>
      <w:r w:rsidRPr="000B11EA">
        <w:t xml:space="preserve"> which should be applied when fastening the </w:t>
      </w:r>
      <w:r>
        <w:t>nut</w:t>
      </w:r>
      <w:r w:rsidRPr="000B11EA">
        <w:t xml:space="preserve">. </w:t>
      </w:r>
    </w:p>
    <w:p w14:paraId="66BEBAA7" w14:textId="77777777" w:rsidR="002E60CB" w:rsidRPr="000B11EA" w:rsidRDefault="002E60CB" w:rsidP="00B36A94">
      <w:pPr>
        <w:numPr>
          <w:ilvl w:val="0"/>
          <w:numId w:val="22"/>
        </w:numPr>
        <w:spacing w:before="60" w:after="60"/>
        <w:ind w:left="714" w:hanging="357"/>
        <w:jc w:val="both"/>
      </w:pPr>
      <w:r w:rsidRPr="00B142AC">
        <w:rPr>
          <w:rStyle w:val="elementdeftypeChar"/>
        </w:rPr>
        <w:t>static_friction</w:t>
      </w:r>
      <w:r w:rsidRPr="000B11EA">
        <w:t xml:space="preserve">: The </w:t>
      </w:r>
      <w:r>
        <w:t>static friction between nut and adjacent washer or part</w:t>
      </w:r>
      <w:r w:rsidRPr="000B11EA">
        <w:t xml:space="preserve">. </w:t>
      </w:r>
    </w:p>
    <w:p w14:paraId="3E0B962C" w14:textId="77777777" w:rsidR="002E60CB" w:rsidRPr="000B11EA" w:rsidRDefault="002E60CB" w:rsidP="00B36A94">
      <w:pPr>
        <w:numPr>
          <w:ilvl w:val="0"/>
          <w:numId w:val="22"/>
        </w:numPr>
        <w:spacing w:before="60" w:after="60"/>
        <w:ind w:left="714" w:hanging="357"/>
        <w:jc w:val="both"/>
      </w:pPr>
      <w:r w:rsidRPr="00B142AC">
        <w:rPr>
          <w:rStyle w:val="elementdeftypeChar"/>
        </w:rPr>
        <w:t>kinetic_friction</w:t>
      </w:r>
      <w:r w:rsidRPr="000B11EA">
        <w:t xml:space="preserve">: The </w:t>
      </w:r>
      <w:r>
        <w:t>kinetic friction between nut and adjacent washer or part</w:t>
      </w:r>
      <w:r w:rsidRPr="000B11EA">
        <w:t xml:space="preserve">. </w:t>
      </w:r>
    </w:p>
    <w:p w14:paraId="5D8CF956" w14:textId="08525F06" w:rsidR="002E60CB" w:rsidRDefault="002E60CB" w:rsidP="00B36A94">
      <w:pPr>
        <w:numPr>
          <w:ilvl w:val="0"/>
          <w:numId w:val="22"/>
        </w:numPr>
        <w:spacing w:before="60" w:after="60"/>
        <w:ind w:left="714" w:hanging="357"/>
        <w:jc w:val="both"/>
      </w:pPr>
      <w:r w:rsidRPr="00B142AC">
        <w:rPr>
          <w:rStyle w:val="elementdeftypeChar"/>
        </w:rPr>
        <w:lastRenderedPageBreak/>
        <w:t>clipped_to</w:t>
      </w:r>
      <w:r>
        <w:t>: The nut is fixed with a clip or it is a clip itself. It is clipped to the flange partner with this index (see section</w:t>
      </w:r>
      <w:r w:rsidR="00EE3359">
        <w:t xml:space="preserve"> </w:t>
      </w:r>
      <w:r w:rsidR="00EE3359">
        <w:fldChar w:fldCharType="begin"/>
      </w:r>
      <w:r w:rsidR="00EE3359">
        <w:instrText xml:space="preserve"> REF _Ref428791371 \r \h </w:instrText>
      </w:r>
      <w:r w:rsidR="00EE3359">
        <w:fldChar w:fldCharType="separate"/>
      </w:r>
      <w:r w:rsidR="00A2710C">
        <w:t>5.3.1.1</w:t>
      </w:r>
      <w:r w:rsidR="00EE3359">
        <w:fldChar w:fldCharType="end"/>
      </w:r>
      <w:r>
        <w:t xml:space="preserve">). If attribute is missing, nut is not clipped. Nut and clip share a common part code, i. e. they are regarded to be one single part. </w:t>
      </w:r>
    </w:p>
    <w:p w14:paraId="044652E7" w14:textId="30A447C9" w:rsidR="002E60CB" w:rsidRDefault="002E60CB" w:rsidP="00B36A94">
      <w:pPr>
        <w:numPr>
          <w:ilvl w:val="0"/>
          <w:numId w:val="22"/>
        </w:numPr>
        <w:spacing w:before="60" w:after="60"/>
        <w:ind w:left="714" w:hanging="357"/>
        <w:jc w:val="both"/>
      </w:pPr>
      <w:r w:rsidRPr="00B142AC">
        <w:rPr>
          <w:rStyle w:val="elementdeftypeChar"/>
        </w:rPr>
        <w:t>fixed_to</w:t>
      </w:r>
      <w:r>
        <w:t>: The nut is firmly fixed (e</w:t>
      </w:r>
      <w:r w:rsidR="00F1094E">
        <w:t>.</w:t>
      </w:r>
      <w:r>
        <w:t>g. welded) to the flange partner with this index (see section</w:t>
      </w:r>
      <w:r w:rsidR="00EE3359">
        <w:t xml:space="preserve"> </w:t>
      </w:r>
      <w:r w:rsidR="00EE3359">
        <w:fldChar w:fldCharType="begin"/>
      </w:r>
      <w:r w:rsidR="00EE3359">
        <w:instrText xml:space="preserve"> REF _Ref428791371 \r \h </w:instrText>
      </w:r>
      <w:r w:rsidR="00EE3359">
        <w:fldChar w:fldCharType="separate"/>
      </w:r>
      <w:r w:rsidR="00A2710C">
        <w:t>5.3.1.1</w:t>
      </w:r>
      <w:r w:rsidR="00EE3359">
        <w:fldChar w:fldCharType="end"/>
      </w:r>
      <w:r>
        <w:t xml:space="preserve">). If attribute is missing, nut is not fixed. </w:t>
      </w:r>
    </w:p>
    <w:p w14:paraId="18E728A9" w14:textId="77777777" w:rsidR="002E60CB" w:rsidRPr="000B11EA" w:rsidRDefault="002E60CB" w:rsidP="00B36A94">
      <w:pPr>
        <w:numPr>
          <w:ilvl w:val="0"/>
          <w:numId w:val="22"/>
        </w:numPr>
        <w:spacing w:before="60" w:after="60"/>
        <w:ind w:left="714" w:hanging="357"/>
        <w:jc w:val="both"/>
      </w:pPr>
      <w:r w:rsidRPr="00B142AC">
        <w:rPr>
          <w:rStyle w:val="elementdeftypeChar"/>
        </w:rPr>
        <w:t>strength_property_class</w:t>
      </w:r>
      <w:r>
        <w:t xml:space="preserve">: </w:t>
      </w:r>
      <w:r w:rsidR="00E7538E">
        <w:t xml:space="preserve">Strength </w:t>
      </w:r>
      <w:r w:rsidR="00E7538E" w:rsidRPr="00991A7F">
        <w:t xml:space="preserve">according to </w:t>
      </w:r>
      <w:r w:rsidR="00E7538E">
        <w:t>applied standard within a unique part supplier or OEM</w:t>
      </w:r>
      <w:r w:rsidR="00E7538E" w:rsidRPr="00991A7F">
        <w:t>.</w:t>
      </w:r>
    </w:p>
    <w:p w14:paraId="770F8C78" w14:textId="77777777" w:rsidR="002E60CB" w:rsidRDefault="002E60CB" w:rsidP="00B36A94">
      <w:pPr>
        <w:numPr>
          <w:ilvl w:val="0"/>
          <w:numId w:val="22"/>
        </w:numPr>
        <w:spacing w:before="60" w:after="60"/>
        <w:ind w:left="714" w:hanging="357"/>
        <w:jc w:val="both"/>
      </w:pPr>
      <w:r w:rsidRPr="00B142AC">
        <w:rPr>
          <w:rStyle w:val="elementdeftypeChar"/>
        </w:rPr>
        <w:t>part_code</w:t>
      </w:r>
      <w:r w:rsidRPr="000B11EA">
        <w:t xml:space="preserve">: the part code of the </w:t>
      </w:r>
      <w:r>
        <w:t>nut</w:t>
      </w:r>
      <w:r w:rsidRPr="000B11EA">
        <w:t xml:space="preserve">, as used e. g. in a PDM system. </w:t>
      </w:r>
      <w:r>
        <w:t>Frequently, it may be convenient to use the nut norm (according to ISO, EN, BSW, DIN, …) as part code.</w:t>
      </w:r>
    </w:p>
    <w:p w14:paraId="2A8CD6D3" w14:textId="77777777" w:rsidR="002E60CB" w:rsidRDefault="00B142AC" w:rsidP="00E7538E">
      <w:pPr>
        <w:jc w:val="both"/>
      </w:pPr>
      <w:r>
        <w:t xml:space="preserve">Usually nut </w:t>
      </w:r>
      <w:r w:rsidRPr="00B142AC">
        <w:rPr>
          <w:rStyle w:val="elementdeftypeChar"/>
        </w:rPr>
        <w:t>fixed_to</w:t>
      </w:r>
      <w:r w:rsidR="002E60CB">
        <w:t xml:space="preserve"> </w:t>
      </w:r>
      <w:r>
        <w:t xml:space="preserve">prohibits nut </w:t>
      </w:r>
      <w:r w:rsidR="002E60CB" w:rsidRPr="00B142AC">
        <w:rPr>
          <w:rStyle w:val="elementdeftypeChar"/>
        </w:rPr>
        <w:t>clipped_to</w:t>
      </w:r>
      <w:r w:rsidR="002E60CB">
        <w:t xml:space="preserve"> and vice versa. </w:t>
      </w:r>
    </w:p>
    <w:p w14:paraId="781A209C" w14:textId="77777777" w:rsidR="002E60CB" w:rsidRDefault="002E60CB" w:rsidP="00E7538E">
      <w:pPr>
        <w:jc w:val="both"/>
      </w:pPr>
      <w:r>
        <w:t xml:space="preserve">Usually nut </w:t>
      </w:r>
      <w:r w:rsidRPr="00B142AC">
        <w:rPr>
          <w:rStyle w:val="elementdeftypeChar"/>
        </w:rPr>
        <w:t>clipped_to</w:t>
      </w:r>
      <w:r>
        <w:t xml:space="preserve"> or </w:t>
      </w:r>
      <w:r w:rsidRPr="00B142AC">
        <w:rPr>
          <w:rStyle w:val="elementdeftypeChar"/>
        </w:rPr>
        <w:t>fixed_to</w:t>
      </w:r>
      <w:r>
        <w:t xml:space="preserve"> prohibits bolt </w:t>
      </w:r>
      <w:r w:rsidRPr="00B142AC">
        <w:rPr>
          <w:rStyle w:val="elementdeftypeChar"/>
        </w:rPr>
        <w:t>clipped_to</w:t>
      </w:r>
      <w:r>
        <w:t xml:space="preserve"> or </w:t>
      </w:r>
      <w:r w:rsidRPr="00B142AC">
        <w:rPr>
          <w:rStyle w:val="elementdeftypeChar"/>
        </w:rPr>
        <w:t>fixed_to</w:t>
      </w:r>
      <w:r>
        <w:t xml:space="preserve"> and vice versa. </w:t>
      </w:r>
    </w:p>
    <w:p w14:paraId="1D61F736" w14:textId="52B67C9E" w:rsidR="002E60CB" w:rsidRDefault="002E60CB" w:rsidP="002E60CB">
      <w:r>
        <w:t>There are other means of fixat</w:t>
      </w:r>
      <w:r w:rsidR="00B32797">
        <w:t>ing nuts to sheets, as well, e.</w:t>
      </w:r>
      <w:r>
        <w:t>g. punching or riveting.</w:t>
      </w:r>
      <w:r>
        <w:rPr>
          <w:lang w:eastAsia="x-none"/>
        </w:rPr>
        <w:t xml:space="preserve"> </w:t>
      </w:r>
    </w:p>
    <w:p w14:paraId="525593E1" w14:textId="77777777" w:rsidR="002E60CB" w:rsidRDefault="002E60CB" w:rsidP="002E60CB">
      <w:pPr>
        <w:keepNext/>
      </w:pPr>
      <w:r>
        <w:t xml:space="preserve">The </w:t>
      </w:r>
      <w:r w:rsidRPr="00226A3F">
        <w:t xml:space="preserve">element </w:t>
      </w:r>
      <w:r>
        <w:rPr>
          <w:rFonts w:ascii="Courier New" w:hAnsi="Courier New" w:cs="Courier New"/>
          <w:b/>
          <w:bCs/>
          <w:i/>
          <w:sz w:val="18"/>
          <w:szCs w:val="18"/>
        </w:rPr>
        <w:t>&lt;nu</w:t>
      </w:r>
      <w:r w:rsidRPr="00226A3F">
        <w:rPr>
          <w:rFonts w:ascii="Courier New" w:hAnsi="Courier New" w:cs="Courier New"/>
          <w:b/>
          <w:bCs/>
          <w:i/>
          <w:sz w:val="18"/>
          <w:szCs w:val="18"/>
        </w:rPr>
        <w:t>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2111"/>
        <w:gridCol w:w="2268"/>
        <w:gridCol w:w="1276"/>
        <w:gridCol w:w="2837"/>
      </w:tblGrid>
      <w:tr w:rsidR="002E60CB" w:rsidRPr="000F7EEA" w14:paraId="2AD2D003" w14:textId="77777777" w:rsidTr="00E7538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38170098" w14:textId="77777777" w:rsidR="002E60CB" w:rsidRPr="00226A3F" w:rsidRDefault="002E60CB" w:rsidP="0088515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57EA999"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473D3F61" w14:textId="297CB719" w:rsidR="002E60CB" w:rsidRPr="00226A3F" w:rsidRDefault="000E60DF" w:rsidP="0088515B">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3B53C31"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43280BCF" w14:textId="77777777" w:rsidTr="00E7538E">
        <w:trPr>
          <w:jc w:val="center"/>
        </w:trPr>
        <w:tc>
          <w:tcPr>
            <w:tcW w:w="2111" w:type="dxa"/>
            <w:tcBorders>
              <w:top w:val="nil"/>
              <w:left w:val="single" w:sz="8" w:space="0" w:color="000000"/>
              <w:bottom w:val="single" w:sz="8" w:space="0" w:color="000000"/>
              <w:right w:val="nil"/>
            </w:tcBorders>
            <w:vAlign w:val="bottom"/>
            <w:hideMark/>
          </w:tcPr>
          <w:p w14:paraId="7482BD02" w14:textId="77777777" w:rsidR="002E60CB" w:rsidRPr="002D0B90" w:rsidRDefault="002E60CB" w:rsidP="0088515B">
            <w:pPr>
              <w:suppressAutoHyphens/>
              <w:rPr>
                <w:rFonts w:cs="Calibri"/>
                <w:sz w:val="20"/>
                <w:szCs w:val="20"/>
                <w:lang w:eastAsia="zh-CN"/>
              </w:rPr>
            </w:pPr>
            <w:r>
              <w:rPr>
                <w:sz w:val="20"/>
                <w:szCs w:val="20"/>
              </w:rPr>
              <w:t>washer</w:t>
            </w:r>
          </w:p>
        </w:tc>
        <w:tc>
          <w:tcPr>
            <w:tcW w:w="2268" w:type="dxa"/>
            <w:tcBorders>
              <w:top w:val="nil"/>
              <w:left w:val="single" w:sz="4" w:space="0" w:color="000000"/>
              <w:bottom w:val="single" w:sz="8" w:space="0" w:color="000000"/>
              <w:right w:val="nil"/>
            </w:tcBorders>
            <w:vAlign w:val="bottom"/>
            <w:hideMark/>
          </w:tcPr>
          <w:p w14:paraId="5699DF39"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vAlign w:val="bottom"/>
            <w:hideMark/>
          </w:tcPr>
          <w:p w14:paraId="68158451" w14:textId="77777777" w:rsidR="002E60CB" w:rsidRPr="002D0B90" w:rsidRDefault="002E60CB" w:rsidP="0088515B">
            <w:pPr>
              <w:suppressAutoHyphens/>
              <w:rPr>
                <w:rFonts w:cs="Calibri"/>
                <w:sz w:val="20"/>
                <w:szCs w:val="20"/>
                <w:lang w:eastAsia="zh-CN"/>
              </w:rPr>
            </w:pPr>
            <w:r w:rsidRPr="002D0B90">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1C8205DF" w14:textId="77777777" w:rsidR="002E60CB" w:rsidRPr="002D0B90" w:rsidRDefault="002E60CB" w:rsidP="0088515B">
            <w:pPr>
              <w:keepNext/>
              <w:suppressAutoHyphens/>
              <w:rPr>
                <w:rFonts w:cs="Calibri"/>
                <w:lang w:eastAsia="zh-CN"/>
              </w:rPr>
            </w:pPr>
            <w:r w:rsidRPr="002D0B90">
              <w:rPr>
                <w:sz w:val="20"/>
                <w:szCs w:val="20"/>
              </w:rPr>
              <w:t>-</w:t>
            </w:r>
          </w:p>
        </w:tc>
      </w:tr>
    </w:tbl>
    <w:p w14:paraId="7259EF32" w14:textId="72106D46" w:rsidR="002E60CB" w:rsidRDefault="002E60CB" w:rsidP="00E7538E">
      <w:pPr>
        <w:pStyle w:val="Beschriftung"/>
        <w:spacing w:before="120"/>
      </w:pPr>
      <w:bookmarkStart w:id="1047" w:name="_Toc3566462"/>
      <w:bookmarkStart w:id="1048" w:name="_Toc34747463"/>
      <w:bookmarkStart w:id="1049" w:name="_Toc39880785"/>
      <w:r w:rsidRPr="009158D1">
        <w:t xml:space="preserve">Table </w:t>
      </w:r>
      <w:r w:rsidR="00ED469A">
        <w:fldChar w:fldCharType="begin"/>
      </w:r>
      <w:r w:rsidR="00ED469A">
        <w:instrText xml:space="preserve"> SEQ Table \* ARABIC </w:instrText>
      </w:r>
      <w:r w:rsidR="00ED469A">
        <w:fldChar w:fldCharType="separate"/>
      </w:r>
      <w:r w:rsidR="00A2710C">
        <w:rPr>
          <w:noProof/>
        </w:rPr>
        <w:t>54</w:t>
      </w:r>
      <w:r w:rsidR="00ED469A">
        <w:fldChar w:fldCharType="end"/>
      </w:r>
      <w:r w:rsidRPr="009158D1">
        <w:t xml:space="preserve">: Nested elements of element </w:t>
      </w:r>
      <w:r w:rsidRPr="00E7538E">
        <w:rPr>
          <w:rFonts w:ascii="Courier New" w:hAnsi="Courier New" w:cs="Courier New"/>
          <w:i/>
          <w:sz w:val="18"/>
          <w:szCs w:val="18"/>
        </w:rPr>
        <w:t>&lt;nut</w:t>
      </w:r>
      <w:r w:rsidR="00E7538E">
        <w:rPr>
          <w:rFonts w:ascii="Courier New" w:hAnsi="Courier New" w:cs="Courier New"/>
          <w:i/>
          <w:sz w:val="18"/>
          <w:szCs w:val="18"/>
        </w:rPr>
        <w:t>/</w:t>
      </w:r>
      <w:r w:rsidRPr="00E7538E">
        <w:rPr>
          <w:rFonts w:ascii="Courier New" w:hAnsi="Courier New" w:cs="Courier New"/>
          <w:i/>
          <w:sz w:val="18"/>
          <w:szCs w:val="18"/>
        </w:rPr>
        <w:t>&gt;</w:t>
      </w:r>
      <w:bookmarkEnd w:id="1047"/>
      <w:bookmarkEnd w:id="1048"/>
      <w:bookmarkEnd w:id="1049"/>
    </w:p>
    <w:p w14:paraId="7F3A39AF" w14:textId="77777777" w:rsidR="002E60CB" w:rsidRDefault="002E60CB" w:rsidP="002E60CB">
      <w:r>
        <w:t xml:space="preserve">The nested element </w:t>
      </w:r>
      <w:r>
        <w:rPr>
          <w:rFonts w:ascii="Courier New" w:hAnsi="Courier New" w:cs="Courier New"/>
          <w:b/>
          <w:bCs/>
          <w:i/>
          <w:sz w:val="18"/>
          <w:szCs w:val="18"/>
        </w:rPr>
        <w:t>&lt;washer/&gt;</w:t>
      </w:r>
      <w:r>
        <w:t xml:space="preserve"> refers to the washer next to the nut of the bolt. </w:t>
      </w:r>
    </w:p>
    <w:p w14:paraId="77C3FDC2" w14:textId="77777777" w:rsidR="002E60CB" w:rsidRPr="00226A3F" w:rsidRDefault="002E60CB" w:rsidP="00327322">
      <w:pPr>
        <w:pStyle w:val="berschrift3"/>
      </w:pPr>
      <w:bookmarkStart w:id="1050" w:name="_Toc428456270"/>
      <w:bookmarkStart w:id="1051" w:name="_Toc428537233"/>
      <w:bookmarkStart w:id="1052" w:name="_Toc428969552"/>
      <w:bookmarkStart w:id="1053" w:name="_Toc429052943"/>
      <w:bookmarkStart w:id="1054" w:name="_Toc413359596"/>
      <w:bookmarkStart w:id="1055" w:name="_Toc3556988"/>
      <w:bookmarkStart w:id="1056" w:name="_Toc34747238"/>
      <w:bookmarkStart w:id="1057" w:name="_Ref401160443"/>
      <w:bookmarkStart w:id="1058" w:name="_Ref401160449"/>
      <w:bookmarkStart w:id="1059" w:name="_Ref401160453"/>
      <w:bookmarkStart w:id="1060" w:name="_Toc39880553"/>
      <w:bookmarkEnd w:id="1050"/>
      <w:bookmarkEnd w:id="1051"/>
      <w:bookmarkEnd w:id="1052"/>
      <w:bookmarkEnd w:id="1053"/>
      <w:r w:rsidRPr="00226A3F">
        <w:t>Bolt</w:t>
      </w:r>
      <w:bookmarkEnd w:id="1054"/>
      <w:bookmarkEnd w:id="1055"/>
      <w:bookmarkEnd w:id="1056"/>
      <w:bookmarkEnd w:id="1060"/>
      <w:r w:rsidRPr="00226A3F">
        <w:t xml:space="preserve"> </w:t>
      </w:r>
      <w:bookmarkEnd w:id="1057"/>
      <w:bookmarkEnd w:id="1058"/>
      <w:bookmarkEnd w:id="1059"/>
    </w:p>
    <w:p w14:paraId="34EB002D" w14:textId="77777777" w:rsidR="002E60CB" w:rsidRPr="000F7EEA" w:rsidRDefault="002E60CB" w:rsidP="00B32797">
      <w:pPr>
        <w:jc w:val="both"/>
      </w:pPr>
      <w:r w:rsidRPr="00226A3F">
        <w:t xml:space="preserve">A bolt connection is denoted by an 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36728C33" w14:textId="2C880F9A" w:rsidR="002E60CB" w:rsidRPr="00226A3F" w:rsidRDefault="002E60CB" w:rsidP="002E60CB">
      <w:pPr>
        <w:pStyle w:val="berschrift5"/>
        <w:keepNext/>
        <w:spacing w:before="120" w:after="120"/>
        <w:rPr>
          <w:rFonts w:cs="Calibri"/>
          <w:kern w:val="22"/>
          <w:lang w:eastAsia="zh-CN"/>
        </w:rPr>
      </w:pPr>
      <w:r w:rsidRPr="00226A3F">
        <w:rPr>
          <w:kern w:val="22"/>
        </w:rPr>
        <w:t xml:space="preserve">Element </w:t>
      </w:r>
      <w:r w:rsidR="00194316">
        <w:rPr>
          <w:kern w:val="22"/>
        </w:rPr>
        <w:t>"</w:t>
      </w:r>
      <w:r w:rsidRPr="00226A3F">
        <w:rPr>
          <w:kern w:val="22"/>
        </w:rPr>
        <w:t>bolt</w:t>
      </w:r>
      <w:r w:rsidR="00194316">
        <w:rPr>
          <w:kern w:val="22"/>
        </w:rPr>
        <w:t>"</w:t>
      </w:r>
    </w:p>
    <w:p w14:paraId="63794FCD" w14:textId="77777777" w:rsidR="002E60CB" w:rsidRPr="0036549B" w:rsidRDefault="002E60CB" w:rsidP="002E60CB">
      <w:pPr>
        <w:spacing w:before="120"/>
      </w:pPr>
      <w:r w:rsidRPr="00226A3F">
        <w:t xml:space="preserve">For the </w:t>
      </w:r>
      <w:r w:rsidRPr="00226A3F">
        <w:rPr>
          <w:rFonts w:ascii="Courier New" w:hAnsi="Courier New" w:cs="Courier New"/>
          <w:b/>
          <w:i/>
          <w:sz w:val="18"/>
          <w:szCs w:val="18"/>
        </w:rPr>
        <w:t>&lt;bolt</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w:t>
      </w:r>
      <w:r>
        <w:rPr>
          <w:rFonts w:cs="Courier New"/>
          <w:szCs w:val="22"/>
        </w:rPr>
        <w:t xml:space="preserve">, </w:t>
      </w:r>
      <w:r w:rsidRPr="00226A3F">
        <w:rPr>
          <w:rFonts w:cs="Courier New"/>
          <w:szCs w:val="22"/>
        </w:rPr>
        <w:t xml:space="preserve">the following attributes </w:t>
      </w:r>
      <w:r>
        <w:rPr>
          <w:rFonts w:cs="Courier New"/>
          <w:szCs w:val="22"/>
        </w:rPr>
        <w:t>are allowed</w:t>
      </w:r>
      <w:r w:rsidRPr="00226A3F">
        <w:rPr>
          <w:rFonts w:cs="Courier New"/>
          <w:szCs w:val="22"/>
        </w:rPr>
        <w:t>:</w:t>
      </w:r>
      <w:r>
        <w:rPr>
          <w:rFonts w:cs="Courier New"/>
          <w:szCs w:val="22"/>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2E60CB" w:rsidRPr="000F7EEA" w14:paraId="0C8165A6" w14:textId="77777777" w:rsidTr="00E7538E">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FF74C0E"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D2D9419"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89742D9"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DEC4869" w14:textId="308900BE"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CA2CC37"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5B8CDE77" w14:textId="77777777" w:rsidTr="00E7538E">
        <w:trPr>
          <w:jc w:val="center"/>
        </w:trPr>
        <w:tc>
          <w:tcPr>
            <w:tcW w:w="1526" w:type="dxa"/>
            <w:tcBorders>
              <w:top w:val="dotted" w:sz="4" w:space="0" w:color="000000"/>
              <w:left w:val="single" w:sz="8" w:space="0" w:color="000000"/>
              <w:bottom w:val="dotted" w:sz="4" w:space="0" w:color="000000"/>
              <w:right w:val="nil"/>
            </w:tcBorders>
          </w:tcPr>
          <w:p w14:paraId="5B255AF5" w14:textId="77777777" w:rsidR="002E60CB" w:rsidRDefault="002E60CB" w:rsidP="0088515B">
            <w:pPr>
              <w:suppressAutoHyphens/>
              <w:rPr>
                <w:sz w:val="20"/>
                <w:szCs w:val="20"/>
              </w:rPr>
            </w:pPr>
            <w:r>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431F580C"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2481A58B"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1CB88F87"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F66F333" w14:textId="77777777" w:rsidR="002E60CB" w:rsidRPr="00226A3F" w:rsidRDefault="0062578B" w:rsidP="0088515B">
            <w:pPr>
              <w:suppressAutoHyphens/>
              <w:rPr>
                <w:sz w:val="20"/>
                <w:szCs w:val="20"/>
              </w:rPr>
            </w:pPr>
            <w:r>
              <w:rPr>
                <w:sz w:val="20"/>
                <w:szCs w:val="20"/>
              </w:rPr>
              <w:t>-</w:t>
            </w:r>
          </w:p>
        </w:tc>
      </w:tr>
      <w:tr w:rsidR="002E60CB" w:rsidRPr="00C31177" w14:paraId="0FB8A7FC" w14:textId="77777777" w:rsidTr="00E7538E">
        <w:trPr>
          <w:jc w:val="center"/>
        </w:trPr>
        <w:tc>
          <w:tcPr>
            <w:tcW w:w="1526" w:type="dxa"/>
            <w:tcBorders>
              <w:top w:val="dotted" w:sz="4" w:space="0" w:color="auto"/>
              <w:left w:val="single" w:sz="8" w:space="0" w:color="000000"/>
              <w:bottom w:val="single" w:sz="4" w:space="0" w:color="000000"/>
              <w:right w:val="nil"/>
            </w:tcBorders>
          </w:tcPr>
          <w:p w14:paraId="463F6DA5" w14:textId="77777777" w:rsidR="002E60CB" w:rsidRPr="00D32084" w:rsidRDefault="002E60CB" w:rsidP="0088515B">
            <w:pPr>
              <w:rPr>
                <w:rFonts w:cs="Calibri"/>
                <w:sz w:val="20"/>
                <w:szCs w:val="20"/>
                <w:lang w:eastAsia="zh-CN"/>
              </w:rPr>
            </w:pPr>
            <w:r>
              <w:rPr>
                <w:rFonts w:cs="Calibri"/>
                <w:sz w:val="20"/>
                <w:szCs w:val="20"/>
                <w:lang w:eastAsia="zh-CN"/>
              </w:rPr>
              <w:t>fixed_to</w:t>
            </w:r>
          </w:p>
        </w:tc>
        <w:tc>
          <w:tcPr>
            <w:tcW w:w="1538" w:type="dxa"/>
            <w:tcBorders>
              <w:top w:val="dotted" w:sz="4" w:space="0" w:color="auto"/>
              <w:left w:val="single" w:sz="4" w:space="0" w:color="000000"/>
              <w:bottom w:val="single" w:sz="4" w:space="0" w:color="000000"/>
              <w:right w:val="nil"/>
            </w:tcBorders>
          </w:tcPr>
          <w:p w14:paraId="0A5E3ACC" w14:textId="77777777" w:rsidR="002E60CB" w:rsidRPr="00226A3F" w:rsidRDefault="002E60CB" w:rsidP="0088515B">
            <w:pPr>
              <w:rPr>
                <w:sz w:val="20"/>
                <w:szCs w:val="20"/>
              </w:rPr>
            </w:pPr>
            <w:r>
              <w:rPr>
                <w:sz w:val="20"/>
                <w:szCs w:val="20"/>
              </w:rPr>
              <w:t>Integer</w:t>
            </w:r>
          </w:p>
        </w:tc>
        <w:tc>
          <w:tcPr>
            <w:tcW w:w="1612" w:type="dxa"/>
            <w:tcBorders>
              <w:top w:val="dotted" w:sz="4" w:space="0" w:color="auto"/>
              <w:left w:val="single" w:sz="4" w:space="0" w:color="000000"/>
              <w:bottom w:val="single" w:sz="4" w:space="0" w:color="000000"/>
              <w:right w:val="nil"/>
            </w:tcBorders>
          </w:tcPr>
          <w:p w14:paraId="5C024E25" w14:textId="77777777" w:rsidR="002E60CB" w:rsidRDefault="002E60CB" w:rsidP="0088515B">
            <w:pPr>
              <w:rPr>
                <w:sz w:val="20"/>
                <w:szCs w:val="20"/>
              </w:rPr>
            </w:pPr>
            <w:r>
              <w:rPr>
                <w:sz w:val="20"/>
                <w:szCs w:val="20"/>
              </w:rPr>
              <w:t>&gt; 0</w:t>
            </w:r>
          </w:p>
        </w:tc>
        <w:tc>
          <w:tcPr>
            <w:tcW w:w="1352" w:type="dxa"/>
            <w:tcBorders>
              <w:top w:val="dotted" w:sz="4" w:space="0" w:color="auto"/>
              <w:left w:val="single" w:sz="4" w:space="0" w:color="000000"/>
              <w:bottom w:val="single" w:sz="4" w:space="0" w:color="000000"/>
              <w:right w:val="nil"/>
            </w:tcBorders>
          </w:tcPr>
          <w:p w14:paraId="5F7CB775" w14:textId="77777777" w:rsidR="002E60CB" w:rsidRPr="00226A3F" w:rsidRDefault="002E60CB" w:rsidP="0088515B">
            <w:pPr>
              <w:rPr>
                <w:sz w:val="20"/>
                <w:szCs w:val="20"/>
              </w:rPr>
            </w:pPr>
            <w:r w:rsidRPr="00137032">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4E96F16C" w14:textId="77777777" w:rsidR="002E60CB" w:rsidRPr="00226A3F" w:rsidRDefault="0062578B" w:rsidP="0088515B">
            <w:pPr>
              <w:keepNext/>
              <w:rPr>
                <w:sz w:val="20"/>
                <w:szCs w:val="20"/>
              </w:rPr>
            </w:pPr>
            <w:r>
              <w:rPr>
                <w:sz w:val="20"/>
                <w:szCs w:val="20"/>
              </w:rPr>
              <w:t>-</w:t>
            </w:r>
          </w:p>
        </w:tc>
      </w:tr>
    </w:tbl>
    <w:p w14:paraId="3A1129AA" w14:textId="794704E7" w:rsidR="002E60CB" w:rsidRDefault="002E60CB" w:rsidP="002474EA">
      <w:pPr>
        <w:pStyle w:val="Beschriftung"/>
        <w:spacing w:before="120"/>
      </w:pPr>
      <w:bookmarkStart w:id="1061" w:name="_Toc3566463"/>
      <w:bookmarkStart w:id="1062" w:name="_Toc34747464"/>
      <w:bookmarkStart w:id="1063" w:name="_Toc39880786"/>
      <w:r>
        <w:t xml:space="preserve">Table </w:t>
      </w:r>
      <w:r w:rsidR="00ED469A">
        <w:fldChar w:fldCharType="begin"/>
      </w:r>
      <w:r w:rsidR="00ED469A">
        <w:instrText xml:space="preserve"> SEQ Table \* ARABIC </w:instrText>
      </w:r>
      <w:r w:rsidR="00ED469A">
        <w:fldChar w:fldCharType="separate"/>
      </w:r>
      <w:r w:rsidR="00A2710C">
        <w:rPr>
          <w:noProof/>
        </w:rPr>
        <w:t>55</w:t>
      </w:r>
      <w:r w:rsidR="00ED469A">
        <w:fldChar w:fldCharType="end"/>
      </w:r>
      <w:r>
        <w:t xml:space="preserve">: Attributes of element </w:t>
      </w:r>
      <w:r w:rsidRPr="00514F9C">
        <w:rPr>
          <w:rFonts w:ascii="Courier New" w:hAnsi="Courier New" w:cs="Courier New"/>
          <w:bCs w:val="0"/>
          <w:i/>
          <w:sz w:val="18"/>
          <w:szCs w:val="18"/>
        </w:rPr>
        <w:t>&lt;bolt</w:t>
      </w:r>
      <w:r w:rsidR="002474EA">
        <w:rPr>
          <w:rFonts w:ascii="Courier New" w:hAnsi="Courier New" w:cs="Courier New"/>
          <w:bCs w:val="0"/>
          <w:i/>
          <w:sz w:val="18"/>
          <w:szCs w:val="18"/>
        </w:rPr>
        <w:t>/</w:t>
      </w:r>
      <w:r w:rsidRPr="00514F9C">
        <w:rPr>
          <w:rFonts w:ascii="Courier New" w:hAnsi="Courier New" w:cs="Courier New"/>
          <w:bCs w:val="0"/>
          <w:i/>
          <w:sz w:val="18"/>
          <w:szCs w:val="18"/>
        </w:rPr>
        <w:t>&gt;</w:t>
      </w:r>
      <w:bookmarkEnd w:id="1061"/>
      <w:bookmarkEnd w:id="1062"/>
      <w:bookmarkEnd w:id="1063"/>
    </w:p>
    <w:p w14:paraId="3F7844A9" w14:textId="2C6BC4E8" w:rsidR="002E60CB" w:rsidRDefault="002E60CB" w:rsidP="00B90690">
      <w:pPr>
        <w:numPr>
          <w:ilvl w:val="0"/>
          <w:numId w:val="22"/>
        </w:numPr>
        <w:spacing w:before="120"/>
        <w:jc w:val="both"/>
      </w:pPr>
      <w:r w:rsidRPr="00B142AC">
        <w:rPr>
          <w:rFonts w:ascii="Courier New" w:hAnsi="Courier New" w:cs="Courier New"/>
          <w:b/>
          <w:i/>
          <w:sz w:val="18"/>
        </w:rPr>
        <w:t>clipped_to</w:t>
      </w:r>
      <w:r>
        <w:t>: The head of the bolt is fixed with a clip to the flange partner with this index (see section</w:t>
      </w:r>
      <w:r w:rsidR="00E749B2">
        <w:t xml:space="preserve"> </w:t>
      </w:r>
      <w:r w:rsidR="00E749B2">
        <w:fldChar w:fldCharType="begin"/>
      </w:r>
      <w:r w:rsidR="00E749B2">
        <w:instrText xml:space="preserve"> REF _Ref428791371 \r \h </w:instrText>
      </w:r>
      <w:r w:rsidR="00E749B2">
        <w:fldChar w:fldCharType="separate"/>
      </w:r>
      <w:r w:rsidR="00A2710C">
        <w:t>5.3.1.1</w:t>
      </w:r>
      <w:r w:rsidR="00E749B2">
        <w:fldChar w:fldCharType="end"/>
      </w:r>
      <w:r>
        <w:t xml:space="preserve">). If attribute is missing, bolt is not clipped. Bolt and clip share a common part code, i.e. they are regarded to be one single part. </w:t>
      </w:r>
    </w:p>
    <w:p w14:paraId="03EEE270" w14:textId="39C0D9D2" w:rsidR="002E60CB" w:rsidRPr="000B11EA" w:rsidRDefault="002E60CB" w:rsidP="00B90690">
      <w:pPr>
        <w:numPr>
          <w:ilvl w:val="0"/>
          <w:numId w:val="22"/>
        </w:numPr>
        <w:spacing w:before="120"/>
        <w:jc w:val="both"/>
      </w:pPr>
      <w:r w:rsidRPr="00B142AC">
        <w:rPr>
          <w:rStyle w:val="elementdeftypeChar"/>
        </w:rPr>
        <w:t>fixed_to</w:t>
      </w:r>
      <w:r>
        <w:t>: The head of the bolt is fixed (eg. welded) to the flange partner with this index (see section</w:t>
      </w:r>
      <w:r w:rsidR="00E749B2">
        <w:t xml:space="preserve"> </w:t>
      </w:r>
      <w:r w:rsidR="00E749B2">
        <w:fldChar w:fldCharType="begin"/>
      </w:r>
      <w:r w:rsidR="00E749B2">
        <w:instrText xml:space="preserve"> REF _Ref428791371 \r \h </w:instrText>
      </w:r>
      <w:r w:rsidR="00E749B2">
        <w:fldChar w:fldCharType="separate"/>
      </w:r>
      <w:r w:rsidR="00A2710C">
        <w:t>5.3.1.1</w:t>
      </w:r>
      <w:r w:rsidR="00E749B2">
        <w:fldChar w:fldCharType="end"/>
      </w:r>
      <w:r>
        <w:t>). Also applies if there is no screw head at all, e</w:t>
      </w:r>
      <w:r w:rsidR="002474EA">
        <w:t>.</w:t>
      </w:r>
      <w:r>
        <w:t xml:space="preserve">g. this bolt actually is stay bolt or stud. If attribute is missing, bolt is not fixed. </w:t>
      </w:r>
    </w:p>
    <w:p w14:paraId="6FEF5563" w14:textId="623C6B04" w:rsidR="00066535" w:rsidRDefault="00066535" w:rsidP="00066535">
      <w:pPr>
        <w:jc w:val="both"/>
      </w:pPr>
      <w:r w:rsidRPr="00066535">
        <w:t xml:space="preserve">There is no </w:t>
      </w:r>
      <w:r w:rsidR="00194316">
        <w:t>"</w:t>
      </w:r>
      <w:r w:rsidRPr="00066535">
        <w:t>base</w:t>
      </w:r>
      <w:r w:rsidR="00194316">
        <w:t>"</w:t>
      </w:r>
      <w:r w:rsidRPr="00066535">
        <w:t xml:space="preserve"> attribute for bolts, since this information can be derived from connection direction.</w:t>
      </w:r>
    </w:p>
    <w:p w14:paraId="7E718A65" w14:textId="77777777" w:rsidR="002E60CB" w:rsidRDefault="00B142AC" w:rsidP="002E60CB">
      <w:r>
        <w:t xml:space="preserve">Usually bolt </w:t>
      </w:r>
      <w:r w:rsidRPr="00B142AC">
        <w:rPr>
          <w:rStyle w:val="elementdeftypeChar"/>
        </w:rPr>
        <w:t>fixed_to</w:t>
      </w:r>
      <w:r w:rsidR="002E60CB">
        <w:t xml:space="preserve"> prohibits bolt </w:t>
      </w:r>
      <w:r w:rsidR="002E60CB" w:rsidRPr="00B142AC">
        <w:rPr>
          <w:rStyle w:val="elementdeftypeChar"/>
        </w:rPr>
        <w:t>clipped_to</w:t>
      </w:r>
      <w:r w:rsidR="002E60CB">
        <w:t xml:space="preserve"> and vice versa. </w:t>
      </w:r>
    </w:p>
    <w:p w14:paraId="64D74F3B" w14:textId="77777777" w:rsidR="002E60CB" w:rsidRPr="00B34C7C" w:rsidRDefault="002C46F8" w:rsidP="002E60CB">
      <w:pPr>
        <w:spacing w:before="120"/>
      </w:pPr>
      <w:r>
        <w:t xml:space="preserve">The </w:t>
      </w:r>
      <w:r w:rsidRPr="00226A3F">
        <w:t xml:space="preserve">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1979"/>
        <w:gridCol w:w="1701"/>
        <w:gridCol w:w="1276"/>
        <w:gridCol w:w="3536"/>
      </w:tblGrid>
      <w:tr w:rsidR="002E60CB" w:rsidRPr="000F7EEA" w14:paraId="55A5D177" w14:textId="77777777" w:rsidTr="00003FF9">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33078518" w14:textId="77777777" w:rsidR="002E60CB" w:rsidRPr="00226A3F" w:rsidRDefault="002E60CB" w:rsidP="0088515B">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4289AA75"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65D21F2" w14:textId="12EE3784" w:rsidR="002E60CB" w:rsidRPr="00226A3F" w:rsidRDefault="000E60DF" w:rsidP="0088515B">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DEC19C8"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6FD5B315" w14:textId="77777777" w:rsidTr="00003FF9">
        <w:trPr>
          <w:jc w:val="center"/>
        </w:trPr>
        <w:tc>
          <w:tcPr>
            <w:tcW w:w="1979" w:type="dxa"/>
            <w:tcBorders>
              <w:top w:val="nil"/>
              <w:left w:val="single" w:sz="8" w:space="0" w:color="000000"/>
              <w:bottom w:val="single" w:sz="8" w:space="0" w:color="000000"/>
              <w:right w:val="nil"/>
            </w:tcBorders>
            <w:hideMark/>
          </w:tcPr>
          <w:p w14:paraId="5561AAD4" w14:textId="77777777" w:rsidR="002E60CB" w:rsidRPr="002D0B90" w:rsidRDefault="002E60CB" w:rsidP="0088515B">
            <w:pPr>
              <w:suppressAutoHyphens/>
              <w:rPr>
                <w:rFonts w:cs="Calibri"/>
                <w:sz w:val="20"/>
                <w:szCs w:val="20"/>
                <w:lang w:eastAsia="zh-CN"/>
              </w:rPr>
            </w:pPr>
            <w:r>
              <w:rPr>
                <w:sz w:val="20"/>
                <w:szCs w:val="20"/>
              </w:rPr>
              <w:t>nut</w:t>
            </w:r>
          </w:p>
        </w:tc>
        <w:tc>
          <w:tcPr>
            <w:tcW w:w="1701" w:type="dxa"/>
            <w:tcBorders>
              <w:top w:val="nil"/>
              <w:left w:val="single" w:sz="4" w:space="0" w:color="000000"/>
              <w:bottom w:val="single" w:sz="8" w:space="0" w:color="000000"/>
              <w:right w:val="nil"/>
            </w:tcBorders>
            <w:hideMark/>
          </w:tcPr>
          <w:p w14:paraId="1EE376BC"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hideMark/>
          </w:tcPr>
          <w:p w14:paraId="174EDD78" w14:textId="1D0FB094" w:rsidR="002E60CB" w:rsidRPr="00835F7D" w:rsidRDefault="00835F7D" w:rsidP="0088515B">
            <w:pPr>
              <w:suppressAutoHyphens/>
              <w:rPr>
                <w:sz w:val="20"/>
                <w:szCs w:val="20"/>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47930FE6" w14:textId="4AED07EB" w:rsidR="002E60CB" w:rsidRPr="002D0B90" w:rsidRDefault="002E60CB" w:rsidP="0088515B">
            <w:pPr>
              <w:keepNext/>
              <w:suppressAutoHyphens/>
              <w:rPr>
                <w:rFonts w:cs="Calibri"/>
                <w:lang w:eastAsia="zh-CN"/>
              </w:rPr>
            </w:pPr>
          </w:p>
        </w:tc>
      </w:tr>
    </w:tbl>
    <w:p w14:paraId="7444263C" w14:textId="20609F8F" w:rsidR="002E60CB" w:rsidRDefault="002E60CB" w:rsidP="002474EA">
      <w:pPr>
        <w:pStyle w:val="Beschriftung"/>
        <w:spacing w:before="120"/>
      </w:pPr>
      <w:bookmarkStart w:id="1064" w:name="_Toc3566464"/>
      <w:bookmarkStart w:id="1065" w:name="_Toc34747465"/>
      <w:bookmarkStart w:id="1066" w:name="_Toc39880787"/>
      <w:r>
        <w:lastRenderedPageBreak/>
        <w:t xml:space="preserve">Table </w:t>
      </w:r>
      <w:r w:rsidR="00ED469A">
        <w:fldChar w:fldCharType="begin"/>
      </w:r>
      <w:r w:rsidR="00ED469A">
        <w:instrText xml:space="preserve"> SEQ Table \* ARABIC </w:instrText>
      </w:r>
      <w:r w:rsidR="00ED469A">
        <w:fldChar w:fldCharType="separate"/>
      </w:r>
      <w:r w:rsidR="00A2710C">
        <w:rPr>
          <w:noProof/>
        </w:rPr>
        <w:t>56</w:t>
      </w:r>
      <w:r w:rsidR="00ED469A">
        <w:fldChar w:fldCharType="end"/>
      </w:r>
      <w:r>
        <w:t xml:space="preserve">: </w:t>
      </w:r>
      <w:r w:rsidRPr="005C6CF1">
        <w:t>Nested elements of element</w:t>
      </w:r>
      <w:r>
        <w:t xml:space="preserve"> </w:t>
      </w:r>
      <w:r w:rsidRPr="002474EA">
        <w:rPr>
          <w:rStyle w:val="elementdeftypeChar"/>
          <w:b/>
        </w:rPr>
        <w:t>&lt;bolt/&gt;</w:t>
      </w:r>
      <w:bookmarkEnd w:id="1064"/>
      <w:bookmarkEnd w:id="1065"/>
      <w:bookmarkEnd w:id="1066"/>
    </w:p>
    <w:p w14:paraId="757BC481" w14:textId="77777777" w:rsidR="002E60CB" w:rsidRDefault="002E60CB" w:rsidP="002474EA">
      <w:pPr>
        <w:jc w:val="both"/>
      </w:pPr>
      <w:r>
        <w:t xml:space="preserve">The nested element </w:t>
      </w:r>
      <w:r>
        <w:rPr>
          <w:rFonts w:ascii="Courier New" w:hAnsi="Courier New" w:cs="Courier New"/>
          <w:b/>
          <w:bCs/>
          <w:i/>
          <w:sz w:val="18"/>
          <w:szCs w:val="18"/>
        </w:rPr>
        <w:t>&lt;nut/&gt;</w:t>
      </w:r>
      <w:r>
        <w:t xml:space="preserve"> refers to the bolt’s nut. This, in turn, may contain a nested element </w:t>
      </w:r>
      <w:r>
        <w:rPr>
          <w:rFonts w:ascii="Courier New" w:hAnsi="Courier New" w:cs="Courier New"/>
          <w:b/>
          <w:bCs/>
          <w:i/>
          <w:sz w:val="18"/>
          <w:szCs w:val="18"/>
        </w:rPr>
        <w:t>&lt;washer/&gt;</w:t>
      </w:r>
      <w:r>
        <w:t xml:space="preserve">. </w:t>
      </w:r>
    </w:p>
    <w:p w14:paraId="282E7AAE" w14:textId="77777777" w:rsidR="002E60CB" w:rsidRDefault="002E60CB" w:rsidP="002474EA">
      <w:pPr>
        <w:jc w:val="both"/>
      </w:pPr>
      <w:r>
        <w:t xml:space="preserve">The nested element </w:t>
      </w:r>
      <w:r>
        <w:rPr>
          <w:rFonts w:ascii="Courier New" w:hAnsi="Courier New" w:cs="Courier New"/>
          <w:b/>
          <w:bCs/>
          <w:i/>
          <w:sz w:val="18"/>
          <w:szCs w:val="18"/>
        </w:rPr>
        <w:t>&lt;nut/&gt;</w:t>
      </w:r>
      <w:r>
        <w:t xml:space="preserve"> is required</w:t>
      </w:r>
      <w:r w:rsidR="002474EA">
        <w:t xml:space="preserve"> </w:t>
      </w:r>
      <w:r>
        <w:t xml:space="preserve">by definition of </w:t>
      </w:r>
      <w:r w:rsidRPr="002E4CF5">
        <w:rPr>
          <w:rFonts w:ascii="Courier New" w:hAnsi="Courier New" w:cs="Courier New"/>
          <w:b/>
          <w:bCs/>
          <w:i/>
          <w:sz w:val="18"/>
          <w:szCs w:val="18"/>
        </w:rPr>
        <w:t>&lt;bolt/&gt;</w:t>
      </w:r>
      <w:r>
        <w:t xml:space="preserve">. The nut itself (rsp. its </w:t>
      </w:r>
      <w:r w:rsidRPr="002474EA">
        <w:rPr>
          <w:rStyle w:val="elementdeftypeChar"/>
        </w:rPr>
        <w:t>part_code</w:t>
      </w:r>
      <w:r>
        <w:t xml:space="preserve"> or property) must </w:t>
      </w:r>
      <w:r w:rsidRPr="002E4CF5">
        <w:rPr>
          <w:i/>
        </w:rPr>
        <w:t>not</w:t>
      </w:r>
      <w:r>
        <w:t xml:space="preserve"> be mentioned in element </w:t>
      </w:r>
      <w:r w:rsidRPr="002E4CF5">
        <w:rPr>
          <w:rFonts w:ascii="Courier New" w:hAnsi="Courier New" w:cs="Courier New"/>
          <w:b/>
          <w:bCs/>
          <w:i/>
          <w:sz w:val="18"/>
          <w:szCs w:val="18"/>
        </w:rPr>
        <w:t>&lt;connected_to&gt;</w:t>
      </w:r>
      <w:r>
        <w:rPr>
          <w:rFonts w:ascii="Courier New" w:hAnsi="Courier New" w:cs="Courier New"/>
          <w:b/>
          <w:bCs/>
          <w:i/>
          <w:sz w:val="18"/>
          <w:szCs w:val="18"/>
        </w:rPr>
        <w:t xml:space="preserve"> </w:t>
      </w:r>
      <w:r w:rsidRPr="002E4CF5">
        <w:t>of the</w:t>
      </w:r>
      <w:r>
        <w:t xml:space="preserve"> </w:t>
      </w:r>
      <w:r w:rsidRPr="002E4CF5">
        <w:rPr>
          <w:rFonts w:ascii="Courier New" w:hAnsi="Courier New" w:cs="Courier New"/>
          <w:b/>
          <w:bCs/>
          <w:i/>
          <w:sz w:val="18"/>
          <w:szCs w:val="18"/>
        </w:rPr>
        <w:t>&lt;connection_group</w:t>
      </w:r>
      <w:r w:rsidR="00F14CBF">
        <w:rPr>
          <w:rFonts w:ascii="Courier New" w:hAnsi="Courier New" w:cs="Courier New"/>
          <w:b/>
          <w:bCs/>
          <w:i/>
          <w:sz w:val="18"/>
          <w:szCs w:val="18"/>
        </w:rPr>
        <w:t>/</w:t>
      </w:r>
      <w:r w:rsidRPr="002E4CF5">
        <w:rPr>
          <w:rFonts w:ascii="Courier New" w:hAnsi="Courier New" w:cs="Courier New"/>
          <w:b/>
          <w:bCs/>
          <w:i/>
          <w:sz w:val="18"/>
          <w:szCs w:val="18"/>
        </w:rPr>
        <w:t>&gt;</w:t>
      </w:r>
      <w:r>
        <w:t xml:space="preserve"> containing the </w:t>
      </w:r>
      <w:r w:rsidRPr="002E4CF5">
        <w:rPr>
          <w:rFonts w:ascii="Courier New" w:hAnsi="Courier New" w:cs="Courier New"/>
          <w:b/>
          <w:bCs/>
          <w:i/>
          <w:sz w:val="18"/>
          <w:szCs w:val="18"/>
        </w:rPr>
        <w:t>&lt;bolt/&gt;</w:t>
      </w:r>
      <w:r>
        <w:t xml:space="preserve">. This allows keeping other connection types (glue, </w:t>
      </w:r>
      <w:r w:rsidR="002474EA">
        <w:t>rivets …)</w:t>
      </w:r>
      <w:r>
        <w:t xml:space="preserve"> in the same </w:t>
      </w:r>
      <w:r w:rsidRPr="002E4CF5">
        <w:rPr>
          <w:rFonts w:ascii="Courier New" w:hAnsi="Courier New" w:cs="Courier New"/>
          <w:b/>
          <w:bCs/>
          <w:i/>
          <w:sz w:val="18"/>
          <w:szCs w:val="18"/>
        </w:rPr>
        <w:t>&lt;connection_group</w:t>
      </w:r>
      <w:r w:rsidR="00F14CBF">
        <w:rPr>
          <w:rFonts w:ascii="Courier New" w:hAnsi="Courier New" w:cs="Courier New"/>
          <w:b/>
          <w:bCs/>
          <w:i/>
          <w:sz w:val="18"/>
          <w:szCs w:val="18"/>
        </w:rPr>
        <w:t>/</w:t>
      </w:r>
      <w:r w:rsidRPr="002E4CF5">
        <w:rPr>
          <w:rFonts w:ascii="Courier New" w:hAnsi="Courier New" w:cs="Courier New"/>
          <w:b/>
          <w:bCs/>
          <w:i/>
          <w:sz w:val="18"/>
          <w:szCs w:val="18"/>
        </w:rPr>
        <w:t>&gt;</w:t>
      </w:r>
      <w:r>
        <w:t xml:space="preserve">. </w:t>
      </w:r>
    </w:p>
    <w:p w14:paraId="1A253BC1" w14:textId="77777777" w:rsidR="002E60CB" w:rsidRPr="00226A3F" w:rsidRDefault="002E60CB" w:rsidP="004F5A65">
      <w:pPr>
        <w:pStyle w:val="Example"/>
        <w:keepNext/>
        <w:spacing w:before="120"/>
      </w:pPr>
      <w:r w:rsidRPr="00226A3F">
        <w:t xml:space="preserve">Example A: </w:t>
      </w:r>
    </w:p>
    <w:p w14:paraId="21722D16" w14:textId="77777777" w:rsidR="002E60CB" w:rsidRPr="00226A3F" w:rsidRDefault="002E60CB" w:rsidP="002E60CB">
      <w:pPr>
        <w:pStyle w:val="XMLCode"/>
        <w:keepNext/>
      </w:pPr>
    </w:p>
    <w:p w14:paraId="343873E5" w14:textId="01FFBBF4" w:rsidR="002474EA" w:rsidRDefault="002474EA" w:rsidP="002474EA">
      <w:pPr>
        <w:pStyle w:val="XMLCode"/>
        <w:keepNext/>
      </w:pPr>
      <w:r>
        <w:t xml:space="preserve">&lt;connection_0d </w:t>
      </w:r>
      <w:r w:rsidR="00C02B23">
        <w:t>label=</w:t>
      </w:r>
      <w:r w:rsidR="00194316">
        <w:t>"</w:t>
      </w:r>
      <w:r w:rsidR="00CC7960">
        <w:t>BOLT_</w:t>
      </w:r>
      <w:r w:rsidR="00C02B23">
        <w:t>100532</w:t>
      </w:r>
      <w:r w:rsidR="00194316">
        <w:t>"</w:t>
      </w:r>
      <w:r>
        <w:t>&gt;</w:t>
      </w:r>
    </w:p>
    <w:p w14:paraId="74C2D5EE" w14:textId="54383BC7" w:rsidR="002474EA" w:rsidRDefault="002474EA" w:rsidP="002474EA">
      <w:pPr>
        <w:pStyle w:val="XMLCode"/>
        <w:keepNext/>
      </w:pPr>
      <w:r>
        <w:tab/>
        <w:t>&lt;thre</w:t>
      </w:r>
      <w:r w:rsidR="009E6F09">
        <w:t>aded_connection diameter=</w:t>
      </w:r>
      <w:r w:rsidR="00194316">
        <w:t>"</w:t>
      </w:r>
      <w:r w:rsidR="009E6F09">
        <w:t>10.0</w:t>
      </w:r>
      <w:r w:rsidR="00194316">
        <w:t>"</w:t>
      </w:r>
      <w:r>
        <w:t xml:space="preserve"> length=</w:t>
      </w:r>
      <w:r w:rsidR="00194316">
        <w:t>"</w:t>
      </w:r>
      <w:r>
        <w:t>50.</w:t>
      </w:r>
      <w:r w:rsidR="009E6F09">
        <w:t>0</w:t>
      </w:r>
      <w:r w:rsidR="00194316">
        <w:t>"</w:t>
      </w:r>
    </w:p>
    <w:p w14:paraId="7195FF13" w14:textId="0D85F370" w:rsidR="002474EA" w:rsidRDefault="00EC4D77" w:rsidP="002474EA">
      <w:pPr>
        <w:pStyle w:val="XMLCode"/>
        <w:keepNext/>
      </w:pPr>
      <w:r>
        <w:tab/>
        <w:t xml:space="preserve">    </w:t>
      </w:r>
      <w:r w:rsidR="002474EA">
        <w:t>head_diameter=</w:t>
      </w:r>
      <w:r w:rsidR="00194316">
        <w:t>"</w:t>
      </w:r>
      <w:r w:rsidR="002474EA">
        <w:t>16.</w:t>
      </w:r>
      <w:r w:rsidR="004C35F4">
        <w:t>0</w:t>
      </w:r>
      <w:r w:rsidR="00194316">
        <w:t>"</w:t>
      </w:r>
      <w:r w:rsidR="002474EA">
        <w:t xml:space="preserve"> head_height=</w:t>
      </w:r>
      <w:r w:rsidR="00194316">
        <w:t>"</w:t>
      </w:r>
      <w:r w:rsidR="002474EA">
        <w:t>5</w:t>
      </w:r>
      <w:r w:rsidR="00194316">
        <w:t>"</w:t>
      </w:r>
      <w:r w:rsidR="002474EA">
        <w:t xml:space="preserve"> sink_size=</w:t>
      </w:r>
      <w:r w:rsidR="00194316">
        <w:t>"</w:t>
      </w:r>
      <w:r w:rsidR="002474EA">
        <w:t>3</w:t>
      </w:r>
      <w:r w:rsidR="00194316">
        <w:t>"</w:t>
      </w:r>
      <w:r w:rsidR="002474EA">
        <w:t xml:space="preserve">&gt; </w:t>
      </w:r>
    </w:p>
    <w:p w14:paraId="2267603C" w14:textId="34C4A401" w:rsidR="002474EA" w:rsidRPr="0033379A" w:rsidRDefault="00EC4D77" w:rsidP="002474EA">
      <w:pPr>
        <w:pStyle w:val="XMLCode"/>
        <w:keepNext/>
        <w:rPr>
          <w:lang w:val="fr-FR"/>
        </w:rPr>
      </w:pPr>
      <w:r>
        <w:tab/>
        <w:t xml:space="preserve">    </w:t>
      </w:r>
      <w:r w:rsidR="002474EA" w:rsidRPr="0033379A">
        <w:rPr>
          <w:lang w:val="fr-FR"/>
        </w:rPr>
        <w:t>&lt;normal_direc</w:t>
      </w:r>
      <w:r w:rsidR="00C02B23" w:rsidRPr="0033379A">
        <w:rPr>
          <w:lang w:val="fr-FR"/>
        </w:rPr>
        <w:t>tion&gt; x=</w:t>
      </w:r>
      <w:r w:rsidR="00194316" w:rsidRPr="0033379A">
        <w:rPr>
          <w:lang w:val="fr-FR"/>
        </w:rPr>
        <w:t>"</w:t>
      </w:r>
      <w:r w:rsidR="00C02B23" w:rsidRPr="0033379A">
        <w:rPr>
          <w:lang w:val="fr-FR"/>
        </w:rPr>
        <w:t>3.0</w:t>
      </w:r>
      <w:r w:rsidR="00194316" w:rsidRPr="0033379A">
        <w:rPr>
          <w:lang w:val="fr-FR"/>
        </w:rPr>
        <w:t>"</w:t>
      </w:r>
      <w:r w:rsidR="00C02B23" w:rsidRPr="0033379A">
        <w:rPr>
          <w:lang w:val="fr-FR"/>
        </w:rPr>
        <w:t xml:space="preserve"> y=</w:t>
      </w:r>
      <w:r w:rsidR="00194316" w:rsidRPr="0033379A">
        <w:rPr>
          <w:lang w:val="fr-FR"/>
        </w:rPr>
        <w:t>"</w:t>
      </w:r>
      <w:r w:rsidR="00C02B23" w:rsidRPr="0033379A">
        <w:rPr>
          <w:lang w:val="fr-FR"/>
        </w:rPr>
        <w:t>0.0</w:t>
      </w:r>
      <w:r w:rsidR="00194316" w:rsidRPr="0033379A">
        <w:rPr>
          <w:lang w:val="fr-FR"/>
        </w:rPr>
        <w:t>"</w:t>
      </w:r>
      <w:r w:rsidR="00C02B23" w:rsidRPr="0033379A">
        <w:rPr>
          <w:lang w:val="fr-FR"/>
        </w:rPr>
        <w:t xml:space="preserve">  z=</w:t>
      </w:r>
      <w:r w:rsidR="00194316" w:rsidRPr="0033379A">
        <w:rPr>
          <w:lang w:val="fr-FR"/>
        </w:rPr>
        <w:t>"</w:t>
      </w:r>
      <w:r w:rsidR="00C02B23" w:rsidRPr="0033379A">
        <w:rPr>
          <w:lang w:val="fr-FR"/>
        </w:rPr>
        <w:t>0.0</w:t>
      </w:r>
      <w:r w:rsidR="00194316" w:rsidRPr="0033379A">
        <w:rPr>
          <w:lang w:val="fr-FR"/>
        </w:rPr>
        <w:t>"</w:t>
      </w:r>
      <w:r w:rsidR="009B14F3" w:rsidRPr="0033379A">
        <w:rPr>
          <w:lang w:val="fr-FR"/>
        </w:rPr>
        <w:t>/</w:t>
      </w:r>
      <w:r w:rsidR="002474EA" w:rsidRPr="0033379A">
        <w:rPr>
          <w:lang w:val="fr-FR"/>
        </w:rPr>
        <w:t xml:space="preserve">&gt;   </w:t>
      </w:r>
    </w:p>
    <w:p w14:paraId="72E399A9" w14:textId="77777777" w:rsidR="002474EA" w:rsidRDefault="00EC4D77" w:rsidP="002474EA">
      <w:pPr>
        <w:pStyle w:val="XMLCode"/>
        <w:keepNext/>
      </w:pPr>
      <w:r w:rsidRPr="0033379A">
        <w:rPr>
          <w:lang w:val="fr-FR"/>
        </w:rPr>
        <w:tab/>
        <w:t xml:space="preserve">    </w:t>
      </w:r>
      <w:r w:rsidR="002474EA" w:rsidRPr="004F5A65">
        <w:rPr>
          <w:color w:val="FF0000"/>
        </w:rPr>
        <w:t>&lt;!--magnitude is irrelevant, direction sense is from head to nut--&gt;</w:t>
      </w:r>
    </w:p>
    <w:p w14:paraId="208AED9F" w14:textId="77777777" w:rsidR="002474EA" w:rsidRPr="0033379A" w:rsidRDefault="00EC4D77" w:rsidP="002474EA">
      <w:pPr>
        <w:pStyle w:val="XMLCode"/>
        <w:keepNext/>
        <w:rPr>
          <w:color w:val="0070C0"/>
          <w:lang w:val="de-DE"/>
        </w:rPr>
      </w:pPr>
      <w:r>
        <w:tab/>
        <w:t xml:space="preserve">    </w:t>
      </w:r>
      <w:r w:rsidR="002474EA" w:rsidRPr="0033379A">
        <w:rPr>
          <w:color w:val="0070C0"/>
          <w:lang w:val="de-DE"/>
        </w:rPr>
        <w:t>&lt;bolt&gt;</w:t>
      </w:r>
    </w:p>
    <w:p w14:paraId="0CCA9EBE" w14:textId="35780753" w:rsidR="002474EA" w:rsidRPr="0033379A" w:rsidRDefault="003535D6" w:rsidP="002474EA">
      <w:pPr>
        <w:pStyle w:val="XMLCode"/>
        <w:keepNext/>
        <w:rPr>
          <w:color w:val="0070C0"/>
          <w:lang w:val="de-DE"/>
        </w:rPr>
      </w:pPr>
      <w:r w:rsidRPr="0033379A">
        <w:rPr>
          <w:color w:val="0070C0"/>
          <w:lang w:val="de-DE"/>
        </w:rPr>
        <w:tab/>
      </w:r>
      <w:r w:rsidRPr="0033379A">
        <w:rPr>
          <w:color w:val="0070C0"/>
          <w:lang w:val="de-DE"/>
        </w:rPr>
        <w:tab/>
        <w:t xml:space="preserve"> </w:t>
      </w:r>
      <w:r w:rsidR="002474EA" w:rsidRPr="0033379A">
        <w:rPr>
          <w:color w:val="0070C0"/>
          <w:lang w:val="de-DE"/>
        </w:rPr>
        <w:t>&lt;nut diameter=</w:t>
      </w:r>
      <w:r w:rsidR="00194316" w:rsidRPr="0033379A">
        <w:rPr>
          <w:color w:val="0070C0"/>
          <w:lang w:val="de-DE"/>
        </w:rPr>
        <w:t>"</w:t>
      </w:r>
      <w:r w:rsidR="002474EA" w:rsidRPr="0033379A">
        <w:rPr>
          <w:color w:val="0070C0"/>
          <w:lang w:val="de-DE"/>
        </w:rPr>
        <w:t>16.</w:t>
      </w:r>
      <w:r w:rsidR="00194316" w:rsidRPr="0033379A">
        <w:rPr>
          <w:color w:val="0070C0"/>
          <w:lang w:val="de-DE"/>
        </w:rPr>
        <w:t>"</w:t>
      </w:r>
      <w:r w:rsidR="002474EA" w:rsidRPr="0033379A">
        <w:rPr>
          <w:color w:val="0070C0"/>
          <w:lang w:val="de-DE"/>
        </w:rPr>
        <w:t xml:space="preserve"> height=</w:t>
      </w:r>
      <w:r w:rsidR="00194316" w:rsidRPr="0033379A">
        <w:rPr>
          <w:color w:val="0070C0"/>
          <w:lang w:val="de-DE"/>
        </w:rPr>
        <w:t>"</w:t>
      </w:r>
      <w:r w:rsidR="002474EA" w:rsidRPr="0033379A">
        <w:rPr>
          <w:color w:val="0070C0"/>
          <w:lang w:val="de-DE"/>
        </w:rPr>
        <w:t>5</w:t>
      </w:r>
      <w:r w:rsidR="00194316" w:rsidRPr="0033379A">
        <w:rPr>
          <w:color w:val="0070C0"/>
          <w:lang w:val="de-DE"/>
        </w:rPr>
        <w:t>"</w:t>
      </w:r>
      <w:r w:rsidR="002474EA" w:rsidRPr="0033379A">
        <w:rPr>
          <w:color w:val="0070C0"/>
          <w:lang w:val="de-DE"/>
        </w:rPr>
        <w:t>&gt;</w:t>
      </w:r>
    </w:p>
    <w:p w14:paraId="5438986B" w14:textId="068C9B58" w:rsidR="002474EA" w:rsidRPr="0033379A" w:rsidRDefault="002474EA" w:rsidP="002474EA">
      <w:pPr>
        <w:pStyle w:val="XMLCode"/>
        <w:keepNext/>
        <w:rPr>
          <w:color w:val="0070C0"/>
          <w:lang w:val="de-DE"/>
        </w:rPr>
      </w:pPr>
      <w:r w:rsidRPr="0033379A">
        <w:rPr>
          <w:color w:val="0070C0"/>
          <w:lang w:val="de-DE"/>
        </w:rPr>
        <w:tab/>
      </w:r>
      <w:r w:rsidRPr="0033379A">
        <w:rPr>
          <w:color w:val="0070C0"/>
          <w:lang w:val="de-DE"/>
        </w:rPr>
        <w:tab/>
      </w:r>
      <w:r w:rsidR="00EC4D77" w:rsidRPr="0033379A">
        <w:rPr>
          <w:color w:val="0070C0"/>
          <w:lang w:val="de-DE"/>
        </w:rPr>
        <w:t xml:space="preserve">     </w:t>
      </w:r>
      <w:r w:rsidR="00C02B23" w:rsidRPr="0033379A">
        <w:rPr>
          <w:color w:val="0070C0"/>
          <w:lang w:val="de-DE"/>
        </w:rPr>
        <w:t>&lt;washer outer_diameter=</w:t>
      </w:r>
      <w:r w:rsidR="00194316" w:rsidRPr="0033379A">
        <w:rPr>
          <w:color w:val="0070C0"/>
          <w:lang w:val="de-DE"/>
        </w:rPr>
        <w:t>"</w:t>
      </w:r>
      <w:r w:rsidR="00C02B23" w:rsidRPr="0033379A">
        <w:rPr>
          <w:color w:val="0070C0"/>
          <w:lang w:val="de-DE"/>
        </w:rPr>
        <w:t>20</w:t>
      </w:r>
      <w:r w:rsidR="00194316" w:rsidRPr="0033379A">
        <w:rPr>
          <w:color w:val="0070C0"/>
          <w:lang w:val="de-DE"/>
        </w:rPr>
        <w:t>"</w:t>
      </w:r>
      <w:r w:rsidR="009B14F3" w:rsidRPr="0033379A">
        <w:rPr>
          <w:color w:val="0070C0"/>
          <w:lang w:val="de-DE"/>
        </w:rPr>
        <w:t>/</w:t>
      </w:r>
      <w:r w:rsidRPr="0033379A">
        <w:rPr>
          <w:color w:val="0070C0"/>
          <w:lang w:val="de-DE"/>
        </w:rPr>
        <w:t>&gt;</w:t>
      </w:r>
    </w:p>
    <w:p w14:paraId="1A3C1FF5" w14:textId="77777777" w:rsidR="002474EA" w:rsidRPr="0033379A" w:rsidRDefault="00EC4D77" w:rsidP="002474EA">
      <w:pPr>
        <w:pStyle w:val="XMLCode"/>
        <w:keepNext/>
        <w:rPr>
          <w:color w:val="0070C0"/>
          <w:lang w:val="de-DE"/>
        </w:rPr>
      </w:pPr>
      <w:r w:rsidRPr="0033379A">
        <w:rPr>
          <w:color w:val="0070C0"/>
          <w:lang w:val="de-DE"/>
        </w:rPr>
        <w:tab/>
      </w:r>
      <w:r w:rsidRPr="0033379A">
        <w:rPr>
          <w:color w:val="0070C0"/>
          <w:lang w:val="de-DE"/>
        </w:rPr>
        <w:tab/>
        <w:t xml:space="preserve"> </w:t>
      </w:r>
      <w:r w:rsidR="002474EA" w:rsidRPr="0033379A">
        <w:rPr>
          <w:color w:val="0070C0"/>
          <w:lang w:val="de-DE"/>
        </w:rPr>
        <w:t>&lt;/nut&gt;</w:t>
      </w:r>
    </w:p>
    <w:p w14:paraId="0FA2C0BD" w14:textId="77777777" w:rsidR="002474EA" w:rsidRPr="004F5A65" w:rsidRDefault="00EC4D77" w:rsidP="002474EA">
      <w:pPr>
        <w:pStyle w:val="XMLCode"/>
        <w:keepNext/>
        <w:rPr>
          <w:color w:val="0070C0"/>
        </w:rPr>
      </w:pPr>
      <w:r w:rsidRPr="0033379A">
        <w:rPr>
          <w:color w:val="0070C0"/>
          <w:lang w:val="de-DE"/>
        </w:rPr>
        <w:tab/>
        <w:t xml:space="preserve">    </w:t>
      </w:r>
      <w:r w:rsidR="002474EA" w:rsidRPr="004F5A65">
        <w:rPr>
          <w:color w:val="0070C0"/>
        </w:rPr>
        <w:t>&lt;/bolt&gt;</w:t>
      </w:r>
    </w:p>
    <w:p w14:paraId="71C8D81E" w14:textId="64148530" w:rsidR="002474EA" w:rsidRDefault="00EC4D77" w:rsidP="002474EA">
      <w:pPr>
        <w:pStyle w:val="XMLCode"/>
        <w:keepNext/>
      </w:pPr>
      <w:r>
        <w:tab/>
        <w:t xml:space="preserve">    </w:t>
      </w:r>
      <w:r w:rsidR="002474EA">
        <w:t>&lt;washer outer_diameter=</w:t>
      </w:r>
      <w:r w:rsidR="00194316">
        <w:t>"</w:t>
      </w:r>
      <w:r w:rsidR="002474EA">
        <w:t>20</w:t>
      </w:r>
      <w:r w:rsidR="00194316">
        <w:t>"</w:t>
      </w:r>
      <w:r w:rsidR="002474EA">
        <w:t>&gt;</w:t>
      </w:r>
    </w:p>
    <w:p w14:paraId="4117DF59" w14:textId="77777777" w:rsidR="002474EA" w:rsidRDefault="002474EA" w:rsidP="002474EA">
      <w:pPr>
        <w:pStyle w:val="XMLCode"/>
        <w:keepNext/>
      </w:pPr>
      <w:r>
        <w:tab/>
        <w:t>&lt;/threaded_connection&gt;</w:t>
      </w:r>
    </w:p>
    <w:p w14:paraId="4BE03B43" w14:textId="192D38E5" w:rsidR="002474EA" w:rsidRDefault="003535D6" w:rsidP="002474EA">
      <w:pPr>
        <w:pStyle w:val="XMLCode"/>
        <w:keepNext/>
      </w:pPr>
      <w:r>
        <w:tab/>
        <w:t xml:space="preserve">&lt;loc&gt; 1500.3 </w:t>
      </w:r>
      <w:r w:rsidR="002474EA">
        <w:t>838.7 730.6 &lt;/loc&gt;</w:t>
      </w:r>
    </w:p>
    <w:p w14:paraId="744E62B0" w14:textId="77777777" w:rsidR="002474EA" w:rsidRDefault="002474EA" w:rsidP="002474EA">
      <w:pPr>
        <w:pStyle w:val="XMLCode"/>
        <w:keepNext/>
      </w:pPr>
      <w:r>
        <w:tab/>
        <w:t>&lt;appdata&gt;</w:t>
      </w:r>
    </w:p>
    <w:p w14:paraId="7E2CE29C" w14:textId="77777777" w:rsidR="002474EA" w:rsidRDefault="00EC4D77" w:rsidP="002474EA">
      <w:pPr>
        <w:pStyle w:val="XMLCode"/>
        <w:keepNext/>
      </w:pPr>
      <w:r>
        <w:tab/>
        <w:t xml:space="preserve">      </w:t>
      </w:r>
      <w:r w:rsidR="002474EA">
        <w:t>...</w:t>
      </w:r>
    </w:p>
    <w:p w14:paraId="1AFE7170" w14:textId="77777777" w:rsidR="002474EA" w:rsidRDefault="002474EA" w:rsidP="002474EA">
      <w:pPr>
        <w:pStyle w:val="XMLCode"/>
        <w:keepNext/>
      </w:pPr>
      <w:r>
        <w:tab/>
        <w:t>&lt;/appdata&gt;</w:t>
      </w:r>
    </w:p>
    <w:p w14:paraId="2E52856B" w14:textId="77777777" w:rsidR="002474EA" w:rsidRDefault="002474EA" w:rsidP="002E60CB">
      <w:pPr>
        <w:pStyle w:val="XMLCode"/>
      </w:pPr>
      <w:r>
        <w:t>&lt;/connection_0d&gt;</w:t>
      </w:r>
    </w:p>
    <w:p w14:paraId="2ED52866" w14:textId="77777777" w:rsidR="002E60CB" w:rsidRPr="00226A3F" w:rsidRDefault="002E60CB" w:rsidP="002E60CB">
      <w:pPr>
        <w:pStyle w:val="XMLCode"/>
      </w:pPr>
    </w:p>
    <w:p w14:paraId="427B9251" w14:textId="77777777" w:rsidR="002E60CB" w:rsidRPr="00226A3F" w:rsidRDefault="002E60CB" w:rsidP="002E60CB">
      <w:pPr>
        <w:pStyle w:val="Example"/>
        <w:keepNext/>
      </w:pPr>
      <w:r w:rsidRPr="00226A3F">
        <w:t xml:space="preserve">Example </w:t>
      </w:r>
      <w:r>
        <w:t>B</w:t>
      </w:r>
      <w:r w:rsidRPr="00226A3F">
        <w:t xml:space="preserve">: </w:t>
      </w:r>
    </w:p>
    <w:p w14:paraId="19A90F49" w14:textId="77777777" w:rsidR="002E60CB" w:rsidRDefault="002E60CB" w:rsidP="002E60CB">
      <w:pPr>
        <w:pStyle w:val="XMLCode"/>
        <w:keepNext/>
      </w:pPr>
    </w:p>
    <w:p w14:paraId="05BC1F8A" w14:textId="60EA1A7B" w:rsidR="002E60CB" w:rsidRDefault="002E60CB" w:rsidP="002E60CB">
      <w:pPr>
        <w:pStyle w:val="XMLCode"/>
        <w:keepNext/>
      </w:pPr>
      <w:r>
        <w:t>&lt;connection_0d label=</w:t>
      </w:r>
      <w:r w:rsidR="00194316">
        <w:t>"</w:t>
      </w:r>
      <w:r w:rsidR="00CC7960">
        <w:t>BOLT_</w:t>
      </w:r>
      <w:r>
        <w:t>135</w:t>
      </w:r>
      <w:r w:rsidR="00194316">
        <w:t>"</w:t>
      </w:r>
      <w:r>
        <w:t>&gt;</w:t>
      </w:r>
      <w:r w:rsidRPr="007909A5">
        <w:t xml:space="preserve"> </w:t>
      </w:r>
    </w:p>
    <w:p w14:paraId="1D12B791" w14:textId="407AE354" w:rsidR="002E60CB" w:rsidRDefault="002E60CB" w:rsidP="002E60CB">
      <w:pPr>
        <w:pStyle w:val="XMLCode"/>
        <w:keepNext/>
      </w:pPr>
      <w:r>
        <w:t xml:space="preserve">    &lt;threaded_connection diameter=</w:t>
      </w:r>
      <w:r w:rsidR="00194316">
        <w:t>"</w:t>
      </w:r>
      <w:r>
        <w:t>10</w:t>
      </w:r>
      <w:r w:rsidR="009E6F09">
        <w:t>.0</w:t>
      </w:r>
      <w:r w:rsidR="00194316">
        <w:t>"</w:t>
      </w:r>
      <w:r w:rsidR="009E6F09">
        <w:t xml:space="preserve"> length=</w:t>
      </w:r>
      <w:r w:rsidR="00194316">
        <w:t>"</w:t>
      </w:r>
      <w:r w:rsidR="009E6F09">
        <w:t>50.0</w:t>
      </w:r>
      <w:r w:rsidR="00194316">
        <w:t>"</w:t>
      </w:r>
      <w:r>
        <w:t xml:space="preserve"> </w:t>
      </w:r>
      <w:r>
        <w:br/>
        <w:t xml:space="preserve">         head_diameter=</w:t>
      </w:r>
      <w:r w:rsidR="00194316">
        <w:t>"</w:t>
      </w:r>
      <w:r>
        <w:t>16</w:t>
      </w:r>
      <w:r w:rsidR="004C35F4">
        <w:t>.0</w:t>
      </w:r>
      <w:r w:rsidR="00194316">
        <w:t>"</w:t>
      </w:r>
      <w:r>
        <w:t xml:space="preserve"> head_height=</w:t>
      </w:r>
      <w:r w:rsidR="00194316">
        <w:t>"</w:t>
      </w:r>
      <w:r>
        <w:t>5</w:t>
      </w:r>
      <w:r w:rsidR="00194316">
        <w:t>"</w:t>
      </w:r>
      <w:r>
        <w:t xml:space="preserve"> thread_length=</w:t>
      </w:r>
      <w:r w:rsidR="00194316">
        <w:t>"</w:t>
      </w:r>
      <w:r>
        <w:t>35</w:t>
      </w:r>
      <w:r w:rsidR="00194316">
        <w:t>"</w:t>
      </w:r>
      <w:r>
        <w:t xml:space="preserve"> </w:t>
      </w:r>
      <w:r>
        <w:br/>
        <w:t xml:space="preserve">         torque=</w:t>
      </w:r>
      <w:r w:rsidR="00194316">
        <w:t>"</w:t>
      </w:r>
      <w:r>
        <w:t>80</w:t>
      </w:r>
      <w:r w:rsidR="00194316">
        <w:t>"</w:t>
      </w:r>
      <w:r>
        <w:t xml:space="preserve"> angle=</w:t>
      </w:r>
      <w:r w:rsidR="00194316">
        <w:t>"</w:t>
      </w:r>
      <w:r>
        <w:t>30</w:t>
      </w:r>
      <w:r w:rsidR="00194316">
        <w:t>"</w:t>
      </w:r>
      <w:r>
        <w:t xml:space="preserve"> pretension=</w:t>
      </w:r>
      <w:r w:rsidR="00194316">
        <w:t>"</w:t>
      </w:r>
      <w:r>
        <w:t>1200</w:t>
      </w:r>
      <w:r w:rsidR="00194316">
        <w:t>"</w:t>
      </w:r>
      <w:r>
        <w:t xml:space="preserve"> part_code=</w:t>
      </w:r>
      <w:r w:rsidR="00194316">
        <w:t>"</w:t>
      </w:r>
      <w:r>
        <w:t>M10x50 12.9</w:t>
      </w:r>
      <w:r w:rsidR="00194316">
        <w:t>"</w:t>
      </w:r>
      <w:r>
        <w:t xml:space="preserve"> &gt;</w:t>
      </w:r>
    </w:p>
    <w:p w14:paraId="7219059F" w14:textId="01849279" w:rsidR="002E60CB" w:rsidRPr="0033379A" w:rsidRDefault="002E60CB" w:rsidP="002E60CB">
      <w:pPr>
        <w:pStyle w:val="XMLCode"/>
        <w:keepNext/>
        <w:rPr>
          <w:lang w:val="fr-FR"/>
        </w:rPr>
      </w:pPr>
      <w:r>
        <w:t xml:space="preserve">        </w:t>
      </w:r>
      <w:r w:rsidRPr="0033379A">
        <w:rPr>
          <w:lang w:val="fr-FR"/>
        </w:rPr>
        <w:t>&lt;norma</w:t>
      </w:r>
      <w:r w:rsidR="007E3DBF" w:rsidRPr="0033379A">
        <w:rPr>
          <w:lang w:val="fr-FR"/>
        </w:rPr>
        <w:t>l_direction x=</w:t>
      </w:r>
      <w:r w:rsidR="00194316" w:rsidRPr="0033379A">
        <w:rPr>
          <w:lang w:val="fr-FR"/>
        </w:rPr>
        <w:t>"</w:t>
      </w:r>
      <w:r w:rsidR="007E3DBF" w:rsidRPr="0033379A">
        <w:rPr>
          <w:lang w:val="fr-FR"/>
        </w:rPr>
        <w:t>0</w:t>
      </w:r>
      <w:r w:rsidR="00194316" w:rsidRPr="0033379A">
        <w:rPr>
          <w:lang w:val="fr-FR"/>
        </w:rPr>
        <w:t>"</w:t>
      </w:r>
      <w:r w:rsidR="007E3DBF" w:rsidRPr="0033379A">
        <w:rPr>
          <w:lang w:val="fr-FR"/>
        </w:rPr>
        <w:t xml:space="preserve"> y=</w:t>
      </w:r>
      <w:r w:rsidR="00194316" w:rsidRPr="0033379A">
        <w:rPr>
          <w:lang w:val="fr-FR"/>
        </w:rPr>
        <w:t>"</w:t>
      </w:r>
      <w:r w:rsidR="007E3DBF" w:rsidRPr="0033379A">
        <w:rPr>
          <w:lang w:val="fr-FR"/>
        </w:rPr>
        <w:t>0</w:t>
      </w:r>
      <w:r w:rsidR="00194316" w:rsidRPr="0033379A">
        <w:rPr>
          <w:lang w:val="fr-FR"/>
        </w:rPr>
        <w:t>"</w:t>
      </w:r>
      <w:r w:rsidR="007E3DBF" w:rsidRPr="0033379A">
        <w:rPr>
          <w:lang w:val="fr-FR"/>
        </w:rPr>
        <w:t xml:space="preserve"> z=</w:t>
      </w:r>
      <w:r w:rsidR="00194316" w:rsidRPr="0033379A">
        <w:rPr>
          <w:lang w:val="fr-FR"/>
        </w:rPr>
        <w:t>"</w:t>
      </w:r>
      <w:r w:rsidR="007E3DBF" w:rsidRPr="0033379A">
        <w:rPr>
          <w:lang w:val="fr-FR"/>
        </w:rPr>
        <w:t>-10</w:t>
      </w:r>
      <w:r w:rsidR="00194316" w:rsidRPr="0033379A">
        <w:rPr>
          <w:lang w:val="fr-FR"/>
        </w:rPr>
        <w:t>"</w:t>
      </w:r>
      <w:r w:rsidR="009B14F3" w:rsidRPr="0033379A">
        <w:rPr>
          <w:lang w:val="fr-FR"/>
        </w:rPr>
        <w:t>/</w:t>
      </w:r>
      <w:r w:rsidRPr="0033379A">
        <w:rPr>
          <w:lang w:val="fr-FR"/>
        </w:rPr>
        <w:t>&gt;</w:t>
      </w:r>
    </w:p>
    <w:p w14:paraId="4341BB87" w14:textId="38C1D330" w:rsidR="003535D6" w:rsidRDefault="003535D6" w:rsidP="002E60CB">
      <w:pPr>
        <w:pStyle w:val="XMLCode"/>
        <w:keepNext/>
      </w:pPr>
      <w:r w:rsidRPr="0033379A">
        <w:rPr>
          <w:lang w:val="fr-FR"/>
        </w:rPr>
        <w:t xml:space="preserve">        </w:t>
      </w:r>
      <w:r w:rsidRPr="004F5A65">
        <w:rPr>
          <w:color w:val="FF0000"/>
        </w:rPr>
        <w:t>&lt;!-- Washer next to head --&gt;</w:t>
      </w:r>
    </w:p>
    <w:p w14:paraId="44F99DB2" w14:textId="5E8B04A8" w:rsidR="002E60CB" w:rsidRDefault="002E60CB" w:rsidP="002E60CB">
      <w:pPr>
        <w:pStyle w:val="XMLCode"/>
        <w:keepNext/>
      </w:pPr>
      <w:r>
        <w:t xml:space="preserve">        &lt;washer outer_diameter=</w:t>
      </w:r>
      <w:r w:rsidR="00194316">
        <w:t>"</w:t>
      </w:r>
      <w:r>
        <w:t>20</w:t>
      </w:r>
      <w:r w:rsidR="00194316">
        <w:t>"</w:t>
      </w:r>
      <w:r>
        <w:t xml:space="preserve"> inner_diameter=</w:t>
      </w:r>
      <w:r w:rsidR="00194316">
        <w:t>"</w:t>
      </w:r>
      <w:r>
        <w:t>10.3</w:t>
      </w:r>
      <w:r w:rsidR="00194316">
        <w:t>"</w:t>
      </w:r>
      <w:r>
        <w:t xml:space="preserve"> thickness=</w:t>
      </w:r>
      <w:r w:rsidR="00194316">
        <w:t>"</w:t>
      </w:r>
      <w:r>
        <w:t>1.5</w:t>
      </w:r>
      <w:r w:rsidR="00194316">
        <w:t>"</w:t>
      </w:r>
      <w:r>
        <w:t xml:space="preserve"> </w:t>
      </w:r>
      <w:r>
        <w:br/>
        <w:t xml:space="preserve">             attached=</w:t>
      </w:r>
      <w:r w:rsidR="00194316">
        <w:t>"</w:t>
      </w:r>
      <w:r>
        <w:t>f</w:t>
      </w:r>
      <w:r w:rsidR="003535D6">
        <w:t>alse</w:t>
      </w:r>
      <w:r w:rsidR="00194316">
        <w:t>"</w:t>
      </w:r>
      <w:r w:rsidR="003535D6">
        <w:t xml:space="preserve"> part_code=</w:t>
      </w:r>
      <w:r w:rsidR="00194316">
        <w:t>"</w:t>
      </w:r>
      <w:r w:rsidR="003535D6">
        <w:t>M10x20x1.</w:t>
      </w:r>
      <w:r w:rsidR="007E3DBF">
        <w:t>5</w:t>
      </w:r>
      <w:r w:rsidR="00194316">
        <w:t>"</w:t>
      </w:r>
      <w:r w:rsidR="009B14F3">
        <w:t>/</w:t>
      </w:r>
      <w:r w:rsidR="003535D6">
        <w:t>&gt;</w:t>
      </w:r>
    </w:p>
    <w:p w14:paraId="37239619" w14:textId="7A0D1FDD" w:rsidR="002E60CB" w:rsidRPr="004F5A65" w:rsidRDefault="002E60CB" w:rsidP="002E60CB">
      <w:pPr>
        <w:pStyle w:val="XMLCode"/>
        <w:keepNext/>
        <w:rPr>
          <w:color w:val="0070C0"/>
        </w:rPr>
      </w:pPr>
      <w:r w:rsidRPr="00226A3F">
        <w:t xml:space="preserve">        </w:t>
      </w:r>
      <w:r w:rsidRPr="004F5A65">
        <w:rPr>
          <w:color w:val="0070C0"/>
        </w:rPr>
        <w:t>&lt;bolt fixed_to=</w:t>
      </w:r>
      <w:r w:rsidR="00194316">
        <w:rPr>
          <w:color w:val="0070C0"/>
        </w:rPr>
        <w:t>"</w:t>
      </w:r>
      <w:r w:rsidRPr="004F5A65">
        <w:rPr>
          <w:color w:val="0070C0"/>
        </w:rPr>
        <w:t>1</w:t>
      </w:r>
      <w:r w:rsidR="00194316">
        <w:rPr>
          <w:color w:val="0070C0"/>
        </w:rPr>
        <w:t>"</w:t>
      </w:r>
      <w:r w:rsidRPr="004F5A65">
        <w:rPr>
          <w:color w:val="0070C0"/>
        </w:rPr>
        <w:t xml:space="preserve"> &gt;</w:t>
      </w:r>
    </w:p>
    <w:p w14:paraId="6B420E27" w14:textId="22D623E3" w:rsidR="002E60CB" w:rsidRDefault="002E60CB" w:rsidP="002E60CB">
      <w:pPr>
        <w:pStyle w:val="XMLCode"/>
        <w:keepNext/>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static_friction=</w:t>
      </w:r>
      <w:r w:rsidR="00194316">
        <w:rPr>
          <w:color w:val="0070C0"/>
        </w:rPr>
        <w:t>"</w:t>
      </w:r>
      <w:r w:rsidRPr="004F5A65">
        <w:rPr>
          <w:color w:val="0070C0"/>
        </w:rPr>
        <w:t>0.8</w:t>
      </w:r>
      <w:r w:rsidR="00194316">
        <w:rPr>
          <w:color w:val="0070C0"/>
        </w:rPr>
        <w:t>"</w:t>
      </w:r>
      <w:r w:rsidRPr="004F5A65">
        <w:rPr>
          <w:color w:val="0070C0"/>
        </w:rPr>
        <w:t>&gt;</w:t>
      </w:r>
    </w:p>
    <w:p w14:paraId="2FB7FA9E" w14:textId="336A7658" w:rsidR="003535D6" w:rsidRPr="004F5A65" w:rsidRDefault="003535D6" w:rsidP="002E60CB">
      <w:pPr>
        <w:pStyle w:val="XMLCode"/>
        <w:keepNext/>
        <w:rPr>
          <w:color w:val="0070C0"/>
        </w:rPr>
      </w:pPr>
      <w:r>
        <w:rPr>
          <w:color w:val="0070C0"/>
        </w:rPr>
        <w:t xml:space="preserve">                </w:t>
      </w:r>
      <w:r w:rsidRPr="004F5A65">
        <w:rPr>
          <w:color w:val="FF0000"/>
        </w:rPr>
        <w:t>&lt;!-- Washer firmly attached to nut --&gt;</w:t>
      </w:r>
    </w:p>
    <w:p w14:paraId="6025DC89" w14:textId="321B0134" w:rsidR="002E60CB" w:rsidRPr="004F5A65" w:rsidRDefault="002E60CB" w:rsidP="002E60CB">
      <w:pPr>
        <w:pStyle w:val="XMLCode"/>
        <w:keepNext/>
        <w:rPr>
          <w:color w:val="0070C0"/>
        </w:rPr>
      </w:pPr>
      <w:r w:rsidRPr="004F5A65">
        <w:rPr>
          <w:color w:val="0070C0"/>
        </w:rPr>
        <w:t xml:space="preserve">                &lt;washer outer_diameter=</w:t>
      </w:r>
      <w:r w:rsidR="00194316">
        <w:rPr>
          <w:color w:val="0070C0"/>
        </w:rPr>
        <w:t>"</w:t>
      </w:r>
      <w:r w:rsidRPr="004F5A65">
        <w:rPr>
          <w:color w:val="0070C0"/>
        </w:rPr>
        <w:t>25</w:t>
      </w:r>
      <w:r w:rsidR="00194316">
        <w:rPr>
          <w:color w:val="0070C0"/>
        </w:rPr>
        <w:t>"</w:t>
      </w:r>
      <w:r w:rsidRPr="004F5A65">
        <w:rPr>
          <w:color w:val="0070C0"/>
        </w:rPr>
        <w:t xml:space="preserve"> thickness=</w:t>
      </w:r>
      <w:r w:rsidR="00194316">
        <w:rPr>
          <w:color w:val="0070C0"/>
        </w:rPr>
        <w:t>"</w:t>
      </w:r>
      <w:r w:rsidRPr="004F5A65">
        <w:rPr>
          <w:color w:val="0070C0"/>
        </w:rPr>
        <w:t>1.5</w:t>
      </w:r>
      <w:r w:rsidR="00194316">
        <w:rPr>
          <w:color w:val="0070C0"/>
        </w:rPr>
        <w:t>"</w:t>
      </w:r>
      <w:r w:rsidRPr="004F5A65">
        <w:rPr>
          <w:color w:val="0070C0"/>
        </w:rPr>
        <w:t xml:space="preserve"> </w:t>
      </w:r>
      <w:r w:rsidR="007E3DBF">
        <w:rPr>
          <w:color w:val="0070C0"/>
        </w:rPr>
        <w:t>attached=</w:t>
      </w:r>
      <w:r w:rsidR="00194316">
        <w:rPr>
          <w:color w:val="0070C0"/>
        </w:rPr>
        <w:t>"</w:t>
      </w:r>
      <w:r w:rsidR="007E3DBF">
        <w:rPr>
          <w:color w:val="0070C0"/>
        </w:rPr>
        <w:t>true</w:t>
      </w:r>
      <w:r w:rsidR="00194316">
        <w:rPr>
          <w:color w:val="0070C0"/>
        </w:rPr>
        <w:t>"</w:t>
      </w:r>
      <w:r w:rsidR="009B14F3">
        <w:rPr>
          <w:color w:val="0070C0"/>
        </w:rPr>
        <w:t>/</w:t>
      </w:r>
      <w:r w:rsidRPr="004F5A65">
        <w:rPr>
          <w:color w:val="0070C0"/>
        </w:rPr>
        <w:t>&gt;</w:t>
      </w:r>
    </w:p>
    <w:p w14:paraId="278A630A" w14:textId="77777777" w:rsidR="002E60CB" w:rsidRPr="004F5A65" w:rsidRDefault="002E60CB" w:rsidP="002E60CB">
      <w:pPr>
        <w:pStyle w:val="XMLCode"/>
        <w:keepNext/>
        <w:rPr>
          <w:color w:val="0070C0"/>
        </w:rPr>
      </w:pPr>
      <w:r w:rsidRPr="004F5A65">
        <w:rPr>
          <w:color w:val="0070C0"/>
        </w:rPr>
        <w:t xml:space="preserve">            &lt;/nut&gt;</w:t>
      </w:r>
    </w:p>
    <w:p w14:paraId="0306465C" w14:textId="77777777" w:rsidR="002E60CB" w:rsidRPr="004F5A65" w:rsidRDefault="002E60CB" w:rsidP="002E60CB">
      <w:pPr>
        <w:pStyle w:val="XMLCode"/>
        <w:keepNext/>
        <w:rPr>
          <w:color w:val="0070C0"/>
        </w:rPr>
      </w:pPr>
      <w:r w:rsidRPr="004F5A65">
        <w:rPr>
          <w:color w:val="0070C0"/>
        </w:rPr>
        <w:t xml:space="preserve">        &lt;/bolt&gt;</w:t>
      </w:r>
    </w:p>
    <w:p w14:paraId="22C5F517" w14:textId="77777777" w:rsidR="002E60CB" w:rsidRDefault="002E60CB" w:rsidP="002E60CB">
      <w:pPr>
        <w:pStyle w:val="XMLCode"/>
        <w:keepNext/>
      </w:pPr>
      <w:r>
        <w:t xml:space="preserve">    &lt;/threaded_connection&gt;</w:t>
      </w:r>
    </w:p>
    <w:p w14:paraId="1F5839A5" w14:textId="01316709" w:rsidR="00E261F2" w:rsidRDefault="00E261F2" w:rsidP="002E60CB">
      <w:pPr>
        <w:pStyle w:val="XMLCode"/>
        <w:keepNext/>
      </w:pPr>
      <w:r>
        <w:tab/>
      </w:r>
      <w:r w:rsidR="003535D6">
        <w:t>&lt;loc&gt; 1500.3 838.7 730.6 &lt;/loc&gt;</w:t>
      </w:r>
    </w:p>
    <w:p w14:paraId="16A82199" w14:textId="77777777" w:rsidR="002E60CB" w:rsidRDefault="002E60CB" w:rsidP="002E60CB">
      <w:pPr>
        <w:pStyle w:val="XMLCode"/>
        <w:keepNext/>
      </w:pPr>
      <w:r>
        <w:t xml:space="preserve">    &lt;appdata&gt;</w:t>
      </w:r>
    </w:p>
    <w:p w14:paraId="4B1D95F7" w14:textId="77777777" w:rsidR="002E60CB" w:rsidRPr="00226A3F" w:rsidRDefault="002E60CB" w:rsidP="002E60CB">
      <w:pPr>
        <w:pStyle w:val="XMLCode"/>
        <w:keepNext/>
      </w:pPr>
      <w:r w:rsidRPr="00226A3F">
        <w:t xml:space="preserve">    </w:t>
      </w:r>
      <w:r w:rsidR="00E261F2">
        <w:tab/>
      </w:r>
      <w:r w:rsidR="00E261F2">
        <w:tab/>
        <w:t>...</w:t>
      </w:r>
    </w:p>
    <w:p w14:paraId="490F0517" w14:textId="77777777" w:rsidR="002E60CB" w:rsidRDefault="002E60CB" w:rsidP="002E60CB">
      <w:pPr>
        <w:pStyle w:val="XMLCode"/>
        <w:keepNext/>
      </w:pPr>
      <w:r>
        <w:t xml:space="preserve">    &lt;/appdata&gt;</w:t>
      </w:r>
    </w:p>
    <w:p w14:paraId="60430D75" w14:textId="77777777" w:rsidR="002E60CB" w:rsidRDefault="002E60CB" w:rsidP="002E60CB">
      <w:pPr>
        <w:pStyle w:val="XMLCode"/>
        <w:keepNext/>
      </w:pPr>
      <w:r>
        <w:t>&lt;/connection_0d&gt;</w:t>
      </w:r>
    </w:p>
    <w:p w14:paraId="07683400" w14:textId="77777777" w:rsidR="002E60CB" w:rsidRPr="00226A3F" w:rsidRDefault="002E60CB" w:rsidP="002E60CB">
      <w:pPr>
        <w:pStyle w:val="XMLCode"/>
      </w:pPr>
    </w:p>
    <w:p w14:paraId="439F8618" w14:textId="77777777" w:rsidR="002E60CB" w:rsidRPr="00226A3F" w:rsidRDefault="002E60CB" w:rsidP="004F5A65">
      <w:pPr>
        <w:pStyle w:val="Example"/>
      </w:pPr>
      <w:r w:rsidRPr="00226A3F">
        <w:t xml:space="preserve">Example </w:t>
      </w:r>
      <w:r>
        <w:t>C</w:t>
      </w:r>
      <w:r w:rsidRPr="00226A3F">
        <w:t>:</w:t>
      </w:r>
    </w:p>
    <w:p w14:paraId="59E812FF" w14:textId="77777777" w:rsidR="002E60CB" w:rsidRDefault="002E60CB" w:rsidP="004F5A65">
      <w:pPr>
        <w:pStyle w:val="XMLCode"/>
      </w:pPr>
    </w:p>
    <w:p w14:paraId="372D9708" w14:textId="053993E8" w:rsidR="002E60CB" w:rsidRDefault="002E60CB" w:rsidP="004F5A65">
      <w:pPr>
        <w:pStyle w:val="XMLCode"/>
      </w:pPr>
      <w:r>
        <w:t>&lt;connection_0d label=</w:t>
      </w:r>
      <w:r w:rsidR="00194316">
        <w:t>"</w:t>
      </w:r>
      <w:r w:rsidR="00CC7960">
        <w:t>BOLT_</w:t>
      </w:r>
      <w:r>
        <w:t>135</w:t>
      </w:r>
      <w:r w:rsidR="00194316">
        <w:t>"</w:t>
      </w:r>
      <w:r>
        <w:t>&gt;</w:t>
      </w:r>
      <w:r w:rsidRPr="007909A5">
        <w:t xml:space="preserve"> </w:t>
      </w:r>
    </w:p>
    <w:p w14:paraId="6B07D1F0" w14:textId="53E17342" w:rsidR="002E60CB" w:rsidRDefault="002E60CB" w:rsidP="004F5A65">
      <w:pPr>
        <w:pStyle w:val="XMLCode"/>
      </w:pPr>
      <w:r>
        <w:t xml:space="preserve">    &lt;threaded_connection length=</w:t>
      </w:r>
      <w:r w:rsidR="00194316">
        <w:t>"</w:t>
      </w:r>
      <w:r>
        <w:t>50</w:t>
      </w:r>
      <w:r w:rsidR="00194316">
        <w:t>"</w:t>
      </w:r>
      <w:r>
        <w:t xml:space="preserve"> diameter=</w:t>
      </w:r>
      <w:r w:rsidR="00194316">
        <w:t>"</w:t>
      </w:r>
      <w:r>
        <w:t>10</w:t>
      </w:r>
      <w:r w:rsidR="00194316">
        <w:t>"</w:t>
      </w:r>
      <w:r>
        <w:t xml:space="preserve"> </w:t>
      </w:r>
      <w:r>
        <w:br/>
        <w:t xml:space="preserve">         head_diameter=</w:t>
      </w:r>
      <w:r w:rsidR="00194316">
        <w:t>"</w:t>
      </w:r>
      <w:r>
        <w:t>16</w:t>
      </w:r>
      <w:r w:rsidR="00194316">
        <w:t>"</w:t>
      </w:r>
      <w:r>
        <w:t xml:space="preserve"> head_height=</w:t>
      </w:r>
      <w:r w:rsidR="00194316">
        <w:t>"</w:t>
      </w:r>
      <w:r>
        <w:t>5</w:t>
      </w:r>
      <w:r w:rsidR="00194316">
        <w:t>"</w:t>
      </w:r>
      <w:r>
        <w:t xml:space="preserve"> thread_length=</w:t>
      </w:r>
      <w:r w:rsidR="00194316">
        <w:t>"</w:t>
      </w:r>
      <w:r>
        <w:t>35</w:t>
      </w:r>
      <w:r w:rsidR="00194316">
        <w:t>"</w:t>
      </w:r>
      <w:r>
        <w:t xml:space="preserve"> </w:t>
      </w:r>
      <w:r>
        <w:br/>
        <w:t xml:space="preserve">         torque=</w:t>
      </w:r>
      <w:r w:rsidR="00194316">
        <w:t>"</w:t>
      </w:r>
      <w:r>
        <w:t>80</w:t>
      </w:r>
      <w:r w:rsidR="00194316">
        <w:t>"</w:t>
      </w:r>
      <w:r>
        <w:t xml:space="preserve"> angle=</w:t>
      </w:r>
      <w:r w:rsidR="00194316">
        <w:t>"</w:t>
      </w:r>
      <w:r>
        <w:t>30</w:t>
      </w:r>
      <w:r w:rsidR="00194316">
        <w:t>"</w:t>
      </w:r>
      <w:r>
        <w:t xml:space="preserve"> pretension</w:t>
      </w:r>
      <w:r w:rsidR="007E3DBF">
        <w:t>=</w:t>
      </w:r>
      <w:r w:rsidR="00194316">
        <w:t>"</w:t>
      </w:r>
      <w:r w:rsidR="007E3DBF">
        <w:t>1200</w:t>
      </w:r>
      <w:r w:rsidR="00194316">
        <w:t>"</w:t>
      </w:r>
      <w:r w:rsidR="007E3DBF">
        <w:t xml:space="preserve"> part_code=</w:t>
      </w:r>
      <w:r w:rsidR="00194316">
        <w:t>"</w:t>
      </w:r>
      <w:r w:rsidR="007E3DBF">
        <w:t>M10x50 12.9</w:t>
      </w:r>
      <w:r w:rsidR="00194316">
        <w:t>"</w:t>
      </w:r>
      <w:r>
        <w:t>&gt;</w:t>
      </w:r>
    </w:p>
    <w:p w14:paraId="260DE1B2" w14:textId="6F392D9F" w:rsidR="002E60CB" w:rsidRPr="0033379A" w:rsidRDefault="002E60CB" w:rsidP="004F5A65">
      <w:pPr>
        <w:pStyle w:val="XMLCode"/>
        <w:rPr>
          <w:lang w:val="fr-FR"/>
        </w:rPr>
      </w:pPr>
      <w:r>
        <w:t xml:space="preserve">        </w:t>
      </w:r>
      <w:r w:rsidRPr="0033379A">
        <w:rPr>
          <w:lang w:val="fr-FR"/>
        </w:rPr>
        <w:t>&lt;norma</w:t>
      </w:r>
      <w:r w:rsidR="007E3DBF" w:rsidRPr="0033379A">
        <w:rPr>
          <w:lang w:val="fr-FR"/>
        </w:rPr>
        <w:t>l_direction x=</w:t>
      </w:r>
      <w:r w:rsidR="00194316" w:rsidRPr="0033379A">
        <w:rPr>
          <w:lang w:val="fr-FR"/>
        </w:rPr>
        <w:t>"</w:t>
      </w:r>
      <w:r w:rsidR="007E3DBF" w:rsidRPr="0033379A">
        <w:rPr>
          <w:lang w:val="fr-FR"/>
        </w:rPr>
        <w:t>0</w:t>
      </w:r>
      <w:r w:rsidR="00194316" w:rsidRPr="0033379A">
        <w:rPr>
          <w:lang w:val="fr-FR"/>
        </w:rPr>
        <w:t>"</w:t>
      </w:r>
      <w:r w:rsidR="007E3DBF" w:rsidRPr="0033379A">
        <w:rPr>
          <w:lang w:val="fr-FR"/>
        </w:rPr>
        <w:t xml:space="preserve"> y=</w:t>
      </w:r>
      <w:r w:rsidR="00194316" w:rsidRPr="0033379A">
        <w:rPr>
          <w:lang w:val="fr-FR"/>
        </w:rPr>
        <w:t>"</w:t>
      </w:r>
      <w:r w:rsidR="007E3DBF" w:rsidRPr="0033379A">
        <w:rPr>
          <w:lang w:val="fr-FR"/>
        </w:rPr>
        <w:t>0</w:t>
      </w:r>
      <w:r w:rsidR="00194316" w:rsidRPr="0033379A">
        <w:rPr>
          <w:lang w:val="fr-FR"/>
        </w:rPr>
        <w:t>"</w:t>
      </w:r>
      <w:r w:rsidR="007E3DBF" w:rsidRPr="0033379A">
        <w:rPr>
          <w:lang w:val="fr-FR"/>
        </w:rPr>
        <w:t xml:space="preserve"> z=</w:t>
      </w:r>
      <w:r w:rsidR="00194316" w:rsidRPr="0033379A">
        <w:rPr>
          <w:lang w:val="fr-FR"/>
        </w:rPr>
        <w:t>"</w:t>
      </w:r>
      <w:r w:rsidR="007E3DBF" w:rsidRPr="0033379A">
        <w:rPr>
          <w:lang w:val="fr-FR"/>
        </w:rPr>
        <w:t>-10</w:t>
      </w:r>
      <w:r w:rsidR="00194316" w:rsidRPr="0033379A">
        <w:rPr>
          <w:lang w:val="fr-FR"/>
        </w:rPr>
        <w:t>"</w:t>
      </w:r>
      <w:r w:rsidR="009B14F3" w:rsidRPr="0033379A">
        <w:rPr>
          <w:lang w:val="fr-FR"/>
        </w:rPr>
        <w:t>/</w:t>
      </w:r>
      <w:r w:rsidRPr="0033379A">
        <w:rPr>
          <w:lang w:val="fr-FR"/>
        </w:rPr>
        <w:t>&gt;</w:t>
      </w:r>
    </w:p>
    <w:p w14:paraId="5CD02018" w14:textId="0ABA9994" w:rsidR="003535D6" w:rsidRDefault="003535D6" w:rsidP="004F5A65">
      <w:pPr>
        <w:pStyle w:val="XMLCode"/>
      </w:pPr>
      <w:r w:rsidRPr="0033379A">
        <w:rPr>
          <w:lang w:val="fr-FR"/>
        </w:rPr>
        <w:t xml:space="preserve">        </w:t>
      </w:r>
      <w:r w:rsidRPr="004F5A65">
        <w:rPr>
          <w:color w:val="FF0000"/>
        </w:rPr>
        <w:t xml:space="preserve">&lt;!-- Washer </w:t>
      </w:r>
      <w:r w:rsidR="003C3D58">
        <w:rPr>
          <w:color w:val="FF0000"/>
        </w:rPr>
        <w:t xml:space="preserve">is part of the </w:t>
      </w:r>
      <w:r w:rsidRPr="004F5A65">
        <w:rPr>
          <w:color w:val="FF0000"/>
        </w:rPr>
        <w:t>head</w:t>
      </w:r>
      <w:r w:rsidR="003C3D58">
        <w:rPr>
          <w:color w:val="FF0000"/>
        </w:rPr>
        <w:t xml:space="preserve">, so it cannot have part code </w:t>
      </w:r>
      <w:r w:rsidRPr="004F5A65">
        <w:rPr>
          <w:color w:val="FF0000"/>
        </w:rPr>
        <w:t>--&gt;</w:t>
      </w:r>
    </w:p>
    <w:p w14:paraId="7D9826BA" w14:textId="5865BE2F" w:rsidR="002E60CB" w:rsidRDefault="002E60CB" w:rsidP="004F5A65">
      <w:pPr>
        <w:pStyle w:val="XMLCode"/>
      </w:pPr>
      <w:r>
        <w:t xml:space="preserve">        &lt;washer outer_diameter=</w:t>
      </w:r>
      <w:r w:rsidR="00194316">
        <w:t>"</w:t>
      </w:r>
      <w:r>
        <w:t>20</w:t>
      </w:r>
      <w:r w:rsidR="00194316">
        <w:t>"</w:t>
      </w:r>
      <w:r>
        <w:t xml:space="preserve"> inner_diameter=</w:t>
      </w:r>
      <w:r w:rsidR="00194316">
        <w:t>"</w:t>
      </w:r>
      <w:r>
        <w:t>10.3</w:t>
      </w:r>
      <w:r w:rsidR="00194316">
        <w:t>"</w:t>
      </w:r>
      <w:r>
        <w:t xml:space="preserve"> thickness=</w:t>
      </w:r>
      <w:r w:rsidR="00194316">
        <w:t>"</w:t>
      </w:r>
      <w:r>
        <w:t>1.5</w:t>
      </w:r>
      <w:r w:rsidR="00194316">
        <w:t>"</w:t>
      </w:r>
      <w:r>
        <w:t xml:space="preserve"> </w:t>
      </w:r>
      <w:r>
        <w:br/>
        <w:t xml:space="preserve">             attache</w:t>
      </w:r>
      <w:r w:rsidR="007E3DBF">
        <w:t>d=</w:t>
      </w:r>
      <w:r w:rsidR="00194316">
        <w:t>"</w:t>
      </w:r>
      <w:r w:rsidR="007E3DBF">
        <w:t>true</w:t>
      </w:r>
      <w:r w:rsidR="00194316">
        <w:t>"</w:t>
      </w:r>
      <w:r w:rsidR="009B14F3">
        <w:t>/</w:t>
      </w:r>
      <w:r w:rsidR="003535D6">
        <w:t>&gt;</w:t>
      </w:r>
    </w:p>
    <w:p w14:paraId="5112AF32" w14:textId="77777777" w:rsidR="002E60CB" w:rsidRPr="004F5A65" w:rsidRDefault="002E60CB" w:rsidP="004F5A65">
      <w:pPr>
        <w:pStyle w:val="XMLCode"/>
        <w:rPr>
          <w:color w:val="0070C0"/>
        </w:rPr>
      </w:pPr>
      <w:r w:rsidRPr="00226A3F">
        <w:t xml:space="preserve">        </w:t>
      </w:r>
      <w:r w:rsidRPr="004F5A65">
        <w:rPr>
          <w:color w:val="0070C0"/>
        </w:rPr>
        <w:t>&lt;bolt&gt;</w:t>
      </w:r>
    </w:p>
    <w:p w14:paraId="54D7F44B" w14:textId="52F049D4" w:rsidR="002E60CB" w:rsidRPr="004F5A65" w:rsidRDefault="002E60CB" w:rsidP="004F5A65">
      <w:pPr>
        <w:pStyle w:val="XMLCode"/>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stati</w:t>
      </w:r>
      <w:r w:rsidR="007E3DBF">
        <w:rPr>
          <w:color w:val="0070C0"/>
        </w:rPr>
        <w:t>c_friction=</w:t>
      </w:r>
      <w:r w:rsidR="00194316">
        <w:rPr>
          <w:color w:val="0070C0"/>
        </w:rPr>
        <w:t>"</w:t>
      </w:r>
      <w:r w:rsidR="007E3DBF">
        <w:rPr>
          <w:color w:val="0070C0"/>
        </w:rPr>
        <w:t>0.8</w:t>
      </w:r>
      <w:r w:rsidR="00194316">
        <w:rPr>
          <w:color w:val="0070C0"/>
        </w:rPr>
        <w:t>"</w:t>
      </w:r>
      <w:r w:rsidR="007E3DBF">
        <w:rPr>
          <w:color w:val="0070C0"/>
        </w:rPr>
        <w:t xml:space="preserve"> clipped_to=</w:t>
      </w:r>
      <w:r w:rsidR="00194316">
        <w:rPr>
          <w:color w:val="0070C0"/>
        </w:rPr>
        <w:t>"</w:t>
      </w:r>
      <w:r w:rsidR="007E3DBF">
        <w:rPr>
          <w:color w:val="0070C0"/>
        </w:rPr>
        <w:t>4</w:t>
      </w:r>
      <w:r w:rsidR="00194316">
        <w:rPr>
          <w:color w:val="0070C0"/>
        </w:rPr>
        <w:t>"</w:t>
      </w:r>
      <w:r w:rsidR="009B14F3">
        <w:rPr>
          <w:color w:val="0070C0"/>
        </w:rPr>
        <w:t>/</w:t>
      </w:r>
      <w:r w:rsidRPr="004F5A65">
        <w:rPr>
          <w:color w:val="0070C0"/>
        </w:rPr>
        <w:t>&gt;</w:t>
      </w:r>
    </w:p>
    <w:p w14:paraId="7BC3C6FF" w14:textId="77777777" w:rsidR="002E60CB" w:rsidRPr="004F5A65" w:rsidRDefault="002E60CB" w:rsidP="004F5A65">
      <w:pPr>
        <w:pStyle w:val="XMLCode"/>
        <w:rPr>
          <w:color w:val="0070C0"/>
        </w:rPr>
      </w:pPr>
      <w:r w:rsidRPr="004F5A65">
        <w:rPr>
          <w:color w:val="0070C0"/>
        </w:rPr>
        <w:lastRenderedPageBreak/>
        <w:t xml:space="preserve">        &lt;/bolt&gt;</w:t>
      </w:r>
    </w:p>
    <w:p w14:paraId="20B6181A" w14:textId="77777777" w:rsidR="002E60CB" w:rsidRDefault="002E60CB" w:rsidP="004F5A65">
      <w:pPr>
        <w:pStyle w:val="XMLCode"/>
      </w:pPr>
      <w:r>
        <w:t xml:space="preserve">    &lt;/threaded_connection&gt;</w:t>
      </w:r>
    </w:p>
    <w:p w14:paraId="04C773D7" w14:textId="488FD8A9" w:rsidR="004F5A65" w:rsidRDefault="004F5A65" w:rsidP="004F5A65">
      <w:pPr>
        <w:pStyle w:val="XMLCode"/>
      </w:pPr>
      <w:r>
        <w:t xml:space="preserve">    </w:t>
      </w:r>
      <w:r w:rsidR="003535D6">
        <w:t>&lt;loc&gt; 1500.3 838.7 730.6 &lt;/loc&gt;</w:t>
      </w:r>
    </w:p>
    <w:p w14:paraId="72B3C323" w14:textId="77777777" w:rsidR="002E60CB" w:rsidRDefault="002E60CB" w:rsidP="004F5A65">
      <w:pPr>
        <w:pStyle w:val="XMLCode"/>
      </w:pPr>
      <w:r>
        <w:t xml:space="preserve">    &lt;appdata&gt;</w:t>
      </w:r>
    </w:p>
    <w:p w14:paraId="75521338" w14:textId="77777777" w:rsidR="002E60CB" w:rsidRPr="00226A3F" w:rsidRDefault="002E60CB" w:rsidP="004F5A65">
      <w:pPr>
        <w:pStyle w:val="XMLCode"/>
      </w:pPr>
      <w:r w:rsidRPr="00226A3F">
        <w:t xml:space="preserve">    </w:t>
      </w:r>
      <w:r w:rsidR="004F5A65">
        <w:tab/>
      </w:r>
      <w:r w:rsidR="004F5A65">
        <w:tab/>
        <w:t>...</w:t>
      </w:r>
    </w:p>
    <w:p w14:paraId="68B82EC5" w14:textId="77777777" w:rsidR="002E60CB" w:rsidRDefault="002E60CB" w:rsidP="004F5A65">
      <w:pPr>
        <w:pStyle w:val="XMLCode"/>
      </w:pPr>
      <w:r>
        <w:t xml:space="preserve">    &lt;/appdata&gt;</w:t>
      </w:r>
    </w:p>
    <w:p w14:paraId="7CE73D44" w14:textId="77777777" w:rsidR="002E60CB" w:rsidRDefault="002E60CB" w:rsidP="004F5A65">
      <w:pPr>
        <w:pStyle w:val="XMLCode"/>
      </w:pPr>
      <w:r>
        <w:t>&lt;/connection_0d&gt;</w:t>
      </w:r>
    </w:p>
    <w:p w14:paraId="4E2643A7" w14:textId="77777777" w:rsidR="002E60CB" w:rsidRDefault="002E60CB" w:rsidP="002E60CB">
      <w:pPr>
        <w:pStyle w:val="XMLCode"/>
      </w:pPr>
    </w:p>
    <w:p w14:paraId="70CBC932" w14:textId="46FCA4F8" w:rsidR="00F76553" w:rsidRPr="00226A3F" w:rsidRDefault="00F76553" w:rsidP="00F76553">
      <w:pPr>
        <w:pStyle w:val="Example"/>
        <w:keepNext/>
        <w:keepLines/>
      </w:pPr>
      <w:r w:rsidRPr="00226A3F">
        <w:t xml:space="preserve">Example </w:t>
      </w:r>
      <w:r>
        <w:t xml:space="preserve">D (using every attribute, as </w:t>
      </w:r>
      <w:r w:rsidR="008B4B4B">
        <w:t>many</w:t>
      </w:r>
      <w:r>
        <w:t xml:space="preserve"> as possible)</w:t>
      </w:r>
      <w:r w:rsidRPr="00226A3F">
        <w:t>:</w:t>
      </w:r>
      <w:r>
        <w:t xml:space="preserve"> </w:t>
      </w:r>
    </w:p>
    <w:p w14:paraId="54F26731" w14:textId="77777777" w:rsidR="00F76553" w:rsidRDefault="00F76553" w:rsidP="00F76553">
      <w:pPr>
        <w:pStyle w:val="XMLCode"/>
        <w:keepNext/>
        <w:keepLines/>
      </w:pPr>
    </w:p>
    <w:p w14:paraId="726DAF85" w14:textId="1BC47415" w:rsidR="00F76553" w:rsidRPr="00DB0BEF" w:rsidRDefault="00F76553" w:rsidP="00F76553">
      <w:pPr>
        <w:pStyle w:val="XMLCode"/>
        <w:keepNext/>
        <w:keepLines/>
        <w:rPr>
          <w:b/>
          <w:bCs/>
          <w:color w:val="000000"/>
        </w:rPr>
      </w:pPr>
      <w:r w:rsidRPr="00927F2D">
        <w:t>&lt;?</w:t>
      </w:r>
      <w:r w:rsidRPr="00DB0BEF">
        <w:rPr>
          <w:color w:val="0000FF"/>
        </w:rPr>
        <w:t>xml</w:t>
      </w:r>
      <w:r w:rsidRPr="00DB0BEF">
        <w:rPr>
          <w:color w:val="000000"/>
        </w:rPr>
        <w:t xml:space="preserve"> </w:t>
      </w:r>
      <w:r w:rsidRPr="00DB0BEF">
        <w:t>version</w:t>
      </w:r>
      <w:r w:rsidRPr="00DB0BEF">
        <w:rPr>
          <w:color w:val="000000"/>
        </w:rPr>
        <w:t>=</w:t>
      </w:r>
      <w:r w:rsidR="00194316">
        <w:rPr>
          <w:b/>
          <w:bCs/>
          <w:color w:val="8000FF"/>
        </w:rPr>
        <w:t>"</w:t>
      </w:r>
      <w:r w:rsidRPr="00DB0BEF">
        <w:rPr>
          <w:b/>
          <w:bCs/>
          <w:color w:val="8000FF"/>
        </w:rPr>
        <w:t>1.0</w:t>
      </w:r>
      <w:r w:rsidR="00194316">
        <w:rPr>
          <w:b/>
          <w:bCs/>
          <w:color w:val="8000FF"/>
        </w:rPr>
        <w:t>"</w:t>
      </w:r>
      <w:r w:rsidRPr="00DB0BEF">
        <w:rPr>
          <w:color w:val="000000"/>
        </w:rPr>
        <w:t xml:space="preserve"> </w:t>
      </w:r>
      <w:r w:rsidRPr="00DB0BEF">
        <w:t>encoding</w:t>
      </w:r>
      <w:r w:rsidRPr="00DB0BEF">
        <w:rPr>
          <w:color w:val="000000"/>
        </w:rPr>
        <w:t>=</w:t>
      </w:r>
      <w:r w:rsidR="00194316">
        <w:rPr>
          <w:b/>
          <w:bCs/>
          <w:color w:val="8000FF"/>
        </w:rPr>
        <w:t>"</w:t>
      </w:r>
      <w:r w:rsidRPr="00DB0BEF">
        <w:rPr>
          <w:b/>
          <w:bCs/>
          <w:color w:val="8000FF"/>
        </w:rPr>
        <w:t>iso-8859-1</w:t>
      </w:r>
      <w:r w:rsidR="00194316">
        <w:rPr>
          <w:b/>
          <w:bCs/>
          <w:color w:val="8000FF"/>
        </w:rPr>
        <w:t>"</w:t>
      </w:r>
      <w:r w:rsidRPr="00DB0BEF">
        <w:rPr>
          <w:color w:val="000000"/>
        </w:rPr>
        <w:t xml:space="preserve"> </w:t>
      </w:r>
      <w:r w:rsidRPr="00DB0BEF">
        <w:t>standalone</w:t>
      </w:r>
      <w:r w:rsidRPr="00DB0BEF">
        <w:rPr>
          <w:color w:val="000000"/>
        </w:rPr>
        <w:t>=</w:t>
      </w:r>
      <w:r w:rsidR="00194316">
        <w:rPr>
          <w:b/>
          <w:bCs/>
          <w:color w:val="8000FF"/>
        </w:rPr>
        <w:t>"</w:t>
      </w:r>
      <w:r w:rsidRPr="00DB0BEF">
        <w:rPr>
          <w:b/>
          <w:bCs/>
          <w:color w:val="8000FF"/>
        </w:rPr>
        <w:t>no</w:t>
      </w:r>
      <w:r w:rsidR="00194316">
        <w:rPr>
          <w:b/>
          <w:bCs/>
          <w:color w:val="8000FF"/>
        </w:rPr>
        <w:t>"</w:t>
      </w:r>
      <w:r w:rsidRPr="00927F2D">
        <w:t>?&gt;</w:t>
      </w:r>
    </w:p>
    <w:p w14:paraId="3A35DA16" w14:textId="4A183286" w:rsidR="00F76553" w:rsidRPr="00DB0BEF" w:rsidRDefault="00F76553" w:rsidP="00F76553">
      <w:pPr>
        <w:pStyle w:val="XMLCode"/>
        <w:keepNext/>
        <w:keepLines/>
        <w:rPr>
          <w:b/>
          <w:bCs/>
          <w:color w:val="000000"/>
        </w:rPr>
      </w:pPr>
      <w:r w:rsidRPr="00DB0BEF">
        <w:rPr>
          <w:color w:val="0000FF"/>
        </w:rPr>
        <w:t>&lt;xmcf</w:t>
      </w:r>
      <w:r w:rsidRPr="00DB0BEF">
        <w:rPr>
          <w:color w:val="000000"/>
        </w:rPr>
        <w:t xml:space="preserve"> </w:t>
      </w:r>
      <w:r w:rsidRPr="00DB0BEF">
        <w:t>xmlns:xsi</w:t>
      </w:r>
      <w:r w:rsidRPr="00DB0BEF">
        <w:rPr>
          <w:color w:val="000000"/>
        </w:rPr>
        <w:t>=</w:t>
      </w:r>
      <w:r w:rsidR="00194316">
        <w:rPr>
          <w:b/>
          <w:bCs/>
          <w:color w:val="8000FF"/>
        </w:rPr>
        <w:t>"</w:t>
      </w:r>
      <w:r w:rsidRPr="00DB0BEF">
        <w:rPr>
          <w:b/>
          <w:bCs/>
          <w:color w:val="8000FF"/>
        </w:rPr>
        <w:t>http://www.w3.org/2001/XMLSchema-instance</w:t>
      </w:r>
      <w:r w:rsidR="00194316">
        <w:rPr>
          <w:b/>
          <w:bCs/>
          <w:color w:val="8000FF"/>
        </w:rPr>
        <w:t>"</w:t>
      </w:r>
      <w:r w:rsidRPr="00DB0BEF">
        <w:rPr>
          <w:color w:val="000000"/>
        </w:rPr>
        <w:t xml:space="preserve"> </w:t>
      </w:r>
      <w:r>
        <w:rPr>
          <w:color w:val="000000"/>
        </w:rPr>
        <w:br/>
      </w:r>
      <w:r>
        <w:rPr>
          <w:b/>
          <w:bCs/>
          <w:color w:val="000000"/>
        </w:rPr>
        <w:t xml:space="preserve">   </w:t>
      </w:r>
      <w:r w:rsidRPr="00DB0BEF">
        <w:t>xsi:noNamespaceSchemaLocation</w:t>
      </w:r>
      <w:r w:rsidRPr="00DB0BEF">
        <w:rPr>
          <w:color w:val="000000"/>
        </w:rPr>
        <w:t>=</w:t>
      </w:r>
      <w:r w:rsidR="00194316">
        <w:rPr>
          <w:b/>
          <w:bCs/>
          <w:color w:val="8000FF"/>
        </w:rPr>
        <w:t>"</w:t>
      </w:r>
      <w:r w:rsidR="009A3F31">
        <w:rPr>
          <w:b/>
          <w:bCs/>
          <w:color w:val="8000FF"/>
        </w:rPr>
        <w:t>xmcf_3_0_1.xsd</w:t>
      </w:r>
      <w:r w:rsidR="00194316">
        <w:rPr>
          <w:b/>
          <w:bCs/>
          <w:color w:val="8000FF"/>
        </w:rPr>
        <w:t>"</w:t>
      </w:r>
      <w:r w:rsidRPr="00DB0BEF">
        <w:rPr>
          <w:color w:val="0000FF"/>
        </w:rPr>
        <w:t>&gt;</w:t>
      </w:r>
    </w:p>
    <w:p w14:paraId="3EFC5DFA" w14:textId="4C92C507" w:rsidR="00F76553" w:rsidRPr="00DB0BEF" w:rsidRDefault="00F76553" w:rsidP="00F76553">
      <w:pPr>
        <w:pStyle w:val="XMLCode"/>
        <w:keepNext/>
        <w:keepLines/>
        <w:rPr>
          <w:b/>
          <w:bCs/>
          <w:color w:val="000000"/>
        </w:rPr>
      </w:pPr>
      <w:r>
        <w:rPr>
          <w:b/>
          <w:bCs/>
          <w:color w:val="000000"/>
        </w:rPr>
        <w:t xml:space="preserve">   </w:t>
      </w:r>
      <w:r w:rsidRPr="00DB0BEF">
        <w:rPr>
          <w:color w:val="0000FF"/>
        </w:rPr>
        <w:t>&lt;version&gt;</w:t>
      </w:r>
      <w:r w:rsidRPr="00DB0BEF">
        <w:rPr>
          <w:b/>
          <w:bCs/>
          <w:color w:val="000000"/>
        </w:rPr>
        <w:t xml:space="preserve"> </w:t>
      </w:r>
      <w:r w:rsidR="009A3F31">
        <w:t>3</w:t>
      </w:r>
      <w:r w:rsidR="009A3F31" w:rsidRPr="00BA120B">
        <w:t>.0.</w:t>
      </w:r>
      <w:r w:rsidR="009A3F31">
        <w:t>1</w:t>
      </w:r>
      <w:r w:rsidRPr="00DB0BEF">
        <w:rPr>
          <w:b/>
          <w:bCs/>
          <w:color w:val="000000"/>
        </w:rPr>
        <w:t xml:space="preserve"> </w:t>
      </w:r>
      <w:r w:rsidRPr="00DB0BEF">
        <w:rPr>
          <w:color w:val="0000FF"/>
        </w:rPr>
        <w:t>&lt;/version&gt;</w:t>
      </w:r>
    </w:p>
    <w:p w14:paraId="72AE0D71"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&lt;date&gt;</w:t>
      </w:r>
      <w:r w:rsidRPr="00DB0BEF">
        <w:rPr>
          <w:b/>
          <w:bCs/>
          <w:color w:val="000000"/>
        </w:rPr>
        <w:t xml:space="preserve"> 201</w:t>
      </w:r>
      <w:r>
        <w:rPr>
          <w:b/>
          <w:bCs/>
          <w:color w:val="000000"/>
        </w:rPr>
        <w:t>6</w:t>
      </w:r>
      <w:r w:rsidRPr="00DB0BEF">
        <w:rPr>
          <w:b/>
          <w:bCs/>
          <w:color w:val="000000"/>
        </w:rPr>
        <w:t>-</w:t>
      </w:r>
      <w:r>
        <w:rPr>
          <w:b/>
          <w:bCs/>
          <w:color w:val="000000"/>
        </w:rPr>
        <w:t>0</w:t>
      </w:r>
      <w:r w:rsidRPr="00DB0BEF">
        <w:rPr>
          <w:b/>
          <w:bCs/>
          <w:color w:val="000000"/>
        </w:rPr>
        <w:t>1-0</w:t>
      </w:r>
      <w:r>
        <w:rPr>
          <w:b/>
          <w:bCs/>
          <w:color w:val="000000"/>
        </w:rPr>
        <w:t>8</w:t>
      </w:r>
      <w:r w:rsidRPr="00DB0BEF">
        <w:rPr>
          <w:b/>
          <w:bCs/>
          <w:color w:val="000000"/>
        </w:rPr>
        <w:t xml:space="preserve"> </w:t>
      </w:r>
      <w:r w:rsidRPr="00DB0BEF">
        <w:rPr>
          <w:color w:val="0000FF"/>
        </w:rPr>
        <w:t>&lt;/date&gt;</w:t>
      </w:r>
    </w:p>
    <w:p w14:paraId="1A46AF26" w14:textId="452F4041" w:rsidR="00F76553" w:rsidRPr="00573CF0" w:rsidRDefault="00F76553" w:rsidP="00F76553">
      <w:pPr>
        <w:pStyle w:val="XMLCode"/>
        <w:keepNext/>
        <w:keepLines/>
        <w:rPr>
          <w:color w:val="000000"/>
        </w:rPr>
      </w:pPr>
      <w:r>
        <w:rPr>
          <w:color w:val="000000"/>
        </w:rPr>
        <w:t xml:space="preserve">   </w:t>
      </w:r>
      <w:r w:rsidRPr="00C43F7A">
        <w:rPr>
          <w:color w:val="0000FF"/>
        </w:rPr>
        <w:t>&lt;units</w:t>
      </w:r>
      <w:r w:rsidRPr="00C43F7A">
        <w:t xml:space="preserve"> length=</w:t>
      </w:r>
      <w:r w:rsidR="00194316">
        <w:rPr>
          <w:color w:val="8000FF"/>
        </w:rPr>
        <w:t>"</w:t>
      </w:r>
      <w:r w:rsidRPr="00C43F7A">
        <w:rPr>
          <w:color w:val="8000FF"/>
        </w:rPr>
        <w:t>mm</w:t>
      </w:r>
      <w:r w:rsidR="00194316">
        <w:rPr>
          <w:color w:val="8000FF"/>
        </w:rPr>
        <w:t>"</w:t>
      </w:r>
      <w:r w:rsidRPr="00C43F7A">
        <w:t xml:space="preserve"> angle=</w:t>
      </w:r>
      <w:r w:rsidR="00194316">
        <w:rPr>
          <w:color w:val="8000FF"/>
        </w:rPr>
        <w:t>"</w:t>
      </w:r>
      <w:r w:rsidR="001C7DB1">
        <w:rPr>
          <w:color w:val="8000FF"/>
        </w:rPr>
        <w:t>deg</w:t>
      </w:r>
      <w:r w:rsidR="00194316">
        <w:rPr>
          <w:color w:val="8000FF"/>
        </w:rPr>
        <w:t>"</w:t>
      </w:r>
      <w:r w:rsidRPr="00C43F7A">
        <w:t xml:space="preserve"> mass=</w:t>
      </w:r>
      <w:r w:rsidR="00194316">
        <w:rPr>
          <w:color w:val="8000FF"/>
        </w:rPr>
        <w:t>"</w:t>
      </w:r>
      <w:r w:rsidRPr="00C43F7A">
        <w:rPr>
          <w:color w:val="8000FF"/>
        </w:rPr>
        <w:t>kg</w:t>
      </w:r>
      <w:r w:rsidR="00194316">
        <w:rPr>
          <w:color w:val="8000FF"/>
        </w:rPr>
        <w:t>"</w:t>
      </w:r>
      <w:r w:rsidRPr="00C43F7A">
        <w:t xml:space="preserve"> force=</w:t>
      </w:r>
      <w:r w:rsidR="00194316">
        <w:rPr>
          <w:color w:val="8000FF"/>
        </w:rPr>
        <w:t>"</w:t>
      </w:r>
      <w:r w:rsidRPr="00C43F7A">
        <w:rPr>
          <w:color w:val="8000FF"/>
        </w:rPr>
        <w:t>N</w:t>
      </w:r>
      <w:r w:rsidR="00194316">
        <w:rPr>
          <w:color w:val="8000FF"/>
        </w:rPr>
        <w:t>"</w:t>
      </w:r>
      <w:r w:rsidRPr="00C43F7A">
        <w:t xml:space="preserve"> torque=</w:t>
      </w:r>
      <w:r w:rsidR="00194316">
        <w:rPr>
          <w:color w:val="8000FF"/>
        </w:rPr>
        <w:t>"</w:t>
      </w:r>
      <w:r w:rsidRPr="00C43F7A">
        <w:rPr>
          <w:color w:val="8000FF"/>
        </w:rPr>
        <w:t>Nm</w:t>
      </w:r>
      <w:r w:rsidR="00194316">
        <w:rPr>
          <w:color w:val="8000FF"/>
        </w:rPr>
        <w:t>"</w:t>
      </w:r>
      <w:r w:rsidRPr="00C43F7A">
        <w:t xml:space="preserve"> time=</w:t>
      </w:r>
      <w:r w:rsidR="00194316">
        <w:rPr>
          <w:color w:val="8000FF"/>
        </w:rPr>
        <w:t>"</w:t>
      </w:r>
      <w:r w:rsidRPr="00C43F7A">
        <w:rPr>
          <w:color w:val="8000FF"/>
        </w:rPr>
        <w:t>s</w:t>
      </w:r>
      <w:r w:rsidR="00194316">
        <w:rPr>
          <w:color w:val="8000FF"/>
        </w:rPr>
        <w:t>"</w:t>
      </w:r>
      <w:r w:rsidR="009B14F3">
        <w:rPr>
          <w:color w:val="8000FF"/>
        </w:rPr>
        <w:t>/</w:t>
      </w:r>
      <w:r w:rsidRPr="00C43F7A">
        <w:rPr>
          <w:color w:val="0000FF"/>
        </w:rPr>
        <w:t>&gt;</w:t>
      </w:r>
    </w:p>
    <w:p w14:paraId="24BA0B77" w14:textId="42697F8D"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&lt;connection_group</w:t>
      </w:r>
      <w:r w:rsidRPr="00DB0BEF">
        <w:rPr>
          <w:color w:val="000000"/>
        </w:rPr>
        <w:t xml:space="preserve"> </w:t>
      </w:r>
      <w:r w:rsidRPr="00DB0BEF">
        <w:t>id</w:t>
      </w:r>
      <w:r w:rsidRPr="00DB0BEF">
        <w:rPr>
          <w:color w:val="000000"/>
        </w:rPr>
        <w:t>=</w:t>
      </w:r>
      <w:r w:rsidR="00194316">
        <w:rPr>
          <w:b/>
          <w:bCs/>
          <w:color w:val="8000FF"/>
        </w:rPr>
        <w:t>"</w:t>
      </w:r>
      <w:r w:rsidRPr="00DB0BEF">
        <w:rPr>
          <w:b/>
          <w:bCs/>
          <w:color w:val="8000FF"/>
        </w:rPr>
        <w:t>1</w:t>
      </w:r>
      <w:r w:rsidR="00194316">
        <w:rPr>
          <w:b/>
          <w:bCs/>
          <w:color w:val="8000FF"/>
        </w:rPr>
        <w:t>"</w:t>
      </w:r>
      <w:r w:rsidRPr="00DB0BEF">
        <w:rPr>
          <w:color w:val="0000FF"/>
        </w:rPr>
        <w:t>&gt;</w:t>
      </w:r>
    </w:p>
    <w:p w14:paraId="105692B9"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&lt;connected_to&gt;</w:t>
      </w:r>
    </w:p>
    <w:p w14:paraId="6447896A" w14:textId="3217725B"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sidRPr="00DB0BEF">
        <w:rPr>
          <w:b/>
          <w:bCs/>
          <w:color w:val="8000FF"/>
        </w:rPr>
        <w:t>1</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PART_7000400</w:t>
      </w:r>
      <w:r w:rsidR="00194316">
        <w:rPr>
          <w:b/>
          <w:bCs/>
          <w:color w:val="8000FF"/>
        </w:rPr>
        <w:t>"</w:t>
      </w:r>
      <w:r w:rsidR="00862882">
        <w:rPr>
          <w:b/>
          <w:bCs/>
          <w:color w:val="8000FF"/>
        </w:rPr>
        <w:t>/</w:t>
      </w:r>
      <w:r w:rsidRPr="00DB0BEF">
        <w:rPr>
          <w:color w:val="0000FF"/>
        </w:rPr>
        <w:t>&gt;</w:t>
      </w:r>
    </w:p>
    <w:p w14:paraId="276F88EB" w14:textId="0080A86B"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sidRPr="00DB0BEF">
        <w:rPr>
          <w:b/>
          <w:bCs/>
          <w:color w:val="8000FF"/>
        </w:rPr>
        <w:t>2</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PART_7100100</w:t>
      </w:r>
      <w:r w:rsidR="00194316">
        <w:rPr>
          <w:b/>
          <w:bCs/>
          <w:color w:val="8000FF"/>
        </w:rPr>
        <w:t>"</w:t>
      </w:r>
      <w:r w:rsidR="00862882">
        <w:rPr>
          <w:b/>
          <w:bCs/>
          <w:color w:val="8000FF"/>
        </w:rPr>
        <w:t>/</w:t>
      </w:r>
      <w:r w:rsidRPr="00DB0BEF">
        <w:rPr>
          <w:color w:val="0000FF"/>
        </w:rPr>
        <w:t>&gt;</w:t>
      </w:r>
    </w:p>
    <w:p w14:paraId="7CE457F0" w14:textId="3F96FACA"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sidRPr="00DB0BEF">
        <w:rPr>
          <w:b/>
          <w:bCs/>
          <w:color w:val="8000FF"/>
        </w:rPr>
        <w:t>5</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PART_5000300</w:t>
      </w:r>
      <w:r w:rsidR="00194316">
        <w:rPr>
          <w:b/>
          <w:bCs/>
          <w:color w:val="8000FF"/>
        </w:rPr>
        <w:t>"</w:t>
      </w:r>
      <w:r w:rsidR="00862882">
        <w:rPr>
          <w:b/>
          <w:bCs/>
          <w:color w:val="8000FF"/>
        </w:rPr>
        <w:t>/</w:t>
      </w:r>
      <w:r w:rsidRPr="00DB0BEF">
        <w:rPr>
          <w:color w:val="0000FF"/>
        </w:rPr>
        <w:t>&gt;</w:t>
      </w:r>
    </w:p>
    <w:p w14:paraId="5F0E97B5" w14:textId="7652AB21"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Pr>
          <w:b/>
          <w:bCs/>
          <w:color w:val="8000FF"/>
        </w:rPr>
        <w:t>6</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PART_5000</w:t>
      </w:r>
      <w:r>
        <w:rPr>
          <w:b/>
          <w:bCs/>
          <w:color w:val="8000FF"/>
        </w:rPr>
        <w:t>8</w:t>
      </w:r>
      <w:r w:rsidRPr="00DB0BEF">
        <w:rPr>
          <w:b/>
          <w:bCs/>
          <w:color w:val="8000FF"/>
        </w:rPr>
        <w:t>00</w:t>
      </w:r>
      <w:r w:rsidR="00194316">
        <w:rPr>
          <w:b/>
          <w:bCs/>
          <w:color w:val="8000FF"/>
        </w:rPr>
        <w:t>"</w:t>
      </w:r>
      <w:r w:rsidR="00862882">
        <w:rPr>
          <w:b/>
          <w:bCs/>
          <w:color w:val="8000FF"/>
        </w:rPr>
        <w:t>/</w:t>
      </w:r>
      <w:r w:rsidRPr="00DB0BEF">
        <w:rPr>
          <w:color w:val="0000FF"/>
        </w:rPr>
        <w:t>&gt;</w:t>
      </w:r>
    </w:p>
    <w:p w14:paraId="4DDEEED1"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&lt;/connected_to&gt;</w:t>
      </w:r>
    </w:p>
    <w:p w14:paraId="7C7CAFA0"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&lt;connection_list&gt;</w:t>
      </w:r>
    </w:p>
    <w:p w14:paraId="566A75F3" w14:textId="1E9DF745" w:rsidR="00F76553" w:rsidRPr="00DB0BEF" w:rsidRDefault="00F76553" w:rsidP="006521D4">
      <w:pPr>
        <w:pStyle w:val="XMLCode"/>
        <w:keepLines/>
        <w:rPr>
          <w:b/>
          <w:bCs/>
          <w:color w:val="000000"/>
        </w:rPr>
      </w:pPr>
      <w:r>
        <w:rPr>
          <w:b/>
          <w:bCs/>
          <w:color w:val="000000"/>
        </w:rPr>
        <w:t xml:space="preserve">         </w:t>
      </w:r>
      <w:r w:rsidRPr="00DB0BEF">
        <w:rPr>
          <w:color w:val="0000FF"/>
        </w:rPr>
        <w:t>&lt;connection_0d</w:t>
      </w:r>
      <w:r w:rsidRPr="00DB0BEF">
        <w:rPr>
          <w:color w:val="000000"/>
        </w:rPr>
        <w:t xml:space="preserve"> </w:t>
      </w:r>
      <w:r w:rsidRPr="00DB0BEF">
        <w:t>label</w:t>
      </w:r>
      <w:r w:rsidRPr="00DB0BEF">
        <w:rPr>
          <w:color w:val="000000"/>
        </w:rPr>
        <w:t>=</w:t>
      </w:r>
      <w:r w:rsidR="00194316">
        <w:rPr>
          <w:b/>
          <w:bCs/>
          <w:color w:val="8000FF"/>
        </w:rPr>
        <w:t>"</w:t>
      </w:r>
      <w:r w:rsidR="00CC7960">
        <w:rPr>
          <w:b/>
          <w:bCs/>
          <w:color w:val="8000FF"/>
        </w:rPr>
        <w:t>BOLT_</w:t>
      </w:r>
      <w:r w:rsidRPr="00DB0BEF">
        <w:rPr>
          <w:b/>
          <w:bCs/>
          <w:color w:val="8000FF"/>
        </w:rPr>
        <w:t>135</w:t>
      </w:r>
      <w:r w:rsidR="00194316">
        <w:rPr>
          <w:b/>
          <w:bCs/>
          <w:color w:val="8000FF"/>
        </w:rPr>
        <w:t>"</w:t>
      </w:r>
      <w:r w:rsidRPr="00DB0BEF">
        <w:rPr>
          <w:color w:val="0000FF"/>
        </w:rPr>
        <w:t>&gt;</w:t>
      </w:r>
      <w:r w:rsidRPr="00DB0BEF">
        <w:rPr>
          <w:b/>
          <w:bCs/>
          <w:color w:val="000000"/>
        </w:rPr>
        <w:t xml:space="preserve">   </w:t>
      </w:r>
      <w:r w:rsidRPr="00E019D4">
        <w:rPr>
          <w:color w:val="008000"/>
          <w:u w:val="single"/>
        </w:rPr>
        <w:t>&lt;!-- bolt with washers --&gt;</w:t>
      </w:r>
    </w:p>
    <w:p w14:paraId="4D3BC99D"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&lt;loc&gt;</w:t>
      </w:r>
      <w:r w:rsidRPr="00DB0BEF">
        <w:rPr>
          <w:b/>
          <w:bCs/>
          <w:color w:val="000000"/>
        </w:rPr>
        <w:t xml:space="preserve"> 84 60 10 </w:t>
      </w:r>
      <w:r w:rsidRPr="00DB0BEF">
        <w:rPr>
          <w:color w:val="0000FF"/>
        </w:rPr>
        <w:t>&lt;/loc&gt;</w:t>
      </w:r>
    </w:p>
    <w:p w14:paraId="21C991BA" w14:textId="6FBD6B61" w:rsidR="00176129" w:rsidRDefault="00F76553" w:rsidP="006521D4">
      <w:pPr>
        <w:pStyle w:val="XMLCode"/>
        <w:keepLines/>
        <w:rPr>
          <w:b/>
          <w:bCs/>
          <w:color w:val="8000FF"/>
        </w:rPr>
      </w:pPr>
      <w:r>
        <w:rPr>
          <w:b/>
          <w:bCs/>
          <w:color w:val="000000"/>
        </w:rPr>
        <w:t xml:space="preserve">        </w:t>
      </w:r>
      <w:r w:rsidRPr="00DB0BEF">
        <w:rPr>
          <w:b/>
          <w:bCs/>
          <w:color w:val="000000"/>
        </w:rPr>
        <w:t xml:space="preserve"> </w:t>
      </w:r>
      <w:r>
        <w:rPr>
          <w:b/>
          <w:bCs/>
          <w:color w:val="000000"/>
        </w:rPr>
        <w:t xml:space="preserve">   </w:t>
      </w:r>
      <w:r w:rsidRPr="00DB0BEF">
        <w:rPr>
          <w:color w:val="008000"/>
        </w:rPr>
        <w:t xml:space="preserve">&lt;!-- Friction </w:t>
      </w:r>
      <w:r w:rsidR="00176129">
        <w:rPr>
          <w:color w:val="008000"/>
        </w:rPr>
        <w:t xml:space="preserve">between </w:t>
      </w:r>
      <w:r w:rsidR="00194316">
        <w:rPr>
          <w:color w:val="008000"/>
        </w:rPr>
        <w:t>"</w:t>
      </w:r>
      <w:r w:rsidRPr="00DB0BEF">
        <w:rPr>
          <w:color w:val="008000"/>
        </w:rPr>
        <w:t>head to washer</w:t>
      </w:r>
      <w:r w:rsidR="00194316">
        <w:rPr>
          <w:color w:val="008000"/>
        </w:rPr>
        <w:t>"</w:t>
      </w:r>
      <w:r w:rsidR="00176129">
        <w:rPr>
          <w:color w:val="008000"/>
        </w:rPr>
        <w:t xml:space="preserve"> and "</w:t>
      </w:r>
      <w:r w:rsidR="00176129" w:rsidRPr="00176129">
        <w:rPr>
          <w:color w:val="008000"/>
        </w:rPr>
        <w:t xml:space="preserve"> </w:t>
      </w:r>
      <w:r w:rsidR="00176129" w:rsidRPr="00DB0BEF">
        <w:rPr>
          <w:color w:val="008000"/>
        </w:rPr>
        <w:t>thread</w:t>
      </w:r>
      <w:r w:rsidR="00176129">
        <w:rPr>
          <w:color w:val="008000"/>
        </w:rPr>
        <w:t xml:space="preserve"> and nut "</w:t>
      </w:r>
      <w:r>
        <w:rPr>
          <w:color w:val="008000"/>
        </w:rPr>
        <w:t>:</w:t>
      </w:r>
      <w:r w:rsidRPr="00DB0BEF">
        <w:rPr>
          <w:color w:val="008000"/>
        </w:rPr>
        <w:t xml:space="preserve"> --&gt;</w:t>
      </w:r>
      <w:r>
        <w:rPr>
          <w:color w:val="000000"/>
        </w:rPr>
        <w:br/>
      </w:r>
      <w:r>
        <w:rPr>
          <w:b/>
          <w:bCs/>
          <w:color w:val="000000"/>
        </w:rPr>
        <w:t xml:space="preserve">            </w:t>
      </w:r>
      <w:r w:rsidR="00862882">
        <w:rPr>
          <w:b/>
          <w:bCs/>
          <w:color w:val="000000"/>
        </w:rPr>
        <w:t xml:space="preserve"> </w:t>
      </w:r>
      <w:r w:rsidRPr="00DB0BEF">
        <w:rPr>
          <w:color w:val="0000FF"/>
        </w:rPr>
        <w:t>&lt;threaded_connection</w:t>
      </w:r>
      <w:r w:rsidRPr="00DB0BEF">
        <w:rPr>
          <w:color w:val="000000"/>
        </w:rPr>
        <w:t xml:space="preserve"> </w:t>
      </w:r>
      <w:r>
        <w:t>diameter</w:t>
      </w:r>
      <w:r w:rsidRPr="00DB0BEF">
        <w:rPr>
          <w:color w:val="000000"/>
        </w:rPr>
        <w:t>=</w:t>
      </w:r>
      <w:r w:rsidR="00194316">
        <w:rPr>
          <w:b/>
          <w:bCs/>
          <w:color w:val="8000FF"/>
        </w:rPr>
        <w:t>"</w:t>
      </w:r>
      <w:r>
        <w:rPr>
          <w:b/>
          <w:bCs/>
          <w:color w:val="8000FF"/>
        </w:rPr>
        <w:t>1</w:t>
      </w:r>
      <w:r w:rsidRPr="00DB0BEF">
        <w:rPr>
          <w:b/>
          <w:bCs/>
          <w:color w:val="8000FF"/>
        </w:rPr>
        <w:t>0</w:t>
      </w:r>
      <w:r w:rsidR="00194316">
        <w:rPr>
          <w:b/>
          <w:bCs/>
          <w:color w:val="8000FF"/>
        </w:rPr>
        <w:t>"</w:t>
      </w:r>
      <w:r w:rsidRPr="00DB0BEF">
        <w:rPr>
          <w:color w:val="000000"/>
        </w:rPr>
        <w:t xml:space="preserve"> </w:t>
      </w:r>
      <w:r w:rsidRPr="00DB0BEF">
        <w:t>length</w:t>
      </w:r>
      <w:r w:rsidRPr="00DB0BEF">
        <w:rPr>
          <w:color w:val="000000"/>
        </w:rPr>
        <w:t>=</w:t>
      </w:r>
      <w:r w:rsidR="00194316">
        <w:rPr>
          <w:b/>
          <w:bCs/>
          <w:color w:val="8000FF"/>
        </w:rPr>
        <w:t>"</w:t>
      </w:r>
      <w:r w:rsidRPr="00DB0BEF">
        <w:rPr>
          <w:b/>
          <w:bCs/>
          <w:color w:val="8000FF"/>
        </w:rPr>
        <w:t>50</w:t>
      </w:r>
      <w:r w:rsidR="00194316">
        <w:rPr>
          <w:b/>
          <w:bCs/>
          <w:color w:val="8000FF"/>
        </w:rPr>
        <w:t>"</w:t>
      </w:r>
      <w:r w:rsidRPr="00DB0BEF">
        <w:rPr>
          <w:color w:val="000000"/>
        </w:rPr>
        <w:t xml:space="preserve"> </w:t>
      </w:r>
      <w:r>
        <w:rPr>
          <w:color w:val="000000"/>
        </w:rPr>
        <w:t>thread_</w:t>
      </w:r>
      <w:r w:rsidRPr="00DB0BEF">
        <w:t>length</w:t>
      </w:r>
      <w:r w:rsidRPr="00DB0BEF">
        <w:rPr>
          <w:color w:val="000000"/>
        </w:rPr>
        <w:t>=</w:t>
      </w:r>
      <w:r w:rsidR="00194316">
        <w:rPr>
          <w:b/>
          <w:bCs/>
          <w:color w:val="8000FF"/>
        </w:rPr>
        <w:t>"</w:t>
      </w:r>
      <w:r>
        <w:rPr>
          <w:b/>
          <w:bCs/>
          <w:color w:val="8000FF"/>
        </w:rPr>
        <w:t>26</w:t>
      </w:r>
      <w:r w:rsidR="00194316">
        <w:rPr>
          <w:b/>
          <w:bCs/>
          <w:color w:val="8000FF"/>
        </w:rPr>
        <w:t>"</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t>head_diameter</w:t>
      </w:r>
      <w:r w:rsidRPr="00DB0BEF">
        <w:rPr>
          <w:color w:val="000000"/>
        </w:rPr>
        <w:t>=</w:t>
      </w:r>
      <w:r w:rsidR="00194316">
        <w:rPr>
          <w:b/>
          <w:bCs/>
          <w:color w:val="8000FF"/>
        </w:rPr>
        <w:t>"</w:t>
      </w:r>
      <w:r>
        <w:rPr>
          <w:b/>
          <w:bCs/>
          <w:color w:val="8000FF"/>
        </w:rPr>
        <w:t>16</w:t>
      </w:r>
      <w:r w:rsidR="00194316">
        <w:rPr>
          <w:b/>
          <w:bCs/>
          <w:color w:val="8000FF"/>
        </w:rPr>
        <w:t>"</w:t>
      </w:r>
      <w:r w:rsidRPr="00DB0BEF">
        <w:rPr>
          <w:color w:val="000000"/>
        </w:rPr>
        <w:t xml:space="preserve"> </w:t>
      </w:r>
      <w:r>
        <w:t>head_height</w:t>
      </w:r>
      <w:r w:rsidRPr="00DB0BEF">
        <w:rPr>
          <w:color w:val="000000"/>
        </w:rPr>
        <w:t>=</w:t>
      </w:r>
      <w:r w:rsidR="00194316">
        <w:rPr>
          <w:b/>
          <w:bCs/>
          <w:color w:val="8000FF"/>
        </w:rPr>
        <w:t>"</w:t>
      </w:r>
      <w:r>
        <w:rPr>
          <w:b/>
          <w:bCs/>
          <w:color w:val="8000FF"/>
        </w:rPr>
        <w:t>6.4</w:t>
      </w:r>
      <w:r w:rsidR="00194316">
        <w:rPr>
          <w:b/>
          <w:bCs/>
          <w:color w:val="8000FF"/>
        </w:rPr>
        <w:t>"</w:t>
      </w:r>
      <w:r w:rsidRPr="00DB0BEF">
        <w:rPr>
          <w:color w:val="000000"/>
        </w:rPr>
        <w:t xml:space="preserve"> </w:t>
      </w:r>
      <w:r>
        <w:t>head_type</w:t>
      </w:r>
      <w:r w:rsidRPr="00DB0BEF">
        <w:rPr>
          <w:color w:val="000000"/>
        </w:rPr>
        <w:t>=</w:t>
      </w:r>
      <w:r w:rsidR="00194316">
        <w:rPr>
          <w:b/>
          <w:bCs/>
          <w:color w:val="8000FF"/>
        </w:rPr>
        <w:t>"</w:t>
      </w:r>
      <w:r>
        <w:rPr>
          <w:b/>
          <w:bCs/>
          <w:color w:val="8000FF"/>
        </w:rPr>
        <w:t>hexagonal</w:t>
      </w:r>
      <w:r w:rsidR="00194316">
        <w:rPr>
          <w:b/>
          <w:bCs/>
          <w:color w:val="8000FF"/>
        </w:rPr>
        <w:t>"</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t>sink_size</w:t>
      </w:r>
      <w:r w:rsidRPr="00DB0BEF">
        <w:rPr>
          <w:color w:val="000000"/>
        </w:rPr>
        <w:t>=</w:t>
      </w:r>
      <w:r w:rsidR="00194316">
        <w:rPr>
          <w:b/>
          <w:bCs/>
          <w:color w:val="8000FF"/>
        </w:rPr>
        <w:t>"</w:t>
      </w:r>
      <w:r>
        <w:rPr>
          <w:b/>
          <w:bCs/>
          <w:color w:val="8000FF"/>
        </w:rPr>
        <w:t>0</w:t>
      </w:r>
      <w:r w:rsidR="00194316">
        <w:rPr>
          <w:b/>
          <w:bCs/>
          <w:color w:val="8000FF"/>
        </w:rPr>
        <w:t>"</w:t>
      </w:r>
      <w:r w:rsidRPr="00DB0BEF">
        <w:rPr>
          <w:color w:val="000000"/>
        </w:rPr>
        <w:t xml:space="preserve"> </w:t>
      </w:r>
      <w:r>
        <w:t>pitch</w:t>
      </w:r>
      <w:r w:rsidRPr="00DB0BEF">
        <w:rPr>
          <w:color w:val="000000"/>
        </w:rPr>
        <w:t>=</w:t>
      </w:r>
      <w:r w:rsidR="00194316">
        <w:rPr>
          <w:b/>
          <w:bCs/>
          <w:color w:val="8000FF"/>
        </w:rPr>
        <w:t>"</w:t>
      </w:r>
      <w:r>
        <w:rPr>
          <w:b/>
          <w:bCs/>
          <w:color w:val="8000FF"/>
        </w:rPr>
        <w:t>0.75</w:t>
      </w:r>
      <w:r w:rsidR="00194316">
        <w:rPr>
          <w:b/>
          <w:bCs/>
          <w:color w:val="8000FF"/>
        </w:rPr>
        <w:t>"</w:t>
      </w:r>
      <w:r>
        <w:rPr>
          <w:b/>
          <w:bCs/>
          <w:color w:val="8000FF"/>
        </w:rPr>
        <w:t xml:space="preserve"> </w:t>
      </w:r>
      <w:r w:rsidR="009D6650" w:rsidRPr="009D6650">
        <w:t>lead=</w:t>
      </w:r>
      <w:r w:rsidR="00194316">
        <w:rPr>
          <w:b/>
          <w:bCs/>
          <w:color w:val="8000FF"/>
        </w:rPr>
        <w:t>"</w:t>
      </w:r>
      <w:r w:rsidR="009D6650">
        <w:rPr>
          <w:b/>
          <w:bCs/>
          <w:color w:val="8000FF"/>
        </w:rPr>
        <w:t>1.5</w:t>
      </w:r>
      <w:r w:rsidR="00194316">
        <w:rPr>
          <w:b/>
          <w:bCs/>
          <w:color w:val="8000FF"/>
        </w:rPr>
        <w:t>"</w:t>
      </w:r>
      <w:r>
        <w:rPr>
          <w:color w:val="000000"/>
        </w:rPr>
        <w:br/>
      </w:r>
      <w:r>
        <w:rPr>
          <w:b/>
          <w:bCs/>
          <w:color w:val="000000"/>
        </w:rPr>
        <w:t xml:space="preserve">        </w:t>
      </w:r>
      <w:r w:rsidRPr="00DB0BEF">
        <w:rPr>
          <w:b/>
          <w:bCs/>
          <w:color w:val="000000"/>
        </w:rPr>
        <w:t xml:space="preserve"> </w:t>
      </w:r>
      <w:r>
        <w:rPr>
          <w:b/>
          <w:bCs/>
          <w:color w:val="000000"/>
        </w:rPr>
        <w:t xml:space="preserve">      </w:t>
      </w:r>
      <w:r w:rsidR="008E18BC">
        <w:rPr>
          <w:b/>
          <w:bCs/>
          <w:color w:val="000000"/>
        </w:rPr>
        <w:t>torque=</w:t>
      </w:r>
      <w:r w:rsidR="00194316">
        <w:rPr>
          <w:b/>
          <w:bCs/>
          <w:color w:val="8000FF"/>
        </w:rPr>
        <w:t>"</w:t>
      </w:r>
      <w:r w:rsidR="008E18BC">
        <w:rPr>
          <w:b/>
          <w:bCs/>
          <w:color w:val="8000FF"/>
        </w:rPr>
        <w:t>20</w:t>
      </w:r>
      <w:r w:rsidR="00194316">
        <w:rPr>
          <w:b/>
          <w:bCs/>
          <w:color w:val="8000FF"/>
        </w:rPr>
        <w:t>"</w:t>
      </w:r>
      <w:r w:rsidR="008E18BC">
        <w:rPr>
          <w:b/>
          <w:bCs/>
          <w:color w:val="8000FF"/>
        </w:rPr>
        <w:t xml:space="preserve"> </w:t>
      </w:r>
      <w:r w:rsidR="008E18BC">
        <w:rPr>
          <w:b/>
          <w:bCs/>
          <w:color w:val="000000"/>
        </w:rPr>
        <w:t>angle=</w:t>
      </w:r>
      <w:r w:rsidR="00194316">
        <w:rPr>
          <w:b/>
          <w:bCs/>
          <w:color w:val="8000FF"/>
        </w:rPr>
        <w:t>"</w:t>
      </w:r>
      <w:r w:rsidR="008E18BC">
        <w:rPr>
          <w:b/>
          <w:bCs/>
          <w:color w:val="8000FF"/>
        </w:rPr>
        <w:t>35</w:t>
      </w:r>
      <w:r w:rsidR="00194316">
        <w:rPr>
          <w:b/>
          <w:bCs/>
          <w:color w:val="8000FF"/>
        </w:rPr>
        <w:t>"</w:t>
      </w:r>
      <w:r w:rsidR="008E18BC">
        <w:rPr>
          <w:b/>
          <w:bCs/>
          <w:color w:val="000000"/>
        </w:rPr>
        <w:t xml:space="preserve"> </w:t>
      </w:r>
      <w:r>
        <w:t>pretension</w:t>
      </w:r>
      <w:r w:rsidRPr="00DB0BEF">
        <w:rPr>
          <w:color w:val="000000"/>
        </w:rPr>
        <w:t>=</w:t>
      </w:r>
      <w:r w:rsidR="00194316">
        <w:rPr>
          <w:b/>
          <w:bCs/>
          <w:color w:val="8000FF"/>
        </w:rPr>
        <w:t>"</w:t>
      </w:r>
      <w:r>
        <w:rPr>
          <w:b/>
          <w:bCs/>
          <w:color w:val="8000FF"/>
        </w:rPr>
        <w:t>180</w:t>
      </w:r>
      <w:r w:rsidR="00194316">
        <w:rPr>
          <w:b/>
          <w:bCs/>
          <w:color w:val="8000FF"/>
        </w:rPr>
        <w:t>"</w:t>
      </w:r>
      <w:r>
        <w:rPr>
          <w:b/>
          <w:bCs/>
          <w:color w:val="8000FF"/>
        </w:rPr>
        <w:t xml:space="preserve"> </w:t>
      </w:r>
      <w:r>
        <w:rPr>
          <w:color w:val="000000"/>
        </w:rPr>
        <w:br/>
        <w:t xml:space="preserve">               </w:t>
      </w:r>
      <w:r w:rsidRPr="00DB0BEF">
        <w:t>static_friction</w:t>
      </w:r>
      <w:r w:rsidRPr="00DB0BEF">
        <w:rPr>
          <w:color w:val="000000"/>
        </w:rPr>
        <w:t>=</w:t>
      </w:r>
      <w:r w:rsidR="00194316">
        <w:rPr>
          <w:b/>
          <w:bCs/>
          <w:color w:val="8000FF"/>
        </w:rPr>
        <w:t>"</w:t>
      </w:r>
      <w:r w:rsidRPr="00DB0BEF">
        <w:rPr>
          <w:b/>
          <w:bCs/>
          <w:color w:val="8000FF"/>
        </w:rPr>
        <w:t>0.8</w:t>
      </w:r>
      <w:r w:rsidR="00194316">
        <w:rPr>
          <w:b/>
          <w:bCs/>
          <w:color w:val="8000FF"/>
        </w:rPr>
        <w:t>"</w:t>
      </w:r>
      <w:r w:rsidRPr="00DB0BEF">
        <w:rPr>
          <w:color w:val="000000"/>
        </w:rPr>
        <w:t xml:space="preserve"> </w:t>
      </w:r>
      <w:r>
        <w:t>kine</w:t>
      </w:r>
      <w:r w:rsidRPr="00DB0BEF">
        <w:t>tic_friction</w:t>
      </w:r>
      <w:r w:rsidRPr="00DB0BEF">
        <w:rPr>
          <w:color w:val="000000"/>
        </w:rPr>
        <w:t>=</w:t>
      </w:r>
      <w:r w:rsidR="00194316">
        <w:rPr>
          <w:b/>
          <w:bCs/>
          <w:color w:val="8000FF"/>
        </w:rPr>
        <w:t>"</w:t>
      </w:r>
      <w:r w:rsidRPr="00DB0BEF">
        <w:rPr>
          <w:b/>
          <w:bCs/>
          <w:color w:val="8000FF"/>
        </w:rPr>
        <w:t>0.</w:t>
      </w:r>
      <w:r>
        <w:rPr>
          <w:b/>
          <w:bCs/>
          <w:color w:val="8000FF"/>
        </w:rPr>
        <w:t>6</w:t>
      </w:r>
      <w:r w:rsidR="00194316">
        <w:rPr>
          <w:b/>
          <w:bCs/>
          <w:color w:val="8000FF"/>
        </w:rPr>
        <w:t>"</w:t>
      </w:r>
    </w:p>
    <w:p w14:paraId="09B259D0" w14:textId="09339344" w:rsidR="00F76553" w:rsidRPr="00DB0BEF" w:rsidRDefault="00176129" w:rsidP="006521D4">
      <w:pPr>
        <w:pStyle w:val="XMLCode"/>
        <w:keepLines/>
        <w:rPr>
          <w:b/>
          <w:bCs/>
          <w:color w:val="000000"/>
        </w:rPr>
      </w:pPr>
      <w:r>
        <w:rPr>
          <w:color w:val="008000"/>
        </w:rPr>
        <w:t xml:space="preserve">              thread_static_friction="0.6"</w:t>
      </w:r>
      <w:r w:rsidR="00F76553">
        <w:rPr>
          <w:b/>
          <w:bCs/>
          <w:color w:val="8000FF"/>
        </w:rPr>
        <w:br/>
      </w:r>
      <w:r w:rsidR="00F76553" w:rsidRPr="002F587A">
        <w:t xml:space="preserve">               </w:t>
      </w:r>
      <w:r w:rsidR="00F76553">
        <w:t>strength_property_class</w:t>
      </w:r>
      <w:r w:rsidR="00F76553" w:rsidRPr="00DB0BEF">
        <w:rPr>
          <w:color w:val="000000"/>
        </w:rPr>
        <w:t>=</w:t>
      </w:r>
      <w:r w:rsidR="00194316">
        <w:rPr>
          <w:b/>
          <w:bCs/>
          <w:color w:val="8000FF"/>
        </w:rPr>
        <w:t>"</w:t>
      </w:r>
      <w:r w:rsidR="00F76553">
        <w:rPr>
          <w:b/>
          <w:bCs/>
          <w:color w:val="8000FF"/>
        </w:rPr>
        <w:t>8.8</w:t>
      </w:r>
      <w:r w:rsidR="00194316">
        <w:rPr>
          <w:b/>
          <w:bCs/>
          <w:color w:val="8000FF"/>
        </w:rPr>
        <w:t>"</w:t>
      </w:r>
      <w:r w:rsidR="00F76553">
        <w:rPr>
          <w:b/>
          <w:bCs/>
          <w:color w:val="8000FF"/>
        </w:rPr>
        <w:br/>
      </w:r>
      <w:r w:rsidR="00F76553" w:rsidRPr="002F587A">
        <w:t xml:space="preserve">               </w:t>
      </w:r>
      <w:r w:rsidR="00F76553">
        <w:t>part_code</w:t>
      </w:r>
      <w:r w:rsidR="00F76553" w:rsidRPr="00DB0BEF">
        <w:rPr>
          <w:color w:val="000000"/>
        </w:rPr>
        <w:t>=</w:t>
      </w:r>
      <w:r w:rsidR="00194316">
        <w:rPr>
          <w:b/>
          <w:bCs/>
          <w:color w:val="8000FF"/>
        </w:rPr>
        <w:t>"</w:t>
      </w:r>
      <w:r w:rsidR="00F76553">
        <w:rPr>
          <w:b/>
          <w:bCs/>
          <w:color w:val="8000FF"/>
        </w:rPr>
        <w:t>M10x50 8.8</w:t>
      </w:r>
      <w:r w:rsidR="00194316">
        <w:rPr>
          <w:b/>
          <w:bCs/>
          <w:color w:val="8000FF"/>
        </w:rPr>
        <w:t>"</w:t>
      </w:r>
      <w:r w:rsidR="00F76553" w:rsidRPr="00DB0BEF">
        <w:rPr>
          <w:color w:val="0000FF"/>
        </w:rPr>
        <w:t>&gt;</w:t>
      </w:r>
    </w:p>
    <w:p w14:paraId="1A2C48DF" w14:textId="33F7885F" w:rsidR="00F76553" w:rsidRPr="0033379A" w:rsidRDefault="00F76553" w:rsidP="006521D4">
      <w:pPr>
        <w:pStyle w:val="XMLCode"/>
        <w:keepLines/>
        <w:rPr>
          <w:b/>
          <w:bCs/>
          <w:color w:val="000000"/>
          <w:lang w:val="fr-FR"/>
        </w:rPr>
      </w:pPr>
      <w:r>
        <w:rPr>
          <w:b/>
          <w:bCs/>
          <w:color w:val="000000"/>
        </w:rPr>
        <w:t xml:space="preserve">               </w:t>
      </w:r>
      <w:r w:rsidRPr="0033379A">
        <w:rPr>
          <w:color w:val="0000FF"/>
          <w:lang w:val="fr-FR"/>
        </w:rPr>
        <w:t>&lt;normal_direction</w:t>
      </w:r>
      <w:r w:rsidRPr="0033379A">
        <w:rPr>
          <w:color w:val="000000"/>
          <w:lang w:val="fr-FR"/>
        </w:rPr>
        <w:t xml:space="preserve"> </w:t>
      </w:r>
      <w:r w:rsidRPr="0033379A">
        <w:rPr>
          <w:lang w:val="fr-FR"/>
        </w:rPr>
        <w:t>x</w:t>
      </w:r>
      <w:r w:rsidRPr="0033379A">
        <w:rPr>
          <w:color w:val="000000"/>
          <w:lang w:val="fr-FR"/>
        </w:rPr>
        <w:t>=</w:t>
      </w:r>
      <w:r w:rsidR="00194316" w:rsidRPr="0033379A">
        <w:rPr>
          <w:b/>
          <w:bCs/>
          <w:color w:val="8000FF"/>
          <w:lang w:val="fr-FR"/>
        </w:rPr>
        <w:t>"</w:t>
      </w:r>
      <w:r w:rsidRPr="0033379A">
        <w:rPr>
          <w:b/>
          <w:bCs/>
          <w:color w:val="8000FF"/>
          <w:lang w:val="fr-FR"/>
        </w:rPr>
        <w:t>0</w:t>
      </w:r>
      <w:r w:rsidR="00194316" w:rsidRPr="0033379A">
        <w:rPr>
          <w:b/>
          <w:bCs/>
          <w:color w:val="8000FF"/>
          <w:lang w:val="fr-FR"/>
        </w:rPr>
        <w:t>"</w:t>
      </w:r>
      <w:r w:rsidRPr="0033379A">
        <w:rPr>
          <w:color w:val="000000"/>
          <w:lang w:val="fr-FR"/>
        </w:rPr>
        <w:t xml:space="preserve"> </w:t>
      </w:r>
      <w:r w:rsidRPr="0033379A">
        <w:rPr>
          <w:lang w:val="fr-FR"/>
        </w:rPr>
        <w:t>y</w:t>
      </w:r>
      <w:r w:rsidRPr="0033379A">
        <w:rPr>
          <w:color w:val="000000"/>
          <w:lang w:val="fr-FR"/>
        </w:rPr>
        <w:t>=</w:t>
      </w:r>
      <w:r w:rsidR="00194316" w:rsidRPr="0033379A">
        <w:rPr>
          <w:b/>
          <w:bCs/>
          <w:color w:val="8000FF"/>
          <w:lang w:val="fr-FR"/>
        </w:rPr>
        <w:t>"</w:t>
      </w:r>
      <w:r w:rsidRPr="0033379A">
        <w:rPr>
          <w:b/>
          <w:bCs/>
          <w:color w:val="8000FF"/>
          <w:lang w:val="fr-FR"/>
        </w:rPr>
        <w:t>0</w:t>
      </w:r>
      <w:r w:rsidR="00194316" w:rsidRPr="0033379A">
        <w:rPr>
          <w:b/>
          <w:bCs/>
          <w:color w:val="8000FF"/>
          <w:lang w:val="fr-FR"/>
        </w:rPr>
        <w:t>"</w:t>
      </w:r>
      <w:r w:rsidRPr="0033379A">
        <w:rPr>
          <w:color w:val="000000"/>
          <w:lang w:val="fr-FR"/>
        </w:rPr>
        <w:t xml:space="preserve"> </w:t>
      </w:r>
      <w:r w:rsidRPr="0033379A">
        <w:rPr>
          <w:lang w:val="fr-FR"/>
        </w:rPr>
        <w:t>z</w:t>
      </w:r>
      <w:r w:rsidRPr="0033379A">
        <w:rPr>
          <w:color w:val="000000"/>
          <w:lang w:val="fr-FR"/>
        </w:rPr>
        <w:t>=</w:t>
      </w:r>
      <w:r w:rsidR="00194316" w:rsidRPr="0033379A">
        <w:rPr>
          <w:b/>
          <w:bCs/>
          <w:color w:val="8000FF"/>
          <w:lang w:val="fr-FR"/>
        </w:rPr>
        <w:t>"</w:t>
      </w:r>
      <w:r w:rsidRPr="0033379A">
        <w:rPr>
          <w:b/>
          <w:bCs/>
          <w:color w:val="8000FF"/>
          <w:lang w:val="fr-FR"/>
        </w:rPr>
        <w:t>-10</w:t>
      </w:r>
      <w:r w:rsidR="00194316" w:rsidRPr="0033379A">
        <w:rPr>
          <w:b/>
          <w:bCs/>
          <w:color w:val="8000FF"/>
          <w:lang w:val="fr-FR"/>
        </w:rPr>
        <w:t>"</w:t>
      </w:r>
      <w:r w:rsidR="009B14F3" w:rsidRPr="0033379A">
        <w:rPr>
          <w:b/>
          <w:bCs/>
          <w:color w:val="8000FF"/>
          <w:lang w:val="fr-FR"/>
        </w:rPr>
        <w:t>/</w:t>
      </w:r>
      <w:r w:rsidRPr="0033379A">
        <w:rPr>
          <w:color w:val="0000FF"/>
          <w:lang w:val="fr-FR"/>
        </w:rPr>
        <w:t>&gt;</w:t>
      </w:r>
    </w:p>
    <w:p w14:paraId="2FF4515A" w14:textId="77777777" w:rsidR="00F76553" w:rsidRPr="00DB0BEF" w:rsidRDefault="00F76553" w:rsidP="006521D4">
      <w:pPr>
        <w:pStyle w:val="XMLCode"/>
        <w:keepLines/>
        <w:rPr>
          <w:b/>
          <w:bCs/>
          <w:color w:val="000000"/>
        </w:rPr>
      </w:pPr>
      <w:r w:rsidRPr="0033379A">
        <w:rPr>
          <w:b/>
          <w:bCs/>
          <w:color w:val="000000"/>
          <w:lang w:val="fr-FR"/>
        </w:rPr>
        <w:t xml:space="preserve">               </w:t>
      </w:r>
      <w:r w:rsidRPr="00DB0BEF">
        <w:rPr>
          <w:color w:val="008000"/>
        </w:rPr>
        <w:t>&lt;!-- Washer next to head with its friction to 1st part --&gt;</w:t>
      </w:r>
    </w:p>
    <w:p w14:paraId="4AE1C854" w14:textId="5548DE92" w:rsidR="00F76553" w:rsidRPr="00DB0BEF" w:rsidRDefault="00F76553" w:rsidP="006521D4">
      <w:pPr>
        <w:pStyle w:val="XMLCode"/>
        <w:keepLines/>
        <w:rPr>
          <w:b/>
          <w:bCs/>
          <w:color w:val="000000"/>
        </w:rPr>
      </w:pPr>
      <w:r>
        <w:rPr>
          <w:b/>
          <w:bCs/>
          <w:color w:val="000000"/>
        </w:rPr>
        <w:t xml:space="preserve">               </w:t>
      </w:r>
      <w:r w:rsidRPr="00DB0BEF">
        <w:rPr>
          <w:color w:val="0000FF"/>
        </w:rPr>
        <w:t>&lt;washer</w:t>
      </w:r>
      <w:r w:rsidRPr="00DB0BEF">
        <w:rPr>
          <w:color w:val="000000"/>
        </w:rPr>
        <w:t xml:space="preserve"> </w:t>
      </w:r>
      <w:r w:rsidRPr="00DB0BEF">
        <w:t>outer_diameter</w:t>
      </w:r>
      <w:r w:rsidRPr="00DB0BEF">
        <w:rPr>
          <w:color w:val="000000"/>
        </w:rPr>
        <w:t>=</w:t>
      </w:r>
      <w:r w:rsidR="00194316">
        <w:rPr>
          <w:b/>
          <w:bCs/>
          <w:color w:val="8000FF"/>
        </w:rPr>
        <w:t>"</w:t>
      </w:r>
      <w:r w:rsidRPr="00DB0BEF">
        <w:rPr>
          <w:b/>
          <w:bCs/>
          <w:color w:val="8000FF"/>
        </w:rPr>
        <w:t>20</w:t>
      </w:r>
      <w:r w:rsidR="00194316">
        <w:rPr>
          <w:b/>
          <w:bCs/>
          <w:color w:val="8000FF"/>
        </w:rPr>
        <w:t>"</w:t>
      </w:r>
      <w:r w:rsidRPr="00DB0BEF">
        <w:rPr>
          <w:color w:val="000000"/>
        </w:rPr>
        <w:t xml:space="preserve"> </w:t>
      </w:r>
      <w:r>
        <w:t>inn</w:t>
      </w:r>
      <w:r w:rsidRPr="00DB0BEF">
        <w:t>er_diameter</w:t>
      </w:r>
      <w:r w:rsidRPr="00DB0BEF">
        <w:rPr>
          <w:color w:val="000000"/>
        </w:rPr>
        <w:t>=</w:t>
      </w:r>
      <w:r w:rsidR="00194316">
        <w:rPr>
          <w:b/>
          <w:bCs/>
          <w:color w:val="8000FF"/>
        </w:rPr>
        <w:t>"</w:t>
      </w:r>
      <w:r>
        <w:rPr>
          <w:b/>
          <w:bCs/>
          <w:color w:val="8000FF"/>
        </w:rPr>
        <w:t>1</w:t>
      </w:r>
      <w:r w:rsidRPr="00DB0BEF">
        <w:rPr>
          <w:b/>
          <w:bCs/>
          <w:color w:val="8000FF"/>
        </w:rPr>
        <w:t>0</w:t>
      </w:r>
      <w:r>
        <w:rPr>
          <w:b/>
          <w:bCs/>
          <w:color w:val="8000FF"/>
        </w:rPr>
        <w:t>.4</w:t>
      </w:r>
      <w:r w:rsidR="00194316">
        <w:rPr>
          <w:b/>
          <w:bCs/>
          <w:color w:val="8000FF"/>
        </w:rPr>
        <w:t>"</w:t>
      </w:r>
      <w:r w:rsidRPr="00DB0BEF">
        <w:rPr>
          <w:color w:val="000000"/>
        </w:rPr>
        <w:t xml:space="preserve"> </w:t>
      </w:r>
      <w:r>
        <w:rPr>
          <w:color w:val="000000"/>
        </w:rPr>
        <w:t>thickness</w:t>
      </w:r>
      <w:r w:rsidRPr="00DB0BEF">
        <w:rPr>
          <w:color w:val="000000"/>
        </w:rPr>
        <w:t>=</w:t>
      </w:r>
      <w:r w:rsidR="00194316">
        <w:rPr>
          <w:b/>
          <w:bCs/>
          <w:color w:val="8000FF"/>
        </w:rPr>
        <w:t>"</w:t>
      </w:r>
      <w:r>
        <w:rPr>
          <w:b/>
          <w:bCs/>
          <w:color w:val="8000FF"/>
        </w:rPr>
        <w:t>1.25</w:t>
      </w:r>
      <w:r w:rsidR="00194316">
        <w:rPr>
          <w:b/>
          <w:bCs/>
          <w:color w:val="8000FF"/>
        </w:rPr>
        <w:t>"</w:t>
      </w:r>
      <w:r>
        <w:rPr>
          <w:b/>
          <w:bCs/>
          <w:color w:val="8000FF"/>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rsidRPr="00DB0BEF">
        <w:t>attached</w:t>
      </w:r>
      <w:r w:rsidRPr="00DB0BEF">
        <w:rPr>
          <w:color w:val="000000"/>
        </w:rPr>
        <w:t>=</w:t>
      </w:r>
      <w:r w:rsidR="00194316">
        <w:rPr>
          <w:b/>
          <w:bCs/>
          <w:color w:val="8000FF"/>
        </w:rPr>
        <w:t>"</w:t>
      </w:r>
      <w:r w:rsidRPr="00DB0BEF">
        <w:rPr>
          <w:b/>
          <w:bCs/>
          <w:color w:val="8000FF"/>
        </w:rPr>
        <w:t>false</w:t>
      </w:r>
      <w:r w:rsidR="00194316">
        <w:rPr>
          <w:b/>
          <w:bCs/>
          <w:color w:val="8000FF"/>
        </w:rPr>
        <w:t>"</w:t>
      </w:r>
      <w:r w:rsidRPr="00DB0BEF">
        <w:rPr>
          <w:color w:val="000000"/>
        </w:rPr>
        <w:t xml:space="preserve"> </w:t>
      </w:r>
      <w:r>
        <w:rPr>
          <w:color w:val="000000"/>
        </w:rPr>
        <w:br/>
        <w:t xml:space="preserve">                  </w:t>
      </w:r>
      <w:r w:rsidRPr="00DB0BEF">
        <w:t>static_friction</w:t>
      </w:r>
      <w:r w:rsidRPr="00DB0BEF">
        <w:rPr>
          <w:color w:val="000000"/>
        </w:rPr>
        <w:t>=</w:t>
      </w:r>
      <w:r w:rsidR="00194316">
        <w:rPr>
          <w:b/>
          <w:bCs/>
          <w:color w:val="8000FF"/>
        </w:rPr>
        <w:t>"</w:t>
      </w:r>
      <w:r w:rsidRPr="00DB0BEF">
        <w:rPr>
          <w:b/>
          <w:bCs/>
          <w:color w:val="8000FF"/>
        </w:rPr>
        <w:t>0.8</w:t>
      </w:r>
      <w:r w:rsidR="00194316">
        <w:rPr>
          <w:b/>
          <w:bCs/>
          <w:color w:val="8000FF"/>
        </w:rPr>
        <w:t>"</w:t>
      </w:r>
      <w:r w:rsidRPr="00DB0BEF">
        <w:rPr>
          <w:color w:val="000000"/>
        </w:rPr>
        <w:t xml:space="preserve"> </w:t>
      </w:r>
      <w:r>
        <w:t>kine</w:t>
      </w:r>
      <w:r w:rsidRPr="00DB0BEF">
        <w:t>tic_friction</w:t>
      </w:r>
      <w:r w:rsidRPr="00DB0BEF">
        <w:rPr>
          <w:color w:val="000000"/>
        </w:rPr>
        <w:t>=</w:t>
      </w:r>
      <w:r w:rsidR="00194316">
        <w:rPr>
          <w:b/>
          <w:bCs/>
          <w:color w:val="8000FF"/>
        </w:rPr>
        <w:t>"</w:t>
      </w:r>
      <w:r w:rsidRPr="00DB0BEF">
        <w:rPr>
          <w:b/>
          <w:bCs/>
          <w:color w:val="8000FF"/>
        </w:rPr>
        <w:t>0.</w:t>
      </w:r>
      <w:r>
        <w:rPr>
          <w:b/>
          <w:bCs/>
          <w:color w:val="8000FF"/>
        </w:rPr>
        <w:t>6</w:t>
      </w:r>
      <w:r w:rsidR="00194316">
        <w:rPr>
          <w:b/>
          <w:bCs/>
          <w:color w:val="8000FF"/>
        </w:rPr>
        <w:t>"</w:t>
      </w:r>
      <w:r w:rsidRPr="00DB0BEF">
        <w:rPr>
          <w:color w:val="000000"/>
        </w:rPr>
        <w:t xml:space="preserve"> </w:t>
      </w:r>
      <w:r>
        <w:rPr>
          <w:b/>
          <w:bCs/>
          <w:color w:val="8000FF"/>
        </w:rPr>
        <w:br/>
      </w:r>
      <w:r w:rsidRPr="002F587A">
        <w:t xml:space="preserve">                 </w:t>
      </w:r>
      <w:r>
        <w:t xml:space="preserve"> strength_property_class</w:t>
      </w:r>
      <w:r w:rsidRPr="00DB0BEF">
        <w:rPr>
          <w:color w:val="000000"/>
        </w:rPr>
        <w:t>=</w:t>
      </w:r>
      <w:r w:rsidR="00194316">
        <w:rPr>
          <w:b/>
          <w:bCs/>
          <w:color w:val="8000FF"/>
        </w:rPr>
        <w:t>"</w:t>
      </w:r>
      <w:r>
        <w:rPr>
          <w:b/>
          <w:bCs/>
          <w:color w:val="8000FF"/>
        </w:rPr>
        <w:t>8.8</w:t>
      </w:r>
      <w:r w:rsidR="00194316">
        <w:rPr>
          <w:b/>
          <w:bCs/>
          <w:color w:val="8000FF"/>
        </w:rPr>
        <w:t>"</w:t>
      </w:r>
      <w:r>
        <w:rPr>
          <w:b/>
          <w:bCs/>
          <w:color w:val="8000FF"/>
        </w:rPr>
        <w:br/>
      </w:r>
      <w:r w:rsidRPr="002F587A">
        <w:t xml:space="preserve">                 </w:t>
      </w:r>
      <w:r>
        <w:t xml:space="preserve"> part_code</w:t>
      </w:r>
      <w:r w:rsidRPr="00DB0BEF">
        <w:rPr>
          <w:color w:val="000000"/>
        </w:rPr>
        <w:t>=</w:t>
      </w:r>
      <w:r w:rsidR="00194316">
        <w:rPr>
          <w:b/>
          <w:bCs/>
          <w:color w:val="8000FF"/>
        </w:rPr>
        <w:t>"</w:t>
      </w:r>
      <w:r>
        <w:rPr>
          <w:b/>
          <w:bCs/>
          <w:color w:val="8000FF"/>
        </w:rPr>
        <w:t>W20/10.4x1.25 8.8</w:t>
      </w:r>
      <w:r w:rsidR="00194316">
        <w:rPr>
          <w:b/>
          <w:bCs/>
          <w:color w:val="8000FF"/>
        </w:rPr>
        <w:t>"</w:t>
      </w:r>
      <w:r w:rsidR="009B14F3">
        <w:rPr>
          <w:b/>
          <w:bCs/>
          <w:color w:val="8000FF"/>
        </w:rPr>
        <w:t>/</w:t>
      </w:r>
      <w:r w:rsidRPr="00DB0BEF">
        <w:rPr>
          <w:color w:val="0000FF"/>
        </w:rPr>
        <w:t>&gt;</w:t>
      </w:r>
    </w:p>
    <w:p w14:paraId="52CF282A"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&lt;bolt&gt;</w:t>
      </w:r>
    </w:p>
    <w:p w14:paraId="7044B171" w14:textId="77777777" w:rsidR="00F76553" w:rsidRPr="00DB0BEF" w:rsidRDefault="00F76553" w:rsidP="006521D4">
      <w:pPr>
        <w:pStyle w:val="XMLCode"/>
        <w:keepLines/>
        <w:rPr>
          <w:b/>
          <w:bCs/>
          <w:color w:val="000000"/>
        </w:rPr>
      </w:pPr>
      <w:r>
        <w:rPr>
          <w:b/>
          <w:bCs/>
          <w:color w:val="000000"/>
        </w:rPr>
        <w:t xml:space="preserve">                  </w:t>
      </w:r>
      <w:r w:rsidRPr="00DB0BEF">
        <w:rPr>
          <w:color w:val="008000"/>
        </w:rPr>
        <w:t xml:space="preserve">&lt;!-- </w:t>
      </w:r>
      <w:r>
        <w:rPr>
          <w:color w:val="008000"/>
        </w:rPr>
        <w:t xml:space="preserve">No </w:t>
      </w:r>
      <w:r w:rsidRPr="00DB0BEF">
        <w:rPr>
          <w:color w:val="008000"/>
        </w:rPr>
        <w:t>Friction nut to washer</w:t>
      </w:r>
      <w:r>
        <w:rPr>
          <w:color w:val="008000"/>
        </w:rPr>
        <w:t>, since washer is attached!</w:t>
      </w:r>
      <w:r w:rsidRPr="00DB0BEF">
        <w:rPr>
          <w:color w:val="008000"/>
        </w:rPr>
        <w:t xml:space="preserve"> --&gt;</w:t>
      </w:r>
    </w:p>
    <w:p w14:paraId="16582241" w14:textId="3BDF680D" w:rsidR="00F76553" w:rsidRDefault="00F76553" w:rsidP="006521D4">
      <w:pPr>
        <w:pStyle w:val="XMLCode"/>
        <w:keepLines/>
        <w:rPr>
          <w:color w:val="0000FF"/>
        </w:rPr>
      </w:pPr>
      <w:r>
        <w:rPr>
          <w:b/>
          <w:bCs/>
          <w:color w:val="000000"/>
        </w:rPr>
        <w:t xml:space="preserve">                  </w:t>
      </w:r>
      <w:r w:rsidRPr="00DB0BEF">
        <w:rPr>
          <w:color w:val="0000FF"/>
        </w:rPr>
        <w:t>&lt;nut</w:t>
      </w:r>
      <w:r w:rsidRPr="00DB0BEF">
        <w:rPr>
          <w:color w:val="000000"/>
        </w:rPr>
        <w:t xml:space="preserve"> </w:t>
      </w:r>
      <w:r w:rsidRPr="00DB0BEF">
        <w:t>diameter</w:t>
      </w:r>
      <w:r w:rsidRPr="00DB0BEF">
        <w:rPr>
          <w:color w:val="000000"/>
        </w:rPr>
        <w:t>=</w:t>
      </w:r>
      <w:r w:rsidR="00194316">
        <w:rPr>
          <w:b/>
          <w:bCs/>
          <w:color w:val="8000FF"/>
        </w:rPr>
        <w:t>"</w:t>
      </w:r>
      <w:r w:rsidRPr="00DB0BEF">
        <w:rPr>
          <w:b/>
          <w:bCs/>
          <w:color w:val="8000FF"/>
        </w:rPr>
        <w:t>16.</w:t>
      </w:r>
      <w:r w:rsidR="00194316">
        <w:rPr>
          <w:b/>
          <w:bCs/>
          <w:color w:val="8000FF"/>
        </w:rPr>
        <w:t>"</w:t>
      </w:r>
      <w:r w:rsidRPr="00DB0BEF">
        <w:rPr>
          <w:color w:val="000000"/>
        </w:rPr>
        <w:t xml:space="preserve"> </w:t>
      </w:r>
      <w:r>
        <w:t>height</w:t>
      </w:r>
      <w:r w:rsidRPr="00DB0BEF">
        <w:rPr>
          <w:color w:val="000000"/>
        </w:rPr>
        <w:t>=</w:t>
      </w:r>
      <w:r w:rsidR="00194316">
        <w:rPr>
          <w:b/>
          <w:bCs/>
          <w:color w:val="8000FF"/>
        </w:rPr>
        <w:t>"</w:t>
      </w:r>
      <w:r>
        <w:rPr>
          <w:b/>
          <w:bCs/>
          <w:color w:val="8000FF"/>
        </w:rPr>
        <w:t>6.4</w:t>
      </w:r>
      <w:r w:rsidR="00194316">
        <w:rPr>
          <w:b/>
          <w:bCs/>
          <w:color w:val="8000FF"/>
        </w:rPr>
        <w:t>"</w:t>
      </w:r>
      <w:r>
        <w:rPr>
          <w:b/>
          <w:bCs/>
          <w:color w:val="8000FF"/>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t>torque</w:t>
      </w:r>
      <w:r w:rsidRPr="00DB0BEF">
        <w:rPr>
          <w:color w:val="000000"/>
        </w:rPr>
        <w:t>=</w:t>
      </w:r>
      <w:r w:rsidR="00194316">
        <w:rPr>
          <w:b/>
          <w:bCs/>
          <w:color w:val="8000FF"/>
        </w:rPr>
        <w:t>"</w:t>
      </w:r>
      <w:r>
        <w:rPr>
          <w:b/>
          <w:bCs/>
          <w:color w:val="8000FF"/>
        </w:rPr>
        <w:t>20</w:t>
      </w:r>
      <w:r w:rsidR="00194316">
        <w:rPr>
          <w:b/>
          <w:bCs/>
          <w:color w:val="8000FF"/>
        </w:rPr>
        <w:t>"</w:t>
      </w:r>
      <w:r w:rsidRPr="00DB0BEF">
        <w:rPr>
          <w:color w:val="000000"/>
        </w:rPr>
        <w:t xml:space="preserve"> </w:t>
      </w:r>
      <w:r>
        <w:t>angle</w:t>
      </w:r>
      <w:r w:rsidRPr="00DB0BEF">
        <w:rPr>
          <w:color w:val="000000"/>
        </w:rPr>
        <w:t>=</w:t>
      </w:r>
      <w:r w:rsidR="00194316">
        <w:rPr>
          <w:b/>
          <w:bCs/>
          <w:color w:val="8000FF"/>
        </w:rPr>
        <w:t>"</w:t>
      </w:r>
      <w:r>
        <w:rPr>
          <w:b/>
          <w:bCs/>
          <w:color w:val="8000FF"/>
        </w:rPr>
        <w:t>35</w:t>
      </w:r>
      <w:r w:rsidR="00194316">
        <w:rPr>
          <w:b/>
          <w:bCs/>
          <w:color w:val="8000FF"/>
        </w:rPr>
        <w:t>"</w:t>
      </w:r>
      <w:r>
        <w:rPr>
          <w:color w:val="000000"/>
        </w:rPr>
        <w:br/>
        <w:t xml:space="preserve">                     </w:t>
      </w:r>
      <w:r>
        <w:t>clipped_to</w:t>
      </w:r>
      <w:r w:rsidRPr="00DB0BEF">
        <w:rPr>
          <w:color w:val="000000"/>
        </w:rPr>
        <w:t>=</w:t>
      </w:r>
      <w:r w:rsidR="00194316">
        <w:rPr>
          <w:b/>
          <w:bCs/>
          <w:color w:val="8000FF"/>
        </w:rPr>
        <w:t>"</w:t>
      </w:r>
      <w:r>
        <w:rPr>
          <w:b/>
          <w:bCs/>
          <w:color w:val="8000FF"/>
        </w:rPr>
        <w:t>6</w:t>
      </w:r>
      <w:r w:rsidR="00194316">
        <w:rPr>
          <w:b/>
          <w:bCs/>
          <w:color w:val="8000FF"/>
        </w:rPr>
        <w:t>"</w:t>
      </w:r>
      <w:r w:rsidRPr="00DB0BEF">
        <w:rPr>
          <w:color w:val="000000"/>
        </w:rPr>
        <w:t xml:space="preserve"> </w:t>
      </w:r>
      <w:r>
        <w:rPr>
          <w:b/>
          <w:bCs/>
          <w:color w:val="8000FF"/>
        </w:rPr>
        <w:br/>
      </w:r>
      <w:r>
        <w:t xml:space="preserve">   </w:t>
      </w:r>
      <w:r w:rsidRPr="002F587A">
        <w:t xml:space="preserve">                 </w:t>
      </w:r>
      <w:r>
        <w:t xml:space="preserve"> strength_property_class</w:t>
      </w:r>
      <w:r w:rsidRPr="00DB0BEF">
        <w:rPr>
          <w:color w:val="000000"/>
        </w:rPr>
        <w:t>=</w:t>
      </w:r>
      <w:r w:rsidR="00194316">
        <w:rPr>
          <w:b/>
          <w:bCs/>
          <w:color w:val="8000FF"/>
        </w:rPr>
        <w:t>"</w:t>
      </w:r>
      <w:r>
        <w:rPr>
          <w:b/>
          <w:bCs/>
          <w:color w:val="8000FF"/>
        </w:rPr>
        <w:t>8.8</w:t>
      </w:r>
      <w:r w:rsidR="00194316">
        <w:rPr>
          <w:b/>
          <w:bCs/>
          <w:color w:val="8000FF"/>
        </w:rPr>
        <w:t>"</w:t>
      </w:r>
      <w:r>
        <w:rPr>
          <w:b/>
          <w:bCs/>
          <w:color w:val="8000FF"/>
        </w:rPr>
        <w:br/>
      </w:r>
      <w:r w:rsidRPr="002F587A">
        <w:t xml:space="preserve">   </w:t>
      </w:r>
      <w:r>
        <w:t xml:space="preserve">   </w:t>
      </w:r>
      <w:r w:rsidRPr="002F587A">
        <w:t xml:space="preserve">              </w:t>
      </w:r>
      <w:r>
        <w:t xml:space="preserve"> part_code</w:t>
      </w:r>
      <w:r w:rsidRPr="00DB0BEF">
        <w:rPr>
          <w:color w:val="000000"/>
        </w:rPr>
        <w:t>=</w:t>
      </w:r>
      <w:r w:rsidR="00194316">
        <w:rPr>
          <w:b/>
          <w:bCs/>
          <w:color w:val="8000FF"/>
        </w:rPr>
        <w:t>"</w:t>
      </w:r>
      <w:r>
        <w:rPr>
          <w:b/>
          <w:bCs/>
          <w:color w:val="8000FF"/>
        </w:rPr>
        <w:t>N10 8.8</w:t>
      </w:r>
      <w:r w:rsidR="00194316">
        <w:rPr>
          <w:b/>
          <w:bCs/>
          <w:color w:val="8000FF"/>
        </w:rPr>
        <w:t>"</w:t>
      </w:r>
      <w:r w:rsidRPr="00DB0BEF">
        <w:rPr>
          <w:color w:val="0000FF"/>
        </w:rPr>
        <w:t>&gt;</w:t>
      </w:r>
    </w:p>
    <w:p w14:paraId="4E26E829" w14:textId="77777777" w:rsidR="00F76553" w:rsidRPr="00DB0BEF" w:rsidRDefault="00F76553" w:rsidP="006521D4">
      <w:pPr>
        <w:pStyle w:val="XMLCode"/>
        <w:keepLines/>
        <w:rPr>
          <w:b/>
          <w:bCs/>
          <w:color w:val="000000"/>
        </w:rPr>
      </w:pPr>
      <w:r>
        <w:rPr>
          <w:b/>
          <w:bCs/>
          <w:color w:val="000000"/>
        </w:rPr>
        <w:t xml:space="preserve">                     </w:t>
      </w:r>
      <w:r w:rsidRPr="00DB0BEF">
        <w:rPr>
          <w:color w:val="008000"/>
        </w:rPr>
        <w:t xml:space="preserve">&lt;!-- Washer </w:t>
      </w:r>
      <w:r>
        <w:rPr>
          <w:color w:val="008000"/>
        </w:rPr>
        <w:t>attached</w:t>
      </w:r>
      <w:r w:rsidRPr="00DB0BEF">
        <w:rPr>
          <w:color w:val="008000"/>
        </w:rPr>
        <w:t xml:space="preserve"> to nut with its friction to last part --&gt;</w:t>
      </w:r>
    </w:p>
    <w:p w14:paraId="45A550D9" w14:textId="230FEC9B" w:rsidR="00F76553" w:rsidRPr="00DB0BEF" w:rsidRDefault="00F76553" w:rsidP="006521D4">
      <w:pPr>
        <w:pStyle w:val="XMLCode"/>
        <w:keepLines/>
        <w:rPr>
          <w:b/>
          <w:bCs/>
          <w:color w:val="000000"/>
        </w:rPr>
      </w:pPr>
      <w:r>
        <w:rPr>
          <w:b/>
          <w:bCs/>
          <w:color w:val="000000"/>
        </w:rPr>
        <w:t xml:space="preserve">                     </w:t>
      </w:r>
      <w:r w:rsidRPr="00DB0BEF">
        <w:rPr>
          <w:color w:val="0000FF"/>
        </w:rPr>
        <w:t>&lt;washer</w:t>
      </w:r>
      <w:r w:rsidRPr="00DB0BEF">
        <w:rPr>
          <w:color w:val="000000"/>
        </w:rPr>
        <w:t xml:space="preserve"> </w:t>
      </w:r>
      <w:r w:rsidRPr="00DB0BEF">
        <w:t>outer_diameter</w:t>
      </w:r>
      <w:r w:rsidRPr="00DB0BEF">
        <w:rPr>
          <w:color w:val="000000"/>
        </w:rPr>
        <w:t>=</w:t>
      </w:r>
      <w:r w:rsidR="00194316">
        <w:rPr>
          <w:b/>
          <w:bCs/>
          <w:color w:val="8000FF"/>
        </w:rPr>
        <w:t>"</w:t>
      </w:r>
      <w:r w:rsidRPr="00DB0BEF">
        <w:rPr>
          <w:b/>
          <w:bCs/>
          <w:color w:val="8000FF"/>
        </w:rPr>
        <w:t>25</w:t>
      </w:r>
      <w:r w:rsidR="00194316">
        <w:rPr>
          <w:b/>
          <w:bCs/>
          <w:color w:val="8000FF"/>
        </w:rPr>
        <w:t>"</w:t>
      </w:r>
      <w:r w:rsidRPr="00DB0BEF">
        <w:rPr>
          <w:color w:val="000000"/>
        </w:rPr>
        <w:t xml:space="preserve"> </w:t>
      </w:r>
      <w:r w:rsidRPr="00DB0BEF">
        <w:t>attached</w:t>
      </w:r>
      <w:r w:rsidRPr="00DB0BEF">
        <w:rPr>
          <w:color w:val="000000"/>
        </w:rPr>
        <w:t>=</w:t>
      </w:r>
      <w:r w:rsidR="00194316">
        <w:rPr>
          <w:b/>
          <w:bCs/>
          <w:color w:val="8000FF"/>
        </w:rPr>
        <w:t>"</w:t>
      </w:r>
      <w:r>
        <w:rPr>
          <w:b/>
          <w:bCs/>
          <w:color w:val="8000FF"/>
        </w:rPr>
        <w:t>tru</w:t>
      </w:r>
      <w:r w:rsidRPr="00DB0BEF">
        <w:rPr>
          <w:b/>
          <w:bCs/>
          <w:color w:val="8000FF"/>
        </w:rPr>
        <w:t>e</w:t>
      </w:r>
      <w:r w:rsidR="00194316">
        <w:rPr>
          <w:b/>
          <w:bCs/>
          <w:color w:val="8000FF"/>
        </w:rPr>
        <w:t>"</w:t>
      </w:r>
      <w:r w:rsidRPr="00DB0BEF">
        <w:rPr>
          <w:color w:val="000000"/>
        </w:rPr>
        <w:t xml:space="preserve"> </w:t>
      </w:r>
      <w:r w:rsidRPr="00DB0BEF">
        <w:t>static_friction</w:t>
      </w:r>
      <w:r w:rsidRPr="00DB0BEF">
        <w:rPr>
          <w:color w:val="000000"/>
        </w:rPr>
        <w:t>=</w:t>
      </w:r>
      <w:r w:rsidR="00194316">
        <w:rPr>
          <w:b/>
          <w:bCs/>
          <w:color w:val="8000FF"/>
        </w:rPr>
        <w:t>"</w:t>
      </w:r>
      <w:r w:rsidRPr="00DB0BEF">
        <w:rPr>
          <w:b/>
          <w:bCs/>
          <w:color w:val="8000FF"/>
        </w:rPr>
        <w:t>.8</w:t>
      </w:r>
      <w:r w:rsidR="00194316">
        <w:rPr>
          <w:b/>
          <w:bCs/>
          <w:color w:val="8000FF"/>
        </w:rPr>
        <w:t>"</w:t>
      </w:r>
      <w:r w:rsidR="009B14F3">
        <w:rPr>
          <w:b/>
          <w:bCs/>
          <w:color w:val="8000FF"/>
        </w:rPr>
        <w:t>/</w:t>
      </w:r>
      <w:r w:rsidRPr="00DB0BEF">
        <w:rPr>
          <w:color w:val="0000FF"/>
        </w:rPr>
        <w:t>&gt;</w:t>
      </w:r>
    </w:p>
    <w:p w14:paraId="721B7A82"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&lt;/nut&gt;</w:t>
      </w:r>
    </w:p>
    <w:p w14:paraId="2337B9BA"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&lt;/bolt&gt;</w:t>
      </w:r>
    </w:p>
    <w:p w14:paraId="34006BA0" w14:textId="77777777" w:rsidR="00F76553" w:rsidRDefault="00F76553" w:rsidP="006521D4">
      <w:pPr>
        <w:pStyle w:val="XMLCode"/>
        <w:keepLines/>
        <w:rPr>
          <w:color w:val="0000FF"/>
        </w:rPr>
      </w:pPr>
      <w:r>
        <w:rPr>
          <w:b/>
          <w:bCs/>
          <w:color w:val="000000"/>
        </w:rPr>
        <w:t xml:space="preserve">            </w:t>
      </w:r>
      <w:r w:rsidRPr="00DB0BEF">
        <w:rPr>
          <w:color w:val="0000FF"/>
        </w:rPr>
        <w:t>&lt;/threaded_connection&gt;</w:t>
      </w:r>
    </w:p>
    <w:p w14:paraId="5C5E9212" w14:textId="77777777" w:rsidR="007E22E1" w:rsidRDefault="007E22E1" w:rsidP="006521D4">
      <w:pPr>
        <w:pStyle w:val="XMLCode"/>
        <w:keepLines/>
        <w:rPr>
          <w:color w:val="0000FF"/>
        </w:rPr>
      </w:pPr>
    </w:p>
    <w:p w14:paraId="12DEDD7D" w14:textId="5535B8EE" w:rsidR="007E22E1" w:rsidRPr="002A49E1" w:rsidRDefault="007E22E1" w:rsidP="006521D4">
      <w:pPr>
        <w:pStyle w:val="XMLCode"/>
        <w:keepLines/>
      </w:pPr>
      <w:r>
        <w:t xml:space="preserve">     </w:t>
      </w:r>
      <w:r w:rsidRPr="002A49E1">
        <w:t xml:space="preserve">  </w:t>
      </w:r>
      <w:r>
        <w:t xml:space="preserve">     </w:t>
      </w:r>
      <w:r w:rsidRPr="009117CB">
        <w:rPr>
          <w:color w:val="0000FF"/>
        </w:rPr>
        <w:t>&lt;contact_list&gt;</w:t>
      </w:r>
      <w:r w:rsidR="00D53323" w:rsidRPr="009117CB">
        <w:rPr>
          <w:color w:val="0000FF"/>
        </w:rPr>
        <w:t xml:space="preserve"> </w:t>
      </w:r>
      <w:r w:rsidR="00D53323">
        <w:t xml:space="preserve">   </w:t>
      </w:r>
      <w:r>
        <w:t xml:space="preserve">  </w:t>
      </w:r>
      <w:r w:rsidRPr="009117CB">
        <w:rPr>
          <w:color w:val="008000"/>
        </w:rPr>
        <w:t xml:space="preserve">&lt;!-- </w:t>
      </w:r>
      <w:r w:rsidR="00D53323" w:rsidRPr="009117CB">
        <w:rPr>
          <w:color w:val="008000"/>
        </w:rPr>
        <w:t>friction between adjacent flange partners</w:t>
      </w:r>
      <w:r w:rsidRPr="009117CB">
        <w:rPr>
          <w:color w:val="008000"/>
        </w:rPr>
        <w:t xml:space="preserve"> --&gt;</w:t>
      </w:r>
    </w:p>
    <w:p w14:paraId="0AE3AE99" w14:textId="4F28880A" w:rsidR="007E22E1" w:rsidRPr="009117CB" w:rsidRDefault="007E22E1" w:rsidP="006521D4">
      <w:pPr>
        <w:pStyle w:val="XMLCode"/>
        <w:keepLines/>
        <w:rPr>
          <w:color w:val="0000FF"/>
        </w:rPr>
      </w:pPr>
      <w:r>
        <w:t xml:space="preserve">         </w:t>
      </w:r>
      <w:r w:rsidRPr="002A49E1">
        <w:t xml:space="preserve">       </w:t>
      </w:r>
      <w:r w:rsidRPr="009117CB">
        <w:rPr>
          <w:color w:val="0000FF"/>
        </w:rPr>
        <w:t>&lt;contact&gt;</w:t>
      </w:r>
    </w:p>
    <w:p w14:paraId="5BADE12C" w14:textId="7F60AAD9" w:rsidR="007E22E1" w:rsidRPr="002A49E1" w:rsidRDefault="007E22E1" w:rsidP="006521D4">
      <w:pPr>
        <w:pStyle w:val="XMLCode"/>
        <w:keepLines/>
      </w:pPr>
      <w:r>
        <w:t xml:space="preserve">         </w:t>
      </w:r>
      <w:r w:rsidRPr="002A49E1">
        <w:t xml:space="preserve">           &lt;partner </w:t>
      </w:r>
      <w:r w:rsidR="00BE444C">
        <w:t>part_index</w:t>
      </w:r>
      <w:r w:rsidRPr="002A49E1">
        <w:t>=</w:t>
      </w:r>
      <w:r w:rsidR="00194316">
        <w:t>"</w:t>
      </w:r>
      <w:r w:rsidR="00BE444C">
        <w:t>1</w:t>
      </w:r>
      <w:r w:rsidR="00194316">
        <w:t>"</w:t>
      </w:r>
      <w:r w:rsidRPr="002A49E1">
        <w:t>/&gt;</w:t>
      </w:r>
    </w:p>
    <w:p w14:paraId="38A43AAA" w14:textId="196093BA" w:rsidR="007E22E1" w:rsidRPr="002A49E1" w:rsidRDefault="007E22E1" w:rsidP="006521D4">
      <w:pPr>
        <w:pStyle w:val="XMLCode"/>
        <w:keepLines/>
      </w:pPr>
      <w:r>
        <w:t xml:space="preserve">          </w:t>
      </w:r>
      <w:r w:rsidRPr="002A49E1">
        <w:t xml:space="preserve">          &lt;partner </w:t>
      </w:r>
      <w:r w:rsidR="00BE444C">
        <w:t>part_index</w:t>
      </w:r>
      <w:r w:rsidRPr="002A49E1">
        <w:t>=</w:t>
      </w:r>
      <w:r w:rsidR="00194316">
        <w:t>"</w:t>
      </w:r>
      <w:r w:rsidR="00BE444C">
        <w:t>2</w:t>
      </w:r>
      <w:r w:rsidR="00194316">
        <w:t>"</w:t>
      </w:r>
      <w:r w:rsidRPr="002A49E1">
        <w:t>/&gt;</w:t>
      </w:r>
    </w:p>
    <w:p w14:paraId="0F6B51E5" w14:textId="20660033" w:rsidR="007E22E1" w:rsidRPr="002A49E1" w:rsidRDefault="007E22E1" w:rsidP="006521D4">
      <w:pPr>
        <w:pStyle w:val="XMLCode"/>
        <w:keepLines/>
      </w:pPr>
      <w:r>
        <w:t xml:space="preserve">       </w:t>
      </w:r>
      <w:r w:rsidRPr="002A49E1">
        <w:t xml:space="preserve">      </w:t>
      </w:r>
      <w:r>
        <w:t xml:space="preserve">   </w:t>
      </w:r>
      <w:r w:rsidRPr="002A49E1">
        <w:t xml:space="preserve">    &lt;coefficients static_friction=</w:t>
      </w:r>
      <w:r w:rsidR="00194316">
        <w:t>"</w:t>
      </w:r>
      <w:r w:rsidRPr="002A49E1">
        <w:t>0.8</w:t>
      </w:r>
      <w:r w:rsidR="00194316">
        <w:t>"</w:t>
      </w:r>
      <w:r w:rsidRPr="002A49E1">
        <w:t>/&gt;</w:t>
      </w:r>
    </w:p>
    <w:p w14:paraId="23317245" w14:textId="719D83A5" w:rsidR="007E22E1" w:rsidRPr="009117CB" w:rsidRDefault="007E22E1" w:rsidP="006521D4">
      <w:pPr>
        <w:pStyle w:val="XMLCode"/>
        <w:keepLines/>
        <w:rPr>
          <w:color w:val="0000FF"/>
        </w:rPr>
      </w:pPr>
      <w:r w:rsidRPr="009117CB">
        <w:rPr>
          <w:color w:val="0000FF"/>
        </w:rPr>
        <w:t xml:space="preserve">                &lt;/contact&gt;</w:t>
      </w:r>
    </w:p>
    <w:p w14:paraId="3AF97DC2" w14:textId="42D0320C" w:rsidR="007E22E1" w:rsidRPr="009117CB" w:rsidRDefault="007E22E1" w:rsidP="006521D4">
      <w:pPr>
        <w:pStyle w:val="XMLCode"/>
        <w:keepLines/>
        <w:rPr>
          <w:color w:val="0000FF"/>
        </w:rPr>
      </w:pPr>
      <w:r w:rsidRPr="009117CB">
        <w:rPr>
          <w:color w:val="0000FF"/>
        </w:rPr>
        <w:t xml:space="preserve">                &lt;contact&gt;</w:t>
      </w:r>
    </w:p>
    <w:p w14:paraId="105A5A44" w14:textId="63CD8CF5" w:rsidR="007E22E1" w:rsidRPr="002A49E1" w:rsidRDefault="007E22E1" w:rsidP="006521D4">
      <w:pPr>
        <w:pStyle w:val="XMLCode"/>
        <w:keepLines/>
      </w:pPr>
      <w:r>
        <w:t xml:space="preserve">         </w:t>
      </w:r>
      <w:r w:rsidRPr="002A49E1">
        <w:t xml:space="preserve">           &lt;partner </w:t>
      </w:r>
      <w:r w:rsidR="00BE444C">
        <w:t>part_index</w:t>
      </w:r>
      <w:r w:rsidRPr="002A49E1">
        <w:t>=</w:t>
      </w:r>
      <w:r w:rsidR="00194316">
        <w:t>"</w:t>
      </w:r>
      <w:r w:rsidR="00BE444C">
        <w:t>2</w:t>
      </w:r>
      <w:r w:rsidR="00194316">
        <w:t>"</w:t>
      </w:r>
      <w:r w:rsidRPr="002A49E1">
        <w:t>/&gt;</w:t>
      </w:r>
    </w:p>
    <w:p w14:paraId="75458D8F" w14:textId="69BC012B" w:rsidR="007E22E1" w:rsidRPr="002A49E1" w:rsidRDefault="007E22E1" w:rsidP="006521D4">
      <w:pPr>
        <w:pStyle w:val="XMLCode"/>
        <w:keepLines/>
      </w:pPr>
      <w:r>
        <w:t xml:space="preserve">     </w:t>
      </w:r>
      <w:r w:rsidRPr="002A49E1">
        <w:t xml:space="preserve">  </w:t>
      </w:r>
      <w:r>
        <w:t xml:space="preserve">   </w:t>
      </w:r>
      <w:r w:rsidRPr="002A49E1">
        <w:t xml:space="preserve">          &lt;partner </w:t>
      </w:r>
      <w:r w:rsidR="00BE444C">
        <w:t>part_index</w:t>
      </w:r>
      <w:r w:rsidRPr="002A49E1">
        <w:t>=</w:t>
      </w:r>
      <w:r w:rsidR="00194316">
        <w:t>"</w:t>
      </w:r>
      <w:r w:rsidR="00BE444C">
        <w:t>5</w:t>
      </w:r>
      <w:r w:rsidR="00194316">
        <w:t>"</w:t>
      </w:r>
      <w:r w:rsidRPr="002A49E1">
        <w:t>/&gt;</w:t>
      </w:r>
    </w:p>
    <w:p w14:paraId="0854A342" w14:textId="20AC2101" w:rsidR="007E22E1" w:rsidRPr="002A49E1" w:rsidRDefault="007E22E1" w:rsidP="006521D4">
      <w:pPr>
        <w:pStyle w:val="XMLCode"/>
        <w:keepLines/>
      </w:pPr>
      <w:r>
        <w:t xml:space="preserve">     </w:t>
      </w:r>
      <w:r w:rsidRPr="002A49E1">
        <w:t xml:space="preserve"> </w:t>
      </w:r>
      <w:r>
        <w:t xml:space="preserve">    </w:t>
      </w:r>
      <w:r w:rsidRPr="002A49E1">
        <w:t xml:space="preserve">          &lt;coefficients static_friction=</w:t>
      </w:r>
      <w:r w:rsidR="00194316">
        <w:t>"</w:t>
      </w:r>
      <w:r w:rsidRPr="002A49E1">
        <w:t>0.8</w:t>
      </w:r>
      <w:r w:rsidR="00194316">
        <w:t>"</w:t>
      </w:r>
      <w:r w:rsidRPr="002A49E1">
        <w:t>/&gt;</w:t>
      </w:r>
    </w:p>
    <w:p w14:paraId="3207DBA4" w14:textId="6D6F4EC5" w:rsidR="007E22E1" w:rsidRPr="009117CB" w:rsidRDefault="007E22E1" w:rsidP="006521D4">
      <w:pPr>
        <w:pStyle w:val="XMLCode"/>
        <w:keepLines/>
        <w:rPr>
          <w:color w:val="0000FF"/>
        </w:rPr>
      </w:pPr>
      <w:r w:rsidRPr="009117CB">
        <w:rPr>
          <w:color w:val="0000FF"/>
        </w:rPr>
        <w:t xml:space="preserve">                &lt;/contact&gt;</w:t>
      </w:r>
    </w:p>
    <w:p w14:paraId="7281F30C" w14:textId="622DCA15" w:rsidR="007E22E1" w:rsidRPr="009117CB" w:rsidRDefault="007E22E1" w:rsidP="006521D4">
      <w:pPr>
        <w:pStyle w:val="XMLCode"/>
        <w:keepLines/>
        <w:rPr>
          <w:color w:val="0000FF"/>
        </w:rPr>
      </w:pPr>
      <w:r w:rsidRPr="009117CB">
        <w:rPr>
          <w:color w:val="0000FF"/>
        </w:rPr>
        <w:t xml:space="preserve">                &lt;contact&gt;</w:t>
      </w:r>
    </w:p>
    <w:p w14:paraId="7E5616B5" w14:textId="06343B3E" w:rsidR="007E22E1" w:rsidRPr="002A49E1" w:rsidRDefault="007E22E1" w:rsidP="006521D4">
      <w:pPr>
        <w:pStyle w:val="XMLCode"/>
        <w:keepLines/>
      </w:pPr>
      <w:r>
        <w:t xml:space="preserve">          </w:t>
      </w:r>
      <w:r w:rsidRPr="002A49E1">
        <w:t xml:space="preserve">          &lt;partner </w:t>
      </w:r>
      <w:r w:rsidR="00BE444C">
        <w:t>part_index</w:t>
      </w:r>
      <w:r w:rsidRPr="002A49E1">
        <w:t>=</w:t>
      </w:r>
      <w:r w:rsidR="00194316">
        <w:t>"</w:t>
      </w:r>
      <w:r w:rsidR="00BE444C">
        <w:t>5</w:t>
      </w:r>
      <w:r w:rsidR="00194316">
        <w:t>"</w:t>
      </w:r>
      <w:r w:rsidRPr="002A49E1">
        <w:t>/&gt;</w:t>
      </w:r>
    </w:p>
    <w:p w14:paraId="47B207A1" w14:textId="7A019518" w:rsidR="007E22E1" w:rsidRPr="002A49E1" w:rsidRDefault="007E22E1" w:rsidP="006521D4">
      <w:pPr>
        <w:pStyle w:val="XMLCode"/>
        <w:keepLines/>
      </w:pPr>
      <w:r>
        <w:t xml:space="preserve">        </w:t>
      </w:r>
      <w:r w:rsidRPr="002A49E1">
        <w:t xml:space="preserve">            &lt;partner </w:t>
      </w:r>
      <w:r w:rsidR="00BE444C">
        <w:t>part_index</w:t>
      </w:r>
      <w:r w:rsidRPr="002A49E1">
        <w:t>=</w:t>
      </w:r>
      <w:r w:rsidR="00194316">
        <w:t>"</w:t>
      </w:r>
      <w:r w:rsidR="00BE444C">
        <w:t>6</w:t>
      </w:r>
      <w:r w:rsidR="00194316">
        <w:t>"</w:t>
      </w:r>
      <w:r w:rsidRPr="002A49E1">
        <w:t>/&gt;</w:t>
      </w:r>
    </w:p>
    <w:p w14:paraId="13DB784B" w14:textId="4AB6792B" w:rsidR="007E22E1" w:rsidRPr="002A49E1" w:rsidRDefault="007E22E1" w:rsidP="006521D4">
      <w:pPr>
        <w:pStyle w:val="XMLCode"/>
        <w:keepLines/>
      </w:pPr>
      <w:r w:rsidRPr="002A49E1">
        <w:t xml:space="preserve"> </w:t>
      </w:r>
      <w:r>
        <w:t xml:space="preserve">         </w:t>
      </w:r>
      <w:r w:rsidRPr="002A49E1">
        <w:t xml:space="preserve">          &lt;coefficients static_friction=</w:t>
      </w:r>
      <w:r w:rsidR="00194316">
        <w:t>"</w:t>
      </w:r>
      <w:r w:rsidRPr="002A49E1">
        <w:t>0.8</w:t>
      </w:r>
      <w:r w:rsidR="00194316">
        <w:t>"</w:t>
      </w:r>
      <w:r w:rsidRPr="002A49E1">
        <w:t>/&gt;</w:t>
      </w:r>
    </w:p>
    <w:p w14:paraId="65A28FB0" w14:textId="6B856964" w:rsidR="007E22E1" w:rsidRPr="009117CB" w:rsidRDefault="007E22E1" w:rsidP="006521D4">
      <w:pPr>
        <w:pStyle w:val="XMLCode"/>
        <w:keepLines/>
        <w:rPr>
          <w:color w:val="0000FF"/>
        </w:rPr>
      </w:pPr>
      <w:r w:rsidRPr="009117CB">
        <w:rPr>
          <w:color w:val="0000FF"/>
        </w:rPr>
        <w:t xml:space="preserve">                &lt;/contact&gt;</w:t>
      </w:r>
    </w:p>
    <w:p w14:paraId="286F46DA" w14:textId="782905F4" w:rsidR="007E22E1" w:rsidRPr="009117CB" w:rsidRDefault="007E22E1" w:rsidP="006521D4">
      <w:pPr>
        <w:pStyle w:val="XMLCode"/>
        <w:keepLines/>
        <w:rPr>
          <w:color w:val="0000FF"/>
        </w:rPr>
      </w:pPr>
      <w:r w:rsidRPr="009117CB">
        <w:rPr>
          <w:color w:val="0000FF"/>
        </w:rPr>
        <w:t xml:space="preserve">            &lt;/contact_list&gt;</w:t>
      </w:r>
    </w:p>
    <w:p w14:paraId="7988DEF9" w14:textId="77777777" w:rsidR="007E22E1" w:rsidRPr="00DB0BEF" w:rsidRDefault="007E22E1" w:rsidP="00F76553">
      <w:pPr>
        <w:pStyle w:val="XMLCode"/>
        <w:keepNext/>
        <w:keepLines/>
        <w:rPr>
          <w:b/>
          <w:bCs/>
          <w:color w:val="000000"/>
        </w:rPr>
      </w:pPr>
    </w:p>
    <w:p w14:paraId="0F2DA149"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&lt;/connection_0d&gt;</w:t>
      </w:r>
    </w:p>
    <w:p w14:paraId="6491296C"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&lt;/connection_list&gt;</w:t>
      </w:r>
    </w:p>
    <w:p w14:paraId="2FEF09C3"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&lt;/connection_group&gt;</w:t>
      </w:r>
    </w:p>
    <w:p w14:paraId="005640D4" w14:textId="77777777" w:rsidR="00F76553" w:rsidRPr="00DB0BEF" w:rsidRDefault="00F76553" w:rsidP="00F76553">
      <w:pPr>
        <w:pStyle w:val="XMLCode"/>
        <w:keepNext/>
        <w:keepLines/>
        <w:rPr>
          <w:b/>
          <w:bCs/>
          <w:color w:val="000000"/>
        </w:rPr>
      </w:pPr>
      <w:r w:rsidRPr="00DB0BEF">
        <w:rPr>
          <w:color w:val="0000FF"/>
        </w:rPr>
        <w:t>&lt;/xmcf&gt;</w:t>
      </w:r>
    </w:p>
    <w:p w14:paraId="402F4736" w14:textId="77777777" w:rsidR="00F76553" w:rsidRPr="00226A3F" w:rsidRDefault="00F76553" w:rsidP="002E60CB">
      <w:pPr>
        <w:pStyle w:val="XMLCode"/>
      </w:pPr>
    </w:p>
    <w:p w14:paraId="2CFE3184" w14:textId="77777777" w:rsidR="002E60CB" w:rsidRDefault="002E60CB" w:rsidP="00350C79">
      <w:pPr>
        <w:pStyle w:val="berschrift4"/>
      </w:pPr>
      <w:bookmarkStart w:id="1067" w:name="_Toc428456272"/>
      <w:bookmarkStart w:id="1068" w:name="_Toc428537235"/>
      <w:bookmarkStart w:id="1069" w:name="_Toc428969554"/>
      <w:bookmarkStart w:id="1070" w:name="_Toc429052945"/>
      <w:bookmarkStart w:id="1071" w:name="_Toc3556989"/>
      <w:bookmarkStart w:id="1072" w:name="_Toc34747239"/>
      <w:bookmarkStart w:id="1073" w:name="_Toc39880554"/>
      <w:bookmarkEnd w:id="1067"/>
      <w:bookmarkEnd w:id="1068"/>
      <w:bookmarkEnd w:id="1069"/>
      <w:bookmarkEnd w:id="1070"/>
      <w:r>
        <w:t>Possible Bolt and Screw Assemblies</w:t>
      </w:r>
      <w:bookmarkEnd w:id="1071"/>
      <w:bookmarkEnd w:id="1072"/>
      <w:bookmarkEnd w:id="1073"/>
      <w:r>
        <w:t xml:space="preserve"> </w:t>
      </w:r>
    </w:p>
    <w:p w14:paraId="2EBE523F" w14:textId="77777777" w:rsidR="002E60CB" w:rsidRPr="00226A3F" w:rsidRDefault="002E60CB" w:rsidP="00350C79">
      <w:pPr>
        <w:keepNext/>
        <w:spacing w:before="120"/>
      </w:pPr>
      <w:r>
        <w:t xml:space="preserve">Altogether, there are following cases of assembly: </w:t>
      </w:r>
    </w:p>
    <w:p w14:paraId="566604B1" w14:textId="77777777" w:rsidR="00A03929" w:rsidRPr="00A03929" w:rsidRDefault="00A03929" w:rsidP="00B90690">
      <w:pPr>
        <w:pStyle w:val="Listenabsatz"/>
        <w:keepNext/>
        <w:numPr>
          <w:ilvl w:val="0"/>
          <w:numId w:val="36"/>
        </w:numPr>
        <w:spacing w:before="120" w:after="120"/>
        <w:ind w:left="357" w:hanging="357"/>
        <w:rPr>
          <w:lang w:val="en-US"/>
        </w:rPr>
      </w:pPr>
      <w:r w:rsidRPr="00A03929">
        <w:rPr>
          <w:lang w:val="en-US"/>
        </w:rPr>
        <w:t>B</w:t>
      </w:r>
      <w:r w:rsidR="002E60CB" w:rsidRPr="00A03929">
        <w:rPr>
          <w:lang w:val="en-US"/>
        </w:rPr>
        <w:t>olt with welded nut (to the bottom sheet)</w:t>
      </w:r>
      <w:r w:rsidRPr="00A03929">
        <w:rPr>
          <w:lang w:val="en-US"/>
        </w:rPr>
        <w:t>:</w:t>
      </w:r>
    </w:p>
    <w:p w14:paraId="22CED0EC" w14:textId="77777777" w:rsidR="00E62DBF" w:rsidRDefault="004F562F" w:rsidP="00E62DBF">
      <w:pPr>
        <w:keepNext/>
        <w:spacing w:before="100" w:beforeAutospacing="1" w:after="100" w:afterAutospacing="1"/>
        <w:jc w:val="center"/>
      </w:pPr>
      <w:r>
        <w:rPr>
          <w:noProof/>
          <w:lang w:eastAsia="en-US"/>
        </w:rPr>
        <w:drawing>
          <wp:inline distT="0" distB="0" distL="0" distR="0" wp14:anchorId="187A30ED" wp14:editId="7F934BEF">
            <wp:extent cx="1356095" cy="936000"/>
            <wp:effectExtent l="0" t="0" r="0" b="0"/>
            <wp:docPr id="13"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6"/>
                    <pic:cNvPicPr>
                      <a:picLocks noChangeAspect="1" noChangeArrowheads="1"/>
                    </pic:cNvPicPr>
                  </pic:nvPicPr>
                  <pic:blipFill rotWithShape="1">
                    <a:blip r:embed="rId96">
                      <a:extLst>
                        <a:ext uri="{28A0092B-C50C-407E-A947-70E740481C1C}">
                          <a14:useLocalDpi xmlns:a14="http://schemas.microsoft.com/office/drawing/2010/main" val="0"/>
                        </a:ext>
                      </a:extLst>
                    </a:blip>
                    <a:srcRect l="5641"/>
                    <a:stretch/>
                  </pic:blipFill>
                  <pic:spPr bwMode="auto">
                    <a:xfrm>
                      <a:off x="0" y="0"/>
                      <a:ext cx="1356095"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7331A04F" w14:textId="1B4E441D" w:rsidR="00314F5A" w:rsidRDefault="00E62DBF" w:rsidP="00E62DBF">
      <w:pPr>
        <w:pStyle w:val="Beschriftung"/>
      </w:pPr>
      <w:bookmarkStart w:id="1074" w:name="_Toc3557101"/>
      <w:bookmarkStart w:id="1075" w:name="_Toc34747352"/>
      <w:bookmarkStart w:id="1076" w:name="_Toc39880671"/>
      <w:r>
        <w:t xml:space="preserve">Figure </w:t>
      </w:r>
      <w:r w:rsidR="00406B64">
        <w:fldChar w:fldCharType="begin"/>
      </w:r>
      <w:r w:rsidR="00406B64">
        <w:instrText xml:space="preserve"> SEQ Figure \* ARABIC </w:instrText>
      </w:r>
      <w:r w:rsidR="00406B64">
        <w:fldChar w:fldCharType="separate"/>
      </w:r>
      <w:r w:rsidR="00A2710C">
        <w:rPr>
          <w:noProof/>
        </w:rPr>
        <w:t>24</w:t>
      </w:r>
      <w:r w:rsidR="00406B64">
        <w:fldChar w:fldCharType="end"/>
      </w:r>
      <w:r>
        <w:t>: Bolt with welded nut</w:t>
      </w:r>
      <w:bookmarkEnd w:id="1074"/>
      <w:bookmarkEnd w:id="1075"/>
      <w:bookmarkEnd w:id="1076"/>
    </w:p>
    <w:p w14:paraId="51DFE7D7" w14:textId="77777777" w:rsidR="00314F5A" w:rsidRPr="00226A3F" w:rsidRDefault="00314F5A" w:rsidP="001D764B">
      <w:pPr>
        <w:pStyle w:val="Example"/>
        <w:keepNext/>
        <w:spacing w:before="120"/>
      </w:pPr>
      <w:r>
        <w:t>Example</w:t>
      </w:r>
      <w:r w:rsidRPr="00226A3F">
        <w:t xml:space="preserve">: </w:t>
      </w:r>
    </w:p>
    <w:p w14:paraId="15CE07BD" w14:textId="77777777" w:rsidR="00314F5A" w:rsidRDefault="00314F5A" w:rsidP="001D764B">
      <w:pPr>
        <w:pStyle w:val="XMLCode"/>
        <w:keepNext/>
        <w:spacing w:before="120"/>
      </w:pPr>
    </w:p>
    <w:p w14:paraId="1C0B8EF7" w14:textId="54077A9B" w:rsidR="00314F5A" w:rsidRDefault="00314F5A" w:rsidP="00314F5A">
      <w:pPr>
        <w:pStyle w:val="XMLCode"/>
        <w:keepNext/>
      </w:pPr>
      <w:r>
        <w:t>&lt;connection_0d label=</w:t>
      </w:r>
      <w:r w:rsidR="00194316">
        <w:t>"</w:t>
      </w:r>
      <w:r w:rsidR="00CC7960">
        <w:t>BOLT_</w:t>
      </w:r>
      <w:r>
        <w:t>135</w:t>
      </w:r>
      <w:r w:rsidR="00194316">
        <w:t>"</w:t>
      </w:r>
      <w:r>
        <w:t>&gt;</w:t>
      </w:r>
      <w:r w:rsidRPr="007909A5">
        <w:t xml:space="preserve"> </w:t>
      </w:r>
    </w:p>
    <w:p w14:paraId="6726DC9E" w14:textId="05EEFCBC" w:rsidR="00314F5A" w:rsidRDefault="00314F5A" w:rsidP="00314F5A">
      <w:pPr>
        <w:pStyle w:val="XMLCode"/>
        <w:keepNext/>
      </w:pPr>
      <w:r>
        <w:t xml:space="preserve">    &lt;threaded_connection </w:t>
      </w:r>
      <w:r w:rsidRPr="00314F5A">
        <w:rPr>
          <w:color w:val="0070C0"/>
        </w:rPr>
        <w:t>diameter=</w:t>
      </w:r>
      <w:r w:rsidR="00194316">
        <w:rPr>
          <w:color w:val="0070C0"/>
        </w:rPr>
        <w:t>"</w:t>
      </w:r>
      <w:r w:rsidRPr="00314F5A">
        <w:rPr>
          <w:color w:val="0070C0"/>
        </w:rPr>
        <w:t>10.0</w:t>
      </w:r>
      <w:r w:rsidR="00194316">
        <w:rPr>
          <w:color w:val="0070C0"/>
        </w:rPr>
        <w:t>"</w:t>
      </w:r>
      <w:r w:rsidRPr="00314F5A">
        <w:rPr>
          <w:color w:val="0070C0"/>
        </w:rPr>
        <w:t xml:space="preserve"> length=</w:t>
      </w:r>
      <w:r w:rsidR="00194316">
        <w:rPr>
          <w:color w:val="0070C0"/>
        </w:rPr>
        <w:t>"</w:t>
      </w:r>
      <w:r w:rsidRPr="00314F5A">
        <w:rPr>
          <w:color w:val="0070C0"/>
        </w:rPr>
        <w:t>50.0</w:t>
      </w:r>
      <w:r w:rsidR="00194316">
        <w:rPr>
          <w:color w:val="0070C0"/>
        </w:rPr>
        <w:t>"</w:t>
      </w:r>
      <w:r w:rsidRPr="00314F5A">
        <w:rPr>
          <w:color w:val="0070C0"/>
        </w:rPr>
        <w:t xml:space="preserve"> </w:t>
      </w:r>
      <w:r w:rsidRPr="00314F5A">
        <w:rPr>
          <w:color w:val="0070C0"/>
        </w:rPr>
        <w:br/>
        <w:t xml:space="preserve">         head_diameter=</w:t>
      </w:r>
      <w:r w:rsidR="00194316">
        <w:rPr>
          <w:color w:val="0070C0"/>
        </w:rPr>
        <w:t>"</w:t>
      </w:r>
      <w:r w:rsidRPr="00314F5A">
        <w:rPr>
          <w:color w:val="0070C0"/>
        </w:rPr>
        <w:t>16.0</w:t>
      </w:r>
      <w:r w:rsidR="00194316">
        <w:rPr>
          <w:color w:val="0070C0"/>
        </w:rPr>
        <w:t>"</w:t>
      </w:r>
      <w:r w:rsidRPr="00314F5A">
        <w:rPr>
          <w:color w:val="0070C0"/>
        </w:rPr>
        <w:t xml:space="preserve"> head_height=</w:t>
      </w:r>
      <w:r w:rsidR="00194316">
        <w:rPr>
          <w:color w:val="0070C0"/>
        </w:rPr>
        <w:t>"</w:t>
      </w:r>
      <w:r w:rsidRPr="00314F5A">
        <w:rPr>
          <w:color w:val="0070C0"/>
        </w:rPr>
        <w:t>5</w:t>
      </w:r>
      <w:r w:rsidR="00194316">
        <w:rPr>
          <w:color w:val="0070C0"/>
        </w:rPr>
        <w:t>"</w:t>
      </w:r>
      <w:r w:rsidRPr="00314F5A">
        <w:rPr>
          <w:color w:val="0070C0"/>
        </w:rPr>
        <w:t xml:space="preserve"> thread_length=</w:t>
      </w:r>
      <w:r w:rsidR="00194316">
        <w:rPr>
          <w:color w:val="0070C0"/>
        </w:rPr>
        <w:t>"</w:t>
      </w:r>
      <w:r w:rsidRPr="00314F5A">
        <w:rPr>
          <w:color w:val="0070C0"/>
        </w:rPr>
        <w:t>35</w:t>
      </w:r>
      <w:r w:rsidR="00194316">
        <w:rPr>
          <w:color w:val="0070C0"/>
        </w:rPr>
        <w:t>"</w:t>
      </w:r>
      <w:r w:rsidRPr="00314F5A">
        <w:rPr>
          <w:color w:val="0070C0"/>
        </w:rPr>
        <w:t xml:space="preserve"> </w:t>
      </w:r>
      <w:r w:rsidRPr="00314F5A">
        <w:rPr>
          <w:color w:val="0070C0"/>
        </w:rPr>
        <w:br/>
        <w:t xml:space="preserve">         torque=</w:t>
      </w:r>
      <w:r w:rsidR="00194316">
        <w:rPr>
          <w:color w:val="0070C0"/>
        </w:rPr>
        <w:t>"</w:t>
      </w:r>
      <w:r w:rsidRPr="00314F5A">
        <w:rPr>
          <w:color w:val="0070C0"/>
        </w:rPr>
        <w:t>80</w:t>
      </w:r>
      <w:r w:rsidR="00194316">
        <w:rPr>
          <w:color w:val="0070C0"/>
        </w:rPr>
        <w:t>"</w:t>
      </w:r>
      <w:r w:rsidRPr="00314F5A">
        <w:rPr>
          <w:color w:val="0070C0"/>
        </w:rPr>
        <w:t xml:space="preserve"> angle=</w:t>
      </w:r>
      <w:r w:rsidR="00194316">
        <w:rPr>
          <w:color w:val="0070C0"/>
        </w:rPr>
        <w:t>"</w:t>
      </w:r>
      <w:r w:rsidRPr="00314F5A">
        <w:rPr>
          <w:color w:val="0070C0"/>
        </w:rPr>
        <w:t>30</w:t>
      </w:r>
      <w:r w:rsidR="00194316">
        <w:rPr>
          <w:color w:val="0070C0"/>
        </w:rPr>
        <w:t>"</w:t>
      </w:r>
      <w:r w:rsidRPr="00314F5A">
        <w:rPr>
          <w:color w:val="0070C0"/>
        </w:rPr>
        <w:t xml:space="preserve"> pretension=</w:t>
      </w:r>
      <w:r w:rsidR="00194316">
        <w:rPr>
          <w:color w:val="0070C0"/>
        </w:rPr>
        <w:t>"</w:t>
      </w:r>
      <w:r w:rsidRPr="00314F5A">
        <w:rPr>
          <w:color w:val="0070C0"/>
        </w:rPr>
        <w:t>1200</w:t>
      </w:r>
      <w:r w:rsidR="00194316">
        <w:rPr>
          <w:color w:val="0070C0"/>
        </w:rPr>
        <w:t>"</w:t>
      </w:r>
      <w:r w:rsidRPr="00314F5A">
        <w:rPr>
          <w:color w:val="0070C0"/>
        </w:rPr>
        <w:t xml:space="preserve"> part_code=</w:t>
      </w:r>
      <w:r w:rsidR="00194316">
        <w:rPr>
          <w:color w:val="0070C0"/>
        </w:rPr>
        <w:t>"</w:t>
      </w:r>
      <w:r w:rsidRPr="00314F5A">
        <w:rPr>
          <w:color w:val="0070C0"/>
        </w:rPr>
        <w:t>M10x50 12.9</w:t>
      </w:r>
      <w:r w:rsidR="00194316">
        <w:rPr>
          <w:color w:val="0070C0"/>
        </w:rPr>
        <w:t>"</w:t>
      </w:r>
      <w:r w:rsidRPr="00314F5A">
        <w:rPr>
          <w:color w:val="0070C0"/>
        </w:rPr>
        <w:t xml:space="preserve"> </w:t>
      </w:r>
      <w:r>
        <w:t>&gt;</w:t>
      </w:r>
    </w:p>
    <w:p w14:paraId="58EA79C1" w14:textId="1DCB7D78" w:rsidR="00314F5A" w:rsidRPr="0033379A" w:rsidRDefault="00314F5A" w:rsidP="00314F5A">
      <w:pPr>
        <w:pStyle w:val="XMLCode"/>
        <w:keepNext/>
        <w:rPr>
          <w:lang w:val="fr-FR"/>
        </w:rPr>
      </w:pPr>
      <w:r>
        <w:t xml:space="preserve">        </w:t>
      </w:r>
      <w:r w:rsidRPr="0033379A">
        <w:rPr>
          <w:lang w:val="fr-FR"/>
        </w:rPr>
        <w:t>&lt;normal_direction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14:paraId="364DD195" w14:textId="77777777" w:rsidR="00314F5A" w:rsidRDefault="00314F5A" w:rsidP="00314F5A">
      <w:pPr>
        <w:pStyle w:val="XMLCode"/>
        <w:keepNext/>
      </w:pPr>
      <w:r w:rsidRPr="0033379A">
        <w:rPr>
          <w:lang w:val="fr-FR"/>
        </w:rPr>
        <w:t xml:space="preserve">        </w:t>
      </w:r>
      <w:r w:rsidRPr="004F5A65">
        <w:rPr>
          <w:color w:val="FF0000"/>
        </w:rPr>
        <w:t>&lt;!</w:t>
      </w:r>
      <w:r>
        <w:rPr>
          <w:color w:val="FF0000"/>
        </w:rPr>
        <w:t xml:space="preserve">--No </w:t>
      </w:r>
      <w:r w:rsidRPr="004F5A65">
        <w:rPr>
          <w:color w:val="FF0000"/>
        </w:rPr>
        <w:t xml:space="preserve">Washer </w:t>
      </w:r>
      <w:r>
        <w:rPr>
          <w:color w:val="FF0000"/>
        </w:rPr>
        <w:t>in this case</w:t>
      </w:r>
      <w:r w:rsidRPr="004F5A65">
        <w:rPr>
          <w:color w:val="FF0000"/>
        </w:rPr>
        <w:t>--&gt;</w:t>
      </w:r>
    </w:p>
    <w:p w14:paraId="626E0D41" w14:textId="77777777" w:rsidR="00314F5A" w:rsidRPr="004F5A65" w:rsidRDefault="00314F5A" w:rsidP="00314F5A">
      <w:pPr>
        <w:pStyle w:val="XMLCode"/>
        <w:keepNext/>
        <w:rPr>
          <w:color w:val="0070C0"/>
        </w:rPr>
      </w:pPr>
      <w:r w:rsidRPr="00226A3F">
        <w:t xml:space="preserve">        </w:t>
      </w:r>
      <w:r>
        <w:rPr>
          <w:color w:val="0070C0"/>
        </w:rPr>
        <w:t>&lt;bolt</w:t>
      </w:r>
      <w:r w:rsidRPr="004F5A65">
        <w:rPr>
          <w:color w:val="0070C0"/>
        </w:rPr>
        <w:t>&gt;</w:t>
      </w:r>
    </w:p>
    <w:p w14:paraId="32FF656F" w14:textId="786DD4D2" w:rsidR="00314F5A" w:rsidRPr="004F5A65" w:rsidRDefault="00314F5A" w:rsidP="00314F5A">
      <w:pPr>
        <w:pStyle w:val="XMLCode"/>
        <w:keepNext/>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w:t>
      </w:r>
      <w:r>
        <w:rPr>
          <w:color w:val="0070C0"/>
        </w:rPr>
        <w:t>fixed_to=</w:t>
      </w:r>
      <w:r w:rsidR="00194316">
        <w:rPr>
          <w:color w:val="0070C0"/>
        </w:rPr>
        <w:t>"</w:t>
      </w:r>
      <w:r>
        <w:rPr>
          <w:color w:val="0070C0"/>
        </w:rPr>
        <w:t>3</w:t>
      </w:r>
      <w:r w:rsidR="00194316">
        <w:rPr>
          <w:color w:val="0070C0"/>
        </w:rPr>
        <w:t>"</w:t>
      </w:r>
      <w:r>
        <w:rPr>
          <w:color w:val="0070C0"/>
        </w:rPr>
        <w:t xml:space="preserve"> /</w:t>
      </w:r>
      <w:r w:rsidRPr="004F5A65">
        <w:rPr>
          <w:color w:val="0070C0"/>
        </w:rPr>
        <w:t>&gt;</w:t>
      </w:r>
    </w:p>
    <w:p w14:paraId="0AE31F9B" w14:textId="77777777" w:rsidR="00314F5A" w:rsidRPr="004F5A65" w:rsidRDefault="00314F5A" w:rsidP="00314F5A">
      <w:pPr>
        <w:pStyle w:val="XMLCode"/>
        <w:keepNext/>
        <w:rPr>
          <w:color w:val="0070C0"/>
        </w:rPr>
      </w:pPr>
      <w:r>
        <w:rPr>
          <w:color w:val="0070C0"/>
        </w:rPr>
        <w:t xml:space="preserve"> </w:t>
      </w:r>
      <w:r w:rsidRPr="004F5A65">
        <w:rPr>
          <w:color w:val="0070C0"/>
        </w:rPr>
        <w:t xml:space="preserve">       &lt;/bolt&gt;</w:t>
      </w:r>
    </w:p>
    <w:p w14:paraId="46402D56" w14:textId="77777777" w:rsidR="00314F5A" w:rsidRDefault="00314F5A" w:rsidP="00314F5A">
      <w:pPr>
        <w:pStyle w:val="XMLCode"/>
        <w:keepNext/>
      </w:pPr>
      <w:r>
        <w:t xml:space="preserve">    &lt;/threaded_connection&gt;</w:t>
      </w:r>
    </w:p>
    <w:p w14:paraId="271826A4" w14:textId="77777777" w:rsidR="00314F5A" w:rsidRDefault="00314F5A" w:rsidP="00314F5A">
      <w:pPr>
        <w:pStyle w:val="XMLCode"/>
        <w:keepNext/>
      </w:pPr>
      <w:r>
        <w:tab/>
        <w:t>&lt;loc&gt; 1500.3809  838.75885  730.6529 &lt;/loc&gt;</w:t>
      </w:r>
    </w:p>
    <w:p w14:paraId="648F38B8" w14:textId="77777777" w:rsidR="00314F5A" w:rsidRDefault="00314F5A" w:rsidP="00314F5A">
      <w:pPr>
        <w:pStyle w:val="XMLCode"/>
        <w:keepNext/>
      </w:pPr>
      <w:r>
        <w:t xml:space="preserve">    &lt;appdata&gt;</w:t>
      </w:r>
    </w:p>
    <w:p w14:paraId="657FCE32" w14:textId="77777777" w:rsidR="00314F5A" w:rsidRPr="00226A3F" w:rsidRDefault="00314F5A" w:rsidP="00314F5A">
      <w:pPr>
        <w:pStyle w:val="XMLCode"/>
        <w:keepNext/>
      </w:pPr>
      <w:r w:rsidRPr="00226A3F">
        <w:t xml:space="preserve">    </w:t>
      </w:r>
      <w:r w:rsidR="001D764B">
        <w:tab/>
        <w:t xml:space="preserve">    </w:t>
      </w:r>
      <w:r>
        <w:t>...</w:t>
      </w:r>
    </w:p>
    <w:p w14:paraId="73164ED2" w14:textId="77777777" w:rsidR="00314F5A" w:rsidRDefault="00314F5A" w:rsidP="00314F5A">
      <w:pPr>
        <w:pStyle w:val="XMLCode"/>
        <w:keepNext/>
      </w:pPr>
      <w:r>
        <w:t xml:space="preserve">    &lt;/appdata&gt;</w:t>
      </w:r>
    </w:p>
    <w:p w14:paraId="39DAB564" w14:textId="77777777" w:rsidR="00314F5A" w:rsidRDefault="00314F5A" w:rsidP="00314F5A">
      <w:pPr>
        <w:pStyle w:val="XMLCode"/>
        <w:keepNext/>
      </w:pPr>
      <w:r>
        <w:t>&lt;/connection_0d&gt;</w:t>
      </w:r>
    </w:p>
    <w:p w14:paraId="166D94C6" w14:textId="77777777" w:rsidR="002E60CB" w:rsidRDefault="002E60CB" w:rsidP="001D764B">
      <w:pPr>
        <w:pStyle w:val="XMLCode"/>
        <w:keepNext/>
        <w:spacing w:after="120"/>
      </w:pPr>
    </w:p>
    <w:p w14:paraId="04F1226F" w14:textId="0095EFDD" w:rsidR="00A03929" w:rsidRPr="00A03929" w:rsidRDefault="00A03929" w:rsidP="001C0495">
      <w:pPr>
        <w:pStyle w:val="Listenabsatz"/>
        <w:numPr>
          <w:ilvl w:val="0"/>
          <w:numId w:val="36"/>
        </w:numPr>
        <w:spacing w:before="240" w:after="120"/>
        <w:ind w:left="357" w:hanging="357"/>
        <w:jc w:val="both"/>
        <w:rPr>
          <w:lang w:val="en-US"/>
        </w:rPr>
      </w:pPr>
      <w:r w:rsidRPr="00A03929">
        <w:rPr>
          <w:lang w:val="en-US"/>
        </w:rPr>
        <w:t>B</w:t>
      </w:r>
      <w:r w:rsidR="002E60CB" w:rsidRPr="00A03929">
        <w:rPr>
          <w:lang w:val="en-US"/>
        </w:rPr>
        <w:t>olt with clipped nut (clipped to the bottom sheet)</w:t>
      </w:r>
      <w:r w:rsidRPr="00A03929">
        <w:rPr>
          <w:lang w:val="en-US"/>
        </w:rPr>
        <w:t xml:space="preserve">: </w:t>
      </w:r>
      <w:r w:rsidR="002E60CB" w:rsidRPr="00A03929">
        <w:rPr>
          <w:lang w:val="en-US"/>
        </w:rPr>
        <w:t xml:space="preserve">This is the </w:t>
      </w:r>
      <w:r w:rsidR="002E60CB" w:rsidRPr="00A03929">
        <w:rPr>
          <w:i/>
          <w:iCs/>
          <w:lang w:val="en-US"/>
        </w:rPr>
        <w:t>same</w:t>
      </w:r>
      <w:r w:rsidR="002E60CB" w:rsidRPr="00A03929">
        <w:rPr>
          <w:lang w:val="en-US"/>
        </w:rPr>
        <w:t xml:space="preserve">, only </w:t>
      </w:r>
      <w:r w:rsidR="002E60CB" w:rsidRPr="00A03929">
        <w:rPr>
          <w:rStyle w:val="elementdeftypeChar"/>
        </w:rPr>
        <w:t>fixed_to</w:t>
      </w:r>
      <w:r w:rsidRPr="00A03929">
        <w:rPr>
          <w:lang w:val="en-US"/>
        </w:rPr>
        <w:t xml:space="preserve"> is</w:t>
      </w:r>
      <w:r w:rsidR="002E60CB" w:rsidRPr="00A03929">
        <w:rPr>
          <w:lang w:val="en-US"/>
        </w:rPr>
        <w:t xml:space="preserve"> replaced by </w:t>
      </w:r>
      <w:r w:rsidR="002E60CB" w:rsidRPr="00A03929">
        <w:rPr>
          <w:rStyle w:val="elementdeftypeChar"/>
        </w:rPr>
        <w:t>clipped_to</w:t>
      </w:r>
      <w:r w:rsidR="002E60CB" w:rsidRPr="00A03929">
        <w:rPr>
          <w:lang w:val="en-US"/>
        </w:rPr>
        <w:t>.</w:t>
      </w:r>
    </w:p>
    <w:p w14:paraId="31C2C023" w14:textId="77777777" w:rsidR="00A03929" w:rsidRDefault="00A03929" w:rsidP="006521D4">
      <w:pPr>
        <w:pStyle w:val="Listenabsatz"/>
        <w:keepNext/>
        <w:numPr>
          <w:ilvl w:val="0"/>
          <w:numId w:val="36"/>
        </w:numPr>
        <w:spacing w:after="120"/>
        <w:ind w:left="357" w:hanging="357"/>
        <w:rPr>
          <w:lang w:val="en-US"/>
        </w:rPr>
      </w:pPr>
      <w:r w:rsidRPr="00A03929">
        <w:rPr>
          <w:lang w:val="en-US"/>
        </w:rPr>
        <w:t>B</w:t>
      </w:r>
      <w:r w:rsidR="002E60CB" w:rsidRPr="00A03929">
        <w:rPr>
          <w:lang w:val="en-US"/>
        </w:rPr>
        <w:t>olt with free nut (not clipped, nor welded to the bottom sheet)</w:t>
      </w:r>
      <w:r w:rsidRPr="00A03929">
        <w:rPr>
          <w:lang w:val="en-US"/>
        </w:rPr>
        <w:t xml:space="preserve">: </w:t>
      </w:r>
    </w:p>
    <w:p w14:paraId="1751C0F4" w14:textId="77777777" w:rsidR="00E62DBF" w:rsidRDefault="00A03929" w:rsidP="00E62DBF">
      <w:pPr>
        <w:keepNext/>
        <w:jc w:val="center"/>
      </w:pPr>
      <w:r>
        <w:rPr>
          <w:noProof/>
          <w:lang w:eastAsia="en-US"/>
        </w:rPr>
        <w:drawing>
          <wp:inline distT="0" distB="0" distL="0" distR="0" wp14:anchorId="6072CC9C" wp14:editId="50D51F03">
            <wp:extent cx="1428206" cy="936000"/>
            <wp:effectExtent l="0" t="0" r="635" b="0"/>
            <wp:docPr id="290"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7"/>
                    <pic:cNvPicPr>
                      <a:picLocks noChangeAspect="1" noChangeArrowheads="1"/>
                    </pic:cNvPicPr>
                  </pic:nvPicPr>
                  <pic:blipFill rotWithShape="1">
                    <a:blip r:embed="rId97">
                      <a:extLst>
                        <a:ext uri="{28A0092B-C50C-407E-A947-70E740481C1C}">
                          <a14:useLocalDpi xmlns:a14="http://schemas.microsoft.com/office/drawing/2010/main" val="0"/>
                        </a:ext>
                      </a:extLst>
                    </a:blip>
                    <a:srcRect l="4456"/>
                    <a:stretch/>
                  </pic:blipFill>
                  <pic:spPr bwMode="auto">
                    <a:xfrm>
                      <a:off x="0" y="0"/>
                      <a:ext cx="1428206"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366419FF" w14:textId="78FAD2DD" w:rsidR="0086511D" w:rsidRDefault="00E62DBF" w:rsidP="00E62DBF">
      <w:pPr>
        <w:pStyle w:val="Beschriftung"/>
      </w:pPr>
      <w:bookmarkStart w:id="1077" w:name="_Ref3568949"/>
      <w:bookmarkStart w:id="1078" w:name="_Toc3557102"/>
      <w:bookmarkStart w:id="1079" w:name="_Ref3568942"/>
      <w:bookmarkStart w:id="1080" w:name="_Toc34747353"/>
      <w:bookmarkStart w:id="1081" w:name="_Toc39880672"/>
      <w:r>
        <w:t xml:space="preserve">Figure </w:t>
      </w:r>
      <w:r w:rsidR="00406B64">
        <w:fldChar w:fldCharType="begin"/>
      </w:r>
      <w:r w:rsidR="00406B64">
        <w:instrText xml:space="preserve"> SEQ Figure \* ARABIC </w:instrText>
      </w:r>
      <w:r w:rsidR="00406B64">
        <w:fldChar w:fldCharType="separate"/>
      </w:r>
      <w:r w:rsidR="00A2710C">
        <w:rPr>
          <w:noProof/>
        </w:rPr>
        <w:t>25</w:t>
      </w:r>
      <w:r w:rsidR="00406B64">
        <w:fldChar w:fldCharType="end"/>
      </w:r>
      <w:bookmarkEnd w:id="1077"/>
      <w:r>
        <w:t>: Bolt with free nut</w:t>
      </w:r>
      <w:bookmarkEnd w:id="1078"/>
      <w:bookmarkEnd w:id="1079"/>
      <w:bookmarkEnd w:id="1080"/>
      <w:bookmarkEnd w:id="1081"/>
    </w:p>
    <w:p w14:paraId="39461ECF" w14:textId="77777777" w:rsidR="00A03929" w:rsidRDefault="00E62DBF" w:rsidP="00E62DBF">
      <w:pPr>
        <w:pStyle w:val="Beschriftung"/>
      </w:pPr>
      <w:r>
        <w:t>(</w:t>
      </w:r>
      <w:r w:rsidR="00A03929" w:rsidRPr="00E62DBF">
        <w:rPr>
          <w:b w:val="0"/>
        </w:rPr>
        <w:t xml:space="preserve">Since both, the screw and the nut are free, there is </w:t>
      </w:r>
      <w:r w:rsidR="00A03929" w:rsidRPr="00E62DBF">
        <w:rPr>
          <w:b w:val="0"/>
          <w:bCs w:val="0"/>
          <w:i/>
        </w:rPr>
        <w:t>no</w:t>
      </w:r>
      <w:r w:rsidR="00A03929" w:rsidRPr="00E62DBF">
        <w:rPr>
          <w:b w:val="0"/>
          <w:bCs w:val="0"/>
        </w:rPr>
        <w:t xml:space="preserve"> </w:t>
      </w:r>
      <w:r w:rsidR="00A03929" w:rsidRPr="00E62DBF">
        <w:rPr>
          <w:rStyle w:val="elementdeftypeChar"/>
          <w:b/>
        </w:rPr>
        <w:t>fixed_to</w:t>
      </w:r>
      <w:r w:rsidR="00A03929" w:rsidRPr="00E62DBF">
        <w:rPr>
          <w:b w:val="0"/>
        </w:rPr>
        <w:t xml:space="preserve"> nor </w:t>
      </w:r>
      <w:r w:rsidR="00A03929" w:rsidRPr="00E62DBF">
        <w:rPr>
          <w:rStyle w:val="elementdeftypeChar"/>
          <w:b/>
        </w:rPr>
        <w:t xml:space="preserve">clipped_to </w:t>
      </w:r>
      <w:r w:rsidR="00A03929" w:rsidRPr="00E62DBF">
        <w:rPr>
          <w:b w:val="0"/>
        </w:rPr>
        <w:t>attribute</w:t>
      </w:r>
      <w:r>
        <w:t>)</w:t>
      </w:r>
    </w:p>
    <w:p w14:paraId="5218B680" w14:textId="66989E85" w:rsidR="00A03929" w:rsidRDefault="00A03929" w:rsidP="006521D4">
      <w:pPr>
        <w:pStyle w:val="Listenabsatz"/>
        <w:keepNext/>
        <w:numPr>
          <w:ilvl w:val="0"/>
          <w:numId w:val="36"/>
        </w:numPr>
        <w:spacing w:before="120" w:after="120"/>
        <w:ind w:left="357" w:hanging="357"/>
        <w:rPr>
          <w:lang w:val="en-US"/>
        </w:rPr>
      </w:pPr>
      <w:r w:rsidRPr="00A03929">
        <w:rPr>
          <w:lang w:val="en-US"/>
        </w:rPr>
        <w:lastRenderedPageBreak/>
        <w:t>Screw (screwed to the last sheet):</w:t>
      </w:r>
    </w:p>
    <w:p w14:paraId="191E3B66" w14:textId="77777777" w:rsidR="00E62DBF" w:rsidRDefault="002E60CB" w:rsidP="0086511D">
      <w:pPr>
        <w:keepNext/>
        <w:spacing w:before="120"/>
        <w:jc w:val="center"/>
      </w:pPr>
      <w:r>
        <w:rPr>
          <w:b/>
          <w:bCs/>
        </w:rPr>
        <w:t xml:space="preserve"> </w:t>
      </w:r>
      <w:r w:rsidR="004F562F">
        <w:rPr>
          <w:b/>
          <w:noProof/>
          <w:lang w:eastAsia="en-US"/>
        </w:rPr>
        <w:drawing>
          <wp:inline distT="0" distB="0" distL="0" distR="0" wp14:anchorId="0716AC18" wp14:editId="1B13946D">
            <wp:extent cx="1414520" cy="936000"/>
            <wp:effectExtent l="0" t="0" r="0" b="0"/>
            <wp:docPr id="15"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8"/>
                    <pic:cNvPicPr>
                      <a:picLocks noChangeAspect="1" noChangeArrowheads="1"/>
                    </pic:cNvPicPr>
                  </pic:nvPicPr>
                  <pic:blipFill rotWithShape="1">
                    <a:blip r:embed="rId98">
                      <a:extLst>
                        <a:ext uri="{28A0092B-C50C-407E-A947-70E740481C1C}">
                          <a14:useLocalDpi xmlns:a14="http://schemas.microsoft.com/office/drawing/2010/main" val="0"/>
                        </a:ext>
                      </a:extLst>
                    </a:blip>
                    <a:srcRect l="-1845"/>
                    <a:stretch/>
                  </pic:blipFill>
                  <pic:spPr bwMode="auto">
                    <a:xfrm>
                      <a:off x="0" y="0"/>
                      <a:ext cx="1414520"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37D964F0" w14:textId="054857AB" w:rsidR="00A03929" w:rsidRDefault="00E62DBF" w:rsidP="00D35409">
      <w:pPr>
        <w:pStyle w:val="Beschriftung"/>
        <w:rPr>
          <w:b w:val="0"/>
          <w:bCs w:val="0"/>
        </w:rPr>
      </w:pPr>
      <w:bookmarkStart w:id="1082" w:name="_Ref3568964"/>
      <w:bookmarkStart w:id="1083" w:name="_Toc3557103"/>
      <w:bookmarkStart w:id="1084" w:name="_Toc34747354"/>
      <w:bookmarkStart w:id="1085" w:name="_Toc39880673"/>
      <w:r>
        <w:t xml:space="preserve">Figure </w:t>
      </w:r>
      <w:r w:rsidR="00406B64">
        <w:fldChar w:fldCharType="begin"/>
      </w:r>
      <w:r w:rsidR="00406B64">
        <w:instrText xml:space="preserve"> SEQ Figure \* ARABIC </w:instrText>
      </w:r>
      <w:r w:rsidR="00406B64">
        <w:fldChar w:fldCharType="separate"/>
      </w:r>
      <w:r w:rsidR="00A2710C">
        <w:rPr>
          <w:noProof/>
        </w:rPr>
        <w:t>26</w:t>
      </w:r>
      <w:r w:rsidR="00406B64">
        <w:fldChar w:fldCharType="end"/>
      </w:r>
      <w:bookmarkEnd w:id="1082"/>
      <w:r>
        <w:t>: Screw</w:t>
      </w:r>
      <w:bookmarkEnd w:id="1083"/>
      <w:bookmarkEnd w:id="1084"/>
      <w:bookmarkEnd w:id="1085"/>
    </w:p>
    <w:p w14:paraId="2A021D76" w14:textId="77777777" w:rsidR="0086511D" w:rsidRPr="00226A3F" w:rsidRDefault="0086511D" w:rsidP="001D764B">
      <w:pPr>
        <w:pStyle w:val="Example"/>
        <w:keepNext/>
        <w:spacing w:before="120"/>
      </w:pPr>
      <w:r>
        <w:t>Example</w:t>
      </w:r>
      <w:r w:rsidRPr="00226A3F">
        <w:t xml:space="preserve">: </w:t>
      </w:r>
    </w:p>
    <w:p w14:paraId="2E30FC47" w14:textId="77777777" w:rsidR="0086511D" w:rsidRDefault="0086511D" w:rsidP="001D764B">
      <w:pPr>
        <w:pStyle w:val="XMLCode"/>
        <w:keepNext/>
        <w:spacing w:before="120" w:after="120"/>
      </w:pPr>
    </w:p>
    <w:p w14:paraId="284B036A" w14:textId="62780F4C" w:rsidR="0086511D" w:rsidRDefault="0086511D" w:rsidP="0086511D">
      <w:pPr>
        <w:pStyle w:val="XMLCode"/>
        <w:keepNext/>
      </w:pPr>
      <w:r>
        <w:t>&lt;connection_0d label=</w:t>
      </w:r>
      <w:r w:rsidR="00194316">
        <w:t>"</w:t>
      </w:r>
      <w:r w:rsidR="00CC7960">
        <w:t>SCREW_</w:t>
      </w:r>
      <w:r>
        <w:t>1</w:t>
      </w:r>
      <w:r w:rsidR="00CC7960">
        <w:t>39</w:t>
      </w:r>
      <w:r w:rsidR="00194316">
        <w:t>"</w:t>
      </w:r>
      <w:r>
        <w:t>&gt;</w:t>
      </w:r>
      <w:r w:rsidRPr="007909A5">
        <w:t xml:space="preserve"> </w:t>
      </w:r>
    </w:p>
    <w:p w14:paraId="32B0B623" w14:textId="53BEA2C8" w:rsidR="0086511D" w:rsidRDefault="0086511D" w:rsidP="0086511D">
      <w:pPr>
        <w:pStyle w:val="XMLCode"/>
        <w:keepNext/>
      </w:pPr>
      <w:r>
        <w:t xml:space="preserve">    &lt;threaded_connection </w:t>
      </w:r>
      <w:r w:rsidRPr="00314F5A">
        <w:rPr>
          <w:color w:val="0070C0"/>
        </w:rPr>
        <w:t>diameter=</w:t>
      </w:r>
      <w:r w:rsidR="00194316">
        <w:rPr>
          <w:color w:val="0070C0"/>
        </w:rPr>
        <w:t>"</w:t>
      </w:r>
      <w:r w:rsidRPr="00314F5A">
        <w:rPr>
          <w:color w:val="0070C0"/>
        </w:rPr>
        <w:t>10.0</w:t>
      </w:r>
      <w:r w:rsidR="00194316">
        <w:rPr>
          <w:color w:val="0070C0"/>
        </w:rPr>
        <w:t>"</w:t>
      </w:r>
      <w:r w:rsidRPr="00314F5A">
        <w:rPr>
          <w:color w:val="0070C0"/>
        </w:rPr>
        <w:t xml:space="preserve"> length=</w:t>
      </w:r>
      <w:r w:rsidR="00194316">
        <w:rPr>
          <w:color w:val="0070C0"/>
        </w:rPr>
        <w:t>"</w:t>
      </w:r>
      <w:r w:rsidRPr="00314F5A">
        <w:rPr>
          <w:color w:val="0070C0"/>
        </w:rPr>
        <w:t>50.0</w:t>
      </w:r>
      <w:r w:rsidR="00194316">
        <w:rPr>
          <w:color w:val="0070C0"/>
        </w:rPr>
        <w:t>"</w:t>
      </w:r>
      <w:r w:rsidRPr="00314F5A">
        <w:rPr>
          <w:color w:val="0070C0"/>
        </w:rPr>
        <w:t xml:space="preserve"> </w:t>
      </w:r>
      <w:r w:rsidRPr="00314F5A">
        <w:rPr>
          <w:color w:val="0070C0"/>
        </w:rPr>
        <w:br/>
        <w:t xml:space="preserve">         head_diameter=</w:t>
      </w:r>
      <w:r w:rsidR="00194316">
        <w:rPr>
          <w:color w:val="0070C0"/>
        </w:rPr>
        <w:t>"</w:t>
      </w:r>
      <w:r w:rsidRPr="00314F5A">
        <w:rPr>
          <w:color w:val="0070C0"/>
        </w:rPr>
        <w:t>16.0</w:t>
      </w:r>
      <w:r w:rsidR="00194316">
        <w:rPr>
          <w:color w:val="0070C0"/>
        </w:rPr>
        <w:t>"</w:t>
      </w:r>
      <w:r w:rsidRPr="00314F5A">
        <w:rPr>
          <w:color w:val="0070C0"/>
        </w:rPr>
        <w:t xml:space="preserve"> head_height=</w:t>
      </w:r>
      <w:r w:rsidR="00194316">
        <w:rPr>
          <w:color w:val="0070C0"/>
        </w:rPr>
        <w:t>"</w:t>
      </w:r>
      <w:r w:rsidRPr="00314F5A">
        <w:rPr>
          <w:color w:val="0070C0"/>
        </w:rPr>
        <w:t>5</w:t>
      </w:r>
      <w:r w:rsidR="00194316">
        <w:rPr>
          <w:color w:val="0070C0"/>
        </w:rPr>
        <w:t>"</w:t>
      </w:r>
      <w:r w:rsidRPr="00314F5A">
        <w:rPr>
          <w:color w:val="0070C0"/>
        </w:rPr>
        <w:t xml:space="preserve"> thread_length=</w:t>
      </w:r>
      <w:r w:rsidR="00194316">
        <w:rPr>
          <w:color w:val="0070C0"/>
        </w:rPr>
        <w:t>"</w:t>
      </w:r>
      <w:r w:rsidRPr="00314F5A">
        <w:rPr>
          <w:color w:val="0070C0"/>
        </w:rPr>
        <w:t>35</w:t>
      </w:r>
      <w:r w:rsidR="00194316">
        <w:rPr>
          <w:color w:val="0070C0"/>
        </w:rPr>
        <w:t>"</w:t>
      </w:r>
      <w:r w:rsidRPr="00314F5A">
        <w:rPr>
          <w:color w:val="0070C0"/>
        </w:rPr>
        <w:t xml:space="preserve"> </w:t>
      </w:r>
      <w:r w:rsidRPr="00314F5A">
        <w:rPr>
          <w:color w:val="0070C0"/>
        </w:rPr>
        <w:br/>
        <w:t xml:space="preserve">         torque=</w:t>
      </w:r>
      <w:r w:rsidR="00194316">
        <w:rPr>
          <w:color w:val="0070C0"/>
        </w:rPr>
        <w:t>"</w:t>
      </w:r>
      <w:r w:rsidRPr="00314F5A">
        <w:rPr>
          <w:color w:val="0070C0"/>
        </w:rPr>
        <w:t>80</w:t>
      </w:r>
      <w:r w:rsidR="00194316">
        <w:rPr>
          <w:color w:val="0070C0"/>
        </w:rPr>
        <w:t>"</w:t>
      </w:r>
      <w:r w:rsidRPr="00314F5A">
        <w:rPr>
          <w:color w:val="0070C0"/>
        </w:rPr>
        <w:t xml:space="preserve"> angle=</w:t>
      </w:r>
      <w:r w:rsidR="00194316">
        <w:rPr>
          <w:color w:val="0070C0"/>
        </w:rPr>
        <w:t>"</w:t>
      </w:r>
      <w:r w:rsidRPr="00314F5A">
        <w:rPr>
          <w:color w:val="0070C0"/>
        </w:rPr>
        <w:t>30</w:t>
      </w:r>
      <w:r w:rsidR="00194316">
        <w:rPr>
          <w:color w:val="0070C0"/>
        </w:rPr>
        <w:t>"</w:t>
      </w:r>
      <w:r w:rsidRPr="00314F5A">
        <w:rPr>
          <w:color w:val="0070C0"/>
        </w:rPr>
        <w:t xml:space="preserve"> pretension=</w:t>
      </w:r>
      <w:r w:rsidR="00194316">
        <w:rPr>
          <w:color w:val="0070C0"/>
        </w:rPr>
        <w:t>"</w:t>
      </w:r>
      <w:r w:rsidRPr="00314F5A">
        <w:rPr>
          <w:color w:val="0070C0"/>
        </w:rPr>
        <w:t>1200</w:t>
      </w:r>
      <w:r w:rsidR="00194316">
        <w:rPr>
          <w:color w:val="0070C0"/>
        </w:rPr>
        <w:t>"</w:t>
      </w:r>
      <w:r w:rsidRPr="00314F5A">
        <w:rPr>
          <w:color w:val="0070C0"/>
        </w:rPr>
        <w:t xml:space="preserve"> part_code=</w:t>
      </w:r>
      <w:r w:rsidR="00194316">
        <w:rPr>
          <w:color w:val="0070C0"/>
        </w:rPr>
        <w:t>"</w:t>
      </w:r>
      <w:r w:rsidRPr="00314F5A">
        <w:rPr>
          <w:color w:val="0070C0"/>
        </w:rPr>
        <w:t>M10x50 12.9</w:t>
      </w:r>
      <w:r w:rsidR="00194316">
        <w:rPr>
          <w:color w:val="0070C0"/>
        </w:rPr>
        <w:t>"</w:t>
      </w:r>
      <w:r w:rsidRPr="00314F5A">
        <w:rPr>
          <w:color w:val="0070C0"/>
        </w:rPr>
        <w:t xml:space="preserve"> </w:t>
      </w:r>
      <w:r>
        <w:t>&gt;</w:t>
      </w:r>
    </w:p>
    <w:p w14:paraId="4048355B" w14:textId="50C05924" w:rsidR="0086511D" w:rsidRPr="0033379A" w:rsidRDefault="0086511D" w:rsidP="0086511D">
      <w:pPr>
        <w:pStyle w:val="XMLCode"/>
        <w:keepNext/>
        <w:rPr>
          <w:lang w:val="fr-FR"/>
        </w:rPr>
      </w:pPr>
      <w:r>
        <w:t xml:space="preserve">        </w:t>
      </w:r>
      <w:r w:rsidRPr="0033379A">
        <w:rPr>
          <w:lang w:val="fr-FR"/>
        </w:rPr>
        <w:t>&lt;normal_direction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14:paraId="1D932CD6" w14:textId="7893CF73" w:rsidR="004C67D3" w:rsidRPr="004F5A65" w:rsidRDefault="004C67D3" w:rsidP="004C67D3">
      <w:pPr>
        <w:pStyle w:val="XMLCode"/>
        <w:keepNext/>
        <w:rPr>
          <w:color w:val="0070C0"/>
        </w:rPr>
      </w:pPr>
      <w:r w:rsidRPr="0033379A">
        <w:rPr>
          <w:lang w:val="fr-FR"/>
        </w:rPr>
        <w:t xml:space="preserve">        </w:t>
      </w:r>
      <w:r>
        <w:rPr>
          <w:color w:val="0070C0"/>
        </w:rPr>
        <w:t>&lt;screw base=</w:t>
      </w:r>
      <w:r w:rsidR="00194316">
        <w:rPr>
          <w:color w:val="0070C0"/>
        </w:rPr>
        <w:t>"</w:t>
      </w:r>
      <w:r>
        <w:rPr>
          <w:color w:val="0070C0"/>
        </w:rPr>
        <w:t>3</w:t>
      </w:r>
      <w:r w:rsidR="00194316">
        <w:rPr>
          <w:color w:val="0070C0"/>
        </w:rPr>
        <w:t>"</w:t>
      </w:r>
      <w:r>
        <w:rPr>
          <w:color w:val="0070C0"/>
        </w:rPr>
        <w:t>/</w:t>
      </w:r>
      <w:r w:rsidRPr="004F5A65">
        <w:rPr>
          <w:color w:val="0070C0"/>
        </w:rPr>
        <w:t>&gt;</w:t>
      </w:r>
    </w:p>
    <w:p w14:paraId="0466900B" w14:textId="77777777" w:rsidR="0086511D" w:rsidRDefault="0086511D" w:rsidP="0086511D">
      <w:pPr>
        <w:pStyle w:val="XMLCode"/>
        <w:keepNext/>
      </w:pPr>
      <w:r>
        <w:t xml:space="preserve">    &lt;/threaded_connection&gt;</w:t>
      </w:r>
    </w:p>
    <w:p w14:paraId="6DB09982" w14:textId="77777777" w:rsidR="0086511D" w:rsidRDefault="0086511D" w:rsidP="0086511D">
      <w:pPr>
        <w:pStyle w:val="XMLCode"/>
        <w:keepNext/>
      </w:pPr>
      <w:r>
        <w:tab/>
        <w:t>&lt;loc&gt; 1500.3809  838.75885  730.6529 &lt;/loc&gt;</w:t>
      </w:r>
    </w:p>
    <w:p w14:paraId="2AFE142D" w14:textId="77777777" w:rsidR="0086511D" w:rsidRDefault="0086511D" w:rsidP="0086511D">
      <w:pPr>
        <w:pStyle w:val="XMLCode"/>
        <w:keepNext/>
      </w:pPr>
      <w:r>
        <w:t xml:space="preserve">    &lt;appdata&gt;</w:t>
      </w:r>
    </w:p>
    <w:p w14:paraId="7058D73D" w14:textId="77777777" w:rsidR="0086511D" w:rsidRPr="00226A3F" w:rsidRDefault="0086511D" w:rsidP="0086511D">
      <w:pPr>
        <w:pStyle w:val="XMLCode"/>
        <w:keepNext/>
      </w:pPr>
      <w:r w:rsidRPr="00226A3F">
        <w:t xml:space="preserve">    </w:t>
      </w:r>
      <w:r w:rsidR="001D764B">
        <w:tab/>
        <w:t xml:space="preserve">    </w:t>
      </w:r>
      <w:r>
        <w:t>...</w:t>
      </w:r>
    </w:p>
    <w:p w14:paraId="1B4637A6" w14:textId="77777777" w:rsidR="0086511D" w:rsidRDefault="0086511D" w:rsidP="0086511D">
      <w:pPr>
        <w:pStyle w:val="XMLCode"/>
        <w:keepNext/>
      </w:pPr>
      <w:r>
        <w:t xml:space="preserve">    &lt;/appdata&gt;</w:t>
      </w:r>
    </w:p>
    <w:p w14:paraId="6FD191C6" w14:textId="77777777" w:rsidR="0086511D" w:rsidRDefault="0086511D" w:rsidP="004F3E0A">
      <w:pPr>
        <w:pStyle w:val="XMLCode"/>
        <w:keepNext/>
      </w:pPr>
      <w:r>
        <w:t>&lt;/connection_0d&gt;</w:t>
      </w:r>
    </w:p>
    <w:p w14:paraId="55D25B27" w14:textId="77777777" w:rsidR="004F3E0A" w:rsidRPr="004F3E0A" w:rsidRDefault="004F3E0A" w:rsidP="001D764B">
      <w:pPr>
        <w:pStyle w:val="XMLCode"/>
        <w:keepNext/>
        <w:spacing w:before="120" w:after="120"/>
      </w:pPr>
    </w:p>
    <w:p w14:paraId="01FFDBB0" w14:textId="77777777" w:rsidR="002E60CB" w:rsidRPr="00A03929" w:rsidRDefault="00A03929" w:rsidP="00B90690">
      <w:pPr>
        <w:pStyle w:val="Listenabsatz"/>
        <w:numPr>
          <w:ilvl w:val="0"/>
          <w:numId w:val="36"/>
        </w:numPr>
        <w:spacing w:before="120" w:after="120"/>
        <w:ind w:left="357" w:hanging="357"/>
        <w:rPr>
          <w:b/>
          <w:bCs/>
          <w:lang w:val="en-US"/>
        </w:rPr>
      </w:pPr>
      <w:r>
        <w:rPr>
          <w:lang w:val="en-US"/>
        </w:rPr>
        <w:t>W</w:t>
      </w:r>
      <w:r w:rsidRPr="00A03929">
        <w:rPr>
          <w:lang w:val="en-US"/>
        </w:rPr>
        <w:t>elded stud (with a free nut, of course)</w:t>
      </w:r>
      <w:r>
        <w:rPr>
          <w:lang w:val="en-US"/>
        </w:rPr>
        <w:t xml:space="preserve">: </w:t>
      </w:r>
    </w:p>
    <w:p w14:paraId="4F9B8D5C" w14:textId="77777777" w:rsidR="00E62DBF" w:rsidRDefault="004F562F" w:rsidP="00E62DBF">
      <w:pPr>
        <w:pStyle w:val="Listenabsatz"/>
        <w:keepNext/>
        <w:spacing w:before="120"/>
        <w:ind w:left="0"/>
        <w:jc w:val="center"/>
      </w:pPr>
      <w:r>
        <w:rPr>
          <w:noProof/>
          <w:lang w:val="en-US" w:eastAsia="en-US"/>
        </w:rPr>
        <w:drawing>
          <wp:inline distT="0" distB="0" distL="0" distR="0" wp14:anchorId="7B4ACC44" wp14:editId="5931E75F">
            <wp:extent cx="1373806" cy="936000"/>
            <wp:effectExtent l="0" t="0" r="0" b="0"/>
            <wp:docPr id="1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373806" cy="936000"/>
                    </a:xfrm>
                    <a:prstGeom prst="rect">
                      <a:avLst/>
                    </a:prstGeom>
                    <a:noFill/>
                    <a:ln>
                      <a:noFill/>
                    </a:ln>
                  </pic:spPr>
                </pic:pic>
              </a:graphicData>
            </a:graphic>
          </wp:inline>
        </w:drawing>
      </w:r>
    </w:p>
    <w:p w14:paraId="1D8AD286" w14:textId="6FD2AFE3" w:rsidR="00A03929" w:rsidRDefault="00E62DBF" w:rsidP="001D764B">
      <w:pPr>
        <w:pStyle w:val="Beschriftung"/>
        <w:spacing w:before="120"/>
      </w:pPr>
      <w:bookmarkStart w:id="1086" w:name="_Toc3557104"/>
      <w:bookmarkStart w:id="1087" w:name="_Toc34747355"/>
      <w:bookmarkStart w:id="1088" w:name="_Toc39880674"/>
      <w:r>
        <w:t xml:space="preserve">Figure </w:t>
      </w:r>
      <w:r w:rsidR="00406B64">
        <w:fldChar w:fldCharType="begin"/>
      </w:r>
      <w:r w:rsidR="00406B64">
        <w:instrText xml:space="preserve"> SEQ Figure \* ARABIC </w:instrText>
      </w:r>
      <w:r w:rsidR="00406B64">
        <w:fldChar w:fldCharType="separate"/>
      </w:r>
      <w:r w:rsidR="00A2710C">
        <w:rPr>
          <w:noProof/>
        </w:rPr>
        <w:t>27</w:t>
      </w:r>
      <w:r w:rsidR="00406B64">
        <w:fldChar w:fldCharType="end"/>
      </w:r>
      <w:r>
        <w:t>: Welded stud with free nut</w:t>
      </w:r>
      <w:bookmarkEnd w:id="1086"/>
      <w:bookmarkEnd w:id="1087"/>
      <w:bookmarkEnd w:id="1088"/>
    </w:p>
    <w:p w14:paraId="71BB2FD3" w14:textId="77777777" w:rsidR="00823AA6" w:rsidRPr="00226A3F" w:rsidRDefault="00823AA6" w:rsidP="001D764B">
      <w:pPr>
        <w:pStyle w:val="Example"/>
        <w:spacing w:before="0"/>
      </w:pPr>
      <w:r>
        <w:t>Example</w:t>
      </w:r>
      <w:r w:rsidRPr="00226A3F">
        <w:t xml:space="preserve">: </w:t>
      </w:r>
    </w:p>
    <w:p w14:paraId="3526A6FE" w14:textId="77777777" w:rsidR="00823AA6" w:rsidRDefault="00823AA6" w:rsidP="001D764B">
      <w:pPr>
        <w:pStyle w:val="XMLCode"/>
        <w:spacing w:before="120" w:after="120"/>
      </w:pPr>
    </w:p>
    <w:p w14:paraId="26E12322" w14:textId="2E5D6A1B" w:rsidR="00823AA6" w:rsidRDefault="00823AA6" w:rsidP="001D764B">
      <w:pPr>
        <w:pStyle w:val="XMLCode"/>
      </w:pPr>
      <w:r>
        <w:t>&lt;connection_0d label=</w:t>
      </w:r>
      <w:r w:rsidR="00194316">
        <w:t>"</w:t>
      </w:r>
      <w:r w:rsidR="00CC7960">
        <w:t>BOLT_</w:t>
      </w:r>
      <w:r>
        <w:t>135</w:t>
      </w:r>
      <w:r w:rsidR="00194316">
        <w:t>"</w:t>
      </w:r>
      <w:r>
        <w:t>&gt;</w:t>
      </w:r>
      <w:r w:rsidRPr="007909A5">
        <w:t xml:space="preserve"> </w:t>
      </w:r>
    </w:p>
    <w:p w14:paraId="11EF060D" w14:textId="5D18005C" w:rsidR="001D764B" w:rsidRDefault="00823AA6" w:rsidP="001D764B">
      <w:pPr>
        <w:pStyle w:val="XMLCode"/>
        <w:rPr>
          <w:color w:val="0070C0"/>
        </w:rPr>
      </w:pPr>
      <w:r>
        <w:t xml:space="preserve">    &lt;threaded_connection </w:t>
      </w:r>
      <w:r w:rsidR="001D764B">
        <w:rPr>
          <w:color w:val="0070C0"/>
        </w:rPr>
        <w:t>diameter=</w:t>
      </w:r>
      <w:r w:rsidR="00194316">
        <w:rPr>
          <w:color w:val="0070C0"/>
        </w:rPr>
        <w:t>"</w:t>
      </w:r>
      <w:r w:rsidR="001D764B">
        <w:rPr>
          <w:color w:val="0070C0"/>
        </w:rPr>
        <w:t>10</w:t>
      </w:r>
      <w:r w:rsidR="00194316">
        <w:rPr>
          <w:color w:val="0070C0"/>
        </w:rPr>
        <w:t>"</w:t>
      </w:r>
      <w:r w:rsidRPr="00314F5A">
        <w:rPr>
          <w:color w:val="0070C0"/>
        </w:rPr>
        <w:t xml:space="preserve"> length=</w:t>
      </w:r>
      <w:r w:rsidR="00194316">
        <w:rPr>
          <w:color w:val="0070C0"/>
        </w:rPr>
        <w:t>"</w:t>
      </w:r>
      <w:r w:rsidRPr="00314F5A">
        <w:rPr>
          <w:color w:val="0070C0"/>
        </w:rPr>
        <w:t>50</w:t>
      </w:r>
      <w:r w:rsidR="00194316">
        <w:rPr>
          <w:color w:val="0070C0"/>
        </w:rPr>
        <w:t>"</w:t>
      </w:r>
      <w:r w:rsidRPr="00314F5A">
        <w:rPr>
          <w:color w:val="0070C0"/>
        </w:rPr>
        <w:t xml:space="preserve"> head_diameter=</w:t>
      </w:r>
      <w:r w:rsidR="00194316">
        <w:rPr>
          <w:color w:val="0070C0"/>
        </w:rPr>
        <w:t>"</w:t>
      </w:r>
      <w:r w:rsidRPr="00314F5A">
        <w:rPr>
          <w:color w:val="0070C0"/>
        </w:rPr>
        <w:t>16</w:t>
      </w:r>
      <w:r w:rsidR="00194316">
        <w:rPr>
          <w:color w:val="0070C0"/>
        </w:rPr>
        <w:t>"</w:t>
      </w:r>
      <w:r w:rsidR="001D764B">
        <w:rPr>
          <w:color w:val="0070C0"/>
        </w:rPr>
        <w:t xml:space="preserve"> </w:t>
      </w:r>
      <w:r w:rsidRPr="00314F5A">
        <w:rPr>
          <w:color w:val="0070C0"/>
        </w:rPr>
        <w:t>head_height=</w:t>
      </w:r>
      <w:r w:rsidR="00194316">
        <w:rPr>
          <w:color w:val="0070C0"/>
        </w:rPr>
        <w:t>"</w:t>
      </w:r>
      <w:r w:rsidR="001D764B">
        <w:rPr>
          <w:color w:val="0070C0"/>
        </w:rPr>
        <w:t>5</w:t>
      </w:r>
      <w:r w:rsidR="00194316">
        <w:rPr>
          <w:color w:val="0070C0"/>
        </w:rPr>
        <w:t>"</w:t>
      </w:r>
      <w:r w:rsidR="001D764B">
        <w:rPr>
          <w:color w:val="0070C0"/>
        </w:rPr>
        <w:t xml:space="preserve"> </w:t>
      </w:r>
      <w:r w:rsidR="001D764B">
        <w:rPr>
          <w:color w:val="0070C0"/>
        </w:rPr>
        <w:tab/>
        <w:t xml:space="preserve">   thread_length=</w:t>
      </w:r>
      <w:r w:rsidR="00194316">
        <w:rPr>
          <w:color w:val="0070C0"/>
        </w:rPr>
        <w:t>"</w:t>
      </w:r>
      <w:r w:rsidR="001D764B">
        <w:rPr>
          <w:color w:val="0070C0"/>
        </w:rPr>
        <w:t>35</w:t>
      </w:r>
      <w:r w:rsidR="00194316">
        <w:rPr>
          <w:color w:val="0070C0"/>
        </w:rPr>
        <w:t>"</w:t>
      </w:r>
      <w:r w:rsidR="001D764B">
        <w:rPr>
          <w:color w:val="0070C0"/>
        </w:rPr>
        <w:t xml:space="preserve"> </w:t>
      </w:r>
      <w:r w:rsidRPr="00314F5A">
        <w:rPr>
          <w:color w:val="0070C0"/>
        </w:rPr>
        <w:t>torque=</w:t>
      </w:r>
      <w:r w:rsidR="00194316">
        <w:rPr>
          <w:color w:val="0070C0"/>
        </w:rPr>
        <w:t>"</w:t>
      </w:r>
      <w:r w:rsidRPr="00314F5A">
        <w:rPr>
          <w:color w:val="0070C0"/>
        </w:rPr>
        <w:t>80</w:t>
      </w:r>
      <w:r w:rsidR="00194316">
        <w:rPr>
          <w:color w:val="0070C0"/>
        </w:rPr>
        <w:t>"</w:t>
      </w:r>
      <w:r w:rsidRPr="00314F5A">
        <w:rPr>
          <w:color w:val="0070C0"/>
        </w:rPr>
        <w:t xml:space="preserve"> angle</w:t>
      </w:r>
      <w:r w:rsidR="001D764B">
        <w:rPr>
          <w:color w:val="0070C0"/>
        </w:rPr>
        <w:t>=</w:t>
      </w:r>
      <w:r w:rsidR="00194316">
        <w:rPr>
          <w:color w:val="0070C0"/>
        </w:rPr>
        <w:t>"</w:t>
      </w:r>
      <w:r w:rsidR="001D764B">
        <w:rPr>
          <w:color w:val="0070C0"/>
        </w:rPr>
        <w:t>30</w:t>
      </w:r>
      <w:r w:rsidR="00194316">
        <w:rPr>
          <w:color w:val="0070C0"/>
        </w:rPr>
        <w:t>"</w:t>
      </w:r>
      <w:r w:rsidR="001D764B">
        <w:rPr>
          <w:color w:val="0070C0"/>
        </w:rPr>
        <w:t xml:space="preserve"> pretension=</w:t>
      </w:r>
      <w:r w:rsidR="00194316">
        <w:rPr>
          <w:color w:val="0070C0"/>
        </w:rPr>
        <w:t>"</w:t>
      </w:r>
      <w:r w:rsidR="001D764B">
        <w:rPr>
          <w:color w:val="0070C0"/>
        </w:rPr>
        <w:t>1200</w:t>
      </w:r>
      <w:r w:rsidR="00194316">
        <w:rPr>
          <w:color w:val="0070C0"/>
        </w:rPr>
        <w:t>"</w:t>
      </w:r>
    </w:p>
    <w:p w14:paraId="19C7E7D5" w14:textId="3C2960D5" w:rsidR="00823AA6" w:rsidRPr="0033379A" w:rsidRDefault="001D764B" w:rsidP="001D764B">
      <w:pPr>
        <w:pStyle w:val="XMLCode"/>
        <w:rPr>
          <w:lang w:val="fr-FR"/>
        </w:rPr>
      </w:pPr>
      <w:r>
        <w:rPr>
          <w:color w:val="0070C0"/>
        </w:rPr>
        <w:tab/>
        <w:t xml:space="preserve">   </w:t>
      </w:r>
      <w:r w:rsidR="00823AA6" w:rsidRPr="0033379A">
        <w:rPr>
          <w:color w:val="0070C0"/>
          <w:lang w:val="fr-FR"/>
        </w:rPr>
        <w:t>part_code=</w:t>
      </w:r>
      <w:r w:rsidR="00194316" w:rsidRPr="0033379A">
        <w:rPr>
          <w:color w:val="0070C0"/>
          <w:lang w:val="fr-FR"/>
        </w:rPr>
        <w:t>"</w:t>
      </w:r>
      <w:r w:rsidR="00823AA6" w:rsidRPr="0033379A">
        <w:rPr>
          <w:color w:val="0070C0"/>
          <w:lang w:val="fr-FR"/>
        </w:rPr>
        <w:t>M10x50</w:t>
      </w:r>
      <w:r w:rsidRPr="0033379A">
        <w:rPr>
          <w:color w:val="0070C0"/>
          <w:lang w:val="fr-FR"/>
        </w:rPr>
        <w:t xml:space="preserve"> </w:t>
      </w:r>
      <w:r w:rsidR="00823AA6" w:rsidRPr="0033379A">
        <w:rPr>
          <w:color w:val="0070C0"/>
          <w:lang w:val="fr-FR"/>
        </w:rPr>
        <w:t>12.9</w:t>
      </w:r>
      <w:r w:rsidR="00194316" w:rsidRPr="0033379A">
        <w:rPr>
          <w:color w:val="0070C0"/>
          <w:lang w:val="fr-FR"/>
        </w:rPr>
        <w:t>"</w:t>
      </w:r>
      <w:r w:rsidR="00823AA6" w:rsidRPr="0033379A">
        <w:rPr>
          <w:lang w:val="fr-FR"/>
        </w:rPr>
        <w:t>&gt;</w:t>
      </w:r>
    </w:p>
    <w:p w14:paraId="25159851" w14:textId="48A7F1E2" w:rsidR="00823AA6" w:rsidRPr="0033379A" w:rsidRDefault="00823AA6" w:rsidP="001D764B">
      <w:pPr>
        <w:pStyle w:val="XMLCode"/>
        <w:rPr>
          <w:lang w:val="fr-FR"/>
        </w:rPr>
      </w:pPr>
      <w:r w:rsidRPr="0033379A">
        <w:rPr>
          <w:lang w:val="fr-FR"/>
        </w:rPr>
        <w:t xml:space="preserve">        &lt;normal_direction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14:paraId="48812F45" w14:textId="77777777" w:rsidR="00823AA6" w:rsidRDefault="00823AA6" w:rsidP="001D764B">
      <w:pPr>
        <w:pStyle w:val="XMLCode"/>
      </w:pPr>
      <w:r w:rsidRPr="0033379A">
        <w:rPr>
          <w:lang w:val="fr-FR"/>
        </w:rPr>
        <w:t xml:space="preserve">        </w:t>
      </w:r>
      <w:r w:rsidRPr="004F5A65">
        <w:rPr>
          <w:color w:val="FF0000"/>
        </w:rPr>
        <w:t>&lt;!</w:t>
      </w:r>
      <w:r>
        <w:rPr>
          <w:color w:val="FF0000"/>
        </w:rPr>
        <w:t xml:space="preserve">--No </w:t>
      </w:r>
      <w:r w:rsidRPr="004F5A65">
        <w:rPr>
          <w:color w:val="FF0000"/>
        </w:rPr>
        <w:t xml:space="preserve">Washer </w:t>
      </w:r>
      <w:r>
        <w:rPr>
          <w:color w:val="FF0000"/>
        </w:rPr>
        <w:t>in this case</w:t>
      </w:r>
      <w:r w:rsidRPr="004F5A65">
        <w:rPr>
          <w:color w:val="FF0000"/>
        </w:rPr>
        <w:t>--&gt;</w:t>
      </w:r>
    </w:p>
    <w:p w14:paraId="1EFF4DB9" w14:textId="40BB1321" w:rsidR="00823AA6" w:rsidRPr="004F5A65" w:rsidRDefault="00823AA6" w:rsidP="001D764B">
      <w:pPr>
        <w:pStyle w:val="XMLCode"/>
        <w:rPr>
          <w:color w:val="0070C0"/>
        </w:rPr>
      </w:pPr>
      <w:r w:rsidRPr="00226A3F">
        <w:t xml:space="preserve">        </w:t>
      </w:r>
      <w:r>
        <w:rPr>
          <w:color w:val="0070C0"/>
        </w:rPr>
        <w:t>&lt;bolt fixed_to=</w:t>
      </w:r>
      <w:r w:rsidR="00194316">
        <w:rPr>
          <w:color w:val="0070C0"/>
        </w:rPr>
        <w:t>"</w:t>
      </w:r>
      <w:r>
        <w:rPr>
          <w:color w:val="0070C0"/>
        </w:rPr>
        <w:t>1</w:t>
      </w:r>
      <w:r w:rsidR="00194316">
        <w:rPr>
          <w:color w:val="0070C0"/>
        </w:rPr>
        <w:t>"</w:t>
      </w:r>
      <w:r>
        <w:rPr>
          <w:color w:val="0070C0"/>
        </w:rPr>
        <w:t xml:space="preserve"> </w:t>
      </w:r>
      <w:r w:rsidRPr="004F5A65">
        <w:rPr>
          <w:color w:val="0070C0"/>
        </w:rPr>
        <w:t>&gt;</w:t>
      </w:r>
    </w:p>
    <w:p w14:paraId="43557C03" w14:textId="08DFEED5" w:rsidR="00823AA6" w:rsidRPr="004F5A65" w:rsidRDefault="00823AA6" w:rsidP="001D764B">
      <w:pPr>
        <w:pStyle w:val="XMLCode"/>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w:t>
      </w:r>
      <w:r>
        <w:rPr>
          <w:color w:val="0070C0"/>
        </w:rPr>
        <w:t>/</w:t>
      </w:r>
      <w:r w:rsidRPr="004F5A65">
        <w:rPr>
          <w:color w:val="0070C0"/>
        </w:rPr>
        <w:t>&gt;</w:t>
      </w:r>
    </w:p>
    <w:p w14:paraId="418355B5" w14:textId="77777777" w:rsidR="00823AA6" w:rsidRPr="004F5A65" w:rsidRDefault="00823AA6" w:rsidP="001D764B">
      <w:pPr>
        <w:pStyle w:val="XMLCode"/>
        <w:rPr>
          <w:color w:val="0070C0"/>
        </w:rPr>
      </w:pPr>
      <w:r>
        <w:rPr>
          <w:color w:val="0070C0"/>
        </w:rPr>
        <w:t xml:space="preserve"> </w:t>
      </w:r>
      <w:r w:rsidRPr="004F5A65">
        <w:rPr>
          <w:color w:val="0070C0"/>
        </w:rPr>
        <w:t xml:space="preserve">       &lt;/bolt&gt;</w:t>
      </w:r>
    </w:p>
    <w:p w14:paraId="667BD9B1" w14:textId="77777777" w:rsidR="00823AA6" w:rsidRDefault="00823AA6" w:rsidP="001D764B">
      <w:pPr>
        <w:pStyle w:val="XMLCode"/>
      </w:pPr>
      <w:r>
        <w:t xml:space="preserve">    &lt;/threaded_connection&gt;</w:t>
      </w:r>
    </w:p>
    <w:p w14:paraId="385B4C71" w14:textId="77777777" w:rsidR="00823AA6" w:rsidRDefault="00823AA6" w:rsidP="001D764B">
      <w:pPr>
        <w:pStyle w:val="XMLCode"/>
      </w:pPr>
      <w:r>
        <w:tab/>
        <w:t>&lt;loc&gt; 1500.3809  838.75885  730.6529 &lt;/loc&gt;</w:t>
      </w:r>
    </w:p>
    <w:p w14:paraId="21906F88" w14:textId="77777777" w:rsidR="00823AA6" w:rsidRDefault="00823AA6" w:rsidP="001D764B">
      <w:pPr>
        <w:pStyle w:val="XMLCode"/>
      </w:pPr>
      <w:r>
        <w:t xml:space="preserve">    &lt;appdata&gt;</w:t>
      </w:r>
    </w:p>
    <w:p w14:paraId="3D137E23" w14:textId="77777777" w:rsidR="00823AA6" w:rsidRPr="00226A3F" w:rsidRDefault="00823AA6" w:rsidP="001D764B">
      <w:pPr>
        <w:pStyle w:val="XMLCode"/>
      </w:pPr>
      <w:r w:rsidRPr="00226A3F">
        <w:t xml:space="preserve">    </w:t>
      </w:r>
      <w:r>
        <w:tab/>
      </w:r>
      <w:r>
        <w:tab/>
        <w:t>...</w:t>
      </w:r>
    </w:p>
    <w:p w14:paraId="2FDAD45D" w14:textId="77777777" w:rsidR="00823AA6" w:rsidRDefault="00823AA6" w:rsidP="001D764B">
      <w:pPr>
        <w:pStyle w:val="XMLCode"/>
      </w:pPr>
      <w:r>
        <w:t xml:space="preserve">    &lt;/appdata&gt;</w:t>
      </w:r>
    </w:p>
    <w:p w14:paraId="7911D0D8" w14:textId="77777777" w:rsidR="00823AA6" w:rsidRDefault="00823AA6" w:rsidP="001D764B">
      <w:pPr>
        <w:pStyle w:val="XMLCode"/>
      </w:pPr>
      <w:r>
        <w:t>&lt;/connection_0d&gt;</w:t>
      </w:r>
    </w:p>
    <w:p w14:paraId="3B85DF3D" w14:textId="77777777" w:rsidR="001D764B" w:rsidRPr="00823AA6" w:rsidRDefault="001D764B" w:rsidP="001D764B">
      <w:pPr>
        <w:pStyle w:val="XMLCode"/>
      </w:pPr>
    </w:p>
    <w:p w14:paraId="19D1E8E0" w14:textId="77777777" w:rsidR="007B3BC4" w:rsidRPr="007B3BC4" w:rsidRDefault="007B3BC4" w:rsidP="00B90690">
      <w:pPr>
        <w:pStyle w:val="Listenabsatz"/>
        <w:numPr>
          <w:ilvl w:val="0"/>
          <w:numId w:val="36"/>
        </w:numPr>
        <w:spacing w:before="120" w:after="120"/>
        <w:ind w:left="357" w:hanging="357"/>
        <w:rPr>
          <w:lang w:val="en-US"/>
        </w:rPr>
      </w:pPr>
      <w:r>
        <w:rPr>
          <w:lang w:val="en-US"/>
        </w:rPr>
        <w:t>P</w:t>
      </w:r>
      <w:r w:rsidR="00A03929" w:rsidRPr="00A03929">
        <w:rPr>
          <w:lang w:val="en-US"/>
        </w:rPr>
        <w:t>lain stud (with a nut on one end, screwed into a part on the opposite end)</w:t>
      </w:r>
      <w:r w:rsidR="00A03929">
        <w:rPr>
          <w:lang w:val="en-US"/>
        </w:rPr>
        <w:t xml:space="preserve">: </w:t>
      </w:r>
    </w:p>
    <w:p w14:paraId="24DF9851" w14:textId="77777777" w:rsidR="00E82958" w:rsidRDefault="004F562F" w:rsidP="00E82958">
      <w:pPr>
        <w:pStyle w:val="Listenabsatz"/>
        <w:keepNext/>
        <w:spacing w:before="120" w:after="120"/>
        <w:ind w:left="0"/>
        <w:jc w:val="center"/>
      </w:pPr>
      <w:r>
        <w:rPr>
          <w:noProof/>
          <w:lang w:val="en-US" w:eastAsia="en-US"/>
        </w:rPr>
        <w:lastRenderedPageBreak/>
        <w:drawing>
          <wp:inline distT="0" distB="0" distL="0" distR="0" wp14:anchorId="1DD8B49E" wp14:editId="6A86162E">
            <wp:extent cx="905774" cy="1199316"/>
            <wp:effectExtent l="0" t="0" r="8890" b="1270"/>
            <wp:docPr id="17"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911774" cy="1207260"/>
                    </a:xfrm>
                    <a:prstGeom prst="rect">
                      <a:avLst/>
                    </a:prstGeom>
                    <a:noFill/>
                    <a:ln>
                      <a:noFill/>
                    </a:ln>
                  </pic:spPr>
                </pic:pic>
              </a:graphicData>
            </a:graphic>
          </wp:inline>
        </w:drawing>
      </w:r>
    </w:p>
    <w:p w14:paraId="30E32515" w14:textId="7EC5E7F6" w:rsidR="007B3BC4" w:rsidRDefault="00E82958" w:rsidP="00E82958">
      <w:pPr>
        <w:pStyle w:val="Beschriftung"/>
        <w:rPr>
          <w:lang w:eastAsia="x-none"/>
        </w:rPr>
      </w:pPr>
      <w:bookmarkStart w:id="1089" w:name="_Toc3557105"/>
      <w:bookmarkStart w:id="1090" w:name="_Toc34747356"/>
      <w:bookmarkStart w:id="1091" w:name="_Toc39880675"/>
      <w:r>
        <w:t xml:space="preserve">Figure </w:t>
      </w:r>
      <w:r>
        <w:fldChar w:fldCharType="begin"/>
      </w:r>
      <w:r>
        <w:instrText xml:space="preserve"> SEQ Figure \* ARABIC </w:instrText>
      </w:r>
      <w:r>
        <w:fldChar w:fldCharType="separate"/>
      </w:r>
      <w:r w:rsidR="00A2710C">
        <w:rPr>
          <w:noProof/>
        </w:rPr>
        <w:t>28</w:t>
      </w:r>
      <w:r>
        <w:fldChar w:fldCharType="end"/>
      </w:r>
      <w:r>
        <w:t>: Plain stud</w:t>
      </w:r>
      <w:bookmarkEnd w:id="1089"/>
      <w:bookmarkEnd w:id="1090"/>
      <w:bookmarkEnd w:id="1091"/>
    </w:p>
    <w:p w14:paraId="15125F50" w14:textId="77777777" w:rsidR="002E60CB" w:rsidRPr="00A03929" w:rsidRDefault="002E60CB" w:rsidP="007B3BC4">
      <w:pPr>
        <w:pStyle w:val="Listenabsatz"/>
        <w:spacing w:before="120" w:after="120"/>
        <w:ind w:left="357"/>
        <w:jc w:val="both"/>
        <w:rPr>
          <w:lang w:val="en-US"/>
        </w:rPr>
      </w:pPr>
      <w:r w:rsidRPr="007B3BC4">
        <w:rPr>
          <w:lang w:val="en-US" w:eastAsia="x-none"/>
        </w:rPr>
        <w:t xml:space="preserve">These studs are not a feature of </w:t>
      </w:r>
      <w:r w:rsidRPr="0033379A">
        <w:rPr>
          <w:lang w:val="en-US" w:eastAsia="x-none"/>
        </w:rPr>
        <w:t>χ</w:t>
      </w:r>
      <w:r w:rsidRPr="007B3BC4">
        <w:rPr>
          <w:lang w:val="en-US" w:eastAsia="x-none"/>
        </w:rPr>
        <w:t xml:space="preserve">MCF version </w:t>
      </w:r>
      <w:r w:rsidR="00872201">
        <w:rPr>
          <w:lang w:val="en-US" w:eastAsia="x-none"/>
        </w:rPr>
        <w:t>3</w:t>
      </w:r>
      <w:r w:rsidRPr="007B3BC4">
        <w:rPr>
          <w:lang w:val="en-US" w:eastAsia="x-none"/>
        </w:rPr>
        <w:t>.</w:t>
      </w:r>
      <w:r w:rsidR="00872201">
        <w:rPr>
          <w:lang w:val="en-US" w:eastAsia="x-none"/>
        </w:rPr>
        <w:t>0</w:t>
      </w:r>
      <w:r w:rsidRPr="007B3BC4">
        <w:rPr>
          <w:lang w:val="en-US" w:eastAsia="x-none"/>
        </w:rPr>
        <w:t xml:space="preserve">. </w:t>
      </w:r>
      <w:r w:rsidRPr="00A03929">
        <w:rPr>
          <w:lang w:val="en-US" w:eastAsia="x-none"/>
        </w:rPr>
        <w:t>They can be modeled according to case </w:t>
      </w:r>
      <w:r w:rsidR="006539DD">
        <w:rPr>
          <w:lang w:val="en-US" w:eastAsia="x-none"/>
        </w:rPr>
        <w:t>4</w:t>
      </w:r>
      <w:r w:rsidR="00872201">
        <w:rPr>
          <w:lang w:val="en-US" w:eastAsia="x-none"/>
        </w:rPr>
        <w:t>,</w:t>
      </w:r>
      <w:r w:rsidRPr="00A03929">
        <w:rPr>
          <w:lang w:val="en-US" w:eastAsia="x-none"/>
        </w:rPr>
        <w:t xml:space="preserve"> but may become a topic of version 3.</w:t>
      </w:r>
      <w:r w:rsidR="001D764B">
        <w:rPr>
          <w:lang w:val="en-US" w:eastAsia="x-none"/>
        </w:rPr>
        <w:t>1</w:t>
      </w:r>
      <w:r w:rsidRPr="00A03929">
        <w:rPr>
          <w:lang w:val="en-US" w:eastAsia="x-none"/>
        </w:rPr>
        <w:t>.</w:t>
      </w:r>
    </w:p>
    <w:p w14:paraId="7CDF3AE1" w14:textId="1BCEFA04" w:rsidR="004F62C7" w:rsidRDefault="002E60CB" w:rsidP="007B3BC4">
      <w:pPr>
        <w:spacing w:before="120"/>
        <w:jc w:val="both"/>
      </w:pPr>
      <w:r>
        <w:t>I</w:t>
      </w:r>
      <w:r w:rsidRPr="00AE3187">
        <w:t>n all case</w:t>
      </w:r>
      <w:r w:rsidR="007B3BC4">
        <w:t>s</w:t>
      </w:r>
      <w:r w:rsidR="007E7215">
        <w:t>,</w:t>
      </w:r>
      <w:r w:rsidRPr="00AE3187">
        <w:t xml:space="preserve"> the </w:t>
      </w:r>
      <w:r w:rsidRPr="00AE3187">
        <w:rPr>
          <w:rFonts w:ascii="Courier New" w:hAnsi="Courier New" w:cs="Courier New"/>
          <w:b/>
          <w:bCs/>
          <w:i/>
          <w:sz w:val="18"/>
          <w:szCs w:val="18"/>
        </w:rPr>
        <w:t>&lt;connected_to</w:t>
      </w:r>
      <w:r>
        <w:rPr>
          <w:rFonts w:ascii="Courier New" w:hAnsi="Courier New" w:cs="Courier New"/>
          <w:b/>
          <w:bCs/>
          <w:i/>
          <w:sz w:val="18"/>
          <w:szCs w:val="18"/>
        </w:rPr>
        <w:t>/</w:t>
      </w:r>
      <w:r w:rsidRPr="00AE3187">
        <w:rPr>
          <w:rFonts w:ascii="Courier New" w:hAnsi="Courier New" w:cs="Courier New"/>
          <w:b/>
          <w:bCs/>
          <w:i/>
          <w:sz w:val="18"/>
          <w:szCs w:val="18"/>
        </w:rPr>
        <w:t>&gt;</w:t>
      </w:r>
      <w:r w:rsidRPr="00AE3187">
        <w:t xml:space="preserve"> element </w:t>
      </w:r>
      <w:r w:rsidR="007E7215">
        <w:t>contains</w:t>
      </w:r>
      <w:r w:rsidR="007E7215" w:rsidRPr="00AE3187">
        <w:t xml:space="preserve"> </w:t>
      </w:r>
      <w:r w:rsidRPr="00AE3187">
        <w:t xml:space="preserve">only the </w:t>
      </w:r>
      <w:r w:rsidR="007E7215">
        <w:t xml:space="preserve">assemblies, </w:t>
      </w:r>
      <w:r>
        <w:t>part codes or property IDs of the connected</w:t>
      </w:r>
      <w:r w:rsidRPr="00AE3187">
        <w:t xml:space="preserve"> sheets</w:t>
      </w:r>
      <w:r>
        <w:t>.</w:t>
      </w:r>
      <w:r w:rsidR="007E7215">
        <w:t xml:space="preserve"> </w:t>
      </w:r>
    </w:p>
    <w:p w14:paraId="1AE2BA22" w14:textId="77777777" w:rsidR="002E60CB" w:rsidRPr="00226A3F" w:rsidRDefault="002E60CB" w:rsidP="00327322">
      <w:pPr>
        <w:pStyle w:val="berschrift3"/>
      </w:pPr>
      <w:bookmarkStart w:id="1092" w:name="_Toc428456274"/>
      <w:bookmarkStart w:id="1093" w:name="_Toc428537237"/>
      <w:bookmarkStart w:id="1094" w:name="_Toc428969556"/>
      <w:bookmarkStart w:id="1095" w:name="_Toc429052947"/>
      <w:bookmarkStart w:id="1096" w:name="_Toc428456275"/>
      <w:bookmarkStart w:id="1097" w:name="_Toc428537238"/>
      <w:bookmarkStart w:id="1098" w:name="_Toc428969557"/>
      <w:bookmarkStart w:id="1099" w:name="_Toc429052948"/>
      <w:bookmarkStart w:id="1100" w:name="_Toc413359597"/>
      <w:bookmarkStart w:id="1101" w:name="_Toc3556990"/>
      <w:bookmarkStart w:id="1102" w:name="_Toc34747240"/>
      <w:bookmarkStart w:id="1103" w:name="_Toc39880555"/>
      <w:bookmarkEnd w:id="1092"/>
      <w:bookmarkEnd w:id="1093"/>
      <w:bookmarkEnd w:id="1094"/>
      <w:bookmarkEnd w:id="1095"/>
      <w:bookmarkEnd w:id="1096"/>
      <w:bookmarkEnd w:id="1097"/>
      <w:bookmarkEnd w:id="1098"/>
      <w:bookmarkEnd w:id="1099"/>
      <w:r w:rsidRPr="00226A3F">
        <w:t>Screw</w:t>
      </w:r>
      <w:bookmarkEnd w:id="1100"/>
      <w:bookmarkEnd w:id="1101"/>
      <w:bookmarkEnd w:id="1102"/>
      <w:bookmarkEnd w:id="1103"/>
      <w:r w:rsidRPr="00226A3F">
        <w:t xml:space="preserve"> </w:t>
      </w:r>
    </w:p>
    <w:p w14:paraId="070B6F84" w14:textId="77777777" w:rsidR="002E60CB" w:rsidRPr="000F7EEA" w:rsidRDefault="002E60CB" w:rsidP="00E62DBF">
      <w:pPr>
        <w:jc w:val="both"/>
      </w:pPr>
      <w:r w:rsidRPr="00226A3F">
        <w:t xml:space="preserve">A screw connection is denoted by an element </w:t>
      </w:r>
      <w:r>
        <w:rPr>
          <w:rFonts w:ascii="Courier New" w:hAnsi="Courier New" w:cs="Courier New"/>
          <w:b/>
          <w:bCs/>
          <w:i/>
          <w:sz w:val="18"/>
          <w:szCs w:val="18"/>
        </w:rPr>
        <w:t>&lt;s</w:t>
      </w:r>
      <w:r w:rsidRPr="00226A3F">
        <w:rPr>
          <w:rFonts w:ascii="Courier New" w:hAnsi="Courier New" w:cs="Courier New"/>
          <w:b/>
          <w:bCs/>
          <w:i/>
          <w:sz w:val="18"/>
          <w:szCs w:val="18"/>
        </w:rPr>
        <w:t>crew</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5CC1C12A" w14:textId="76DD6189" w:rsidR="002E60CB" w:rsidRPr="00226A3F" w:rsidRDefault="002E60CB" w:rsidP="002E60CB">
      <w:pPr>
        <w:pStyle w:val="berschrift5"/>
        <w:keepNext/>
        <w:spacing w:before="120" w:after="120"/>
        <w:rPr>
          <w:rFonts w:cs="Calibri"/>
          <w:kern w:val="22"/>
          <w:lang w:eastAsia="zh-CN"/>
        </w:rPr>
      </w:pPr>
      <w:r w:rsidRPr="00226A3F">
        <w:rPr>
          <w:kern w:val="22"/>
        </w:rPr>
        <w:t xml:space="preserve">Element </w:t>
      </w:r>
      <w:r w:rsidR="00194316">
        <w:rPr>
          <w:kern w:val="22"/>
        </w:rPr>
        <w:t>"</w:t>
      </w:r>
      <w:r w:rsidRPr="000F7EEA">
        <w:rPr>
          <w:kern w:val="22"/>
        </w:rPr>
        <w:t>screw</w:t>
      </w:r>
      <w:r w:rsidR="00194316">
        <w:rPr>
          <w:kern w:val="22"/>
        </w:rPr>
        <w:t>"</w:t>
      </w:r>
    </w:p>
    <w:p w14:paraId="101C5A87" w14:textId="77777777" w:rsidR="002E60CB" w:rsidRPr="00226A3F" w:rsidRDefault="002E60CB" w:rsidP="002E60CB">
      <w:pPr>
        <w:spacing w:before="120"/>
        <w:rPr>
          <w:rFonts w:cs="Courier New"/>
          <w:szCs w:val="22"/>
        </w:rPr>
      </w:pPr>
      <w:r w:rsidRPr="00226A3F">
        <w:t xml:space="preserve">For the </w:t>
      </w:r>
      <w:r w:rsidRPr="00226A3F">
        <w:rPr>
          <w:rFonts w:ascii="Courier New" w:hAnsi="Courier New" w:cs="Courier New"/>
          <w:b/>
          <w:i/>
          <w:sz w:val="18"/>
          <w:szCs w:val="18"/>
        </w:rPr>
        <w:t>&lt;screw</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2E60CB" w:rsidRPr="000F7EEA" w14:paraId="33B37F0B" w14:textId="77777777" w:rsidTr="00E62DBF">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AC9A098"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422BFDD"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4273031"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09667" w14:textId="57D48929"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046B5A7"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7B7C8D9B" w14:textId="77777777" w:rsidTr="00E62DBF">
        <w:trPr>
          <w:jc w:val="center"/>
        </w:trPr>
        <w:tc>
          <w:tcPr>
            <w:tcW w:w="1526" w:type="dxa"/>
            <w:tcBorders>
              <w:top w:val="single" w:sz="8" w:space="0" w:color="000000"/>
              <w:left w:val="single" w:sz="8" w:space="0" w:color="000000"/>
              <w:bottom w:val="single" w:sz="4" w:space="0" w:color="000000"/>
              <w:right w:val="nil"/>
            </w:tcBorders>
            <w:hideMark/>
          </w:tcPr>
          <w:p w14:paraId="081D8565" w14:textId="77777777" w:rsidR="002E60CB" w:rsidRPr="00226A3F" w:rsidRDefault="002E60CB" w:rsidP="0088515B">
            <w:pPr>
              <w:suppressAutoHyphens/>
              <w:rPr>
                <w:rFonts w:cs="Calibri"/>
                <w:sz w:val="20"/>
                <w:szCs w:val="20"/>
                <w:lang w:eastAsia="zh-CN"/>
              </w:rPr>
            </w:pPr>
            <w:r>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6F931E9F" w14:textId="77777777" w:rsidR="002E60CB" w:rsidRPr="00226A3F" w:rsidRDefault="002E60CB" w:rsidP="0088515B">
            <w:pPr>
              <w:suppressAutoHyphens/>
              <w:rPr>
                <w:rFonts w:cs="Calibri"/>
                <w:sz w:val="20"/>
                <w:szCs w:val="20"/>
                <w:lang w:eastAsia="zh-CN"/>
              </w:rPr>
            </w:pPr>
            <w:r>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7A0ABD08" w14:textId="77777777" w:rsidR="002E60CB" w:rsidRPr="00226A3F" w:rsidRDefault="002E60CB" w:rsidP="0088515B">
            <w:pPr>
              <w:suppressAutoHyphens/>
              <w:rPr>
                <w:rFonts w:cs="Calibri"/>
                <w:sz w:val="20"/>
                <w:szCs w:val="20"/>
                <w:lang w:eastAsia="zh-CN"/>
              </w:rPr>
            </w:pPr>
            <w:r>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0902E51B" w14:textId="77777777" w:rsidR="002E60CB" w:rsidRPr="00226A3F" w:rsidRDefault="002E60CB" w:rsidP="0088515B">
            <w:pPr>
              <w:suppressAutoHyphens/>
              <w:rPr>
                <w:rFonts w:cs="Calibri"/>
                <w:sz w:val="20"/>
                <w:szCs w:val="20"/>
                <w:lang w:eastAsia="zh-CN"/>
              </w:rPr>
            </w:pPr>
            <w:r w:rsidRPr="00137032">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4F1BE066" w14:textId="77777777" w:rsidR="002E60CB" w:rsidRPr="00226A3F" w:rsidRDefault="002E60CB" w:rsidP="0088515B">
            <w:pPr>
              <w:suppressAutoHyphens/>
              <w:rPr>
                <w:rFonts w:cs="Calibri"/>
                <w:lang w:eastAsia="zh-CN"/>
              </w:rPr>
            </w:pPr>
            <w:r w:rsidRPr="00226A3F">
              <w:rPr>
                <w:sz w:val="20"/>
                <w:szCs w:val="20"/>
              </w:rPr>
              <w:t>-</w:t>
            </w:r>
          </w:p>
        </w:tc>
      </w:tr>
    </w:tbl>
    <w:p w14:paraId="74516A5E" w14:textId="4ABDD914" w:rsidR="002E60CB" w:rsidRDefault="002E60CB" w:rsidP="00E62DBF">
      <w:pPr>
        <w:pStyle w:val="Beschriftung"/>
        <w:spacing w:before="120"/>
      </w:pPr>
      <w:bookmarkStart w:id="1104" w:name="_Toc3566465"/>
      <w:bookmarkStart w:id="1105" w:name="_Toc34747466"/>
      <w:bookmarkStart w:id="1106" w:name="_Toc39880788"/>
      <w:r>
        <w:t xml:space="preserve">Table </w:t>
      </w:r>
      <w:r w:rsidR="00ED469A">
        <w:fldChar w:fldCharType="begin"/>
      </w:r>
      <w:r w:rsidR="00ED469A">
        <w:instrText xml:space="preserve"> SEQ Table \* ARABIC </w:instrText>
      </w:r>
      <w:r w:rsidR="00ED469A">
        <w:fldChar w:fldCharType="separate"/>
      </w:r>
      <w:r w:rsidR="00A2710C">
        <w:rPr>
          <w:noProof/>
        </w:rPr>
        <w:t>57</w:t>
      </w:r>
      <w:r w:rsidR="00ED469A">
        <w:fldChar w:fldCharType="end"/>
      </w:r>
      <w:r>
        <w:t xml:space="preserve">: Attributes of element </w:t>
      </w:r>
      <w:r w:rsidRPr="00514F9C">
        <w:rPr>
          <w:rFonts w:ascii="Courier New" w:hAnsi="Courier New" w:cs="Courier New"/>
          <w:bCs w:val="0"/>
          <w:i/>
          <w:sz w:val="18"/>
          <w:szCs w:val="18"/>
        </w:rPr>
        <w:t>&lt;screw/&gt;</w:t>
      </w:r>
      <w:bookmarkEnd w:id="1104"/>
      <w:bookmarkEnd w:id="1105"/>
      <w:bookmarkEnd w:id="1106"/>
    </w:p>
    <w:p w14:paraId="726A8A1D" w14:textId="0BD99621" w:rsidR="002E60CB" w:rsidRPr="00A747C6" w:rsidRDefault="002E60CB" w:rsidP="00B90690">
      <w:pPr>
        <w:pStyle w:val="Listenabsatz"/>
        <w:numPr>
          <w:ilvl w:val="0"/>
          <w:numId w:val="37"/>
        </w:numPr>
        <w:spacing w:before="120"/>
        <w:jc w:val="both"/>
        <w:rPr>
          <w:rFonts w:ascii="Courier New" w:hAnsi="Courier New" w:cs="Calibri"/>
          <w:sz w:val="18"/>
          <w:szCs w:val="18"/>
          <w:lang w:val="en-US" w:eastAsia="zh-CN"/>
        </w:rPr>
      </w:pPr>
      <w:r w:rsidRPr="00A747C6">
        <w:rPr>
          <w:rFonts w:ascii="Courier New" w:hAnsi="Courier New"/>
          <w:sz w:val="18"/>
          <w:szCs w:val="18"/>
          <w:lang w:val="en-US"/>
        </w:rPr>
        <w:t>base</w:t>
      </w:r>
      <w:r w:rsidRPr="00A747C6">
        <w:rPr>
          <w:lang w:val="en-US"/>
        </w:rPr>
        <w:t>: the index (see section</w:t>
      </w:r>
      <w:r w:rsidR="00E749B2">
        <w:rPr>
          <w:lang w:val="en-US"/>
        </w:rPr>
        <w:t xml:space="preserve"> </w:t>
      </w:r>
      <w:r w:rsidR="00E749B2">
        <w:rPr>
          <w:lang w:val="en-US"/>
        </w:rPr>
        <w:fldChar w:fldCharType="begin"/>
      </w:r>
      <w:r w:rsidR="00E749B2">
        <w:rPr>
          <w:lang w:val="en-US"/>
        </w:rPr>
        <w:instrText xml:space="preserve"> REF _Ref428791371 \r \h </w:instrText>
      </w:r>
      <w:r w:rsidR="00E749B2">
        <w:rPr>
          <w:lang w:val="en-US"/>
        </w:rPr>
      </w:r>
      <w:r w:rsidR="00E749B2">
        <w:rPr>
          <w:lang w:val="en-US"/>
        </w:rPr>
        <w:fldChar w:fldCharType="separate"/>
      </w:r>
      <w:r w:rsidR="00A2710C">
        <w:rPr>
          <w:lang w:val="en-US"/>
        </w:rPr>
        <w:t>5.3.1.1</w:t>
      </w:r>
      <w:r w:rsidR="00E749B2">
        <w:rPr>
          <w:lang w:val="en-US"/>
        </w:rPr>
        <w:fldChar w:fldCharType="end"/>
      </w:r>
      <w:r w:rsidRPr="00A747C6">
        <w:rPr>
          <w:lang w:val="en-US"/>
        </w:rPr>
        <w:t>) of the flange partner, which is carrying the thread.</w:t>
      </w:r>
      <w:r w:rsidR="00AC3EA4">
        <w:rPr>
          <w:lang w:val="en-US"/>
        </w:rPr>
        <w:t xml:space="preserve"> If attribute is missing, the threaded part has to be derived from </w:t>
      </w:r>
      <w:r w:rsidR="00AC3EA4" w:rsidRPr="00A262B7">
        <w:rPr>
          <w:lang w:val="en-US"/>
        </w:rPr>
        <w:t>connection direction.</w:t>
      </w:r>
    </w:p>
    <w:p w14:paraId="7C415F03" w14:textId="77777777" w:rsidR="00003FF9" w:rsidRDefault="00A747C6" w:rsidP="00A747C6">
      <w:pPr>
        <w:spacing w:before="120"/>
        <w:jc w:val="both"/>
        <w:rPr>
          <w:rFonts w:cs="Calibri"/>
          <w:szCs w:val="22"/>
          <w:lang w:eastAsia="en-GB"/>
        </w:rPr>
      </w:pPr>
      <w:r>
        <w:rPr>
          <w:rFonts w:cs="Calibri"/>
          <w:szCs w:val="22"/>
          <w:lang w:eastAsia="en-GB"/>
        </w:rPr>
        <w:t>Specific subtypes of screws are defined by adding according nested elements, listed in following table:</w:t>
      </w:r>
    </w:p>
    <w:tbl>
      <w:tblPr>
        <w:tblW w:w="0" w:type="auto"/>
        <w:jc w:val="center"/>
        <w:tblLayout w:type="fixed"/>
        <w:tblLook w:val="04A0" w:firstRow="1" w:lastRow="0" w:firstColumn="1" w:lastColumn="0" w:noHBand="0" w:noVBand="1"/>
      </w:tblPr>
      <w:tblGrid>
        <w:gridCol w:w="1979"/>
        <w:gridCol w:w="1701"/>
        <w:gridCol w:w="1276"/>
        <w:gridCol w:w="3536"/>
      </w:tblGrid>
      <w:tr w:rsidR="00003FF9" w:rsidRPr="000F7EEA" w14:paraId="39FA400F" w14:textId="77777777" w:rsidTr="00EF4929">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72E6E641" w14:textId="77777777" w:rsidR="00003FF9" w:rsidRPr="00226A3F" w:rsidRDefault="00003FF9" w:rsidP="00EF4929">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1F1C48AC" w14:textId="77777777" w:rsidR="00003FF9" w:rsidRPr="00226A3F" w:rsidRDefault="00003FF9" w:rsidP="00EF4929">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B1CA81B" w14:textId="0F9ECB4E" w:rsidR="00003FF9" w:rsidRPr="00226A3F" w:rsidRDefault="000E60DF" w:rsidP="00EF4929">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569E16F" w14:textId="77777777" w:rsidR="00003FF9" w:rsidRPr="00226A3F" w:rsidRDefault="00003FF9" w:rsidP="00EF4929">
            <w:pPr>
              <w:keepNext/>
              <w:suppressAutoHyphens/>
              <w:rPr>
                <w:rFonts w:cs="Calibri"/>
                <w:lang w:eastAsia="zh-CN"/>
              </w:rPr>
            </w:pPr>
            <w:r w:rsidRPr="00226A3F">
              <w:rPr>
                <w:b/>
                <w:i/>
              </w:rPr>
              <w:t>Constraint</w:t>
            </w:r>
          </w:p>
        </w:tc>
      </w:tr>
      <w:tr w:rsidR="00003FF9" w:rsidRPr="000F7EEA" w14:paraId="5549C447" w14:textId="77777777" w:rsidTr="00EF4929">
        <w:trPr>
          <w:jc w:val="center"/>
        </w:trPr>
        <w:tc>
          <w:tcPr>
            <w:tcW w:w="1979" w:type="dxa"/>
            <w:tcBorders>
              <w:top w:val="nil"/>
              <w:left w:val="single" w:sz="8" w:space="0" w:color="000000"/>
              <w:bottom w:val="single" w:sz="8" w:space="0" w:color="000000"/>
              <w:right w:val="nil"/>
            </w:tcBorders>
            <w:hideMark/>
          </w:tcPr>
          <w:p w14:paraId="50784608" w14:textId="77777777" w:rsidR="00003FF9" w:rsidRPr="002D0B90" w:rsidRDefault="00003FF9" w:rsidP="00EF4929">
            <w:pPr>
              <w:suppressAutoHyphens/>
              <w:rPr>
                <w:rFonts w:cs="Calibri"/>
                <w:sz w:val="20"/>
                <w:szCs w:val="20"/>
                <w:lang w:eastAsia="zh-CN"/>
              </w:rPr>
            </w:pPr>
            <w:r>
              <w:rPr>
                <w:sz w:val="20"/>
                <w:szCs w:val="20"/>
              </w:rPr>
              <w:t>flow_drilled</w:t>
            </w:r>
          </w:p>
        </w:tc>
        <w:tc>
          <w:tcPr>
            <w:tcW w:w="1701" w:type="dxa"/>
            <w:tcBorders>
              <w:top w:val="nil"/>
              <w:left w:val="single" w:sz="4" w:space="0" w:color="000000"/>
              <w:bottom w:val="single" w:sz="8" w:space="0" w:color="000000"/>
              <w:right w:val="nil"/>
            </w:tcBorders>
            <w:hideMark/>
          </w:tcPr>
          <w:p w14:paraId="31237ECB" w14:textId="59EA27E8" w:rsidR="00003FF9" w:rsidRPr="002D0B90" w:rsidRDefault="009050D3" w:rsidP="00EF4929">
            <w:pPr>
              <w:suppressAutoHyphens/>
              <w:rPr>
                <w:rFonts w:cs="Calibri"/>
                <w:sz w:val="20"/>
                <w:szCs w:val="20"/>
                <w:lang w:eastAsia="zh-CN"/>
              </w:rPr>
            </w:pPr>
            <w:r>
              <w:rPr>
                <w:sz w:val="20"/>
                <w:szCs w:val="20"/>
              </w:rPr>
              <w:t>1 - *</w:t>
            </w:r>
          </w:p>
        </w:tc>
        <w:tc>
          <w:tcPr>
            <w:tcW w:w="1276" w:type="dxa"/>
            <w:tcBorders>
              <w:top w:val="nil"/>
              <w:left w:val="single" w:sz="4" w:space="0" w:color="000000"/>
              <w:bottom w:val="single" w:sz="8" w:space="0" w:color="000000"/>
              <w:right w:val="nil"/>
            </w:tcBorders>
            <w:hideMark/>
          </w:tcPr>
          <w:p w14:paraId="39C3FC13" w14:textId="77777777" w:rsidR="00003FF9" w:rsidRPr="002D0B90" w:rsidRDefault="00003FF9" w:rsidP="00EF4929">
            <w:pPr>
              <w:suppressAutoHyphens/>
              <w:rPr>
                <w:rFonts w:cs="Calibri"/>
                <w:sz w:val="20"/>
                <w:szCs w:val="20"/>
                <w:lang w:eastAsia="zh-CN"/>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EAA45F0" w14:textId="77777777" w:rsidR="00003FF9" w:rsidRPr="002D0B90" w:rsidRDefault="00003FF9" w:rsidP="00EF4929">
            <w:pPr>
              <w:keepNext/>
              <w:suppressAutoHyphens/>
              <w:rPr>
                <w:rFonts w:cs="Calibri"/>
                <w:lang w:eastAsia="zh-CN"/>
              </w:rPr>
            </w:pPr>
            <w:r>
              <w:rPr>
                <w:sz w:val="20"/>
                <w:szCs w:val="20"/>
              </w:rPr>
              <w:t>-</w:t>
            </w:r>
          </w:p>
        </w:tc>
      </w:tr>
    </w:tbl>
    <w:p w14:paraId="09FBCB90" w14:textId="79A59BF6" w:rsidR="00003FF9" w:rsidRDefault="00003FF9" w:rsidP="00003FF9">
      <w:pPr>
        <w:pStyle w:val="Beschriftung"/>
        <w:spacing w:before="120"/>
        <w:rPr>
          <w:rStyle w:val="elementdeftypeChar"/>
          <w:b/>
        </w:rPr>
      </w:pPr>
      <w:bookmarkStart w:id="1107" w:name="_Toc3566466"/>
      <w:bookmarkStart w:id="1108" w:name="_Toc34747467"/>
      <w:bookmarkStart w:id="1109" w:name="_Toc39880789"/>
      <w:r>
        <w:t xml:space="preserve">Table </w:t>
      </w:r>
      <w:r w:rsidR="00ED469A">
        <w:fldChar w:fldCharType="begin"/>
      </w:r>
      <w:r w:rsidR="00ED469A">
        <w:instrText xml:space="preserve"> SEQ Table \* ARABIC </w:instrText>
      </w:r>
      <w:r w:rsidR="00ED469A">
        <w:fldChar w:fldCharType="separate"/>
      </w:r>
      <w:r w:rsidR="00A2710C">
        <w:rPr>
          <w:noProof/>
        </w:rPr>
        <w:t>58</w:t>
      </w:r>
      <w:r w:rsidR="00ED469A">
        <w:fldChar w:fldCharType="end"/>
      </w:r>
      <w:r>
        <w:t xml:space="preserve">: </w:t>
      </w:r>
      <w:r w:rsidRPr="00003FF9">
        <w:t xml:space="preserve">Nested elements of element </w:t>
      </w:r>
      <w:r w:rsidRPr="00003FF9">
        <w:rPr>
          <w:rStyle w:val="elementdeftypeChar"/>
          <w:b/>
        </w:rPr>
        <w:t>&lt;screw/&gt;</w:t>
      </w:r>
      <w:bookmarkEnd w:id="1107"/>
      <w:bookmarkEnd w:id="1108"/>
      <w:bookmarkEnd w:id="1109"/>
    </w:p>
    <w:p w14:paraId="1BBCF8C7" w14:textId="77777777" w:rsidR="00003FF9" w:rsidRPr="00003FF9" w:rsidRDefault="00003FF9" w:rsidP="00003FF9">
      <w:r>
        <w:rPr>
          <w:rFonts w:cs="Calibri"/>
          <w:szCs w:val="22"/>
          <w:lang w:eastAsia="en-GB"/>
        </w:rPr>
        <w:t>The subtypes are described in detail in sections below.</w:t>
      </w:r>
    </w:p>
    <w:p w14:paraId="3BA0BD3D" w14:textId="77777777" w:rsidR="002E60CB" w:rsidRPr="00003FF9" w:rsidRDefault="002E60CB" w:rsidP="00003FF9">
      <w:pPr>
        <w:spacing w:before="120"/>
        <w:jc w:val="both"/>
        <w:rPr>
          <w:b/>
          <w:sz w:val="24"/>
        </w:rPr>
      </w:pPr>
      <w:r w:rsidRPr="00003FF9">
        <w:rPr>
          <w:b/>
          <w:sz w:val="24"/>
        </w:rPr>
        <w:t>Example A</w:t>
      </w:r>
      <w:r w:rsidR="00A13FE4">
        <w:rPr>
          <w:b/>
          <w:sz w:val="24"/>
        </w:rPr>
        <w:t xml:space="preserve"> (</w:t>
      </w:r>
      <w:r w:rsidR="00FD0F5B" w:rsidRPr="00FD0F5B">
        <w:rPr>
          <w:rStyle w:val="elementdeftypeChar"/>
          <w:b w:val="0"/>
          <w:sz w:val="22"/>
        </w:rPr>
        <w:t>screw</w:t>
      </w:r>
      <w:r w:rsidR="00FD0F5B" w:rsidRPr="00FD0F5B">
        <w:rPr>
          <w:sz w:val="32"/>
        </w:rPr>
        <w:t xml:space="preserve"> </w:t>
      </w:r>
      <w:r w:rsidR="00FD0F5B">
        <w:rPr>
          <w:sz w:val="24"/>
        </w:rPr>
        <w:t>with no attributes</w:t>
      </w:r>
      <w:r w:rsidR="00A13FE4">
        <w:rPr>
          <w:b/>
          <w:sz w:val="24"/>
        </w:rPr>
        <w:t>)</w:t>
      </w:r>
      <w:r w:rsidRPr="00003FF9">
        <w:rPr>
          <w:b/>
          <w:sz w:val="24"/>
        </w:rPr>
        <w:t xml:space="preserve">: </w:t>
      </w:r>
    </w:p>
    <w:p w14:paraId="2088A9EC" w14:textId="77777777" w:rsidR="002E60CB" w:rsidRPr="00226A3F" w:rsidRDefault="002E60CB" w:rsidP="002E60CB">
      <w:pPr>
        <w:pStyle w:val="XMLCode"/>
        <w:keepNext/>
      </w:pPr>
    </w:p>
    <w:p w14:paraId="35EB97A1" w14:textId="155984E1" w:rsidR="002E60CB" w:rsidRPr="00226A3F" w:rsidRDefault="002E60CB" w:rsidP="002E60CB">
      <w:pPr>
        <w:pStyle w:val="XMLCode"/>
        <w:keepNext/>
      </w:pPr>
      <w:r w:rsidRPr="00226A3F">
        <w:t>&lt;connection_0d label=</w:t>
      </w:r>
      <w:r w:rsidR="00194316">
        <w:t>"</w:t>
      </w:r>
      <w:r w:rsidR="00CC7960">
        <w:t>SCREW_</w:t>
      </w:r>
      <w:r w:rsidRPr="00226A3F">
        <w:t>100532</w:t>
      </w:r>
      <w:r w:rsidR="00194316">
        <w:t>"</w:t>
      </w:r>
      <w:r w:rsidRPr="00226A3F">
        <w:t>&gt;</w:t>
      </w:r>
    </w:p>
    <w:p w14:paraId="2A24CD9D" w14:textId="0B16085C" w:rsidR="002E60CB" w:rsidRPr="00FD0F5B" w:rsidRDefault="002E60CB" w:rsidP="002E60CB">
      <w:pPr>
        <w:pStyle w:val="XMLCode"/>
        <w:keepNext/>
        <w:rPr>
          <w:color w:val="0070C0"/>
        </w:rPr>
      </w:pPr>
      <w:r w:rsidRPr="00226A3F">
        <w:t xml:space="preserve">      </w:t>
      </w:r>
      <w:r w:rsidRPr="00226A3F">
        <w:rPr>
          <w:b/>
        </w:rPr>
        <w:t>&lt;</w:t>
      </w:r>
      <w:r>
        <w:t>threaded_connection</w:t>
      </w:r>
      <w:r w:rsidRPr="00226A3F">
        <w:rPr>
          <w:b/>
        </w:rPr>
        <w:t xml:space="preserve"> </w:t>
      </w:r>
      <w:r w:rsidRPr="00FD0F5B">
        <w:rPr>
          <w:color w:val="0070C0"/>
        </w:rPr>
        <w:t>length=</w:t>
      </w:r>
      <w:r w:rsidR="00194316">
        <w:rPr>
          <w:color w:val="0070C0"/>
        </w:rPr>
        <w:t>"</w:t>
      </w:r>
      <w:r w:rsidRPr="00FD0F5B">
        <w:rPr>
          <w:color w:val="0070C0"/>
        </w:rPr>
        <w:t>50.</w:t>
      </w:r>
      <w:r w:rsidR="00194316">
        <w:rPr>
          <w:color w:val="0070C0"/>
        </w:rPr>
        <w:t>"</w:t>
      </w:r>
      <w:r w:rsidRPr="00FD0F5B">
        <w:rPr>
          <w:color w:val="0070C0"/>
        </w:rPr>
        <w:t xml:space="preserve"> diameter=</w:t>
      </w:r>
      <w:r w:rsidR="00194316">
        <w:rPr>
          <w:color w:val="0070C0"/>
        </w:rPr>
        <w:t>"</w:t>
      </w:r>
      <w:r w:rsidRPr="00FD0F5B">
        <w:rPr>
          <w:color w:val="0070C0"/>
        </w:rPr>
        <w:t>10</w:t>
      </w:r>
      <w:r w:rsidR="00194316">
        <w:rPr>
          <w:color w:val="0070C0"/>
        </w:rPr>
        <w:t>"</w:t>
      </w:r>
      <w:r w:rsidRPr="00FD0F5B">
        <w:rPr>
          <w:color w:val="0070C0"/>
        </w:rPr>
        <w:t xml:space="preserve"> </w:t>
      </w:r>
    </w:p>
    <w:p w14:paraId="60F0B682" w14:textId="45549FDC" w:rsidR="002E60CB" w:rsidRPr="00FD0F5B" w:rsidRDefault="002E60CB" w:rsidP="002E60CB">
      <w:pPr>
        <w:pStyle w:val="XMLCode"/>
        <w:keepNext/>
      </w:pPr>
      <w:r w:rsidRPr="00FD0F5B">
        <w:rPr>
          <w:color w:val="0070C0"/>
        </w:rPr>
        <w:t xml:space="preserve">           head_diameter=</w:t>
      </w:r>
      <w:r w:rsidR="00194316">
        <w:rPr>
          <w:color w:val="0070C0"/>
        </w:rPr>
        <w:t>"</w:t>
      </w:r>
      <w:r w:rsidRPr="00FD0F5B">
        <w:rPr>
          <w:color w:val="0070C0"/>
        </w:rPr>
        <w:t>16.</w:t>
      </w:r>
      <w:r w:rsidR="00194316">
        <w:rPr>
          <w:color w:val="0070C0"/>
        </w:rPr>
        <w:t>"</w:t>
      </w:r>
      <w:r w:rsidRPr="00FD0F5B">
        <w:rPr>
          <w:color w:val="0070C0"/>
        </w:rPr>
        <w:t xml:space="preserve"> head_height=</w:t>
      </w:r>
      <w:r w:rsidR="00194316">
        <w:rPr>
          <w:color w:val="0070C0"/>
        </w:rPr>
        <w:t>"</w:t>
      </w:r>
      <w:r w:rsidRPr="00FD0F5B">
        <w:rPr>
          <w:color w:val="0070C0"/>
        </w:rPr>
        <w:t>3</w:t>
      </w:r>
      <w:r w:rsidR="00194316">
        <w:rPr>
          <w:color w:val="0070C0"/>
        </w:rPr>
        <w:t>"</w:t>
      </w:r>
      <w:r w:rsidRPr="00FD0F5B">
        <w:rPr>
          <w:color w:val="0070C0"/>
        </w:rPr>
        <w:t xml:space="preserve"> sink_size=</w:t>
      </w:r>
      <w:r w:rsidR="00194316">
        <w:rPr>
          <w:color w:val="0070C0"/>
        </w:rPr>
        <w:t>"</w:t>
      </w:r>
      <w:r w:rsidRPr="00FD0F5B">
        <w:rPr>
          <w:color w:val="0070C0"/>
        </w:rPr>
        <w:t>4</w:t>
      </w:r>
      <w:r w:rsidR="00194316">
        <w:rPr>
          <w:color w:val="0070C0"/>
        </w:rPr>
        <w:t>"</w:t>
      </w:r>
      <w:r w:rsidRPr="00FD0F5B">
        <w:t>&gt;</w:t>
      </w:r>
    </w:p>
    <w:p w14:paraId="0D967518" w14:textId="13D56D47" w:rsidR="002E60CB" w:rsidRPr="0033379A" w:rsidRDefault="002E60CB" w:rsidP="002E60CB">
      <w:pPr>
        <w:pStyle w:val="XMLCode"/>
        <w:keepNext/>
        <w:rPr>
          <w:lang w:val="fr-FR"/>
        </w:rPr>
      </w:pPr>
      <w:r w:rsidRPr="00EA0204">
        <w:t xml:space="preserve">           </w:t>
      </w:r>
      <w:r w:rsidRPr="0033379A">
        <w:rPr>
          <w:lang w:val="fr-FR"/>
        </w:rPr>
        <w:t>&lt;normal_direction x=</w:t>
      </w:r>
      <w:r w:rsidR="00194316" w:rsidRPr="0033379A">
        <w:rPr>
          <w:lang w:val="fr-FR"/>
        </w:rPr>
        <w:t>"</w:t>
      </w:r>
      <w:r w:rsidRPr="0033379A">
        <w:rPr>
          <w:lang w:val="fr-FR"/>
        </w:rPr>
        <w:t>3.0</w:t>
      </w:r>
      <w:r w:rsidR="00194316" w:rsidRPr="0033379A">
        <w:rPr>
          <w:lang w:val="fr-FR"/>
        </w:rPr>
        <w:t>"</w:t>
      </w:r>
      <w:r w:rsidRPr="0033379A">
        <w:rPr>
          <w:lang w:val="fr-FR"/>
        </w:rPr>
        <w:t xml:space="preserve"> y=</w:t>
      </w:r>
      <w:r w:rsidR="00194316" w:rsidRPr="0033379A">
        <w:rPr>
          <w:lang w:val="fr-FR"/>
        </w:rPr>
        <w:t>"</w:t>
      </w:r>
      <w:r w:rsidRPr="0033379A">
        <w:rPr>
          <w:lang w:val="fr-FR"/>
        </w:rPr>
        <w:t>0.0</w:t>
      </w:r>
      <w:r w:rsidR="00194316" w:rsidRPr="0033379A">
        <w:rPr>
          <w:lang w:val="fr-FR"/>
        </w:rPr>
        <w:t>"</w:t>
      </w:r>
      <w:r w:rsidRPr="0033379A">
        <w:rPr>
          <w:lang w:val="fr-FR"/>
        </w:rPr>
        <w:t xml:space="preserve"> z=</w:t>
      </w:r>
      <w:r w:rsidR="00194316" w:rsidRPr="0033379A">
        <w:rPr>
          <w:lang w:val="fr-FR"/>
        </w:rPr>
        <w:t>"</w:t>
      </w:r>
      <w:r w:rsidRPr="0033379A">
        <w:rPr>
          <w:lang w:val="fr-FR"/>
        </w:rPr>
        <w:t>0.0</w:t>
      </w:r>
      <w:r w:rsidR="00194316" w:rsidRPr="0033379A">
        <w:rPr>
          <w:lang w:val="fr-FR"/>
        </w:rPr>
        <w:t>"</w:t>
      </w:r>
      <w:r w:rsidRPr="0033379A">
        <w:rPr>
          <w:lang w:val="fr-FR"/>
        </w:rPr>
        <w:t xml:space="preserve"> /&gt; </w:t>
      </w:r>
    </w:p>
    <w:p w14:paraId="6016C15B" w14:textId="77777777" w:rsidR="002E60CB" w:rsidRPr="008353BC" w:rsidRDefault="002E60CB" w:rsidP="002E60CB">
      <w:pPr>
        <w:pStyle w:val="XMLCode"/>
        <w:keepNext/>
      </w:pPr>
      <w:r w:rsidRPr="0033379A">
        <w:rPr>
          <w:lang w:val="fr-FR"/>
        </w:rPr>
        <w:t xml:space="preserve">           </w:t>
      </w:r>
      <w:r w:rsidR="00A13FE4">
        <w:rPr>
          <w:color w:val="FF0000"/>
        </w:rPr>
        <w:t xml:space="preserve">&lt;!-- </w:t>
      </w:r>
      <w:r w:rsidRPr="00A13FE4">
        <w:rPr>
          <w:color w:val="FF0000"/>
        </w:rPr>
        <w:t>magnitude is irrelevant, direction sense is from head to point</w:t>
      </w:r>
      <w:r w:rsidR="00A13FE4">
        <w:rPr>
          <w:color w:val="FF0000"/>
        </w:rPr>
        <w:t xml:space="preserve"> </w:t>
      </w:r>
      <w:r w:rsidRPr="00A13FE4">
        <w:rPr>
          <w:color w:val="FF0000"/>
        </w:rPr>
        <w:t>--&gt;</w:t>
      </w:r>
    </w:p>
    <w:p w14:paraId="64049D44" w14:textId="77777777" w:rsidR="002E60CB" w:rsidRPr="00226A3F" w:rsidRDefault="002E60CB" w:rsidP="002E60CB">
      <w:pPr>
        <w:pStyle w:val="XMLCode"/>
        <w:keepNext/>
        <w:rPr>
          <w:b/>
        </w:rPr>
      </w:pPr>
      <w:r>
        <w:rPr>
          <w:b/>
        </w:rPr>
        <w:t xml:space="preserve">           </w:t>
      </w:r>
      <w:r w:rsidRPr="00A13FE4">
        <w:rPr>
          <w:b/>
          <w:color w:val="0070C0"/>
        </w:rPr>
        <w:t>&lt;screw /&gt;</w:t>
      </w:r>
      <w:r>
        <w:rPr>
          <w:b/>
        </w:rPr>
        <w:t xml:space="preserve"> </w:t>
      </w:r>
      <w:r w:rsidRPr="00A13FE4">
        <w:rPr>
          <w:color w:val="FF0000"/>
        </w:rPr>
        <w:t>&lt;!</w:t>
      </w:r>
      <w:r w:rsidR="00A13FE4">
        <w:rPr>
          <w:color w:val="FF0000"/>
        </w:rPr>
        <w:t xml:space="preserve">-- </w:t>
      </w:r>
      <w:r w:rsidRPr="00A13FE4">
        <w:rPr>
          <w:color w:val="FF0000"/>
        </w:rPr>
        <w:t>Screw may come without any attributes --&gt;</w:t>
      </w:r>
      <w:r w:rsidRPr="00A13FE4">
        <w:rPr>
          <w:b/>
          <w:color w:val="FF0000"/>
        </w:rPr>
        <w:t xml:space="preserve"> </w:t>
      </w:r>
    </w:p>
    <w:p w14:paraId="20123869" w14:textId="61E04938" w:rsidR="002E60CB" w:rsidRDefault="002E60CB" w:rsidP="002E60CB">
      <w:pPr>
        <w:pStyle w:val="XMLCode"/>
        <w:keepNext/>
      </w:pPr>
      <w:r>
        <w:t xml:space="preserve">           &lt;washer outer_diameter=</w:t>
      </w:r>
      <w:r w:rsidR="00194316">
        <w:t>"</w:t>
      </w:r>
      <w:r>
        <w:t>20</w:t>
      </w:r>
      <w:r w:rsidR="00194316">
        <w:t>"</w:t>
      </w:r>
      <w:r>
        <w:t>/&gt;</w:t>
      </w:r>
    </w:p>
    <w:p w14:paraId="760ACD89" w14:textId="77777777" w:rsidR="002E60CB" w:rsidRPr="00226A3F" w:rsidRDefault="00A13FE4" w:rsidP="002E60CB">
      <w:pPr>
        <w:pStyle w:val="XMLCode"/>
        <w:keepNext/>
        <w:rPr>
          <w:b/>
        </w:rPr>
      </w:pPr>
      <w:r>
        <w:rPr>
          <w:b/>
        </w:rPr>
        <w:tab/>
        <w:t xml:space="preserve">  </w:t>
      </w:r>
      <w:r w:rsidR="002E60CB">
        <w:rPr>
          <w:b/>
        </w:rPr>
        <w:t>&lt;/</w:t>
      </w:r>
      <w:r w:rsidR="002E60CB">
        <w:t>threaded_connection</w:t>
      </w:r>
      <w:r w:rsidR="002E60CB" w:rsidRPr="00226A3F">
        <w:rPr>
          <w:b/>
        </w:rPr>
        <w:t>&gt;</w:t>
      </w:r>
    </w:p>
    <w:p w14:paraId="177C0638" w14:textId="77777777" w:rsidR="00003FF9" w:rsidRDefault="00A13FE4" w:rsidP="002E60CB">
      <w:pPr>
        <w:pStyle w:val="XMLCode"/>
        <w:keepNext/>
      </w:pPr>
      <w:r>
        <w:tab/>
        <w:t xml:space="preserve">  </w:t>
      </w:r>
      <w:r w:rsidR="002E60CB" w:rsidRPr="00226A3F">
        <w:t>&lt;loc&gt; 1500.3809 838.75885 730.6529 &lt;/loc&gt;</w:t>
      </w:r>
    </w:p>
    <w:p w14:paraId="0C075928" w14:textId="77777777" w:rsidR="002E60CB" w:rsidRPr="00226A3F" w:rsidRDefault="00003FF9" w:rsidP="002E60CB">
      <w:pPr>
        <w:pStyle w:val="XMLCode"/>
        <w:keepNext/>
      </w:pPr>
      <w:r>
        <w:tab/>
      </w:r>
      <w:r w:rsidR="00A13FE4">
        <w:t xml:space="preserve">  </w:t>
      </w:r>
      <w:r w:rsidR="002E60CB" w:rsidRPr="00226A3F">
        <w:t>&lt;appdata&gt;</w:t>
      </w:r>
    </w:p>
    <w:p w14:paraId="10F3F999" w14:textId="77777777" w:rsidR="002E60CB" w:rsidRPr="00226A3F" w:rsidRDefault="002E60CB" w:rsidP="002E60CB">
      <w:pPr>
        <w:pStyle w:val="XMLCode"/>
        <w:keepNext/>
      </w:pPr>
      <w:r w:rsidRPr="00226A3F">
        <w:t xml:space="preserve">          </w:t>
      </w:r>
      <w:r w:rsidR="00003FF9">
        <w:tab/>
      </w:r>
      <w:r w:rsidRPr="00226A3F">
        <w:t>...</w:t>
      </w:r>
    </w:p>
    <w:p w14:paraId="7ABB208B" w14:textId="77777777" w:rsidR="002E60CB" w:rsidRPr="00226A3F" w:rsidRDefault="002E60CB" w:rsidP="002E60CB">
      <w:pPr>
        <w:pStyle w:val="XMLCode"/>
        <w:keepNext/>
      </w:pPr>
      <w:r w:rsidRPr="00226A3F">
        <w:t xml:space="preserve">      &lt;/appdata&gt;</w:t>
      </w:r>
    </w:p>
    <w:p w14:paraId="77DC7D03" w14:textId="77777777" w:rsidR="002E60CB" w:rsidRPr="00226A3F" w:rsidRDefault="002E60CB" w:rsidP="002E60CB">
      <w:pPr>
        <w:pStyle w:val="XMLCode"/>
        <w:keepNext/>
      </w:pPr>
      <w:r w:rsidRPr="00226A3F">
        <w:t>&lt;/connection_0d&gt;</w:t>
      </w:r>
    </w:p>
    <w:p w14:paraId="60B4DA7E" w14:textId="77777777" w:rsidR="002E60CB" w:rsidRPr="00226A3F" w:rsidRDefault="002E60CB" w:rsidP="002E60CB">
      <w:pPr>
        <w:pStyle w:val="XMLCode"/>
      </w:pPr>
    </w:p>
    <w:p w14:paraId="152EFE1A" w14:textId="7F932D04" w:rsidR="002E60CB" w:rsidRPr="00226A3F" w:rsidRDefault="002E60CB" w:rsidP="0010460A">
      <w:pPr>
        <w:pStyle w:val="Example"/>
        <w:keepNext/>
        <w:spacing w:before="120"/>
      </w:pPr>
      <w:r w:rsidRPr="00226A3F">
        <w:lastRenderedPageBreak/>
        <w:t xml:space="preserve">Example </w:t>
      </w:r>
      <w:r>
        <w:t>B</w:t>
      </w:r>
      <w:r w:rsidR="00FD0F5B">
        <w:t xml:space="preserve"> (</w:t>
      </w:r>
      <w:r w:rsidR="00FD0F5B" w:rsidRPr="00FD0F5B">
        <w:rPr>
          <w:rStyle w:val="elementdeftypeChar"/>
          <w:sz w:val="22"/>
        </w:rPr>
        <w:t>screw</w:t>
      </w:r>
      <w:r w:rsidR="00FD0F5B" w:rsidRPr="00FD0F5B">
        <w:rPr>
          <w:b w:val="0"/>
        </w:rPr>
        <w:t xml:space="preserve"> with </w:t>
      </w:r>
      <w:r w:rsidR="00194316">
        <w:rPr>
          <w:b w:val="0"/>
        </w:rPr>
        <w:t>"</w:t>
      </w:r>
      <w:r w:rsidR="00FD0F5B">
        <w:rPr>
          <w:b w:val="0"/>
        </w:rPr>
        <w:t>base</w:t>
      </w:r>
      <w:r w:rsidR="00194316">
        <w:rPr>
          <w:b w:val="0"/>
        </w:rPr>
        <w:t>"</w:t>
      </w:r>
      <w:r w:rsidR="00FD0F5B" w:rsidRPr="00FD0F5B">
        <w:rPr>
          <w:b w:val="0"/>
        </w:rPr>
        <w:t xml:space="preserve"> attribute</w:t>
      </w:r>
      <w:r w:rsidR="00B65113">
        <w:rPr>
          <w:b w:val="0"/>
        </w:rPr>
        <w:t xml:space="preserve"> with </w:t>
      </w:r>
      <w:r w:rsidR="00B65113" w:rsidRPr="00B65113">
        <w:rPr>
          <w:rStyle w:val="elementdeftypeChar"/>
          <w:sz w:val="22"/>
        </w:rPr>
        <w:t>washer</w:t>
      </w:r>
      <w:r w:rsidR="00FD0F5B">
        <w:t>)</w:t>
      </w:r>
      <w:r w:rsidRPr="00226A3F">
        <w:t xml:space="preserve">: </w:t>
      </w:r>
    </w:p>
    <w:p w14:paraId="46D6D541" w14:textId="77777777" w:rsidR="002E60CB" w:rsidRDefault="002E60CB" w:rsidP="0010460A">
      <w:pPr>
        <w:pStyle w:val="XMLCode"/>
        <w:keepNext/>
      </w:pPr>
    </w:p>
    <w:p w14:paraId="3AC00617" w14:textId="5BE9CDE0" w:rsidR="002E60CB" w:rsidRDefault="002E60CB" w:rsidP="0010460A">
      <w:pPr>
        <w:pStyle w:val="XMLCode"/>
        <w:keepNext/>
      </w:pPr>
      <w:r>
        <w:t>&lt;connection_0d label=</w:t>
      </w:r>
      <w:r w:rsidR="00194316">
        <w:t>"</w:t>
      </w:r>
      <w:r w:rsidR="00CC7960">
        <w:t>SCREW_</w:t>
      </w:r>
      <w:r w:rsidR="00CC7960" w:rsidRPr="00226A3F">
        <w:t>100532</w:t>
      </w:r>
      <w:r w:rsidR="00194316">
        <w:t>"</w:t>
      </w:r>
      <w:r>
        <w:t>&gt;</w:t>
      </w:r>
    </w:p>
    <w:p w14:paraId="73B67446" w14:textId="42A12E72" w:rsidR="002E60CB" w:rsidRPr="00FD0F5B" w:rsidRDefault="002E60CB" w:rsidP="0010460A">
      <w:pPr>
        <w:pStyle w:val="XMLCode"/>
        <w:keepNext/>
        <w:rPr>
          <w:color w:val="0070C0"/>
        </w:rPr>
      </w:pPr>
      <w:r>
        <w:t xml:space="preserve">    &lt;threaded_connection </w:t>
      </w:r>
      <w:r w:rsidRPr="00FD0F5B">
        <w:rPr>
          <w:color w:val="0070C0"/>
        </w:rPr>
        <w:t>length=</w:t>
      </w:r>
      <w:r w:rsidR="00194316">
        <w:rPr>
          <w:color w:val="0070C0"/>
        </w:rPr>
        <w:t>"</w:t>
      </w:r>
      <w:r w:rsidRPr="00FD0F5B">
        <w:rPr>
          <w:color w:val="0070C0"/>
        </w:rPr>
        <w:t>50</w:t>
      </w:r>
      <w:r w:rsidR="00194316">
        <w:rPr>
          <w:color w:val="0070C0"/>
        </w:rPr>
        <w:t>"</w:t>
      </w:r>
      <w:r w:rsidRPr="00FD0F5B">
        <w:rPr>
          <w:color w:val="0070C0"/>
        </w:rPr>
        <w:t xml:space="preserve"> diameter=</w:t>
      </w:r>
      <w:r w:rsidR="00194316">
        <w:rPr>
          <w:color w:val="0070C0"/>
        </w:rPr>
        <w:t>"</w:t>
      </w:r>
      <w:r w:rsidRPr="00FD0F5B">
        <w:rPr>
          <w:color w:val="0070C0"/>
        </w:rPr>
        <w:t>10</w:t>
      </w:r>
      <w:r w:rsidR="00194316">
        <w:rPr>
          <w:color w:val="0070C0"/>
        </w:rPr>
        <w:t>"</w:t>
      </w:r>
      <w:r w:rsidRPr="00FD0F5B">
        <w:rPr>
          <w:color w:val="0070C0"/>
        </w:rPr>
        <w:t xml:space="preserve"> </w:t>
      </w:r>
    </w:p>
    <w:p w14:paraId="39978C0E" w14:textId="5FB948A1" w:rsidR="002E60CB" w:rsidRDefault="002E60CB" w:rsidP="0010460A">
      <w:pPr>
        <w:pStyle w:val="XMLCode"/>
        <w:keepNext/>
      </w:pPr>
      <w:r w:rsidRPr="00FD0F5B">
        <w:rPr>
          <w:color w:val="0070C0"/>
        </w:rPr>
        <w:t xml:space="preserve">        </w:t>
      </w:r>
      <w:r w:rsidR="00003FF9" w:rsidRPr="00FD0F5B">
        <w:rPr>
          <w:color w:val="0070C0"/>
        </w:rPr>
        <w:t xml:space="preserve">  </w:t>
      </w:r>
      <w:r w:rsidRPr="00FD0F5B">
        <w:rPr>
          <w:color w:val="0070C0"/>
        </w:rPr>
        <w:t>head_diameter=</w:t>
      </w:r>
      <w:r w:rsidR="00194316">
        <w:rPr>
          <w:color w:val="0070C0"/>
        </w:rPr>
        <w:t>"</w:t>
      </w:r>
      <w:r w:rsidRPr="00FD0F5B">
        <w:rPr>
          <w:color w:val="0070C0"/>
        </w:rPr>
        <w:t>16</w:t>
      </w:r>
      <w:r w:rsidR="00194316">
        <w:rPr>
          <w:color w:val="0070C0"/>
        </w:rPr>
        <w:t>"</w:t>
      </w:r>
      <w:r w:rsidRPr="00FD0F5B">
        <w:rPr>
          <w:color w:val="0070C0"/>
        </w:rPr>
        <w:t xml:space="preserve"> head_height=</w:t>
      </w:r>
      <w:r w:rsidR="00194316">
        <w:rPr>
          <w:color w:val="0070C0"/>
        </w:rPr>
        <w:t>"</w:t>
      </w:r>
      <w:r w:rsidRPr="00FD0F5B">
        <w:rPr>
          <w:color w:val="0070C0"/>
        </w:rPr>
        <w:t>5</w:t>
      </w:r>
      <w:r w:rsidR="00194316">
        <w:rPr>
          <w:color w:val="0070C0"/>
        </w:rPr>
        <w:t>"</w:t>
      </w:r>
      <w:r w:rsidRPr="00FD0F5B">
        <w:rPr>
          <w:color w:val="0070C0"/>
        </w:rPr>
        <w:t xml:space="preserve"> thread_length=</w:t>
      </w:r>
      <w:r w:rsidR="00194316">
        <w:rPr>
          <w:color w:val="0070C0"/>
        </w:rPr>
        <w:t>"</w:t>
      </w:r>
      <w:r w:rsidRPr="00FD0F5B">
        <w:rPr>
          <w:color w:val="0070C0"/>
        </w:rPr>
        <w:t>35</w:t>
      </w:r>
      <w:r w:rsidR="00194316">
        <w:rPr>
          <w:color w:val="0070C0"/>
        </w:rPr>
        <w:t>"</w:t>
      </w:r>
      <w:r>
        <w:t>&gt;</w:t>
      </w:r>
    </w:p>
    <w:p w14:paraId="05E4BAD9" w14:textId="66A523B3" w:rsidR="002E60CB" w:rsidRPr="0033379A" w:rsidRDefault="002E60CB" w:rsidP="0010460A">
      <w:pPr>
        <w:pStyle w:val="XMLCode"/>
        <w:keepNext/>
        <w:rPr>
          <w:lang w:val="fr-FR"/>
        </w:rPr>
      </w:pPr>
      <w:r>
        <w:t xml:space="preserve">        </w:t>
      </w:r>
      <w:r w:rsidR="00003FF9">
        <w:t xml:space="preserve">  </w:t>
      </w:r>
      <w:r w:rsidRPr="0033379A">
        <w:rPr>
          <w:lang w:val="fr-FR"/>
        </w:rPr>
        <w:t>&lt;normal_direction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14:paraId="32E0CE6E" w14:textId="0FCF514D" w:rsidR="002E60CB" w:rsidRDefault="002E60CB" w:rsidP="0010460A">
      <w:pPr>
        <w:pStyle w:val="XMLCode"/>
        <w:keepNext/>
      </w:pPr>
      <w:r w:rsidRPr="0033379A">
        <w:rPr>
          <w:lang w:val="fr-FR"/>
        </w:rPr>
        <w:t xml:space="preserve">        </w:t>
      </w:r>
      <w:r w:rsidR="00003FF9" w:rsidRPr="0033379A">
        <w:rPr>
          <w:lang w:val="fr-FR"/>
        </w:rPr>
        <w:t xml:space="preserve">  </w:t>
      </w:r>
      <w:r w:rsidRPr="009B5969">
        <w:t>&lt;washer outer_diameter=</w:t>
      </w:r>
      <w:r w:rsidR="00194316">
        <w:t>"</w:t>
      </w:r>
      <w:r w:rsidRPr="009B5969">
        <w:t>20</w:t>
      </w:r>
      <w:r w:rsidR="00194316">
        <w:t>"</w:t>
      </w:r>
      <w:r w:rsidRPr="009B5969">
        <w:t xml:space="preserve"> inner_diameter=</w:t>
      </w:r>
      <w:r w:rsidR="00194316">
        <w:t>"</w:t>
      </w:r>
      <w:r w:rsidRPr="009B5969">
        <w:t>10.3</w:t>
      </w:r>
      <w:r w:rsidR="00194316">
        <w:t>"</w:t>
      </w:r>
      <w:r w:rsidRPr="009B5969">
        <w:t xml:space="preserve">/&gt; </w:t>
      </w:r>
      <w:r w:rsidRPr="009B5969">
        <w:rPr>
          <w:color w:val="FF0000"/>
        </w:rPr>
        <w:t>&lt;!</w:t>
      </w:r>
      <w:r w:rsidR="00FD0F5B" w:rsidRPr="009B5969">
        <w:rPr>
          <w:color w:val="FF0000"/>
        </w:rPr>
        <w:t>--</w:t>
      </w:r>
      <w:r w:rsidRPr="00FD0F5B">
        <w:rPr>
          <w:color w:val="FF0000"/>
        </w:rPr>
        <w:t>Washer next to head--&gt;</w:t>
      </w:r>
    </w:p>
    <w:p w14:paraId="755C2341" w14:textId="73D88C15" w:rsidR="002E60CB" w:rsidRPr="00226A3F" w:rsidRDefault="002E60CB" w:rsidP="0010460A">
      <w:pPr>
        <w:pStyle w:val="XMLCode"/>
        <w:keepNext/>
        <w:rPr>
          <w:b/>
        </w:rPr>
      </w:pPr>
      <w:r>
        <w:rPr>
          <w:b/>
        </w:rPr>
        <w:t xml:space="preserve">        </w:t>
      </w:r>
      <w:r w:rsidR="00003FF9">
        <w:rPr>
          <w:b/>
        </w:rPr>
        <w:t xml:space="preserve">  </w:t>
      </w:r>
      <w:r w:rsidRPr="00FD0F5B">
        <w:rPr>
          <w:b/>
          <w:color w:val="0070C0"/>
        </w:rPr>
        <w:t>&lt;screw base=</w:t>
      </w:r>
      <w:r w:rsidR="00194316">
        <w:rPr>
          <w:b/>
          <w:color w:val="0070C0"/>
        </w:rPr>
        <w:t>"</w:t>
      </w:r>
      <w:r w:rsidRPr="00FD0F5B">
        <w:rPr>
          <w:b/>
          <w:color w:val="0070C0"/>
        </w:rPr>
        <w:t>5</w:t>
      </w:r>
      <w:r w:rsidR="00194316">
        <w:rPr>
          <w:b/>
          <w:color w:val="0070C0"/>
        </w:rPr>
        <w:t>"</w:t>
      </w:r>
      <w:r w:rsidRPr="00FD0F5B">
        <w:rPr>
          <w:b/>
          <w:color w:val="0070C0"/>
        </w:rPr>
        <w:t xml:space="preserve"> /&gt; </w:t>
      </w:r>
    </w:p>
    <w:p w14:paraId="6AC177E3" w14:textId="77777777" w:rsidR="002E60CB" w:rsidRDefault="002E60CB" w:rsidP="0010460A">
      <w:pPr>
        <w:pStyle w:val="XMLCode"/>
        <w:keepNext/>
      </w:pPr>
      <w:r>
        <w:t xml:space="preserve">    &lt;/threaded_connection&gt;</w:t>
      </w:r>
    </w:p>
    <w:p w14:paraId="1B21224C" w14:textId="77777777" w:rsidR="00003FF9" w:rsidRDefault="00003FF9" w:rsidP="0010460A">
      <w:pPr>
        <w:pStyle w:val="XMLCode"/>
        <w:keepNext/>
      </w:pPr>
      <w:r>
        <w:t xml:space="preserve">    </w:t>
      </w:r>
      <w:r w:rsidRPr="00226A3F">
        <w:t>&lt;loc&gt; 1500.3809 838.75885 730.6529 &lt;/loc&gt;</w:t>
      </w:r>
    </w:p>
    <w:p w14:paraId="612D877D" w14:textId="77777777" w:rsidR="002E60CB" w:rsidRDefault="002E60CB" w:rsidP="0010460A">
      <w:pPr>
        <w:pStyle w:val="XMLCode"/>
        <w:keepNext/>
      </w:pPr>
      <w:r>
        <w:t xml:space="preserve">    &lt;appdata&gt;</w:t>
      </w:r>
    </w:p>
    <w:p w14:paraId="2AB3A3FF" w14:textId="77777777" w:rsidR="002E60CB" w:rsidRPr="00226A3F" w:rsidRDefault="002E60CB" w:rsidP="0010460A">
      <w:pPr>
        <w:pStyle w:val="XMLCode"/>
        <w:keepNext/>
      </w:pPr>
      <w:r w:rsidRPr="00226A3F">
        <w:t xml:space="preserve">        </w:t>
      </w:r>
      <w:r w:rsidR="00003FF9">
        <w:t xml:space="preserve">  ...</w:t>
      </w:r>
    </w:p>
    <w:p w14:paraId="48A74275" w14:textId="77777777" w:rsidR="002E60CB" w:rsidRDefault="002E60CB" w:rsidP="0010460A">
      <w:pPr>
        <w:pStyle w:val="XMLCode"/>
        <w:keepNext/>
      </w:pPr>
      <w:r>
        <w:t xml:space="preserve">    &lt;/appdata&gt;</w:t>
      </w:r>
    </w:p>
    <w:p w14:paraId="53AD4DA8" w14:textId="77777777" w:rsidR="002E60CB" w:rsidRDefault="002E60CB" w:rsidP="0010460A">
      <w:pPr>
        <w:pStyle w:val="XMLCode"/>
        <w:keepNext/>
      </w:pPr>
      <w:r>
        <w:t>&lt;/connection_0d&gt;</w:t>
      </w:r>
    </w:p>
    <w:p w14:paraId="3A8906FD" w14:textId="77777777" w:rsidR="002E60CB" w:rsidRPr="00226A3F" w:rsidRDefault="002E60CB" w:rsidP="002E60CB">
      <w:pPr>
        <w:pStyle w:val="XMLCode"/>
      </w:pPr>
    </w:p>
    <w:p w14:paraId="35DDF366" w14:textId="77777777" w:rsidR="002E60CB" w:rsidRPr="00226A3F" w:rsidRDefault="002E60CB" w:rsidP="002E60CB">
      <w:pPr>
        <w:pStyle w:val="Example"/>
        <w:keepNext/>
      </w:pPr>
      <w:r w:rsidRPr="00226A3F">
        <w:t xml:space="preserve">Example </w:t>
      </w:r>
      <w:r>
        <w:t>C</w:t>
      </w:r>
      <w:r w:rsidR="00B65113">
        <w:t xml:space="preserve"> (</w:t>
      </w:r>
      <w:r w:rsidR="00B65113" w:rsidRPr="00B65113">
        <w:rPr>
          <w:rStyle w:val="elementdeftypeChar"/>
          <w:sz w:val="22"/>
        </w:rPr>
        <w:t>screw</w:t>
      </w:r>
      <w:r w:rsidR="00B65113" w:rsidRPr="00B65113">
        <w:rPr>
          <w:sz w:val="32"/>
        </w:rPr>
        <w:t xml:space="preserve"> </w:t>
      </w:r>
      <w:r w:rsidR="00B65113" w:rsidRPr="00B65113">
        <w:rPr>
          <w:b w:val="0"/>
        </w:rPr>
        <w:t>with no attributes</w:t>
      </w:r>
      <w:r w:rsidR="00B65113">
        <w:rPr>
          <w:b w:val="0"/>
        </w:rPr>
        <w:t xml:space="preserve"> without </w:t>
      </w:r>
      <w:r w:rsidR="00B65113" w:rsidRPr="00B65113">
        <w:rPr>
          <w:rStyle w:val="elementdeftypeChar"/>
          <w:sz w:val="22"/>
        </w:rPr>
        <w:t>washer</w:t>
      </w:r>
      <w:r w:rsidR="00B65113">
        <w:t>)</w:t>
      </w:r>
      <w:r w:rsidRPr="00226A3F">
        <w:t xml:space="preserve">: </w:t>
      </w:r>
    </w:p>
    <w:p w14:paraId="1ECF6194" w14:textId="77777777" w:rsidR="002E60CB" w:rsidRDefault="002E60CB" w:rsidP="002E60CB">
      <w:pPr>
        <w:pStyle w:val="XMLCode"/>
        <w:keepNext/>
      </w:pPr>
    </w:p>
    <w:p w14:paraId="14DF3639" w14:textId="1F098D32" w:rsidR="002E60CB" w:rsidRDefault="002E60CB" w:rsidP="002E60CB">
      <w:pPr>
        <w:pStyle w:val="XMLCode"/>
        <w:keepNext/>
      </w:pPr>
      <w:r>
        <w:t>&lt;connection_0d label=</w:t>
      </w:r>
      <w:r w:rsidR="00194316">
        <w:t>"</w:t>
      </w:r>
      <w:r w:rsidR="00615117">
        <w:t>SCREW_</w:t>
      </w:r>
      <w:r w:rsidR="00615117" w:rsidRPr="00226A3F">
        <w:t>100532</w:t>
      </w:r>
      <w:r w:rsidR="00194316">
        <w:t>"</w:t>
      </w:r>
      <w:r>
        <w:t>&gt;</w:t>
      </w:r>
    </w:p>
    <w:p w14:paraId="522FD8CF" w14:textId="5F560D35" w:rsidR="002E60CB" w:rsidRPr="00097A61" w:rsidRDefault="002E60CB" w:rsidP="002E60CB">
      <w:pPr>
        <w:pStyle w:val="XMLCode"/>
        <w:keepNext/>
        <w:rPr>
          <w:color w:val="0070C0"/>
        </w:rPr>
      </w:pPr>
      <w:r>
        <w:t xml:space="preserve">    </w:t>
      </w:r>
      <w:r w:rsidRPr="00097A61">
        <w:rPr>
          <w:color w:val="0070C0"/>
        </w:rPr>
        <w:t>&lt;threaded_connection length=</w:t>
      </w:r>
      <w:r w:rsidR="00194316">
        <w:rPr>
          <w:color w:val="0070C0"/>
        </w:rPr>
        <w:t>"</w:t>
      </w:r>
      <w:r w:rsidRPr="00097A61">
        <w:rPr>
          <w:color w:val="0070C0"/>
        </w:rPr>
        <w:t>50</w:t>
      </w:r>
      <w:r w:rsidR="00194316">
        <w:rPr>
          <w:color w:val="0070C0"/>
        </w:rPr>
        <w:t>"</w:t>
      </w:r>
      <w:r w:rsidRPr="00097A61">
        <w:rPr>
          <w:color w:val="0070C0"/>
        </w:rPr>
        <w:t xml:space="preserve"> diameter=</w:t>
      </w:r>
      <w:r w:rsidR="00194316">
        <w:rPr>
          <w:color w:val="0070C0"/>
        </w:rPr>
        <w:t>"</w:t>
      </w:r>
      <w:r w:rsidRPr="00097A61">
        <w:rPr>
          <w:color w:val="0070C0"/>
        </w:rPr>
        <w:t>10</w:t>
      </w:r>
      <w:r w:rsidR="00194316">
        <w:rPr>
          <w:color w:val="0070C0"/>
        </w:rPr>
        <w:t>"</w:t>
      </w:r>
      <w:r w:rsidRPr="00097A61">
        <w:rPr>
          <w:color w:val="0070C0"/>
        </w:rPr>
        <w:t xml:space="preserve"> </w:t>
      </w:r>
    </w:p>
    <w:p w14:paraId="109D6E92" w14:textId="657A6039" w:rsidR="002E60CB" w:rsidRPr="00097A61" w:rsidRDefault="002E60CB" w:rsidP="002E60CB">
      <w:pPr>
        <w:pStyle w:val="XMLCode"/>
        <w:keepNext/>
        <w:rPr>
          <w:color w:val="0070C0"/>
        </w:rPr>
      </w:pPr>
      <w:r w:rsidRPr="00097A61">
        <w:rPr>
          <w:color w:val="0070C0"/>
        </w:rPr>
        <w:t xml:space="preserve">        </w:t>
      </w:r>
      <w:r w:rsidR="00003FF9" w:rsidRPr="00097A61">
        <w:rPr>
          <w:color w:val="0070C0"/>
        </w:rPr>
        <w:t xml:space="preserve">  </w:t>
      </w:r>
      <w:r w:rsidRPr="00097A61">
        <w:rPr>
          <w:color w:val="0070C0"/>
        </w:rPr>
        <w:t>head_diameter=</w:t>
      </w:r>
      <w:r w:rsidR="00194316">
        <w:rPr>
          <w:color w:val="0070C0"/>
        </w:rPr>
        <w:t>"</w:t>
      </w:r>
      <w:r w:rsidRPr="00097A61">
        <w:rPr>
          <w:color w:val="0070C0"/>
        </w:rPr>
        <w:t>16</w:t>
      </w:r>
      <w:r w:rsidR="00194316">
        <w:rPr>
          <w:color w:val="0070C0"/>
        </w:rPr>
        <w:t>"</w:t>
      </w:r>
      <w:r w:rsidRPr="00097A61">
        <w:rPr>
          <w:color w:val="0070C0"/>
        </w:rPr>
        <w:t xml:space="preserve"> head_height=</w:t>
      </w:r>
      <w:r w:rsidR="00194316">
        <w:rPr>
          <w:color w:val="0070C0"/>
        </w:rPr>
        <w:t>"</w:t>
      </w:r>
      <w:r w:rsidRPr="00097A61">
        <w:rPr>
          <w:color w:val="0070C0"/>
        </w:rPr>
        <w:t>5</w:t>
      </w:r>
      <w:r w:rsidR="00194316">
        <w:rPr>
          <w:color w:val="0070C0"/>
        </w:rPr>
        <w:t>"</w:t>
      </w:r>
      <w:r w:rsidRPr="00097A61">
        <w:rPr>
          <w:color w:val="0070C0"/>
        </w:rPr>
        <w:t xml:space="preserve"> sink_size=</w:t>
      </w:r>
      <w:r w:rsidR="00194316">
        <w:rPr>
          <w:color w:val="0070C0"/>
        </w:rPr>
        <w:t>"</w:t>
      </w:r>
      <w:r w:rsidRPr="00097A61">
        <w:rPr>
          <w:color w:val="0070C0"/>
        </w:rPr>
        <w:t>1</w:t>
      </w:r>
      <w:r w:rsidR="00194316">
        <w:rPr>
          <w:color w:val="0070C0"/>
        </w:rPr>
        <w:t>"</w:t>
      </w:r>
      <w:r w:rsidRPr="00097A61">
        <w:rPr>
          <w:color w:val="0070C0"/>
        </w:rPr>
        <w:t xml:space="preserve"> thread_length=</w:t>
      </w:r>
      <w:r w:rsidR="00194316">
        <w:rPr>
          <w:color w:val="0070C0"/>
        </w:rPr>
        <w:t>"</w:t>
      </w:r>
      <w:r w:rsidRPr="00097A61">
        <w:rPr>
          <w:color w:val="0070C0"/>
        </w:rPr>
        <w:t>35</w:t>
      </w:r>
      <w:r w:rsidR="00194316">
        <w:rPr>
          <w:color w:val="0070C0"/>
        </w:rPr>
        <w:t>"</w:t>
      </w:r>
      <w:r w:rsidRPr="00097A61">
        <w:rPr>
          <w:color w:val="0070C0"/>
        </w:rPr>
        <w:t xml:space="preserve"> &gt;</w:t>
      </w:r>
    </w:p>
    <w:p w14:paraId="02A783B3" w14:textId="4680691E" w:rsidR="002E60CB" w:rsidRPr="0033379A" w:rsidRDefault="002E60CB" w:rsidP="002E60CB">
      <w:pPr>
        <w:pStyle w:val="XMLCode"/>
        <w:keepNext/>
        <w:rPr>
          <w:color w:val="0070C0"/>
          <w:lang w:val="fr-FR"/>
        </w:rPr>
      </w:pPr>
      <w:r w:rsidRPr="00097A61">
        <w:rPr>
          <w:color w:val="0070C0"/>
        </w:rPr>
        <w:t xml:space="preserve">        </w:t>
      </w:r>
      <w:r w:rsidR="00003FF9" w:rsidRPr="00097A61">
        <w:rPr>
          <w:color w:val="0070C0"/>
        </w:rPr>
        <w:t xml:space="preserve">  </w:t>
      </w:r>
      <w:r w:rsidRPr="0033379A">
        <w:rPr>
          <w:color w:val="0070C0"/>
          <w:lang w:val="fr-FR"/>
        </w:rPr>
        <w:t>&lt;normal_direction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6F742764" w14:textId="02A9CFAA" w:rsidR="002E60CB" w:rsidRPr="00097A61" w:rsidRDefault="002E60CB" w:rsidP="002E60CB">
      <w:pPr>
        <w:pStyle w:val="XMLCode"/>
        <w:keepNext/>
        <w:rPr>
          <w:b/>
          <w:color w:val="0070C0"/>
        </w:rPr>
      </w:pPr>
      <w:r w:rsidRPr="0033379A">
        <w:rPr>
          <w:b/>
          <w:color w:val="0070C0"/>
          <w:lang w:val="fr-FR"/>
        </w:rPr>
        <w:t xml:space="preserve">        </w:t>
      </w:r>
      <w:r w:rsidR="00003FF9" w:rsidRPr="0033379A">
        <w:rPr>
          <w:b/>
          <w:color w:val="0070C0"/>
          <w:lang w:val="fr-FR"/>
        </w:rPr>
        <w:t xml:space="preserve">  </w:t>
      </w:r>
      <w:r w:rsidRPr="00097A61">
        <w:rPr>
          <w:b/>
          <w:color w:val="0070C0"/>
        </w:rPr>
        <w:t>&lt;screw base=</w:t>
      </w:r>
      <w:r w:rsidR="00194316">
        <w:rPr>
          <w:b/>
          <w:color w:val="0070C0"/>
        </w:rPr>
        <w:t>"</w:t>
      </w:r>
      <w:r w:rsidRPr="00097A61">
        <w:rPr>
          <w:b/>
          <w:color w:val="0070C0"/>
        </w:rPr>
        <w:t>5</w:t>
      </w:r>
      <w:r w:rsidR="00194316">
        <w:rPr>
          <w:b/>
          <w:color w:val="0070C0"/>
        </w:rPr>
        <w:t>"</w:t>
      </w:r>
      <w:r w:rsidRPr="00097A61">
        <w:rPr>
          <w:b/>
          <w:color w:val="0070C0"/>
        </w:rPr>
        <w:t xml:space="preserve"> /&gt; </w:t>
      </w:r>
    </w:p>
    <w:p w14:paraId="56181E77" w14:textId="77777777" w:rsidR="002E60CB" w:rsidRPr="00097A61" w:rsidRDefault="002E60CB" w:rsidP="002E60CB">
      <w:pPr>
        <w:pStyle w:val="XMLCode"/>
        <w:keepNext/>
        <w:rPr>
          <w:color w:val="0070C0"/>
        </w:rPr>
      </w:pPr>
      <w:r w:rsidRPr="00097A61">
        <w:rPr>
          <w:color w:val="0070C0"/>
        </w:rPr>
        <w:t xml:space="preserve">    &lt;/threaded_connection&gt;</w:t>
      </w:r>
    </w:p>
    <w:p w14:paraId="7655A4CD" w14:textId="77777777" w:rsidR="006E7862" w:rsidRDefault="006E7862" w:rsidP="006E7862">
      <w:pPr>
        <w:pStyle w:val="XMLCode"/>
        <w:keepNext/>
      </w:pPr>
      <w:r>
        <w:t xml:space="preserve">    </w:t>
      </w:r>
      <w:r w:rsidRPr="00226A3F">
        <w:t>&lt;loc&gt; 1500.3809 838.75885 730.6529 &lt;/loc&gt;</w:t>
      </w:r>
    </w:p>
    <w:p w14:paraId="4EA04A0D" w14:textId="77777777" w:rsidR="002E60CB" w:rsidRDefault="002E60CB" w:rsidP="002E60CB">
      <w:pPr>
        <w:pStyle w:val="XMLCode"/>
        <w:keepNext/>
      </w:pPr>
      <w:r>
        <w:t xml:space="preserve">    &lt;appdata&gt;</w:t>
      </w:r>
    </w:p>
    <w:p w14:paraId="7645BF0B" w14:textId="77777777" w:rsidR="002E60CB" w:rsidRPr="00226A3F" w:rsidRDefault="00003FF9" w:rsidP="002E60CB">
      <w:pPr>
        <w:pStyle w:val="XMLCode"/>
        <w:keepNext/>
      </w:pPr>
      <w:r>
        <w:tab/>
        <w:t xml:space="preserve">      ...</w:t>
      </w:r>
    </w:p>
    <w:p w14:paraId="6CBEFF88" w14:textId="77777777" w:rsidR="002E60CB" w:rsidRDefault="002E60CB" w:rsidP="002E60CB">
      <w:pPr>
        <w:pStyle w:val="XMLCode"/>
        <w:keepNext/>
      </w:pPr>
      <w:r>
        <w:t xml:space="preserve">    &lt;/appdata&gt;</w:t>
      </w:r>
    </w:p>
    <w:p w14:paraId="765DEC07" w14:textId="77777777" w:rsidR="002E60CB" w:rsidRDefault="002E60CB" w:rsidP="002E60CB">
      <w:pPr>
        <w:pStyle w:val="XMLCode"/>
        <w:keepNext/>
      </w:pPr>
      <w:r>
        <w:t>&lt;/connection_0d&gt;</w:t>
      </w:r>
    </w:p>
    <w:p w14:paraId="0C34D0D7" w14:textId="77777777" w:rsidR="00335FEC" w:rsidRDefault="00335FEC" w:rsidP="002E60CB">
      <w:pPr>
        <w:pStyle w:val="XMLCode"/>
        <w:keepNext/>
      </w:pPr>
    </w:p>
    <w:p w14:paraId="613C8B2A" w14:textId="77777777" w:rsidR="00135B4B" w:rsidRDefault="00135B4B" w:rsidP="00135B4B">
      <w:pPr>
        <w:pStyle w:val="berschrift4"/>
        <w:numPr>
          <w:ilvl w:val="0"/>
          <w:numId w:val="0"/>
        </w:numPr>
      </w:pPr>
      <w:bookmarkStart w:id="1110" w:name="_Toc3556991"/>
      <w:bookmarkStart w:id="1111" w:name="_Toc34747241"/>
      <w:bookmarkStart w:id="1112" w:name="_Toc39880556"/>
      <w:r>
        <w:t>7.5.7.1 Flow Drilled Screws</w:t>
      </w:r>
      <w:r w:rsidR="00EF4929">
        <w:t xml:space="preserve"> (FDS)</w:t>
      </w:r>
      <w:bookmarkEnd w:id="1110"/>
      <w:bookmarkEnd w:id="1111"/>
      <w:bookmarkEnd w:id="1112"/>
    </w:p>
    <w:p w14:paraId="6AB3B9E6" w14:textId="5C6535FB" w:rsidR="005C50FA" w:rsidRPr="00EF4929" w:rsidRDefault="00135B4B" w:rsidP="005C50FA">
      <w:pPr>
        <w:pStyle w:val="StandardWeb"/>
        <w:spacing w:before="0" w:beforeAutospacing="0" w:after="0" w:afterAutospacing="0" w:line="315" w:lineRule="atLeast"/>
        <w:rPr>
          <w:rFonts w:asciiTheme="minorHAnsi" w:hAnsiTheme="minorHAnsi" w:cstheme="minorHAnsi"/>
          <w:sz w:val="22"/>
          <w:szCs w:val="22"/>
          <w:lang w:val="en-US"/>
        </w:rPr>
      </w:pPr>
      <w:r w:rsidRPr="001E3E2A">
        <w:rPr>
          <w:rFonts w:asciiTheme="minorHAnsi" w:hAnsiTheme="minorHAnsi" w:cstheme="minorHAnsi"/>
          <w:sz w:val="22"/>
          <w:szCs w:val="22"/>
          <w:lang w:val="en-US"/>
        </w:rPr>
        <w:t xml:space="preserve">Flow drilled screws are applied by a process called </w:t>
      </w:r>
      <w:r w:rsidR="00194316">
        <w:rPr>
          <w:rFonts w:asciiTheme="minorHAnsi" w:hAnsiTheme="minorHAnsi" w:cstheme="minorHAnsi"/>
          <w:sz w:val="22"/>
          <w:szCs w:val="22"/>
          <w:lang w:val="en-US"/>
        </w:rPr>
        <w:t>"</w:t>
      </w:r>
      <w:r w:rsidRPr="001E3E2A">
        <w:rPr>
          <w:rFonts w:asciiTheme="minorHAnsi" w:hAnsiTheme="minorHAnsi" w:cstheme="minorHAnsi"/>
          <w:sz w:val="22"/>
          <w:szCs w:val="22"/>
          <w:lang w:val="en-US"/>
        </w:rPr>
        <w:t>friction drilling</w:t>
      </w:r>
      <w:r w:rsidR="00194316">
        <w:rPr>
          <w:rFonts w:asciiTheme="minorHAnsi" w:hAnsiTheme="minorHAnsi" w:cstheme="minorHAnsi"/>
          <w:sz w:val="22"/>
          <w:szCs w:val="22"/>
          <w:lang w:val="en-US"/>
        </w:rPr>
        <w:t>"</w:t>
      </w:r>
      <w:r w:rsidRPr="001E3E2A">
        <w:rPr>
          <w:rFonts w:asciiTheme="minorHAnsi" w:hAnsiTheme="minorHAnsi" w:cstheme="minorHAnsi"/>
          <w:sz w:val="22"/>
          <w:szCs w:val="22"/>
          <w:lang w:val="en-US"/>
        </w:rPr>
        <w:t xml:space="preserve">. For details, see e.g. </w:t>
      </w:r>
      <w:hyperlink r:id="rId101" w:history="1">
        <w:r w:rsidRPr="00EF4929">
          <w:rPr>
            <w:rStyle w:val="Hyperlink"/>
            <w:rFonts w:asciiTheme="minorHAnsi" w:hAnsiTheme="minorHAnsi" w:cstheme="minorHAnsi"/>
            <w:sz w:val="22"/>
            <w:szCs w:val="22"/>
            <w:lang w:val="en-US"/>
          </w:rPr>
          <w:t>http://en.wikipedia.org/wiki/Friction_drilling</w:t>
        </w:r>
      </w:hyperlink>
    </w:p>
    <w:p w14:paraId="0BEF9F20" w14:textId="77777777" w:rsidR="005C50FA" w:rsidRPr="00EF4929" w:rsidRDefault="005C50FA" w:rsidP="005C50FA">
      <w:pPr>
        <w:pStyle w:val="StandardWeb"/>
        <w:spacing w:before="0" w:beforeAutospacing="0" w:after="0" w:afterAutospacing="0" w:line="315" w:lineRule="atLeast"/>
        <w:rPr>
          <w:rFonts w:asciiTheme="minorHAnsi" w:hAnsiTheme="minorHAnsi" w:cstheme="minorHAnsi"/>
          <w:sz w:val="22"/>
          <w:szCs w:val="22"/>
          <w:lang w:val="en-US"/>
        </w:rPr>
      </w:pPr>
      <w:r w:rsidRPr="00EF4929">
        <w:rPr>
          <w:rFonts w:asciiTheme="minorHAnsi" w:hAnsiTheme="minorHAnsi" w:cstheme="minorHAnsi"/>
          <w:sz w:val="22"/>
          <w:szCs w:val="22"/>
          <w:lang w:val="en-US"/>
        </w:rPr>
        <w:t>and</w:t>
      </w:r>
    </w:p>
    <w:p w14:paraId="02B837B1" w14:textId="31D4BCD2" w:rsidR="005C50FA" w:rsidRPr="00EF4929" w:rsidRDefault="002B52DE" w:rsidP="005C50FA">
      <w:pPr>
        <w:pStyle w:val="StandardWeb"/>
        <w:spacing w:before="0" w:beforeAutospacing="0" w:after="0" w:afterAutospacing="0" w:line="315" w:lineRule="atLeast"/>
        <w:rPr>
          <w:rFonts w:asciiTheme="minorHAnsi" w:hAnsiTheme="minorHAnsi" w:cstheme="minorHAnsi"/>
          <w:sz w:val="22"/>
          <w:szCs w:val="22"/>
          <w:lang w:val="en-US"/>
        </w:rPr>
      </w:pPr>
      <w:hyperlink r:id="rId102" w:history="1">
        <w:r w:rsidR="005C50FA" w:rsidRPr="00EF4929">
          <w:rPr>
            <w:rStyle w:val="Hyperlink"/>
            <w:rFonts w:asciiTheme="minorHAnsi" w:hAnsiTheme="minorHAnsi" w:cstheme="minorHAnsi"/>
            <w:sz w:val="22"/>
            <w:szCs w:val="22"/>
            <w:lang w:val="en-US"/>
          </w:rPr>
          <w:t>http://www.unique-design.co.uk/flow-drilling/</w:t>
        </w:r>
      </w:hyperlink>
      <w:r w:rsidR="005C50FA" w:rsidRPr="00EF4929">
        <w:rPr>
          <w:rFonts w:asciiTheme="minorHAnsi" w:hAnsiTheme="minorHAnsi" w:cstheme="minorHAnsi"/>
          <w:sz w:val="22"/>
          <w:szCs w:val="22"/>
          <w:lang w:val="en-US"/>
        </w:rPr>
        <w:t xml:space="preserve"> </w:t>
      </w:r>
    </w:p>
    <w:p w14:paraId="703D2317" w14:textId="77777777" w:rsidR="005C50FA" w:rsidRDefault="005C50FA" w:rsidP="00EB2983">
      <w:pPr>
        <w:pStyle w:val="StandardWeb"/>
        <w:keepNext/>
        <w:spacing w:before="120" w:beforeAutospacing="0" w:after="120" w:afterAutospacing="0"/>
        <w:jc w:val="center"/>
      </w:pPr>
      <w:r>
        <w:rPr>
          <w:noProof/>
          <w:color w:val="676F76"/>
          <w:sz w:val="21"/>
          <w:szCs w:val="21"/>
          <w:lang w:val="en-US" w:eastAsia="en-US"/>
        </w:rPr>
        <w:drawing>
          <wp:inline distT="0" distB="0" distL="0" distR="0" wp14:anchorId="178601D7" wp14:editId="350DC76A">
            <wp:extent cx="4213553" cy="1667865"/>
            <wp:effectExtent l="0" t="0" r="0" b="8890"/>
            <wp:docPr id="291" name="Picture 291" descr="http://www.unique-design.co.uk/wp-content/uploads/2013/01/fsf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www.unique-design.co.uk/wp-content/uploads/2013/01/fsf8.jpg"/>
                    <pic:cNvPicPr>
                      <a:picLocks noChangeAspect="1" noChangeArrowheads="1"/>
                    </pic:cNvPicPr>
                  </pic:nvPicPr>
                  <pic:blipFill rotWithShape="1">
                    <a:blip r:embed="rId103">
                      <a:extLst>
                        <a:ext uri="{28A0092B-C50C-407E-A947-70E740481C1C}">
                          <a14:useLocalDpi xmlns:a14="http://schemas.microsoft.com/office/drawing/2010/main" val="0"/>
                        </a:ext>
                      </a:extLst>
                    </a:blip>
                    <a:srcRect l="4794" t="3033" b="27822"/>
                    <a:stretch/>
                  </pic:blipFill>
                  <pic:spPr bwMode="auto">
                    <a:xfrm>
                      <a:off x="0" y="0"/>
                      <a:ext cx="4213596" cy="1667882"/>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261"/>
        <w:gridCol w:w="1418"/>
        <w:gridCol w:w="1417"/>
        <w:gridCol w:w="1276"/>
        <w:gridCol w:w="1400"/>
      </w:tblGrid>
      <w:tr w:rsidR="00EB2983" w14:paraId="37748E1E" w14:textId="77777777" w:rsidTr="00EB2983">
        <w:trPr>
          <w:jc w:val="center"/>
        </w:trPr>
        <w:tc>
          <w:tcPr>
            <w:tcW w:w="1261" w:type="dxa"/>
          </w:tcPr>
          <w:p w14:paraId="7478267C" w14:textId="77777777" w:rsidR="00EB2983" w:rsidRPr="00EB2983" w:rsidRDefault="00EB2983" w:rsidP="00EB2983">
            <w:pPr>
              <w:pStyle w:val="StandardWeb"/>
              <w:keepNext/>
              <w:spacing w:before="0" w:beforeAutospacing="0" w:after="0" w:afterAutospacing="0"/>
              <w:jc w:val="center"/>
              <w:rPr>
                <w:rFonts w:asciiTheme="minorHAnsi" w:hAnsiTheme="minorHAnsi" w:cstheme="minorHAnsi"/>
                <w:sz w:val="18"/>
              </w:rPr>
            </w:pPr>
            <w:r w:rsidRPr="00EB2983">
              <w:rPr>
                <w:rFonts w:asciiTheme="minorHAnsi" w:hAnsiTheme="minorHAnsi" w:cstheme="minorHAnsi"/>
                <w:sz w:val="18"/>
              </w:rPr>
              <w:t>Placing screw</w:t>
            </w:r>
          </w:p>
        </w:tc>
        <w:tc>
          <w:tcPr>
            <w:tcW w:w="1418" w:type="dxa"/>
          </w:tcPr>
          <w:p w14:paraId="40696100" w14:textId="77777777" w:rsidR="00EB2983" w:rsidRPr="00EB2983" w:rsidRDefault="00C86343" w:rsidP="00EB2983">
            <w:pPr>
              <w:pStyle w:val="Standard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Heating of ma</w:t>
            </w:r>
            <w:r w:rsidR="00EB2983" w:rsidRPr="00EB2983">
              <w:rPr>
                <w:rFonts w:asciiTheme="minorHAnsi" w:hAnsiTheme="minorHAnsi" w:cstheme="minorHAnsi"/>
                <w:sz w:val="18"/>
                <w:lang w:val="en-US"/>
              </w:rPr>
              <w:t>t</w:t>
            </w:r>
            <w:r>
              <w:rPr>
                <w:rFonts w:asciiTheme="minorHAnsi" w:hAnsiTheme="minorHAnsi" w:cstheme="minorHAnsi"/>
                <w:sz w:val="18"/>
                <w:lang w:val="en-US"/>
              </w:rPr>
              <w:t>er</w:t>
            </w:r>
            <w:r w:rsidR="00EB2983" w:rsidRPr="00EB2983">
              <w:rPr>
                <w:rFonts w:asciiTheme="minorHAnsi" w:hAnsiTheme="minorHAnsi" w:cstheme="minorHAnsi"/>
                <w:sz w:val="18"/>
                <w:lang w:val="en-US"/>
              </w:rPr>
              <w:t>ial</w:t>
            </w:r>
          </w:p>
          <w:p w14:paraId="25BB23E1" w14:textId="77777777" w:rsidR="00EB2983" w:rsidRPr="00EB2983" w:rsidRDefault="00EB2983" w:rsidP="00EB2983">
            <w:pPr>
              <w:pStyle w:val="StandardWeb"/>
              <w:keepNext/>
              <w:spacing w:before="0" w:beforeAutospacing="0" w:after="0" w:afterAutospacing="0"/>
              <w:jc w:val="center"/>
              <w:rPr>
                <w:rFonts w:asciiTheme="minorHAnsi" w:hAnsiTheme="minorHAnsi" w:cstheme="minorHAnsi"/>
                <w:sz w:val="18"/>
                <w:lang w:val="en-US"/>
              </w:rPr>
            </w:pPr>
            <w:r w:rsidRPr="00EB2983">
              <w:rPr>
                <w:rFonts w:asciiTheme="minorHAnsi" w:hAnsiTheme="minorHAnsi" w:cstheme="minorHAnsi"/>
                <w:sz w:val="16"/>
                <w:lang w:val="en-US"/>
              </w:rPr>
              <w:t>(speed/pressure)</w:t>
            </w:r>
          </w:p>
        </w:tc>
        <w:tc>
          <w:tcPr>
            <w:tcW w:w="1417" w:type="dxa"/>
          </w:tcPr>
          <w:p w14:paraId="175C3147" w14:textId="77777777" w:rsidR="00EB2983" w:rsidRPr="00EB2983" w:rsidRDefault="00EB2983" w:rsidP="00EB2983">
            <w:pPr>
              <w:pStyle w:val="Standard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Forming material</w:t>
            </w:r>
          </w:p>
        </w:tc>
        <w:tc>
          <w:tcPr>
            <w:tcW w:w="1276" w:type="dxa"/>
          </w:tcPr>
          <w:p w14:paraId="46DB2FA8" w14:textId="77777777" w:rsidR="00EB2983" w:rsidRDefault="00EB2983" w:rsidP="00EB2983">
            <w:pPr>
              <w:pStyle w:val="Standard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Forming thread</w:t>
            </w:r>
          </w:p>
          <w:p w14:paraId="61C02914" w14:textId="77777777" w:rsidR="00EB2983" w:rsidRPr="00EB2983" w:rsidRDefault="00EB2983" w:rsidP="00EB2983">
            <w:pPr>
              <w:pStyle w:val="Standard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(chipless)</w:t>
            </w:r>
          </w:p>
        </w:tc>
        <w:tc>
          <w:tcPr>
            <w:tcW w:w="1400" w:type="dxa"/>
          </w:tcPr>
          <w:p w14:paraId="23F4D76F" w14:textId="77777777" w:rsidR="00EB2983" w:rsidRDefault="00EB2983" w:rsidP="00EB2983">
            <w:pPr>
              <w:pStyle w:val="Standard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Tightening screw</w:t>
            </w:r>
          </w:p>
          <w:p w14:paraId="02F977C6" w14:textId="77777777" w:rsidR="00EB2983" w:rsidRPr="00EB2983" w:rsidRDefault="00EB2983" w:rsidP="00EB2983">
            <w:pPr>
              <w:pStyle w:val="Standard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(torque, depth angle)</w:t>
            </w:r>
          </w:p>
        </w:tc>
      </w:tr>
    </w:tbl>
    <w:p w14:paraId="0D7CEEAB" w14:textId="3341C698" w:rsidR="005C50FA" w:rsidRPr="005C50FA" w:rsidRDefault="005C50FA" w:rsidP="005C50FA">
      <w:pPr>
        <w:pStyle w:val="Beschriftung"/>
        <w:rPr>
          <w:color w:val="676F76"/>
          <w:sz w:val="21"/>
          <w:szCs w:val="21"/>
          <w:lang w:val="en" w:eastAsia="en-US"/>
        </w:rPr>
      </w:pPr>
      <w:bookmarkStart w:id="1113" w:name="_Toc3557106"/>
      <w:bookmarkStart w:id="1114" w:name="_Toc34747357"/>
      <w:bookmarkStart w:id="1115" w:name="_Toc39880676"/>
      <w:r>
        <w:t xml:space="preserve">Figure </w:t>
      </w:r>
      <w:r w:rsidR="00406B64">
        <w:fldChar w:fldCharType="begin"/>
      </w:r>
      <w:r w:rsidR="00406B64">
        <w:instrText xml:space="preserve"> SEQ Figure \* ARABIC </w:instrText>
      </w:r>
      <w:r w:rsidR="00406B64">
        <w:fldChar w:fldCharType="separate"/>
      </w:r>
      <w:r w:rsidR="00A2710C">
        <w:rPr>
          <w:noProof/>
        </w:rPr>
        <w:t>29</w:t>
      </w:r>
      <w:r w:rsidR="00406B64">
        <w:fldChar w:fldCharType="end"/>
      </w:r>
      <w:r>
        <w:t xml:space="preserve">: </w:t>
      </w:r>
      <w:r w:rsidR="00EB2983">
        <w:t>Process of Flow Drill Screwing</w:t>
      </w:r>
      <w:bookmarkEnd w:id="1113"/>
      <w:bookmarkEnd w:id="1114"/>
      <w:bookmarkEnd w:id="1115"/>
    </w:p>
    <w:p w14:paraId="0CDCD178" w14:textId="77777777" w:rsidR="00EF4929" w:rsidRDefault="009A40D2" w:rsidP="00EF4929">
      <w:pPr>
        <w:keepNext/>
        <w:jc w:val="center"/>
      </w:pPr>
      <w:r>
        <w:rPr>
          <w:noProof/>
          <w:lang w:eastAsia="en-US"/>
        </w:rPr>
        <w:lastRenderedPageBreak/>
        <w:drawing>
          <wp:inline distT="0" distB="0" distL="0" distR="0" wp14:anchorId="4D6C753A" wp14:editId="6CA80C24">
            <wp:extent cx="2225615" cy="1718791"/>
            <wp:effectExtent l="0" t="0" r="381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2231153" cy="1723068"/>
                    </a:xfrm>
                    <a:prstGeom prst="rect">
                      <a:avLst/>
                    </a:prstGeom>
                  </pic:spPr>
                </pic:pic>
              </a:graphicData>
            </a:graphic>
          </wp:inline>
        </w:drawing>
      </w:r>
    </w:p>
    <w:p w14:paraId="0E5C96AE" w14:textId="6A137492" w:rsidR="00EF4929" w:rsidRPr="00EF4929" w:rsidRDefault="00EF4929" w:rsidP="00EF4929">
      <w:pPr>
        <w:keepNext/>
        <w:jc w:val="center"/>
        <w:rPr>
          <w:sz w:val="18"/>
        </w:rPr>
      </w:pPr>
      <w:r w:rsidRPr="00EF4929">
        <w:rPr>
          <w:i/>
          <w:sz w:val="18"/>
        </w:rPr>
        <w:t>Source of image</w:t>
      </w:r>
      <w:r w:rsidRPr="00EF4929">
        <w:rPr>
          <w:sz w:val="18"/>
        </w:rPr>
        <w:t xml:space="preserve">: </w:t>
      </w:r>
      <w:hyperlink r:id="rId105" w:history="1">
        <w:r w:rsidRPr="00EF4929">
          <w:rPr>
            <w:rStyle w:val="Hyperlink"/>
            <w:sz w:val="18"/>
          </w:rPr>
          <w:t>http://www.ejot-avdel.se/sites/default/files/product/files/Brochure_EJOT_FDS_en.pdf</w:t>
        </w:r>
      </w:hyperlink>
    </w:p>
    <w:p w14:paraId="110D3987" w14:textId="243F7E90" w:rsidR="002E60CB" w:rsidRDefault="00EF4929" w:rsidP="00EF4929">
      <w:pPr>
        <w:pStyle w:val="Beschriftung"/>
      </w:pPr>
      <w:bookmarkStart w:id="1116" w:name="_Toc3557107"/>
      <w:bookmarkStart w:id="1117" w:name="_Toc34747358"/>
      <w:bookmarkStart w:id="1118" w:name="_Toc39880677"/>
      <w:r>
        <w:t xml:space="preserve">Figure </w:t>
      </w:r>
      <w:r w:rsidR="00406B64">
        <w:fldChar w:fldCharType="begin"/>
      </w:r>
      <w:r w:rsidR="00406B64">
        <w:instrText xml:space="preserve"> SEQ Figure \* ARABIC </w:instrText>
      </w:r>
      <w:r w:rsidR="00406B64">
        <w:fldChar w:fldCharType="separate"/>
      </w:r>
      <w:r w:rsidR="00A2710C">
        <w:rPr>
          <w:noProof/>
        </w:rPr>
        <w:t>30</w:t>
      </w:r>
      <w:r w:rsidR="00406B64">
        <w:fldChar w:fldCharType="end"/>
      </w:r>
      <w:r>
        <w:t>: Measures of applied FDS</w:t>
      </w:r>
      <w:bookmarkEnd w:id="1116"/>
      <w:bookmarkEnd w:id="1117"/>
      <w:bookmarkEnd w:id="1118"/>
    </w:p>
    <w:p w14:paraId="436498E1" w14:textId="11F6B7B2" w:rsidR="00EF4929" w:rsidRDefault="00EF4929" w:rsidP="00EF4929">
      <w:r>
        <w:t xml:space="preserve">The application of such a connector element can be seen in the following video: </w:t>
      </w:r>
      <w:hyperlink r:id="rId106" w:history="1">
        <w:r w:rsidRPr="0078423A">
          <w:rPr>
            <w:rStyle w:val="Hyperlink"/>
          </w:rPr>
          <w:t>https://www.youtube.com/watch?v=bnPBpN2y2FA</w:t>
        </w:r>
      </w:hyperlink>
    </w:p>
    <w:p w14:paraId="0549C95B" w14:textId="77777777" w:rsidR="00EF4929" w:rsidRDefault="00EF4929" w:rsidP="0059565B">
      <w:pPr>
        <w:autoSpaceDE w:val="0"/>
        <w:autoSpaceDN w:val="0"/>
        <w:adjustRightInd w:val="0"/>
        <w:spacing w:after="0"/>
        <w:rPr>
          <w:rFonts w:cs="Calibri"/>
          <w:szCs w:val="22"/>
          <w:lang w:eastAsia="en-GB"/>
        </w:rPr>
      </w:pPr>
      <w:r>
        <w:rPr>
          <w:rFonts w:cs="Calibri"/>
          <w:szCs w:val="22"/>
          <w:lang w:eastAsia="en-GB"/>
        </w:rPr>
        <w:t>The basic steps in the f</w:t>
      </w:r>
      <w:r w:rsidR="00B50C53">
        <w:rPr>
          <w:rFonts w:cs="Calibri"/>
          <w:szCs w:val="22"/>
          <w:lang w:eastAsia="en-GB"/>
        </w:rPr>
        <w:t>low</w:t>
      </w:r>
      <w:r>
        <w:rPr>
          <w:rFonts w:cs="Calibri"/>
          <w:szCs w:val="22"/>
          <w:lang w:eastAsia="en-GB"/>
        </w:rPr>
        <w:t xml:space="preserve"> drill</w:t>
      </w:r>
      <w:r w:rsidR="00B50C53">
        <w:rPr>
          <w:rFonts w:cs="Calibri"/>
          <w:szCs w:val="22"/>
          <w:lang w:eastAsia="en-GB"/>
        </w:rPr>
        <w:t xml:space="preserve"> screw</w:t>
      </w:r>
      <w:r>
        <w:rPr>
          <w:rFonts w:cs="Calibri"/>
          <w:szCs w:val="22"/>
          <w:lang w:eastAsia="en-GB"/>
        </w:rPr>
        <w:t xml:space="preserve"> process consist of</w:t>
      </w:r>
      <w:r w:rsidR="00B50C53">
        <w:rPr>
          <w:rFonts w:cs="Calibri"/>
          <w:szCs w:val="22"/>
          <w:lang w:eastAsia="en-GB"/>
        </w:rPr>
        <w:t>:</w:t>
      </w:r>
    </w:p>
    <w:p w14:paraId="7ABE64D2" w14:textId="77777777" w:rsidR="00EF4929" w:rsidRPr="00B50C53" w:rsidRDefault="00B50C53" w:rsidP="00B90690">
      <w:pPr>
        <w:pStyle w:val="Listenabsatz"/>
        <w:numPr>
          <w:ilvl w:val="0"/>
          <w:numId w:val="38"/>
        </w:numPr>
        <w:autoSpaceDE w:val="0"/>
        <w:autoSpaceDN w:val="0"/>
        <w:adjustRightInd w:val="0"/>
        <w:rPr>
          <w:rFonts w:cs="Calibri"/>
          <w:lang w:val="en-US" w:eastAsia="en-GB"/>
        </w:rPr>
      </w:pPr>
      <w:r w:rsidRPr="00B50C53">
        <w:rPr>
          <w:rFonts w:cs="Calibri"/>
          <w:lang w:val="en-US" w:eastAsia="en-GB"/>
        </w:rPr>
        <w:t>Applying rotational velocity and pressure</w:t>
      </w:r>
      <w:r>
        <w:rPr>
          <w:rFonts w:cs="Calibri"/>
          <w:lang w:val="en-US" w:eastAsia="en-GB"/>
        </w:rPr>
        <w:t>.</w:t>
      </w:r>
    </w:p>
    <w:p w14:paraId="752ED867" w14:textId="77777777" w:rsidR="00EF4929" w:rsidRPr="00D73BA4" w:rsidRDefault="00EF4929" w:rsidP="00B90690">
      <w:pPr>
        <w:pStyle w:val="Listenabsatz"/>
        <w:numPr>
          <w:ilvl w:val="0"/>
          <w:numId w:val="38"/>
        </w:numPr>
        <w:autoSpaceDE w:val="0"/>
        <w:autoSpaceDN w:val="0"/>
        <w:adjustRightInd w:val="0"/>
        <w:rPr>
          <w:rFonts w:cs="Calibri"/>
          <w:lang w:val="en-US" w:eastAsia="en-GB"/>
        </w:rPr>
      </w:pPr>
      <w:r w:rsidRPr="00D73BA4">
        <w:rPr>
          <w:rFonts w:cs="Calibri"/>
          <w:lang w:val="en-US" w:eastAsia="en-GB"/>
        </w:rPr>
        <w:t>Tool heats target</w:t>
      </w:r>
      <w:r w:rsidR="00B50C53" w:rsidRPr="00D73BA4">
        <w:rPr>
          <w:rFonts w:cs="Calibri"/>
          <w:lang w:val="en-US" w:eastAsia="en-GB"/>
        </w:rPr>
        <w:t xml:space="preserve"> sheet metal (or without pre</w:t>
      </w:r>
      <w:r w:rsidR="00D73BA4" w:rsidRPr="00D73BA4">
        <w:rPr>
          <w:rFonts w:cs="Calibri"/>
          <w:lang w:val="en-US" w:eastAsia="en-GB"/>
        </w:rPr>
        <w:t>-</w:t>
      </w:r>
      <w:r w:rsidR="00B50C53" w:rsidRPr="00D73BA4">
        <w:rPr>
          <w:rFonts w:cs="Calibri"/>
          <w:lang w:val="en-US" w:eastAsia="en-GB"/>
        </w:rPr>
        <w:t>punching both sheet component) and melts through it.</w:t>
      </w:r>
    </w:p>
    <w:p w14:paraId="2130DB09" w14:textId="77777777" w:rsidR="00B50C53" w:rsidRDefault="00B50C53" w:rsidP="00B90690">
      <w:pPr>
        <w:pStyle w:val="Listenabsatz"/>
        <w:numPr>
          <w:ilvl w:val="0"/>
          <w:numId w:val="38"/>
        </w:numPr>
        <w:autoSpaceDE w:val="0"/>
        <w:autoSpaceDN w:val="0"/>
        <w:adjustRightInd w:val="0"/>
        <w:rPr>
          <w:rFonts w:cs="Calibri"/>
          <w:lang w:eastAsia="en-GB"/>
        </w:rPr>
      </w:pPr>
      <w:r w:rsidRPr="00B50C53">
        <w:rPr>
          <w:rFonts w:cs="Calibri"/>
          <w:lang w:eastAsia="en-GB"/>
        </w:rPr>
        <w:t>Screw thread tapping.</w:t>
      </w:r>
    </w:p>
    <w:p w14:paraId="6A4FA63C" w14:textId="77777777" w:rsidR="00B50C53" w:rsidRPr="00B50C53" w:rsidRDefault="00B50C53" w:rsidP="00B90690">
      <w:pPr>
        <w:pStyle w:val="Listenabsatz"/>
        <w:numPr>
          <w:ilvl w:val="0"/>
          <w:numId w:val="38"/>
        </w:numPr>
        <w:autoSpaceDE w:val="0"/>
        <w:autoSpaceDN w:val="0"/>
        <w:adjustRightInd w:val="0"/>
        <w:spacing w:after="120"/>
        <w:ind w:hanging="357"/>
        <w:rPr>
          <w:rFonts w:cs="Calibri"/>
          <w:lang w:val="en-US" w:eastAsia="en-GB"/>
        </w:rPr>
      </w:pPr>
      <w:r w:rsidRPr="00B50C53">
        <w:rPr>
          <w:rFonts w:cs="Calibri"/>
          <w:lang w:val="en-US" w:eastAsia="en-GB"/>
        </w:rPr>
        <w:t>Tightening the screw and applying proper torque to create the desired connection.</w:t>
      </w:r>
    </w:p>
    <w:p w14:paraId="0CA92DF5" w14:textId="77777777" w:rsidR="00EF4929" w:rsidRDefault="0059565B" w:rsidP="00CA47DF">
      <w:pPr>
        <w:autoSpaceDE w:val="0"/>
        <w:autoSpaceDN w:val="0"/>
        <w:adjustRightInd w:val="0"/>
        <w:spacing w:after="0"/>
        <w:jc w:val="both"/>
        <w:rPr>
          <w:rFonts w:cs="Calibri"/>
          <w:szCs w:val="22"/>
          <w:lang w:eastAsia="en-GB"/>
        </w:rPr>
      </w:pPr>
      <w:r>
        <w:rPr>
          <w:rFonts w:cs="Calibri"/>
          <w:szCs w:val="22"/>
          <w:lang w:eastAsia="en-GB"/>
        </w:rPr>
        <w:t>The FDS</w:t>
      </w:r>
      <w:r w:rsidR="00EF4929">
        <w:rPr>
          <w:rFonts w:cs="Calibri"/>
          <w:szCs w:val="22"/>
          <w:lang w:eastAsia="en-GB"/>
        </w:rPr>
        <w:t xml:space="preserve"> combine</w:t>
      </w:r>
      <w:r>
        <w:rPr>
          <w:rFonts w:cs="Calibri"/>
          <w:szCs w:val="22"/>
          <w:lang w:eastAsia="en-GB"/>
        </w:rPr>
        <w:t>s</w:t>
      </w:r>
      <w:r w:rsidR="00EF4929">
        <w:rPr>
          <w:rFonts w:cs="Calibri"/>
          <w:szCs w:val="22"/>
          <w:lang w:eastAsia="en-GB"/>
        </w:rPr>
        <w:t xml:space="preserve"> the tool with the screw: The screw itself drills its hole and</w:t>
      </w:r>
      <w:r w:rsidR="00CA47DF">
        <w:rPr>
          <w:rFonts w:cs="Calibri"/>
          <w:szCs w:val="22"/>
          <w:lang w:eastAsia="en-GB"/>
        </w:rPr>
        <w:t xml:space="preserve"> </w:t>
      </w:r>
      <w:r w:rsidR="00EF4929">
        <w:rPr>
          <w:rFonts w:cs="Calibri"/>
          <w:szCs w:val="22"/>
          <w:lang w:eastAsia="en-GB"/>
        </w:rPr>
        <w:t>shapes its thread.</w:t>
      </w:r>
    </w:p>
    <w:p w14:paraId="5154C188" w14:textId="2827ECF6" w:rsidR="00D73BA4" w:rsidRPr="00D73BA4" w:rsidRDefault="00D73BA4" w:rsidP="00D73BA4">
      <w:pPr>
        <w:pStyle w:val="berschrift5"/>
        <w:keepNext/>
        <w:spacing w:before="120" w:after="120"/>
        <w:rPr>
          <w:kern w:val="22"/>
        </w:rPr>
      </w:pPr>
      <w:r w:rsidRPr="00D73BA4">
        <w:rPr>
          <w:kern w:val="22"/>
        </w:rPr>
        <w:t xml:space="preserve">Element </w:t>
      </w:r>
      <w:r w:rsidR="00194316">
        <w:rPr>
          <w:kern w:val="22"/>
        </w:rPr>
        <w:t>"</w:t>
      </w:r>
      <w:r w:rsidRPr="00D73BA4">
        <w:rPr>
          <w:kern w:val="22"/>
        </w:rPr>
        <w:t>flow_drilled</w:t>
      </w:r>
      <w:r w:rsidR="00194316">
        <w:rPr>
          <w:kern w:val="22"/>
        </w:rPr>
        <w:t>"</w:t>
      </w:r>
    </w:p>
    <w:p w14:paraId="3B915AB8" w14:textId="77777777" w:rsidR="00D73BA4" w:rsidRDefault="00D73BA4" w:rsidP="001E3E2A">
      <w:pPr>
        <w:autoSpaceDE w:val="0"/>
        <w:autoSpaceDN w:val="0"/>
        <w:adjustRightInd w:val="0"/>
        <w:spacing w:before="120"/>
        <w:jc w:val="both"/>
        <w:rPr>
          <w:rFonts w:cs="Calibri"/>
          <w:szCs w:val="22"/>
          <w:lang w:eastAsia="en-GB"/>
        </w:rPr>
      </w:pPr>
      <w:r w:rsidRPr="00D73BA4">
        <w:rPr>
          <w:rFonts w:cs="Calibri"/>
          <w:szCs w:val="22"/>
          <w:lang w:eastAsia="en-GB"/>
        </w:rPr>
        <w:t xml:space="preserve">For the </w:t>
      </w:r>
      <w:r w:rsidRPr="00D73BA4">
        <w:rPr>
          <w:rStyle w:val="elementdeftypeChar"/>
          <w:lang w:eastAsia="en-GB"/>
        </w:rPr>
        <w:t>&lt;flow_drilled</w:t>
      </w:r>
      <w:r w:rsidR="002E46C2">
        <w:rPr>
          <w:rStyle w:val="elementdeftypeChar"/>
          <w:lang w:eastAsia="en-GB"/>
        </w:rPr>
        <w:t>/</w:t>
      </w:r>
      <w:r w:rsidRPr="00D73BA4">
        <w:rPr>
          <w:rStyle w:val="elementdeftypeChar"/>
          <w:lang w:eastAsia="en-GB"/>
        </w:rPr>
        <w:t>&gt;</w:t>
      </w:r>
      <w:r w:rsidRPr="00D73BA4">
        <w:rPr>
          <w:rFonts w:cs="Calibri"/>
          <w:szCs w:val="22"/>
          <w:lang w:eastAsia="en-GB"/>
        </w:rPr>
        <w:t xml:space="preserve"> element, the following attributes can be specified:</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1E3E2A" w:rsidRPr="00226A3F" w14:paraId="7F1F9B7E" w14:textId="77777777" w:rsidTr="00013B01">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252164A" w14:textId="77777777" w:rsidR="001E3E2A" w:rsidRPr="00226A3F" w:rsidRDefault="001E3E2A" w:rsidP="0086511D">
            <w:pPr>
              <w:keepNext/>
              <w:rPr>
                <w:b/>
                <w:i/>
              </w:rPr>
            </w:pPr>
            <w:r w:rsidRPr="00226A3F">
              <w:rPr>
                <w:b/>
                <w:i/>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2DFFBB" w14:textId="77777777" w:rsidR="001E3E2A" w:rsidRPr="00226A3F" w:rsidRDefault="001E3E2A" w:rsidP="0086511D">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B88386" w14:textId="77777777" w:rsidR="001E3E2A" w:rsidRPr="00226A3F" w:rsidRDefault="001E3E2A" w:rsidP="0086511D">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69A764F" w14:textId="0709CE72" w:rsidR="001E3E2A" w:rsidRPr="00226A3F" w:rsidRDefault="000E60DF" w:rsidP="0086511D">
            <w:pPr>
              <w:keepNext/>
              <w:rPr>
                <w:b/>
                <w:i/>
              </w:rPr>
            </w:pPr>
            <w:r>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B98B3F" w14:textId="77777777" w:rsidR="001E3E2A" w:rsidRPr="00226A3F" w:rsidRDefault="001E3E2A" w:rsidP="0086511D">
            <w:pPr>
              <w:keepNext/>
              <w:rPr>
                <w:b/>
                <w:i/>
              </w:rPr>
            </w:pPr>
            <w:r w:rsidRPr="00226A3F">
              <w:rPr>
                <w:b/>
                <w:i/>
              </w:rPr>
              <w:t>Constraint</w:t>
            </w:r>
          </w:p>
        </w:tc>
      </w:tr>
      <w:tr w:rsidR="001E3E2A" w:rsidRPr="00226A3F" w14:paraId="42A74D92" w14:textId="77777777" w:rsidTr="00013B01">
        <w:trPr>
          <w:jc w:val="center"/>
        </w:trPr>
        <w:tc>
          <w:tcPr>
            <w:tcW w:w="2537" w:type="dxa"/>
            <w:shd w:val="clear" w:color="auto" w:fill="auto"/>
          </w:tcPr>
          <w:p w14:paraId="7A9D2608" w14:textId="77777777" w:rsidR="001E3E2A" w:rsidRPr="001E3E2A" w:rsidRDefault="001E3E2A" w:rsidP="001E3E2A">
            <w:pPr>
              <w:autoSpaceDE w:val="0"/>
              <w:autoSpaceDN w:val="0"/>
              <w:adjustRightInd w:val="0"/>
              <w:spacing w:after="0"/>
              <w:rPr>
                <w:sz w:val="18"/>
                <w:szCs w:val="18"/>
              </w:rPr>
            </w:pPr>
            <w:r w:rsidRPr="001E3E2A">
              <w:rPr>
                <w:rFonts w:cs="Calibri"/>
                <w:sz w:val="18"/>
                <w:szCs w:val="18"/>
                <w:lang w:eastAsia="en-GB"/>
              </w:rPr>
              <w:t>pre_machined_hole_diameter</w:t>
            </w:r>
          </w:p>
        </w:tc>
        <w:tc>
          <w:tcPr>
            <w:tcW w:w="1276" w:type="dxa"/>
            <w:shd w:val="clear" w:color="auto" w:fill="auto"/>
          </w:tcPr>
          <w:p w14:paraId="79C90B72" w14:textId="77777777" w:rsidR="001E3E2A" w:rsidRPr="001E3E2A" w:rsidRDefault="001E3E2A" w:rsidP="0086511D">
            <w:pPr>
              <w:rPr>
                <w:sz w:val="18"/>
                <w:szCs w:val="18"/>
              </w:rPr>
            </w:pPr>
            <w:r w:rsidRPr="001E3E2A">
              <w:rPr>
                <w:sz w:val="18"/>
                <w:szCs w:val="18"/>
              </w:rPr>
              <w:t>Floating point</w:t>
            </w:r>
          </w:p>
        </w:tc>
        <w:tc>
          <w:tcPr>
            <w:tcW w:w="1417" w:type="dxa"/>
          </w:tcPr>
          <w:p w14:paraId="30C90F13" w14:textId="77777777" w:rsidR="001E3E2A" w:rsidRPr="001E3E2A" w:rsidRDefault="001E3E2A" w:rsidP="0086511D">
            <w:pPr>
              <w:rPr>
                <w:sz w:val="18"/>
                <w:szCs w:val="18"/>
              </w:rPr>
            </w:pPr>
            <w:r>
              <w:rPr>
                <w:rFonts w:cs="Calibri"/>
                <w:sz w:val="20"/>
                <w:szCs w:val="20"/>
                <w:lang w:eastAsia="en-GB"/>
              </w:rPr>
              <w:t>≥ 0.0</w:t>
            </w:r>
          </w:p>
        </w:tc>
        <w:tc>
          <w:tcPr>
            <w:tcW w:w="1276" w:type="dxa"/>
            <w:shd w:val="clear" w:color="auto" w:fill="auto"/>
          </w:tcPr>
          <w:p w14:paraId="2C540CB8" w14:textId="77777777" w:rsidR="001E3E2A" w:rsidRPr="001E3E2A" w:rsidRDefault="001E3E2A" w:rsidP="0086511D">
            <w:pPr>
              <w:rPr>
                <w:sz w:val="18"/>
                <w:szCs w:val="18"/>
              </w:rPr>
            </w:pPr>
            <w:r w:rsidRPr="001E3E2A">
              <w:rPr>
                <w:sz w:val="18"/>
                <w:szCs w:val="18"/>
              </w:rPr>
              <w:t>Optional</w:t>
            </w:r>
          </w:p>
        </w:tc>
        <w:tc>
          <w:tcPr>
            <w:tcW w:w="2533" w:type="dxa"/>
            <w:shd w:val="clear" w:color="auto" w:fill="auto"/>
          </w:tcPr>
          <w:p w14:paraId="2F78A6E4" w14:textId="77777777" w:rsidR="001E3E2A" w:rsidRPr="001E3E2A" w:rsidRDefault="001E3E2A" w:rsidP="0086511D">
            <w:pPr>
              <w:rPr>
                <w:sz w:val="18"/>
                <w:szCs w:val="18"/>
              </w:rPr>
            </w:pPr>
            <w:r w:rsidRPr="001E3E2A">
              <w:rPr>
                <w:sz w:val="18"/>
                <w:szCs w:val="18"/>
              </w:rPr>
              <w:t>-</w:t>
            </w:r>
          </w:p>
        </w:tc>
      </w:tr>
      <w:tr w:rsidR="001E3E2A" w:rsidRPr="00226A3F" w14:paraId="26A90072" w14:textId="77777777" w:rsidTr="00013B01">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2757C497" w14:textId="77777777" w:rsidR="001E3E2A" w:rsidRPr="001E3E2A" w:rsidRDefault="001E3E2A" w:rsidP="0086511D">
            <w:pPr>
              <w:rPr>
                <w:sz w:val="18"/>
                <w:szCs w:val="18"/>
              </w:rPr>
            </w:pPr>
            <w:r w:rsidRPr="001E3E2A">
              <w:rPr>
                <w:sz w:val="18"/>
                <w:szCs w:val="18"/>
              </w:rPr>
              <w:t>pre_machined_hole_index</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6D1D9391" w14:textId="77777777" w:rsidR="001E3E2A" w:rsidRPr="001E3E2A" w:rsidRDefault="001E3E2A" w:rsidP="0086511D">
            <w:pPr>
              <w:rPr>
                <w:sz w:val="18"/>
                <w:szCs w:val="18"/>
              </w:rPr>
            </w:pPr>
            <w:r w:rsidRPr="001E3E2A">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22B32327" w14:textId="77777777" w:rsidR="001E3E2A" w:rsidRPr="001E3E2A" w:rsidRDefault="001E3E2A" w:rsidP="0086511D">
            <w:pPr>
              <w:rPr>
                <w:sz w:val="18"/>
                <w:szCs w:val="18"/>
              </w:rPr>
            </w:pPr>
            <w:r>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D586436" w14:textId="77777777" w:rsidR="001E3E2A" w:rsidRPr="001E3E2A" w:rsidRDefault="001E3E2A" w:rsidP="0086511D">
            <w:pPr>
              <w:rPr>
                <w:sz w:val="18"/>
                <w:szCs w:val="18"/>
              </w:rPr>
            </w:pPr>
            <w:r w:rsidRPr="001E3E2A">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53094BAD" w14:textId="748831DA" w:rsidR="001E3E2A" w:rsidRPr="001E3E2A" w:rsidRDefault="00013B01" w:rsidP="00013B01">
            <w:pPr>
              <w:jc w:val="both"/>
              <w:rPr>
                <w:sz w:val="18"/>
                <w:szCs w:val="18"/>
              </w:rPr>
            </w:pPr>
            <w:r>
              <w:rPr>
                <w:sz w:val="18"/>
                <w:szCs w:val="18"/>
              </w:rPr>
              <w:t>Exist</w:t>
            </w:r>
            <w:r w:rsidR="002C7617">
              <w:rPr>
                <w:sz w:val="18"/>
                <w:szCs w:val="18"/>
              </w:rPr>
              <w:t>s</w:t>
            </w:r>
            <w:r>
              <w:rPr>
                <w:sz w:val="18"/>
                <w:szCs w:val="18"/>
              </w:rPr>
              <w:t xml:space="preserve"> only if </w:t>
            </w:r>
            <w:r>
              <w:rPr>
                <w:rStyle w:val="elementdeftypeChar"/>
                <w:sz w:val="16"/>
              </w:rPr>
              <w:t>&lt;co</w:t>
            </w:r>
            <w:r w:rsidRPr="00013B01">
              <w:rPr>
                <w:rStyle w:val="elementdeftypeChar"/>
                <w:sz w:val="16"/>
              </w:rPr>
              <w:t>nnected_to</w:t>
            </w:r>
            <w:r>
              <w:rPr>
                <w:rStyle w:val="elementdeftypeChar"/>
                <w:sz w:val="16"/>
              </w:rPr>
              <w:t>&gt;</w:t>
            </w:r>
            <w:r w:rsidRPr="00013B01">
              <w:rPr>
                <w:sz w:val="16"/>
                <w:szCs w:val="18"/>
              </w:rPr>
              <w:t xml:space="preserve"> </w:t>
            </w:r>
            <w:r>
              <w:rPr>
                <w:sz w:val="18"/>
                <w:szCs w:val="18"/>
              </w:rPr>
              <w:t>properly filled out with parts to be connected.</w:t>
            </w:r>
          </w:p>
        </w:tc>
      </w:tr>
      <w:tr w:rsidR="002943E7" w:rsidRPr="00226A3F" w14:paraId="557047CE" w14:textId="77777777" w:rsidTr="00013B01">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C82CBAA" w14:textId="77777777" w:rsidR="002943E7" w:rsidRPr="001E3E2A" w:rsidRDefault="002943E7" w:rsidP="0086511D">
            <w:pPr>
              <w:rPr>
                <w:sz w:val="18"/>
                <w:szCs w:val="18"/>
              </w:rPr>
            </w:pPr>
            <w:r>
              <w:rPr>
                <w:sz w:val="18"/>
                <w:szCs w:val="18"/>
              </w:rPr>
              <w:t>pilot_hole_diameter</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0CBFFB8" w14:textId="77777777" w:rsidR="002943E7" w:rsidRPr="001E3E2A" w:rsidRDefault="002943E7" w:rsidP="0086511D">
            <w:pPr>
              <w:rPr>
                <w:sz w:val="18"/>
                <w:szCs w:val="18"/>
              </w:rPr>
            </w:pPr>
            <w:r>
              <w:rPr>
                <w:sz w:val="18"/>
                <w:szCs w:val="18"/>
              </w:rPr>
              <w:t>Floating point</w:t>
            </w:r>
          </w:p>
        </w:tc>
        <w:tc>
          <w:tcPr>
            <w:tcW w:w="1417" w:type="dxa"/>
            <w:tcBorders>
              <w:top w:val="dotted" w:sz="4" w:space="0" w:color="auto"/>
              <w:left w:val="single" w:sz="4" w:space="0" w:color="000000"/>
              <w:bottom w:val="dotted" w:sz="4" w:space="0" w:color="auto"/>
              <w:right w:val="dotted" w:sz="4" w:space="0" w:color="auto"/>
            </w:tcBorders>
          </w:tcPr>
          <w:p w14:paraId="2D1DE9D8" w14:textId="77777777" w:rsidR="002943E7" w:rsidRDefault="002943E7" w:rsidP="0086511D">
            <w:pPr>
              <w:rPr>
                <w:sz w:val="18"/>
                <w:szCs w:val="18"/>
              </w:rPr>
            </w:pPr>
            <w:r>
              <w:rPr>
                <w:rFonts w:cs="Calibri"/>
                <w:sz w:val="20"/>
                <w:szCs w:val="20"/>
                <w:lang w:eastAsia="en-GB"/>
              </w:rPr>
              <w:t>≥ 0.0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6FA0DF8E" w14:textId="77777777" w:rsidR="002943E7" w:rsidRPr="001E3E2A" w:rsidRDefault="002943E7" w:rsidP="0086511D">
            <w:pPr>
              <w:rPr>
                <w:sz w:val="18"/>
                <w:szCs w:val="18"/>
              </w:rPr>
            </w:pPr>
            <w:r>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09AD38FF" w14:textId="77777777" w:rsidR="002943E7" w:rsidRDefault="002943E7" w:rsidP="00013B01">
            <w:pPr>
              <w:jc w:val="both"/>
              <w:rPr>
                <w:sz w:val="18"/>
                <w:szCs w:val="18"/>
              </w:rPr>
            </w:pPr>
            <w:r>
              <w:rPr>
                <w:sz w:val="18"/>
                <w:szCs w:val="18"/>
              </w:rPr>
              <w:t>Its definition depends on the applied FDS type.</w:t>
            </w:r>
          </w:p>
        </w:tc>
      </w:tr>
    </w:tbl>
    <w:p w14:paraId="4F7F9A61" w14:textId="7BF09CBF" w:rsidR="001E3E2A" w:rsidRDefault="001E3E2A" w:rsidP="0059565B">
      <w:pPr>
        <w:pStyle w:val="Beschriftung"/>
        <w:spacing w:before="120"/>
        <w:rPr>
          <w:rFonts w:cs="Calibri"/>
          <w:szCs w:val="22"/>
          <w:lang w:eastAsia="en-GB"/>
        </w:rPr>
      </w:pPr>
      <w:bookmarkStart w:id="1119" w:name="_Toc3566467"/>
      <w:bookmarkStart w:id="1120" w:name="_Toc34747468"/>
      <w:bookmarkStart w:id="1121" w:name="_Toc39880790"/>
      <w:r>
        <w:t xml:space="preserve">Table </w:t>
      </w:r>
      <w:r w:rsidR="00ED469A">
        <w:fldChar w:fldCharType="begin"/>
      </w:r>
      <w:r w:rsidR="00ED469A">
        <w:instrText xml:space="preserve"> SEQ Table \* ARABIC </w:instrText>
      </w:r>
      <w:r w:rsidR="00ED469A">
        <w:fldChar w:fldCharType="separate"/>
      </w:r>
      <w:r w:rsidR="00A2710C">
        <w:rPr>
          <w:noProof/>
        </w:rPr>
        <w:t>59</w:t>
      </w:r>
      <w:r w:rsidR="00ED469A">
        <w:fldChar w:fldCharType="end"/>
      </w:r>
      <w:r>
        <w:t xml:space="preserve">: </w:t>
      </w:r>
      <w:r w:rsidRPr="001E3E2A">
        <w:t>Attr</w:t>
      </w:r>
      <w:r>
        <w:t xml:space="preserve">ibutes of element </w:t>
      </w:r>
      <w:r w:rsidRPr="001E3E2A">
        <w:rPr>
          <w:rStyle w:val="elementdeftypeChar"/>
          <w:b/>
        </w:rPr>
        <w:t>&lt;flow_drilled</w:t>
      </w:r>
      <w:r w:rsidR="00E82958">
        <w:rPr>
          <w:rStyle w:val="elementdeftypeChar"/>
          <w:b/>
        </w:rPr>
        <w:t>/</w:t>
      </w:r>
      <w:r w:rsidRPr="001E3E2A">
        <w:rPr>
          <w:rStyle w:val="elementdeftypeChar"/>
          <w:b/>
        </w:rPr>
        <w:t>&gt;</w:t>
      </w:r>
      <w:bookmarkEnd w:id="1119"/>
      <w:bookmarkEnd w:id="1120"/>
      <w:bookmarkEnd w:id="1121"/>
    </w:p>
    <w:p w14:paraId="6D524E55" w14:textId="6E02D68A" w:rsidR="00EF4929" w:rsidRPr="0059565B" w:rsidRDefault="00EF4929" w:rsidP="00B90690">
      <w:pPr>
        <w:pStyle w:val="Listenabsatz"/>
        <w:numPr>
          <w:ilvl w:val="0"/>
          <w:numId w:val="37"/>
        </w:numPr>
        <w:autoSpaceDE w:val="0"/>
        <w:autoSpaceDN w:val="0"/>
        <w:adjustRightInd w:val="0"/>
        <w:ind w:left="714" w:hanging="357"/>
        <w:jc w:val="both"/>
        <w:rPr>
          <w:rFonts w:cs="Calibri"/>
          <w:lang w:val="en-US" w:eastAsia="en-GB"/>
        </w:rPr>
      </w:pPr>
      <w:r w:rsidRPr="00E82958">
        <w:rPr>
          <w:rStyle w:val="elementdeftypeChar"/>
          <w:lang w:eastAsia="en-GB"/>
        </w:rPr>
        <w:t>pre_machined_hole_diameter</w:t>
      </w:r>
      <w:r w:rsidRPr="0059565B">
        <w:rPr>
          <w:rFonts w:cs="Calibri"/>
          <w:lang w:val="en-US" w:eastAsia="en-GB"/>
        </w:rPr>
        <w:t xml:space="preserve">: In order to facilitate the penetration </w:t>
      </w:r>
      <w:r w:rsidR="00013B01" w:rsidRPr="0059565B">
        <w:rPr>
          <w:rFonts w:cs="Calibri"/>
          <w:lang w:val="en-US" w:eastAsia="en-GB"/>
        </w:rPr>
        <w:t>in</w:t>
      </w:r>
      <w:r w:rsidRPr="0059565B">
        <w:rPr>
          <w:rFonts w:cs="Calibri"/>
          <w:lang w:val="en-US" w:eastAsia="en-GB"/>
        </w:rPr>
        <w:t xml:space="preserve"> the metal sheet </w:t>
      </w:r>
      <w:r w:rsidR="00013B01" w:rsidRPr="0059565B">
        <w:rPr>
          <w:rFonts w:cs="Calibri"/>
          <w:lang w:val="en-US" w:eastAsia="en-GB"/>
        </w:rPr>
        <w:t>of</w:t>
      </w:r>
      <w:r w:rsidRPr="0059565B">
        <w:rPr>
          <w:rFonts w:cs="Calibri"/>
          <w:lang w:val="en-US" w:eastAsia="en-GB"/>
        </w:rPr>
        <w:t xml:space="preserve"> the</w:t>
      </w:r>
      <w:r w:rsidR="00B50C53" w:rsidRPr="0059565B">
        <w:rPr>
          <w:rFonts w:cs="Calibri"/>
          <w:lang w:val="en-US" w:eastAsia="en-GB"/>
        </w:rPr>
        <w:t xml:space="preserve"> </w:t>
      </w:r>
      <w:r w:rsidR="00013B01" w:rsidRPr="0059565B">
        <w:rPr>
          <w:rFonts w:cs="Calibri"/>
          <w:lang w:val="en-US" w:eastAsia="en-GB"/>
        </w:rPr>
        <w:t>tip of the Flow Drill S</w:t>
      </w:r>
      <w:r w:rsidRPr="0059565B">
        <w:rPr>
          <w:rFonts w:cs="Calibri"/>
          <w:lang w:val="en-US" w:eastAsia="en-GB"/>
        </w:rPr>
        <w:t>crew, a small ho</w:t>
      </w:r>
      <w:r w:rsidR="00013B01" w:rsidRPr="0059565B">
        <w:rPr>
          <w:rFonts w:cs="Calibri"/>
          <w:lang w:val="en-US" w:eastAsia="en-GB"/>
        </w:rPr>
        <w:t xml:space="preserve">le may be machined in the </w:t>
      </w:r>
      <w:r w:rsidRPr="0059565B">
        <w:rPr>
          <w:rFonts w:cs="Calibri"/>
          <w:lang w:val="en-US" w:eastAsia="en-GB"/>
        </w:rPr>
        <w:t>sheet</w:t>
      </w:r>
      <w:r w:rsidR="00013B01" w:rsidRPr="0059565B">
        <w:rPr>
          <w:rFonts w:cs="Calibri"/>
          <w:lang w:val="en-US" w:eastAsia="en-GB"/>
        </w:rPr>
        <w:t xml:space="preserve"> metal</w:t>
      </w:r>
      <w:r w:rsidRPr="0059565B">
        <w:rPr>
          <w:rFonts w:cs="Calibri"/>
          <w:lang w:val="en-US" w:eastAsia="en-GB"/>
        </w:rPr>
        <w:t xml:space="preserve">. </w:t>
      </w:r>
      <w:r w:rsidR="00013B01" w:rsidRPr="0059565B">
        <w:rPr>
          <w:rFonts w:cs="Calibri"/>
          <w:lang w:val="en-US" w:eastAsia="en-GB"/>
        </w:rPr>
        <w:t>Besides</w:t>
      </w:r>
      <w:r w:rsidR="0059565B">
        <w:rPr>
          <w:rFonts w:cs="Calibri"/>
          <w:lang w:val="en-US" w:eastAsia="en-GB"/>
        </w:rPr>
        <w:t>,</w:t>
      </w:r>
      <w:r w:rsidR="00013B01" w:rsidRPr="0059565B">
        <w:rPr>
          <w:rFonts w:cs="Calibri"/>
          <w:lang w:val="en-US" w:eastAsia="en-GB"/>
        </w:rPr>
        <w:t xml:space="preserve"> when the </w:t>
      </w:r>
      <w:r w:rsidR="002943E7" w:rsidRPr="0059565B">
        <w:rPr>
          <w:rFonts w:cs="Calibri"/>
          <w:lang w:val="en-US" w:eastAsia="en-GB"/>
        </w:rPr>
        <w:t>p</w:t>
      </w:r>
      <w:r w:rsidR="00013B01" w:rsidRPr="0059565B">
        <w:rPr>
          <w:rFonts w:cs="Calibri"/>
          <w:lang w:val="en-US" w:eastAsia="en-GB"/>
        </w:rPr>
        <w:t>enetration happens</w:t>
      </w:r>
      <w:r w:rsidR="002943E7" w:rsidRPr="0059565B">
        <w:rPr>
          <w:rFonts w:cs="Calibri"/>
          <w:lang w:val="en-US" w:eastAsia="en-GB"/>
        </w:rPr>
        <w:t xml:space="preserve"> in the phase of material forming</w:t>
      </w:r>
      <w:r w:rsidR="00013B01" w:rsidRPr="0059565B">
        <w:rPr>
          <w:rFonts w:cs="Calibri"/>
          <w:lang w:val="en-US" w:eastAsia="en-GB"/>
        </w:rPr>
        <w:t>, a small portion of the formed part is flowing opposite to the fastening direction and creating a bulge</w:t>
      </w:r>
      <w:r w:rsidR="00DD7B9C">
        <w:rPr>
          <w:rFonts w:cs="Calibri"/>
          <w:lang w:val="en-US" w:eastAsia="en-GB"/>
        </w:rPr>
        <w:t xml:space="preserve"> (d</w:t>
      </w:r>
      <w:r w:rsidR="00DD7B9C" w:rsidRPr="00DD7B9C">
        <w:rPr>
          <w:rFonts w:cs="Calibri"/>
          <w:vertAlign w:val="subscript"/>
          <w:lang w:val="en-US" w:eastAsia="en-GB"/>
        </w:rPr>
        <w:t>W</w:t>
      </w:r>
      <w:r w:rsidR="00DD7B9C">
        <w:rPr>
          <w:rFonts w:cs="Calibri"/>
          <w:lang w:val="en-US" w:eastAsia="en-GB"/>
        </w:rPr>
        <w:t>)</w:t>
      </w:r>
      <w:r w:rsidR="00013B01" w:rsidRPr="0059565B">
        <w:rPr>
          <w:rFonts w:cs="Calibri"/>
          <w:lang w:val="en-US" w:eastAsia="en-GB"/>
        </w:rPr>
        <w:t xml:space="preserve"> that has to be accommodated by the upper part‘s clearance-hole</w:t>
      </w:r>
      <w:r w:rsidR="00DD7B9C">
        <w:rPr>
          <w:rFonts w:cs="Calibri"/>
          <w:lang w:val="en-US" w:eastAsia="en-GB"/>
        </w:rPr>
        <w:t xml:space="preserve"> (d</w:t>
      </w:r>
      <w:r w:rsidR="00DD7B9C" w:rsidRPr="00DD7B9C">
        <w:rPr>
          <w:rFonts w:cs="Calibri"/>
          <w:vertAlign w:val="subscript"/>
          <w:lang w:val="en-US" w:eastAsia="en-GB"/>
        </w:rPr>
        <w:t>D</w:t>
      </w:r>
      <w:r w:rsidR="00DD7B9C">
        <w:rPr>
          <w:rFonts w:cs="Calibri"/>
          <w:lang w:val="en-US" w:eastAsia="en-GB"/>
        </w:rPr>
        <w:t>)</w:t>
      </w:r>
      <w:r w:rsidR="00013B01" w:rsidRPr="0059565B">
        <w:rPr>
          <w:rFonts w:cs="Calibri"/>
          <w:lang w:val="en-US" w:eastAsia="en-GB"/>
        </w:rPr>
        <w:t>.</w:t>
      </w:r>
      <w:r w:rsidR="0059565B">
        <w:rPr>
          <w:rFonts w:cs="Calibri"/>
          <w:lang w:val="en-US" w:eastAsia="en-GB"/>
        </w:rPr>
        <w:t xml:space="preserve"> </w:t>
      </w:r>
      <w:r w:rsidRPr="0059565B">
        <w:rPr>
          <w:rFonts w:cs="Calibri"/>
          <w:lang w:val="en-US" w:eastAsia="en-GB"/>
        </w:rPr>
        <w:t xml:space="preserve">Default value is 0.0, which means </w:t>
      </w:r>
      <w:r w:rsidR="00194316">
        <w:rPr>
          <w:rFonts w:cs="Calibri"/>
          <w:lang w:val="en-US" w:eastAsia="en-GB"/>
        </w:rPr>
        <w:t>"</w:t>
      </w:r>
      <w:r w:rsidRPr="0059565B">
        <w:rPr>
          <w:rFonts w:cs="Calibri"/>
          <w:lang w:val="en-US" w:eastAsia="en-GB"/>
        </w:rPr>
        <w:t>no pre-machined hole</w:t>
      </w:r>
      <w:r w:rsidR="00013B01" w:rsidRPr="0059565B">
        <w:rPr>
          <w:rFonts w:cs="Calibri"/>
          <w:lang w:val="en-US" w:eastAsia="en-GB"/>
        </w:rPr>
        <w:t xml:space="preserve"> or clearance hole</w:t>
      </w:r>
      <w:r w:rsidR="00194316">
        <w:rPr>
          <w:rFonts w:cs="Calibri"/>
          <w:lang w:val="en-US" w:eastAsia="en-GB"/>
        </w:rPr>
        <w:t>"</w:t>
      </w:r>
      <w:r w:rsidRPr="0059565B">
        <w:rPr>
          <w:rFonts w:cs="Calibri"/>
          <w:lang w:val="en-US" w:eastAsia="en-GB"/>
        </w:rPr>
        <w:t>.</w:t>
      </w:r>
    </w:p>
    <w:p w14:paraId="0993FD95" w14:textId="77777777" w:rsidR="00013B01" w:rsidRDefault="00013B01" w:rsidP="00013B01">
      <w:pPr>
        <w:pStyle w:val="Listenabsatz"/>
        <w:keepNext/>
        <w:autoSpaceDE w:val="0"/>
        <w:autoSpaceDN w:val="0"/>
        <w:adjustRightInd w:val="0"/>
        <w:ind w:left="0"/>
        <w:jc w:val="center"/>
      </w:pPr>
      <w:r>
        <w:rPr>
          <w:noProof/>
          <w:lang w:val="en-US" w:eastAsia="en-US"/>
        </w:rPr>
        <w:drawing>
          <wp:inline distT="0" distB="0" distL="0" distR="0" wp14:anchorId="4F5A9509" wp14:editId="05E6AABB">
            <wp:extent cx="2636618" cy="1426464"/>
            <wp:effectExtent l="0" t="0" r="0" b="254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7"/>
                    <a:srcRect b="26274"/>
                    <a:stretch/>
                  </pic:blipFill>
                  <pic:spPr bwMode="auto">
                    <a:xfrm>
                      <a:off x="0" y="0"/>
                      <a:ext cx="2644380" cy="1430664"/>
                    </a:xfrm>
                    <a:prstGeom prst="rect">
                      <a:avLst/>
                    </a:prstGeom>
                    <a:ln>
                      <a:noFill/>
                    </a:ln>
                    <a:extLst>
                      <a:ext uri="{53640926-AAD7-44D8-BBD7-CCE9431645EC}">
                        <a14:shadowObscured xmlns:a14="http://schemas.microsoft.com/office/drawing/2010/main"/>
                      </a:ext>
                    </a:extLst>
                  </pic:spPr>
                </pic:pic>
              </a:graphicData>
            </a:graphic>
          </wp:inline>
        </w:drawing>
      </w:r>
    </w:p>
    <w:p w14:paraId="0D73E36C" w14:textId="6CC5501A" w:rsidR="00013B01" w:rsidRPr="001E3E2A" w:rsidRDefault="00013B01" w:rsidP="00013B01">
      <w:pPr>
        <w:pStyle w:val="Beschriftung"/>
        <w:rPr>
          <w:rFonts w:cs="Calibri"/>
          <w:lang w:eastAsia="en-GB"/>
        </w:rPr>
      </w:pPr>
      <w:bookmarkStart w:id="1122" w:name="_Toc3557108"/>
      <w:bookmarkStart w:id="1123" w:name="_Toc34747359"/>
      <w:bookmarkStart w:id="1124" w:name="_Toc39880678"/>
      <w:r>
        <w:t xml:space="preserve">Figure </w:t>
      </w:r>
      <w:r w:rsidR="00406B64">
        <w:fldChar w:fldCharType="begin"/>
      </w:r>
      <w:r w:rsidR="00406B64">
        <w:instrText xml:space="preserve"> SEQ Figure \* ARABIC </w:instrText>
      </w:r>
      <w:r w:rsidR="00406B64">
        <w:fldChar w:fldCharType="separate"/>
      </w:r>
      <w:r w:rsidR="00A2710C">
        <w:rPr>
          <w:noProof/>
        </w:rPr>
        <w:t>31</w:t>
      </w:r>
      <w:r w:rsidR="00406B64">
        <w:fldChar w:fldCharType="end"/>
      </w:r>
      <w:r>
        <w:t>: Pre-machined or clearance hole in FDS connection</w:t>
      </w:r>
      <w:bookmarkEnd w:id="1122"/>
      <w:bookmarkEnd w:id="1123"/>
      <w:bookmarkEnd w:id="1124"/>
    </w:p>
    <w:p w14:paraId="31E852BE" w14:textId="321AF778" w:rsidR="00EF4929" w:rsidRDefault="00EF4929" w:rsidP="00B90690">
      <w:pPr>
        <w:pStyle w:val="Listenabsatz"/>
        <w:numPr>
          <w:ilvl w:val="0"/>
          <w:numId w:val="37"/>
        </w:numPr>
        <w:autoSpaceDE w:val="0"/>
        <w:autoSpaceDN w:val="0"/>
        <w:adjustRightInd w:val="0"/>
        <w:jc w:val="both"/>
        <w:rPr>
          <w:rFonts w:cs="Calibri"/>
          <w:lang w:val="en-US" w:eastAsia="en-GB"/>
        </w:rPr>
      </w:pPr>
      <w:r w:rsidRPr="00E82958">
        <w:rPr>
          <w:rStyle w:val="elementdeftypeChar"/>
          <w:lang w:eastAsia="en-GB"/>
        </w:rPr>
        <w:lastRenderedPageBreak/>
        <w:t>pre_machined_hole_index</w:t>
      </w:r>
      <w:r w:rsidRPr="00B50C53">
        <w:rPr>
          <w:rFonts w:cs="Calibri"/>
          <w:lang w:val="en-US" w:eastAsia="en-GB"/>
        </w:rPr>
        <w:t xml:space="preserve">: If </w:t>
      </w:r>
      <w:r w:rsidRPr="00E82958">
        <w:rPr>
          <w:rStyle w:val="elementdeftypeChar"/>
          <w:lang w:eastAsia="en-GB"/>
        </w:rPr>
        <w:t>pre_machined_hole_diameter</w:t>
      </w:r>
      <w:r w:rsidRPr="00B50C53">
        <w:rPr>
          <w:rFonts w:cs="Calibri"/>
          <w:sz w:val="20"/>
          <w:szCs w:val="20"/>
          <w:lang w:val="en-US" w:eastAsia="en-GB"/>
        </w:rPr>
        <w:t xml:space="preserve"> </w:t>
      </w:r>
      <w:r w:rsidRPr="00B50C53">
        <w:rPr>
          <w:rFonts w:cs="Calibri"/>
          <w:lang w:val="en-US" w:eastAsia="en-GB"/>
        </w:rPr>
        <w:t>&gt; 0.0, then the hole is in the flange</w:t>
      </w:r>
      <w:r w:rsidR="00B50C53" w:rsidRPr="00B50C53">
        <w:rPr>
          <w:rFonts w:cs="Calibri"/>
          <w:lang w:val="en-US" w:eastAsia="en-GB"/>
        </w:rPr>
        <w:t xml:space="preserve"> </w:t>
      </w:r>
      <w:r w:rsidRPr="00B50C53">
        <w:rPr>
          <w:rFonts w:cs="Calibri"/>
          <w:lang w:val="en-US" w:eastAsia="en-GB"/>
        </w:rPr>
        <w:t xml:space="preserve">partner with index </w:t>
      </w:r>
      <w:r w:rsidRPr="00E82958">
        <w:rPr>
          <w:rStyle w:val="elementdeftypeChar"/>
        </w:rPr>
        <w:t>pre_machined_hole_index</w:t>
      </w:r>
      <w:r w:rsidRPr="00B50C53">
        <w:rPr>
          <w:rFonts w:cs="Calibri"/>
          <w:sz w:val="20"/>
          <w:szCs w:val="20"/>
          <w:lang w:val="en-US" w:eastAsia="en-GB"/>
        </w:rPr>
        <w:t xml:space="preserve"> </w:t>
      </w:r>
      <w:r w:rsidRPr="00B50C53">
        <w:rPr>
          <w:rFonts w:cs="Calibri"/>
          <w:lang w:val="en-US" w:eastAsia="en-GB"/>
        </w:rPr>
        <w:t>(see section</w:t>
      </w:r>
      <w:r w:rsidR="00097A61">
        <w:rPr>
          <w:rFonts w:cs="Calibri"/>
          <w:lang w:val="en-US" w:eastAsia="en-GB"/>
        </w:rPr>
        <w:t xml:space="preserve"> </w:t>
      </w:r>
      <w:r w:rsidR="00097A61">
        <w:rPr>
          <w:rFonts w:cs="Calibri"/>
          <w:lang w:val="en-US" w:eastAsia="en-GB"/>
        </w:rPr>
        <w:fldChar w:fldCharType="begin"/>
      </w:r>
      <w:r w:rsidR="00097A61">
        <w:rPr>
          <w:rFonts w:cs="Calibri"/>
          <w:lang w:val="en-US" w:eastAsia="en-GB"/>
        </w:rPr>
        <w:instrText xml:space="preserve"> REF _Ref428891357 \r \h </w:instrText>
      </w:r>
      <w:r w:rsidR="00097A61">
        <w:rPr>
          <w:rFonts w:cs="Calibri"/>
          <w:lang w:val="en-US" w:eastAsia="en-GB"/>
        </w:rPr>
      </w:r>
      <w:r w:rsidR="00097A61">
        <w:rPr>
          <w:rFonts w:cs="Calibri"/>
          <w:lang w:val="en-US" w:eastAsia="en-GB"/>
        </w:rPr>
        <w:fldChar w:fldCharType="separate"/>
      </w:r>
      <w:r w:rsidR="00A2710C">
        <w:rPr>
          <w:rFonts w:cs="Calibri"/>
          <w:lang w:val="en-US" w:eastAsia="en-GB"/>
        </w:rPr>
        <w:t>5.3.1.1</w:t>
      </w:r>
      <w:r w:rsidR="00097A61">
        <w:rPr>
          <w:rFonts w:cs="Calibri"/>
          <w:lang w:val="en-US" w:eastAsia="en-GB"/>
        </w:rPr>
        <w:fldChar w:fldCharType="end"/>
      </w:r>
      <w:r w:rsidRPr="00B50C53">
        <w:rPr>
          <w:rFonts w:cs="Calibri"/>
          <w:lang w:val="en-US" w:eastAsia="en-GB"/>
        </w:rPr>
        <w:t>). If attribute is missing, this</w:t>
      </w:r>
      <w:r w:rsidR="00B50C53" w:rsidRPr="00B50C53">
        <w:rPr>
          <w:rFonts w:cs="Calibri"/>
          <w:lang w:val="en-US" w:eastAsia="en-GB"/>
        </w:rPr>
        <w:t xml:space="preserve"> </w:t>
      </w:r>
      <w:r w:rsidRPr="00B50C53">
        <w:rPr>
          <w:rFonts w:cs="Calibri"/>
          <w:lang w:val="en-US" w:eastAsia="en-GB"/>
        </w:rPr>
        <w:t>information is not (yet) available.</w:t>
      </w:r>
    </w:p>
    <w:p w14:paraId="38BB18D1" w14:textId="03ECC081" w:rsidR="002943E7" w:rsidRDefault="002943E7" w:rsidP="00B90690">
      <w:pPr>
        <w:pStyle w:val="Listenabsatz"/>
        <w:numPr>
          <w:ilvl w:val="0"/>
          <w:numId w:val="37"/>
        </w:numPr>
        <w:autoSpaceDE w:val="0"/>
        <w:autoSpaceDN w:val="0"/>
        <w:adjustRightInd w:val="0"/>
        <w:jc w:val="both"/>
        <w:rPr>
          <w:rFonts w:cs="Calibri"/>
          <w:lang w:val="en-US" w:eastAsia="en-GB"/>
        </w:rPr>
      </w:pPr>
      <w:r w:rsidRPr="00E82958">
        <w:rPr>
          <w:rStyle w:val="elementdeftypeChar"/>
        </w:rPr>
        <w:t>pi</w:t>
      </w:r>
      <w:r w:rsidR="00380152">
        <w:rPr>
          <w:rStyle w:val="elementdeftypeChar"/>
        </w:rPr>
        <w:t>l</w:t>
      </w:r>
      <w:r w:rsidRPr="00E82958">
        <w:rPr>
          <w:rStyle w:val="elementdeftypeChar"/>
        </w:rPr>
        <w:t>ot_hole_diameter</w:t>
      </w:r>
      <w:r>
        <w:rPr>
          <w:rFonts w:cs="Calibri"/>
          <w:lang w:val="en-US" w:eastAsia="en-GB"/>
        </w:rPr>
        <w:t>: This hole diameter</w:t>
      </w:r>
      <w:r w:rsidR="00DD7B9C">
        <w:rPr>
          <w:rFonts w:cs="Calibri"/>
          <w:lang w:val="en-US" w:eastAsia="en-GB"/>
        </w:rPr>
        <w:t xml:space="preserve"> (d</w:t>
      </w:r>
      <w:r w:rsidR="00DD7B9C" w:rsidRPr="00DD7B9C">
        <w:rPr>
          <w:rFonts w:cs="Calibri"/>
          <w:vertAlign w:val="subscript"/>
          <w:lang w:val="en-US" w:eastAsia="en-GB"/>
        </w:rPr>
        <w:t>V</w:t>
      </w:r>
      <w:r w:rsidR="00DD7B9C">
        <w:rPr>
          <w:rFonts w:cs="Calibri"/>
          <w:lang w:val="en-US" w:eastAsia="en-GB"/>
        </w:rPr>
        <w:t>)</w:t>
      </w:r>
      <w:r>
        <w:rPr>
          <w:rFonts w:cs="Calibri"/>
          <w:lang w:val="en-US" w:eastAsia="en-GB"/>
        </w:rPr>
        <w:t xml:space="preserve"> is defined in case of the applied FDS type requires a drilled hole on the sheet metal that is going to be formed during the process.</w:t>
      </w:r>
    </w:p>
    <w:p w14:paraId="7CB3E2F0" w14:textId="77777777" w:rsidR="0059565B" w:rsidRPr="00DD7B9C" w:rsidRDefault="0059565B" w:rsidP="00DD7B9C">
      <w:pPr>
        <w:pStyle w:val="Listenabsatz"/>
        <w:autoSpaceDE w:val="0"/>
        <w:autoSpaceDN w:val="0"/>
        <w:adjustRightInd w:val="0"/>
        <w:ind w:left="0"/>
        <w:jc w:val="center"/>
        <w:rPr>
          <w:rFonts w:cs="Calibri"/>
          <w:lang w:val="en-US" w:eastAsia="en-GB"/>
        </w:rPr>
      </w:pPr>
      <w:r>
        <w:rPr>
          <w:noProof/>
          <w:lang w:val="en-US" w:eastAsia="en-US"/>
        </w:rPr>
        <w:drawing>
          <wp:inline distT="0" distB="0" distL="0" distR="0" wp14:anchorId="65053B2B" wp14:editId="7D307FE7">
            <wp:extent cx="2743200" cy="1227349"/>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8"/>
                    <a:srcRect t="2174" b="33660"/>
                    <a:stretch/>
                  </pic:blipFill>
                  <pic:spPr bwMode="auto">
                    <a:xfrm>
                      <a:off x="0" y="0"/>
                      <a:ext cx="2744485" cy="1227924"/>
                    </a:xfrm>
                    <a:prstGeom prst="rect">
                      <a:avLst/>
                    </a:prstGeom>
                    <a:ln>
                      <a:noFill/>
                    </a:ln>
                    <a:extLst>
                      <a:ext uri="{53640926-AAD7-44D8-BBD7-CCE9431645EC}">
                        <a14:shadowObscured xmlns:a14="http://schemas.microsoft.com/office/drawing/2010/main"/>
                      </a:ext>
                    </a:extLst>
                  </pic:spPr>
                </pic:pic>
              </a:graphicData>
            </a:graphic>
          </wp:inline>
        </w:drawing>
      </w:r>
    </w:p>
    <w:p w14:paraId="1C16094D" w14:textId="26C185B7" w:rsidR="002943E7" w:rsidRPr="00B50C53" w:rsidRDefault="0059565B" w:rsidP="0059565B">
      <w:pPr>
        <w:pStyle w:val="Beschriftung"/>
        <w:rPr>
          <w:rFonts w:cs="Calibri"/>
          <w:lang w:eastAsia="en-GB"/>
        </w:rPr>
      </w:pPr>
      <w:bookmarkStart w:id="1125" w:name="_Toc3557109"/>
      <w:bookmarkStart w:id="1126" w:name="_Toc34747360"/>
      <w:bookmarkStart w:id="1127" w:name="_Toc39880679"/>
      <w:r>
        <w:t xml:space="preserve">Figure </w:t>
      </w:r>
      <w:r w:rsidR="00406B64">
        <w:fldChar w:fldCharType="begin"/>
      </w:r>
      <w:r w:rsidR="00406B64">
        <w:instrText xml:space="preserve"> SEQ Figure \* ARABIC </w:instrText>
      </w:r>
      <w:r w:rsidR="00406B64">
        <w:fldChar w:fldCharType="separate"/>
      </w:r>
      <w:r w:rsidR="00A2710C">
        <w:rPr>
          <w:noProof/>
        </w:rPr>
        <w:t>32</w:t>
      </w:r>
      <w:r w:rsidR="00406B64">
        <w:fldChar w:fldCharType="end"/>
      </w:r>
      <w:r>
        <w:t>: Pilot hole on sheet metal</w:t>
      </w:r>
      <w:bookmarkEnd w:id="1125"/>
      <w:bookmarkEnd w:id="1126"/>
      <w:bookmarkEnd w:id="1127"/>
    </w:p>
    <w:p w14:paraId="146F890C" w14:textId="77777777" w:rsidR="00EF4929" w:rsidRDefault="00EF4929" w:rsidP="00EF4929">
      <w:pPr>
        <w:rPr>
          <w:rFonts w:cs="Calibri"/>
          <w:szCs w:val="22"/>
          <w:lang w:eastAsia="en-GB"/>
        </w:rPr>
      </w:pPr>
      <w:r>
        <w:rPr>
          <w:rFonts w:cs="Calibri"/>
          <w:szCs w:val="22"/>
          <w:lang w:eastAsia="en-GB"/>
        </w:rPr>
        <w:t xml:space="preserve">The element </w:t>
      </w:r>
      <w:r w:rsidR="00B50C53" w:rsidRPr="00D73BA4">
        <w:rPr>
          <w:rStyle w:val="elementdeftypeChar"/>
        </w:rPr>
        <w:t>&lt;flow_drilled</w:t>
      </w:r>
      <w:r w:rsidR="005B11A4">
        <w:rPr>
          <w:rStyle w:val="elementdeftypeChar"/>
        </w:rPr>
        <w:t>/</w:t>
      </w:r>
      <w:r w:rsidRPr="00D73BA4">
        <w:rPr>
          <w:rStyle w:val="elementdeftypeChar"/>
        </w:rPr>
        <w:t>&gt;</w:t>
      </w:r>
      <w:r>
        <w:rPr>
          <w:rFonts w:ascii="Courier" w:hAnsi="Courier" w:cs="Courier"/>
          <w:b/>
          <w:bCs/>
          <w:i/>
          <w:iCs/>
          <w:sz w:val="18"/>
          <w:szCs w:val="18"/>
          <w:lang w:eastAsia="en-GB"/>
        </w:rPr>
        <w:t xml:space="preserve"> </w:t>
      </w:r>
      <w:r>
        <w:rPr>
          <w:rFonts w:cs="Calibri"/>
          <w:szCs w:val="22"/>
          <w:lang w:eastAsia="en-GB"/>
        </w:rPr>
        <w:t>does not allow for any nested elements.</w:t>
      </w:r>
    </w:p>
    <w:p w14:paraId="15E93C12" w14:textId="77777777" w:rsidR="00097A61" w:rsidRPr="00226A3F" w:rsidRDefault="00097A61" w:rsidP="00097A61">
      <w:pPr>
        <w:pStyle w:val="Example"/>
        <w:keepNext/>
      </w:pPr>
      <w:r w:rsidRPr="00226A3F">
        <w:t xml:space="preserve">Example: </w:t>
      </w:r>
    </w:p>
    <w:p w14:paraId="2FB2468C" w14:textId="77777777" w:rsidR="00097A61" w:rsidRDefault="00097A61" w:rsidP="00097A61">
      <w:pPr>
        <w:pStyle w:val="XMLCode"/>
        <w:keepNext/>
      </w:pPr>
    </w:p>
    <w:p w14:paraId="654931B0" w14:textId="18A9CDAF" w:rsidR="00097A61" w:rsidRDefault="00097A61" w:rsidP="00097A61">
      <w:pPr>
        <w:pStyle w:val="XMLCode"/>
        <w:keepNext/>
      </w:pPr>
      <w:r>
        <w:t>&lt;connection_0d label=</w:t>
      </w:r>
      <w:r w:rsidR="00194316">
        <w:t>"</w:t>
      </w:r>
      <w:r w:rsidR="00615117">
        <w:t>FDS_96930</w:t>
      </w:r>
      <w:r w:rsidR="00194316">
        <w:t>"</w:t>
      </w:r>
      <w:r>
        <w:t>&gt;</w:t>
      </w:r>
    </w:p>
    <w:p w14:paraId="44041C0E" w14:textId="5B75418F" w:rsidR="00097A61" w:rsidRPr="00013E33" w:rsidRDefault="00097A61" w:rsidP="00097A61">
      <w:pPr>
        <w:pStyle w:val="XMLCode"/>
        <w:keepNext/>
        <w:rPr>
          <w:color w:val="0070C0"/>
        </w:rPr>
      </w:pPr>
      <w:r w:rsidRPr="00013E33">
        <w:t xml:space="preserve">    </w:t>
      </w:r>
      <w:r w:rsidRPr="00013E33">
        <w:rPr>
          <w:color w:val="0070C0"/>
        </w:rPr>
        <w:t>&lt;threaded_connection length=</w:t>
      </w:r>
      <w:r w:rsidR="00194316">
        <w:rPr>
          <w:color w:val="0070C0"/>
        </w:rPr>
        <w:t>"</w:t>
      </w:r>
      <w:r w:rsidRPr="00013E33">
        <w:rPr>
          <w:color w:val="0070C0"/>
        </w:rPr>
        <w:t>50</w:t>
      </w:r>
      <w:r w:rsidR="00194316">
        <w:rPr>
          <w:color w:val="0070C0"/>
        </w:rPr>
        <w:t>"</w:t>
      </w:r>
      <w:r w:rsidRPr="00013E33">
        <w:rPr>
          <w:color w:val="0070C0"/>
        </w:rPr>
        <w:t xml:space="preserve"> diameter=</w:t>
      </w:r>
      <w:r w:rsidR="00194316">
        <w:rPr>
          <w:color w:val="0070C0"/>
        </w:rPr>
        <w:t>"</w:t>
      </w:r>
      <w:r w:rsidRPr="00013E33">
        <w:rPr>
          <w:color w:val="0070C0"/>
        </w:rPr>
        <w:t>10</w:t>
      </w:r>
      <w:r w:rsidR="00194316">
        <w:rPr>
          <w:color w:val="0070C0"/>
        </w:rPr>
        <w:t>"</w:t>
      </w:r>
      <w:r w:rsidRPr="00013E33">
        <w:rPr>
          <w:color w:val="0070C0"/>
        </w:rPr>
        <w:t xml:space="preserve"> </w:t>
      </w:r>
    </w:p>
    <w:p w14:paraId="6CB52D3C" w14:textId="2F3CDC43" w:rsidR="00097A61" w:rsidRPr="00013E33" w:rsidRDefault="00097A61" w:rsidP="00097A61">
      <w:pPr>
        <w:pStyle w:val="XMLCode"/>
        <w:keepNext/>
        <w:rPr>
          <w:color w:val="0070C0"/>
        </w:rPr>
      </w:pPr>
      <w:r w:rsidRPr="00013E33">
        <w:rPr>
          <w:color w:val="0070C0"/>
        </w:rPr>
        <w:t xml:space="preserve">          head_diameter=</w:t>
      </w:r>
      <w:r w:rsidR="00194316">
        <w:rPr>
          <w:color w:val="0070C0"/>
        </w:rPr>
        <w:t>"</w:t>
      </w:r>
      <w:r w:rsidRPr="00013E33">
        <w:rPr>
          <w:color w:val="0070C0"/>
        </w:rPr>
        <w:t>16</w:t>
      </w:r>
      <w:r w:rsidR="00194316">
        <w:rPr>
          <w:color w:val="0070C0"/>
        </w:rPr>
        <w:t>"</w:t>
      </w:r>
      <w:r w:rsidRPr="00013E33">
        <w:rPr>
          <w:color w:val="0070C0"/>
        </w:rPr>
        <w:t xml:space="preserve"> head_height=</w:t>
      </w:r>
      <w:r w:rsidR="00194316">
        <w:rPr>
          <w:color w:val="0070C0"/>
        </w:rPr>
        <w:t>"</w:t>
      </w:r>
      <w:r w:rsidRPr="00013E33">
        <w:rPr>
          <w:color w:val="0070C0"/>
        </w:rPr>
        <w:t>5</w:t>
      </w:r>
      <w:r w:rsidR="00194316">
        <w:rPr>
          <w:color w:val="0070C0"/>
        </w:rPr>
        <w:t>"</w:t>
      </w:r>
      <w:r w:rsidRPr="00013E33">
        <w:rPr>
          <w:color w:val="0070C0"/>
        </w:rPr>
        <w:t xml:space="preserve"> sink_size=</w:t>
      </w:r>
      <w:r w:rsidR="00194316">
        <w:rPr>
          <w:color w:val="0070C0"/>
        </w:rPr>
        <w:t>"</w:t>
      </w:r>
      <w:r w:rsidRPr="00013E33">
        <w:rPr>
          <w:color w:val="0070C0"/>
        </w:rPr>
        <w:t>1</w:t>
      </w:r>
      <w:r w:rsidR="00194316">
        <w:rPr>
          <w:color w:val="0070C0"/>
        </w:rPr>
        <w:t>"</w:t>
      </w:r>
      <w:r w:rsidRPr="00013E33">
        <w:rPr>
          <w:color w:val="0070C0"/>
        </w:rPr>
        <w:t xml:space="preserve"> thread_length=</w:t>
      </w:r>
      <w:r w:rsidR="00194316">
        <w:rPr>
          <w:color w:val="0070C0"/>
        </w:rPr>
        <w:t>"</w:t>
      </w:r>
      <w:r w:rsidRPr="00013E33">
        <w:rPr>
          <w:color w:val="0070C0"/>
        </w:rPr>
        <w:t>35</w:t>
      </w:r>
      <w:r w:rsidR="00194316">
        <w:rPr>
          <w:color w:val="0070C0"/>
        </w:rPr>
        <w:t>"</w:t>
      </w:r>
      <w:r w:rsidRPr="00013E33">
        <w:rPr>
          <w:color w:val="0070C0"/>
        </w:rPr>
        <w:t xml:space="preserve"> &gt;</w:t>
      </w:r>
    </w:p>
    <w:p w14:paraId="7D954311" w14:textId="19DA92A0" w:rsidR="00097A61" w:rsidRPr="0033379A" w:rsidRDefault="00097A61" w:rsidP="00097A61">
      <w:pPr>
        <w:pStyle w:val="XMLCode"/>
        <w:keepNext/>
        <w:rPr>
          <w:color w:val="0070C0"/>
          <w:lang w:val="fr-FR"/>
        </w:rPr>
      </w:pPr>
      <w:r w:rsidRPr="00013E33">
        <w:rPr>
          <w:color w:val="0070C0"/>
        </w:rPr>
        <w:t xml:space="preserve">          </w:t>
      </w:r>
      <w:r w:rsidRPr="0033379A">
        <w:rPr>
          <w:color w:val="0070C0"/>
          <w:lang w:val="fr-FR"/>
        </w:rPr>
        <w:t>&lt;normal_direction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623ACF25" w14:textId="04799EDE" w:rsidR="00097A61" w:rsidRPr="00013E33" w:rsidRDefault="00EE60B9" w:rsidP="00097A61">
      <w:pPr>
        <w:pStyle w:val="XMLCode"/>
        <w:keepNext/>
        <w:rPr>
          <w:color w:val="0070C0"/>
        </w:rPr>
      </w:pPr>
      <w:r w:rsidRPr="0033379A">
        <w:rPr>
          <w:color w:val="0070C0"/>
          <w:lang w:val="fr-FR"/>
        </w:rPr>
        <w:t xml:space="preserve">          </w:t>
      </w:r>
      <w:r>
        <w:rPr>
          <w:color w:val="0070C0"/>
        </w:rPr>
        <w:t>&lt;screw base=</w:t>
      </w:r>
      <w:r w:rsidR="00194316">
        <w:rPr>
          <w:color w:val="0070C0"/>
        </w:rPr>
        <w:t>"</w:t>
      </w:r>
      <w:r>
        <w:rPr>
          <w:color w:val="0070C0"/>
        </w:rPr>
        <w:t>1</w:t>
      </w:r>
      <w:r w:rsidR="00194316">
        <w:rPr>
          <w:color w:val="0070C0"/>
        </w:rPr>
        <w:t>"</w:t>
      </w:r>
      <w:r w:rsidR="00097A61" w:rsidRPr="00013E33">
        <w:rPr>
          <w:color w:val="0070C0"/>
        </w:rPr>
        <w:t>&gt;</w:t>
      </w:r>
    </w:p>
    <w:p w14:paraId="0529B4E8" w14:textId="7C72C666" w:rsidR="00097A61" w:rsidRPr="00013E33" w:rsidRDefault="00097A61" w:rsidP="00097A61">
      <w:pPr>
        <w:pStyle w:val="XMLCode"/>
        <w:keepNext/>
        <w:rPr>
          <w:color w:val="0070C0"/>
        </w:rPr>
      </w:pPr>
      <w:r w:rsidRPr="00013E33">
        <w:rPr>
          <w:color w:val="0070C0"/>
        </w:rPr>
        <w:tab/>
        <w:t xml:space="preserve">          &lt;flow_drilled pre_machined_hole_diameter=</w:t>
      </w:r>
      <w:r w:rsidR="00194316">
        <w:rPr>
          <w:color w:val="0070C0"/>
        </w:rPr>
        <w:t>"</w:t>
      </w:r>
      <w:r w:rsidRPr="00013E33">
        <w:rPr>
          <w:color w:val="0070C0"/>
        </w:rPr>
        <w:t>18.0</w:t>
      </w:r>
      <w:r w:rsidR="00194316">
        <w:rPr>
          <w:color w:val="0070C0"/>
        </w:rPr>
        <w:t>"</w:t>
      </w:r>
    </w:p>
    <w:p w14:paraId="2C0DE26D" w14:textId="09D2BCC5" w:rsidR="007F2FB1" w:rsidRPr="00013E33" w:rsidRDefault="00097A61" w:rsidP="00097A61">
      <w:pPr>
        <w:pStyle w:val="XMLCode"/>
        <w:keepNext/>
        <w:rPr>
          <w:color w:val="0070C0"/>
        </w:rPr>
      </w:pPr>
      <w:r w:rsidRPr="00013E33">
        <w:rPr>
          <w:color w:val="0070C0"/>
        </w:rPr>
        <w:tab/>
        <w:t xml:space="preserve">           pre_machined_hole_index=</w:t>
      </w:r>
      <w:r w:rsidR="00194316">
        <w:rPr>
          <w:color w:val="0070C0"/>
        </w:rPr>
        <w:t>"</w:t>
      </w:r>
      <w:r w:rsidRPr="00013E33">
        <w:rPr>
          <w:color w:val="0070C0"/>
        </w:rPr>
        <w:t>1</w:t>
      </w:r>
      <w:r w:rsidR="00194316">
        <w:rPr>
          <w:color w:val="0070C0"/>
        </w:rPr>
        <w:t>"</w:t>
      </w:r>
      <w:r w:rsidR="0077474D" w:rsidRPr="00013E33">
        <w:rPr>
          <w:color w:val="0070C0"/>
        </w:rPr>
        <w:t xml:space="preserve"> </w:t>
      </w:r>
      <w:r w:rsidR="00A15BE4">
        <w:rPr>
          <w:color w:val="0070C0"/>
        </w:rPr>
        <w:t>pilot</w:t>
      </w:r>
      <w:r w:rsidR="0077474D" w:rsidRPr="00013E33">
        <w:rPr>
          <w:color w:val="0070C0"/>
        </w:rPr>
        <w:t>_hole_diameter=</w:t>
      </w:r>
      <w:r w:rsidR="00194316">
        <w:rPr>
          <w:color w:val="0070C0"/>
        </w:rPr>
        <w:t>"</w:t>
      </w:r>
      <w:r w:rsidR="0077474D" w:rsidRPr="00013E33">
        <w:rPr>
          <w:color w:val="0070C0"/>
        </w:rPr>
        <w:t>12.0</w:t>
      </w:r>
      <w:r w:rsidR="00194316">
        <w:rPr>
          <w:color w:val="0070C0"/>
        </w:rPr>
        <w:t>"</w:t>
      </w:r>
      <w:r w:rsidRPr="00013E33">
        <w:rPr>
          <w:color w:val="0070C0"/>
        </w:rPr>
        <w:t xml:space="preserve"> </w:t>
      </w:r>
      <w:r w:rsidR="00EE60B9">
        <w:rPr>
          <w:color w:val="0070C0"/>
        </w:rPr>
        <w:t>/</w:t>
      </w:r>
      <w:r w:rsidR="007F2FB1" w:rsidRPr="00013E33">
        <w:rPr>
          <w:color w:val="0070C0"/>
        </w:rPr>
        <w:t>&gt;</w:t>
      </w:r>
    </w:p>
    <w:p w14:paraId="2BB447A4" w14:textId="77777777" w:rsidR="00097A61" w:rsidRPr="00013E33" w:rsidRDefault="007F2FB1" w:rsidP="00097A61">
      <w:pPr>
        <w:pStyle w:val="XMLCode"/>
        <w:keepNext/>
        <w:rPr>
          <w:color w:val="0070C0"/>
        </w:rPr>
      </w:pPr>
      <w:r w:rsidRPr="00013E33">
        <w:rPr>
          <w:color w:val="0070C0"/>
        </w:rPr>
        <w:tab/>
        <w:t xml:space="preserve">      &lt;/screw</w:t>
      </w:r>
      <w:r w:rsidR="00097A61" w:rsidRPr="00013E33">
        <w:rPr>
          <w:color w:val="0070C0"/>
        </w:rPr>
        <w:t>&gt;</w:t>
      </w:r>
    </w:p>
    <w:p w14:paraId="3E2D2277" w14:textId="77777777" w:rsidR="00097A61" w:rsidRPr="00097A61" w:rsidRDefault="00097A61" w:rsidP="00097A61">
      <w:pPr>
        <w:pStyle w:val="XMLCode"/>
        <w:keepNext/>
        <w:rPr>
          <w:color w:val="0070C0"/>
        </w:rPr>
      </w:pPr>
      <w:r w:rsidRPr="00097A61">
        <w:rPr>
          <w:color w:val="0070C0"/>
        </w:rPr>
        <w:t xml:space="preserve">    &lt;/threaded_connection&gt;</w:t>
      </w:r>
    </w:p>
    <w:p w14:paraId="648FF86F" w14:textId="77777777" w:rsidR="00097A61" w:rsidRDefault="00097A61" w:rsidP="00097A61">
      <w:pPr>
        <w:pStyle w:val="XMLCode"/>
        <w:keepNext/>
      </w:pPr>
      <w:r>
        <w:t xml:space="preserve">    </w:t>
      </w:r>
      <w:r w:rsidRPr="00226A3F">
        <w:t>&lt;loc&gt; 1500.3809 838.75885 730.6529 &lt;/loc&gt;</w:t>
      </w:r>
    </w:p>
    <w:p w14:paraId="023AA5ED" w14:textId="77777777" w:rsidR="00097A61" w:rsidRDefault="00097A61" w:rsidP="00097A61">
      <w:pPr>
        <w:pStyle w:val="XMLCode"/>
        <w:keepNext/>
      </w:pPr>
      <w:r>
        <w:t xml:space="preserve">    &lt;appdata&gt;</w:t>
      </w:r>
    </w:p>
    <w:p w14:paraId="1EFC2248" w14:textId="77777777" w:rsidR="00097A61" w:rsidRPr="00226A3F" w:rsidRDefault="00097A61" w:rsidP="00097A61">
      <w:pPr>
        <w:pStyle w:val="XMLCode"/>
        <w:keepNext/>
      </w:pPr>
      <w:r>
        <w:tab/>
        <w:t xml:space="preserve">      ...</w:t>
      </w:r>
    </w:p>
    <w:p w14:paraId="49BBEBF1" w14:textId="77777777" w:rsidR="00097A61" w:rsidRDefault="00097A61" w:rsidP="00097A61">
      <w:pPr>
        <w:pStyle w:val="XMLCode"/>
        <w:keepNext/>
      </w:pPr>
      <w:r>
        <w:t xml:space="preserve">    &lt;/appdata&gt;</w:t>
      </w:r>
    </w:p>
    <w:p w14:paraId="4957477B" w14:textId="77777777" w:rsidR="00097A61" w:rsidRDefault="00097A61" w:rsidP="00097A61">
      <w:pPr>
        <w:pStyle w:val="XMLCode"/>
        <w:keepNext/>
      </w:pPr>
      <w:r>
        <w:t>&lt;/connection_0d&gt;</w:t>
      </w:r>
    </w:p>
    <w:p w14:paraId="345E05BD" w14:textId="77777777" w:rsidR="00097A61" w:rsidRDefault="00097A61" w:rsidP="00097A61">
      <w:pPr>
        <w:pStyle w:val="XMLCode"/>
        <w:keepNext/>
      </w:pPr>
    </w:p>
    <w:p w14:paraId="160EE526" w14:textId="77777777" w:rsidR="002E60CB" w:rsidRPr="00226A3F" w:rsidRDefault="002E60CB" w:rsidP="00EB74AE">
      <w:pPr>
        <w:pStyle w:val="berschrift2"/>
        <w:keepNext w:val="0"/>
        <w:tabs>
          <w:tab w:val="clear" w:pos="576"/>
          <w:tab w:val="clear" w:pos="1134"/>
        </w:tabs>
        <w:ind w:left="0" w:firstLine="0"/>
      </w:pPr>
      <w:bookmarkStart w:id="1128" w:name="_Toc413359598"/>
      <w:bookmarkStart w:id="1129" w:name="_Toc3556992"/>
      <w:bookmarkStart w:id="1130" w:name="_Toc34747242"/>
      <w:bookmarkStart w:id="1131" w:name="_Toc39880557"/>
      <w:r w:rsidRPr="000F30B3">
        <w:t>Gum Drops</w:t>
      </w:r>
      <w:bookmarkEnd w:id="1128"/>
      <w:bookmarkEnd w:id="1129"/>
      <w:bookmarkEnd w:id="1130"/>
      <w:bookmarkEnd w:id="1131"/>
      <w:r w:rsidRPr="00226A3F">
        <w:t xml:space="preserve"> </w:t>
      </w:r>
    </w:p>
    <w:p w14:paraId="5479B334" w14:textId="77777777" w:rsidR="002E60CB" w:rsidRPr="00226A3F" w:rsidRDefault="002E60CB" w:rsidP="00B30F26">
      <w:pPr>
        <w:jc w:val="both"/>
        <w:rPr>
          <w:noProof/>
        </w:rPr>
      </w:pPr>
      <w:r w:rsidRPr="00226A3F">
        <w:t xml:space="preserve">A gum drop, or adhesive point, is denoted by an element </w:t>
      </w:r>
      <w:r w:rsidR="00B30F26">
        <w:t>&lt;</w:t>
      </w:r>
      <w:r w:rsidRPr="00226A3F">
        <w:rPr>
          <w:rFonts w:ascii="Courier New" w:hAnsi="Courier New" w:cs="Courier New"/>
          <w:b/>
          <w:bCs/>
          <w:i/>
          <w:sz w:val="18"/>
          <w:szCs w:val="18"/>
        </w:rPr>
        <w:t>gumdrop</w:t>
      </w:r>
      <w:r w:rsidR="006915F6">
        <w:rPr>
          <w:rFonts w:ascii="Courier New" w:hAnsi="Courier New" w:cs="Courier New"/>
          <w:b/>
          <w:bCs/>
          <w:i/>
          <w:sz w:val="18"/>
          <w:szCs w:val="18"/>
        </w:rPr>
        <w:t>/</w:t>
      </w:r>
      <w:r w:rsidR="00B30F26">
        <w:rPr>
          <w:rFonts w:ascii="Courier New" w:hAnsi="Courier New" w:cs="Courier New"/>
          <w:b/>
          <w:bCs/>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2E60CB" w:rsidRPr="00226A3F" w14:paraId="7369D78B" w14:textId="77777777" w:rsidTr="000A05DE">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BDCA7E8" w14:textId="77777777" w:rsidR="002E60CB" w:rsidRPr="00226A3F" w:rsidRDefault="002E60CB" w:rsidP="0088515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225D34"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5E5947" w14:textId="1E4192C1" w:rsidR="002E60CB" w:rsidRPr="00226A3F" w:rsidRDefault="000E60DF" w:rsidP="0088515B">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E93B3EA" w14:textId="77777777" w:rsidR="002E60CB" w:rsidRPr="00226A3F" w:rsidRDefault="002E60CB" w:rsidP="0088515B">
            <w:pPr>
              <w:keepNext/>
              <w:rPr>
                <w:b/>
                <w:i/>
              </w:rPr>
            </w:pPr>
            <w:r w:rsidRPr="00226A3F">
              <w:rPr>
                <w:b/>
                <w:i/>
              </w:rPr>
              <w:t>Constraint</w:t>
            </w:r>
          </w:p>
        </w:tc>
      </w:tr>
      <w:tr w:rsidR="00916F11" w:rsidRPr="00226A3F" w14:paraId="3DA0CAF1" w14:textId="77777777" w:rsidTr="000A05DE">
        <w:trPr>
          <w:jc w:val="center"/>
        </w:trPr>
        <w:tc>
          <w:tcPr>
            <w:tcW w:w="2111" w:type="dxa"/>
            <w:shd w:val="clear" w:color="auto" w:fill="auto"/>
            <w:vAlign w:val="bottom"/>
          </w:tcPr>
          <w:p w14:paraId="3E7EF0E6" w14:textId="24730966" w:rsidR="00916F11" w:rsidRPr="00226A3F" w:rsidRDefault="00916F11" w:rsidP="0088515B">
            <w:pPr>
              <w:rPr>
                <w:sz w:val="20"/>
                <w:szCs w:val="20"/>
              </w:rPr>
            </w:pPr>
            <w:r w:rsidRPr="00226A3F">
              <w:rPr>
                <w:sz w:val="20"/>
                <w:szCs w:val="20"/>
              </w:rPr>
              <w:t>gumdrop</w:t>
            </w:r>
          </w:p>
        </w:tc>
        <w:tc>
          <w:tcPr>
            <w:tcW w:w="1559" w:type="dxa"/>
            <w:shd w:val="clear" w:color="auto" w:fill="auto"/>
            <w:vAlign w:val="bottom"/>
          </w:tcPr>
          <w:p w14:paraId="26EC75B5" w14:textId="54A7B773" w:rsidR="00916F11" w:rsidRPr="00226A3F" w:rsidRDefault="00916F11" w:rsidP="0088515B">
            <w:pPr>
              <w:rPr>
                <w:sz w:val="20"/>
                <w:szCs w:val="20"/>
              </w:rPr>
            </w:pPr>
            <w:r w:rsidRPr="00226A3F">
              <w:rPr>
                <w:sz w:val="20"/>
                <w:szCs w:val="20"/>
              </w:rPr>
              <w:t>1</w:t>
            </w:r>
          </w:p>
        </w:tc>
        <w:tc>
          <w:tcPr>
            <w:tcW w:w="1276" w:type="dxa"/>
            <w:shd w:val="clear" w:color="auto" w:fill="auto"/>
            <w:vAlign w:val="bottom"/>
          </w:tcPr>
          <w:p w14:paraId="586C6589" w14:textId="7E1C2403" w:rsidR="00916F11" w:rsidRPr="00226A3F" w:rsidRDefault="00916F11" w:rsidP="0088515B">
            <w:pPr>
              <w:rPr>
                <w:sz w:val="20"/>
                <w:szCs w:val="20"/>
              </w:rPr>
            </w:pPr>
            <w:r w:rsidRPr="00226A3F">
              <w:rPr>
                <w:sz w:val="20"/>
                <w:szCs w:val="20"/>
              </w:rPr>
              <w:t>Optional</w:t>
            </w:r>
          </w:p>
        </w:tc>
        <w:tc>
          <w:tcPr>
            <w:tcW w:w="3526" w:type="dxa"/>
            <w:shd w:val="clear" w:color="auto" w:fill="auto"/>
            <w:vAlign w:val="bottom"/>
          </w:tcPr>
          <w:p w14:paraId="51802F3B" w14:textId="1337EB53" w:rsidR="00916F11" w:rsidRPr="00226A3F" w:rsidRDefault="00916F11" w:rsidP="0088515B">
            <w:pPr>
              <w:rPr>
                <w:sz w:val="20"/>
                <w:szCs w:val="20"/>
              </w:rPr>
            </w:pPr>
            <w:r w:rsidRPr="00226A3F">
              <w:rPr>
                <w:sz w:val="20"/>
                <w:szCs w:val="20"/>
              </w:rPr>
              <w:t>-</w:t>
            </w:r>
          </w:p>
        </w:tc>
      </w:tr>
      <w:tr w:rsidR="00916F11" w:rsidRPr="00226A3F" w14:paraId="5476547B"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C965797" w14:textId="661DE6C8" w:rsidR="00916F11" w:rsidRPr="00226A3F" w:rsidRDefault="00916F11" w:rsidP="0088515B">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0EAB261B" w14:textId="348E1B58" w:rsidR="00916F11" w:rsidRPr="00226A3F" w:rsidRDefault="00916F11" w:rsidP="0088515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56E1A303" w14:textId="2411A805" w:rsidR="00916F11" w:rsidRPr="00226A3F" w:rsidRDefault="00916F11" w:rsidP="0088515B">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293795B0" w14:textId="22A3CA64" w:rsidR="00916F11" w:rsidRPr="00226A3F" w:rsidRDefault="00916F11" w:rsidP="0088515B">
            <w:pPr>
              <w:rPr>
                <w:sz w:val="20"/>
                <w:szCs w:val="20"/>
              </w:rPr>
            </w:pPr>
            <w:r w:rsidRPr="00226A3F">
              <w:rPr>
                <w:sz w:val="20"/>
                <w:szCs w:val="20"/>
              </w:rPr>
              <w:t>-</w:t>
            </w:r>
          </w:p>
        </w:tc>
      </w:tr>
      <w:tr w:rsidR="00916F11" w:rsidRPr="00226A3F" w14:paraId="724C2F17"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A93E0D4" w14:textId="69598AAE" w:rsidR="00916F11" w:rsidRPr="00226A3F" w:rsidRDefault="00916F11" w:rsidP="0088515B">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624FF4D" w14:textId="41359F9A" w:rsidR="00916F11" w:rsidRPr="00226A3F" w:rsidRDefault="00916F11" w:rsidP="0088515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04632875" w14:textId="0C4DB839" w:rsidR="00916F11" w:rsidRPr="00226A3F" w:rsidRDefault="00916F11" w:rsidP="0088515B">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B13D12A" w14:textId="6A19638A" w:rsidR="00916F11" w:rsidRPr="00226A3F" w:rsidRDefault="00916F11" w:rsidP="0088515B">
            <w:pPr>
              <w:rPr>
                <w:sz w:val="20"/>
                <w:szCs w:val="20"/>
              </w:rPr>
            </w:pPr>
            <w:r w:rsidRPr="00226A3F">
              <w:rPr>
                <w:sz w:val="20"/>
                <w:szCs w:val="20"/>
              </w:rPr>
              <w:t>-</w:t>
            </w:r>
          </w:p>
        </w:tc>
      </w:tr>
      <w:tr w:rsidR="008239EA" w:rsidRPr="00226A3F" w14:paraId="3457A684"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A420E26" w14:textId="219BDD83" w:rsidR="008239EA" w:rsidRPr="00226A3F" w:rsidRDefault="008239EA" w:rsidP="0088515B">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32593DC" w14:textId="738DAFF8" w:rsidR="008239EA" w:rsidDel="009050D3" w:rsidRDefault="008239EA" w:rsidP="0088515B">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23A62069" w14:textId="1DA4C4F1" w:rsidR="008239EA" w:rsidRPr="00226A3F" w:rsidRDefault="008239EA" w:rsidP="0088515B">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7362C8B" w14:textId="5524112A" w:rsidR="008239EA" w:rsidRPr="00226A3F" w:rsidRDefault="008239EA" w:rsidP="0088515B">
            <w:pPr>
              <w:rPr>
                <w:sz w:val="20"/>
                <w:szCs w:val="20"/>
              </w:rPr>
            </w:pPr>
            <w:r>
              <w:rPr>
                <w:sz w:val="20"/>
                <w:szCs w:val="20"/>
              </w:rPr>
              <w:t>-</w:t>
            </w:r>
          </w:p>
        </w:tc>
      </w:tr>
      <w:tr w:rsidR="00916F11" w:rsidRPr="00226A3F" w14:paraId="227F7FB9" w14:textId="77777777" w:rsidTr="000A05DE">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FB788DA" w14:textId="5B1F14BB" w:rsidR="00916F11" w:rsidRPr="00226A3F" w:rsidRDefault="00916F11" w:rsidP="005C0D8A">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F0A0B01" w14:textId="4138B535" w:rsidR="00916F11" w:rsidRPr="00226A3F" w:rsidRDefault="00916F11" w:rsidP="005C0D8A">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F551049" w14:textId="17559191" w:rsidR="00916F11" w:rsidRPr="00226A3F" w:rsidRDefault="00916F11" w:rsidP="005C0D8A">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D5EA227" w14:textId="4BF37634" w:rsidR="00916F11" w:rsidRPr="00226A3F" w:rsidRDefault="00916F11" w:rsidP="001003F7">
            <w:pPr>
              <w:keepNext/>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2710C">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A2710C" w:rsidRPr="00A2710C">
              <w:rPr>
                <w:sz w:val="20"/>
                <w:szCs w:val="20"/>
              </w:rPr>
              <w:t xml:space="preserve">Custom Attributes </w:t>
            </w:r>
            <w:r w:rsidR="00A2710C" w:rsidRPr="007331A4">
              <w:t>list</w:t>
            </w:r>
            <w:r w:rsidRPr="003D0E42">
              <w:rPr>
                <w:rFonts w:cs="Calibri"/>
                <w:sz w:val="20"/>
                <w:szCs w:val="20"/>
                <w:lang w:eastAsia="en-GB"/>
              </w:rPr>
              <w:fldChar w:fldCharType="end"/>
            </w:r>
          </w:p>
        </w:tc>
      </w:tr>
    </w:tbl>
    <w:p w14:paraId="10538F9C" w14:textId="19BD3731" w:rsidR="00D43112" w:rsidRPr="00226A3F" w:rsidRDefault="001003F7" w:rsidP="001003F7">
      <w:pPr>
        <w:pStyle w:val="Beschriftung"/>
        <w:spacing w:before="120" w:after="60"/>
      </w:pPr>
      <w:bookmarkStart w:id="1132" w:name="_Toc3566468"/>
      <w:bookmarkStart w:id="1133" w:name="_Toc34747469"/>
      <w:bookmarkStart w:id="1134" w:name="_Toc39880791"/>
      <w:r>
        <w:t xml:space="preserve">Table </w:t>
      </w:r>
      <w:r w:rsidR="00ED469A">
        <w:fldChar w:fldCharType="begin"/>
      </w:r>
      <w:r w:rsidR="00ED469A">
        <w:instrText xml:space="preserve"> SEQ Table \* ARABIC </w:instrText>
      </w:r>
      <w:r w:rsidR="00ED469A">
        <w:fldChar w:fldCharType="separate"/>
      </w:r>
      <w:r w:rsidR="00A2710C">
        <w:rPr>
          <w:noProof/>
        </w:rPr>
        <w:t>60</w:t>
      </w:r>
      <w:r w:rsidR="00ED469A">
        <w:fldChar w:fldCharType="end"/>
      </w:r>
      <w:r>
        <w:t xml:space="preserve">: </w:t>
      </w:r>
      <w:r w:rsidR="005C0D8A">
        <w:t xml:space="preserve">Nested elements of </w:t>
      </w:r>
      <w:r w:rsidR="0093733B" w:rsidRPr="006915F6">
        <w:rPr>
          <w:rStyle w:val="elementdeftypeChar"/>
          <w:b/>
        </w:rPr>
        <w:t>&lt;connection_0d&gt;</w:t>
      </w:r>
      <w:r w:rsidR="00EB74AE" w:rsidRPr="00EB74AE">
        <w:rPr>
          <w:rStyle w:val="elementdeftypeChar"/>
          <w:rFonts w:asciiTheme="minorHAnsi" w:hAnsiTheme="minorHAnsi" w:cstheme="minorHAnsi"/>
          <w:b/>
          <w:i w:val="0"/>
          <w:sz w:val="20"/>
        </w:rPr>
        <w:t xml:space="preserve"> for </w:t>
      </w:r>
      <w:r w:rsidR="00EB74AE" w:rsidRPr="00EB74AE">
        <w:rPr>
          <w:rStyle w:val="elementdeftypeChar"/>
        </w:rPr>
        <w:t>&lt;gumdrop/&gt;</w:t>
      </w:r>
      <w:bookmarkEnd w:id="1132"/>
      <w:bookmarkEnd w:id="1133"/>
      <w:bookmarkEnd w:id="1134"/>
    </w:p>
    <w:p w14:paraId="70B91E5F" w14:textId="77777777" w:rsidR="002E60CB" w:rsidRPr="00226A3F" w:rsidRDefault="002E60CB" w:rsidP="002E60CB">
      <w:pPr>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gumdrop/</w:t>
      </w:r>
      <w:r w:rsidRPr="00226A3F">
        <w:rPr>
          <w:rFonts w:ascii="Courier New" w:hAnsi="Courier New" w:cs="Courier New"/>
          <w:b/>
          <w:i/>
          <w:sz w:val="18"/>
          <w:szCs w:val="18"/>
        </w:rPr>
        <w:t>&gt;</w:t>
      </w:r>
      <w:r w:rsidRPr="00226A3F">
        <w:t xml:space="preserve"> with</w:t>
      </w:r>
      <w:r w:rsidRPr="00226A3F">
        <w:rPr>
          <w:rFonts w:cs="Courier New"/>
          <w:szCs w:val="22"/>
        </w:rPr>
        <w:t xml:space="preserve"> </w:t>
      </w:r>
      <w:r w:rsidR="005C0D8A">
        <w:rPr>
          <w:rFonts w:cs="Courier New"/>
          <w:szCs w:val="22"/>
        </w:rPr>
        <w:t>following attributes</w:t>
      </w:r>
      <w:r w:rsidRPr="00226A3F">
        <w:rPr>
          <w:rFonts w:ascii="Courier New" w:hAnsi="Courier New" w:cs="Courier New"/>
          <w:b/>
          <w:i/>
          <w:sz w:val="18"/>
          <w:szCs w:val="18"/>
        </w:rPr>
        <w:t>:</w:t>
      </w:r>
      <w:r w:rsidRPr="00226A3F">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2E60CB" w:rsidRPr="00226A3F" w14:paraId="0D924AD7" w14:textId="77777777" w:rsidTr="00D43112">
        <w:trPr>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8CF2664"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0071D2"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1B2E33"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C83B1D" w14:textId="378C7910" w:rsidR="002E60CB" w:rsidRPr="00226A3F" w:rsidRDefault="000E60DF" w:rsidP="0088515B">
            <w:pPr>
              <w:keepNext/>
              <w:rPr>
                <w:b/>
                <w:i/>
              </w:rPr>
            </w:pPr>
            <w:r>
              <w:rPr>
                <w:b/>
                <w:i/>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90802E" w14:textId="77777777" w:rsidR="002E60CB" w:rsidRPr="00226A3F" w:rsidRDefault="002E60CB" w:rsidP="0088515B">
            <w:pPr>
              <w:keepNext/>
              <w:rPr>
                <w:b/>
                <w:i/>
              </w:rPr>
            </w:pPr>
            <w:r w:rsidRPr="00226A3F">
              <w:rPr>
                <w:b/>
                <w:i/>
              </w:rPr>
              <w:t>Constraint</w:t>
            </w:r>
          </w:p>
        </w:tc>
      </w:tr>
      <w:tr w:rsidR="002E60CB" w:rsidRPr="00226A3F" w14:paraId="0679CD5A" w14:textId="77777777" w:rsidTr="00D43112">
        <w:trPr>
          <w:jc w:val="center"/>
        </w:trPr>
        <w:tc>
          <w:tcPr>
            <w:tcW w:w="1661" w:type="dxa"/>
            <w:shd w:val="clear" w:color="auto" w:fill="auto"/>
          </w:tcPr>
          <w:p w14:paraId="404DE3AF" w14:textId="77777777" w:rsidR="002E60CB" w:rsidRPr="00226A3F" w:rsidRDefault="002E60CB" w:rsidP="0088515B">
            <w:pPr>
              <w:rPr>
                <w:sz w:val="20"/>
                <w:szCs w:val="20"/>
              </w:rPr>
            </w:pPr>
            <w:r w:rsidRPr="00226A3F">
              <w:rPr>
                <w:sz w:val="20"/>
                <w:szCs w:val="20"/>
              </w:rPr>
              <w:t>diameter</w:t>
            </w:r>
          </w:p>
        </w:tc>
        <w:tc>
          <w:tcPr>
            <w:tcW w:w="1559" w:type="dxa"/>
            <w:shd w:val="clear" w:color="auto" w:fill="auto"/>
          </w:tcPr>
          <w:p w14:paraId="072498A7" w14:textId="77777777" w:rsidR="002E60CB" w:rsidRPr="00226A3F" w:rsidRDefault="002E60CB" w:rsidP="0088515B">
            <w:pPr>
              <w:rPr>
                <w:sz w:val="20"/>
                <w:szCs w:val="20"/>
              </w:rPr>
            </w:pPr>
            <w:r w:rsidRPr="00226A3F">
              <w:rPr>
                <w:sz w:val="20"/>
                <w:szCs w:val="20"/>
              </w:rPr>
              <w:t>Floating point</w:t>
            </w:r>
          </w:p>
        </w:tc>
        <w:tc>
          <w:tcPr>
            <w:tcW w:w="1559" w:type="dxa"/>
          </w:tcPr>
          <w:p w14:paraId="2200FD9C"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1B0E1354" w14:textId="77777777" w:rsidR="002E60CB" w:rsidRPr="00226A3F" w:rsidRDefault="002E60CB" w:rsidP="0088515B">
            <w:pPr>
              <w:rPr>
                <w:sz w:val="20"/>
                <w:szCs w:val="20"/>
              </w:rPr>
            </w:pPr>
            <w:r w:rsidRPr="00226A3F">
              <w:rPr>
                <w:sz w:val="20"/>
                <w:szCs w:val="20"/>
              </w:rPr>
              <w:t>Optional</w:t>
            </w:r>
          </w:p>
        </w:tc>
        <w:tc>
          <w:tcPr>
            <w:tcW w:w="2980" w:type="dxa"/>
            <w:shd w:val="clear" w:color="auto" w:fill="auto"/>
          </w:tcPr>
          <w:p w14:paraId="06084633" w14:textId="77777777" w:rsidR="002E60CB" w:rsidRPr="00226A3F" w:rsidRDefault="002E60CB" w:rsidP="0088515B">
            <w:pPr>
              <w:rPr>
                <w:sz w:val="20"/>
                <w:szCs w:val="20"/>
              </w:rPr>
            </w:pPr>
            <w:r w:rsidRPr="00226A3F">
              <w:rPr>
                <w:sz w:val="20"/>
                <w:szCs w:val="20"/>
              </w:rPr>
              <w:t>-</w:t>
            </w:r>
          </w:p>
        </w:tc>
      </w:tr>
      <w:tr w:rsidR="002E60CB" w:rsidRPr="00226A3F" w14:paraId="070EBD7C" w14:textId="77777777" w:rsidTr="00D43112">
        <w:trPr>
          <w:jc w:val="center"/>
        </w:trPr>
        <w:tc>
          <w:tcPr>
            <w:tcW w:w="1661" w:type="dxa"/>
            <w:shd w:val="clear" w:color="auto" w:fill="auto"/>
          </w:tcPr>
          <w:p w14:paraId="09C7995D" w14:textId="77777777" w:rsidR="002E60CB" w:rsidRPr="00226A3F" w:rsidRDefault="002E60CB" w:rsidP="0088515B">
            <w:pPr>
              <w:rPr>
                <w:sz w:val="20"/>
                <w:szCs w:val="20"/>
              </w:rPr>
            </w:pPr>
            <w:r w:rsidRPr="00226A3F">
              <w:rPr>
                <w:sz w:val="20"/>
                <w:szCs w:val="20"/>
              </w:rPr>
              <w:t>mass</w:t>
            </w:r>
          </w:p>
        </w:tc>
        <w:tc>
          <w:tcPr>
            <w:tcW w:w="1559" w:type="dxa"/>
            <w:shd w:val="clear" w:color="auto" w:fill="auto"/>
          </w:tcPr>
          <w:p w14:paraId="495349F2" w14:textId="77777777" w:rsidR="002E60CB" w:rsidRPr="00226A3F" w:rsidRDefault="002E60CB" w:rsidP="0088515B">
            <w:pPr>
              <w:rPr>
                <w:sz w:val="20"/>
                <w:szCs w:val="20"/>
              </w:rPr>
            </w:pPr>
            <w:r w:rsidRPr="00226A3F">
              <w:rPr>
                <w:sz w:val="20"/>
                <w:szCs w:val="20"/>
              </w:rPr>
              <w:t>Floating point</w:t>
            </w:r>
          </w:p>
        </w:tc>
        <w:tc>
          <w:tcPr>
            <w:tcW w:w="1559" w:type="dxa"/>
          </w:tcPr>
          <w:p w14:paraId="1B48957E"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4A9BCEAD" w14:textId="77777777" w:rsidR="002E60CB" w:rsidRPr="00226A3F" w:rsidRDefault="002E60CB" w:rsidP="0088515B">
            <w:pPr>
              <w:rPr>
                <w:sz w:val="20"/>
                <w:szCs w:val="20"/>
              </w:rPr>
            </w:pPr>
            <w:r w:rsidRPr="00226A3F">
              <w:rPr>
                <w:sz w:val="20"/>
                <w:szCs w:val="20"/>
              </w:rPr>
              <w:t>Optional</w:t>
            </w:r>
          </w:p>
        </w:tc>
        <w:tc>
          <w:tcPr>
            <w:tcW w:w="2980" w:type="dxa"/>
            <w:shd w:val="clear" w:color="auto" w:fill="auto"/>
          </w:tcPr>
          <w:p w14:paraId="56549CC3" w14:textId="77777777" w:rsidR="002E60CB" w:rsidRPr="00226A3F" w:rsidRDefault="002E60CB" w:rsidP="0088515B">
            <w:pPr>
              <w:rPr>
                <w:sz w:val="20"/>
                <w:szCs w:val="20"/>
              </w:rPr>
            </w:pPr>
            <w:r w:rsidRPr="00226A3F">
              <w:rPr>
                <w:sz w:val="20"/>
                <w:szCs w:val="20"/>
              </w:rPr>
              <w:t>-</w:t>
            </w:r>
          </w:p>
        </w:tc>
      </w:tr>
      <w:tr w:rsidR="002E60CB" w:rsidRPr="00226A3F" w14:paraId="5E4B04C4" w14:textId="77777777" w:rsidTr="00D43112">
        <w:trPr>
          <w:jc w:val="center"/>
        </w:trPr>
        <w:tc>
          <w:tcPr>
            <w:tcW w:w="1661" w:type="dxa"/>
            <w:shd w:val="clear" w:color="auto" w:fill="auto"/>
          </w:tcPr>
          <w:p w14:paraId="5B87ECF3" w14:textId="77777777" w:rsidR="002E60CB" w:rsidRPr="00226A3F" w:rsidRDefault="002E60CB" w:rsidP="0088515B">
            <w:pPr>
              <w:rPr>
                <w:sz w:val="20"/>
                <w:szCs w:val="20"/>
              </w:rPr>
            </w:pPr>
            <w:r>
              <w:rPr>
                <w:sz w:val="20"/>
                <w:szCs w:val="20"/>
              </w:rPr>
              <w:t>material</w:t>
            </w:r>
          </w:p>
        </w:tc>
        <w:tc>
          <w:tcPr>
            <w:tcW w:w="1559" w:type="dxa"/>
            <w:shd w:val="clear" w:color="auto" w:fill="auto"/>
          </w:tcPr>
          <w:p w14:paraId="089A1B3E" w14:textId="77777777" w:rsidR="002E60CB" w:rsidRPr="00226A3F" w:rsidRDefault="002E60CB" w:rsidP="0088515B">
            <w:pPr>
              <w:rPr>
                <w:sz w:val="20"/>
                <w:szCs w:val="20"/>
              </w:rPr>
            </w:pPr>
            <w:r>
              <w:rPr>
                <w:sz w:val="20"/>
                <w:szCs w:val="20"/>
              </w:rPr>
              <w:t>Alphanumeric</w:t>
            </w:r>
          </w:p>
        </w:tc>
        <w:tc>
          <w:tcPr>
            <w:tcW w:w="1559" w:type="dxa"/>
          </w:tcPr>
          <w:p w14:paraId="1B13E1C2" w14:textId="1F3C374F" w:rsidR="002E60CB" w:rsidRPr="00226A3F" w:rsidRDefault="00FC2263" w:rsidP="0088515B">
            <w:pPr>
              <w:rPr>
                <w:sz w:val="20"/>
                <w:szCs w:val="20"/>
              </w:rPr>
            </w:pPr>
            <w:r>
              <w:rPr>
                <w:sz w:val="20"/>
                <w:szCs w:val="20"/>
              </w:rPr>
              <w:t>Alphanumeric</w:t>
            </w:r>
          </w:p>
        </w:tc>
        <w:tc>
          <w:tcPr>
            <w:tcW w:w="1276" w:type="dxa"/>
            <w:shd w:val="clear" w:color="auto" w:fill="auto"/>
          </w:tcPr>
          <w:p w14:paraId="64C886D9" w14:textId="77777777" w:rsidR="002E60CB" w:rsidRPr="00226A3F" w:rsidRDefault="002E60CB" w:rsidP="0088515B">
            <w:pPr>
              <w:rPr>
                <w:sz w:val="20"/>
                <w:szCs w:val="20"/>
              </w:rPr>
            </w:pPr>
            <w:r>
              <w:rPr>
                <w:sz w:val="20"/>
                <w:szCs w:val="20"/>
              </w:rPr>
              <w:t>Optional</w:t>
            </w:r>
          </w:p>
        </w:tc>
        <w:tc>
          <w:tcPr>
            <w:tcW w:w="2980" w:type="dxa"/>
            <w:shd w:val="clear" w:color="auto" w:fill="auto"/>
          </w:tcPr>
          <w:p w14:paraId="7BEA1596" w14:textId="77777777" w:rsidR="002E60CB" w:rsidRPr="00226A3F" w:rsidRDefault="002E60CB" w:rsidP="0088515B">
            <w:pPr>
              <w:keepNext/>
              <w:rPr>
                <w:sz w:val="20"/>
                <w:szCs w:val="20"/>
              </w:rPr>
            </w:pPr>
            <w:r>
              <w:rPr>
                <w:sz w:val="20"/>
                <w:szCs w:val="20"/>
              </w:rPr>
              <w:t>-</w:t>
            </w:r>
          </w:p>
        </w:tc>
      </w:tr>
    </w:tbl>
    <w:p w14:paraId="7F02B4FB" w14:textId="5535ACF5" w:rsidR="002E60CB" w:rsidRDefault="002E60CB" w:rsidP="001003F7">
      <w:pPr>
        <w:pStyle w:val="Beschriftung"/>
        <w:spacing w:before="60"/>
      </w:pPr>
      <w:bookmarkStart w:id="1135" w:name="_Toc3566469"/>
      <w:bookmarkStart w:id="1136" w:name="_Toc34747470"/>
      <w:bookmarkStart w:id="1137" w:name="_Toc39880792"/>
      <w:r>
        <w:lastRenderedPageBreak/>
        <w:t xml:space="preserve">Table </w:t>
      </w:r>
      <w:r w:rsidR="00ED469A">
        <w:fldChar w:fldCharType="begin"/>
      </w:r>
      <w:r w:rsidR="00ED469A">
        <w:instrText xml:space="preserve"> SEQ Table \* ARABIC </w:instrText>
      </w:r>
      <w:r w:rsidR="00ED469A">
        <w:fldChar w:fldCharType="separate"/>
      </w:r>
      <w:r w:rsidR="00A2710C">
        <w:rPr>
          <w:noProof/>
        </w:rPr>
        <w:t>61</w:t>
      </w:r>
      <w:r w:rsidR="00ED469A">
        <w:fldChar w:fldCharType="end"/>
      </w:r>
      <w:r>
        <w:t>: Attributes</w:t>
      </w:r>
      <w:r>
        <w:rPr>
          <w:noProof/>
        </w:rPr>
        <w:t xml:space="preserve"> of element </w:t>
      </w:r>
      <w:r w:rsidRPr="00611340">
        <w:rPr>
          <w:rFonts w:ascii="Courier New" w:hAnsi="Courier New" w:cs="Courier New"/>
          <w:bCs w:val="0"/>
          <w:i/>
          <w:sz w:val="18"/>
          <w:szCs w:val="18"/>
        </w:rPr>
        <w:t>&lt;gumdrop/&gt;</w:t>
      </w:r>
      <w:bookmarkEnd w:id="1135"/>
      <w:bookmarkEnd w:id="1136"/>
      <w:bookmarkEnd w:id="1137"/>
    </w:p>
    <w:p w14:paraId="25E602F6" w14:textId="77777777" w:rsidR="002E60CB" w:rsidRPr="005D241A" w:rsidRDefault="006915F6" w:rsidP="00B90690">
      <w:pPr>
        <w:pStyle w:val="Listenabsatz"/>
        <w:numPr>
          <w:ilvl w:val="0"/>
          <w:numId w:val="39"/>
        </w:numPr>
        <w:spacing w:before="120"/>
        <w:jc w:val="both"/>
        <w:rPr>
          <w:lang w:val="en-US"/>
        </w:rPr>
      </w:pPr>
      <w:r w:rsidRPr="006915F6">
        <w:rPr>
          <w:rStyle w:val="elementdeftypeChar"/>
          <w:lang w:eastAsia="en-GB"/>
        </w:rPr>
        <w:t>diameter</w:t>
      </w:r>
      <w:r w:rsidRPr="005D241A">
        <w:rPr>
          <w:lang w:val="en-US"/>
        </w:rPr>
        <w:t xml:space="preserve">: </w:t>
      </w:r>
      <w:r w:rsidR="002E60CB" w:rsidRPr="005D241A">
        <w:rPr>
          <w:lang w:val="en-US"/>
        </w:rPr>
        <w:t xml:space="preserve">The diameter of a gumdrop is specified by the attribute </w:t>
      </w:r>
      <w:r w:rsidR="002E60CB" w:rsidRPr="005D241A">
        <w:rPr>
          <w:rFonts w:ascii="Courier New" w:hAnsi="Courier New" w:cs="Courier New"/>
          <w:i/>
          <w:sz w:val="18"/>
          <w:szCs w:val="18"/>
          <w:lang w:val="en-US"/>
        </w:rPr>
        <w:t>diameter</w:t>
      </w:r>
      <w:r w:rsidR="002E60CB" w:rsidRPr="005D241A">
        <w:rPr>
          <w:lang w:val="en-US"/>
        </w:rPr>
        <w:t xml:space="preserve"> for the child element of </w:t>
      </w:r>
      <w:r w:rsidR="002E60CB" w:rsidRPr="005D241A">
        <w:rPr>
          <w:rFonts w:ascii="Courier New" w:hAnsi="Courier New" w:cs="Courier New"/>
          <w:b/>
          <w:i/>
          <w:sz w:val="18"/>
          <w:szCs w:val="18"/>
          <w:lang w:val="en-US"/>
        </w:rPr>
        <w:t>&lt;connection_0d&gt;</w:t>
      </w:r>
      <w:r w:rsidR="002E60CB" w:rsidRPr="005D241A">
        <w:rPr>
          <w:lang w:val="en-US"/>
        </w:rPr>
        <w:t xml:space="preserve">. It specifies the diameter of the adhesive material </w:t>
      </w:r>
      <w:r w:rsidR="002E60CB" w:rsidRPr="005D241A">
        <w:rPr>
          <w:i/>
          <w:lang w:val="en-US"/>
        </w:rPr>
        <w:t>after</w:t>
      </w:r>
      <w:r w:rsidR="002E60CB" w:rsidRPr="005D241A">
        <w:rPr>
          <w:lang w:val="en-US"/>
        </w:rPr>
        <w:t xml:space="preserve"> manufacturing. </w:t>
      </w:r>
    </w:p>
    <w:p w14:paraId="040C61ED" w14:textId="77777777" w:rsidR="002E60CB" w:rsidRPr="005D241A" w:rsidRDefault="002E60CB" w:rsidP="00B90690">
      <w:pPr>
        <w:pStyle w:val="Listenabsatz"/>
        <w:numPr>
          <w:ilvl w:val="0"/>
          <w:numId w:val="39"/>
        </w:numPr>
        <w:spacing w:before="120"/>
        <w:rPr>
          <w:lang w:val="en-US"/>
        </w:rPr>
      </w:pPr>
      <w:r w:rsidRPr="006915F6">
        <w:rPr>
          <w:rStyle w:val="elementdeftypeChar"/>
          <w:lang w:eastAsia="en-GB"/>
        </w:rPr>
        <w:t>mass</w:t>
      </w:r>
      <w:r w:rsidRPr="005D241A">
        <w:rPr>
          <w:lang w:val="en-US"/>
        </w:rPr>
        <w:t>:</w:t>
      </w:r>
      <w:r w:rsidR="006915F6" w:rsidRPr="005D241A">
        <w:rPr>
          <w:lang w:val="en-US"/>
        </w:rPr>
        <w:t xml:space="preserve"> </w:t>
      </w:r>
      <w:r w:rsidRPr="005D241A">
        <w:rPr>
          <w:lang w:val="en-US"/>
        </w:rPr>
        <w:t>This is the mass of the glue attached.</w:t>
      </w:r>
    </w:p>
    <w:p w14:paraId="6A156A4E" w14:textId="77777777" w:rsidR="002E60CB" w:rsidRPr="00226A3F" w:rsidRDefault="002E60CB" w:rsidP="00B90690">
      <w:pPr>
        <w:pStyle w:val="Listenabsatz"/>
        <w:numPr>
          <w:ilvl w:val="0"/>
          <w:numId w:val="39"/>
        </w:numPr>
        <w:spacing w:before="120"/>
        <w:jc w:val="both"/>
      </w:pPr>
      <w:r w:rsidRPr="006915F6">
        <w:rPr>
          <w:rStyle w:val="elementdeftypeChar"/>
          <w:lang w:eastAsia="en-GB"/>
        </w:rPr>
        <w:t>material</w:t>
      </w:r>
      <w:r w:rsidRPr="005D241A">
        <w:rPr>
          <w:lang w:val="en-US"/>
        </w:rPr>
        <w:t xml:space="preserve">: the name of the adhesive material according to CAD/PDM. For CAE applications, another label from a reduced data base may be applicable. </w:t>
      </w:r>
      <w:r w:rsidRPr="008275F2">
        <w:t xml:space="preserve">This is to be stored in </w:t>
      </w:r>
      <w:r w:rsidRPr="00E02A74">
        <w:rPr>
          <w:rStyle w:val="elementdeftypeChar"/>
        </w:rPr>
        <w:t>&lt;appdata/&gt;</w:t>
      </w:r>
      <w:r w:rsidRPr="008275F2">
        <w:t>.</w:t>
      </w:r>
    </w:p>
    <w:p w14:paraId="529C2ECB" w14:textId="77777777" w:rsidR="002E60CB" w:rsidRPr="00226A3F" w:rsidRDefault="002E60CB" w:rsidP="00EB74AE">
      <w:pPr>
        <w:pStyle w:val="Example"/>
        <w:keepNext/>
        <w:keepLines/>
        <w:spacing w:before="120"/>
      </w:pPr>
      <w:r w:rsidRPr="00226A3F">
        <w:t xml:space="preserve">Example: </w:t>
      </w:r>
    </w:p>
    <w:p w14:paraId="4CBBF045" w14:textId="77777777" w:rsidR="002E60CB" w:rsidRPr="00226A3F" w:rsidRDefault="002E60CB" w:rsidP="00EB74AE">
      <w:pPr>
        <w:pStyle w:val="XMLCode"/>
        <w:keepNext/>
        <w:keepLines/>
      </w:pPr>
    </w:p>
    <w:p w14:paraId="60FD6EB1" w14:textId="4D3C673F" w:rsidR="002E60CB" w:rsidRDefault="002E60CB" w:rsidP="00EB74AE">
      <w:pPr>
        <w:pStyle w:val="XMLCode"/>
        <w:keepNext/>
        <w:keepLines/>
      </w:pPr>
      <w:r w:rsidRPr="00226A3F">
        <w:t>&lt;connection_0d label=</w:t>
      </w:r>
      <w:r w:rsidR="00194316">
        <w:t>"</w:t>
      </w:r>
      <w:r w:rsidR="00FA50F5">
        <w:t>DROP</w:t>
      </w:r>
      <w:r w:rsidRPr="00226A3F">
        <w:t>_2123921</w:t>
      </w:r>
      <w:r w:rsidR="00194316">
        <w:t>"</w:t>
      </w:r>
      <w:r w:rsidRPr="00226A3F">
        <w:t>&gt;</w:t>
      </w:r>
    </w:p>
    <w:p w14:paraId="758C5E27" w14:textId="559BBEEA" w:rsidR="00B6367A" w:rsidRPr="00226A3F" w:rsidRDefault="00B6367A" w:rsidP="00EB74AE">
      <w:pPr>
        <w:pStyle w:val="XMLCode"/>
        <w:keepNext/>
        <w:keepLines/>
      </w:pPr>
      <w:r>
        <w:t xml:space="preserve">    </w:t>
      </w:r>
      <w:r w:rsidRPr="00B6367A">
        <w:rPr>
          <w:color w:val="FF0000"/>
        </w:rPr>
        <w:t>&lt;!-- Assumed Unit system with mass</w:t>
      </w:r>
      <w:r w:rsidR="00A943B8">
        <w:rPr>
          <w:color w:val="FF0000"/>
        </w:rPr>
        <w:t xml:space="preserve"> attribute with value=</w:t>
      </w:r>
      <w:r w:rsidR="00194316">
        <w:rPr>
          <w:color w:val="FF0000"/>
        </w:rPr>
        <w:t>"</w:t>
      </w:r>
      <w:r w:rsidRPr="00B6367A">
        <w:rPr>
          <w:color w:val="FF0000"/>
        </w:rPr>
        <w:t>kg</w:t>
      </w:r>
      <w:r w:rsidR="00194316">
        <w:rPr>
          <w:color w:val="FF0000"/>
        </w:rPr>
        <w:t>"</w:t>
      </w:r>
      <w:r w:rsidRPr="00B6367A">
        <w:rPr>
          <w:color w:val="FF0000"/>
        </w:rPr>
        <w:t xml:space="preserve"> --&gt;</w:t>
      </w:r>
    </w:p>
    <w:p w14:paraId="250506EA" w14:textId="37B84933" w:rsidR="002E60CB" w:rsidRPr="00226A3F" w:rsidRDefault="002E60CB" w:rsidP="00EB74AE">
      <w:pPr>
        <w:pStyle w:val="XMLCode"/>
        <w:keepNext/>
        <w:keepLines/>
        <w:rPr>
          <w:b/>
          <w:color w:val="0070C0"/>
        </w:rPr>
      </w:pPr>
      <w:r w:rsidRPr="00226A3F">
        <w:t xml:space="preserve">    </w:t>
      </w:r>
      <w:r w:rsidRPr="008275F2">
        <w:rPr>
          <w:b/>
          <w:color w:val="0070C0"/>
        </w:rPr>
        <w:t>&lt;gumdrop diameter=</w:t>
      </w:r>
      <w:r w:rsidR="00194316">
        <w:rPr>
          <w:b/>
          <w:color w:val="0070C0"/>
        </w:rPr>
        <w:t>"</w:t>
      </w:r>
      <w:r w:rsidRPr="008275F2">
        <w:rPr>
          <w:b/>
          <w:color w:val="0070C0"/>
        </w:rPr>
        <w:t>5.0</w:t>
      </w:r>
      <w:r w:rsidR="00194316">
        <w:rPr>
          <w:b/>
          <w:color w:val="0070C0"/>
        </w:rPr>
        <w:t>"</w:t>
      </w:r>
      <w:r w:rsidRPr="008275F2">
        <w:rPr>
          <w:b/>
          <w:color w:val="0070C0"/>
        </w:rPr>
        <w:t xml:space="preserve"> mass=</w:t>
      </w:r>
      <w:r w:rsidR="00194316">
        <w:rPr>
          <w:b/>
          <w:color w:val="0070C0"/>
        </w:rPr>
        <w:t>"</w:t>
      </w:r>
      <w:r w:rsidR="00CD5998">
        <w:rPr>
          <w:b/>
          <w:color w:val="0070C0"/>
        </w:rPr>
        <w:t>0.00</w:t>
      </w:r>
      <w:r w:rsidRPr="008275F2">
        <w:rPr>
          <w:b/>
          <w:color w:val="0070C0"/>
        </w:rPr>
        <w:t>33</w:t>
      </w:r>
      <w:r w:rsidR="00194316">
        <w:rPr>
          <w:b/>
          <w:color w:val="0070C0"/>
        </w:rPr>
        <w:t>"</w:t>
      </w:r>
      <w:r w:rsidRPr="008275F2">
        <w:rPr>
          <w:b/>
          <w:color w:val="0070C0"/>
        </w:rPr>
        <w:t xml:space="preserve"> </w:t>
      </w:r>
      <w:r>
        <w:rPr>
          <w:b/>
          <w:color w:val="0070C0"/>
        </w:rPr>
        <w:t>material</w:t>
      </w:r>
      <w:r w:rsidRPr="008275F2">
        <w:rPr>
          <w:b/>
          <w:color w:val="0070C0"/>
        </w:rPr>
        <w:t>=</w:t>
      </w:r>
      <w:r w:rsidR="00194316">
        <w:rPr>
          <w:b/>
          <w:color w:val="0070C0"/>
        </w:rPr>
        <w:t>"</w:t>
      </w:r>
      <w:r w:rsidRPr="008275F2">
        <w:rPr>
          <w:b/>
          <w:color w:val="0070C0"/>
        </w:rPr>
        <w:t>CAD_Material</w:t>
      </w:r>
      <w:r w:rsidR="00194316">
        <w:rPr>
          <w:b/>
          <w:color w:val="0070C0"/>
        </w:rPr>
        <w:t>"</w:t>
      </w:r>
      <w:r w:rsidR="006966C3">
        <w:rPr>
          <w:b/>
          <w:color w:val="0070C0"/>
        </w:rPr>
        <w:t xml:space="preserve"> </w:t>
      </w:r>
      <w:r w:rsidRPr="008275F2">
        <w:rPr>
          <w:b/>
          <w:color w:val="0070C0"/>
        </w:rPr>
        <w:t>/&gt;</w:t>
      </w:r>
    </w:p>
    <w:p w14:paraId="4CE70584" w14:textId="77777777" w:rsidR="002E60CB" w:rsidRPr="00226A3F" w:rsidRDefault="002E60CB" w:rsidP="00EB74AE">
      <w:pPr>
        <w:pStyle w:val="XMLCode"/>
        <w:keepNext/>
        <w:keepLines/>
      </w:pPr>
      <w:r w:rsidRPr="00226A3F">
        <w:t xml:space="preserve">    &lt;loc&gt; 1645.83 821.145 616.585 &lt;/loc&gt;</w:t>
      </w:r>
    </w:p>
    <w:p w14:paraId="55CB6FDE" w14:textId="77777777" w:rsidR="002E60CB" w:rsidRPr="00226A3F" w:rsidRDefault="002E60CB" w:rsidP="00EB74AE">
      <w:pPr>
        <w:pStyle w:val="XMLCode"/>
        <w:keepNext/>
        <w:keepLines/>
      </w:pPr>
      <w:r w:rsidRPr="00226A3F">
        <w:t xml:space="preserve">    &lt;appdata&gt;</w:t>
      </w:r>
    </w:p>
    <w:p w14:paraId="788F8C75" w14:textId="77777777" w:rsidR="002E60CB" w:rsidRPr="00226A3F" w:rsidRDefault="002E60CB" w:rsidP="00EB74AE">
      <w:pPr>
        <w:pStyle w:val="XMLCode"/>
        <w:keepNext/>
        <w:keepLines/>
      </w:pPr>
      <w:r w:rsidRPr="00226A3F">
        <w:t xml:space="preserve">        ...</w:t>
      </w:r>
    </w:p>
    <w:p w14:paraId="360C6B87" w14:textId="77777777" w:rsidR="002E60CB" w:rsidRPr="00226A3F" w:rsidRDefault="002E60CB" w:rsidP="00EB74AE">
      <w:pPr>
        <w:pStyle w:val="XMLCode"/>
        <w:keepNext/>
        <w:keepLines/>
      </w:pPr>
      <w:r w:rsidRPr="00226A3F">
        <w:t xml:space="preserve">    &lt;/appdata&gt;</w:t>
      </w:r>
    </w:p>
    <w:p w14:paraId="1585D9CF" w14:textId="77777777" w:rsidR="002E1524" w:rsidRDefault="002E60CB" w:rsidP="00EB74AE">
      <w:pPr>
        <w:pStyle w:val="XMLCode"/>
        <w:keepNext/>
        <w:keepLines/>
      </w:pPr>
      <w:r w:rsidRPr="00226A3F">
        <w:t>&lt;/connection_0d&gt;</w:t>
      </w:r>
    </w:p>
    <w:p w14:paraId="4B01A3C7" w14:textId="77777777" w:rsidR="003E46C4" w:rsidRDefault="003E46C4" w:rsidP="005147FB">
      <w:pPr>
        <w:pStyle w:val="XMLCode"/>
      </w:pPr>
    </w:p>
    <w:p w14:paraId="18F4F15F" w14:textId="77777777" w:rsidR="000F30B3" w:rsidRDefault="003E46C4" w:rsidP="003E46C4">
      <w:pPr>
        <w:pStyle w:val="berschrift2"/>
      </w:pPr>
      <w:bookmarkStart w:id="1138" w:name="_Toc428456279"/>
      <w:bookmarkStart w:id="1139" w:name="_Toc3556993"/>
      <w:bookmarkStart w:id="1140" w:name="_Toc34747243"/>
      <w:bookmarkStart w:id="1141" w:name="_Toc39880558"/>
      <w:bookmarkEnd w:id="1138"/>
      <w:r>
        <w:t>Clinches</w:t>
      </w:r>
      <w:bookmarkEnd w:id="1139"/>
      <w:bookmarkEnd w:id="1140"/>
      <w:bookmarkEnd w:id="1141"/>
    </w:p>
    <w:p w14:paraId="07DC8875" w14:textId="77777777" w:rsidR="003E46C4" w:rsidRDefault="003E46C4" w:rsidP="00FA6813">
      <w:pPr>
        <w:spacing w:after="0"/>
        <w:jc w:val="both"/>
      </w:pPr>
      <w:r>
        <w:t>Clinching is a mechanical, cold forming fastening method to join sheet metal without additional</w:t>
      </w:r>
      <w:r w:rsidR="00FA6813">
        <w:t xml:space="preserve"> </w:t>
      </w:r>
      <w:r w:rsidR="00D67DC2">
        <w:t>components</w:t>
      </w:r>
      <w:r>
        <w:t>, using special tools to plastically form a mechanical interlock between the sheets.</w:t>
      </w:r>
      <w:r>
        <w:rPr>
          <w:rStyle w:val="Funotenzeichen"/>
        </w:rPr>
        <w:footnoteReference w:id="16"/>
      </w:r>
    </w:p>
    <w:p w14:paraId="326B93CC" w14:textId="77777777" w:rsidR="00A911FC" w:rsidRDefault="00A911FC" w:rsidP="00FA6813">
      <w:pPr>
        <w:spacing w:after="0"/>
        <w:jc w:val="both"/>
      </w:pPr>
      <w:r>
        <w:t xml:space="preserve">In general, clinching is applied in case of lightweight metals because of they can be welded in poor </w:t>
      </w:r>
      <w:r w:rsidR="00FA6813">
        <w:t>q</w:t>
      </w:r>
      <w:r>
        <w:t>uality or not at all. This joining technique can be cost-effective alternative to spot welding for specific steel structures.</w:t>
      </w:r>
      <w:r w:rsidR="00FA6813">
        <w:t xml:space="preserve"> Such joints can be found on Air Conditioning Tube fixation or Air Bag Assemblies.</w:t>
      </w:r>
    </w:p>
    <w:p w14:paraId="6411C1CA" w14:textId="77777777" w:rsidR="003E46C4" w:rsidRDefault="003E46C4" w:rsidP="003E46C4">
      <w:pPr>
        <w:spacing w:after="0"/>
        <w:jc w:val="both"/>
      </w:pPr>
      <w:r>
        <w:t>As result, the cross section of a clinch may look like this:</w:t>
      </w:r>
    </w:p>
    <w:p w14:paraId="18444391" w14:textId="77777777" w:rsidR="00D67DC2" w:rsidRDefault="00D67DC2" w:rsidP="00D67DC2">
      <w:pPr>
        <w:keepNext/>
        <w:spacing w:before="120" w:after="0"/>
        <w:jc w:val="center"/>
      </w:pPr>
      <w:r>
        <w:rPr>
          <w:noProof/>
          <w:lang w:eastAsia="en-US"/>
        </w:rPr>
        <w:drawing>
          <wp:inline distT="0" distB="0" distL="0" distR="0" wp14:anchorId="03937406" wp14:editId="48A7B50E">
            <wp:extent cx="3640129" cy="1531454"/>
            <wp:effectExtent l="0" t="0" r="0" b="0"/>
            <wp:docPr id="303" name="Picture 303" descr="Schematic representation of the clinching op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Schematic representation of the clinching operation"/>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640074" cy="1531431"/>
                    </a:xfrm>
                    <a:prstGeom prst="rect">
                      <a:avLst/>
                    </a:prstGeom>
                    <a:noFill/>
                    <a:ln>
                      <a:noFill/>
                    </a:ln>
                  </pic:spPr>
                </pic:pic>
              </a:graphicData>
            </a:graphic>
          </wp:inline>
        </w:drawing>
      </w:r>
    </w:p>
    <w:p w14:paraId="0DE0DBB5" w14:textId="6BA46D4F" w:rsidR="003E46C4" w:rsidRDefault="00D67DC2" w:rsidP="00D67DC2">
      <w:pPr>
        <w:pStyle w:val="Beschriftung"/>
      </w:pPr>
      <w:bookmarkStart w:id="1142" w:name="_Toc3557110"/>
      <w:bookmarkStart w:id="1143" w:name="_Toc34747361"/>
      <w:bookmarkStart w:id="1144" w:name="_Toc39880680"/>
      <w:r>
        <w:t xml:space="preserve">Figure </w:t>
      </w:r>
      <w:r>
        <w:fldChar w:fldCharType="begin"/>
      </w:r>
      <w:r>
        <w:instrText xml:space="preserve"> SEQ Figure \* ARABIC </w:instrText>
      </w:r>
      <w:r>
        <w:fldChar w:fldCharType="separate"/>
      </w:r>
      <w:r w:rsidR="00A2710C">
        <w:rPr>
          <w:noProof/>
        </w:rPr>
        <w:t>33</w:t>
      </w:r>
      <w:r>
        <w:fldChar w:fldCharType="end"/>
      </w:r>
      <w:r>
        <w:t xml:space="preserve">: </w:t>
      </w:r>
      <w:r w:rsidRPr="00D67DC2">
        <w:t>Schematic representation of the clinching operation</w:t>
      </w:r>
      <w:bookmarkEnd w:id="1142"/>
      <w:bookmarkEnd w:id="1143"/>
      <w:bookmarkEnd w:id="1144"/>
    </w:p>
    <w:p w14:paraId="065973EB" w14:textId="77777777" w:rsidR="00D67DC2" w:rsidRDefault="00D67DC2" w:rsidP="00D67DC2">
      <w:pPr>
        <w:keepNext/>
        <w:spacing w:after="0"/>
        <w:ind w:left="-851"/>
        <w:jc w:val="center"/>
      </w:pPr>
      <w:r>
        <w:rPr>
          <w:noProof/>
          <w:lang w:eastAsia="en-US"/>
        </w:rPr>
        <w:lastRenderedPageBreak/>
        <w:drawing>
          <wp:inline distT="0" distB="0" distL="0" distR="0" wp14:anchorId="291FFFC2" wp14:editId="64D9C8E7">
            <wp:extent cx="3950898" cy="1362974"/>
            <wp:effectExtent l="0" t="0" r="0" b="889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0"/>
                    <a:srcRect b="56103"/>
                    <a:stretch/>
                  </pic:blipFill>
                  <pic:spPr bwMode="auto">
                    <a:xfrm>
                      <a:off x="0" y="0"/>
                      <a:ext cx="3949218" cy="1362394"/>
                    </a:xfrm>
                    <a:prstGeom prst="rect">
                      <a:avLst/>
                    </a:prstGeom>
                    <a:ln>
                      <a:noFill/>
                    </a:ln>
                    <a:extLst>
                      <a:ext uri="{53640926-AAD7-44D8-BBD7-CCE9431645EC}">
                        <a14:shadowObscured xmlns:a14="http://schemas.microsoft.com/office/drawing/2010/main"/>
                      </a:ext>
                    </a:extLst>
                  </pic:spPr>
                </pic:pic>
              </a:graphicData>
            </a:graphic>
          </wp:inline>
        </w:drawing>
      </w:r>
    </w:p>
    <w:p w14:paraId="30C0A496" w14:textId="77777777" w:rsidR="0029433C" w:rsidRDefault="0029433C" w:rsidP="00D67DC2">
      <w:pPr>
        <w:keepNext/>
        <w:spacing w:after="0"/>
        <w:ind w:left="-851"/>
        <w:jc w:val="center"/>
      </w:pPr>
      <w:r>
        <w:rPr>
          <w:noProof/>
          <w:lang w:eastAsia="en-US"/>
        </w:rPr>
        <w:drawing>
          <wp:inline distT="0" distB="0" distL="0" distR="0" wp14:anchorId="5C8FEA2A" wp14:editId="11FD3890">
            <wp:extent cx="3950898" cy="1259457"/>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0"/>
                    <a:srcRect t="59437"/>
                    <a:stretch/>
                  </pic:blipFill>
                  <pic:spPr bwMode="auto">
                    <a:xfrm>
                      <a:off x="0" y="0"/>
                      <a:ext cx="3949218" cy="1258921"/>
                    </a:xfrm>
                    <a:prstGeom prst="rect">
                      <a:avLst/>
                    </a:prstGeom>
                    <a:ln>
                      <a:noFill/>
                    </a:ln>
                    <a:extLst>
                      <a:ext uri="{53640926-AAD7-44D8-BBD7-CCE9431645EC}">
                        <a14:shadowObscured xmlns:a14="http://schemas.microsoft.com/office/drawing/2010/main"/>
                      </a:ext>
                    </a:extLst>
                  </pic:spPr>
                </pic:pic>
              </a:graphicData>
            </a:graphic>
          </wp:inline>
        </w:drawing>
      </w:r>
    </w:p>
    <w:p w14:paraId="6976DA64" w14:textId="21E8E512" w:rsidR="00D67DC2" w:rsidRDefault="00D67DC2" w:rsidP="00D67DC2">
      <w:pPr>
        <w:pStyle w:val="Beschriftung"/>
      </w:pPr>
      <w:bookmarkStart w:id="1145" w:name="_Ref428794448"/>
      <w:bookmarkStart w:id="1146" w:name="_Ref428794398"/>
      <w:bookmarkStart w:id="1147" w:name="_Toc3557111"/>
      <w:bookmarkStart w:id="1148" w:name="_Toc34747362"/>
      <w:bookmarkStart w:id="1149" w:name="_Toc39880681"/>
      <w:r>
        <w:t xml:space="preserve">Figure </w:t>
      </w:r>
      <w:r>
        <w:fldChar w:fldCharType="begin"/>
      </w:r>
      <w:r>
        <w:instrText xml:space="preserve"> SEQ Figure \* ARABIC </w:instrText>
      </w:r>
      <w:r>
        <w:fldChar w:fldCharType="separate"/>
      </w:r>
      <w:r w:rsidR="00A2710C">
        <w:rPr>
          <w:noProof/>
        </w:rPr>
        <w:t>34</w:t>
      </w:r>
      <w:r>
        <w:fldChar w:fldCharType="end"/>
      </w:r>
      <w:bookmarkEnd w:id="1145"/>
      <w:r>
        <w:t xml:space="preserve">: </w:t>
      </w:r>
      <w:r w:rsidRPr="00D67DC2">
        <w:t>Clinch Joint Dimensions</w:t>
      </w:r>
      <w:bookmarkEnd w:id="1146"/>
      <w:bookmarkEnd w:id="1147"/>
      <w:bookmarkEnd w:id="1148"/>
      <w:bookmarkEnd w:id="1149"/>
    </w:p>
    <w:p w14:paraId="0FA52E9C" w14:textId="77777777" w:rsidR="00E41964" w:rsidRDefault="00E41964" w:rsidP="00E41964">
      <w:pPr>
        <w:keepNext/>
        <w:autoSpaceDE w:val="0"/>
        <w:autoSpaceDN w:val="0"/>
        <w:adjustRightInd w:val="0"/>
        <w:spacing w:after="0"/>
        <w:jc w:val="center"/>
      </w:pPr>
      <w:r>
        <w:rPr>
          <w:noProof/>
          <w:lang w:eastAsia="en-US"/>
        </w:rPr>
        <w:drawing>
          <wp:inline distT="0" distB="0" distL="0" distR="0" wp14:anchorId="4F544CF0" wp14:editId="3A6F9C58">
            <wp:extent cx="2720909" cy="1834495"/>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2734807" cy="1843865"/>
                    </a:xfrm>
                    <a:prstGeom prst="rect">
                      <a:avLst/>
                    </a:prstGeom>
                  </pic:spPr>
                </pic:pic>
              </a:graphicData>
            </a:graphic>
          </wp:inline>
        </w:drawing>
      </w:r>
    </w:p>
    <w:p w14:paraId="4EF9C8F3" w14:textId="55CAF03A" w:rsidR="00C34000" w:rsidRDefault="00E41964" w:rsidP="00E41964">
      <w:pPr>
        <w:pStyle w:val="Beschriftung"/>
        <w:spacing w:before="120"/>
        <w:rPr>
          <w:rFonts w:cs="Calibri"/>
          <w:szCs w:val="22"/>
          <w:lang w:eastAsia="en-GB"/>
        </w:rPr>
      </w:pPr>
      <w:bookmarkStart w:id="1150" w:name="_Ref428798660"/>
      <w:bookmarkStart w:id="1151" w:name="_Toc3557112"/>
      <w:bookmarkStart w:id="1152" w:name="_Toc34747363"/>
      <w:bookmarkStart w:id="1153" w:name="_Toc39880682"/>
      <w:r>
        <w:t xml:space="preserve">Figure </w:t>
      </w:r>
      <w:r>
        <w:fldChar w:fldCharType="begin"/>
      </w:r>
      <w:r>
        <w:instrText xml:space="preserve"> SEQ Figure \* ARABIC </w:instrText>
      </w:r>
      <w:r>
        <w:fldChar w:fldCharType="separate"/>
      </w:r>
      <w:r w:rsidR="00A2710C">
        <w:rPr>
          <w:noProof/>
        </w:rPr>
        <w:t>35</w:t>
      </w:r>
      <w:r>
        <w:fldChar w:fldCharType="end"/>
      </w:r>
      <w:bookmarkEnd w:id="1150"/>
      <w:r>
        <w:t>: TOX (left) and BTM’s Tog-L-Loc system</w:t>
      </w:r>
      <w:r>
        <w:rPr>
          <w:rStyle w:val="Funotenzeichen"/>
        </w:rPr>
        <w:footnoteReference w:id="17"/>
      </w:r>
      <w:bookmarkEnd w:id="1151"/>
      <w:bookmarkEnd w:id="1152"/>
      <w:bookmarkEnd w:id="1153"/>
    </w:p>
    <w:p w14:paraId="5F9EE78B" w14:textId="414439E8" w:rsidR="00D67DC2" w:rsidRDefault="00D67DC2" w:rsidP="00D67DC2">
      <w:pPr>
        <w:autoSpaceDE w:val="0"/>
        <w:autoSpaceDN w:val="0"/>
        <w:adjustRightInd w:val="0"/>
        <w:spacing w:after="0"/>
        <w:jc w:val="both"/>
        <w:rPr>
          <w:rFonts w:cs="Calibri"/>
          <w:szCs w:val="22"/>
          <w:lang w:eastAsia="en-GB"/>
        </w:rPr>
      </w:pPr>
      <w:r>
        <w:rPr>
          <w:rFonts w:cs="Calibri"/>
          <w:szCs w:val="22"/>
          <w:lang w:eastAsia="en-GB"/>
        </w:rPr>
        <w:t xml:space="preserve">One can imagine this cross section rotated around its vertical axis, giving a pan-shaped round clinch in 3 dimensions. Alternatively, this cross section could be the look at an open edge of two stacked sheets. The shape’s height reduces, as we proceed </w:t>
      </w:r>
      <w:r w:rsidR="00194316">
        <w:rPr>
          <w:rFonts w:cs="Calibri"/>
          <w:szCs w:val="22"/>
          <w:lang w:eastAsia="en-GB"/>
        </w:rPr>
        <w:t>"</w:t>
      </w:r>
      <w:r>
        <w:rPr>
          <w:rFonts w:cs="Calibri"/>
          <w:szCs w:val="22"/>
          <w:lang w:eastAsia="en-GB"/>
        </w:rPr>
        <w:t>behind the paper</w:t>
      </w:r>
      <w:r w:rsidR="00194316">
        <w:rPr>
          <w:rFonts w:cs="Calibri"/>
          <w:szCs w:val="22"/>
          <w:lang w:eastAsia="en-GB"/>
        </w:rPr>
        <w:t>"</w:t>
      </w:r>
      <w:r>
        <w:rPr>
          <w:rFonts w:cs="Calibri"/>
          <w:szCs w:val="22"/>
          <w:lang w:eastAsia="en-GB"/>
        </w:rPr>
        <w:t>, resulting in a wedge-shaped 3 dimensional contour.</w:t>
      </w:r>
    </w:p>
    <w:p w14:paraId="6E25B475" w14:textId="77777777" w:rsidR="00D67DC2" w:rsidRDefault="00D67DC2" w:rsidP="0029433C">
      <w:pPr>
        <w:autoSpaceDE w:val="0"/>
        <w:autoSpaceDN w:val="0"/>
        <w:adjustRightInd w:val="0"/>
        <w:spacing w:after="0"/>
        <w:jc w:val="both"/>
        <w:rPr>
          <w:rFonts w:cs="Calibri"/>
          <w:szCs w:val="22"/>
          <w:lang w:eastAsia="en-GB"/>
        </w:rPr>
      </w:pPr>
      <w:r>
        <w:rPr>
          <w:rFonts w:cs="Calibri"/>
          <w:szCs w:val="22"/>
          <w:lang w:eastAsia="en-GB"/>
        </w:rPr>
        <w:t>Obviously, a wide range of geometrical shapes, produced by as many different tools, is possible.</w:t>
      </w:r>
      <w:r w:rsidR="004B1ED4">
        <w:rPr>
          <w:rFonts w:cs="Calibri"/>
          <w:szCs w:val="22"/>
          <w:lang w:eastAsia="en-GB"/>
        </w:rPr>
        <w:t xml:space="preserve"> </w:t>
      </w:r>
      <w:r>
        <w:rPr>
          <w:rFonts w:cs="Calibri"/>
          <w:szCs w:val="22"/>
          <w:lang w:eastAsia="en-GB"/>
        </w:rPr>
        <w:t>Hence, we cannot define an enumeration of all clinches, but must describe them by OEM specific</w:t>
      </w:r>
      <w:r w:rsidR="004B1ED4">
        <w:rPr>
          <w:rFonts w:cs="Calibri"/>
          <w:szCs w:val="22"/>
          <w:lang w:eastAsia="en-GB"/>
        </w:rPr>
        <w:t xml:space="preserve"> </w:t>
      </w:r>
      <w:r>
        <w:rPr>
          <w:rFonts w:cs="Calibri"/>
          <w:szCs w:val="22"/>
          <w:lang w:eastAsia="en-GB"/>
        </w:rPr>
        <w:t>alphanumeric names. Same is valid for the strength of the clinch, in terms of its strength class.</w:t>
      </w:r>
    </w:p>
    <w:p w14:paraId="3788DB19" w14:textId="77777777" w:rsidR="00D67DC2" w:rsidRDefault="00D67DC2" w:rsidP="0029433C">
      <w:pPr>
        <w:autoSpaceDE w:val="0"/>
        <w:autoSpaceDN w:val="0"/>
        <w:adjustRightInd w:val="0"/>
        <w:spacing w:before="120"/>
        <w:jc w:val="both"/>
        <w:rPr>
          <w:rFonts w:cs="Calibri"/>
          <w:szCs w:val="22"/>
          <w:lang w:eastAsia="en-GB"/>
        </w:rPr>
      </w:pPr>
      <w:r>
        <w:rPr>
          <w:rFonts w:cs="Calibri"/>
          <w:szCs w:val="22"/>
          <w:lang w:eastAsia="en-GB"/>
        </w:rPr>
        <w:t xml:space="preserve">A clinch is denoted by an element </w:t>
      </w:r>
      <w:r w:rsidRPr="00D67DC2">
        <w:rPr>
          <w:rStyle w:val="elementdeftypeChar"/>
        </w:rPr>
        <w:t>&lt;clinch/&gt;</w:t>
      </w:r>
      <w:r>
        <w:rPr>
          <w:rFonts w:cs="Calibri"/>
          <w:szCs w:val="22"/>
          <w:lang w:eastAsia="en-GB"/>
        </w:rPr>
        <w:t>. This element 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D3072A" w:rsidRPr="00226A3F" w14:paraId="371D7981" w14:textId="77777777" w:rsidTr="00D3072A">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4A2BD2" w14:textId="77777777" w:rsidR="00D3072A" w:rsidRPr="00226A3F" w:rsidRDefault="00D3072A" w:rsidP="0097183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7FD3AE" w14:textId="77777777" w:rsidR="00D3072A" w:rsidRPr="00226A3F" w:rsidRDefault="00D3072A" w:rsidP="0097183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8A37B" w14:textId="230D273E" w:rsidR="00D3072A" w:rsidRPr="00226A3F" w:rsidRDefault="000E60DF" w:rsidP="0097183B">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D4ADD4" w14:textId="77777777" w:rsidR="00D3072A" w:rsidRPr="00226A3F" w:rsidRDefault="00D3072A" w:rsidP="0097183B">
            <w:pPr>
              <w:keepNext/>
              <w:rPr>
                <w:b/>
                <w:i/>
              </w:rPr>
            </w:pPr>
            <w:r w:rsidRPr="00226A3F">
              <w:rPr>
                <w:b/>
                <w:i/>
              </w:rPr>
              <w:t>Constraint</w:t>
            </w:r>
          </w:p>
        </w:tc>
      </w:tr>
      <w:tr w:rsidR="00C47EC3" w:rsidRPr="00226A3F" w14:paraId="5405BAE1" w14:textId="77777777" w:rsidTr="00D3072A">
        <w:trPr>
          <w:jc w:val="center"/>
        </w:trPr>
        <w:tc>
          <w:tcPr>
            <w:tcW w:w="2111" w:type="dxa"/>
            <w:shd w:val="clear" w:color="auto" w:fill="auto"/>
            <w:vAlign w:val="bottom"/>
          </w:tcPr>
          <w:p w14:paraId="00CB1B64" w14:textId="2CFB5C70" w:rsidR="00C47EC3" w:rsidRPr="00226A3F" w:rsidRDefault="00C47EC3" w:rsidP="0097183B">
            <w:pPr>
              <w:rPr>
                <w:sz w:val="20"/>
                <w:szCs w:val="20"/>
              </w:rPr>
            </w:pPr>
            <w:r>
              <w:rPr>
                <w:sz w:val="20"/>
                <w:szCs w:val="20"/>
              </w:rPr>
              <w:t>clinch</w:t>
            </w:r>
          </w:p>
        </w:tc>
        <w:tc>
          <w:tcPr>
            <w:tcW w:w="1559" w:type="dxa"/>
            <w:shd w:val="clear" w:color="auto" w:fill="auto"/>
            <w:vAlign w:val="bottom"/>
          </w:tcPr>
          <w:p w14:paraId="0AE6706C" w14:textId="4AA7337D" w:rsidR="00C47EC3" w:rsidRPr="00226A3F" w:rsidRDefault="00C47EC3" w:rsidP="0097183B">
            <w:pPr>
              <w:rPr>
                <w:sz w:val="20"/>
                <w:szCs w:val="20"/>
              </w:rPr>
            </w:pPr>
            <w:r w:rsidRPr="00226A3F">
              <w:rPr>
                <w:sz w:val="20"/>
                <w:szCs w:val="20"/>
              </w:rPr>
              <w:t>1</w:t>
            </w:r>
          </w:p>
        </w:tc>
        <w:tc>
          <w:tcPr>
            <w:tcW w:w="1276" w:type="dxa"/>
            <w:shd w:val="clear" w:color="auto" w:fill="auto"/>
            <w:vAlign w:val="bottom"/>
          </w:tcPr>
          <w:p w14:paraId="45738F57" w14:textId="6AE679B5" w:rsidR="00C47EC3" w:rsidRPr="00226A3F" w:rsidRDefault="00C47EC3" w:rsidP="0097183B">
            <w:pPr>
              <w:rPr>
                <w:sz w:val="20"/>
                <w:szCs w:val="20"/>
              </w:rPr>
            </w:pPr>
            <w:r w:rsidRPr="00226A3F">
              <w:rPr>
                <w:sz w:val="20"/>
                <w:szCs w:val="20"/>
              </w:rPr>
              <w:t>Optional</w:t>
            </w:r>
          </w:p>
        </w:tc>
        <w:tc>
          <w:tcPr>
            <w:tcW w:w="3526" w:type="dxa"/>
            <w:shd w:val="clear" w:color="auto" w:fill="auto"/>
            <w:vAlign w:val="bottom"/>
          </w:tcPr>
          <w:p w14:paraId="7D4ED31B" w14:textId="4AA02D10" w:rsidR="00C47EC3" w:rsidRPr="00226A3F" w:rsidRDefault="00C47EC3" w:rsidP="0097183B">
            <w:pPr>
              <w:rPr>
                <w:sz w:val="20"/>
                <w:szCs w:val="20"/>
              </w:rPr>
            </w:pPr>
            <w:r w:rsidRPr="00226A3F">
              <w:rPr>
                <w:sz w:val="20"/>
                <w:szCs w:val="20"/>
              </w:rPr>
              <w:t>-</w:t>
            </w:r>
          </w:p>
        </w:tc>
      </w:tr>
      <w:tr w:rsidR="00C47EC3" w:rsidRPr="00226A3F" w14:paraId="53A127E3"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ADF1E2E" w14:textId="20CF1BC7" w:rsidR="00C47EC3" w:rsidRPr="00226A3F" w:rsidRDefault="00C47EC3" w:rsidP="0097183B">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5C95BFBF" w14:textId="1D215EFA" w:rsidR="00C47EC3" w:rsidRPr="00226A3F" w:rsidRDefault="00C47EC3" w:rsidP="0097183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7E9F819" w14:textId="11BEC9F1" w:rsidR="00C47EC3" w:rsidRPr="00226A3F" w:rsidRDefault="00C47EC3" w:rsidP="0097183B">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5DFBEA2" w14:textId="7A2BE5C8" w:rsidR="00C47EC3" w:rsidRPr="00226A3F" w:rsidRDefault="00C47EC3" w:rsidP="0097183B">
            <w:pPr>
              <w:rPr>
                <w:sz w:val="20"/>
                <w:szCs w:val="20"/>
              </w:rPr>
            </w:pPr>
            <w:r w:rsidRPr="00226A3F">
              <w:rPr>
                <w:sz w:val="20"/>
                <w:szCs w:val="20"/>
              </w:rPr>
              <w:t>-</w:t>
            </w:r>
          </w:p>
        </w:tc>
      </w:tr>
      <w:tr w:rsidR="00C47EC3" w:rsidRPr="00226A3F" w14:paraId="65A8F15E"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88423E7" w14:textId="09C5B2D0" w:rsidR="00C47EC3" w:rsidRPr="00226A3F" w:rsidRDefault="00C47EC3" w:rsidP="0097183B">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0623919" w14:textId="41DAA691" w:rsidR="00C47EC3" w:rsidRPr="00226A3F" w:rsidRDefault="00C47EC3"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335484D" w14:textId="3ED84C9B" w:rsidR="00C47EC3" w:rsidRPr="00226A3F" w:rsidRDefault="00C47EC3" w:rsidP="0097183B">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E23921A" w14:textId="0D51FC46" w:rsidR="00C47EC3" w:rsidRPr="00226A3F" w:rsidRDefault="00C47EC3" w:rsidP="0097183B">
            <w:pPr>
              <w:rPr>
                <w:sz w:val="20"/>
                <w:szCs w:val="20"/>
              </w:rPr>
            </w:pPr>
            <w:r w:rsidRPr="00226A3F">
              <w:rPr>
                <w:sz w:val="20"/>
                <w:szCs w:val="20"/>
              </w:rPr>
              <w:t>-</w:t>
            </w:r>
          </w:p>
        </w:tc>
      </w:tr>
      <w:tr w:rsidR="008239EA" w:rsidRPr="00226A3F" w14:paraId="7121DBEC"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5E3D712" w14:textId="3AFED329" w:rsidR="008239EA" w:rsidRPr="00226A3F" w:rsidRDefault="008239EA" w:rsidP="0097183B">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0BEA2BC" w14:textId="5CF7B16C" w:rsidR="008239EA" w:rsidDel="009050D3"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C75CDEE" w14:textId="255E5ACC" w:rsidR="008239EA" w:rsidRPr="00226A3F" w:rsidRDefault="008239EA" w:rsidP="0097183B">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E69EFCF" w14:textId="2FCE006E" w:rsidR="008239EA" w:rsidRPr="00226A3F" w:rsidRDefault="008239EA" w:rsidP="0097183B">
            <w:pPr>
              <w:rPr>
                <w:sz w:val="20"/>
                <w:szCs w:val="20"/>
              </w:rPr>
            </w:pPr>
            <w:r>
              <w:rPr>
                <w:sz w:val="20"/>
                <w:szCs w:val="20"/>
              </w:rPr>
              <w:t>-</w:t>
            </w:r>
          </w:p>
        </w:tc>
      </w:tr>
      <w:tr w:rsidR="00C47EC3" w:rsidRPr="00226A3F" w14:paraId="22056B46" w14:textId="77777777" w:rsidTr="00D3072A">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1D40A228" w14:textId="65D60E8D" w:rsidR="00C47EC3" w:rsidRPr="00226A3F" w:rsidRDefault="00C47EC3" w:rsidP="0097183B">
            <w:pPr>
              <w:rPr>
                <w:sz w:val="20"/>
                <w:szCs w:val="20"/>
              </w:rPr>
            </w:pPr>
            <w:r>
              <w:rPr>
                <w:rFonts w:cs="Calibri"/>
                <w:sz w:val="20"/>
                <w:szCs w:val="20"/>
                <w:lang w:eastAsia="en-GB"/>
              </w:rPr>
              <w:lastRenderedPageBreak/>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399876F" w14:textId="7C34E4FC" w:rsidR="00C47EC3" w:rsidRPr="00226A3F" w:rsidRDefault="00C47EC3" w:rsidP="0097183B">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3EDA24A" w14:textId="611B6BD3" w:rsidR="00C47EC3" w:rsidRPr="00226A3F" w:rsidRDefault="00C47EC3" w:rsidP="0097183B">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0E77B91E" w14:textId="60B68EC4" w:rsidR="00C47EC3" w:rsidRPr="00226A3F" w:rsidRDefault="00C47EC3" w:rsidP="0097183B">
            <w:pPr>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2710C">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A2710C" w:rsidRPr="00A2710C">
              <w:rPr>
                <w:sz w:val="20"/>
                <w:szCs w:val="20"/>
              </w:rPr>
              <w:t xml:space="preserve">Custom Attributes </w:t>
            </w:r>
            <w:r w:rsidR="00A2710C" w:rsidRPr="007331A4">
              <w:t>list</w:t>
            </w:r>
            <w:r w:rsidRPr="003D0E42">
              <w:rPr>
                <w:rFonts w:cs="Calibri"/>
                <w:sz w:val="20"/>
                <w:szCs w:val="20"/>
                <w:lang w:eastAsia="en-GB"/>
              </w:rPr>
              <w:fldChar w:fldCharType="end"/>
            </w:r>
          </w:p>
        </w:tc>
      </w:tr>
    </w:tbl>
    <w:p w14:paraId="44F118D2" w14:textId="222DD6E5" w:rsidR="00D3072A" w:rsidRDefault="00D3072A" w:rsidP="00D3072A">
      <w:pPr>
        <w:pStyle w:val="Beschriftung"/>
        <w:spacing w:before="120"/>
        <w:rPr>
          <w:rStyle w:val="elementdeftypeChar"/>
          <w:b/>
        </w:rPr>
      </w:pPr>
      <w:bookmarkStart w:id="1154" w:name="_Toc3566470"/>
      <w:bookmarkStart w:id="1155" w:name="_Toc34747471"/>
      <w:bookmarkStart w:id="1156" w:name="_Toc39880793"/>
      <w:r>
        <w:t xml:space="preserve">Table </w:t>
      </w:r>
      <w:r w:rsidR="00ED469A">
        <w:fldChar w:fldCharType="begin"/>
      </w:r>
      <w:r w:rsidR="00ED469A">
        <w:instrText xml:space="preserve"> SEQ Table \* ARABIC </w:instrText>
      </w:r>
      <w:r w:rsidR="00ED469A">
        <w:fldChar w:fldCharType="separate"/>
      </w:r>
      <w:r w:rsidR="00A2710C">
        <w:rPr>
          <w:noProof/>
        </w:rPr>
        <w:t>62</w:t>
      </w:r>
      <w:r w:rsidR="00ED469A">
        <w:fldChar w:fldCharType="end"/>
      </w:r>
      <w:r w:rsidR="004B1ED4">
        <w:t xml:space="preserve">: Nested elements of </w:t>
      </w:r>
      <w:r w:rsidR="004B1ED4" w:rsidRPr="004B1ED4">
        <w:rPr>
          <w:rStyle w:val="elementdeftypeChar"/>
          <w:b/>
        </w:rPr>
        <w:t>&lt;</w:t>
      </w:r>
      <w:r w:rsidR="004B1ED4">
        <w:rPr>
          <w:rStyle w:val="elementdeftypeChar"/>
          <w:b/>
        </w:rPr>
        <w:t>connection_0d</w:t>
      </w:r>
      <w:r w:rsidR="004B1ED4" w:rsidRPr="004B1ED4">
        <w:rPr>
          <w:rStyle w:val="elementdeftypeChar"/>
          <w:b/>
        </w:rPr>
        <w:t>/&gt;</w:t>
      </w:r>
      <w:r w:rsidR="004B1ED4">
        <w:t xml:space="preserve"> for </w:t>
      </w:r>
      <w:r w:rsidR="004B1ED4" w:rsidRPr="004B1ED4">
        <w:rPr>
          <w:rStyle w:val="elementdeftypeChar"/>
          <w:b/>
        </w:rPr>
        <w:t>&lt;clinch/&gt;</w:t>
      </w:r>
      <w:bookmarkEnd w:id="1154"/>
      <w:bookmarkEnd w:id="1155"/>
      <w:bookmarkEnd w:id="1156"/>
    </w:p>
    <w:p w14:paraId="70521990" w14:textId="77777777" w:rsidR="004B1ED4" w:rsidRDefault="007D0EA8" w:rsidP="004B1ED4">
      <w:pPr>
        <w:rPr>
          <w:rFonts w:ascii="Courier" w:hAnsi="Courier" w:cs="Courier"/>
          <w:b/>
          <w:bCs/>
          <w:iCs/>
          <w:sz w:val="18"/>
          <w:szCs w:val="18"/>
          <w:lang w:eastAsia="en-GB"/>
        </w:rPr>
      </w:pPr>
      <w:r>
        <w:rPr>
          <w:rFonts w:cs="Calibri"/>
          <w:szCs w:val="22"/>
          <w:lang w:eastAsia="en-GB"/>
        </w:rPr>
        <w:t xml:space="preserve">XML specification of </w:t>
      </w:r>
      <w:r w:rsidRPr="007D0EA8">
        <w:rPr>
          <w:rStyle w:val="elementdeftypeChar"/>
        </w:rPr>
        <w:t xml:space="preserve">&lt;clinch/&gt; </w:t>
      </w:r>
      <w:r>
        <w:rPr>
          <w:rFonts w:cs="Calibri"/>
          <w:szCs w:val="22"/>
          <w:lang w:eastAsia="en-GB"/>
        </w:rPr>
        <w:t>element</w:t>
      </w:r>
      <w:r w:rsidRPr="007D0EA8">
        <w:rPr>
          <w:rFonts w:ascii="Courier" w:hAnsi="Courier" w:cs="Courier"/>
          <w:b/>
          <w:bCs/>
          <w:iCs/>
          <w:sz w:val="18"/>
          <w:szCs w:val="18"/>
          <w:lang w:eastAsia="en-GB"/>
        </w:rPr>
        <w: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68"/>
        <w:gridCol w:w="1417"/>
        <w:gridCol w:w="1418"/>
        <w:gridCol w:w="1134"/>
        <w:gridCol w:w="3098"/>
      </w:tblGrid>
      <w:tr w:rsidR="007D0EA8" w:rsidRPr="00226A3F" w14:paraId="65E87549" w14:textId="77777777" w:rsidTr="00545164">
        <w:trPr>
          <w:tblHeader/>
          <w:jc w:val="center"/>
        </w:trPr>
        <w:tc>
          <w:tcPr>
            <w:tcW w:w="196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AB8B06" w14:textId="77777777" w:rsidR="007D0EA8" w:rsidRPr="00226A3F" w:rsidRDefault="007D0EA8" w:rsidP="0097183B">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011344" w14:textId="77777777" w:rsidR="007D0EA8" w:rsidRPr="00226A3F" w:rsidRDefault="007D0EA8" w:rsidP="0097183B">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4CC004" w14:textId="77777777" w:rsidR="007D0EA8" w:rsidRPr="00226A3F" w:rsidRDefault="007D0EA8" w:rsidP="0097183B">
            <w:pPr>
              <w:keepNext/>
              <w:rPr>
                <w:b/>
                <w:i/>
              </w:rPr>
            </w:pPr>
            <w:r w:rsidRPr="00226A3F">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6F28A8" w14:textId="14418F5C" w:rsidR="007D0EA8" w:rsidRPr="00226A3F" w:rsidRDefault="000E60DF" w:rsidP="0097183B">
            <w:pPr>
              <w:keepNext/>
              <w:rPr>
                <w:b/>
                <w:i/>
              </w:rPr>
            </w:pPr>
            <w:r>
              <w:rPr>
                <w:b/>
                <w:i/>
              </w:rPr>
              <w:t>Use</w:t>
            </w:r>
          </w:p>
        </w:tc>
        <w:tc>
          <w:tcPr>
            <w:tcW w:w="30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776849" w14:textId="77777777" w:rsidR="007D0EA8" w:rsidRPr="00226A3F" w:rsidRDefault="007D0EA8" w:rsidP="0097183B">
            <w:pPr>
              <w:keepNext/>
              <w:rPr>
                <w:b/>
                <w:i/>
              </w:rPr>
            </w:pPr>
            <w:r w:rsidRPr="00226A3F">
              <w:rPr>
                <w:b/>
                <w:i/>
              </w:rPr>
              <w:t>Constraint</w:t>
            </w:r>
          </w:p>
        </w:tc>
      </w:tr>
      <w:tr w:rsidR="007D0EA8" w:rsidRPr="00226A3F" w14:paraId="64CFB73F" w14:textId="77777777" w:rsidTr="00545164">
        <w:trPr>
          <w:jc w:val="center"/>
        </w:trPr>
        <w:tc>
          <w:tcPr>
            <w:tcW w:w="1968" w:type="dxa"/>
            <w:shd w:val="clear" w:color="auto" w:fill="auto"/>
          </w:tcPr>
          <w:p w14:paraId="21E85746" w14:textId="77777777" w:rsidR="007D0EA8" w:rsidRPr="00226A3F" w:rsidRDefault="006239BA" w:rsidP="0097183B">
            <w:pPr>
              <w:rPr>
                <w:sz w:val="20"/>
                <w:szCs w:val="20"/>
              </w:rPr>
            </w:pPr>
            <w:r>
              <w:rPr>
                <w:sz w:val="20"/>
                <w:szCs w:val="20"/>
              </w:rPr>
              <w:t>clinch_type</w:t>
            </w:r>
          </w:p>
        </w:tc>
        <w:tc>
          <w:tcPr>
            <w:tcW w:w="1417" w:type="dxa"/>
            <w:shd w:val="clear" w:color="auto" w:fill="auto"/>
          </w:tcPr>
          <w:p w14:paraId="6968E587" w14:textId="77777777" w:rsidR="007D0EA8" w:rsidRPr="00226A3F" w:rsidRDefault="00A64232" w:rsidP="0097183B">
            <w:pPr>
              <w:rPr>
                <w:sz w:val="20"/>
                <w:szCs w:val="20"/>
              </w:rPr>
            </w:pPr>
            <w:r>
              <w:rPr>
                <w:sz w:val="20"/>
                <w:szCs w:val="20"/>
              </w:rPr>
              <w:t>Alphanumeric</w:t>
            </w:r>
          </w:p>
        </w:tc>
        <w:tc>
          <w:tcPr>
            <w:tcW w:w="1418" w:type="dxa"/>
          </w:tcPr>
          <w:p w14:paraId="783A68B8" w14:textId="77777777" w:rsidR="007D0EA8" w:rsidRPr="00226A3F" w:rsidRDefault="00A64232" w:rsidP="0097183B">
            <w:pPr>
              <w:rPr>
                <w:sz w:val="20"/>
                <w:szCs w:val="20"/>
              </w:rPr>
            </w:pPr>
            <w:r>
              <w:rPr>
                <w:sz w:val="20"/>
                <w:szCs w:val="20"/>
              </w:rPr>
              <w:t>Alphanumeric</w:t>
            </w:r>
          </w:p>
        </w:tc>
        <w:tc>
          <w:tcPr>
            <w:tcW w:w="1134" w:type="dxa"/>
            <w:shd w:val="clear" w:color="auto" w:fill="auto"/>
          </w:tcPr>
          <w:p w14:paraId="73D064A2" w14:textId="77777777" w:rsidR="007D0EA8" w:rsidRPr="00226A3F" w:rsidRDefault="007D0EA8" w:rsidP="0097183B">
            <w:pPr>
              <w:rPr>
                <w:sz w:val="20"/>
                <w:szCs w:val="20"/>
              </w:rPr>
            </w:pPr>
            <w:r w:rsidRPr="00226A3F">
              <w:rPr>
                <w:sz w:val="20"/>
                <w:szCs w:val="20"/>
              </w:rPr>
              <w:t>Optional</w:t>
            </w:r>
          </w:p>
        </w:tc>
        <w:tc>
          <w:tcPr>
            <w:tcW w:w="3098" w:type="dxa"/>
            <w:shd w:val="clear" w:color="auto" w:fill="auto"/>
          </w:tcPr>
          <w:p w14:paraId="1CB19C8E" w14:textId="77777777" w:rsidR="007D0EA8" w:rsidRPr="00226A3F" w:rsidRDefault="00F52C26" w:rsidP="0097183B">
            <w:pPr>
              <w:rPr>
                <w:sz w:val="20"/>
                <w:szCs w:val="20"/>
              </w:rPr>
            </w:pPr>
            <w:r>
              <w:rPr>
                <w:sz w:val="20"/>
                <w:szCs w:val="20"/>
              </w:rPr>
              <w:t>-</w:t>
            </w:r>
          </w:p>
        </w:tc>
      </w:tr>
      <w:tr w:rsidR="007D0EA8" w:rsidRPr="00226A3F" w14:paraId="20A97A53" w14:textId="77777777" w:rsidTr="00545164">
        <w:trPr>
          <w:jc w:val="center"/>
        </w:trPr>
        <w:tc>
          <w:tcPr>
            <w:tcW w:w="1968" w:type="dxa"/>
            <w:shd w:val="clear" w:color="auto" w:fill="auto"/>
          </w:tcPr>
          <w:p w14:paraId="0FB5C68E" w14:textId="77777777" w:rsidR="007D0EA8" w:rsidRPr="00226A3F" w:rsidRDefault="006239BA" w:rsidP="0097183B">
            <w:pPr>
              <w:rPr>
                <w:sz w:val="20"/>
                <w:szCs w:val="20"/>
              </w:rPr>
            </w:pPr>
            <w:r>
              <w:rPr>
                <w:sz w:val="20"/>
                <w:szCs w:val="20"/>
              </w:rPr>
              <w:t>strength_class</w:t>
            </w:r>
          </w:p>
        </w:tc>
        <w:tc>
          <w:tcPr>
            <w:tcW w:w="1417" w:type="dxa"/>
            <w:shd w:val="clear" w:color="auto" w:fill="auto"/>
          </w:tcPr>
          <w:p w14:paraId="4B8EE0D2" w14:textId="77777777" w:rsidR="007D0EA8" w:rsidRPr="00226A3F" w:rsidRDefault="00A64232" w:rsidP="0097183B">
            <w:pPr>
              <w:rPr>
                <w:sz w:val="20"/>
                <w:szCs w:val="20"/>
              </w:rPr>
            </w:pPr>
            <w:r>
              <w:rPr>
                <w:sz w:val="20"/>
                <w:szCs w:val="20"/>
              </w:rPr>
              <w:t>Alphanumeric</w:t>
            </w:r>
          </w:p>
        </w:tc>
        <w:tc>
          <w:tcPr>
            <w:tcW w:w="1418" w:type="dxa"/>
          </w:tcPr>
          <w:p w14:paraId="4353AAB6" w14:textId="77777777" w:rsidR="007D0EA8" w:rsidRPr="00226A3F" w:rsidRDefault="00A64232" w:rsidP="0097183B">
            <w:pPr>
              <w:rPr>
                <w:sz w:val="20"/>
                <w:szCs w:val="20"/>
              </w:rPr>
            </w:pPr>
            <w:r>
              <w:rPr>
                <w:sz w:val="20"/>
                <w:szCs w:val="20"/>
              </w:rPr>
              <w:t>Alphanumeric</w:t>
            </w:r>
          </w:p>
        </w:tc>
        <w:tc>
          <w:tcPr>
            <w:tcW w:w="1134" w:type="dxa"/>
            <w:shd w:val="clear" w:color="auto" w:fill="auto"/>
          </w:tcPr>
          <w:p w14:paraId="7BC8DA76" w14:textId="77777777" w:rsidR="007D0EA8" w:rsidRPr="00226A3F" w:rsidRDefault="007D0EA8" w:rsidP="0097183B">
            <w:pPr>
              <w:rPr>
                <w:sz w:val="20"/>
                <w:szCs w:val="20"/>
              </w:rPr>
            </w:pPr>
            <w:r w:rsidRPr="00226A3F">
              <w:rPr>
                <w:sz w:val="20"/>
                <w:szCs w:val="20"/>
              </w:rPr>
              <w:t>Optional</w:t>
            </w:r>
          </w:p>
        </w:tc>
        <w:tc>
          <w:tcPr>
            <w:tcW w:w="3098" w:type="dxa"/>
            <w:shd w:val="clear" w:color="auto" w:fill="auto"/>
          </w:tcPr>
          <w:p w14:paraId="6371D29B" w14:textId="77777777" w:rsidR="007D0EA8" w:rsidRPr="00226A3F" w:rsidRDefault="00F52C26" w:rsidP="00201C2C">
            <w:pPr>
              <w:rPr>
                <w:sz w:val="20"/>
                <w:szCs w:val="20"/>
              </w:rPr>
            </w:pPr>
            <w:r>
              <w:rPr>
                <w:sz w:val="20"/>
                <w:szCs w:val="20"/>
              </w:rPr>
              <w:t xml:space="preserve">It is dependent from the applied </w:t>
            </w:r>
            <w:r w:rsidR="00F00D00">
              <w:rPr>
                <w:sz w:val="20"/>
                <w:szCs w:val="20"/>
              </w:rPr>
              <w:t>punch diameter</w:t>
            </w:r>
            <w:r w:rsidR="00201C2C">
              <w:rPr>
                <w:sz w:val="20"/>
                <w:szCs w:val="20"/>
              </w:rPr>
              <w:t xml:space="preserve"> and part materials</w:t>
            </w:r>
          </w:p>
        </w:tc>
      </w:tr>
      <w:tr w:rsidR="00545164" w:rsidRPr="00226A3F" w14:paraId="71145408" w14:textId="77777777" w:rsidTr="00545164">
        <w:trPr>
          <w:jc w:val="center"/>
        </w:trPr>
        <w:tc>
          <w:tcPr>
            <w:tcW w:w="1968" w:type="dxa"/>
            <w:shd w:val="clear" w:color="auto" w:fill="auto"/>
          </w:tcPr>
          <w:p w14:paraId="20C678DA" w14:textId="77777777" w:rsidR="00545164" w:rsidRDefault="00545164" w:rsidP="0097183B">
            <w:pPr>
              <w:rPr>
                <w:sz w:val="20"/>
                <w:szCs w:val="20"/>
              </w:rPr>
            </w:pPr>
            <w:r>
              <w:rPr>
                <w:sz w:val="20"/>
                <w:szCs w:val="20"/>
              </w:rPr>
              <w:t>shear_strength</w:t>
            </w:r>
          </w:p>
        </w:tc>
        <w:tc>
          <w:tcPr>
            <w:tcW w:w="1417" w:type="dxa"/>
            <w:shd w:val="clear" w:color="auto" w:fill="auto"/>
          </w:tcPr>
          <w:p w14:paraId="79170D99" w14:textId="77777777" w:rsidR="00545164" w:rsidRPr="00226A3F" w:rsidRDefault="00545164" w:rsidP="00426C31">
            <w:pPr>
              <w:rPr>
                <w:sz w:val="20"/>
                <w:szCs w:val="20"/>
              </w:rPr>
            </w:pPr>
            <w:r w:rsidRPr="00226A3F">
              <w:rPr>
                <w:sz w:val="20"/>
                <w:szCs w:val="20"/>
              </w:rPr>
              <w:t>Floating point</w:t>
            </w:r>
          </w:p>
        </w:tc>
        <w:tc>
          <w:tcPr>
            <w:tcW w:w="1418" w:type="dxa"/>
          </w:tcPr>
          <w:p w14:paraId="04718E96" w14:textId="77777777" w:rsidR="00545164" w:rsidRPr="00226A3F" w:rsidRDefault="00545164" w:rsidP="00426C31">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1377C877" w14:textId="77777777" w:rsidR="00545164" w:rsidRPr="00226A3F" w:rsidRDefault="00545164" w:rsidP="0097183B">
            <w:pPr>
              <w:rPr>
                <w:sz w:val="20"/>
                <w:szCs w:val="20"/>
              </w:rPr>
            </w:pPr>
            <w:r w:rsidRPr="00226A3F">
              <w:rPr>
                <w:sz w:val="20"/>
                <w:szCs w:val="20"/>
              </w:rPr>
              <w:t>Optional</w:t>
            </w:r>
          </w:p>
        </w:tc>
        <w:tc>
          <w:tcPr>
            <w:tcW w:w="3098" w:type="dxa"/>
            <w:shd w:val="clear" w:color="auto" w:fill="auto"/>
          </w:tcPr>
          <w:p w14:paraId="75524B01" w14:textId="77777777" w:rsidR="00545164" w:rsidRDefault="00545164" w:rsidP="00201C2C">
            <w:pPr>
              <w:rPr>
                <w:sz w:val="20"/>
                <w:szCs w:val="20"/>
              </w:rPr>
            </w:pPr>
            <w:r>
              <w:rPr>
                <w:sz w:val="20"/>
                <w:szCs w:val="20"/>
              </w:rPr>
              <w:t>-</w:t>
            </w:r>
          </w:p>
        </w:tc>
      </w:tr>
      <w:tr w:rsidR="00545164" w:rsidRPr="00226A3F" w14:paraId="67BB3989" w14:textId="77777777" w:rsidTr="00545164">
        <w:trPr>
          <w:jc w:val="center"/>
        </w:trPr>
        <w:tc>
          <w:tcPr>
            <w:tcW w:w="1968" w:type="dxa"/>
            <w:shd w:val="clear" w:color="auto" w:fill="auto"/>
          </w:tcPr>
          <w:p w14:paraId="33E89BB0" w14:textId="77777777" w:rsidR="00545164" w:rsidRDefault="00545164" w:rsidP="0097183B">
            <w:pPr>
              <w:rPr>
                <w:sz w:val="20"/>
                <w:szCs w:val="20"/>
              </w:rPr>
            </w:pPr>
            <w:r>
              <w:rPr>
                <w:sz w:val="20"/>
                <w:szCs w:val="20"/>
              </w:rPr>
              <w:t>peel_strength</w:t>
            </w:r>
          </w:p>
        </w:tc>
        <w:tc>
          <w:tcPr>
            <w:tcW w:w="1417" w:type="dxa"/>
            <w:shd w:val="clear" w:color="auto" w:fill="auto"/>
          </w:tcPr>
          <w:p w14:paraId="7DA96E40" w14:textId="77777777" w:rsidR="00545164" w:rsidRPr="00226A3F" w:rsidRDefault="00545164" w:rsidP="00426C31">
            <w:pPr>
              <w:rPr>
                <w:sz w:val="20"/>
                <w:szCs w:val="20"/>
              </w:rPr>
            </w:pPr>
            <w:r w:rsidRPr="00226A3F">
              <w:rPr>
                <w:sz w:val="20"/>
                <w:szCs w:val="20"/>
              </w:rPr>
              <w:t>Floating point</w:t>
            </w:r>
          </w:p>
        </w:tc>
        <w:tc>
          <w:tcPr>
            <w:tcW w:w="1418" w:type="dxa"/>
          </w:tcPr>
          <w:p w14:paraId="67F779BE" w14:textId="77777777" w:rsidR="00545164" w:rsidRPr="00226A3F" w:rsidRDefault="00545164" w:rsidP="00426C31">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1C066ED4" w14:textId="77777777" w:rsidR="00545164" w:rsidRPr="00226A3F" w:rsidRDefault="00545164" w:rsidP="0097183B">
            <w:pPr>
              <w:rPr>
                <w:sz w:val="20"/>
                <w:szCs w:val="20"/>
              </w:rPr>
            </w:pPr>
            <w:r w:rsidRPr="00226A3F">
              <w:rPr>
                <w:sz w:val="20"/>
                <w:szCs w:val="20"/>
              </w:rPr>
              <w:t>Optional</w:t>
            </w:r>
          </w:p>
        </w:tc>
        <w:tc>
          <w:tcPr>
            <w:tcW w:w="3098" w:type="dxa"/>
            <w:shd w:val="clear" w:color="auto" w:fill="auto"/>
          </w:tcPr>
          <w:p w14:paraId="3DD677B5" w14:textId="77777777" w:rsidR="00545164" w:rsidRDefault="00545164" w:rsidP="00201C2C">
            <w:pPr>
              <w:rPr>
                <w:sz w:val="20"/>
                <w:szCs w:val="20"/>
              </w:rPr>
            </w:pPr>
            <w:r>
              <w:rPr>
                <w:sz w:val="20"/>
                <w:szCs w:val="20"/>
              </w:rPr>
              <w:t>-</w:t>
            </w:r>
          </w:p>
        </w:tc>
      </w:tr>
      <w:tr w:rsidR="00545164" w:rsidRPr="00226A3F" w14:paraId="162B153B" w14:textId="77777777" w:rsidTr="00545164">
        <w:trPr>
          <w:jc w:val="center"/>
        </w:trPr>
        <w:tc>
          <w:tcPr>
            <w:tcW w:w="1968" w:type="dxa"/>
            <w:shd w:val="clear" w:color="auto" w:fill="auto"/>
          </w:tcPr>
          <w:p w14:paraId="149B345C" w14:textId="77777777" w:rsidR="00545164" w:rsidRPr="00226A3F" w:rsidRDefault="00545164" w:rsidP="0097183B">
            <w:pPr>
              <w:rPr>
                <w:sz w:val="20"/>
                <w:szCs w:val="20"/>
              </w:rPr>
            </w:pPr>
            <w:r>
              <w:rPr>
                <w:sz w:val="20"/>
                <w:szCs w:val="20"/>
              </w:rPr>
              <w:t>button_diameter</w:t>
            </w:r>
          </w:p>
        </w:tc>
        <w:tc>
          <w:tcPr>
            <w:tcW w:w="1417" w:type="dxa"/>
            <w:shd w:val="clear" w:color="auto" w:fill="auto"/>
          </w:tcPr>
          <w:p w14:paraId="21345D01" w14:textId="77777777" w:rsidR="00545164" w:rsidRPr="00226A3F" w:rsidRDefault="00545164" w:rsidP="0097183B">
            <w:pPr>
              <w:rPr>
                <w:sz w:val="20"/>
                <w:szCs w:val="20"/>
              </w:rPr>
            </w:pPr>
            <w:r w:rsidRPr="00226A3F">
              <w:rPr>
                <w:sz w:val="20"/>
                <w:szCs w:val="20"/>
              </w:rPr>
              <w:t>Floating point</w:t>
            </w:r>
          </w:p>
        </w:tc>
        <w:tc>
          <w:tcPr>
            <w:tcW w:w="1418" w:type="dxa"/>
          </w:tcPr>
          <w:p w14:paraId="70E0AFF3" w14:textId="77777777" w:rsidR="00545164" w:rsidRPr="00226A3F" w:rsidRDefault="00545164" w:rsidP="0097183B">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76CAED24" w14:textId="77777777" w:rsidR="00545164" w:rsidRPr="00226A3F" w:rsidRDefault="00545164" w:rsidP="0097183B">
            <w:pPr>
              <w:rPr>
                <w:sz w:val="20"/>
                <w:szCs w:val="20"/>
              </w:rPr>
            </w:pPr>
            <w:r>
              <w:rPr>
                <w:sz w:val="20"/>
                <w:szCs w:val="20"/>
              </w:rPr>
              <w:t>Optional</w:t>
            </w:r>
          </w:p>
        </w:tc>
        <w:tc>
          <w:tcPr>
            <w:tcW w:w="3098" w:type="dxa"/>
            <w:shd w:val="clear" w:color="auto" w:fill="auto"/>
          </w:tcPr>
          <w:p w14:paraId="61F8859F" w14:textId="77777777" w:rsidR="00545164" w:rsidRPr="00226A3F" w:rsidRDefault="00545164" w:rsidP="0097183B">
            <w:pPr>
              <w:keepNext/>
              <w:rPr>
                <w:sz w:val="20"/>
                <w:szCs w:val="20"/>
              </w:rPr>
            </w:pPr>
            <w:r>
              <w:rPr>
                <w:sz w:val="20"/>
                <w:szCs w:val="20"/>
              </w:rPr>
              <w:t>Dependent of punch diameter and sheet thicknesses</w:t>
            </w:r>
          </w:p>
        </w:tc>
      </w:tr>
      <w:tr w:rsidR="00545164" w:rsidRPr="00226A3F" w14:paraId="755FB3EE" w14:textId="77777777" w:rsidTr="00545164">
        <w:trPr>
          <w:jc w:val="center"/>
        </w:trPr>
        <w:tc>
          <w:tcPr>
            <w:tcW w:w="1968" w:type="dxa"/>
            <w:shd w:val="clear" w:color="auto" w:fill="auto"/>
          </w:tcPr>
          <w:p w14:paraId="0DDA4490" w14:textId="77777777" w:rsidR="00545164" w:rsidRDefault="00545164" w:rsidP="0097183B">
            <w:pPr>
              <w:rPr>
                <w:sz w:val="20"/>
                <w:szCs w:val="20"/>
              </w:rPr>
            </w:pPr>
            <w:r>
              <w:rPr>
                <w:sz w:val="20"/>
                <w:szCs w:val="20"/>
              </w:rPr>
              <w:t>die_type</w:t>
            </w:r>
          </w:p>
        </w:tc>
        <w:tc>
          <w:tcPr>
            <w:tcW w:w="1417" w:type="dxa"/>
            <w:shd w:val="clear" w:color="auto" w:fill="auto"/>
          </w:tcPr>
          <w:p w14:paraId="098510C6" w14:textId="77777777" w:rsidR="00545164" w:rsidRPr="00226A3F" w:rsidRDefault="00545164" w:rsidP="0097183B">
            <w:pPr>
              <w:rPr>
                <w:sz w:val="20"/>
                <w:szCs w:val="20"/>
              </w:rPr>
            </w:pPr>
            <w:r>
              <w:rPr>
                <w:sz w:val="20"/>
                <w:szCs w:val="20"/>
              </w:rPr>
              <w:t>Alphanumeric</w:t>
            </w:r>
          </w:p>
        </w:tc>
        <w:tc>
          <w:tcPr>
            <w:tcW w:w="1418" w:type="dxa"/>
          </w:tcPr>
          <w:p w14:paraId="50E121D8" w14:textId="77777777" w:rsidR="00545164" w:rsidRDefault="00545164" w:rsidP="0097183B">
            <w:pPr>
              <w:rPr>
                <w:rFonts w:cs="Calibri"/>
                <w:sz w:val="20"/>
                <w:szCs w:val="20"/>
              </w:rPr>
            </w:pPr>
            <w:r>
              <w:rPr>
                <w:sz w:val="20"/>
                <w:szCs w:val="20"/>
              </w:rPr>
              <w:t>Alphanumeric</w:t>
            </w:r>
          </w:p>
        </w:tc>
        <w:tc>
          <w:tcPr>
            <w:tcW w:w="1134" w:type="dxa"/>
            <w:shd w:val="clear" w:color="auto" w:fill="auto"/>
          </w:tcPr>
          <w:p w14:paraId="67DC31DC" w14:textId="77777777" w:rsidR="00545164" w:rsidRDefault="00545164" w:rsidP="0097183B">
            <w:pPr>
              <w:rPr>
                <w:sz w:val="20"/>
                <w:szCs w:val="20"/>
              </w:rPr>
            </w:pPr>
            <w:r w:rsidRPr="00226A3F">
              <w:rPr>
                <w:sz w:val="20"/>
                <w:szCs w:val="20"/>
              </w:rPr>
              <w:t>Optional</w:t>
            </w:r>
          </w:p>
        </w:tc>
        <w:tc>
          <w:tcPr>
            <w:tcW w:w="3098" w:type="dxa"/>
            <w:shd w:val="clear" w:color="auto" w:fill="auto"/>
          </w:tcPr>
          <w:p w14:paraId="0571AF53" w14:textId="1688C938" w:rsidR="00545164" w:rsidRDefault="00194316" w:rsidP="0097183B">
            <w:pPr>
              <w:keepNext/>
              <w:rPr>
                <w:sz w:val="20"/>
                <w:szCs w:val="20"/>
              </w:rPr>
            </w:pPr>
            <w:r>
              <w:rPr>
                <w:sz w:val="20"/>
                <w:szCs w:val="20"/>
              </w:rPr>
              <w:t>"</w:t>
            </w:r>
            <w:r w:rsidR="00F87F83">
              <w:rPr>
                <w:sz w:val="20"/>
                <w:szCs w:val="20"/>
              </w:rPr>
              <w:t>round</w:t>
            </w:r>
            <w:r>
              <w:rPr>
                <w:sz w:val="20"/>
                <w:szCs w:val="20"/>
              </w:rPr>
              <w:t>"</w:t>
            </w:r>
            <w:r w:rsidR="00F87F83">
              <w:rPr>
                <w:sz w:val="20"/>
                <w:szCs w:val="20"/>
              </w:rPr>
              <w:t xml:space="preserve"> or </w:t>
            </w:r>
            <w:r>
              <w:rPr>
                <w:sz w:val="20"/>
                <w:szCs w:val="20"/>
              </w:rPr>
              <w:t>"</w:t>
            </w:r>
            <w:r w:rsidR="00F87F83">
              <w:rPr>
                <w:sz w:val="20"/>
                <w:szCs w:val="20"/>
              </w:rPr>
              <w:t>rectangular</w:t>
            </w:r>
            <w:r>
              <w:rPr>
                <w:sz w:val="20"/>
                <w:szCs w:val="20"/>
              </w:rPr>
              <w:t>"</w:t>
            </w:r>
          </w:p>
        </w:tc>
      </w:tr>
    </w:tbl>
    <w:p w14:paraId="738694D0" w14:textId="64548E4D" w:rsidR="007D0EA8" w:rsidRDefault="006239BA" w:rsidP="006239BA">
      <w:pPr>
        <w:pStyle w:val="Beschriftung"/>
        <w:spacing w:before="120"/>
      </w:pPr>
      <w:bookmarkStart w:id="1157" w:name="_Toc3566471"/>
      <w:bookmarkStart w:id="1158" w:name="_Toc34747472"/>
      <w:bookmarkStart w:id="1159" w:name="_Toc39880794"/>
      <w:r>
        <w:t xml:space="preserve">Table </w:t>
      </w:r>
      <w:r w:rsidR="00ED469A">
        <w:fldChar w:fldCharType="begin"/>
      </w:r>
      <w:r w:rsidR="00ED469A">
        <w:instrText xml:space="preserve"> SEQ Table \* ARABIC </w:instrText>
      </w:r>
      <w:r w:rsidR="00ED469A">
        <w:fldChar w:fldCharType="separate"/>
      </w:r>
      <w:r w:rsidR="00A2710C">
        <w:rPr>
          <w:noProof/>
        </w:rPr>
        <w:t>63</w:t>
      </w:r>
      <w:r w:rsidR="00ED469A">
        <w:fldChar w:fldCharType="end"/>
      </w:r>
      <w:r>
        <w:t xml:space="preserve">: Attributes of </w:t>
      </w:r>
      <w:r w:rsidR="00945D04">
        <w:t xml:space="preserve">element </w:t>
      </w:r>
      <w:r w:rsidRPr="006239BA">
        <w:rPr>
          <w:rStyle w:val="elementdeftypeChar"/>
          <w:b/>
        </w:rPr>
        <w:t>&lt;clinch/&gt;</w:t>
      </w:r>
      <w:bookmarkEnd w:id="1157"/>
      <w:bookmarkEnd w:id="1158"/>
      <w:bookmarkEnd w:id="1159"/>
    </w:p>
    <w:p w14:paraId="0D07EA60" w14:textId="329DCAE6" w:rsidR="00A913FE" w:rsidRDefault="00A913FE" w:rsidP="00B90690">
      <w:pPr>
        <w:pStyle w:val="Listenabsatz"/>
        <w:numPr>
          <w:ilvl w:val="0"/>
          <w:numId w:val="41"/>
        </w:numPr>
        <w:autoSpaceDE w:val="0"/>
        <w:autoSpaceDN w:val="0"/>
        <w:adjustRightInd w:val="0"/>
        <w:jc w:val="both"/>
        <w:rPr>
          <w:rFonts w:cs="Calibri"/>
          <w:lang w:val="en-US" w:eastAsia="en-GB"/>
        </w:rPr>
      </w:pPr>
      <w:r w:rsidRPr="00891EFB">
        <w:rPr>
          <w:rStyle w:val="elementdeftypeChar"/>
        </w:rPr>
        <w:t>clinch_type</w:t>
      </w:r>
      <w:r w:rsidRPr="004B1D32">
        <w:rPr>
          <w:rFonts w:cs="Calibri"/>
          <w:lang w:val="en-US" w:eastAsia="en-GB"/>
        </w:rPr>
        <w:t>: the alphanumeric name of the clinch.</w:t>
      </w:r>
      <w:r w:rsidR="008709D8">
        <w:rPr>
          <w:rFonts w:cs="Calibri"/>
          <w:lang w:val="en-US" w:eastAsia="en-GB"/>
        </w:rPr>
        <w:t xml:space="preserve"> </w:t>
      </w:r>
      <w:r w:rsidR="00AA6714">
        <w:rPr>
          <w:rFonts w:cs="Calibri"/>
          <w:lang w:val="en-US" w:eastAsia="en-GB"/>
        </w:rPr>
        <w:t xml:space="preserve">In this standard we will introduce and use for joint definition the 2 main </w:t>
      </w:r>
      <w:r w:rsidR="00F00D00">
        <w:rPr>
          <w:rFonts w:cs="Calibri"/>
          <w:lang w:val="en-US" w:eastAsia="en-GB"/>
        </w:rPr>
        <w:t>systems</w:t>
      </w:r>
      <w:r w:rsidR="00AA6714">
        <w:rPr>
          <w:rFonts w:cs="Calibri"/>
          <w:lang w:val="en-US" w:eastAsia="en-GB"/>
        </w:rPr>
        <w:t xml:space="preserve"> which are TOX and BTM’s Tog-L-Loc</w:t>
      </w:r>
      <w:r w:rsidR="00ED5AB4">
        <w:rPr>
          <w:rFonts w:cs="Calibri"/>
          <w:lang w:val="en-US" w:eastAsia="en-GB"/>
        </w:rPr>
        <w:t xml:space="preserve"> or Lance-N-Loc</w:t>
      </w:r>
      <w:r w:rsidR="00C01C5C">
        <w:rPr>
          <w:rStyle w:val="Funotenzeichen"/>
          <w:rFonts w:cs="Calibri"/>
          <w:lang w:val="en-US" w:eastAsia="en-GB"/>
        </w:rPr>
        <w:footnoteReference w:id="18"/>
      </w:r>
      <w:r w:rsidR="00AA6714">
        <w:rPr>
          <w:rFonts w:cs="Calibri"/>
          <w:lang w:val="en-US" w:eastAsia="en-GB"/>
        </w:rPr>
        <w:t xml:space="preserve"> system. The main difference is that the TOX system uses a fixed die whereas the BTM system employs an extending die (see </w:t>
      </w:r>
      <w:r w:rsidR="00F52C26">
        <w:rPr>
          <w:rFonts w:cs="Calibri"/>
          <w:lang w:val="en-US" w:eastAsia="en-GB"/>
        </w:rPr>
        <w:fldChar w:fldCharType="begin"/>
      </w:r>
      <w:r w:rsidR="00F52C26">
        <w:rPr>
          <w:rFonts w:cs="Calibri"/>
          <w:lang w:val="en-US" w:eastAsia="en-GB"/>
        </w:rPr>
        <w:instrText xml:space="preserve"> REF _Ref428798660 </w:instrText>
      </w:r>
      <w:r w:rsidR="00F52C26">
        <w:rPr>
          <w:rFonts w:cs="Calibri"/>
          <w:lang w:val="en-US" w:eastAsia="en-GB"/>
        </w:rPr>
        <w:fldChar w:fldCharType="separate"/>
      </w:r>
      <w:r w:rsidR="00A2710C">
        <w:t xml:space="preserve">Figure </w:t>
      </w:r>
      <w:r w:rsidR="00A2710C">
        <w:rPr>
          <w:noProof/>
        </w:rPr>
        <w:t>35</w:t>
      </w:r>
      <w:r w:rsidR="00F52C26">
        <w:rPr>
          <w:rFonts w:cs="Calibri"/>
          <w:lang w:val="en-US" w:eastAsia="en-GB"/>
        </w:rPr>
        <w:fldChar w:fldCharType="end"/>
      </w:r>
      <w:r w:rsidR="00AA6714">
        <w:rPr>
          <w:rFonts w:cs="Calibri"/>
          <w:lang w:val="en-US" w:eastAsia="en-GB"/>
        </w:rPr>
        <w:t>).</w:t>
      </w:r>
    </w:p>
    <w:p w14:paraId="03B70D44" w14:textId="77777777" w:rsidR="00F52C26" w:rsidRDefault="00F52C26" w:rsidP="00F52C26">
      <w:pPr>
        <w:pStyle w:val="Listenabsatz"/>
        <w:autoSpaceDE w:val="0"/>
        <w:autoSpaceDN w:val="0"/>
        <w:adjustRightInd w:val="0"/>
        <w:ind w:left="1069"/>
        <w:jc w:val="both"/>
        <w:rPr>
          <w:rFonts w:cs="Calibri"/>
          <w:lang w:val="en-US" w:eastAsia="en-GB"/>
        </w:rPr>
      </w:pPr>
      <w:r w:rsidRPr="00F52C26">
        <w:rPr>
          <w:rFonts w:cs="Calibri"/>
          <w:b/>
          <w:i/>
          <w:lang w:val="en-US" w:eastAsia="en-GB"/>
        </w:rPr>
        <w:t>Remark:</w:t>
      </w:r>
      <w:r>
        <w:rPr>
          <w:rFonts w:cs="Calibri"/>
          <w:lang w:val="en-US" w:eastAsia="en-GB"/>
        </w:rPr>
        <w:t xml:space="preserve"> </w:t>
      </w:r>
      <w:r w:rsidRPr="00F52C26">
        <w:rPr>
          <w:rFonts w:cs="Calibri"/>
          <w:lang w:val="en-US" w:eastAsia="en-GB"/>
        </w:rPr>
        <w:t xml:space="preserve">For </w:t>
      </w:r>
      <w:r>
        <w:rPr>
          <w:rFonts w:cs="Calibri"/>
          <w:lang w:val="en-US" w:eastAsia="en-GB"/>
        </w:rPr>
        <w:t xml:space="preserve">further consideration the sub-process shape definitions can be introduced in this document that can be </w:t>
      </w:r>
      <w:r w:rsidR="003332BF">
        <w:rPr>
          <w:rFonts w:cs="Calibri"/>
          <w:lang w:val="en-US" w:eastAsia="en-GB"/>
        </w:rPr>
        <w:t>based on the data</w:t>
      </w:r>
      <w:r>
        <w:rPr>
          <w:rFonts w:cs="Calibri"/>
          <w:lang w:val="en-US" w:eastAsia="en-GB"/>
        </w:rPr>
        <w:t xml:space="preserve"> </w:t>
      </w:r>
      <w:r w:rsidR="00D22309">
        <w:rPr>
          <w:rFonts w:cs="Calibri"/>
          <w:lang w:val="en-US" w:eastAsia="en-GB"/>
        </w:rPr>
        <w:t>from</w:t>
      </w:r>
      <w:r>
        <w:rPr>
          <w:rFonts w:cs="Calibri"/>
          <w:lang w:val="en-US" w:eastAsia="en-GB"/>
        </w:rPr>
        <w:t>:</w:t>
      </w:r>
    </w:p>
    <w:p w14:paraId="20849982" w14:textId="436B7526" w:rsidR="00F52C26" w:rsidRDefault="002B52DE" w:rsidP="00F52C26">
      <w:pPr>
        <w:pStyle w:val="Listenabsatz"/>
        <w:autoSpaceDE w:val="0"/>
        <w:autoSpaceDN w:val="0"/>
        <w:adjustRightInd w:val="0"/>
        <w:ind w:left="1069"/>
        <w:jc w:val="both"/>
        <w:rPr>
          <w:rFonts w:cs="Calibri"/>
          <w:lang w:val="en-US" w:eastAsia="en-GB"/>
        </w:rPr>
      </w:pPr>
      <w:hyperlink r:id="rId112" w:history="1">
        <w:r w:rsidR="002E25FF" w:rsidRPr="00DB4876">
          <w:rPr>
            <w:rStyle w:val="Hyperlink"/>
            <w:rFonts w:cs="Calibri"/>
            <w:lang w:val="en-US" w:eastAsia="en-GB"/>
          </w:rPr>
          <w:t>http://www.tox-uk.com/uk/products/joining-systems/tox-clinch-procedure.html</w:t>
        </w:r>
      </w:hyperlink>
    </w:p>
    <w:p w14:paraId="1A01E5B9" w14:textId="77777777" w:rsidR="00A913FE" w:rsidRDefault="00A913FE" w:rsidP="00B90690">
      <w:pPr>
        <w:pStyle w:val="Listenabsatz"/>
        <w:numPr>
          <w:ilvl w:val="0"/>
          <w:numId w:val="41"/>
        </w:numPr>
        <w:autoSpaceDE w:val="0"/>
        <w:autoSpaceDN w:val="0"/>
        <w:adjustRightInd w:val="0"/>
        <w:jc w:val="both"/>
        <w:rPr>
          <w:rFonts w:cs="Calibri"/>
          <w:lang w:val="en-US" w:eastAsia="en-GB"/>
        </w:rPr>
      </w:pPr>
      <w:r w:rsidRPr="00891EFB">
        <w:rPr>
          <w:rStyle w:val="elementdeftypeChar"/>
        </w:rPr>
        <w:t>strength_class</w:t>
      </w:r>
      <w:r w:rsidRPr="004B1D32">
        <w:rPr>
          <w:rFonts w:cs="Calibri"/>
          <w:lang w:val="en-US" w:eastAsia="en-GB"/>
        </w:rPr>
        <w:t>: the strength class name of the clinch.</w:t>
      </w:r>
      <w:r w:rsidR="00F52C26">
        <w:rPr>
          <w:rFonts w:cs="Calibri"/>
          <w:lang w:val="en-US" w:eastAsia="en-GB"/>
        </w:rPr>
        <w:t xml:space="preserve"> Due to the fact that the manufacturer of the applied clinching process has a specific tooling die diameter it can be defined the strength as 3 different classes. </w:t>
      </w:r>
      <w:r w:rsidR="002E25FF">
        <w:rPr>
          <w:rFonts w:cs="Calibri"/>
          <w:lang w:val="en-US" w:eastAsia="en-GB"/>
        </w:rPr>
        <w:t>Such as:</w:t>
      </w:r>
    </w:p>
    <w:p w14:paraId="55D6A759" w14:textId="37FFA974" w:rsidR="00201C2C" w:rsidRPr="000A05DE" w:rsidRDefault="00201C2C" w:rsidP="00B90690">
      <w:pPr>
        <w:pStyle w:val="Listenabsatz"/>
        <w:numPr>
          <w:ilvl w:val="1"/>
          <w:numId w:val="41"/>
        </w:numPr>
        <w:autoSpaceDE w:val="0"/>
        <w:autoSpaceDN w:val="0"/>
        <w:adjustRightInd w:val="0"/>
        <w:ind w:left="1560" w:hanging="284"/>
        <w:jc w:val="both"/>
        <w:rPr>
          <w:rFonts w:cs="Calibri"/>
          <w:sz w:val="20"/>
          <w:lang w:val="en-US" w:eastAsia="en-GB"/>
        </w:rPr>
      </w:pPr>
      <w:r w:rsidRPr="000A05DE">
        <w:rPr>
          <w:sz w:val="20"/>
          <w:lang w:val="en-US"/>
        </w:rPr>
        <w:t>Heavy Duty (HD) punches are 6.4mm/0.25</w:t>
      </w:r>
      <w:r w:rsidR="00194316">
        <w:rPr>
          <w:sz w:val="20"/>
          <w:lang w:val="en-US"/>
        </w:rPr>
        <w:t>"</w:t>
      </w:r>
      <w:r w:rsidRPr="000A05DE">
        <w:rPr>
          <w:sz w:val="20"/>
          <w:lang w:val="en-US"/>
        </w:rPr>
        <w:t xml:space="preserve"> Ø and are used for thick material up to 0.35mm/0.135</w:t>
      </w:r>
      <w:r w:rsidR="00194316">
        <w:rPr>
          <w:sz w:val="20"/>
          <w:lang w:val="en-US"/>
        </w:rPr>
        <w:t>"</w:t>
      </w:r>
      <w:r w:rsidRPr="000A05DE">
        <w:rPr>
          <w:sz w:val="20"/>
          <w:lang w:val="en-US"/>
        </w:rPr>
        <w:t xml:space="preserve"> thick. A HD joint is typically twice as strong as an equivalent MD joint.</w:t>
      </w:r>
    </w:p>
    <w:p w14:paraId="26DEE391" w14:textId="764AEAD9" w:rsidR="002E25FF" w:rsidRPr="000A05DE" w:rsidRDefault="002E25FF" w:rsidP="00B90690">
      <w:pPr>
        <w:pStyle w:val="Listenabsatz"/>
        <w:numPr>
          <w:ilvl w:val="1"/>
          <w:numId w:val="41"/>
        </w:numPr>
        <w:autoSpaceDE w:val="0"/>
        <w:autoSpaceDN w:val="0"/>
        <w:adjustRightInd w:val="0"/>
        <w:ind w:left="1560" w:hanging="284"/>
        <w:jc w:val="both"/>
        <w:rPr>
          <w:rFonts w:cs="Calibri"/>
          <w:sz w:val="20"/>
          <w:lang w:val="en-US" w:eastAsia="en-GB"/>
        </w:rPr>
      </w:pPr>
      <w:r w:rsidRPr="000A05DE">
        <w:rPr>
          <w:sz w:val="20"/>
          <w:lang w:val="en-US"/>
        </w:rPr>
        <w:t>Medium Duty (MD) punches are the most common and are approx. 4.6mm/0.18</w:t>
      </w:r>
      <w:r w:rsidR="00194316">
        <w:rPr>
          <w:sz w:val="20"/>
          <w:lang w:val="en-US"/>
        </w:rPr>
        <w:t>"</w:t>
      </w:r>
      <w:r w:rsidRPr="000A05DE">
        <w:rPr>
          <w:sz w:val="20"/>
          <w:lang w:val="en-US"/>
        </w:rPr>
        <w:t xml:space="preserve"> Ø and are 15 used for materials </w:t>
      </w:r>
      <w:r w:rsidR="00201C2C" w:rsidRPr="000A05DE">
        <w:rPr>
          <w:sz w:val="20"/>
          <w:lang w:val="en-US"/>
        </w:rPr>
        <w:t>0.20mm/</w:t>
      </w:r>
      <w:r w:rsidRPr="000A05DE">
        <w:rPr>
          <w:sz w:val="20"/>
          <w:lang w:val="en-US"/>
        </w:rPr>
        <w:t>0.075</w:t>
      </w:r>
      <w:r w:rsidR="00194316">
        <w:rPr>
          <w:sz w:val="20"/>
          <w:lang w:val="en-US"/>
        </w:rPr>
        <w:t>"</w:t>
      </w:r>
      <w:r w:rsidRPr="000A05DE">
        <w:rPr>
          <w:sz w:val="20"/>
          <w:lang w:val="en-US"/>
        </w:rPr>
        <w:t xml:space="preserve"> to </w:t>
      </w:r>
      <w:r w:rsidR="00201C2C" w:rsidRPr="000A05DE">
        <w:rPr>
          <w:sz w:val="20"/>
          <w:lang w:val="en-US"/>
        </w:rPr>
        <w:t>0.025mm/</w:t>
      </w:r>
      <w:r w:rsidRPr="000A05DE">
        <w:rPr>
          <w:sz w:val="20"/>
          <w:lang w:val="en-US"/>
        </w:rPr>
        <w:t>0.010</w:t>
      </w:r>
      <w:r w:rsidR="00194316">
        <w:rPr>
          <w:sz w:val="20"/>
          <w:lang w:val="en-US"/>
        </w:rPr>
        <w:t>"</w:t>
      </w:r>
      <w:r w:rsidRPr="000A05DE">
        <w:rPr>
          <w:sz w:val="20"/>
          <w:lang w:val="en-US"/>
        </w:rPr>
        <w:t xml:space="preserve"> thick.</w:t>
      </w:r>
    </w:p>
    <w:p w14:paraId="4FCCEA2C" w14:textId="02E34AD8" w:rsidR="002E25FF" w:rsidRPr="000A05DE" w:rsidRDefault="002E25FF" w:rsidP="00B90690">
      <w:pPr>
        <w:pStyle w:val="Listenabsatz"/>
        <w:numPr>
          <w:ilvl w:val="1"/>
          <w:numId w:val="41"/>
        </w:numPr>
        <w:autoSpaceDE w:val="0"/>
        <w:autoSpaceDN w:val="0"/>
        <w:adjustRightInd w:val="0"/>
        <w:ind w:left="1560" w:hanging="284"/>
        <w:jc w:val="both"/>
        <w:rPr>
          <w:rFonts w:cs="Calibri"/>
          <w:sz w:val="20"/>
          <w:lang w:val="en-US" w:eastAsia="en-GB"/>
        </w:rPr>
      </w:pPr>
      <w:r w:rsidRPr="000A05DE">
        <w:rPr>
          <w:sz w:val="20"/>
          <w:lang w:val="en-US"/>
        </w:rPr>
        <w:t xml:space="preserve">Light Duty (LD) punches are </w:t>
      </w:r>
      <w:r w:rsidR="00201C2C" w:rsidRPr="000A05DE">
        <w:rPr>
          <w:sz w:val="20"/>
          <w:lang w:val="en-US"/>
        </w:rPr>
        <w:t>3.0mm/0</w:t>
      </w:r>
      <w:r w:rsidRPr="000A05DE">
        <w:rPr>
          <w:sz w:val="20"/>
          <w:lang w:val="en-US"/>
        </w:rPr>
        <w:t>.12</w:t>
      </w:r>
      <w:r w:rsidR="00194316">
        <w:rPr>
          <w:sz w:val="20"/>
          <w:lang w:val="en-US"/>
        </w:rPr>
        <w:t>"</w:t>
      </w:r>
      <w:r w:rsidRPr="000A05DE">
        <w:rPr>
          <w:sz w:val="20"/>
          <w:lang w:val="en-US"/>
        </w:rPr>
        <w:t xml:space="preserve"> Ø and are used for thin materials up to </w:t>
      </w:r>
      <w:r w:rsidR="00201C2C" w:rsidRPr="000A05DE">
        <w:rPr>
          <w:sz w:val="20"/>
          <w:lang w:val="en-US"/>
        </w:rPr>
        <w:t>0.08mm/0</w:t>
      </w:r>
      <w:r w:rsidRPr="000A05DE">
        <w:rPr>
          <w:sz w:val="20"/>
          <w:lang w:val="en-US"/>
        </w:rPr>
        <w:t>.032</w:t>
      </w:r>
      <w:r w:rsidR="00194316">
        <w:rPr>
          <w:sz w:val="20"/>
          <w:lang w:val="en-US"/>
        </w:rPr>
        <w:t>"</w:t>
      </w:r>
      <w:r w:rsidRPr="000A05DE">
        <w:rPr>
          <w:sz w:val="20"/>
          <w:lang w:val="en-US"/>
        </w:rPr>
        <w:t xml:space="preserve"> thick. LD joints are typically half as strong as a MD joint.</w:t>
      </w:r>
    </w:p>
    <w:p w14:paraId="0340722E" w14:textId="77777777" w:rsidR="00116424" w:rsidRDefault="00C34000" w:rsidP="00B90690">
      <w:pPr>
        <w:pStyle w:val="Listenabsatz"/>
        <w:numPr>
          <w:ilvl w:val="0"/>
          <w:numId w:val="41"/>
        </w:numPr>
        <w:autoSpaceDE w:val="0"/>
        <w:autoSpaceDN w:val="0"/>
        <w:adjustRightInd w:val="0"/>
        <w:jc w:val="both"/>
        <w:rPr>
          <w:rFonts w:cs="Calibri"/>
          <w:lang w:val="en-US" w:eastAsia="en-GB"/>
        </w:rPr>
      </w:pPr>
      <w:r>
        <w:rPr>
          <w:rStyle w:val="elementdeftypeChar"/>
        </w:rPr>
        <w:t>s</w:t>
      </w:r>
      <w:r w:rsidR="00116424">
        <w:rPr>
          <w:rStyle w:val="elementdeftypeChar"/>
        </w:rPr>
        <w:t>hear_strength</w:t>
      </w:r>
      <w:r w:rsidR="00116424" w:rsidRPr="00276BF4">
        <w:rPr>
          <w:rFonts w:cs="Calibri"/>
          <w:lang w:val="en-US" w:eastAsia="en-GB"/>
        </w:rPr>
        <w:t>:</w:t>
      </w:r>
      <w:r>
        <w:rPr>
          <w:rFonts w:cs="Calibri"/>
          <w:lang w:val="en-US" w:eastAsia="en-GB"/>
        </w:rPr>
        <w:t xml:space="preserve"> </w:t>
      </w:r>
      <w:r w:rsidR="00276BF4" w:rsidRPr="00276BF4">
        <w:rPr>
          <w:lang w:val="en-US"/>
        </w:rPr>
        <w:t>Shear failure where the joint fails by shearing a hole in the punch side material.</w:t>
      </w:r>
      <w:r w:rsidR="00276BF4">
        <w:rPr>
          <w:lang w:val="en-US"/>
        </w:rPr>
        <w:t xml:space="preserve"> It is defined as maximum measured force during the test process.</w:t>
      </w:r>
    </w:p>
    <w:p w14:paraId="5A68FA2B" w14:textId="5236784E" w:rsidR="00C34000" w:rsidRPr="004B1D32" w:rsidRDefault="00C34000" w:rsidP="00B90690">
      <w:pPr>
        <w:pStyle w:val="Listenabsatz"/>
        <w:numPr>
          <w:ilvl w:val="0"/>
          <w:numId w:val="41"/>
        </w:numPr>
        <w:autoSpaceDE w:val="0"/>
        <w:autoSpaceDN w:val="0"/>
        <w:adjustRightInd w:val="0"/>
        <w:jc w:val="both"/>
        <w:rPr>
          <w:rFonts w:cs="Calibri"/>
          <w:lang w:val="en-US" w:eastAsia="en-GB"/>
        </w:rPr>
      </w:pPr>
      <w:r>
        <w:rPr>
          <w:rStyle w:val="elementdeftypeChar"/>
        </w:rPr>
        <w:t>peel_strength</w:t>
      </w:r>
      <w:r w:rsidRPr="00276BF4">
        <w:rPr>
          <w:rFonts w:cs="Calibri"/>
          <w:lang w:val="en-US" w:eastAsia="en-GB"/>
        </w:rPr>
        <w:t>:</w:t>
      </w:r>
      <w:r>
        <w:rPr>
          <w:rFonts w:cs="Calibri"/>
          <w:lang w:val="en-US" w:eastAsia="en-GB"/>
        </w:rPr>
        <w:t xml:space="preserve"> </w:t>
      </w:r>
      <w:r w:rsidR="00276BF4" w:rsidRPr="00276BF4">
        <w:rPr>
          <w:lang w:val="en-US"/>
        </w:rPr>
        <w:t>Pull failure</w:t>
      </w:r>
      <w:r w:rsidR="00276BF4">
        <w:rPr>
          <w:lang w:val="en-US"/>
        </w:rPr>
        <w:t xml:space="preserve"> in peeling test</w:t>
      </w:r>
      <w:r w:rsidR="00276BF4" w:rsidRPr="00276BF4">
        <w:rPr>
          <w:lang w:val="en-US"/>
        </w:rPr>
        <w:t xml:space="preserve"> is where the joint pulls apart leaving a </w:t>
      </w:r>
      <w:r w:rsidR="00194316">
        <w:rPr>
          <w:lang w:val="en-US"/>
        </w:rPr>
        <w:t>"</w:t>
      </w:r>
      <w:r w:rsidR="00276BF4" w:rsidRPr="00276BF4">
        <w:rPr>
          <w:lang w:val="en-US"/>
        </w:rPr>
        <w:t>male</w:t>
      </w:r>
      <w:r w:rsidR="00194316">
        <w:rPr>
          <w:lang w:val="en-US"/>
        </w:rPr>
        <w:t>"</w:t>
      </w:r>
      <w:r w:rsidR="00276BF4" w:rsidRPr="00276BF4">
        <w:rPr>
          <w:lang w:val="en-US"/>
        </w:rPr>
        <w:t xml:space="preserve"> and </w:t>
      </w:r>
      <w:r w:rsidR="00194316">
        <w:rPr>
          <w:lang w:val="en-US"/>
        </w:rPr>
        <w:t>"</w:t>
      </w:r>
      <w:r w:rsidR="00276BF4" w:rsidRPr="00276BF4">
        <w:rPr>
          <w:lang w:val="en-US"/>
        </w:rPr>
        <w:t>female</w:t>
      </w:r>
      <w:r w:rsidR="00194316">
        <w:rPr>
          <w:lang w:val="en-US"/>
        </w:rPr>
        <w:t>"</w:t>
      </w:r>
      <w:r w:rsidR="00276BF4" w:rsidRPr="00276BF4">
        <w:rPr>
          <w:lang w:val="en-US"/>
        </w:rPr>
        <w:t xml:space="preserve"> parts.</w:t>
      </w:r>
      <w:r w:rsidR="00276BF4">
        <w:rPr>
          <w:lang w:val="en-US"/>
        </w:rPr>
        <w:t xml:space="preserve"> It is defined as maximum measured force during the test process.</w:t>
      </w:r>
    </w:p>
    <w:p w14:paraId="08522AF4" w14:textId="5B4D69CD" w:rsidR="00A913FE" w:rsidRPr="004B1D32" w:rsidRDefault="005E65A0" w:rsidP="00B90690">
      <w:pPr>
        <w:pStyle w:val="Listenabsatz"/>
        <w:numPr>
          <w:ilvl w:val="0"/>
          <w:numId w:val="41"/>
        </w:numPr>
        <w:autoSpaceDE w:val="0"/>
        <w:autoSpaceDN w:val="0"/>
        <w:adjustRightInd w:val="0"/>
        <w:jc w:val="both"/>
        <w:rPr>
          <w:rFonts w:cs="Calibri"/>
          <w:lang w:val="en-US" w:eastAsia="en-GB"/>
        </w:rPr>
      </w:pPr>
      <w:r>
        <w:rPr>
          <w:rStyle w:val="elementdeftypeChar"/>
        </w:rPr>
        <w:t>button</w:t>
      </w:r>
      <w:r w:rsidR="00A23FF7">
        <w:rPr>
          <w:rStyle w:val="elementdeftypeChar"/>
        </w:rPr>
        <w:t>_</w:t>
      </w:r>
      <w:r w:rsidR="00A913FE" w:rsidRPr="00891EFB">
        <w:rPr>
          <w:rStyle w:val="elementdeftypeChar"/>
        </w:rPr>
        <w:t>diameter</w:t>
      </w:r>
      <w:r w:rsidR="00A913FE" w:rsidRPr="004B1D32">
        <w:rPr>
          <w:rFonts w:cs="Calibri"/>
          <w:lang w:val="en-US" w:eastAsia="en-GB"/>
        </w:rPr>
        <w:t xml:space="preserve">: </w:t>
      </w:r>
      <w:r w:rsidR="00B17655">
        <w:rPr>
          <w:rFonts w:cs="Calibri"/>
          <w:lang w:val="en-US" w:eastAsia="en-GB"/>
        </w:rPr>
        <w:t>The applied punch diameter to create this joint. T</w:t>
      </w:r>
      <w:r w:rsidR="00A913FE" w:rsidRPr="004B1D32">
        <w:rPr>
          <w:rFonts w:cs="Calibri"/>
          <w:lang w:val="en-US" w:eastAsia="en-GB"/>
        </w:rPr>
        <w:t xml:space="preserve">he </w:t>
      </w:r>
      <w:r w:rsidR="00B17655">
        <w:rPr>
          <w:rFonts w:cs="Calibri"/>
          <w:lang w:val="en-US" w:eastAsia="en-GB"/>
        </w:rPr>
        <w:t xml:space="preserve">button </w:t>
      </w:r>
      <w:r w:rsidR="00A913FE" w:rsidRPr="004B1D32">
        <w:rPr>
          <w:rFonts w:cs="Calibri"/>
          <w:lang w:val="en-US" w:eastAsia="en-GB"/>
        </w:rPr>
        <w:t>diameter of the clinch</w:t>
      </w:r>
      <w:r w:rsidR="00A23FF7">
        <w:rPr>
          <w:rFonts w:cs="Calibri"/>
          <w:lang w:val="en-US" w:eastAsia="en-GB"/>
        </w:rPr>
        <w:t xml:space="preserve"> seen in </w:t>
      </w:r>
      <w:r w:rsidR="00A23FF7">
        <w:rPr>
          <w:rFonts w:cs="Calibri"/>
          <w:lang w:val="en-US" w:eastAsia="en-GB"/>
        </w:rPr>
        <w:fldChar w:fldCharType="begin"/>
      </w:r>
      <w:r w:rsidR="00A23FF7">
        <w:rPr>
          <w:rFonts w:cs="Calibri"/>
          <w:lang w:val="en-US" w:eastAsia="en-GB"/>
        </w:rPr>
        <w:instrText xml:space="preserve"> REF _Ref428794448 </w:instrText>
      </w:r>
      <w:r w:rsidR="00A23FF7">
        <w:rPr>
          <w:rFonts w:cs="Calibri"/>
          <w:lang w:val="en-US" w:eastAsia="en-GB"/>
        </w:rPr>
        <w:fldChar w:fldCharType="separate"/>
      </w:r>
      <w:r w:rsidR="00A2710C">
        <w:t xml:space="preserve">Figure </w:t>
      </w:r>
      <w:r w:rsidR="00A2710C">
        <w:rPr>
          <w:noProof/>
        </w:rPr>
        <w:t>34</w:t>
      </w:r>
      <w:r w:rsidR="00A23FF7">
        <w:rPr>
          <w:rFonts w:cs="Calibri"/>
          <w:lang w:val="en-US" w:eastAsia="en-GB"/>
        </w:rPr>
        <w:fldChar w:fldCharType="end"/>
      </w:r>
      <w:r w:rsidR="00B17655">
        <w:rPr>
          <w:rFonts w:cs="Calibri"/>
          <w:lang w:val="en-US" w:eastAsia="en-GB"/>
        </w:rPr>
        <w:t xml:space="preserve"> is shown by</w:t>
      </w:r>
      <w:r w:rsidR="00A23FF7">
        <w:rPr>
          <w:rFonts w:cs="Calibri"/>
          <w:lang w:val="en-US" w:eastAsia="en-GB"/>
        </w:rPr>
        <w:t xml:space="preserve"> BD</w:t>
      </w:r>
      <w:r w:rsidR="00A913FE" w:rsidRPr="004B1D32">
        <w:rPr>
          <w:rFonts w:cs="Calibri"/>
          <w:lang w:val="en-US" w:eastAsia="en-GB"/>
        </w:rPr>
        <w:t>. The diameter may be defined as the maximum distance</w:t>
      </w:r>
      <w:r w:rsidR="004B1D32" w:rsidRPr="004B1D32">
        <w:rPr>
          <w:rFonts w:cs="Calibri"/>
          <w:lang w:val="en-US" w:eastAsia="en-GB"/>
        </w:rPr>
        <w:t xml:space="preserve"> </w:t>
      </w:r>
      <w:r w:rsidR="00A913FE" w:rsidRPr="004B1D32">
        <w:rPr>
          <w:rFonts w:cs="Calibri"/>
          <w:lang w:val="en-US" w:eastAsia="en-GB"/>
        </w:rPr>
        <w:t xml:space="preserve">between the s-twists of the </w:t>
      </w:r>
      <w:r w:rsidR="00A23FF7">
        <w:rPr>
          <w:rFonts w:cs="Calibri"/>
          <w:lang w:val="en-US" w:eastAsia="en-GB"/>
        </w:rPr>
        <w:t>die side</w:t>
      </w:r>
      <w:r w:rsidR="00A913FE" w:rsidRPr="004B1D32">
        <w:rPr>
          <w:rFonts w:cs="Calibri"/>
          <w:lang w:val="en-US" w:eastAsia="en-GB"/>
        </w:rPr>
        <w:t xml:space="preserve"> sheet</w:t>
      </w:r>
      <w:r w:rsidR="00321AAC">
        <w:rPr>
          <w:rFonts w:cs="Calibri"/>
          <w:lang w:val="en-US" w:eastAsia="en-GB"/>
        </w:rPr>
        <w:fldChar w:fldCharType="begin"/>
      </w:r>
      <w:r w:rsidR="00321AAC">
        <w:rPr>
          <w:rFonts w:cs="Calibri"/>
          <w:lang w:val="en-US" w:eastAsia="en-GB"/>
        </w:rPr>
        <w:instrText xml:space="preserve"> REF _Ref428794448 </w:instrText>
      </w:r>
      <w:r w:rsidR="00321AAC">
        <w:rPr>
          <w:rFonts w:cs="Calibri"/>
          <w:lang w:val="en-US" w:eastAsia="en-GB"/>
        </w:rPr>
        <w:fldChar w:fldCharType="separate"/>
      </w:r>
      <w:r w:rsidR="00A2710C">
        <w:t xml:space="preserve">Figure </w:t>
      </w:r>
      <w:r w:rsidR="00A2710C">
        <w:rPr>
          <w:noProof/>
        </w:rPr>
        <w:t>34</w:t>
      </w:r>
      <w:r w:rsidR="00321AAC">
        <w:rPr>
          <w:rFonts w:cs="Calibri"/>
          <w:lang w:val="en-US" w:eastAsia="en-GB"/>
        </w:rPr>
        <w:fldChar w:fldCharType="end"/>
      </w:r>
      <w:r w:rsidR="00A913FE" w:rsidRPr="004B1D32">
        <w:rPr>
          <w:rFonts w:cs="Calibri"/>
          <w:lang w:val="en-US" w:eastAsia="en-GB"/>
        </w:rPr>
        <w:t xml:space="preserve">. According to </w:t>
      </w:r>
      <w:r w:rsidR="004B1D32">
        <w:rPr>
          <w:rFonts w:cs="Calibri"/>
          <w:lang w:val="en-US" w:eastAsia="en-GB"/>
        </w:rPr>
        <w:t>i</w:t>
      </w:r>
      <w:r w:rsidR="004B1D32" w:rsidRPr="004B1D32">
        <w:rPr>
          <w:rFonts w:cs="Calibri"/>
          <w:lang w:val="en-US" w:eastAsia="en-GB"/>
        </w:rPr>
        <w:t>t</w:t>
      </w:r>
      <w:r w:rsidR="004B1D32">
        <w:rPr>
          <w:rFonts w:cs="Calibri"/>
          <w:lang w:val="en-US" w:eastAsia="en-GB"/>
        </w:rPr>
        <w:t>s</w:t>
      </w:r>
      <w:r w:rsidR="004B1D32" w:rsidRPr="004B1D32">
        <w:rPr>
          <w:rFonts w:cs="Calibri"/>
          <w:lang w:val="en-US" w:eastAsia="en-GB"/>
        </w:rPr>
        <w:t xml:space="preserve"> </w:t>
      </w:r>
      <w:r w:rsidR="00A913FE" w:rsidRPr="004B1D32">
        <w:rPr>
          <w:rFonts w:cs="Calibri"/>
          <w:lang w:val="en-US" w:eastAsia="en-GB"/>
        </w:rPr>
        <w:t>use, another definition may be more appropriate, though.</w:t>
      </w:r>
      <w:r w:rsidR="00B17655">
        <w:rPr>
          <w:rFonts w:cs="Calibri"/>
          <w:lang w:val="en-US" w:eastAsia="en-GB"/>
        </w:rPr>
        <w:t xml:space="preserve"> As rule of thumb the following formula can be used: </w:t>
      </w:r>
      <w:r w:rsidR="00B17655" w:rsidRPr="00B17655">
        <w:rPr>
          <w:lang w:val="en-US"/>
        </w:rPr>
        <w:t>D</w:t>
      </w:r>
      <w:r w:rsidR="00B17655" w:rsidRPr="00B17655">
        <w:rPr>
          <w:vertAlign w:val="subscript"/>
          <w:lang w:val="en-US"/>
        </w:rPr>
        <w:t>button</w:t>
      </w:r>
      <w:r w:rsidR="00B17655" w:rsidRPr="00B17655">
        <w:rPr>
          <w:lang w:val="en-US"/>
        </w:rPr>
        <w:t xml:space="preserve"> = d</w:t>
      </w:r>
      <w:r w:rsidR="00B17655" w:rsidRPr="00B17655">
        <w:rPr>
          <w:vertAlign w:val="subscript"/>
          <w:lang w:val="en-US"/>
        </w:rPr>
        <w:t>nom</w:t>
      </w:r>
      <w:r w:rsidR="00B17655" w:rsidRPr="00B17655">
        <w:rPr>
          <w:lang w:val="en-US"/>
        </w:rPr>
        <w:t xml:space="preserve"> x 1.4.</w:t>
      </w:r>
      <w:r w:rsidR="00B17655">
        <w:rPr>
          <w:lang w:val="en-US"/>
        </w:rPr>
        <w:t xml:space="preserve"> Where d</w:t>
      </w:r>
      <w:r w:rsidR="00B17655" w:rsidRPr="00B17655">
        <w:rPr>
          <w:vertAlign w:val="subscript"/>
          <w:lang w:val="en-US"/>
        </w:rPr>
        <w:t>nom</w:t>
      </w:r>
      <w:r w:rsidR="00B17655">
        <w:rPr>
          <w:lang w:val="en-US"/>
        </w:rPr>
        <w:t xml:space="preserve"> is the punch diameter.</w:t>
      </w:r>
    </w:p>
    <w:p w14:paraId="53468943" w14:textId="474C48E0" w:rsidR="00A913FE" w:rsidRDefault="008202AD" w:rsidP="00B90690">
      <w:pPr>
        <w:pStyle w:val="Listenabsatz"/>
        <w:numPr>
          <w:ilvl w:val="0"/>
          <w:numId w:val="41"/>
        </w:numPr>
        <w:autoSpaceDE w:val="0"/>
        <w:autoSpaceDN w:val="0"/>
        <w:adjustRightInd w:val="0"/>
        <w:jc w:val="both"/>
        <w:rPr>
          <w:rFonts w:cs="Calibri"/>
          <w:lang w:val="en-US" w:eastAsia="en-GB"/>
        </w:rPr>
      </w:pPr>
      <w:r>
        <w:rPr>
          <w:rStyle w:val="elementdeftypeChar"/>
        </w:rPr>
        <w:t>die_type</w:t>
      </w:r>
      <w:r w:rsidR="00A913FE" w:rsidRPr="004B1D32">
        <w:rPr>
          <w:rFonts w:cs="Calibri"/>
          <w:lang w:val="en-US" w:eastAsia="en-GB"/>
        </w:rPr>
        <w:t xml:space="preserve">: </w:t>
      </w:r>
      <w:r>
        <w:rPr>
          <w:rFonts w:cs="Calibri"/>
          <w:lang w:val="en-US" w:eastAsia="en-GB"/>
        </w:rPr>
        <w:t xml:space="preserve">The </w:t>
      </w:r>
      <w:r w:rsidR="00194316">
        <w:rPr>
          <w:rFonts w:cs="Calibri"/>
          <w:lang w:val="en-US" w:eastAsia="en-GB"/>
        </w:rPr>
        <w:t>"</w:t>
      </w:r>
      <w:r>
        <w:rPr>
          <w:rFonts w:cs="Calibri"/>
          <w:lang w:val="en-US" w:eastAsia="en-GB"/>
        </w:rPr>
        <w:t>r</w:t>
      </w:r>
      <w:r w:rsidRPr="008202AD">
        <w:rPr>
          <w:lang w:val="en-US"/>
        </w:rPr>
        <w:t>ound</w:t>
      </w:r>
      <w:r w:rsidR="00194316">
        <w:rPr>
          <w:lang w:val="en-US"/>
        </w:rPr>
        <w:t>"</w:t>
      </w:r>
      <w:r w:rsidRPr="008202AD">
        <w:rPr>
          <w:lang w:val="en-US"/>
        </w:rPr>
        <w:t xml:space="preserve"> dies (three and four blades) are used for drawable materials (like mild steel and aluminum).  </w:t>
      </w:r>
      <w:r>
        <w:rPr>
          <w:lang w:val="en-US"/>
        </w:rPr>
        <w:t xml:space="preserve">The </w:t>
      </w:r>
      <w:r w:rsidR="00194316">
        <w:rPr>
          <w:lang w:val="en-US"/>
        </w:rPr>
        <w:t>"</w:t>
      </w:r>
      <w:r>
        <w:rPr>
          <w:lang w:val="en-US"/>
        </w:rPr>
        <w:t>r</w:t>
      </w:r>
      <w:r w:rsidRPr="008202AD">
        <w:rPr>
          <w:lang w:val="en-US"/>
        </w:rPr>
        <w:t>ectangular</w:t>
      </w:r>
      <w:r w:rsidR="00194316">
        <w:rPr>
          <w:lang w:val="en-US"/>
        </w:rPr>
        <w:t>"</w:t>
      </w:r>
      <w:r w:rsidRPr="008202AD">
        <w:rPr>
          <w:lang w:val="en-US"/>
        </w:rPr>
        <w:t xml:space="preserve"> dies (two blades) are used for hard materials (materials that do not draw very well) such as stainless steel.</w:t>
      </w:r>
    </w:p>
    <w:p w14:paraId="540CB923" w14:textId="77777777" w:rsidR="00A913FE" w:rsidRDefault="00A913FE" w:rsidP="004B1D32">
      <w:pPr>
        <w:autoSpaceDE w:val="0"/>
        <w:autoSpaceDN w:val="0"/>
        <w:adjustRightInd w:val="0"/>
        <w:spacing w:before="120" w:after="0"/>
        <w:jc w:val="both"/>
        <w:rPr>
          <w:rFonts w:cs="Calibri"/>
          <w:szCs w:val="22"/>
          <w:lang w:eastAsia="en-GB"/>
        </w:rPr>
      </w:pPr>
      <w:r>
        <w:rPr>
          <w:rFonts w:cs="Calibri"/>
          <w:szCs w:val="22"/>
          <w:lang w:eastAsia="en-GB"/>
        </w:rPr>
        <w:lastRenderedPageBreak/>
        <w:t>If possible, a clinch should kno</w:t>
      </w:r>
      <w:r w:rsidR="004B1D32">
        <w:rPr>
          <w:rFonts w:cs="Calibri"/>
          <w:szCs w:val="22"/>
          <w:lang w:eastAsia="en-GB"/>
        </w:rPr>
        <w:t>w the direction of fixation, i.</w:t>
      </w:r>
      <w:r>
        <w:rPr>
          <w:rFonts w:cs="Calibri"/>
          <w:szCs w:val="22"/>
          <w:lang w:eastAsia="en-GB"/>
        </w:rPr>
        <w:t xml:space="preserve">e. </w:t>
      </w:r>
      <w:r w:rsidR="004B1D32">
        <w:rPr>
          <w:rFonts w:cs="Calibri"/>
          <w:szCs w:val="22"/>
          <w:lang w:eastAsia="en-GB"/>
        </w:rPr>
        <w:t>possess</w:t>
      </w:r>
      <w:r>
        <w:rPr>
          <w:rFonts w:cs="Calibri"/>
          <w:szCs w:val="22"/>
          <w:lang w:eastAsia="en-GB"/>
        </w:rPr>
        <w:t xml:space="preserve"> a nested element</w:t>
      </w:r>
      <w:r w:rsidR="004B1D32">
        <w:rPr>
          <w:rFonts w:cs="Calibri"/>
          <w:szCs w:val="22"/>
          <w:lang w:eastAsia="en-GB"/>
        </w:rPr>
        <w:t xml:space="preserve"> </w:t>
      </w:r>
      <w:r w:rsidRPr="004B1D32">
        <w:rPr>
          <w:rStyle w:val="elementdeftypeChar"/>
        </w:rPr>
        <w:t>&lt;normal_direction/&gt;.</w:t>
      </w:r>
      <w:r>
        <w:rPr>
          <w:rFonts w:cs="Calibri"/>
          <w:szCs w:val="22"/>
          <w:lang w:eastAsia="en-GB"/>
        </w:rPr>
        <w:t xml:space="preserve"> However, this is not mandatory in order to allow for importing incomplete</w:t>
      </w:r>
      <w:r w:rsidR="004B1D32">
        <w:rPr>
          <w:rFonts w:cs="Calibri"/>
          <w:szCs w:val="22"/>
          <w:lang w:eastAsia="en-GB"/>
        </w:rPr>
        <w:t xml:space="preserve"> </w:t>
      </w:r>
      <w:r>
        <w:rPr>
          <w:rFonts w:cs="Calibri"/>
          <w:szCs w:val="22"/>
          <w:lang w:eastAsia="en-GB"/>
        </w:rPr>
        <w:t>data. Direction sense of</w:t>
      </w:r>
      <w:r w:rsidR="004B1D32">
        <w:rPr>
          <w:rFonts w:cs="Calibri"/>
          <w:szCs w:val="22"/>
          <w:lang w:eastAsia="en-GB"/>
        </w:rPr>
        <w:t xml:space="preserve"> </w:t>
      </w:r>
      <w:r w:rsidRPr="004B1D32">
        <w:rPr>
          <w:rStyle w:val="elementdeftypeChar"/>
        </w:rPr>
        <w:t>&lt;normal_direction/&gt;</w:t>
      </w:r>
      <w:r>
        <w:rPr>
          <w:rFonts w:ascii="Courier" w:hAnsi="Courier" w:cs="Courier"/>
          <w:b/>
          <w:bCs/>
          <w:i/>
          <w:iCs/>
          <w:sz w:val="18"/>
          <w:szCs w:val="18"/>
          <w:lang w:eastAsia="en-GB"/>
        </w:rPr>
        <w:t xml:space="preserve"> </w:t>
      </w:r>
      <w:r w:rsidR="004B1D32">
        <w:rPr>
          <w:rFonts w:cs="Calibri"/>
          <w:szCs w:val="22"/>
          <w:lang w:eastAsia="en-GB"/>
        </w:rPr>
        <w:t>is from punch to die, i.</w:t>
      </w:r>
      <w:r>
        <w:rPr>
          <w:rFonts w:cs="Calibri"/>
          <w:szCs w:val="22"/>
          <w:lang w:eastAsia="en-GB"/>
        </w:rPr>
        <w:t>e. the direction in which metal</w:t>
      </w:r>
    </w:p>
    <w:p w14:paraId="07275FD7" w14:textId="22B3BDE5" w:rsidR="00A913FE" w:rsidRDefault="00A913FE" w:rsidP="004B1D32">
      <w:pPr>
        <w:autoSpaceDE w:val="0"/>
        <w:autoSpaceDN w:val="0"/>
        <w:adjustRightInd w:val="0"/>
        <w:spacing w:after="0"/>
        <w:jc w:val="both"/>
        <w:rPr>
          <w:rFonts w:cs="Calibri"/>
          <w:szCs w:val="22"/>
          <w:lang w:eastAsia="en-GB"/>
        </w:rPr>
      </w:pPr>
      <w:r>
        <w:rPr>
          <w:rFonts w:cs="Calibri"/>
          <w:szCs w:val="22"/>
          <w:lang w:eastAsia="en-GB"/>
        </w:rPr>
        <w:t>is displaced. The element’s definition can be found in section</w:t>
      </w:r>
      <w:r w:rsidR="004B1D32">
        <w:rPr>
          <w:rFonts w:cs="Calibri"/>
          <w:szCs w:val="22"/>
          <w:lang w:eastAsia="en-GB"/>
        </w:rPr>
        <w:t xml:space="preserve"> </w:t>
      </w:r>
      <w:r w:rsidR="004B1D32">
        <w:rPr>
          <w:rFonts w:cs="Calibri"/>
          <w:szCs w:val="22"/>
          <w:lang w:eastAsia="en-GB"/>
        </w:rPr>
        <w:fldChar w:fldCharType="begin"/>
      </w:r>
      <w:r w:rsidR="004B1D32">
        <w:rPr>
          <w:rFonts w:cs="Calibri"/>
          <w:szCs w:val="22"/>
          <w:lang w:eastAsia="en-GB"/>
        </w:rPr>
        <w:instrText xml:space="preserve"> REF _Ref400880511 \r \h </w:instrText>
      </w:r>
      <w:r w:rsidR="004B1D32">
        <w:rPr>
          <w:rFonts w:cs="Calibri"/>
          <w:szCs w:val="22"/>
          <w:lang w:eastAsia="en-GB"/>
        </w:rPr>
      </w:r>
      <w:r w:rsidR="004B1D32">
        <w:rPr>
          <w:rFonts w:cs="Calibri"/>
          <w:szCs w:val="22"/>
          <w:lang w:eastAsia="en-GB"/>
        </w:rPr>
        <w:fldChar w:fldCharType="separate"/>
      </w:r>
      <w:r w:rsidR="00A2710C">
        <w:rPr>
          <w:rFonts w:cs="Calibri"/>
          <w:szCs w:val="22"/>
          <w:lang w:eastAsia="en-GB"/>
        </w:rPr>
        <w:t>7.1.3</w:t>
      </w:r>
      <w:r w:rsidR="004B1D32">
        <w:rPr>
          <w:rFonts w:cs="Calibri"/>
          <w:szCs w:val="22"/>
          <w:lang w:eastAsia="en-GB"/>
        </w:rPr>
        <w:fldChar w:fldCharType="end"/>
      </w:r>
      <w:r>
        <w:rPr>
          <w:rFonts w:cs="Calibri"/>
          <w:szCs w:val="22"/>
          <w:lang w:eastAsia="en-GB"/>
        </w:rPr>
        <w:t>.</w:t>
      </w:r>
    </w:p>
    <w:p w14:paraId="0C9472B5" w14:textId="63FFE9B8" w:rsidR="00A913FE" w:rsidRDefault="00A913FE" w:rsidP="004B1D32">
      <w:pPr>
        <w:autoSpaceDE w:val="0"/>
        <w:autoSpaceDN w:val="0"/>
        <w:adjustRightInd w:val="0"/>
        <w:spacing w:before="120"/>
        <w:jc w:val="both"/>
        <w:rPr>
          <w:rFonts w:cs="Calibri"/>
          <w:szCs w:val="22"/>
          <w:lang w:eastAsia="en-GB"/>
        </w:rPr>
      </w:pPr>
      <w:r>
        <w:rPr>
          <w:rFonts w:cs="Calibri"/>
          <w:szCs w:val="22"/>
          <w:lang w:eastAsia="en-GB"/>
        </w:rPr>
        <w:t xml:space="preserve">There is no </w:t>
      </w:r>
      <w:r w:rsidR="00194316">
        <w:rPr>
          <w:rFonts w:cs="Calibri"/>
          <w:szCs w:val="22"/>
          <w:lang w:eastAsia="en-GB"/>
        </w:rPr>
        <w:t>"</w:t>
      </w:r>
      <w:r>
        <w:rPr>
          <w:rFonts w:cs="Calibri"/>
          <w:szCs w:val="22"/>
          <w:lang w:eastAsia="en-GB"/>
        </w:rPr>
        <w:t>base</w:t>
      </w:r>
      <w:r w:rsidR="00194316">
        <w:rPr>
          <w:rFonts w:cs="Calibri"/>
          <w:szCs w:val="22"/>
          <w:lang w:eastAsia="en-GB"/>
        </w:rPr>
        <w:t>"</w:t>
      </w:r>
      <w:r>
        <w:rPr>
          <w:rFonts w:cs="Calibri"/>
          <w:szCs w:val="22"/>
          <w:lang w:eastAsia="en-GB"/>
        </w:rPr>
        <w:t xml:space="preserve"> attribute for clinches, since this information can be derived from connection direction.</w:t>
      </w:r>
    </w:p>
    <w:p w14:paraId="360134B0" w14:textId="77777777" w:rsidR="007D0EA8" w:rsidRDefault="00A913FE" w:rsidP="00A913FE">
      <w:pPr>
        <w:rPr>
          <w:rFonts w:cs="Calibri"/>
          <w:szCs w:val="22"/>
          <w:lang w:eastAsia="en-GB"/>
        </w:rPr>
      </w:pPr>
      <w:r>
        <w:rPr>
          <w:rFonts w:cs="Calibri"/>
          <w:szCs w:val="22"/>
          <w:lang w:eastAsia="en-GB"/>
        </w:rPr>
        <w:t xml:space="preserve">The element </w:t>
      </w:r>
      <w:r w:rsidRPr="004B1D32">
        <w:rPr>
          <w:rStyle w:val="elementdeftypeChar"/>
        </w:rPr>
        <w:t>&lt;clinch/&gt;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97183B" w:rsidRPr="00226A3F" w14:paraId="21092D4B" w14:textId="77777777" w:rsidTr="0097183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4F20D9" w14:textId="77777777" w:rsidR="0097183B" w:rsidRPr="00226A3F" w:rsidRDefault="0097183B" w:rsidP="0097183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AC07A9" w14:textId="77777777" w:rsidR="0097183B" w:rsidRPr="00226A3F" w:rsidRDefault="0097183B" w:rsidP="0097183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AECEA4" w14:textId="63D1FEBD" w:rsidR="0097183B" w:rsidRPr="00226A3F" w:rsidRDefault="000E60DF" w:rsidP="0097183B">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03A20CE" w14:textId="77777777" w:rsidR="0097183B" w:rsidRPr="00226A3F" w:rsidRDefault="0097183B" w:rsidP="0097183B">
            <w:pPr>
              <w:keepNext/>
              <w:rPr>
                <w:b/>
                <w:i/>
              </w:rPr>
            </w:pPr>
            <w:r w:rsidRPr="00226A3F">
              <w:rPr>
                <w:b/>
                <w:i/>
              </w:rPr>
              <w:t>Constraint</w:t>
            </w:r>
          </w:p>
        </w:tc>
      </w:tr>
      <w:tr w:rsidR="0097183B" w:rsidRPr="00226A3F" w14:paraId="1FFB9A1F" w14:textId="77777777" w:rsidTr="0097183B">
        <w:trPr>
          <w:jc w:val="center"/>
        </w:trPr>
        <w:tc>
          <w:tcPr>
            <w:tcW w:w="2111" w:type="dxa"/>
            <w:shd w:val="clear" w:color="auto" w:fill="auto"/>
            <w:vAlign w:val="bottom"/>
          </w:tcPr>
          <w:p w14:paraId="781B6165" w14:textId="77777777" w:rsidR="0097183B" w:rsidRPr="00226A3F" w:rsidRDefault="0097183B" w:rsidP="0097183B">
            <w:pPr>
              <w:rPr>
                <w:sz w:val="20"/>
                <w:szCs w:val="20"/>
              </w:rPr>
            </w:pPr>
            <w:r>
              <w:rPr>
                <w:sz w:val="20"/>
                <w:szCs w:val="20"/>
              </w:rPr>
              <w:t>normal_direction</w:t>
            </w:r>
          </w:p>
        </w:tc>
        <w:tc>
          <w:tcPr>
            <w:tcW w:w="1559" w:type="dxa"/>
            <w:shd w:val="clear" w:color="auto" w:fill="auto"/>
            <w:vAlign w:val="bottom"/>
          </w:tcPr>
          <w:p w14:paraId="4D746703" w14:textId="77777777" w:rsidR="0097183B" w:rsidRPr="00226A3F" w:rsidRDefault="0097183B" w:rsidP="0097183B">
            <w:pPr>
              <w:rPr>
                <w:sz w:val="20"/>
                <w:szCs w:val="20"/>
              </w:rPr>
            </w:pPr>
            <w:r w:rsidRPr="00226A3F">
              <w:rPr>
                <w:sz w:val="20"/>
                <w:szCs w:val="20"/>
              </w:rPr>
              <w:t>1</w:t>
            </w:r>
          </w:p>
        </w:tc>
        <w:tc>
          <w:tcPr>
            <w:tcW w:w="1276" w:type="dxa"/>
            <w:shd w:val="clear" w:color="auto" w:fill="auto"/>
            <w:vAlign w:val="bottom"/>
          </w:tcPr>
          <w:p w14:paraId="05A0B9BB" w14:textId="77777777" w:rsidR="0097183B" w:rsidRPr="00226A3F" w:rsidRDefault="0097183B" w:rsidP="0097183B">
            <w:pPr>
              <w:rPr>
                <w:sz w:val="20"/>
                <w:szCs w:val="20"/>
              </w:rPr>
            </w:pPr>
            <w:r w:rsidRPr="00226A3F">
              <w:rPr>
                <w:sz w:val="20"/>
                <w:szCs w:val="20"/>
              </w:rPr>
              <w:t>Optional</w:t>
            </w:r>
          </w:p>
        </w:tc>
        <w:tc>
          <w:tcPr>
            <w:tcW w:w="3526" w:type="dxa"/>
            <w:shd w:val="clear" w:color="auto" w:fill="auto"/>
            <w:vAlign w:val="bottom"/>
          </w:tcPr>
          <w:p w14:paraId="0201F408" w14:textId="77777777" w:rsidR="0097183B" w:rsidRPr="00226A3F" w:rsidRDefault="0097183B" w:rsidP="0097183B">
            <w:pPr>
              <w:rPr>
                <w:sz w:val="20"/>
                <w:szCs w:val="20"/>
              </w:rPr>
            </w:pPr>
            <w:r w:rsidRPr="00226A3F">
              <w:rPr>
                <w:sz w:val="20"/>
                <w:szCs w:val="20"/>
              </w:rPr>
              <w:t>-</w:t>
            </w:r>
          </w:p>
        </w:tc>
      </w:tr>
    </w:tbl>
    <w:p w14:paraId="1254481F" w14:textId="02CF0381" w:rsidR="004B1D32" w:rsidRDefault="00BF4695" w:rsidP="00BF4695">
      <w:pPr>
        <w:pStyle w:val="Beschriftung"/>
        <w:tabs>
          <w:tab w:val="center" w:pos="4535"/>
          <w:tab w:val="left" w:pos="7349"/>
        </w:tabs>
        <w:spacing w:before="120"/>
        <w:jc w:val="left"/>
        <w:rPr>
          <w:rStyle w:val="elementdeftypeChar"/>
          <w:b/>
        </w:rPr>
      </w:pPr>
      <w:r>
        <w:tab/>
      </w:r>
      <w:bookmarkStart w:id="1160" w:name="_Toc3566472"/>
      <w:bookmarkStart w:id="1161" w:name="_Toc34747473"/>
      <w:bookmarkStart w:id="1162" w:name="_Toc39880795"/>
      <w:r w:rsidR="0097183B">
        <w:t xml:space="preserve">Table </w:t>
      </w:r>
      <w:r w:rsidR="00ED469A">
        <w:fldChar w:fldCharType="begin"/>
      </w:r>
      <w:r w:rsidR="00ED469A">
        <w:instrText xml:space="preserve"> SEQ Table \* ARABIC </w:instrText>
      </w:r>
      <w:r w:rsidR="00ED469A">
        <w:fldChar w:fldCharType="separate"/>
      </w:r>
      <w:r w:rsidR="00A2710C">
        <w:rPr>
          <w:noProof/>
        </w:rPr>
        <w:t>64</w:t>
      </w:r>
      <w:r w:rsidR="00ED469A">
        <w:fldChar w:fldCharType="end"/>
      </w:r>
      <w:r w:rsidR="0097183B">
        <w:t xml:space="preserve">: </w:t>
      </w:r>
      <w:r w:rsidR="0097183B" w:rsidRPr="0097183B">
        <w:t xml:space="preserve">Nested elements of element </w:t>
      </w:r>
      <w:r w:rsidR="0097183B" w:rsidRPr="0097183B">
        <w:rPr>
          <w:rStyle w:val="elementdeftypeChar"/>
          <w:b/>
        </w:rPr>
        <w:t>&lt;clinch/&gt;</w:t>
      </w:r>
      <w:bookmarkEnd w:id="1160"/>
      <w:bookmarkEnd w:id="1161"/>
      <w:bookmarkEnd w:id="1162"/>
    </w:p>
    <w:p w14:paraId="465F81DC" w14:textId="77777777" w:rsidR="00891EFB" w:rsidRPr="00226A3F" w:rsidRDefault="00891EFB" w:rsidP="004D4A4B">
      <w:pPr>
        <w:pStyle w:val="Example"/>
        <w:keepNext/>
        <w:keepLines/>
        <w:spacing w:before="120"/>
      </w:pPr>
      <w:r w:rsidRPr="00226A3F">
        <w:t xml:space="preserve">Example: </w:t>
      </w:r>
    </w:p>
    <w:p w14:paraId="5905C264" w14:textId="77777777" w:rsidR="00891EFB" w:rsidRPr="00226A3F" w:rsidRDefault="00891EFB" w:rsidP="00891EFB">
      <w:pPr>
        <w:pStyle w:val="XMLCode"/>
        <w:keepNext/>
        <w:keepLines/>
      </w:pPr>
    </w:p>
    <w:p w14:paraId="4CFF5EA1" w14:textId="443B67F3" w:rsidR="00891EFB" w:rsidRDefault="00891EFB" w:rsidP="00891EFB">
      <w:pPr>
        <w:pStyle w:val="XMLCode"/>
        <w:keepNext/>
        <w:keepLines/>
      </w:pPr>
      <w:r w:rsidRPr="00226A3F">
        <w:t>&lt;connection_0d label=</w:t>
      </w:r>
      <w:r w:rsidR="00194316">
        <w:t>"</w:t>
      </w:r>
      <w:r>
        <w:t>CLINCH</w:t>
      </w:r>
      <w:r w:rsidRPr="00226A3F">
        <w:t>_left_2123</w:t>
      </w:r>
      <w:r>
        <w:t>521</w:t>
      </w:r>
      <w:r w:rsidR="00194316">
        <w:t>"</w:t>
      </w:r>
      <w:r w:rsidRPr="00226A3F">
        <w:t>&gt;</w:t>
      </w:r>
    </w:p>
    <w:p w14:paraId="7BDE1A54" w14:textId="77777777" w:rsidR="00891EFB" w:rsidRPr="00226A3F" w:rsidRDefault="00891EFB" w:rsidP="00891EFB">
      <w:pPr>
        <w:pStyle w:val="XMLCode"/>
        <w:keepNext/>
        <w:keepLines/>
      </w:pPr>
      <w:r>
        <w:t xml:space="preserve">    </w:t>
      </w:r>
      <w:r w:rsidRPr="00B6367A">
        <w:rPr>
          <w:color w:val="FF0000"/>
        </w:rPr>
        <w:t>&lt;!</w:t>
      </w:r>
      <w:r w:rsidR="00D74FE5">
        <w:rPr>
          <w:color w:val="FF0000"/>
        </w:rPr>
        <w:t>-- Unit definition and connected to is important for clinch</w:t>
      </w:r>
      <w:r w:rsidRPr="00B6367A">
        <w:rPr>
          <w:color w:val="FF0000"/>
        </w:rPr>
        <w:t xml:space="preserve"> --&gt;</w:t>
      </w:r>
    </w:p>
    <w:p w14:paraId="12A51289" w14:textId="602DC63A" w:rsidR="00B53014" w:rsidRPr="007F2FB1" w:rsidRDefault="00891EFB" w:rsidP="00891EFB">
      <w:pPr>
        <w:pStyle w:val="XMLCode"/>
        <w:keepNext/>
        <w:keepLines/>
        <w:rPr>
          <w:color w:val="0070C0"/>
        </w:rPr>
      </w:pPr>
      <w:r w:rsidRPr="00226A3F">
        <w:t xml:space="preserve">    </w:t>
      </w:r>
      <w:r w:rsidRPr="007F2FB1">
        <w:rPr>
          <w:color w:val="0070C0"/>
        </w:rPr>
        <w:t xml:space="preserve">&lt;clinch </w:t>
      </w:r>
      <w:r w:rsidR="00942474" w:rsidRPr="007F2FB1">
        <w:rPr>
          <w:color w:val="0070C0"/>
        </w:rPr>
        <w:t>clinch_type</w:t>
      </w:r>
      <w:r w:rsidRPr="007F2FB1">
        <w:rPr>
          <w:color w:val="0070C0"/>
        </w:rPr>
        <w:t>=</w:t>
      </w:r>
      <w:r w:rsidR="00194316">
        <w:rPr>
          <w:color w:val="0070C0"/>
        </w:rPr>
        <w:t>"</w:t>
      </w:r>
      <w:r w:rsidR="00942474" w:rsidRPr="007F2FB1">
        <w:rPr>
          <w:color w:val="0070C0"/>
        </w:rPr>
        <w:t>TOX</w:t>
      </w:r>
      <w:r w:rsidR="00194316">
        <w:rPr>
          <w:color w:val="0070C0"/>
        </w:rPr>
        <w:t>"</w:t>
      </w:r>
      <w:r w:rsidR="00942474" w:rsidRPr="007F2FB1">
        <w:rPr>
          <w:color w:val="0070C0"/>
        </w:rPr>
        <w:t xml:space="preserve"> </w:t>
      </w:r>
      <w:r w:rsidR="00B53014" w:rsidRPr="007F2FB1">
        <w:rPr>
          <w:color w:val="0070C0"/>
        </w:rPr>
        <w:t>button_diameter=</w:t>
      </w:r>
      <w:r w:rsidR="00194316">
        <w:rPr>
          <w:color w:val="0070C0"/>
        </w:rPr>
        <w:t>"</w:t>
      </w:r>
      <w:r w:rsidR="00B53014" w:rsidRPr="007F2FB1">
        <w:rPr>
          <w:color w:val="0070C0"/>
        </w:rPr>
        <w:t>3.0</w:t>
      </w:r>
      <w:r w:rsidR="00194316">
        <w:rPr>
          <w:color w:val="0070C0"/>
        </w:rPr>
        <w:t>"</w:t>
      </w:r>
    </w:p>
    <w:p w14:paraId="61C4DBB9" w14:textId="6DBBF49E" w:rsidR="00891EFB" w:rsidRPr="007F2FB1" w:rsidRDefault="00B53014" w:rsidP="00891EFB">
      <w:pPr>
        <w:pStyle w:val="XMLCode"/>
        <w:keepNext/>
        <w:keepLines/>
        <w:rPr>
          <w:color w:val="0070C0"/>
        </w:rPr>
      </w:pPr>
      <w:r w:rsidRPr="007F2FB1">
        <w:rPr>
          <w:color w:val="0070C0"/>
        </w:rPr>
        <w:tab/>
        <w:t xml:space="preserve">    </w:t>
      </w:r>
      <w:r w:rsidR="00D74FE5" w:rsidRPr="007F2FB1">
        <w:rPr>
          <w:color w:val="0070C0"/>
        </w:rPr>
        <w:t>strength_class</w:t>
      </w:r>
      <w:r w:rsidR="00942474" w:rsidRPr="007F2FB1">
        <w:rPr>
          <w:color w:val="0070C0"/>
        </w:rPr>
        <w:t>=</w:t>
      </w:r>
      <w:r w:rsidR="00194316">
        <w:rPr>
          <w:color w:val="0070C0"/>
        </w:rPr>
        <w:t>"</w:t>
      </w:r>
      <w:r w:rsidR="00D74FE5" w:rsidRPr="007F2FB1">
        <w:rPr>
          <w:color w:val="0070C0"/>
        </w:rPr>
        <w:t>HD</w:t>
      </w:r>
      <w:r w:rsidR="00194316">
        <w:rPr>
          <w:color w:val="0070C0"/>
        </w:rPr>
        <w:t>"</w:t>
      </w:r>
      <w:r w:rsidR="00942474" w:rsidRPr="007F2FB1">
        <w:rPr>
          <w:color w:val="0070C0"/>
        </w:rPr>
        <w:t xml:space="preserve"> </w:t>
      </w:r>
      <w:r w:rsidR="00D74FE5" w:rsidRPr="007F2FB1">
        <w:rPr>
          <w:color w:val="0070C0"/>
        </w:rPr>
        <w:t>shear_strength</w:t>
      </w:r>
      <w:r w:rsidR="00942474" w:rsidRPr="007F2FB1">
        <w:rPr>
          <w:color w:val="0070C0"/>
        </w:rPr>
        <w:t>=</w:t>
      </w:r>
      <w:r w:rsidR="00194316">
        <w:rPr>
          <w:color w:val="0070C0"/>
        </w:rPr>
        <w:t>"</w:t>
      </w:r>
      <w:r w:rsidR="00D74FE5" w:rsidRPr="007F2FB1">
        <w:rPr>
          <w:color w:val="0070C0"/>
        </w:rPr>
        <w:t>890</w:t>
      </w:r>
      <w:r w:rsidR="00194316">
        <w:rPr>
          <w:color w:val="0070C0"/>
        </w:rPr>
        <w:t>"</w:t>
      </w:r>
      <w:r w:rsidR="00942474" w:rsidRPr="007F2FB1">
        <w:rPr>
          <w:color w:val="0070C0"/>
        </w:rPr>
        <w:t xml:space="preserve"> </w:t>
      </w:r>
      <w:r w:rsidRPr="007F2FB1">
        <w:rPr>
          <w:color w:val="0070C0"/>
        </w:rPr>
        <w:t>peel_strength</w:t>
      </w:r>
      <w:r w:rsidR="00942474" w:rsidRPr="007F2FB1">
        <w:rPr>
          <w:color w:val="0070C0"/>
        </w:rPr>
        <w:t>=</w:t>
      </w:r>
      <w:r w:rsidR="00194316">
        <w:rPr>
          <w:color w:val="0070C0"/>
        </w:rPr>
        <w:t>"</w:t>
      </w:r>
      <w:r w:rsidR="00D74FE5" w:rsidRPr="007F2FB1">
        <w:rPr>
          <w:color w:val="0070C0"/>
        </w:rPr>
        <w:t>356</w:t>
      </w:r>
      <w:r w:rsidR="00194316">
        <w:rPr>
          <w:color w:val="0070C0"/>
        </w:rPr>
        <w:t>"</w:t>
      </w:r>
      <w:r w:rsidR="00891EFB" w:rsidRPr="007F2FB1">
        <w:rPr>
          <w:color w:val="0070C0"/>
        </w:rPr>
        <w:t>&gt;</w:t>
      </w:r>
    </w:p>
    <w:p w14:paraId="582E2CC2" w14:textId="393981F7" w:rsidR="00891EFB" w:rsidRPr="0033379A" w:rsidRDefault="00891EFB" w:rsidP="00891EFB">
      <w:pPr>
        <w:pStyle w:val="XMLCode"/>
        <w:keepNext/>
        <w:keepLines/>
        <w:rPr>
          <w:color w:val="0070C0"/>
          <w:lang w:val="fr-FR"/>
        </w:rPr>
      </w:pPr>
      <w:r w:rsidRPr="007F2FB1">
        <w:rPr>
          <w:color w:val="0070C0"/>
        </w:rPr>
        <w:t xml:space="preserve">        </w:t>
      </w:r>
      <w:r w:rsidRPr="0033379A">
        <w:rPr>
          <w:color w:val="0070C0"/>
          <w:lang w:val="fr-FR"/>
        </w:rPr>
        <w:t>&lt;normal_direction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7E780589" w14:textId="77777777" w:rsidR="00891EFB" w:rsidRPr="007F2FB1" w:rsidRDefault="00891EFB" w:rsidP="00891EFB">
      <w:pPr>
        <w:pStyle w:val="XMLCode"/>
        <w:keepNext/>
        <w:keepLines/>
        <w:rPr>
          <w:color w:val="0070C0"/>
        </w:rPr>
      </w:pPr>
      <w:r w:rsidRPr="0033379A">
        <w:rPr>
          <w:color w:val="0070C0"/>
          <w:lang w:val="fr-FR"/>
        </w:rPr>
        <w:t xml:space="preserve">    </w:t>
      </w:r>
      <w:r w:rsidRPr="007F2FB1">
        <w:rPr>
          <w:color w:val="0070C0"/>
        </w:rPr>
        <w:t>&lt;/clinch&gt;</w:t>
      </w:r>
    </w:p>
    <w:p w14:paraId="5D794AA9" w14:textId="77777777" w:rsidR="00891EFB" w:rsidRPr="00226A3F" w:rsidRDefault="00891EFB" w:rsidP="00891EFB">
      <w:pPr>
        <w:pStyle w:val="XMLCode"/>
        <w:keepNext/>
        <w:keepLines/>
      </w:pPr>
      <w:r w:rsidRPr="00226A3F">
        <w:t xml:space="preserve">    &lt;loc&gt; 1645.83 821.145 616.585 &lt;/loc&gt;</w:t>
      </w:r>
    </w:p>
    <w:p w14:paraId="113212D5" w14:textId="77777777" w:rsidR="00891EFB" w:rsidRPr="00226A3F" w:rsidRDefault="00891EFB" w:rsidP="00891EFB">
      <w:pPr>
        <w:pStyle w:val="XMLCode"/>
        <w:keepNext/>
        <w:keepLines/>
      </w:pPr>
      <w:r w:rsidRPr="00226A3F">
        <w:t xml:space="preserve">    &lt;appdata&gt;</w:t>
      </w:r>
    </w:p>
    <w:p w14:paraId="49093C43" w14:textId="77777777" w:rsidR="00891EFB" w:rsidRPr="00226A3F" w:rsidRDefault="00891EFB" w:rsidP="00891EFB">
      <w:pPr>
        <w:pStyle w:val="XMLCode"/>
        <w:keepNext/>
        <w:keepLines/>
      </w:pPr>
      <w:r w:rsidRPr="00226A3F">
        <w:t xml:space="preserve">        ...</w:t>
      </w:r>
    </w:p>
    <w:p w14:paraId="0259A9BD" w14:textId="77777777" w:rsidR="00891EFB" w:rsidRPr="00226A3F" w:rsidRDefault="00891EFB" w:rsidP="00891EFB">
      <w:pPr>
        <w:pStyle w:val="XMLCode"/>
        <w:keepNext/>
        <w:keepLines/>
      </w:pPr>
      <w:r w:rsidRPr="00226A3F">
        <w:t xml:space="preserve">    &lt;/appdata&gt;</w:t>
      </w:r>
    </w:p>
    <w:p w14:paraId="44D17181" w14:textId="77777777" w:rsidR="00891EFB" w:rsidRDefault="00891EFB" w:rsidP="00891EFB">
      <w:pPr>
        <w:pStyle w:val="XMLCode"/>
        <w:keepNext/>
        <w:keepLines/>
      </w:pPr>
      <w:r w:rsidRPr="00226A3F">
        <w:t>&lt;/connection_0d&gt;</w:t>
      </w:r>
    </w:p>
    <w:p w14:paraId="31FC4466" w14:textId="77777777" w:rsidR="00891EFB" w:rsidRDefault="00891EFB" w:rsidP="00891EFB">
      <w:pPr>
        <w:pStyle w:val="XMLCode"/>
        <w:keepNext/>
        <w:keepLines/>
      </w:pPr>
    </w:p>
    <w:p w14:paraId="35D8C211" w14:textId="77777777" w:rsidR="00BF4695" w:rsidRDefault="00BF4695" w:rsidP="00BF4695">
      <w:pPr>
        <w:pStyle w:val="berschrift2"/>
        <w:tabs>
          <w:tab w:val="clear" w:pos="576"/>
        </w:tabs>
        <w:ind w:left="709" w:hanging="709"/>
      </w:pPr>
      <w:bookmarkStart w:id="1163" w:name="_Toc3556994"/>
      <w:bookmarkStart w:id="1164" w:name="_Toc34747244"/>
      <w:bookmarkStart w:id="1165" w:name="_Toc39880559"/>
      <w:r w:rsidRPr="00BF4695">
        <w:t>Heat Stakes / Thermal Stakes</w:t>
      </w:r>
      <w:bookmarkEnd w:id="1163"/>
      <w:bookmarkEnd w:id="1164"/>
      <w:bookmarkEnd w:id="1165"/>
    </w:p>
    <w:p w14:paraId="5799C4D1" w14:textId="77777777" w:rsidR="00010D17" w:rsidRDefault="00010D17" w:rsidP="00010D17">
      <w:pPr>
        <w:autoSpaceDE w:val="0"/>
        <w:autoSpaceDN w:val="0"/>
        <w:adjustRightInd w:val="0"/>
        <w:spacing w:after="0"/>
        <w:jc w:val="both"/>
        <w:rPr>
          <w:rFonts w:cs="Calibri"/>
          <w:szCs w:val="22"/>
          <w:lang w:eastAsia="en-GB"/>
        </w:rPr>
      </w:pPr>
      <w:r>
        <w:rPr>
          <w:rFonts w:cs="Calibri"/>
          <w:szCs w:val="22"/>
          <w:lang w:eastAsia="en-GB"/>
        </w:rPr>
        <w:t>Heat stakes are well known techniques to connect a shell-type part with a thermoplastic other part.</w:t>
      </w:r>
    </w:p>
    <w:p w14:paraId="41205A12" w14:textId="77777777" w:rsidR="00010D17" w:rsidRDefault="00010D17" w:rsidP="00010D17">
      <w:pPr>
        <w:autoSpaceDE w:val="0"/>
        <w:autoSpaceDN w:val="0"/>
        <w:adjustRightInd w:val="0"/>
        <w:spacing w:after="0"/>
        <w:jc w:val="both"/>
        <w:rPr>
          <w:rFonts w:cs="Calibri"/>
          <w:szCs w:val="22"/>
          <w:lang w:eastAsia="en-GB"/>
        </w:rPr>
      </w:pPr>
      <w:r>
        <w:rPr>
          <w:rFonts w:cs="Calibri"/>
          <w:szCs w:val="22"/>
          <w:lang w:eastAsia="en-GB"/>
        </w:rPr>
        <w:t>For this reason, the thermoplastic part is manufactured with appropriate stakes.</w:t>
      </w:r>
    </w:p>
    <w:p w14:paraId="112C3DB5" w14:textId="77777777" w:rsidR="00DE2B3A" w:rsidRDefault="004D4A4B" w:rsidP="00F157CE">
      <w:pPr>
        <w:autoSpaceDE w:val="0"/>
        <w:autoSpaceDN w:val="0"/>
        <w:adjustRightInd w:val="0"/>
        <w:spacing w:after="0"/>
        <w:jc w:val="center"/>
        <w:rPr>
          <w:rFonts w:cs="Calibri"/>
          <w:szCs w:val="22"/>
          <w:lang w:eastAsia="en-GB"/>
        </w:rPr>
      </w:pPr>
      <w:r>
        <w:rPr>
          <w:noProof/>
          <w:lang w:eastAsia="en-US"/>
        </w:rPr>
        <w:drawing>
          <wp:inline distT="0" distB="0" distL="0" distR="0" wp14:anchorId="74B0F07D" wp14:editId="66CDA000">
            <wp:extent cx="3959525" cy="2204570"/>
            <wp:effectExtent l="0" t="0" r="3175"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3974062" cy="2212664"/>
                    </a:xfrm>
                    <a:prstGeom prst="rect">
                      <a:avLst/>
                    </a:prstGeom>
                  </pic:spPr>
                </pic:pic>
              </a:graphicData>
            </a:graphic>
          </wp:inline>
        </w:drawing>
      </w:r>
    </w:p>
    <w:p w14:paraId="69480212" w14:textId="6D27E644" w:rsidR="00DE2B3A" w:rsidRPr="00DE2B3A" w:rsidRDefault="00DE2B3A" w:rsidP="00F157CE">
      <w:pPr>
        <w:autoSpaceDE w:val="0"/>
        <w:autoSpaceDN w:val="0"/>
        <w:adjustRightInd w:val="0"/>
        <w:spacing w:after="0"/>
        <w:jc w:val="center"/>
        <w:rPr>
          <w:rFonts w:cs="Calibri"/>
          <w:sz w:val="18"/>
          <w:szCs w:val="18"/>
          <w:lang w:eastAsia="en-GB"/>
        </w:rPr>
      </w:pPr>
      <w:r w:rsidRPr="00DE2B3A">
        <w:rPr>
          <w:rFonts w:cs="Calibri"/>
          <w:i/>
          <w:sz w:val="18"/>
          <w:szCs w:val="18"/>
          <w:lang w:eastAsia="en-GB"/>
        </w:rPr>
        <w:t>Source of image</w:t>
      </w:r>
      <w:r w:rsidRPr="00DE2B3A">
        <w:rPr>
          <w:rFonts w:cs="Calibri"/>
          <w:sz w:val="18"/>
          <w:szCs w:val="18"/>
          <w:lang w:eastAsia="en-GB"/>
        </w:rPr>
        <w:t xml:space="preserve">: </w:t>
      </w:r>
      <w:hyperlink r:id="rId114" w:history="1">
        <w:r w:rsidRPr="00DE2B3A">
          <w:rPr>
            <w:rStyle w:val="Hyperlink"/>
            <w:rFonts w:cs="Calibri"/>
            <w:sz w:val="18"/>
            <w:szCs w:val="18"/>
            <w:lang w:eastAsia="en-GB"/>
          </w:rPr>
          <w:t>http://www.bartec-dt.com/images/heat2.png</w:t>
        </w:r>
      </w:hyperlink>
    </w:p>
    <w:p w14:paraId="0A846B06" w14:textId="77777777" w:rsidR="00010D17" w:rsidRDefault="00F157CE" w:rsidP="000A05DE">
      <w:pPr>
        <w:autoSpaceDE w:val="0"/>
        <w:autoSpaceDN w:val="0"/>
        <w:adjustRightInd w:val="0"/>
        <w:spacing w:after="0"/>
        <w:jc w:val="center"/>
        <w:rPr>
          <w:rFonts w:cs="Calibri"/>
          <w:szCs w:val="22"/>
          <w:lang w:eastAsia="en-GB"/>
        </w:rPr>
      </w:pPr>
      <w:r>
        <w:rPr>
          <w:noProof/>
          <w:lang w:eastAsia="en-US"/>
        </w:rPr>
        <w:lastRenderedPageBreak/>
        <w:drawing>
          <wp:inline distT="0" distB="0" distL="0" distR="0" wp14:anchorId="781FDF18" wp14:editId="79801D80">
            <wp:extent cx="2863970" cy="1565841"/>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5"/>
                    <a:srcRect l="3763" t="2919" r="1881" b="40938"/>
                    <a:stretch/>
                  </pic:blipFill>
                  <pic:spPr bwMode="auto">
                    <a:xfrm>
                      <a:off x="0" y="0"/>
                      <a:ext cx="2874771" cy="1571746"/>
                    </a:xfrm>
                    <a:prstGeom prst="rect">
                      <a:avLst/>
                    </a:prstGeom>
                    <a:ln>
                      <a:noFill/>
                    </a:ln>
                    <a:extLst>
                      <a:ext uri="{53640926-AAD7-44D8-BBD7-CCE9431645EC}">
                        <a14:shadowObscured xmlns:a14="http://schemas.microsoft.com/office/drawing/2010/main"/>
                      </a:ext>
                    </a:extLst>
                  </pic:spPr>
                </pic:pic>
              </a:graphicData>
            </a:graphic>
          </wp:inline>
        </w:drawing>
      </w:r>
      <w:r w:rsidR="000A05DE">
        <w:rPr>
          <w:noProof/>
          <w:lang w:eastAsia="en-US"/>
        </w:rPr>
        <w:drawing>
          <wp:inline distT="0" distB="0" distL="0" distR="0" wp14:anchorId="1F70AA12" wp14:editId="42F8C138">
            <wp:extent cx="2536166" cy="1191911"/>
            <wp:effectExtent l="0" t="0" r="0" b="825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5"/>
                    <a:srcRect l="10753" t="58477" r="8065"/>
                    <a:stretch/>
                  </pic:blipFill>
                  <pic:spPr bwMode="auto">
                    <a:xfrm>
                      <a:off x="0" y="0"/>
                      <a:ext cx="2545731" cy="1196406"/>
                    </a:xfrm>
                    <a:prstGeom prst="rect">
                      <a:avLst/>
                    </a:prstGeom>
                    <a:ln>
                      <a:noFill/>
                    </a:ln>
                    <a:extLst>
                      <a:ext uri="{53640926-AAD7-44D8-BBD7-CCE9431645EC}">
                        <a14:shadowObscured xmlns:a14="http://schemas.microsoft.com/office/drawing/2010/main"/>
                      </a:ext>
                    </a:extLst>
                  </pic:spPr>
                </pic:pic>
              </a:graphicData>
            </a:graphic>
          </wp:inline>
        </w:drawing>
      </w:r>
    </w:p>
    <w:p w14:paraId="150A69AC" w14:textId="77777777" w:rsidR="00DE2B3A" w:rsidRDefault="00DE2B3A" w:rsidP="00DE2B3A">
      <w:pPr>
        <w:autoSpaceDE w:val="0"/>
        <w:autoSpaceDN w:val="0"/>
        <w:adjustRightInd w:val="0"/>
        <w:spacing w:after="0"/>
        <w:jc w:val="center"/>
        <w:rPr>
          <w:rFonts w:cs="Calibri"/>
          <w:sz w:val="18"/>
          <w:szCs w:val="18"/>
          <w:lang w:eastAsia="en-GB"/>
        </w:rPr>
      </w:pPr>
      <w:r w:rsidRPr="00DE2B3A">
        <w:rPr>
          <w:rFonts w:cs="Calibri"/>
          <w:i/>
          <w:sz w:val="18"/>
          <w:szCs w:val="18"/>
          <w:lang w:eastAsia="en-GB"/>
        </w:rPr>
        <w:t>Source of image</w:t>
      </w:r>
      <w:r w:rsidRPr="00DE2B3A">
        <w:rPr>
          <w:rFonts w:cs="Calibri"/>
          <w:sz w:val="18"/>
          <w:szCs w:val="18"/>
          <w:lang w:eastAsia="en-GB"/>
        </w:rPr>
        <w:t>:</w:t>
      </w:r>
    </w:p>
    <w:p w14:paraId="4B84B091" w14:textId="2EB9A38F" w:rsidR="00DE2B3A" w:rsidRPr="00DE2B3A" w:rsidRDefault="002B52DE" w:rsidP="00DE2B3A">
      <w:pPr>
        <w:autoSpaceDE w:val="0"/>
        <w:autoSpaceDN w:val="0"/>
        <w:adjustRightInd w:val="0"/>
        <w:spacing w:after="0"/>
        <w:jc w:val="center"/>
        <w:rPr>
          <w:rFonts w:cs="Calibri"/>
          <w:sz w:val="18"/>
          <w:szCs w:val="18"/>
          <w:lang w:eastAsia="en-GB"/>
        </w:rPr>
      </w:pPr>
      <w:hyperlink r:id="rId116" w:history="1">
        <w:r w:rsidR="00DE2B3A" w:rsidRPr="00DE2B3A">
          <w:rPr>
            <w:rStyle w:val="Hyperlink"/>
            <w:rFonts w:cs="Calibri"/>
            <w:sz w:val="18"/>
            <w:szCs w:val="18"/>
            <w:lang w:eastAsia="en-GB"/>
          </w:rPr>
          <w:t>http://www.emersonindustrial.com/en-US/documentcenter/BransonUltrasonics/Plastic%20Joining/Non-Ultrasonics/Thermal%20Staking%20Design%20Guide%20pgs.pdf</w:t>
        </w:r>
      </w:hyperlink>
    </w:p>
    <w:p w14:paraId="3C7696A6" w14:textId="78E34302" w:rsidR="00010D17" w:rsidRDefault="00010D17" w:rsidP="00DE2B3A">
      <w:pPr>
        <w:pStyle w:val="Beschriftung"/>
        <w:spacing w:before="120"/>
      </w:pPr>
      <w:bookmarkStart w:id="1166" w:name="_Toc3557113"/>
      <w:bookmarkStart w:id="1167" w:name="_Toc34747364"/>
      <w:bookmarkStart w:id="1168" w:name="_Toc39880683"/>
      <w:r>
        <w:t xml:space="preserve">Figure </w:t>
      </w:r>
      <w:r>
        <w:fldChar w:fldCharType="begin"/>
      </w:r>
      <w:r>
        <w:instrText xml:space="preserve"> SEQ Figure \* ARABIC </w:instrText>
      </w:r>
      <w:r>
        <w:fldChar w:fldCharType="separate"/>
      </w:r>
      <w:r w:rsidR="00A2710C">
        <w:rPr>
          <w:noProof/>
        </w:rPr>
        <w:t>36</w:t>
      </w:r>
      <w:r>
        <w:fldChar w:fldCharType="end"/>
      </w:r>
      <w:r>
        <w:t xml:space="preserve">: </w:t>
      </w:r>
      <w:r w:rsidRPr="00010D17">
        <w:t>Cross Section of a Heat Stake</w:t>
      </w:r>
      <w:bookmarkEnd w:id="1166"/>
      <w:bookmarkEnd w:id="1167"/>
      <w:bookmarkEnd w:id="1168"/>
    </w:p>
    <w:p w14:paraId="2C7E2E54" w14:textId="77777777" w:rsidR="00831FBD" w:rsidRDefault="00831FBD" w:rsidP="004962D5">
      <w:pPr>
        <w:jc w:val="both"/>
      </w:pPr>
      <w:r>
        <w:t xml:space="preserve">One can imagine this cross section rotated around its vertical axis, giving a round shape in </w:t>
      </w:r>
      <w:r w:rsidR="00571E0A">
        <w:t>3 dimensions</w:t>
      </w:r>
      <w:r>
        <w:t>. This shape is most common, though not mandatory.</w:t>
      </w:r>
      <w:r w:rsidR="00B856E4">
        <w:t xml:space="preserve"> </w:t>
      </w:r>
      <w:r>
        <w:t>Obviously, a wide range of geometrical shapes, produced by as many different tools, is possible.</w:t>
      </w:r>
    </w:p>
    <w:p w14:paraId="7FC4260D" w14:textId="77777777" w:rsidR="00831FBD" w:rsidRDefault="00831FBD" w:rsidP="004962D5">
      <w:pPr>
        <w:jc w:val="both"/>
      </w:pPr>
      <w:r>
        <w:t>Hence, we cannot define an enumeration of all heat stakes, but must describe them by OEM specific</w:t>
      </w:r>
      <w:r w:rsidR="004962D5">
        <w:t xml:space="preserve"> </w:t>
      </w:r>
      <w:r>
        <w:t>alphanumeric names</w:t>
      </w:r>
      <w:r w:rsidR="00571E0A">
        <w:t xml:space="preserve"> (e.g.: flared, domed, knurled, </w:t>
      </w:r>
      <w:r w:rsidR="00703751">
        <w:t>hollow,</w:t>
      </w:r>
      <w:r w:rsidR="00571E0A">
        <w:t xml:space="preserve"> flush</w:t>
      </w:r>
      <w:r w:rsidR="00703751">
        <w:t xml:space="preserve"> etc.</w:t>
      </w:r>
      <w:r w:rsidR="00571E0A">
        <w:t>)</w:t>
      </w:r>
      <w:r>
        <w:t>. Same is valid for the strength of the connection, in terms of its force</w:t>
      </w:r>
      <w:r w:rsidR="004962D5">
        <w:t xml:space="preserve">-displacement </w:t>
      </w:r>
      <w:r>
        <w:t>diagram.</w:t>
      </w:r>
    </w:p>
    <w:p w14:paraId="22F4C340" w14:textId="77777777" w:rsidR="00010D17" w:rsidRDefault="00831FBD" w:rsidP="004962D5">
      <w:pPr>
        <w:jc w:val="both"/>
      </w:pPr>
      <w:r>
        <w:t>Heat stakes cannot be disassembled without irreversible damage to (at least) the thermoplastic part.</w:t>
      </w:r>
    </w:p>
    <w:p w14:paraId="22F331EA" w14:textId="77777777" w:rsidR="004C5814" w:rsidRDefault="00B856E4" w:rsidP="002408AD">
      <w:pPr>
        <w:autoSpaceDE w:val="0"/>
        <w:autoSpaceDN w:val="0"/>
        <w:adjustRightInd w:val="0"/>
        <w:jc w:val="both"/>
        <w:rPr>
          <w:rFonts w:cs="Calibri"/>
          <w:szCs w:val="22"/>
          <w:lang w:eastAsia="en-GB"/>
        </w:rPr>
      </w:pPr>
      <w:r>
        <w:rPr>
          <w:rFonts w:cs="Calibri"/>
          <w:szCs w:val="22"/>
          <w:lang w:eastAsia="en-GB"/>
        </w:rPr>
        <w:t>The</w:t>
      </w:r>
      <w:r w:rsidR="004C5814">
        <w:rPr>
          <w:rFonts w:cs="Calibri"/>
          <w:szCs w:val="22"/>
          <w:lang w:eastAsia="en-GB"/>
        </w:rPr>
        <w:t xml:space="preserve"> element </w:t>
      </w:r>
      <w:r>
        <w:rPr>
          <w:rStyle w:val="elementdeftypeChar"/>
        </w:rPr>
        <w:t>&lt;h</w:t>
      </w:r>
      <w:r w:rsidRPr="004C5814">
        <w:rPr>
          <w:rStyle w:val="elementdeftypeChar"/>
        </w:rPr>
        <w:t>eat_stake</w:t>
      </w:r>
      <w:r>
        <w:rPr>
          <w:rStyle w:val="elementdeftypeChar"/>
        </w:rPr>
        <w:t xml:space="preserve">/&gt; </w:t>
      </w:r>
      <w:r w:rsidR="004C5814">
        <w:rPr>
          <w:rFonts w:cs="Calibri"/>
          <w:szCs w:val="22"/>
          <w:lang w:eastAsia="en-GB"/>
        </w:rPr>
        <w:t>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4D4A4B" w:rsidRPr="00226A3F" w14:paraId="01EB39FF" w14:textId="77777777" w:rsidTr="002408AD">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CE924E" w14:textId="77777777" w:rsidR="004D4A4B" w:rsidRPr="00226A3F" w:rsidRDefault="004D4A4B"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CFB24C" w14:textId="77777777" w:rsidR="004D4A4B" w:rsidRPr="00226A3F" w:rsidRDefault="004D4A4B"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F7E008" w14:textId="0A268589" w:rsidR="004D4A4B" w:rsidRPr="00226A3F" w:rsidRDefault="000E60DF" w:rsidP="00426C31">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5A6541" w14:textId="77777777" w:rsidR="004D4A4B" w:rsidRPr="00226A3F" w:rsidRDefault="004D4A4B" w:rsidP="00426C31">
            <w:pPr>
              <w:keepNext/>
              <w:rPr>
                <w:b/>
                <w:i/>
              </w:rPr>
            </w:pPr>
            <w:r w:rsidRPr="00226A3F">
              <w:rPr>
                <w:b/>
                <w:i/>
              </w:rPr>
              <w:t>Constraint</w:t>
            </w:r>
          </w:p>
        </w:tc>
      </w:tr>
      <w:tr w:rsidR="00A2456B" w:rsidRPr="00226A3F" w14:paraId="4993C3E3" w14:textId="77777777" w:rsidTr="00B856E4">
        <w:trPr>
          <w:jc w:val="center"/>
        </w:trPr>
        <w:tc>
          <w:tcPr>
            <w:tcW w:w="2111" w:type="dxa"/>
            <w:shd w:val="clear" w:color="auto" w:fill="auto"/>
            <w:vAlign w:val="bottom"/>
          </w:tcPr>
          <w:p w14:paraId="381C94C6" w14:textId="2FCD144B" w:rsidR="00A2456B" w:rsidRPr="00226A3F" w:rsidRDefault="00A2456B" w:rsidP="00426C31">
            <w:pPr>
              <w:rPr>
                <w:sz w:val="20"/>
                <w:szCs w:val="20"/>
              </w:rPr>
            </w:pPr>
            <w:r>
              <w:rPr>
                <w:sz w:val="20"/>
                <w:szCs w:val="20"/>
              </w:rPr>
              <w:t>heat_stake</w:t>
            </w:r>
          </w:p>
        </w:tc>
        <w:tc>
          <w:tcPr>
            <w:tcW w:w="1559" w:type="dxa"/>
            <w:shd w:val="clear" w:color="auto" w:fill="auto"/>
            <w:vAlign w:val="bottom"/>
          </w:tcPr>
          <w:p w14:paraId="3B843F0F" w14:textId="02DD8954" w:rsidR="00A2456B" w:rsidRPr="00226A3F" w:rsidRDefault="00A2456B" w:rsidP="00426C31">
            <w:pPr>
              <w:rPr>
                <w:sz w:val="20"/>
                <w:szCs w:val="20"/>
              </w:rPr>
            </w:pPr>
            <w:r w:rsidRPr="00226A3F">
              <w:rPr>
                <w:sz w:val="20"/>
                <w:szCs w:val="20"/>
              </w:rPr>
              <w:t>1</w:t>
            </w:r>
          </w:p>
        </w:tc>
        <w:tc>
          <w:tcPr>
            <w:tcW w:w="1276" w:type="dxa"/>
            <w:shd w:val="clear" w:color="auto" w:fill="auto"/>
            <w:vAlign w:val="bottom"/>
          </w:tcPr>
          <w:p w14:paraId="5B73E5BC" w14:textId="4488E395"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08413B7C" w14:textId="6C5F4843" w:rsidR="00A2456B" w:rsidRPr="00226A3F" w:rsidRDefault="00A2456B" w:rsidP="00426C31">
            <w:pPr>
              <w:rPr>
                <w:sz w:val="20"/>
                <w:szCs w:val="20"/>
              </w:rPr>
            </w:pPr>
            <w:r w:rsidRPr="00226A3F">
              <w:rPr>
                <w:sz w:val="20"/>
                <w:szCs w:val="20"/>
              </w:rPr>
              <w:t>-</w:t>
            </w:r>
          </w:p>
        </w:tc>
      </w:tr>
      <w:tr w:rsidR="00A2456B" w:rsidRPr="00226A3F" w14:paraId="62E0639F"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4CEAC03" w14:textId="038F6049"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7A9D30B" w14:textId="377F6110"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591232AC" w14:textId="2FCF42A9"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2A2EDCFB" w14:textId="6BBE357F" w:rsidR="00A2456B" w:rsidRPr="00226A3F" w:rsidRDefault="00A2456B" w:rsidP="00426C31">
            <w:pPr>
              <w:rPr>
                <w:sz w:val="20"/>
                <w:szCs w:val="20"/>
              </w:rPr>
            </w:pPr>
            <w:r w:rsidRPr="00226A3F">
              <w:rPr>
                <w:sz w:val="20"/>
                <w:szCs w:val="20"/>
              </w:rPr>
              <w:t>-</w:t>
            </w:r>
          </w:p>
        </w:tc>
      </w:tr>
      <w:tr w:rsidR="00A2456B" w:rsidRPr="00226A3F" w14:paraId="471620D0"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55AADD1" w14:textId="442C6565"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2CB09B7" w14:textId="07EA039B" w:rsidR="00A2456B" w:rsidRPr="00226A3F" w:rsidRDefault="00A2456B"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405C58" w14:textId="34900C9A"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A234B8C" w14:textId="5ECE7084" w:rsidR="00A2456B" w:rsidRPr="00226A3F" w:rsidRDefault="00A2456B" w:rsidP="00426C31">
            <w:pPr>
              <w:rPr>
                <w:sz w:val="20"/>
                <w:szCs w:val="20"/>
              </w:rPr>
            </w:pPr>
            <w:r w:rsidRPr="00226A3F">
              <w:rPr>
                <w:sz w:val="20"/>
                <w:szCs w:val="20"/>
              </w:rPr>
              <w:t>-</w:t>
            </w:r>
          </w:p>
        </w:tc>
      </w:tr>
      <w:tr w:rsidR="008239EA" w:rsidRPr="00226A3F" w14:paraId="11F38905"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DF329D6" w14:textId="46DC4016" w:rsidR="008239EA" w:rsidRPr="00226A3F" w:rsidRDefault="008239EA" w:rsidP="00426C31">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98A81F" w14:textId="3766A259"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767BA3" w14:textId="776F0B24"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F71F5E8" w14:textId="7A0B69F9" w:rsidR="008239EA" w:rsidRPr="00226A3F" w:rsidRDefault="008239EA" w:rsidP="00426C31">
            <w:pPr>
              <w:rPr>
                <w:sz w:val="20"/>
                <w:szCs w:val="20"/>
              </w:rPr>
            </w:pPr>
            <w:r>
              <w:rPr>
                <w:sz w:val="20"/>
                <w:szCs w:val="20"/>
              </w:rPr>
              <w:t>-</w:t>
            </w:r>
          </w:p>
        </w:tc>
      </w:tr>
      <w:tr w:rsidR="00A2456B" w:rsidRPr="00226A3F" w14:paraId="37D56259" w14:textId="77777777" w:rsidTr="00B856E4">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36F59511" w14:textId="3AAB3CA3" w:rsidR="00A2456B" w:rsidRPr="00226A3F" w:rsidRDefault="00A2456B" w:rsidP="00426C31">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06648E49" w14:textId="37990B9B" w:rsidR="00A2456B" w:rsidRPr="00226A3F" w:rsidRDefault="00A2456B" w:rsidP="00426C31">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AB34994" w14:textId="3EEE46D2"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B1AA269" w14:textId="4F264039" w:rsidR="00A2456B" w:rsidRPr="00226A3F" w:rsidRDefault="00A2456B" w:rsidP="00426C31">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A2710C">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A2710C" w:rsidRPr="00A2710C">
              <w:rPr>
                <w:sz w:val="20"/>
                <w:szCs w:val="20"/>
              </w:rPr>
              <w:t xml:space="preserve">Custom Attributes </w:t>
            </w:r>
            <w:r w:rsidR="00A2710C" w:rsidRPr="007331A4">
              <w:t>list</w:t>
            </w:r>
            <w:r w:rsidRPr="0011095E">
              <w:rPr>
                <w:rFonts w:cs="Calibri"/>
                <w:sz w:val="20"/>
                <w:szCs w:val="20"/>
                <w:lang w:eastAsia="en-GB"/>
              </w:rPr>
              <w:fldChar w:fldCharType="end"/>
            </w:r>
          </w:p>
        </w:tc>
      </w:tr>
    </w:tbl>
    <w:p w14:paraId="102ABFC2" w14:textId="2AE07BB8" w:rsidR="004D4A4B" w:rsidRDefault="004D4A4B" w:rsidP="004D4A4B">
      <w:pPr>
        <w:pStyle w:val="Beschriftung"/>
        <w:spacing w:before="120"/>
        <w:rPr>
          <w:rStyle w:val="elementdeftypeChar"/>
          <w:b/>
        </w:rPr>
      </w:pPr>
      <w:bookmarkStart w:id="1169" w:name="_Toc3566473"/>
      <w:bookmarkStart w:id="1170" w:name="_Toc34747474"/>
      <w:bookmarkStart w:id="1171" w:name="_Toc39880796"/>
      <w:r>
        <w:t xml:space="preserve">Table </w:t>
      </w:r>
      <w:r w:rsidR="00ED469A">
        <w:fldChar w:fldCharType="begin"/>
      </w:r>
      <w:r w:rsidR="00ED469A">
        <w:instrText xml:space="preserve"> SEQ Table \* ARABIC </w:instrText>
      </w:r>
      <w:r w:rsidR="00ED469A">
        <w:fldChar w:fldCharType="separate"/>
      </w:r>
      <w:r w:rsidR="00A2710C">
        <w:rPr>
          <w:noProof/>
        </w:rPr>
        <w:t>65</w:t>
      </w:r>
      <w:r w:rsidR="00ED469A">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r>
        <w:rPr>
          <w:rStyle w:val="elementdeftypeChar"/>
          <w:b/>
        </w:rPr>
        <w:t>heat_stake</w:t>
      </w:r>
      <w:r w:rsidRPr="004B1ED4">
        <w:rPr>
          <w:rStyle w:val="elementdeftypeChar"/>
          <w:b/>
        </w:rPr>
        <w:t>/&gt;</w:t>
      </w:r>
      <w:bookmarkEnd w:id="1169"/>
      <w:bookmarkEnd w:id="1170"/>
      <w:bookmarkEnd w:id="1171"/>
    </w:p>
    <w:p w14:paraId="530B3DA2" w14:textId="77777777" w:rsidR="004D4A4B" w:rsidRDefault="004D4A4B" w:rsidP="004C5814">
      <w:pPr>
        <w:jc w:val="both"/>
      </w:pPr>
      <w:r>
        <w:rPr>
          <w:rFonts w:cs="Calibri"/>
          <w:szCs w:val="22"/>
          <w:lang w:eastAsia="en-GB"/>
        </w:rPr>
        <w:t xml:space="preserve">XML specification of </w:t>
      </w:r>
      <w:r w:rsidRPr="004D4A4B">
        <w:rPr>
          <w:rStyle w:val="elementdeftypeChar"/>
        </w:rPr>
        <w:t>&lt;heat_stake/&gt;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4D4A4B" w:rsidRPr="00226A3F" w14:paraId="33E90CAB" w14:textId="77777777" w:rsidTr="00CE383E">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48469E" w14:textId="77777777" w:rsidR="004D4A4B" w:rsidRPr="00226A3F" w:rsidRDefault="004D4A4B" w:rsidP="00426C31">
            <w:pPr>
              <w:keepNext/>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CA0246" w14:textId="77777777" w:rsidR="004D4A4B" w:rsidRPr="00226A3F" w:rsidRDefault="004D4A4B" w:rsidP="00426C31">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CC62067" w14:textId="77777777" w:rsidR="004D4A4B" w:rsidRPr="00226A3F" w:rsidRDefault="004D4A4B" w:rsidP="00426C31">
            <w:pPr>
              <w:keepNext/>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7D5FBB1" w14:textId="055F0FEC" w:rsidR="004D4A4B" w:rsidRPr="00226A3F" w:rsidRDefault="000E60DF" w:rsidP="00426C31">
            <w:pPr>
              <w:keepNext/>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257AE9" w14:textId="77777777" w:rsidR="004D4A4B" w:rsidRPr="00226A3F" w:rsidRDefault="004D4A4B" w:rsidP="00426C31">
            <w:pPr>
              <w:keepNext/>
              <w:rPr>
                <w:b/>
                <w:i/>
              </w:rPr>
            </w:pPr>
            <w:r w:rsidRPr="00226A3F">
              <w:rPr>
                <w:b/>
                <w:i/>
              </w:rPr>
              <w:t>Constraint</w:t>
            </w:r>
          </w:p>
        </w:tc>
      </w:tr>
      <w:tr w:rsidR="004D4A4B" w:rsidRPr="00226A3F" w14:paraId="10EF1004" w14:textId="77777777" w:rsidTr="00CE383E">
        <w:trPr>
          <w:jc w:val="center"/>
        </w:trPr>
        <w:tc>
          <w:tcPr>
            <w:tcW w:w="1826" w:type="dxa"/>
            <w:shd w:val="clear" w:color="auto" w:fill="auto"/>
          </w:tcPr>
          <w:p w14:paraId="0E97D5AA" w14:textId="77777777" w:rsidR="004D4A4B" w:rsidRPr="00226A3F" w:rsidRDefault="00CE383E" w:rsidP="00426C31">
            <w:pPr>
              <w:rPr>
                <w:sz w:val="20"/>
                <w:szCs w:val="20"/>
              </w:rPr>
            </w:pPr>
            <w:r>
              <w:rPr>
                <w:rFonts w:cs="Calibri"/>
                <w:sz w:val="20"/>
                <w:szCs w:val="20"/>
                <w:lang w:eastAsia="en-GB"/>
              </w:rPr>
              <w:t>heat_stake_type</w:t>
            </w:r>
          </w:p>
        </w:tc>
        <w:tc>
          <w:tcPr>
            <w:tcW w:w="1418" w:type="dxa"/>
            <w:shd w:val="clear" w:color="auto" w:fill="auto"/>
          </w:tcPr>
          <w:p w14:paraId="71EC908E" w14:textId="77777777" w:rsidR="004D4A4B" w:rsidRPr="00226A3F" w:rsidRDefault="004D4A4B" w:rsidP="00426C31">
            <w:pPr>
              <w:rPr>
                <w:sz w:val="20"/>
                <w:szCs w:val="20"/>
              </w:rPr>
            </w:pPr>
            <w:r>
              <w:rPr>
                <w:sz w:val="20"/>
                <w:szCs w:val="20"/>
              </w:rPr>
              <w:t>Alphanumeric</w:t>
            </w:r>
          </w:p>
        </w:tc>
        <w:tc>
          <w:tcPr>
            <w:tcW w:w="1417" w:type="dxa"/>
          </w:tcPr>
          <w:p w14:paraId="1B728176" w14:textId="77777777" w:rsidR="004D4A4B" w:rsidRPr="00226A3F" w:rsidRDefault="004D4A4B" w:rsidP="00426C31">
            <w:pPr>
              <w:rPr>
                <w:sz w:val="20"/>
                <w:szCs w:val="20"/>
              </w:rPr>
            </w:pPr>
            <w:r>
              <w:rPr>
                <w:sz w:val="20"/>
                <w:szCs w:val="20"/>
              </w:rPr>
              <w:t>Alphanumeric</w:t>
            </w:r>
          </w:p>
        </w:tc>
        <w:tc>
          <w:tcPr>
            <w:tcW w:w="992" w:type="dxa"/>
            <w:shd w:val="clear" w:color="auto" w:fill="auto"/>
          </w:tcPr>
          <w:p w14:paraId="12DD58AC" w14:textId="77777777" w:rsidR="004D4A4B" w:rsidRPr="00226A3F" w:rsidRDefault="004D4A4B" w:rsidP="00426C31">
            <w:pPr>
              <w:rPr>
                <w:sz w:val="20"/>
                <w:szCs w:val="20"/>
              </w:rPr>
            </w:pPr>
            <w:r w:rsidRPr="00226A3F">
              <w:rPr>
                <w:sz w:val="20"/>
                <w:szCs w:val="20"/>
              </w:rPr>
              <w:t>Optional</w:t>
            </w:r>
          </w:p>
        </w:tc>
        <w:tc>
          <w:tcPr>
            <w:tcW w:w="3382" w:type="dxa"/>
            <w:shd w:val="clear" w:color="auto" w:fill="auto"/>
          </w:tcPr>
          <w:p w14:paraId="509F78EE" w14:textId="77777777" w:rsidR="004D4A4B" w:rsidRPr="00226A3F" w:rsidRDefault="004D4A4B" w:rsidP="00426C31">
            <w:pPr>
              <w:rPr>
                <w:sz w:val="20"/>
                <w:szCs w:val="20"/>
              </w:rPr>
            </w:pPr>
            <w:r>
              <w:rPr>
                <w:sz w:val="20"/>
                <w:szCs w:val="20"/>
              </w:rPr>
              <w:t>-</w:t>
            </w:r>
          </w:p>
        </w:tc>
      </w:tr>
      <w:tr w:rsidR="00056B61" w:rsidRPr="00226A3F" w14:paraId="50E1426F" w14:textId="77777777" w:rsidTr="00CE383E">
        <w:trPr>
          <w:jc w:val="center"/>
        </w:trPr>
        <w:tc>
          <w:tcPr>
            <w:tcW w:w="1826" w:type="dxa"/>
            <w:shd w:val="clear" w:color="auto" w:fill="auto"/>
          </w:tcPr>
          <w:p w14:paraId="3E461CDB" w14:textId="77777777" w:rsidR="00056B61" w:rsidRPr="00226A3F" w:rsidRDefault="00056B61" w:rsidP="00426C31">
            <w:pPr>
              <w:rPr>
                <w:sz w:val="20"/>
                <w:szCs w:val="20"/>
              </w:rPr>
            </w:pPr>
            <w:r>
              <w:rPr>
                <w:rFonts w:cs="Calibri"/>
                <w:sz w:val="20"/>
                <w:szCs w:val="20"/>
                <w:lang w:eastAsia="en-GB"/>
              </w:rPr>
              <w:t>strength</w:t>
            </w:r>
          </w:p>
        </w:tc>
        <w:tc>
          <w:tcPr>
            <w:tcW w:w="1418" w:type="dxa"/>
            <w:shd w:val="clear" w:color="auto" w:fill="auto"/>
          </w:tcPr>
          <w:p w14:paraId="22CDC844" w14:textId="77777777" w:rsidR="00056B61" w:rsidRPr="00226A3F" w:rsidRDefault="00056B61" w:rsidP="00426C31">
            <w:pPr>
              <w:rPr>
                <w:sz w:val="20"/>
                <w:szCs w:val="20"/>
              </w:rPr>
            </w:pPr>
            <w:r w:rsidRPr="00226A3F">
              <w:rPr>
                <w:sz w:val="20"/>
                <w:szCs w:val="20"/>
              </w:rPr>
              <w:t>Floating point</w:t>
            </w:r>
          </w:p>
        </w:tc>
        <w:tc>
          <w:tcPr>
            <w:tcW w:w="1417" w:type="dxa"/>
          </w:tcPr>
          <w:p w14:paraId="4B888FDA" w14:textId="77777777" w:rsidR="00056B61" w:rsidRPr="00226A3F" w:rsidRDefault="00056B6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1036C0C" w14:textId="77777777" w:rsidR="00056B61" w:rsidRPr="00226A3F" w:rsidRDefault="00056B61" w:rsidP="00426C31">
            <w:pPr>
              <w:rPr>
                <w:sz w:val="20"/>
                <w:szCs w:val="20"/>
              </w:rPr>
            </w:pPr>
            <w:r w:rsidRPr="00226A3F">
              <w:rPr>
                <w:sz w:val="20"/>
                <w:szCs w:val="20"/>
              </w:rPr>
              <w:t>Optional</w:t>
            </w:r>
          </w:p>
        </w:tc>
        <w:tc>
          <w:tcPr>
            <w:tcW w:w="3382" w:type="dxa"/>
            <w:shd w:val="clear" w:color="auto" w:fill="auto"/>
          </w:tcPr>
          <w:p w14:paraId="0B54D7A3" w14:textId="77777777" w:rsidR="00056B61" w:rsidRPr="00226A3F" w:rsidRDefault="00056B61" w:rsidP="00426C31">
            <w:pPr>
              <w:rPr>
                <w:sz w:val="20"/>
                <w:szCs w:val="20"/>
              </w:rPr>
            </w:pPr>
            <w:r>
              <w:rPr>
                <w:sz w:val="20"/>
                <w:szCs w:val="20"/>
              </w:rPr>
              <w:t>-</w:t>
            </w:r>
          </w:p>
        </w:tc>
      </w:tr>
      <w:tr w:rsidR="00CE383E" w:rsidRPr="00226A3F" w14:paraId="69DE8AA2" w14:textId="77777777" w:rsidTr="00CE383E">
        <w:trPr>
          <w:jc w:val="center"/>
        </w:trPr>
        <w:tc>
          <w:tcPr>
            <w:tcW w:w="1826" w:type="dxa"/>
            <w:shd w:val="clear" w:color="auto" w:fill="auto"/>
          </w:tcPr>
          <w:p w14:paraId="6CBE7B55" w14:textId="77777777" w:rsidR="00CE383E" w:rsidRDefault="00CE383E" w:rsidP="00426C31">
            <w:pPr>
              <w:rPr>
                <w:sz w:val="20"/>
                <w:szCs w:val="20"/>
              </w:rPr>
            </w:pPr>
            <w:r>
              <w:rPr>
                <w:rFonts w:cs="Calibri"/>
                <w:sz w:val="20"/>
                <w:szCs w:val="20"/>
                <w:lang w:eastAsia="en-GB"/>
              </w:rPr>
              <w:t>diameter</w:t>
            </w:r>
          </w:p>
        </w:tc>
        <w:tc>
          <w:tcPr>
            <w:tcW w:w="1418" w:type="dxa"/>
            <w:shd w:val="clear" w:color="auto" w:fill="auto"/>
          </w:tcPr>
          <w:p w14:paraId="628E5201" w14:textId="77777777" w:rsidR="00CE383E" w:rsidRPr="00226A3F" w:rsidRDefault="00CE383E" w:rsidP="00426C31">
            <w:pPr>
              <w:rPr>
                <w:sz w:val="20"/>
                <w:szCs w:val="20"/>
              </w:rPr>
            </w:pPr>
            <w:r w:rsidRPr="00226A3F">
              <w:rPr>
                <w:sz w:val="20"/>
                <w:szCs w:val="20"/>
              </w:rPr>
              <w:t>Floating point</w:t>
            </w:r>
          </w:p>
        </w:tc>
        <w:tc>
          <w:tcPr>
            <w:tcW w:w="1417" w:type="dxa"/>
          </w:tcPr>
          <w:p w14:paraId="08ECE062" w14:textId="77777777" w:rsidR="00CE383E" w:rsidRPr="00226A3F" w:rsidRDefault="00CE383E"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0268D849"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0B3E2357" w14:textId="77777777" w:rsidR="00CE383E" w:rsidRDefault="00CE383E" w:rsidP="00426C31">
            <w:pPr>
              <w:rPr>
                <w:sz w:val="20"/>
                <w:szCs w:val="20"/>
              </w:rPr>
            </w:pPr>
            <w:r>
              <w:rPr>
                <w:sz w:val="20"/>
                <w:szCs w:val="20"/>
              </w:rPr>
              <w:t>-</w:t>
            </w:r>
          </w:p>
        </w:tc>
      </w:tr>
      <w:tr w:rsidR="00CE383E" w:rsidRPr="00226A3F" w14:paraId="0A485FD0" w14:textId="77777777" w:rsidTr="00CE383E">
        <w:trPr>
          <w:jc w:val="center"/>
        </w:trPr>
        <w:tc>
          <w:tcPr>
            <w:tcW w:w="1826" w:type="dxa"/>
            <w:shd w:val="clear" w:color="auto" w:fill="auto"/>
          </w:tcPr>
          <w:p w14:paraId="19796B5F" w14:textId="77777777" w:rsidR="00CE383E" w:rsidRDefault="00CE383E" w:rsidP="00426C31">
            <w:pPr>
              <w:rPr>
                <w:sz w:val="20"/>
                <w:szCs w:val="20"/>
              </w:rPr>
            </w:pPr>
            <w:r>
              <w:rPr>
                <w:rFonts w:cs="Calibri"/>
                <w:sz w:val="20"/>
                <w:szCs w:val="20"/>
                <w:lang w:eastAsia="en-GB"/>
              </w:rPr>
              <w:t>head_diameter</w:t>
            </w:r>
          </w:p>
        </w:tc>
        <w:tc>
          <w:tcPr>
            <w:tcW w:w="1418" w:type="dxa"/>
            <w:shd w:val="clear" w:color="auto" w:fill="auto"/>
          </w:tcPr>
          <w:p w14:paraId="6218CFBC" w14:textId="77777777" w:rsidR="00CE383E" w:rsidRPr="00226A3F" w:rsidRDefault="00CE383E" w:rsidP="00426C31">
            <w:pPr>
              <w:rPr>
                <w:sz w:val="20"/>
                <w:szCs w:val="20"/>
              </w:rPr>
            </w:pPr>
            <w:r w:rsidRPr="00226A3F">
              <w:rPr>
                <w:sz w:val="20"/>
                <w:szCs w:val="20"/>
              </w:rPr>
              <w:t>Floating point</w:t>
            </w:r>
          </w:p>
        </w:tc>
        <w:tc>
          <w:tcPr>
            <w:tcW w:w="1417" w:type="dxa"/>
          </w:tcPr>
          <w:p w14:paraId="6CE65049" w14:textId="77777777" w:rsidR="00CE383E" w:rsidRPr="00226A3F" w:rsidRDefault="00CE383E"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AA2FD6C"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39E110A5" w14:textId="28C9CDB6" w:rsidR="00E0546F" w:rsidRDefault="00CE383E" w:rsidP="00426C31">
            <w:pPr>
              <w:rPr>
                <w:sz w:val="20"/>
                <w:szCs w:val="20"/>
              </w:rPr>
            </w:pPr>
            <w:r>
              <w:rPr>
                <w:rFonts w:cs="Calibri"/>
                <w:sz w:val="20"/>
                <w:szCs w:val="20"/>
                <w:lang w:eastAsia="en-GB"/>
              </w:rPr>
              <w:t>diameter &lt; hole_diameter</w:t>
            </w:r>
          </w:p>
        </w:tc>
      </w:tr>
      <w:tr w:rsidR="00CE383E" w:rsidRPr="00226A3F" w14:paraId="39937E97" w14:textId="77777777" w:rsidTr="00CE383E">
        <w:trPr>
          <w:jc w:val="center"/>
        </w:trPr>
        <w:tc>
          <w:tcPr>
            <w:tcW w:w="1826" w:type="dxa"/>
            <w:shd w:val="clear" w:color="auto" w:fill="auto"/>
          </w:tcPr>
          <w:p w14:paraId="1590682F" w14:textId="77777777" w:rsidR="00CE383E" w:rsidRPr="00226A3F" w:rsidRDefault="00CE383E" w:rsidP="00426C31">
            <w:pPr>
              <w:rPr>
                <w:sz w:val="20"/>
                <w:szCs w:val="20"/>
              </w:rPr>
            </w:pPr>
            <w:r>
              <w:rPr>
                <w:rFonts w:cs="Calibri"/>
                <w:sz w:val="20"/>
                <w:szCs w:val="20"/>
                <w:lang w:eastAsia="en-GB"/>
              </w:rPr>
              <w:t>head_height</w:t>
            </w:r>
          </w:p>
        </w:tc>
        <w:tc>
          <w:tcPr>
            <w:tcW w:w="1418" w:type="dxa"/>
            <w:shd w:val="clear" w:color="auto" w:fill="auto"/>
          </w:tcPr>
          <w:p w14:paraId="5FF9A0B3" w14:textId="77777777" w:rsidR="00CE383E" w:rsidRPr="00226A3F" w:rsidRDefault="00CE383E" w:rsidP="00426C31">
            <w:pPr>
              <w:rPr>
                <w:sz w:val="20"/>
                <w:szCs w:val="20"/>
              </w:rPr>
            </w:pPr>
            <w:r w:rsidRPr="00226A3F">
              <w:rPr>
                <w:sz w:val="20"/>
                <w:szCs w:val="20"/>
              </w:rPr>
              <w:t>Floating point</w:t>
            </w:r>
          </w:p>
        </w:tc>
        <w:tc>
          <w:tcPr>
            <w:tcW w:w="1417" w:type="dxa"/>
          </w:tcPr>
          <w:p w14:paraId="0696D3C3" w14:textId="77777777" w:rsidR="00CE383E" w:rsidRPr="00226A3F" w:rsidRDefault="00CE383E"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346A66C"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286B5B1F" w14:textId="77777777" w:rsidR="00CE383E" w:rsidRPr="00226A3F" w:rsidRDefault="00CE383E" w:rsidP="00426C31">
            <w:pPr>
              <w:keepNext/>
              <w:rPr>
                <w:sz w:val="20"/>
                <w:szCs w:val="20"/>
              </w:rPr>
            </w:pPr>
            <w:r>
              <w:rPr>
                <w:sz w:val="20"/>
                <w:szCs w:val="20"/>
              </w:rPr>
              <w:t>-</w:t>
            </w:r>
          </w:p>
        </w:tc>
      </w:tr>
      <w:tr w:rsidR="00CE383E" w:rsidRPr="00226A3F" w14:paraId="346BA8D0" w14:textId="77777777" w:rsidTr="00CE383E">
        <w:trPr>
          <w:jc w:val="center"/>
        </w:trPr>
        <w:tc>
          <w:tcPr>
            <w:tcW w:w="1826" w:type="dxa"/>
            <w:shd w:val="clear" w:color="auto" w:fill="auto"/>
          </w:tcPr>
          <w:p w14:paraId="6A6C47E3" w14:textId="77777777" w:rsidR="00CE383E" w:rsidRDefault="00CE383E" w:rsidP="00426C31">
            <w:pPr>
              <w:rPr>
                <w:sz w:val="20"/>
                <w:szCs w:val="20"/>
              </w:rPr>
            </w:pPr>
            <w:r>
              <w:rPr>
                <w:rFonts w:cs="Calibri"/>
                <w:sz w:val="20"/>
                <w:szCs w:val="20"/>
                <w:lang w:eastAsia="en-GB"/>
              </w:rPr>
              <w:t>void_diameter</w:t>
            </w:r>
          </w:p>
        </w:tc>
        <w:tc>
          <w:tcPr>
            <w:tcW w:w="1418" w:type="dxa"/>
            <w:shd w:val="clear" w:color="auto" w:fill="auto"/>
          </w:tcPr>
          <w:p w14:paraId="570EB1EB" w14:textId="77777777" w:rsidR="00CE383E" w:rsidRPr="00226A3F" w:rsidRDefault="00CE383E" w:rsidP="00426C31">
            <w:pPr>
              <w:rPr>
                <w:sz w:val="20"/>
                <w:szCs w:val="20"/>
              </w:rPr>
            </w:pPr>
            <w:r w:rsidRPr="00226A3F">
              <w:rPr>
                <w:sz w:val="20"/>
                <w:szCs w:val="20"/>
              </w:rPr>
              <w:t>Floating point</w:t>
            </w:r>
          </w:p>
        </w:tc>
        <w:tc>
          <w:tcPr>
            <w:tcW w:w="1417" w:type="dxa"/>
          </w:tcPr>
          <w:p w14:paraId="69CC7822" w14:textId="77777777" w:rsidR="00CE383E" w:rsidRPr="00226A3F" w:rsidRDefault="00CE383E"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429A28A"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2C4D8171" w14:textId="77777777" w:rsidR="00CE383E" w:rsidRDefault="00CE383E" w:rsidP="00426C31">
            <w:pPr>
              <w:keepNext/>
              <w:rPr>
                <w:sz w:val="20"/>
                <w:szCs w:val="20"/>
              </w:rPr>
            </w:pPr>
            <w:r>
              <w:rPr>
                <w:rFonts w:cs="Calibri"/>
                <w:sz w:val="20"/>
                <w:szCs w:val="20"/>
                <w:lang w:eastAsia="en-GB"/>
              </w:rPr>
              <w:t>void_diameter &lt; diameter</w:t>
            </w:r>
          </w:p>
        </w:tc>
      </w:tr>
      <w:tr w:rsidR="00CE383E" w:rsidRPr="00226A3F" w14:paraId="4F032B6D" w14:textId="77777777" w:rsidTr="00CE383E">
        <w:trPr>
          <w:jc w:val="center"/>
        </w:trPr>
        <w:tc>
          <w:tcPr>
            <w:tcW w:w="1826" w:type="dxa"/>
            <w:shd w:val="clear" w:color="auto" w:fill="auto"/>
          </w:tcPr>
          <w:p w14:paraId="21380875" w14:textId="77777777" w:rsidR="00CE383E" w:rsidRDefault="00CE383E" w:rsidP="00426C31">
            <w:pPr>
              <w:rPr>
                <w:sz w:val="20"/>
                <w:szCs w:val="20"/>
              </w:rPr>
            </w:pPr>
            <w:r>
              <w:rPr>
                <w:rFonts w:cs="Calibri"/>
                <w:sz w:val="20"/>
                <w:szCs w:val="20"/>
                <w:lang w:eastAsia="en-GB"/>
              </w:rPr>
              <w:t>hole_diameter</w:t>
            </w:r>
          </w:p>
        </w:tc>
        <w:tc>
          <w:tcPr>
            <w:tcW w:w="1418" w:type="dxa"/>
            <w:shd w:val="clear" w:color="auto" w:fill="auto"/>
          </w:tcPr>
          <w:p w14:paraId="7DA9429F" w14:textId="77777777" w:rsidR="00CE383E" w:rsidRPr="00226A3F" w:rsidRDefault="00CE383E" w:rsidP="00426C31">
            <w:pPr>
              <w:rPr>
                <w:sz w:val="20"/>
                <w:szCs w:val="20"/>
              </w:rPr>
            </w:pPr>
            <w:r w:rsidRPr="00226A3F">
              <w:rPr>
                <w:sz w:val="20"/>
                <w:szCs w:val="20"/>
              </w:rPr>
              <w:t>Floating point</w:t>
            </w:r>
          </w:p>
        </w:tc>
        <w:tc>
          <w:tcPr>
            <w:tcW w:w="1417" w:type="dxa"/>
          </w:tcPr>
          <w:p w14:paraId="616DD0F6" w14:textId="77777777" w:rsidR="00CE383E" w:rsidRDefault="00CE383E" w:rsidP="00426C31">
            <w:pPr>
              <w:rPr>
                <w:rFonts w:cs="Calibri"/>
                <w:sz w:val="20"/>
                <w:szCs w:val="20"/>
              </w:rPr>
            </w:pPr>
            <w:r>
              <w:rPr>
                <w:rFonts w:cs="Calibri"/>
                <w:sz w:val="20"/>
                <w:szCs w:val="20"/>
              </w:rPr>
              <w:t>&gt;</w:t>
            </w:r>
            <w:r w:rsidRPr="00226A3F">
              <w:rPr>
                <w:sz w:val="20"/>
                <w:szCs w:val="20"/>
              </w:rPr>
              <w:t xml:space="preserve"> 0.0</w:t>
            </w:r>
          </w:p>
        </w:tc>
        <w:tc>
          <w:tcPr>
            <w:tcW w:w="992" w:type="dxa"/>
            <w:shd w:val="clear" w:color="auto" w:fill="auto"/>
          </w:tcPr>
          <w:p w14:paraId="4CF6494E"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1F670A4F" w14:textId="77777777" w:rsidR="00CE383E" w:rsidRDefault="00CE383E" w:rsidP="00CE383E">
            <w:pPr>
              <w:autoSpaceDE w:val="0"/>
              <w:autoSpaceDN w:val="0"/>
              <w:adjustRightInd w:val="0"/>
              <w:spacing w:after="0"/>
              <w:rPr>
                <w:sz w:val="20"/>
                <w:szCs w:val="20"/>
              </w:rPr>
            </w:pPr>
            <w:r>
              <w:rPr>
                <w:rFonts w:cs="Calibri"/>
                <w:sz w:val="20"/>
                <w:szCs w:val="20"/>
                <w:lang w:eastAsia="en-GB"/>
              </w:rPr>
              <w:t>hole_diameter &lt; head_diameter</w:t>
            </w:r>
          </w:p>
        </w:tc>
      </w:tr>
    </w:tbl>
    <w:p w14:paraId="47A5CD50" w14:textId="261B15A2" w:rsidR="004D4A4B" w:rsidRDefault="004D4A4B" w:rsidP="004D4A4B">
      <w:pPr>
        <w:pStyle w:val="Beschriftung"/>
        <w:spacing w:before="120"/>
      </w:pPr>
      <w:bookmarkStart w:id="1172" w:name="_Toc3566474"/>
      <w:bookmarkStart w:id="1173" w:name="_Toc34747475"/>
      <w:bookmarkStart w:id="1174" w:name="_Toc39880797"/>
      <w:r>
        <w:t xml:space="preserve">Table </w:t>
      </w:r>
      <w:r w:rsidR="00ED469A">
        <w:fldChar w:fldCharType="begin"/>
      </w:r>
      <w:r w:rsidR="00ED469A">
        <w:instrText xml:space="preserve"> SEQ Table \* ARABIC </w:instrText>
      </w:r>
      <w:r w:rsidR="00ED469A">
        <w:fldChar w:fldCharType="separate"/>
      </w:r>
      <w:r w:rsidR="00A2710C">
        <w:rPr>
          <w:noProof/>
        </w:rPr>
        <w:t>66</w:t>
      </w:r>
      <w:r w:rsidR="00ED469A">
        <w:fldChar w:fldCharType="end"/>
      </w:r>
      <w:r>
        <w:t xml:space="preserve">: Attributes of element </w:t>
      </w:r>
      <w:r w:rsidRPr="006239BA">
        <w:rPr>
          <w:rStyle w:val="elementdeftypeChar"/>
          <w:b/>
        </w:rPr>
        <w:t>&lt;</w:t>
      </w:r>
      <w:r w:rsidR="002408AD">
        <w:rPr>
          <w:rStyle w:val="elementdeftypeChar"/>
          <w:b/>
        </w:rPr>
        <w:t>heat_stake</w:t>
      </w:r>
      <w:r w:rsidRPr="006239BA">
        <w:rPr>
          <w:rStyle w:val="elementdeftypeChar"/>
          <w:b/>
        </w:rPr>
        <w:t>/&gt;</w:t>
      </w:r>
      <w:bookmarkEnd w:id="1172"/>
      <w:bookmarkEnd w:id="1173"/>
      <w:bookmarkEnd w:id="1174"/>
    </w:p>
    <w:p w14:paraId="3EC2524D" w14:textId="77777777" w:rsidR="002408AD" w:rsidRPr="00D4274D" w:rsidRDefault="002408AD" w:rsidP="00B90690">
      <w:pPr>
        <w:pStyle w:val="Listenabsatz"/>
        <w:numPr>
          <w:ilvl w:val="0"/>
          <w:numId w:val="42"/>
        </w:numPr>
        <w:autoSpaceDE w:val="0"/>
        <w:autoSpaceDN w:val="0"/>
        <w:adjustRightInd w:val="0"/>
        <w:jc w:val="both"/>
        <w:rPr>
          <w:rFonts w:cs="Calibri"/>
          <w:lang w:val="en-US" w:eastAsia="en-GB"/>
        </w:rPr>
      </w:pPr>
      <w:r w:rsidRPr="00955605">
        <w:rPr>
          <w:rStyle w:val="elementdeftypeChar"/>
          <w:lang w:eastAsia="en-GB"/>
        </w:rPr>
        <w:t>heat_stake_type</w:t>
      </w:r>
      <w:r w:rsidRPr="00D4274D">
        <w:rPr>
          <w:rFonts w:cs="Calibri"/>
          <w:lang w:val="en-US" w:eastAsia="en-GB"/>
        </w:rPr>
        <w:t>: the alphanumeric name of the heat stake.</w:t>
      </w:r>
      <w:r w:rsidR="00D4274D" w:rsidRPr="00D4274D">
        <w:rPr>
          <w:rFonts w:cs="Calibri"/>
          <w:lang w:val="en-US" w:eastAsia="en-GB"/>
        </w:rPr>
        <w:t xml:space="preserve"> (</w:t>
      </w:r>
      <w:r w:rsidR="00D4274D">
        <w:rPr>
          <w:rFonts w:cs="Calibri"/>
          <w:lang w:val="en-US" w:eastAsia="en-GB"/>
        </w:rPr>
        <w:t>e.g.: domed, flared etc.)</w:t>
      </w:r>
    </w:p>
    <w:p w14:paraId="3FDC1E74" w14:textId="77777777" w:rsidR="002408AD" w:rsidRPr="00F157CE" w:rsidRDefault="002408AD" w:rsidP="00B90690">
      <w:pPr>
        <w:pStyle w:val="Listenabsatz"/>
        <w:numPr>
          <w:ilvl w:val="0"/>
          <w:numId w:val="42"/>
        </w:numPr>
        <w:autoSpaceDE w:val="0"/>
        <w:autoSpaceDN w:val="0"/>
        <w:adjustRightInd w:val="0"/>
        <w:jc w:val="both"/>
        <w:rPr>
          <w:rFonts w:cs="Calibri"/>
          <w:lang w:val="en-US" w:eastAsia="en-GB"/>
        </w:rPr>
      </w:pPr>
      <w:r w:rsidRPr="00955605">
        <w:rPr>
          <w:rStyle w:val="elementdeftypeChar"/>
          <w:lang w:eastAsia="en-GB"/>
        </w:rPr>
        <w:t>strength</w:t>
      </w:r>
      <w:r w:rsidRPr="00F157CE">
        <w:rPr>
          <w:rFonts w:cs="Calibri"/>
          <w:lang w:val="en-US" w:eastAsia="en-GB"/>
        </w:rPr>
        <w:t>: the strength of the heat stake.</w:t>
      </w:r>
    </w:p>
    <w:p w14:paraId="7A8910BE" w14:textId="77777777" w:rsidR="002408AD" w:rsidRPr="00F45889" w:rsidRDefault="002408AD" w:rsidP="00B90690">
      <w:pPr>
        <w:pStyle w:val="Listenabsatz"/>
        <w:numPr>
          <w:ilvl w:val="0"/>
          <w:numId w:val="42"/>
        </w:numPr>
        <w:autoSpaceDE w:val="0"/>
        <w:autoSpaceDN w:val="0"/>
        <w:adjustRightInd w:val="0"/>
        <w:jc w:val="both"/>
        <w:rPr>
          <w:rFonts w:cs="Calibri"/>
          <w:lang w:val="en-US" w:eastAsia="en-GB"/>
        </w:rPr>
      </w:pPr>
      <w:r w:rsidRPr="00955605">
        <w:rPr>
          <w:rStyle w:val="elementdeftypeChar"/>
        </w:rPr>
        <w:t>diameter</w:t>
      </w:r>
      <w:r w:rsidRPr="00F45889">
        <w:rPr>
          <w:rFonts w:cs="Calibri"/>
          <w:lang w:val="en-US" w:eastAsia="en-GB"/>
        </w:rPr>
        <w:t>: The diameter of the heat stake, assuming a round/cylindrical shape.</w:t>
      </w:r>
    </w:p>
    <w:p w14:paraId="77544999" w14:textId="77777777" w:rsidR="002408AD" w:rsidRPr="00F45889" w:rsidRDefault="002408AD" w:rsidP="00B90690">
      <w:pPr>
        <w:pStyle w:val="Listenabsatz"/>
        <w:numPr>
          <w:ilvl w:val="0"/>
          <w:numId w:val="42"/>
        </w:numPr>
        <w:autoSpaceDE w:val="0"/>
        <w:autoSpaceDN w:val="0"/>
        <w:adjustRightInd w:val="0"/>
        <w:jc w:val="both"/>
        <w:rPr>
          <w:rFonts w:cs="Calibri"/>
          <w:lang w:val="en-US" w:eastAsia="en-GB"/>
        </w:rPr>
      </w:pPr>
      <w:r w:rsidRPr="00955605">
        <w:rPr>
          <w:rStyle w:val="elementdeftypeChar"/>
        </w:rPr>
        <w:lastRenderedPageBreak/>
        <w:t>head_diameter</w:t>
      </w:r>
      <w:r w:rsidRPr="00F45889">
        <w:rPr>
          <w:rFonts w:cs="Calibri"/>
          <w:lang w:val="en-US" w:eastAsia="en-GB"/>
        </w:rPr>
        <w:t>: The diameter of the head of the heat stake after thermal forming, assuming</w:t>
      </w:r>
      <w:r w:rsidR="00955605" w:rsidRPr="00F45889">
        <w:rPr>
          <w:rFonts w:cs="Calibri"/>
          <w:lang w:val="en-US" w:eastAsia="en-GB"/>
        </w:rPr>
        <w:t xml:space="preserve"> </w:t>
      </w:r>
      <w:r w:rsidRPr="00F45889">
        <w:rPr>
          <w:rFonts w:cs="Calibri"/>
          <w:lang w:val="en-US" w:eastAsia="en-GB"/>
        </w:rPr>
        <w:t>the final shape is a round.</w:t>
      </w:r>
    </w:p>
    <w:p w14:paraId="77986718" w14:textId="77777777" w:rsidR="002408AD" w:rsidRPr="00F45889" w:rsidRDefault="002408AD" w:rsidP="00B90690">
      <w:pPr>
        <w:pStyle w:val="Listenabsatz"/>
        <w:numPr>
          <w:ilvl w:val="0"/>
          <w:numId w:val="42"/>
        </w:numPr>
        <w:autoSpaceDE w:val="0"/>
        <w:autoSpaceDN w:val="0"/>
        <w:adjustRightInd w:val="0"/>
        <w:jc w:val="both"/>
        <w:rPr>
          <w:rFonts w:cs="Calibri"/>
          <w:lang w:val="en-US" w:eastAsia="en-GB"/>
        </w:rPr>
      </w:pPr>
      <w:r w:rsidRPr="00955605">
        <w:rPr>
          <w:rStyle w:val="elementdeftypeChar"/>
        </w:rPr>
        <w:t>head_height</w:t>
      </w:r>
      <w:r w:rsidRPr="00F45889">
        <w:rPr>
          <w:rFonts w:cs="Calibri"/>
          <w:lang w:val="en-US" w:eastAsia="en-GB"/>
        </w:rPr>
        <w:t>: the height of the head, created by the tool.</w:t>
      </w:r>
    </w:p>
    <w:p w14:paraId="2CB7EEF1" w14:textId="77777777" w:rsidR="002408AD" w:rsidRPr="00BD65A3" w:rsidRDefault="002408AD" w:rsidP="00B90690">
      <w:pPr>
        <w:pStyle w:val="Listenabsatz"/>
        <w:numPr>
          <w:ilvl w:val="0"/>
          <w:numId w:val="42"/>
        </w:numPr>
        <w:autoSpaceDE w:val="0"/>
        <w:autoSpaceDN w:val="0"/>
        <w:adjustRightInd w:val="0"/>
        <w:jc w:val="both"/>
        <w:rPr>
          <w:rFonts w:cs="Calibri"/>
          <w:lang w:val="en-US" w:eastAsia="en-GB"/>
        </w:rPr>
      </w:pPr>
      <w:r w:rsidRPr="00955605">
        <w:rPr>
          <w:rStyle w:val="elementdeftypeChar"/>
        </w:rPr>
        <w:t>void_diameter</w:t>
      </w:r>
      <w:r w:rsidR="00BD65A3">
        <w:rPr>
          <w:rFonts w:cs="Calibri"/>
          <w:lang w:val="en-US" w:eastAsia="en-GB"/>
        </w:rPr>
        <w:t>: The tool may form a hole</w:t>
      </w:r>
      <w:r w:rsidRPr="00955605">
        <w:rPr>
          <w:rFonts w:cs="Calibri"/>
          <w:lang w:val="en-US" w:eastAsia="en-GB"/>
        </w:rPr>
        <w:t xml:space="preserve">/void within the stake. </w:t>
      </w:r>
      <w:r w:rsidRPr="00BD65A3">
        <w:rPr>
          <w:rFonts w:cs="Calibri"/>
          <w:lang w:val="en-US" w:eastAsia="en-GB"/>
        </w:rPr>
        <w:t>This is its diameter,</w:t>
      </w:r>
      <w:r w:rsidR="00955605" w:rsidRPr="00BD65A3">
        <w:rPr>
          <w:rFonts w:cs="Calibri"/>
          <w:lang w:val="en-US" w:eastAsia="en-GB"/>
        </w:rPr>
        <w:t xml:space="preserve"> </w:t>
      </w:r>
      <w:r w:rsidRPr="00BD65A3">
        <w:rPr>
          <w:rFonts w:cs="Calibri"/>
          <w:lang w:val="en-US" w:eastAsia="en-GB"/>
        </w:rPr>
        <w:t>assuming cylindrical shape.</w:t>
      </w:r>
    </w:p>
    <w:p w14:paraId="27566AB2" w14:textId="77777777" w:rsidR="002408AD" w:rsidRPr="00F45889" w:rsidRDefault="002408AD" w:rsidP="00B90690">
      <w:pPr>
        <w:pStyle w:val="Listenabsatz"/>
        <w:numPr>
          <w:ilvl w:val="0"/>
          <w:numId w:val="42"/>
        </w:numPr>
        <w:autoSpaceDE w:val="0"/>
        <w:autoSpaceDN w:val="0"/>
        <w:adjustRightInd w:val="0"/>
        <w:jc w:val="both"/>
        <w:rPr>
          <w:rFonts w:cs="Calibri"/>
          <w:lang w:val="en-US" w:eastAsia="en-GB"/>
        </w:rPr>
      </w:pPr>
      <w:r w:rsidRPr="00955605">
        <w:rPr>
          <w:rStyle w:val="elementdeftypeChar"/>
          <w:lang w:eastAsia="en-GB"/>
        </w:rPr>
        <w:t>hole_diameter</w:t>
      </w:r>
      <w:r w:rsidRPr="00F45889">
        <w:rPr>
          <w:rFonts w:cs="Calibri"/>
          <w:lang w:val="en-US" w:eastAsia="en-GB"/>
        </w:rPr>
        <w:t>: Diameter of the hole(s) in the non-thermoplastic part(s).</w:t>
      </w:r>
    </w:p>
    <w:p w14:paraId="3947EBA8" w14:textId="0AECC5BB" w:rsidR="002408AD" w:rsidRDefault="002408AD" w:rsidP="00955605">
      <w:pPr>
        <w:autoSpaceDE w:val="0"/>
        <w:autoSpaceDN w:val="0"/>
        <w:adjustRightInd w:val="0"/>
        <w:spacing w:before="120" w:after="0"/>
        <w:jc w:val="both"/>
        <w:rPr>
          <w:rFonts w:cs="Calibri"/>
          <w:szCs w:val="22"/>
          <w:lang w:eastAsia="en-GB"/>
        </w:rPr>
      </w:pPr>
      <w:r>
        <w:rPr>
          <w:rFonts w:cs="Calibri"/>
          <w:szCs w:val="22"/>
          <w:lang w:eastAsia="en-GB"/>
        </w:rPr>
        <w:t xml:space="preserve">If possible, a heat stake should know the direction of fixation, i. e. </w:t>
      </w:r>
      <w:r w:rsidR="00F157CE">
        <w:rPr>
          <w:rFonts w:cs="Calibri"/>
          <w:szCs w:val="22"/>
          <w:lang w:eastAsia="en-GB"/>
        </w:rPr>
        <w:t>possess</w:t>
      </w:r>
      <w:r>
        <w:rPr>
          <w:rFonts w:cs="Calibri"/>
          <w:szCs w:val="22"/>
          <w:lang w:eastAsia="en-GB"/>
        </w:rPr>
        <w:t xml:space="preserve"> a nested element</w:t>
      </w:r>
      <w:r w:rsidR="00955605">
        <w:rPr>
          <w:rFonts w:cs="Calibri"/>
          <w:szCs w:val="22"/>
          <w:lang w:eastAsia="en-GB"/>
        </w:rPr>
        <w:t xml:space="preserve"> </w:t>
      </w:r>
      <w:r w:rsidRPr="00955605">
        <w:rPr>
          <w:rStyle w:val="elementdeftypeChar"/>
        </w:rPr>
        <w:t>&lt;normal_direction/&gt;</w:t>
      </w:r>
      <w:r>
        <w:rPr>
          <w:rFonts w:cs="Calibri"/>
          <w:szCs w:val="22"/>
          <w:lang w:eastAsia="en-GB"/>
        </w:rPr>
        <w:t>. However, this is not mandatory in order to allow for importing incomplete</w:t>
      </w:r>
      <w:r w:rsidR="00955605">
        <w:rPr>
          <w:rFonts w:cs="Calibri"/>
          <w:szCs w:val="22"/>
          <w:lang w:eastAsia="en-GB"/>
        </w:rPr>
        <w:t xml:space="preserve"> </w:t>
      </w:r>
      <w:r>
        <w:rPr>
          <w:rFonts w:cs="Calibri"/>
          <w:szCs w:val="22"/>
          <w:lang w:eastAsia="en-GB"/>
        </w:rPr>
        <w:t>data. Direction sense of</w:t>
      </w:r>
      <w:r w:rsidR="00955605">
        <w:rPr>
          <w:rFonts w:cs="Calibri"/>
          <w:szCs w:val="22"/>
          <w:lang w:eastAsia="en-GB"/>
        </w:rPr>
        <w:t xml:space="preserve"> </w:t>
      </w:r>
      <w:r w:rsidRPr="00955605">
        <w:rPr>
          <w:rStyle w:val="elementdeftypeChar"/>
        </w:rPr>
        <w:t>&lt;normal_direction/&gt;</w:t>
      </w:r>
      <w:r>
        <w:rPr>
          <w:rFonts w:ascii="Courier" w:hAnsi="Courier" w:cs="Courier"/>
          <w:b/>
          <w:bCs/>
          <w:i/>
          <w:iCs/>
          <w:sz w:val="18"/>
          <w:szCs w:val="18"/>
          <w:lang w:eastAsia="en-GB"/>
        </w:rPr>
        <w:t xml:space="preserve"> </w:t>
      </w:r>
      <w:r>
        <w:rPr>
          <w:rFonts w:cs="Calibri"/>
          <w:szCs w:val="22"/>
          <w:lang w:eastAsia="en-GB"/>
        </w:rPr>
        <w:t>is from tool to thermoplastic part. The element’s</w:t>
      </w:r>
      <w:r w:rsidR="00955605">
        <w:rPr>
          <w:rFonts w:cs="Calibri"/>
          <w:szCs w:val="22"/>
          <w:lang w:eastAsia="en-GB"/>
        </w:rPr>
        <w:t xml:space="preserve"> </w:t>
      </w:r>
      <w:r>
        <w:rPr>
          <w:rFonts w:cs="Calibri"/>
          <w:szCs w:val="22"/>
          <w:lang w:eastAsia="en-GB"/>
        </w:rPr>
        <w:t>definiti</w:t>
      </w:r>
      <w:r w:rsidR="00955605">
        <w:rPr>
          <w:rFonts w:cs="Calibri"/>
          <w:szCs w:val="22"/>
          <w:lang w:eastAsia="en-GB"/>
        </w:rPr>
        <w:t xml:space="preserve">on can be found in section </w:t>
      </w:r>
      <w:r w:rsidR="00955605">
        <w:rPr>
          <w:rFonts w:cs="Calibri"/>
          <w:szCs w:val="22"/>
          <w:lang w:eastAsia="en-GB"/>
        </w:rPr>
        <w:fldChar w:fldCharType="begin"/>
      </w:r>
      <w:r w:rsidR="00955605">
        <w:rPr>
          <w:rFonts w:cs="Calibri"/>
          <w:szCs w:val="22"/>
          <w:lang w:eastAsia="en-GB"/>
        </w:rPr>
        <w:instrText xml:space="preserve"> REF _Ref400880511 \r \h </w:instrText>
      </w:r>
      <w:r w:rsidR="00955605">
        <w:rPr>
          <w:rFonts w:cs="Calibri"/>
          <w:szCs w:val="22"/>
          <w:lang w:eastAsia="en-GB"/>
        </w:rPr>
      </w:r>
      <w:r w:rsidR="00955605">
        <w:rPr>
          <w:rFonts w:cs="Calibri"/>
          <w:szCs w:val="22"/>
          <w:lang w:eastAsia="en-GB"/>
        </w:rPr>
        <w:fldChar w:fldCharType="separate"/>
      </w:r>
      <w:r w:rsidR="00A2710C">
        <w:rPr>
          <w:rFonts w:cs="Calibri"/>
          <w:szCs w:val="22"/>
          <w:lang w:eastAsia="en-GB"/>
        </w:rPr>
        <w:t>7.1.3</w:t>
      </w:r>
      <w:r w:rsidR="00955605">
        <w:rPr>
          <w:rFonts w:cs="Calibri"/>
          <w:szCs w:val="22"/>
          <w:lang w:eastAsia="en-GB"/>
        </w:rPr>
        <w:fldChar w:fldCharType="end"/>
      </w:r>
      <w:r>
        <w:rPr>
          <w:rFonts w:cs="Calibri"/>
          <w:szCs w:val="22"/>
          <w:lang w:eastAsia="en-GB"/>
        </w:rPr>
        <w:t>.</w:t>
      </w:r>
    </w:p>
    <w:p w14:paraId="17286054" w14:textId="059397A7" w:rsidR="002408AD" w:rsidRDefault="002408AD" w:rsidP="00955605">
      <w:pPr>
        <w:autoSpaceDE w:val="0"/>
        <w:autoSpaceDN w:val="0"/>
        <w:adjustRightInd w:val="0"/>
        <w:spacing w:before="120"/>
        <w:jc w:val="both"/>
        <w:rPr>
          <w:rFonts w:cs="Calibri"/>
          <w:szCs w:val="22"/>
          <w:lang w:eastAsia="en-GB"/>
        </w:rPr>
      </w:pPr>
      <w:r>
        <w:rPr>
          <w:rFonts w:cs="Calibri"/>
          <w:szCs w:val="22"/>
          <w:lang w:eastAsia="en-GB"/>
        </w:rPr>
        <w:t xml:space="preserve">There is no </w:t>
      </w:r>
      <w:r w:rsidR="00194316">
        <w:rPr>
          <w:rFonts w:cs="Calibri"/>
          <w:szCs w:val="22"/>
          <w:lang w:eastAsia="en-GB"/>
        </w:rPr>
        <w:t>"</w:t>
      </w:r>
      <w:r>
        <w:rPr>
          <w:rFonts w:cs="Calibri"/>
          <w:szCs w:val="22"/>
          <w:lang w:eastAsia="en-GB"/>
        </w:rPr>
        <w:t>base</w:t>
      </w:r>
      <w:r w:rsidR="00194316">
        <w:rPr>
          <w:rFonts w:cs="Calibri"/>
          <w:szCs w:val="22"/>
          <w:lang w:eastAsia="en-GB"/>
        </w:rPr>
        <w:t>"</w:t>
      </w:r>
      <w:r>
        <w:rPr>
          <w:rFonts w:cs="Calibri"/>
          <w:szCs w:val="22"/>
          <w:lang w:eastAsia="en-GB"/>
        </w:rPr>
        <w:t xml:space="preserve"> attribute for heat stakes, since this information can be derived from connection</w:t>
      </w:r>
      <w:r w:rsidR="00955605">
        <w:rPr>
          <w:rFonts w:cs="Calibri"/>
          <w:szCs w:val="22"/>
          <w:lang w:eastAsia="en-GB"/>
        </w:rPr>
        <w:t xml:space="preserve"> </w:t>
      </w:r>
      <w:r>
        <w:rPr>
          <w:rFonts w:cs="Calibri"/>
          <w:szCs w:val="22"/>
          <w:lang w:eastAsia="en-GB"/>
        </w:rPr>
        <w:t>direction.</w:t>
      </w:r>
    </w:p>
    <w:p w14:paraId="03043742" w14:textId="77777777" w:rsidR="004D4A4B" w:rsidRDefault="002408AD" w:rsidP="00955605">
      <w:pPr>
        <w:autoSpaceDE w:val="0"/>
        <w:autoSpaceDN w:val="0"/>
        <w:adjustRightInd w:val="0"/>
        <w:spacing w:after="0"/>
        <w:jc w:val="both"/>
        <w:rPr>
          <w:rFonts w:cs="Calibri"/>
          <w:szCs w:val="22"/>
          <w:lang w:eastAsia="en-GB"/>
        </w:rPr>
      </w:pPr>
      <w:r>
        <w:rPr>
          <w:rFonts w:cs="Calibri"/>
          <w:szCs w:val="22"/>
          <w:lang w:eastAsia="en-GB"/>
        </w:rPr>
        <w:t>The initial height of the stake (above base part) is not represented in χMCF: Before tool application, it</w:t>
      </w:r>
      <w:r w:rsidR="00955605">
        <w:rPr>
          <w:rFonts w:cs="Calibri"/>
          <w:szCs w:val="22"/>
          <w:lang w:eastAsia="en-GB"/>
        </w:rPr>
        <w:t xml:space="preserve"> </w:t>
      </w:r>
      <w:r>
        <w:rPr>
          <w:rFonts w:cs="Calibri"/>
          <w:szCs w:val="22"/>
          <w:lang w:eastAsia="en-GB"/>
        </w:rPr>
        <w:t>can be derived from CAD data. After tool application (in final shape of the heat stake), this height has</w:t>
      </w:r>
      <w:r w:rsidR="00955605">
        <w:rPr>
          <w:rFonts w:cs="Calibri"/>
          <w:szCs w:val="22"/>
          <w:lang w:eastAsia="en-GB"/>
        </w:rPr>
        <w:t xml:space="preserve"> </w:t>
      </w:r>
      <w:r>
        <w:rPr>
          <w:rFonts w:cs="Calibri"/>
          <w:szCs w:val="22"/>
          <w:lang w:eastAsia="en-GB"/>
        </w:rPr>
        <w:t>vanished.</w:t>
      </w:r>
    </w:p>
    <w:p w14:paraId="53C8900E" w14:textId="77777777" w:rsidR="00F71FCB" w:rsidRPr="00226A3F" w:rsidRDefault="00F71FCB" w:rsidP="00955605">
      <w:pPr>
        <w:pStyle w:val="Example"/>
        <w:keepNext/>
        <w:keepLines/>
      </w:pPr>
      <w:r w:rsidRPr="00955605">
        <w:t>Example:</w:t>
      </w:r>
      <w:r w:rsidRPr="00226A3F">
        <w:t xml:space="preserve"> </w:t>
      </w:r>
    </w:p>
    <w:p w14:paraId="504B41F4" w14:textId="77777777" w:rsidR="00F71FCB" w:rsidRPr="00226A3F" w:rsidRDefault="00F71FCB" w:rsidP="00F71FCB">
      <w:pPr>
        <w:pStyle w:val="XMLCode"/>
        <w:keepNext/>
        <w:keepLines/>
      </w:pPr>
    </w:p>
    <w:p w14:paraId="722E0873" w14:textId="128E74CE" w:rsidR="00F71FCB" w:rsidRPr="00226A3F" w:rsidRDefault="00F71FCB" w:rsidP="00F71FCB">
      <w:pPr>
        <w:pStyle w:val="XMLCode"/>
        <w:keepNext/>
        <w:keepLines/>
      </w:pPr>
      <w:r w:rsidRPr="00226A3F">
        <w:t>&lt;connection_0d label=</w:t>
      </w:r>
      <w:r w:rsidR="00194316">
        <w:t>"</w:t>
      </w:r>
      <w:r w:rsidR="00DB6A06">
        <w:t>HEAT_STAKE</w:t>
      </w:r>
      <w:r w:rsidRPr="00226A3F">
        <w:t>_</w:t>
      </w:r>
      <w:r>
        <w:t>521</w:t>
      </w:r>
      <w:r w:rsidR="00194316">
        <w:t>"</w:t>
      </w:r>
      <w:r w:rsidRPr="00226A3F">
        <w:t>&gt;</w:t>
      </w:r>
    </w:p>
    <w:p w14:paraId="6B0729AC" w14:textId="63FF0585" w:rsidR="00F71FCB" w:rsidRPr="000A05DE" w:rsidRDefault="00F71FCB" w:rsidP="00F71FCB">
      <w:pPr>
        <w:pStyle w:val="XMLCode"/>
        <w:keepNext/>
        <w:keepLines/>
        <w:rPr>
          <w:color w:val="0070C0"/>
        </w:rPr>
      </w:pPr>
      <w:r w:rsidRPr="00226A3F">
        <w:t xml:space="preserve">    </w:t>
      </w:r>
      <w:r w:rsidRPr="000A05DE">
        <w:rPr>
          <w:color w:val="0070C0"/>
        </w:rPr>
        <w:t>&lt;</w:t>
      </w:r>
      <w:r w:rsidR="00056B61" w:rsidRPr="000A05DE">
        <w:rPr>
          <w:color w:val="0070C0"/>
        </w:rPr>
        <w:t>heat_stake</w:t>
      </w:r>
      <w:r w:rsidRPr="000A05DE">
        <w:rPr>
          <w:color w:val="0070C0"/>
        </w:rPr>
        <w:t xml:space="preserve"> </w:t>
      </w:r>
      <w:r w:rsidR="00F157CE" w:rsidRPr="000A05DE">
        <w:rPr>
          <w:color w:val="0070C0"/>
        </w:rPr>
        <w:t>heat_stake</w:t>
      </w:r>
      <w:r w:rsidRPr="000A05DE">
        <w:rPr>
          <w:color w:val="0070C0"/>
        </w:rPr>
        <w:t>_type=</w:t>
      </w:r>
      <w:r w:rsidR="00194316">
        <w:rPr>
          <w:color w:val="0070C0"/>
        </w:rPr>
        <w:t>"</w:t>
      </w:r>
      <w:r w:rsidR="00F157CE" w:rsidRPr="000A05DE">
        <w:rPr>
          <w:color w:val="0070C0"/>
        </w:rPr>
        <w:t>domed</w:t>
      </w:r>
      <w:r w:rsidR="00194316">
        <w:rPr>
          <w:color w:val="0070C0"/>
        </w:rPr>
        <w:t>"</w:t>
      </w:r>
      <w:r w:rsidRPr="000A05DE">
        <w:rPr>
          <w:color w:val="0070C0"/>
        </w:rPr>
        <w:t xml:space="preserve"> diameter=</w:t>
      </w:r>
      <w:r w:rsidR="00194316">
        <w:rPr>
          <w:color w:val="0070C0"/>
        </w:rPr>
        <w:t>"</w:t>
      </w:r>
      <w:r w:rsidR="00F157CE" w:rsidRPr="000A05DE">
        <w:rPr>
          <w:color w:val="0070C0"/>
        </w:rPr>
        <w:t>3</w:t>
      </w:r>
      <w:r w:rsidRPr="000A05DE">
        <w:rPr>
          <w:color w:val="0070C0"/>
        </w:rPr>
        <w:t>.0</w:t>
      </w:r>
      <w:r w:rsidR="00194316">
        <w:rPr>
          <w:color w:val="0070C0"/>
        </w:rPr>
        <w:t>"</w:t>
      </w:r>
    </w:p>
    <w:p w14:paraId="0CD69C1B" w14:textId="4E16A1F9" w:rsidR="00F71FCB" w:rsidRPr="000A05DE" w:rsidRDefault="00F71FCB" w:rsidP="00F71FCB">
      <w:pPr>
        <w:pStyle w:val="XMLCode"/>
        <w:keepNext/>
        <w:keepLines/>
        <w:rPr>
          <w:color w:val="0070C0"/>
        </w:rPr>
      </w:pPr>
      <w:r w:rsidRPr="000A05DE">
        <w:rPr>
          <w:color w:val="0070C0"/>
        </w:rPr>
        <w:tab/>
        <w:t xml:space="preserve">    </w:t>
      </w:r>
      <w:r w:rsidR="00F157CE" w:rsidRPr="000A05DE">
        <w:rPr>
          <w:color w:val="0070C0"/>
        </w:rPr>
        <w:t>head_diameter</w:t>
      </w:r>
      <w:r w:rsidRPr="000A05DE">
        <w:rPr>
          <w:color w:val="0070C0"/>
        </w:rPr>
        <w:t>=</w:t>
      </w:r>
      <w:r w:rsidR="00194316">
        <w:rPr>
          <w:color w:val="0070C0"/>
        </w:rPr>
        <w:t>"</w:t>
      </w:r>
      <w:r w:rsidR="00F157CE" w:rsidRPr="000A05DE">
        <w:rPr>
          <w:color w:val="0070C0"/>
        </w:rPr>
        <w:t>6.0</w:t>
      </w:r>
      <w:r w:rsidR="00194316">
        <w:rPr>
          <w:color w:val="0070C0"/>
        </w:rPr>
        <w:t>"</w:t>
      </w:r>
      <w:r w:rsidRPr="000A05DE">
        <w:rPr>
          <w:color w:val="0070C0"/>
        </w:rPr>
        <w:t xml:space="preserve"> </w:t>
      </w:r>
      <w:r w:rsidR="00F157CE" w:rsidRPr="000A05DE">
        <w:rPr>
          <w:color w:val="0070C0"/>
        </w:rPr>
        <w:t>head_height</w:t>
      </w:r>
      <w:r w:rsidRPr="000A05DE">
        <w:rPr>
          <w:color w:val="0070C0"/>
        </w:rPr>
        <w:t>=</w:t>
      </w:r>
      <w:r w:rsidR="00194316">
        <w:rPr>
          <w:color w:val="0070C0"/>
        </w:rPr>
        <w:t>"</w:t>
      </w:r>
      <w:r w:rsidR="00F157CE" w:rsidRPr="000A05DE">
        <w:rPr>
          <w:color w:val="0070C0"/>
        </w:rPr>
        <w:t>2.25</w:t>
      </w:r>
      <w:r w:rsidR="00194316">
        <w:rPr>
          <w:color w:val="0070C0"/>
        </w:rPr>
        <w:t>"</w:t>
      </w:r>
      <w:r w:rsidRPr="000A05DE">
        <w:rPr>
          <w:color w:val="0070C0"/>
        </w:rPr>
        <w:t>&gt;</w:t>
      </w:r>
    </w:p>
    <w:p w14:paraId="202F6B96" w14:textId="4734554B" w:rsidR="00F71FCB" w:rsidRPr="000A05DE" w:rsidRDefault="00F71FCB" w:rsidP="00F71FCB">
      <w:pPr>
        <w:pStyle w:val="XMLCode"/>
        <w:keepNext/>
        <w:keepLines/>
        <w:rPr>
          <w:color w:val="0070C0"/>
        </w:rPr>
      </w:pPr>
      <w:r w:rsidRPr="000A05DE">
        <w:rPr>
          <w:color w:val="0070C0"/>
        </w:rPr>
        <w:t xml:space="preserve">        &lt;normal_direction x=</w:t>
      </w:r>
      <w:r w:rsidR="00194316">
        <w:rPr>
          <w:color w:val="0070C0"/>
        </w:rPr>
        <w:t>"</w:t>
      </w:r>
      <w:r w:rsidRPr="000A05DE">
        <w:rPr>
          <w:color w:val="0070C0"/>
        </w:rPr>
        <w:t>0</w:t>
      </w:r>
      <w:r w:rsidR="00194316">
        <w:rPr>
          <w:color w:val="0070C0"/>
        </w:rPr>
        <w:t>"</w:t>
      </w:r>
      <w:r w:rsidRPr="000A05DE">
        <w:rPr>
          <w:color w:val="0070C0"/>
        </w:rPr>
        <w:t xml:space="preserve"> y=</w:t>
      </w:r>
      <w:r w:rsidR="00194316">
        <w:rPr>
          <w:color w:val="0070C0"/>
        </w:rPr>
        <w:t>"</w:t>
      </w:r>
      <w:r w:rsidRPr="000A05DE">
        <w:rPr>
          <w:color w:val="0070C0"/>
        </w:rPr>
        <w:t>0</w:t>
      </w:r>
      <w:r w:rsidR="00194316">
        <w:rPr>
          <w:color w:val="0070C0"/>
        </w:rPr>
        <w:t>"</w:t>
      </w:r>
      <w:r w:rsidRPr="000A05DE">
        <w:rPr>
          <w:color w:val="0070C0"/>
        </w:rPr>
        <w:t xml:space="preserve"> z=</w:t>
      </w:r>
      <w:r w:rsidR="00194316">
        <w:rPr>
          <w:color w:val="0070C0"/>
        </w:rPr>
        <w:t>"</w:t>
      </w:r>
      <w:r w:rsidRPr="000A05DE">
        <w:rPr>
          <w:color w:val="0070C0"/>
        </w:rPr>
        <w:t>-10</w:t>
      </w:r>
      <w:r w:rsidR="00194316">
        <w:rPr>
          <w:color w:val="0070C0"/>
        </w:rPr>
        <w:t>"</w:t>
      </w:r>
      <w:r w:rsidRPr="000A05DE">
        <w:rPr>
          <w:color w:val="0070C0"/>
        </w:rPr>
        <w:t>/&gt;</w:t>
      </w:r>
    </w:p>
    <w:p w14:paraId="563F20AC" w14:textId="77777777" w:rsidR="00F71FCB" w:rsidRPr="000A05DE" w:rsidRDefault="00F71FCB" w:rsidP="00F71FCB">
      <w:pPr>
        <w:pStyle w:val="XMLCode"/>
        <w:keepNext/>
        <w:keepLines/>
        <w:rPr>
          <w:color w:val="0070C0"/>
        </w:rPr>
      </w:pPr>
      <w:r w:rsidRPr="000A05DE">
        <w:rPr>
          <w:color w:val="0070C0"/>
        </w:rPr>
        <w:t xml:space="preserve">    &lt;/</w:t>
      </w:r>
      <w:r w:rsidR="00097A61" w:rsidRPr="000A05DE">
        <w:rPr>
          <w:color w:val="0070C0"/>
        </w:rPr>
        <w:t>heat_stake</w:t>
      </w:r>
      <w:r w:rsidRPr="000A05DE">
        <w:rPr>
          <w:color w:val="0070C0"/>
        </w:rPr>
        <w:t>&gt;</w:t>
      </w:r>
    </w:p>
    <w:p w14:paraId="4ED555C1" w14:textId="77777777" w:rsidR="00F71FCB" w:rsidRPr="00226A3F" w:rsidRDefault="00F71FCB" w:rsidP="00F71FCB">
      <w:pPr>
        <w:pStyle w:val="XMLCode"/>
        <w:keepNext/>
        <w:keepLines/>
      </w:pPr>
      <w:r w:rsidRPr="00226A3F">
        <w:t xml:space="preserve">    &lt;loc&gt; 1645.83 821.145 616.585 &lt;/loc&gt;</w:t>
      </w:r>
    </w:p>
    <w:p w14:paraId="69479CD6" w14:textId="77777777" w:rsidR="00F71FCB" w:rsidRPr="00226A3F" w:rsidRDefault="00F71FCB" w:rsidP="00F71FCB">
      <w:pPr>
        <w:pStyle w:val="XMLCode"/>
        <w:keepNext/>
        <w:keepLines/>
      </w:pPr>
      <w:r w:rsidRPr="00226A3F">
        <w:t xml:space="preserve">    &lt;appdata&gt;</w:t>
      </w:r>
    </w:p>
    <w:p w14:paraId="7B58A1C5" w14:textId="77777777" w:rsidR="00F71FCB" w:rsidRPr="00226A3F" w:rsidRDefault="00F71FCB" w:rsidP="00F71FCB">
      <w:pPr>
        <w:pStyle w:val="XMLCode"/>
        <w:keepNext/>
        <w:keepLines/>
      </w:pPr>
      <w:r w:rsidRPr="00226A3F">
        <w:t xml:space="preserve">        ...</w:t>
      </w:r>
    </w:p>
    <w:p w14:paraId="1242EF37" w14:textId="77777777" w:rsidR="00F71FCB" w:rsidRPr="00226A3F" w:rsidRDefault="00F71FCB" w:rsidP="00F71FCB">
      <w:pPr>
        <w:pStyle w:val="XMLCode"/>
        <w:keepNext/>
        <w:keepLines/>
      </w:pPr>
      <w:r w:rsidRPr="00226A3F">
        <w:t xml:space="preserve">    &lt;/appdata&gt;</w:t>
      </w:r>
    </w:p>
    <w:p w14:paraId="2CDFD325" w14:textId="77777777" w:rsidR="00F71FCB" w:rsidRDefault="00F71FCB" w:rsidP="00F71FCB">
      <w:pPr>
        <w:pStyle w:val="XMLCode"/>
        <w:keepNext/>
        <w:keepLines/>
      </w:pPr>
      <w:r w:rsidRPr="00226A3F">
        <w:t>&lt;/connection_0d&gt;</w:t>
      </w:r>
    </w:p>
    <w:p w14:paraId="21B3F4D4" w14:textId="77777777" w:rsidR="00955605" w:rsidRDefault="00955605" w:rsidP="00F71FCB">
      <w:pPr>
        <w:pStyle w:val="XMLCode"/>
        <w:keepNext/>
        <w:keepLines/>
      </w:pPr>
    </w:p>
    <w:p w14:paraId="0FC4404F" w14:textId="77777777" w:rsidR="00BF4695" w:rsidRDefault="00DE2B3A" w:rsidP="00010D17">
      <w:pPr>
        <w:pStyle w:val="berschrift2"/>
        <w:tabs>
          <w:tab w:val="clear" w:pos="576"/>
          <w:tab w:val="num" w:pos="851"/>
        </w:tabs>
        <w:ind w:left="709" w:hanging="709"/>
      </w:pPr>
      <w:bookmarkStart w:id="1175" w:name="_Toc3556995"/>
      <w:bookmarkStart w:id="1176" w:name="_Toc34747245"/>
      <w:bookmarkStart w:id="1177" w:name="_Toc39880560"/>
      <w:r>
        <w:t>Clips/</w:t>
      </w:r>
      <w:r w:rsidR="00BF4695" w:rsidRPr="00BF4695">
        <w:t>Snap Joints</w:t>
      </w:r>
      <w:bookmarkEnd w:id="1175"/>
      <w:bookmarkEnd w:id="1176"/>
      <w:bookmarkEnd w:id="1177"/>
    </w:p>
    <w:p w14:paraId="76E3E1A0" w14:textId="77777777" w:rsidR="00DE2B3A" w:rsidRDefault="00DE2B3A" w:rsidP="0042625C">
      <w:pPr>
        <w:autoSpaceDE w:val="0"/>
        <w:autoSpaceDN w:val="0"/>
        <w:adjustRightInd w:val="0"/>
        <w:jc w:val="both"/>
        <w:rPr>
          <w:rFonts w:cs="Calibri"/>
          <w:szCs w:val="22"/>
          <w:lang w:eastAsia="en-GB"/>
        </w:rPr>
      </w:pPr>
      <w:r>
        <w:rPr>
          <w:rFonts w:cs="Calibri"/>
          <w:szCs w:val="22"/>
          <w:lang w:eastAsia="en-GB"/>
        </w:rPr>
        <w:t>In general, a clip is a fastener with an elastic component. Pushed onto a firm counterpart, this elastic</w:t>
      </w:r>
      <w:r w:rsidR="0042625C">
        <w:rPr>
          <w:rFonts w:cs="Calibri"/>
          <w:szCs w:val="22"/>
          <w:lang w:eastAsia="en-GB"/>
        </w:rPr>
        <w:t xml:space="preserve"> </w:t>
      </w:r>
      <w:r>
        <w:rPr>
          <w:rFonts w:cs="Calibri"/>
          <w:szCs w:val="22"/>
          <w:lang w:eastAsia="en-GB"/>
        </w:rPr>
        <w:t>component causes the clip to hook onto that part. It depends on the type of the clip, whether it can</w:t>
      </w:r>
      <w:r w:rsidR="0042625C">
        <w:rPr>
          <w:rFonts w:cs="Calibri"/>
          <w:szCs w:val="22"/>
          <w:lang w:eastAsia="en-GB"/>
        </w:rPr>
        <w:t xml:space="preserve"> </w:t>
      </w:r>
      <w:r>
        <w:rPr>
          <w:rFonts w:cs="Calibri"/>
          <w:szCs w:val="22"/>
          <w:lang w:eastAsia="en-GB"/>
        </w:rPr>
        <w:t>be removed without being destroyed.</w:t>
      </w:r>
    </w:p>
    <w:p w14:paraId="1F53A98B" w14:textId="29616647" w:rsidR="00DE2B3A" w:rsidRDefault="00DE2B3A" w:rsidP="0042625C">
      <w:pPr>
        <w:autoSpaceDE w:val="0"/>
        <w:autoSpaceDN w:val="0"/>
        <w:adjustRightInd w:val="0"/>
        <w:spacing w:before="120"/>
        <w:rPr>
          <w:rFonts w:cs="Calibri"/>
          <w:szCs w:val="22"/>
          <w:lang w:eastAsia="en-GB"/>
        </w:rPr>
      </w:pPr>
      <w:r>
        <w:rPr>
          <w:rFonts w:cs="Calibri"/>
          <w:szCs w:val="22"/>
          <w:lang w:eastAsia="en-GB"/>
        </w:rPr>
        <w:t xml:space="preserve">A wide and </w:t>
      </w:r>
      <w:r w:rsidR="00496154">
        <w:rPr>
          <w:rFonts w:cs="Calibri"/>
          <w:szCs w:val="22"/>
          <w:lang w:eastAsia="en-GB"/>
        </w:rPr>
        <w:t>ever-increasing</w:t>
      </w:r>
      <w:r>
        <w:rPr>
          <w:rFonts w:cs="Calibri"/>
          <w:szCs w:val="22"/>
          <w:lang w:eastAsia="en-GB"/>
        </w:rPr>
        <w:t xml:space="preserve"> variety of clinches is in practical use.</w:t>
      </w:r>
    </w:p>
    <w:p w14:paraId="679BFB0E" w14:textId="77777777" w:rsidR="00DE2B3A" w:rsidRDefault="00DE2B3A" w:rsidP="00DE2B3A">
      <w:pPr>
        <w:autoSpaceDE w:val="0"/>
        <w:autoSpaceDN w:val="0"/>
        <w:adjustRightInd w:val="0"/>
        <w:spacing w:after="0"/>
        <w:rPr>
          <w:rFonts w:cs="Calibri"/>
          <w:szCs w:val="22"/>
          <w:lang w:eastAsia="en-GB"/>
        </w:rPr>
      </w:pPr>
      <w:r>
        <w:rPr>
          <w:rFonts w:cs="Calibri"/>
          <w:szCs w:val="22"/>
          <w:lang w:eastAsia="en-GB"/>
        </w:rPr>
        <w:t>Examples:</w:t>
      </w:r>
    </w:p>
    <w:p w14:paraId="65FB45D0" w14:textId="7A5A6973" w:rsidR="00DE2B3A" w:rsidRPr="0042625C" w:rsidRDefault="00DE2B3A" w:rsidP="00B90690">
      <w:pPr>
        <w:pStyle w:val="Listenabsatz"/>
        <w:numPr>
          <w:ilvl w:val="0"/>
          <w:numId w:val="43"/>
        </w:numPr>
        <w:autoSpaceDE w:val="0"/>
        <w:autoSpaceDN w:val="0"/>
        <w:adjustRightInd w:val="0"/>
        <w:jc w:val="both"/>
        <w:rPr>
          <w:rFonts w:cs="Calibri"/>
          <w:lang w:val="en-US" w:eastAsia="en-GB"/>
        </w:rPr>
      </w:pPr>
      <w:r w:rsidRPr="0042625C">
        <w:rPr>
          <w:rFonts w:cs="Calibri"/>
          <w:lang w:val="en-US" w:eastAsia="en-GB"/>
        </w:rPr>
        <w:t xml:space="preserve">A so-called </w:t>
      </w:r>
      <w:r w:rsidR="00194316">
        <w:rPr>
          <w:rFonts w:cs="Calibri"/>
          <w:lang w:val="en-US" w:eastAsia="en-GB"/>
        </w:rPr>
        <w:t>"</w:t>
      </w:r>
      <w:r w:rsidRPr="0042625C">
        <w:rPr>
          <w:rFonts w:cs="Calibri"/>
          <w:lang w:val="en-US" w:eastAsia="en-GB"/>
        </w:rPr>
        <w:t>Terry Clip</w:t>
      </w:r>
      <w:r w:rsidR="00194316">
        <w:rPr>
          <w:rFonts w:cs="Calibri"/>
          <w:lang w:val="en-US" w:eastAsia="en-GB"/>
        </w:rPr>
        <w:t>"</w:t>
      </w:r>
      <w:r w:rsidRPr="0042625C">
        <w:rPr>
          <w:rFonts w:cs="Calibri"/>
          <w:lang w:val="en-US" w:eastAsia="en-GB"/>
        </w:rPr>
        <w:t xml:space="preserve"> consists of a cylindrical metal band with a gap. Opening the gap, it</w:t>
      </w:r>
      <w:r w:rsidR="0042625C" w:rsidRPr="0042625C">
        <w:rPr>
          <w:rFonts w:cs="Calibri"/>
          <w:lang w:val="en-US" w:eastAsia="en-GB"/>
        </w:rPr>
        <w:t xml:space="preserve"> </w:t>
      </w:r>
      <w:r w:rsidRPr="0042625C">
        <w:rPr>
          <w:rFonts w:cs="Calibri"/>
          <w:lang w:val="en-US" w:eastAsia="en-GB"/>
        </w:rPr>
        <w:t>snaps onto a tube. Frequently, there are means for fastening a screw etc. on the opposite</w:t>
      </w:r>
      <w:r w:rsidR="0042625C" w:rsidRPr="0042625C">
        <w:rPr>
          <w:rFonts w:cs="Calibri"/>
          <w:lang w:val="en-US" w:eastAsia="en-GB"/>
        </w:rPr>
        <w:t xml:space="preserve"> </w:t>
      </w:r>
      <w:r w:rsidRPr="0042625C">
        <w:rPr>
          <w:rFonts w:cs="Calibri"/>
          <w:lang w:val="en-US" w:eastAsia="en-GB"/>
        </w:rPr>
        <w:t>side of the gap.</w:t>
      </w:r>
    </w:p>
    <w:p w14:paraId="73B234D2" w14:textId="47A2AC8F" w:rsidR="00DE2B3A" w:rsidRPr="0042625C" w:rsidRDefault="00DE2B3A" w:rsidP="00B90690">
      <w:pPr>
        <w:pStyle w:val="Listenabsatz"/>
        <w:numPr>
          <w:ilvl w:val="0"/>
          <w:numId w:val="43"/>
        </w:numPr>
        <w:autoSpaceDE w:val="0"/>
        <w:autoSpaceDN w:val="0"/>
        <w:adjustRightInd w:val="0"/>
        <w:jc w:val="both"/>
        <w:rPr>
          <w:rFonts w:cs="Calibri"/>
          <w:lang w:val="en-US" w:eastAsia="en-GB"/>
        </w:rPr>
      </w:pPr>
      <w:r w:rsidRPr="0042625C">
        <w:rPr>
          <w:rFonts w:cs="Calibri"/>
          <w:lang w:val="en-US" w:eastAsia="en-GB"/>
        </w:rPr>
        <w:t xml:space="preserve">A </w:t>
      </w:r>
      <w:r w:rsidR="00194316">
        <w:rPr>
          <w:rFonts w:cs="Calibri"/>
          <w:lang w:val="en-US" w:eastAsia="en-GB"/>
        </w:rPr>
        <w:t>"</w:t>
      </w:r>
      <w:r w:rsidRPr="0042625C">
        <w:rPr>
          <w:rFonts w:cs="Calibri"/>
          <w:lang w:val="en-US" w:eastAsia="en-GB"/>
        </w:rPr>
        <w:t>Hairpin Clip</w:t>
      </w:r>
      <w:r w:rsidR="00194316">
        <w:rPr>
          <w:rFonts w:cs="Calibri"/>
          <w:lang w:val="en-US" w:eastAsia="en-GB"/>
        </w:rPr>
        <w:t>"</w:t>
      </w:r>
      <w:r w:rsidRPr="0042625C">
        <w:rPr>
          <w:rFonts w:cs="Calibri"/>
          <w:lang w:val="en-US" w:eastAsia="en-GB"/>
        </w:rPr>
        <w:t xml:space="preserve"> is similar to a </w:t>
      </w:r>
      <w:r w:rsidR="00194316">
        <w:rPr>
          <w:rFonts w:cs="Calibri"/>
          <w:lang w:val="en-US" w:eastAsia="en-GB"/>
        </w:rPr>
        <w:t>"</w:t>
      </w:r>
      <w:r w:rsidRPr="0042625C">
        <w:rPr>
          <w:rFonts w:cs="Calibri"/>
          <w:lang w:val="en-US" w:eastAsia="en-GB"/>
        </w:rPr>
        <w:t>Terry Clip</w:t>
      </w:r>
      <w:r w:rsidR="00194316">
        <w:rPr>
          <w:rFonts w:cs="Calibri"/>
          <w:lang w:val="en-US" w:eastAsia="en-GB"/>
        </w:rPr>
        <w:t>"</w:t>
      </w:r>
      <w:r w:rsidRPr="0042625C">
        <w:rPr>
          <w:rFonts w:cs="Calibri"/>
          <w:lang w:val="en-US" w:eastAsia="en-GB"/>
        </w:rPr>
        <w:t>, but uses some wire instead of a metal band.</w:t>
      </w:r>
    </w:p>
    <w:p w14:paraId="16A14A96" w14:textId="1E379597" w:rsidR="00DE2B3A" w:rsidRPr="0042625C" w:rsidRDefault="00DE2B3A" w:rsidP="00B90690">
      <w:pPr>
        <w:pStyle w:val="Listenabsatz"/>
        <w:numPr>
          <w:ilvl w:val="0"/>
          <w:numId w:val="43"/>
        </w:numPr>
        <w:autoSpaceDE w:val="0"/>
        <w:autoSpaceDN w:val="0"/>
        <w:adjustRightInd w:val="0"/>
        <w:jc w:val="both"/>
        <w:rPr>
          <w:rFonts w:cs="Calibri"/>
          <w:lang w:val="en-US" w:eastAsia="en-GB"/>
        </w:rPr>
      </w:pPr>
      <w:r w:rsidRPr="0042625C">
        <w:rPr>
          <w:rFonts w:cs="Calibri"/>
          <w:lang w:val="en-US" w:eastAsia="en-GB"/>
        </w:rPr>
        <w:t xml:space="preserve">An </w:t>
      </w:r>
      <w:r w:rsidR="00194316">
        <w:rPr>
          <w:rFonts w:cs="Calibri"/>
          <w:lang w:val="en-US" w:eastAsia="en-GB"/>
        </w:rPr>
        <w:t>"</w:t>
      </w:r>
      <w:r w:rsidRPr="0042625C">
        <w:rPr>
          <w:rFonts w:cs="Calibri"/>
          <w:lang w:val="en-US" w:eastAsia="en-GB"/>
        </w:rPr>
        <w:t>R-Clip</w:t>
      </w:r>
      <w:r w:rsidR="00194316">
        <w:rPr>
          <w:rFonts w:cs="Calibri"/>
          <w:lang w:val="en-US" w:eastAsia="en-GB"/>
        </w:rPr>
        <w:t>"</w:t>
      </w:r>
      <w:r w:rsidRPr="0042625C">
        <w:rPr>
          <w:rFonts w:cs="Calibri"/>
          <w:lang w:val="en-US" w:eastAsia="en-GB"/>
        </w:rPr>
        <w:t xml:space="preserve"> is similar to a </w:t>
      </w:r>
      <w:r w:rsidR="00194316">
        <w:rPr>
          <w:rFonts w:cs="Calibri"/>
          <w:lang w:val="en-US" w:eastAsia="en-GB"/>
        </w:rPr>
        <w:t>"</w:t>
      </w:r>
      <w:r w:rsidRPr="0042625C">
        <w:rPr>
          <w:rFonts w:cs="Calibri"/>
          <w:lang w:val="en-US" w:eastAsia="en-GB"/>
        </w:rPr>
        <w:t>Hairpin Clip</w:t>
      </w:r>
      <w:r w:rsidR="00194316">
        <w:rPr>
          <w:rFonts w:cs="Calibri"/>
          <w:lang w:val="en-US" w:eastAsia="en-GB"/>
        </w:rPr>
        <w:t>"</w:t>
      </w:r>
      <w:r w:rsidRPr="0042625C">
        <w:rPr>
          <w:rFonts w:cs="Calibri"/>
          <w:lang w:val="en-US" w:eastAsia="en-GB"/>
        </w:rPr>
        <w:t>. One of its legs is straight and suitable for inserting</w:t>
      </w:r>
      <w:r w:rsidR="0042625C" w:rsidRPr="0042625C">
        <w:rPr>
          <w:rFonts w:cs="Calibri"/>
          <w:lang w:val="en-US" w:eastAsia="en-GB"/>
        </w:rPr>
        <w:t xml:space="preserve"> </w:t>
      </w:r>
      <w:r w:rsidRPr="0042625C">
        <w:rPr>
          <w:rFonts w:cs="Calibri"/>
          <w:lang w:val="en-US" w:eastAsia="en-GB"/>
        </w:rPr>
        <w:t>into a drilled hole of an axle.</w:t>
      </w:r>
    </w:p>
    <w:p w14:paraId="44B71E5B" w14:textId="77777777" w:rsidR="00DE2B3A" w:rsidRPr="0042625C" w:rsidRDefault="00DE2B3A" w:rsidP="00B90690">
      <w:pPr>
        <w:pStyle w:val="Listenabsatz"/>
        <w:numPr>
          <w:ilvl w:val="0"/>
          <w:numId w:val="43"/>
        </w:numPr>
        <w:autoSpaceDE w:val="0"/>
        <w:autoSpaceDN w:val="0"/>
        <w:adjustRightInd w:val="0"/>
        <w:jc w:val="both"/>
        <w:rPr>
          <w:rFonts w:cs="Calibri"/>
          <w:lang w:val="en-US" w:eastAsia="en-GB"/>
        </w:rPr>
      </w:pPr>
      <w:r w:rsidRPr="0042625C">
        <w:rPr>
          <w:rFonts w:cs="Calibri"/>
          <w:lang w:val="en-US" w:eastAsia="en-GB"/>
        </w:rPr>
        <w:t>Circlips</w:t>
      </w:r>
      <w:r w:rsidR="008F3E40">
        <w:rPr>
          <w:rFonts w:cs="Calibri"/>
          <w:lang w:val="en-US" w:eastAsia="en-GB"/>
        </w:rPr>
        <w:t xml:space="preserve"> (</w:t>
      </w:r>
      <w:r w:rsidR="008F3E40" w:rsidRPr="008F3E40">
        <w:rPr>
          <w:rFonts w:cs="Calibri"/>
          <w:lang w:val="en-US" w:eastAsia="en-GB"/>
        </w:rPr>
        <w:t>also known as a C-Clip, Seeger ring, snap ring or Jesus clip</w:t>
      </w:r>
      <w:r w:rsidR="008F3E40">
        <w:rPr>
          <w:rFonts w:cs="Calibri"/>
          <w:lang w:val="en-US" w:eastAsia="en-GB"/>
        </w:rPr>
        <w:t>)</w:t>
      </w:r>
      <w:r w:rsidRPr="0042625C">
        <w:rPr>
          <w:rFonts w:cs="Calibri"/>
          <w:lang w:val="en-US" w:eastAsia="en-GB"/>
        </w:rPr>
        <w:t xml:space="preserve"> are used to secure some item against sliding on an axle.</w:t>
      </w:r>
    </w:p>
    <w:p w14:paraId="401455EF" w14:textId="77777777" w:rsidR="00DE2B3A" w:rsidRPr="0042625C" w:rsidRDefault="00DE2B3A" w:rsidP="00B90690">
      <w:pPr>
        <w:pStyle w:val="Listenabsatz"/>
        <w:numPr>
          <w:ilvl w:val="0"/>
          <w:numId w:val="43"/>
        </w:numPr>
        <w:autoSpaceDE w:val="0"/>
        <w:autoSpaceDN w:val="0"/>
        <w:adjustRightInd w:val="0"/>
        <w:jc w:val="both"/>
        <w:rPr>
          <w:rFonts w:cs="Calibri"/>
          <w:lang w:val="en-US" w:eastAsia="en-GB"/>
        </w:rPr>
      </w:pPr>
      <w:r w:rsidRPr="0042625C">
        <w:rPr>
          <w:rFonts w:cs="Calibri"/>
          <w:lang w:val="en-US" w:eastAsia="en-GB"/>
        </w:rPr>
        <w:t>Another sort of clips is snapped into a hole in a sheet metal. Its other side is shaped to hold a</w:t>
      </w:r>
      <w:r w:rsidR="0042625C" w:rsidRPr="0042625C">
        <w:rPr>
          <w:rFonts w:cs="Calibri"/>
          <w:lang w:val="en-US" w:eastAsia="en-GB"/>
        </w:rPr>
        <w:t xml:space="preserve"> </w:t>
      </w:r>
      <w:r w:rsidRPr="0042625C">
        <w:rPr>
          <w:rFonts w:cs="Calibri"/>
          <w:lang w:val="en-US" w:eastAsia="en-GB"/>
        </w:rPr>
        <w:t>certain item, such as a cable, a panel etc.</w:t>
      </w:r>
    </w:p>
    <w:p w14:paraId="67319999" w14:textId="77777777" w:rsidR="0042625C" w:rsidRDefault="00DE2B3A" w:rsidP="00B90690">
      <w:pPr>
        <w:pStyle w:val="Listenabsatz"/>
        <w:numPr>
          <w:ilvl w:val="0"/>
          <w:numId w:val="43"/>
        </w:numPr>
        <w:jc w:val="both"/>
        <w:rPr>
          <w:lang w:val="en-US"/>
        </w:rPr>
      </w:pPr>
      <w:r w:rsidRPr="0042625C">
        <w:rPr>
          <w:rFonts w:cs="Calibri"/>
          <w:lang w:val="en-US" w:eastAsia="en-GB"/>
        </w:rPr>
        <w:t>Other clips slide onto a flat surface.</w:t>
      </w:r>
    </w:p>
    <w:p w14:paraId="74DE725F" w14:textId="77777777" w:rsidR="0042625C" w:rsidRDefault="0042625C" w:rsidP="0042625C">
      <w:pPr>
        <w:pStyle w:val="Listenabsatz"/>
        <w:ind w:left="0"/>
        <w:jc w:val="center"/>
        <w:rPr>
          <w:lang w:val="en-US"/>
        </w:rPr>
      </w:pPr>
      <w:r>
        <w:rPr>
          <w:noProof/>
          <w:color w:val="0000FF"/>
          <w:lang w:val="en-US" w:eastAsia="en-US"/>
        </w:rPr>
        <w:lastRenderedPageBreak/>
        <w:drawing>
          <wp:inline distT="0" distB="0" distL="0" distR="0" wp14:anchorId="6B4278D0" wp14:editId="5C1955C9">
            <wp:extent cx="1250830" cy="1129571"/>
            <wp:effectExtent l="0" t="0" r="0" b="0"/>
            <wp:docPr id="288" name="Picture 288" descr="File:Hairpin clip.png">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117"/>
                    </pic:cNvPr>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14D6A704" w14:textId="26A412CA" w:rsidR="0042625C" w:rsidRPr="0042625C" w:rsidRDefault="0042625C" w:rsidP="008F3E40">
      <w:pPr>
        <w:pStyle w:val="Listenabsatz"/>
        <w:ind w:left="0"/>
        <w:jc w:val="center"/>
        <w:rPr>
          <w:sz w:val="18"/>
          <w:lang w:val="en-US"/>
        </w:rPr>
      </w:pPr>
      <w:r w:rsidRPr="0042625C">
        <w:rPr>
          <w:i/>
          <w:sz w:val="18"/>
          <w:lang w:val="en-US"/>
        </w:rPr>
        <w:t>Source of image</w:t>
      </w:r>
      <w:r w:rsidRPr="0042625C">
        <w:rPr>
          <w:sz w:val="18"/>
          <w:lang w:val="en-US"/>
        </w:rPr>
        <w:t xml:space="preserve">: </w:t>
      </w:r>
      <w:hyperlink r:id="rId119" w:history="1">
        <w:r w:rsidRPr="0042625C">
          <w:rPr>
            <w:rStyle w:val="Hyperlink"/>
            <w:sz w:val="18"/>
            <w:lang w:val="en-US"/>
          </w:rPr>
          <w:t>http://en.wikipedia.org/wiki/File:Hairpin_clip.png</w:t>
        </w:r>
      </w:hyperlink>
    </w:p>
    <w:p w14:paraId="09D20BB7" w14:textId="73740A57" w:rsidR="0042625C" w:rsidRDefault="0042625C" w:rsidP="0042625C">
      <w:pPr>
        <w:pStyle w:val="Beschriftung"/>
        <w:spacing w:before="120"/>
      </w:pPr>
      <w:bookmarkStart w:id="1178" w:name="_Toc3557114"/>
      <w:bookmarkStart w:id="1179" w:name="_Toc34747365"/>
      <w:bookmarkStart w:id="1180" w:name="_Toc39880684"/>
      <w:r>
        <w:t xml:space="preserve">Figure </w:t>
      </w:r>
      <w:r>
        <w:fldChar w:fldCharType="begin"/>
      </w:r>
      <w:r>
        <w:instrText xml:space="preserve"> SEQ Figure \* ARABIC </w:instrText>
      </w:r>
      <w:r>
        <w:fldChar w:fldCharType="separate"/>
      </w:r>
      <w:r w:rsidR="00A2710C">
        <w:rPr>
          <w:noProof/>
        </w:rPr>
        <w:t>37</w:t>
      </w:r>
      <w:r>
        <w:fldChar w:fldCharType="end"/>
      </w:r>
      <w:r w:rsidRPr="0042625C">
        <w:t xml:space="preserve">: A </w:t>
      </w:r>
      <w:r w:rsidR="00194316">
        <w:t>"</w:t>
      </w:r>
      <w:r w:rsidRPr="0042625C">
        <w:t>Hairpin Clip</w:t>
      </w:r>
      <w:bookmarkEnd w:id="1178"/>
      <w:r w:rsidR="00194316">
        <w:t>"</w:t>
      </w:r>
      <w:bookmarkEnd w:id="1179"/>
      <w:bookmarkEnd w:id="1180"/>
    </w:p>
    <w:p w14:paraId="5A1814FD" w14:textId="77777777" w:rsidR="0042625C" w:rsidRDefault="008F3E40" w:rsidP="008F3E40">
      <w:pPr>
        <w:pStyle w:val="Listenabsatz"/>
        <w:ind w:left="0"/>
        <w:jc w:val="center"/>
        <w:rPr>
          <w:lang w:val="en-US"/>
        </w:rPr>
      </w:pPr>
      <w:r>
        <w:rPr>
          <w:noProof/>
          <w:lang w:val="en-US" w:eastAsia="en-US"/>
        </w:rPr>
        <w:drawing>
          <wp:inline distT="0" distB="0" distL="0" distR="0" wp14:anchorId="58BC5AD5" wp14:editId="52FCF50F">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1846802" cy="959488"/>
                    </a:xfrm>
                    <a:prstGeom prst="rect">
                      <a:avLst/>
                    </a:prstGeom>
                  </pic:spPr>
                </pic:pic>
              </a:graphicData>
            </a:graphic>
          </wp:inline>
        </w:drawing>
      </w:r>
    </w:p>
    <w:p w14:paraId="68EA1FE0" w14:textId="6928958C" w:rsidR="0042625C" w:rsidRDefault="008F3E40" w:rsidP="008F3E40">
      <w:pPr>
        <w:pStyle w:val="Listenabsatz"/>
        <w:ind w:left="0"/>
        <w:jc w:val="center"/>
        <w:rPr>
          <w:lang w:val="en-US"/>
        </w:rPr>
      </w:pPr>
      <w:r w:rsidRPr="0042625C">
        <w:rPr>
          <w:i/>
          <w:sz w:val="18"/>
          <w:lang w:val="en-US"/>
        </w:rPr>
        <w:t>Source of image</w:t>
      </w:r>
      <w:r w:rsidRPr="0042625C">
        <w:rPr>
          <w:sz w:val="18"/>
          <w:lang w:val="en-US"/>
        </w:rPr>
        <w:t xml:space="preserve">: </w:t>
      </w:r>
      <w:hyperlink r:id="rId121" w:history="1">
        <w:r>
          <w:rPr>
            <w:rStyle w:val="Hyperlink"/>
            <w:sz w:val="18"/>
            <w:lang w:val="en-US"/>
          </w:rPr>
          <w:t>http://commons.wikimedia.org/wiki/File:Circlips_interieur.png</w:t>
        </w:r>
      </w:hyperlink>
    </w:p>
    <w:p w14:paraId="78D5B8C7" w14:textId="08B3F7B0" w:rsidR="008F3E40" w:rsidRDefault="008F3E40" w:rsidP="008F3E40">
      <w:pPr>
        <w:pStyle w:val="Beschriftung"/>
        <w:spacing w:before="120"/>
      </w:pPr>
      <w:bookmarkStart w:id="1181" w:name="_Toc3557115"/>
      <w:bookmarkStart w:id="1182" w:name="_Toc34747366"/>
      <w:bookmarkStart w:id="1183" w:name="_Toc39880685"/>
      <w:r>
        <w:t xml:space="preserve">Figure </w:t>
      </w:r>
      <w:r>
        <w:fldChar w:fldCharType="begin"/>
      </w:r>
      <w:r>
        <w:instrText xml:space="preserve"> SEQ Figure \* ARABIC </w:instrText>
      </w:r>
      <w:r>
        <w:fldChar w:fldCharType="separate"/>
      </w:r>
      <w:r w:rsidR="00A2710C">
        <w:rPr>
          <w:noProof/>
        </w:rPr>
        <w:t>38</w:t>
      </w:r>
      <w:r>
        <w:fldChar w:fldCharType="end"/>
      </w:r>
      <w:r>
        <w:t xml:space="preserve">: </w:t>
      </w:r>
      <w:r w:rsidRPr="008F3E40">
        <w:t>Internal and External Circlips</w:t>
      </w:r>
      <w:bookmarkEnd w:id="1181"/>
      <w:bookmarkEnd w:id="1182"/>
      <w:bookmarkEnd w:id="1183"/>
    </w:p>
    <w:p w14:paraId="3A1E936B" w14:textId="77777777" w:rsidR="008F3E40" w:rsidRDefault="004A2BBC" w:rsidP="004A2BBC">
      <w:pPr>
        <w:pStyle w:val="Listenabsatz"/>
        <w:ind w:left="0"/>
        <w:rPr>
          <w:lang w:val="en-US"/>
        </w:rPr>
      </w:pPr>
      <w:r>
        <w:rPr>
          <w:rFonts w:eastAsia="Times New Roman"/>
          <w:noProof/>
          <w:szCs w:val="24"/>
          <w:lang w:val="en-US" w:eastAsia="en-US"/>
        </w:rPr>
        <w:tab/>
      </w:r>
      <w:r>
        <w:rPr>
          <w:rFonts w:eastAsia="Times New Roman"/>
          <w:noProof/>
          <w:szCs w:val="24"/>
          <w:lang w:val="en-US" w:eastAsia="en-US"/>
        </w:rPr>
        <w:tab/>
      </w:r>
      <w:r>
        <w:rPr>
          <w:rFonts w:eastAsia="Times New Roman"/>
          <w:noProof/>
          <w:szCs w:val="24"/>
          <w:lang w:val="en-US" w:eastAsia="en-US"/>
        </w:rPr>
        <w:tab/>
        <w:t xml:space="preserve">   </w:t>
      </w:r>
      <w:r w:rsidRPr="004A2BBC">
        <w:rPr>
          <w:noProof/>
          <w:lang w:val="en-US" w:eastAsia="en-US"/>
        </w:rPr>
        <w:drawing>
          <wp:inline distT="0" distB="0" distL="0" distR="0" wp14:anchorId="7F16BA95" wp14:editId="4D520FA6">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22"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4A2BBC">
        <w:rPr>
          <w:rFonts w:eastAsia="Times New Roman"/>
          <w:noProof/>
          <w:szCs w:val="24"/>
          <w:lang w:val="en-US" w:eastAsia="en-US"/>
        </w:rPr>
        <w:t xml:space="preserve"> </w:t>
      </w:r>
      <w:r>
        <w:rPr>
          <w:rFonts w:eastAsia="Times New Roman"/>
          <w:noProof/>
          <w:szCs w:val="24"/>
          <w:lang w:val="en-US" w:eastAsia="en-US"/>
        </w:rPr>
        <w:tab/>
      </w:r>
      <w:r>
        <w:rPr>
          <w:rFonts w:eastAsia="Times New Roman"/>
          <w:noProof/>
          <w:szCs w:val="24"/>
          <w:lang w:val="en-US" w:eastAsia="en-US"/>
        </w:rPr>
        <w:tab/>
        <w:t xml:space="preserve"> </w:t>
      </w:r>
      <w:r w:rsidRPr="004A2BBC">
        <w:rPr>
          <w:rFonts w:eastAsia="Times New Roman"/>
          <w:noProof/>
          <w:szCs w:val="24"/>
          <w:lang w:val="en-US" w:eastAsia="en-US"/>
        </w:rPr>
        <w:drawing>
          <wp:inline distT="0" distB="0" distL="0" distR="0" wp14:anchorId="0B3520C5" wp14:editId="602F2CEB">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23"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420A43B7" w14:textId="77777777" w:rsidR="004A2BBC" w:rsidRPr="004A2BBC" w:rsidRDefault="004A2BBC" w:rsidP="004A2BBC">
      <w:pPr>
        <w:pStyle w:val="Listenabsatz"/>
        <w:ind w:left="0"/>
        <w:jc w:val="center"/>
        <w:rPr>
          <w:lang w:val="en-US"/>
        </w:rPr>
      </w:pPr>
      <w:r w:rsidRPr="004A2BBC">
        <w:rPr>
          <w:i/>
          <w:sz w:val="18"/>
          <w:lang w:val="en-US"/>
        </w:rPr>
        <w:t>Source of images: Ford Werke GmbH</w:t>
      </w:r>
    </w:p>
    <w:p w14:paraId="1ED4A723" w14:textId="243058DF" w:rsidR="004A2BBC" w:rsidRDefault="004A2BBC" w:rsidP="004A2BBC">
      <w:pPr>
        <w:pStyle w:val="Beschriftung"/>
      </w:pPr>
      <w:bookmarkStart w:id="1184" w:name="_Toc3557116"/>
      <w:bookmarkStart w:id="1185" w:name="_Ref7727027"/>
      <w:bookmarkStart w:id="1186" w:name="_Toc34747367"/>
      <w:bookmarkStart w:id="1187" w:name="_Toc39880686"/>
      <w:r>
        <w:t xml:space="preserve">Figure </w:t>
      </w:r>
      <w:r>
        <w:fldChar w:fldCharType="begin"/>
      </w:r>
      <w:r>
        <w:instrText xml:space="preserve"> SEQ Figure \* ARABIC </w:instrText>
      </w:r>
      <w:r>
        <w:fldChar w:fldCharType="separate"/>
      </w:r>
      <w:r w:rsidR="00A2710C">
        <w:rPr>
          <w:noProof/>
        </w:rPr>
        <w:t>39</w:t>
      </w:r>
      <w:r>
        <w:fldChar w:fldCharType="end"/>
      </w:r>
      <w:r w:rsidRPr="004A2BBC">
        <w:t>: Clips Pushed into a Hole</w:t>
      </w:r>
      <w:bookmarkEnd w:id="1184"/>
      <w:bookmarkEnd w:id="1185"/>
      <w:bookmarkEnd w:id="1186"/>
      <w:bookmarkEnd w:id="1187"/>
    </w:p>
    <w:p w14:paraId="5F1CB385" w14:textId="77777777" w:rsidR="004A2BBC" w:rsidRDefault="00D2720D" w:rsidP="00D2720D">
      <w:pPr>
        <w:pStyle w:val="Listenabsatz"/>
        <w:ind w:left="0"/>
        <w:jc w:val="center"/>
        <w:rPr>
          <w:lang w:val="en-US"/>
        </w:rPr>
      </w:pPr>
      <w:r w:rsidRPr="00D2720D">
        <w:rPr>
          <w:noProof/>
          <w:lang w:val="en-US" w:eastAsia="en-US"/>
        </w:rPr>
        <w:drawing>
          <wp:inline distT="0" distB="0" distL="0" distR="0" wp14:anchorId="20EF86AA" wp14:editId="0CDB1681">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124"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Pr>
          <w:lang w:val="en-US"/>
        </w:rPr>
        <w:tab/>
      </w:r>
      <w:r w:rsidRPr="00D2720D">
        <w:rPr>
          <w:noProof/>
          <w:lang w:val="en-US" w:eastAsia="en-US"/>
        </w:rPr>
        <w:drawing>
          <wp:inline distT="0" distB="0" distL="0" distR="0" wp14:anchorId="51F6180F" wp14:editId="4BFB1241">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125"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6B1FCBEE" w14:textId="77777777" w:rsidR="004A2BBC" w:rsidRDefault="004A2BBC" w:rsidP="0042625C">
      <w:pPr>
        <w:pStyle w:val="Listenabsatz"/>
        <w:ind w:left="0"/>
        <w:rPr>
          <w:lang w:val="en-US"/>
        </w:rPr>
      </w:pPr>
    </w:p>
    <w:p w14:paraId="3DDF68C4" w14:textId="77777777" w:rsidR="00D2720D" w:rsidRPr="004A2BBC" w:rsidRDefault="00D2720D" w:rsidP="00D2720D">
      <w:pPr>
        <w:pStyle w:val="Listenabsatz"/>
        <w:ind w:left="0"/>
        <w:jc w:val="center"/>
        <w:rPr>
          <w:lang w:val="en-US"/>
        </w:rPr>
      </w:pPr>
      <w:r w:rsidRPr="004A2BBC">
        <w:rPr>
          <w:i/>
          <w:sz w:val="18"/>
          <w:lang w:val="en-US"/>
        </w:rPr>
        <w:t>Source of images: Ford Werke GmbH</w:t>
      </w:r>
    </w:p>
    <w:p w14:paraId="3EC2F20F" w14:textId="683F7B86" w:rsidR="004A2BBC" w:rsidRDefault="00D2720D" w:rsidP="00D2720D">
      <w:pPr>
        <w:pStyle w:val="Beschriftung"/>
      </w:pPr>
      <w:bookmarkStart w:id="1188" w:name="_Toc3557117"/>
      <w:bookmarkStart w:id="1189" w:name="_Toc34747368"/>
      <w:bookmarkStart w:id="1190" w:name="_Toc39880687"/>
      <w:r>
        <w:t xml:space="preserve">Figure </w:t>
      </w:r>
      <w:r>
        <w:fldChar w:fldCharType="begin"/>
      </w:r>
      <w:r>
        <w:instrText xml:space="preserve"> SEQ Figure \* ARABIC </w:instrText>
      </w:r>
      <w:r>
        <w:fldChar w:fldCharType="separate"/>
      </w:r>
      <w:r w:rsidR="00A2710C">
        <w:rPr>
          <w:noProof/>
        </w:rPr>
        <w:t>40</w:t>
      </w:r>
      <w:r>
        <w:fldChar w:fldCharType="end"/>
      </w:r>
      <w:r w:rsidRPr="004A2BBC">
        <w:t xml:space="preserve">: </w:t>
      </w:r>
      <w:r w:rsidRPr="00D2720D">
        <w:t>Clips Sliding onto a Flat Surface</w:t>
      </w:r>
      <w:bookmarkEnd w:id="1188"/>
      <w:bookmarkEnd w:id="1189"/>
      <w:bookmarkEnd w:id="1190"/>
    </w:p>
    <w:p w14:paraId="57CCEE88" w14:textId="77777777" w:rsidR="003079BE" w:rsidRDefault="00206B97" w:rsidP="002E2954">
      <w:pPr>
        <w:autoSpaceDE w:val="0"/>
        <w:autoSpaceDN w:val="0"/>
        <w:adjustRightInd w:val="0"/>
        <w:jc w:val="both"/>
        <w:rPr>
          <w:rFonts w:cs="Calibri"/>
          <w:szCs w:val="22"/>
          <w:lang w:eastAsia="en-GB"/>
        </w:rPr>
      </w:pPr>
      <w:r>
        <w:rPr>
          <w:rFonts w:cs="Calibri"/>
          <w:szCs w:val="22"/>
          <w:lang w:eastAsia="en-GB"/>
        </w:rPr>
        <w:t xml:space="preserve">A clip is denoted by an element </w:t>
      </w:r>
      <w:r>
        <w:rPr>
          <w:rStyle w:val="elementdeftypeChar"/>
        </w:rPr>
        <w:t>&lt;c</w:t>
      </w:r>
      <w:r w:rsidRPr="00206B97">
        <w:rPr>
          <w:rStyle w:val="elementdeftypeChar"/>
        </w:rPr>
        <w:t>lip</w:t>
      </w:r>
      <w:r>
        <w:rPr>
          <w:rStyle w:val="elementdeftypeChar"/>
        </w:rPr>
        <w:t>/&gt;</w:t>
      </w:r>
      <w:r w:rsidR="002E2954">
        <w:rPr>
          <w:rFonts w:cs="Calibri"/>
          <w:szCs w:val="22"/>
          <w:lang w:eastAsia="en-GB"/>
        </w:rPr>
        <w:t xml:space="preserve"> and</w:t>
      </w:r>
      <w:r>
        <w:rPr>
          <w:rFonts w:cs="Calibri"/>
          <w:szCs w:val="22"/>
          <w:lang w:eastAsia="en-GB"/>
        </w:rPr>
        <w:t xml:space="preserve"> described completely by its attributes and</w:t>
      </w:r>
      <w:r w:rsidR="002E2954">
        <w:rPr>
          <w:rFonts w:cs="Calibri"/>
          <w:szCs w:val="22"/>
          <w:lang w:eastAsia="en-GB"/>
        </w:rPr>
        <w:t xml:space="preserve"> </w:t>
      </w:r>
      <w:r>
        <w:rPr>
          <w:rFonts w:cs="Calibri"/>
          <w:szCs w:val="22"/>
          <w:lang w:eastAsia="en-GB"/>
        </w:rPr>
        <w:t>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193D97" w:rsidRPr="00226A3F" w14:paraId="6437F36D" w14:textId="77777777" w:rsidTr="00426C31">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BE7C360" w14:textId="77777777" w:rsidR="00193D97" w:rsidRPr="00226A3F" w:rsidRDefault="00193D97"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3F3043" w14:textId="77777777" w:rsidR="00193D97" w:rsidRPr="00226A3F" w:rsidRDefault="00193D97"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42B53E1" w14:textId="2AF27407" w:rsidR="00193D97" w:rsidRPr="00226A3F" w:rsidRDefault="000E60DF" w:rsidP="00426C31">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3DBAE7" w14:textId="77777777" w:rsidR="00193D97" w:rsidRPr="00226A3F" w:rsidRDefault="00193D97" w:rsidP="00426C31">
            <w:pPr>
              <w:keepNext/>
              <w:rPr>
                <w:b/>
                <w:i/>
              </w:rPr>
            </w:pPr>
            <w:r w:rsidRPr="00226A3F">
              <w:rPr>
                <w:b/>
                <w:i/>
              </w:rPr>
              <w:t>Constraint</w:t>
            </w:r>
          </w:p>
        </w:tc>
      </w:tr>
      <w:tr w:rsidR="00A2456B" w:rsidRPr="00226A3F" w14:paraId="6939937C" w14:textId="77777777" w:rsidTr="00426C31">
        <w:trPr>
          <w:jc w:val="center"/>
        </w:trPr>
        <w:tc>
          <w:tcPr>
            <w:tcW w:w="2111" w:type="dxa"/>
            <w:shd w:val="clear" w:color="auto" w:fill="auto"/>
            <w:vAlign w:val="bottom"/>
          </w:tcPr>
          <w:p w14:paraId="51828FB0" w14:textId="63B5DC38" w:rsidR="00A2456B" w:rsidRPr="00226A3F" w:rsidRDefault="00A2456B" w:rsidP="00193D97">
            <w:pPr>
              <w:rPr>
                <w:sz w:val="20"/>
                <w:szCs w:val="20"/>
              </w:rPr>
            </w:pPr>
            <w:r>
              <w:rPr>
                <w:sz w:val="20"/>
                <w:szCs w:val="20"/>
              </w:rPr>
              <w:t>clip</w:t>
            </w:r>
          </w:p>
        </w:tc>
        <w:tc>
          <w:tcPr>
            <w:tcW w:w="1559" w:type="dxa"/>
            <w:shd w:val="clear" w:color="auto" w:fill="auto"/>
            <w:vAlign w:val="bottom"/>
          </w:tcPr>
          <w:p w14:paraId="18CF2CC7" w14:textId="3259F939" w:rsidR="00A2456B" w:rsidRPr="00226A3F" w:rsidRDefault="00A2456B" w:rsidP="00B97FBC">
            <w:pPr>
              <w:rPr>
                <w:sz w:val="20"/>
                <w:szCs w:val="20"/>
              </w:rPr>
            </w:pPr>
            <w:r w:rsidRPr="00226A3F">
              <w:rPr>
                <w:sz w:val="20"/>
                <w:szCs w:val="20"/>
              </w:rPr>
              <w:t>1</w:t>
            </w:r>
          </w:p>
        </w:tc>
        <w:tc>
          <w:tcPr>
            <w:tcW w:w="1276" w:type="dxa"/>
            <w:shd w:val="clear" w:color="auto" w:fill="auto"/>
            <w:vAlign w:val="bottom"/>
          </w:tcPr>
          <w:p w14:paraId="5EF59FF7" w14:textId="37D7C1B1"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1006A020" w14:textId="6DAC8BFA" w:rsidR="00A2456B" w:rsidRPr="00226A3F" w:rsidRDefault="00A2456B" w:rsidP="00426C31">
            <w:pPr>
              <w:rPr>
                <w:sz w:val="20"/>
                <w:szCs w:val="20"/>
              </w:rPr>
            </w:pPr>
            <w:r w:rsidRPr="00226A3F">
              <w:rPr>
                <w:sz w:val="20"/>
                <w:szCs w:val="20"/>
              </w:rPr>
              <w:t>-</w:t>
            </w:r>
          </w:p>
        </w:tc>
      </w:tr>
      <w:tr w:rsidR="00A2456B" w:rsidRPr="00226A3F" w14:paraId="004FB574"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0DBEE29" w14:textId="2C92A809"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04C8D3C" w14:textId="236D4739"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3D317AE" w14:textId="130E6108"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44042CF" w14:textId="711C64D1" w:rsidR="00A2456B" w:rsidRPr="00226A3F" w:rsidRDefault="00A2456B" w:rsidP="00426C31">
            <w:pPr>
              <w:rPr>
                <w:sz w:val="20"/>
                <w:szCs w:val="20"/>
              </w:rPr>
            </w:pPr>
            <w:r w:rsidRPr="00226A3F">
              <w:rPr>
                <w:sz w:val="20"/>
                <w:szCs w:val="20"/>
              </w:rPr>
              <w:t>-</w:t>
            </w:r>
          </w:p>
        </w:tc>
      </w:tr>
      <w:tr w:rsidR="00A2456B" w:rsidRPr="00226A3F" w14:paraId="2ABFB48F"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0CF0C3BD" w14:textId="6C0F18D8"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0B91DDAA" w14:textId="40BAE0E4" w:rsidR="00A2456B" w:rsidRPr="00226A3F" w:rsidRDefault="00A2456B"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5F186DB" w14:textId="251ECCE8"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CF74C6" w14:textId="1F18516A" w:rsidR="00A2456B" w:rsidRPr="00226A3F" w:rsidRDefault="00A2456B" w:rsidP="00426C31">
            <w:pPr>
              <w:rPr>
                <w:sz w:val="20"/>
                <w:szCs w:val="20"/>
              </w:rPr>
            </w:pPr>
            <w:r w:rsidRPr="00226A3F">
              <w:rPr>
                <w:sz w:val="20"/>
                <w:szCs w:val="20"/>
              </w:rPr>
              <w:t>-</w:t>
            </w:r>
          </w:p>
        </w:tc>
      </w:tr>
      <w:tr w:rsidR="008239EA" w:rsidRPr="00226A3F" w14:paraId="1EFE52B0"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0C5B020" w14:textId="1DB6E31C" w:rsidR="008239EA" w:rsidRPr="00226A3F" w:rsidRDefault="008239EA" w:rsidP="00426C31">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B02794B" w14:textId="0C33735B"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8F3F888" w14:textId="2CDD16CB"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2923B6B" w14:textId="38C02E15" w:rsidR="008239EA" w:rsidRPr="00226A3F" w:rsidRDefault="008239EA" w:rsidP="00426C31">
            <w:pPr>
              <w:rPr>
                <w:sz w:val="20"/>
                <w:szCs w:val="20"/>
              </w:rPr>
            </w:pPr>
            <w:r>
              <w:rPr>
                <w:sz w:val="20"/>
                <w:szCs w:val="20"/>
              </w:rPr>
              <w:t>-</w:t>
            </w:r>
          </w:p>
        </w:tc>
      </w:tr>
      <w:tr w:rsidR="00A2456B" w:rsidRPr="00226A3F" w14:paraId="53E46EFC" w14:textId="77777777" w:rsidTr="00426C31">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177EA99E" w14:textId="031B06BE" w:rsidR="00A2456B" w:rsidRPr="00226A3F" w:rsidRDefault="00A2456B" w:rsidP="00426C31">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3DD9CD" w14:textId="5C5254DB" w:rsidR="00A2456B" w:rsidRPr="00226A3F" w:rsidRDefault="00A2456B" w:rsidP="00426C31">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CD991A5" w14:textId="7F03A1EE"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71B550AA" w14:textId="5DA62E7A" w:rsidR="00A2456B" w:rsidRPr="00226A3F" w:rsidRDefault="00A2456B" w:rsidP="00426C31">
            <w:pPr>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2710C">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A2710C" w:rsidRPr="00A2710C">
              <w:rPr>
                <w:sz w:val="20"/>
                <w:szCs w:val="20"/>
              </w:rPr>
              <w:t xml:space="preserve">Custom Attributes </w:t>
            </w:r>
            <w:r w:rsidR="00A2710C" w:rsidRPr="007331A4">
              <w:t>list</w:t>
            </w:r>
            <w:r w:rsidRPr="003D0E42">
              <w:rPr>
                <w:rFonts w:cs="Calibri"/>
                <w:sz w:val="20"/>
                <w:szCs w:val="20"/>
                <w:lang w:eastAsia="en-GB"/>
              </w:rPr>
              <w:fldChar w:fldCharType="end"/>
            </w:r>
          </w:p>
        </w:tc>
      </w:tr>
    </w:tbl>
    <w:p w14:paraId="7D82A2AB" w14:textId="67A47C79" w:rsidR="00193D97" w:rsidRDefault="00193D97" w:rsidP="00193D97">
      <w:pPr>
        <w:pStyle w:val="Beschriftung"/>
        <w:spacing w:before="120"/>
        <w:rPr>
          <w:rStyle w:val="elementdeftypeChar"/>
          <w:b/>
        </w:rPr>
      </w:pPr>
      <w:bookmarkStart w:id="1191" w:name="_Toc3566475"/>
      <w:bookmarkStart w:id="1192" w:name="_Toc34747476"/>
      <w:bookmarkStart w:id="1193" w:name="_Toc39880798"/>
      <w:r>
        <w:t xml:space="preserve">Table </w:t>
      </w:r>
      <w:r w:rsidR="00ED469A">
        <w:fldChar w:fldCharType="begin"/>
      </w:r>
      <w:r w:rsidR="00ED469A">
        <w:instrText xml:space="preserve"> SEQ Table \* ARABIC </w:instrText>
      </w:r>
      <w:r w:rsidR="00ED469A">
        <w:fldChar w:fldCharType="separate"/>
      </w:r>
      <w:r w:rsidR="00A2710C">
        <w:rPr>
          <w:noProof/>
        </w:rPr>
        <w:t>67</w:t>
      </w:r>
      <w:r w:rsidR="00ED469A">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r>
        <w:rPr>
          <w:rStyle w:val="elementdeftypeChar"/>
          <w:b/>
        </w:rPr>
        <w:t>clip</w:t>
      </w:r>
      <w:r w:rsidRPr="004B1ED4">
        <w:rPr>
          <w:rStyle w:val="elementdeftypeChar"/>
          <w:b/>
        </w:rPr>
        <w:t>/&gt;</w:t>
      </w:r>
      <w:bookmarkEnd w:id="1191"/>
      <w:bookmarkEnd w:id="1192"/>
      <w:bookmarkEnd w:id="1193"/>
    </w:p>
    <w:p w14:paraId="17A77442" w14:textId="77777777" w:rsidR="00AB39CF" w:rsidRDefault="00AB39CF" w:rsidP="00AB39CF">
      <w:pPr>
        <w:jc w:val="both"/>
      </w:pPr>
      <w:r>
        <w:rPr>
          <w:rFonts w:cs="Calibri"/>
          <w:szCs w:val="22"/>
          <w:lang w:eastAsia="en-GB"/>
        </w:rPr>
        <w:t xml:space="preserve">XML specification of </w:t>
      </w:r>
      <w:r>
        <w:rPr>
          <w:rStyle w:val="elementdeftypeChar"/>
        </w:rPr>
        <w:t>&lt;clip</w:t>
      </w:r>
      <w:r w:rsidRPr="004D4A4B">
        <w:rPr>
          <w:rStyle w:val="elementdeftypeChar"/>
        </w:rPr>
        <w:t>/&gt;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AB39CF" w:rsidRPr="00226A3F" w14:paraId="5EEC23BA" w14:textId="77777777" w:rsidTr="00426C31">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23BE74" w14:textId="77777777" w:rsidR="00AB39CF" w:rsidRPr="00226A3F" w:rsidRDefault="00AB39CF" w:rsidP="00426C31">
            <w:pPr>
              <w:keepNext/>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4E1DA5" w14:textId="77777777" w:rsidR="00AB39CF" w:rsidRPr="00226A3F" w:rsidRDefault="00AB39CF" w:rsidP="00426C31">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BD3EA94" w14:textId="77777777" w:rsidR="00AB39CF" w:rsidRPr="00226A3F" w:rsidRDefault="00AB39CF" w:rsidP="00426C31">
            <w:pPr>
              <w:keepNext/>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BDB0CF9" w14:textId="5D8E4114" w:rsidR="00AB39CF" w:rsidRPr="00226A3F" w:rsidRDefault="000E60DF" w:rsidP="00426C31">
            <w:pPr>
              <w:keepNext/>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8DAB2A" w14:textId="77777777" w:rsidR="00AB39CF" w:rsidRPr="00226A3F" w:rsidRDefault="00AB39CF" w:rsidP="00426C31">
            <w:pPr>
              <w:keepNext/>
              <w:rPr>
                <w:b/>
                <w:i/>
              </w:rPr>
            </w:pPr>
            <w:r w:rsidRPr="00226A3F">
              <w:rPr>
                <w:b/>
                <w:i/>
              </w:rPr>
              <w:t>Constraint</w:t>
            </w:r>
          </w:p>
        </w:tc>
      </w:tr>
      <w:tr w:rsidR="00AB39CF" w:rsidRPr="00226A3F" w14:paraId="03EBE126" w14:textId="77777777" w:rsidTr="00426C31">
        <w:trPr>
          <w:jc w:val="center"/>
        </w:trPr>
        <w:tc>
          <w:tcPr>
            <w:tcW w:w="1826" w:type="dxa"/>
            <w:shd w:val="clear" w:color="auto" w:fill="auto"/>
          </w:tcPr>
          <w:p w14:paraId="24237CA0" w14:textId="77777777" w:rsidR="00AB39CF" w:rsidRPr="00226A3F" w:rsidRDefault="00AB39CF" w:rsidP="00426C31">
            <w:pPr>
              <w:rPr>
                <w:sz w:val="20"/>
                <w:szCs w:val="20"/>
              </w:rPr>
            </w:pPr>
            <w:r>
              <w:rPr>
                <w:rFonts w:cs="Calibri"/>
                <w:sz w:val="20"/>
                <w:szCs w:val="20"/>
                <w:lang w:eastAsia="en-GB"/>
              </w:rPr>
              <w:t>clip_type</w:t>
            </w:r>
          </w:p>
        </w:tc>
        <w:tc>
          <w:tcPr>
            <w:tcW w:w="1418" w:type="dxa"/>
            <w:shd w:val="clear" w:color="auto" w:fill="auto"/>
          </w:tcPr>
          <w:p w14:paraId="0070C8BE" w14:textId="77777777" w:rsidR="00AB39CF" w:rsidRPr="00226A3F" w:rsidRDefault="00AB39CF" w:rsidP="00426C31">
            <w:pPr>
              <w:rPr>
                <w:sz w:val="20"/>
                <w:szCs w:val="20"/>
              </w:rPr>
            </w:pPr>
            <w:r>
              <w:rPr>
                <w:sz w:val="20"/>
                <w:szCs w:val="20"/>
              </w:rPr>
              <w:t>Alphanumeric</w:t>
            </w:r>
          </w:p>
        </w:tc>
        <w:tc>
          <w:tcPr>
            <w:tcW w:w="1417" w:type="dxa"/>
          </w:tcPr>
          <w:p w14:paraId="01D1C07F" w14:textId="77777777" w:rsidR="00AB39CF" w:rsidRPr="00226A3F" w:rsidRDefault="00AB39CF" w:rsidP="00426C31">
            <w:pPr>
              <w:rPr>
                <w:sz w:val="20"/>
                <w:szCs w:val="20"/>
              </w:rPr>
            </w:pPr>
            <w:r>
              <w:rPr>
                <w:sz w:val="20"/>
                <w:szCs w:val="20"/>
              </w:rPr>
              <w:t>Alphanumeric</w:t>
            </w:r>
          </w:p>
        </w:tc>
        <w:tc>
          <w:tcPr>
            <w:tcW w:w="992" w:type="dxa"/>
            <w:shd w:val="clear" w:color="auto" w:fill="auto"/>
          </w:tcPr>
          <w:p w14:paraId="66D286B3" w14:textId="77777777" w:rsidR="00AB39CF" w:rsidRPr="00226A3F" w:rsidRDefault="00AB39CF" w:rsidP="00426C31">
            <w:pPr>
              <w:rPr>
                <w:sz w:val="20"/>
                <w:szCs w:val="20"/>
              </w:rPr>
            </w:pPr>
            <w:r w:rsidRPr="00226A3F">
              <w:rPr>
                <w:sz w:val="20"/>
                <w:szCs w:val="20"/>
              </w:rPr>
              <w:t>Optional</w:t>
            </w:r>
          </w:p>
        </w:tc>
        <w:tc>
          <w:tcPr>
            <w:tcW w:w="3382" w:type="dxa"/>
            <w:shd w:val="clear" w:color="auto" w:fill="auto"/>
          </w:tcPr>
          <w:p w14:paraId="35868011" w14:textId="77777777" w:rsidR="00AB39CF" w:rsidRPr="00226A3F" w:rsidRDefault="00AB39CF" w:rsidP="00426C31">
            <w:pPr>
              <w:rPr>
                <w:sz w:val="20"/>
                <w:szCs w:val="20"/>
              </w:rPr>
            </w:pPr>
            <w:r>
              <w:rPr>
                <w:sz w:val="20"/>
                <w:szCs w:val="20"/>
              </w:rPr>
              <w:t>-</w:t>
            </w:r>
          </w:p>
        </w:tc>
      </w:tr>
      <w:tr w:rsidR="00A0499C" w:rsidRPr="00226A3F" w14:paraId="288EF499" w14:textId="77777777" w:rsidTr="00426C31">
        <w:trPr>
          <w:jc w:val="center"/>
        </w:trPr>
        <w:tc>
          <w:tcPr>
            <w:tcW w:w="1826" w:type="dxa"/>
            <w:shd w:val="clear" w:color="auto" w:fill="auto"/>
          </w:tcPr>
          <w:p w14:paraId="0B292189" w14:textId="77777777" w:rsidR="00A0499C" w:rsidRPr="00226A3F" w:rsidRDefault="00A0499C" w:rsidP="00426C31">
            <w:pPr>
              <w:rPr>
                <w:sz w:val="20"/>
                <w:szCs w:val="20"/>
              </w:rPr>
            </w:pPr>
            <w:r>
              <w:rPr>
                <w:rFonts w:cs="Calibri"/>
                <w:sz w:val="20"/>
                <w:szCs w:val="20"/>
                <w:lang w:eastAsia="en-GB"/>
              </w:rPr>
              <w:t>attachment_type</w:t>
            </w:r>
          </w:p>
        </w:tc>
        <w:tc>
          <w:tcPr>
            <w:tcW w:w="1418" w:type="dxa"/>
            <w:shd w:val="clear" w:color="auto" w:fill="auto"/>
          </w:tcPr>
          <w:p w14:paraId="43F8371F" w14:textId="77777777" w:rsidR="00A0499C" w:rsidRPr="00226A3F" w:rsidRDefault="00A0499C" w:rsidP="00426C31">
            <w:pPr>
              <w:rPr>
                <w:sz w:val="20"/>
                <w:szCs w:val="20"/>
              </w:rPr>
            </w:pPr>
            <w:r>
              <w:rPr>
                <w:sz w:val="20"/>
                <w:szCs w:val="20"/>
              </w:rPr>
              <w:t>Alphanumeric</w:t>
            </w:r>
          </w:p>
        </w:tc>
        <w:tc>
          <w:tcPr>
            <w:tcW w:w="1417" w:type="dxa"/>
          </w:tcPr>
          <w:p w14:paraId="24677C80"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312004FB"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346BD9CA" w14:textId="77777777" w:rsidR="00A0499C" w:rsidRPr="00226A3F" w:rsidRDefault="00A0499C" w:rsidP="00426C31">
            <w:pPr>
              <w:rPr>
                <w:sz w:val="20"/>
                <w:szCs w:val="20"/>
              </w:rPr>
            </w:pPr>
            <w:r>
              <w:rPr>
                <w:sz w:val="20"/>
                <w:szCs w:val="20"/>
              </w:rPr>
              <w:t>-</w:t>
            </w:r>
          </w:p>
        </w:tc>
      </w:tr>
      <w:tr w:rsidR="00A0499C" w:rsidRPr="00226A3F" w14:paraId="7D3BF295" w14:textId="77777777" w:rsidTr="00426C31">
        <w:trPr>
          <w:jc w:val="center"/>
        </w:trPr>
        <w:tc>
          <w:tcPr>
            <w:tcW w:w="1826" w:type="dxa"/>
            <w:shd w:val="clear" w:color="auto" w:fill="auto"/>
          </w:tcPr>
          <w:p w14:paraId="0F4A5FBC" w14:textId="77777777" w:rsidR="00A0499C" w:rsidRDefault="00A0499C" w:rsidP="00426C31">
            <w:pPr>
              <w:rPr>
                <w:sz w:val="20"/>
                <w:szCs w:val="20"/>
              </w:rPr>
            </w:pPr>
            <w:r>
              <w:rPr>
                <w:rFonts w:cs="Calibri"/>
                <w:sz w:val="20"/>
                <w:szCs w:val="20"/>
                <w:lang w:eastAsia="en-GB"/>
              </w:rPr>
              <w:lastRenderedPageBreak/>
              <w:t>hole_diameter</w:t>
            </w:r>
          </w:p>
        </w:tc>
        <w:tc>
          <w:tcPr>
            <w:tcW w:w="1418" w:type="dxa"/>
            <w:shd w:val="clear" w:color="auto" w:fill="auto"/>
          </w:tcPr>
          <w:p w14:paraId="33477415" w14:textId="77777777" w:rsidR="00A0499C" w:rsidRPr="00226A3F" w:rsidRDefault="00A0499C" w:rsidP="00426C31">
            <w:pPr>
              <w:rPr>
                <w:sz w:val="20"/>
                <w:szCs w:val="20"/>
              </w:rPr>
            </w:pPr>
            <w:r w:rsidRPr="00226A3F">
              <w:rPr>
                <w:sz w:val="20"/>
                <w:szCs w:val="20"/>
              </w:rPr>
              <w:t>Floating point</w:t>
            </w:r>
          </w:p>
        </w:tc>
        <w:tc>
          <w:tcPr>
            <w:tcW w:w="1417" w:type="dxa"/>
          </w:tcPr>
          <w:p w14:paraId="573D19BA"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5E10D514"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46CB384E" w14:textId="77777777" w:rsidR="00A0499C" w:rsidRDefault="00A0499C" w:rsidP="00426C31">
            <w:pPr>
              <w:rPr>
                <w:sz w:val="20"/>
                <w:szCs w:val="20"/>
              </w:rPr>
            </w:pPr>
            <w:r>
              <w:rPr>
                <w:sz w:val="20"/>
                <w:szCs w:val="20"/>
              </w:rPr>
              <w:t>-</w:t>
            </w:r>
          </w:p>
        </w:tc>
      </w:tr>
      <w:tr w:rsidR="00A0499C" w:rsidRPr="00226A3F" w14:paraId="6B95A688" w14:textId="77777777" w:rsidTr="00426C31">
        <w:trPr>
          <w:jc w:val="center"/>
        </w:trPr>
        <w:tc>
          <w:tcPr>
            <w:tcW w:w="1826" w:type="dxa"/>
            <w:shd w:val="clear" w:color="auto" w:fill="auto"/>
          </w:tcPr>
          <w:p w14:paraId="7FD62DB2" w14:textId="77777777" w:rsidR="00A0499C" w:rsidRDefault="00A0499C" w:rsidP="00426C31">
            <w:pPr>
              <w:rPr>
                <w:sz w:val="20"/>
                <w:szCs w:val="20"/>
              </w:rPr>
            </w:pPr>
            <w:r>
              <w:rPr>
                <w:rFonts w:cs="Calibri"/>
                <w:sz w:val="20"/>
                <w:szCs w:val="20"/>
                <w:lang w:eastAsia="en-GB"/>
              </w:rPr>
              <w:t>hole_length</w:t>
            </w:r>
          </w:p>
        </w:tc>
        <w:tc>
          <w:tcPr>
            <w:tcW w:w="1418" w:type="dxa"/>
            <w:shd w:val="clear" w:color="auto" w:fill="auto"/>
          </w:tcPr>
          <w:p w14:paraId="56A3F156" w14:textId="77777777" w:rsidR="00A0499C" w:rsidRPr="00226A3F" w:rsidRDefault="00A0499C" w:rsidP="00426C31">
            <w:pPr>
              <w:rPr>
                <w:sz w:val="20"/>
                <w:szCs w:val="20"/>
              </w:rPr>
            </w:pPr>
            <w:r w:rsidRPr="00226A3F">
              <w:rPr>
                <w:sz w:val="20"/>
                <w:szCs w:val="20"/>
              </w:rPr>
              <w:t>Floating point</w:t>
            </w:r>
          </w:p>
        </w:tc>
        <w:tc>
          <w:tcPr>
            <w:tcW w:w="1417" w:type="dxa"/>
          </w:tcPr>
          <w:p w14:paraId="6A6E4AD4"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24399802"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50895B45" w14:textId="77777777" w:rsidR="00A0499C" w:rsidRDefault="00A0499C" w:rsidP="00A0499C">
            <w:pPr>
              <w:spacing w:after="0"/>
              <w:rPr>
                <w:rFonts w:cs="Calibri"/>
                <w:sz w:val="20"/>
                <w:szCs w:val="20"/>
                <w:lang w:eastAsia="en-GB"/>
              </w:rPr>
            </w:pPr>
            <w:r>
              <w:rPr>
                <w:rFonts w:cs="Calibri"/>
                <w:sz w:val="20"/>
                <w:szCs w:val="20"/>
                <w:lang w:eastAsia="en-GB"/>
              </w:rPr>
              <w:t>hole_length &gt; 0 implies</w:t>
            </w:r>
          </w:p>
          <w:p w14:paraId="407F380A" w14:textId="77777777" w:rsidR="00A0499C" w:rsidRDefault="00A0499C" w:rsidP="00A0499C">
            <w:pPr>
              <w:rPr>
                <w:sz w:val="20"/>
                <w:szCs w:val="20"/>
              </w:rPr>
            </w:pPr>
            <w:r>
              <w:rPr>
                <w:rFonts w:cs="Calibri"/>
                <w:sz w:val="20"/>
                <w:szCs w:val="20"/>
                <w:lang w:eastAsia="en-GB"/>
              </w:rPr>
              <w:t>hole_diameter &gt; 0</w:t>
            </w:r>
          </w:p>
        </w:tc>
      </w:tr>
      <w:tr w:rsidR="00A0499C" w:rsidRPr="00226A3F" w14:paraId="3BADF662" w14:textId="77777777" w:rsidTr="00426C31">
        <w:trPr>
          <w:jc w:val="center"/>
        </w:trPr>
        <w:tc>
          <w:tcPr>
            <w:tcW w:w="1826" w:type="dxa"/>
            <w:shd w:val="clear" w:color="auto" w:fill="auto"/>
          </w:tcPr>
          <w:p w14:paraId="67229382" w14:textId="77777777" w:rsidR="00A0499C" w:rsidRPr="00226A3F" w:rsidRDefault="00A0499C" w:rsidP="00426C31">
            <w:pPr>
              <w:rPr>
                <w:sz w:val="20"/>
                <w:szCs w:val="20"/>
              </w:rPr>
            </w:pPr>
            <w:r>
              <w:rPr>
                <w:rFonts w:cs="Calibri"/>
                <w:sz w:val="20"/>
                <w:szCs w:val="20"/>
                <w:lang w:eastAsia="en-GB"/>
              </w:rPr>
              <w:t>pin_diameter</w:t>
            </w:r>
          </w:p>
        </w:tc>
        <w:tc>
          <w:tcPr>
            <w:tcW w:w="1418" w:type="dxa"/>
            <w:shd w:val="clear" w:color="auto" w:fill="auto"/>
          </w:tcPr>
          <w:p w14:paraId="3481D5D8" w14:textId="77777777" w:rsidR="00A0499C" w:rsidRPr="00226A3F" w:rsidRDefault="00A0499C" w:rsidP="00426C31">
            <w:pPr>
              <w:rPr>
                <w:sz w:val="20"/>
                <w:szCs w:val="20"/>
              </w:rPr>
            </w:pPr>
            <w:r w:rsidRPr="00226A3F">
              <w:rPr>
                <w:sz w:val="20"/>
                <w:szCs w:val="20"/>
              </w:rPr>
              <w:t>Floating point</w:t>
            </w:r>
          </w:p>
        </w:tc>
        <w:tc>
          <w:tcPr>
            <w:tcW w:w="1417" w:type="dxa"/>
          </w:tcPr>
          <w:p w14:paraId="73F57D5B"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2BD70D9C"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431F5C2" w14:textId="77777777" w:rsidR="00A0499C" w:rsidRPr="00226A3F" w:rsidRDefault="00A0499C" w:rsidP="00426C31">
            <w:pPr>
              <w:keepNext/>
              <w:rPr>
                <w:sz w:val="20"/>
                <w:szCs w:val="20"/>
              </w:rPr>
            </w:pPr>
            <w:r>
              <w:rPr>
                <w:sz w:val="20"/>
                <w:szCs w:val="20"/>
              </w:rPr>
              <w:t>-</w:t>
            </w:r>
          </w:p>
        </w:tc>
      </w:tr>
      <w:tr w:rsidR="00A0499C" w:rsidRPr="00226A3F" w14:paraId="07595FE6" w14:textId="77777777" w:rsidTr="00426C31">
        <w:trPr>
          <w:jc w:val="center"/>
        </w:trPr>
        <w:tc>
          <w:tcPr>
            <w:tcW w:w="1826" w:type="dxa"/>
            <w:shd w:val="clear" w:color="auto" w:fill="auto"/>
          </w:tcPr>
          <w:p w14:paraId="1BD1DE74" w14:textId="77777777" w:rsidR="00A0499C" w:rsidRDefault="00A0499C" w:rsidP="00426C31">
            <w:pPr>
              <w:rPr>
                <w:sz w:val="20"/>
                <w:szCs w:val="20"/>
              </w:rPr>
            </w:pPr>
            <w:r>
              <w:rPr>
                <w:rFonts w:cs="Calibri"/>
                <w:sz w:val="20"/>
                <w:szCs w:val="20"/>
                <w:lang w:eastAsia="en-GB"/>
              </w:rPr>
              <w:t>pin_width</w:t>
            </w:r>
          </w:p>
        </w:tc>
        <w:tc>
          <w:tcPr>
            <w:tcW w:w="1418" w:type="dxa"/>
            <w:shd w:val="clear" w:color="auto" w:fill="auto"/>
          </w:tcPr>
          <w:p w14:paraId="5D4FBB3E" w14:textId="77777777" w:rsidR="00A0499C" w:rsidRPr="00226A3F" w:rsidRDefault="00A0499C" w:rsidP="00426C31">
            <w:pPr>
              <w:rPr>
                <w:sz w:val="20"/>
                <w:szCs w:val="20"/>
              </w:rPr>
            </w:pPr>
            <w:r w:rsidRPr="00226A3F">
              <w:rPr>
                <w:sz w:val="20"/>
                <w:szCs w:val="20"/>
              </w:rPr>
              <w:t>Floating point</w:t>
            </w:r>
          </w:p>
        </w:tc>
        <w:tc>
          <w:tcPr>
            <w:tcW w:w="1417" w:type="dxa"/>
          </w:tcPr>
          <w:p w14:paraId="56CF0EB7"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0747079"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6E0BC4AB" w14:textId="77777777" w:rsidR="00A0499C" w:rsidRDefault="00A0499C" w:rsidP="00A0499C">
            <w:pPr>
              <w:spacing w:after="0"/>
              <w:rPr>
                <w:sz w:val="20"/>
                <w:szCs w:val="20"/>
              </w:rPr>
            </w:pPr>
            <w:r>
              <w:rPr>
                <w:sz w:val="20"/>
                <w:szCs w:val="20"/>
              </w:rPr>
              <w:t>pin_width &gt; 0 implies</w:t>
            </w:r>
          </w:p>
          <w:p w14:paraId="5484D7D8" w14:textId="77777777" w:rsidR="00A0499C" w:rsidRDefault="00A0499C" w:rsidP="00426C31">
            <w:pPr>
              <w:rPr>
                <w:sz w:val="20"/>
                <w:szCs w:val="20"/>
              </w:rPr>
            </w:pPr>
            <w:r>
              <w:rPr>
                <w:sz w:val="20"/>
                <w:szCs w:val="20"/>
              </w:rPr>
              <w:t>pin_diameter &gt; 0</w:t>
            </w:r>
          </w:p>
        </w:tc>
      </w:tr>
      <w:tr w:rsidR="00A0499C" w:rsidRPr="00226A3F" w14:paraId="78E574E8" w14:textId="77777777" w:rsidTr="00426C31">
        <w:trPr>
          <w:jc w:val="center"/>
        </w:trPr>
        <w:tc>
          <w:tcPr>
            <w:tcW w:w="1826" w:type="dxa"/>
            <w:shd w:val="clear" w:color="auto" w:fill="auto"/>
          </w:tcPr>
          <w:p w14:paraId="0AC0B9A6" w14:textId="77777777" w:rsidR="00A0499C" w:rsidRDefault="00A0499C" w:rsidP="00426C31">
            <w:pPr>
              <w:rPr>
                <w:sz w:val="20"/>
                <w:szCs w:val="20"/>
              </w:rPr>
            </w:pPr>
            <w:r>
              <w:rPr>
                <w:rFonts w:cs="Calibri"/>
                <w:sz w:val="20"/>
                <w:szCs w:val="20"/>
                <w:lang w:eastAsia="en-GB"/>
              </w:rPr>
              <w:t>pin_length</w:t>
            </w:r>
          </w:p>
        </w:tc>
        <w:tc>
          <w:tcPr>
            <w:tcW w:w="1418" w:type="dxa"/>
            <w:shd w:val="clear" w:color="auto" w:fill="auto"/>
          </w:tcPr>
          <w:p w14:paraId="1E9EC689" w14:textId="77777777" w:rsidR="00A0499C" w:rsidRPr="00226A3F" w:rsidRDefault="00A0499C" w:rsidP="00426C31">
            <w:pPr>
              <w:rPr>
                <w:sz w:val="20"/>
                <w:szCs w:val="20"/>
              </w:rPr>
            </w:pPr>
            <w:r w:rsidRPr="00226A3F">
              <w:rPr>
                <w:sz w:val="20"/>
                <w:szCs w:val="20"/>
              </w:rPr>
              <w:t>Floating point</w:t>
            </w:r>
          </w:p>
        </w:tc>
        <w:tc>
          <w:tcPr>
            <w:tcW w:w="1417" w:type="dxa"/>
          </w:tcPr>
          <w:p w14:paraId="4C333635"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3B3712F"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60A016C" w14:textId="77777777" w:rsidR="00A0499C" w:rsidRDefault="00A0499C" w:rsidP="00426C31">
            <w:pPr>
              <w:autoSpaceDE w:val="0"/>
              <w:autoSpaceDN w:val="0"/>
              <w:adjustRightInd w:val="0"/>
              <w:spacing w:after="0"/>
              <w:rPr>
                <w:sz w:val="20"/>
                <w:szCs w:val="20"/>
              </w:rPr>
            </w:pPr>
            <w:r>
              <w:rPr>
                <w:rFonts w:cs="Calibri"/>
                <w:sz w:val="20"/>
                <w:szCs w:val="20"/>
                <w:lang w:eastAsia="en-GB"/>
              </w:rPr>
              <w:t>-</w:t>
            </w:r>
          </w:p>
        </w:tc>
      </w:tr>
      <w:tr w:rsidR="00A0499C" w:rsidRPr="00226A3F" w14:paraId="0A1F08D5" w14:textId="77777777" w:rsidTr="00426C31">
        <w:trPr>
          <w:jc w:val="center"/>
        </w:trPr>
        <w:tc>
          <w:tcPr>
            <w:tcW w:w="1826" w:type="dxa"/>
            <w:shd w:val="clear" w:color="auto" w:fill="auto"/>
          </w:tcPr>
          <w:p w14:paraId="15C2DF0C" w14:textId="77777777" w:rsidR="00A0499C" w:rsidRDefault="00A0499C" w:rsidP="00426C31">
            <w:pPr>
              <w:rPr>
                <w:sz w:val="20"/>
                <w:szCs w:val="20"/>
              </w:rPr>
            </w:pPr>
            <w:r>
              <w:rPr>
                <w:rFonts w:cs="Calibri"/>
                <w:sz w:val="20"/>
                <w:szCs w:val="20"/>
                <w:lang w:eastAsia="en-GB"/>
              </w:rPr>
              <w:t>strap_length</w:t>
            </w:r>
          </w:p>
        </w:tc>
        <w:tc>
          <w:tcPr>
            <w:tcW w:w="1418" w:type="dxa"/>
            <w:shd w:val="clear" w:color="auto" w:fill="auto"/>
          </w:tcPr>
          <w:p w14:paraId="6FF37F16" w14:textId="77777777" w:rsidR="00A0499C" w:rsidRPr="00226A3F" w:rsidRDefault="00A0499C" w:rsidP="00426C31">
            <w:pPr>
              <w:rPr>
                <w:sz w:val="20"/>
                <w:szCs w:val="20"/>
              </w:rPr>
            </w:pPr>
            <w:r w:rsidRPr="00226A3F">
              <w:rPr>
                <w:sz w:val="20"/>
                <w:szCs w:val="20"/>
              </w:rPr>
              <w:t>Floating point</w:t>
            </w:r>
          </w:p>
        </w:tc>
        <w:tc>
          <w:tcPr>
            <w:tcW w:w="1417" w:type="dxa"/>
          </w:tcPr>
          <w:p w14:paraId="6B5F63E1"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4587965D"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DA04FB7" w14:textId="77777777" w:rsidR="00A0499C" w:rsidRDefault="00A0499C" w:rsidP="00426C31">
            <w:pPr>
              <w:rPr>
                <w:sz w:val="20"/>
                <w:szCs w:val="20"/>
              </w:rPr>
            </w:pPr>
            <w:r>
              <w:rPr>
                <w:sz w:val="20"/>
                <w:szCs w:val="20"/>
              </w:rPr>
              <w:t>-</w:t>
            </w:r>
          </w:p>
        </w:tc>
      </w:tr>
      <w:tr w:rsidR="00A0499C" w:rsidRPr="00226A3F" w14:paraId="37E050EE" w14:textId="77777777" w:rsidTr="00426C31">
        <w:trPr>
          <w:jc w:val="center"/>
        </w:trPr>
        <w:tc>
          <w:tcPr>
            <w:tcW w:w="1826" w:type="dxa"/>
            <w:shd w:val="clear" w:color="auto" w:fill="auto"/>
          </w:tcPr>
          <w:p w14:paraId="63A295D7" w14:textId="77777777" w:rsidR="00A0499C" w:rsidRDefault="00A0499C" w:rsidP="00426C31">
            <w:pPr>
              <w:rPr>
                <w:sz w:val="20"/>
                <w:szCs w:val="20"/>
              </w:rPr>
            </w:pPr>
            <w:r>
              <w:rPr>
                <w:rFonts w:cs="Calibri"/>
                <w:sz w:val="20"/>
                <w:szCs w:val="20"/>
                <w:lang w:eastAsia="en-GB"/>
              </w:rPr>
              <w:t>clipped_to</w:t>
            </w:r>
          </w:p>
        </w:tc>
        <w:tc>
          <w:tcPr>
            <w:tcW w:w="1418" w:type="dxa"/>
            <w:shd w:val="clear" w:color="auto" w:fill="auto"/>
          </w:tcPr>
          <w:p w14:paraId="6F5B375D" w14:textId="77777777" w:rsidR="00A0499C" w:rsidRPr="00226A3F" w:rsidRDefault="00A0499C" w:rsidP="00426C31">
            <w:pPr>
              <w:rPr>
                <w:sz w:val="20"/>
                <w:szCs w:val="20"/>
              </w:rPr>
            </w:pPr>
            <w:r>
              <w:rPr>
                <w:sz w:val="20"/>
                <w:szCs w:val="20"/>
              </w:rPr>
              <w:t>Integer</w:t>
            </w:r>
          </w:p>
        </w:tc>
        <w:tc>
          <w:tcPr>
            <w:tcW w:w="1417" w:type="dxa"/>
          </w:tcPr>
          <w:p w14:paraId="1967D7F5" w14:textId="0AC7E03A" w:rsidR="00A0499C" w:rsidRPr="00226A3F" w:rsidRDefault="00A0499C" w:rsidP="00C30FBF">
            <w:pPr>
              <w:rPr>
                <w:sz w:val="20"/>
                <w:szCs w:val="20"/>
              </w:rPr>
            </w:pPr>
            <w:r>
              <w:rPr>
                <w:rFonts w:cs="Calibri"/>
                <w:sz w:val="20"/>
                <w:szCs w:val="20"/>
              </w:rPr>
              <w:t>&gt;</w:t>
            </w:r>
            <w:r w:rsidRPr="00226A3F">
              <w:rPr>
                <w:sz w:val="20"/>
                <w:szCs w:val="20"/>
              </w:rPr>
              <w:t xml:space="preserve"> 0</w:t>
            </w:r>
          </w:p>
        </w:tc>
        <w:tc>
          <w:tcPr>
            <w:tcW w:w="992" w:type="dxa"/>
            <w:shd w:val="clear" w:color="auto" w:fill="auto"/>
          </w:tcPr>
          <w:p w14:paraId="3FD49E82"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5AD1A629" w14:textId="77777777" w:rsidR="00A0499C" w:rsidRDefault="00A0499C" w:rsidP="00426C31">
            <w:pPr>
              <w:rPr>
                <w:sz w:val="20"/>
                <w:szCs w:val="20"/>
              </w:rPr>
            </w:pPr>
            <w:r>
              <w:rPr>
                <w:sz w:val="20"/>
                <w:szCs w:val="20"/>
              </w:rPr>
              <w:t>-</w:t>
            </w:r>
          </w:p>
        </w:tc>
      </w:tr>
      <w:tr w:rsidR="00A0499C" w:rsidRPr="00226A3F" w14:paraId="794C2F1F" w14:textId="77777777" w:rsidTr="00426C31">
        <w:trPr>
          <w:jc w:val="center"/>
        </w:trPr>
        <w:tc>
          <w:tcPr>
            <w:tcW w:w="1826" w:type="dxa"/>
            <w:shd w:val="clear" w:color="auto" w:fill="auto"/>
          </w:tcPr>
          <w:p w14:paraId="338D92BA" w14:textId="77777777" w:rsidR="00A0499C" w:rsidRDefault="00A0499C" w:rsidP="00426C31">
            <w:pPr>
              <w:rPr>
                <w:sz w:val="20"/>
                <w:szCs w:val="20"/>
              </w:rPr>
            </w:pPr>
            <w:r>
              <w:rPr>
                <w:rFonts w:cs="Calibri"/>
                <w:sz w:val="20"/>
                <w:szCs w:val="20"/>
                <w:lang w:eastAsia="en-GB"/>
              </w:rPr>
              <w:t>material</w:t>
            </w:r>
          </w:p>
        </w:tc>
        <w:tc>
          <w:tcPr>
            <w:tcW w:w="1418" w:type="dxa"/>
            <w:shd w:val="clear" w:color="auto" w:fill="auto"/>
          </w:tcPr>
          <w:p w14:paraId="5942C25C" w14:textId="77777777" w:rsidR="00A0499C" w:rsidRPr="00226A3F" w:rsidRDefault="00A0499C" w:rsidP="00426C31">
            <w:pPr>
              <w:rPr>
                <w:sz w:val="20"/>
                <w:szCs w:val="20"/>
              </w:rPr>
            </w:pPr>
            <w:r>
              <w:rPr>
                <w:sz w:val="20"/>
                <w:szCs w:val="20"/>
              </w:rPr>
              <w:t>Alphanumeric</w:t>
            </w:r>
          </w:p>
        </w:tc>
        <w:tc>
          <w:tcPr>
            <w:tcW w:w="1417" w:type="dxa"/>
          </w:tcPr>
          <w:p w14:paraId="712726A0"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0601B4DA"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0A83B1E4" w14:textId="77777777" w:rsidR="00A0499C" w:rsidRDefault="00A0499C" w:rsidP="00426C31">
            <w:pPr>
              <w:rPr>
                <w:sz w:val="20"/>
                <w:szCs w:val="20"/>
              </w:rPr>
            </w:pPr>
            <w:r>
              <w:rPr>
                <w:sz w:val="20"/>
                <w:szCs w:val="20"/>
              </w:rPr>
              <w:t>-</w:t>
            </w:r>
          </w:p>
        </w:tc>
      </w:tr>
      <w:tr w:rsidR="00A0499C" w:rsidRPr="00226A3F" w14:paraId="1E081264" w14:textId="77777777" w:rsidTr="00426C31">
        <w:trPr>
          <w:jc w:val="center"/>
        </w:trPr>
        <w:tc>
          <w:tcPr>
            <w:tcW w:w="1826" w:type="dxa"/>
            <w:shd w:val="clear" w:color="auto" w:fill="auto"/>
          </w:tcPr>
          <w:p w14:paraId="7AB8BA69" w14:textId="77777777" w:rsidR="00A0499C" w:rsidRDefault="00A0499C" w:rsidP="00426C31">
            <w:pPr>
              <w:rPr>
                <w:sz w:val="20"/>
                <w:szCs w:val="20"/>
              </w:rPr>
            </w:pPr>
            <w:r>
              <w:rPr>
                <w:rFonts w:cs="Calibri"/>
                <w:sz w:val="20"/>
                <w:szCs w:val="20"/>
                <w:lang w:eastAsia="en-GB"/>
              </w:rPr>
              <w:t>part_code</w:t>
            </w:r>
          </w:p>
        </w:tc>
        <w:tc>
          <w:tcPr>
            <w:tcW w:w="1418" w:type="dxa"/>
            <w:shd w:val="clear" w:color="auto" w:fill="auto"/>
          </w:tcPr>
          <w:p w14:paraId="1BD43B9E" w14:textId="77777777" w:rsidR="00A0499C" w:rsidRPr="00226A3F" w:rsidRDefault="00A0499C" w:rsidP="00426C31">
            <w:pPr>
              <w:rPr>
                <w:sz w:val="20"/>
                <w:szCs w:val="20"/>
              </w:rPr>
            </w:pPr>
            <w:r>
              <w:rPr>
                <w:sz w:val="20"/>
                <w:szCs w:val="20"/>
              </w:rPr>
              <w:t>Alphanumeric</w:t>
            </w:r>
          </w:p>
        </w:tc>
        <w:tc>
          <w:tcPr>
            <w:tcW w:w="1417" w:type="dxa"/>
          </w:tcPr>
          <w:p w14:paraId="37FFDE69"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6E043CF5"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33A3628A" w14:textId="77777777" w:rsidR="00A0499C" w:rsidRDefault="00A0499C" w:rsidP="00426C31">
            <w:pPr>
              <w:rPr>
                <w:sz w:val="20"/>
                <w:szCs w:val="20"/>
              </w:rPr>
            </w:pPr>
            <w:r>
              <w:rPr>
                <w:sz w:val="20"/>
                <w:szCs w:val="20"/>
              </w:rPr>
              <w:t>-</w:t>
            </w:r>
          </w:p>
        </w:tc>
      </w:tr>
    </w:tbl>
    <w:p w14:paraId="36B63A08" w14:textId="16350379" w:rsidR="00193D97" w:rsidRDefault="00AB39CF" w:rsidP="00AB39CF">
      <w:pPr>
        <w:pStyle w:val="Beschriftung"/>
        <w:spacing w:before="120"/>
        <w:rPr>
          <w:rStyle w:val="elementdeftypeChar"/>
          <w:b/>
        </w:rPr>
      </w:pPr>
      <w:bookmarkStart w:id="1194" w:name="_Toc3566476"/>
      <w:bookmarkStart w:id="1195" w:name="_Toc34747477"/>
      <w:bookmarkStart w:id="1196" w:name="_Toc39880799"/>
      <w:r>
        <w:t xml:space="preserve">Table </w:t>
      </w:r>
      <w:r w:rsidR="00ED469A">
        <w:fldChar w:fldCharType="begin"/>
      </w:r>
      <w:r w:rsidR="00ED469A">
        <w:instrText xml:space="preserve"> SEQ Table \* ARABIC </w:instrText>
      </w:r>
      <w:r w:rsidR="00ED469A">
        <w:fldChar w:fldCharType="separate"/>
      </w:r>
      <w:r w:rsidR="00A2710C">
        <w:rPr>
          <w:noProof/>
        </w:rPr>
        <w:t>68</w:t>
      </w:r>
      <w:r w:rsidR="00ED469A">
        <w:fldChar w:fldCharType="end"/>
      </w:r>
      <w:r>
        <w:t xml:space="preserve">: Attributes of element </w:t>
      </w:r>
      <w:r w:rsidRPr="006239BA">
        <w:rPr>
          <w:rStyle w:val="elementdeftypeChar"/>
          <w:b/>
        </w:rPr>
        <w:t>&lt;</w:t>
      </w:r>
      <w:r>
        <w:rPr>
          <w:rStyle w:val="elementdeftypeChar"/>
          <w:b/>
        </w:rPr>
        <w:t>clip</w:t>
      </w:r>
      <w:r w:rsidRPr="006239BA">
        <w:rPr>
          <w:rStyle w:val="elementdeftypeChar"/>
          <w:b/>
        </w:rPr>
        <w:t>/&gt;</w:t>
      </w:r>
      <w:bookmarkEnd w:id="1194"/>
      <w:bookmarkEnd w:id="1195"/>
      <w:bookmarkEnd w:id="1196"/>
    </w:p>
    <w:p w14:paraId="07DD0520" w14:textId="46F72082" w:rsidR="00A0499C" w:rsidRPr="0010140C" w:rsidRDefault="00A0499C" w:rsidP="00B90690">
      <w:pPr>
        <w:pStyle w:val="Listenabsatz"/>
        <w:numPr>
          <w:ilvl w:val="0"/>
          <w:numId w:val="44"/>
        </w:numPr>
        <w:autoSpaceDE w:val="0"/>
        <w:autoSpaceDN w:val="0"/>
        <w:adjustRightInd w:val="0"/>
        <w:jc w:val="both"/>
        <w:rPr>
          <w:rFonts w:cs="Calibri"/>
          <w:lang w:val="en-US" w:eastAsia="en-GB"/>
        </w:rPr>
      </w:pPr>
      <w:r w:rsidRPr="003302C7">
        <w:rPr>
          <w:rStyle w:val="elementdeftypeChar"/>
          <w:lang w:eastAsia="en-GB"/>
        </w:rPr>
        <w:t>clip_type</w:t>
      </w:r>
      <w:r w:rsidRPr="0010140C">
        <w:rPr>
          <w:rFonts w:cs="Calibri"/>
          <w:lang w:val="en-US" w:eastAsia="en-GB"/>
        </w:rPr>
        <w:t>: the al</w:t>
      </w:r>
      <w:r w:rsidR="0010140C" w:rsidRPr="0010140C">
        <w:rPr>
          <w:rFonts w:cs="Calibri"/>
          <w:lang w:val="en-US" w:eastAsia="en-GB"/>
        </w:rPr>
        <w:t>phanumeric name of the clip, e.</w:t>
      </w:r>
      <w:r w:rsidRPr="0010140C">
        <w:rPr>
          <w:rFonts w:cs="Calibri"/>
          <w:lang w:val="en-US" w:eastAsia="en-GB"/>
        </w:rPr>
        <w:t xml:space="preserve">g. </w:t>
      </w:r>
      <w:r w:rsidR="0010140C">
        <w:rPr>
          <w:rFonts w:cs="Calibri"/>
          <w:lang w:val="en-US" w:eastAsia="en-GB"/>
        </w:rPr>
        <w:t xml:space="preserve">at FORD: </w:t>
      </w:r>
      <w:r w:rsidR="00194316">
        <w:rPr>
          <w:rFonts w:cs="Calibri"/>
          <w:lang w:val="en-US" w:eastAsia="en-GB"/>
        </w:rPr>
        <w:t>"</w:t>
      </w:r>
      <w:r w:rsidRPr="0010140C">
        <w:rPr>
          <w:rFonts w:cs="Calibri"/>
          <w:lang w:val="en-US" w:eastAsia="en-GB"/>
        </w:rPr>
        <w:t>STRAP 5-45X8X.9-4.1 PNL</w:t>
      </w:r>
      <w:r w:rsidR="00194316">
        <w:rPr>
          <w:rFonts w:cs="Calibri"/>
          <w:lang w:val="en-US" w:eastAsia="en-GB"/>
        </w:rPr>
        <w:t>"</w:t>
      </w:r>
      <w:r w:rsidRPr="0010140C">
        <w:rPr>
          <w:rFonts w:cs="Calibri"/>
          <w:lang w:val="en-US" w:eastAsia="en-GB"/>
        </w:rPr>
        <w:t>.</w:t>
      </w:r>
    </w:p>
    <w:p w14:paraId="451A434A" w14:textId="4F368646" w:rsidR="00A0499C" w:rsidRPr="003302C7" w:rsidRDefault="00A0499C" w:rsidP="00B90690">
      <w:pPr>
        <w:pStyle w:val="Listenabsatz"/>
        <w:numPr>
          <w:ilvl w:val="0"/>
          <w:numId w:val="44"/>
        </w:numPr>
        <w:autoSpaceDE w:val="0"/>
        <w:autoSpaceDN w:val="0"/>
        <w:adjustRightInd w:val="0"/>
        <w:jc w:val="both"/>
        <w:rPr>
          <w:rFonts w:cs="Calibri"/>
          <w:lang w:val="en-US" w:eastAsia="en-GB"/>
        </w:rPr>
      </w:pPr>
      <w:r w:rsidRPr="003302C7">
        <w:rPr>
          <w:rStyle w:val="elementdeftypeChar"/>
          <w:lang w:eastAsia="en-GB"/>
        </w:rPr>
        <w:t>attachment_type</w:t>
      </w:r>
      <w:r w:rsidRPr="003302C7">
        <w:rPr>
          <w:rFonts w:cs="Calibri"/>
          <w:lang w:val="en-US" w:eastAsia="en-GB"/>
        </w:rPr>
        <w:t xml:space="preserve">: the description, how the clip is fastened, e. g. </w:t>
      </w:r>
      <w:r w:rsidR="00194316">
        <w:rPr>
          <w:rFonts w:cs="Calibri"/>
          <w:lang w:val="en-US" w:eastAsia="en-GB"/>
        </w:rPr>
        <w:t>"</w:t>
      </w:r>
      <w:r w:rsidRPr="003302C7">
        <w:rPr>
          <w:rFonts w:cs="Calibri"/>
          <w:lang w:val="en-US" w:eastAsia="en-GB"/>
        </w:rPr>
        <w:t>push into round hole</w:t>
      </w:r>
      <w:r w:rsidR="00194316">
        <w:rPr>
          <w:rFonts w:cs="Calibri"/>
          <w:lang w:val="en-US" w:eastAsia="en-GB"/>
        </w:rPr>
        <w:t>"</w:t>
      </w:r>
      <w:r w:rsidRPr="003302C7">
        <w:rPr>
          <w:rFonts w:cs="Calibri"/>
          <w:lang w:val="en-US" w:eastAsia="en-GB"/>
        </w:rPr>
        <w:t>.</w:t>
      </w:r>
    </w:p>
    <w:p w14:paraId="1B943D3C" w14:textId="598BD375" w:rsidR="00A0499C" w:rsidRPr="003302C7" w:rsidRDefault="00A0499C" w:rsidP="00B90690">
      <w:pPr>
        <w:pStyle w:val="Listenabsatz"/>
        <w:numPr>
          <w:ilvl w:val="0"/>
          <w:numId w:val="44"/>
        </w:numPr>
        <w:autoSpaceDE w:val="0"/>
        <w:autoSpaceDN w:val="0"/>
        <w:adjustRightInd w:val="0"/>
        <w:jc w:val="both"/>
        <w:rPr>
          <w:rFonts w:cs="Calibri"/>
          <w:lang w:eastAsia="en-GB"/>
        </w:rPr>
      </w:pPr>
      <w:r w:rsidRPr="003302C7">
        <w:rPr>
          <w:rStyle w:val="elementdeftypeChar"/>
          <w:lang w:eastAsia="en-GB"/>
        </w:rPr>
        <w:t>hole_diameter</w:t>
      </w:r>
      <w:r w:rsidRPr="003302C7">
        <w:rPr>
          <w:rFonts w:cs="Calibri"/>
          <w:lang w:val="en-US" w:eastAsia="en-GB"/>
        </w:rPr>
        <w:t>: If the clip is pushed into a hole, this attribute describes the diameter of that</w:t>
      </w:r>
      <w:r w:rsidR="003302C7" w:rsidRPr="003302C7">
        <w:rPr>
          <w:rFonts w:cs="Calibri"/>
          <w:lang w:val="en-US" w:eastAsia="en-GB"/>
        </w:rPr>
        <w:t xml:space="preserve"> </w:t>
      </w:r>
      <w:r w:rsidRPr="003302C7">
        <w:rPr>
          <w:rFonts w:cs="Calibri"/>
          <w:lang w:val="en-US" w:eastAsia="en-GB"/>
        </w:rPr>
        <w:t xml:space="preserve">mating hole. </w:t>
      </w:r>
      <w:r w:rsidRPr="00F45889">
        <w:rPr>
          <w:rFonts w:cs="Calibri"/>
          <w:lang w:val="en-US" w:eastAsia="en-GB"/>
        </w:rPr>
        <w:t xml:space="preserve">If the hole is not round, the minimum diameter is meant. </w:t>
      </w:r>
      <w:r w:rsidRPr="003302C7">
        <w:rPr>
          <w:rFonts w:cs="Calibri"/>
          <w:lang w:eastAsia="en-GB"/>
        </w:rPr>
        <w:t>Default value is 0.0,</w:t>
      </w:r>
      <w:r w:rsidR="003302C7">
        <w:rPr>
          <w:rFonts w:cs="Calibri"/>
          <w:lang w:eastAsia="en-GB"/>
        </w:rPr>
        <w:t xml:space="preserve"> </w:t>
      </w:r>
      <w:r w:rsidRPr="003302C7">
        <w:rPr>
          <w:rFonts w:cs="Calibri"/>
          <w:lang w:eastAsia="en-GB"/>
        </w:rPr>
        <w:t xml:space="preserve">which means </w:t>
      </w:r>
      <w:r w:rsidR="00194316">
        <w:rPr>
          <w:rFonts w:cs="Calibri"/>
          <w:lang w:eastAsia="en-GB"/>
        </w:rPr>
        <w:t>"</w:t>
      </w:r>
      <w:r w:rsidRPr="003302C7">
        <w:rPr>
          <w:rFonts w:cs="Calibri"/>
          <w:lang w:eastAsia="en-GB"/>
        </w:rPr>
        <w:t>no hole</w:t>
      </w:r>
      <w:r w:rsidR="00194316">
        <w:rPr>
          <w:rFonts w:cs="Calibri"/>
          <w:lang w:eastAsia="en-GB"/>
        </w:rPr>
        <w:t>"</w:t>
      </w:r>
      <w:r w:rsidRPr="003302C7">
        <w:rPr>
          <w:rFonts w:cs="Calibri"/>
          <w:lang w:eastAsia="en-GB"/>
        </w:rPr>
        <w:t>.</w:t>
      </w:r>
    </w:p>
    <w:p w14:paraId="20FDE7FD" w14:textId="6F5EB9B5" w:rsidR="00A0499C" w:rsidRPr="00F45889" w:rsidRDefault="00A0499C" w:rsidP="00B90690">
      <w:pPr>
        <w:pStyle w:val="Listenabsatz"/>
        <w:numPr>
          <w:ilvl w:val="0"/>
          <w:numId w:val="44"/>
        </w:numPr>
        <w:autoSpaceDE w:val="0"/>
        <w:autoSpaceDN w:val="0"/>
        <w:adjustRightInd w:val="0"/>
        <w:jc w:val="both"/>
        <w:rPr>
          <w:rFonts w:cs="Calibri"/>
          <w:lang w:val="en-US" w:eastAsia="en-GB"/>
        </w:rPr>
      </w:pPr>
      <w:r w:rsidRPr="003302C7">
        <w:rPr>
          <w:rStyle w:val="elementdeftypeChar"/>
          <w:lang w:eastAsia="en-GB"/>
        </w:rPr>
        <w:t>hole_length</w:t>
      </w:r>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w:t>
      </w:r>
      <w:r w:rsidR="003302C7">
        <w:rPr>
          <w:rFonts w:cs="Calibri"/>
          <w:lang w:val="en-US" w:eastAsia="en-GB"/>
        </w:rPr>
        <w:t xml:space="preserve"> </w:t>
      </w:r>
      <w:r w:rsidRPr="003302C7">
        <w:rPr>
          <w:rFonts w:cs="Calibri"/>
          <w:lang w:val="en-US" w:eastAsia="en-GB"/>
        </w:rPr>
        <w:t xml:space="preserve">maximum diameter of that hole. </w:t>
      </w:r>
      <w:r w:rsidRPr="00F45889">
        <w:rPr>
          <w:rFonts w:cs="Calibri"/>
          <w:lang w:val="en-US" w:eastAsia="en-GB"/>
        </w:rPr>
        <w:t xml:space="preserve">Default value is 0.0, which means </w:t>
      </w:r>
      <w:r w:rsidR="00194316">
        <w:rPr>
          <w:rFonts w:cs="Calibri"/>
          <w:lang w:val="en-US" w:eastAsia="en-GB"/>
        </w:rPr>
        <w:t>"</w:t>
      </w:r>
      <w:r w:rsidRPr="00F45889">
        <w:rPr>
          <w:rFonts w:cs="Calibri"/>
          <w:lang w:val="en-US" w:eastAsia="en-GB"/>
        </w:rPr>
        <w:t>no hole or round hole</w:t>
      </w:r>
      <w:r w:rsidR="00194316">
        <w:rPr>
          <w:rFonts w:cs="Calibri"/>
          <w:lang w:val="en-US" w:eastAsia="en-GB"/>
        </w:rPr>
        <w:t>"</w:t>
      </w:r>
      <w:r w:rsidRPr="00F45889">
        <w:rPr>
          <w:rFonts w:cs="Calibri"/>
          <w:lang w:val="en-US" w:eastAsia="en-GB"/>
        </w:rPr>
        <w:t>.</w:t>
      </w:r>
    </w:p>
    <w:p w14:paraId="47B9896F" w14:textId="2C52CF4E" w:rsidR="00A0499C" w:rsidRPr="003302C7" w:rsidRDefault="00A0499C" w:rsidP="00B90690">
      <w:pPr>
        <w:pStyle w:val="Listenabsatz"/>
        <w:numPr>
          <w:ilvl w:val="0"/>
          <w:numId w:val="44"/>
        </w:numPr>
        <w:autoSpaceDE w:val="0"/>
        <w:autoSpaceDN w:val="0"/>
        <w:adjustRightInd w:val="0"/>
        <w:jc w:val="both"/>
        <w:rPr>
          <w:rFonts w:cs="Calibri"/>
          <w:lang w:eastAsia="en-GB"/>
        </w:rPr>
      </w:pPr>
      <w:r w:rsidRPr="003302C7">
        <w:rPr>
          <w:rStyle w:val="elementdeftypeChar"/>
          <w:lang w:eastAsia="en-GB"/>
        </w:rPr>
        <w:t>pin_diameter</w:t>
      </w:r>
      <w:r w:rsidRPr="003302C7">
        <w:rPr>
          <w:rFonts w:cs="Calibri"/>
          <w:lang w:val="en-US" w:eastAsia="en-GB"/>
        </w:rPr>
        <w:t>: If the clip is pushed into a hole, this attribute describes the diameter of the</w:t>
      </w:r>
      <w:r w:rsidR="003302C7" w:rsidRPr="003302C7">
        <w:rPr>
          <w:rFonts w:cs="Calibri"/>
          <w:lang w:val="en-US" w:eastAsia="en-GB"/>
        </w:rPr>
        <w:t xml:space="preserve"> </w:t>
      </w:r>
      <w:r w:rsidRPr="003302C7">
        <w:rPr>
          <w:rFonts w:cs="Calibri"/>
          <w:lang w:val="en-US" w:eastAsia="en-GB"/>
        </w:rPr>
        <w:t xml:space="preserve">clip’s pin. </w:t>
      </w:r>
      <w:r w:rsidRPr="00F45889">
        <w:rPr>
          <w:rFonts w:cs="Calibri"/>
          <w:lang w:val="en-US" w:eastAsia="en-GB"/>
        </w:rPr>
        <w:t xml:space="preserve">If the hole is not round, the minimum diameter is meant. </w:t>
      </w:r>
      <w:r w:rsidRPr="003302C7">
        <w:rPr>
          <w:rFonts w:cs="Calibri"/>
          <w:lang w:eastAsia="en-GB"/>
        </w:rPr>
        <w:t xml:space="preserve">Default value is 0.0, </w:t>
      </w:r>
      <w:r w:rsidR="003302C7" w:rsidRPr="003302C7">
        <w:rPr>
          <w:rFonts w:cs="Calibri"/>
          <w:lang w:eastAsia="en-GB"/>
        </w:rPr>
        <w:t>w</w:t>
      </w:r>
      <w:r w:rsidRPr="003302C7">
        <w:rPr>
          <w:rFonts w:cs="Calibri"/>
          <w:lang w:eastAsia="en-GB"/>
        </w:rPr>
        <w:t>hich</w:t>
      </w:r>
      <w:r w:rsidR="003302C7">
        <w:rPr>
          <w:rFonts w:cs="Calibri"/>
          <w:lang w:eastAsia="en-GB"/>
        </w:rPr>
        <w:t xml:space="preserve"> </w:t>
      </w:r>
      <w:r w:rsidRPr="003302C7">
        <w:rPr>
          <w:rFonts w:cs="Calibri"/>
          <w:lang w:eastAsia="en-GB"/>
        </w:rPr>
        <w:t xml:space="preserve">means </w:t>
      </w:r>
      <w:r w:rsidR="00194316">
        <w:rPr>
          <w:rFonts w:cs="Calibri"/>
          <w:lang w:eastAsia="en-GB"/>
        </w:rPr>
        <w:t>"</w:t>
      </w:r>
      <w:r w:rsidRPr="003302C7">
        <w:rPr>
          <w:rFonts w:cs="Calibri"/>
          <w:lang w:eastAsia="en-GB"/>
        </w:rPr>
        <w:t>no hole</w:t>
      </w:r>
      <w:r w:rsidR="00194316">
        <w:rPr>
          <w:rFonts w:cs="Calibri"/>
          <w:lang w:eastAsia="en-GB"/>
        </w:rPr>
        <w:t>"</w:t>
      </w:r>
      <w:r w:rsidRPr="003302C7">
        <w:rPr>
          <w:rFonts w:cs="Calibri"/>
          <w:lang w:eastAsia="en-GB"/>
        </w:rPr>
        <w:t>.</w:t>
      </w:r>
    </w:p>
    <w:p w14:paraId="33DA4DD4" w14:textId="27D5C803" w:rsidR="00A0499C" w:rsidRPr="00F45889" w:rsidRDefault="00A0499C" w:rsidP="00B90690">
      <w:pPr>
        <w:pStyle w:val="Listenabsatz"/>
        <w:numPr>
          <w:ilvl w:val="0"/>
          <w:numId w:val="44"/>
        </w:numPr>
        <w:autoSpaceDE w:val="0"/>
        <w:autoSpaceDN w:val="0"/>
        <w:adjustRightInd w:val="0"/>
        <w:jc w:val="both"/>
        <w:rPr>
          <w:rFonts w:cs="Calibri"/>
          <w:lang w:val="en-US" w:eastAsia="en-GB"/>
        </w:rPr>
      </w:pPr>
      <w:r w:rsidRPr="003302C7">
        <w:rPr>
          <w:rStyle w:val="elementdeftypeChar"/>
          <w:lang w:eastAsia="en-GB"/>
        </w:rPr>
        <w:t>pin_width</w:t>
      </w:r>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 maximum</w:t>
      </w:r>
      <w:r w:rsidR="003302C7">
        <w:rPr>
          <w:rFonts w:cs="Calibri"/>
          <w:lang w:val="en-US" w:eastAsia="en-GB"/>
        </w:rPr>
        <w:t xml:space="preserve"> </w:t>
      </w:r>
      <w:r w:rsidRPr="003302C7">
        <w:rPr>
          <w:rFonts w:cs="Calibri"/>
          <w:lang w:val="en-US" w:eastAsia="en-GB"/>
        </w:rPr>
        <w:t xml:space="preserve">diameter of the clip’s pin. </w:t>
      </w:r>
      <w:r w:rsidRPr="00F45889">
        <w:rPr>
          <w:rFonts w:cs="Calibri"/>
          <w:lang w:val="en-US" w:eastAsia="en-GB"/>
        </w:rPr>
        <w:t xml:space="preserve">Default value is 0.0, which means </w:t>
      </w:r>
      <w:r w:rsidR="00194316">
        <w:rPr>
          <w:rFonts w:cs="Calibri"/>
          <w:lang w:val="en-US" w:eastAsia="en-GB"/>
        </w:rPr>
        <w:t>"</w:t>
      </w:r>
      <w:r w:rsidRPr="00F45889">
        <w:rPr>
          <w:rFonts w:cs="Calibri"/>
          <w:lang w:val="en-US" w:eastAsia="en-GB"/>
        </w:rPr>
        <w:t>no hole or round hole</w:t>
      </w:r>
      <w:r w:rsidR="00194316">
        <w:rPr>
          <w:rFonts w:cs="Calibri"/>
          <w:lang w:val="en-US" w:eastAsia="en-GB"/>
        </w:rPr>
        <w:t>"</w:t>
      </w:r>
      <w:r w:rsidRPr="00F45889">
        <w:rPr>
          <w:rFonts w:cs="Calibri"/>
          <w:lang w:val="en-US" w:eastAsia="en-GB"/>
        </w:rPr>
        <w:t>.</w:t>
      </w:r>
    </w:p>
    <w:p w14:paraId="58E88413" w14:textId="367F7D4E" w:rsidR="00A0499C" w:rsidRPr="003302C7" w:rsidRDefault="00A0499C" w:rsidP="00B90690">
      <w:pPr>
        <w:pStyle w:val="Listenabsatz"/>
        <w:numPr>
          <w:ilvl w:val="0"/>
          <w:numId w:val="44"/>
        </w:numPr>
        <w:autoSpaceDE w:val="0"/>
        <w:autoSpaceDN w:val="0"/>
        <w:adjustRightInd w:val="0"/>
        <w:jc w:val="both"/>
        <w:rPr>
          <w:rFonts w:cs="Calibri"/>
          <w:lang w:eastAsia="en-GB"/>
        </w:rPr>
      </w:pPr>
      <w:r w:rsidRPr="003302C7">
        <w:rPr>
          <w:rStyle w:val="elementdeftypeChar"/>
          <w:lang w:eastAsia="en-GB"/>
        </w:rPr>
        <w:t>pin_length</w:t>
      </w:r>
      <w:r w:rsidRPr="003302C7">
        <w:rPr>
          <w:rFonts w:cs="Calibri"/>
          <w:lang w:val="en-US" w:eastAsia="en-GB"/>
        </w:rPr>
        <w:t>: If the clip is pushed into a hole, this attribute describes the length of the clip’s</w:t>
      </w:r>
      <w:r w:rsidR="003302C7">
        <w:rPr>
          <w:rFonts w:cs="Calibri"/>
          <w:lang w:val="en-US" w:eastAsia="en-GB"/>
        </w:rPr>
        <w:t xml:space="preserve"> </w:t>
      </w:r>
      <w:r w:rsidRPr="003302C7">
        <w:rPr>
          <w:rFonts w:cs="Calibri"/>
          <w:lang w:val="en-US" w:eastAsia="en-GB"/>
        </w:rPr>
        <w:t xml:space="preserve">pin. </w:t>
      </w:r>
      <w:r w:rsidRPr="003302C7">
        <w:rPr>
          <w:rFonts w:cs="Calibri"/>
          <w:lang w:eastAsia="en-GB"/>
        </w:rPr>
        <w:t xml:space="preserve">Default value is 0.0, which means </w:t>
      </w:r>
      <w:r w:rsidR="00194316">
        <w:rPr>
          <w:rFonts w:cs="Calibri"/>
          <w:lang w:eastAsia="en-GB"/>
        </w:rPr>
        <w:t>"</w:t>
      </w:r>
      <w:r w:rsidRPr="003302C7">
        <w:rPr>
          <w:rFonts w:cs="Calibri"/>
          <w:lang w:eastAsia="en-GB"/>
        </w:rPr>
        <w:t>no hole</w:t>
      </w:r>
      <w:r w:rsidR="00194316">
        <w:rPr>
          <w:rFonts w:cs="Calibri"/>
          <w:lang w:eastAsia="en-GB"/>
        </w:rPr>
        <w:t>"</w:t>
      </w:r>
      <w:r w:rsidRPr="003302C7">
        <w:rPr>
          <w:rFonts w:cs="Calibri"/>
          <w:lang w:eastAsia="en-GB"/>
        </w:rPr>
        <w:t>.</w:t>
      </w:r>
    </w:p>
    <w:p w14:paraId="375843B0" w14:textId="7F6EDB6A" w:rsidR="00A0499C" w:rsidRPr="00252424" w:rsidRDefault="00A0499C" w:rsidP="003302C7">
      <w:pPr>
        <w:pStyle w:val="Listenabsatz"/>
        <w:numPr>
          <w:ilvl w:val="0"/>
          <w:numId w:val="44"/>
        </w:numPr>
        <w:autoSpaceDE w:val="0"/>
        <w:autoSpaceDN w:val="0"/>
        <w:adjustRightInd w:val="0"/>
        <w:jc w:val="both"/>
        <w:rPr>
          <w:rFonts w:cs="Calibri"/>
          <w:lang w:val="en-US" w:eastAsia="en-GB"/>
        </w:rPr>
      </w:pPr>
      <w:r w:rsidRPr="003302C7">
        <w:rPr>
          <w:rStyle w:val="elementdeftypeChar"/>
          <w:lang w:eastAsia="en-GB"/>
        </w:rPr>
        <w:t>strap_length</w:t>
      </w:r>
      <w:r w:rsidRPr="00252424">
        <w:rPr>
          <w:rFonts w:cs="Calibri"/>
          <w:lang w:val="en-US" w:eastAsia="en-GB"/>
        </w:rPr>
        <w:t>: If the clip carries a strap (cf. to</w:t>
      </w:r>
      <w:r w:rsidR="00252424" w:rsidRPr="00252424">
        <w:rPr>
          <w:rFonts w:cs="Calibri"/>
          <w:lang w:val="en-US" w:eastAsia="en-GB"/>
        </w:rPr>
        <w:t xml:space="preserve"> </w:t>
      </w:r>
      <w:r w:rsidR="00452DF5" w:rsidRPr="00252424">
        <w:rPr>
          <w:rFonts w:cs="Calibri"/>
          <w:lang w:val="en-US" w:eastAsia="en-GB"/>
        </w:rPr>
        <w:fldChar w:fldCharType="begin"/>
      </w:r>
      <w:r w:rsidR="00452DF5" w:rsidRPr="00252424">
        <w:rPr>
          <w:rFonts w:cs="Calibri"/>
          <w:lang w:val="en-US" w:eastAsia="en-GB"/>
        </w:rPr>
        <w:instrText xml:space="preserve"> REF _Ref7727027 \h </w:instrText>
      </w:r>
      <w:r w:rsidR="00452DF5" w:rsidRPr="00252424">
        <w:rPr>
          <w:rFonts w:cs="Calibri"/>
          <w:lang w:val="en-US" w:eastAsia="en-GB"/>
        </w:rPr>
      </w:r>
      <w:r w:rsidR="00452DF5" w:rsidRPr="00252424">
        <w:rPr>
          <w:rFonts w:cs="Calibri"/>
          <w:lang w:val="en-US" w:eastAsia="en-GB"/>
        </w:rPr>
        <w:fldChar w:fldCharType="separate"/>
      </w:r>
      <w:r w:rsidR="00A2710C">
        <w:t xml:space="preserve">Figure </w:t>
      </w:r>
      <w:r w:rsidR="00A2710C">
        <w:rPr>
          <w:noProof/>
        </w:rPr>
        <w:t>39</w:t>
      </w:r>
      <w:r w:rsidR="00A2710C" w:rsidRPr="004A2BBC">
        <w:t>: Clips Pushed into a Hole</w:t>
      </w:r>
      <w:r w:rsidR="00452DF5" w:rsidRPr="00252424">
        <w:rPr>
          <w:rFonts w:cs="Calibri"/>
          <w:lang w:val="en-US" w:eastAsia="en-GB"/>
        </w:rPr>
        <w:fldChar w:fldCharType="end"/>
      </w:r>
      <w:r w:rsidRPr="00252424">
        <w:rPr>
          <w:rFonts w:cs="Calibri"/>
          <w:lang w:val="en-US" w:eastAsia="en-GB"/>
        </w:rPr>
        <w:t>,</w:t>
      </w:r>
      <w:r w:rsidR="00452DF5" w:rsidRPr="00252424">
        <w:rPr>
          <w:rFonts w:cs="Calibri"/>
          <w:lang w:val="en-US" w:eastAsia="en-GB"/>
        </w:rPr>
        <w:t xml:space="preserve"> left</w:t>
      </w:r>
      <w:r w:rsidRPr="00252424">
        <w:rPr>
          <w:rFonts w:cs="Calibri"/>
          <w:lang w:val="en-US" w:eastAsia="en-GB"/>
        </w:rPr>
        <w:t xml:space="preserve"> picture.),</w:t>
      </w:r>
      <w:r w:rsidR="00252424" w:rsidRPr="00252424">
        <w:rPr>
          <w:rFonts w:cs="Calibri"/>
          <w:lang w:val="en-US" w:eastAsia="en-GB"/>
        </w:rPr>
        <w:t xml:space="preserve"> </w:t>
      </w:r>
      <w:r w:rsidRPr="00252424">
        <w:rPr>
          <w:rFonts w:cs="Calibri"/>
          <w:lang w:val="en-US" w:eastAsia="en-GB"/>
        </w:rPr>
        <w:t xml:space="preserve">this attribute describes the length of that strap. Default value is 0.0, which means </w:t>
      </w:r>
      <w:r w:rsidR="00194316">
        <w:rPr>
          <w:rFonts w:cs="Calibri"/>
          <w:lang w:val="en-US" w:eastAsia="en-GB"/>
        </w:rPr>
        <w:t>"</w:t>
      </w:r>
      <w:r w:rsidRPr="00252424">
        <w:rPr>
          <w:rFonts w:cs="Calibri"/>
          <w:lang w:val="en-US" w:eastAsia="en-GB"/>
        </w:rPr>
        <w:t>no strap</w:t>
      </w:r>
      <w:r w:rsidR="00194316">
        <w:rPr>
          <w:rFonts w:cs="Calibri"/>
          <w:lang w:val="en-US" w:eastAsia="en-GB"/>
        </w:rPr>
        <w:t>"</w:t>
      </w:r>
      <w:r w:rsidRPr="00252424">
        <w:rPr>
          <w:rFonts w:cs="Calibri"/>
          <w:lang w:val="en-US" w:eastAsia="en-GB"/>
        </w:rPr>
        <w:t>.</w:t>
      </w:r>
    </w:p>
    <w:p w14:paraId="5029956C" w14:textId="06CEBD2E" w:rsidR="00A0499C" w:rsidRPr="003302C7" w:rsidRDefault="00A0499C" w:rsidP="00B90690">
      <w:pPr>
        <w:pStyle w:val="Listenabsatz"/>
        <w:numPr>
          <w:ilvl w:val="0"/>
          <w:numId w:val="44"/>
        </w:numPr>
        <w:autoSpaceDE w:val="0"/>
        <w:autoSpaceDN w:val="0"/>
        <w:adjustRightInd w:val="0"/>
        <w:jc w:val="both"/>
        <w:rPr>
          <w:rFonts w:cs="Calibri"/>
          <w:lang w:val="en-US" w:eastAsia="en-GB"/>
        </w:rPr>
      </w:pPr>
      <w:r w:rsidRPr="003302C7">
        <w:rPr>
          <w:rStyle w:val="elementdeftypeChar"/>
          <w:lang w:eastAsia="en-GB"/>
        </w:rPr>
        <w:t>clipped_to</w:t>
      </w:r>
      <w:r w:rsidRPr="003302C7">
        <w:rPr>
          <w:rFonts w:cs="Calibri"/>
          <w:lang w:val="en-US" w:eastAsia="en-GB"/>
        </w:rPr>
        <w:t>: The clip is clipped to the flange partner with this index (see section</w:t>
      </w:r>
      <w:r w:rsidR="0010140C">
        <w:rPr>
          <w:rFonts w:cs="Calibri"/>
          <w:lang w:val="en-US" w:eastAsia="en-GB"/>
        </w:rPr>
        <w:t xml:space="preserve"> </w:t>
      </w:r>
      <w:r w:rsidR="0010140C">
        <w:rPr>
          <w:rFonts w:cs="Calibri"/>
          <w:lang w:val="en-US" w:eastAsia="en-GB"/>
        </w:rPr>
        <w:fldChar w:fldCharType="begin"/>
      </w:r>
      <w:r w:rsidR="0010140C">
        <w:rPr>
          <w:rFonts w:cs="Calibri"/>
          <w:lang w:val="en-US" w:eastAsia="en-GB"/>
        </w:rPr>
        <w:instrText xml:space="preserve"> REF _Ref428892751 \r \h </w:instrText>
      </w:r>
      <w:r w:rsidR="0010140C">
        <w:rPr>
          <w:rFonts w:cs="Calibri"/>
          <w:lang w:val="en-US" w:eastAsia="en-GB"/>
        </w:rPr>
      </w:r>
      <w:r w:rsidR="0010140C">
        <w:rPr>
          <w:rFonts w:cs="Calibri"/>
          <w:lang w:val="en-US" w:eastAsia="en-GB"/>
        </w:rPr>
        <w:fldChar w:fldCharType="separate"/>
      </w:r>
      <w:r w:rsidR="00A2710C">
        <w:rPr>
          <w:rFonts w:cs="Calibri"/>
          <w:lang w:val="en-US" w:eastAsia="en-GB"/>
        </w:rPr>
        <w:t>5.3.1.1</w:t>
      </w:r>
      <w:r w:rsidR="0010140C">
        <w:rPr>
          <w:rFonts w:cs="Calibri"/>
          <w:lang w:val="en-US" w:eastAsia="en-GB"/>
        </w:rPr>
        <w:fldChar w:fldCharType="end"/>
      </w:r>
      <w:r w:rsidRPr="003302C7">
        <w:rPr>
          <w:rFonts w:cs="Calibri"/>
          <w:lang w:val="en-US" w:eastAsia="en-GB"/>
        </w:rPr>
        <w:t>). If</w:t>
      </w:r>
      <w:r w:rsidR="003302C7" w:rsidRPr="003302C7">
        <w:rPr>
          <w:rFonts w:cs="Calibri"/>
          <w:lang w:val="en-US" w:eastAsia="en-GB"/>
        </w:rPr>
        <w:t xml:space="preserve"> </w:t>
      </w:r>
      <w:r w:rsidRPr="003302C7">
        <w:rPr>
          <w:rFonts w:cs="Calibri"/>
          <w:lang w:val="en-US" w:eastAsia="en-GB"/>
        </w:rPr>
        <w:t>attribute is missing, this information is not (yet) available.</w:t>
      </w:r>
    </w:p>
    <w:p w14:paraId="66562BF2" w14:textId="77777777" w:rsidR="00A0499C" w:rsidRPr="003302C7" w:rsidRDefault="00A0499C" w:rsidP="00B90690">
      <w:pPr>
        <w:pStyle w:val="Listenabsatz"/>
        <w:numPr>
          <w:ilvl w:val="0"/>
          <w:numId w:val="44"/>
        </w:numPr>
        <w:autoSpaceDE w:val="0"/>
        <w:autoSpaceDN w:val="0"/>
        <w:adjustRightInd w:val="0"/>
        <w:jc w:val="both"/>
        <w:rPr>
          <w:rFonts w:cs="Calibri"/>
          <w:lang w:val="en-US" w:eastAsia="en-GB"/>
        </w:rPr>
      </w:pPr>
      <w:r w:rsidRPr="003302C7">
        <w:rPr>
          <w:rStyle w:val="elementdeftypeChar"/>
          <w:lang w:eastAsia="en-GB"/>
        </w:rPr>
        <w:t>material</w:t>
      </w:r>
      <w:r w:rsidRPr="003302C7">
        <w:rPr>
          <w:rFonts w:cs="Calibri"/>
          <w:lang w:val="en-US" w:eastAsia="en-GB"/>
        </w:rPr>
        <w:t>: the material of the clip.</w:t>
      </w:r>
    </w:p>
    <w:p w14:paraId="12E0C958" w14:textId="77777777" w:rsidR="00A0499C" w:rsidRPr="003302C7" w:rsidRDefault="00A0499C" w:rsidP="00B90690">
      <w:pPr>
        <w:pStyle w:val="Listenabsatz"/>
        <w:numPr>
          <w:ilvl w:val="0"/>
          <w:numId w:val="44"/>
        </w:numPr>
        <w:autoSpaceDE w:val="0"/>
        <w:autoSpaceDN w:val="0"/>
        <w:adjustRightInd w:val="0"/>
        <w:spacing w:after="120"/>
        <w:ind w:left="714" w:hanging="357"/>
        <w:jc w:val="both"/>
        <w:rPr>
          <w:rFonts w:cs="Calibri"/>
          <w:lang w:val="en-US" w:eastAsia="en-GB"/>
        </w:rPr>
      </w:pPr>
      <w:r w:rsidRPr="003302C7">
        <w:rPr>
          <w:rStyle w:val="elementdeftypeChar"/>
          <w:lang w:eastAsia="en-GB"/>
        </w:rPr>
        <w:t>part_code</w:t>
      </w:r>
      <w:r w:rsidRPr="003302C7">
        <w:rPr>
          <w:rFonts w:cs="Calibri"/>
          <w:lang w:val="en-US" w:eastAsia="en-GB"/>
        </w:rPr>
        <w:t>: the part code of the clip, as used e. g. in a PDM system.</w:t>
      </w:r>
    </w:p>
    <w:p w14:paraId="5498F40F" w14:textId="77777777"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There is no </w:t>
      </w:r>
      <w:r w:rsidRPr="003302C7">
        <w:rPr>
          <w:rStyle w:val="elementdeftypeChar"/>
        </w:rPr>
        <w:t>base</w:t>
      </w:r>
      <w:r>
        <w:rPr>
          <w:rFonts w:ascii="Courier" w:hAnsi="Courier" w:cs="Courier"/>
          <w:sz w:val="18"/>
          <w:szCs w:val="18"/>
          <w:lang w:eastAsia="en-GB"/>
        </w:rPr>
        <w:t xml:space="preserve"> </w:t>
      </w:r>
      <w:r>
        <w:rPr>
          <w:rFonts w:cs="Calibri"/>
          <w:szCs w:val="22"/>
          <w:lang w:eastAsia="en-GB"/>
        </w:rPr>
        <w:t xml:space="preserve">attribute for clips, since this information is hold by attribute </w:t>
      </w:r>
      <w:r w:rsidRPr="003302C7">
        <w:rPr>
          <w:rStyle w:val="elementdeftypeChar"/>
        </w:rPr>
        <w:t>clipped_to</w:t>
      </w:r>
      <w:r>
        <w:rPr>
          <w:rFonts w:cs="Calibri"/>
          <w:szCs w:val="22"/>
          <w:lang w:eastAsia="en-GB"/>
        </w:rPr>
        <w:t>.</w:t>
      </w:r>
    </w:p>
    <w:p w14:paraId="0AD7BB0B" w14:textId="77777777"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If possible, a clip should know the direction of fixation, i. e. </w:t>
      </w:r>
      <w:r w:rsidR="00FB160E">
        <w:rPr>
          <w:rFonts w:cs="Calibri"/>
          <w:szCs w:val="22"/>
          <w:lang w:eastAsia="en-GB"/>
        </w:rPr>
        <w:t>possess</w:t>
      </w:r>
      <w:r>
        <w:rPr>
          <w:rFonts w:cs="Calibri"/>
          <w:szCs w:val="22"/>
          <w:lang w:eastAsia="en-GB"/>
        </w:rPr>
        <w:t xml:space="preserve"> a nested element</w:t>
      </w:r>
      <w:r w:rsidR="003302C7">
        <w:rPr>
          <w:rFonts w:cs="Calibri"/>
          <w:szCs w:val="22"/>
          <w:lang w:eastAsia="en-GB"/>
        </w:rPr>
        <w:t xml:space="preserve"> </w:t>
      </w:r>
      <w:r w:rsidRPr="003302C7">
        <w:rPr>
          <w:rStyle w:val="elementdeftypeChar"/>
        </w:rPr>
        <w:t>&lt;normal_direction/&gt;</w:t>
      </w:r>
      <w:r>
        <w:rPr>
          <w:rFonts w:cs="Calibri"/>
          <w:szCs w:val="22"/>
          <w:lang w:eastAsia="en-GB"/>
        </w:rPr>
        <w:t>. However, this is not mandatory in order to allow for importing incomplete</w:t>
      </w:r>
      <w:r w:rsidR="003302C7">
        <w:rPr>
          <w:rFonts w:cs="Calibri"/>
          <w:szCs w:val="22"/>
          <w:lang w:eastAsia="en-GB"/>
        </w:rPr>
        <w:t xml:space="preserve"> </w:t>
      </w:r>
      <w:r>
        <w:rPr>
          <w:rFonts w:cs="Calibri"/>
          <w:szCs w:val="22"/>
          <w:lang w:eastAsia="en-GB"/>
        </w:rPr>
        <w:t>data. Direction sense of</w:t>
      </w:r>
      <w:r w:rsidR="00FB160E">
        <w:rPr>
          <w:rFonts w:cs="Calibri"/>
          <w:szCs w:val="22"/>
          <w:lang w:eastAsia="en-GB"/>
        </w:rPr>
        <w:t xml:space="preserve"> </w:t>
      </w:r>
      <w:r w:rsidRPr="00FB160E">
        <w:rPr>
          <w:rStyle w:val="elementdeftypeChar"/>
        </w:rPr>
        <w:t>&lt;normal_direction/&gt;</w:t>
      </w:r>
      <w:r>
        <w:rPr>
          <w:rFonts w:ascii="Courier" w:hAnsi="Courier" w:cs="Courier"/>
          <w:b/>
          <w:bCs/>
          <w:i/>
          <w:iCs/>
          <w:sz w:val="18"/>
          <w:szCs w:val="18"/>
          <w:lang w:eastAsia="en-GB"/>
        </w:rPr>
        <w:t xml:space="preserve"> </w:t>
      </w:r>
      <w:r>
        <w:rPr>
          <w:rFonts w:cs="Calibri"/>
          <w:szCs w:val="22"/>
          <w:lang w:eastAsia="en-GB"/>
        </w:rPr>
        <w:t>is from tool to the flange partner given by attribute</w:t>
      </w:r>
      <w:r w:rsidR="003302C7">
        <w:rPr>
          <w:rFonts w:cs="Calibri"/>
          <w:szCs w:val="22"/>
          <w:lang w:eastAsia="en-GB"/>
        </w:rPr>
        <w:t xml:space="preserve"> </w:t>
      </w:r>
      <w:r w:rsidRPr="007A41AC">
        <w:rPr>
          <w:rStyle w:val="elementdeftypeChar"/>
        </w:rPr>
        <w:t>clipped_to</w:t>
      </w:r>
      <w:r>
        <w:rPr>
          <w:rFonts w:cs="Calibri"/>
          <w:szCs w:val="22"/>
          <w:lang w:eastAsia="en-GB"/>
        </w:rPr>
        <w:t>.</w:t>
      </w:r>
    </w:p>
    <w:p w14:paraId="112F5570" w14:textId="58B727ED"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Element </w:t>
      </w:r>
      <w:r w:rsidRPr="00FB160E">
        <w:rPr>
          <w:rStyle w:val="elementdeftypeChar"/>
        </w:rPr>
        <w:t>&lt;tangential_direction/&gt;</w:t>
      </w:r>
      <w:r>
        <w:rPr>
          <w:rFonts w:ascii="Courier" w:hAnsi="Courier" w:cs="Courier"/>
          <w:b/>
          <w:bCs/>
          <w:i/>
          <w:iCs/>
          <w:sz w:val="18"/>
          <w:szCs w:val="18"/>
          <w:lang w:eastAsia="en-GB"/>
        </w:rPr>
        <w:t xml:space="preserve"> </w:t>
      </w:r>
      <w:r>
        <w:rPr>
          <w:rFonts w:cs="Calibri"/>
          <w:szCs w:val="22"/>
          <w:lang w:eastAsia="en-GB"/>
        </w:rPr>
        <w:t>denotes direction of (one) maximum clip diameter, perpendicular</w:t>
      </w:r>
      <w:r w:rsidR="00BB135A">
        <w:rPr>
          <w:rFonts w:cs="Calibri"/>
          <w:szCs w:val="22"/>
          <w:lang w:eastAsia="en-GB"/>
        </w:rPr>
        <w:t xml:space="preserve"> </w:t>
      </w:r>
      <w:r>
        <w:rPr>
          <w:rFonts w:cs="Calibri"/>
          <w:szCs w:val="22"/>
          <w:lang w:eastAsia="en-GB"/>
        </w:rPr>
        <w:t xml:space="preserve">to </w:t>
      </w:r>
      <w:r w:rsidRPr="00FB160E">
        <w:rPr>
          <w:rStyle w:val="elementdeftypeChar"/>
        </w:rPr>
        <w:t>&lt;normal_direction/&gt;</w:t>
      </w:r>
      <w:r>
        <w:rPr>
          <w:rFonts w:ascii="Courier" w:hAnsi="Courier" w:cs="Courier"/>
          <w:b/>
          <w:bCs/>
          <w:i/>
          <w:iCs/>
          <w:sz w:val="18"/>
          <w:szCs w:val="18"/>
          <w:lang w:eastAsia="en-GB"/>
        </w:rPr>
        <w:t xml:space="preserve">. </w:t>
      </w:r>
      <w:r>
        <w:rPr>
          <w:rFonts w:cs="Calibri"/>
          <w:szCs w:val="22"/>
          <w:lang w:eastAsia="en-GB"/>
        </w:rPr>
        <w:t>This gives the local x axis.</w:t>
      </w:r>
      <w:r w:rsidR="003302C7">
        <w:rPr>
          <w:rFonts w:cs="Calibri"/>
          <w:szCs w:val="22"/>
          <w:lang w:eastAsia="en-GB"/>
        </w:rPr>
        <w:t xml:space="preserve"> The</w:t>
      </w:r>
      <w:r w:rsidR="00FB160E">
        <w:rPr>
          <w:rFonts w:cs="Calibri"/>
          <w:szCs w:val="22"/>
          <w:lang w:eastAsia="en-GB"/>
        </w:rPr>
        <w:t xml:space="preserve"> </w:t>
      </w:r>
      <w:r w:rsidRPr="00FB160E">
        <w:rPr>
          <w:rStyle w:val="elementdeftypeChar"/>
        </w:rPr>
        <w:t>&lt;normal_direction/&gt;</w:t>
      </w:r>
      <w:r>
        <w:rPr>
          <w:rFonts w:ascii="Courier" w:hAnsi="Courier" w:cs="Courier"/>
          <w:b/>
          <w:bCs/>
          <w:i/>
          <w:iCs/>
          <w:sz w:val="18"/>
          <w:szCs w:val="18"/>
          <w:lang w:eastAsia="en-GB"/>
        </w:rPr>
        <w:t xml:space="preserve"> </w:t>
      </w:r>
      <w:r>
        <w:rPr>
          <w:rFonts w:cs="Calibri"/>
          <w:szCs w:val="22"/>
          <w:lang w:eastAsia="en-GB"/>
        </w:rPr>
        <w:t xml:space="preserve">and </w:t>
      </w:r>
      <w:r w:rsidRPr="00FB160E">
        <w:rPr>
          <w:rStyle w:val="elementdeftypeChar"/>
        </w:rPr>
        <w:t>&lt;tangential_direction/&gt;</w:t>
      </w:r>
      <w:r>
        <w:rPr>
          <w:rFonts w:ascii="Courier" w:hAnsi="Courier" w:cs="Courier"/>
          <w:b/>
          <w:bCs/>
          <w:i/>
          <w:iCs/>
          <w:sz w:val="18"/>
          <w:szCs w:val="18"/>
          <w:lang w:eastAsia="en-GB"/>
        </w:rPr>
        <w:t xml:space="preserve"> </w:t>
      </w:r>
      <w:r>
        <w:rPr>
          <w:rFonts w:cs="Calibri"/>
          <w:szCs w:val="22"/>
          <w:lang w:eastAsia="en-GB"/>
        </w:rPr>
        <w:t>elements are described in section</w:t>
      </w:r>
      <w:r w:rsidR="003302C7">
        <w:rPr>
          <w:rFonts w:cs="Calibri"/>
          <w:szCs w:val="22"/>
          <w:lang w:eastAsia="en-GB"/>
        </w:rPr>
        <w:t xml:space="preserve"> </w:t>
      </w:r>
      <w:r w:rsidR="003302C7">
        <w:rPr>
          <w:rFonts w:cs="Calibri"/>
          <w:szCs w:val="22"/>
          <w:lang w:eastAsia="en-GB"/>
        </w:rPr>
        <w:fldChar w:fldCharType="begin"/>
      </w:r>
      <w:r w:rsidR="003302C7">
        <w:rPr>
          <w:rFonts w:cs="Calibri"/>
          <w:szCs w:val="22"/>
          <w:lang w:eastAsia="en-GB"/>
        </w:rPr>
        <w:instrText xml:space="preserve"> REF _Ref400880511 \r \h </w:instrText>
      </w:r>
      <w:r w:rsidR="003302C7">
        <w:rPr>
          <w:rFonts w:cs="Calibri"/>
          <w:szCs w:val="22"/>
          <w:lang w:eastAsia="en-GB"/>
        </w:rPr>
      </w:r>
      <w:r w:rsidR="003302C7">
        <w:rPr>
          <w:rFonts w:cs="Calibri"/>
          <w:szCs w:val="22"/>
          <w:lang w:eastAsia="en-GB"/>
        </w:rPr>
        <w:fldChar w:fldCharType="separate"/>
      </w:r>
      <w:r w:rsidR="00A2710C">
        <w:rPr>
          <w:rFonts w:cs="Calibri"/>
          <w:szCs w:val="22"/>
          <w:lang w:eastAsia="en-GB"/>
        </w:rPr>
        <w:t>7.1.3</w:t>
      </w:r>
      <w:r w:rsidR="003302C7">
        <w:rPr>
          <w:rFonts w:cs="Calibri"/>
          <w:szCs w:val="22"/>
          <w:lang w:eastAsia="en-GB"/>
        </w:rPr>
        <w:fldChar w:fldCharType="end"/>
      </w:r>
      <w:r>
        <w:rPr>
          <w:rFonts w:cs="Calibri"/>
          <w:szCs w:val="22"/>
          <w:lang w:eastAsia="en-GB"/>
        </w:rPr>
        <w:t>.</w:t>
      </w:r>
    </w:p>
    <w:p w14:paraId="5FED6541" w14:textId="77777777" w:rsidR="00FB160E" w:rsidRDefault="00BB135A" w:rsidP="005739EE">
      <w:pPr>
        <w:keepNext/>
        <w:autoSpaceDE w:val="0"/>
        <w:autoSpaceDN w:val="0"/>
        <w:adjustRightInd w:val="0"/>
        <w:spacing w:before="120"/>
        <w:jc w:val="both"/>
        <w:rPr>
          <w:rFonts w:cs="Calibri"/>
          <w:szCs w:val="22"/>
          <w:lang w:eastAsia="en-GB"/>
        </w:rPr>
      </w:pPr>
      <w:r>
        <w:rPr>
          <w:rFonts w:cs="Calibri"/>
          <w:szCs w:val="22"/>
          <w:lang w:eastAsia="en-GB"/>
        </w:rPr>
        <w:lastRenderedPageBreak/>
        <w:t xml:space="preserve">The element </w:t>
      </w:r>
      <w:r w:rsidRPr="00BB135A">
        <w:rPr>
          <w:rStyle w:val="elementdeftypeChar"/>
        </w:rPr>
        <w:t>&lt;clip/&gt;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BB135A" w:rsidRPr="0001308F" w14:paraId="043646C9" w14:textId="77777777" w:rsidTr="00426C31">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5257F7" w14:textId="77777777" w:rsidR="00BB135A" w:rsidRPr="0001308F" w:rsidRDefault="00BB135A" w:rsidP="00426C31">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05610B" w14:textId="77777777" w:rsidR="00BB135A" w:rsidRPr="0001308F" w:rsidRDefault="00BB135A" w:rsidP="00426C31">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68B352" w14:textId="35638F35" w:rsidR="00BB135A" w:rsidRPr="0001308F" w:rsidRDefault="000E60DF" w:rsidP="00426C31">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B41FD6" w14:textId="77777777" w:rsidR="00BB135A" w:rsidRPr="0001308F" w:rsidRDefault="00BB135A" w:rsidP="00426C31">
            <w:pPr>
              <w:keepNext/>
              <w:rPr>
                <w:b/>
                <w:i/>
              </w:rPr>
            </w:pPr>
            <w:r w:rsidRPr="0001308F">
              <w:rPr>
                <w:b/>
                <w:i/>
              </w:rPr>
              <w:t>Constraint</w:t>
            </w:r>
          </w:p>
        </w:tc>
      </w:tr>
      <w:tr w:rsidR="00BB135A" w:rsidRPr="00226A3F" w14:paraId="6509CB98" w14:textId="77777777" w:rsidTr="00426C31">
        <w:trPr>
          <w:jc w:val="center"/>
        </w:trPr>
        <w:tc>
          <w:tcPr>
            <w:tcW w:w="2111" w:type="dxa"/>
            <w:shd w:val="clear" w:color="auto" w:fill="auto"/>
            <w:vAlign w:val="bottom"/>
          </w:tcPr>
          <w:p w14:paraId="31465208" w14:textId="77777777" w:rsidR="00BB135A" w:rsidRPr="0001308F" w:rsidRDefault="00BB135A" w:rsidP="005739EE">
            <w:pPr>
              <w:keepNext/>
              <w:rPr>
                <w:sz w:val="20"/>
                <w:szCs w:val="20"/>
              </w:rPr>
            </w:pPr>
            <w:r>
              <w:rPr>
                <w:sz w:val="20"/>
                <w:szCs w:val="20"/>
              </w:rPr>
              <w:t>normal_direction</w:t>
            </w:r>
          </w:p>
        </w:tc>
        <w:tc>
          <w:tcPr>
            <w:tcW w:w="2268" w:type="dxa"/>
            <w:shd w:val="clear" w:color="auto" w:fill="auto"/>
            <w:vAlign w:val="bottom"/>
          </w:tcPr>
          <w:p w14:paraId="71C5BB8B" w14:textId="77777777" w:rsidR="00BB135A" w:rsidRPr="0001308F" w:rsidRDefault="00BB135A" w:rsidP="005739EE">
            <w:pPr>
              <w:keepNext/>
              <w:rPr>
                <w:sz w:val="20"/>
                <w:szCs w:val="20"/>
              </w:rPr>
            </w:pPr>
            <w:r>
              <w:rPr>
                <w:sz w:val="20"/>
                <w:szCs w:val="20"/>
              </w:rPr>
              <w:t>1</w:t>
            </w:r>
          </w:p>
        </w:tc>
        <w:tc>
          <w:tcPr>
            <w:tcW w:w="1276" w:type="dxa"/>
            <w:shd w:val="clear" w:color="auto" w:fill="auto"/>
            <w:vAlign w:val="bottom"/>
          </w:tcPr>
          <w:p w14:paraId="49B8BE01" w14:textId="77777777" w:rsidR="00BB135A" w:rsidRPr="0001308F" w:rsidRDefault="00BB135A" w:rsidP="005739EE">
            <w:pPr>
              <w:keepNext/>
              <w:rPr>
                <w:sz w:val="20"/>
                <w:szCs w:val="20"/>
              </w:rPr>
            </w:pPr>
            <w:r>
              <w:rPr>
                <w:sz w:val="20"/>
                <w:szCs w:val="20"/>
              </w:rPr>
              <w:t>Optional</w:t>
            </w:r>
          </w:p>
        </w:tc>
        <w:tc>
          <w:tcPr>
            <w:tcW w:w="2817" w:type="dxa"/>
            <w:shd w:val="clear" w:color="auto" w:fill="auto"/>
            <w:vAlign w:val="bottom"/>
          </w:tcPr>
          <w:p w14:paraId="4F5E059A" w14:textId="2A8A43A3" w:rsidR="009436D3" w:rsidRPr="0001308F" w:rsidRDefault="009436D3" w:rsidP="005739EE">
            <w:pPr>
              <w:keepNext/>
              <w:rPr>
                <w:sz w:val="20"/>
                <w:szCs w:val="20"/>
              </w:rPr>
            </w:pPr>
            <w:r>
              <w:rPr>
                <w:sz w:val="20"/>
                <w:szCs w:val="20"/>
              </w:rPr>
              <w:t>-</w:t>
            </w:r>
          </w:p>
        </w:tc>
      </w:tr>
      <w:tr w:rsidR="00BB135A" w:rsidRPr="00226A3F" w14:paraId="2169E217" w14:textId="77777777" w:rsidTr="00426C31">
        <w:trPr>
          <w:jc w:val="center"/>
        </w:trPr>
        <w:tc>
          <w:tcPr>
            <w:tcW w:w="2111" w:type="dxa"/>
            <w:shd w:val="clear" w:color="auto" w:fill="auto"/>
            <w:vAlign w:val="bottom"/>
          </w:tcPr>
          <w:p w14:paraId="43D48094" w14:textId="6D427B8A" w:rsidR="00BB135A" w:rsidRPr="0001308F" w:rsidRDefault="00BB135A" w:rsidP="00426C31">
            <w:pPr>
              <w:rPr>
                <w:sz w:val="20"/>
                <w:szCs w:val="20"/>
              </w:rPr>
            </w:pPr>
            <w:r>
              <w:rPr>
                <w:sz w:val="20"/>
                <w:szCs w:val="20"/>
              </w:rPr>
              <w:t>tangential_direction</w:t>
            </w:r>
          </w:p>
        </w:tc>
        <w:tc>
          <w:tcPr>
            <w:tcW w:w="2268" w:type="dxa"/>
            <w:shd w:val="clear" w:color="auto" w:fill="auto"/>
            <w:vAlign w:val="bottom"/>
          </w:tcPr>
          <w:p w14:paraId="4A5578FE" w14:textId="77777777" w:rsidR="00BB135A" w:rsidRPr="0001308F" w:rsidRDefault="00BB135A" w:rsidP="00426C31">
            <w:pPr>
              <w:rPr>
                <w:sz w:val="20"/>
                <w:szCs w:val="20"/>
              </w:rPr>
            </w:pPr>
            <w:r>
              <w:rPr>
                <w:sz w:val="20"/>
                <w:szCs w:val="20"/>
              </w:rPr>
              <w:t>1</w:t>
            </w:r>
          </w:p>
        </w:tc>
        <w:tc>
          <w:tcPr>
            <w:tcW w:w="1276" w:type="dxa"/>
            <w:shd w:val="clear" w:color="auto" w:fill="auto"/>
            <w:vAlign w:val="bottom"/>
          </w:tcPr>
          <w:p w14:paraId="4C0F9033" w14:textId="77777777" w:rsidR="00BB135A" w:rsidRPr="0001308F" w:rsidRDefault="00BB135A" w:rsidP="00426C31">
            <w:pPr>
              <w:rPr>
                <w:sz w:val="20"/>
                <w:szCs w:val="20"/>
              </w:rPr>
            </w:pPr>
            <w:r>
              <w:rPr>
                <w:sz w:val="20"/>
                <w:szCs w:val="20"/>
              </w:rPr>
              <w:t>Optional</w:t>
            </w:r>
          </w:p>
        </w:tc>
        <w:tc>
          <w:tcPr>
            <w:tcW w:w="2817" w:type="dxa"/>
            <w:shd w:val="clear" w:color="auto" w:fill="auto"/>
            <w:vAlign w:val="bottom"/>
          </w:tcPr>
          <w:p w14:paraId="0C1BCBE6" w14:textId="15518A47" w:rsidR="00BB135A" w:rsidRPr="0001308F" w:rsidRDefault="009436D3" w:rsidP="00426C31">
            <w:pPr>
              <w:keepNext/>
              <w:rPr>
                <w:sz w:val="20"/>
                <w:szCs w:val="20"/>
              </w:rPr>
            </w:pPr>
            <w:r>
              <w:rPr>
                <w:sz w:val="20"/>
                <w:szCs w:val="20"/>
              </w:rPr>
              <w:t>-</w:t>
            </w:r>
          </w:p>
        </w:tc>
      </w:tr>
    </w:tbl>
    <w:p w14:paraId="76135449" w14:textId="2A566DF3" w:rsidR="00BB135A" w:rsidRDefault="00BB135A" w:rsidP="007A41AC">
      <w:pPr>
        <w:pStyle w:val="Beschriftung"/>
        <w:spacing w:before="120"/>
        <w:rPr>
          <w:rStyle w:val="elementdeftypeChar"/>
          <w:b/>
        </w:rPr>
      </w:pPr>
      <w:bookmarkStart w:id="1197" w:name="_Toc3566477"/>
      <w:bookmarkStart w:id="1198" w:name="_Toc34747478"/>
      <w:bookmarkStart w:id="1199" w:name="_Toc39880800"/>
      <w:r w:rsidRPr="00BB135A">
        <w:t xml:space="preserve">Table </w:t>
      </w:r>
      <w:r w:rsidR="00ED469A">
        <w:fldChar w:fldCharType="begin"/>
      </w:r>
      <w:r w:rsidR="00ED469A">
        <w:instrText xml:space="preserve"> SEQ Table \* ARABIC </w:instrText>
      </w:r>
      <w:r w:rsidR="00ED469A">
        <w:fldChar w:fldCharType="separate"/>
      </w:r>
      <w:r w:rsidR="00A2710C">
        <w:rPr>
          <w:noProof/>
        </w:rPr>
        <w:t>69</w:t>
      </w:r>
      <w:r w:rsidR="00ED469A">
        <w:fldChar w:fldCharType="end"/>
      </w:r>
      <w:r w:rsidRPr="00BB135A">
        <w:t xml:space="preserve">: Nested elements of element </w:t>
      </w:r>
      <w:r w:rsidRPr="00BB135A">
        <w:rPr>
          <w:rStyle w:val="elementdeftypeChar"/>
          <w:b/>
        </w:rPr>
        <w:t>&lt;clip/&gt;</w:t>
      </w:r>
      <w:bookmarkEnd w:id="1197"/>
      <w:bookmarkEnd w:id="1198"/>
      <w:bookmarkEnd w:id="1199"/>
    </w:p>
    <w:p w14:paraId="5E955CBE" w14:textId="77777777" w:rsidR="002D03A4" w:rsidRPr="00226A3F" w:rsidRDefault="002D03A4" w:rsidP="002D03A4">
      <w:pPr>
        <w:pStyle w:val="Example"/>
        <w:keepNext/>
        <w:keepLines/>
      </w:pPr>
      <w:r w:rsidRPr="00FD6AE4">
        <w:t>Example:</w:t>
      </w:r>
      <w:r w:rsidRPr="00226A3F">
        <w:t xml:space="preserve"> </w:t>
      </w:r>
    </w:p>
    <w:p w14:paraId="2313D857" w14:textId="77777777" w:rsidR="002D03A4" w:rsidRPr="00226A3F" w:rsidRDefault="002D03A4" w:rsidP="002D03A4">
      <w:pPr>
        <w:pStyle w:val="XMLCode"/>
        <w:keepNext/>
        <w:keepLines/>
      </w:pPr>
    </w:p>
    <w:p w14:paraId="4B5F49FC" w14:textId="1E5DDE99" w:rsidR="002D03A4" w:rsidRPr="00226A3F" w:rsidRDefault="002D03A4" w:rsidP="002D03A4">
      <w:pPr>
        <w:pStyle w:val="XMLCode"/>
        <w:keepNext/>
        <w:keepLines/>
      </w:pPr>
      <w:r w:rsidRPr="00226A3F">
        <w:t>&lt;connection_0d label=</w:t>
      </w:r>
      <w:r w:rsidR="00194316">
        <w:t>"</w:t>
      </w:r>
      <w:r w:rsidR="00B52EB3">
        <w:t>CLIP</w:t>
      </w:r>
      <w:r w:rsidRPr="00226A3F">
        <w:t>_</w:t>
      </w:r>
      <w:r w:rsidR="00B52EB3">
        <w:t>1001</w:t>
      </w:r>
      <w:r w:rsidR="00194316">
        <w:t>"</w:t>
      </w:r>
      <w:r w:rsidRPr="00226A3F">
        <w:t>&gt;</w:t>
      </w:r>
    </w:p>
    <w:p w14:paraId="21A63439" w14:textId="6347A175" w:rsidR="002D03A4" w:rsidRDefault="002D03A4" w:rsidP="002D03A4">
      <w:pPr>
        <w:pStyle w:val="XMLCode"/>
        <w:keepNext/>
        <w:keepLines/>
        <w:rPr>
          <w:b/>
          <w:color w:val="0070C0"/>
        </w:rPr>
      </w:pPr>
      <w:r w:rsidRPr="00226A3F">
        <w:t xml:space="preserve">    </w:t>
      </w:r>
      <w:r w:rsidRPr="008275F2">
        <w:rPr>
          <w:b/>
          <w:color w:val="0070C0"/>
        </w:rPr>
        <w:t>&lt;</w:t>
      </w:r>
      <w:r w:rsidR="002F4150">
        <w:rPr>
          <w:b/>
          <w:color w:val="0070C0"/>
        </w:rPr>
        <w:t>clip</w:t>
      </w:r>
      <w:r w:rsidRPr="008275F2">
        <w:rPr>
          <w:b/>
          <w:color w:val="0070C0"/>
        </w:rPr>
        <w:t xml:space="preserve"> </w:t>
      </w:r>
      <w:r w:rsidR="00413E8F">
        <w:rPr>
          <w:b/>
          <w:color w:val="0070C0"/>
        </w:rPr>
        <w:t>clipped_to</w:t>
      </w:r>
      <w:r w:rsidRPr="008275F2">
        <w:rPr>
          <w:b/>
          <w:color w:val="0070C0"/>
        </w:rPr>
        <w:t>=</w:t>
      </w:r>
      <w:r w:rsidR="00194316">
        <w:rPr>
          <w:b/>
          <w:color w:val="0070C0"/>
        </w:rPr>
        <w:t>"</w:t>
      </w:r>
      <w:r w:rsidR="00413E8F">
        <w:rPr>
          <w:b/>
          <w:color w:val="0070C0"/>
        </w:rPr>
        <w:t>1</w:t>
      </w:r>
      <w:r w:rsidR="00194316">
        <w:rPr>
          <w:b/>
          <w:color w:val="0070C0"/>
        </w:rPr>
        <w:t>"</w:t>
      </w:r>
      <w:r w:rsidR="002F4150">
        <w:rPr>
          <w:b/>
          <w:color w:val="0070C0"/>
        </w:rPr>
        <w:t xml:space="preserve"> </w:t>
      </w:r>
      <w:r w:rsidR="0069318A">
        <w:rPr>
          <w:b/>
          <w:color w:val="0070C0"/>
        </w:rPr>
        <w:t>attachment_type</w:t>
      </w:r>
      <w:r w:rsidR="0010140C" w:rsidRPr="008275F2">
        <w:rPr>
          <w:b/>
          <w:color w:val="0070C0"/>
        </w:rPr>
        <w:t>=</w:t>
      </w:r>
      <w:r w:rsidR="00194316">
        <w:rPr>
          <w:b/>
          <w:color w:val="0070C0"/>
        </w:rPr>
        <w:t>"</w:t>
      </w:r>
      <w:r w:rsidR="00413E8F">
        <w:rPr>
          <w:b/>
          <w:color w:val="0070C0"/>
        </w:rPr>
        <w:t>push into round hole</w:t>
      </w:r>
      <w:r w:rsidR="00194316">
        <w:rPr>
          <w:b/>
          <w:color w:val="0070C0"/>
        </w:rPr>
        <w:t>"</w:t>
      </w:r>
      <w:r w:rsidR="0010140C">
        <w:rPr>
          <w:b/>
          <w:color w:val="0070C0"/>
        </w:rPr>
        <w:t xml:space="preserve"> </w:t>
      </w:r>
      <w:r w:rsidR="00413E8F">
        <w:rPr>
          <w:b/>
          <w:color w:val="0070C0"/>
        </w:rPr>
        <w:t>hole_diameter</w:t>
      </w:r>
      <w:r w:rsidR="0010140C" w:rsidRPr="008275F2">
        <w:rPr>
          <w:b/>
          <w:color w:val="0070C0"/>
        </w:rPr>
        <w:t>=</w:t>
      </w:r>
      <w:r w:rsidR="00194316">
        <w:rPr>
          <w:b/>
          <w:color w:val="0070C0"/>
        </w:rPr>
        <w:t>"</w:t>
      </w:r>
      <w:r w:rsidR="00413E8F">
        <w:rPr>
          <w:b/>
          <w:color w:val="0070C0"/>
        </w:rPr>
        <w:t>8.0</w:t>
      </w:r>
      <w:r w:rsidR="00194316">
        <w:rPr>
          <w:b/>
          <w:color w:val="0070C0"/>
        </w:rPr>
        <w:t>"</w:t>
      </w:r>
      <w:r w:rsidR="0010140C">
        <w:rPr>
          <w:b/>
          <w:color w:val="0070C0"/>
        </w:rPr>
        <w:t xml:space="preserve"> </w:t>
      </w:r>
      <w:r w:rsidR="00413E8F">
        <w:rPr>
          <w:b/>
          <w:color w:val="0070C0"/>
        </w:rPr>
        <w:t xml:space="preserve">    </w:t>
      </w:r>
      <w:r w:rsidR="00413E8F">
        <w:rPr>
          <w:b/>
          <w:color w:val="0070C0"/>
        </w:rPr>
        <w:tab/>
        <w:t xml:space="preserve">    hole_length</w:t>
      </w:r>
      <w:r w:rsidR="0010140C" w:rsidRPr="008275F2">
        <w:rPr>
          <w:b/>
          <w:color w:val="0070C0"/>
        </w:rPr>
        <w:t>=</w:t>
      </w:r>
      <w:r w:rsidR="00194316">
        <w:rPr>
          <w:b/>
          <w:color w:val="0070C0"/>
        </w:rPr>
        <w:t>"</w:t>
      </w:r>
      <w:r w:rsidR="00413E8F">
        <w:rPr>
          <w:b/>
          <w:color w:val="0070C0"/>
        </w:rPr>
        <w:t>12.0</w:t>
      </w:r>
      <w:r w:rsidR="00194316">
        <w:rPr>
          <w:b/>
          <w:color w:val="0070C0"/>
        </w:rPr>
        <w:t>"</w:t>
      </w:r>
      <w:r w:rsidR="00413E8F">
        <w:rPr>
          <w:b/>
          <w:color w:val="0070C0"/>
        </w:rPr>
        <w:t xml:space="preserve"> pin_diameter</w:t>
      </w:r>
      <w:r w:rsidR="00413E8F" w:rsidRPr="008275F2">
        <w:rPr>
          <w:b/>
          <w:color w:val="0070C0"/>
        </w:rPr>
        <w:t>=</w:t>
      </w:r>
      <w:r w:rsidR="00194316">
        <w:rPr>
          <w:b/>
          <w:color w:val="0070C0"/>
        </w:rPr>
        <w:t>"</w:t>
      </w:r>
      <w:r w:rsidR="00413E8F">
        <w:rPr>
          <w:b/>
          <w:color w:val="0070C0"/>
        </w:rPr>
        <w:t>10.0</w:t>
      </w:r>
      <w:r w:rsidR="00194316">
        <w:rPr>
          <w:b/>
          <w:color w:val="0070C0"/>
        </w:rPr>
        <w:t>"</w:t>
      </w:r>
      <w:r w:rsidR="00413E8F">
        <w:rPr>
          <w:b/>
          <w:color w:val="0070C0"/>
        </w:rPr>
        <w:t xml:space="preserve"> pin_length</w:t>
      </w:r>
      <w:r w:rsidR="00413E8F" w:rsidRPr="008275F2">
        <w:rPr>
          <w:b/>
          <w:color w:val="0070C0"/>
        </w:rPr>
        <w:t>=</w:t>
      </w:r>
      <w:r w:rsidR="00194316">
        <w:rPr>
          <w:b/>
          <w:color w:val="0070C0"/>
        </w:rPr>
        <w:t>"</w:t>
      </w:r>
      <w:r w:rsidR="00413E8F">
        <w:rPr>
          <w:b/>
          <w:color w:val="0070C0"/>
        </w:rPr>
        <w:t>10.0</w:t>
      </w:r>
      <w:r w:rsidR="00194316">
        <w:rPr>
          <w:b/>
          <w:color w:val="0070C0"/>
        </w:rPr>
        <w:t>"</w:t>
      </w:r>
      <w:r w:rsidR="00413E8F">
        <w:rPr>
          <w:b/>
          <w:color w:val="0070C0"/>
        </w:rPr>
        <w:t xml:space="preserve"> material</w:t>
      </w:r>
      <w:r w:rsidR="00413E8F" w:rsidRPr="008275F2">
        <w:rPr>
          <w:b/>
          <w:color w:val="0070C0"/>
        </w:rPr>
        <w:t>=</w:t>
      </w:r>
      <w:r w:rsidR="00194316">
        <w:rPr>
          <w:b/>
          <w:color w:val="0070C0"/>
        </w:rPr>
        <w:t>"</w:t>
      </w:r>
      <w:r w:rsidR="00413E8F">
        <w:rPr>
          <w:b/>
          <w:color w:val="0070C0"/>
        </w:rPr>
        <w:t>polyamid</w:t>
      </w:r>
      <w:r w:rsidR="00194316">
        <w:rPr>
          <w:b/>
          <w:color w:val="0070C0"/>
        </w:rPr>
        <w:t>"</w:t>
      </w:r>
      <w:r w:rsidRPr="008275F2">
        <w:rPr>
          <w:b/>
          <w:color w:val="0070C0"/>
        </w:rPr>
        <w:t>&gt;</w:t>
      </w:r>
    </w:p>
    <w:p w14:paraId="002E22DD" w14:textId="5AE1D438" w:rsidR="002D03A4" w:rsidRPr="0033379A" w:rsidRDefault="002D03A4" w:rsidP="002D03A4">
      <w:pPr>
        <w:pStyle w:val="XMLCode"/>
        <w:keepNext/>
        <w:keepLines/>
        <w:rPr>
          <w:color w:val="0070C0"/>
          <w:lang w:val="fr-FR"/>
        </w:rPr>
      </w:pPr>
      <w:r w:rsidRPr="00891EFB">
        <w:rPr>
          <w:b/>
          <w:color w:val="0070C0"/>
        </w:rPr>
        <w:t xml:space="preserve">        </w:t>
      </w:r>
      <w:r w:rsidRPr="0033379A">
        <w:rPr>
          <w:color w:val="0070C0"/>
          <w:lang w:val="fr-FR"/>
        </w:rPr>
        <w:t>&lt;normal_direction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04FC1596" w14:textId="4C51B94A" w:rsidR="0010140C" w:rsidRPr="0033379A" w:rsidRDefault="0010140C" w:rsidP="002D03A4">
      <w:pPr>
        <w:pStyle w:val="XMLCode"/>
        <w:keepNext/>
        <w:keepLines/>
        <w:rPr>
          <w:color w:val="0070C0"/>
          <w:lang w:val="fr-FR"/>
        </w:rPr>
      </w:pPr>
      <w:r w:rsidRPr="0033379A">
        <w:rPr>
          <w:color w:val="0070C0"/>
          <w:lang w:val="fr-FR"/>
        </w:rPr>
        <w:t xml:space="preserve">        &lt;tangential_direction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/&gt;</w:t>
      </w:r>
    </w:p>
    <w:p w14:paraId="55D4CFCB" w14:textId="77777777" w:rsidR="002D03A4" w:rsidRPr="00891EFB" w:rsidRDefault="002D03A4" w:rsidP="002D03A4">
      <w:pPr>
        <w:pStyle w:val="XMLCode"/>
        <w:keepNext/>
        <w:keepLines/>
        <w:rPr>
          <w:b/>
          <w:color w:val="0070C0"/>
        </w:rPr>
      </w:pPr>
      <w:r w:rsidRPr="0033379A">
        <w:rPr>
          <w:color w:val="0070C0"/>
          <w:lang w:val="fr-FR"/>
        </w:rPr>
        <w:t xml:space="preserve">    </w:t>
      </w:r>
      <w:r w:rsidRPr="00891EFB">
        <w:rPr>
          <w:color w:val="0070C0"/>
        </w:rPr>
        <w:t>&lt;/cli</w:t>
      </w:r>
      <w:r w:rsidR="00097A61">
        <w:rPr>
          <w:color w:val="0070C0"/>
        </w:rPr>
        <w:t>p</w:t>
      </w:r>
      <w:r w:rsidRPr="00891EFB">
        <w:rPr>
          <w:color w:val="0070C0"/>
        </w:rPr>
        <w:t>&gt;</w:t>
      </w:r>
    </w:p>
    <w:p w14:paraId="60347EB7" w14:textId="77777777" w:rsidR="002D03A4" w:rsidRPr="00226A3F" w:rsidRDefault="002D03A4" w:rsidP="002D03A4">
      <w:pPr>
        <w:pStyle w:val="XMLCode"/>
        <w:keepNext/>
        <w:keepLines/>
      </w:pPr>
      <w:r w:rsidRPr="00226A3F">
        <w:t xml:space="preserve">    &lt;loc&gt; 1645.83 821.145 616.585 &lt;/loc&gt;</w:t>
      </w:r>
    </w:p>
    <w:p w14:paraId="58EE0F9D" w14:textId="77777777" w:rsidR="002D03A4" w:rsidRPr="00226A3F" w:rsidRDefault="002D03A4" w:rsidP="002D03A4">
      <w:pPr>
        <w:pStyle w:val="XMLCode"/>
        <w:keepNext/>
        <w:keepLines/>
      </w:pPr>
      <w:r w:rsidRPr="00226A3F">
        <w:t xml:space="preserve">    &lt;appdata&gt;</w:t>
      </w:r>
    </w:p>
    <w:p w14:paraId="3FD9F1C5" w14:textId="77777777" w:rsidR="002D03A4" w:rsidRPr="00226A3F" w:rsidRDefault="002D03A4" w:rsidP="002D03A4">
      <w:pPr>
        <w:pStyle w:val="XMLCode"/>
        <w:keepNext/>
        <w:keepLines/>
      </w:pPr>
      <w:r w:rsidRPr="00226A3F">
        <w:t xml:space="preserve">        ...</w:t>
      </w:r>
    </w:p>
    <w:p w14:paraId="271CF673" w14:textId="77777777" w:rsidR="002D03A4" w:rsidRPr="00226A3F" w:rsidRDefault="002D03A4" w:rsidP="002D03A4">
      <w:pPr>
        <w:pStyle w:val="XMLCode"/>
        <w:keepNext/>
        <w:keepLines/>
      </w:pPr>
      <w:r w:rsidRPr="00226A3F">
        <w:t xml:space="preserve">    &lt;/appdata&gt;</w:t>
      </w:r>
    </w:p>
    <w:p w14:paraId="1D275220" w14:textId="77777777" w:rsidR="002D03A4" w:rsidRDefault="002D03A4" w:rsidP="002D03A4">
      <w:pPr>
        <w:pStyle w:val="XMLCode"/>
        <w:keepNext/>
        <w:keepLines/>
      </w:pPr>
      <w:r w:rsidRPr="00226A3F">
        <w:t>&lt;/connection_0d&gt;</w:t>
      </w:r>
    </w:p>
    <w:p w14:paraId="08865FE2" w14:textId="77777777" w:rsidR="002F4150" w:rsidRDefault="002F4150" w:rsidP="002D03A4">
      <w:pPr>
        <w:pStyle w:val="XMLCode"/>
        <w:keepNext/>
        <w:keepLines/>
      </w:pPr>
    </w:p>
    <w:p w14:paraId="261914CE" w14:textId="77777777" w:rsidR="002D03A4" w:rsidRPr="002D03A4" w:rsidRDefault="002D03A4" w:rsidP="002D03A4"/>
    <w:p w14:paraId="2B3FE30D" w14:textId="77777777" w:rsidR="00BF4695" w:rsidRDefault="00BF4695" w:rsidP="00BF4695">
      <w:pPr>
        <w:pStyle w:val="berschrift2"/>
        <w:tabs>
          <w:tab w:val="clear" w:pos="576"/>
        </w:tabs>
        <w:ind w:left="709" w:hanging="709"/>
      </w:pPr>
      <w:bookmarkStart w:id="1200" w:name="_Toc3556996"/>
      <w:bookmarkStart w:id="1201" w:name="_Toc34747246"/>
      <w:bookmarkStart w:id="1202" w:name="_Toc39880561"/>
      <w:r w:rsidRPr="00BF4695">
        <w:t>Nails</w:t>
      </w:r>
      <w:bookmarkEnd w:id="1200"/>
      <w:bookmarkEnd w:id="1201"/>
      <w:bookmarkEnd w:id="1202"/>
    </w:p>
    <w:p w14:paraId="4CF636C0" w14:textId="77777777" w:rsidR="005620AE" w:rsidRDefault="002E2954" w:rsidP="002E2954">
      <w:pPr>
        <w:autoSpaceDE w:val="0"/>
        <w:autoSpaceDN w:val="0"/>
        <w:adjustRightInd w:val="0"/>
        <w:jc w:val="both"/>
        <w:rPr>
          <w:rFonts w:cs="Calibri"/>
          <w:szCs w:val="22"/>
          <w:lang w:eastAsia="en-GB"/>
        </w:rPr>
      </w:pPr>
      <w:r>
        <w:rPr>
          <w:rFonts w:cs="Calibri"/>
          <w:szCs w:val="22"/>
          <w:lang w:eastAsia="en-GB"/>
        </w:rPr>
        <w:t>Nailing is a rather old joining method. However, with optimized nail shapes and high velocity application, it still addresses modern requirements, especially if non-steel materials are involved.</w:t>
      </w:r>
    </w:p>
    <w:p w14:paraId="1C9F331A" w14:textId="77777777" w:rsidR="002E2954" w:rsidRDefault="002E2954" w:rsidP="002E2954">
      <w:pPr>
        <w:autoSpaceDE w:val="0"/>
        <w:autoSpaceDN w:val="0"/>
        <w:adjustRightInd w:val="0"/>
        <w:spacing w:after="0"/>
        <w:jc w:val="center"/>
        <w:rPr>
          <w:rFonts w:cs="Calibri"/>
          <w:szCs w:val="22"/>
          <w:lang w:eastAsia="en-GB"/>
        </w:rPr>
      </w:pPr>
      <w:r>
        <w:rPr>
          <w:noProof/>
          <w:lang w:eastAsia="en-US"/>
        </w:rPr>
        <w:drawing>
          <wp:inline distT="0" distB="0" distL="0" distR="0" wp14:anchorId="1FB66FFF" wp14:editId="79F814B6">
            <wp:extent cx="2996568" cy="1669774"/>
            <wp:effectExtent l="0" t="0" r="0" b="6985"/>
            <wp:docPr id="302" name="Picture 302" descr="http://www.boellhoff.de/files/jpg2/RIVTAC-Alu-Hybrid-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www.boellhoff.de/files/jpg2/RIVTAC-Alu-Hybrid-low.jpg"/>
                    <pic:cNvPicPr>
                      <a:picLocks noChangeAspect="1" noChangeArrowheads="1"/>
                    </pic:cNvPicPr>
                  </pic:nvPicPr>
                  <pic:blipFill rotWithShape="1">
                    <a:blip r:embed="rId126">
                      <a:extLst>
                        <a:ext uri="{28A0092B-C50C-407E-A947-70E740481C1C}">
                          <a14:useLocalDpi xmlns:a14="http://schemas.microsoft.com/office/drawing/2010/main" val="0"/>
                        </a:ext>
                      </a:extLst>
                    </a:blip>
                    <a:srcRect t="17504" b="5396"/>
                    <a:stretch/>
                  </pic:blipFill>
                  <pic:spPr bwMode="auto">
                    <a:xfrm>
                      <a:off x="0" y="0"/>
                      <a:ext cx="2998808" cy="1671022"/>
                    </a:xfrm>
                    <a:prstGeom prst="rect">
                      <a:avLst/>
                    </a:prstGeom>
                    <a:noFill/>
                    <a:ln>
                      <a:noFill/>
                    </a:ln>
                    <a:extLst>
                      <a:ext uri="{53640926-AAD7-44D8-BBD7-CCE9431645EC}">
                        <a14:shadowObscured xmlns:a14="http://schemas.microsoft.com/office/drawing/2010/main"/>
                      </a:ext>
                    </a:extLst>
                  </pic:spPr>
                </pic:pic>
              </a:graphicData>
            </a:graphic>
          </wp:inline>
        </w:drawing>
      </w:r>
    </w:p>
    <w:p w14:paraId="22782DA3" w14:textId="5671C4BA" w:rsidR="002E2954" w:rsidRPr="002E2954" w:rsidRDefault="002E2954" w:rsidP="002E2954">
      <w:pPr>
        <w:pStyle w:val="Beschriftung"/>
        <w:spacing w:before="120"/>
        <w:rPr>
          <w:b w:val="0"/>
          <w:sz w:val="16"/>
        </w:rPr>
      </w:pPr>
      <w:r w:rsidRPr="002E2954">
        <w:rPr>
          <w:b w:val="0"/>
          <w:i/>
          <w:sz w:val="16"/>
        </w:rPr>
        <w:t>Source of image</w:t>
      </w:r>
      <w:r w:rsidRPr="002E2954">
        <w:rPr>
          <w:b w:val="0"/>
          <w:sz w:val="16"/>
        </w:rPr>
        <w:t xml:space="preserve">: </w:t>
      </w:r>
      <w:hyperlink r:id="rId127" w:history="1">
        <w:r w:rsidRPr="002E2954">
          <w:rPr>
            <w:rStyle w:val="Hyperlink"/>
            <w:b w:val="0"/>
            <w:sz w:val="16"/>
          </w:rPr>
          <w:t>http://www.boellhoff.de/files/jpg2/RIVTAC-Alu-Hybrid-low.jpg</w:t>
        </w:r>
      </w:hyperlink>
    </w:p>
    <w:p w14:paraId="777B7ABD" w14:textId="58DD0604" w:rsidR="002E2954" w:rsidRDefault="002E2954" w:rsidP="002E2954">
      <w:pPr>
        <w:pStyle w:val="Beschriftung"/>
        <w:spacing w:before="120"/>
      </w:pPr>
      <w:bookmarkStart w:id="1203" w:name="_Toc3557118"/>
      <w:bookmarkStart w:id="1204" w:name="_Toc34747369"/>
      <w:bookmarkStart w:id="1205" w:name="_Toc39880688"/>
      <w:r>
        <w:t xml:space="preserve">Figure </w:t>
      </w:r>
      <w:r>
        <w:fldChar w:fldCharType="begin"/>
      </w:r>
      <w:r>
        <w:instrText xml:space="preserve"> SEQ Figure \* ARABIC </w:instrText>
      </w:r>
      <w:r>
        <w:fldChar w:fldCharType="separate"/>
      </w:r>
      <w:r w:rsidR="00A2710C">
        <w:rPr>
          <w:noProof/>
        </w:rPr>
        <w:t>41</w:t>
      </w:r>
      <w:r>
        <w:fldChar w:fldCharType="end"/>
      </w:r>
      <w:r>
        <w:t>: RIVTAC</w:t>
      </w:r>
      <w:r w:rsidRPr="002E2954">
        <w:rPr>
          <w:rFonts w:cs="Calibri"/>
          <w:sz w:val="22"/>
        </w:rPr>
        <w:t>®</w:t>
      </w:r>
      <w:r>
        <w:t xml:space="preserve"> Nail</w:t>
      </w:r>
      <w:bookmarkEnd w:id="1203"/>
      <w:bookmarkEnd w:id="1204"/>
      <w:bookmarkEnd w:id="1205"/>
    </w:p>
    <w:p w14:paraId="57208B29" w14:textId="77777777" w:rsidR="002E2954" w:rsidRPr="002E2954" w:rsidRDefault="00D51266" w:rsidP="00D51266">
      <w:pPr>
        <w:jc w:val="both"/>
      </w:pPr>
      <w:r>
        <w:t>The components, which are connected by this type of connector,</w:t>
      </w:r>
      <w:r w:rsidRPr="00D51266">
        <w:t xml:space="preserve"> may consist of steel, aluminum, magnesium or plastic</w:t>
      </w:r>
      <w:r>
        <w:t>.</w:t>
      </w:r>
    </w:p>
    <w:p w14:paraId="16879052" w14:textId="77777777" w:rsidR="002E2954" w:rsidRDefault="002E2954" w:rsidP="002E2954">
      <w:pPr>
        <w:autoSpaceDE w:val="0"/>
        <w:autoSpaceDN w:val="0"/>
        <w:adjustRightInd w:val="0"/>
        <w:spacing w:after="0"/>
        <w:jc w:val="center"/>
        <w:rPr>
          <w:rFonts w:cs="Calibri"/>
          <w:szCs w:val="22"/>
          <w:lang w:eastAsia="en-GB"/>
        </w:rPr>
      </w:pPr>
      <w:r>
        <w:rPr>
          <w:noProof/>
          <w:lang w:eastAsia="en-US"/>
        </w:rPr>
        <w:lastRenderedPageBreak/>
        <w:drawing>
          <wp:inline distT="0" distB="0" distL="0" distR="0" wp14:anchorId="749B9AC3" wp14:editId="3D3F86CC">
            <wp:extent cx="3721211" cy="2354236"/>
            <wp:effectExtent l="0" t="0" r="0" b="825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extLst>
                        <a:ext uri="{BEBA8EAE-BF5A-486C-A8C5-ECC9F3942E4B}">
                          <a14:imgProps xmlns:a14="http://schemas.microsoft.com/office/drawing/2010/main">
                            <a14:imgLayer r:embed="rId129">
                              <a14:imgEffect>
                                <a14:sharpenSoften amount="22000"/>
                              </a14:imgEffect>
                            </a14:imgLayer>
                          </a14:imgProps>
                        </a:ext>
                      </a:extLst>
                    </a:blip>
                    <a:stretch>
                      <a:fillRect/>
                    </a:stretch>
                  </pic:blipFill>
                  <pic:spPr>
                    <a:xfrm>
                      <a:off x="0" y="0"/>
                      <a:ext cx="3726831" cy="2357792"/>
                    </a:xfrm>
                    <a:prstGeom prst="rect">
                      <a:avLst/>
                    </a:prstGeom>
                  </pic:spPr>
                </pic:pic>
              </a:graphicData>
            </a:graphic>
          </wp:inline>
        </w:drawing>
      </w:r>
    </w:p>
    <w:p w14:paraId="69B846E5" w14:textId="1E8DA1BB" w:rsidR="00922643" w:rsidRDefault="00922643" w:rsidP="00922643">
      <w:pPr>
        <w:autoSpaceDE w:val="0"/>
        <w:autoSpaceDN w:val="0"/>
        <w:adjustRightInd w:val="0"/>
        <w:spacing w:before="120"/>
        <w:jc w:val="center"/>
        <w:rPr>
          <w:rFonts w:cs="Calibri"/>
          <w:szCs w:val="22"/>
          <w:lang w:eastAsia="en-GB"/>
        </w:rPr>
      </w:pPr>
      <w:r w:rsidRPr="002E2954">
        <w:rPr>
          <w:b/>
          <w:i/>
          <w:sz w:val="16"/>
        </w:rPr>
        <w:t>Source of image</w:t>
      </w:r>
      <w:r w:rsidRPr="002E2954">
        <w:rPr>
          <w:b/>
          <w:sz w:val="16"/>
        </w:rPr>
        <w:t xml:space="preserve">: </w:t>
      </w:r>
      <w:hyperlink r:id="rId130" w:history="1">
        <w:r w:rsidRPr="00922643">
          <w:rPr>
            <w:rStyle w:val="Hyperlink"/>
            <w:b/>
            <w:sz w:val="16"/>
          </w:rPr>
          <w:t>http://www.boellhoff.de</w:t>
        </w:r>
      </w:hyperlink>
    </w:p>
    <w:p w14:paraId="5D84A65E" w14:textId="3020CB10" w:rsidR="002E2954" w:rsidRDefault="002E2954" w:rsidP="002E2954">
      <w:pPr>
        <w:pStyle w:val="Beschriftung"/>
        <w:spacing w:before="120"/>
      </w:pPr>
      <w:bookmarkStart w:id="1206" w:name="_Toc3557119"/>
      <w:bookmarkStart w:id="1207" w:name="_Toc34747370"/>
      <w:bookmarkStart w:id="1208" w:name="_Toc39880689"/>
      <w:r>
        <w:t xml:space="preserve">Figure </w:t>
      </w:r>
      <w:r>
        <w:fldChar w:fldCharType="begin"/>
      </w:r>
      <w:r>
        <w:instrText xml:space="preserve"> SEQ Figure \* ARABIC </w:instrText>
      </w:r>
      <w:r>
        <w:fldChar w:fldCharType="separate"/>
      </w:r>
      <w:r w:rsidR="00A2710C">
        <w:rPr>
          <w:noProof/>
        </w:rPr>
        <w:t>42</w:t>
      </w:r>
      <w:r>
        <w:fldChar w:fldCharType="end"/>
      </w:r>
      <w:r>
        <w:t xml:space="preserve">: </w:t>
      </w:r>
      <w:r w:rsidR="00037BF9" w:rsidRPr="00037BF9">
        <w:t>Cross Section of a Nail, Connecting Two Sheets</w:t>
      </w:r>
      <w:bookmarkEnd w:id="1206"/>
      <w:bookmarkEnd w:id="1207"/>
      <w:bookmarkEnd w:id="1208"/>
    </w:p>
    <w:p w14:paraId="44EF428F" w14:textId="77777777" w:rsidR="002E2954" w:rsidRDefault="00037BF9" w:rsidP="00AD14E8">
      <w:pPr>
        <w:autoSpaceDE w:val="0"/>
        <w:autoSpaceDN w:val="0"/>
        <w:adjustRightInd w:val="0"/>
        <w:jc w:val="both"/>
        <w:rPr>
          <w:rFonts w:cs="Calibri"/>
          <w:szCs w:val="22"/>
          <w:lang w:eastAsia="en-GB"/>
        </w:rPr>
      </w:pPr>
      <w:r>
        <w:rPr>
          <w:rFonts w:cs="Calibri"/>
          <w:szCs w:val="22"/>
          <w:lang w:eastAsia="en-GB"/>
        </w:rPr>
        <w:t xml:space="preserve">A nail is denoted by an element </w:t>
      </w:r>
      <w:r w:rsidR="002469C0">
        <w:rPr>
          <w:rStyle w:val="elementdeftypeChar"/>
        </w:rPr>
        <w:t>&lt;n</w:t>
      </w:r>
      <w:r w:rsidRPr="002469C0">
        <w:rPr>
          <w:rStyle w:val="elementdeftypeChar"/>
        </w:rPr>
        <w:t>ail</w:t>
      </w:r>
      <w:r w:rsidR="002469C0">
        <w:rPr>
          <w:rStyle w:val="elementdeftypeChar"/>
        </w:rPr>
        <w:t>/&gt;</w:t>
      </w:r>
      <w:r>
        <w:rPr>
          <w:rFonts w:cs="Calibri"/>
          <w:szCs w:val="22"/>
          <w:lang w:eastAsia="en-GB"/>
        </w:rPr>
        <w:t>. This element is described completely by its attributes and</w:t>
      </w:r>
      <w:r w:rsidR="000C59F3">
        <w:rPr>
          <w:rFonts w:cs="Calibri"/>
          <w:szCs w:val="22"/>
          <w:lang w:eastAsia="en-GB"/>
        </w:rPr>
        <w:t xml:space="preserve"> </w:t>
      </w:r>
      <w:r>
        <w:rPr>
          <w:rFonts w:cs="Calibri"/>
          <w:szCs w:val="22"/>
          <w:lang w:eastAsia="en-GB"/>
        </w:rPr>
        <w:t>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AD14E8" w:rsidRPr="00226A3F" w14:paraId="7FB21584" w14:textId="77777777" w:rsidTr="00426C31">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93CB2" w14:textId="77777777" w:rsidR="00AD14E8" w:rsidRPr="00226A3F" w:rsidRDefault="00AD14E8"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FA3CDA" w14:textId="77777777" w:rsidR="00AD14E8" w:rsidRPr="00226A3F" w:rsidRDefault="00AD14E8"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FD35E9" w14:textId="4779B028" w:rsidR="00AD14E8" w:rsidRPr="00226A3F" w:rsidRDefault="000E60DF" w:rsidP="00426C31">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0A06C2" w14:textId="4E6EC8BB" w:rsidR="00AD14E8" w:rsidRPr="00226A3F" w:rsidRDefault="009436D3" w:rsidP="00426C31">
            <w:pPr>
              <w:keepNext/>
              <w:rPr>
                <w:b/>
                <w:i/>
              </w:rPr>
            </w:pPr>
            <w:r w:rsidRPr="00A20C5C">
              <w:rPr>
                <w:b/>
                <w:i/>
              </w:rPr>
              <w:t>Constraint</w:t>
            </w:r>
            <w:r>
              <w:rPr>
                <w:b/>
                <w:i/>
              </w:rPr>
              <w:t xml:space="preserve"> / Remarks</w:t>
            </w:r>
          </w:p>
        </w:tc>
      </w:tr>
      <w:tr w:rsidR="00A2456B" w:rsidRPr="00226A3F" w14:paraId="2FEE1E47" w14:textId="77777777" w:rsidTr="00426C31">
        <w:trPr>
          <w:jc w:val="center"/>
        </w:trPr>
        <w:tc>
          <w:tcPr>
            <w:tcW w:w="2111" w:type="dxa"/>
            <w:shd w:val="clear" w:color="auto" w:fill="auto"/>
            <w:vAlign w:val="bottom"/>
          </w:tcPr>
          <w:p w14:paraId="6DF06F5F" w14:textId="42215F7B" w:rsidR="00A2456B" w:rsidRPr="00226A3F" w:rsidRDefault="00A2456B" w:rsidP="00426C31">
            <w:pPr>
              <w:rPr>
                <w:sz w:val="20"/>
                <w:szCs w:val="20"/>
              </w:rPr>
            </w:pPr>
            <w:r>
              <w:rPr>
                <w:sz w:val="20"/>
                <w:szCs w:val="20"/>
              </w:rPr>
              <w:t>nail</w:t>
            </w:r>
          </w:p>
        </w:tc>
        <w:tc>
          <w:tcPr>
            <w:tcW w:w="1559" w:type="dxa"/>
            <w:shd w:val="clear" w:color="auto" w:fill="auto"/>
            <w:vAlign w:val="bottom"/>
          </w:tcPr>
          <w:p w14:paraId="3BED8A9F" w14:textId="2267C873" w:rsidR="00A2456B" w:rsidRPr="00226A3F" w:rsidRDefault="00A2456B" w:rsidP="00426C31">
            <w:pPr>
              <w:rPr>
                <w:sz w:val="20"/>
                <w:szCs w:val="20"/>
              </w:rPr>
            </w:pPr>
            <w:r w:rsidRPr="00226A3F">
              <w:rPr>
                <w:sz w:val="20"/>
                <w:szCs w:val="20"/>
              </w:rPr>
              <w:t>1</w:t>
            </w:r>
          </w:p>
        </w:tc>
        <w:tc>
          <w:tcPr>
            <w:tcW w:w="1276" w:type="dxa"/>
            <w:shd w:val="clear" w:color="auto" w:fill="auto"/>
            <w:vAlign w:val="bottom"/>
          </w:tcPr>
          <w:p w14:paraId="22EBBA06" w14:textId="033FABA7"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484C3DDD" w14:textId="3737343E" w:rsidR="00A2456B" w:rsidRPr="00226A3F" w:rsidRDefault="00A2456B" w:rsidP="00426C31">
            <w:pPr>
              <w:rPr>
                <w:sz w:val="20"/>
                <w:szCs w:val="20"/>
              </w:rPr>
            </w:pPr>
            <w:r w:rsidRPr="00226A3F">
              <w:rPr>
                <w:sz w:val="20"/>
                <w:szCs w:val="20"/>
              </w:rPr>
              <w:t>-</w:t>
            </w:r>
          </w:p>
        </w:tc>
      </w:tr>
      <w:tr w:rsidR="00A2456B" w:rsidRPr="00226A3F" w14:paraId="01B63130"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D0C5F36" w14:textId="21EC3876"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EAD7727" w14:textId="4A14B5E5"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FC0F986" w14:textId="7C13ADF4"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93141CD" w14:textId="59F73507" w:rsidR="00A2456B" w:rsidRPr="00226A3F" w:rsidRDefault="00A2456B" w:rsidP="00426C31">
            <w:pPr>
              <w:rPr>
                <w:sz w:val="20"/>
                <w:szCs w:val="20"/>
              </w:rPr>
            </w:pPr>
            <w:r w:rsidRPr="00226A3F">
              <w:rPr>
                <w:sz w:val="20"/>
                <w:szCs w:val="20"/>
              </w:rPr>
              <w:t>-</w:t>
            </w:r>
          </w:p>
        </w:tc>
      </w:tr>
      <w:tr w:rsidR="00A2456B" w:rsidRPr="00226A3F" w14:paraId="0692072A"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589BE80" w14:textId="32F264D5"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505E19F4" w14:textId="0281960F" w:rsidR="00A2456B" w:rsidRPr="00226A3F" w:rsidRDefault="00A2456B"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516943C" w14:textId="095C6967"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E419F89" w14:textId="0B6FEEE7" w:rsidR="00A2456B" w:rsidRPr="00226A3F" w:rsidRDefault="00A2456B" w:rsidP="00426C31">
            <w:pPr>
              <w:rPr>
                <w:sz w:val="20"/>
                <w:szCs w:val="20"/>
              </w:rPr>
            </w:pPr>
            <w:r w:rsidRPr="00226A3F">
              <w:rPr>
                <w:sz w:val="20"/>
                <w:szCs w:val="20"/>
              </w:rPr>
              <w:t>-</w:t>
            </w:r>
          </w:p>
        </w:tc>
      </w:tr>
      <w:tr w:rsidR="008239EA" w:rsidRPr="00226A3F" w14:paraId="3334FC42"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44BACB8" w14:textId="12BE4882" w:rsidR="008239EA" w:rsidRPr="00226A3F" w:rsidRDefault="008239EA" w:rsidP="00426C31">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62E1591" w14:textId="28F05ADD"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00FE25EF" w14:textId="27DA91E3"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101F587" w14:textId="071B7923" w:rsidR="008239EA" w:rsidRPr="00226A3F" w:rsidRDefault="008239EA" w:rsidP="00426C31">
            <w:pPr>
              <w:rPr>
                <w:sz w:val="20"/>
                <w:szCs w:val="20"/>
              </w:rPr>
            </w:pPr>
            <w:r>
              <w:rPr>
                <w:sz w:val="20"/>
                <w:szCs w:val="20"/>
              </w:rPr>
              <w:t>-</w:t>
            </w:r>
          </w:p>
        </w:tc>
      </w:tr>
      <w:tr w:rsidR="00A2456B" w:rsidRPr="00226A3F" w14:paraId="1E989311" w14:textId="77777777" w:rsidTr="00426C31">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B29992C" w14:textId="300A0974" w:rsidR="00A2456B" w:rsidRPr="00226A3F" w:rsidRDefault="00A2456B" w:rsidP="00426C31">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5E5E853" w14:textId="40666C5B" w:rsidR="00A2456B" w:rsidRPr="00226A3F" w:rsidRDefault="00A2456B" w:rsidP="00426C31">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100EB2F7" w14:textId="65BC56CE"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1EF4561F" w14:textId="08D2A957" w:rsidR="00A2456B" w:rsidRPr="00226A3F" w:rsidRDefault="00A2456B" w:rsidP="00426C31">
            <w:pPr>
              <w:rPr>
                <w:sz w:val="20"/>
                <w:szCs w:val="20"/>
              </w:rPr>
            </w:pPr>
            <w:r>
              <w:rPr>
                <w:rFonts w:cs="Calibri"/>
                <w:sz w:val="20"/>
                <w:szCs w:val="20"/>
                <w:lang w:eastAsia="en-GB"/>
              </w:rPr>
              <w:t xml:space="preserve">See section </w:t>
            </w:r>
            <w:r w:rsidRPr="003D0E42">
              <w:rPr>
                <w:rFonts w:cs="Calibri"/>
                <w:sz w:val="20"/>
                <w:szCs w:val="20"/>
                <w:lang w:eastAsia="en-GB"/>
              </w:rPr>
              <w:fldChar w:fldCharType="begin"/>
            </w:r>
            <w:r w:rsidRPr="003D0E42">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A2710C">
              <w:rPr>
                <w:rFonts w:cs="Calibri"/>
                <w:sz w:val="20"/>
                <w:szCs w:val="20"/>
                <w:lang w:eastAsia="en-GB"/>
              </w:rPr>
              <w:t>6.5</w:t>
            </w:r>
            <w:r w:rsidRPr="003D0E42">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A2710C" w:rsidRPr="00A2710C">
              <w:rPr>
                <w:sz w:val="20"/>
                <w:szCs w:val="20"/>
              </w:rPr>
              <w:t xml:space="preserve">Custom Attributes </w:t>
            </w:r>
            <w:r w:rsidR="00A2710C" w:rsidRPr="007331A4">
              <w:t>list</w:t>
            </w:r>
            <w:r w:rsidRPr="003D0E42">
              <w:rPr>
                <w:rFonts w:cs="Calibri"/>
                <w:sz w:val="20"/>
                <w:szCs w:val="20"/>
                <w:lang w:eastAsia="en-GB"/>
              </w:rPr>
              <w:fldChar w:fldCharType="end"/>
            </w:r>
          </w:p>
        </w:tc>
      </w:tr>
    </w:tbl>
    <w:p w14:paraId="5E4EC8AB" w14:textId="3056F33F" w:rsidR="00AD14E8" w:rsidRDefault="00AD14E8" w:rsidP="00AD14E8">
      <w:pPr>
        <w:pStyle w:val="Beschriftung"/>
        <w:spacing w:before="120"/>
        <w:rPr>
          <w:rStyle w:val="elementdeftypeChar"/>
          <w:b/>
        </w:rPr>
      </w:pPr>
      <w:bookmarkStart w:id="1209" w:name="_Toc3566478"/>
      <w:bookmarkStart w:id="1210" w:name="_Toc34747479"/>
      <w:bookmarkStart w:id="1211" w:name="_Toc39880801"/>
      <w:r>
        <w:t xml:space="preserve">Table </w:t>
      </w:r>
      <w:r w:rsidR="00ED469A">
        <w:fldChar w:fldCharType="begin"/>
      </w:r>
      <w:r w:rsidR="00ED469A">
        <w:instrText xml:space="preserve"> SEQ Table \* ARABIC </w:instrText>
      </w:r>
      <w:r w:rsidR="00ED469A">
        <w:fldChar w:fldCharType="separate"/>
      </w:r>
      <w:r w:rsidR="00A2710C">
        <w:rPr>
          <w:noProof/>
        </w:rPr>
        <w:t>70</w:t>
      </w:r>
      <w:r w:rsidR="00ED469A">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r>
        <w:rPr>
          <w:rStyle w:val="elementdeftypeChar"/>
          <w:b/>
        </w:rPr>
        <w:t>nail</w:t>
      </w:r>
      <w:r w:rsidRPr="004B1ED4">
        <w:rPr>
          <w:rStyle w:val="elementdeftypeChar"/>
          <w:b/>
        </w:rPr>
        <w:t>/&gt;</w:t>
      </w:r>
      <w:bookmarkEnd w:id="1209"/>
      <w:bookmarkEnd w:id="1210"/>
      <w:bookmarkEnd w:id="1211"/>
    </w:p>
    <w:p w14:paraId="0F752BA1" w14:textId="77777777" w:rsidR="00426C31" w:rsidRDefault="00426C31" w:rsidP="008A7D1A">
      <w:pPr>
        <w:keepNext/>
        <w:keepLines/>
        <w:jc w:val="both"/>
      </w:pPr>
      <w:r>
        <w:rPr>
          <w:rFonts w:cs="Calibri"/>
          <w:szCs w:val="22"/>
          <w:lang w:eastAsia="en-GB"/>
        </w:rPr>
        <w:t xml:space="preserve">XML specification of </w:t>
      </w:r>
      <w:r>
        <w:rPr>
          <w:rStyle w:val="elementdeftypeChar"/>
        </w:rPr>
        <w:t>&lt;nail</w:t>
      </w:r>
      <w:r w:rsidRPr="004D4A4B">
        <w:rPr>
          <w:rStyle w:val="elementdeftypeChar"/>
        </w:rPr>
        <w:t>/&gt;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426C31" w:rsidRPr="00226A3F" w14:paraId="0C1E0D33" w14:textId="77777777" w:rsidTr="00426C31">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177B5C" w14:textId="77777777" w:rsidR="00426C31" w:rsidRPr="00226A3F" w:rsidRDefault="00426C31" w:rsidP="008A7D1A">
            <w:pPr>
              <w:keepNext/>
              <w:keepLines/>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30EB" w14:textId="77777777" w:rsidR="00426C31" w:rsidRPr="00226A3F" w:rsidRDefault="00426C31" w:rsidP="008A7D1A">
            <w:pPr>
              <w:keepNext/>
              <w:keepLines/>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5357F90" w14:textId="77777777" w:rsidR="00426C31" w:rsidRPr="00226A3F" w:rsidRDefault="00426C31" w:rsidP="008A7D1A">
            <w:pPr>
              <w:keepNext/>
              <w:keepLines/>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6B8923" w14:textId="3457ADA9" w:rsidR="00426C31" w:rsidRPr="00226A3F" w:rsidRDefault="000E60DF" w:rsidP="008A7D1A">
            <w:pPr>
              <w:keepNext/>
              <w:keepLines/>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78C4AE" w14:textId="2172C096" w:rsidR="00426C31" w:rsidRPr="00226A3F" w:rsidRDefault="009436D3" w:rsidP="008A7D1A">
            <w:pPr>
              <w:keepNext/>
              <w:keepLines/>
              <w:rPr>
                <w:b/>
                <w:i/>
              </w:rPr>
            </w:pPr>
            <w:r w:rsidRPr="00A20C5C">
              <w:rPr>
                <w:b/>
                <w:i/>
              </w:rPr>
              <w:t>Constraint</w:t>
            </w:r>
            <w:r>
              <w:rPr>
                <w:b/>
                <w:i/>
              </w:rPr>
              <w:t xml:space="preserve"> / Remarks</w:t>
            </w:r>
          </w:p>
        </w:tc>
      </w:tr>
      <w:tr w:rsidR="00426C31" w:rsidRPr="00226A3F" w14:paraId="3D4F3679" w14:textId="77777777" w:rsidTr="00426C31">
        <w:trPr>
          <w:jc w:val="center"/>
        </w:trPr>
        <w:tc>
          <w:tcPr>
            <w:tcW w:w="1826" w:type="dxa"/>
            <w:shd w:val="clear" w:color="auto" w:fill="auto"/>
          </w:tcPr>
          <w:p w14:paraId="77ED0F20" w14:textId="77777777" w:rsidR="00426C31" w:rsidRPr="00226A3F" w:rsidRDefault="00426C31" w:rsidP="00426C31">
            <w:pPr>
              <w:rPr>
                <w:sz w:val="20"/>
                <w:szCs w:val="20"/>
              </w:rPr>
            </w:pPr>
            <w:r>
              <w:rPr>
                <w:rFonts w:cs="Calibri"/>
                <w:sz w:val="20"/>
                <w:szCs w:val="20"/>
                <w:lang w:eastAsia="en-GB"/>
              </w:rPr>
              <w:t>nail_type</w:t>
            </w:r>
          </w:p>
        </w:tc>
        <w:tc>
          <w:tcPr>
            <w:tcW w:w="1418" w:type="dxa"/>
            <w:shd w:val="clear" w:color="auto" w:fill="auto"/>
          </w:tcPr>
          <w:p w14:paraId="5C6A4844" w14:textId="77777777" w:rsidR="00426C31" w:rsidRPr="00226A3F" w:rsidRDefault="00426C31" w:rsidP="00426C31">
            <w:pPr>
              <w:rPr>
                <w:sz w:val="20"/>
                <w:szCs w:val="20"/>
              </w:rPr>
            </w:pPr>
            <w:r>
              <w:rPr>
                <w:sz w:val="20"/>
                <w:szCs w:val="20"/>
              </w:rPr>
              <w:t>Alphanumeric</w:t>
            </w:r>
          </w:p>
        </w:tc>
        <w:tc>
          <w:tcPr>
            <w:tcW w:w="1417" w:type="dxa"/>
          </w:tcPr>
          <w:p w14:paraId="74634C77"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2079636C"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6BE7F92D" w14:textId="77777777" w:rsidR="00426C31" w:rsidRPr="00226A3F" w:rsidRDefault="00426C31" w:rsidP="00426C31">
            <w:pPr>
              <w:rPr>
                <w:sz w:val="20"/>
                <w:szCs w:val="20"/>
              </w:rPr>
            </w:pPr>
            <w:r>
              <w:rPr>
                <w:sz w:val="20"/>
                <w:szCs w:val="20"/>
              </w:rPr>
              <w:t>-</w:t>
            </w:r>
          </w:p>
        </w:tc>
      </w:tr>
      <w:tr w:rsidR="00426C31" w:rsidRPr="00226A3F" w14:paraId="65EED6BE" w14:textId="77777777" w:rsidTr="00426C31">
        <w:trPr>
          <w:jc w:val="center"/>
        </w:trPr>
        <w:tc>
          <w:tcPr>
            <w:tcW w:w="1826" w:type="dxa"/>
            <w:shd w:val="clear" w:color="auto" w:fill="auto"/>
          </w:tcPr>
          <w:p w14:paraId="22E99501" w14:textId="77777777" w:rsidR="00426C31" w:rsidRPr="00226A3F" w:rsidRDefault="008A6CC8" w:rsidP="00426C31">
            <w:pPr>
              <w:rPr>
                <w:sz w:val="20"/>
                <w:szCs w:val="20"/>
              </w:rPr>
            </w:pPr>
            <w:r>
              <w:rPr>
                <w:sz w:val="20"/>
                <w:szCs w:val="20"/>
              </w:rPr>
              <w:t>s</w:t>
            </w:r>
            <w:r w:rsidR="00426C31">
              <w:rPr>
                <w:sz w:val="20"/>
                <w:szCs w:val="20"/>
              </w:rPr>
              <w:t>haft_diameter</w:t>
            </w:r>
          </w:p>
        </w:tc>
        <w:tc>
          <w:tcPr>
            <w:tcW w:w="1418" w:type="dxa"/>
            <w:shd w:val="clear" w:color="auto" w:fill="auto"/>
          </w:tcPr>
          <w:p w14:paraId="7606010E" w14:textId="77777777" w:rsidR="00426C31" w:rsidRPr="00226A3F" w:rsidRDefault="00426C31" w:rsidP="00426C31">
            <w:pPr>
              <w:rPr>
                <w:sz w:val="20"/>
                <w:szCs w:val="20"/>
              </w:rPr>
            </w:pPr>
            <w:r w:rsidRPr="00226A3F">
              <w:rPr>
                <w:sz w:val="20"/>
                <w:szCs w:val="20"/>
              </w:rPr>
              <w:t>Floating point</w:t>
            </w:r>
          </w:p>
        </w:tc>
        <w:tc>
          <w:tcPr>
            <w:tcW w:w="1417" w:type="dxa"/>
          </w:tcPr>
          <w:p w14:paraId="5F63710B"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04F48FB0"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3538FA80" w14:textId="77777777" w:rsidR="00426C31" w:rsidRPr="00226A3F" w:rsidRDefault="00426C31" w:rsidP="00426C31">
            <w:pPr>
              <w:rPr>
                <w:sz w:val="20"/>
                <w:szCs w:val="20"/>
              </w:rPr>
            </w:pPr>
            <w:r>
              <w:rPr>
                <w:sz w:val="20"/>
                <w:szCs w:val="20"/>
              </w:rPr>
              <w:t>-</w:t>
            </w:r>
          </w:p>
        </w:tc>
      </w:tr>
      <w:tr w:rsidR="00426C31" w:rsidRPr="00226A3F" w14:paraId="60DC0353" w14:textId="77777777" w:rsidTr="00426C31">
        <w:trPr>
          <w:jc w:val="center"/>
        </w:trPr>
        <w:tc>
          <w:tcPr>
            <w:tcW w:w="1826" w:type="dxa"/>
            <w:shd w:val="clear" w:color="auto" w:fill="auto"/>
          </w:tcPr>
          <w:p w14:paraId="16B1137D" w14:textId="77777777" w:rsidR="00426C31" w:rsidRDefault="008A6CC8" w:rsidP="00426C31">
            <w:pPr>
              <w:rPr>
                <w:sz w:val="20"/>
                <w:szCs w:val="20"/>
              </w:rPr>
            </w:pPr>
            <w:r>
              <w:rPr>
                <w:sz w:val="20"/>
                <w:szCs w:val="20"/>
              </w:rPr>
              <w:t>length</w:t>
            </w:r>
          </w:p>
        </w:tc>
        <w:tc>
          <w:tcPr>
            <w:tcW w:w="1418" w:type="dxa"/>
            <w:shd w:val="clear" w:color="auto" w:fill="auto"/>
          </w:tcPr>
          <w:p w14:paraId="22455B6F" w14:textId="77777777" w:rsidR="00426C31" w:rsidRPr="00226A3F" w:rsidRDefault="00426C31" w:rsidP="00426C31">
            <w:pPr>
              <w:rPr>
                <w:sz w:val="20"/>
                <w:szCs w:val="20"/>
              </w:rPr>
            </w:pPr>
            <w:r w:rsidRPr="00226A3F">
              <w:rPr>
                <w:sz w:val="20"/>
                <w:szCs w:val="20"/>
              </w:rPr>
              <w:t>Floating point</w:t>
            </w:r>
          </w:p>
        </w:tc>
        <w:tc>
          <w:tcPr>
            <w:tcW w:w="1417" w:type="dxa"/>
          </w:tcPr>
          <w:p w14:paraId="59D16D91"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2652F03"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EC9700B" w14:textId="77777777" w:rsidR="00426C31" w:rsidRDefault="00426C31" w:rsidP="00426C31">
            <w:pPr>
              <w:rPr>
                <w:sz w:val="20"/>
                <w:szCs w:val="20"/>
              </w:rPr>
            </w:pPr>
            <w:r>
              <w:rPr>
                <w:sz w:val="20"/>
                <w:szCs w:val="20"/>
              </w:rPr>
              <w:t>-</w:t>
            </w:r>
          </w:p>
        </w:tc>
      </w:tr>
      <w:tr w:rsidR="00426C31" w:rsidRPr="00226A3F" w14:paraId="45CC727D" w14:textId="77777777" w:rsidTr="00426C31">
        <w:trPr>
          <w:jc w:val="center"/>
        </w:trPr>
        <w:tc>
          <w:tcPr>
            <w:tcW w:w="1826" w:type="dxa"/>
            <w:shd w:val="clear" w:color="auto" w:fill="auto"/>
          </w:tcPr>
          <w:p w14:paraId="7378833B" w14:textId="77777777" w:rsidR="00426C31" w:rsidRDefault="008A6CC8" w:rsidP="00426C31">
            <w:pPr>
              <w:rPr>
                <w:sz w:val="20"/>
                <w:szCs w:val="20"/>
              </w:rPr>
            </w:pPr>
            <w:r>
              <w:rPr>
                <w:sz w:val="20"/>
                <w:szCs w:val="20"/>
              </w:rPr>
              <w:t>cylinder_length</w:t>
            </w:r>
          </w:p>
        </w:tc>
        <w:tc>
          <w:tcPr>
            <w:tcW w:w="1418" w:type="dxa"/>
            <w:shd w:val="clear" w:color="auto" w:fill="auto"/>
          </w:tcPr>
          <w:p w14:paraId="714F66D7" w14:textId="77777777" w:rsidR="00426C31" w:rsidRPr="00226A3F" w:rsidRDefault="00426C31" w:rsidP="00426C31">
            <w:pPr>
              <w:rPr>
                <w:sz w:val="20"/>
                <w:szCs w:val="20"/>
              </w:rPr>
            </w:pPr>
            <w:r w:rsidRPr="00226A3F">
              <w:rPr>
                <w:sz w:val="20"/>
                <w:szCs w:val="20"/>
              </w:rPr>
              <w:t>Floating point</w:t>
            </w:r>
          </w:p>
        </w:tc>
        <w:tc>
          <w:tcPr>
            <w:tcW w:w="1417" w:type="dxa"/>
          </w:tcPr>
          <w:p w14:paraId="0E29426A"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FE59D2B"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6CB7176" w14:textId="77777777" w:rsidR="00426C31" w:rsidRDefault="00EA5B23" w:rsidP="00426C31">
            <w:pPr>
              <w:rPr>
                <w:sz w:val="20"/>
                <w:szCs w:val="20"/>
              </w:rPr>
            </w:pPr>
            <w:r>
              <w:rPr>
                <w:rFonts w:cs="Calibri"/>
                <w:sz w:val="20"/>
                <w:szCs w:val="20"/>
                <w:lang w:eastAsia="en-GB"/>
              </w:rPr>
              <w:t>-</w:t>
            </w:r>
          </w:p>
        </w:tc>
      </w:tr>
      <w:tr w:rsidR="00426C31" w:rsidRPr="00226A3F" w14:paraId="1DEDC21C" w14:textId="77777777" w:rsidTr="00426C31">
        <w:trPr>
          <w:jc w:val="center"/>
        </w:trPr>
        <w:tc>
          <w:tcPr>
            <w:tcW w:w="1826" w:type="dxa"/>
            <w:shd w:val="clear" w:color="auto" w:fill="auto"/>
          </w:tcPr>
          <w:p w14:paraId="4F510F35" w14:textId="77777777" w:rsidR="00426C31" w:rsidRPr="00226A3F" w:rsidRDefault="008A6CC8" w:rsidP="00426C31">
            <w:pPr>
              <w:rPr>
                <w:sz w:val="20"/>
                <w:szCs w:val="20"/>
              </w:rPr>
            </w:pPr>
            <w:r>
              <w:rPr>
                <w:sz w:val="20"/>
                <w:szCs w:val="20"/>
              </w:rPr>
              <w:t>head_diameter</w:t>
            </w:r>
          </w:p>
        </w:tc>
        <w:tc>
          <w:tcPr>
            <w:tcW w:w="1418" w:type="dxa"/>
            <w:shd w:val="clear" w:color="auto" w:fill="auto"/>
          </w:tcPr>
          <w:p w14:paraId="73C1505F" w14:textId="77777777" w:rsidR="00426C31" w:rsidRPr="00226A3F" w:rsidRDefault="00426C31" w:rsidP="00426C31">
            <w:pPr>
              <w:rPr>
                <w:sz w:val="20"/>
                <w:szCs w:val="20"/>
              </w:rPr>
            </w:pPr>
            <w:r w:rsidRPr="00226A3F">
              <w:rPr>
                <w:sz w:val="20"/>
                <w:szCs w:val="20"/>
              </w:rPr>
              <w:t>Floating point</w:t>
            </w:r>
          </w:p>
        </w:tc>
        <w:tc>
          <w:tcPr>
            <w:tcW w:w="1417" w:type="dxa"/>
          </w:tcPr>
          <w:p w14:paraId="5A3550D5"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4A6AF330"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400634A" w14:textId="77777777" w:rsidR="00426C31" w:rsidRPr="00226A3F" w:rsidRDefault="00426C31" w:rsidP="00426C31">
            <w:pPr>
              <w:keepNext/>
              <w:rPr>
                <w:sz w:val="20"/>
                <w:szCs w:val="20"/>
              </w:rPr>
            </w:pPr>
            <w:r>
              <w:rPr>
                <w:sz w:val="20"/>
                <w:szCs w:val="20"/>
              </w:rPr>
              <w:t>-</w:t>
            </w:r>
          </w:p>
        </w:tc>
      </w:tr>
      <w:tr w:rsidR="00EA5B23" w:rsidRPr="00226A3F" w14:paraId="58C40BB8" w14:textId="77777777" w:rsidTr="00426C31">
        <w:trPr>
          <w:jc w:val="center"/>
        </w:trPr>
        <w:tc>
          <w:tcPr>
            <w:tcW w:w="1826" w:type="dxa"/>
            <w:shd w:val="clear" w:color="auto" w:fill="auto"/>
          </w:tcPr>
          <w:p w14:paraId="453C76CD" w14:textId="77777777" w:rsidR="00EA5B23" w:rsidRDefault="00EA5B23" w:rsidP="00426C31">
            <w:pPr>
              <w:rPr>
                <w:sz w:val="20"/>
                <w:szCs w:val="20"/>
              </w:rPr>
            </w:pPr>
            <w:r>
              <w:rPr>
                <w:sz w:val="20"/>
                <w:szCs w:val="20"/>
              </w:rPr>
              <w:t>head_height</w:t>
            </w:r>
          </w:p>
        </w:tc>
        <w:tc>
          <w:tcPr>
            <w:tcW w:w="1418" w:type="dxa"/>
            <w:shd w:val="clear" w:color="auto" w:fill="auto"/>
          </w:tcPr>
          <w:p w14:paraId="3BA66D04" w14:textId="77777777" w:rsidR="00EA5B23" w:rsidRPr="00226A3F" w:rsidRDefault="00EA5B23" w:rsidP="00426C31">
            <w:pPr>
              <w:rPr>
                <w:sz w:val="20"/>
                <w:szCs w:val="20"/>
              </w:rPr>
            </w:pPr>
            <w:r w:rsidRPr="00226A3F">
              <w:rPr>
                <w:sz w:val="20"/>
                <w:szCs w:val="20"/>
              </w:rPr>
              <w:t>Floating point</w:t>
            </w:r>
          </w:p>
        </w:tc>
        <w:tc>
          <w:tcPr>
            <w:tcW w:w="1417" w:type="dxa"/>
          </w:tcPr>
          <w:p w14:paraId="7AB1046C"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7403987F"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48FE2451" w14:textId="77777777" w:rsidR="00EA5B23" w:rsidRDefault="00EA5B23" w:rsidP="00426C31">
            <w:pPr>
              <w:rPr>
                <w:sz w:val="20"/>
                <w:szCs w:val="20"/>
              </w:rPr>
            </w:pPr>
            <w:r>
              <w:rPr>
                <w:sz w:val="20"/>
                <w:szCs w:val="20"/>
              </w:rPr>
              <w:t>-</w:t>
            </w:r>
          </w:p>
        </w:tc>
      </w:tr>
      <w:tr w:rsidR="00EA5B23" w:rsidRPr="00226A3F" w14:paraId="3CA0BCA9" w14:textId="77777777" w:rsidTr="00426C31">
        <w:trPr>
          <w:jc w:val="center"/>
        </w:trPr>
        <w:tc>
          <w:tcPr>
            <w:tcW w:w="1826" w:type="dxa"/>
            <w:shd w:val="clear" w:color="auto" w:fill="auto"/>
          </w:tcPr>
          <w:p w14:paraId="740278F1" w14:textId="77777777" w:rsidR="00EA5B23" w:rsidRDefault="00EA5B23" w:rsidP="00426C31">
            <w:pPr>
              <w:rPr>
                <w:sz w:val="20"/>
                <w:szCs w:val="20"/>
              </w:rPr>
            </w:pPr>
            <w:r>
              <w:rPr>
                <w:sz w:val="20"/>
                <w:szCs w:val="20"/>
              </w:rPr>
              <w:t>shear_strength</w:t>
            </w:r>
          </w:p>
        </w:tc>
        <w:tc>
          <w:tcPr>
            <w:tcW w:w="1418" w:type="dxa"/>
            <w:shd w:val="clear" w:color="auto" w:fill="auto"/>
          </w:tcPr>
          <w:p w14:paraId="1DE6B35C" w14:textId="77777777" w:rsidR="00EA5B23" w:rsidRPr="00226A3F" w:rsidRDefault="00EA5B23" w:rsidP="00426C31">
            <w:pPr>
              <w:rPr>
                <w:sz w:val="20"/>
                <w:szCs w:val="20"/>
              </w:rPr>
            </w:pPr>
            <w:r w:rsidRPr="00226A3F">
              <w:rPr>
                <w:sz w:val="20"/>
                <w:szCs w:val="20"/>
              </w:rPr>
              <w:t>Floating point</w:t>
            </w:r>
          </w:p>
        </w:tc>
        <w:tc>
          <w:tcPr>
            <w:tcW w:w="1417" w:type="dxa"/>
          </w:tcPr>
          <w:p w14:paraId="367B8300"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3B5D61C7"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087CF3C7" w14:textId="77777777" w:rsidR="00EA5B23" w:rsidRDefault="005F3C48" w:rsidP="00426C31">
            <w:pPr>
              <w:autoSpaceDE w:val="0"/>
              <w:autoSpaceDN w:val="0"/>
              <w:adjustRightInd w:val="0"/>
              <w:spacing w:after="0"/>
              <w:rPr>
                <w:sz w:val="20"/>
                <w:szCs w:val="20"/>
              </w:rPr>
            </w:pPr>
            <w:r>
              <w:rPr>
                <w:rFonts w:cs="Calibri"/>
                <w:sz w:val="20"/>
                <w:szCs w:val="20"/>
                <w:lang w:eastAsia="en-GB"/>
              </w:rPr>
              <w:t>Dependency from sheet thicknesses</w:t>
            </w:r>
          </w:p>
        </w:tc>
      </w:tr>
      <w:tr w:rsidR="00EA5B23" w:rsidRPr="00226A3F" w14:paraId="446B56AE" w14:textId="77777777" w:rsidTr="00426C31">
        <w:trPr>
          <w:jc w:val="center"/>
        </w:trPr>
        <w:tc>
          <w:tcPr>
            <w:tcW w:w="1826" w:type="dxa"/>
            <w:shd w:val="clear" w:color="auto" w:fill="auto"/>
          </w:tcPr>
          <w:p w14:paraId="7D726F0A" w14:textId="77777777" w:rsidR="00EA5B23" w:rsidRDefault="00EA5B23" w:rsidP="00426C31">
            <w:pPr>
              <w:rPr>
                <w:sz w:val="20"/>
                <w:szCs w:val="20"/>
              </w:rPr>
            </w:pPr>
            <w:r>
              <w:rPr>
                <w:sz w:val="20"/>
                <w:szCs w:val="20"/>
              </w:rPr>
              <w:t>peel_strength</w:t>
            </w:r>
          </w:p>
        </w:tc>
        <w:tc>
          <w:tcPr>
            <w:tcW w:w="1418" w:type="dxa"/>
            <w:shd w:val="clear" w:color="auto" w:fill="auto"/>
          </w:tcPr>
          <w:p w14:paraId="2A1AD60F" w14:textId="77777777" w:rsidR="00EA5B23" w:rsidRPr="00226A3F" w:rsidRDefault="00EA5B23" w:rsidP="00426C31">
            <w:pPr>
              <w:rPr>
                <w:sz w:val="20"/>
                <w:szCs w:val="20"/>
              </w:rPr>
            </w:pPr>
            <w:r w:rsidRPr="00226A3F">
              <w:rPr>
                <w:sz w:val="20"/>
                <w:szCs w:val="20"/>
              </w:rPr>
              <w:t>Floating point</w:t>
            </w:r>
          </w:p>
        </w:tc>
        <w:tc>
          <w:tcPr>
            <w:tcW w:w="1417" w:type="dxa"/>
          </w:tcPr>
          <w:p w14:paraId="6292C800"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340F9DF0"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562AD647" w14:textId="77777777" w:rsidR="00EA5B23" w:rsidRDefault="005F3C48" w:rsidP="00426C31">
            <w:pPr>
              <w:rPr>
                <w:sz w:val="20"/>
                <w:szCs w:val="20"/>
              </w:rPr>
            </w:pPr>
            <w:r>
              <w:rPr>
                <w:rFonts w:cs="Calibri"/>
                <w:sz w:val="20"/>
                <w:szCs w:val="20"/>
                <w:lang w:eastAsia="en-GB"/>
              </w:rPr>
              <w:t>Dependency from sheet thicknesses</w:t>
            </w:r>
          </w:p>
        </w:tc>
      </w:tr>
      <w:tr w:rsidR="00426C31" w:rsidRPr="00226A3F" w14:paraId="1E2C72E7" w14:textId="77777777" w:rsidTr="00426C31">
        <w:trPr>
          <w:jc w:val="center"/>
        </w:trPr>
        <w:tc>
          <w:tcPr>
            <w:tcW w:w="1826" w:type="dxa"/>
            <w:shd w:val="clear" w:color="auto" w:fill="auto"/>
          </w:tcPr>
          <w:p w14:paraId="64E938D6" w14:textId="77777777" w:rsidR="00426C31" w:rsidRDefault="002D0BA9" w:rsidP="00426C31">
            <w:pPr>
              <w:rPr>
                <w:sz w:val="20"/>
                <w:szCs w:val="20"/>
              </w:rPr>
            </w:pPr>
            <w:r>
              <w:rPr>
                <w:sz w:val="20"/>
                <w:szCs w:val="20"/>
              </w:rPr>
              <w:t>material</w:t>
            </w:r>
          </w:p>
        </w:tc>
        <w:tc>
          <w:tcPr>
            <w:tcW w:w="1418" w:type="dxa"/>
            <w:shd w:val="clear" w:color="auto" w:fill="auto"/>
          </w:tcPr>
          <w:p w14:paraId="62364B99" w14:textId="77777777" w:rsidR="00426C31" w:rsidRPr="00226A3F" w:rsidRDefault="00426C31" w:rsidP="00426C31">
            <w:pPr>
              <w:rPr>
                <w:sz w:val="20"/>
                <w:szCs w:val="20"/>
              </w:rPr>
            </w:pPr>
            <w:r>
              <w:rPr>
                <w:sz w:val="20"/>
                <w:szCs w:val="20"/>
              </w:rPr>
              <w:t>Alphanumeric</w:t>
            </w:r>
          </w:p>
        </w:tc>
        <w:tc>
          <w:tcPr>
            <w:tcW w:w="1417" w:type="dxa"/>
          </w:tcPr>
          <w:p w14:paraId="57FF0EF6"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6EEDE029"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36BD7B35" w14:textId="77777777" w:rsidR="00426C31" w:rsidRDefault="00426C31" w:rsidP="00426C31">
            <w:pPr>
              <w:rPr>
                <w:sz w:val="20"/>
                <w:szCs w:val="20"/>
              </w:rPr>
            </w:pPr>
            <w:r>
              <w:rPr>
                <w:sz w:val="20"/>
                <w:szCs w:val="20"/>
              </w:rPr>
              <w:t>-</w:t>
            </w:r>
          </w:p>
        </w:tc>
      </w:tr>
      <w:tr w:rsidR="00426C31" w:rsidRPr="00226A3F" w14:paraId="280E65C3" w14:textId="77777777" w:rsidTr="00426C31">
        <w:trPr>
          <w:jc w:val="center"/>
        </w:trPr>
        <w:tc>
          <w:tcPr>
            <w:tcW w:w="1826" w:type="dxa"/>
            <w:shd w:val="clear" w:color="auto" w:fill="auto"/>
          </w:tcPr>
          <w:p w14:paraId="2A40C8CF" w14:textId="77777777" w:rsidR="00426C31" w:rsidRDefault="002D0BA9" w:rsidP="00426C31">
            <w:pPr>
              <w:rPr>
                <w:rFonts w:cs="Calibri"/>
                <w:sz w:val="20"/>
                <w:szCs w:val="20"/>
                <w:lang w:eastAsia="en-GB"/>
              </w:rPr>
            </w:pPr>
            <w:r>
              <w:rPr>
                <w:rFonts w:cs="Calibri"/>
                <w:sz w:val="20"/>
                <w:szCs w:val="20"/>
                <w:lang w:eastAsia="en-GB"/>
              </w:rPr>
              <w:t>part_code</w:t>
            </w:r>
          </w:p>
        </w:tc>
        <w:tc>
          <w:tcPr>
            <w:tcW w:w="1418" w:type="dxa"/>
            <w:shd w:val="clear" w:color="auto" w:fill="auto"/>
          </w:tcPr>
          <w:p w14:paraId="12646C38" w14:textId="77777777" w:rsidR="00426C31" w:rsidRPr="00226A3F" w:rsidRDefault="00426C31" w:rsidP="00426C31">
            <w:pPr>
              <w:rPr>
                <w:sz w:val="20"/>
                <w:szCs w:val="20"/>
              </w:rPr>
            </w:pPr>
            <w:r>
              <w:rPr>
                <w:sz w:val="20"/>
                <w:szCs w:val="20"/>
              </w:rPr>
              <w:t>Alphanumeric</w:t>
            </w:r>
          </w:p>
        </w:tc>
        <w:tc>
          <w:tcPr>
            <w:tcW w:w="1417" w:type="dxa"/>
          </w:tcPr>
          <w:p w14:paraId="31984A9B"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3A72E0DE"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64298634" w14:textId="77777777" w:rsidR="00426C31" w:rsidRDefault="00C83561" w:rsidP="00426C31">
            <w:pPr>
              <w:rPr>
                <w:sz w:val="20"/>
                <w:szCs w:val="20"/>
              </w:rPr>
            </w:pPr>
            <w:r>
              <w:rPr>
                <w:sz w:val="20"/>
                <w:szCs w:val="20"/>
              </w:rPr>
              <w:t>-</w:t>
            </w:r>
          </w:p>
        </w:tc>
      </w:tr>
    </w:tbl>
    <w:p w14:paraId="4B62C0C2" w14:textId="43E54A47" w:rsidR="00426C31" w:rsidRDefault="00426C31" w:rsidP="00426C31">
      <w:pPr>
        <w:pStyle w:val="Beschriftung"/>
        <w:spacing w:before="120"/>
        <w:rPr>
          <w:rStyle w:val="elementdeftypeChar"/>
          <w:b/>
        </w:rPr>
      </w:pPr>
      <w:bookmarkStart w:id="1212" w:name="_Toc3566479"/>
      <w:bookmarkStart w:id="1213" w:name="_Toc34747480"/>
      <w:bookmarkStart w:id="1214" w:name="_Toc39880802"/>
      <w:r>
        <w:t xml:space="preserve">Table </w:t>
      </w:r>
      <w:r w:rsidR="00ED469A">
        <w:fldChar w:fldCharType="begin"/>
      </w:r>
      <w:r w:rsidR="00ED469A">
        <w:instrText xml:space="preserve"> SEQ Table \* ARABIC </w:instrText>
      </w:r>
      <w:r w:rsidR="00ED469A">
        <w:fldChar w:fldCharType="separate"/>
      </w:r>
      <w:r w:rsidR="00A2710C">
        <w:rPr>
          <w:noProof/>
        </w:rPr>
        <w:t>71</w:t>
      </w:r>
      <w:r w:rsidR="00ED469A">
        <w:fldChar w:fldCharType="end"/>
      </w:r>
      <w:r>
        <w:t xml:space="preserve">: Attributes of element </w:t>
      </w:r>
      <w:r w:rsidRPr="006239BA">
        <w:rPr>
          <w:rStyle w:val="elementdeftypeChar"/>
          <w:b/>
        </w:rPr>
        <w:t>&lt;</w:t>
      </w:r>
      <w:r>
        <w:rPr>
          <w:rStyle w:val="elementdeftypeChar"/>
          <w:b/>
        </w:rPr>
        <w:t>nail</w:t>
      </w:r>
      <w:r w:rsidRPr="006239BA">
        <w:rPr>
          <w:rStyle w:val="elementdeftypeChar"/>
          <w:b/>
        </w:rPr>
        <w:t>/&gt;</w:t>
      </w:r>
      <w:bookmarkEnd w:id="1212"/>
      <w:bookmarkEnd w:id="1213"/>
      <w:bookmarkEnd w:id="1214"/>
    </w:p>
    <w:p w14:paraId="2689A0EE" w14:textId="77777777" w:rsidR="00EA5B23" w:rsidRDefault="00EA5B23" w:rsidP="00B90690">
      <w:pPr>
        <w:pStyle w:val="Listenabsatz"/>
        <w:numPr>
          <w:ilvl w:val="0"/>
          <w:numId w:val="45"/>
        </w:numPr>
        <w:autoSpaceDE w:val="0"/>
        <w:autoSpaceDN w:val="0"/>
        <w:adjustRightInd w:val="0"/>
        <w:rPr>
          <w:rFonts w:cs="Calibri"/>
          <w:lang w:val="en-US" w:eastAsia="en-GB"/>
        </w:rPr>
      </w:pPr>
      <w:r w:rsidRPr="00EA5B23">
        <w:rPr>
          <w:rStyle w:val="elementdeftypeChar"/>
          <w:lang w:eastAsia="en-GB"/>
        </w:rPr>
        <w:lastRenderedPageBreak/>
        <w:t>nail_type</w:t>
      </w:r>
      <w:r w:rsidRPr="00EA5B23">
        <w:rPr>
          <w:rFonts w:cs="Calibri"/>
          <w:lang w:val="en-US" w:eastAsia="en-GB"/>
        </w:rPr>
        <w:t>: the alphanumeric name of the nail</w:t>
      </w:r>
      <w:r w:rsidR="006C3E10">
        <w:rPr>
          <w:rStyle w:val="Funotenzeichen"/>
          <w:rFonts w:cs="Calibri"/>
          <w:lang w:val="en-US" w:eastAsia="en-GB"/>
        </w:rPr>
        <w:footnoteReference w:id="19"/>
      </w:r>
      <w:r w:rsidRPr="00EA5B23">
        <w:rPr>
          <w:rFonts w:cs="Calibri"/>
          <w:lang w:val="en-US" w:eastAsia="en-GB"/>
        </w:rPr>
        <w:t>. (</w:t>
      </w:r>
      <w:r>
        <w:rPr>
          <w:rFonts w:cs="Calibri"/>
          <w:lang w:val="en-US" w:eastAsia="en-GB"/>
        </w:rPr>
        <w:t>Naming convention based on supplier nail codes)</w:t>
      </w:r>
    </w:p>
    <w:p w14:paraId="08EF84C2" w14:textId="77777777" w:rsidR="00300C13" w:rsidRDefault="00300C13" w:rsidP="00FD6AE4">
      <w:pPr>
        <w:pStyle w:val="Listenabsatz"/>
        <w:autoSpaceDE w:val="0"/>
        <w:autoSpaceDN w:val="0"/>
        <w:adjustRightInd w:val="0"/>
        <w:ind w:left="426"/>
        <w:rPr>
          <w:rFonts w:cs="Calibri"/>
          <w:lang w:val="en-US" w:eastAsia="en-GB"/>
        </w:rPr>
      </w:pP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665"/>
        <w:gridCol w:w="1665"/>
        <w:gridCol w:w="1665"/>
        <w:gridCol w:w="1665"/>
        <w:gridCol w:w="1666"/>
      </w:tblGrid>
      <w:tr w:rsidR="00F45889" w14:paraId="130C1B0A" w14:textId="77777777" w:rsidTr="00F45889">
        <w:trPr>
          <w:jc w:val="center"/>
        </w:trPr>
        <w:tc>
          <w:tcPr>
            <w:tcW w:w="1665" w:type="dxa"/>
            <w:vAlign w:val="center"/>
          </w:tcPr>
          <w:p w14:paraId="67C4C617"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10EA4BA4" wp14:editId="4923238A">
                  <wp:extent cx="907500" cy="1440000"/>
                  <wp:effectExtent l="0" t="0" r="6985" b="825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a.JPG"/>
                          <pic:cNvPicPr/>
                        </pic:nvPicPr>
                        <pic:blipFill rotWithShape="1">
                          <a:blip r:embed="rId131" cstate="print">
                            <a:extLst>
                              <a:ext uri="{28A0092B-C50C-407E-A947-70E740481C1C}">
                                <a14:useLocalDpi xmlns:a14="http://schemas.microsoft.com/office/drawing/2010/main" val="0"/>
                              </a:ext>
                            </a:extLst>
                          </a:blip>
                          <a:srcRect l="28999" t="6736" r="9917" b="2914"/>
                          <a:stretch/>
                        </pic:blipFill>
                        <pic:spPr bwMode="auto">
                          <a:xfrm>
                            <a:off x="0" y="0"/>
                            <a:ext cx="907500"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02F0425E"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3A2F0DF4" wp14:editId="64174065">
                  <wp:extent cx="872612" cy="1440000"/>
                  <wp:effectExtent l="0" t="0" r="3810" b="825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b.JPG"/>
                          <pic:cNvPicPr/>
                        </pic:nvPicPr>
                        <pic:blipFill rotWithShape="1">
                          <a:blip r:embed="rId132" cstate="print">
                            <a:extLst>
                              <a:ext uri="{28A0092B-C50C-407E-A947-70E740481C1C}">
                                <a14:useLocalDpi xmlns:a14="http://schemas.microsoft.com/office/drawing/2010/main" val="0"/>
                              </a:ext>
                            </a:extLst>
                          </a:blip>
                          <a:srcRect r="5833"/>
                          <a:stretch/>
                        </pic:blipFill>
                        <pic:spPr bwMode="auto">
                          <a:xfrm>
                            <a:off x="0" y="0"/>
                            <a:ext cx="872612"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562EB3BD"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6D147CFD" wp14:editId="6B0E45AB">
                  <wp:extent cx="922501" cy="1476000"/>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c.JPG"/>
                          <pic:cNvPicPr/>
                        </pic:nvPicPr>
                        <pic:blipFill rotWithShape="1">
                          <a:blip r:embed="rId133" cstate="print">
                            <a:extLst>
                              <a:ext uri="{28A0092B-C50C-407E-A947-70E740481C1C}">
                                <a14:useLocalDpi xmlns:a14="http://schemas.microsoft.com/office/drawing/2010/main" val="0"/>
                              </a:ext>
                            </a:extLst>
                          </a:blip>
                          <a:srcRect l="4461" r="6343"/>
                          <a:stretch/>
                        </pic:blipFill>
                        <pic:spPr bwMode="auto">
                          <a:xfrm>
                            <a:off x="0" y="0"/>
                            <a:ext cx="922501" cy="1476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58B23E37"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4F9ADA26" wp14:editId="1D93AF4E">
                  <wp:extent cx="957428" cy="1440000"/>
                  <wp:effectExtent l="0" t="0" r="0" b="825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d.JPG"/>
                          <pic:cNvPicPr/>
                        </pic:nvPicPr>
                        <pic:blipFill rotWithShape="1">
                          <a:blip r:embed="rId134" cstate="print">
                            <a:extLst>
                              <a:ext uri="{28A0092B-C50C-407E-A947-70E740481C1C}">
                                <a14:useLocalDpi xmlns:a14="http://schemas.microsoft.com/office/drawing/2010/main" val="0"/>
                              </a:ext>
                            </a:extLst>
                          </a:blip>
                          <a:srcRect l="4088" r="3530"/>
                          <a:stretch/>
                        </pic:blipFill>
                        <pic:spPr bwMode="auto">
                          <a:xfrm>
                            <a:off x="0" y="0"/>
                            <a:ext cx="957428"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6" w:type="dxa"/>
            <w:vAlign w:val="center"/>
          </w:tcPr>
          <w:p w14:paraId="4909ABAE"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295EE7E2" wp14:editId="45B8F251">
                  <wp:extent cx="989150" cy="1476000"/>
                  <wp:effectExtent l="0" t="0" r="1905"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e.JPG"/>
                          <pic:cNvPicPr/>
                        </pic:nvPicPr>
                        <pic:blipFill rotWithShape="1">
                          <a:blip r:embed="rId135" cstate="print">
                            <a:extLst>
                              <a:ext uri="{28A0092B-C50C-407E-A947-70E740481C1C}">
                                <a14:useLocalDpi xmlns:a14="http://schemas.microsoft.com/office/drawing/2010/main" val="0"/>
                              </a:ext>
                            </a:extLst>
                          </a:blip>
                          <a:srcRect l="4266" r="4719"/>
                          <a:stretch/>
                        </pic:blipFill>
                        <pic:spPr bwMode="auto">
                          <a:xfrm>
                            <a:off x="0" y="0"/>
                            <a:ext cx="989150" cy="1476000"/>
                          </a:xfrm>
                          <a:prstGeom prst="rect">
                            <a:avLst/>
                          </a:prstGeom>
                          <a:ln>
                            <a:noFill/>
                          </a:ln>
                          <a:extLst>
                            <a:ext uri="{53640926-AAD7-44D8-BBD7-CCE9431645EC}">
                              <a14:shadowObscured xmlns:a14="http://schemas.microsoft.com/office/drawing/2010/main"/>
                            </a:ext>
                          </a:extLst>
                        </pic:spPr>
                      </pic:pic>
                    </a:graphicData>
                  </a:graphic>
                </wp:inline>
              </w:drawing>
            </w:r>
          </w:p>
        </w:tc>
      </w:tr>
      <w:tr w:rsidR="00FD6AE4" w14:paraId="18C1E48F" w14:textId="77777777" w:rsidTr="00F45889">
        <w:trPr>
          <w:jc w:val="center"/>
        </w:trPr>
        <w:tc>
          <w:tcPr>
            <w:tcW w:w="1665" w:type="dxa"/>
          </w:tcPr>
          <w:p w14:paraId="52760687" w14:textId="77777777" w:rsidR="00FD6AE4" w:rsidRDefault="00384789" w:rsidP="00FD6AE4">
            <w:pPr>
              <w:pStyle w:val="Listenabsatz"/>
              <w:autoSpaceDE w:val="0"/>
              <w:autoSpaceDN w:val="0"/>
              <w:adjustRightInd w:val="0"/>
              <w:ind w:left="0"/>
              <w:jc w:val="center"/>
              <w:rPr>
                <w:rFonts w:cs="Calibri"/>
                <w:lang w:val="en-US" w:eastAsia="en-GB"/>
              </w:rPr>
            </w:pPr>
            <w:r>
              <w:rPr>
                <w:rFonts w:cs="Calibri"/>
                <w:lang w:val="en-US" w:eastAsia="en-GB"/>
              </w:rPr>
              <w:t>a,</w:t>
            </w:r>
          </w:p>
        </w:tc>
        <w:tc>
          <w:tcPr>
            <w:tcW w:w="1665" w:type="dxa"/>
          </w:tcPr>
          <w:p w14:paraId="14E55637" w14:textId="77777777" w:rsidR="00FD6AE4" w:rsidRDefault="00384789" w:rsidP="00FD6AE4">
            <w:pPr>
              <w:pStyle w:val="Listenabsatz"/>
              <w:autoSpaceDE w:val="0"/>
              <w:autoSpaceDN w:val="0"/>
              <w:adjustRightInd w:val="0"/>
              <w:ind w:left="0"/>
              <w:jc w:val="center"/>
              <w:rPr>
                <w:rFonts w:cs="Calibri"/>
                <w:lang w:val="en-US" w:eastAsia="en-GB"/>
              </w:rPr>
            </w:pPr>
            <w:r>
              <w:rPr>
                <w:rFonts w:cs="Calibri"/>
                <w:lang w:val="en-US" w:eastAsia="en-GB"/>
              </w:rPr>
              <w:t>b,</w:t>
            </w:r>
          </w:p>
        </w:tc>
        <w:tc>
          <w:tcPr>
            <w:tcW w:w="1665" w:type="dxa"/>
          </w:tcPr>
          <w:p w14:paraId="3D294868" w14:textId="77777777" w:rsidR="00FD6AE4" w:rsidRDefault="00384789" w:rsidP="00FD6AE4">
            <w:pPr>
              <w:pStyle w:val="Listenabsatz"/>
              <w:autoSpaceDE w:val="0"/>
              <w:autoSpaceDN w:val="0"/>
              <w:adjustRightInd w:val="0"/>
              <w:ind w:left="0"/>
              <w:jc w:val="center"/>
              <w:rPr>
                <w:rFonts w:cs="Calibri"/>
                <w:lang w:val="en-US" w:eastAsia="en-GB"/>
              </w:rPr>
            </w:pPr>
            <w:r>
              <w:rPr>
                <w:rFonts w:cs="Calibri"/>
                <w:lang w:val="en-US" w:eastAsia="en-GB"/>
              </w:rPr>
              <w:t>c,</w:t>
            </w:r>
          </w:p>
        </w:tc>
        <w:tc>
          <w:tcPr>
            <w:tcW w:w="1665" w:type="dxa"/>
          </w:tcPr>
          <w:p w14:paraId="73CBA21B" w14:textId="77777777" w:rsidR="00FD6AE4" w:rsidRDefault="00445F8E" w:rsidP="00FD6AE4">
            <w:pPr>
              <w:pStyle w:val="Listenabsatz"/>
              <w:autoSpaceDE w:val="0"/>
              <w:autoSpaceDN w:val="0"/>
              <w:adjustRightInd w:val="0"/>
              <w:ind w:left="0"/>
              <w:jc w:val="center"/>
              <w:rPr>
                <w:rFonts w:cs="Calibri"/>
                <w:lang w:val="en-US" w:eastAsia="en-GB"/>
              </w:rPr>
            </w:pPr>
            <w:r>
              <w:rPr>
                <w:rFonts w:cs="Calibri"/>
                <w:lang w:val="en-US" w:eastAsia="en-GB"/>
              </w:rPr>
              <w:t xml:space="preserve"> </w:t>
            </w:r>
            <w:r w:rsidR="00384789">
              <w:rPr>
                <w:rFonts w:cs="Calibri"/>
                <w:lang w:val="en-US" w:eastAsia="en-GB"/>
              </w:rPr>
              <w:t>d,</w:t>
            </w:r>
          </w:p>
        </w:tc>
        <w:tc>
          <w:tcPr>
            <w:tcW w:w="1666" w:type="dxa"/>
          </w:tcPr>
          <w:p w14:paraId="6616EE53" w14:textId="77777777" w:rsidR="00FD6AE4" w:rsidRDefault="00445F8E" w:rsidP="00FD6AE4">
            <w:pPr>
              <w:pStyle w:val="Listenabsatz"/>
              <w:autoSpaceDE w:val="0"/>
              <w:autoSpaceDN w:val="0"/>
              <w:adjustRightInd w:val="0"/>
              <w:ind w:left="0"/>
              <w:jc w:val="center"/>
              <w:rPr>
                <w:rFonts w:cs="Calibri"/>
                <w:lang w:val="en-US" w:eastAsia="en-GB"/>
              </w:rPr>
            </w:pPr>
            <w:r>
              <w:rPr>
                <w:rFonts w:cs="Calibri"/>
                <w:lang w:val="en-US" w:eastAsia="en-GB"/>
              </w:rPr>
              <w:t xml:space="preserve">    </w:t>
            </w:r>
            <w:r w:rsidR="00384789">
              <w:rPr>
                <w:rFonts w:cs="Calibri"/>
                <w:lang w:val="en-US" w:eastAsia="en-GB"/>
              </w:rPr>
              <w:t>e,</w:t>
            </w:r>
          </w:p>
        </w:tc>
      </w:tr>
    </w:tbl>
    <w:p w14:paraId="616A05D5" w14:textId="77777777" w:rsidR="00FD6AE4" w:rsidRDefault="00FD6AE4" w:rsidP="00503C9E">
      <w:pPr>
        <w:pStyle w:val="Listenabsatz"/>
        <w:autoSpaceDE w:val="0"/>
        <w:autoSpaceDN w:val="0"/>
        <w:adjustRightInd w:val="0"/>
        <w:ind w:left="567"/>
        <w:rPr>
          <w:rFonts w:cs="Calibri"/>
          <w:lang w:val="en-US" w:eastAsia="en-GB"/>
        </w:rPr>
      </w:pP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1"/>
        <w:gridCol w:w="1598"/>
        <w:gridCol w:w="1626"/>
        <w:gridCol w:w="1836"/>
        <w:gridCol w:w="1425"/>
      </w:tblGrid>
      <w:tr w:rsidR="00F45889" w14:paraId="6EF5F1B7" w14:textId="77777777" w:rsidTr="00F45889">
        <w:trPr>
          <w:jc w:val="center"/>
        </w:trPr>
        <w:tc>
          <w:tcPr>
            <w:tcW w:w="1841" w:type="dxa"/>
            <w:vAlign w:val="center"/>
          </w:tcPr>
          <w:p w14:paraId="3B6EABF3"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4F59409D" wp14:editId="6334E2FE">
                  <wp:extent cx="1032032" cy="1476000"/>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f.JPG"/>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1032032" cy="1476000"/>
                          </a:xfrm>
                          <a:prstGeom prst="rect">
                            <a:avLst/>
                          </a:prstGeom>
                        </pic:spPr>
                      </pic:pic>
                    </a:graphicData>
                  </a:graphic>
                </wp:inline>
              </w:drawing>
            </w:r>
          </w:p>
        </w:tc>
        <w:tc>
          <w:tcPr>
            <w:tcW w:w="1598" w:type="dxa"/>
            <w:vAlign w:val="center"/>
          </w:tcPr>
          <w:p w14:paraId="1FC74E83"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4F65BE22" wp14:editId="7EF514BE">
                  <wp:extent cx="806657" cy="1404000"/>
                  <wp:effectExtent l="0" t="0" r="0" b="571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g.JPG"/>
                          <pic:cNvPicPr/>
                        </pic:nvPicPr>
                        <pic:blipFill rotWithShape="1">
                          <a:blip r:embed="rId137" cstate="print">
                            <a:extLst>
                              <a:ext uri="{28A0092B-C50C-407E-A947-70E740481C1C}">
                                <a14:useLocalDpi xmlns:a14="http://schemas.microsoft.com/office/drawing/2010/main" val="0"/>
                              </a:ext>
                            </a:extLst>
                          </a:blip>
                          <a:srcRect t="3208"/>
                          <a:stretch/>
                        </pic:blipFill>
                        <pic:spPr bwMode="auto">
                          <a:xfrm>
                            <a:off x="0" y="0"/>
                            <a:ext cx="806657" cy="1404000"/>
                          </a:xfrm>
                          <a:prstGeom prst="rect">
                            <a:avLst/>
                          </a:prstGeom>
                          <a:ln>
                            <a:noFill/>
                          </a:ln>
                          <a:extLst>
                            <a:ext uri="{53640926-AAD7-44D8-BBD7-CCE9431645EC}">
                              <a14:shadowObscured xmlns:a14="http://schemas.microsoft.com/office/drawing/2010/main"/>
                            </a:ext>
                          </a:extLst>
                        </pic:spPr>
                      </pic:pic>
                    </a:graphicData>
                  </a:graphic>
                </wp:inline>
              </w:drawing>
            </w:r>
          </w:p>
        </w:tc>
        <w:tc>
          <w:tcPr>
            <w:tcW w:w="1626" w:type="dxa"/>
            <w:vAlign w:val="center"/>
          </w:tcPr>
          <w:p w14:paraId="3C1BCB23"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502347AE" wp14:editId="1B29C180">
                  <wp:extent cx="894193" cy="1440000"/>
                  <wp:effectExtent l="0" t="0" r="1270" b="825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h.JPG"/>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894193" cy="1440000"/>
                          </a:xfrm>
                          <a:prstGeom prst="rect">
                            <a:avLst/>
                          </a:prstGeom>
                        </pic:spPr>
                      </pic:pic>
                    </a:graphicData>
                  </a:graphic>
                </wp:inline>
              </w:drawing>
            </w:r>
          </w:p>
        </w:tc>
        <w:tc>
          <w:tcPr>
            <w:tcW w:w="1836" w:type="dxa"/>
            <w:vAlign w:val="center"/>
          </w:tcPr>
          <w:p w14:paraId="114CC580"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305352D3" wp14:editId="2BF1045F">
                  <wp:extent cx="1028291" cy="1112808"/>
                  <wp:effectExtent l="0" t="0" r="635"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i.JPG"/>
                          <pic:cNvPicPr/>
                        </pic:nvPicPr>
                        <pic:blipFill>
                          <a:blip r:embed="rId139">
                            <a:extLst>
                              <a:ext uri="{28A0092B-C50C-407E-A947-70E740481C1C}">
                                <a14:useLocalDpi xmlns:a14="http://schemas.microsoft.com/office/drawing/2010/main" val="0"/>
                              </a:ext>
                            </a:extLst>
                          </a:blip>
                          <a:stretch>
                            <a:fillRect/>
                          </a:stretch>
                        </pic:blipFill>
                        <pic:spPr>
                          <a:xfrm>
                            <a:off x="0" y="0"/>
                            <a:ext cx="1029181" cy="1113771"/>
                          </a:xfrm>
                          <a:prstGeom prst="rect">
                            <a:avLst/>
                          </a:prstGeom>
                        </pic:spPr>
                      </pic:pic>
                    </a:graphicData>
                  </a:graphic>
                </wp:inline>
              </w:drawing>
            </w:r>
          </w:p>
        </w:tc>
        <w:tc>
          <w:tcPr>
            <w:tcW w:w="1425" w:type="dxa"/>
          </w:tcPr>
          <w:p w14:paraId="4941736D" w14:textId="77777777" w:rsidR="00F45889" w:rsidRDefault="00F45889" w:rsidP="007D6B05">
            <w:pPr>
              <w:pStyle w:val="Listenabsatz"/>
              <w:autoSpaceDE w:val="0"/>
              <w:autoSpaceDN w:val="0"/>
              <w:adjustRightInd w:val="0"/>
              <w:ind w:left="0"/>
              <w:jc w:val="center"/>
              <w:rPr>
                <w:rFonts w:cs="Calibri"/>
                <w:lang w:val="en-US" w:eastAsia="en-GB"/>
              </w:rPr>
            </w:pPr>
          </w:p>
        </w:tc>
      </w:tr>
      <w:tr w:rsidR="00494CB4" w14:paraId="505B6110" w14:textId="77777777" w:rsidTr="00F45889">
        <w:trPr>
          <w:jc w:val="center"/>
        </w:trPr>
        <w:tc>
          <w:tcPr>
            <w:tcW w:w="1841" w:type="dxa"/>
            <w:vAlign w:val="center"/>
          </w:tcPr>
          <w:p w14:paraId="6C46E081" w14:textId="77777777" w:rsidR="00494CB4" w:rsidRDefault="00494CB4" w:rsidP="00F45889">
            <w:pPr>
              <w:pStyle w:val="Listenabsatz"/>
              <w:autoSpaceDE w:val="0"/>
              <w:autoSpaceDN w:val="0"/>
              <w:adjustRightInd w:val="0"/>
              <w:ind w:left="0"/>
              <w:jc w:val="center"/>
              <w:rPr>
                <w:rFonts w:cs="Calibri"/>
                <w:lang w:val="en-US" w:eastAsia="en-GB"/>
              </w:rPr>
            </w:pPr>
            <w:r>
              <w:rPr>
                <w:rFonts w:cs="Calibri"/>
                <w:lang w:val="en-US" w:eastAsia="en-GB"/>
              </w:rPr>
              <w:t>f,</w:t>
            </w:r>
          </w:p>
        </w:tc>
        <w:tc>
          <w:tcPr>
            <w:tcW w:w="1598" w:type="dxa"/>
            <w:vAlign w:val="center"/>
          </w:tcPr>
          <w:p w14:paraId="761FABC6" w14:textId="77777777" w:rsidR="00494CB4" w:rsidRDefault="00494CB4" w:rsidP="00F45889">
            <w:pPr>
              <w:pStyle w:val="Listenabsatz"/>
              <w:autoSpaceDE w:val="0"/>
              <w:autoSpaceDN w:val="0"/>
              <w:adjustRightInd w:val="0"/>
              <w:ind w:left="0"/>
              <w:jc w:val="center"/>
              <w:rPr>
                <w:rFonts w:cs="Calibri"/>
                <w:lang w:val="en-US" w:eastAsia="en-GB"/>
              </w:rPr>
            </w:pPr>
            <w:r>
              <w:rPr>
                <w:rFonts w:cs="Calibri"/>
                <w:lang w:val="en-US" w:eastAsia="en-GB"/>
              </w:rPr>
              <w:t>g,</w:t>
            </w:r>
          </w:p>
        </w:tc>
        <w:tc>
          <w:tcPr>
            <w:tcW w:w="1626" w:type="dxa"/>
            <w:vAlign w:val="center"/>
          </w:tcPr>
          <w:p w14:paraId="380DAEF6" w14:textId="77777777" w:rsidR="00494CB4" w:rsidRDefault="00471820" w:rsidP="00F45889">
            <w:pPr>
              <w:pStyle w:val="Listenabsatz"/>
              <w:autoSpaceDE w:val="0"/>
              <w:autoSpaceDN w:val="0"/>
              <w:adjustRightInd w:val="0"/>
              <w:ind w:left="0"/>
              <w:jc w:val="center"/>
              <w:rPr>
                <w:rFonts w:cs="Calibri"/>
                <w:lang w:val="en-US" w:eastAsia="en-GB"/>
              </w:rPr>
            </w:pPr>
            <w:r>
              <w:rPr>
                <w:rFonts w:cs="Calibri"/>
                <w:lang w:val="en-US" w:eastAsia="en-GB"/>
              </w:rPr>
              <w:t>h</w:t>
            </w:r>
            <w:r w:rsidR="00494CB4">
              <w:rPr>
                <w:rFonts w:cs="Calibri"/>
                <w:lang w:val="en-US" w:eastAsia="en-GB"/>
              </w:rPr>
              <w:t>,</w:t>
            </w:r>
          </w:p>
        </w:tc>
        <w:tc>
          <w:tcPr>
            <w:tcW w:w="1836" w:type="dxa"/>
            <w:vAlign w:val="center"/>
          </w:tcPr>
          <w:p w14:paraId="7FFDD9B9" w14:textId="77777777" w:rsidR="00494CB4" w:rsidRDefault="00494CB4" w:rsidP="00F45889">
            <w:pPr>
              <w:pStyle w:val="Listenabsatz"/>
              <w:autoSpaceDE w:val="0"/>
              <w:autoSpaceDN w:val="0"/>
              <w:adjustRightInd w:val="0"/>
              <w:ind w:left="0"/>
              <w:jc w:val="center"/>
              <w:rPr>
                <w:rFonts w:cs="Calibri"/>
                <w:lang w:val="en-US" w:eastAsia="en-GB"/>
              </w:rPr>
            </w:pPr>
            <w:r>
              <w:rPr>
                <w:rFonts w:cs="Calibri"/>
                <w:lang w:val="en-US" w:eastAsia="en-GB"/>
              </w:rPr>
              <w:t>i,</w:t>
            </w:r>
          </w:p>
        </w:tc>
        <w:tc>
          <w:tcPr>
            <w:tcW w:w="1425" w:type="dxa"/>
          </w:tcPr>
          <w:p w14:paraId="48967D8D" w14:textId="77777777" w:rsidR="00494CB4" w:rsidRDefault="00494CB4" w:rsidP="007D6B05">
            <w:pPr>
              <w:pStyle w:val="Listenabsatz"/>
              <w:autoSpaceDE w:val="0"/>
              <w:autoSpaceDN w:val="0"/>
              <w:adjustRightInd w:val="0"/>
              <w:ind w:left="0"/>
              <w:jc w:val="center"/>
              <w:rPr>
                <w:rFonts w:cs="Calibri"/>
                <w:lang w:val="en-US" w:eastAsia="en-GB"/>
              </w:rPr>
            </w:pPr>
          </w:p>
        </w:tc>
      </w:tr>
    </w:tbl>
    <w:p w14:paraId="5CA790A8" w14:textId="77777777" w:rsidR="00494CB4" w:rsidRPr="00EA5B23" w:rsidRDefault="00494CB4" w:rsidP="00503C9E">
      <w:pPr>
        <w:pStyle w:val="Listenabsatz"/>
        <w:autoSpaceDE w:val="0"/>
        <w:autoSpaceDN w:val="0"/>
        <w:adjustRightInd w:val="0"/>
        <w:ind w:left="567"/>
        <w:rPr>
          <w:rFonts w:cs="Calibri"/>
          <w:lang w:val="en-US" w:eastAsia="en-GB"/>
        </w:rPr>
      </w:pPr>
    </w:p>
    <w:p w14:paraId="236561D0" w14:textId="77777777" w:rsidR="00EA5B23" w:rsidRPr="00EA5B23" w:rsidRDefault="00EA5B23" w:rsidP="00B90690">
      <w:pPr>
        <w:pStyle w:val="Listenabsatz"/>
        <w:numPr>
          <w:ilvl w:val="0"/>
          <w:numId w:val="45"/>
        </w:numPr>
        <w:autoSpaceDE w:val="0"/>
        <w:autoSpaceDN w:val="0"/>
        <w:adjustRightInd w:val="0"/>
        <w:rPr>
          <w:rFonts w:cs="Calibri"/>
          <w:lang w:val="en-US" w:eastAsia="en-GB"/>
        </w:rPr>
      </w:pPr>
      <w:r w:rsidRPr="00EA5B23">
        <w:rPr>
          <w:rStyle w:val="elementdeftypeChar"/>
          <w:lang w:eastAsia="en-GB"/>
        </w:rPr>
        <w:t>shaft_diameter</w:t>
      </w:r>
      <w:r w:rsidRPr="00EA5B23">
        <w:rPr>
          <w:rFonts w:cs="Calibri"/>
          <w:lang w:val="en-US" w:eastAsia="en-GB"/>
        </w:rPr>
        <w:t>: the diameter of the shaft of the</w:t>
      </w:r>
      <w:r>
        <w:rPr>
          <w:rFonts w:cs="Calibri"/>
          <w:lang w:val="en-US" w:eastAsia="en-GB"/>
        </w:rPr>
        <w:t xml:space="preserve"> </w:t>
      </w:r>
      <w:r w:rsidRPr="00EA5B23">
        <w:rPr>
          <w:rFonts w:cs="Calibri"/>
          <w:lang w:val="en-US" w:eastAsia="en-GB"/>
        </w:rPr>
        <w:t>(unmounted) nail.</w:t>
      </w:r>
    </w:p>
    <w:p w14:paraId="036627CE" w14:textId="77777777" w:rsidR="00EA5B23" w:rsidRPr="00EA5B23" w:rsidRDefault="00EA5B23" w:rsidP="00B90690">
      <w:pPr>
        <w:pStyle w:val="Listenabsatz"/>
        <w:numPr>
          <w:ilvl w:val="0"/>
          <w:numId w:val="45"/>
        </w:numPr>
        <w:autoSpaceDE w:val="0"/>
        <w:autoSpaceDN w:val="0"/>
        <w:adjustRightInd w:val="0"/>
        <w:rPr>
          <w:rFonts w:cs="Calibri"/>
          <w:lang w:val="en-US" w:eastAsia="en-GB"/>
        </w:rPr>
      </w:pPr>
      <w:r w:rsidRPr="00EA5B23">
        <w:rPr>
          <w:rStyle w:val="elementdeftypeChar"/>
        </w:rPr>
        <w:t>length</w:t>
      </w:r>
      <w:r w:rsidRPr="00EA5B23">
        <w:rPr>
          <w:rFonts w:cs="Calibri"/>
          <w:lang w:val="en-US" w:eastAsia="en-GB"/>
        </w:rPr>
        <w:t xml:space="preserve">: </w:t>
      </w:r>
      <w:r w:rsidR="00DF53CF">
        <w:rPr>
          <w:rFonts w:cs="Calibri"/>
          <w:lang w:val="en-US" w:eastAsia="en-GB"/>
        </w:rPr>
        <w:t xml:space="preserve">is the overall length of the </w:t>
      </w:r>
      <w:r w:rsidRPr="00EA5B23">
        <w:rPr>
          <w:rFonts w:cs="Calibri"/>
          <w:lang w:val="en-US" w:eastAsia="en-GB"/>
        </w:rPr>
        <w:t>nail.</w:t>
      </w:r>
    </w:p>
    <w:p w14:paraId="0111C901" w14:textId="77777777" w:rsidR="00EA5B23" w:rsidRPr="00EA5B23" w:rsidRDefault="00EA5B23" w:rsidP="00B90690">
      <w:pPr>
        <w:pStyle w:val="Listenabsatz"/>
        <w:numPr>
          <w:ilvl w:val="0"/>
          <w:numId w:val="45"/>
        </w:numPr>
        <w:autoSpaceDE w:val="0"/>
        <w:autoSpaceDN w:val="0"/>
        <w:adjustRightInd w:val="0"/>
        <w:rPr>
          <w:rFonts w:cs="Calibri"/>
          <w:lang w:val="en-US" w:eastAsia="en-GB"/>
        </w:rPr>
      </w:pPr>
      <w:r w:rsidRPr="00EA5B23">
        <w:rPr>
          <w:rStyle w:val="elementdeftypeChar"/>
        </w:rPr>
        <w:t>cylinder_length</w:t>
      </w:r>
      <w:r w:rsidRPr="00EA5B23">
        <w:rPr>
          <w:rFonts w:cs="Calibri"/>
          <w:lang w:val="en-US" w:eastAsia="en-GB"/>
        </w:rPr>
        <w:t>: the length of the cylindrical part of the</w:t>
      </w:r>
      <w:r>
        <w:rPr>
          <w:rFonts w:cs="Calibri"/>
          <w:lang w:val="en-US" w:eastAsia="en-GB"/>
        </w:rPr>
        <w:t xml:space="preserve"> </w:t>
      </w:r>
      <w:r w:rsidRPr="00EA5B23">
        <w:rPr>
          <w:rFonts w:cs="Calibri"/>
          <w:lang w:val="en-US" w:eastAsia="en-GB"/>
        </w:rPr>
        <w:t>nail</w:t>
      </w:r>
      <w:r>
        <w:rPr>
          <w:rFonts w:cs="Calibri"/>
          <w:lang w:val="en-US" w:eastAsia="en-GB"/>
        </w:rPr>
        <w:t xml:space="preserve"> </w:t>
      </w:r>
      <w:r w:rsidR="00C83561">
        <w:rPr>
          <w:rFonts w:cs="Calibri"/>
          <w:lang w:val="en-US" w:eastAsia="en-GB"/>
        </w:rPr>
        <w:t>shaft</w:t>
      </w:r>
      <w:r w:rsidRPr="00EA5B23">
        <w:rPr>
          <w:rFonts w:cs="Calibri"/>
          <w:lang w:val="en-US" w:eastAsia="en-GB"/>
        </w:rPr>
        <w:t>.</w:t>
      </w:r>
    </w:p>
    <w:p w14:paraId="2258E390" w14:textId="77777777" w:rsidR="00EA5B23" w:rsidRPr="00C83561" w:rsidRDefault="00EA5B23" w:rsidP="00B90690">
      <w:pPr>
        <w:pStyle w:val="Listenabsatz"/>
        <w:numPr>
          <w:ilvl w:val="0"/>
          <w:numId w:val="45"/>
        </w:numPr>
        <w:autoSpaceDE w:val="0"/>
        <w:autoSpaceDN w:val="0"/>
        <w:adjustRightInd w:val="0"/>
        <w:rPr>
          <w:rFonts w:cs="Calibri"/>
          <w:lang w:val="en-US" w:eastAsia="en-GB"/>
        </w:rPr>
      </w:pPr>
      <w:r w:rsidRPr="00C83561">
        <w:rPr>
          <w:rStyle w:val="elementdeftypeChar"/>
        </w:rPr>
        <w:t>head_diameter</w:t>
      </w:r>
      <w:r w:rsidRPr="00C83561">
        <w:rPr>
          <w:rFonts w:cs="Calibri"/>
          <w:lang w:val="en-US" w:eastAsia="en-GB"/>
        </w:rPr>
        <w:t>: the diameter of the head of the nail.</w:t>
      </w:r>
    </w:p>
    <w:p w14:paraId="471EC7A1" w14:textId="77777777" w:rsidR="00EA5B23" w:rsidRPr="00C83561" w:rsidRDefault="00EA5B23" w:rsidP="00B90690">
      <w:pPr>
        <w:pStyle w:val="Listenabsatz"/>
        <w:numPr>
          <w:ilvl w:val="0"/>
          <w:numId w:val="45"/>
        </w:numPr>
        <w:autoSpaceDE w:val="0"/>
        <w:autoSpaceDN w:val="0"/>
        <w:adjustRightInd w:val="0"/>
        <w:rPr>
          <w:rFonts w:cs="Calibri"/>
          <w:lang w:val="en-US" w:eastAsia="en-GB"/>
        </w:rPr>
      </w:pPr>
      <w:r w:rsidRPr="00C83561">
        <w:rPr>
          <w:rStyle w:val="elementdeftypeChar"/>
          <w:lang w:eastAsia="en-GB"/>
        </w:rPr>
        <w:t>head_height</w:t>
      </w:r>
      <w:r w:rsidRPr="00C83561">
        <w:rPr>
          <w:rFonts w:cs="Calibri"/>
          <w:lang w:val="en-US" w:eastAsia="en-GB"/>
        </w:rPr>
        <w:t xml:space="preserve">: the height of the </w:t>
      </w:r>
      <w:r w:rsidR="00C83561">
        <w:rPr>
          <w:rFonts w:cs="Calibri"/>
          <w:lang w:val="en-US" w:eastAsia="en-GB"/>
        </w:rPr>
        <w:t xml:space="preserve">nail </w:t>
      </w:r>
      <w:r w:rsidRPr="00C83561">
        <w:rPr>
          <w:rFonts w:cs="Calibri"/>
          <w:lang w:val="en-US" w:eastAsia="en-GB"/>
        </w:rPr>
        <w:t>head.</w:t>
      </w:r>
    </w:p>
    <w:p w14:paraId="02DD594D" w14:textId="77777777" w:rsidR="00A91E71" w:rsidRDefault="00A91E71" w:rsidP="00B90690">
      <w:pPr>
        <w:pStyle w:val="Listenabsatz"/>
        <w:numPr>
          <w:ilvl w:val="0"/>
          <w:numId w:val="45"/>
        </w:numPr>
        <w:autoSpaceDE w:val="0"/>
        <w:autoSpaceDN w:val="0"/>
        <w:adjustRightInd w:val="0"/>
        <w:jc w:val="both"/>
        <w:rPr>
          <w:rFonts w:cs="Calibri"/>
          <w:lang w:val="en-US" w:eastAsia="en-GB"/>
        </w:rPr>
      </w:pPr>
      <w:r>
        <w:rPr>
          <w:rStyle w:val="elementdeftypeChar"/>
        </w:rPr>
        <w:t>shear_strength</w:t>
      </w:r>
      <w:r w:rsidRPr="00276BF4">
        <w:rPr>
          <w:rFonts w:cs="Calibri"/>
          <w:lang w:val="en-US" w:eastAsia="en-GB"/>
        </w:rPr>
        <w:t>:</w:t>
      </w:r>
      <w:r>
        <w:rPr>
          <w:rFonts w:cs="Calibri"/>
          <w:lang w:val="en-US" w:eastAsia="en-GB"/>
        </w:rPr>
        <w:t xml:space="preserve"> </w:t>
      </w:r>
      <w:r w:rsidRPr="00276BF4">
        <w:rPr>
          <w:lang w:val="en-US"/>
        </w:rPr>
        <w:t xml:space="preserve">Shear failure where the </w:t>
      </w:r>
      <w:r>
        <w:rPr>
          <w:lang w:val="en-US"/>
        </w:rPr>
        <w:t>joint fails by shearing a hole i</w:t>
      </w:r>
      <w:r w:rsidRPr="00276BF4">
        <w:rPr>
          <w:lang w:val="en-US"/>
        </w:rPr>
        <w:t xml:space="preserve">n the </w:t>
      </w:r>
      <w:r>
        <w:rPr>
          <w:lang w:val="en-US"/>
        </w:rPr>
        <w:t>cover part</w:t>
      </w:r>
      <w:r w:rsidRPr="00276BF4">
        <w:rPr>
          <w:lang w:val="en-US"/>
        </w:rPr>
        <w:t xml:space="preserve"> side material.</w:t>
      </w:r>
      <w:r>
        <w:rPr>
          <w:lang w:val="en-US"/>
        </w:rPr>
        <w:t xml:space="preserve"> It is defined as maximum measured force during the test process.</w:t>
      </w:r>
    </w:p>
    <w:p w14:paraId="00B786B0" w14:textId="77777777" w:rsidR="00A91E71" w:rsidRPr="004B1D32" w:rsidRDefault="00A91E71" w:rsidP="00B90690">
      <w:pPr>
        <w:pStyle w:val="Listenabsatz"/>
        <w:numPr>
          <w:ilvl w:val="0"/>
          <w:numId w:val="45"/>
        </w:numPr>
        <w:autoSpaceDE w:val="0"/>
        <w:autoSpaceDN w:val="0"/>
        <w:adjustRightInd w:val="0"/>
        <w:jc w:val="both"/>
        <w:rPr>
          <w:rFonts w:cs="Calibri"/>
          <w:lang w:val="en-US" w:eastAsia="en-GB"/>
        </w:rPr>
      </w:pPr>
      <w:r>
        <w:rPr>
          <w:rStyle w:val="elementdeftypeChar"/>
        </w:rPr>
        <w:t>peel_strength</w:t>
      </w:r>
      <w:r w:rsidRPr="00276BF4">
        <w:rPr>
          <w:rFonts w:cs="Calibri"/>
          <w:lang w:val="en-US" w:eastAsia="en-GB"/>
        </w:rPr>
        <w:t>:</w:t>
      </w:r>
      <w:r>
        <w:rPr>
          <w:rFonts w:cs="Calibri"/>
          <w:lang w:val="en-US" w:eastAsia="en-GB"/>
        </w:rPr>
        <w:t xml:space="preserve"> </w:t>
      </w:r>
      <w:r w:rsidRPr="00276BF4">
        <w:rPr>
          <w:lang w:val="en-US"/>
        </w:rPr>
        <w:t>Pull failure</w:t>
      </w:r>
      <w:r>
        <w:rPr>
          <w:lang w:val="en-US"/>
        </w:rPr>
        <w:t xml:space="preserve"> in peeling test</w:t>
      </w:r>
      <w:r w:rsidRPr="00276BF4">
        <w:rPr>
          <w:lang w:val="en-US"/>
        </w:rPr>
        <w:t xml:space="preserve"> is where the joint</w:t>
      </w:r>
      <w:r>
        <w:rPr>
          <w:lang w:val="en-US"/>
        </w:rPr>
        <w:t xml:space="preserve"> i.e. nail and cover sheet</w:t>
      </w:r>
      <w:r w:rsidRPr="00276BF4">
        <w:rPr>
          <w:lang w:val="en-US"/>
        </w:rPr>
        <w:t xml:space="preserve"> pull apart leaving </w:t>
      </w:r>
      <w:r>
        <w:rPr>
          <w:lang w:val="en-US"/>
        </w:rPr>
        <w:t>the base sheet</w:t>
      </w:r>
      <w:r w:rsidRPr="00276BF4">
        <w:rPr>
          <w:lang w:val="en-US"/>
        </w:rPr>
        <w:t xml:space="preserve"> part.</w:t>
      </w:r>
      <w:r>
        <w:rPr>
          <w:lang w:val="en-US"/>
        </w:rPr>
        <w:t xml:space="preserve"> It is defined as maximum measured force during the test process.</w:t>
      </w:r>
    </w:p>
    <w:p w14:paraId="1BB6CBC2" w14:textId="77777777" w:rsidR="00EA5B23" w:rsidRPr="007973AE" w:rsidRDefault="00EA5B23" w:rsidP="00B90690">
      <w:pPr>
        <w:pStyle w:val="Listenabsatz"/>
        <w:numPr>
          <w:ilvl w:val="0"/>
          <w:numId w:val="45"/>
        </w:numPr>
        <w:autoSpaceDE w:val="0"/>
        <w:autoSpaceDN w:val="0"/>
        <w:adjustRightInd w:val="0"/>
        <w:rPr>
          <w:rFonts w:cs="Calibri"/>
          <w:lang w:val="en-US" w:eastAsia="en-GB"/>
        </w:rPr>
      </w:pPr>
      <w:r w:rsidRPr="00B60458">
        <w:rPr>
          <w:rStyle w:val="elementdeftypeChar"/>
          <w:lang w:eastAsia="en-GB"/>
        </w:rPr>
        <w:t>material</w:t>
      </w:r>
      <w:r w:rsidRPr="007973AE">
        <w:rPr>
          <w:rFonts w:cs="Calibri"/>
          <w:lang w:val="en-US" w:eastAsia="en-GB"/>
        </w:rPr>
        <w:t>: the material of the nail.</w:t>
      </w:r>
    </w:p>
    <w:p w14:paraId="4EB39654" w14:textId="77777777" w:rsidR="00EA5B23" w:rsidRPr="00B60458" w:rsidRDefault="00EA5B23" w:rsidP="00B90690">
      <w:pPr>
        <w:pStyle w:val="Listenabsatz"/>
        <w:numPr>
          <w:ilvl w:val="0"/>
          <w:numId w:val="45"/>
        </w:numPr>
        <w:autoSpaceDE w:val="0"/>
        <w:autoSpaceDN w:val="0"/>
        <w:adjustRightInd w:val="0"/>
        <w:jc w:val="both"/>
        <w:rPr>
          <w:rFonts w:cs="Calibri"/>
          <w:lang w:val="en-US" w:eastAsia="en-GB"/>
        </w:rPr>
      </w:pPr>
      <w:r w:rsidRPr="00B60458">
        <w:rPr>
          <w:rStyle w:val="elementdeftypeChar"/>
          <w:lang w:eastAsia="en-GB"/>
        </w:rPr>
        <w:t>part_code</w:t>
      </w:r>
      <w:r w:rsidRPr="00B60458">
        <w:rPr>
          <w:rFonts w:cs="Calibri"/>
          <w:lang w:val="en-US" w:eastAsia="en-GB"/>
        </w:rPr>
        <w:t>: the part code of the nail, as used e. g. in a PDM system. Frequently, it may be</w:t>
      </w:r>
      <w:r w:rsidR="00B60458" w:rsidRPr="00B60458">
        <w:rPr>
          <w:rFonts w:cs="Calibri"/>
          <w:lang w:val="en-US" w:eastAsia="en-GB"/>
        </w:rPr>
        <w:t xml:space="preserve"> </w:t>
      </w:r>
      <w:r w:rsidRPr="00B60458">
        <w:rPr>
          <w:rFonts w:cs="Calibri"/>
          <w:lang w:val="en-US" w:eastAsia="en-GB"/>
        </w:rPr>
        <w:t xml:space="preserve">convenient to use the nail norm </w:t>
      </w:r>
      <w:r w:rsidR="0038328C">
        <w:rPr>
          <w:rFonts w:cs="Calibri"/>
          <w:lang w:val="en-US" w:eastAsia="en-GB"/>
        </w:rPr>
        <w:t>(according to ISO, EN, BSW, DIN etc.</w:t>
      </w:r>
      <w:r w:rsidRPr="00B60458">
        <w:rPr>
          <w:rFonts w:cs="Calibri"/>
          <w:lang w:val="en-US" w:eastAsia="en-GB"/>
        </w:rPr>
        <w:t>) as part code.</w:t>
      </w:r>
    </w:p>
    <w:p w14:paraId="5A9AFECD" w14:textId="474B921F" w:rsidR="00EA5B23" w:rsidRDefault="00EA5B23" w:rsidP="00DB48D0">
      <w:pPr>
        <w:autoSpaceDE w:val="0"/>
        <w:autoSpaceDN w:val="0"/>
        <w:adjustRightInd w:val="0"/>
        <w:spacing w:before="120"/>
        <w:jc w:val="both"/>
        <w:rPr>
          <w:rFonts w:cs="Calibri"/>
          <w:szCs w:val="22"/>
          <w:lang w:eastAsia="en-GB"/>
        </w:rPr>
      </w:pPr>
      <w:r>
        <w:rPr>
          <w:rFonts w:cs="Calibri"/>
          <w:szCs w:val="22"/>
          <w:lang w:eastAsia="en-GB"/>
        </w:rPr>
        <w:t xml:space="preserve">There is no </w:t>
      </w:r>
      <w:r w:rsidR="00194316">
        <w:rPr>
          <w:rFonts w:cs="Calibri"/>
          <w:szCs w:val="22"/>
          <w:lang w:eastAsia="en-GB"/>
        </w:rPr>
        <w:t>"</w:t>
      </w:r>
      <w:r>
        <w:rPr>
          <w:rFonts w:cs="Calibri"/>
          <w:szCs w:val="22"/>
          <w:lang w:eastAsia="en-GB"/>
        </w:rPr>
        <w:t>base</w:t>
      </w:r>
      <w:r w:rsidR="00194316">
        <w:rPr>
          <w:rFonts w:cs="Calibri"/>
          <w:szCs w:val="22"/>
          <w:lang w:eastAsia="en-GB"/>
        </w:rPr>
        <w:t>"</w:t>
      </w:r>
      <w:r>
        <w:rPr>
          <w:rFonts w:cs="Calibri"/>
          <w:szCs w:val="22"/>
          <w:lang w:eastAsia="en-GB"/>
        </w:rPr>
        <w:t xml:space="preserve"> attribute for nails, since this information can be derived from connection direction.</w:t>
      </w:r>
    </w:p>
    <w:p w14:paraId="072DDE62" w14:textId="3E18022D" w:rsidR="002D0BA9" w:rsidRDefault="00EA5B23" w:rsidP="00037BF9">
      <w:pPr>
        <w:autoSpaceDE w:val="0"/>
        <w:autoSpaceDN w:val="0"/>
        <w:adjustRightInd w:val="0"/>
        <w:spacing w:after="0"/>
        <w:jc w:val="both"/>
        <w:rPr>
          <w:rFonts w:cs="Calibri"/>
          <w:szCs w:val="22"/>
          <w:lang w:eastAsia="en-GB"/>
        </w:rPr>
      </w:pPr>
      <w:r>
        <w:rPr>
          <w:rFonts w:cs="Calibri"/>
          <w:szCs w:val="22"/>
          <w:lang w:eastAsia="en-GB"/>
        </w:rPr>
        <w:t xml:space="preserve">If possible, a </w:t>
      </w:r>
      <w:r w:rsidR="00DB48D0" w:rsidRPr="00DB48D0">
        <w:rPr>
          <w:rStyle w:val="elementdeftypeChar"/>
        </w:rPr>
        <w:t>&lt;</w:t>
      </w:r>
      <w:r w:rsidRPr="00DB48D0">
        <w:rPr>
          <w:rStyle w:val="elementdeftypeChar"/>
        </w:rPr>
        <w:t>nail</w:t>
      </w:r>
      <w:r w:rsidR="00DB48D0" w:rsidRPr="00DB48D0">
        <w:rPr>
          <w:rStyle w:val="elementdeftypeChar"/>
        </w:rPr>
        <w:t>/&gt;</w:t>
      </w:r>
      <w:r>
        <w:rPr>
          <w:rFonts w:cs="Calibri"/>
          <w:szCs w:val="22"/>
          <w:lang w:eastAsia="en-GB"/>
        </w:rPr>
        <w:t xml:space="preserve"> should kno</w:t>
      </w:r>
      <w:r w:rsidR="00DB48D0">
        <w:rPr>
          <w:rFonts w:cs="Calibri"/>
          <w:szCs w:val="22"/>
          <w:lang w:eastAsia="en-GB"/>
        </w:rPr>
        <w:t>w the direction of fixation, i.</w:t>
      </w:r>
      <w:r>
        <w:rPr>
          <w:rFonts w:cs="Calibri"/>
          <w:szCs w:val="22"/>
          <w:lang w:eastAsia="en-GB"/>
        </w:rPr>
        <w:t xml:space="preserve">e. </w:t>
      </w:r>
      <w:r w:rsidR="00684528">
        <w:rPr>
          <w:rFonts w:cs="Calibri"/>
          <w:szCs w:val="22"/>
          <w:lang w:eastAsia="en-GB"/>
        </w:rPr>
        <w:t>possess</w:t>
      </w:r>
      <w:r>
        <w:rPr>
          <w:rFonts w:cs="Calibri"/>
          <w:szCs w:val="22"/>
          <w:lang w:eastAsia="en-GB"/>
        </w:rPr>
        <w:t xml:space="preserve"> a nested element</w:t>
      </w:r>
      <w:r w:rsidR="00DB48D0">
        <w:rPr>
          <w:rFonts w:cs="Calibri"/>
          <w:szCs w:val="22"/>
          <w:lang w:eastAsia="en-GB"/>
        </w:rPr>
        <w:t xml:space="preserve"> </w:t>
      </w:r>
      <w:r w:rsidRPr="00684528">
        <w:rPr>
          <w:rStyle w:val="elementdeftypeChar"/>
        </w:rPr>
        <w:t>&lt;normal_direction/&gt;.</w:t>
      </w:r>
      <w:r>
        <w:rPr>
          <w:rFonts w:cs="Calibri"/>
          <w:szCs w:val="22"/>
          <w:lang w:eastAsia="en-GB"/>
        </w:rPr>
        <w:t xml:space="preserve"> However, this is not mandatory in order to allow for importing incomplete</w:t>
      </w:r>
      <w:r w:rsidR="00DB48D0">
        <w:rPr>
          <w:rFonts w:cs="Calibri"/>
          <w:szCs w:val="22"/>
          <w:lang w:eastAsia="en-GB"/>
        </w:rPr>
        <w:t xml:space="preserve"> </w:t>
      </w:r>
      <w:r>
        <w:rPr>
          <w:rFonts w:cs="Calibri"/>
          <w:szCs w:val="22"/>
          <w:lang w:eastAsia="en-GB"/>
        </w:rPr>
        <w:t>data. Direction sense of</w:t>
      </w:r>
      <w:r w:rsidR="00684528">
        <w:rPr>
          <w:rFonts w:cs="Calibri"/>
          <w:szCs w:val="22"/>
          <w:lang w:eastAsia="en-GB"/>
        </w:rPr>
        <w:t xml:space="preserve"> </w:t>
      </w:r>
      <w:r w:rsidRPr="00684528">
        <w:rPr>
          <w:rStyle w:val="elementdeftypeChar"/>
        </w:rPr>
        <w:t>&lt;normal_direction/&gt;</w:t>
      </w:r>
      <w:r w:rsidRPr="00684528">
        <w:rPr>
          <w:rStyle w:val="elementdeftypeChar"/>
          <w:rFonts w:asciiTheme="minorHAnsi" w:hAnsiTheme="minorHAnsi" w:cstheme="minorHAnsi"/>
          <w:b w:val="0"/>
          <w:i w:val="0"/>
          <w:sz w:val="22"/>
        </w:rPr>
        <w:t xml:space="preserve"> </w:t>
      </w:r>
      <w:r>
        <w:rPr>
          <w:rFonts w:cs="Calibri"/>
          <w:szCs w:val="22"/>
          <w:lang w:eastAsia="en-GB"/>
        </w:rPr>
        <w:t>is from nail head to tip. The element’s definition can</w:t>
      </w:r>
      <w:r w:rsidR="00DB48D0">
        <w:rPr>
          <w:rFonts w:cs="Calibri"/>
          <w:szCs w:val="22"/>
          <w:lang w:eastAsia="en-GB"/>
        </w:rPr>
        <w:t xml:space="preserve"> </w:t>
      </w:r>
      <w:r>
        <w:rPr>
          <w:rFonts w:cs="Calibri"/>
          <w:szCs w:val="22"/>
          <w:lang w:eastAsia="en-GB"/>
        </w:rPr>
        <w:t>be found in section</w:t>
      </w:r>
      <w:r w:rsidR="00684528">
        <w:rPr>
          <w:rFonts w:cs="Calibri"/>
          <w:szCs w:val="22"/>
          <w:lang w:eastAsia="en-GB"/>
        </w:rPr>
        <w:t xml:space="preserve"> </w:t>
      </w:r>
      <w:r w:rsidR="00684528">
        <w:rPr>
          <w:rFonts w:cs="Calibri"/>
          <w:szCs w:val="22"/>
          <w:lang w:eastAsia="en-GB"/>
        </w:rPr>
        <w:fldChar w:fldCharType="begin"/>
      </w:r>
      <w:r w:rsidR="00684528">
        <w:rPr>
          <w:rFonts w:cs="Calibri"/>
          <w:szCs w:val="22"/>
          <w:lang w:eastAsia="en-GB"/>
        </w:rPr>
        <w:instrText xml:space="preserve"> REF _Ref400880511 \r \h </w:instrText>
      </w:r>
      <w:r w:rsidR="00684528">
        <w:rPr>
          <w:rFonts w:cs="Calibri"/>
          <w:szCs w:val="22"/>
          <w:lang w:eastAsia="en-GB"/>
        </w:rPr>
      </w:r>
      <w:r w:rsidR="00684528">
        <w:rPr>
          <w:rFonts w:cs="Calibri"/>
          <w:szCs w:val="22"/>
          <w:lang w:eastAsia="en-GB"/>
        </w:rPr>
        <w:fldChar w:fldCharType="separate"/>
      </w:r>
      <w:r w:rsidR="00A2710C">
        <w:rPr>
          <w:rFonts w:cs="Calibri"/>
          <w:szCs w:val="22"/>
          <w:lang w:eastAsia="en-GB"/>
        </w:rPr>
        <w:t>7.1.3</w:t>
      </w:r>
      <w:r w:rsidR="00684528">
        <w:rPr>
          <w:rFonts w:cs="Calibri"/>
          <w:szCs w:val="22"/>
          <w:lang w:eastAsia="en-GB"/>
        </w:rPr>
        <w:fldChar w:fldCharType="end"/>
      </w:r>
      <w:r>
        <w:rPr>
          <w:rFonts w:cs="Calibri"/>
          <w:szCs w:val="22"/>
          <w:lang w:eastAsia="en-GB"/>
        </w:rPr>
        <w:t>.</w:t>
      </w:r>
    </w:p>
    <w:p w14:paraId="05B91C43" w14:textId="77777777" w:rsidR="002E4896" w:rsidRDefault="002E4896" w:rsidP="002E4896">
      <w:pPr>
        <w:autoSpaceDE w:val="0"/>
        <w:autoSpaceDN w:val="0"/>
        <w:adjustRightInd w:val="0"/>
        <w:spacing w:before="120"/>
        <w:jc w:val="both"/>
        <w:rPr>
          <w:rFonts w:cs="Calibri"/>
          <w:szCs w:val="22"/>
          <w:lang w:eastAsia="en-GB"/>
        </w:rPr>
      </w:pPr>
      <w:r>
        <w:rPr>
          <w:rFonts w:cs="Calibri"/>
          <w:szCs w:val="22"/>
          <w:lang w:eastAsia="en-GB"/>
        </w:rPr>
        <w:t xml:space="preserve">The element </w:t>
      </w:r>
      <w:r w:rsidRPr="00BB135A">
        <w:rPr>
          <w:rStyle w:val="elementdeftypeChar"/>
        </w:rPr>
        <w:t>&lt;</w:t>
      </w:r>
      <w:r>
        <w:rPr>
          <w:rStyle w:val="elementdeftypeChar"/>
        </w:rPr>
        <w:t>nail</w:t>
      </w:r>
      <w:r w:rsidRPr="00BB135A">
        <w:rPr>
          <w:rStyle w:val="elementdeftypeChar"/>
        </w:rPr>
        <w:t>/&gt;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4896" w:rsidRPr="0001308F" w14:paraId="322EF492" w14:textId="77777777" w:rsidTr="007D6B05">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7DF4D5" w14:textId="77777777" w:rsidR="002E4896" w:rsidRPr="0001308F" w:rsidRDefault="002E4896" w:rsidP="007D6B05">
            <w:pPr>
              <w:keepNext/>
              <w:rPr>
                <w:b/>
                <w:i/>
              </w:rPr>
            </w:pPr>
            <w:r w:rsidRPr="0001308F">
              <w:rPr>
                <w:b/>
                <w:i/>
              </w:rPr>
              <w:lastRenderedPageBreak/>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265596" w14:textId="77777777" w:rsidR="002E4896" w:rsidRPr="0001308F" w:rsidRDefault="002E4896" w:rsidP="007D6B05">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AE3CE6" w14:textId="22AE0BA1" w:rsidR="002E4896" w:rsidRPr="0001308F" w:rsidRDefault="000E60DF" w:rsidP="007D6B05">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C63227D" w14:textId="77777777" w:rsidR="002E4896" w:rsidRPr="0001308F" w:rsidRDefault="002E4896" w:rsidP="007D6B05">
            <w:pPr>
              <w:keepNext/>
              <w:rPr>
                <w:b/>
                <w:i/>
              </w:rPr>
            </w:pPr>
            <w:r w:rsidRPr="0001308F">
              <w:rPr>
                <w:b/>
                <w:i/>
              </w:rPr>
              <w:t>Constraint</w:t>
            </w:r>
          </w:p>
        </w:tc>
      </w:tr>
      <w:tr w:rsidR="002E4896" w:rsidRPr="00226A3F" w14:paraId="49A0B05A" w14:textId="77777777" w:rsidTr="007D6B05">
        <w:trPr>
          <w:jc w:val="center"/>
        </w:trPr>
        <w:tc>
          <w:tcPr>
            <w:tcW w:w="2111" w:type="dxa"/>
            <w:shd w:val="clear" w:color="auto" w:fill="auto"/>
            <w:vAlign w:val="bottom"/>
          </w:tcPr>
          <w:p w14:paraId="4E6952E4" w14:textId="77777777" w:rsidR="002E4896" w:rsidRPr="0001308F" w:rsidRDefault="002E4896" w:rsidP="007D6B05">
            <w:pPr>
              <w:rPr>
                <w:sz w:val="20"/>
                <w:szCs w:val="20"/>
              </w:rPr>
            </w:pPr>
            <w:r>
              <w:rPr>
                <w:sz w:val="20"/>
                <w:szCs w:val="20"/>
              </w:rPr>
              <w:t>normal_direction</w:t>
            </w:r>
          </w:p>
        </w:tc>
        <w:tc>
          <w:tcPr>
            <w:tcW w:w="2268" w:type="dxa"/>
            <w:shd w:val="clear" w:color="auto" w:fill="auto"/>
            <w:vAlign w:val="bottom"/>
          </w:tcPr>
          <w:p w14:paraId="399DC41A" w14:textId="77777777" w:rsidR="002E4896" w:rsidRPr="0001308F" w:rsidRDefault="002E4896" w:rsidP="007D6B05">
            <w:pPr>
              <w:rPr>
                <w:sz w:val="20"/>
                <w:szCs w:val="20"/>
              </w:rPr>
            </w:pPr>
            <w:r>
              <w:rPr>
                <w:sz w:val="20"/>
                <w:szCs w:val="20"/>
              </w:rPr>
              <w:t>1</w:t>
            </w:r>
          </w:p>
        </w:tc>
        <w:tc>
          <w:tcPr>
            <w:tcW w:w="1276" w:type="dxa"/>
            <w:shd w:val="clear" w:color="auto" w:fill="auto"/>
            <w:vAlign w:val="bottom"/>
          </w:tcPr>
          <w:p w14:paraId="7478FA06" w14:textId="77777777" w:rsidR="002E4896" w:rsidRPr="0001308F" w:rsidRDefault="002E4896" w:rsidP="007D6B05">
            <w:pPr>
              <w:rPr>
                <w:sz w:val="20"/>
                <w:szCs w:val="20"/>
              </w:rPr>
            </w:pPr>
            <w:r>
              <w:rPr>
                <w:sz w:val="20"/>
                <w:szCs w:val="20"/>
              </w:rPr>
              <w:t>Optional</w:t>
            </w:r>
          </w:p>
        </w:tc>
        <w:tc>
          <w:tcPr>
            <w:tcW w:w="2817" w:type="dxa"/>
            <w:shd w:val="clear" w:color="auto" w:fill="auto"/>
            <w:vAlign w:val="bottom"/>
          </w:tcPr>
          <w:p w14:paraId="601CBD8D" w14:textId="4A52FA8E" w:rsidR="002E4896" w:rsidRPr="0001308F" w:rsidRDefault="009436D3" w:rsidP="007D6B05">
            <w:pPr>
              <w:rPr>
                <w:sz w:val="20"/>
                <w:szCs w:val="20"/>
              </w:rPr>
            </w:pPr>
            <w:r>
              <w:rPr>
                <w:sz w:val="20"/>
                <w:szCs w:val="20"/>
              </w:rPr>
              <w:t>-</w:t>
            </w:r>
          </w:p>
        </w:tc>
      </w:tr>
      <w:tr w:rsidR="002E4896" w:rsidRPr="00226A3F" w14:paraId="73F27478" w14:textId="77777777" w:rsidTr="007D6B05">
        <w:trPr>
          <w:jc w:val="center"/>
        </w:trPr>
        <w:tc>
          <w:tcPr>
            <w:tcW w:w="2111" w:type="dxa"/>
            <w:shd w:val="clear" w:color="auto" w:fill="auto"/>
            <w:vAlign w:val="bottom"/>
          </w:tcPr>
          <w:p w14:paraId="349A3647" w14:textId="77777777" w:rsidR="002E4896" w:rsidRPr="0001308F" w:rsidRDefault="002E4896" w:rsidP="007D6B05">
            <w:pPr>
              <w:rPr>
                <w:sz w:val="20"/>
                <w:szCs w:val="20"/>
              </w:rPr>
            </w:pPr>
            <w:r>
              <w:rPr>
                <w:sz w:val="20"/>
                <w:szCs w:val="20"/>
              </w:rPr>
              <w:t>tangential_direction</w:t>
            </w:r>
          </w:p>
        </w:tc>
        <w:tc>
          <w:tcPr>
            <w:tcW w:w="2268" w:type="dxa"/>
            <w:shd w:val="clear" w:color="auto" w:fill="auto"/>
            <w:vAlign w:val="bottom"/>
          </w:tcPr>
          <w:p w14:paraId="1B210382" w14:textId="77777777" w:rsidR="002E4896" w:rsidRPr="0001308F" w:rsidRDefault="002E4896" w:rsidP="007D6B05">
            <w:pPr>
              <w:rPr>
                <w:sz w:val="20"/>
                <w:szCs w:val="20"/>
              </w:rPr>
            </w:pPr>
            <w:r>
              <w:rPr>
                <w:sz w:val="20"/>
                <w:szCs w:val="20"/>
              </w:rPr>
              <w:t>1</w:t>
            </w:r>
          </w:p>
        </w:tc>
        <w:tc>
          <w:tcPr>
            <w:tcW w:w="1276" w:type="dxa"/>
            <w:shd w:val="clear" w:color="auto" w:fill="auto"/>
            <w:vAlign w:val="bottom"/>
          </w:tcPr>
          <w:p w14:paraId="5C90512A" w14:textId="77777777" w:rsidR="002E4896" w:rsidRPr="0001308F" w:rsidRDefault="002E4896" w:rsidP="007D6B05">
            <w:pPr>
              <w:rPr>
                <w:sz w:val="20"/>
                <w:szCs w:val="20"/>
              </w:rPr>
            </w:pPr>
            <w:r>
              <w:rPr>
                <w:sz w:val="20"/>
                <w:szCs w:val="20"/>
              </w:rPr>
              <w:t>Optional</w:t>
            </w:r>
          </w:p>
        </w:tc>
        <w:tc>
          <w:tcPr>
            <w:tcW w:w="2817" w:type="dxa"/>
            <w:shd w:val="clear" w:color="auto" w:fill="auto"/>
            <w:vAlign w:val="bottom"/>
          </w:tcPr>
          <w:p w14:paraId="2786A847" w14:textId="6C62FF09" w:rsidR="002E4896" w:rsidRPr="0001308F" w:rsidRDefault="009436D3" w:rsidP="007D6B05">
            <w:pPr>
              <w:keepNext/>
              <w:rPr>
                <w:sz w:val="20"/>
                <w:szCs w:val="20"/>
              </w:rPr>
            </w:pPr>
            <w:r>
              <w:rPr>
                <w:sz w:val="20"/>
                <w:szCs w:val="20"/>
              </w:rPr>
              <w:t>-</w:t>
            </w:r>
          </w:p>
        </w:tc>
      </w:tr>
    </w:tbl>
    <w:p w14:paraId="376B2724" w14:textId="0649AFA6" w:rsidR="002E4896" w:rsidRDefault="002E4896" w:rsidP="002E4896">
      <w:pPr>
        <w:pStyle w:val="Beschriftung"/>
        <w:spacing w:before="120"/>
      </w:pPr>
      <w:bookmarkStart w:id="1215" w:name="_Toc3566480"/>
      <w:bookmarkStart w:id="1216" w:name="_Toc34747481"/>
      <w:bookmarkStart w:id="1217" w:name="_Toc39880803"/>
      <w:r>
        <w:t xml:space="preserve">Table </w:t>
      </w:r>
      <w:r w:rsidR="00ED469A">
        <w:fldChar w:fldCharType="begin"/>
      </w:r>
      <w:r w:rsidR="00ED469A">
        <w:instrText xml:space="preserve"> SEQ Table \* ARABIC </w:instrText>
      </w:r>
      <w:r w:rsidR="00ED469A">
        <w:fldChar w:fldCharType="separate"/>
      </w:r>
      <w:r w:rsidR="00A2710C">
        <w:rPr>
          <w:noProof/>
        </w:rPr>
        <w:t>72</w:t>
      </w:r>
      <w:r w:rsidR="00ED469A">
        <w:fldChar w:fldCharType="end"/>
      </w:r>
      <w:r w:rsidRPr="00BB135A">
        <w:t xml:space="preserve">: Nested elements of element </w:t>
      </w:r>
      <w:r w:rsidRPr="00BB135A">
        <w:rPr>
          <w:rStyle w:val="elementdeftypeChar"/>
          <w:b/>
        </w:rPr>
        <w:t>&lt;</w:t>
      </w:r>
      <w:r>
        <w:rPr>
          <w:rStyle w:val="elementdeftypeChar"/>
          <w:b/>
        </w:rPr>
        <w:t>nail</w:t>
      </w:r>
      <w:r w:rsidRPr="00BB135A">
        <w:rPr>
          <w:rStyle w:val="elementdeftypeChar"/>
          <w:b/>
        </w:rPr>
        <w:t>/&gt;</w:t>
      </w:r>
      <w:bookmarkEnd w:id="1215"/>
      <w:bookmarkEnd w:id="1216"/>
      <w:bookmarkEnd w:id="1217"/>
    </w:p>
    <w:p w14:paraId="24C95A2F" w14:textId="77777777" w:rsidR="00DC6F80" w:rsidRPr="00226A3F" w:rsidRDefault="00DC6F80" w:rsidP="00DC6F80">
      <w:pPr>
        <w:pStyle w:val="Example"/>
        <w:keepNext/>
        <w:keepLines/>
      </w:pPr>
      <w:r w:rsidRPr="005F3C48">
        <w:t>Example:</w:t>
      </w:r>
      <w:r w:rsidRPr="00226A3F">
        <w:t xml:space="preserve"> </w:t>
      </w:r>
    </w:p>
    <w:p w14:paraId="5B958933" w14:textId="77777777" w:rsidR="00DC6F80" w:rsidRPr="00226A3F" w:rsidRDefault="00DC6F80" w:rsidP="00DC6F80">
      <w:pPr>
        <w:pStyle w:val="XMLCode"/>
        <w:keepNext/>
        <w:keepLines/>
      </w:pPr>
    </w:p>
    <w:p w14:paraId="12BD5859" w14:textId="3F175D14" w:rsidR="00DC6F80" w:rsidRPr="00226A3F" w:rsidRDefault="00DC6F80" w:rsidP="00DC6F80">
      <w:pPr>
        <w:pStyle w:val="XMLCode"/>
        <w:keepNext/>
        <w:keepLines/>
      </w:pPr>
      <w:r w:rsidRPr="00226A3F">
        <w:t>&lt;connection_0d label=</w:t>
      </w:r>
      <w:r w:rsidR="00194316">
        <w:t>"</w:t>
      </w:r>
      <w:r>
        <w:t>NAIL</w:t>
      </w:r>
      <w:r w:rsidRPr="00226A3F">
        <w:t>_</w:t>
      </w:r>
      <w:r>
        <w:t>100</w:t>
      </w:r>
      <w:r w:rsidR="00194316">
        <w:t>"</w:t>
      </w:r>
      <w:r w:rsidRPr="00226A3F">
        <w:t>&gt;</w:t>
      </w:r>
    </w:p>
    <w:p w14:paraId="04F31A9D" w14:textId="1D081984" w:rsidR="00DC6F80" w:rsidRDefault="00DC6F80" w:rsidP="00DC6F80">
      <w:pPr>
        <w:pStyle w:val="XMLCode"/>
        <w:keepNext/>
        <w:keepLines/>
        <w:rPr>
          <w:b/>
          <w:color w:val="0070C0"/>
        </w:rPr>
      </w:pPr>
      <w:r w:rsidRPr="00226A3F">
        <w:t xml:space="preserve">    </w:t>
      </w:r>
      <w:r w:rsidRPr="008275F2">
        <w:rPr>
          <w:b/>
          <w:color w:val="0070C0"/>
        </w:rPr>
        <w:t>&lt;</w:t>
      </w:r>
      <w:r>
        <w:rPr>
          <w:b/>
          <w:color w:val="0070C0"/>
        </w:rPr>
        <w:t>nail</w:t>
      </w:r>
      <w:r w:rsidRPr="008275F2">
        <w:rPr>
          <w:b/>
          <w:color w:val="0070C0"/>
        </w:rPr>
        <w:t xml:space="preserve"> </w:t>
      </w:r>
      <w:r w:rsidR="00DF53CF">
        <w:rPr>
          <w:b/>
          <w:color w:val="0070C0"/>
        </w:rPr>
        <w:t>shaft_diameter</w:t>
      </w:r>
      <w:r w:rsidRPr="008275F2">
        <w:rPr>
          <w:b/>
          <w:color w:val="0070C0"/>
        </w:rPr>
        <w:t>=</w:t>
      </w:r>
      <w:r w:rsidR="00194316">
        <w:rPr>
          <w:b/>
          <w:color w:val="0070C0"/>
        </w:rPr>
        <w:t>"</w:t>
      </w:r>
      <w:r w:rsidR="00DF53CF">
        <w:rPr>
          <w:b/>
          <w:color w:val="0070C0"/>
        </w:rPr>
        <w:t>10.0</w:t>
      </w:r>
      <w:r w:rsidR="00194316">
        <w:rPr>
          <w:b/>
          <w:color w:val="0070C0"/>
        </w:rPr>
        <w:t>"</w:t>
      </w:r>
      <w:r w:rsidR="00953DD2">
        <w:rPr>
          <w:b/>
          <w:color w:val="0070C0"/>
        </w:rPr>
        <w:t xml:space="preserve"> </w:t>
      </w:r>
      <w:r w:rsidR="00DF53CF">
        <w:rPr>
          <w:b/>
          <w:color w:val="0070C0"/>
        </w:rPr>
        <w:t>length</w:t>
      </w:r>
      <w:r w:rsidR="00953DD2" w:rsidRPr="008275F2">
        <w:rPr>
          <w:b/>
          <w:color w:val="0070C0"/>
        </w:rPr>
        <w:t>=</w:t>
      </w:r>
      <w:r w:rsidR="00194316">
        <w:rPr>
          <w:b/>
          <w:color w:val="0070C0"/>
        </w:rPr>
        <w:t>"</w:t>
      </w:r>
      <w:r w:rsidR="00DF53CF">
        <w:rPr>
          <w:b/>
          <w:color w:val="0070C0"/>
        </w:rPr>
        <w:t>26.0</w:t>
      </w:r>
      <w:r w:rsidR="00194316">
        <w:rPr>
          <w:b/>
          <w:color w:val="0070C0"/>
        </w:rPr>
        <w:t>"</w:t>
      </w:r>
      <w:r w:rsidR="00953DD2">
        <w:rPr>
          <w:b/>
          <w:color w:val="0070C0"/>
        </w:rPr>
        <w:t xml:space="preserve"> </w:t>
      </w:r>
      <w:r w:rsidR="00DF53CF">
        <w:rPr>
          <w:b/>
          <w:color w:val="0070C0"/>
        </w:rPr>
        <w:t>head_diameter</w:t>
      </w:r>
      <w:r w:rsidR="00953DD2" w:rsidRPr="008275F2">
        <w:rPr>
          <w:b/>
          <w:color w:val="0070C0"/>
        </w:rPr>
        <w:t>=</w:t>
      </w:r>
      <w:r w:rsidR="00194316">
        <w:rPr>
          <w:b/>
          <w:color w:val="0070C0"/>
        </w:rPr>
        <w:t>"</w:t>
      </w:r>
      <w:r w:rsidR="00DF53CF">
        <w:rPr>
          <w:b/>
          <w:color w:val="0070C0"/>
        </w:rPr>
        <w:t>15.0</w:t>
      </w:r>
      <w:r w:rsidR="00194316">
        <w:rPr>
          <w:b/>
          <w:color w:val="0070C0"/>
        </w:rPr>
        <w:t>"</w:t>
      </w:r>
      <w:r w:rsidR="00953DD2">
        <w:rPr>
          <w:b/>
          <w:color w:val="0070C0"/>
        </w:rPr>
        <w:t xml:space="preserve"> </w:t>
      </w:r>
      <w:r w:rsidR="00DF53CF">
        <w:rPr>
          <w:b/>
          <w:color w:val="0070C0"/>
        </w:rPr>
        <w:t>material</w:t>
      </w:r>
      <w:r w:rsidR="00953DD2" w:rsidRPr="008275F2">
        <w:rPr>
          <w:b/>
          <w:color w:val="0070C0"/>
        </w:rPr>
        <w:t>=</w:t>
      </w:r>
      <w:r w:rsidR="00194316">
        <w:rPr>
          <w:b/>
          <w:color w:val="0070C0"/>
        </w:rPr>
        <w:t>"</w:t>
      </w:r>
      <w:r w:rsidR="00DF53CF">
        <w:rPr>
          <w:b/>
          <w:color w:val="0070C0"/>
        </w:rPr>
        <w:t>steel</w:t>
      </w:r>
      <w:r w:rsidR="00194316">
        <w:rPr>
          <w:b/>
          <w:color w:val="0070C0"/>
        </w:rPr>
        <w:t>"</w:t>
      </w:r>
      <w:r w:rsidR="00DF53CF">
        <w:rPr>
          <w:b/>
          <w:color w:val="0070C0"/>
        </w:rPr>
        <w:t xml:space="preserve">      </w:t>
      </w:r>
      <w:r w:rsidR="00DF53CF">
        <w:rPr>
          <w:b/>
          <w:color w:val="0070C0"/>
        </w:rPr>
        <w:tab/>
        <w:t xml:space="preserve">    shear_strength</w:t>
      </w:r>
      <w:r w:rsidR="00DF53CF" w:rsidRPr="008275F2">
        <w:rPr>
          <w:b/>
          <w:color w:val="0070C0"/>
        </w:rPr>
        <w:t>=</w:t>
      </w:r>
      <w:r w:rsidR="00194316">
        <w:rPr>
          <w:b/>
          <w:color w:val="0070C0"/>
        </w:rPr>
        <w:t>"</w:t>
      </w:r>
      <w:r w:rsidR="008736C8">
        <w:rPr>
          <w:b/>
          <w:color w:val="0070C0"/>
        </w:rPr>
        <w:t>5200</w:t>
      </w:r>
      <w:r w:rsidR="00194316">
        <w:rPr>
          <w:b/>
          <w:color w:val="0070C0"/>
        </w:rPr>
        <w:t>"</w:t>
      </w:r>
      <w:r w:rsidR="00DF53CF">
        <w:rPr>
          <w:b/>
          <w:color w:val="0070C0"/>
        </w:rPr>
        <w:t xml:space="preserve"> peel_strength</w:t>
      </w:r>
      <w:r w:rsidR="00DF53CF" w:rsidRPr="008275F2">
        <w:rPr>
          <w:b/>
          <w:color w:val="0070C0"/>
        </w:rPr>
        <w:t>=</w:t>
      </w:r>
      <w:r w:rsidR="00194316">
        <w:rPr>
          <w:b/>
          <w:color w:val="0070C0"/>
        </w:rPr>
        <w:t>"</w:t>
      </w:r>
      <w:r w:rsidR="008736C8">
        <w:rPr>
          <w:b/>
          <w:color w:val="0070C0"/>
        </w:rPr>
        <w:t>5000</w:t>
      </w:r>
      <w:r w:rsidR="00194316">
        <w:rPr>
          <w:b/>
          <w:color w:val="0070C0"/>
        </w:rPr>
        <w:t>"</w:t>
      </w:r>
      <w:r w:rsidRPr="008275F2">
        <w:rPr>
          <w:b/>
          <w:color w:val="0070C0"/>
        </w:rPr>
        <w:t>&gt;</w:t>
      </w:r>
    </w:p>
    <w:p w14:paraId="7D50A910" w14:textId="5D495680" w:rsidR="00DC6F80" w:rsidRPr="0033379A" w:rsidRDefault="00DC6F80" w:rsidP="00DC6F80">
      <w:pPr>
        <w:pStyle w:val="XMLCode"/>
        <w:keepNext/>
        <w:keepLines/>
        <w:rPr>
          <w:color w:val="0070C0"/>
          <w:lang w:val="fr-FR"/>
        </w:rPr>
      </w:pPr>
      <w:r w:rsidRPr="00891EFB">
        <w:rPr>
          <w:b/>
          <w:color w:val="0070C0"/>
        </w:rPr>
        <w:t xml:space="preserve">        </w:t>
      </w:r>
      <w:r w:rsidRPr="0033379A">
        <w:rPr>
          <w:color w:val="0070C0"/>
          <w:lang w:val="fr-FR"/>
        </w:rPr>
        <w:t>&lt;normal_direction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1A72B537" w14:textId="77777777" w:rsidR="00DC6F80" w:rsidRPr="00891EFB" w:rsidRDefault="0022442F" w:rsidP="00DC6F80">
      <w:pPr>
        <w:pStyle w:val="XMLCode"/>
        <w:keepNext/>
        <w:keepLines/>
        <w:rPr>
          <w:b/>
          <w:color w:val="0070C0"/>
        </w:rPr>
      </w:pPr>
      <w:r w:rsidRPr="0033379A">
        <w:rPr>
          <w:color w:val="0070C0"/>
          <w:lang w:val="fr-FR"/>
        </w:rPr>
        <w:t xml:space="preserve">    </w:t>
      </w:r>
      <w:r>
        <w:rPr>
          <w:color w:val="0070C0"/>
        </w:rPr>
        <w:t>&lt;/nail</w:t>
      </w:r>
      <w:r w:rsidR="00DC6F80" w:rsidRPr="00891EFB">
        <w:rPr>
          <w:color w:val="0070C0"/>
        </w:rPr>
        <w:t>&gt;</w:t>
      </w:r>
    </w:p>
    <w:p w14:paraId="3D9EAFC2" w14:textId="77777777" w:rsidR="00DC6F80" w:rsidRPr="00226A3F" w:rsidRDefault="00DC6F80" w:rsidP="00DC6F80">
      <w:pPr>
        <w:pStyle w:val="XMLCode"/>
        <w:keepNext/>
        <w:keepLines/>
      </w:pPr>
      <w:r w:rsidRPr="00226A3F">
        <w:t xml:space="preserve">    &lt;loc&gt; 1645.83 821.145 616.585 &lt;/loc&gt;</w:t>
      </w:r>
    </w:p>
    <w:p w14:paraId="0BC988D6" w14:textId="77777777" w:rsidR="00DC6F80" w:rsidRPr="00226A3F" w:rsidRDefault="00DC6F80" w:rsidP="00DC6F80">
      <w:pPr>
        <w:pStyle w:val="XMLCode"/>
        <w:keepNext/>
        <w:keepLines/>
      </w:pPr>
      <w:r w:rsidRPr="00226A3F">
        <w:t xml:space="preserve">    &lt;appdata&gt;</w:t>
      </w:r>
    </w:p>
    <w:p w14:paraId="4D9327AC" w14:textId="77777777" w:rsidR="00DC6F80" w:rsidRPr="00226A3F" w:rsidRDefault="00DC6F80" w:rsidP="00DC6F80">
      <w:pPr>
        <w:pStyle w:val="XMLCode"/>
        <w:keepNext/>
        <w:keepLines/>
      </w:pPr>
      <w:r w:rsidRPr="00226A3F">
        <w:t xml:space="preserve">        ...</w:t>
      </w:r>
    </w:p>
    <w:p w14:paraId="2165D897" w14:textId="77777777" w:rsidR="00DC6F80" w:rsidRPr="00226A3F" w:rsidRDefault="00DC6F80" w:rsidP="00DC6F80">
      <w:pPr>
        <w:pStyle w:val="XMLCode"/>
        <w:keepNext/>
        <w:keepLines/>
      </w:pPr>
      <w:r w:rsidRPr="00226A3F">
        <w:t xml:space="preserve">    &lt;/appdata&gt;</w:t>
      </w:r>
    </w:p>
    <w:p w14:paraId="5B32C9EF" w14:textId="77777777" w:rsidR="00DC6F80" w:rsidRDefault="00DC6F80" w:rsidP="00DC6F80">
      <w:pPr>
        <w:pStyle w:val="XMLCode"/>
        <w:keepNext/>
        <w:keepLines/>
      </w:pPr>
      <w:r w:rsidRPr="00226A3F">
        <w:t>&lt;/connection_0d&gt;</w:t>
      </w:r>
    </w:p>
    <w:p w14:paraId="33A36C3E" w14:textId="77777777" w:rsidR="000B382F" w:rsidRDefault="000B382F" w:rsidP="004F18D8"/>
    <w:p w14:paraId="014D0F23" w14:textId="64E8D516" w:rsidR="000B382F" w:rsidRDefault="000B382F" w:rsidP="000B382F">
      <w:pPr>
        <w:pStyle w:val="berschrift2"/>
      </w:pPr>
      <w:bookmarkStart w:id="1218" w:name="_Toc27753609"/>
      <w:bookmarkStart w:id="1219" w:name="_Toc39880562"/>
      <w:r>
        <w:t>Rotation Joints</w:t>
      </w:r>
      <w:bookmarkEnd w:id="1219"/>
    </w:p>
    <w:p w14:paraId="044A5CA7" w14:textId="77777777" w:rsidR="000B382F" w:rsidRPr="00226A3F" w:rsidRDefault="000B382F" w:rsidP="000B382F">
      <w:pPr>
        <w:jc w:val="both"/>
        <w:rPr>
          <w:noProof/>
        </w:rPr>
      </w:pPr>
      <w:r w:rsidRPr="00226A3F">
        <w:t xml:space="preserve">A </w:t>
      </w:r>
      <w:r>
        <w:t>rotation joint</w:t>
      </w:r>
      <w:r w:rsidRPr="00226A3F">
        <w:t xml:space="preserve"> is denoted by an element </w:t>
      </w:r>
      <w:r w:rsidRPr="00753389">
        <w:rPr>
          <w:rStyle w:val="elementdeftypeChar"/>
        </w:rPr>
        <w:t>&lt;</w:t>
      </w:r>
      <w:r>
        <w:rPr>
          <w:rFonts w:ascii="Courier New" w:hAnsi="Courier New" w:cs="Courier New"/>
          <w:b/>
          <w:bCs/>
          <w:i/>
          <w:sz w:val="18"/>
          <w:szCs w:val="18"/>
        </w:rPr>
        <w:t>rotation_joint/&gt;</w:t>
      </w:r>
      <w:r w:rsidRPr="00226A3F">
        <w:t>.</w:t>
      </w:r>
      <w:r w:rsidRPr="00226A3F">
        <w:rPr>
          <w:noProof/>
        </w:rPr>
        <w:t xml:space="preserve"> This element is described completely by its attribute</w:t>
      </w:r>
      <w:r>
        <w:rPr>
          <w:noProof/>
        </w:rPr>
        <w:t>s</w:t>
      </w:r>
      <w:r w:rsidRPr="00226A3F">
        <w:rPr>
          <w:noProof/>
        </w:rPr>
        <w:t xml:space="preserv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0B382F" w:rsidRPr="00226A3F" w14:paraId="30B1623A" w14:textId="77777777" w:rsidTr="000B382F">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3D12938" w14:textId="77777777" w:rsidR="000B382F" w:rsidRPr="00226A3F" w:rsidRDefault="000B382F" w:rsidP="000B382F">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27114E" w14:textId="77777777" w:rsidR="000B382F" w:rsidRPr="00226A3F" w:rsidRDefault="000B382F" w:rsidP="000B382F">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CFD496" w14:textId="77777777" w:rsidR="000B382F" w:rsidRPr="00226A3F" w:rsidRDefault="000B382F" w:rsidP="000B382F">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B1B484D" w14:textId="77777777" w:rsidR="000B382F" w:rsidRPr="00226A3F" w:rsidRDefault="000B382F" w:rsidP="000B382F">
            <w:pPr>
              <w:keepNext/>
              <w:rPr>
                <w:b/>
                <w:i/>
              </w:rPr>
            </w:pPr>
            <w:r w:rsidRPr="00A20C5C">
              <w:rPr>
                <w:b/>
                <w:i/>
              </w:rPr>
              <w:t>Constraint</w:t>
            </w:r>
            <w:r>
              <w:rPr>
                <w:b/>
                <w:i/>
              </w:rPr>
              <w:t xml:space="preserve"> / Remarks</w:t>
            </w:r>
          </w:p>
        </w:tc>
      </w:tr>
      <w:tr w:rsidR="000B382F" w:rsidRPr="00226A3F" w14:paraId="3616F75D" w14:textId="77777777" w:rsidTr="000B382F">
        <w:trPr>
          <w:jc w:val="center"/>
        </w:trPr>
        <w:tc>
          <w:tcPr>
            <w:tcW w:w="2111" w:type="dxa"/>
            <w:shd w:val="clear" w:color="auto" w:fill="auto"/>
            <w:vAlign w:val="bottom"/>
          </w:tcPr>
          <w:p w14:paraId="20122403" w14:textId="77777777" w:rsidR="000B382F" w:rsidRPr="00226A3F" w:rsidRDefault="000B382F" w:rsidP="000B382F">
            <w:pPr>
              <w:rPr>
                <w:sz w:val="20"/>
                <w:szCs w:val="20"/>
              </w:rPr>
            </w:pPr>
            <w:r>
              <w:rPr>
                <w:sz w:val="20"/>
                <w:szCs w:val="20"/>
              </w:rPr>
              <w:t>rotation_joint</w:t>
            </w:r>
          </w:p>
        </w:tc>
        <w:tc>
          <w:tcPr>
            <w:tcW w:w="1701" w:type="dxa"/>
            <w:shd w:val="clear" w:color="auto" w:fill="auto"/>
            <w:vAlign w:val="bottom"/>
          </w:tcPr>
          <w:p w14:paraId="72FC51DE" w14:textId="77777777" w:rsidR="000B382F" w:rsidRPr="00226A3F" w:rsidRDefault="000B382F" w:rsidP="000B382F">
            <w:pPr>
              <w:rPr>
                <w:sz w:val="20"/>
                <w:szCs w:val="20"/>
              </w:rPr>
            </w:pPr>
            <w:r w:rsidRPr="00226A3F">
              <w:rPr>
                <w:sz w:val="20"/>
                <w:szCs w:val="20"/>
              </w:rPr>
              <w:t>1</w:t>
            </w:r>
          </w:p>
        </w:tc>
        <w:tc>
          <w:tcPr>
            <w:tcW w:w="1276" w:type="dxa"/>
            <w:shd w:val="clear" w:color="auto" w:fill="auto"/>
            <w:vAlign w:val="bottom"/>
          </w:tcPr>
          <w:p w14:paraId="54DD9620" w14:textId="77777777" w:rsidR="000B382F" w:rsidRPr="00226A3F" w:rsidRDefault="000B382F" w:rsidP="000B382F">
            <w:pPr>
              <w:rPr>
                <w:sz w:val="20"/>
                <w:szCs w:val="20"/>
              </w:rPr>
            </w:pPr>
            <w:r w:rsidRPr="00226A3F">
              <w:rPr>
                <w:sz w:val="20"/>
                <w:szCs w:val="20"/>
              </w:rPr>
              <w:t>Optional</w:t>
            </w:r>
          </w:p>
        </w:tc>
        <w:tc>
          <w:tcPr>
            <w:tcW w:w="3384" w:type="dxa"/>
            <w:shd w:val="clear" w:color="auto" w:fill="auto"/>
            <w:vAlign w:val="bottom"/>
          </w:tcPr>
          <w:p w14:paraId="53D539CB" w14:textId="77777777" w:rsidR="000B382F" w:rsidRPr="00226A3F" w:rsidRDefault="000B382F" w:rsidP="000B382F">
            <w:pPr>
              <w:rPr>
                <w:sz w:val="20"/>
                <w:szCs w:val="20"/>
              </w:rPr>
            </w:pPr>
            <w:r w:rsidRPr="00226A3F">
              <w:rPr>
                <w:sz w:val="20"/>
                <w:szCs w:val="20"/>
              </w:rPr>
              <w:t>-</w:t>
            </w:r>
          </w:p>
        </w:tc>
      </w:tr>
      <w:tr w:rsidR="000B382F" w:rsidRPr="00226A3F" w14:paraId="0F6EDCE6" w14:textId="77777777" w:rsidTr="000B382F">
        <w:trPr>
          <w:jc w:val="center"/>
        </w:trPr>
        <w:tc>
          <w:tcPr>
            <w:tcW w:w="2111" w:type="dxa"/>
            <w:shd w:val="clear" w:color="auto" w:fill="auto"/>
            <w:vAlign w:val="bottom"/>
          </w:tcPr>
          <w:p w14:paraId="2A1C83BA" w14:textId="77777777" w:rsidR="000B382F" w:rsidRPr="00226A3F" w:rsidRDefault="000B382F" w:rsidP="000B382F">
            <w:pPr>
              <w:rPr>
                <w:sz w:val="20"/>
                <w:szCs w:val="20"/>
              </w:rPr>
            </w:pPr>
            <w:r w:rsidRPr="00226A3F">
              <w:rPr>
                <w:sz w:val="20"/>
                <w:szCs w:val="20"/>
              </w:rPr>
              <w:t>loc</w:t>
            </w:r>
          </w:p>
        </w:tc>
        <w:tc>
          <w:tcPr>
            <w:tcW w:w="1701" w:type="dxa"/>
            <w:shd w:val="clear" w:color="auto" w:fill="auto"/>
            <w:vAlign w:val="bottom"/>
          </w:tcPr>
          <w:p w14:paraId="22F6415A" w14:textId="77777777" w:rsidR="000B382F" w:rsidRPr="00226A3F" w:rsidRDefault="000B382F" w:rsidP="000B382F">
            <w:pPr>
              <w:rPr>
                <w:sz w:val="20"/>
                <w:szCs w:val="20"/>
              </w:rPr>
            </w:pPr>
            <w:r w:rsidRPr="00226A3F">
              <w:rPr>
                <w:sz w:val="20"/>
                <w:szCs w:val="20"/>
              </w:rPr>
              <w:t>1</w:t>
            </w:r>
          </w:p>
        </w:tc>
        <w:tc>
          <w:tcPr>
            <w:tcW w:w="1276" w:type="dxa"/>
            <w:shd w:val="clear" w:color="auto" w:fill="auto"/>
            <w:vAlign w:val="bottom"/>
          </w:tcPr>
          <w:p w14:paraId="5C35D7CF" w14:textId="77777777" w:rsidR="000B382F" w:rsidRPr="00226A3F" w:rsidRDefault="000B382F" w:rsidP="000B382F">
            <w:pPr>
              <w:rPr>
                <w:sz w:val="20"/>
                <w:szCs w:val="20"/>
              </w:rPr>
            </w:pPr>
            <w:r w:rsidRPr="00226A3F">
              <w:rPr>
                <w:sz w:val="20"/>
                <w:szCs w:val="20"/>
              </w:rPr>
              <w:t>Required</w:t>
            </w:r>
          </w:p>
        </w:tc>
        <w:tc>
          <w:tcPr>
            <w:tcW w:w="3384" w:type="dxa"/>
            <w:shd w:val="clear" w:color="auto" w:fill="auto"/>
            <w:vAlign w:val="bottom"/>
          </w:tcPr>
          <w:p w14:paraId="18A5104B" w14:textId="77777777" w:rsidR="000B382F" w:rsidRPr="00226A3F" w:rsidRDefault="000B382F" w:rsidP="000B382F">
            <w:pPr>
              <w:rPr>
                <w:sz w:val="20"/>
                <w:szCs w:val="20"/>
              </w:rPr>
            </w:pPr>
            <w:r w:rsidRPr="00226A3F">
              <w:rPr>
                <w:sz w:val="20"/>
                <w:szCs w:val="20"/>
              </w:rPr>
              <w:t>-</w:t>
            </w:r>
          </w:p>
        </w:tc>
      </w:tr>
      <w:tr w:rsidR="000B382F" w:rsidRPr="00226A3F" w14:paraId="495C8118" w14:textId="77777777" w:rsidTr="000B382F">
        <w:trPr>
          <w:jc w:val="center"/>
        </w:trPr>
        <w:tc>
          <w:tcPr>
            <w:tcW w:w="2111" w:type="dxa"/>
            <w:shd w:val="clear" w:color="auto" w:fill="auto"/>
            <w:vAlign w:val="bottom"/>
          </w:tcPr>
          <w:p w14:paraId="2B1D1A41" w14:textId="77777777" w:rsidR="000B382F" w:rsidRPr="00226A3F" w:rsidRDefault="000B382F" w:rsidP="000B382F">
            <w:pPr>
              <w:rPr>
                <w:sz w:val="20"/>
                <w:szCs w:val="20"/>
              </w:rPr>
            </w:pPr>
            <w:r w:rsidRPr="00226A3F">
              <w:rPr>
                <w:sz w:val="20"/>
                <w:szCs w:val="20"/>
              </w:rPr>
              <w:t>appdata</w:t>
            </w:r>
          </w:p>
        </w:tc>
        <w:tc>
          <w:tcPr>
            <w:tcW w:w="1701" w:type="dxa"/>
            <w:shd w:val="clear" w:color="auto" w:fill="auto"/>
            <w:vAlign w:val="bottom"/>
          </w:tcPr>
          <w:p w14:paraId="1684FA05" w14:textId="77777777" w:rsidR="000B382F" w:rsidRPr="00226A3F" w:rsidRDefault="000B382F" w:rsidP="000B382F">
            <w:pPr>
              <w:rPr>
                <w:sz w:val="20"/>
                <w:szCs w:val="20"/>
              </w:rPr>
            </w:pPr>
            <w:r w:rsidRPr="00226A3F">
              <w:rPr>
                <w:sz w:val="20"/>
                <w:szCs w:val="20"/>
              </w:rPr>
              <w:t>1</w:t>
            </w:r>
          </w:p>
        </w:tc>
        <w:tc>
          <w:tcPr>
            <w:tcW w:w="1276" w:type="dxa"/>
            <w:shd w:val="clear" w:color="auto" w:fill="auto"/>
            <w:vAlign w:val="bottom"/>
          </w:tcPr>
          <w:p w14:paraId="06785375" w14:textId="77777777" w:rsidR="000B382F" w:rsidRPr="00226A3F" w:rsidRDefault="000B382F" w:rsidP="000B382F">
            <w:pPr>
              <w:rPr>
                <w:sz w:val="20"/>
                <w:szCs w:val="20"/>
              </w:rPr>
            </w:pPr>
            <w:r w:rsidRPr="00226A3F">
              <w:rPr>
                <w:sz w:val="20"/>
                <w:szCs w:val="20"/>
              </w:rPr>
              <w:t>Optional</w:t>
            </w:r>
          </w:p>
        </w:tc>
        <w:tc>
          <w:tcPr>
            <w:tcW w:w="3384" w:type="dxa"/>
            <w:shd w:val="clear" w:color="auto" w:fill="auto"/>
            <w:vAlign w:val="bottom"/>
          </w:tcPr>
          <w:p w14:paraId="5126677A" w14:textId="77777777" w:rsidR="000B382F" w:rsidRPr="00226A3F" w:rsidRDefault="000B382F" w:rsidP="000B382F">
            <w:pPr>
              <w:rPr>
                <w:sz w:val="20"/>
                <w:szCs w:val="20"/>
              </w:rPr>
            </w:pPr>
            <w:r w:rsidRPr="00226A3F">
              <w:rPr>
                <w:sz w:val="20"/>
                <w:szCs w:val="20"/>
              </w:rPr>
              <w:t>-</w:t>
            </w:r>
          </w:p>
        </w:tc>
      </w:tr>
      <w:tr w:rsidR="000B382F" w:rsidRPr="00226A3F" w14:paraId="1242AC07" w14:textId="77777777" w:rsidTr="000B382F">
        <w:trPr>
          <w:jc w:val="center"/>
        </w:trPr>
        <w:tc>
          <w:tcPr>
            <w:tcW w:w="2111" w:type="dxa"/>
            <w:shd w:val="clear" w:color="auto" w:fill="auto"/>
            <w:vAlign w:val="bottom"/>
          </w:tcPr>
          <w:p w14:paraId="7CD16462" w14:textId="77777777" w:rsidR="000B382F" w:rsidRPr="00226A3F" w:rsidRDefault="000B382F" w:rsidP="000B382F">
            <w:pPr>
              <w:rPr>
                <w:sz w:val="20"/>
                <w:szCs w:val="20"/>
              </w:rPr>
            </w:pPr>
            <w:r>
              <w:rPr>
                <w:sz w:val="20"/>
                <w:szCs w:val="20"/>
              </w:rPr>
              <w:t>femdata</w:t>
            </w:r>
          </w:p>
        </w:tc>
        <w:tc>
          <w:tcPr>
            <w:tcW w:w="1701" w:type="dxa"/>
            <w:shd w:val="clear" w:color="auto" w:fill="auto"/>
            <w:vAlign w:val="bottom"/>
          </w:tcPr>
          <w:p w14:paraId="08050EAC" w14:textId="77777777" w:rsidR="000B382F" w:rsidDel="009050D3" w:rsidRDefault="000B382F" w:rsidP="000B382F">
            <w:pPr>
              <w:rPr>
                <w:sz w:val="20"/>
                <w:szCs w:val="20"/>
              </w:rPr>
            </w:pPr>
            <w:r>
              <w:rPr>
                <w:sz w:val="20"/>
                <w:szCs w:val="20"/>
              </w:rPr>
              <w:t>1</w:t>
            </w:r>
          </w:p>
        </w:tc>
        <w:tc>
          <w:tcPr>
            <w:tcW w:w="1276" w:type="dxa"/>
            <w:shd w:val="clear" w:color="auto" w:fill="auto"/>
            <w:vAlign w:val="bottom"/>
          </w:tcPr>
          <w:p w14:paraId="451094C1" w14:textId="77777777" w:rsidR="000B382F" w:rsidRPr="00226A3F" w:rsidRDefault="000B382F" w:rsidP="000B382F">
            <w:pPr>
              <w:rPr>
                <w:sz w:val="20"/>
                <w:szCs w:val="20"/>
              </w:rPr>
            </w:pPr>
            <w:r>
              <w:rPr>
                <w:sz w:val="20"/>
                <w:szCs w:val="20"/>
              </w:rPr>
              <w:t>Optional</w:t>
            </w:r>
          </w:p>
        </w:tc>
        <w:tc>
          <w:tcPr>
            <w:tcW w:w="3384" w:type="dxa"/>
            <w:shd w:val="clear" w:color="auto" w:fill="auto"/>
            <w:vAlign w:val="bottom"/>
          </w:tcPr>
          <w:p w14:paraId="282799C4" w14:textId="77777777" w:rsidR="000B382F" w:rsidRPr="00226A3F" w:rsidRDefault="000B382F" w:rsidP="000B382F">
            <w:pPr>
              <w:rPr>
                <w:sz w:val="20"/>
                <w:szCs w:val="20"/>
              </w:rPr>
            </w:pPr>
            <w:r>
              <w:rPr>
                <w:sz w:val="20"/>
                <w:szCs w:val="20"/>
              </w:rPr>
              <w:t>-</w:t>
            </w:r>
          </w:p>
        </w:tc>
      </w:tr>
      <w:tr w:rsidR="000B382F" w:rsidRPr="00226A3F" w14:paraId="45A421AA" w14:textId="77777777" w:rsidTr="000B382F">
        <w:trPr>
          <w:jc w:val="center"/>
        </w:trPr>
        <w:tc>
          <w:tcPr>
            <w:tcW w:w="2111" w:type="dxa"/>
            <w:shd w:val="clear" w:color="auto" w:fill="auto"/>
          </w:tcPr>
          <w:p w14:paraId="22CE4862" w14:textId="77777777" w:rsidR="000B382F" w:rsidRPr="00226A3F" w:rsidRDefault="000B382F" w:rsidP="000B382F">
            <w:pPr>
              <w:rPr>
                <w:sz w:val="20"/>
                <w:szCs w:val="20"/>
              </w:rPr>
            </w:pPr>
            <w:r>
              <w:rPr>
                <w:rFonts w:cs="Calibri"/>
                <w:sz w:val="20"/>
                <w:szCs w:val="20"/>
                <w:lang w:eastAsia="en-GB"/>
              </w:rPr>
              <w:t xml:space="preserve">custom_attributes_list </w:t>
            </w:r>
          </w:p>
        </w:tc>
        <w:tc>
          <w:tcPr>
            <w:tcW w:w="1701" w:type="dxa"/>
            <w:shd w:val="clear" w:color="auto" w:fill="auto"/>
          </w:tcPr>
          <w:p w14:paraId="5EBBA826" w14:textId="77777777" w:rsidR="000B382F" w:rsidRPr="00226A3F" w:rsidRDefault="000B382F" w:rsidP="000B382F">
            <w:pPr>
              <w:rPr>
                <w:sz w:val="20"/>
                <w:szCs w:val="20"/>
              </w:rPr>
            </w:pPr>
            <w:r>
              <w:rPr>
                <w:sz w:val="20"/>
                <w:szCs w:val="20"/>
              </w:rPr>
              <w:t>1</w:t>
            </w:r>
          </w:p>
        </w:tc>
        <w:tc>
          <w:tcPr>
            <w:tcW w:w="1276" w:type="dxa"/>
            <w:shd w:val="clear" w:color="auto" w:fill="auto"/>
          </w:tcPr>
          <w:p w14:paraId="602E9DC2" w14:textId="77777777" w:rsidR="000B382F" w:rsidRPr="00226A3F" w:rsidRDefault="000B382F" w:rsidP="000B382F">
            <w:pPr>
              <w:rPr>
                <w:sz w:val="20"/>
                <w:szCs w:val="20"/>
              </w:rPr>
            </w:pPr>
            <w:r>
              <w:rPr>
                <w:rFonts w:cs="Calibri"/>
                <w:sz w:val="20"/>
                <w:szCs w:val="20"/>
                <w:lang w:eastAsia="en-GB"/>
              </w:rPr>
              <w:t>Optional</w:t>
            </w:r>
          </w:p>
        </w:tc>
        <w:tc>
          <w:tcPr>
            <w:tcW w:w="3384" w:type="dxa"/>
            <w:shd w:val="clear" w:color="auto" w:fill="auto"/>
          </w:tcPr>
          <w:p w14:paraId="77670127" w14:textId="03F037FE" w:rsidR="000B382F" w:rsidRPr="00226A3F" w:rsidRDefault="000B382F" w:rsidP="000B382F">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A2710C">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A2710C" w:rsidRPr="00A2710C">
              <w:rPr>
                <w:sz w:val="20"/>
                <w:szCs w:val="20"/>
              </w:rPr>
              <w:t xml:space="preserve">Custom Attributes </w:t>
            </w:r>
            <w:r w:rsidR="00A2710C" w:rsidRPr="007331A4">
              <w:t>list</w:t>
            </w:r>
            <w:r w:rsidRPr="0011095E">
              <w:rPr>
                <w:rFonts w:cs="Calibri"/>
                <w:sz w:val="20"/>
                <w:szCs w:val="20"/>
                <w:lang w:eastAsia="en-GB"/>
              </w:rPr>
              <w:fldChar w:fldCharType="end"/>
            </w:r>
          </w:p>
        </w:tc>
      </w:tr>
    </w:tbl>
    <w:p w14:paraId="44AC5132" w14:textId="464BCF53" w:rsidR="000B382F" w:rsidRDefault="000B382F" w:rsidP="000B382F">
      <w:pPr>
        <w:pStyle w:val="Beschriftung"/>
        <w:spacing w:before="120"/>
      </w:pPr>
      <w:bookmarkStart w:id="1220" w:name="_Toc39880804"/>
      <w:r>
        <w:t xml:space="preserve">Table </w:t>
      </w:r>
      <w:r w:rsidR="00ED469A">
        <w:fldChar w:fldCharType="begin"/>
      </w:r>
      <w:r w:rsidR="00ED469A">
        <w:instrText xml:space="preserve"> SEQ Table \* ARABIC </w:instrText>
      </w:r>
      <w:r w:rsidR="00ED469A">
        <w:fldChar w:fldCharType="separate"/>
      </w:r>
      <w:r w:rsidR="00A2710C">
        <w:rPr>
          <w:noProof/>
        </w:rPr>
        <w:t>73</w:t>
      </w:r>
      <w:r w:rsidR="00ED469A">
        <w:fldChar w:fldCharType="end"/>
      </w:r>
      <w:r>
        <w:t xml:space="preserve">: Nested elements of </w:t>
      </w:r>
      <w:r w:rsidRPr="002D3000">
        <w:rPr>
          <w:rStyle w:val="elementdeftypeChar"/>
          <w:b/>
        </w:rPr>
        <w:t>&lt;connection_0d/&gt;</w:t>
      </w:r>
      <w:r w:rsidRPr="00D06BDF">
        <w:rPr>
          <w:rStyle w:val="elementdeftypeChar"/>
          <w:rFonts w:asciiTheme="minorHAnsi" w:hAnsiTheme="minorHAnsi" w:cstheme="minorHAnsi"/>
          <w:b/>
          <w:i w:val="0"/>
          <w:sz w:val="20"/>
        </w:rPr>
        <w:t xml:space="preserve"> for </w:t>
      </w:r>
      <w:r w:rsidRPr="00D06BDF">
        <w:rPr>
          <w:rStyle w:val="elementdeftypeChar"/>
          <w:b/>
        </w:rPr>
        <w:t>&lt;</w:t>
      </w:r>
      <w:r>
        <w:rPr>
          <w:rStyle w:val="elementdeftypeChar"/>
          <w:b/>
        </w:rPr>
        <w:t>rotation_joint</w:t>
      </w:r>
      <w:r w:rsidRPr="00D06BDF">
        <w:rPr>
          <w:rStyle w:val="elementdeftypeChar"/>
          <w:b/>
        </w:rPr>
        <w:t>/&gt;</w:t>
      </w:r>
      <w:bookmarkEnd w:id="1220"/>
    </w:p>
    <w:p w14:paraId="21B3CE39" w14:textId="77777777" w:rsidR="000B382F" w:rsidRPr="00226A3F" w:rsidRDefault="000B382F" w:rsidP="000B382F">
      <w:pPr>
        <w:keepNext/>
        <w:spacing w:before="120"/>
      </w:pPr>
      <w:r w:rsidRPr="00226A3F">
        <w:t xml:space="preserve">XML specification of </w:t>
      </w:r>
      <w:r w:rsidRPr="00226A3F">
        <w:rPr>
          <w:rFonts w:ascii="Courier New" w:hAnsi="Courier New" w:cs="Courier New"/>
          <w:b/>
          <w:i/>
          <w:sz w:val="18"/>
          <w:szCs w:val="18"/>
        </w:rPr>
        <w:t>&lt;r</w:t>
      </w:r>
      <w:r>
        <w:rPr>
          <w:rFonts w:ascii="Courier New" w:hAnsi="Courier New" w:cs="Courier New"/>
          <w:b/>
          <w:i/>
          <w:sz w:val="18"/>
          <w:szCs w:val="18"/>
        </w:rPr>
        <w:t>otation_joint/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0B382F" w:rsidRPr="00226A3F" w14:paraId="50AA146D" w14:textId="77777777" w:rsidTr="000B382F">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9FB1922" w14:textId="77777777" w:rsidR="000B382F" w:rsidRPr="00226A3F" w:rsidRDefault="000B382F" w:rsidP="000B382F">
            <w:pPr>
              <w:keepNext/>
              <w:rPr>
                <w:b/>
                <w:i/>
              </w:rPr>
            </w:pPr>
            <w:r w:rsidRPr="00226A3F">
              <w:rPr>
                <w:b/>
                <w:i/>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FFD837" w14:textId="77777777" w:rsidR="000B382F" w:rsidRPr="00226A3F" w:rsidRDefault="000B382F" w:rsidP="000B382F">
            <w:pPr>
              <w:keepNext/>
              <w:rPr>
                <w:b/>
                <w:i/>
              </w:rPr>
            </w:pPr>
            <w:r w:rsidRPr="00226A3F">
              <w:rPr>
                <w:b/>
                <w:i/>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16658F" w14:textId="77777777" w:rsidR="000B382F" w:rsidRPr="00226A3F" w:rsidRDefault="000B382F" w:rsidP="000B382F">
            <w:pPr>
              <w:keepNext/>
              <w:rPr>
                <w:b/>
                <w:i/>
              </w:rPr>
            </w:pPr>
            <w:r w:rsidRPr="00226A3F">
              <w:rPr>
                <w:b/>
                <w:i/>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4305E6" w14:textId="77777777" w:rsidR="000B382F" w:rsidRPr="00226A3F" w:rsidRDefault="000B382F" w:rsidP="000B382F">
            <w:pPr>
              <w:keepNext/>
              <w:rPr>
                <w:b/>
                <w:i/>
              </w:rPr>
            </w:pPr>
            <w:r>
              <w:rPr>
                <w:b/>
                <w:i/>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64643F7" w14:textId="77777777" w:rsidR="000B382F" w:rsidRPr="00226A3F" w:rsidRDefault="000B382F" w:rsidP="000B382F">
            <w:pPr>
              <w:keepNext/>
              <w:rPr>
                <w:b/>
                <w:i/>
              </w:rPr>
            </w:pPr>
            <w:r w:rsidRPr="00A20C5C">
              <w:rPr>
                <w:b/>
                <w:i/>
              </w:rPr>
              <w:t>Constraint</w:t>
            </w:r>
            <w:r>
              <w:rPr>
                <w:b/>
                <w:i/>
              </w:rPr>
              <w:t xml:space="preserve"> / Remarks</w:t>
            </w:r>
          </w:p>
        </w:tc>
      </w:tr>
      <w:tr w:rsidR="000B382F" w:rsidRPr="00460A9F" w14:paraId="3D3CC83E" w14:textId="77777777" w:rsidTr="000B382F">
        <w:trPr>
          <w:jc w:val="center"/>
        </w:trPr>
        <w:tc>
          <w:tcPr>
            <w:tcW w:w="1842" w:type="dxa"/>
            <w:shd w:val="clear" w:color="auto" w:fill="auto"/>
          </w:tcPr>
          <w:p w14:paraId="27DE6E32" w14:textId="77777777" w:rsidR="000B382F" w:rsidRPr="00460A9F" w:rsidRDefault="000B382F" w:rsidP="000B382F">
            <w:pPr>
              <w:keepNext/>
              <w:rPr>
                <w:sz w:val="20"/>
                <w:szCs w:val="20"/>
              </w:rPr>
            </w:pPr>
            <w:r>
              <w:rPr>
                <w:sz w:val="20"/>
                <w:szCs w:val="20"/>
              </w:rPr>
              <w:t>diameter</w:t>
            </w:r>
          </w:p>
        </w:tc>
        <w:tc>
          <w:tcPr>
            <w:tcW w:w="1440" w:type="dxa"/>
            <w:shd w:val="clear" w:color="auto" w:fill="auto"/>
          </w:tcPr>
          <w:p w14:paraId="1B362A6A" w14:textId="77777777" w:rsidR="000B382F" w:rsidRPr="00460A9F" w:rsidRDefault="000B382F" w:rsidP="000B382F">
            <w:pPr>
              <w:keepNext/>
              <w:rPr>
                <w:sz w:val="20"/>
                <w:szCs w:val="20"/>
              </w:rPr>
            </w:pPr>
            <w:r w:rsidRPr="00460A9F">
              <w:rPr>
                <w:sz w:val="20"/>
                <w:szCs w:val="20"/>
              </w:rPr>
              <w:t>Floating point</w:t>
            </w:r>
          </w:p>
        </w:tc>
        <w:tc>
          <w:tcPr>
            <w:tcW w:w="1440" w:type="dxa"/>
          </w:tcPr>
          <w:p w14:paraId="0805EB78" w14:textId="77777777" w:rsidR="000B382F" w:rsidRDefault="000B382F" w:rsidP="000B382F">
            <w:pPr>
              <w:keepNext/>
              <w:rPr>
                <w:sz w:val="20"/>
                <w:szCs w:val="20"/>
              </w:rPr>
            </w:pPr>
            <w:r>
              <w:rPr>
                <w:sz w:val="20"/>
                <w:szCs w:val="20"/>
              </w:rPr>
              <w:t>&gt;</w:t>
            </w:r>
            <w:r w:rsidRPr="00460A9F">
              <w:rPr>
                <w:sz w:val="20"/>
                <w:szCs w:val="20"/>
              </w:rPr>
              <w:t xml:space="preserve"> 0.0</w:t>
            </w:r>
          </w:p>
        </w:tc>
        <w:tc>
          <w:tcPr>
            <w:tcW w:w="1080" w:type="dxa"/>
            <w:shd w:val="clear" w:color="auto" w:fill="auto"/>
          </w:tcPr>
          <w:p w14:paraId="66270E98" w14:textId="77777777" w:rsidR="000B382F" w:rsidRPr="00460A9F" w:rsidRDefault="000B382F" w:rsidP="000B382F">
            <w:pPr>
              <w:keepNext/>
              <w:rPr>
                <w:sz w:val="20"/>
                <w:szCs w:val="20"/>
              </w:rPr>
            </w:pPr>
            <w:r w:rsidRPr="00460A9F">
              <w:rPr>
                <w:sz w:val="20"/>
                <w:szCs w:val="20"/>
              </w:rPr>
              <w:t>Optional</w:t>
            </w:r>
          </w:p>
        </w:tc>
        <w:tc>
          <w:tcPr>
            <w:tcW w:w="2992" w:type="dxa"/>
            <w:shd w:val="clear" w:color="auto" w:fill="auto"/>
          </w:tcPr>
          <w:p w14:paraId="0367B94F" w14:textId="77777777" w:rsidR="000B382F" w:rsidRPr="00460A9F" w:rsidRDefault="000B382F" w:rsidP="00ED469A">
            <w:pPr>
              <w:keepNext/>
              <w:rPr>
                <w:sz w:val="20"/>
                <w:szCs w:val="20"/>
              </w:rPr>
            </w:pPr>
            <w:r>
              <w:rPr>
                <w:sz w:val="20"/>
                <w:szCs w:val="20"/>
              </w:rPr>
              <w:t>-</w:t>
            </w:r>
          </w:p>
        </w:tc>
      </w:tr>
    </w:tbl>
    <w:p w14:paraId="5FDAC35F" w14:textId="5145D543" w:rsidR="000B382F" w:rsidRDefault="00ED469A" w:rsidP="00ED469A">
      <w:pPr>
        <w:pStyle w:val="Beschriftung"/>
      </w:pPr>
      <w:bookmarkStart w:id="1221" w:name="_Toc39880805"/>
      <w:r>
        <w:t xml:space="preserve">Table </w:t>
      </w:r>
      <w:r>
        <w:fldChar w:fldCharType="begin"/>
      </w:r>
      <w:r>
        <w:instrText xml:space="preserve"> SEQ Table \* ARABIC </w:instrText>
      </w:r>
      <w:r>
        <w:fldChar w:fldCharType="separate"/>
      </w:r>
      <w:r w:rsidR="00A2710C">
        <w:rPr>
          <w:noProof/>
        </w:rPr>
        <w:t>74</w:t>
      </w:r>
      <w:r>
        <w:fldChar w:fldCharType="end"/>
      </w:r>
      <w:r w:rsidRPr="00501F7D">
        <w:t>: Attributes of element &lt;rotation_joint/&gt;</w:t>
      </w:r>
      <w:bookmarkEnd w:id="1221"/>
      <w:r>
        <w:t xml:space="preserve"> </w:t>
      </w:r>
    </w:p>
    <w:p w14:paraId="6685ECF9" w14:textId="77777777" w:rsidR="000B382F" w:rsidRPr="000B11EA" w:rsidRDefault="000B382F" w:rsidP="000B382F">
      <w:pPr>
        <w:numPr>
          <w:ilvl w:val="0"/>
          <w:numId w:val="22"/>
        </w:numPr>
        <w:spacing w:before="120"/>
      </w:pPr>
      <w:r w:rsidRPr="00E75E50">
        <w:rPr>
          <w:rStyle w:val="elementdeftypeChar"/>
          <w:rFonts w:eastAsia="Calibri"/>
        </w:rPr>
        <w:t>diameter</w:t>
      </w:r>
      <w:r w:rsidRPr="000B11EA">
        <w:t xml:space="preserve">: the diameter of the </w:t>
      </w:r>
      <w:r>
        <w:t>shaft</w:t>
      </w:r>
      <w:r w:rsidRPr="000B11EA">
        <w:t xml:space="preserve"> of the</w:t>
      </w:r>
      <w:r>
        <w:t xml:space="preserve"> rotation joint. </w:t>
      </w:r>
    </w:p>
    <w:p w14:paraId="3AE10804" w14:textId="20F5CB86" w:rsidR="000B382F" w:rsidRDefault="000B382F" w:rsidP="00ED469A">
      <w:pPr>
        <w:jc w:val="both"/>
        <w:rPr>
          <w:noProof/>
        </w:rPr>
      </w:pPr>
      <w:r>
        <w:t xml:space="preserve">If possible, a rotation joint should know the direction of fixation, i.e. possess a nested element </w:t>
      </w:r>
      <w:r w:rsidRPr="002B2829">
        <w:rPr>
          <w:rFonts w:ascii="Courier New" w:hAnsi="Courier New" w:cs="Courier New"/>
          <w:b/>
          <w:i/>
          <w:sz w:val="18"/>
          <w:szCs w:val="18"/>
        </w:rPr>
        <w:t>&lt;normal_direction&gt;</w:t>
      </w:r>
      <w:r w:rsidRPr="00226A3F">
        <w:rPr>
          <w:noProof/>
        </w:rPr>
        <w:t>.</w:t>
      </w:r>
      <w:r>
        <w:rPr>
          <w:noProof/>
        </w:rPr>
        <w:t xml:space="preserve"> However, this is not mandatory in order to allow for importing incomplete data. </w:t>
      </w:r>
      <w:r w:rsidRPr="00366864">
        <w:t xml:space="preserve">Direction sense </w:t>
      </w:r>
      <w:r>
        <w:t xml:space="preserve">of </w:t>
      </w:r>
      <w:r w:rsidRPr="002B2829">
        <w:rPr>
          <w:rFonts w:ascii="Courier New" w:hAnsi="Courier New" w:cs="Courier New"/>
          <w:b/>
          <w:i/>
          <w:sz w:val="18"/>
          <w:szCs w:val="18"/>
        </w:rPr>
        <w:t>&lt;normal_direction/&gt;</w:t>
      </w:r>
      <w:r w:rsidRPr="00670301">
        <w:t xml:space="preserve"> </w:t>
      </w:r>
      <w:r w:rsidRPr="00366864">
        <w:t>is from</w:t>
      </w:r>
      <w:r>
        <w:t xml:space="preserve"> the joint's </w:t>
      </w:r>
      <w:r w:rsidRPr="00366864">
        <w:t xml:space="preserve">head to </w:t>
      </w:r>
      <w:r>
        <w:t xml:space="preserve">point, which element’s definition can be found in section </w:t>
      </w:r>
      <w:r>
        <w:fldChar w:fldCharType="begin"/>
      </w:r>
      <w:r>
        <w:instrText xml:space="preserve"> REF _Ref400880511 \r \h  \* MERGEFORMAT </w:instrText>
      </w:r>
      <w:r>
        <w:fldChar w:fldCharType="separate"/>
      </w:r>
      <w:r w:rsidR="00A2710C">
        <w:t>7.1.3</w:t>
      </w:r>
      <w:r>
        <w:fldChar w:fldCharType="end"/>
      </w:r>
      <w:r>
        <w:t>.</w:t>
      </w:r>
    </w:p>
    <w:p w14:paraId="65FD4915" w14:textId="77777777" w:rsidR="000B382F" w:rsidRDefault="000B382F" w:rsidP="000B382F">
      <w:r>
        <w:rPr>
          <w:noProof/>
        </w:rPr>
        <w:t xml:space="preserve">Specific subtypes of rotation joints are defined by adding according nested elements, listed in following table: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0B382F" w:rsidRPr="005A4A4C" w14:paraId="36DD0B2D" w14:textId="77777777" w:rsidTr="000B382F">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0E99D58" w14:textId="77777777" w:rsidR="000B382F" w:rsidRPr="005A4A4C" w:rsidRDefault="000B382F" w:rsidP="000B382F">
            <w:pPr>
              <w:keepNext/>
              <w:keepLines/>
              <w:rPr>
                <w:b/>
                <w:i/>
              </w:rPr>
            </w:pPr>
            <w:r w:rsidRPr="005A4A4C">
              <w:rPr>
                <w:b/>
                <w:i/>
              </w:rPr>
              <w:lastRenderedPageBreak/>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D461654" w14:textId="77777777" w:rsidR="000B382F" w:rsidRPr="005A4A4C" w:rsidRDefault="000B382F" w:rsidP="000B382F">
            <w:pPr>
              <w:keepNext/>
              <w:keepLines/>
              <w:rPr>
                <w:b/>
                <w:i/>
              </w:rPr>
            </w:pPr>
            <w:r w:rsidRPr="005A4A4C">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D37ACA" w14:textId="77777777" w:rsidR="000B382F" w:rsidRPr="005A4A4C" w:rsidRDefault="000B382F" w:rsidP="000B382F">
            <w:pPr>
              <w:keepNext/>
              <w:keepLines/>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01A9544" w14:textId="77777777" w:rsidR="000B382F" w:rsidRPr="005A4A4C" w:rsidRDefault="000B382F" w:rsidP="000B382F">
            <w:pPr>
              <w:keepNext/>
              <w:keepLines/>
              <w:rPr>
                <w:b/>
                <w:i/>
              </w:rPr>
            </w:pPr>
            <w:r w:rsidRPr="00A20C5C">
              <w:rPr>
                <w:b/>
                <w:i/>
              </w:rPr>
              <w:t>Constraint</w:t>
            </w:r>
            <w:r>
              <w:rPr>
                <w:b/>
                <w:i/>
              </w:rPr>
              <w:t xml:space="preserve"> / Remarks</w:t>
            </w:r>
          </w:p>
        </w:tc>
      </w:tr>
      <w:tr w:rsidR="000B382F" w:rsidRPr="00226A3F" w14:paraId="4B00711B" w14:textId="77777777" w:rsidTr="000B382F">
        <w:trPr>
          <w:jc w:val="center"/>
        </w:trPr>
        <w:tc>
          <w:tcPr>
            <w:tcW w:w="2111" w:type="dxa"/>
            <w:shd w:val="clear" w:color="auto" w:fill="auto"/>
            <w:vAlign w:val="bottom"/>
          </w:tcPr>
          <w:p w14:paraId="59027D09" w14:textId="77777777" w:rsidR="000B382F" w:rsidRPr="005A4A4C" w:rsidRDefault="000B382F" w:rsidP="000B382F">
            <w:pPr>
              <w:keepNext/>
              <w:keepLines/>
              <w:rPr>
                <w:sz w:val="20"/>
                <w:szCs w:val="20"/>
              </w:rPr>
            </w:pPr>
            <w:r w:rsidRPr="005A4A4C">
              <w:rPr>
                <w:sz w:val="20"/>
                <w:szCs w:val="20"/>
              </w:rPr>
              <w:t>normal_direction</w:t>
            </w:r>
          </w:p>
        </w:tc>
        <w:tc>
          <w:tcPr>
            <w:tcW w:w="2268" w:type="dxa"/>
            <w:shd w:val="clear" w:color="auto" w:fill="auto"/>
            <w:vAlign w:val="bottom"/>
          </w:tcPr>
          <w:p w14:paraId="4F83AB3E" w14:textId="77777777" w:rsidR="000B382F" w:rsidRPr="005A4A4C" w:rsidRDefault="000B382F" w:rsidP="000B382F">
            <w:pPr>
              <w:keepNext/>
              <w:keepLines/>
              <w:rPr>
                <w:sz w:val="20"/>
                <w:szCs w:val="20"/>
              </w:rPr>
            </w:pPr>
            <w:r w:rsidRPr="005A4A4C">
              <w:rPr>
                <w:sz w:val="20"/>
                <w:szCs w:val="20"/>
              </w:rPr>
              <w:t>1</w:t>
            </w:r>
          </w:p>
        </w:tc>
        <w:tc>
          <w:tcPr>
            <w:tcW w:w="1276" w:type="dxa"/>
            <w:shd w:val="clear" w:color="auto" w:fill="auto"/>
            <w:vAlign w:val="bottom"/>
          </w:tcPr>
          <w:p w14:paraId="094D55B9" w14:textId="77777777" w:rsidR="000B382F" w:rsidRPr="005A4A4C" w:rsidRDefault="000B382F" w:rsidP="000B382F">
            <w:pPr>
              <w:keepNext/>
              <w:keepLines/>
              <w:rPr>
                <w:sz w:val="20"/>
                <w:szCs w:val="20"/>
              </w:rPr>
            </w:pPr>
            <w:r w:rsidRPr="005A4A4C">
              <w:rPr>
                <w:sz w:val="20"/>
                <w:szCs w:val="20"/>
              </w:rPr>
              <w:t>Optional</w:t>
            </w:r>
          </w:p>
        </w:tc>
        <w:tc>
          <w:tcPr>
            <w:tcW w:w="2817" w:type="dxa"/>
            <w:shd w:val="clear" w:color="auto" w:fill="auto"/>
            <w:vAlign w:val="bottom"/>
          </w:tcPr>
          <w:p w14:paraId="76DE58C5" w14:textId="77777777" w:rsidR="000B382F" w:rsidRPr="005A4A4C" w:rsidRDefault="000B382F" w:rsidP="000B382F">
            <w:pPr>
              <w:keepNext/>
              <w:keepLines/>
              <w:rPr>
                <w:sz w:val="20"/>
                <w:szCs w:val="20"/>
              </w:rPr>
            </w:pPr>
            <w:r w:rsidRPr="005A4A4C">
              <w:rPr>
                <w:sz w:val="20"/>
                <w:szCs w:val="20"/>
              </w:rPr>
              <w:t>-</w:t>
            </w:r>
          </w:p>
        </w:tc>
      </w:tr>
      <w:tr w:rsidR="000B382F" w:rsidRPr="00C31177" w14:paraId="48624796" w14:textId="77777777" w:rsidTr="000B382F">
        <w:trPr>
          <w:jc w:val="center"/>
        </w:trPr>
        <w:tc>
          <w:tcPr>
            <w:tcW w:w="2111" w:type="dxa"/>
            <w:shd w:val="clear" w:color="auto" w:fill="auto"/>
          </w:tcPr>
          <w:p w14:paraId="6AFFF63E" w14:textId="6BAF2C80" w:rsidR="000B382F" w:rsidRPr="00BC3F09" w:rsidRDefault="000B382F" w:rsidP="00BE29B1">
            <w:pPr>
              <w:keepNext/>
              <w:keepLines/>
              <w:rPr>
                <w:sz w:val="20"/>
                <w:szCs w:val="20"/>
              </w:rPr>
            </w:pPr>
            <w:r>
              <w:rPr>
                <w:sz w:val="20"/>
                <w:szCs w:val="20"/>
              </w:rPr>
              <w:t>rotav</w:t>
            </w:r>
          </w:p>
        </w:tc>
        <w:tc>
          <w:tcPr>
            <w:tcW w:w="2268" w:type="dxa"/>
            <w:shd w:val="clear" w:color="auto" w:fill="auto"/>
          </w:tcPr>
          <w:p w14:paraId="789695C4" w14:textId="77777777" w:rsidR="000B382F" w:rsidRPr="00BC3F09" w:rsidRDefault="000B382F" w:rsidP="000B382F">
            <w:pPr>
              <w:keepNext/>
              <w:keepLines/>
              <w:rPr>
                <w:sz w:val="20"/>
                <w:szCs w:val="20"/>
              </w:rPr>
            </w:pPr>
            <w:r w:rsidRPr="00BC3F09">
              <w:rPr>
                <w:sz w:val="20"/>
                <w:szCs w:val="20"/>
              </w:rPr>
              <w:t>1</w:t>
            </w:r>
          </w:p>
        </w:tc>
        <w:tc>
          <w:tcPr>
            <w:tcW w:w="1276" w:type="dxa"/>
            <w:shd w:val="clear" w:color="auto" w:fill="auto"/>
          </w:tcPr>
          <w:p w14:paraId="43FC7A1D" w14:textId="77777777" w:rsidR="000B382F" w:rsidRPr="00BC3F09" w:rsidRDefault="000B382F" w:rsidP="000B382F">
            <w:pPr>
              <w:keepNext/>
              <w:keepLines/>
              <w:rPr>
                <w:sz w:val="20"/>
                <w:szCs w:val="20"/>
              </w:rPr>
            </w:pPr>
            <w:r>
              <w:rPr>
                <w:sz w:val="20"/>
                <w:szCs w:val="20"/>
              </w:rPr>
              <w:t>Required</w:t>
            </w:r>
          </w:p>
        </w:tc>
        <w:tc>
          <w:tcPr>
            <w:tcW w:w="2817" w:type="dxa"/>
            <w:shd w:val="clear" w:color="auto" w:fill="auto"/>
          </w:tcPr>
          <w:p w14:paraId="47E57264" w14:textId="6D92F116" w:rsidR="000B382F" w:rsidRPr="00BC3F09" w:rsidRDefault="000B382F" w:rsidP="000B382F">
            <w:pPr>
              <w:keepNext/>
              <w:keepLines/>
              <w:rPr>
                <w:sz w:val="20"/>
                <w:szCs w:val="20"/>
              </w:rPr>
            </w:pPr>
          </w:p>
        </w:tc>
      </w:tr>
    </w:tbl>
    <w:p w14:paraId="7D61167C" w14:textId="56150BFD" w:rsidR="000B382F" w:rsidRDefault="000B382F" w:rsidP="000B382F">
      <w:pPr>
        <w:pStyle w:val="Beschriftung"/>
        <w:keepNext/>
        <w:keepLines/>
        <w:spacing w:before="120"/>
      </w:pPr>
      <w:bookmarkStart w:id="1222" w:name="_Toc39880806"/>
      <w:r>
        <w:t xml:space="preserve">Table </w:t>
      </w:r>
      <w:r w:rsidR="00ED469A">
        <w:fldChar w:fldCharType="begin"/>
      </w:r>
      <w:r w:rsidR="00ED469A">
        <w:instrText xml:space="preserve"> SEQ Table \* ARABIC </w:instrText>
      </w:r>
      <w:r w:rsidR="00ED469A">
        <w:fldChar w:fldCharType="separate"/>
      </w:r>
      <w:r w:rsidR="00A2710C">
        <w:rPr>
          <w:noProof/>
        </w:rPr>
        <w:t>75</w:t>
      </w:r>
      <w:r w:rsidR="00ED469A">
        <w:fldChar w:fldCharType="end"/>
      </w:r>
      <w:r>
        <w:t xml:space="preserve">: Nested elements of element </w:t>
      </w:r>
      <w:r w:rsidRPr="009B4B01">
        <w:rPr>
          <w:rFonts w:ascii="Courier New" w:hAnsi="Courier New" w:cs="Courier New"/>
          <w:bCs w:val="0"/>
          <w:i/>
          <w:sz w:val="18"/>
          <w:szCs w:val="18"/>
        </w:rPr>
        <w:t>&lt;</w:t>
      </w:r>
      <w:r>
        <w:rPr>
          <w:rFonts w:ascii="Courier New" w:hAnsi="Courier New" w:cs="Courier New"/>
          <w:bCs w:val="0"/>
          <w:i/>
          <w:sz w:val="18"/>
          <w:szCs w:val="18"/>
        </w:rPr>
        <w:t>rotation_joint/</w:t>
      </w:r>
      <w:r w:rsidRPr="009B4B01">
        <w:rPr>
          <w:rFonts w:ascii="Courier New" w:hAnsi="Courier New" w:cs="Courier New"/>
          <w:bCs w:val="0"/>
          <w:i/>
          <w:sz w:val="18"/>
          <w:szCs w:val="18"/>
        </w:rPr>
        <w:t>&gt;</w:t>
      </w:r>
      <w:bookmarkEnd w:id="1222"/>
    </w:p>
    <w:p w14:paraId="10A8A0D0" w14:textId="77777777" w:rsidR="000B382F" w:rsidRDefault="000B382F" w:rsidP="000B382F">
      <w:r>
        <w:t xml:space="preserve">The subtypes are described in detail in the following sections. </w:t>
      </w:r>
    </w:p>
    <w:p w14:paraId="302E1884" w14:textId="77777777" w:rsidR="000B382F" w:rsidRPr="00226A3F" w:rsidRDefault="000B382F" w:rsidP="000B382F">
      <w:pPr>
        <w:pStyle w:val="Example"/>
        <w:keepNext/>
        <w:spacing w:before="120"/>
      </w:pPr>
      <w:r>
        <w:t>Example</w:t>
      </w:r>
      <w:r w:rsidRPr="00226A3F">
        <w:t xml:space="preserve">: </w:t>
      </w:r>
    </w:p>
    <w:p w14:paraId="736F4855" w14:textId="77777777" w:rsidR="000B382F" w:rsidRPr="00226A3F" w:rsidRDefault="000B382F" w:rsidP="000B382F">
      <w:pPr>
        <w:pStyle w:val="XMLCode"/>
        <w:keepNext/>
      </w:pPr>
    </w:p>
    <w:p w14:paraId="0F36D08E" w14:textId="77777777" w:rsidR="000B382F" w:rsidRPr="00226A3F" w:rsidRDefault="000B382F" w:rsidP="000B382F">
      <w:pPr>
        <w:pStyle w:val="XMLCode"/>
        <w:keepNext/>
      </w:pPr>
      <w:r w:rsidRPr="00226A3F">
        <w:t>&lt;connection_0d label=</w:t>
      </w:r>
      <w:r>
        <w:t>"</w:t>
      </w:r>
      <w:r w:rsidRPr="000F7EEA">
        <w:t>R</w:t>
      </w:r>
      <w:r>
        <w:t>J</w:t>
      </w:r>
      <w:r w:rsidRPr="00226A3F">
        <w:t>_2123921</w:t>
      </w:r>
      <w:r>
        <w:t>"</w:t>
      </w:r>
      <w:r w:rsidRPr="00226A3F">
        <w:t>&gt;</w:t>
      </w:r>
    </w:p>
    <w:p w14:paraId="44EB8BD0" w14:textId="77777777" w:rsidR="000B382F" w:rsidRDefault="000B382F" w:rsidP="000B382F">
      <w:pPr>
        <w:pStyle w:val="XMLCode"/>
        <w:keepNext/>
      </w:pPr>
      <w:r w:rsidRPr="00D129C6">
        <w:t xml:space="preserve">    </w:t>
      </w:r>
      <w:r>
        <w:t>...</w:t>
      </w:r>
    </w:p>
    <w:p w14:paraId="1B5F7532" w14:textId="77777777" w:rsidR="000B382F" w:rsidRPr="00817E05" w:rsidRDefault="000B382F" w:rsidP="000B382F">
      <w:pPr>
        <w:pStyle w:val="XMLCode"/>
        <w:keepNext/>
        <w:rPr>
          <w:b/>
          <w:color w:val="0070C0"/>
        </w:rPr>
      </w:pPr>
      <w:r>
        <w:tab/>
      </w:r>
      <w:r w:rsidRPr="00817E05">
        <w:rPr>
          <w:b/>
          <w:color w:val="0070C0"/>
        </w:rPr>
        <w:t>&lt;</w:t>
      </w:r>
      <w:r>
        <w:rPr>
          <w:b/>
          <w:color w:val="0070C0"/>
        </w:rPr>
        <w:t>rotation_joint</w:t>
      </w:r>
      <w:r w:rsidRPr="00817E05">
        <w:rPr>
          <w:b/>
          <w:color w:val="0070C0"/>
        </w:rPr>
        <w:t xml:space="preserve"> diameter=</w:t>
      </w:r>
      <w:r>
        <w:rPr>
          <w:b/>
          <w:color w:val="0070C0"/>
        </w:rPr>
        <w:t>"3</w:t>
      </w:r>
      <w:r w:rsidRPr="00817E05">
        <w:rPr>
          <w:b/>
          <w:color w:val="0070C0"/>
        </w:rPr>
        <w:t>.0</w:t>
      </w:r>
      <w:r>
        <w:rPr>
          <w:b/>
          <w:color w:val="0070C0"/>
        </w:rPr>
        <w:t>"</w:t>
      </w:r>
      <w:r w:rsidRPr="00817E05">
        <w:rPr>
          <w:b/>
          <w:color w:val="0070C0"/>
        </w:rPr>
        <w:t>&gt;</w:t>
      </w:r>
    </w:p>
    <w:p w14:paraId="381FAF58" w14:textId="77777777" w:rsidR="000B382F" w:rsidRDefault="000B382F" w:rsidP="000B382F">
      <w:pPr>
        <w:pStyle w:val="XMLCode"/>
        <w:keepNext/>
        <w:rPr>
          <w:b/>
          <w:color w:val="0070C0"/>
          <w:lang w:val="fr-FR"/>
        </w:rPr>
      </w:pPr>
      <w:r w:rsidRPr="00817E05">
        <w:rPr>
          <w:b/>
          <w:color w:val="0070C0"/>
        </w:rPr>
        <w:t xml:space="preserve">        </w:t>
      </w:r>
      <w:r w:rsidRPr="0033379A">
        <w:rPr>
          <w:b/>
          <w:color w:val="0070C0"/>
          <w:lang w:val="fr-FR"/>
        </w:rPr>
        <w:t>&lt;normal</w:t>
      </w:r>
      <w:r w:rsidRPr="0033379A">
        <w:rPr>
          <w:b/>
          <w:bCs/>
          <w:color w:val="0070C0"/>
          <w:lang w:val="fr-FR"/>
        </w:rPr>
        <w:t>_direction</w:t>
      </w:r>
      <w:r w:rsidRPr="0033379A">
        <w:rPr>
          <w:b/>
          <w:color w:val="0070C0"/>
          <w:lang w:val="fr-FR"/>
        </w:rPr>
        <w:t> x="0" y="0" z="3"/&gt;</w:t>
      </w:r>
    </w:p>
    <w:p w14:paraId="329694F1" w14:textId="77777777" w:rsidR="000B382F" w:rsidRPr="0033379A" w:rsidRDefault="000B382F" w:rsidP="000B382F">
      <w:pPr>
        <w:pStyle w:val="XMLCode"/>
        <w:keepNext/>
        <w:rPr>
          <w:b/>
          <w:color w:val="0070C0"/>
          <w:lang w:val="fr-FR"/>
        </w:rPr>
      </w:pPr>
      <w:r w:rsidRPr="00817E05">
        <w:rPr>
          <w:b/>
          <w:color w:val="0070C0"/>
        </w:rPr>
        <w:t xml:space="preserve">        </w:t>
      </w:r>
      <w:r>
        <w:rPr>
          <w:b/>
          <w:color w:val="0070C0"/>
        </w:rPr>
        <w:t>&lt;rotav/&gt;</w:t>
      </w:r>
    </w:p>
    <w:p w14:paraId="7DBC5906" w14:textId="57F08582" w:rsidR="00372EC4" w:rsidRPr="00817E05" w:rsidRDefault="00372EC4" w:rsidP="00372EC4">
      <w:pPr>
        <w:pStyle w:val="XMLCode"/>
        <w:keepNext/>
        <w:rPr>
          <w:b/>
          <w:color w:val="0070C0"/>
        </w:rPr>
      </w:pPr>
      <w:r>
        <w:rPr>
          <w:b/>
          <w:color w:val="0070C0"/>
        </w:rPr>
        <w:t xml:space="preserve">    </w:t>
      </w:r>
      <w:r w:rsidRPr="00817E05">
        <w:rPr>
          <w:b/>
          <w:color w:val="0070C0"/>
        </w:rPr>
        <w:t>&lt;</w:t>
      </w:r>
      <w:r>
        <w:rPr>
          <w:b/>
          <w:color w:val="0070C0"/>
        </w:rPr>
        <w:t>/rotation_joint</w:t>
      </w:r>
      <w:r w:rsidRPr="00817E05">
        <w:rPr>
          <w:b/>
          <w:color w:val="0070C0"/>
        </w:rPr>
        <w:t>&gt;</w:t>
      </w:r>
    </w:p>
    <w:p w14:paraId="0E6A0FE3" w14:textId="77777777" w:rsidR="000B382F" w:rsidRDefault="000B382F" w:rsidP="000B382F">
      <w:pPr>
        <w:pStyle w:val="XMLCode"/>
        <w:keepNext/>
        <w:rPr>
          <w:b/>
        </w:rPr>
      </w:pPr>
      <w:r w:rsidRPr="00226A3F">
        <w:t xml:space="preserve">    &lt;loc&gt; 1645.83 821.145 616.585 &lt;/loc&gt;</w:t>
      </w:r>
    </w:p>
    <w:p w14:paraId="15F01E5B" w14:textId="77777777" w:rsidR="000B382F" w:rsidRPr="00226A3F" w:rsidRDefault="000B382F" w:rsidP="000B382F">
      <w:pPr>
        <w:pStyle w:val="XMLCode"/>
        <w:keepNext/>
      </w:pPr>
      <w:r w:rsidRPr="00226A3F">
        <w:t xml:space="preserve">    &lt;appdata&gt;</w:t>
      </w:r>
    </w:p>
    <w:p w14:paraId="37C946F3" w14:textId="77777777" w:rsidR="000B382F" w:rsidRPr="00226A3F" w:rsidRDefault="000B382F" w:rsidP="000B382F">
      <w:pPr>
        <w:pStyle w:val="XMLCode"/>
        <w:keepNext/>
      </w:pPr>
      <w:r w:rsidRPr="00226A3F">
        <w:t xml:space="preserve">        ...</w:t>
      </w:r>
    </w:p>
    <w:p w14:paraId="3FB3B377" w14:textId="77777777" w:rsidR="000B382F" w:rsidRPr="00226A3F" w:rsidRDefault="000B382F" w:rsidP="000B382F">
      <w:pPr>
        <w:pStyle w:val="XMLCode"/>
        <w:keepNext/>
      </w:pPr>
      <w:r w:rsidRPr="00226A3F">
        <w:t xml:space="preserve">    &lt;/appdata&gt;</w:t>
      </w:r>
    </w:p>
    <w:p w14:paraId="6BF8B83D" w14:textId="77777777" w:rsidR="000B382F" w:rsidRDefault="000B382F" w:rsidP="000B382F">
      <w:pPr>
        <w:pStyle w:val="XMLCode"/>
      </w:pPr>
      <w:r w:rsidRPr="00226A3F">
        <w:t>&lt;/connection_0d&gt;</w:t>
      </w:r>
    </w:p>
    <w:p w14:paraId="3FC0FE76" w14:textId="77777777" w:rsidR="000B382F" w:rsidRPr="00226A3F" w:rsidRDefault="000B382F" w:rsidP="000B382F">
      <w:pPr>
        <w:pStyle w:val="XMLCode"/>
      </w:pPr>
    </w:p>
    <w:p w14:paraId="08C4CFB5" w14:textId="77777777" w:rsidR="000B382F" w:rsidRPr="008A4625" w:rsidRDefault="000B382F" w:rsidP="000B382F"/>
    <w:p w14:paraId="016100FD" w14:textId="77777777" w:rsidR="000B382F" w:rsidRDefault="000B382F" w:rsidP="000B382F">
      <w:pPr>
        <w:pStyle w:val="berschrift3"/>
      </w:pPr>
      <w:bookmarkStart w:id="1223" w:name="_Toc39880563"/>
      <w:r>
        <w:t>ROTAV</w:t>
      </w:r>
      <w:bookmarkEnd w:id="1223"/>
    </w:p>
    <w:p w14:paraId="016FA02A" w14:textId="67074ACE" w:rsidR="000B382F" w:rsidRDefault="000B382F" w:rsidP="000B382F">
      <w:pPr>
        <w:pStyle w:val="StandardWeb"/>
        <w:spacing w:before="0" w:beforeAutospacing="0" w:after="0" w:afterAutospacing="0" w:line="315" w:lineRule="atLeast"/>
        <w:rPr>
          <w:rFonts w:asciiTheme="minorHAnsi" w:hAnsiTheme="minorHAnsi" w:cstheme="minorHAnsi"/>
          <w:sz w:val="22"/>
          <w:szCs w:val="22"/>
          <w:lang w:val="en-US"/>
        </w:rPr>
      </w:pPr>
      <w:r>
        <w:rPr>
          <w:rFonts w:asciiTheme="minorHAnsi" w:hAnsiTheme="minorHAnsi" w:cstheme="minorHAnsi"/>
          <w:sz w:val="22"/>
          <w:szCs w:val="22"/>
          <w:lang w:val="en-US"/>
        </w:rPr>
        <w:t xml:space="preserve">ROTAVs are suitable for steel-aluminum connections. Joining of two or three sheets are possible. High grade steel sheets can be used. </w:t>
      </w:r>
    </w:p>
    <w:p w14:paraId="32600BDB" w14:textId="77777777" w:rsidR="000B382F" w:rsidRDefault="000B382F" w:rsidP="000B382F">
      <w:pPr>
        <w:pStyle w:val="StandardWeb"/>
        <w:spacing w:before="0" w:beforeAutospacing="0" w:after="0" w:afterAutospacing="0" w:line="315" w:lineRule="atLeast"/>
        <w:rPr>
          <w:rFonts w:asciiTheme="minorHAnsi" w:hAnsiTheme="minorHAnsi" w:cstheme="minorHAnsi"/>
          <w:sz w:val="22"/>
          <w:szCs w:val="22"/>
          <w:lang w:val="en-US"/>
        </w:rPr>
      </w:pPr>
    </w:p>
    <w:p w14:paraId="29B3900F" w14:textId="4A7111AE" w:rsidR="000B382F" w:rsidRDefault="000B382F" w:rsidP="000B382F">
      <w:pPr>
        <w:pStyle w:val="StandardWeb"/>
        <w:spacing w:before="0" w:beforeAutospacing="0" w:after="0" w:afterAutospacing="0" w:line="315" w:lineRule="atLeast"/>
        <w:rPr>
          <w:rFonts w:asciiTheme="minorHAnsi" w:hAnsiTheme="minorHAnsi" w:cstheme="minorHAnsi"/>
          <w:sz w:val="22"/>
          <w:szCs w:val="22"/>
          <w:lang w:val="en-US"/>
        </w:rPr>
      </w:pPr>
      <w:r>
        <w:rPr>
          <w:rFonts w:asciiTheme="minorHAnsi" w:hAnsiTheme="minorHAnsi" w:cstheme="minorHAnsi"/>
          <w:sz w:val="22"/>
          <w:szCs w:val="22"/>
          <w:lang w:val="en-US"/>
        </w:rPr>
        <w:t xml:space="preserve">There is no documentation publicly available </w:t>
      </w:r>
      <w:r w:rsidR="00204D8D">
        <w:rPr>
          <w:rFonts w:asciiTheme="minorHAnsi" w:hAnsiTheme="minorHAnsi" w:cstheme="minorHAnsi"/>
          <w:sz w:val="22"/>
          <w:szCs w:val="22"/>
          <w:lang w:val="en-US"/>
        </w:rPr>
        <w:t>for ROTAV</w:t>
      </w:r>
      <w:r>
        <w:rPr>
          <w:rFonts w:asciiTheme="minorHAnsi" w:hAnsiTheme="minorHAnsi" w:cstheme="minorHAnsi"/>
          <w:sz w:val="22"/>
          <w:szCs w:val="22"/>
          <w:lang w:val="en-US"/>
        </w:rPr>
        <w:t>, as it is a specific OEM type.</w:t>
      </w:r>
    </w:p>
    <w:p w14:paraId="68AA632E" w14:textId="77777777" w:rsidR="000B382F" w:rsidRPr="00995F54" w:rsidRDefault="000B382F" w:rsidP="000B382F">
      <w:pPr>
        <w:pStyle w:val="StandardWeb"/>
        <w:keepNext/>
        <w:spacing w:before="120" w:beforeAutospacing="0" w:after="120" w:afterAutospacing="0"/>
        <w:jc w:val="center"/>
        <w:rPr>
          <w:rFonts w:asciiTheme="minorHAnsi" w:hAnsiTheme="minorHAnsi" w:cstheme="minorHAnsi"/>
          <w:sz w:val="22"/>
          <w:szCs w:val="22"/>
          <w:lang w:val="en-US"/>
        </w:rPr>
      </w:pPr>
    </w:p>
    <w:p w14:paraId="6BABC818" w14:textId="77777777" w:rsidR="000B382F" w:rsidRPr="00995F54" w:rsidRDefault="000B382F" w:rsidP="000B382F">
      <w:pPr>
        <w:pStyle w:val="StandardWeb"/>
        <w:keepNext/>
        <w:spacing w:before="120" w:beforeAutospacing="0" w:after="120" w:afterAutospacing="0"/>
        <w:jc w:val="center"/>
        <w:rPr>
          <w:lang w:val="en-US"/>
        </w:rPr>
      </w:pPr>
      <w:r>
        <w:rPr>
          <w:noProof/>
          <w:lang w:val="en-US" w:eastAsia="en-US"/>
        </w:rPr>
        <w:drawing>
          <wp:inline distT="0" distB="0" distL="0" distR="0" wp14:anchorId="3C0FB9AD" wp14:editId="5841852E">
            <wp:extent cx="4213556" cy="1029558"/>
            <wp:effectExtent l="0" t="0" r="0" b="0"/>
            <wp:docPr id="1053" name="Inhaltsplatzhalter 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Inhaltsplatzhalter 5"/>
                    <pic:cNvPicPr>
                      <a:picLocks noGrp="1" noChangeAspect="1"/>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4212626" cy="1029331"/>
                    </a:xfrm>
                    <a:prstGeom prst="rect">
                      <a:avLst/>
                    </a:prstGeom>
                  </pic:spPr>
                </pic:pic>
              </a:graphicData>
            </a:graphic>
          </wp:inline>
        </w:drawing>
      </w: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14"/>
        <w:gridCol w:w="1589"/>
        <w:gridCol w:w="1431"/>
        <w:gridCol w:w="1570"/>
      </w:tblGrid>
      <w:tr w:rsidR="000B382F" w14:paraId="60ADEE6C" w14:textId="77777777" w:rsidTr="000B382F">
        <w:trPr>
          <w:trHeight w:val="691"/>
          <w:jc w:val="center"/>
        </w:trPr>
        <w:tc>
          <w:tcPr>
            <w:tcW w:w="1414" w:type="dxa"/>
          </w:tcPr>
          <w:p w14:paraId="382823ED" w14:textId="77777777" w:rsidR="000B382F" w:rsidRPr="00EB2983" w:rsidRDefault="000B382F" w:rsidP="000B382F">
            <w:pPr>
              <w:pStyle w:val="StandardWeb"/>
              <w:keepNext/>
              <w:spacing w:before="0" w:beforeAutospacing="0" w:after="0" w:afterAutospacing="0"/>
              <w:jc w:val="center"/>
              <w:rPr>
                <w:rFonts w:asciiTheme="minorHAnsi" w:hAnsiTheme="minorHAnsi" w:cstheme="minorHAnsi"/>
                <w:sz w:val="18"/>
              </w:rPr>
            </w:pPr>
            <w:r w:rsidRPr="00EB2983">
              <w:rPr>
                <w:rFonts w:asciiTheme="minorHAnsi" w:hAnsiTheme="minorHAnsi" w:cstheme="minorHAnsi"/>
                <w:sz w:val="18"/>
              </w:rPr>
              <w:t>Plac</w:t>
            </w:r>
            <w:r>
              <w:rPr>
                <w:rFonts w:asciiTheme="minorHAnsi" w:hAnsiTheme="minorHAnsi" w:cstheme="minorHAnsi"/>
                <w:sz w:val="18"/>
              </w:rPr>
              <w:t>ement</w:t>
            </w:r>
          </w:p>
        </w:tc>
        <w:tc>
          <w:tcPr>
            <w:tcW w:w="1589" w:type="dxa"/>
          </w:tcPr>
          <w:p w14:paraId="76F70174" w14:textId="16E142FF" w:rsidR="000B382F" w:rsidRPr="00EB2983" w:rsidRDefault="000B382F" w:rsidP="000B382F">
            <w:pPr>
              <w:pStyle w:val="Standard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6"/>
                <w:lang w:val="en-US"/>
              </w:rPr>
              <w:t>Penetration</w:t>
            </w:r>
            <w:r w:rsidRPr="00EB2983">
              <w:rPr>
                <w:rFonts w:asciiTheme="minorHAnsi" w:hAnsiTheme="minorHAnsi" w:cstheme="minorHAnsi"/>
                <w:sz w:val="16"/>
                <w:lang w:val="en-US"/>
              </w:rPr>
              <w:t xml:space="preserve"> (</w:t>
            </w:r>
            <w:r w:rsidR="009B668A">
              <w:rPr>
                <w:rFonts w:asciiTheme="minorHAnsi" w:hAnsiTheme="minorHAnsi" w:cstheme="minorHAnsi"/>
                <w:sz w:val="16"/>
                <w:lang w:val="en-US"/>
              </w:rPr>
              <w:t xml:space="preserve">rotation </w:t>
            </w:r>
            <w:r w:rsidRPr="00EB2983">
              <w:rPr>
                <w:rFonts w:asciiTheme="minorHAnsi" w:hAnsiTheme="minorHAnsi" w:cstheme="minorHAnsi"/>
                <w:sz w:val="16"/>
                <w:lang w:val="en-US"/>
              </w:rPr>
              <w:t>speed</w:t>
            </w:r>
            <w:r w:rsidR="009B668A">
              <w:rPr>
                <w:rFonts w:asciiTheme="minorHAnsi" w:hAnsiTheme="minorHAnsi" w:cstheme="minorHAnsi"/>
                <w:sz w:val="16"/>
                <w:lang w:val="en-US"/>
              </w:rPr>
              <w:t xml:space="preserve"> </w:t>
            </w:r>
            <w:r w:rsidRPr="00EB2983">
              <w:rPr>
                <w:rFonts w:asciiTheme="minorHAnsi" w:hAnsiTheme="minorHAnsi" w:cstheme="minorHAnsi"/>
                <w:sz w:val="16"/>
                <w:lang w:val="en-US"/>
              </w:rPr>
              <w:t>/</w:t>
            </w:r>
            <w:r w:rsidR="009B668A">
              <w:rPr>
                <w:rFonts w:asciiTheme="minorHAnsi" w:hAnsiTheme="minorHAnsi" w:cstheme="minorHAnsi"/>
                <w:sz w:val="16"/>
                <w:lang w:val="en-US"/>
              </w:rPr>
              <w:t xml:space="preserve"> </w:t>
            </w:r>
            <w:r w:rsidRPr="00EB2983">
              <w:rPr>
                <w:rFonts w:asciiTheme="minorHAnsi" w:hAnsiTheme="minorHAnsi" w:cstheme="minorHAnsi"/>
                <w:sz w:val="16"/>
                <w:lang w:val="en-US"/>
              </w:rPr>
              <w:t>pressure)</w:t>
            </w:r>
          </w:p>
        </w:tc>
        <w:tc>
          <w:tcPr>
            <w:tcW w:w="1431" w:type="dxa"/>
          </w:tcPr>
          <w:p w14:paraId="7CFFAE7B" w14:textId="77777777" w:rsidR="000B382F" w:rsidRPr="00EB2983" w:rsidRDefault="000B382F" w:rsidP="000B382F">
            <w:pPr>
              <w:pStyle w:val="Standard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Heating of ma</w:t>
            </w:r>
            <w:r w:rsidRPr="00EB2983">
              <w:rPr>
                <w:rFonts w:asciiTheme="minorHAnsi" w:hAnsiTheme="minorHAnsi" w:cstheme="minorHAnsi"/>
                <w:sz w:val="18"/>
                <w:lang w:val="en-US"/>
              </w:rPr>
              <w:t>t</w:t>
            </w:r>
            <w:r>
              <w:rPr>
                <w:rFonts w:asciiTheme="minorHAnsi" w:hAnsiTheme="minorHAnsi" w:cstheme="minorHAnsi"/>
                <w:sz w:val="18"/>
                <w:lang w:val="en-US"/>
              </w:rPr>
              <w:t>er</w:t>
            </w:r>
            <w:r w:rsidRPr="00EB2983">
              <w:rPr>
                <w:rFonts w:asciiTheme="minorHAnsi" w:hAnsiTheme="minorHAnsi" w:cstheme="minorHAnsi"/>
                <w:sz w:val="18"/>
                <w:lang w:val="en-US"/>
              </w:rPr>
              <w:t>ial</w:t>
            </w:r>
          </w:p>
          <w:p w14:paraId="77D5A1E3" w14:textId="0343DD5F" w:rsidR="000B382F" w:rsidRPr="00EB2983" w:rsidRDefault="000B382F" w:rsidP="000B382F">
            <w:pPr>
              <w:pStyle w:val="StandardWeb"/>
              <w:keepNext/>
              <w:spacing w:before="0" w:beforeAutospacing="0" w:after="0" w:afterAutospacing="0"/>
              <w:jc w:val="center"/>
              <w:rPr>
                <w:rFonts w:asciiTheme="minorHAnsi" w:hAnsiTheme="minorHAnsi" w:cstheme="minorHAnsi"/>
                <w:sz w:val="18"/>
                <w:lang w:val="en-US"/>
              </w:rPr>
            </w:pPr>
            <w:r w:rsidRPr="00EB2983">
              <w:rPr>
                <w:rFonts w:asciiTheme="minorHAnsi" w:hAnsiTheme="minorHAnsi" w:cstheme="minorHAnsi"/>
                <w:sz w:val="16"/>
                <w:lang w:val="en-US"/>
              </w:rPr>
              <w:t>(</w:t>
            </w:r>
            <w:r w:rsidR="009B668A">
              <w:rPr>
                <w:rFonts w:asciiTheme="minorHAnsi" w:hAnsiTheme="minorHAnsi" w:cstheme="minorHAnsi"/>
                <w:sz w:val="16"/>
                <w:lang w:val="en-US"/>
              </w:rPr>
              <w:t xml:space="preserve">rotation </w:t>
            </w:r>
            <w:r w:rsidRPr="00EB2983">
              <w:rPr>
                <w:rFonts w:asciiTheme="minorHAnsi" w:hAnsiTheme="minorHAnsi" w:cstheme="minorHAnsi"/>
                <w:sz w:val="16"/>
                <w:lang w:val="en-US"/>
              </w:rPr>
              <w:t>speed</w:t>
            </w:r>
            <w:r w:rsidR="009B668A">
              <w:rPr>
                <w:rFonts w:asciiTheme="minorHAnsi" w:hAnsiTheme="minorHAnsi" w:cstheme="minorHAnsi"/>
                <w:sz w:val="16"/>
                <w:lang w:val="en-US"/>
              </w:rPr>
              <w:t xml:space="preserve"> </w:t>
            </w:r>
            <w:r w:rsidRPr="00EB2983">
              <w:rPr>
                <w:rFonts w:asciiTheme="minorHAnsi" w:hAnsiTheme="minorHAnsi" w:cstheme="minorHAnsi"/>
                <w:sz w:val="16"/>
                <w:lang w:val="en-US"/>
              </w:rPr>
              <w:t>/</w:t>
            </w:r>
            <w:r w:rsidR="009B668A">
              <w:rPr>
                <w:rFonts w:asciiTheme="minorHAnsi" w:hAnsiTheme="minorHAnsi" w:cstheme="minorHAnsi"/>
                <w:sz w:val="16"/>
                <w:lang w:val="en-US"/>
              </w:rPr>
              <w:t xml:space="preserve"> </w:t>
            </w:r>
            <w:r w:rsidRPr="00EB2983">
              <w:rPr>
                <w:rFonts w:asciiTheme="minorHAnsi" w:hAnsiTheme="minorHAnsi" w:cstheme="minorHAnsi"/>
                <w:sz w:val="16"/>
                <w:lang w:val="en-US"/>
              </w:rPr>
              <w:t>pressure)</w:t>
            </w:r>
          </w:p>
        </w:tc>
        <w:tc>
          <w:tcPr>
            <w:tcW w:w="1570" w:type="dxa"/>
          </w:tcPr>
          <w:p w14:paraId="59B06F62" w14:textId="77777777" w:rsidR="000B382F" w:rsidRPr="00EB2983" w:rsidRDefault="000B382F" w:rsidP="000B382F">
            <w:pPr>
              <w:pStyle w:val="Standard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Compression</w:t>
            </w:r>
          </w:p>
        </w:tc>
      </w:tr>
    </w:tbl>
    <w:p w14:paraId="467A7794" w14:textId="316BB72F" w:rsidR="000D1293" w:rsidRPr="00EF4929" w:rsidRDefault="000D1293" w:rsidP="000D1293">
      <w:pPr>
        <w:keepNext/>
        <w:jc w:val="center"/>
        <w:rPr>
          <w:ins w:id="1224" w:author="nick" w:date="2020-05-04T20:36:00Z"/>
          <w:sz w:val="18"/>
        </w:rPr>
      </w:pPr>
      <w:ins w:id="1225" w:author="nick" w:date="2020-05-04T20:36:00Z">
        <w:r w:rsidRPr="00EF4929">
          <w:rPr>
            <w:i/>
            <w:sz w:val="18"/>
          </w:rPr>
          <w:t>Source of image</w:t>
        </w:r>
        <w:r w:rsidRPr="00EF4929">
          <w:rPr>
            <w:sz w:val="18"/>
          </w:rPr>
          <w:t xml:space="preserve">: </w:t>
        </w:r>
      </w:ins>
      <w:ins w:id="1226" w:author="nick" w:date="2020-05-04T20:37:00Z">
        <w:r w:rsidRPr="000D1293">
          <w:rPr>
            <w:i/>
            <w:sz w:val="18"/>
          </w:rPr>
          <w:t>c</w:t>
        </w:r>
      </w:ins>
      <w:ins w:id="1227" w:author="nick" w:date="2020-05-04T20:36:00Z">
        <w:r w:rsidRPr="000D1293">
          <w:rPr>
            <w:i/>
            <w:sz w:val="18"/>
          </w:rPr>
          <w:t>ourtesy of BMW Group</w:t>
        </w:r>
      </w:ins>
    </w:p>
    <w:p w14:paraId="0BA08DB0" w14:textId="5FBA423B" w:rsidR="000B382F" w:rsidRPr="005C50FA" w:rsidRDefault="000B382F" w:rsidP="000B382F">
      <w:pPr>
        <w:pStyle w:val="Beschriftung"/>
        <w:rPr>
          <w:color w:val="676F76"/>
          <w:sz w:val="21"/>
          <w:szCs w:val="21"/>
          <w:lang w:val="en" w:eastAsia="en-US"/>
        </w:rPr>
      </w:pPr>
      <w:bookmarkStart w:id="1228" w:name="_Toc39880690"/>
      <w:r>
        <w:t xml:space="preserve">Figure </w:t>
      </w:r>
      <w:r>
        <w:fldChar w:fldCharType="begin"/>
      </w:r>
      <w:r>
        <w:instrText xml:space="preserve"> SEQ Figure \* ARABIC </w:instrText>
      </w:r>
      <w:r>
        <w:fldChar w:fldCharType="separate"/>
      </w:r>
      <w:r w:rsidR="00A2710C">
        <w:rPr>
          <w:noProof/>
        </w:rPr>
        <w:t>43</w:t>
      </w:r>
      <w:r>
        <w:fldChar w:fldCharType="end"/>
      </w:r>
      <w:r>
        <w:t>: Process of Rotation Joining (ROTAV)</w:t>
      </w:r>
      <w:bookmarkEnd w:id="1228"/>
    </w:p>
    <w:p w14:paraId="2968545B" w14:textId="77777777" w:rsidR="000B382F" w:rsidRDefault="000B382F" w:rsidP="000B382F">
      <w:pPr>
        <w:keepNext/>
        <w:jc w:val="center"/>
      </w:pPr>
      <w:r>
        <w:rPr>
          <w:noProof/>
          <w:lang w:eastAsia="en-US"/>
        </w:rPr>
        <w:lastRenderedPageBreak/>
        <w:drawing>
          <wp:inline distT="0" distB="0" distL="0" distR="0" wp14:anchorId="0357EE95" wp14:editId="649F194A">
            <wp:extent cx="2820959" cy="2115719"/>
            <wp:effectExtent l="0" t="0" r="0" b="0"/>
            <wp:docPr id="1054"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fik 12"/>
                    <pic:cNvPicPr>
                      <a:picLocks noChangeAspect="1"/>
                    </pic:cNvPicPr>
                  </pic:nvPicPr>
                  <pic:blipFill>
                    <a:blip r:embed="rId141"/>
                    <a:stretch>
                      <a:fillRect/>
                    </a:stretch>
                  </pic:blipFill>
                  <pic:spPr>
                    <a:xfrm>
                      <a:off x="0" y="0"/>
                      <a:ext cx="2820959" cy="2115719"/>
                    </a:xfrm>
                    <a:prstGeom prst="rect">
                      <a:avLst/>
                    </a:prstGeom>
                  </pic:spPr>
                </pic:pic>
              </a:graphicData>
            </a:graphic>
          </wp:inline>
        </w:drawing>
      </w:r>
    </w:p>
    <w:p w14:paraId="22790279" w14:textId="7007B6B1" w:rsidR="000B382F" w:rsidRPr="000D1293" w:rsidRDefault="000B382F" w:rsidP="000B382F">
      <w:pPr>
        <w:keepNext/>
        <w:jc w:val="center"/>
        <w:rPr>
          <w:i/>
          <w:sz w:val="18"/>
        </w:rPr>
      </w:pPr>
      <w:commentRangeStart w:id="1229"/>
      <w:r w:rsidRPr="00EF4929">
        <w:rPr>
          <w:i/>
          <w:sz w:val="18"/>
        </w:rPr>
        <w:t>Source of image</w:t>
      </w:r>
      <w:r w:rsidRPr="00EF4929">
        <w:rPr>
          <w:sz w:val="18"/>
        </w:rPr>
        <w:t xml:space="preserve">: </w:t>
      </w:r>
      <w:commentRangeEnd w:id="1229"/>
      <w:ins w:id="1230" w:author="nick" w:date="2020-05-04T20:37:00Z">
        <w:r w:rsidR="000D1293" w:rsidRPr="000D1293">
          <w:rPr>
            <w:i/>
            <w:sz w:val="18"/>
          </w:rPr>
          <w:t>c</w:t>
        </w:r>
      </w:ins>
      <w:ins w:id="1231" w:author="nick" w:date="2020-05-04T20:36:00Z">
        <w:r w:rsidR="000D1293" w:rsidRPr="000D1293">
          <w:rPr>
            <w:i/>
            <w:sz w:val="18"/>
          </w:rPr>
          <w:t>ourtesy of BMW Group</w:t>
        </w:r>
      </w:ins>
      <w:del w:id="1232" w:author="Unknown">
        <w:r w:rsidR="009B668A" w:rsidRPr="000D1293" w:rsidDel="000D1293">
          <w:rPr>
            <w:i/>
            <w:sz w:val="18"/>
          </w:rPr>
          <w:commentReference w:id="1229"/>
        </w:r>
      </w:del>
    </w:p>
    <w:p w14:paraId="1760A683" w14:textId="3ADE6D63" w:rsidR="000B382F" w:rsidRDefault="000B382F" w:rsidP="000B382F">
      <w:pPr>
        <w:pStyle w:val="Beschriftung"/>
      </w:pPr>
      <w:bookmarkStart w:id="1233" w:name="_Toc39880691"/>
      <w:r>
        <w:t xml:space="preserve">Figure </w:t>
      </w:r>
      <w:r>
        <w:fldChar w:fldCharType="begin"/>
      </w:r>
      <w:r>
        <w:instrText xml:space="preserve"> SEQ Figure \* ARABIC </w:instrText>
      </w:r>
      <w:r>
        <w:fldChar w:fldCharType="separate"/>
      </w:r>
      <w:r w:rsidR="00A2710C">
        <w:rPr>
          <w:noProof/>
        </w:rPr>
        <w:t>44</w:t>
      </w:r>
      <w:r>
        <w:fldChar w:fldCharType="end"/>
      </w:r>
      <w:r>
        <w:t>: ROTAV connecting aluminum and steel sheets</w:t>
      </w:r>
      <w:bookmarkEnd w:id="1233"/>
    </w:p>
    <w:p w14:paraId="71E0BF29" w14:textId="77777777" w:rsidR="000B382F" w:rsidRDefault="000B382F" w:rsidP="000B382F">
      <w:pPr>
        <w:autoSpaceDE w:val="0"/>
        <w:autoSpaceDN w:val="0"/>
        <w:adjustRightInd w:val="0"/>
        <w:spacing w:after="0"/>
      </w:pPr>
    </w:p>
    <w:p w14:paraId="56128459" w14:textId="77777777" w:rsidR="000B382F" w:rsidRDefault="000B382F" w:rsidP="000B382F">
      <w:pPr>
        <w:autoSpaceDE w:val="0"/>
        <w:autoSpaceDN w:val="0"/>
        <w:adjustRightInd w:val="0"/>
        <w:spacing w:after="0"/>
        <w:rPr>
          <w:rFonts w:cs="Calibri"/>
          <w:szCs w:val="22"/>
          <w:lang w:eastAsia="en-GB"/>
        </w:rPr>
      </w:pPr>
      <w:r>
        <w:rPr>
          <w:rFonts w:cs="Calibri"/>
          <w:szCs w:val="22"/>
          <w:lang w:eastAsia="en-GB"/>
        </w:rPr>
        <w:t>The basic steps in the ROTAV process consist of:</w:t>
      </w:r>
    </w:p>
    <w:p w14:paraId="1F6C3F4C" w14:textId="643ADCE2" w:rsidR="000B382F" w:rsidRPr="00B50C53" w:rsidRDefault="000B382F" w:rsidP="000B382F">
      <w:pPr>
        <w:pStyle w:val="Listenabsatz"/>
        <w:numPr>
          <w:ilvl w:val="0"/>
          <w:numId w:val="63"/>
        </w:numPr>
        <w:autoSpaceDE w:val="0"/>
        <w:autoSpaceDN w:val="0"/>
        <w:adjustRightInd w:val="0"/>
        <w:rPr>
          <w:rFonts w:cs="Calibri"/>
          <w:lang w:val="en-US" w:eastAsia="en-GB"/>
        </w:rPr>
      </w:pPr>
      <w:r w:rsidRPr="00B50C53">
        <w:rPr>
          <w:rFonts w:cs="Calibri"/>
          <w:lang w:val="en-US" w:eastAsia="en-GB"/>
        </w:rPr>
        <w:t>Applying rotational velocity and pressure</w:t>
      </w:r>
      <w:r w:rsidR="000870D1">
        <w:rPr>
          <w:rFonts w:cs="Calibri"/>
          <w:lang w:val="en-US" w:eastAsia="en-GB"/>
        </w:rPr>
        <w:t xml:space="preserve"> to the ROTAV plug</w:t>
      </w:r>
      <w:r>
        <w:rPr>
          <w:rFonts w:cs="Calibri"/>
          <w:lang w:val="en-US" w:eastAsia="en-GB"/>
        </w:rPr>
        <w:t>.</w:t>
      </w:r>
    </w:p>
    <w:p w14:paraId="16C50ED8" w14:textId="4BBDCD2D" w:rsidR="000B382F" w:rsidRDefault="000B382F" w:rsidP="000B382F">
      <w:pPr>
        <w:pStyle w:val="Listenabsatz"/>
        <w:numPr>
          <w:ilvl w:val="0"/>
          <w:numId w:val="63"/>
        </w:numPr>
        <w:autoSpaceDE w:val="0"/>
        <w:autoSpaceDN w:val="0"/>
        <w:adjustRightInd w:val="0"/>
        <w:rPr>
          <w:rFonts w:cs="Calibri"/>
          <w:lang w:val="en-US" w:eastAsia="en-GB"/>
        </w:rPr>
      </w:pPr>
      <w:r>
        <w:rPr>
          <w:rFonts w:cs="Calibri"/>
          <w:lang w:val="en-US" w:eastAsia="en-GB"/>
        </w:rPr>
        <w:t>ROTAV</w:t>
      </w:r>
      <w:r w:rsidR="000870D1">
        <w:rPr>
          <w:rFonts w:cs="Calibri"/>
          <w:lang w:val="en-US" w:eastAsia="en-GB"/>
        </w:rPr>
        <w:t xml:space="preserve"> plug</w:t>
      </w:r>
      <w:r>
        <w:rPr>
          <w:rFonts w:cs="Calibri"/>
          <w:lang w:val="en-US" w:eastAsia="en-GB"/>
        </w:rPr>
        <w:t xml:space="preserve"> penetrates the soft aluminum sheet</w:t>
      </w:r>
    </w:p>
    <w:p w14:paraId="20D72BD8" w14:textId="7394531D" w:rsidR="000B382F" w:rsidRPr="00D73BA4" w:rsidRDefault="000870D1" w:rsidP="000B382F">
      <w:pPr>
        <w:pStyle w:val="Listenabsatz"/>
        <w:numPr>
          <w:ilvl w:val="0"/>
          <w:numId w:val="63"/>
        </w:numPr>
        <w:autoSpaceDE w:val="0"/>
        <w:autoSpaceDN w:val="0"/>
        <w:adjustRightInd w:val="0"/>
        <w:rPr>
          <w:rFonts w:cs="Calibri"/>
          <w:lang w:val="en-US" w:eastAsia="en-GB"/>
        </w:rPr>
      </w:pPr>
      <w:r>
        <w:rPr>
          <w:rFonts w:cs="Calibri"/>
          <w:lang w:val="en-US" w:eastAsia="en-GB"/>
        </w:rPr>
        <w:t xml:space="preserve">ROTAV plug </w:t>
      </w:r>
      <w:r w:rsidR="000B382F" w:rsidRPr="00D73BA4">
        <w:rPr>
          <w:rFonts w:cs="Calibri"/>
          <w:lang w:val="en-US" w:eastAsia="en-GB"/>
        </w:rPr>
        <w:t xml:space="preserve">heats </w:t>
      </w:r>
      <w:r>
        <w:rPr>
          <w:rFonts w:cs="Calibri"/>
          <w:lang w:val="en-US" w:eastAsia="en-GB"/>
        </w:rPr>
        <w:t>base</w:t>
      </w:r>
      <w:r w:rsidR="000B382F" w:rsidRPr="00D73BA4">
        <w:rPr>
          <w:rFonts w:cs="Calibri"/>
          <w:lang w:val="en-US" w:eastAsia="en-GB"/>
        </w:rPr>
        <w:t xml:space="preserve"> sheet metal (or without pre-punching</w:t>
      </w:r>
      <w:r>
        <w:rPr>
          <w:rFonts w:cs="Calibri"/>
          <w:lang w:val="en-US" w:eastAsia="en-GB"/>
        </w:rPr>
        <w:t>,</w:t>
      </w:r>
      <w:r w:rsidR="000B382F" w:rsidRPr="00D73BA4">
        <w:rPr>
          <w:rFonts w:cs="Calibri"/>
          <w:lang w:val="en-US" w:eastAsia="en-GB"/>
        </w:rPr>
        <w:t xml:space="preserve"> both sheet component</w:t>
      </w:r>
      <w:r>
        <w:rPr>
          <w:rFonts w:cs="Calibri"/>
          <w:lang w:val="en-US" w:eastAsia="en-GB"/>
        </w:rPr>
        <w:t>s</w:t>
      </w:r>
      <w:r w:rsidR="000B382F" w:rsidRPr="00D73BA4">
        <w:rPr>
          <w:rFonts w:cs="Calibri"/>
          <w:lang w:val="en-US" w:eastAsia="en-GB"/>
        </w:rPr>
        <w:t>) and melts through it.</w:t>
      </w:r>
    </w:p>
    <w:p w14:paraId="79B9B9DC" w14:textId="31EBDFDA" w:rsidR="000B382F" w:rsidRPr="00B50C53" w:rsidRDefault="000870D1" w:rsidP="000B382F">
      <w:pPr>
        <w:pStyle w:val="Listenabsatz"/>
        <w:numPr>
          <w:ilvl w:val="0"/>
          <w:numId w:val="63"/>
        </w:numPr>
        <w:autoSpaceDE w:val="0"/>
        <w:autoSpaceDN w:val="0"/>
        <w:adjustRightInd w:val="0"/>
        <w:spacing w:after="120"/>
        <w:ind w:hanging="357"/>
        <w:rPr>
          <w:rFonts w:cs="Calibri"/>
          <w:lang w:val="en-US" w:eastAsia="en-GB"/>
        </w:rPr>
      </w:pPr>
      <w:r>
        <w:rPr>
          <w:rFonts w:cs="Calibri"/>
          <w:lang w:val="en-US" w:eastAsia="en-GB"/>
        </w:rPr>
        <w:t>C</w:t>
      </w:r>
      <w:r w:rsidR="000B382F" w:rsidRPr="00D15F1A">
        <w:rPr>
          <w:rFonts w:cs="Calibri"/>
          <w:lang w:val="en-US" w:eastAsia="en-GB"/>
        </w:rPr>
        <w:t>ompression is applied to the ROTAV</w:t>
      </w:r>
      <w:r w:rsidR="000B382F" w:rsidRPr="00B50C53">
        <w:rPr>
          <w:rFonts w:cs="Calibri"/>
          <w:lang w:val="en-US" w:eastAsia="en-GB"/>
        </w:rPr>
        <w:t xml:space="preserve"> </w:t>
      </w:r>
      <w:r>
        <w:rPr>
          <w:rFonts w:cs="Calibri"/>
          <w:lang w:val="en-US" w:eastAsia="en-GB"/>
        </w:rPr>
        <w:t xml:space="preserve">arrangement </w:t>
      </w:r>
      <w:r w:rsidR="000B382F" w:rsidRPr="00B50C53">
        <w:rPr>
          <w:rFonts w:cs="Calibri"/>
          <w:lang w:val="en-US" w:eastAsia="en-GB"/>
        </w:rPr>
        <w:t xml:space="preserve">to </w:t>
      </w:r>
      <w:r>
        <w:rPr>
          <w:rFonts w:cs="Calibri"/>
          <w:lang w:val="en-US" w:eastAsia="en-GB"/>
        </w:rPr>
        <w:t>finish</w:t>
      </w:r>
      <w:r w:rsidR="000B382F" w:rsidRPr="00B50C53">
        <w:rPr>
          <w:rFonts w:cs="Calibri"/>
          <w:lang w:val="en-US" w:eastAsia="en-GB"/>
        </w:rPr>
        <w:t xml:space="preserve"> the desired connection.</w:t>
      </w:r>
    </w:p>
    <w:p w14:paraId="651C1632" w14:textId="77777777" w:rsidR="000B382F" w:rsidRDefault="000B382F" w:rsidP="000B382F">
      <w:pPr>
        <w:autoSpaceDE w:val="0"/>
        <w:autoSpaceDN w:val="0"/>
        <w:adjustRightInd w:val="0"/>
        <w:spacing w:after="0"/>
        <w:jc w:val="both"/>
        <w:rPr>
          <w:rFonts w:cs="Calibri"/>
          <w:szCs w:val="22"/>
          <w:lang w:eastAsia="en-GB"/>
        </w:rPr>
      </w:pPr>
    </w:p>
    <w:p w14:paraId="386555EC" w14:textId="577ABC85" w:rsidR="000B382F" w:rsidRPr="00372EC4" w:rsidRDefault="000B382F" w:rsidP="004F18D8">
      <w:pPr>
        <w:jc w:val="both"/>
        <w:rPr>
          <w:strike/>
        </w:rPr>
      </w:pPr>
      <w:r w:rsidRPr="00226A3F">
        <w:t xml:space="preserve">A </w:t>
      </w:r>
      <w:r w:rsidR="000870D1">
        <w:t>ROTAV connection</w:t>
      </w:r>
      <w:r>
        <w:t xml:space="preserve"> </w:t>
      </w:r>
      <w:r w:rsidRPr="00226A3F">
        <w:t xml:space="preserve">is denoted by an element </w:t>
      </w:r>
      <w:r w:rsidRPr="00753389">
        <w:rPr>
          <w:rStyle w:val="elementdeftypeChar"/>
        </w:rPr>
        <w:t>&lt;</w:t>
      </w:r>
      <w:r w:rsidRPr="00226A3F">
        <w:rPr>
          <w:rFonts w:ascii="Courier New" w:hAnsi="Courier New" w:cs="Courier New"/>
          <w:b/>
          <w:bCs/>
          <w:i/>
          <w:sz w:val="18"/>
          <w:szCs w:val="18"/>
          <w:highlight w:val="white"/>
        </w:rPr>
        <w:t>r</w:t>
      </w:r>
      <w:r>
        <w:rPr>
          <w:rFonts w:ascii="Courier New" w:hAnsi="Courier New" w:cs="Courier New"/>
          <w:b/>
          <w:bCs/>
          <w:i/>
          <w:sz w:val="18"/>
          <w:szCs w:val="18"/>
          <w:highlight w:val="white"/>
        </w:rPr>
        <w:t>otav</w:t>
      </w:r>
      <w:r>
        <w:rPr>
          <w:rFonts w:ascii="Courier New" w:hAnsi="Courier New" w:cs="Courier New"/>
          <w:b/>
          <w:bCs/>
          <w:i/>
          <w:sz w:val="18"/>
          <w:szCs w:val="18"/>
        </w:rPr>
        <w:t>/&gt;</w:t>
      </w:r>
      <w:r w:rsidRPr="00226A3F">
        <w:t>.</w:t>
      </w:r>
      <w:r w:rsidRPr="00226A3F">
        <w:rPr>
          <w:noProof/>
        </w:rPr>
        <w:t xml:space="preserve"> </w:t>
      </w:r>
    </w:p>
    <w:p w14:paraId="229E0159" w14:textId="77777777" w:rsidR="000B382F" w:rsidRDefault="000B382F" w:rsidP="000B382F">
      <w:pPr>
        <w:autoSpaceDE w:val="0"/>
        <w:autoSpaceDN w:val="0"/>
        <w:adjustRightInd w:val="0"/>
        <w:spacing w:before="120"/>
        <w:jc w:val="both"/>
      </w:pPr>
    </w:p>
    <w:p w14:paraId="22A6792B" w14:textId="77777777" w:rsidR="000B382F" w:rsidRDefault="000B382F" w:rsidP="000B382F">
      <w:pPr>
        <w:autoSpaceDE w:val="0"/>
        <w:autoSpaceDN w:val="0"/>
        <w:adjustRightInd w:val="0"/>
        <w:spacing w:before="120"/>
        <w:jc w:val="both"/>
        <w:rPr>
          <w:rFonts w:cs="Calibri"/>
          <w:szCs w:val="22"/>
          <w:lang w:eastAsia="en-GB"/>
        </w:rPr>
      </w:pPr>
      <w:r w:rsidRPr="00D73BA4">
        <w:rPr>
          <w:rFonts w:cs="Calibri"/>
          <w:szCs w:val="22"/>
          <w:lang w:eastAsia="en-GB"/>
        </w:rPr>
        <w:t xml:space="preserve">For the </w:t>
      </w:r>
      <w:r w:rsidRPr="00D73BA4">
        <w:rPr>
          <w:rStyle w:val="elementdeftypeChar"/>
          <w:lang w:eastAsia="en-GB"/>
        </w:rPr>
        <w:t>&lt;</w:t>
      </w:r>
      <w:r>
        <w:rPr>
          <w:rStyle w:val="elementdeftypeChar"/>
          <w:lang w:eastAsia="en-GB"/>
        </w:rPr>
        <w:t>rotav/</w:t>
      </w:r>
      <w:r w:rsidRPr="00D73BA4">
        <w:rPr>
          <w:rStyle w:val="elementdeftypeChar"/>
          <w:lang w:eastAsia="en-GB"/>
        </w:rPr>
        <w:t>&gt;</w:t>
      </w:r>
      <w:r w:rsidRPr="00D73BA4">
        <w:rPr>
          <w:rFonts w:cs="Calibri"/>
          <w:szCs w:val="22"/>
          <w:lang w:eastAsia="en-GB"/>
        </w:rPr>
        <w:t xml:space="preserve"> element, the following attributes can be specified:</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0B382F" w:rsidRPr="00226A3F" w14:paraId="6A02284D" w14:textId="77777777" w:rsidTr="000B382F">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83252F" w14:textId="77777777" w:rsidR="000B382F" w:rsidRPr="00226A3F" w:rsidRDefault="000B382F" w:rsidP="000B382F">
            <w:pPr>
              <w:keepNext/>
              <w:rPr>
                <w:b/>
                <w:i/>
              </w:rPr>
            </w:pPr>
            <w:r w:rsidRPr="00226A3F">
              <w:rPr>
                <w:b/>
                <w:i/>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366F9D" w14:textId="77777777" w:rsidR="000B382F" w:rsidRPr="00226A3F" w:rsidRDefault="000B382F" w:rsidP="000B382F">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64B753" w14:textId="77777777" w:rsidR="000B382F" w:rsidRPr="00226A3F" w:rsidRDefault="000B382F" w:rsidP="000B382F">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D9A419" w14:textId="77777777" w:rsidR="000B382F" w:rsidRPr="00226A3F" w:rsidRDefault="000B382F" w:rsidP="000B382F">
            <w:pPr>
              <w:keepNext/>
              <w:rPr>
                <w:b/>
                <w:i/>
              </w:rPr>
            </w:pPr>
            <w:r>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E792EB8" w14:textId="77777777" w:rsidR="000B382F" w:rsidRPr="00226A3F" w:rsidRDefault="000B382F" w:rsidP="000B382F">
            <w:pPr>
              <w:keepNext/>
              <w:rPr>
                <w:b/>
                <w:i/>
              </w:rPr>
            </w:pPr>
            <w:r w:rsidRPr="00226A3F">
              <w:rPr>
                <w:b/>
                <w:i/>
              </w:rPr>
              <w:t>Constraint</w:t>
            </w:r>
          </w:p>
        </w:tc>
      </w:tr>
      <w:tr w:rsidR="000B382F" w:rsidRPr="00226A3F" w14:paraId="4A35E6EB" w14:textId="77777777" w:rsidTr="000B382F">
        <w:trPr>
          <w:jc w:val="center"/>
        </w:trPr>
        <w:tc>
          <w:tcPr>
            <w:tcW w:w="2537" w:type="dxa"/>
            <w:shd w:val="clear" w:color="auto" w:fill="auto"/>
          </w:tcPr>
          <w:p w14:paraId="6FD0FB8B" w14:textId="77777777" w:rsidR="000B382F" w:rsidRPr="001E3E2A" w:rsidRDefault="000B382F" w:rsidP="000B382F">
            <w:pPr>
              <w:autoSpaceDE w:val="0"/>
              <w:autoSpaceDN w:val="0"/>
              <w:adjustRightInd w:val="0"/>
              <w:spacing w:after="0"/>
              <w:rPr>
                <w:sz w:val="18"/>
                <w:szCs w:val="18"/>
              </w:rPr>
            </w:pPr>
            <w:r>
              <w:rPr>
                <w:rFonts w:cs="Calibri"/>
                <w:sz w:val="18"/>
                <w:szCs w:val="18"/>
                <w:lang w:eastAsia="en-GB"/>
              </w:rPr>
              <w:t>rotational_speed</w:t>
            </w:r>
          </w:p>
        </w:tc>
        <w:tc>
          <w:tcPr>
            <w:tcW w:w="1276" w:type="dxa"/>
            <w:shd w:val="clear" w:color="auto" w:fill="auto"/>
          </w:tcPr>
          <w:p w14:paraId="3F4F0114" w14:textId="77777777" w:rsidR="000B382F" w:rsidRPr="001E3E2A" w:rsidRDefault="000B382F" w:rsidP="000B382F">
            <w:pPr>
              <w:rPr>
                <w:sz w:val="18"/>
                <w:szCs w:val="18"/>
              </w:rPr>
            </w:pPr>
            <w:r w:rsidRPr="001E3E2A">
              <w:rPr>
                <w:sz w:val="18"/>
                <w:szCs w:val="18"/>
              </w:rPr>
              <w:t>Floating point</w:t>
            </w:r>
          </w:p>
        </w:tc>
        <w:tc>
          <w:tcPr>
            <w:tcW w:w="1417" w:type="dxa"/>
          </w:tcPr>
          <w:p w14:paraId="54E9203A" w14:textId="77777777" w:rsidR="000B382F" w:rsidRPr="001E3E2A" w:rsidRDefault="000B382F" w:rsidP="000B382F">
            <w:pPr>
              <w:rPr>
                <w:sz w:val="18"/>
                <w:szCs w:val="18"/>
              </w:rPr>
            </w:pPr>
            <w:r>
              <w:rPr>
                <w:rFonts w:cs="Calibri"/>
                <w:sz w:val="20"/>
                <w:szCs w:val="20"/>
                <w:lang w:eastAsia="en-GB"/>
              </w:rPr>
              <w:t>≥ 0.0</w:t>
            </w:r>
          </w:p>
        </w:tc>
        <w:tc>
          <w:tcPr>
            <w:tcW w:w="1276" w:type="dxa"/>
            <w:shd w:val="clear" w:color="auto" w:fill="auto"/>
          </w:tcPr>
          <w:p w14:paraId="0E86213F" w14:textId="77777777" w:rsidR="000B382F" w:rsidRPr="001E3E2A" w:rsidRDefault="000B382F" w:rsidP="000B382F">
            <w:pPr>
              <w:rPr>
                <w:sz w:val="18"/>
                <w:szCs w:val="18"/>
              </w:rPr>
            </w:pPr>
            <w:r w:rsidRPr="001E3E2A">
              <w:rPr>
                <w:sz w:val="18"/>
                <w:szCs w:val="18"/>
              </w:rPr>
              <w:t>Optional</w:t>
            </w:r>
          </w:p>
        </w:tc>
        <w:tc>
          <w:tcPr>
            <w:tcW w:w="2533" w:type="dxa"/>
            <w:shd w:val="clear" w:color="auto" w:fill="auto"/>
          </w:tcPr>
          <w:p w14:paraId="4AB62F00" w14:textId="77777777" w:rsidR="000B382F" w:rsidRPr="001E3E2A" w:rsidRDefault="000B382F" w:rsidP="000B382F">
            <w:pPr>
              <w:rPr>
                <w:sz w:val="18"/>
                <w:szCs w:val="18"/>
              </w:rPr>
            </w:pPr>
            <w:r w:rsidRPr="001E3E2A">
              <w:rPr>
                <w:sz w:val="18"/>
                <w:szCs w:val="18"/>
              </w:rPr>
              <w:t>-</w:t>
            </w:r>
          </w:p>
        </w:tc>
      </w:tr>
      <w:tr w:rsidR="000B382F" w:rsidRPr="00226A3F" w14:paraId="1FD18D0B" w14:textId="77777777" w:rsidTr="000B382F">
        <w:trPr>
          <w:jc w:val="center"/>
        </w:trPr>
        <w:tc>
          <w:tcPr>
            <w:tcW w:w="2537" w:type="dxa"/>
            <w:tcBorders>
              <w:top w:val="dotted" w:sz="4" w:space="0" w:color="auto"/>
              <w:left w:val="single" w:sz="8" w:space="0" w:color="000000"/>
              <w:bottom w:val="single" w:sz="4" w:space="0" w:color="auto"/>
              <w:right w:val="dotted" w:sz="4" w:space="0" w:color="auto"/>
            </w:tcBorders>
            <w:shd w:val="clear" w:color="auto" w:fill="auto"/>
          </w:tcPr>
          <w:p w14:paraId="10E8AFFF" w14:textId="77777777" w:rsidR="000B382F" w:rsidRPr="001E3E2A" w:rsidRDefault="000B382F" w:rsidP="000B382F">
            <w:pPr>
              <w:rPr>
                <w:sz w:val="18"/>
                <w:szCs w:val="18"/>
              </w:rPr>
            </w:pPr>
            <w:r>
              <w:rPr>
                <w:sz w:val="18"/>
                <w:szCs w:val="18"/>
              </w:rPr>
              <w:t>compression_force</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49B48F52" w14:textId="77777777" w:rsidR="000B382F" w:rsidRPr="001E3E2A" w:rsidRDefault="000B382F" w:rsidP="000B382F">
            <w:pPr>
              <w:rPr>
                <w:sz w:val="18"/>
                <w:szCs w:val="18"/>
              </w:rPr>
            </w:pPr>
            <w:r>
              <w:rPr>
                <w:sz w:val="18"/>
                <w:szCs w:val="18"/>
              </w:rPr>
              <w:t>Floating point</w:t>
            </w:r>
          </w:p>
        </w:tc>
        <w:tc>
          <w:tcPr>
            <w:tcW w:w="1417" w:type="dxa"/>
            <w:tcBorders>
              <w:top w:val="dotted" w:sz="4" w:space="0" w:color="auto"/>
              <w:left w:val="single" w:sz="4" w:space="0" w:color="000000"/>
              <w:bottom w:val="single" w:sz="4" w:space="0" w:color="auto"/>
              <w:right w:val="dotted" w:sz="4" w:space="0" w:color="auto"/>
            </w:tcBorders>
          </w:tcPr>
          <w:p w14:paraId="2EEB13C8" w14:textId="77777777" w:rsidR="000B382F" w:rsidRDefault="000B382F" w:rsidP="000B382F">
            <w:pPr>
              <w:rPr>
                <w:sz w:val="18"/>
                <w:szCs w:val="18"/>
              </w:rPr>
            </w:pPr>
            <w:r>
              <w:rPr>
                <w:rFonts w:cs="Calibri"/>
                <w:sz w:val="20"/>
                <w:szCs w:val="20"/>
                <w:lang w:eastAsia="en-GB"/>
              </w:rPr>
              <w:t>≥ 0.0</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0B62B514" w14:textId="77777777" w:rsidR="000B382F" w:rsidRPr="001E3E2A" w:rsidRDefault="000B382F" w:rsidP="000B382F">
            <w:pPr>
              <w:rPr>
                <w:sz w:val="18"/>
                <w:szCs w:val="18"/>
              </w:rPr>
            </w:pPr>
            <w:r>
              <w:rPr>
                <w:sz w:val="18"/>
                <w:szCs w:val="18"/>
              </w:rPr>
              <w:t>Optional</w:t>
            </w:r>
          </w:p>
        </w:tc>
        <w:tc>
          <w:tcPr>
            <w:tcW w:w="2533" w:type="dxa"/>
            <w:tcBorders>
              <w:top w:val="dotted" w:sz="4" w:space="0" w:color="auto"/>
              <w:left w:val="single" w:sz="4" w:space="0" w:color="000000"/>
              <w:bottom w:val="single" w:sz="4" w:space="0" w:color="auto"/>
              <w:right w:val="single" w:sz="8" w:space="0" w:color="000000"/>
            </w:tcBorders>
            <w:shd w:val="clear" w:color="auto" w:fill="auto"/>
          </w:tcPr>
          <w:p w14:paraId="64C97670" w14:textId="77777777" w:rsidR="000B382F" w:rsidRDefault="000B382F" w:rsidP="000B382F">
            <w:pPr>
              <w:jc w:val="both"/>
              <w:rPr>
                <w:sz w:val="18"/>
                <w:szCs w:val="18"/>
              </w:rPr>
            </w:pPr>
            <w:r>
              <w:rPr>
                <w:sz w:val="18"/>
                <w:szCs w:val="18"/>
              </w:rPr>
              <w:t>-</w:t>
            </w:r>
          </w:p>
        </w:tc>
      </w:tr>
    </w:tbl>
    <w:p w14:paraId="451C971E" w14:textId="3C8D1E71" w:rsidR="000B382F" w:rsidRDefault="000B382F" w:rsidP="000B382F">
      <w:pPr>
        <w:pStyle w:val="Beschriftung"/>
        <w:spacing w:before="120"/>
        <w:rPr>
          <w:rFonts w:cs="Calibri"/>
          <w:szCs w:val="22"/>
          <w:lang w:eastAsia="en-GB"/>
        </w:rPr>
      </w:pPr>
      <w:bookmarkStart w:id="1234" w:name="_Toc39880807"/>
      <w:r>
        <w:t xml:space="preserve">Table </w:t>
      </w:r>
      <w:r w:rsidR="00ED469A">
        <w:fldChar w:fldCharType="begin"/>
      </w:r>
      <w:r w:rsidR="00ED469A">
        <w:instrText xml:space="preserve"> SEQ Table \* ARABIC </w:instrText>
      </w:r>
      <w:r w:rsidR="00ED469A">
        <w:fldChar w:fldCharType="separate"/>
      </w:r>
      <w:r w:rsidR="00A2710C">
        <w:rPr>
          <w:noProof/>
        </w:rPr>
        <w:t>76</w:t>
      </w:r>
      <w:r w:rsidR="00ED469A">
        <w:fldChar w:fldCharType="end"/>
      </w:r>
      <w:r>
        <w:t xml:space="preserve">: </w:t>
      </w:r>
      <w:r w:rsidRPr="001E3E2A">
        <w:t>Attr</w:t>
      </w:r>
      <w:r>
        <w:t xml:space="preserve">ibutes of element </w:t>
      </w:r>
      <w:r w:rsidRPr="001E3E2A">
        <w:rPr>
          <w:rStyle w:val="elementdeftypeChar"/>
          <w:b/>
        </w:rPr>
        <w:t>&lt;</w:t>
      </w:r>
      <w:r>
        <w:rPr>
          <w:rStyle w:val="elementdeftypeChar"/>
          <w:b/>
        </w:rPr>
        <w:t>rotav/</w:t>
      </w:r>
      <w:r w:rsidRPr="001E3E2A">
        <w:rPr>
          <w:rStyle w:val="elementdeftypeChar"/>
          <w:b/>
        </w:rPr>
        <w:t>&gt;</w:t>
      </w:r>
      <w:bookmarkEnd w:id="1234"/>
    </w:p>
    <w:p w14:paraId="74DE359C" w14:textId="22B5C158" w:rsidR="000B382F" w:rsidRDefault="000B382F" w:rsidP="000B382F">
      <w:pPr>
        <w:pStyle w:val="Listenabsatz"/>
        <w:numPr>
          <w:ilvl w:val="0"/>
          <w:numId w:val="37"/>
        </w:numPr>
        <w:autoSpaceDE w:val="0"/>
        <w:autoSpaceDN w:val="0"/>
        <w:adjustRightInd w:val="0"/>
        <w:ind w:left="714" w:hanging="357"/>
        <w:jc w:val="both"/>
        <w:rPr>
          <w:rFonts w:cs="Calibri"/>
          <w:lang w:val="en-US" w:eastAsia="en-GB"/>
        </w:rPr>
      </w:pPr>
      <w:commentRangeStart w:id="1235"/>
      <w:commentRangeStart w:id="1236"/>
      <w:r>
        <w:rPr>
          <w:rStyle w:val="elementdeftypeChar"/>
          <w:lang w:eastAsia="en-GB"/>
        </w:rPr>
        <w:t>rotational_speed</w:t>
      </w:r>
      <w:r w:rsidRPr="0059565B">
        <w:rPr>
          <w:rFonts w:cs="Calibri"/>
          <w:lang w:val="en-US" w:eastAsia="en-GB"/>
        </w:rPr>
        <w:t xml:space="preserve">: In order to facilitate the penetration in the metal sheet of the tip of the </w:t>
      </w:r>
      <w:r>
        <w:rPr>
          <w:rFonts w:cs="Calibri"/>
          <w:lang w:val="en-US" w:eastAsia="en-GB"/>
        </w:rPr>
        <w:t>ROTAV</w:t>
      </w:r>
      <w:r w:rsidRPr="0059565B">
        <w:rPr>
          <w:rFonts w:cs="Calibri"/>
          <w:lang w:val="en-US" w:eastAsia="en-GB"/>
        </w:rPr>
        <w:t xml:space="preserve">, </w:t>
      </w:r>
      <w:r>
        <w:rPr>
          <w:rFonts w:cs="Calibri"/>
          <w:lang w:val="en-US" w:eastAsia="en-GB"/>
        </w:rPr>
        <w:t>it is rotated at a high speed</w:t>
      </w:r>
      <w:commentRangeEnd w:id="1235"/>
      <w:r w:rsidR="00C370DF">
        <w:rPr>
          <w:rStyle w:val="Kommentarzeichen"/>
          <w:rFonts w:eastAsia="Times New Roman"/>
          <w:lang w:val="en-US" w:eastAsia="x-none"/>
        </w:rPr>
        <w:commentReference w:id="1235"/>
      </w:r>
      <w:commentRangeEnd w:id="1236"/>
      <w:r w:rsidR="002D410D">
        <w:rPr>
          <w:rStyle w:val="Kommentarzeichen"/>
          <w:rFonts w:eastAsia="Times New Roman"/>
          <w:lang w:val="en-US" w:eastAsia="x-none"/>
        </w:rPr>
        <w:commentReference w:id="1236"/>
      </w:r>
      <w:r>
        <w:rPr>
          <w:rFonts w:cs="Calibri"/>
          <w:lang w:val="en-US" w:eastAsia="en-GB"/>
        </w:rPr>
        <w:t>.</w:t>
      </w:r>
    </w:p>
    <w:p w14:paraId="0BBB881A" w14:textId="771D0179" w:rsidR="000B382F" w:rsidRPr="00D15F1A" w:rsidRDefault="000B382F" w:rsidP="000B382F">
      <w:pPr>
        <w:pStyle w:val="Listenabsatz"/>
        <w:numPr>
          <w:ilvl w:val="0"/>
          <w:numId w:val="37"/>
        </w:numPr>
        <w:autoSpaceDE w:val="0"/>
        <w:autoSpaceDN w:val="0"/>
        <w:adjustRightInd w:val="0"/>
        <w:jc w:val="both"/>
        <w:rPr>
          <w:rFonts w:cs="Calibri"/>
          <w:lang w:val="en-US" w:eastAsia="en-GB"/>
        </w:rPr>
      </w:pPr>
      <w:r>
        <w:rPr>
          <w:rStyle w:val="elementdeftypeChar"/>
          <w:lang w:eastAsia="en-GB"/>
        </w:rPr>
        <w:t>compression_force:</w:t>
      </w:r>
      <w:r w:rsidRPr="00FE7E7B">
        <w:rPr>
          <w:rFonts w:cs="Calibri"/>
          <w:lang w:val="en-US" w:eastAsia="en-GB"/>
        </w:rPr>
        <w:t xml:space="preserve"> </w:t>
      </w:r>
      <w:r w:rsidRPr="0059565B">
        <w:rPr>
          <w:rFonts w:cs="Calibri"/>
          <w:lang w:val="en-US" w:eastAsia="en-GB"/>
        </w:rPr>
        <w:t xml:space="preserve">In order to </w:t>
      </w:r>
      <w:r>
        <w:rPr>
          <w:rFonts w:cs="Calibri"/>
          <w:lang w:val="en-US" w:eastAsia="en-GB"/>
        </w:rPr>
        <w:t>achieve the fastening properties, the ROTAV is compressed with a vertical force</w:t>
      </w:r>
    </w:p>
    <w:p w14:paraId="34610C9C" w14:textId="77777777" w:rsidR="000B382F" w:rsidRPr="00D15F1A" w:rsidRDefault="000B382F" w:rsidP="000B382F">
      <w:pPr>
        <w:pStyle w:val="Listenabsatz"/>
        <w:autoSpaceDE w:val="0"/>
        <w:autoSpaceDN w:val="0"/>
        <w:adjustRightInd w:val="0"/>
        <w:jc w:val="both"/>
        <w:rPr>
          <w:rFonts w:cs="Calibri"/>
          <w:lang w:val="en-US" w:eastAsia="en-GB"/>
        </w:rPr>
      </w:pPr>
    </w:p>
    <w:p w14:paraId="0A2D9B3C" w14:textId="77777777" w:rsidR="000B382F" w:rsidRDefault="000B382F" w:rsidP="000B382F">
      <w:pPr>
        <w:rPr>
          <w:rFonts w:cs="Calibri"/>
          <w:szCs w:val="22"/>
          <w:lang w:eastAsia="en-GB"/>
        </w:rPr>
      </w:pPr>
      <w:r>
        <w:rPr>
          <w:rFonts w:cs="Calibri"/>
          <w:szCs w:val="22"/>
          <w:lang w:eastAsia="en-GB"/>
        </w:rPr>
        <w:t xml:space="preserve">The element </w:t>
      </w:r>
      <w:r w:rsidRPr="00D73BA4">
        <w:rPr>
          <w:rStyle w:val="elementdeftypeChar"/>
        </w:rPr>
        <w:t>&lt;</w:t>
      </w:r>
      <w:r>
        <w:rPr>
          <w:rStyle w:val="elementdeftypeChar"/>
        </w:rPr>
        <w:t>rotav/</w:t>
      </w:r>
      <w:r w:rsidRPr="00D73BA4">
        <w:rPr>
          <w:rStyle w:val="elementdeftypeChar"/>
        </w:rPr>
        <w:t>&gt;</w:t>
      </w:r>
      <w:r>
        <w:rPr>
          <w:rFonts w:ascii="Courier" w:hAnsi="Courier" w:cs="Courier"/>
          <w:b/>
          <w:bCs/>
          <w:i/>
          <w:iCs/>
          <w:sz w:val="18"/>
          <w:szCs w:val="18"/>
          <w:lang w:eastAsia="en-GB"/>
        </w:rPr>
        <w:t xml:space="preserve"> </w:t>
      </w:r>
      <w:r>
        <w:rPr>
          <w:rFonts w:cs="Calibri"/>
          <w:szCs w:val="22"/>
          <w:lang w:eastAsia="en-GB"/>
        </w:rPr>
        <w:t>does not allow for any nested elements.</w:t>
      </w:r>
    </w:p>
    <w:p w14:paraId="12A9091E" w14:textId="77777777" w:rsidR="000B382F" w:rsidRPr="00226A3F" w:rsidRDefault="000B382F" w:rsidP="000B382F">
      <w:pPr>
        <w:pStyle w:val="Example"/>
        <w:keepNext/>
      </w:pPr>
      <w:r w:rsidRPr="00226A3F">
        <w:t>Example</w:t>
      </w:r>
      <w:r>
        <w:t xml:space="preserve"> (with necessary information only)</w:t>
      </w:r>
      <w:r w:rsidRPr="00226A3F">
        <w:t xml:space="preserve">: </w:t>
      </w:r>
    </w:p>
    <w:p w14:paraId="79CF7FD6" w14:textId="77777777" w:rsidR="000B382F" w:rsidRDefault="000B382F" w:rsidP="000B382F">
      <w:pPr>
        <w:pStyle w:val="XMLCode"/>
        <w:keepNext/>
      </w:pPr>
    </w:p>
    <w:p w14:paraId="286840EF" w14:textId="77777777" w:rsidR="000B382F" w:rsidRDefault="000B382F" w:rsidP="000B382F">
      <w:pPr>
        <w:pStyle w:val="XMLCode"/>
        <w:keepNext/>
      </w:pPr>
      <w:r>
        <w:t>&lt;connection_0d label="ROTAV_96930"&gt;</w:t>
      </w:r>
    </w:p>
    <w:p w14:paraId="428FE4F8" w14:textId="77777777" w:rsidR="000B382F" w:rsidRPr="00013E33" w:rsidRDefault="000B382F" w:rsidP="000B382F">
      <w:pPr>
        <w:pStyle w:val="XMLCode"/>
        <w:keepNext/>
        <w:rPr>
          <w:color w:val="0070C0"/>
        </w:rPr>
      </w:pPr>
      <w:r w:rsidRPr="0033379A">
        <w:rPr>
          <w:color w:val="0070C0"/>
          <w:lang w:val="fr-FR"/>
        </w:rPr>
        <w:t xml:space="preserve">    </w:t>
      </w:r>
      <w:r>
        <w:rPr>
          <w:color w:val="0070C0"/>
        </w:rPr>
        <w:t>&lt;rotation_joint</w:t>
      </w:r>
      <w:r w:rsidRPr="00013E33">
        <w:rPr>
          <w:color w:val="0070C0"/>
        </w:rPr>
        <w:t>&gt;</w:t>
      </w:r>
    </w:p>
    <w:p w14:paraId="254FD743" w14:textId="77777777" w:rsidR="000B382F" w:rsidRPr="00013E33" w:rsidRDefault="000B382F" w:rsidP="000B382F">
      <w:pPr>
        <w:pStyle w:val="XMLCode"/>
        <w:keepNext/>
        <w:ind w:firstLine="539"/>
        <w:rPr>
          <w:color w:val="0070C0"/>
        </w:rPr>
      </w:pPr>
      <w:r w:rsidRPr="00013E33">
        <w:rPr>
          <w:color w:val="0070C0"/>
        </w:rPr>
        <w:t xml:space="preserve">    &lt;</w:t>
      </w:r>
      <w:r>
        <w:rPr>
          <w:color w:val="0070C0"/>
        </w:rPr>
        <w:t>rotav/</w:t>
      </w:r>
      <w:r w:rsidRPr="00013E33">
        <w:rPr>
          <w:color w:val="0070C0"/>
        </w:rPr>
        <w:t>&gt;</w:t>
      </w:r>
    </w:p>
    <w:p w14:paraId="0301DEAA" w14:textId="77777777" w:rsidR="000B382F" w:rsidRPr="00013E33" w:rsidRDefault="000B382F" w:rsidP="000B382F">
      <w:pPr>
        <w:pStyle w:val="XMLCode"/>
        <w:keepNext/>
        <w:rPr>
          <w:color w:val="0070C0"/>
        </w:rPr>
      </w:pPr>
      <w:r w:rsidRPr="00013E33">
        <w:rPr>
          <w:color w:val="0070C0"/>
        </w:rPr>
        <w:tab/>
        <w:t>&lt;/</w:t>
      </w:r>
      <w:r>
        <w:rPr>
          <w:color w:val="0070C0"/>
        </w:rPr>
        <w:t>rotation_joint</w:t>
      </w:r>
      <w:r w:rsidRPr="00013E33">
        <w:rPr>
          <w:color w:val="0070C0"/>
        </w:rPr>
        <w:t>&gt;</w:t>
      </w:r>
    </w:p>
    <w:p w14:paraId="79C7D182" w14:textId="77777777" w:rsidR="000B382F" w:rsidRDefault="000B382F" w:rsidP="000B382F">
      <w:pPr>
        <w:pStyle w:val="XMLCode"/>
        <w:keepNext/>
      </w:pPr>
      <w:r>
        <w:t xml:space="preserve">    </w:t>
      </w:r>
      <w:r w:rsidRPr="00226A3F">
        <w:t>&lt;loc&gt; 1500.3809 838.75885 730.6529 &lt;/loc&gt;</w:t>
      </w:r>
    </w:p>
    <w:p w14:paraId="01BD5973" w14:textId="77777777" w:rsidR="000B382F" w:rsidRDefault="000B382F" w:rsidP="000B382F">
      <w:pPr>
        <w:pStyle w:val="XMLCode"/>
        <w:keepNext/>
      </w:pPr>
      <w:r>
        <w:t>&lt;/connection_0d&gt;</w:t>
      </w:r>
    </w:p>
    <w:p w14:paraId="581D4680" w14:textId="77777777" w:rsidR="000B382F" w:rsidRDefault="000B382F" w:rsidP="00E41C00">
      <w:pPr>
        <w:pStyle w:val="XMLCode"/>
      </w:pPr>
    </w:p>
    <w:p w14:paraId="76267F68" w14:textId="77777777" w:rsidR="000B382F" w:rsidRPr="00226A3F" w:rsidRDefault="000B382F" w:rsidP="000B382F">
      <w:pPr>
        <w:pStyle w:val="Example"/>
        <w:keepNext/>
      </w:pPr>
      <w:r w:rsidRPr="00226A3F">
        <w:lastRenderedPageBreak/>
        <w:t>Example</w:t>
      </w:r>
      <w:r>
        <w:t xml:space="preserve"> (with all attributes)</w:t>
      </w:r>
      <w:r w:rsidRPr="00226A3F">
        <w:t xml:space="preserve">: </w:t>
      </w:r>
    </w:p>
    <w:p w14:paraId="3DF2A0A2" w14:textId="77777777" w:rsidR="000B382F" w:rsidRDefault="000B382F" w:rsidP="000B382F">
      <w:pPr>
        <w:pStyle w:val="XMLCode"/>
        <w:keepNext/>
      </w:pPr>
    </w:p>
    <w:p w14:paraId="20093767" w14:textId="77777777" w:rsidR="000B382F" w:rsidRDefault="000B382F" w:rsidP="000B382F">
      <w:pPr>
        <w:pStyle w:val="XMLCode"/>
        <w:keepNext/>
      </w:pPr>
      <w:r>
        <w:t>&lt;connection_0d label="ROTAV_96930"&gt;</w:t>
      </w:r>
    </w:p>
    <w:p w14:paraId="1C9F2803" w14:textId="77777777" w:rsidR="000B382F" w:rsidRPr="00013E33" w:rsidRDefault="000B382F" w:rsidP="000B382F">
      <w:pPr>
        <w:pStyle w:val="XMLCode"/>
        <w:keepNext/>
        <w:rPr>
          <w:color w:val="0070C0"/>
        </w:rPr>
      </w:pPr>
      <w:r w:rsidRPr="0033379A">
        <w:rPr>
          <w:color w:val="0070C0"/>
          <w:lang w:val="fr-FR"/>
        </w:rPr>
        <w:t xml:space="preserve">    </w:t>
      </w:r>
      <w:r>
        <w:rPr>
          <w:color w:val="0070C0"/>
        </w:rPr>
        <w:t>&lt;rotation_joint diameter="4.0"</w:t>
      </w:r>
      <w:r w:rsidRPr="00013E33">
        <w:rPr>
          <w:color w:val="0070C0"/>
        </w:rPr>
        <w:t>&gt;</w:t>
      </w:r>
    </w:p>
    <w:p w14:paraId="20CEBA68" w14:textId="6B3D89D3" w:rsidR="000B382F" w:rsidRPr="00013E33" w:rsidRDefault="000B382F" w:rsidP="000B382F">
      <w:pPr>
        <w:pStyle w:val="XMLCode"/>
        <w:keepNext/>
        <w:ind w:firstLine="539"/>
        <w:rPr>
          <w:color w:val="0070C0"/>
        </w:rPr>
      </w:pPr>
      <w:r w:rsidRPr="00013E33">
        <w:rPr>
          <w:color w:val="0070C0"/>
        </w:rPr>
        <w:t xml:space="preserve">    &lt;</w:t>
      </w:r>
      <w:r>
        <w:rPr>
          <w:color w:val="0070C0"/>
        </w:rPr>
        <w:t>rotav</w:t>
      </w:r>
      <w:r w:rsidRPr="00013E33">
        <w:rPr>
          <w:color w:val="0070C0"/>
        </w:rPr>
        <w:t xml:space="preserve"> </w:t>
      </w:r>
      <w:r>
        <w:rPr>
          <w:color w:val="0070C0"/>
        </w:rPr>
        <w:t>rotational_speed="</w:t>
      </w:r>
      <w:r w:rsidR="009E6086">
        <w:rPr>
          <w:color w:val="0070C0"/>
        </w:rPr>
        <w:t>1500000</w:t>
      </w:r>
      <w:r>
        <w:rPr>
          <w:color w:val="0070C0"/>
        </w:rPr>
        <w:t>" compression_force="10000"/</w:t>
      </w:r>
      <w:r w:rsidRPr="00013E33">
        <w:rPr>
          <w:color w:val="0070C0"/>
        </w:rPr>
        <w:t>&gt;</w:t>
      </w:r>
    </w:p>
    <w:p w14:paraId="249A80E1" w14:textId="77777777" w:rsidR="00B67F46" w:rsidRPr="0033379A" w:rsidRDefault="00B67F46" w:rsidP="00B67F46">
      <w:pPr>
        <w:pStyle w:val="XMLCode"/>
        <w:keepNext/>
        <w:ind w:firstLine="539"/>
        <w:rPr>
          <w:moveTo w:id="1237" w:author="nick" w:date="2020-04-20T00:48:00Z"/>
          <w:color w:val="0070C0"/>
          <w:lang w:val="fr-FR"/>
        </w:rPr>
      </w:pPr>
      <w:moveToRangeStart w:id="1238" w:author="nick" w:date="2020-04-20T00:48:00Z" w:name="move38236155"/>
      <w:moveTo w:id="1239" w:author="nick" w:date="2020-04-20T00:48:00Z">
        <w:r w:rsidRPr="00013E33">
          <w:rPr>
            <w:color w:val="0070C0"/>
          </w:rPr>
          <w:t xml:space="preserve">    </w:t>
        </w:r>
        <w:r w:rsidRPr="0033379A">
          <w:rPr>
            <w:color w:val="0070C0"/>
            <w:lang w:val="fr-FR"/>
          </w:rPr>
          <w:t>&lt;normal_direction x="0" y="0" z="-10"/&gt;</w:t>
        </w:r>
      </w:moveTo>
    </w:p>
    <w:moveToRangeEnd w:id="1238"/>
    <w:p w14:paraId="35D1EDEA" w14:textId="77777777" w:rsidR="000B382F" w:rsidRPr="00013E33" w:rsidRDefault="000B382F" w:rsidP="000B382F">
      <w:pPr>
        <w:pStyle w:val="XMLCode"/>
        <w:keepNext/>
        <w:rPr>
          <w:color w:val="0070C0"/>
        </w:rPr>
      </w:pPr>
      <w:r w:rsidRPr="00013E33">
        <w:rPr>
          <w:color w:val="0070C0"/>
        </w:rPr>
        <w:tab/>
        <w:t>&lt;/</w:t>
      </w:r>
      <w:r>
        <w:rPr>
          <w:color w:val="0070C0"/>
        </w:rPr>
        <w:t>rotation_joint</w:t>
      </w:r>
      <w:r w:rsidRPr="00013E33">
        <w:rPr>
          <w:color w:val="0070C0"/>
        </w:rPr>
        <w:t>&gt;</w:t>
      </w:r>
    </w:p>
    <w:p w14:paraId="51A10472" w14:textId="77777777" w:rsidR="000B382F" w:rsidRDefault="000B382F" w:rsidP="000B382F">
      <w:pPr>
        <w:pStyle w:val="XMLCode"/>
        <w:keepNext/>
      </w:pPr>
      <w:r>
        <w:t xml:space="preserve">    </w:t>
      </w:r>
      <w:r w:rsidRPr="00226A3F">
        <w:t>&lt;loc&gt; 1500.3809 838.75885 730.6529 &lt;/loc&gt;</w:t>
      </w:r>
    </w:p>
    <w:p w14:paraId="29346C79" w14:textId="072153DA" w:rsidR="000B382F" w:rsidRPr="0033379A" w:rsidDel="00B67F46" w:rsidRDefault="000B382F" w:rsidP="000B382F">
      <w:pPr>
        <w:pStyle w:val="XMLCode"/>
        <w:keepNext/>
        <w:rPr>
          <w:moveFrom w:id="1240" w:author="nick" w:date="2020-04-20T00:48:00Z"/>
          <w:color w:val="0070C0"/>
          <w:lang w:val="fr-FR"/>
        </w:rPr>
      </w:pPr>
      <w:moveFromRangeStart w:id="1241" w:author="nick" w:date="2020-04-20T00:48:00Z" w:name="move38236155"/>
      <w:moveFrom w:id="1242" w:author="nick" w:date="2020-04-20T00:48:00Z">
        <w:r w:rsidRPr="00013E33" w:rsidDel="00B67F46">
          <w:rPr>
            <w:color w:val="0070C0"/>
          </w:rPr>
          <w:t xml:space="preserve">    </w:t>
        </w:r>
        <w:r w:rsidRPr="0033379A" w:rsidDel="00B67F46">
          <w:rPr>
            <w:color w:val="0070C0"/>
            <w:lang w:val="fr-FR"/>
          </w:rPr>
          <w:t>&lt;normal_direction x="0" y="0" z="-10"/&gt;</w:t>
        </w:r>
      </w:moveFrom>
    </w:p>
    <w:moveFromRangeEnd w:id="1241"/>
    <w:p w14:paraId="5B321660" w14:textId="77777777" w:rsidR="000B382F" w:rsidRDefault="000B382F" w:rsidP="000B382F">
      <w:pPr>
        <w:pStyle w:val="XMLCode"/>
        <w:keepNext/>
      </w:pPr>
      <w:r>
        <w:t xml:space="preserve">    &lt;appdata&gt;</w:t>
      </w:r>
    </w:p>
    <w:p w14:paraId="2B915876" w14:textId="77777777" w:rsidR="000B382F" w:rsidRPr="00226A3F" w:rsidRDefault="000B382F" w:rsidP="000B382F">
      <w:pPr>
        <w:pStyle w:val="XMLCode"/>
        <w:keepNext/>
      </w:pPr>
      <w:r>
        <w:tab/>
        <w:t xml:space="preserve">      ...</w:t>
      </w:r>
    </w:p>
    <w:p w14:paraId="0FB75991" w14:textId="77777777" w:rsidR="000B382F" w:rsidRDefault="000B382F" w:rsidP="000B382F">
      <w:pPr>
        <w:pStyle w:val="XMLCode"/>
        <w:keepNext/>
      </w:pPr>
      <w:r>
        <w:t xml:space="preserve">    &lt;/appdata&gt;</w:t>
      </w:r>
    </w:p>
    <w:p w14:paraId="1F7C5E0B" w14:textId="68275747" w:rsidR="000B382F" w:rsidRDefault="000B382F" w:rsidP="000B382F">
      <w:pPr>
        <w:pStyle w:val="XMLCode"/>
        <w:keepNext/>
      </w:pPr>
      <w:r>
        <w:t>&lt;/connection_0d&gt;</w:t>
      </w:r>
      <w:bookmarkEnd w:id="1218"/>
      <w:r>
        <w:t xml:space="preserve"> </w:t>
      </w:r>
    </w:p>
    <w:p w14:paraId="2F083007" w14:textId="77777777" w:rsidR="000B382F" w:rsidRPr="000B382F" w:rsidRDefault="000B382F" w:rsidP="00E41C00">
      <w:pPr>
        <w:pStyle w:val="XMLCode"/>
      </w:pPr>
    </w:p>
    <w:p w14:paraId="452F801C" w14:textId="6AC87AF8" w:rsidR="00E26826" w:rsidRPr="007055D9" w:rsidRDefault="00E26826" w:rsidP="008D6588">
      <w:pPr>
        <w:pStyle w:val="berschrift1"/>
        <w:tabs>
          <w:tab w:val="clear" w:pos="432"/>
          <w:tab w:val="num" w:pos="567"/>
        </w:tabs>
        <w:ind w:left="431" w:hanging="431"/>
      </w:pPr>
      <w:bookmarkStart w:id="1243" w:name="_Toc428537246"/>
      <w:bookmarkStart w:id="1244" w:name="_Toc428969565"/>
      <w:bookmarkStart w:id="1245" w:name="_Toc429052956"/>
      <w:bookmarkStart w:id="1246" w:name="_Toc428537247"/>
      <w:bookmarkStart w:id="1247" w:name="_Toc428965632"/>
      <w:bookmarkStart w:id="1248" w:name="_Toc428969566"/>
      <w:bookmarkStart w:id="1249" w:name="_Toc429052957"/>
      <w:bookmarkStart w:id="1250" w:name="_Toc428456280"/>
      <w:bookmarkStart w:id="1251" w:name="_Toc428537248"/>
      <w:bookmarkStart w:id="1252" w:name="_Toc428969567"/>
      <w:bookmarkStart w:id="1253" w:name="_Toc429052958"/>
      <w:bookmarkStart w:id="1254" w:name="_Toc338938901"/>
      <w:bookmarkStart w:id="1255" w:name="_Toc338939097"/>
      <w:bookmarkStart w:id="1256" w:name="_Toc3556997"/>
      <w:bookmarkStart w:id="1257" w:name="_Toc34747247"/>
      <w:bookmarkStart w:id="1258" w:name="_Toc39880564"/>
      <w:bookmarkEnd w:id="1243"/>
      <w:bookmarkEnd w:id="1244"/>
      <w:bookmarkEnd w:id="1245"/>
      <w:bookmarkEnd w:id="1246"/>
      <w:bookmarkEnd w:id="1247"/>
      <w:bookmarkEnd w:id="1248"/>
      <w:bookmarkEnd w:id="1249"/>
      <w:bookmarkEnd w:id="1250"/>
      <w:bookmarkEnd w:id="1251"/>
      <w:bookmarkEnd w:id="1252"/>
      <w:bookmarkEnd w:id="1253"/>
      <w:r w:rsidRPr="007055D9">
        <w:lastRenderedPageBreak/>
        <w:t>1D connections</w:t>
      </w:r>
      <w:bookmarkEnd w:id="1254"/>
      <w:bookmarkEnd w:id="1255"/>
      <w:bookmarkEnd w:id="1256"/>
      <w:bookmarkEnd w:id="1257"/>
      <w:bookmarkEnd w:id="1258"/>
    </w:p>
    <w:p w14:paraId="4A529AC5" w14:textId="77777777" w:rsidR="00911496" w:rsidRDefault="00246BE4" w:rsidP="00246BE4">
      <w:pPr>
        <w:pStyle w:val="berschrift2"/>
      </w:pPr>
      <w:bookmarkStart w:id="1259" w:name="_Toc3556998"/>
      <w:bookmarkStart w:id="1260" w:name="_Toc34747248"/>
      <w:bookmarkStart w:id="1261" w:name="_Toc338938902"/>
      <w:bookmarkStart w:id="1262" w:name="_Toc338939098"/>
      <w:bookmarkStart w:id="1263" w:name="_Toc39880565"/>
      <w:r w:rsidRPr="00246BE4">
        <w:t>Generic Definitions</w:t>
      </w:r>
      <w:bookmarkEnd w:id="1259"/>
      <w:bookmarkEnd w:id="1260"/>
      <w:bookmarkEnd w:id="1263"/>
    </w:p>
    <w:p w14:paraId="5E086748" w14:textId="77777777" w:rsidR="007D6B05" w:rsidRDefault="007D6B05" w:rsidP="00327322">
      <w:pPr>
        <w:pStyle w:val="berschrift3"/>
      </w:pPr>
      <w:bookmarkStart w:id="1264" w:name="_Toc3556999"/>
      <w:bookmarkStart w:id="1265" w:name="_Toc34747249"/>
      <w:bookmarkStart w:id="1266" w:name="_Toc39880566"/>
      <w:r>
        <w:t>Identification</w:t>
      </w:r>
      <w:bookmarkEnd w:id="1264"/>
      <w:bookmarkEnd w:id="1265"/>
      <w:bookmarkEnd w:id="1266"/>
    </w:p>
    <w:p w14:paraId="036F2EB2" w14:textId="7DFF02D9" w:rsidR="007D6B05" w:rsidRDefault="00246BE4" w:rsidP="00246BE4">
      <w:pPr>
        <w:autoSpaceDE w:val="0"/>
        <w:autoSpaceDN w:val="0"/>
        <w:adjustRightInd w:val="0"/>
        <w:spacing w:after="0"/>
        <w:jc w:val="both"/>
        <w:rPr>
          <w:lang w:eastAsia="x-none"/>
        </w:rPr>
      </w:pPr>
      <w:r>
        <w:rPr>
          <w:rFonts w:cs="Calibri"/>
          <w:szCs w:val="22"/>
          <w:lang w:eastAsia="en-GB"/>
        </w:rPr>
        <w:t xml:space="preserve">For identifying 1D connections, the same rules apply as for 0D connections, see section </w:t>
      </w:r>
      <w:r>
        <w:rPr>
          <w:rFonts w:cs="Calibri"/>
          <w:szCs w:val="22"/>
          <w:lang w:eastAsia="en-GB"/>
        </w:rPr>
        <w:fldChar w:fldCharType="begin"/>
      </w:r>
      <w:r>
        <w:rPr>
          <w:rFonts w:cs="Calibri"/>
          <w:szCs w:val="22"/>
          <w:lang w:eastAsia="en-GB"/>
        </w:rPr>
        <w:instrText xml:space="preserve"> REF _Ref428958711 \r \h </w:instrText>
      </w:r>
      <w:r>
        <w:rPr>
          <w:rFonts w:cs="Calibri"/>
          <w:szCs w:val="22"/>
          <w:lang w:eastAsia="en-GB"/>
        </w:rPr>
      </w:r>
      <w:r>
        <w:rPr>
          <w:rFonts w:cs="Calibri"/>
          <w:szCs w:val="22"/>
          <w:lang w:eastAsia="en-GB"/>
        </w:rPr>
        <w:fldChar w:fldCharType="separate"/>
      </w:r>
      <w:r w:rsidR="00A2710C">
        <w:rPr>
          <w:rFonts w:cs="Calibri"/>
          <w:szCs w:val="22"/>
          <w:lang w:eastAsia="en-GB"/>
        </w:rPr>
        <w:t>7.1.1</w:t>
      </w:r>
      <w:r>
        <w:rPr>
          <w:rFonts w:cs="Calibri"/>
          <w:szCs w:val="22"/>
          <w:lang w:eastAsia="en-GB"/>
        </w:rPr>
        <w:fldChar w:fldCharType="end"/>
      </w:r>
      <w:r>
        <w:rPr>
          <w:rFonts w:cs="Calibri"/>
          <w:szCs w:val="22"/>
          <w:lang w:eastAsia="en-GB"/>
        </w:rPr>
        <w:t xml:space="preserve"> identification.</w:t>
      </w:r>
    </w:p>
    <w:p w14:paraId="5B5F079A" w14:textId="77777777" w:rsidR="007D6B05" w:rsidRPr="007055D9" w:rsidRDefault="007D6B05" w:rsidP="00327322">
      <w:pPr>
        <w:pStyle w:val="berschrift3"/>
      </w:pPr>
      <w:bookmarkStart w:id="1267" w:name="_Ref414571413"/>
      <w:bookmarkStart w:id="1268" w:name="_Ref429050458"/>
      <w:bookmarkStart w:id="1269" w:name="_Toc3557000"/>
      <w:bookmarkStart w:id="1270" w:name="_Toc34747250"/>
      <w:bookmarkStart w:id="1271" w:name="_Toc39880567"/>
      <w:r w:rsidRPr="007055D9">
        <w:t>L</w:t>
      </w:r>
      <w:bookmarkEnd w:id="1267"/>
      <w:r w:rsidR="00246BE4">
        <w:t>ocation</w:t>
      </w:r>
      <w:bookmarkEnd w:id="1268"/>
      <w:bookmarkEnd w:id="1269"/>
      <w:bookmarkEnd w:id="1270"/>
      <w:bookmarkEnd w:id="1271"/>
    </w:p>
    <w:p w14:paraId="67B38DD6" w14:textId="77777777" w:rsidR="007D6B05" w:rsidRDefault="007D6B05" w:rsidP="007D6B05">
      <w:pPr>
        <w:jc w:val="both"/>
      </w:pPr>
      <w:r w:rsidRPr="007055D9">
        <w:t>The definition of the connection line is described as a series of points and thus split into segments. All other curves can also be represented with this type of representation by adding necessary points and thus approximating to the needed accuracy.</w:t>
      </w:r>
    </w:p>
    <w:p w14:paraId="6E554459" w14:textId="64A92FFA" w:rsidR="00246BE4" w:rsidRPr="007055D9" w:rsidRDefault="00246BE4" w:rsidP="00246BE4">
      <w:pPr>
        <w:autoSpaceDE w:val="0"/>
        <w:autoSpaceDN w:val="0"/>
        <w:adjustRightInd w:val="0"/>
        <w:spacing w:before="120"/>
        <w:jc w:val="both"/>
      </w:pPr>
      <w:r>
        <w:rPr>
          <w:rFonts w:cs="Calibri"/>
          <w:szCs w:val="22"/>
          <w:lang w:eastAsia="en-GB"/>
        </w:rPr>
        <w:t>The connection line may consist of more than one section. The sections need not be joined to each other. This is to simulate gaps along the application of a seam or an adhesive, due to crossing another weld, or an obstacle, like a hole in the connected sheets.</w:t>
      </w:r>
    </w:p>
    <w:p w14:paraId="582C02F7" w14:textId="1735B12D" w:rsidR="007215C5" w:rsidRDefault="007215C5" w:rsidP="007215C5">
      <w:pPr>
        <w:pStyle w:val="berschrift5"/>
        <w:jc w:val="both"/>
        <w:rPr>
          <w:b w:val="0"/>
          <w:bCs w:val="0"/>
          <w:i w:val="0"/>
          <w:iCs w:val="0"/>
          <w:sz w:val="22"/>
          <w:szCs w:val="22"/>
          <w:lang w:val="en-US"/>
        </w:rPr>
      </w:pPr>
      <w:r w:rsidRPr="007215C5">
        <w:rPr>
          <w:b w:val="0"/>
          <w:bCs w:val="0"/>
          <w:i w:val="0"/>
          <w:iCs w:val="0"/>
          <w:sz w:val="22"/>
          <w:szCs w:val="24"/>
          <w:lang w:val="en-US"/>
        </w:rPr>
        <w:t xml:space="preserve">This feature could also be used in cases where a seam weld changes its </w:t>
      </w:r>
      <w:r w:rsidRPr="004E5916">
        <w:rPr>
          <w:rStyle w:val="elementdeftypeChar"/>
          <w:b/>
          <w:i/>
        </w:rPr>
        <w:t>&lt;</w:t>
      </w:r>
      <w:r w:rsidRPr="004E5916">
        <w:rPr>
          <w:rStyle w:val="XMLElement"/>
          <w:b/>
          <w:i/>
          <w:iCs w:val="0"/>
          <w:szCs w:val="24"/>
          <w:lang w:val="en-US"/>
        </w:rPr>
        <w:t>subtype/&gt;</w:t>
      </w:r>
      <w:r>
        <w:rPr>
          <w:b w:val="0"/>
          <w:bCs w:val="0"/>
          <w:i w:val="0"/>
          <w:iCs w:val="0"/>
          <w:sz w:val="22"/>
          <w:szCs w:val="24"/>
          <w:lang w:val="en-US"/>
        </w:rPr>
        <w:t xml:space="preserve">, seen in </w:t>
      </w:r>
      <w:r w:rsidRPr="007215C5">
        <w:rPr>
          <w:b w:val="0"/>
          <w:bCs w:val="0"/>
          <w:i w:val="0"/>
          <w:iCs w:val="0"/>
          <w:sz w:val="22"/>
          <w:szCs w:val="22"/>
          <w:lang w:val="en-US"/>
        </w:rPr>
        <w:fldChar w:fldCharType="begin"/>
      </w:r>
      <w:r w:rsidRPr="007215C5">
        <w:rPr>
          <w:b w:val="0"/>
          <w:bCs w:val="0"/>
          <w:i w:val="0"/>
          <w:iCs w:val="0"/>
          <w:sz w:val="22"/>
          <w:szCs w:val="22"/>
          <w:lang w:val="en-US"/>
        </w:rPr>
        <w:instrText xml:space="preserve"> REF _Ref428965482 \h  \* MERGEFORMAT </w:instrText>
      </w:r>
      <w:r w:rsidRPr="007215C5">
        <w:rPr>
          <w:b w:val="0"/>
          <w:bCs w:val="0"/>
          <w:i w:val="0"/>
          <w:iCs w:val="0"/>
          <w:sz w:val="22"/>
          <w:szCs w:val="22"/>
          <w:lang w:val="en-US"/>
        </w:rPr>
      </w:r>
      <w:r w:rsidRPr="007215C5">
        <w:rPr>
          <w:b w:val="0"/>
          <w:bCs w:val="0"/>
          <w:i w:val="0"/>
          <w:iCs w:val="0"/>
          <w:sz w:val="22"/>
          <w:szCs w:val="22"/>
          <w:lang w:val="en-US"/>
        </w:rPr>
        <w:fldChar w:fldCharType="separate"/>
      </w:r>
      <w:r w:rsidR="00A2710C" w:rsidRPr="00A2710C">
        <w:rPr>
          <w:b w:val="0"/>
          <w:i w:val="0"/>
          <w:sz w:val="22"/>
          <w:szCs w:val="22"/>
        </w:rPr>
        <w:t xml:space="preserve">Figure </w:t>
      </w:r>
      <w:r w:rsidR="00A2710C" w:rsidRPr="00A2710C">
        <w:rPr>
          <w:b w:val="0"/>
          <w:i w:val="0"/>
          <w:noProof/>
          <w:sz w:val="22"/>
          <w:szCs w:val="22"/>
        </w:rPr>
        <w:t>45</w:t>
      </w:r>
      <w:r w:rsidRPr="007215C5">
        <w:rPr>
          <w:b w:val="0"/>
          <w:bCs w:val="0"/>
          <w:i w:val="0"/>
          <w:iCs w:val="0"/>
          <w:sz w:val="22"/>
          <w:szCs w:val="22"/>
          <w:lang w:val="en-US"/>
        </w:rPr>
        <w:fldChar w:fldCharType="end"/>
      </w:r>
      <w:r w:rsidRPr="007215C5">
        <w:rPr>
          <w:b w:val="0"/>
          <w:bCs w:val="0"/>
          <w:i w:val="0"/>
          <w:iCs w:val="0"/>
          <w:sz w:val="22"/>
          <w:szCs w:val="22"/>
          <w:lang w:val="en-US"/>
        </w:rPr>
        <w:fldChar w:fldCharType="begin"/>
      </w:r>
      <w:r w:rsidRPr="007215C5">
        <w:rPr>
          <w:b w:val="0"/>
          <w:bCs w:val="0"/>
          <w:i w:val="0"/>
          <w:iCs w:val="0"/>
          <w:sz w:val="22"/>
          <w:szCs w:val="22"/>
          <w:lang w:val="en-US"/>
        </w:rPr>
        <w:instrText xml:space="preserve"> REF _Ref428965475 \h  \* MERGEFORMAT </w:instrText>
      </w:r>
      <w:r w:rsidRPr="007215C5">
        <w:rPr>
          <w:b w:val="0"/>
          <w:bCs w:val="0"/>
          <w:i w:val="0"/>
          <w:iCs w:val="0"/>
          <w:sz w:val="22"/>
          <w:szCs w:val="22"/>
          <w:lang w:val="en-US"/>
        </w:rPr>
      </w:r>
      <w:r w:rsidRPr="007215C5">
        <w:rPr>
          <w:b w:val="0"/>
          <w:bCs w:val="0"/>
          <w:i w:val="0"/>
          <w:iCs w:val="0"/>
          <w:sz w:val="22"/>
          <w:szCs w:val="22"/>
          <w:lang w:val="en-US"/>
        </w:rPr>
        <w:fldChar w:fldCharType="separate"/>
      </w:r>
      <w:r w:rsidR="00A2710C" w:rsidRPr="00A2710C">
        <w:rPr>
          <w:b w:val="0"/>
          <w:i w:val="0"/>
          <w:sz w:val="22"/>
          <w:szCs w:val="22"/>
        </w:rPr>
        <w:t>: Weld Line Changing</w:t>
      </w:r>
      <w:r w:rsidR="00A2710C" w:rsidRPr="00A2710C">
        <w:rPr>
          <w:b w:val="0"/>
          <w:i w:val="0"/>
          <w:noProof/>
          <w:sz w:val="22"/>
          <w:szCs w:val="22"/>
        </w:rPr>
        <w:t xml:space="preserve"> from Y-Joint to Overlap-Joint</w:t>
      </w:r>
      <w:r w:rsidRPr="007215C5">
        <w:rPr>
          <w:b w:val="0"/>
          <w:bCs w:val="0"/>
          <w:i w:val="0"/>
          <w:iCs w:val="0"/>
          <w:sz w:val="22"/>
          <w:szCs w:val="22"/>
          <w:lang w:val="en-US"/>
        </w:rPr>
        <w:fldChar w:fldCharType="end"/>
      </w:r>
      <w:r w:rsidRPr="007215C5">
        <w:rPr>
          <w:b w:val="0"/>
          <w:bCs w:val="0"/>
          <w:i w:val="0"/>
          <w:iCs w:val="0"/>
          <w:sz w:val="22"/>
          <w:szCs w:val="22"/>
          <w:lang w:val="en-US"/>
        </w:rPr>
        <w:t>.</w:t>
      </w:r>
    </w:p>
    <w:p w14:paraId="2B7AA8A8" w14:textId="77777777" w:rsidR="004E5916" w:rsidRPr="004E5916" w:rsidRDefault="004E5916" w:rsidP="004E5916">
      <w:pPr>
        <w:spacing w:before="120"/>
        <w:jc w:val="both"/>
      </w:pPr>
      <w:r>
        <w:t>The χMCF specifies the order of line sections, as well as the order of the locations within each section.</w:t>
      </w:r>
    </w:p>
    <w:p w14:paraId="1BA4F03A" w14:textId="4643EF27" w:rsidR="007D6B05" w:rsidRPr="007055D9" w:rsidRDefault="007D6B05" w:rsidP="007215C5">
      <w:pPr>
        <w:pStyle w:val="berschrift5"/>
      </w:pPr>
      <w:r w:rsidRPr="007055D9">
        <w:t xml:space="preserve">Element </w:t>
      </w:r>
      <w:r w:rsidR="00194316">
        <w:t>"</w:t>
      </w:r>
      <w:r w:rsidRPr="007055D9">
        <w:t>loc_list</w:t>
      </w:r>
      <w:r w:rsidR="00194316">
        <w:t>"</w:t>
      </w:r>
    </w:p>
    <w:p w14:paraId="21A0A794" w14:textId="77777777" w:rsidR="007D6B05" w:rsidRPr="007055D9" w:rsidRDefault="007D6B05" w:rsidP="007D6B05">
      <w:pPr>
        <w:jc w:val="both"/>
      </w:pPr>
      <w:r w:rsidRPr="007055D9">
        <w:t xml:space="preserve">The list of locations for the definition of the connection line is stored in the element </w:t>
      </w:r>
      <w:r>
        <w:rPr>
          <w:rStyle w:val="XMLElement"/>
        </w:rPr>
        <w:t>&lt;l</w:t>
      </w:r>
      <w:r w:rsidRPr="007055D9">
        <w:rPr>
          <w:rStyle w:val="XMLElement"/>
        </w:rPr>
        <w:t>oc_list</w:t>
      </w:r>
      <w:r>
        <w:rPr>
          <w:rStyle w:val="XMLElement"/>
        </w:rPr>
        <w:t>&gt;</w:t>
      </w:r>
      <w:r w:rsidRPr="007055D9">
        <w:t xml:space="preserve">. This element contains nested elements </w:t>
      </w:r>
      <w:r>
        <w:rPr>
          <w:rStyle w:val="XMLElement"/>
        </w:rPr>
        <w:t>&lt;l</w:t>
      </w:r>
      <w:r w:rsidRPr="007055D9">
        <w:rPr>
          <w:rStyle w:val="XMLElement"/>
        </w:rPr>
        <w:t>oc</w:t>
      </w:r>
      <w:r>
        <w:rPr>
          <w:rStyle w:val="XMLElement"/>
        </w:rPr>
        <w:t>/&gt;</w:t>
      </w:r>
      <w:r w:rsidRPr="007055D9">
        <w:t xml:space="preserve"> defining the location of a point of the connection line in space. These locations have to be ordered so that the line defined by the ordered list of locations specifies the connection line.</w:t>
      </w:r>
    </w:p>
    <w:p w14:paraId="564C9202" w14:textId="3ECB89E8" w:rsidR="00A66652" w:rsidRPr="007055D9" w:rsidRDefault="00A66652" w:rsidP="00A66652">
      <w:r w:rsidRPr="007055D9">
        <w:t xml:space="preserve">The attributes associated to the element </w:t>
      </w:r>
      <w:r w:rsidRPr="00837116">
        <w:rPr>
          <w:rStyle w:val="elementdeftypeChar"/>
        </w:rPr>
        <w:t>&lt;</w:t>
      </w:r>
      <w:r w:rsidRPr="007055D9">
        <w:rPr>
          <w:rStyle w:val="XMLElement"/>
        </w:rPr>
        <w:t>loc</w:t>
      </w:r>
      <w:r>
        <w:rPr>
          <w:rStyle w:val="XMLElement"/>
        </w:rPr>
        <w:t>_list/&gt;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A66652" w:rsidRPr="007055D9" w14:paraId="24D20AC6" w14:textId="77777777" w:rsidTr="00B85EEA">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28A2B05" w14:textId="77777777" w:rsidR="00A66652" w:rsidRPr="007055D9" w:rsidRDefault="00A66652" w:rsidP="00B85EEA">
            <w:pPr>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A145EC" w14:textId="77777777" w:rsidR="00A66652" w:rsidRPr="007055D9" w:rsidRDefault="00A66652" w:rsidP="00B85EEA">
            <w:pPr>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B041FD0" w14:textId="29296090" w:rsidR="00A66652" w:rsidRPr="007055D9" w:rsidRDefault="000E60DF" w:rsidP="00B85EEA">
            <w:pPr>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45476D" w14:textId="77777777" w:rsidR="00A66652" w:rsidRPr="007055D9" w:rsidRDefault="00A66652" w:rsidP="00B85EEA">
            <w:pPr>
              <w:rPr>
                <w:b/>
                <w:i/>
              </w:rPr>
            </w:pPr>
            <w:r w:rsidRPr="007055D9">
              <w:rPr>
                <w:b/>
                <w:i/>
              </w:rPr>
              <w:t>Constraint</w:t>
            </w:r>
          </w:p>
        </w:tc>
      </w:tr>
      <w:tr w:rsidR="00A66652" w:rsidRPr="007055D9" w14:paraId="76E0084B" w14:textId="77777777" w:rsidTr="00051807">
        <w:trPr>
          <w:jc w:val="center"/>
        </w:trPr>
        <w:tc>
          <w:tcPr>
            <w:tcW w:w="1871" w:type="dxa"/>
            <w:shd w:val="clear" w:color="auto" w:fill="auto"/>
            <w:vAlign w:val="center"/>
          </w:tcPr>
          <w:p w14:paraId="28F4102B" w14:textId="539AA6E5" w:rsidR="00A66652" w:rsidRPr="00137032" w:rsidRDefault="00A66652" w:rsidP="00051807">
            <w:pPr>
              <w:rPr>
                <w:sz w:val="20"/>
                <w:szCs w:val="20"/>
              </w:rPr>
            </w:pPr>
            <w:r>
              <w:rPr>
                <w:sz w:val="20"/>
                <w:szCs w:val="20"/>
              </w:rPr>
              <w:t>index</w:t>
            </w:r>
          </w:p>
        </w:tc>
        <w:tc>
          <w:tcPr>
            <w:tcW w:w="1800" w:type="dxa"/>
            <w:shd w:val="clear" w:color="auto" w:fill="auto"/>
            <w:vAlign w:val="center"/>
          </w:tcPr>
          <w:p w14:paraId="361D0AFA" w14:textId="28E8068B" w:rsidR="00B33619" w:rsidRPr="00137032" w:rsidRDefault="00B33619" w:rsidP="00051807">
            <w:pPr>
              <w:rPr>
                <w:sz w:val="20"/>
                <w:szCs w:val="20"/>
              </w:rPr>
            </w:pPr>
            <w:r>
              <w:rPr>
                <w:sz w:val="20"/>
                <w:szCs w:val="20"/>
              </w:rPr>
              <w:t>Integer</w:t>
            </w:r>
          </w:p>
        </w:tc>
        <w:tc>
          <w:tcPr>
            <w:tcW w:w="1620" w:type="dxa"/>
            <w:shd w:val="clear" w:color="auto" w:fill="auto"/>
            <w:vAlign w:val="center"/>
          </w:tcPr>
          <w:p w14:paraId="133AEBFE" w14:textId="71BCEBA1" w:rsidR="00A66652" w:rsidRPr="00137032" w:rsidRDefault="00A66652" w:rsidP="00051807">
            <w:pPr>
              <w:rPr>
                <w:sz w:val="20"/>
                <w:szCs w:val="20"/>
              </w:rPr>
            </w:pPr>
            <w:r>
              <w:rPr>
                <w:sz w:val="20"/>
                <w:szCs w:val="20"/>
              </w:rPr>
              <w:t>Optional</w:t>
            </w:r>
          </w:p>
        </w:tc>
        <w:tc>
          <w:tcPr>
            <w:tcW w:w="3240" w:type="dxa"/>
            <w:shd w:val="clear" w:color="auto" w:fill="auto"/>
          </w:tcPr>
          <w:p w14:paraId="567C3A93" w14:textId="5528F4C9" w:rsidR="00A66652" w:rsidRPr="00137032" w:rsidRDefault="00A66652" w:rsidP="00FC3371">
            <w:pPr>
              <w:keepNext/>
              <w:autoSpaceDE w:val="0"/>
              <w:autoSpaceDN w:val="0"/>
              <w:adjustRightInd w:val="0"/>
              <w:spacing w:after="0"/>
              <w:rPr>
                <w:sz w:val="20"/>
                <w:szCs w:val="20"/>
              </w:rPr>
            </w:pPr>
            <w:r>
              <w:rPr>
                <w:sz w:val="20"/>
                <w:szCs w:val="20"/>
              </w:rPr>
              <w:t xml:space="preserve">Required only if there are more than </w:t>
            </w:r>
            <w:r w:rsidR="00FC3371">
              <w:rPr>
                <w:sz w:val="20"/>
                <w:szCs w:val="20"/>
              </w:rPr>
              <w:t>one</w:t>
            </w:r>
            <w:r w:rsidRPr="00FC3371">
              <w:rPr>
                <w:rStyle w:val="elementdeftypeChar"/>
              </w:rPr>
              <w:t xml:space="preserve"> loc_list</w:t>
            </w:r>
            <w:r w:rsidR="00FC3371">
              <w:rPr>
                <w:rStyle w:val="elementdeftypeChar"/>
              </w:rPr>
              <w:t xml:space="preserve"> </w:t>
            </w:r>
            <w:r>
              <w:rPr>
                <w:sz w:val="20"/>
                <w:szCs w:val="20"/>
              </w:rPr>
              <w:t xml:space="preserve">elements in the </w:t>
            </w:r>
            <w:r w:rsidRPr="00A66652">
              <w:rPr>
                <w:rStyle w:val="elementdeftypeChar"/>
                <w:bCs w:val="0"/>
              </w:rPr>
              <w:t>connection</w:t>
            </w:r>
            <w:r>
              <w:rPr>
                <w:sz w:val="20"/>
                <w:szCs w:val="20"/>
              </w:rPr>
              <w:t>_</w:t>
            </w:r>
            <w:r w:rsidRPr="00A66652">
              <w:rPr>
                <w:rStyle w:val="elementdeftypeChar"/>
                <w:bCs w:val="0"/>
              </w:rPr>
              <w:t>1d</w:t>
            </w:r>
          </w:p>
        </w:tc>
      </w:tr>
    </w:tbl>
    <w:p w14:paraId="0BAB1EDC" w14:textId="29976F53" w:rsidR="00A66652" w:rsidRDefault="00A66652" w:rsidP="00A66652">
      <w:pPr>
        <w:pStyle w:val="Beschriftung"/>
        <w:spacing w:before="120"/>
      </w:pPr>
      <w:bookmarkStart w:id="1272" w:name="_Toc3566481"/>
      <w:bookmarkStart w:id="1273" w:name="_Toc34747482"/>
      <w:bookmarkStart w:id="1274" w:name="_Toc39880808"/>
      <w:r>
        <w:t xml:space="preserve">Table </w:t>
      </w:r>
      <w:r w:rsidR="00ED469A">
        <w:fldChar w:fldCharType="begin"/>
      </w:r>
      <w:r w:rsidR="00ED469A">
        <w:instrText xml:space="preserve"> SEQ Table \* ARABIC </w:instrText>
      </w:r>
      <w:r w:rsidR="00ED469A">
        <w:fldChar w:fldCharType="separate"/>
      </w:r>
      <w:r w:rsidR="00A2710C">
        <w:rPr>
          <w:noProof/>
        </w:rPr>
        <w:t>77</w:t>
      </w:r>
      <w:r w:rsidR="00ED469A">
        <w:fldChar w:fldCharType="end"/>
      </w:r>
      <w:r>
        <w:t xml:space="preserve">: Attributes of element </w:t>
      </w:r>
      <w:r w:rsidRPr="003E46C4">
        <w:rPr>
          <w:rStyle w:val="elementdeftypeChar"/>
          <w:b/>
        </w:rPr>
        <w:t>&lt;loc</w:t>
      </w:r>
      <w:r>
        <w:rPr>
          <w:rStyle w:val="elementdeftypeChar"/>
          <w:b/>
        </w:rPr>
        <w:t>_list</w:t>
      </w:r>
      <w:r w:rsidRPr="003E46C4">
        <w:rPr>
          <w:rStyle w:val="elementdeftypeChar"/>
          <w:b/>
        </w:rPr>
        <w:t>/&gt;</w:t>
      </w:r>
      <w:bookmarkEnd w:id="1272"/>
      <w:bookmarkEnd w:id="1273"/>
      <w:bookmarkEnd w:id="1274"/>
    </w:p>
    <w:p w14:paraId="5242F264" w14:textId="4E953BD7" w:rsidR="00FC3371" w:rsidRDefault="005C5466" w:rsidP="007D6B05">
      <w:pPr>
        <w:jc w:val="both"/>
      </w:pPr>
      <w:r>
        <w:t>A s</w:t>
      </w:r>
      <w:r w:rsidR="00FC3371">
        <w:t>tepped connection</w:t>
      </w:r>
      <w:r>
        <w:t xml:space="preserve"> line</w:t>
      </w:r>
      <w:r w:rsidR="00FC3371">
        <w:t>, or a connection line with sharp corners</w:t>
      </w:r>
      <w:r>
        <w:rPr>
          <w:rStyle w:val="Funotenzeichen"/>
        </w:rPr>
        <w:footnoteReference w:id="20"/>
      </w:r>
      <w:r w:rsidR="00FC3371">
        <w:t xml:space="preserve">, </w:t>
      </w:r>
      <w:r w:rsidR="00FC5176">
        <w:t xml:space="preserve">can be </w:t>
      </w:r>
      <w:r w:rsidR="00CB4543">
        <w:t>expressed</w:t>
      </w:r>
      <w:r w:rsidR="00FC5176">
        <w:t xml:space="preserve"> by</w:t>
      </w:r>
      <w:r w:rsidR="00FC3371">
        <w:t xml:space="preserve"> a series of </w:t>
      </w:r>
      <w:r w:rsidR="00FC3371" w:rsidRPr="003E46C4">
        <w:rPr>
          <w:rStyle w:val="elementdeftypeChar"/>
        </w:rPr>
        <w:t>&lt;loc</w:t>
      </w:r>
      <w:r w:rsidR="00FC3371">
        <w:rPr>
          <w:rStyle w:val="elementdeftypeChar"/>
        </w:rPr>
        <w:t>_list</w:t>
      </w:r>
      <w:r w:rsidR="00FC3371" w:rsidRPr="003E46C4">
        <w:rPr>
          <w:rStyle w:val="elementdeftypeChar"/>
        </w:rPr>
        <w:t>&gt;</w:t>
      </w:r>
      <w:r w:rsidR="00FC3371">
        <w:rPr>
          <w:rStyle w:val="elementdeftypeChar"/>
        </w:rPr>
        <w:t xml:space="preserve"> </w:t>
      </w:r>
      <w:r w:rsidR="00FC3371">
        <w:t xml:space="preserve">elements. In this case, the </w:t>
      </w:r>
      <w:r w:rsidR="00FC5176" w:rsidRPr="003E46C4">
        <w:rPr>
          <w:rStyle w:val="elementdeftypeChar"/>
        </w:rPr>
        <w:t>&lt;loc</w:t>
      </w:r>
      <w:r w:rsidR="00FC5176">
        <w:rPr>
          <w:rStyle w:val="elementdeftypeChar"/>
        </w:rPr>
        <w:t>_list</w:t>
      </w:r>
      <w:r w:rsidR="00FC5176" w:rsidRPr="003E46C4">
        <w:rPr>
          <w:rStyle w:val="elementdeftypeChar"/>
        </w:rPr>
        <w:t>&gt;</w:t>
      </w:r>
      <w:r w:rsidR="00FC5176">
        <w:rPr>
          <w:rStyle w:val="elementdeftypeChar"/>
        </w:rPr>
        <w:t xml:space="preserve"> </w:t>
      </w:r>
      <w:r w:rsidR="00FC5176">
        <w:t xml:space="preserve">order </w:t>
      </w:r>
      <w:r w:rsidR="00FC3371">
        <w:t xml:space="preserve">is </w:t>
      </w:r>
      <w:r w:rsidR="00CB4543">
        <w:t>indicated</w:t>
      </w:r>
      <w:r w:rsidR="00FC3371">
        <w:t xml:space="preserve"> by the </w:t>
      </w:r>
      <w:r w:rsidR="00FC3371" w:rsidRPr="00FC3371">
        <w:rPr>
          <w:rStyle w:val="elementdeftypeChar"/>
        </w:rPr>
        <w:t>index</w:t>
      </w:r>
      <w:r w:rsidR="00FC3371">
        <w:t xml:space="preserve"> attribute.</w:t>
      </w:r>
    </w:p>
    <w:p w14:paraId="44E59B06" w14:textId="77777777" w:rsidR="007D6B05" w:rsidRDefault="007D6B05" w:rsidP="007D6B05">
      <w:pPr>
        <w:jc w:val="both"/>
      </w:pPr>
      <w:r>
        <w:t xml:space="preserve">The </w:t>
      </w:r>
      <w:r w:rsidRPr="00837116">
        <w:rPr>
          <w:rStyle w:val="elementdeftypeChar"/>
        </w:rPr>
        <w:t>&lt;loc_list&gt;</w:t>
      </w:r>
      <w:r>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7D6B05" w:rsidRPr="007055D9" w14:paraId="5581235C" w14:textId="77777777" w:rsidTr="007D6B05">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77915D7" w14:textId="77777777" w:rsidR="007D6B05" w:rsidRPr="007055D9" w:rsidRDefault="007D6B05" w:rsidP="007D6B05">
            <w:pPr>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4798B8" w14:textId="77777777" w:rsidR="007D6B05" w:rsidRPr="007055D9" w:rsidRDefault="007D6B05" w:rsidP="007D6B05">
            <w:pPr>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BAACDA" w14:textId="0A00F429" w:rsidR="007D6B05" w:rsidRPr="007055D9" w:rsidRDefault="000E60DF" w:rsidP="007D6B05">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85F126" w14:textId="77777777" w:rsidR="007D6B05" w:rsidRPr="007055D9" w:rsidRDefault="007D6B05" w:rsidP="007D6B05">
            <w:pPr>
              <w:rPr>
                <w:b/>
                <w:i/>
              </w:rPr>
            </w:pPr>
            <w:r w:rsidRPr="007055D9">
              <w:rPr>
                <w:b/>
                <w:i/>
              </w:rPr>
              <w:t>Constraint</w:t>
            </w:r>
          </w:p>
        </w:tc>
      </w:tr>
      <w:tr w:rsidR="007D6B05" w:rsidRPr="007055D9" w14:paraId="6A41313F" w14:textId="77777777" w:rsidTr="007D6B05">
        <w:trPr>
          <w:jc w:val="center"/>
        </w:trPr>
        <w:tc>
          <w:tcPr>
            <w:tcW w:w="2221" w:type="dxa"/>
            <w:shd w:val="clear" w:color="auto" w:fill="auto"/>
            <w:vAlign w:val="bottom"/>
          </w:tcPr>
          <w:p w14:paraId="5636511E" w14:textId="77777777" w:rsidR="007D6B05" w:rsidRPr="00157E36" w:rsidRDefault="007D6B05" w:rsidP="007D6B05">
            <w:pPr>
              <w:rPr>
                <w:sz w:val="20"/>
                <w:szCs w:val="20"/>
              </w:rPr>
            </w:pPr>
            <w:r>
              <w:rPr>
                <w:sz w:val="20"/>
                <w:szCs w:val="20"/>
              </w:rPr>
              <w:t>loc</w:t>
            </w:r>
          </w:p>
        </w:tc>
        <w:tc>
          <w:tcPr>
            <w:tcW w:w="1842" w:type="dxa"/>
            <w:shd w:val="clear" w:color="auto" w:fill="auto"/>
            <w:vAlign w:val="bottom"/>
          </w:tcPr>
          <w:p w14:paraId="7CD2DDC9" w14:textId="77777777" w:rsidR="007D6B05" w:rsidRPr="00157E36" w:rsidRDefault="007D6B05" w:rsidP="007D6B05">
            <w:pPr>
              <w:rPr>
                <w:sz w:val="20"/>
                <w:szCs w:val="20"/>
              </w:rPr>
            </w:pPr>
            <w:r>
              <w:rPr>
                <w:sz w:val="20"/>
                <w:szCs w:val="20"/>
              </w:rPr>
              <w:t>1-*</w:t>
            </w:r>
          </w:p>
        </w:tc>
        <w:tc>
          <w:tcPr>
            <w:tcW w:w="1701" w:type="dxa"/>
            <w:shd w:val="clear" w:color="auto" w:fill="auto"/>
            <w:vAlign w:val="bottom"/>
          </w:tcPr>
          <w:p w14:paraId="40936BD2" w14:textId="77777777" w:rsidR="007D6B05" w:rsidRPr="00157E36" w:rsidRDefault="007D6B05" w:rsidP="007D6B05">
            <w:pPr>
              <w:rPr>
                <w:sz w:val="20"/>
                <w:szCs w:val="20"/>
              </w:rPr>
            </w:pPr>
            <w:r>
              <w:rPr>
                <w:sz w:val="20"/>
                <w:szCs w:val="20"/>
              </w:rPr>
              <w:t>Required</w:t>
            </w:r>
          </w:p>
        </w:tc>
        <w:tc>
          <w:tcPr>
            <w:tcW w:w="2708" w:type="dxa"/>
            <w:shd w:val="clear" w:color="auto" w:fill="auto"/>
            <w:vAlign w:val="bottom"/>
          </w:tcPr>
          <w:p w14:paraId="729C1E3E" w14:textId="77777777" w:rsidR="007D6B05" w:rsidRPr="00157E36" w:rsidRDefault="007D6B05" w:rsidP="007D6B05">
            <w:pPr>
              <w:keepNext/>
              <w:rPr>
                <w:sz w:val="20"/>
                <w:szCs w:val="20"/>
              </w:rPr>
            </w:pPr>
            <w:r w:rsidRPr="00157E36">
              <w:rPr>
                <w:sz w:val="20"/>
                <w:szCs w:val="20"/>
              </w:rPr>
              <w:t>-</w:t>
            </w:r>
          </w:p>
        </w:tc>
      </w:tr>
    </w:tbl>
    <w:p w14:paraId="620B407C" w14:textId="65D96ED9" w:rsidR="007D6B05" w:rsidRDefault="007D6B05" w:rsidP="007D6B05">
      <w:pPr>
        <w:pStyle w:val="Beschriftung"/>
        <w:spacing w:before="120"/>
      </w:pPr>
      <w:bookmarkStart w:id="1275" w:name="_Toc3566482"/>
      <w:bookmarkStart w:id="1276" w:name="_Toc34747483"/>
      <w:bookmarkStart w:id="1277" w:name="_Toc39880809"/>
      <w:r>
        <w:t xml:space="preserve">Table </w:t>
      </w:r>
      <w:r w:rsidR="00ED469A">
        <w:fldChar w:fldCharType="begin"/>
      </w:r>
      <w:r w:rsidR="00ED469A">
        <w:instrText xml:space="preserve"> SEQ Table \* ARABIC </w:instrText>
      </w:r>
      <w:r w:rsidR="00ED469A">
        <w:fldChar w:fldCharType="separate"/>
      </w:r>
      <w:r w:rsidR="00A2710C">
        <w:rPr>
          <w:noProof/>
        </w:rPr>
        <w:t>78</w:t>
      </w:r>
      <w:r w:rsidR="00ED469A">
        <w:fldChar w:fldCharType="end"/>
      </w:r>
      <w:r>
        <w:t xml:space="preserve">: Nested elements of </w:t>
      </w:r>
      <w:r w:rsidRPr="00837116">
        <w:rPr>
          <w:rStyle w:val="elementdeftypeChar"/>
          <w:b/>
        </w:rPr>
        <w:t>&lt;loc_list&gt;</w:t>
      </w:r>
      <w:bookmarkEnd w:id="1275"/>
      <w:bookmarkEnd w:id="1276"/>
      <w:bookmarkEnd w:id="1277"/>
    </w:p>
    <w:p w14:paraId="64B5C5E3" w14:textId="5CB6DC42" w:rsidR="007D6B05" w:rsidRPr="007055D9" w:rsidRDefault="007D6B05" w:rsidP="007D6B05">
      <w:pPr>
        <w:pStyle w:val="berschrift5"/>
        <w:keepNext/>
      </w:pPr>
      <w:r w:rsidRPr="007055D9">
        <w:lastRenderedPageBreak/>
        <w:t xml:space="preserve">Element </w:t>
      </w:r>
      <w:r w:rsidR="00194316">
        <w:t>"</w:t>
      </w:r>
      <w:r w:rsidRPr="007055D9">
        <w:t>loc</w:t>
      </w:r>
      <w:r w:rsidR="00194316">
        <w:t>"</w:t>
      </w:r>
    </w:p>
    <w:p w14:paraId="2C75846F" w14:textId="77777777" w:rsidR="007D6B05" w:rsidRPr="007055D9" w:rsidRDefault="007D6B05" w:rsidP="007D6B05">
      <w:pPr>
        <w:jc w:val="both"/>
      </w:pPr>
      <w:r w:rsidRPr="007055D9">
        <w:t xml:space="preserve">Each location specified by the element </w:t>
      </w:r>
      <w:r w:rsidRPr="00837116">
        <w:rPr>
          <w:rStyle w:val="elementdeftypeChar"/>
        </w:rPr>
        <w:t>&lt;</w:t>
      </w:r>
      <w:r w:rsidRPr="007055D9">
        <w:rPr>
          <w:rStyle w:val="XMLElement"/>
        </w:rPr>
        <w:t>loc</w:t>
      </w:r>
      <w:r>
        <w:rPr>
          <w:rStyle w:val="XMLElement"/>
        </w:rPr>
        <w:t>/&gt;</w:t>
      </w:r>
      <w:r w:rsidRPr="007055D9">
        <w:t xml:space="preserve"> contains three values specifying the x, y and z coordinates of the location.</w:t>
      </w:r>
    </w:p>
    <w:p w14:paraId="3366708A" w14:textId="77777777" w:rsidR="007D6B05" w:rsidRPr="007055D9" w:rsidRDefault="007D6B05" w:rsidP="007D6B05">
      <w:r w:rsidRPr="007055D9">
        <w:t xml:space="preserve">The attributes associated to the element </w:t>
      </w:r>
      <w:r w:rsidRPr="00837116">
        <w:rPr>
          <w:rStyle w:val="elementdeftypeChar"/>
        </w:rPr>
        <w:t>&lt;</w:t>
      </w:r>
      <w:r w:rsidRPr="007055D9">
        <w:rPr>
          <w:rStyle w:val="XMLElement"/>
        </w:rPr>
        <w:t>loc</w:t>
      </w:r>
      <w:r>
        <w:rPr>
          <w:rStyle w:val="XMLElement"/>
        </w:rPr>
        <w: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7D6B05" w:rsidRPr="007055D9" w14:paraId="5AABA612" w14:textId="77777777" w:rsidTr="007D6B05">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F82C48" w14:textId="77777777" w:rsidR="007D6B05" w:rsidRPr="007055D9" w:rsidRDefault="007D6B05" w:rsidP="007D6B05">
            <w:pPr>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7B14D" w14:textId="77777777" w:rsidR="007D6B05" w:rsidRPr="007055D9" w:rsidRDefault="007D6B05" w:rsidP="007D6B05">
            <w:pPr>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E9CD95" w14:textId="61A3861C" w:rsidR="007D6B05" w:rsidRPr="007055D9" w:rsidRDefault="000E60DF" w:rsidP="007D6B05">
            <w:pPr>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80BBA5" w14:textId="77777777" w:rsidR="007D6B05" w:rsidRPr="007055D9" w:rsidRDefault="007D6B05" w:rsidP="007D6B05">
            <w:pPr>
              <w:rPr>
                <w:b/>
                <w:i/>
              </w:rPr>
            </w:pPr>
            <w:r w:rsidRPr="007055D9">
              <w:rPr>
                <w:b/>
                <w:i/>
              </w:rPr>
              <w:t>Constraint</w:t>
            </w:r>
          </w:p>
        </w:tc>
      </w:tr>
      <w:tr w:rsidR="007D6B05" w:rsidRPr="007055D9" w14:paraId="2F85AFD5" w14:textId="77777777" w:rsidTr="007D6B05">
        <w:trPr>
          <w:jc w:val="center"/>
        </w:trPr>
        <w:tc>
          <w:tcPr>
            <w:tcW w:w="1871" w:type="dxa"/>
            <w:shd w:val="clear" w:color="auto" w:fill="auto"/>
            <w:vAlign w:val="bottom"/>
          </w:tcPr>
          <w:p w14:paraId="060EE792" w14:textId="77777777" w:rsidR="007D6B05" w:rsidRPr="00137032" w:rsidRDefault="007D6B05" w:rsidP="007D6B05">
            <w:pPr>
              <w:rPr>
                <w:sz w:val="20"/>
                <w:szCs w:val="20"/>
              </w:rPr>
            </w:pPr>
            <w:r w:rsidRPr="00137032">
              <w:rPr>
                <w:sz w:val="20"/>
                <w:szCs w:val="20"/>
              </w:rPr>
              <w:t>v</w:t>
            </w:r>
          </w:p>
        </w:tc>
        <w:tc>
          <w:tcPr>
            <w:tcW w:w="1800" w:type="dxa"/>
            <w:shd w:val="clear" w:color="auto" w:fill="auto"/>
            <w:vAlign w:val="bottom"/>
          </w:tcPr>
          <w:p w14:paraId="04D67627" w14:textId="684FD5AA" w:rsidR="007D6B05" w:rsidRPr="00137032" w:rsidRDefault="00B33619" w:rsidP="007D6B05">
            <w:pPr>
              <w:rPr>
                <w:sz w:val="20"/>
                <w:szCs w:val="20"/>
              </w:rPr>
            </w:pPr>
            <w:r>
              <w:rPr>
                <w:sz w:val="20"/>
                <w:szCs w:val="20"/>
              </w:rPr>
              <w:t>Floating point</w:t>
            </w:r>
          </w:p>
        </w:tc>
        <w:tc>
          <w:tcPr>
            <w:tcW w:w="1620" w:type="dxa"/>
            <w:shd w:val="clear" w:color="auto" w:fill="auto"/>
            <w:vAlign w:val="bottom"/>
          </w:tcPr>
          <w:p w14:paraId="327F6CCB" w14:textId="77777777" w:rsidR="007D6B05" w:rsidRPr="00137032" w:rsidRDefault="007D6B05" w:rsidP="007D6B05">
            <w:pPr>
              <w:rPr>
                <w:sz w:val="20"/>
                <w:szCs w:val="20"/>
              </w:rPr>
            </w:pPr>
            <w:r w:rsidRPr="00137032">
              <w:rPr>
                <w:sz w:val="20"/>
                <w:szCs w:val="20"/>
              </w:rPr>
              <w:t>Required</w:t>
            </w:r>
          </w:p>
        </w:tc>
        <w:tc>
          <w:tcPr>
            <w:tcW w:w="3240" w:type="dxa"/>
            <w:shd w:val="clear" w:color="auto" w:fill="auto"/>
          </w:tcPr>
          <w:p w14:paraId="5D7D6B2E" w14:textId="77777777" w:rsidR="007D6B05" w:rsidRPr="00137032" w:rsidRDefault="007D6B05" w:rsidP="007D6B05">
            <w:pPr>
              <w:keepNext/>
              <w:autoSpaceDE w:val="0"/>
              <w:autoSpaceDN w:val="0"/>
              <w:adjustRightInd w:val="0"/>
              <w:spacing w:after="0"/>
              <w:rPr>
                <w:sz w:val="20"/>
                <w:szCs w:val="20"/>
              </w:rPr>
            </w:pPr>
            <w:r w:rsidRPr="00137032">
              <w:rPr>
                <w:sz w:val="20"/>
                <w:szCs w:val="20"/>
              </w:rPr>
              <w:t>-</w:t>
            </w:r>
          </w:p>
        </w:tc>
      </w:tr>
    </w:tbl>
    <w:p w14:paraId="36B75C57" w14:textId="293458D7" w:rsidR="007D6B05" w:rsidRDefault="007D6B05" w:rsidP="007D6B05">
      <w:pPr>
        <w:pStyle w:val="Beschriftung"/>
        <w:spacing w:before="120"/>
      </w:pPr>
      <w:bookmarkStart w:id="1278" w:name="_Toc3566483"/>
      <w:bookmarkStart w:id="1279" w:name="_Toc34747484"/>
      <w:bookmarkStart w:id="1280" w:name="_Toc39880810"/>
      <w:r>
        <w:t xml:space="preserve">Table </w:t>
      </w:r>
      <w:r w:rsidR="00ED469A">
        <w:fldChar w:fldCharType="begin"/>
      </w:r>
      <w:r w:rsidR="00ED469A">
        <w:instrText xml:space="preserve"> SEQ Table \* ARABIC </w:instrText>
      </w:r>
      <w:r w:rsidR="00ED469A">
        <w:fldChar w:fldCharType="separate"/>
      </w:r>
      <w:r w:rsidR="00A2710C">
        <w:rPr>
          <w:noProof/>
        </w:rPr>
        <w:t>79</w:t>
      </w:r>
      <w:r w:rsidR="00ED469A">
        <w:fldChar w:fldCharType="end"/>
      </w:r>
      <w:r>
        <w:t xml:space="preserve">: Attributes of element </w:t>
      </w:r>
      <w:r w:rsidRPr="003E46C4">
        <w:rPr>
          <w:rStyle w:val="elementdeftypeChar"/>
          <w:b/>
        </w:rPr>
        <w:t>&lt;loc/&gt;</w:t>
      </w:r>
      <w:bookmarkEnd w:id="1278"/>
      <w:bookmarkEnd w:id="1279"/>
      <w:bookmarkEnd w:id="1280"/>
    </w:p>
    <w:p w14:paraId="335E46E7" w14:textId="77777777" w:rsidR="007D6B05" w:rsidRPr="007055D9" w:rsidRDefault="007D6B05" w:rsidP="007D6B05">
      <w:pPr>
        <w:spacing w:before="120"/>
        <w:jc w:val="both"/>
      </w:pPr>
      <w:r w:rsidRPr="007055D9">
        <w:t xml:space="preserve">The attribute </w:t>
      </w:r>
      <w:r>
        <w:rPr>
          <w:rStyle w:val="XMLAttribute"/>
        </w:rPr>
        <w:t>v</w:t>
      </w:r>
      <w:r w:rsidRPr="007055D9">
        <w:t xml:space="preserve"> is used as surrogate index to ensure proper ordering. The values are </w:t>
      </w:r>
      <w:r>
        <w:t>NOT</w:t>
      </w:r>
      <w:r w:rsidRPr="007055D9">
        <w:t xml:space="preserve"> related to the attribute </w:t>
      </w:r>
      <w:r w:rsidRPr="007055D9">
        <w:rPr>
          <w:rStyle w:val="XMLAttribute"/>
        </w:rPr>
        <w:t>u</w:t>
      </w:r>
      <w:r w:rsidRPr="007055D9">
        <w:t xml:space="preserve"> used in the </w:t>
      </w:r>
      <w:r w:rsidR="0033708C">
        <w:rPr>
          <w:rStyle w:val="XMLElement"/>
          <w:szCs w:val="18"/>
        </w:rPr>
        <w:t>&lt;w</w:t>
      </w:r>
      <w:r w:rsidRPr="000D3674">
        <w:rPr>
          <w:rStyle w:val="XMLElement"/>
          <w:szCs w:val="18"/>
        </w:rPr>
        <w:t>eld_position</w:t>
      </w:r>
      <w:r w:rsidR="0033708C">
        <w:rPr>
          <w:rStyle w:val="XMLElement"/>
          <w:szCs w:val="18"/>
        </w:rPr>
        <w:t>/&gt;</w:t>
      </w:r>
      <w:r w:rsidRPr="007055D9">
        <w:t xml:space="preserve"> element. </w:t>
      </w:r>
    </w:p>
    <w:p w14:paraId="42D2E8D4" w14:textId="3CB13E03" w:rsidR="007D6B05" w:rsidRPr="00CC0C76" w:rsidRDefault="007D6B05" w:rsidP="007D6B05">
      <w:pPr>
        <w:jc w:val="both"/>
      </w:pPr>
      <w:r w:rsidRPr="00CC0C76">
        <w:t xml:space="preserve">The </w:t>
      </w:r>
      <w:r w:rsidRPr="003E46C4">
        <w:rPr>
          <w:rStyle w:val="elementdeftypeChar"/>
        </w:rPr>
        <w:t>&lt;loc/&gt;</w:t>
      </w:r>
      <w:r w:rsidRPr="00CC0C76">
        <w:t xml:space="preserve"> with the minimum value of </w:t>
      </w:r>
      <w:r w:rsidR="00194316">
        <w:t>"</w:t>
      </w:r>
      <w:r w:rsidRPr="00CC0C76">
        <w:t>v</w:t>
      </w:r>
      <w:r w:rsidR="00194316">
        <w:t>"</w:t>
      </w:r>
      <w:r w:rsidRPr="00CC0C76">
        <w:t xml:space="preserve"> marks the start of a seam weld and max(v)</w:t>
      </w:r>
      <w:r>
        <w:t xml:space="preserve"> is used to mark</w:t>
      </w:r>
      <w:r w:rsidRPr="00CC0C76">
        <w:t xml:space="preserve"> the end. </w:t>
      </w:r>
      <w:r>
        <w:t>The reason for that is s</w:t>
      </w:r>
      <w:r w:rsidRPr="00CC0C76">
        <w:t xml:space="preserve">ome manufacturing techniques are not </w:t>
      </w:r>
      <w:r w:rsidR="00194316">
        <w:t>"</w:t>
      </w:r>
      <w:r w:rsidRPr="00CC0C76">
        <w:t>symmetric</w:t>
      </w:r>
      <w:r w:rsidR="00194316">
        <w:t>"</w:t>
      </w:r>
      <w:r w:rsidRPr="00CC0C76">
        <w:t xml:space="preserve"> regarding both ends of a </w:t>
      </w:r>
      <w:r w:rsidR="00E46A64">
        <w:t>connection line</w:t>
      </w:r>
      <w:r w:rsidRPr="00CC0C76">
        <w:t>.</w:t>
      </w:r>
    </w:p>
    <w:p w14:paraId="303AEFD9" w14:textId="77777777" w:rsidR="007D6B05" w:rsidRPr="00ED6D39" w:rsidRDefault="00E46A64" w:rsidP="007D6B05">
      <w:pPr>
        <w:pStyle w:val="Example"/>
        <w:rPr>
          <w:lang w:val="es-ES"/>
        </w:rPr>
      </w:pPr>
      <w:r>
        <w:t>Example A (</w:t>
      </w:r>
      <w:r w:rsidRPr="00E46A64">
        <w:rPr>
          <w:b w:val="0"/>
        </w:rPr>
        <w:t>a connection line with a single section</w:t>
      </w:r>
      <w:r>
        <w:t>)</w:t>
      </w:r>
      <w:r w:rsidR="007D6B05" w:rsidRPr="00ED6D39">
        <w:rPr>
          <w:lang w:val="es-ES"/>
        </w:rPr>
        <w:t>:</w:t>
      </w:r>
    </w:p>
    <w:p w14:paraId="601021B6" w14:textId="77777777" w:rsidR="007D6B05" w:rsidRPr="00ED6D39" w:rsidRDefault="007D6B05" w:rsidP="007D6B05">
      <w:pPr>
        <w:pStyle w:val="XMLCode"/>
        <w:rPr>
          <w:lang w:val="es-ES"/>
        </w:rPr>
      </w:pPr>
    </w:p>
    <w:p w14:paraId="65EA20B3" w14:textId="77777777" w:rsidR="007D6B05" w:rsidRPr="00ED6D39" w:rsidRDefault="007D6B05" w:rsidP="007D6B05">
      <w:pPr>
        <w:pStyle w:val="XMLCode"/>
        <w:rPr>
          <w:lang w:val="es-ES"/>
        </w:rPr>
      </w:pPr>
      <w:r w:rsidRPr="00ED6D39">
        <w:rPr>
          <w:lang w:val="es-ES"/>
        </w:rPr>
        <w:t>&lt;loc_list&gt;</w:t>
      </w:r>
    </w:p>
    <w:p w14:paraId="61F56E35" w14:textId="28D8AD31" w:rsidR="007D6B05" w:rsidRPr="00C06843" w:rsidRDefault="007D6B05" w:rsidP="007D6B05">
      <w:pPr>
        <w:pStyle w:val="XMLCode"/>
        <w:rPr>
          <w:b/>
          <w:color w:val="0070C0"/>
          <w:lang w:val="es-ES"/>
        </w:rPr>
      </w:pPr>
      <w:r w:rsidRPr="00ED6D39">
        <w:rPr>
          <w:lang w:val="es-ES"/>
        </w:rPr>
        <w:tab/>
      </w:r>
      <w:r w:rsidRPr="00C06843">
        <w:rPr>
          <w:b/>
          <w:color w:val="0070C0"/>
          <w:lang w:val="es-ES"/>
        </w:rPr>
        <w:t>&lt;loc v=</w:t>
      </w:r>
      <w:r w:rsidR="00194316">
        <w:rPr>
          <w:b/>
          <w:color w:val="0070C0"/>
          <w:lang w:val="es-ES"/>
        </w:rPr>
        <w:t>"</w:t>
      </w:r>
      <w:r w:rsidRPr="00C06843">
        <w:rPr>
          <w:b/>
          <w:color w:val="0070C0"/>
          <w:lang w:val="es-ES"/>
        </w:rPr>
        <w:t>0</w:t>
      </w:r>
      <w:r w:rsidR="00194316">
        <w:rPr>
          <w:b/>
          <w:color w:val="0070C0"/>
          <w:lang w:val="es-ES"/>
        </w:rPr>
        <w:t>"</w:t>
      </w:r>
      <w:r w:rsidR="00A82374">
        <w:rPr>
          <w:b/>
          <w:color w:val="0070C0"/>
          <w:lang w:val="es-ES"/>
        </w:rPr>
        <w:t xml:space="preserve">   </w:t>
      </w:r>
      <w:r w:rsidRPr="00C06843">
        <w:rPr>
          <w:b/>
          <w:color w:val="0070C0"/>
          <w:lang w:val="es-ES"/>
        </w:rPr>
        <w:t>&gt;</w:t>
      </w:r>
      <w:r w:rsidR="00A82374">
        <w:rPr>
          <w:b/>
          <w:color w:val="0070C0"/>
          <w:lang w:val="es-ES"/>
        </w:rPr>
        <w:t xml:space="preserve"> </w:t>
      </w:r>
      <w:r w:rsidRPr="00C06843">
        <w:rPr>
          <w:b/>
          <w:color w:val="0070C0"/>
          <w:lang w:val="es-ES"/>
        </w:rPr>
        <w:t>2581.21 -708.408 31.6532</w:t>
      </w:r>
      <w:r w:rsidR="00A82374">
        <w:rPr>
          <w:b/>
          <w:color w:val="0070C0"/>
          <w:lang w:val="es-ES"/>
        </w:rPr>
        <w:t xml:space="preserve"> </w:t>
      </w:r>
      <w:r w:rsidRPr="00C06843">
        <w:rPr>
          <w:b/>
          <w:color w:val="0070C0"/>
          <w:lang w:val="es-ES"/>
        </w:rPr>
        <w:t>&lt;/loc&gt;</w:t>
      </w:r>
      <w:r w:rsidR="00A82374">
        <w:rPr>
          <w:b/>
          <w:color w:val="0070C0"/>
          <w:lang w:val="es-ES"/>
        </w:rPr>
        <w:t xml:space="preserve"> </w:t>
      </w:r>
      <w:r w:rsidR="00A82374" w:rsidRPr="00486010">
        <w:rPr>
          <w:color w:val="FF0000"/>
        </w:rPr>
        <w:t>&lt;!-- first point --&gt;</w:t>
      </w:r>
    </w:p>
    <w:p w14:paraId="1F91D8C6" w14:textId="0A52AD04" w:rsidR="007D6B05" w:rsidRPr="00C06843" w:rsidRDefault="007D6B05" w:rsidP="007D6B05">
      <w:pPr>
        <w:pStyle w:val="XMLCode"/>
        <w:rPr>
          <w:b/>
          <w:color w:val="0070C0"/>
          <w:lang w:val="es-ES"/>
        </w:rPr>
      </w:pPr>
      <w:r w:rsidRPr="00C06843">
        <w:rPr>
          <w:b/>
          <w:color w:val="0070C0"/>
          <w:lang w:val="es-ES"/>
        </w:rPr>
        <w:tab/>
        <w:t>&lt;loc v=</w:t>
      </w:r>
      <w:r w:rsidR="00194316">
        <w:rPr>
          <w:b/>
          <w:color w:val="0070C0"/>
          <w:lang w:val="es-ES"/>
        </w:rPr>
        <w:t>"</w:t>
      </w:r>
      <w:r w:rsidRPr="00C06843">
        <w:rPr>
          <w:b/>
          <w:color w:val="0070C0"/>
          <w:lang w:val="es-ES"/>
        </w:rPr>
        <w:t>0.1</w:t>
      </w:r>
      <w:r w:rsidR="00194316">
        <w:rPr>
          <w:b/>
          <w:color w:val="0070C0"/>
          <w:lang w:val="es-ES"/>
        </w:rPr>
        <w:t>"</w:t>
      </w:r>
      <w:r w:rsidR="00A82374">
        <w:rPr>
          <w:b/>
          <w:color w:val="0070C0"/>
          <w:lang w:val="es-ES"/>
        </w:rPr>
        <w:t xml:space="preserve"> </w:t>
      </w:r>
      <w:r w:rsidRPr="00C06843">
        <w:rPr>
          <w:b/>
          <w:color w:val="0070C0"/>
          <w:lang w:val="es-ES"/>
        </w:rPr>
        <w:t>&gt;</w:t>
      </w:r>
      <w:r w:rsidR="00A82374">
        <w:rPr>
          <w:b/>
          <w:color w:val="0070C0"/>
          <w:lang w:val="es-ES"/>
        </w:rPr>
        <w:t xml:space="preserve"> </w:t>
      </w:r>
      <w:r w:rsidRPr="00C06843">
        <w:rPr>
          <w:b/>
          <w:color w:val="0070C0"/>
          <w:lang w:val="es-ES"/>
        </w:rPr>
        <w:t>2581.42 -708.357 35.2816</w:t>
      </w:r>
      <w:r w:rsidR="00A82374">
        <w:rPr>
          <w:b/>
          <w:color w:val="0070C0"/>
          <w:lang w:val="es-ES"/>
        </w:rPr>
        <w:t xml:space="preserve"> </w:t>
      </w:r>
      <w:r w:rsidRPr="00C06843">
        <w:rPr>
          <w:b/>
          <w:color w:val="0070C0"/>
          <w:lang w:val="es-ES"/>
        </w:rPr>
        <w:t>&lt;/loc&gt;</w:t>
      </w:r>
    </w:p>
    <w:p w14:paraId="3935DE86" w14:textId="21FB1599" w:rsidR="007D6B05" w:rsidRPr="00C06843" w:rsidRDefault="007D6B05" w:rsidP="007D6B05">
      <w:pPr>
        <w:pStyle w:val="XMLCode"/>
        <w:rPr>
          <w:b/>
          <w:color w:val="0070C0"/>
        </w:rPr>
      </w:pPr>
      <w:r w:rsidRPr="00C06843">
        <w:rPr>
          <w:b/>
          <w:color w:val="0070C0"/>
          <w:lang w:val="es-ES"/>
        </w:rPr>
        <w:tab/>
        <w:t>&lt;loc v=</w:t>
      </w:r>
      <w:r w:rsidR="00194316">
        <w:rPr>
          <w:b/>
          <w:color w:val="0070C0"/>
          <w:lang w:val="es-ES"/>
        </w:rPr>
        <w:t>"</w:t>
      </w:r>
      <w:r w:rsidRPr="00C06843">
        <w:rPr>
          <w:b/>
          <w:color w:val="0070C0"/>
          <w:lang w:val="es-ES"/>
        </w:rPr>
        <w:t>2.22</w:t>
      </w:r>
      <w:r w:rsidR="00194316">
        <w:rPr>
          <w:b/>
          <w:color w:val="0070C0"/>
          <w:lang w:val="es-ES"/>
        </w:rPr>
        <w:t>"</w:t>
      </w:r>
      <w:r w:rsidRPr="00C06843">
        <w:rPr>
          <w:b/>
          <w:color w:val="0070C0"/>
          <w:lang w:val="es-ES"/>
        </w:rPr>
        <w:t>&gt;</w:t>
      </w:r>
      <w:r w:rsidRPr="00C06843">
        <w:rPr>
          <w:b/>
          <w:color w:val="0070C0"/>
          <w:lang w:val="es-ES"/>
        </w:rPr>
        <w:tab/>
      </w:r>
      <w:r w:rsidRPr="00C06843">
        <w:rPr>
          <w:b/>
          <w:color w:val="0070C0"/>
        </w:rPr>
        <w:t>2581.05 -708.302 39.0643</w:t>
      </w:r>
      <w:r w:rsidR="00A82374">
        <w:rPr>
          <w:b/>
          <w:color w:val="0070C0"/>
        </w:rPr>
        <w:t xml:space="preserve"> </w:t>
      </w:r>
      <w:r w:rsidRPr="00C06843">
        <w:rPr>
          <w:b/>
          <w:color w:val="0070C0"/>
        </w:rPr>
        <w:t>&lt;/loc&gt;</w:t>
      </w:r>
      <w:r w:rsidR="00A82374">
        <w:rPr>
          <w:b/>
          <w:color w:val="0070C0"/>
        </w:rPr>
        <w:t xml:space="preserve"> </w:t>
      </w:r>
      <w:r w:rsidR="00A82374">
        <w:rPr>
          <w:color w:val="FF0000"/>
        </w:rPr>
        <w:t xml:space="preserve">&lt;!-- last </w:t>
      </w:r>
      <w:r w:rsidR="00A82374" w:rsidRPr="00486010">
        <w:rPr>
          <w:color w:val="FF0000"/>
        </w:rPr>
        <w:t xml:space="preserve"> point --&gt;</w:t>
      </w:r>
    </w:p>
    <w:p w14:paraId="62A6962A" w14:textId="77777777" w:rsidR="007D6B05" w:rsidRDefault="007D6B05" w:rsidP="007D6B05">
      <w:pPr>
        <w:pStyle w:val="XMLCode"/>
      </w:pPr>
      <w:r w:rsidRPr="007055D9">
        <w:t>&lt;/loc_list&gt;</w:t>
      </w:r>
    </w:p>
    <w:p w14:paraId="2BDBC125" w14:textId="77777777" w:rsidR="007D6B05" w:rsidRDefault="007D6B05" w:rsidP="007D6B05">
      <w:pPr>
        <w:pStyle w:val="XMLCode"/>
      </w:pPr>
    </w:p>
    <w:p w14:paraId="288D73E5" w14:textId="77777777" w:rsidR="00E46A64" w:rsidRPr="00ED6D39" w:rsidRDefault="00E46A64" w:rsidP="00E46A64">
      <w:pPr>
        <w:pStyle w:val="Example"/>
        <w:rPr>
          <w:lang w:val="es-ES"/>
        </w:rPr>
      </w:pPr>
      <w:r>
        <w:t>Example B (</w:t>
      </w:r>
      <w:r w:rsidRPr="00E46A64">
        <w:rPr>
          <w:b w:val="0"/>
        </w:rPr>
        <w:t>a connection line consisting of two disjoint sections</w:t>
      </w:r>
      <w:r>
        <w:t>)</w:t>
      </w:r>
      <w:r w:rsidRPr="00ED6D39">
        <w:rPr>
          <w:lang w:val="es-ES"/>
        </w:rPr>
        <w:t>:</w:t>
      </w:r>
    </w:p>
    <w:p w14:paraId="55A3EEA8" w14:textId="77777777" w:rsidR="00E46A64" w:rsidRPr="00ED6D39" w:rsidRDefault="00E46A64" w:rsidP="00E46A64">
      <w:pPr>
        <w:pStyle w:val="XMLCode"/>
        <w:rPr>
          <w:lang w:val="es-ES"/>
        </w:rPr>
      </w:pPr>
    </w:p>
    <w:p w14:paraId="0D079467" w14:textId="7B0EEE26" w:rsidR="00486010" w:rsidRPr="00486010" w:rsidRDefault="00486010" w:rsidP="00486010">
      <w:pPr>
        <w:pStyle w:val="XMLCode"/>
        <w:rPr>
          <w:color w:val="FF0000"/>
        </w:rPr>
      </w:pPr>
      <w:r>
        <w:t>&lt;loc_list index=</w:t>
      </w:r>
      <w:r w:rsidR="00194316">
        <w:t>"</w:t>
      </w:r>
      <w:r>
        <w:t>1</w:t>
      </w:r>
      <w:r w:rsidR="00194316">
        <w:t>"</w:t>
      </w:r>
      <w:r>
        <w:t xml:space="preserve">&gt; </w:t>
      </w:r>
      <w:r w:rsidRPr="00486010">
        <w:rPr>
          <w:color w:val="FF0000"/>
        </w:rPr>
        <w:t>&lt;!-- first section --&gt;</w:t>
      </w:r>
    </w:p>
    <w:p w14:paraId="76D4E012" w14:textId="6D456B63" w:rsidR="00486010" w:rsidRPr="00486010" w:rsidRDefault="00486010" w:rsidP="00486010">
      <w:pPr>
        <w:pStyle w:val="XMLCode"/>
        <w:rPr>
          <w:color w:val="0070C0"/>
        </w:rPr>
      </w:pPr>
      <w:r>
        <w:tab/>
      </w:r>
      <w:r w:rsidRPr="00486010">
        <w:rPr>
          <w:color w:val="0070C0"/>
        </w:rPr>
        <w:t>&lt;loc v=</w:t>
      </w:r>
      <w:r w:rsidR="00194316">
        <w:rPr>
          <w:color w:val="0070C0"/>
        </w:rPr>
        <w:t>"</w:t>
      </w:r>
      <w:r w:rsidRPr="00486010">
        <w:rPr>
          <w:color w:val="0070C0"/>
        </w:rPr>
        <w:t>0</w:t>
      </w:r>
      <w:r w:rsidR="00194316">
        <w:rPr>
          <w:color w:val="0070C0"/>
        </w:rPr>
        <w:t>"</w:t>
      </w:r>
      <w:r w:rsidR="00A82374">
        <w:rPr>
          <w:color w:val="0070C0"/>
        </w:rPr>
        <w:t xml:space="preserve">   </w:t>
      </w:r>
      <w:r w:rsidRPr="00486010">
        <w:rPr>
          <w:color w:val="0070C0"/>
        </w:rPr>
        <w:t xml:space="preserve">&gt; 2581.21 -708.408 31.6532 &lt;/loc&gt; </w:t>
      </w:r>
      <w:r w:rsidRPr="00486010">
        <w:rPr>
          <w:color w:val="FF0000"/>
        </w:rPr>
        <w:t>&lt;!-- first point --&gt;</w:t>
      </w:r>
    </w:p>
    <w:p w14:paraId="5FA51CA1" w14:textId="722715D2" w:rsidR="00486010" w:rsidRPr="00486010" w:rsidRDefault="00486010" w:rsidP="00486010">
      <w:pPr>
        <w:pStyle w:val="XMLCode"/>
        <w:rPr>
          <w:color w:val="0070C0"/>
        </w:rPr>
      </w:pPr>
      <w:r w:rsidRPr="00486010">
        <w:rPr>
          <w:color w:val="0070C0"/>
        </w:rPr>
        <w:tab/>
        <w:t>&lt;loc v=</w:t>
      </w:r>
      <w:r w:rsidR="00194316">
        <w:rPr>
          <w:color w:val="0070C0"/>
        </w:rPr>
        <w:t>"</w:t>
      </w:r>
      <w:r w:rsidRPr="00486010">
        <w:rPr>
          <w:color w:val="0070C0"/>
        </w:rPr>
        <w:t>1</w:t>
      </w:r>
      <w:r w:rsidR="00194316">
        <w:rPr>
          <w:color w:val="0070C0"/>
        </w:rPr>
        <w:t>"</w:t>
      </w:r>
      <w:r w:rsidR="00A82374">
        <w:rPr>
          <w:color w:val="0070C0"/>
        </w:rPr>
        <w:t xml:space="preserve">   </w:t>
      </w:r>
      <w:r w:rsidRPr="00486010">
        <w:rPr>
          <w:color w:val="0070C0"/>
        </w:rPr>
        <w:t>&gt; 2581.42 -708.357 35.2816 &lt;/loc&gt;</w:t>
      </w:r>
    </w:p>
    <w:p w14:paraId="5C4843B3" w14:textId="3B085FEE" w:rsidR="00486010" w:rsidRDefault="00486010" w:rsidP="00486010">
      <w:pPr>
        <w:pStyle w:val="XMLCode"/>
        <w:rPr>
          <w:color w:val="FF0000"/>
        </w:rPr>
      </w:pPr>
      <w:r w:rsidRPr="00486010">
        <w:rPr>
          <w:color w:val="0070C0"/>
        </w:rPr>
        <w:tab/>
        <w:t>&lt;loc v=</w:t>
      </w:r>
      <w:r w:rsidR="00194316">
        <w:rPr>
          <w:color w:val="0070C0"/>
        </w:rPr>
        <w:t>"</w:t>
      </w:r>
      <w:r w:rsidRPr="00486010">
        <w:rPr>
          <w:color w:val="0070C0"/>
        </w:rPr>
        <w:t>2.22</w:t>
      </w:r>
      <w:r w:rsidR="00194316">
        <w:rPr>
          <w:color w:val="0070C0"/>
        </w:rPr>
        <w:t>"</w:t>
      </w:r>
      <w:r w:rsidRPr="00486010">
        <w:rPr>
          <w:color w:val="0070C0"/>
        </w:rPr>
        <w:t xml:space="preserve">&gt; 2581.05 -708.302 39.0643 &lt;/loc&gt; </w:t>
      </w:r>
      <w:r w:rsidRPr="00486010">
        <w:rPr>
          <w:color w:val="FF0000"/>
        </w:rPr>
        <w:t xml:space="preserve">&lt;!-- last </w:t>
      </w:r>
      <w:r w:rsidR="00A82374">
        <w:rPr>
          <w:color w:val="FF0000"/>
        </w:rPr>
        <w:t xml:space="preserve"> point</w:t>
      </w:r>
      <w:r w:rsidRPr="00486010">
        <w:rPr>
          <w:color w:val="FF0000"/>
        </w:rPr>
        <w:t xml:space="preserve"> --&gt;</w:t>
      </w:r>
    </w:p>
    <w:p w14:paraId="71B7A392" w14:textId="2D0AFE51" w:rsidR="00B270D7" w:rsidRPr="00486010" w:rsidRDefault="00B270D7" w:rsidP="00486010">
      <w:pPr>
        <w:pStyle w:val="XMLCode"/>
        <w:rPr>
          <w:color w:val="FF0000"/>
        </w:rPr>
      </w:pPr>
      <w:r w:rsidRPr="007055D9">
        <w:t>&lt;/loc_list&gt;</w:t>
      </w:r>
    </w:p>
    <w:p w14:paraId="5B5A037E" w14:textId="18E8FC6E" w:rsidR="00486010" w:rsidRPr="00486010" w:rsidRDefault="00486010" w:rsidP="00486010">
      <w:pPr>
        <w:pStyle w:val="XMLCode"/>
      </w:pPr>
      <w:r w:rsidRPr="00486010">
        <w:t>&lt;loc_list index=</w:t>
      </w:r>
      <w:r w:rsidR="00194316">
        <w:t>"</w:t>
      </w:r>
      <w:r w:rsidRPr="00486010">
        <w:t>2</w:t>
      </w:r>
      <w:r w:rsidR="00194316">
        <w:t>"</w:t>
      </w:r>
      <w:r w:rsidRPr="00486010">
        <w:t xml:space="preserve">&gt; </w:t>
      </w:r>
      <w:r w:rsidRPr="00486010">
        <w:rPr>
          <w:color w:val="FF0000"/>
        </w:rPr>
        <w:t>&lt;!-- second section --&gt;</w:t>
      </w:r>
    </w:p>
    <w:p w14:paraId="2744CDF8" w14:textId="618E481F" w:rsidR="00486010" w:rsidRPr="00486010" w:rsidRDefault="00486010" w:rsidP="00486010">
      <w:pPr>
        <w:pStyle w:val="XMLCode"/>
        <w:rPr>
          <w:color w:val="FF0000"/>
        </w:rPr>
      </w:pPr>
      <w:r w:rsidRPr="00486010">
        <w:rPr>
          <w:color w:val="0070C0"/>
        </w:rPr>
        <w:tab/>
        <w:t>&lt;loc v=</w:t>
      </w:r>
      <w:r w:rsidR="00194316">
        <w:rPr>
          <w:color w:val="0070C0"/>
        </w:rPr>
        <w:t>"</w:t>
      </w:r>
      <w:r w:rsidRPr="00486010">
        <w:rPr>
          <w:color w:val="0070C0"/>
        </w:rPr>
        <w:t>1</w:t>
      </w:r>
      <w:r w:rsidR="00194316">
        <w:rPr>
          <w:color w:val="0070C0"/>
        </w:rPr>
        <w:t>"</w:t>
      </w:r>
      <w:r w:rsidR="00A82374">
        <w:rPr>
          <w:color w:val="0070C0"/>
        </w:rPr>
        <w:t xml:space="preserve">  </w:t>
      </w:r>
      <w:r w:rsidRPr="00486010">
        <w:rPr>
          <w:color w:val="0070C0"/>
        </w:rPr>
        <w:t xml:space="preserve">&gt; 2581.05 -708.302 40.3340 &lt;/loc&gt; </w:t>
      </w:r>
      <w:r w:rsidR="00A82374">
        <w:rPr>
          <w:color w:val="0070C0"/>
        </w:rPr>
        <w:t xml:space="preserve"> </w:t>
      </w:r>
      <w:r w:rsidRPr="00486010">
        <w:rPr>
          <w:color w:val="FF0000"/>
        </w:rPr>
        <w:t>&lt;!-- first point --&gt;</w:t>
      </w:r>
    </w:p>
    <w:p w14:paraId="159E6ABA" w14:textId="6754E8E6" w:rsidR="00486010" w:rsidRPr="00486010" w:rsidRDefault="00486010" w:rsidP="00486010">
      <w:pPr>
        <w:pStyle w:val="XMLCode"/>
        <w:rPr>
          <w:color w:val="FF0000"/>
        </w:rPr>
      </w:pPr>
      <w:r w:rsidRPr="00486010">
        <w:rPr>
          <w:color w:val="0070C0"/>
        </w:rPr>
        <w:tab/>
        <w:t>&lt;loc v=</w:t>
      </w:r>
      <w:r w:rsidR="00194316">
        <w:rPr>
          <w:color w:val="0070C0"/>
        </w:rPr>
        <w:t>"</w:t>
      </w:r>
      <w:r w:rsidRPr="00486010">
        <w:rPr>
          <w:color w:val="0070C0"/>
        </w:rPr>
        <w:t>2.1</w:t>
      </w:r>
      <w:r w:rsidR="00194316">
        <w:rPr>
          <w:color w:val="0070C0"/>
        </w:rPr>
        <w:t>"</w:t>
      </w:r>
      <w:r w:rsidRPr="00486010">
        <w:rPr>
          <w:color w:val="0070C0"/>
        </w:rPr>
        <w:t xml:space="preserve">&gt; 2581.05 -708.302 48.5300 &lt;/loc&gt; </w:t>
      </w:r>
      <w:r w:rsidR="00A82374">
        <w:rPr>
          <w:color w:val="0070C0"/>
        </w:rPr>
        <w:t xml:space="preserve"> </w:t>
      </w:r>
      <w:r w:rsidRPr="00486010">
        <w:rPr>
          <w:color w:val="FF0000"/>
        </w:rPr>
        <w:t xml:space="preserve">&lt;!-- last </w:t>
      </w:r>
      <w:r w:rsidR="00A82374">
        <w:rPr>
          <w:color w:val="FF0000"/>
        </w:rPr>
        <w:t xml:space="preserve"> </w:t>
      </w:r>
      <w:r w:rsidRPr="00486010">
        <w:rPr>
          <w:color w:val="FF0000"/>
        </w:rPr>
        <w:t>point --&gt;</w:t>
      </w:r>
    </w:p>
    <w:p w14:paraId="79712DEB" w14:textId="77777777" w:rsidR="00E46A64" w:rsidRPr="00486010" w:rsidRDefault="00E46A64" w:rsidP="00E46A64">
      <w:pPr>
        <w:pStyle w:val="XMLCode"/>
        <w:rPr>
          <w:lang w:val="es-ES"/>
        </w:rPr>
      </w:pPr>
      <w:r w:rsidRPr="007055D9">
        <w:t>&lt;/loc_list&gt;</w:t>
      </w:r>
    </w:p>
    <w:p w14:paraId="05FB9419" w14:textId="77777777" w:rsidR="00486010" w:rsidRDefault="00486010" w:rsidP="00E46A64">
      <w:pPr>
        <w:pStyle w:val="XMLCode"/>
      </w:pPr>
    </w:p>
    <w:p w14:paraId="56E8C128" w14:textId="77777777" w:rsidR="00246BE4" w:rsidRPr="00246BE4" w:rsidRDefault="00246BE4" w:rsidP="00327322">
      <w:pPr>
        <w:pStyle w:val="berschrift3"/>
      </w:pPr>
      <w:bookmarkStart w:id="1281" w:name="_Toc3557001"/>
      <w:bookmarkStart w:id="1282" w:name="_Toc34747251"/>
      <w:bookmarkStart w:id="1283" w:name="_Toc39880568"/>
      <w:r>
        <w:t>Type Specification</w:t>
      </w:r>
      <w:bookmarkEnd w:id="1281"/>
      <w:bookmarkEnd w:id="1282"/>
      <w:bookmarkEnd w:id="1283"/>
    </w:p>
    <w:p w14:paraId="3A46FEA9" w14:textId="77777777" w:rsidR="00246BE4" w:rsidRPr="003038C9" w:rsidRDefault="00246BE4" w:rsidP="00246BE4">
      <w:r w:rsidRPr="003038C9">
        <w:t>Each connection is identified by its type. The XML definitions of all 1D connections are containing the following elements:</w:t>
      </w:r>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246BE4" w:rsidRPr="003038C9" w14:paraId="64594A5A" w14:textId="77777777" w:rsidTr="003F601A">
        <w:trPr>
          <w:cantSplit/>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A47F25" w14:textId="77777777" w:rsidR="00246BE4" w:rsidRPr="003038C9" w:rsidRDefault="00246BE4" w:rsidP="00E46A64">
            <w:pPr>
              <w:rPr>
                <w:b/>
                <w:i/>
              </w:rPr>
            </w:pPr>
            <w:r w:rsidRPr="003038C9">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AEA1E8" w14:textId="77777777" w:rsidR="00246BE4" w:rsidRPr="003038C9" w:rsidRDefault="00246BE4" w:rsidP="00E46A64">
            <w:pPr>
              <w:rPr>
                <w:b/>
                <w:i/>
              </w:rPr>
            </w:pPr>
            <w:r w:rsidRPr="003038C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86179A" w14:textId="595CC95F" w:rsidR="00246BE4" w:rsidRPr="003038C9" w:rsidRDefault="000E60DF" w:rsidP="00E46A64">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A442C03" w14:textId="01324396" w:rsidR="00246BE4" w:rsidRPr="003038C9" w:rsidRDefault="009436D3" w:rsidP="00E46A64">
            <w:pPr>
              <w:rPr>
                <w:b/>
                <w:i/>
              </w:rPr>
            </w:pPr>
            <w:r w:rsidRPr="00A20C5C">
              <w:rPr>
                <w:b/>
                <w:i/>
              </w:rPr>
              <w:t>Constraint</w:t>
            </w:r>
            <w:r>
              <w:rPr>
                <w:b/>
                <w:i/>
              </w:rPr>
              <w:t xml:space="preserve"> / Remarks</w:t>
            </w:r>
          </w:p>
        </w:tc>
      </w:tr>
      <w:tr w:rsidR="00246BE4" w:rsidRPr="003038C9" w14:paraId="34EE3890" w14:textId="77777777" w:rsidTr="003F601A">
        <w:trPr>
          <w:cantSplit/>
          <w:jc w:val="center"/>
        </w:trPr>
        <w:tc>
          <w:tcPr>
            <w:tcW w:w="2406" w:type="dxa"/>
            <w:shd w:val="clear" w:color="auto" w:fill="auto"/>
            <w:vAlign w:val="bottom"/>
          </w:tcPr>
          <w:p w14:paraId="508641AD" w14:textId="77777777" w:rsidR="00246BE4" w:rsidRPr="003038C9" w:rsidRDefault="00246BE4" w:rsidP="00E46A64">
            <w:pPr>
              <w:rPr>
                <w:sz w:val="20"/>
                <w:szCs w:val="20"/>
              </w:rPr>
            </w:pPr>
            <w:r w:rsidRPr="003038C9">
              <w:rPr>
                <w:sz w:val="20"/>
                <w:szCs w:val="20"/>
              </w:rPr>
              <w:t>seamweld</w:t>
            </w:r>
          </w:p>
        </w:tc>
        <w:tc>
          <w:tcPr>
            <w:tcW w:w="1810" w:type="dxa"/>
            <w:shd w:val="clear" w:color="auto" w:fill="auto"/>
            <w:vAlign w:val="bottom"/>
          </w:tcPr>
          <w:p w14:paraId="499261AA"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0FB98C1B"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5C409703" w14:textId="77777777" w:rsidR="00246BE4" w:rsidRPr="003038C9" w:rsidRDefault="00246BE4" w:rsidP="00E46A64">
            <w:pPr>
              <w:rPr>
                <w:sz w:val="20"/>
                <w:szCs w:val="20"/>
              </w:rPr>
            </w:pPr>
            <w:r w:rsidRPr="003038C9">
              <w:rPr>
                <w:sz w:val="20"/>
                <w:szCs w:val="20"/>
              </w:rPr>
              <w:t>-</w:t>
            </w:r>
          </w:p>
        </w:tc>
      </w:tr>
      <w:tr w:rsidR="00246BE4" w:rsidRPr="003038C9" w14:paraId="1D9BB993" w14:textId="77777777" w:rsidTr="003F601A">
        <w:trPr>
          <w:cantSplit/>
          <w:jc w:val="center"/>
        </w:trPr>
        <w:tc>
          <w:tcPr>
            <w:tcW w:w="2406" w:type="dxa"/>
            <w:shd w:val="clear" w:color="auto" w:fill="auto"/>
            <w:vAlign w:val="bottom"/>
          </w:tcPr>
          <w:p w14:paraId="31FCCA6C" w14:textId="77777777" w:rsidR="00246BE4" w:rsidRPr="003038C9" w:rsidRDefault="00246BE4" w:rsidP="00E46A64">
            <w:pPr>
              <w:rPr>
                <w:sz w:val="20"/>
                <w:szCs w:val="20"/>
              </w:rPr>
            </w:pPr>
            <w:r w:rsidRPr="003038C9">
              <w:rPr>
                <w:sz w:val="20"/>
                <w:szCs w:val="20"/>
              </w:rPr>
              <w:t>adhesive_line</w:t>
            </w:r>
          </w:p>
        </w:tc>
        <w:tc>
          <w:tcPr>
            <w:tcW w:w="1810" w:type="dxa"/>
            <w:shd w:val="clear" w:color="auto" w:fill="auto"/>
            <w:vAlign w:val="bottom"/>
          </w:tcPr>
          <w:p w14:paraId="49EE7078"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5B5D8043"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2D0E6DEC" w14:textId="77777777" w:rsidR="00246BE4" w:rsidRPr="003038C9" w:rsidRDefault="00246BE4" w:rsidP="00E46A64">
            <w:pPr>
              <w:rPr>
                <w:sz w:val="20"/>
                <w:szCs w:val="20"/>
              </w:rPr>
            </w:pPr>
            <w:r w:rsidRPr="003038C9">
              <w:rPr>
                <w:sz w:val="20"/>
                <w:szCs w:val="20"/>
              </w:rPr>
              <w:t>-</w:t>
            </w:r>
          </w:p>
        </w:tc>
      </w:tr>
      <w:tr w:rsidR="00246BE4" w:rsidRPr="003038C9" w14:paraId="549C98BF" w14:textId="77777777" w:rsidTr="003F601A">
        <w:trPr>
          <w:cantSplit/>
          <w:jc w:val="center"/>
        </w:trPr>
        <w:tc>
          <w:tcPr>
            <w:tcW w:w="2406" w:type="dxa"/>
            <w:shd w:val="clear" w:color="auto" w:fill="auto"/>
            <w:vAlign w:val="bottom"/>
          </w:tcPr>
          <w:p w14:paraId="7A2AF0C6" w14:textId="77777777" w:rsidR="00246BE4" w:rsidRPr="003038C9" w:rsidRDefault="00246BE4" w:rsidP="00E46A64">
            <w:pPr>
              <w:rPr>
                <w:sz w:val="20"/>
                <w:szCs w:val="20"/>
              </w:rPr>
            </w:pPr>
            <w:r w:rsidRPr="003038C9">
              <w:rPr>
                <w:sz w:val="20"/>
                <w:szCs w:val="20"/>
              </w:rPr>
              <w:t>hemming</w:t>
            </w:r>
          </w:p>
        </w:tc>
        <w:tc>
          <w:tcPr>
            <w:tcW w:w="1810" w:type="dxa"/>
            <w:shd w:val="clear" w:color="auto" w:fill="auto"/>
            <w:vAlign w:val="bottom"/>
          </w:tcPr>
          <w:p w14:paraId="5C63DADB"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7DCFF85E"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2E78352C" w14:textId="77777777" w:rsidR="00246BE4" w:rsidRPr="003038C9" w:rsidRDefault="00246BE4" w:rsidP="00E46A64">
            <w:pPr>
              <w:rPr>
                <w:sz w:val="20"/>
                <w:szCs w:val="20"/>
              </w:rPr>
            </w:pPr>
            <w:r w:rsidRPr="003038C9">
              <w:rPr>
                <w:sz w:val="20"/>
                <w:szCs w:val="20"/>
              </w:rPr>
              <w:t>-</w:t>
            </w:r>
          </w:p>
        </w:tc>
      </w:tr>
      <w:tr w:rsidR="00246BE4" w:rsidRPr="003038C9" w14:paraId="792782E6" w14:textId="77777777" w:rsidTr="003F601A">
        <w:trPr>
          <w:cantSplit/>
          <w:jc w:val="center"/>
        </w:trPr>
        <w:tc>
          <w:tcPr>
            <w:tcW w:w="2406" w:type="dxa"/>
            <w:shd w:val="clear" w:color="auto" w:fill="auto"/>
            <w:vAlign w:val="bottom"/>
          </w:tcPr>
          <w:p w14:paraId="169CC755" w14:textId="77777777" w:rsidR="00246BE4" w:rsidRPr="003038C9" w:rsidRDefault="00246BE4" w:rsidP="00E46A64">
            <w:pPr>
              <w:rPr>
                <w:sz w:val="20"/>
                <w:szCs w:val="20"/>
              </w:rPr>
            </w:pPr>
            <w:r w:rsidRPr="003038C9">
              <w:rPr>
                <w:sz w:val="20"/>
                <w:szCs w:val="20"/>
              </w:rPr>
              <w:t>sequence_connection_0d</w:t>
            </w:r>
          </w:p>
        </w:tc>
        <w:tc>
          <w:tcPr>
            <w:tcW w:w="1810" w:type="dxa"/>
            <w:shd w:val="clear" w:color="auto" w:fill="auto"/>
            <w:vAlign w:val="bottom"/>
          </w:tcPr>
          <w:p w14:paraId="1797C998"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351D8B29"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49706D8C" w14:textId="77777777" w:rsidR="00246BE4" w:rsidRPr="003038C9" w:rsidRDefault="00246BE4" w:rsidP="00E46A64">
            <w:pPr>
              <w:rPr>
                <w:sz w:val="20"/>
                <w:szCs w:val="20"/>
              </w:rPr>
            </w:pPr>
            <w:r w:rsidRPr="003038C9">
              <w:rPr>
                <w:sz w:val="20"/>
                <w:szCs w:val="20"/>
              </w:rPr>
              <w:t>-</w:t>
            </w:r>
          </w:p>
        </w:tc>
      </w:tr>
      <w:tr w:rsidR="00246BE4" w:rsidRPr="003038C9" w14:paraId="78B4A855" w14:textId="77777777" w:rsidTr="003F601A">
        <w:trPr>
          <w:cantSplit/>
          <w:jc w:val="center"/>
        </w:trPr>
        <w:tc>
          <w:tcPr>
            <w:tcW w:w="2406" w:type="dxa"/>
            <w:shd w:val="clear" w:color="auto" w:fill="auto"/>
            <w:vAlign w:val="bottom"/>
          </w:tcPr>
          <w:p w14:paraId="7BD5B919" w14:textId="77777777" w:rsidR="00246BE4" w:rsidRPr="003038C9" w:rsidRDefault="00246BE4" w:rsidP="00E46A64">
            <w:pPr>
              <w:rPr>
                <w:sz w:val="20"/>
                <w:szCs w:val="20"/>
              </w:rPr>
            </w:pPr>
            <w:r>
              <w:rPr>
                <w:sz w:val="20"/>
                <w:szCs w:val="20"/>
              </w:rPr>
              <w:t>contact_list</w:t>
            </w:r>
          </w:p>
        </w:tc>
        <w:tc>
          <w:tcPr>
            <w:tcW w:w="1810" w:type="dxa"/>
            <w:shd w:val="clear" w:color="auto" w:fill="auto"/>
            <w:vAlign w:val="bottom"/>
          </w:tcPr>
          <w:p w14:paraId="512AE48C" w14:textId="77777777" w:rsidR="00246BE4" w:rsidRPr="003038C9" w:rsidRDefault="00246BE4" w:rsidP="00E46A64">
            <w:pPr>
              <w:rPr>
                <w:sz w:val="20"/>
                <w:szCs w:val="20"/>
              </w:rPr>
            </w:pPr>
            <w:r w:rsidRPr="00226A3F">
              <w:rPr>
                <w:sz w:val="20"/>
                <w:szCs w:val="20"/>
              </w:rPr>
              <w:t>1</w:t>
            </w:r>
          </w:p>
        </w:tc>
        <w:tc>
          <w:tcPr>
            <w:tcW w:w="1701" w:type="dxa"/>
            <w:shd w:val="clear" w:color="auto" w:fill="auto"/>
            <w:vAlign w:val="bottom"/>
          </w:tcPr>
          <w:p w14:paraId="758EC16C" w14:textId="77777777" w:rsidR="00246BE4" w:rsidRPr="003038C9" w:rsidRDefault="00246BE4" w:rsidP="00E46A64">
            <w:pPr>
              <w:rPr>
                <w:sz w:val="20"/>
                <w:szCs w:val="20"/>
              </w:rPr>
            </w:pPr>
            <w:r w:rsidRPr="00226A3F">
              <w:rPr>
                <w:sz w:val="20"/>
                <w:szCs w:val="20"/>
              </w:rPr>
              <w:t>Optional</w:t>
            </w:r>
          </w:p>
        </w:tc>
        <w:tc>
          <w:tcPr>
            <w:tcW w:w="2708" w:type="dxa"/>
            <w:shd w:val="clear" w:color="auto" w:fill="auto"/>
            <w:vAlign w:val="bottom"/>
          </w:tcPr>
          <w:p w14:paraId="009F4207" w14:textId="51FC3C86" w:rsidR="00246BE4" w:rsidRPr="003038C9" w:rsidRDefault="00246BE4" w:rsidP="00E46A64">
            <w:pPr>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A2710C">
              <w:rPr>
                <w:sz w:val="20"/>
                <w:szCs w:val="20"/>
              </w:rPr>
              <w:t>5.3.2.5</w:t>
            </w:r>
            <w:r>
              <w:rPr>
                <w:sz w:val="20"/>
                <w:szCs w:val="20"/>
              </w:rPr>
              <w:fldChar w:fldCharType="end"/>
            </w:r>
            <w:r>
              <w:rPr>
                <w:sz w:val="20"/>
                <w:szCs w:val="20"/>
              </w:rPr>
              <w:t xml:space="preserve">. </w:t>
            </w:r>
          </w:p>
        </w:tc>
      </w:tr>
      <w:tr w:rsidR="00C5158C" w:rsidRPr="003038C9" w14:paraId="5A651C02" w14:textId="77777777" w:rsidTr="003F601A">
        <w:trPr>
          <w:cantSplit/>
          <w:jc w:val="center"/>
        </w:trPr>
        <w:tc>
          <w:tcPr>
            <w:tcW w:w="2406" w:type="dxa"/>
            <w:shd w:val="clear" w:color="auto" w:fill="auto"/>
            <w:vAlign w:val="bottom"/>
          </w:tcPr>
          <w:p w14:paraId="0630B7B9" w14:textId="6E4B1B55" w:rsidR="00C5158C" w:rsidRDefault="00C5158C" w:rsidP="00E46A64">
            <w:pPr>
              <w:rPr>
                <w:sz w:val="20"/>
                <w:szCs w:val="20"/>
              </w:rPr>
            </w:pPr>
            <w:r>
              <w:rPr>
                <w:sz w:val="20"/>
                <w:szCs w:val="20"/>
              </w:rPr>
              <w:t>stacking</w:t>
            </w:r>
          </w:p>
        </w:tc>
        <w:tc>
          <w:tcPr>
            <w:tcW w:w="1810" w:type="dxa"/>
            <w:shd w:val="clear" w:color="auto" w:fill="auto"/>
            <w:vAlign w:val="bottom"/>
          </w:tcPr>
          <w:p w14:paraId="1604DC99" w14:textId="526486E9" w:rsidR="00C5158C" w:rsidRPr="00226A3F" w:rsidRDefault="00C5158C" w:rsidP="00E46A64">
            <w:pPr>
              <w:rPr>
                <w:sz w:val="20"/>
                <w:szCs w:val="20"/>
              </w:rPr>
            </w:pPr>
            <w:r>
              <w:rPr>
                <w:sz w:val="20"/>
                <w:szCs w:val="20"/>
              </w:rPr>
              <w:t>1</w:t>
            </w:r>
          </w:p>
        </w:tc>
        <w:tc>
          <w:tcPr>
            <w:tcW w:w="1701" w:type="dxa"/>
            <w:shd w:val="clear" w:color="auto" w:fill="auto"/>
            <w:vAlign w:val="bottom"/>
          </w:tcPr>
          <w:p w14:paraId="538F8963" w14:textId="75987C5F" w:rsidR="00C5158C" w:rsidRPr="00226A3F" w:rsidRDefault="00C5158C" w:rsidP="00E46A64">
            <w:pPr>
              <w:rPr>
                <w:sz w:val="20"/>
                <w:szCs w:val="20"/>
              </w:rPr>
            </w:pPr>
            <w:r>
              <w:rPr>
                <w:sz w:val="20"/>
                <w:szCs w:val="20"/>
              </w:rPr>
              <w:t>Optional</w:t>
            </w:r>
          </w:p>
        </w:tc>
        <w:tc>
          <w:tcPr>
            <w:tcW w:w="2708" w:type="dxa"/>
            <w:shd w:val="clear" w:color="auto" w:fill="auto"/>
            <w:vAlign w:val="bottom"/>
          </w:tcPr>
          <w:p w14:paraId="44967075" w14:textId="3834CA49" w:rsidR="00C5158C" w:rsidRDefault="00C5158C" w:rsidP="00E46A64">
            <w:pPr>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A2710C">
              <w:rPr>
                <w:sz w:val="20"/>
                <w:szCs w:val="20"/>
              </w:rPr>
              <w:t>5.3.1.3</w:t>
            </w:r>
            <w:r>
              <w:rPr>
                <w:sz w:val="20"/>
                <w:szCs w:val="20"/>
              </w:rPr>
              <w:fldChar w:fldCharType="end"/>
            </w:r>
          </w:p>
        </w:tc>
      </w:tr>
    </w:tbl>
    <w:p w14:paraId="45AAC203" w14:textId="7E6C8A68" w:rsidR="00246BE4" w:rsidRPr="003038C9" w:rsidRDefault="00246BE4" w:rsidP="00246BE4">
      <w:pPr>
        <w:pStyle w:val="Beschriftung"/>
        <w:spacing w:before="120"/>
        <w:rPr>
          <w:lang w:eastAsia="x-none"/>
        </w:rPr>
      </w:pPr>
      <w:bookmarkStart w:id="1284" w:name="_Toc3566484"/>
      <w:bookmarkStart w:id="1285" w:name="_Toc34747485"/>
      <w:bookmarkStart w:id="1286" w:name="_Toc39880811"/>
      <w:r>
        <w:t xml:space="preserve">Table </w:t>
      </w:r>
      <w:r w:rsidR="00ED469A">
        <w:fldChar w:fldCharType="begin"/>
      </w:r>
      <w:r w:rsidR="00ED469A">
        <w:instrText xml:space="preserve"> SEQ Table \* ARABIC </w:instrText>
      </w:r>
      <w:r w:rsidR="00ED469A">
        <w:fldChar w:fldCharType="separate"/>
      </w:r>
      <w:r w:rsidR="00A2710C">
        <w:rPr>
          <w:noProof/>
        </w:rPr>
        <w:t>80</w:t>
      </w:r>
      <w:r w:rsidR="00ED469A">
        <w:fldChar w:fldCharType="end"/>
      </w:r>
      <w:r>
        <w:t xml:space="preserve">: Nested elements of element </w:t>
      </w:r>
      <w:r w:rsidRPr="00271D68">
        <w:rPr>
          <w:rFonts w:ascii="Courier New" w:hAnsi="Courier New" w:cs="Courier New"/>
          <w:bCs w:val="0"/>
          <w:i/>
          <w:kern w:val="22"/>
          <w:sz w:val="18"/>
          <w:szCs w:val="18"/>
        </w:rPr>
        <w:t>&lt;connection_1d/&gt;</w:t>
      </w:r>
      <w:bookmarkEnd w:id="1284"/>
      <w:bookmarkEnd w:id="1285"/>
      <w:bookmarkEnd w:id="1286"/>
    </w:p>
    <w:p w14:paraId="42E1B924" w14:textId="77777777" w:rsidR="00246BE4" w:rsidRDefault="00246BE4" w:rsidP="00246BE4">
      <w:pPr>
        <w:jc w:val="both"/>
        <w:rPr>
          <w:lang w:eastAsia="x-none"/>
        </w:rPr>
      </w:pPr>
      <w:r w:rsidRPr="00DD3970">
        <w:rPr>
          <w:b/>
          <w:i/>
          <w:lang w:eastAsia="x-none"/>
        </w:rPr>
        <w:lastRenderedPageBreak/>
        <w:t>Note</w:t>
      </w:r>
      <w:r w:rsidRPr="003038C9">
        <w:rPr>
          <w:lang w:eastAsia="x-none"/>
        </w:rPr>
        <w:t xml:space="preserve">: Only </w:t>
      </w:r>
      <w:r w:rsidRPr="003038C9">
        <w:rPr>
          <w:i/>
          <w:lang w:eastAsia="x-none"/>
        </w:rPr>
        <w:t>one</w:t>
      </w:r>
      <w:r w:rsidRPr="003038C9">
        <w:rPr>
          <w:lang w:eastAsia="x-none"/>
        </w:rPr>
        <w:t xml:space="preserve"> of the elements (</w:t>
      </w:r>
      <w:r w:rsidRPr="00215B1C">
        <w:rPr>
          <w:rStyle w:val="elementdeftypeChar"/>
        </w:rPr>
        <w:t>seamweld</w:t>
      </w:r>
      <w:r w:rsidRPr="003038C9">
        <w:rPr>
          <w:lang w:eastAsia="x-none"/>
        </w:rPr>
        <w:t xml:space="preserve">, </w:t>
      </w:r>
      <w:r w:rsidRPr="00215B1C">
        <w:rPr>
          <w:rStyle w:val="elementdeftypeChar"/>
        </w:rPr>
        <w:t>adhesive_line</w:t>
      </w:r>
      <w:r w:rsidRPr="003038C9">
        <w:rPr>
          <w:lang w:eastAsia="x-none"/>
        </w:rPr>
        <w:t xml:space="preserve">, </w:t>
      </w:r>
      <w:r w:rsidRPr="00215B1C">
        <w:rPr>
          <w:rStyle w:val="elementdeftypeChar"/>
        </w:rPr>
        <w:t>hemming</w:t>
      </w:r>
      <w:r w:rsidRPr="003038C9">
        <w:rPr>
          <w:lang w:eastAsia="x-none"/>
        </w:rPr>
        <w:t xml:space="preserve">, </w:t>
      </w:r>
      <w:r w:rsidRPr="00215B1C">
        <w:rPr>
          <w:rStyle w:val="elementdeftypeChar"/>
        </w:rPr>
        <w:t>sequence_connection_0d</w:t>
      </w:r>
      <w:r w:rsidRPr="003038C9">
        <w:rPr>
          <w:lang w:eastAsia="x-none"/>
        </w:rPr>
        <w:t xml:space="preserve">) must exist in a </w:t>
      </w:r>
      <w:r>
        <w:rPr>
          <w:rStyle w:val="elementdeftypeChar"/>
        </w:rPr>
        <w:t>&lt;c</w:t>
      </w:r>
      <w:r w:rsidRPr="00215B1C">
        <w:rPr>
          <w:rStyle w:val="elementdeftypeChar"/>
        </w:rPr>
        <w:t>onnection_1d</w:t>
      </w:r>
      <w:r>
        <w:rPr>
          <w:rStyle w:val="elementdeftypeChar"/>
        </w:rPr>
        <w:t>&gt;</w:t>
      </w:r>
      <w:r w:rsidRPr="003038C9">
        <w:rPr>
          <w:lang w:eastAsia="x-none"/>
        </w:rPr>
        <w:t xml:space="preserve">. If none of the type elements exist, then this will default to </w:t>
      </w:r>
      <w:r w:rsidRPr="00215B1C">
        <w:rPr>
          <w:rStyle w:val="elementdeftypeChar"/>
        </w:rPr>
        <w:t>&lt;seamweld</w:t>
      </w:r>
      <w:r>
        <w:rPr>
          <w:rStyle w:val="elementdeftypeChar"/>
        </w:rPr>
        <w:t>/</w:t>
      </w:r>
      <w:r w:rsidRPr="00215B1C">
        <w:rPr>
          <w:rStyle w:val="elementdeftypeChar"/>
        </w:rPr>
        <w:t>&gt;</w:t>
      </w:r>
      <w:r w:rsidRPr="003038C9">
        <w:rPr>
          <w:lang w:eastAsia="x-none"/>
        </w:rPr>
        <w:t>.</w:t>
      </w:r>
    </w:p>
    <w:p w14:paraId="688881ED" w14:textId="77777777" w:rsidR="007F0EFE" w:rsidRPr="007055D9" w:rsidRDefault="00255787" w:rsidP="004067DB">
      <w:pPr>
        <w:pStyle w:val="berschrift2"/>
      </w:pPr>
      <w:bookmarkStart w:id="1287" w:name="_Toc3557002"/>
      <w:bookmarkStart w:id="1288" w:name="_Toc34747252"/>
      <w:bookmarkStart w:id="1289" w:name="_Toc39880569"/>
      <w:r w:rsidRPr="007055D9">
        <w:t>Seam Weld</w:t>
      </w:r>
      <w:bookmarkEnd w:id="314"/>
      <w:r w:rsidR="007F0EFE" w:rsidRPr="007055D9">
        <w:t>s</w:t>
      </w:r>
      <w:bookmarkEnd w:id="1261"/>
      <w:bookmarkEnd w:id="1262"/>
      <w:bookmarkEnd w:id="1287"/>
      <w:bookmarkEnd w:id="1288"/>
      <w:bookmarkEnd w:id="1289"/>
    </w:p>
    <w:p w14:paraId="57ED57DC" w14:textId="77777777" w:rsidR="00255787" w:rsidRPr="007055D9" w:rsidRDefault="00C6435A" w:rsidP="00327322">
      <w:pPr>
        <w:pStyle w:val="berschrift3"/>
      </w:pPr>
      <w:bookmarkStart w:id="1290" w:name="_Toc338938903"/>
      <w:bookmarkStart w:id="1291" w:name="_Toc338939099"/>
      <w:bookmarkStart w:id="1292" w:name="_Toc3557003"/>
      <w:bookmarkStart w:id="1293" w:name="_Toc34747253"/>
      <w:bookmarkStart w:id="1294" w:name="_Toc39880570"/>
      <w:r w:rsidRPr="007055D9">
        <w:t>Description and M</w:t>
      </w:r>
      <w:r w:rsidR="007F0EFE" w:rsidRPr="007055D9">
        <w:t>odeling Parameters</w:t>
      </w:r>
      <w:bookmarkEnd w:id="315"/>
      <w:bookmarkEnd w:id="1290"/>
      <w:bookmarkEnd w:id="1291"/>
      <w:bookmarkEnd w:id="1292"/>
      <w:bookmarkEnd w:id="1293"/>
      <w:bookmarkEnd w:id="1294"/>
    </w:p>
    <w:p w14:paraId="475068F0" w14:textId="77777777" w:rsidR="00255787" w:rsidRPr="007055D9" w:rsidRDefault="00255787" w:rsidP="002E1524">
      <w:pPr>
        <w:jc w:val="both"/>
      </w:pPr>
      <w:r w:rsidRPr="007055D9">
        <w:t>To be able to use the χMCF file as a description for seam</w:t>
      </w:r>
      <w:r w:rsidR="00A028CB" w:rsidRPr="007055D9">
        <w:t xml:space="preserve"> </w:t>
      </w:r>
      <w:r w:rsidRPr="007055D9">
        <w:t>welds in the process it is necessary to use the modeli</w:t>
      </w:r>
      <w:r w:rsidR="00A028CB" w:rsidRPr="007055D9">
        <w:t>ng</w:t>
      </w:r>
      <w:r w:rsidRPr="007055D9">
        <w:t xml:space="preserve"> described in this document.</w:t>
      </w:r>
    </w:p>
    <w:p w14:paraId="72D6AD1B" w14:textId="77777777" w:rsidR="0039309B" w:rsidRPr="007055D9" w:rsidRDefault="0039309B" w:rsidP="002E1524">
      <w:pPr>
        <w:jc w:val="both"/>
      </w:pPr>
      <w:r w:rsidRPr="007055D9">
        <w:t>The description of seam welds made up from different modeling types is handled in the way that these welds are split up into separate seam welds each of them containing the specific information representing the intended modeling.</w:t>
      </w:r>
    </w:p>
    <w:p w14:paraId="30BBD08F" w14:textId="77777777" w:rsidR="00CB7118" w:rsidRPr="007055D9" w:rsidRDefault="004F562F" w:rsidP="002E1524">
      <w:pPr>
        <w:jc w:val="center"/>
      </w:pPr>
      <w:r>
        <w:rPr>
          <w:noProof/>
          <w:lang w:eastAsia="en-US"/>
        </w:rPr>
        <w:drawing>
          <wp:inline distT="0" distB="0" distL="0" distR="0" wp14:anchorId="37462ADC" wp14:editId="469A1515">
            <wp:extent cx="2941609" cy="1423358"/>
            <wp:effectExtent l="0" t="0" r="0" b="5715"/>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948463" cy="1426675"/>
                    </a:xfrm>
                    <a:prstGeom prst="rect">
                      <a:avLst/>
                    </a:prstGeom>
                    <a:noFill/>
                    <a:ln>
                      <a:noFill/>
                    </a:ln>
                  </pic:spPr>
                </pic:pic>
              </a:graphicData>
            </a:graphic>
          </wp:inline>
        </w:drawing>
      </w:r>
    </w:p>
    <w:p w14:paraId="303CB938" w14:textId="606D1F8C" w:rsidR="00427E0E" w:rsidRPr="007055D9" w:rsidRDefault="00CB7118" w:rsidP="002E1524">
      <w:pPr>
        <w:pStyle w:val="Beschriftung"/>
        <w:spacing w:before="120"/>
      </w:pPr>
      <w:bookmarkStart w:id="1295" w:name="_Ref428965482"/>
      <w:bookmarkStart w:id="1296" w:name="_Toc3557120"/>
      <w:bookmarkStart w:id="1297" w:name="_Toc34747371"/>
      <w:bookmarkStart w:id="1298" w:name="_Toc39880692"/>
      <w:r w:rsidRPr="007055D9">
        <w:t xml:space="preserve">Figure </w:t>
      </w:r>
      <w:r w:rsidR="00406B64">
        <w:fldChar w:fldCharType="begin"/>
      </w:r>
      <w:r w:rsidR="00406B64">
        <w:instrText xml:space="preserve"> SEQ Figure \* ARABIC </w:instrText>
      </w:r>
      <w:r w:rsidR="00406B64">
        <w:fldChar w:fldCharType="separate"/>
      </w:r>
      <w:r w:rsidR="00A2710C">
        <w:rPr>
          <w:noProof/>
        </w:rPr>
        <w:t>45</w:t>
      </w:r>
      <w:r w:rsidR="00406B64">
        <w:fldChar w:fldCharType="end"/>
      </w:r>
      <w:bookmarkStart w:id="1299" w:name="_Ref428965475"/>
      <w:bookmarkEnd w:id="1295"/>
      <w:r w:rsidRPr="007055D9">
        <w:t>: Weld Line Changing</w:t>
      </w:r>
      <w:r w:rsidRPr="007055D9">
        <w:rPr>
          <w:noProof/>
        </w:rPr>
        <w:t xml:space="preserve"> from Y-Joint to Overlap-Joint</w:t>
      </w:r>
      <w:bookmarkEnd w:id="1296"/>
      <w:bookmarkEnd w:id="1297"/>
      <w:bookmarkEnd w:id="1298"/>
      <w:bookmarkEnd w:id="1299"/>
    </w:p>
    <w:p w14:paraId="249A66D2" w14:textId="77777777" w:rsidR="0039309B" w:rsidRDefault="0039309B" w:rsidP="002E1524">
      <w:pPr>
        <w:jc w:val="both"/>
      </w:pPr>
      <w:r w:rsidRPr="007055D9">
        <w:t>This assures that a seam weld definition only represents one</w:t>
      </w:r>
      <w:r w:rsidR="00427E0E" w:rsidRPr="007055D9">
        <w:t xml:space="preserve"> cross section with the welding parameters for all the welded sides.</w:t>
      </w:r>
    </w:p>
    <w:p w14:paraId="52675916" w14:textId="77777777" w:rsidR="003F601A" w:rsidRDefault="003F601A" w:rsidP="002E1524">
      <w:pPr>
        <w:jc w:val="both"/>
      </w:pPr>
      <w:r w:rsidRPr="003F601A">
        <w:t>There is a demand for handling weld lines exceeding the actual contac</w:t>
      </w:r>
      <w:r w:rsidR="00AB0D7A">
        <w:t>t polygon of the involved parts, which is presented in the following figure:</w:t>
      </w:r>
    </w:p>
    <w:p w14:paraId="61D16FD1" w14:textId="77777777" w:rsidR="003F601A" w:rsidRDefault="003F601A" w:rsidP="00F50F33">
      <w:pPr>
        <w:keepNext/>
        <w:ind w:left="-709"/>
        <w:jc w:val="center"/>
      </w:pPr>
      <w:r>
        <w:rPr>
          <w:noProof/>
          <w:lang w:eastAsia="en-US"/>
        </w:rPr>
        <w:drawing>
          <wp:inline distT="0" distB="0" distL="0" distR="0" wp14:anchorId="50023C1E" wp14:editId="2027A15F">
            <wp:extent cx="3393454" cy="1907174"/>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3395663" cy="1908416"/>
                    </a:xfrm>
                    <a:prstGeom prst="rect">
                      <a:avLst/>
                    </a:prstGeom>
                  </pic:spPr>
                </pic:pic>
              </a:graphicData>
            </a:graphic>
          </wp:inline>
        </w:drawing>
      </w:r>
    </w:p>
    <w:p w14:paraId="3ABB8210" w14:textId="77777777" w:rsidR="003F601A" w:rsidRDefault="003F601A" w:rsidP="003F601A">
      <w:pPr>
        <w:keepNext/>
        <w:jc w:val="center"/>
      </w:pPr>
      <w:r>
        <w:rPr>
          <w:rFonts w:ascii="Calibri,Italic" w:hAnsi="Calibri,Italic" w:cs="Calibri,Italic"/>
          <w:i/>
          <w:iCs/>
          <w:sz w:val="18"/>
          <w:szCs w:val="18"/>
          <w:lang w:eastAsia="en-GB"/>
        </w:rPr>
        <w:t>Source of image: Dr. Thomas Bruder, BMW Group.</w:t>
      </w:r>
    </w:p>
    <w:p w14:paraId="4679712F" w14:textId="1A76ADE9" w:rsidR="003F601A" w:rsidRDefault="003F601A" w:rsidP="003F601A">
      <w:pPr>
        <w:pStyle w:val="Beschriftung"/>
      </w:pPr>
      <w:bookmarkStart w:id="1300" w:name="_Toc3557121"/>
      <w:bookmarkStart w:id="1301" w:name="_Toc34747372"/>
      <w:bookmarkStart w:id="1302" w:name="_Toc39880693"/>
      <w:r w:rsidRPr="00E24A0B">
        <w:t xml:space="preserve">Figure </w:t>
      </w:r>
      <w:r w:rsidRPr="00E24A0B">
        <w:fldChar w:fldCharType="begin"/>
      </w:r>
      <w:r w:rsidRPr="00E24A0B">
        <w:instrText xml:space="preserve"> SEQ Figure \* ARABIC </w:instrText>
      </w:r>
      <w:r w:rsidRPr="00E24A0B">
        <w:fldChar w:fldCharType="separate"/>
      </w:r>
      <w:r w:rsidR="00A2710C">
        <w:rPr>
          <w:noProof/>
        </w:rPr>
        <w:t>46</w:t>
      </w:r>
      <w:r w:rsidRPr="00E24A0B">
        <w:fldChar w:fldCharType="end"/>
      </w:r>
      <w:r w:rsidRPr="00E24A0B">
        <w:t>: Longitudinal stiffener, top view</w:t>
      </w:r>
      <w:bookmarkEnd w:id="1300"/>
      <w:bookmarkEnd w:id="1301"/>
      <w:bookmarkEnd w:id="1302"/>
    </w:p>
    <w:p w14:paraId="3BF7FBF4" w14:textId="77777777" w:rsidR="000E1D8B" w:rsidRDefault="000E1D8B" w:rsidP="000E1D8B">
      <w:pPr>
        <w:autoSpaceDE w:val="0"/>
        <w:autoSpaceDN w:val="0"/>
        <w:adjustRightInd w:val="0"/>
        <w:spacing w:after="0"/>
        <w:jc w:val="both"/>
        <w:rPr>
          <w:rFonts w:cs="Calibri"/>
          <w:szCs w:val="22"/>
          <w:lang w:eastAsia="en-GB"/>
        </w:rPr>
      </w:pPr>
      <w:r>
        <w:rPr>
          <w:rFonts w:cs="Calibri"/>
          <w:szCs w:val="22"/>
          <w:lang w:eastAsia="en-GB"/>
        </w:rPr>
        <w:t>Standard conform polygons may well exceed the conta</w:t>
      </w:r>
      <w:r w:rsidR="007F7C2D">
        <w:rPr>
          <w:rFonts w:cs="Calibri"/>
          <w:szCs w:val="22"/>
          <w:lang w:eastAsia="en-GB"/>
        </w:rPr>
        <w:t>ct area. However, χMCF version 3</w:t>
      </w:r>
      <w:r>
        <w:rPr>
          <w:rFonts w:cs="Calibri"/>
          <w:szCs w:val="22"/>
          <w:lang w:eastAsia="en-GB"/>
        </w:rPr>
        <w:t>.</w:t>
      </w:r>
      <w:r w:rsidR="007F7C2D">
        <w:rPr>
          <w:rFonts w:cs="Calibri"/>
          <w:szCs w:val="22"/>
          <w:lang w:eastAsia="en-GB"/>
        </w:rPr>
        <w:t>0</w:t>
      </w:r>
      <w:r>
        <w:rPr>
          <w:rFonts w:cs="Calibri"/>
          <w:szCs w:val="22"/>
          <w:lang w:eastAsia="en-GB"/>
        </w:rPr>
        <w:t xml:space="preserve"> does not state anything about the physical meaning or the implications for CAE and CAM. Hence, later versions of χMCF may specify details about what should happen with exceeding parts of a weld line in CAE and CAM. In CAE, for example, hexahedron or tetrahedron could be generated on the exceeding polygons, if their height or thickness is provided.</w:t>
      </w:r>
    </w:p>
    <w:p w14:paraId="33899E5A" w14:textId="77777777" w:rsidR="003F601A" w:rsidRDefault="00CC7A7B" w:rsidP="00CC7A7B">
      <w:pPr>
        <w:autoSpaceDE w:val="0"/>
        <w:autoSpaceDN w:val="0"/>
        <w:adjustRightInd w:val="0"/>
        <w:spacing w:after="0"/>
        <w:jc w:val="both"/>
      </w:pPr>
      <w:r w:rsidRPr="00CC7A7B">
        <w:rPr>
          <w:rFonts w:cs="Calibri"/>
          <w:b/>
          <w:i/>
          <w:szCs w:val="22"/>
          <w:lang w:eastAsia="en-GB"/>
        </w:rPr>
        <w:t>Remark</w:t>
      </w:r>
      <w:r w:rsidR="000E1D8B" w:rsidRPr="00CC7A7B">
        <w:rPr>
          <w:rFonts w:cs="Calibri"/>
          <w:szCs w:val="22"/>
          <w:lang w:eastAsia="en-GB"/>
        </w:rPr>
        <w:t>:</w:t>
      </w:r>
      <w:r>
        <w:rPr>
          <w:rFonts w:ascii="Calibri,Bold" w:eastAsia="Calibri,Bold" w:cs="Calibri,Bold"/>
          <w:b/>
          <w:bCs/>
          <w:szCs w:val="22"/>
          <w:lang w:eastAsia="en-GB"/>
        </w:rPr>
        <w:t xml:space="preserve"> </w:t>
      </w:r>
      <w:r w:rsidR="000E1D8B">
        <w:rPr>
          <w:rFonts w:cs="Calibri"/>
          <w:szCs w:val="22"/>
          <w:lang w:eastAsia="en-GB"/>
        </w:rPr>
        <w:t>It is well known that several welding technologies produce material structures which are oriented. In</w:t>
      </w:r>
      <w:r>
        <w:rPr>
          <w:rFonts w:cs="Calibri"/>
          <w:szCs w:val="22"/>
          <w:lang w:eastAsia="en-GB"/>
        </w:rPr>
        <w:t xml:space="preserve"> </w:t>
      </w:r>
      <w:r w:rsidR="000E1D8B">
        <w:rPr>
          <w:rFonts w:cs="Calibri"/>
          <w:szCs w:val="22"/>
          <w:lang w:eastAsia="en-GB"/>
        </w:rPr>
        <w:t>especially, there is a difference between the start and the end of a weld line.</w:t>
      </w:r>
      <w:r>
        <w:rPr>
          <w:rFonts w:cs="Calibri"/>
          <w:szCs w:val="22"/>
          <w:lang w:eastAsia="en-GB"/>
        </w:rPr>
        <w:t xml:space="preserve"> </w:t>
      </w:r>
      <w:r w:rsidR="000E1D8B">
        <w:rPr>
          <w:rFonts w:cs="Calibri"/>
          <w:szCs w:val="22"/>
          <w:lang w:eastAsia="en-GB"/>
        </w:rPr>
        <w:t>χMCF knows about the orientation of a weld line and hence can distinguish between start and end.</w:t>
      </w:r>
      <w:r>
        <w:rPr>
          <w:rFonts w:cs="Calibri"/>
          <w:szCs w:val="22"/>
          <w:lang w:eastAsia="en-GB"/>
        </w:rPr>
        <w:t xml:space="preserve"> </w:t>
      </w:r>
      <w:r w:rsidR="000E1D8B">
        <w:rPr>
          <w:rFonts w:cs="Calibri"/>
          <w:szCs w:val="22"/>
          <w:lang w:eastAsia="en-GB"/>
        </w:rPr>
        <w:t xml:space="preserve">But it </w:t>
      </w:r>
      <w:r w:rsidR="000E1D8B">
        <w:rPr>
          <w:rFonts w:cs="Calibri"/>
          <w:szCs w:val="22"/>
          <w:lang w:eastAsia="en-GB"/>
        </w:rPr>
        <w:lastRenderedPageBreak/>
        <w:t>does not yet provide means to transport details about what is the difference between both,</w:t>
      </w:r>
      <w:r>
        <w:rPr>
          <w:rFonts w:cs="Calibri"/>
          <w:szCs w:val="22"/>
          <w:lang w:eastAsia="en-GB"/>
        </w:rPr>
        <w:t xml:space="preserve"> </w:t>
      </w:r>
      <w:r w:rsidR="000E1D8B">
        <w:rPr>
          <w:rFonts w:cs="Calibri"/>
          <w:szCs w:val="22"/>
          <w:lang w:eastAsia="en-GB"/>
        </w:rPr>
        <w:t>neither for CAE nor CAM.</w:t>
      </w:r>
    </w:p>
    <w:p w14:paraId="418CACF3" w14:textId="77777777" w:rsidR="0006113C" w:rsidRPr="007055D9" w:rsidRDefault="004C262B" w:rsidP="00327322">
      <w:pPr>
        <w:pStyle w:val="berschrift3"/>
      </w:pPr>
      <w:bookmarkStart w:id="1303" w:name="_Toc288196463"/>
      <w:bookmarkStart w:id="1304" w:name="_Toc288200761"/>
      <w:bookmarkStart w:id="1305" w:name="_Toc338938907"/>
      <w:bookmarkStart w:id="1306" w:name="_Toc338939104"/>
      <w:bookmarkStart w:id="1307" w:name="_Toc3557004"/>
      <w:bookmarkStart w:id="1308" w:name="_Toc34747254"/>
      <w:bookmarkStart w:id="1309" w:name="_Toc288196487"/>
      <w:bookmarkStart w:id="1310" w:name="_Toc288200789"/>
      <w:bookmarkStart w:id="1311" w:name="_Toc338938910"/>
      <w:bookmarkStart w:id="1312" w:name="_Toc338939129"/>
      <w:bookmarkStart w:id="1313" w:name="_Toc39880571"/>
      <w:r w:rsidRPr="007055D9">
        <w:t>Seam Weld</w:t>
      </w:r>
      <w:r w:rsidR="0006113C" w:rsidRPr="007055D9">
        <w:t xml:space="preserve"> Definition</w:t>
      </w:r>
      <w:bookmarkEnd w:id="1303"/>
      <w:bookmarkEnd w:id="1304"/>
      <w:bookmarkEnd w:id="1305"/>
      <w:bookmarkEnd w:id="1306"/>
      <w:r w:rsidR="0006113C" w:rsidRPr="007055D9">
        <w:t xml:space="preserve"> Overview</w:t>
      </w:r>
      <w:bookmarkEnd w:id="1307"/>
      <w:bookmarkEnd w:id="1308"/>
      <w:bookmarkEnd w:id="1313"/>
    </w:p>
    <w:p w14:paraId="4CD3C057" w14:textId="77777777" w:rsidR="0006113C" w:rsidRPr="007055D9" w:rsidRDefault="0006113C" w:rsidP="002E1524">
      <w:pPr>
        <w:jc w:val="both"/>
      </w:pPr>
      <w:r w:rsidRPr="007055D9">
        <w:t>The weld definition depends on the type of the weld. For each of the different types the parameters and their meaning can be different. The detailed description can be found in the next sections describing each weld type separately.</w:t>
      </w:r>
    </w:p>
    <w:p w14:paraId="7286B02E" w14:textId="77777777" w:rsidR="0006113C" w:rsidRPr="007055D9" w:rsidRDefault="0006113C" w:rsidP="00441F7B">
      <w:pPr>
        <w:jc w:val="both"/>
      </w:pPr>
      <w:r w:rsidRPr="007055D9">
        <w:t>The table shown below provides an overview over the cu</w:t>
      </w:r>
      <w:r w:rsidR="00441F7B">
        <w:t>rrent seam weld types and their p</w:t>
      </w:r>
      <w:r w:rsidRPr="007055D9">
        <w:t>arameters.</w:t>
      </w:r>
    </w:p>
    <w:p w14:paraId="3421C81A" w14:textId="77777777" w:rsidR="0006113C" w:rsidRPr="007055D9" w:rsidRDefault="0006113C" w:rsidP="0006113C">
      <w:r w:rsidRPr="007055D9">
        <w:t>For each of the weld types it provides the following information:</w:t>
      </w:r>
    </w:p>
    <w:p w14:paraId="0F065CCC" w14:textId="77777777" w:rsidR="0006113C" w:rsidRPr="007055D9" w:rsidRDefault="0006113C" w:rsidP="00EB74AE">
      <w:pPr>
        <w:pStyle w:val="Aufzhlungszeichen"/>
        <w:numPr>
          <w:ilvl w:val="1"/>
          <w:numId w:val="2"/>
        </w:numPr>
        <w:tabs>
          <w:tab w:val="left" w:pos="567"/>
        </w:tabs>
      </w:pPr>
      <w:r w:rsidRPr="007055D9">
        <w:t>Type of the weld</w:t>
      </w:r>
    </w:p>
    <w:p w14:paraId="0222BF4D" w14:textId="77777777" w:rsidR="0006113C" w:rsidRPr="007055D9" w:rsidRDefault="0006113C" w:rsidP="00EB74AE">
      <w:pPr>
        <w:pStyle w:val="Aufzhlungszeichen"/>
        <w:numPr>
          <w:ilvl w:val="1"/>
          <w:numId w:val="2"/>
        </w:numPr>
      </w:pPr>
      <w:r w:rsidRPr="007055D9">
        <w:t>Number of weld positions for the type</w:t>
      </w:r>
    </w:p>
    <w:p w14:paraId="0A11A180" w14:textId="77777777" w:rsidR="0006113C" w:rsidRPr="007055D9" w:rsidRDefault="0006113C" w:rsidP="00EB74AE">
      <w:pPr>
        <w:pStyle w:val="Aufzhlungszeichen"/>
        <w:numPr>
          <w:ilvl w:val="1"/>
          <w:numId w:val="2"/>
        </w:numPr>
      </w:pPr>
      <w:r w:rsidRPr="007055D9">
        <w:t>Supported technology</w:t>
      </w:r>
    </w:p>
    <w:p w14:paraId="616D6BA4" w14:textId="77777777" w:rsidR="0006113C" w:rsidRPr="007055D9" w:rsidRDefault="0006113C" w:rsidP="00EB74AE">
      <w:pPr>
        <w:pStyle w:val="Aufzhlungszeichen"/>
        <w:numPr>
          <w:ilvl w:val="1"/>
          <w:numId w:val="2"/>
        </w:numPr>
      </w:pPr>
      <w:r w:rsidRPr="007055D9">
        <w:t>Valid weld sections</w:t>
      </w:r>
    </w:p>
    <w:p w14:paraId="3DC74FA1" w14:textId="77777777" w:rsidR="0006113C" w:rsidRPr="007055D9" w:rsidRDefault="0006113C" w:rsidP="00EB74AE">
      <w:pPr>
        <w:pStyle w:val="Aufzhlungszeichen"/>
        <w:numPr>
          <w:ilvl w:val="1"/>
          <w:numId w:val="2"/>
        </w:numPr>
      </w:pPr>
      <w:r w:rsidRPr="007055D9">
        <w:t>Required parameters</w:t>
      </w:r>
    </w:p>
    <w:p w14:paraId="2246B4F9" w14:textId="77777777" w:rsidR="0006113C" w:rsidRPr="007055D9" w:rsidRDefault="0006113C" w:rsidP="00EB74AE">
      <w:pPr>
        <w:pStyle w:val="Aufzhlungszeichen"/>
        <w:numPr>
          <w:ilvl w:val="1"/>
          <w:numId w:val="2"/>
        </w:numPr>
      </w:pPr>
      <w:r w:rsidRPr="007055D9">
        <w:t>Optional parameters with their default values</w:t>
      </w:r>
    </w:p>
    <w:p w14:paraId="0D997400" w14:textId="77777777" w:rsidR="0006113C" w:rsidRPr="007055D9" w:rsidRDefault="0006113C" w:rsidP="00EB74AE">
      <w:pPr>
        <w:pStyle w:val="Aufzhlungszeichen"/>
        <w:numPr>
          <w:ilvl w:val="1"/>
          <w:numId w:val="2"/>
        </w:numPr>
      </w:pPr>
      <w:r w:rsidRPr="007055D9">
        <w:t>Section drawing related to the weld type</w:t>
      </w:r>
    </w:p>
    <w:p w14:paraId="5303D8AC" w14:textId="77777777" w:rsidR="0006113C" w:rsidRPr="007055D9" w:rsidRDefault="0006113C" w:rsidP="00F00A1F">
      <w:pPr>
        <w:jc w:val="both"/>
      </w:pPr>
      <w:r w:rsidRPr="007055D9">
        <w:t>For the given combinations of weld type, technology and section the parameters and the section drawings are provided. The section drawings do not show the specific sections possible for a technology.</w:t>
      </w:r>
    </w:p>
    <w:p w14:paraId="559C32EC" w14:textId="77777777" w:rsidR="0006113C" w:rsidRPr="007055D9" w:rsidRDefault="0006113C" w:rsidP="00441F7B">
      <w:pPr>
        <w:jc w:val="both"/>
      </w:pPr>
      <w:r w:rsidRPr="007055D9">
        <w:t>The sheet parameters describing the sheet thickness in the following document sections are not part of the χMCF file contents. They are used in the weld specific sections to describe parameters stored in the χMCF file and their relations.</w:t>
      </w:r>
    </w:p>
    <w:p w14:paraId="645A6BE9" w14:textId="77777777" w:rsidR="0006113C" w:rsidRPr="007055D9" w:rsidRDefault="0006113C" w:rsidP="00441F7B">
      <w:pPr>
        <w:jc w:val="both"/>
      </w:pPr>
      <w:r w:rsidRPr="007055D9">
        <w:t>The variety is to be handled by the application using the χMCF file inside the process. All the information stored for the weld together with the model is sufficient to determine the specific type of connection.</w:t>
      </w:r>
    </w:p>
    <w:p w14:paraId="7BEAC439" w14:textId="55F59FC1" w:rsidR="00B67DFA" w:rsidRDefault="00D72970" w:rsidP="00845704">
      <w:pPr>
        <w:jc w:val="center"/>
      </w:pPr>
      <w:r w:rsidRPr="00D72970">
        <w:rPr>
          <w:noProof/>
          <w:lang w:eastAsia="en-US"/>
        </w:rPr>
        <w:lastRenderedPageBreak/>
        <w:drawing>
          <wp:inline distT="0" distB="0" distL="0" distR="0" wp14:anchorId="5795C4AA" wp14:editId="2B666BB7">
            <wp:extent cx="4866441" cy="8611262"/>
            <wp:effectExtent l="0" t="0" r="0" b="0"/>
            <wp:docPr id="1051" name="Pictur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873276" cy="8623356"/>
                    </a:xfrm>
                    <a:prstGeom prst="rect">
                      <a:avLst/>
                    </a:prstGeom>
                    <a:noFill/>
                    <a:ln>
                      <a:noFill/>
                    </a:ln>
                  </pic:spPr>
                </pic:pic>
              </a:graphicData>
            </a:graphic>
          </wp:inline>
        </w:drawing>
      </w:r>
    </w:p>
    <w:p w14:paraId="7876C533" w14:textId="6EEAE713" w:rsidR="0006113C" w:rsidRPr="00EB74AE" w:rsidRDefault="00EB74AE" w:rsidP="00EB74AE">
      <w:pPr>
        <w:pStyle w:val="Beschriftung"/>
      </w:pPr>
      <w:bookmarkStart w:id="1314" w:name="_Toc3557122"/>
      <w:bookmarkStart w:id="1315" w:name="_Toc34747373"/>
      <w:bookmarkStart w:id="1316" w:name="_Toc39880694"/>
      <w:r>
        <w:t xml:space="preserve">Figure </w:t>
      </w:r>
      <w:r>
        <w:fldChar w:fldCharType="begin"/>
      </w:r>
      <w:r>
        <w:instrText xml:space="preserve"> SEQ Figure \* ARABIC </w:instrText>
      </w:r>
      <w:r>
        <w:fldChar w:fldCharType="separate"/>
      </w:r>
      <w:r w:rsidR="00A2710C">
        <w:rPr>
          <w:noProof/>
        </w:rPr>
        <w:t>47</w:t>
      </w:r>
      <w:r>
        <w:fldChar w:fldCharType="end"/>
      </w:r>
      <w:r w:rsidR="00AF3023" w:rsidRPr="00EB74AE">
        <w:t>: Seam weld types and attributes</w:t>
      </w:r>
      <w:bookmarkEnd w:id="1314"/>
      <w:bookmarkEnd w:id="1315"/>
      <w:bookmarkEnd w:id="1316"/>
    </w:p>
    <w:p w14:paraId="7F783786" w14:textId="77777777" w:rsidR="0006113C" w:rsidRPr="007055D9" w:rsidRDefault="0006113C" w:rsidP="00327322">
      <w:pPr>
        <w:pStyle w:val="berschrift3"/>
      </w:pPr>
      <w:bookmarkStart w:id="1317" w:name="_Toc3557005"/>
      <w:bookmarkStart w:id="1318" w:name="_Toc34747255"/>
      <w:bookmarkStart w:id="1319" w:name="_Toc39880572"/>
      <w:r w:rsidRPr="007055D9">
        <w:lastRenderedPageBreak/>
        <w:t>Specific XML Realization</w:t>
      </w:r>
      <w:bookmarkEnd w:id="1317"/>
      <w:bookmarkEnd w:id="1318"/>
      <w:bookmarkEnd w:id="1319"/>
    </w:p>
    <w:p w14:paraId="41F71594" w14:textId="77777777" w:rsidR="0006113C" w:rsidRPr="007055D9" w:rsidRDefault="0006113C" w:rsidP="00F6508C">
      <w:pPr>
        <w:jc w:val="both"/>
      </w:pPr>
      <w:r w:rsidRPr="007055D9">
        <w:t>This part of the XML structure describes the data stored for each of the seam welds. This includes the details necessary to describe each connection in depth.</w:t>
      </w:r>
    </w:p>
    <w:p w14:paraId="3F039905" w14:textId="77777777" w:rsidR="00EB1712" w:rsidRPr="007055D9" w:rsidRDefault="0006113C" w:rsidP="00811211">
      <w:pPr>
        <w:jc w:val="both"/>
      </w:pPr>
      <w:bookmarkStart w:id="1320" w:name="XMLStructureSeamWelds"/>
      <w:bookmarkEnd w:id="1320"/>
      <w:r w:rsidRPr="007055D9">
        <w:t>Inside the XML definition of the seam weld each of the welds related to a connection is stored in a separate weld p</w:t>
      </w:r>
      <w:r w:rsidR="00F6508C">
        <w:t>osition inside the specific sub</w:t>
      </w:r>
      <w:r w:rsidRPr="007055D9">
        <w:t>type defin</w:t>
      </w:r>
      <w:r w:rsidR="000A52CF">
        <w:t>i</w:t>
      </w:r>
      <w:r w:rsidRPr="007055D9">
        <w:t>tion.</w:t>
      </w:r>
    </w:p>
    <w:p w14:paraId="08122EE2" w14:textId="77777777" w:rsidR="00B56C84" w:rsidRDefault="004F562F" w:rsidP="00EB1712">
      <w:pPr>
        <w:keepNext/>
        <w:jc w:val="center"/>
      </w:pPr>
      <w:r>
        <w:rPr>
          <w:noProof/>
          <w:lang w:eastAsia="en-US"/>
        </w:rPr>
        <w:drawing>
          <wp:inline distT="0" distB="0" distL="0" distR="0" wp14:anchorId="4B9511AB" wp14:editId="133F19C9">
            <wp:extent cx="5711800" cy="2605775"/>
            <wp:effectExtent l="19050" t="19050" r="22860" b="23495"/>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717054" cy="2608172"/>
                    </a:xfrm>
                    <a:prstGeom prst="rect">
                      <a:avLst/>
                    </a:prstGeom>
                    <a:noFill/>
                    <a:ln w="6350" cmpd="sng">
                      <a:solidFill>
                        <a:srgbClr val="000000"/>
                      </a:solidFill>
                      <a:miter lim="800000"/>
                      <a:headEnd/>
                      <a:tailEnd/>
                    </a:ln>
                    <a:effectLst/>
                  </pic:spPr>
                </pic:pic>
              </a:graphicData>
            </a:graphic>
          </wp:inline>
        </w:drawing>
      </w:r>
    </w:p>
    <w:p w14:paraId="3C9D5451" w14:textId="671049C2" w:rsidR="002A57F0" w:rsidRPr="002A57F0" w:rsidRDefault="002A57F0" w:rsidP="002A57F0">
      <w:pPr>
        <w:pStyle w:val="Beschriftung"/>
      </w:pPr>
      <w:bookmarkStart w:id="1321" w:name="_Toc3557123"/>
      <w:bookmarkStart w:id="1322" w:name="_Toc34747374"/>
      <w:bookmarkStart w:id="1323" w:name="_Toc39880695"/>
      <w:r>
        <w:t xml:space="preserve">Figure </w:t>
      </w:r>
      <w:r>
        <w:fldChar w:fldCharType="begin"/>
      </w:r>
      <w:r>
        <w:instrText xml:space="preserve"> SEQ Figure \* ARABIC </w:instrText>
      </w:r>
      <w:r>
        <w:fldChar w:fldCharType="separate"/>
      </w:r>
      <w:r w:rsidR="00A2710C">
        <w:rPr>
          <w:noProof/>
        </w:rPr>
        <w:t>48</w:t>
      </w:r>
      <w:r>
        <w:fldChar w:fldCharType="end"/>
      </w:r>
      <w:r>
        <w:t xml:space="preserve">: </w:t>
      </w:r>
      <w:r w:rsidRPr="002A57F0">
        <w:rPr>
          <w:bCs w:val="0"/>
        </w:rPr>
        <w:t>χMCF Structure of a Seam Weld (</w:t>
      </w:r>
      <w:r w:rsidRPr="002A57F0">
        <w:rPr>
          <w:i/>
        </w:rPr>
        <w:t>connection_1d</w:t>
      </w:r>
      <w:r w:rsidRPr="002A57F0">
        <w:rPr>
          <w:bCs w:val="0"/>
        </w:rPr>
        <w:t>)</w:t>
      </w:r>
      <w:bookmarkEnd w:id="1321"/>
      <w:bookmarkEnd w:id="1322"/>
      <w:bookmarkEnd w:id="1323"/>
    </w:p>
    <w:p w14:paraId="7AB87473" w14:textId="77777777" w:rsidR="00843EED" w:rsidRPr="007055D9" w:rsidRDefault="00843EED" w:rsidP="00327322">
      <w:pPr>
        <w:pStyle w:val="berschrift3"/>
        <w:tabs>
          <w:tab w:val="clear" w:pos="720"/>
        </w:tabs>
      </w:pPr>
      <w:bookmarkStart w:id="1324" w:name="_Toc3557006"/>
      <w:bookmarkStart w:id="1325" w:name="_Toc34747256"/>
      <w:bookmarkStart w:id="1326" w:name="_Toc39880573"/>
      <w:r w:rsidRPr="007055D9">
        <w:t>Generic Seam Weld Definition</w:t>
      </w:r>
      <w:bookmarkEnd w:id="1309"/>
      <w:bookmarkEnd w:id="1310"/>
      <w:bookmarkEnd w:id="1311"/>
      <w:bookmarkEnd w:id="1312"/>
      <w:bookmarkEnd w:id="1324"/>
      <w:bookmarkEnd w:id="1325"/>
      <w:bookmarkEnd w:id="1326"/>
    </w:p>
    <w:p w14:paraId="1158557E" w14:textId="77777777" w:rsidR="008C58F6" w:rsidRPr="007055D9" w:rsidRDefault="008C58F6" w:rsidP="008C58F6">
      <w:pPr>
        <w:pStyle w:val="berschrift4"/>
      </w:pPr>
      <w:bookmarkStart w:id="1327" w:name="_Toc3557007"/>
      <w:bookmarkStart w:id="1328" w:name="_Toc34747257"/>
      <w:bookmarkStart w:id="1329" w:name="_Toc39880574"/>
      <w:r w:rsidRPr="007055D9">
        <w:t>Identification</w:t>
      </w:r>
      <w:bookmarkEnd w:id="1327"/>
      <w:bookmarkEnd w:id="1328"/>
      <w:bookmarkEnd w:id="1329"/>
    </w:p>
    <w:p w14:paraId="04D4840A" w14:textId="77777777" w:rsidR="008C58F6" w:rsidRPr="007055D9" w:rsidRDefault="008C58F6" w:rsidP="00DD5B0C">
      <w:pPr>
        <w:jc w:val="both"/>
      </w:pPr>
      <w:r w:rsidRPr="007055D9">
        <w:t xml:space="preserve">Each seam weld is </w:t>
      </w:r>
      <w:r w:rsidR="006D4E9D" w:rsidRPr="007055D9">
        <w:t xml:space="preserve">optionally identified by its </w:t>
      </w:r>
      <w:r w:rsidR="006D4E9D" w:rsidRPr="00F760B4">
        <w:rPr>
          <w:rFonts w:ascii="Courier New" w:hAnsi="Courier New" w:cs="Courier New"/>
          <w:i/>
          <w:sz w:val="18"/>
        </w:rPr>
        <w:t>label</w:t>
      </w:r>
      <w:r w:rsidRPr="007055D9">
        <w:t xml:space="preserve">. The XML </w:t>
      </w:r>
      <w:r w:rsidR="00E751EA" w:rsidRPr="007055D9">
        <w:t xml:space="preserve">definition at </w:t>
      </w:r>
      <w:r w:rsidR="00E751EA" w:rsidRPr="00E751EA">
        <w:rPr>
          <w:rFonts w:ascii="Courier New" w:hAnsi="Courier New" w:cs="Courier New"/>
          <w:b/>
          <w:i/>
          <w:sz w:val="18"/>
          <w:szCs w:val="18"/>
        </w:rPr>
        <w:t>connection_1d</w:t>
      </w:r>
      <w:r w:rsidR="00E751EA" w:rsidRPr="007055D9">
        <w:t xml:space="preserve"> level contains</w:t>
      </w:r>
      <w:r w:rsidR="00E751EA">
        <w:t xml:space="preserve"> </w:t>
      </w:r>
      <w:r w:rsidRPr="007055D9">
        <w:t>the following attributes: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44"/>
        <w:gridCol w:w="1559"/>
        <w:gridCol w:w="1134"/>
        <w:gridCol w:w="4235"/>
      </w:tblGrid>
      <w:tr w:rsidR="008C58F6" w:rsidRPr="007055D9" w14:paraId="05E4850B" w14:textId="77777777" w:rsidTr="00030A40">
        <w:trPr>
          <w:jc w:val="center"/>
        </w:trPr>
        <w:tc>
          <w:tcPr>
            <w:tcW w:w="154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DA2F20" w14:textId="77777777" w:rsidR="008C58F6" w:rsidRPr="007055D9" w:rsidRDefault="008C58F6" w:rsidP="00030A40">
            <w:pPr>
              <w:keepNext/>
              <w:rPr>
                <w:b/>
                <w:i/>
              </w:rPr>
            </w:pPr>
            <w:r w:rsidRPr="007055D9">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84EC102" w14:textId="77777777" w:rsidR="008C58F6" w:rsidRPr="007055D9" w:rsidRDefault="008C58F6" w:rsidP="00030A40">
            <w:pPr>
              <w:keepNext/>
              <w:rPr>
                <w:b/>
                <w:i/>
              </w:rPr>
            </w:pPr>
            <w:r w:rsidRPr="007055D9">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4F3029" w14:textId="57A61C40" w:rsidR="008C58F6" w:rsidRPr="007055D9" w:rsidRDefault="000E60DF" w:rsidP="00030A40">
            <w:pPr>
              <w:keepNext/>
              <w:rPr>
                <w:b/>
                <w:i/>
              </w:rPr>
            </w:pPr>
            <w:r>
              <w:rPr>
                <w:b/>
                <w:i/>
              </w:rPr>
              <w:t>Use</w:t>
            </w:r>
          </w:p>
        </w:tc>
        <w:tc>
          <w:tcPr>
            <w:tcW w:w="42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F764D8" w14:textId="3AD6B5C6" w:rsidR="008C58F6" w:rsidRPr="007055D9" w:rsidRDefault="009436D3" w:rsidP="00030A40">
            <w:pPr>
              <w:keepNext/>
              <w:rPr>
                <w:b/>
                <w:i/>
              </w:rPr>
            </w:pPr>
            <w:r w:rsidRPr="00A20C5C">
              <w:rPr>
                <w:b/>
                <w:i/>
              </w:rPr>
              <w:t>Constraint</w:t>
            </w:r>
            <w:r>
              <w:rPr>
                <w:b/>
                <w:i/>
              </w:rPr>
              <w:t xml:space="preserve"> / Remarks</w:t>
            </w:r>
          </w:p>
        </w:tc>
      </w:tr>
      <w:tr w:rsidR="008C58F6" w:rsidRPr="00030A40" w14:paraId="26EE8438" w14:textId="77777777" w:rsidTr="00030A40">
        <w:trPr>
          <w:jc w:val="center"/>
        </w:trPr>
        <w:tc>
          <w:tcPr>
            <w:tcW w:w="1544" w:type="dxa"/>
            <w:shd w:val="clear" w:color="auto" w:fill="auto"/>
            <w:vAlign w:val="bottom"/>
          </w:tcPr>
          <w:p w14:paraId="2AD0B0EB" w14:textId="77777777" w:rsidR="008C58F6" w:rsidRPr="00030A40" w:rsidRDefault="006D4E9D" w:rsidP="0053575A">
            <w:pPr>
              <w:rPr>
                <w:sz w:val="20"/>
                <w:szCs w:val="20"/>
              </w:rPr>
            </w:pPr>
            <w:r w:rsidRPr="00030A40">
              <w:rPr>
                <w:sz w:val="20"/>
                <w:szCs w:val="20"/>
              </w:rPr>
              <w:t>label</w:t>
            </w:r>
          </w:p>
        </w:tc>
        <w:tc>
          <w:tcPr>
            <w:tcW w:w="1559" w:type="dxa"/>
            <w:shd w:val="clear" w:color="auto" w:fill="auto"/>
            <w:vAlign w:val="bottom"/>
          </w:tcPr>
          <w:p w14:paraId="231FEA82" w14:textId="77777777" w:rsidR="008C58F6" w:rsidRPr="00030A40" w:rsidRDefault="00521966" w:rsidP="0053575A">
            <w:pPr>
              <w:rPr>
                <w:sz w:val="20"/>
                <w:szCs w:val="20"/>
              </w:rPr>
            </w:pPr>
            <w:r w:rsidRPr="00030A40">
              <w:rPr>
                <w:sz w:val="20"/>
                <w:szCs w:val="20"/>
              </w:rPr>
              <w:t>A</w:t>
            </w:r>
            <w:r w:rsidR="006D4E9D" w:rsidRPr="00030A40">
              <w:rPr>
                <w:sz w:val="20"/>
                <w:szCs w:val="20"/>
              </w:rPr>
              <w:t>lpha</w:t>
            </w:r>
            <w:r w:rsidR="008C58F6" w:rsidRPr="00030A40">
              <w:rPr>
                <w:sz w:val="20"/>
                <w:szCs w:val="20"/>
              </w:rPr>
              <w:t>numeric</w:t>
            </w:r>
          </w:p>
        </w:tc>
        <w:tc>
          <w:tcPr>
            <w:tcW w:w="1134" w:type="dxa"/>
            <w:shd w:val="clear" w:color="auto" w:fill="auto"/>
            <w:vAlign w:val="bottom"/>
          </w:tcPr>
          <w:p w14:paraId="1A744D7A" w14:textId="77777777" w:rsidR="008C58F6" w:rsidRPr="00030A40" w:rsidRDefault="00521966" w:rsidP="0053575A">
            <w:pPr>
              <w:rPr>
                <w:sz w:val="20"/>
                <w:szCs w:val="20"/>
              </w:rPr>
            </w:pPr>
            <w:r w:rsidRPr="00030A40">
              <w:rPr>
                <w:sz w:val="20"/>
                <w:szCs w:val="20"/>
              </w:rPr>
              <w:t>O</w:t>
            </w:r>
            <w:r w:rsidR="006D4E9D" w:rsidRPr="00030A40">
              <w:rPr>
                <w:sz w:val="20"/>
                <w:szCs w:val="20"/>
              </w:rPr>
              <w:t>ptional</w:t>
            </w:r>
          </w:p>
        </w:tc>
        <w:tc>
          <w:tcPr>
            <w:tcW w:w="4235" w:type="dxa"/>
            <w:shd w:val="clear" w:color="auto" w:fill="auto"/>
            <w:vAlign w:val="bottom"/>
          </w:tcPr>
          <w:p w14:paraId="7ACD0966" w14:textId="77777777" w:rsidR="008C58F6" w:rsidRPr="00030A40" w:rsidRDefault="003F4A39" w:rsidP="0053575A">
            <w:pPr>
              <w:rPr>
                <w:sz w:val="20"/>
                <w:szCs w:val="20"/>
              </w:rPr>
            </w:pPr>
            <w:r w:rsidRPr="00030A40">
              <w:rPr>
                <w:sz w:val="20"/>
                <w:szCs w:val="20"/>
              </w:rPr>
              <w:t>-</w:t>
            </w:r>
          </w:p>
        </w:tc>
      </w:tr>
      <w:tr w:rsidR="00030A40" w:rsidRPr="007055D9" w14:paraId="2CA3F203" w14:textId="77777777" w:rsidTr="00ED1615">
        <w:trPr>
          <w:jc w:val="center"/>
        </w:trPr>
        <w:tc>
          <w:tcPr>
            <w:tcW w:w="1544" w:type="dxa"/>
            <w:shd w:val="clear" w:color="auto" w:fill="auto"/>
          </w:tcPr>
          <w:p w14:paraId="27531D0E" w14:textId="77777777" w:rsidR="00030A40" w:rsidRPr="007055D9" w:rsidRDefault="00030A40" w:rsidP="0053575A">
            <w:r>
              <w:rPr>
                <w:sz w:val="20"/>
                <w:szCs w:val="20"/>
              </w:rPr>
              <w:t>quality_control</w:t>
            </w:r>
          </w:p>
        </w:tc>
        <w:tc>
          <w:tcPr>
            <w:tcW w:w="1559" w:type="dxa"/>
            <w:shd w:val="clear" w:color="auto" w:fill="auto"/>
          </w:tcPr>
          <w:p w14:paraId="3A8E6B37" w14:textId="77777777" w:rsidR="00030A40" w:rsidRPr="007055D9" w:rsidRDefault="00030A40" w:rsidP="0053575A">
            <w:r w:rsidRPr="00A04202">
              <w:rPr>
                <w:sz w:val="20"/>
                <w:szCs w:val="20"/>
              </w:rPr>
              <w:t>Alphanumeric</w:t>
            </w:r>
          </w:p>
        </w:tc>
        <w:tc>
          <w:tcPr>
            <w:tcW w:w="1134" w:type="dxa"/>
            <w:shd w:val="clear" w:color="auto" w:fill="auto"/>
          </w:tcPr>
          <w:p w14:paraId="04B4019D" w14:textId="77777777" w:rsidR="00030A40" w:rsidRPr="007055D9" w:rsidRDefault="00030A40" w:rsidP="0053575A">
            <w:r w:rsidRPr="00A04202">
              <w:rPr>
                <w:sz w:val="20"/>
                <w:szCs w:val="20"/>
              </w:rPr>
              <w:t>Optional</w:t>
            </w:r>
          </w:p>
        </w:tc>
        <w:tc>
          <w:tcPr>
            <w:tcW w:w="4235" w:type="dxa"/>
            <w:shd w:val="clear" w:color="auto" w:fill="auto"/>
          </w:tcPr>
          <w:p w14:paraId="08AE9557" w14:textId="1B2398E3" w:rsidR="00030A40" w:rsidRPr="007055D9" w:rsidRDefault="00030A40" w:rsidP="006C3EDD">
            <w:pPr>
              <w:keepNext/>
            </w:pPr>
            <w:r>
              <w:rPr>
                <w:sz w:val="20"/>
                <w:szCs w:val="20"/>
              </w:rPr>
              <w:t>See section</w:t>
            </w:r>
            <w:r w:rsidR="006C3EDD">
              <w:rPr>
                <w:sz w:val="20"/>
                <w:szCs w:val="20"/>
              </w:rPr>
              <w:t xml:space="preserve"> </w:t>
            </w:r>
            <w:r w:rsidR="006C3EDD">
              <w:rPr>
                <w:sz w:val="20"/>
                <w:szCs w:val="20"/>
              </w:rPr>
              <w:fldChar w:fldCharType="begin"/>
            </w:r>
            <w:r w:rsidR="006C3EDD">
              <w:rPr>
                <w:sz w:val="20"/>
                <w:szCs w:val="20"/>
              </w:rPr>
              <w:instrText xml:space="preserve"> REF _Ref440453613 \r \h </w:instrText>
            </w:r>
            <w:r w:rsidR="006C3EDD">
              <w:rPr>
                <w:sz w:val="20"/>
                <w:szCs w:val="20"/>
              </w:rPr>
            </w:r>
            <w:r w:rsidR="006C3EDD">
              <w:rPr>
                <w:sz w:val="20"/>
                <w:szCs w:val="20"/>
              </w:rPr>
              <w:fldChar w:fldCharType="separate"/>
            </w:r>
            <w:r w:rsidR="00A2710C">
              <w:rPr>
                <w:sz w:val="20"/>
                <w:szCs w:val="20"/>
              </w:rPr>
              <w:t>6.4</w:t>
            </w:r>
            <w:r w:rsidR="006C3EDD">
              <w:rPr>
                <w:sz w:val="20"/>
                <w:szCs w:val="20"/>
              </w:rPr>
              <w:fldChar w:fldCharType="end"/>
            </w:r>
            <w:r w:rsidR="006C3EDD">
              <w:rPr>
                <w:sz w:val="20"/>
                <w:szCs w:val="20"/>
              </w:rPr>
              <w:t xml:space="preserve"> </w:t>
            </w:r>
            <w:r w:rsidR="006C3EDD">
              <w:rPr>
                <w:sz w:val="20"/>
                <w:szCs w:val="20"/>
              </w:rPr>
              <w:fldChar w:fldCharType="begin"/>
            </w:r>
            <w:r w:rsidR="006C3EDD">
              <w:rPr>
                <w:sz w:val="20"/>
                <w:szCs w:val="20"/>
              </w:rPr>
              <w:instrText xml:space="preserve"> REF _Ref440453616 \h  \* MERGEFORMAT </w:instrText>
            </w:r>
            <w:r w:rsidR="006C3EDD">
              <w:rPr>
                <w:sz w:val="20"/>
                <w:szCs w:val="20"/>
              </w:rPr>
            </w:r>
            <w:r w:rsidR="006C3EDD">
              <w:rPr>
                <w:sz w:val="20"/>
                <w:szCs w:val="20"/>
              </w:rPr>
              <w:fldChar w:fldCharType="separate"/>
            </w:r>
            <w:r w:rsidR="00A2710C" w:rsidRPr="00BD20ED">
              <w:rPr>
                <w:szCs w:val="34"/>
              </w:rPr>
              <w:t xml:space="preserve">Attribute </w:t>
            </w:r>
            <w:r w:rsidR="00A2710C" w:rsidRPr="00A2710C">
              <w:rPr>
                <w:rFonts w:ascii="Courier New" w:hAnsi="Courier New" w:cs="Courier New"/>
                <w:b/>
                <w:sz w:val="18"/>
                <w:szCs w:val="34"/>
                <w:highlight w:val="white"/>
              </w:rPr>
              <w:t>quality_control</w:t>
            </w:r>
            <w:r w:rsidR="006C3EDD">
              <w:rPr>
                <w:sz w:val="20"/>
                <w:szCs w:val="20"/>
              </w:rPr>
              <w:fldChar w:fldCharType="end"/>
            </w:r>
            <w:r>
              <w:rPr>
                <w:sz w:val="20"/>
                <w:szCs w:val="20"/>
              </w:rPr>
              <w:t xml:space="preserve"> </w:t>
            </w:r>
          </w:p>
        </w:tc>
      </w:tr>
    </w:tbl>
    <w:p w14:paraId="28883AE7" w14:textId="7CB8462A" w:rsidR="00B350C5" w:rsidRDefault="00B350C5" w:rsidP="00B350C5">
      <w:pPr>
        <w:pStyle w:val="Beschriftung"/>
        <w:spacing w:before="120"/>
      </w:pPr>
      <w:bookmarkStart w:id="1330" w:name="_Toc3566485"/>
      <w:bookmarkStart w:id="1331" w:name="_Toc34747486"/>
      <w:bookmarkStart w:id="1332" w:name="_Toc39880812"/>
      <w:r>
        <w:t xml:space="preserve">Table </w:t>
      </w:r>
      <w:r w:rsidR="00ED469A">
        <w:fldChar w:fldCharType="begin"/>
      </w:r>
      <w:r w:rsidR="00ED469A">
        <w:instrText xml:space="preserve"> SEQ Table \* ARABIC </w:instrText>
      </w:r>
      <w:r w:rsidR="00ED469A">
        <w:fldChar w:fldCharType="separate"/>
      </w:r>
      <w:r w:rsidR="00A2710C">
        <w:rPr>
          <w:noProof/>
        </w:rPr>
        <w:t>81</w:t>
      </w:r>
      <w:r w:rsidR="00ED469A">
        <w:fldChar w:fldCharType="end"/>
      </w:r>
      <w:r>
        <w:t xml:space="preserve">: Attributes of element </w:t>
      </w:r>
      <w:r w:rsidRPr="00B350C5">
        <w:rPr>
          <w:rStyle w:val="elementdeftypeChar"/>
          <w:b/>
        </w:rPr>
        <w:t>&lt;connection_1d</w:t>
      </w:r>
      <w:r w:rsidR="003E46C4">
        <w:rPr>
          <w:rStyle w:val="elementdeftypeChar"/>
          <w:b/>
        </w:rPr>
        <w:t>/</w:t>
      </w:r>
      <w:r w:rsidRPr="00B350C5">
        <w:rPr>
          <w:rStyle w:val="elementdeftypeChar"/>
          <w:b/>
        </w:rPr>
        <w:t>&gt;</w:t>
      </w:r>
      <w:bookmarkEnd w:id="1330"/>
      <w:bookmarkEnd w:id="1331"/>
      <w:bookmarkEnd w:id="1332"/>
    </w:p>
    <w:p w14:paraId="0D487348" w14:textId="6A80E6A5" w:rsidR="008C58F6" w:rsidRPr="007055D9" w:rsidRDefault="008C58F6" w:rsidP="00B350C5">
      <w:pPr>
        <w:pStyle w:val="berschrift5"/>
        <w:spacing w:before="120"/>
      </w:pPr>
      <w:r w:rsidRPr="007055D9">
        <w:t xml:space="preserve">Attribute </w:t>
      </w:r>
      <w:r w:rsidR="00194316">
        <w:t>"</w:t>
      </w:r>
      <w:r w:rsidR="008A0144" w:rsidRPr="007055D9">
        <w:t>label</w:t>
      </w:r>
      <w:r w:rsidR="00194316">
        <w:t>"</w:t>
      </w:r>
    </w:p>
    <w:p w14:paraId="2F7B4FF3" w14:textId="77777777" w:rsidR="008C58F6" w:rsidRDefault="008A0144" w:rsidP="008C58F6">
      <w:r w:rsidRPr="007055D9">
        <w:t xml:space="preserve"> The label defines the human readable identification of the seam weld</w:t>
      </w:r>
      <w:r w:rsidR="00A24AE9">
        <w:t xml:space="preserve"> connection</w:t>
      </w:r>
      <w:r w:rsidRPr="007055D9">
        <w:t>.</w:t>
      </w:r>
    </w:p>
    <w:p w14:paraId="28B6D8FF" w14:textId="77777777" w:rsidR="00DD5B0C" w:rsidRPr="00ED6D39" w:rsidRDefault="00DD5B0C" w:rsidP="00B350C5">
      <w:pPr>
        <w:pStyle w:val="Example"/>
        <w:spacing w:before="120"/>
        <w:rPr>
          <w:lang w:val="es-ES"/>
        </w:rPr>
      </w:pPr>
      <w:r w:rsidRPr="00652492">
        <w:t>Example</w:t>
      </w:r>
      <w:r w:rsidRPr="00ED6D39">
        <w:rPr>
          <w:lang w:val="es-ES"/>
        </w:rPr>
        <w:t>:</w:t>
      </w:r>
    </w:p>
    <w:p w14:paraId="09AF7F90" w14:textId="77777777" w:rsidR="00DD5B0C" w:rsidRPr="00ED6D39" w:rsidRDefault="00DD5B0C" w:rsidP="00DD5B0C">
      <w:pPr>
        <w:pStyle w:val="XMLCode"/>
        <w:rPr>
          <w:lang w:val="es-ES"/>
        </w:rPr>
      </w:pPr>
    </w:p>
    <w:p w14:paraId="2CBD7162" w14:textId="77777777" w:rsidR="00C652D4" w:rsidRDefault="00C652D4" w:rsidP="00C652D4">
      <w:pPr>
        <w:pStyle w:val="XMLCode"/>
        <w:rPr>
          <w:lang w:val="es-ES"/>
        </w:rPr>
      </w:pPr>
      <w:r>
        <w:rPr>
          <w:lang w:val="es-ES"/>
        </w:rPr>
        <w:t>&lt;connection_list&gt;</w:t>
      </w:r>
    </w:p>
    <w:p w14:paraId="7AB38DAC" w14:textId="72DBB6D4" w:rsidR="00DD5B0C" w:rsidRPr="00D07519" w:rsidRDefault="00C652D4" w:rsidP="00C652D4">
      <w:pPr>
        <w:pStyle w:val="XMLCode"/>
        <w:rPr>
          <w:b/>
          <w:color w:val="0070C0"/>
          <w:lang w:val="es-ES"/>
        </w:rPr>
      </w:pPr>
      <w:r>
        <w:rPr>
          <w:lang w:val="es-ES"/>
        </w:rPr>
        <w:t xml:space="preserve">    </w:t>
      </w:r>
      <w:r w:rsidR="00DD5B0C" w:rsidRPr="00D07519">
        <w:rPr>
          <w:b/>
          <w:color w:val="0070C0"/>
          <w:lang w:val="es-ES"/>
        </w:rPr>
        <w:t>&lt;connection_1d label=</w:t>
      </w:r>
      <w:r w:rsidR="00194316">
        <w:rPr>
          <w:b/>
          <w:color w:val="0070C0"/>
          <w:lang w:val="es-ES"/>
        </w:rPr>
        <w:t>"</w:t>
      </w:r>
      <w:r w:rsidR="00885E47">
        <w:rPr>
          <w:b/>
          <w:color w:val="0070C0"/>
          <w:lang w:val="es-ES"/>
        </w:rPr>
        <w:t>SEAM</w:t>
      </w:r>
      <w:r w:rsidR="00FA50F5">
        <w:rPr>
          <w:b/>
          <w:color w:val="0070C0"/>
          <w:lang w:val="es-ES"/>
        </w:rPr>
        <w:t>_1780</w:t>
      </w:r>
      <w:r w:rsidR="00194316">
        <w:rPr>
          <w:b/>
          <w:color w:val="0070C0"/>
          <w:lang w:val="es-ES"/>
        </w:rPr>
        <w:t>"</w:t>
      </w:r>
      <w:r w:rsidR="00DD5B0C" w:rsidRPr="00D07519">
        <w:rPr>
          <w:b/>
          <w:color w:val="0070C0"/>
          <w:lang w:val="es-ES"/>
        </w:rPr>
        <w:t>&gt;</w:t>
      </w:r>
    </w:p>
    <w:p w14:paraId="554EEDDA" w14:textId="77777777" w:rsidR="00DD5B0C" w:rsidRDefault="00DB1A74" w:rsidP="00DB1A74">
      <w:pPr>
        <w:pStyle w:val="XMLCode"/>
        <w:rPr>
          <w:lang w:val="es-ES"/>
        </w:rPr>
      </w:pPr>
      <w:r>
        <w:rPr>
          <w:lang w:val="es-ES"/>
        </w:rPr>
        <w:t xml:space="preserve">    </w:t>
      </w:r>
      <w:r w:rsidR="00645397">
        <w:rPr>
          <w:lang w:val="es-ES"/>
        </w:rPr>
        <w:t xml:space="preserve">    </w:t>
      </w:r>
      <w:r w:rsidR="00DD5B0C" w:rsidRPr="00ED6D39">
        <w:rPr>
          <w:lang w:val="es-ES"/>
        </w:rPr>
        <w:t>&lt;loc</w:t>
      </w:r>
      <w:r w:rsidR="00DD5B0C">
        <w:rPr>
          <w:lang w:val="es-ES"/>
        </w:rPr>
        <w:t>_list&gt;</w:t>
      </w:r>
    </w:p>
    <w:p w14:paraId="5007B377" w14:textId="77777777" w:rsidR="00DD5B0C" w:rsidRDefault="00645397" w:rsidP="00645397">
      <w:pPr>
        <w:pStyle w:val="XMLCode"/>
        <w:rPr>
          <w:lang w:val="es-ES"/>
        </w:rPr>
      </w:pPr>
      <w:r>
        <w:rPr>
          <w:lang w:val="es-ES"/>
        </w:rPr>
        <w:t xml:space="preserve">            </w:t>
      </w:r>
      <w:r w:rsidR="00DD5B0C">
        <w:rPr>
          <w:lang w:val="es-ES"/>
        </w:rPr>
        <w:t>...</w:t>
      </w:r>
    </w:p>
    <w:p w14:paraId="527CABF4" w14:textId="77777777" w:rsidR="00DD5B0C" w:rsidRDefault="00645397" w:rsidP="00645397">
      <w:pPr>
        <w:pStyle w:val="XMLCode"/>
        <w:rPr>
          <w:lang w:val="es-ES"/>
        </w:rPr>
      </w:pPr>
      <w:r>
        <w:rPr>
          <w:lang w:val="es-ES"/>
        </w:rPr>
        <w:t xml:space="preserve">        </w:t>
      </w:r>
      <w:r w:rsidR="00DD5B0C" w:rsidRPr="00ED6D39">
        <w:rPr>
          <w:lang w:val="es-ES"/>
        </w:rPr>
        <w:t>&lt;</w:t>
      </w:r>
      <w:r w:rsidR="00DD5B0C">
        <w:rPr>
          <w:lang w:val="es-ES"/>
        </w:rPr>
        <w:t>/</w:t>
      </w:r>
      <w:r w:rsidR="00DD5B0C" w:rsidRPr="00ED6D39">
        <w:rPr>
          <w:lang w:val="es-ES"/>
        </w:rPr>
        <w:t>loc</w:t>
      </w:r>
      <w:r w:rsidR="00DD5B0C">
        <w:rPr>
          <w:lang w:val="es-ES"/>
        </w:rPr>
        <w:t>_list&gt;</w:t>
      </w:r>
    </w:p>
    <w:p w14:paraId="13DD93AC" w14:textId="77777777" w:rsidR="00645397" w:rsidRDefault="00645397" w:rsidP="00645397">
      <w:pPr>
        <w:pStyle w:val="XMLCode"/>
        <w:rPr>
          <w:lang w:val="es-ES"/>
        </w:rPr>
      </w:pPr>
      <w:r>
        <w:rPr>
          <w:lang w:val="es-ES"/>
        </w:rPr>
        <w:t xml:space="preserve">        </w:t>
      </w:r>
      <w:r w:rsidR="00DD5B0C">
        <w:rPr>
          <w:lang w:val="es-ES"/>
        </w:rPr>
        <w:t>&lt;seamweld&gt;</w:t>
      </w:r>
    </w:p>
    <w:p w14:paraId="3676F3C5" w14:textId="77777777" w:rsidR="00DD5B0C" w:rsidRDefault="00645397" w:rsidP="00645397">
      <w:pPr>
        <w:pStyle w:val="XMLCode"/>
        <w:rPr>
          <w:lang w:val="es-ES"/>
        </w:rPr>
      </w:pPr>
      <w:r>
        <w:rPr>
          <w:lang w:val="es-ES"/>
        </w:rPr>
        <w:t xml:space="preserve">            </w:t>
      </w:r>
      <w:r w:rsidR="00DD5B0C">
        <w:rPr>
          <w:lang w:val="es-ES"/>
        </w:rPr>
        <w:t>...</w:t>
      </w:r>
    </w:p>
    <w:p w14:paraId="0C728E95" w14:textId="77777777" w:rsidR="00DD5B0C" w:rsidRDefault="00645397" w:rsidP="00DD5B0C">
      <w:pPr>
        <w:pStyle w:val="XMLCode"/>
        <w:rPr>
          <w:lang w:val="es-ES"/>
        </w:rPr>
      </w:pPr>
      <w:r>
        <w:rPr>
          <w:lang w:val="es-ES"/>
        </w:rPr>
        <w:t xml:space="preserve">        </w:t>
      </w:r>
      <w:r w:rsidR="00DD5B0C">
        <w:rPr>
          <w:lang w:val="es-ES"/>
        </w:rPr>
        <w:t>&lt;/seamweld&gt;</w:t>
      </w:r>
    </w:p>
    <w:p w14:paraId="21D49E95" w14:textId="77777777" w:rsidR="00345788" w:rsidRDefault="00345788" w:rsidP="00345788">
      <w:pPr>
        <w:pStyle w:val="XMLCode"/>
        <w:rPr>
          <w:lang w:val="es-ES"/>
        </w:rPr>
      </w:pPr>
      <w:r>
        <w:t xml:space="preserve">        </w:t>
      </w:r>
      <w:r>
        <w:rPr>
          <w:lang w:val="es-ES"/>
        </w:rPr>
        <w:t>&lt;appdata&gt;</w:t>
      </w:r>
    </w:p>
    <w:p w14:paraId="74D4734C" w14:textId="77777777" w:rsidR="00345788" w:rsidRDefault="00345788" w:rsidP="00345788">
      <w:pPr>
        <w:pStyle w:val="XMLCode"/>
        <w:rPr>
          <w:lang w:val="es-ES"/>
        </w:rPr>
      </w:pPr>
      <w:r>
        <w:rPr>
          <w:lang w:val="es-ES"/>
        </w:rPr>
        <w:t xml:space="preserve">            ...</w:t>
      </w:r>
    </w:p>
    <w:p w14:paraId="15581B28" w14:textId="77777777" w:rsidR="00345788" w:rsidRPr="00345788" w:rsidRDefault="00345788" w:rsidP="00345788">
      <w:pPr>
        <w:pStyle w:val="XMLCode"/>
        <w:rPr>
          <w:lang w:val="es-ES"/>
        </w:rPr>
      </w:pPr>
      <w:r>
        <w:rPr>
          <w:lang w:val="es-ES"/>
        </w:rPr>
        <w:t xml:space="preserve">        &lt;/appdata&gt;</w:t>
      </w:r>
    </w:p>
    <w:p w14:paraId="70167A69" w14:textId="77777777" w:rsidR="00DD5B0C" w:rsidRPr="00D07519" w:rsidRDefault="00645397" w:rsidP="00DD5B0C">
      <w:pPr>
        <w:pStyle w:val="XMLCode"/>
        <w:rPr>
          <w:b/>
          <w:color w:val="0070C0"/>
        </w:rPr>
      </w:pPr>
      <w:r>
        <w:t xml:space="preserve">    </w:t>
      </w:r>
      <w:r w:rsidR="00DD5B0C" w:rsidRPr="00D07519">
        <w:rPr>
          <w:b/>
          <w:color w:val="0070C0"/>
        </w:rPr>
        <w:t>&lt;/connection_1d&gt;</w:t>
      </w:r>
    </w:p>
    <w:p w14:paraId="296306C8" w14:textId="77777777" w:rsidR="00645397" w:rsidRPr="007055D9" w:rsidRDefault="00645397" w:rsidP="00DD5B0C">
      <w:pPr>
        <w:pStyle w:val="XMLCode"/>
      </w:pPr>
      <w:r>
        <w:t>&lt;/connection_list&gt;</w:t>
      </w:r>
    </w:p>
    <w:p w14:paraId="5707EB37" w14:textId="77777777" w:rsidR="00DD5B0C" w:rsidRPr="007055D9" w:rsidRDefault="00DD5B0C" w:rsidP="00DD5B0C">
      <w:pPr>
        <w:pStyle w:val="XMLCode"/>
      </w:pPr>
    </w:p>
    <w:p w14:paraId="65D77E89" w14:textId="77777777" w:rsidR="00B540EB" w:rsidRPr="007055D9" w:rsidRDefault="00B540EB" w:rsidP="00B540EB">
      <w:pPr>
        <w:pStyle w:val="berschrift4"/>
      </w:pPr>
      <w:bookmarkStart w:id="1333" w:name="_Ref414571756"/>
      <w:bookmarkStart w:id="1334" w:name="_Toc3557008"/>
      <w:bookmarkStart w:id="1335" w:name="_Toc34747258"/>
      <w:bookmarkStart w:id="1336" w:name="_Toc39880575"/>
      <w:r w:rsidRPr="007055D9">
        <w:lastRenderedPageBreak/>
        <w:t>Type</w:t>
      </w:r>
      <w:r w:rsidR="008C58F6" w:rsidRPr="007055D9">
        <w:t xml:space="preserve"> Specification</w:t>
      </w:r>
      <w:bookmarkEnd w:id="1333"/>
      <w:bookmarkEnd w:id="1334"/>
      <w:bookmarkEnd w:id="1335"/>
      <w:bookmarkEnd w:id="1336"/>
      <w:r w:rsidR="004674E8">
        <w:t xml:space="preserve"> </w:t>
      </w:r>
    </w:p>
    <w:p w14:paraId="171E3AA5" w14:textId="77777777" w:rsidR="003C7BC1" w:rsidRDefault="00843EED" w:rsidP="004674E8">
      <w:pPr>
        <w:jc w:val="both"/>
      </w:pPr>
      <w:r w:rsidRPr="007055D9">
        <w:t>Each seam weld is identifi</w:t>
      </w:r>
      <w:r w:rsidR="00B540EB" w:rsidRPr="007055D9">
        <w:t xml:space="preserve">ed </w:t>
      </w:r>
      <w:r w:rsidR="004674E8">
        <w:t xml:space="preserve">by </w:t>
      </w:r>
      <w:r w:rsidR="004674E8" w:rsidRPr="00845F7E">
        <w:t>main</w:t>
      </w:r>
      <w:r w:rsidR="00845F7E">
        <w:t xml:space="preserve"> </w:t>
      </w:r>
      <w:r w:rsidR="00B540EB" w:rsidRPr="00845F7E">
        <w:t>type</w:t>
      </w:r>
      <w:r w:rsidR="00B540EB" w:rsidRPr="007055D9">
        <w:t xml:space="preserve"> of the </w:t>
      </w:r>
      <w:r w:rsidR="0003113C">
        <w:t xml:space="preserve">weld and described more precisely by its </w:t>
      </w:r>
      <w:r w:rsidR="0003113C" w:rsidRPr="00DD3549">
        <w:t>subtype</w:t>
      </w:r>
      <w:r w:rsidR="0003113C">
        <w:t>.</w:t>
      </w:r>
      <w:r w:rsidR="00A80623">
        <w:t xml:space="preserve"> This means there is a general category that includes several subcases. Detailed information </w:t>
      </w:r>
      <w:r w:rsidR="006831C6">
        <w:t xml:space="preserve">can be </w:t>
      </w:r>
      <w:r w:rsidR="00A80623">
        <w:t>see</w:t>
      </w:r>
      <w:r w:rsidR="006831C6">
        <w:t>n</w:t>
      </w:r>
      <w:r w:rsidR="00A80623">
        <w:t xml:space="preserve"> under </w:t>
      </w:r>
      <w:r w:rsidR="006831C6">
        <w:t xml:space="preserve">definition of </w:t>
      </w:r>
      <w:r w:rsidR="00A80623">
        <w:t xml:space="preserve">element </w:t>
      </w:r>
      <w:r w:rsidR="00A80623" w:rsidRPr="00DD3549">
        <w:t>main</w:t>
      </w:r>
      <w:r w:rsidR="00DD3549">
        <w:t xml:space="preserve"> </w:t>
      </w:r>
      <w:r w:rsidR="00A80623" w:rsidRPr="00DD3549">
        <w:t>type</w:t>
      </w:r>
      <w:r w:rsidR="006831C6" w:rsidRPr="00DD3549">
        <w:t xml:space="preserve"> </w:t>
      </w:r>
      <w:r w:rsidR="006831C6">
        <w:t xml:space="preserve">and </w:t>
      </w:r>
      <w:r w:rsidR="006831C6" w:rsidRPr="00DD3549">
        <w:t>subtype</w:t>
      </w:r>
      <w:r w:rsidR="006831C6">
        <w:t>.</w:t>
      </w:r>
    </w:p>
    <w:p w14:paraId="7DBC7C7E" w14:textId="77777777" w:rsidR="003C7BC1" w:rsidRPr="003C7BC1" w:rsidRDefault="00CC0D4F" w:rsidP="00DD3549">
      <w:pPr>
        <w:pStyle w:val="berschrift5"/>
        <w:rPr>
          <w:rStyle w:val="Kommentarzeichen"/>
          <w:b w:val="0"/>
          <w:bCs w:val="0"/>
          <w:i w:val="0"/>
          <w:iCs w:val="0"/>
          <w:sz w:val="18"/>
          <w:lang w:eastAsia="x-none"/>
        </w:rPr>
      </w:pPr>
      <w:r>
        <w:t>Definition of main</w:t>
      </w:r>
      <w:r w:rsidR="00DD3549">
        <w:t xml:space="preserve"> </w:t>
      </w:r>
      <w:r w:rsidRPr="003C7BC1">
        <w:t>type</w:t>
      </w:r>
    </w:p>
    <w:p w14:paraId="4300E296" w14:textId="77777777" w:rsidR="004674E8" w:rsidRDefault="004674E8" w:rsidP="004674E8">
      <w:pPr>
        <w:jc w:val="both"/>
      </w:pPr>
      <w:r w:rsidRPr="007055D9">
        <w:t xml:space="preserve">The </w:t>
      </w:r>
      <w:r>
        <w:t>element</w:t>
      </w:r>
      <w:r w:rsidRPr="007055D9">
        <w:t xml:space="preserve"> </w:t>
      </w:r>
      <w:r w:rsidR="003C7BC1" w:rsidRPr="00DD3549">
        <w:t>main</w:t>
      </w:r>
      <w:r w:rsidR="00DD3549" w:rsidRPr="00DD3549">
        <w:t xml:space="preserve"> </w:t>
      </w:r>
      <w:r w:rsidRPr="00DD3549">
        <w:t>type</w:t>
      </w:r>
      <w:r w:rsidRPr="007055D9">
        <w:t xml:space="preserve"> </w:t>
      </w:r>
      <w:r w:rsidR="00CE1D98">
        <w:t xml:space="preserve">for seam welding </w:t>
      </w:r>
      <w:r w:rsidRPr="007055D9">
        <w:t xml:space="preserve">always has the value </w:t>
      </w:r>
      <w:r w:rsidRPr="007055D9">
        <w:rPr>
          <w:rStyle w:val="XMLElement"/>
        </w:rPr>
        <w:t>seamweld</w:t>
      </w:r>
      <w:r w:rsidRPr="007055D9">
        <w:t>.</w:t>
      </w:r>
      <w:r>
        <w:t xml:space="preserve"> This is located directly below the </w:t>
      </w:r>
      <w:r w:rsidR="003E46C4" w:rsidRPr="003E46C4">
        <w:rPr>
          <w:rStyle w:val="elementdeftypeChar"/>
        </w:rPr>
        <w:t>&lt;</w:t>
      </w:r>
      <w:r w:rsidRPr="004674E8">
        <w:rPr>
          <w:rFonts w:ascii="Courier New" w:hAnsi="Courier New" w:cs="Courier New"/>
          <w:b/>
          <w:i/>
          <w:sz w:val="18"/>
          <w:szCs w:val="18"/>
        </w:rPr>
        <w:t>connection_1d</w:t>
      </w:r>
      <w:r w:rsidR="003E46C4">
        <w:rPr>
          <w:rFonts w:ascii="Courier New" w:hAnsi="Courier New" w:cs="Courier New"/>
          <w:b/>
          <w:i/>
          <w:sz w:val="18"/>
          <w:szCs w:val="18"/>
        </w:rPr>
        <w:t>/&gt;</w:t>
      </w:r>
      <w:r>
        <w:t xml:space="preserve"> element.</w:t>
      </w:r>
      <w:r w:rsidR="008E36CC">
        <w:t xml:space="preserve"> It is used to define the connection as general as it can be.</w:t>
      </w:r>
    </w:p>
    <w:p w14:paraId="1401753A" w14:textId="77777777" w:rsidR="00843EED" w:rsidRPr="007055D9" w:rsidRDefault="004674E8" w:rsidP="004674E8">
      <w:pPr>
        <w:jc w:val="both"/>
      </w:pPr>
      <w:r>
        <w:t>The XML definition</w:t>
      </w:r>
      <w:r w:rsidR="00843EED" w:rsidRPr="007055D9">
        <w:t xml:space="preserve"> of seam weld</w:t>
      </w:r>
      <w:r w:rsidR="00984078">
        <w:t xml:space="preserve"> </w:t>
      </w:r>
      <w:r w:rsidR="00AC1DA9">
        <w:t>main type contains</w:t>
      </w:r>
      <w:r w:rsidR="00843EED" w:rsidRPr="007055D9">
        <w:t xml:space="preserve"> the following</w:t>
      </w:r>
      <w:r w:rsidR="00ED4CF8">
        <w:t xml:space="preserve"> </w:t>
      </w:r>
      <w:r w:rsidR="00984078">
        <w:t xml:space="preserve">nested </w:t>
      </w:r>
      <w:r w:rsidR="00ED4CF8">
        <w:t>elements</w:t>
      </w:r>
      <w:r w:rsidR="00843EED" w:rsidRPr="007055D9">
        <w: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843EED" w:rsidRPr="007055D9" w14:paraId="073B912B" w14:textId="77777777" w:rsidTr="004C0DD3">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6FAF8A8" w14:textId="77777777" w:rsidR="00843EED" w:rsidRPr="007055D9" w:rsidRDefault="00843EED" w:rsidP="004C0DD3">
            <w:pPr>
              <w:keepNext/>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521FC8E" w14:textId="77777777" w:rsidR="00843EED" w:rsidRPr="007055D9" w:rsidRDefault="00843EED" w:rsidP="004C0DD3">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3E29DE9" w14:textId="1A969BD1" w:rsidR="00843EED" w:rsidRPr="007055D9" w:rsidRDefault="000E60DF" w:rsidP="004C0DD3">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7D0FB0A" w14:textId="77777777" w:rsidR="00843EED" w:rsidRPr="007055D9" w:rsidRDefault="00843EED" w:rsidP="004C0DD3">
            <w:pPr>
              <w:keepNext/>
              <w:rPr>
                <w:b/>
                <w:i/>
              </w:rPr>
            </w:pPr>
            <w:r w:rsidRPr="007055D9">
              <w:rPr>
                <w:b/>
                <w:i/>
              </w:rPr>
              <w:t>Constraint</w:t>
            </w:r>
          </w:p>
        </w:tc>
      </w:tr>
      <w:tr w:rsidR="006F4AA5" w:rsidRPr="007055D9" w14:paraId="11467A2D" w14:textId="77777777" w:rsidTr="004C0DD3">
        <w:trPr>
          <w:cantSplit/>
          <w:jc w:val="center"/>
        </w:trPr>
        <w:tc>
          <w:tcPr>
            <w:tcW w:w="2221" w:type="dxa"/>
            <w:shd w:val="clear" w:color="auto" w:fill="auto"/>
          </w:tcPr>
          <w:p w14:paraId="133CCCA1" w14:textId="77777777" w:rsidR="006F4AA5" w:rsidRPr="00467DAC" w:rsidRDefault="006F4AA5" w:rsidP="004C0DD3">
            <w:r w:rsidRPr="00467DAC">
              <w:t>butt_joint</w:t>
            </w:r>
          </w:p>
        </w:tc>
        <w:tc>
          <w:tcPr>
            <w:tcW w:w="1842" w:type="dxa"/>
            <w:shd w:val="clear" w:color="auto" w:fill="auto"/>
          </w:tcPr>
          <w:p w14:paraId="1E830432"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2344C57D" w14:textId="77777777" w:rsidR="006F4AA5" w:rsidRPr="006F4AA5" w:rsidRDefault="006F4AA5" w:rsidP="004C0DD3">
            <w:pPr>
              <w:rPr>
                <w:sz w:val="20"/>
                <w:szCs w:val="20"/>
              </w:rPr>
            </w:pPr>
            <w:r w:rsidRPr="006F4AA5">
              <w:rPr>
                <w:sz w:val="20"/>
                <w:szCs w:val="20"/>
              </w:rPr>
              <w:t>Optional</w:t>
            </w:r>
          </w:p>
        </w:tc>
        <w:tc>
          <w:tcPr>
            <w:tcW w:w="2708" w:type="dxa"/>
            <w:shd w:val="clear" w:color="auto" w:fill="auto"/>
          </w:tcPr>
          <w:p w14:paraId="2058FF4A" w14:textId="77777777" w:rsidR="006F4AA5" w:rsidRPr="006F4AA5" w:rsidRDefault="006F4AA5" w:rsidP="004C0DD3">
            <w:pPr>
              <w:rPr>
                <w:sz w:val="20"/>
                <w:szCs w:val="20"/>
              </w:rPr>
            </w:pPr>
            <w:r w:rsidRPr="006F4AA5">
              <w:rPr>
                <w:sz w:val="20"/>
                <w:szCs w:val="20"/>
              </w:rPr>
              <w:t>-</w:t>
            </w:r>
          </w:p>
        </w:tc>
      </w:tr>
      <w:tr w:rsidR="006F4AA5" w:rsidRPr="007055D9" w14:paraId="20B8540D" w14:textId="77777777" w:rsidTr="004C0DD3">
        <w:trPr>
          <w:cantSplit/>
          <w:jc w:val="center"/>
        </w:trPr>
        <w:tc>
          <w:tcPr>
            <w:tcW w:w="2221" w:type="dxa"/>
            <w:shd w:val="clear" w:color="auto" w:fill="auto"/>
          </w:tcPr>
          <w:p w14:paraId="57C9BDFA" w14:textId="77777777" w:rsidR="006F4AA5" w:rsidRPr="00467DAC" w:rsidRDefault="006F4AA5" w:rsidP="004C0DD3">
            <w:r w:rsidRPr="00467DAC">
              <w:t>corner_weld</w:t>
            </w:r>
          </w:p>
        </w:tc>
        <w:tc>
          <w:tcPr>
            <w:tcW w:w="1842" w:type="dxa"/>
            <w:shd w:val="clear" w:color="auto" w:fill="auto"/>
          </w:tcPr>
          <w:p w14:paraId="718A1169"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58CAD112" w14:textId="77777777" w:rsidR="006F4AA5" w:rsidRDefault="006F4AA5" w:rsidP="004C0DD3">
            <w:r w:rsidRPr="00394C8A">
              <w:rPr>
                <w:sz w:val="20"/>
                <w:szCs w:val="20"/>
              </w:rPr>
              <w:t>Optional</w:t>
            </w:r>
          </w:p>
        </w:tc>
        <w:tc>
          <w:tcPr>
            <w:tcW w:w="2708" w:type="dxa"/>
            <w:shd w:val="clear" w:color="auto" w:fill="auto"/>
          </w:tcPr>
          <w:p w14:paraId="77C376FA" w14:textId="77777777" w:rsidR="006F4AA5" w:rsidRDefault="006F4AA5" w:rsidP="004C0DD3">
            <w:r w:rsidRPr="00A66F40">
              <w:rPr>
                <w:sz w:val="20"/>
                <w:szCs w:val="20"/>
              </w:rPr>
              <w:t>-</w:t>
            </w:r>
          </w:p>
        </w:tc>
      </w:tr>
      <w:tr w:rsidR="006F4AA5" w:rsidRPr="007055D9" w14:paraId="36975C84" w14:textId="77777777" w:rsidTr="004C0DD3">
        <w:trPr>
          <w:cantSplit/>
          <w:jc w:val="center"/>
        </w:trPr>
        <w:tc>
          <w:tcPr>
            <w:tcW w:w="2221" w:type="dxa"/>
            <w:shd w:val="clear" w:color="auto" w:fill="auto"/>
          </w:tcPr>
          <w:p w14:paraId="5A7D3AAE" w14:textId="77777777" w:rsidR="006F4AA5" w:rsidRPr="00467DAC" w:rsidRDefault="006F4AA5" w:rsidP="004C0DD3">
            <w:r w:rsidRPr="00467DAC">
              <w:t>edge_weld</w:t>
            </w:r>
          </w:p>
        </w:tc>
        <w:tc>
          <w:tcPr>
            <w:tcW w:w="1842" w:type="dxa"/>
            <w:shd w:val="clear" w:color="auto" w:fill="auto"/>
          </w:tcPr>
          <w:p w14:paraId="11411BC0"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09D255DE" w14:textId="77777777" w:rsidR="006F4AA5" w:rsidRDefault="006F4AA5" w:rsidP="004C0DD3">
            <w:r w:rsidRPr="00394C8A">
              <w:rPr>
                <w:sz w:val="20"/>
                <w:szCs w:val="20"/>
              </w:rPr>
              <w:t>Optional</w:t>
            </w:r>
          </w:p>
        </w:tc>
        <w:tc>
          <w:tcPr>
            <w:tcW w:w="2708" w:type="dxa"/>
            <w:shd w:val="clear" w:color="auto" w:fill="auto"/>
          </w:tcPr>
          <w:p w14:paraId="6534D334" w14:textId="77777777" w:rsidR="006F4AA5" w:rsidRDefault="006F4AA5" w:rsidP="004C0DD3">
            <w:r w:rsidRPr="00A66F40">
              <w:rPr>
                <w:sz w:val="20"/>
                <w:szCs w:val="20"/>
              </w:rPr>
              <w:t>-</w:t>
            </w:r>
          </w:p>
        </w:tc>
      </w:tr>
      <w:tr w:rsidR="006F4AA5" w:rsidRPr="007055D9" w14:paraId="509EF02B" w14:textId="77777777" w:rsidTr="004C0DD3">
        <w:trPr>
          <w:cantSplit/>
          <w:jc w:val="center"/>
        </w:trPr>
        <w:tc>
          <w:tcPr>
            <w:tcW w:w="2221" w:type="dxa"/>
            <w:shd w:val="clear" w:color="auto" w:fill="auto"/>
          </w:tcPr>
          <w:p w14:paraId="67C4F9A2" w14:textId="77777777" w:rsidR="006F4AA5" w:rsidRPr="00467DAC" w:rsidRDefault="006F4AA5" w:rsidP="004C0DD3">
            <w:r w:rsidRPr="00467DAC">
              <w:t>i_weld</w:t>
            </w:r>
          </w:p>
        </w:tc>
        <w:tc>
          <w:tcPr>
            <w:tcW w:w="1842" w:type="dxa"/>
            <w:shd w:val="clear" w:color="auto" w:fill="auto"/>
          </w:tcPr>
          <w:p w14:paraId="0AA9B936"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2C32FBAC" w14:textId="77777777" w:rsidR="006F4AA5" w:rsidRDefault="006F4AA5" w:rsidP="004C0DD3">
            <w:r w:rsidRPr="00394C8A">
              <w:rPr>
                <w:sz w:val="20"/>
                <w:szCs w:val="20"/>
              </w:rPr>
              <w:t>Optional</w:t>
            </w:r>
          </w:p>
        </w:tc>
        <w:tc>
          <w:tcPr>
            <w:tcW w:w="2708" w:type="dxa"/>
            <w:shd w:val="clear" w:color="auto" w:fill="auto"/>
          </w:tcPr>
          <w:p w14:paraId="3AEDD205" w14:textId="77777777" w:rsidR="006F4AA5" w:rsidRDefault="006F4AA5" w:rsidP="004C0DD3">
            <w:r w:rsidRPr="00A66F40">
              <w:rPr>
                <w:sz w:val="20"/>
                <w:szCs w:val="20"/>
              </w:rPr>
              <w:t>-</w:t>
            </w:r>
          </w:p>
        </w:tc>
      </w:tr>
      <w:tr w:rsidR="006F4AA5" w:rsidRPr="007055D9" w14:paraId="4E89D3EA" w14:textId="77777777" w:rsidTr="004C0DD3">
        <w:trPr>
          <w:cantSplit/>
          <w:jc w:val="center"/>
        </w:trPr>
        <w:tc>
          <w:tcPr>
            <w:tcW w:w="2221" w:type="dxa"/>
            <w:shd w:val="clear" w:color="auto" w:fill="auto"/>
          </w:tcPr>
          <w:p w14:paraId="7C70801A" w14:textId="77777777" w:rsidR="006F4AA5" w:rsidRPr="00467DAC" w:rsidRDefault="006F4AA5" w:rsidP="004C0DD3">
            <w:r w:rsidRPr="00467DAC">
              <w:t>overlap_weld</w:t>
            </w:r>
          </w:p>
        </w:tc>
        <w:tc>
          <w:tcPr>
            <w:tcW w:w="1842" w:type="dxa"/>
            <w:shd w:val="clear" w:color="auto" w:fill="auto"/>
          </w:tcPr>
          <w:p w14:paraId="02EF6786"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35633FBF" w14:textId="77777777" w:rsidR="006F4AA5" w:rsidRDefault="006F4AA5" w:rsidP="004C0DD3">
            <w:r w:rsidRPr="00394C8A">
              <w:rPr>
                <w:sz w:val="20"/>
                <w:szCs w:val="20"/>
              </w:rPr>
              <w:t>Optional</w:t>
            </w:r>
          </w:p>
        </w:tc>
        <w:tc>
          <w:tcPr>
            <w:tcW w:w="2708" w:type="dxa"/>
            <w:shd w:val="clear" w:color="auto" w:fill="auto"/>
          </w:tcPr>
          <w:p w14:paraId="3B91417B" w14:textId="77777777" w:rsidR="006F4AA5" w:rsidRDefault="006F4AA5" w:rsidP="004C0DD3">
            <w:r w:rsidRPr="00A66F40">
              <w:rPr>
                <w:sz w:val="20"/>
                <w:szCs w:val="20"/>
              </w:rPr>
              <w:t>-</w:t>
            </w:r>
          </w:p>
        </w:tc>
      </w:tr>
      <w:tr w:rsidR="006F4AA5" w:rsidRPr="007055D9" w14:paraId="68CB4EEA" w14:textId="77777777" w:rsidTr="004C0DD3">
        <w:trPr>
          <w:cantSplit/>
          <w:jc w:val="center"/>
        </w:trPr>
        <w:tc>
          <w:tcPr>
            <w:tcW w:w="2221" w:type="dxa"/>
            <w:shd w:val="clear" w:color="auto" w:fill="auto"/>
          </w:tcPr>
          <w:p w14:paraId="189395BF" w14:textId="77777777" w:rsidR="006F4AA5" w:rsidRPr="00467DAC" w:rsidRDefault="006F4AA5" w:rsidP="004C0DD3">
            <w:r w:rsidRPr="00467DAC">
              <w:t>y_joint</w:t>
            </w:r>
          </w:p>
        </w:tc>
        <w:tc>
          <w:tcPr>
            <w:tcW w:w="1842" w:type="dxa"/>
            <w:shd w:val="clear" w:color="auto" w:fill="auto"/>
          </w:tcPr>
          <w:p w14:paraId="70E47CC7"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0893C792" w14:textId="77777777" w:rsidR="006F4AA5" w:rsidRDefault="006F4AA5" w:rsidP="004C0DD3">
            <w:r w:rsidRPr="00394C8A">
              <w:rPr>
                <w:sz w:val="20"/>
                <w:szCs w:val="20"/>
              </w:rPr>
              <w:t>Optional</w:t>
            </w:r>
          </w:p>
        </w:tc>
        <w:tc>
          <w:tcPr>
            <w:tcW w:w="2708" w:type="dxa"/>
            <w:shd w:val="clear" w:color="auto" w:fill="auto"/>
          </w:tcPr>
          <w:p w14:paraId="285BE775" w14:textId="77777777" w:rsidR="006F4AA5" w:rsidRDefault="006F4AA5" w:rsidP="004C0DD3">
            <w:r w:rsidRPr="00A66F40">
              <w:rPr>
                <w:sz w:val="20"/>
                <w:szCs w:val="20"/>
              </w:rPr>
              <w:t>-</w:t>
            </w:r>
          </w:p>
        </w:tc>
      </w:tr>
      <w:tr w:rsidR="006F4AA5" w:rsidRPr="007055D9" w14:paraId="0892AC83" w14:textId="77777777" w:rsidTr="004C0DD3">
        <w:trPr>
          <w:cantSplit/>
          <w:jc w:val="center"/>
        </w:trPr>
        <w:tc>
          <w:tcPr>
            <w:tcW w:w="2221" w:type="dxa"/>
            <w:shd w:val="clear" w:color="auto" w:fill="auto"/>
          </w:tcPr>
          <w:p w14:paraId="5A9F57EC" w14:textId="77777777" w:rsidR="006F4AA5" w:rsidRPr="00467DAC" w:rsidRDefault="006F4AA5" w:rsidP="004C0DD3">
            <w:r w:rsidRPr="00467DAC">
              <w:t>k_joint</w:t>
            </w:r>
          </w:p>
        </w:tc>
        <w:tc>
          <w:tcPr>
            <w:tcW w:w="1842" w:type="dxa"/>
            <w:shd w:val="clear" w:color="auto" w:fill="auto"/>
          </w:tcPr>
          <w:p w14:paraId="2DFCEEAC"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5B5D1293" w14:textId="77777777" w:rsidR="006F4AA5" w:rsidRDefault="006F4AA5" w:rsidP="004C0DD3">
            <w:r w:rsidRPr="00394C8A">
              <w:rPr>
                <w:sz w:val="20"/>
                <w:szCs w:val="20"/>
              </w:rPr>
              <w:t>Optional</w:t>
            </w:r>
          </w:p>
        </w:tc>
        <w:tc>
          <w:tcPr>
            <w:tcW w:w="2708" w:type="dxa"/>
            <w:shd w:val="clear" w:color="auto" w:fill="auto"/>
          </w:tcPr>
          <w:p w14:paraId="1C9E864B" w14:textId="77777777" w:rsidR="006F4AA5" w:rsidRDefault="006F4AA5" w:rsidP="004C0DD3">
            <w:r w:rsidRPr="00A66F40">
              <w:rPr>
                <w:sz w:val="20"/>
                <w:szCs w:val="20"/>
              </w:rPr>
              <w:t>-</w:t>
            </w:r>
          </w:p>
        </w:tc>
      </w:tr>
      <w:tr w:rsidR="006F4AA5" w:rsidRPr="007055D9" w14:paraId="4C2D42F3" w14:textId="77777777" w:rsidTr="004C0DD3">
        <w:trPr>
          <w:cantSplit/>
          <w:jc w:val="center"/>
        </w:trPr>
        <w:tc>
          <w:tcPr>
            <w:tcW w:w="2221" w:type="dxa"/>
            <w:shd w:val="clear" w:color="auto" w:fill="auto"/>
          </w:tcPr>
          <w:p w14:paraId="7DF0D914" w14:textId="77777777" w:rsidR="006F4AA5" w:rsidRDefault="006F4AA5" w:rsidP="004C0DD3">
            <w:r w:rsidRPr="00467DAC">
              <w:t>cruciform_joint</w:t>
            </w:r>
          </w:p>
        </w:tc>
        <w:tc>
          <w:tcPr>
            <w:tcW w:w="1842" w:type="dxa"/>
            <w:shd w:val="clear" w:color="auto" w:fill="auto"/>
          </w:tcPr>
          <w:p w14:paraId="1BC4DD03"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6A5F8298" w14:textId="77777777" w:rsidR="006F4AA5" w:rsidRDefault="006F4AA5" w:rsidP="004C0DD3">
            <w:r w:rsidRPr="00394C8A">
              <w:rPr>
                <w:sz w:val="20"/>
                <w:szCs w:val="20"/>
              </w:rPr>
              <w:t>Optional</w:t>
            </w:r>
          </w:p>
        </w:tc>
        <w:tc>
          <w:tcPr>
            <w:tcW w:w="2708" w:type="dxa"/>
            <w:shd w:val="clear" w:color="auto" w:fill="auto"/>
          </w:tcPr>
          <w:p w14:paraId="6D21FE7F" w14:textId="77777777" w:rsidR="006F4AA5" w:rsidRDefault="006F4AA5" w:rsidP="004C0DD3">
            <w:pPr>
              <w:keepNext/>
            </w:pPr>
            <w:r w:rsidRPr="00A66F40">
              <w:rPr>
                <w:sz w:val="20"/>
                <w:szCs w:val="20"/>
              </w:rPr>
              <w:t>-</w:t>
            </w:r>
          </w:p>
        </w:tc>
      </w:tr>
      <w:tr w:rsidR="0035512A" w:rsidRPr="007055D9" w14:paraId="54C38C37" w14:textId="77777777" w:rsidTr="004C0DD3">
        <w:trPr>
          <w:cantSplit/>
          <w:jc w:val="center"/>
        </w:trPr>
        <w:tc>
          <w:tcPr>
            <w:tcW w:w="2221" w:type="dxa"/>
            <w:shd w:val="clear" w:color="auto" w:fill="auto"/>
          </w:tcPr>
          <w:p w14:paraId="7191CA22" w14:textId="7791D129" w:rsidR="0035512A" w:rsidRPr="00467DAC" w:rsidRDefault="0035512A" w:rsidP="004C0DD3">
            <w:r>
              <w:t>flared_joint</w:t>
            </w:r>
          </w:p>
        </w:tc>
        <w:tc>
          <w:tcPr>
            <w:tcW w:w="1842" w:type="dxa"/>
            <w:shd w:val="clear" w:color="auto" w:fill="auto"/>
          </w:tcPr>
          <w:p w14:paraId="0104711E" w14:textId="30120E20" w:rsidR="0035512A" w:rsidRPr="006F4AA5" w:rsidRDefault="0035512A" w:rsidP="004C0DD3">
            <w:pPr>
              <w:rPr>
                <w:sz w:val="20"/>
                <w:szCs w:val="20"/>
              </w:rPr>
            </w:pPr>
            <w:r>
              <w:rPr>
                <w:sz w:val="20"/>
                <w:szCs w:val="20"/>
              </w:rPr>
              <w:t>1</w:t>
            </w:r>
          </w:p>
        </w:tc>
        <w:tc>
          <w:tcPr>
            <w:tcW w:w="1701" w:type="dxa"/>
            <w:shd w:val="clear" w:color="auto" w:fill="auto"/>
          </w:tcPr>
          <w:p w14:paraId="22743BA1" w14:textId="4211DC22" w:rsidR="0035512A" w:rsidRPr="00394C8A" w:rsidRDefault="0035512A" w:rsidP="004C0DD3">
            <w:pPr>
              <w:rPr>
                <w:sz w:val="20"/>
                <w:szCs w:val="20"/>
              </w:rPr>
            </w:pPr>
            <w:r w:rsidRPr="00394C8A">
              <w:rPr>
                <w:sz w:val="20"/>
                <w:szCs w:val="20"/>
              </w:rPr>
              <w:t>Optional</w:t>
            </w:r>
          </w:p>
        </w:tc>
        <w:tc>
          <w:tcPr>
            <w:tcW w:w="2708" w:type="dxa"/>
            <w:shd w:val="clear" w:color="auto" w:fill="auto"/>
          </w:tcPr>
          <w:p w14:paraId="60205E03" w14:textId="4236E90E" w:rsidR="0035512A" w:rsidRPr="00A66F40" w:rsidRDefault="0035512A" w:rsidP="004C0DD3">
            <w:pPr>
              <w:keepNext/>
              <w:rPr>
                <w:sz w:val="20"/>
                <w:szCs w:val="20"/>
              </w:rPr>
            </w:pPr>
            <w:r w:rsidRPr="00A66F40">
              <w:rPr>
                <w:sz w:val="20"/>
                <w:szCs w:val="20"/>
              </w:rPr>
              <w:t>-</w:t>
            </w:r>
          </w:p>
        </w:tc>
      </w:tr>
    </w:tbl>
    <w:p w14:paraId="7F6E4502" w14:textId="3DAC9BE8" w:rsidR="004C0DD3" w:rsidRDefault="004C0DD3" w:rsidP="003E46C4">
      <w:pPr>
        <w:pStyle w:val="Beschriftung"/>
        <w:spacing w:before="120"/>
      </w:pPr>
      <w:bookmarkStart w:id="1337" w:name="_Toc3566486"/>
      <w:bookmarkStart w:id="1338" w:name="_Toc34747487"/>
      <w:bookmarkStart w:id="1339" w:name="_Toc338939134"/>
      <w:bookmarkStart w:id="1340" w:name="_Toc288196488"/>
      <w:bookmarkStart w:id="1341" w:name="_Toc288200790"/>
      <w:bookmarkStart w:id="1342" w:name="_Toc338939130"/>
      <w:bookmarkStart w:id="1343" w:name="_Toc39880813"/>
      <w:r>
        <w:t xml:space="preserve">Table </w:t>
      </w:r>
      <w:r w:rsidR="00ED469A">
        <w:fldChar w:fldCharType="begin"/>
      </w:r>
      <w:r w:rsidR="00ED469A">
        <w:instrText xml:space="preserve"> SEQ Table \* ARABIC </w:instrText>
      </w:r>
      <w:r w:rsidR="00ED469A">
        <w:fldChar w:fldCharType="separate"/>
      </w:r>
      <w:r w:rsidR="00A2710C">
        <w:rPr>
          <w:noProof/>
        </w:rPr>
        <w:t>82</w:t>
      </w:r>
      <w:r w:rsidR="00ED469A">
        <w:fldChar w:fldCharType="end"/>
      </w:r>
      <w:r>
        <w:t xml:space="preserve">: Nested elements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seamweld</w:t>
      </w:r>
      <w:r w:rsidRPr="00271D68">
        <w:rPr>
          <w:rFonts w:ascii="Courier New" w:hAnsi="Courier New" w:cs="Courier New"/>
          <w:bCs w:val="0"/>
          <w:i/>
          <w:kern w:val="22"/>
          <w:sz w:val="18"/>
          <w:szCs w:val="18"/>
        </w:rPr>
        <w:t>/&gt;</w:t>
      </w:r>
      <w:bookmarkEnd w:id="1337"/>
      <w:bookmarkEnd w:id="1338"/>
      <w:bookmarkEnd w:id="1343"/>
    </w:p>
    <w:p w14:paraId="445A4AAC" w14:textId="77777777" w:rsidR="00B548BF" w:rsidRPr="007055D9" w:rsidRDefault="00B548BF" w:rsidP="00C06843">
      <w:pPr>
        <w:pStyle w:val="Example"/>
      </w:pPr>
      <w:r w:rsidRPr="007055D9">
        <w:t>Example</w:t>
      </w:r>
      <w:r>
        <w:t xml:space="preserve"> A</w:t>
      </w:r>
      <w:r w:rsidR="009C4769">
        <w:t xml:space="preserve"> (</w:t>
      </w:r>
      <w:r w:rsidR="009C4769">
        <w:rPr>
          <w:b w:val="0"/>
        </w:rPr>
        <w:t>main</w:t>
      </w:r>
      <w:r w:rsidR="00DD3549">
        <w:rPr>
          <w:b w:val="0"/>
        </w:rPr>
        <w:t xml:space="preserve"> </w:t>
      </w:r>
      <w:r w:rsidR="009C4769">
        <w:rPr>
          <w:b w:val="0"/>
        </w:rPr>
        <w:t xml:space="preserve">type as </w:t>
      </w:r>
      <w:r w:rsidR="009C4769" w:rsidRPr="009C4769">
        <w:rPr>
          <w:rFonts w:ascii="Courier New" w:hAnsi="Courier New" w:cs="Courier New"/>
          <w:i/>
          <w:sz w:val="18"/>
        </w:rPr>
        <w:t>seamweld</w:t>
      </w:r>
      <w:r w:rsidR="009C4769">
        <w:t>)</w:t>
      </w:r>
      <w:r w:rsidRPr="007055D9">
        <w:t>:</w:t>
      </w:r>
      <w:r>
        <w:t xml:space="preserve"> </w:t>
      </w:r>
    </w:p>
    <w:p w14:paraId="56EF8685" w14:textId="77777777" w:rsidR="00B548BF" w:rsidRPr="007055D9" w:rsidRDefault="00B548BF" w:rsidP="00B548BF">
      <w:pPr>
        <w:pStyle w:val="XMLCode"/>
        <w:keepNext/>
      </w:pPr>
    </w:p>
    <w:p w14:paraId="3E087495" w14:textId="77777777" w:rsidR="00B548BF" w:rsidRPr="006C190C" w:rsidRDefault="00B548BF" w:rsidP="00C06843">
      <w:pPr>
        <w:pStyle w:val="XMLCode"/>
        <w:rPr>
          <w:rFonts w:cs="Courier New"/>
        </w:rPr>
      </w:pPr>
      <w:r w:rsidRPr="006C190C">
        <w:rPr>
          <w:rFonts w:cs="Courier New"/>
        </w:rPr>
        <w:t>&lt;connection_1d&gt;</w:t>
      </w:r>
    </w:p>
    <w:p w14:paraId="656D50EB" w14:textId="77777777" w:rsidR="00B548BF" w:rsidRPr="00B62EF2" w:rsidRDefault="00B548BF" w:rsidP="00B548BF">
      <w:pPr>
        <w:pStyle w:val="XMLCode"/>
        <w:keepNext/>
        <w:rPr>
          <w:rFonts w:cs="Courier New"/>
          <w:b/>
          <w:color w:val="0070C0"/>
        </w:rPr>
      </w:pPr>
      <w:r w:rsidRPr="006C190C">
        <w:rPr>
          <w:rFonts w:cs="Courier New"/>
        </w:rPr>
        <w:t xml:space="preserve">    </w:t>
      </w:r>
      <w:r w:rsidRPr="00B62EF2">
        <w:rPr>
          <w:rFonts w:cs="Courier New"/>
          <w:b/>
          <w:color w:val="0070C0"/>
        </w:rPr>
        <w:t>&lt;seamweld&gt;</w:t>
      </w:r>
    </w:p>
    <w:p w14:paraId="2DC62A94" w14:textId="77777777" w:rsidR="00B548BF" w:rsidRPr="00B62EF2" w:rsidRDefault="00B548BF" w:rsidP="00B548BF">
      <w:pPr>
        <w:pStyle w:val="XMLCode"/>
        <w:keepNext/>
        <w:rPr>
          <w:rFonts w:cs="Courier New"/>
          <w:b/>
          <w:color w:val="0070C0"/>
        </w:rPr>
      </w:pPr>
      <w:r w:rsidRPr="00B62EF2">
        <w:rPr>
          <w:rFonts w:cs="Courier New"/>
          <w:b/>
          <w:color w:val="0070C0"/>
        </w:rPr>
        <w:t xml:space="preserve">        ...</w:t>
      </w:r>
    </w:p>
    <w:p w14:paraId="265C3620" w14:textId="77777777" w:rsidR="00B548BF" w:rsidRPr="00B62EF2" w:rsidRDefault="00B548BF" w:rsidP="00B548BF">
      <w:pPr>
        <w:pStyle w:val="XMLCode"/>
        <w:keepNext/>
        <w:rPr>
          <w:rFonts w:cs="Courier New"/>
          <w:b/>
          <w:color w:val="0070C0"/>
        </w:rPr>
      </w:pPr>
      <w:r w:rsidRPr="00B62EF2">
        <w:rPr>
          <w:rFonts w:cs="Courier New"/>
          <w:b/>
          <w:color w:val="0070C0"/>
        </w:rPr>
        <w:t xml:space="preserve">    &lt;/seamweld&gt;</w:t>
      </w:r>
    </w:p>
    <w:p w14:paraId="3A95329B" w14:textId="77777777" w:rsidR="00B548BF" w:rsidRDefault="00B548BF" w:rsidP="00B548BF">
      <w:pPr>
        <w:pStyle w:val="XMLCode"/>
        <w:keepNext/>
        <w:rPr>
          <w:rFonts w:cs="Courier New"/>
        </w:rPr>
      </w:pPr>
      <w:r w:rsidRPr="006C190C">
        <w:rPr>
          <w:rFonts w:cs="Courier New"/>
        </w:rPr>
        <w:t>&lt;/connection_1d&gt;</w:t>
      </w:r>
    </w:p>
    <w:p w14:paraId="08C33B01" w14:textId="77777777" w:rsidR="00B548BF" w:rsidRPr="006C190C" w:rsidRDefault="00B548BF" w:rsidP="00C06843">
      <w:pPr>
        <w:pStyle w:val="XMLCode"/>
        <w:rPr>
          <w:rFonts w:cs="Courier New"/>
        </w:rPr>
      </w:pPr>
    </w:p>
    <w:p w14:paraId="44BB4EE9" w14:textId="77777777" w:rsidR="00B540EB" w:rsidRPr="007055D9" w:rsidRDefault="00B540EB" w:rsidP="00B548BF">
      <w:pPr>
        <w:jc w:val="both"/>
        <w:rPr>
          <w:rFonts w:ascii="Courier New" w:hAnsi="Courier New"/>
          <w:b/>
          <w:i/>
          <w:sz w:val="18"/>
          <w:highlight w:val="yellow"/>
        </w:rPr>
      </w:pPr>
      <w:r w:rsidRPr="007055D9">
        <w:rPr>
          <w:rStyle w:val="Fett"/>
        </w:rPr>
        <w:t>Note:</w:t>
      </w:r>
      <w:r w:rsidRPr="007055D9">
        <w:t xml:space="preserve"> </w:t>
      </w:r>
      <w:r w:rsidRPr="008E36CC">
        <w:rPr>
          <w:rStyle w:val="NoteZchn"/>
          <w:i w:val="0"/>
          <w:sz w:val="22"/>
        </w:rPr>
        <w:t>The differentiator for the specific seam weld is st</w:t>
      </w:r>
      <w:r w:rsidR="0019649A" w:rsidRPr="008E36CC">
        <w:rPr>
          <w:rStyle w:val="NoteZchn"/>
          <w:i w:val="0"/>
          <w:sz w:val="22"/>
        </w:rPr>
        <w:t xml:space="preserve">ored as value in the </w:t>
      </w:r>
      <w:r w:rsidR="00577C31">
        <w:rPr>
          <w:rStyle w:val="NoteZchn"/>
          <w:i w:val="0"/>
          <w:sz w:val="22"/>
        </w:rPr>
        <w:t xml:space="preserve">subtype </w:t>
      </w:r>
      <w:r w:rsidR="0019649A" w:rsidRPr="008E36CC">
        <w:rPr>
          <w:rStyle w:val="NoteZchn"/>
          <w:i w:val="0"/>
          <w:sz w:val="22"/>
        </w:rPr>
        <w:t xml:space="preserve">element </w:t>
      </w:r>
      <w:r w:rsidRPr="008E36CC">
        <w:rPr>
          <w:rStyle w:val="NoteZchn"/>
          <w:i w:val="0"/>
          <w:sz w:val="22"/>
        </w:rPr>
        <w:t>which is des</w:t>
      </w:r>
      <w:r w:rsidR="0019649A" w:rsidRPr="008E36CC">
        <w:rPr>
          <w:rStyle w:val="NoteZchn"/>
          <w:i w:val="0"/>
          <w:sz w:val="22"/>
        </w:rPr>
        <w:t xml:space="preserve">cribed </w:t>
      </w:r>
      <w:r w:rsidRPr="008E36CC">
        <w:rPr>
          <w:rStyle w:val="NoteZchn"/>
          <w:i w:val="0"/>
          <w:sz w:val="22"/>
        </w:rPr>
        <w:t>below.</w:t>
      </w:r>
    </w:p>
    <w:p w14:paraId="60CF074D" w14:textId="77777777" w:rsidR="00843EED" w:rsidRPr="007055D9" w:rsidRDefault="00294B10" w:rsidP="00B540EB">
      <w:pPr>
        <w:pStyle w:val="berschrift5"/>
      </w:pPr>
      <w:r>
        <w:t>Definition of sub</w:t>
      </w:r>
      <w:r w:rsidR="004106D7" w:rsidRPr="004106D7">
        <w:t>type</w:t>
      </w:r>
      <w:bookmarkEnd w:id="1339"/>
    </w:p>
    <w:p w14:paraId="0157F9D5" w14:textId="77777777" w:rsidR="00843EED" w:rsidRDefault="00843EED" w:rsidP="00B62EF2">
      <w:pPr>
        <w:jc w:val="both"/>
      </w:pPr>
      <w:r w:rsidRPr="007055D9">
        <w:t xml:space="preserve">Different kinds of welds are distinguished </w:t>
      </w:r>
      <w:r w:rsidR="008E36CC">
        <w:t xml:space="preserve">through the definition of a </w:t>
      </w:r>
      <w:r w:rsidR="008E36CC" w:rsidRPr="00294B10">
        <w:t>sub</w:t>
      </w:r>
      <w:r w:rsidRPr="00294B10">
        <w:t>type</w:t>
      </w:r>
      <w:r w:rsidRPr="007055D9">
        <w:t xml:space="preserve"> of the seam weld</w:t>
      </w:r>
      <w:r w:rsidR="0003113C">
        <w:t>.</w:t>
      </w:r>
    </w:p>
    <w:p w14:paraId="2718003A" w14:textId="77777777" w:rsidR="0019649A" w:rsidRPr="006A21C5" w:rsidRDefault="0019649A" w:rsidP="0019649A">
      <w:r w:rsidRPr="006A21C5">
        <w:t xml:space="preserve">Valid values </w:t>
      </w:r>
      <w:r w:rsidR="008E36CC">
        <w:t xml:space="preserve">for the </w:t>
      </w:r>
      <w:r w:rsidR="008E36CC" w:rsidRPr="00294B10">
        <w:t>subtype</w:t>
      </w:r>
      <w:r w:rsidR="008E36CC">
        <w:t xml:space="preserve"> element </w:t>
      </w:r>
      <w:r w:rsidRPr="006A21C5">
        <w:t xml:space="preserve">are: </w:t>
      </w:r>
    </w:p>
    <w:p w14:paraId="5ECD6C1D" w14:textId="77777777" w:rsidR="0019649A" w:rsidRPr="006A21C5" w:rsidRDefault="005F13BC" w:rsidP="0019649A">
      <w:pPr>
        <w:pStyle w:val="Aufzhlungszeichen"/>
        <w:rPr>
          <w:rStyle w:val="XMLElement"/>
        </w:rPr>
      </w:pPr>
      <w:r>
        <w:rPr>
          <w:rStyle w:val="XMLElement"/>
        </w:rPr>
        <w:t>b</w:t>
      </w:r>
      <w:r w:rsidR="0019649A" w:rsidRPr="006A21C5">
        <w:rPr>
          <w:rStyle w:val="XMLElement"/>
        </w:rPr>
        <w:t>utt</w:t>
      </w:r>
      <w:r w:rsidR="00DD77CF">
        <w:rPr>
          <w:rStyle w:val="XMLElement"/>
        </w:rPr>
        <w:t>_</w:t>
      </w:r>
      <w:r w:rsidR="0019649A" w:rsidRPr="006A21C5">
        <w:rPr>
          <w:rStyle w:val="XMLElement"/>
        </w:rPr>
        <w:t>joint</w:t>
      </w:r>
    </w:p>
    <w:p w14:paraId="09B97EF9" w14:textId="77777777" w:rsidR="0019649A" w:rsidRPr="006A21C5" w:rsidRDefault="0019649A" w:rsidP="0019649A">
      <w:pPr>
        <w:pStyle w:val="Aufzhlungszeichen"/>
        <w:rPr>
          <w:rStyle w:val="XMLElement"/>
        </w:rPr>
      </w:pPr>
      <w:r w:rsidRPr="006A21C5">
        <w:rPr>
          <w:rStyle w:val="XMLElement"/>
        </w:rPr>
        <w:t>corner</w:t>
      </w:r>
      <w:r w:rsidR="00DD77CF">
        <w:rPr>
          <w:rStyle w:val="XMLElement"/>
        </w:rPr>
        <w:t>_</w:t>
      </w:r>
      <w:r w:rsidRPr="006A21C5">
        <w:rPr>
          <w:rStyle w:val="XMLElement"/>
        </w:rPr>
        <w:t>weld</w:t>
      </w:r>
    </w:p>
    <w:p w14:paraId="2C48DDF1" w14:textId="77777777" w:rsidR="0019649A" w:rsidRPr="006A21C5" w:rsidRDefault="0019649A" w:rsidP="0019649A">
      <w:pPr>
        <w:pStyle w:val="Aufzhlungszeichen"/>
        <w:rPr>
          <w:rStyle w:val="XMLElement"/>
        </w:rPr>
      </w:pPr>
      <w:r w:rsidRPr="006A21C5">
        <w:rPr>
          <w:rStyle w:val="XMLElement"/>
        </w:rPr>
        <w:t>edge</w:t>
      </w:r>
      <w:r w:rsidR="00DD77CF">
        <w:rPr>
          <w:rStyle w:val="XMLElement"/>
        </w:rPr>
        <w:t>_</w:t>
      </w:r>
      <w:r w:rsidRPr="006A21C5">
        <w:rPr>
          <w:rStyle w:val="XMLElement"/>
        </w:rPr>
        <w:t>weld</w:t>
      </w:r>
    </w:p>
    <w:p w14:paraId="027724F8" w14:textId="77777777" w:rsidR="0019649A" w:rsidRPr="006A21C5" w:rsidRDefault="0019649A" w:rsidP="0019649A">
      <w:pPr>
        <w:pStyle w:val="Aufzhlungszeichen"/>
        <w:rPr>
          <w:rStyle w:val="XMLElement"/>
        </w:rPr>
      </w:pPr>
      <w:r w:rsidRPr="006A21C5">
        <w:rPr>
          <w:rStyle w:val="XMLElement"/>
        </w:rPr>
        <w:t>i</w:t>
      </w:r>
      <w:r w:rsidR="00DD77CF">
        <w:rPr>
          <w:rStyle w:val="XMLElement"/>
        </w:rPr>
        <w:t>_</w:t>
      </w:r>
      <w:r w:rsidRPr="006A21C5">
        <w:rPr>
          <w:rStyle w:val="XMLElement"/>
        </w:rPr>
        <w:t>weld</w:t>
      </w:r>
    </w:p>
    <w:p w14:paraId="2FD1FD56" w14:textId="77777777" w:rsidR="0019649A" w:rsidRPr="006A21C5" w:rsidRDefault="0019649A" w:rsidP="0019649A">
      <w:pPr>
        <w:pStyle w:val="Aufzhlungszeichen"/>
        <w:rPr>
          <w:rStyle w:val="XMLElement"/>
        </w:rPr>
      </w:pPr>
      <w:r w:rsidRPr="006A21C5">
        <w:rPr>
          <w:rStyle w:val="XMLElement"/>
        </w:rPr>
        <w:t>overlap</w:t>
      </w:r>
      <w:r w:rsidR="00DD77CF">
        <w:rPr>
          <w:rStyle w:val="XMLElement"/>
        </w:rPr>
        <w:t>_</w:t>
      </w:r>
      <w:r w:rsidRPr="006A21C5">
        <w:rPr>
          <w:rStyle w:val="XMLElement"/>
        </w:rPr>
        <w:t>weld</w:t>
      </w:r>
    </w:p>
    <w:p w14:paraId="25F08B69" w14:textId="77777777" w:rsidR="0019649A" w:rsidRPr="006A21C5" w:rsidRDefault="0019649A" w:rsidP="0019649A">
      <w:pPr>
        <w:pStyle w:val="Aufzhlungszeichen"/>
        <w:rPr>
          <w:rStyle w:val="XMLElement"/>
        </w:rPr>
      </w:pPr>
      <w:r w:rsidRPr="006A21C5">
        <w:rPr>
          <w:rStyle w:val="XMLElement"/>
        </w:rPr>
        <w:t>y</w:t>
      </w:r>
      <w:r w:rsidR="00DD77CF">
        <w:rPr>
          <w:rStyle w:val="XMLElement"/>
        </w:rPr>
        <w:t>_</w:t>
      </w:r>
      <w:r w:rsidRPr="006A21C5">
        <w:rPr>
          <w:rStyle w:val="XMLElement"/>
        </w:rPr>
        <w:t>joint</w:t>
      </w:r>
    </w:p>
    <w:p w14:paraId="18210A59" w14:textId="77777777" w:rsidR="0019649A" w:rsidRPr="006A21C5" w:rsidRDefault="0019649A" w:rsidP="0019649A">
      <w:pPr>
        <w:pStyle w:val="Aufzhlungszeichen"/>
        <w:rPr>
          <w:rStyle w:val="XMLElement"/>
        </w:rPr>
      </w:pPr>
      <w:r w:rsidRPr="006A21C5">
        <w:rPr>
          <w:rStyle w:val="XMLElement"/>
        </w:rPr>
        <w:t>k</w:t>
      </w:r>
      <w:r w:rsidR="00DD77CF">
        <w:rPr>
          <w:rStyle w:val="XMLElement"/>
        </w:rPr>
        <w:t>_</w:t>
      </w:r>
      <w:r w:rsidRPr="006A21C5">
        <w:rPr>
          <w:rStyle w:val="XMLElement"/>
        </w:rPr>
        <w:t>joint</w:t>
      </w:r>
    </w:p>
    <w:p w14:paraId="4696AB95" w14:textId="77777777" w:rsidR="0019649A" w:rsidRDefault="0019649A" w:rsidP="0019649A">
      <w:pPr>
        <w:pStyle w:val="Aufzhlungszeichen"/>
        <w:rPr>
          <w:rStyle w:val="XMLElement"/>
        </w:rPr>
      </w:pPr>
      <w:r w:rsidRPr="006A21C5">
        <w:rPr>
          <w:rStyle w:val="XMLElement"/>
        </w:rPr>
        <w:t>cruciform</w:t>
      </w:r>
      <w:r w:rsidR="00DD77CF">
        <w:rPr>
          <w:rStyle w:val="XMLElement"/>
        </w:rPr>
        <w:t>_</w:t>
      </w:r>
      <w:r w:rsidRPr="006A21C5">
        <w:rPr>
          <w:rStyle w:val="XMLElement"/>
        </w:rPr>
        <w:t>joint</w:t>
      </w:r>
    </w:p>
    <w:p w14:paraId="4F979CB8" w14:textId="6D8D89CD" w:rsidR="0035512A" w:rsidRPr="006A21C5" w:rsidRDefault="0035512A" w:rsidP="0019649A">
      <w:pPr>
        <w:pStyle w:val="Aufzhlungszeichen"/>
        <w:rPr>
          <w:rFonts w:ascii="Courier New" w:hAnsi="Courier New"/>
          <w:b/>
          <w:i/>
          <w:sz w:val="18"/>
        </w:rPr>
      </w:pPr>
      <w:r>
        <w:rPr>
          <w:rStyle w:val="XMLElement"/>
        </w:rPr>
        <w:t>flared_joint</w:t>
      </w:r>
    </w:p>
    <w:p w14:paraId="1D415643" w14:textId="77777777" w:rsidR="00911496" w:rsidRPr="007055D9" w:rsidRDefault="00911496" w:rsidP="00911496">
      <w:bookmarkStart w:id="1344" w:name="_Toc288196490"/>
      <w:bookmarkStart w:id="1345" w:name="_Toc288200792"/>
      <w:bookmarkStart w:id="1346" w:name="_Toc338939132"/>
      <w:bookmarkStart w:id="1347" w:name="_Toc288196468"/>
      <w:bookmarkStart w:id="1348" w:name="_Toc288200771"/>
      <w:bookmarkStart w:id="1349" w:name="_Toc338938904"/>
      <w:bookmarkStart w:id="1350" w:name="_Toc338939100"/>
      <w:bookmarkEnd w:id="1340"/>
      <w:bookmarkEnd w:id="1341"/>
      <w:bookmarkEnd w:id="1342"/>
      <w:r>
        <w:lastRenderedPageBreak/>
        <w:t xml:space="preserve">Each subtype </w:t>
      </w:r>
      <w:r w:rsidRPr="007055D9">
        <w:t>element can contain the following attributes:</w:t>
      </w:r>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911496" w:rsidRPr="007055D9" w14:paraId="53EE6FD2" w14:textId="77777777" w:rsidTr="00FD441C">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E9707BA" w14:textId="77777777" w:rsidR="00911496" w:rsidRPr="007055D9" w:rsidRDefault="00911496" w:rsidP="0088515B">
            <w:pPr>
              <w:keepNext/>
              <w:rPr>
                <w:b/>
                <w:i/>
              </w:rPr>
            </w:pPr>
            <w:r w:rsidRPr="007055D9">
              <w:rPr>
                <w:b/>
                <w:i/>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105E09" w14:textId="77777777" w:rsidR="00911496" w:rsidRPr="007055D9" w:rsidRDefault="00911496" w:rsidP="0088515B">
            <w:pPr>
              <w:keepNext/>
              <w:rPr>
                <w:b/>
                <w:i/>
              </w:rPr>
            </w:pPr>
            <w:r w:rsidRPr="007055D9">
              <w:rPr>
                <w:b/>
                <w:i/>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5F455AA" w14:textId="77777777" w:rsidR="00911496" w:rsidRPr="007055D9" w:rsidRDefault="00911496" w:rsidP="0088515B">
            <w:pPr>
              <w:keepNext/>
              <w:rPr>
                <w:b/>
                <w:i/>
              </w:rPr>
            </w:pPr>
            <w:r w:rsidRPr="007055D9">
              <w:rPr>
                <w:b/>
                <w:i/>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871ECB" w14:textId="1EE46F3A" w:rsidR="00911496" w:rsidRPr="007055D9" w:rsidRDefault="000E60DF" w:rsidP="0088515B">
            <w:pPr>
              <w:keepNext/>
              <w:rPr>
                <w:b/>
                <w:i/>
              </w:rPr>
            </w:pPr>
            <w:r>
              <w:rPr>
                <w:b/>
                <w:i/>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B528E4" w14:textId="77777777" w:rsidR="00911496" w:rsidRPr="007055D9" w:rsidRDefault="00911496" w:rsidP="0088515B">
            <w:pPr>
              <w:keepNext/>
              <w:rPr>
                <w:b/>
                <w:i/>
              </w:rPr>
            </w:pPr>
            <w:r w:rsidRPr="007055D9">
              <w:rPr>
                <w:b/>
                <w:i/>
              </w:rPr>
              <w:t>Constraint</w:t>
            </w:r>
          </w:p>
        </w:tc>
      </w:tr>
      <w:tr w:rsidR="00911496" w:rsidRPr="007055D9" w14:paraId="6F0BB97A" w14:textId="77777777" w:rsidTr="00FD441C">
        <w:trPr>
          <w:cantSplit/>
          <w:jc w:val="center"/>
        </w:trPr>
        <w:tc>
          <w:tcPr>
            <w:tcW w:w="1560" w:type="dxa"/>
            <w:shd w:val="clear" w:color="auto" w:fill="auto"/>
            <w:vAlign w:val="bottom"/>
          </w:tcPr>
          <w:p w14:paraId="7D449F94" w14:textId="77777777" w:rsidR="00911496" w:rsidRPr="00137032" w:rsidRDefault="00911496" w:rsidP="0088515B">
            <w:pPr>
              <w:rPr>
                <w:sz w:val="20"/>
                <w:szCs w:val="20"/>
              </w:rPr>
            </w:pPr>
            <w:r w:rsidRPr="00137032">
              <w:rPr>
                <w:sz w:val="20"/>
                <w:szCs w:val="20"/>
              </w:rPr>
              <w:t>base</w:t>
            </w:r>
          </w:p>
        </w:tc>
        <w:tc>
          <w:tcPr>
            <w:tcW w:w="1701" w:type="dxa"/>
            <w:shd w:val="clear" w:color="auto" w:fill="auto"/>
            <w:vAlign w:val="bottom"/>
          </w:tcPr>
          <w:p w14:paraId="4CAAFE3B" w14:textId="77777777" w:rsidR="00911496" w:rsidRPr="00137032" w:rsidRDefault="00911496" w:rsidP="0088515B">
            <w:pPr>
              <w:rPr>
                <w:sz w:val="20"/>
                <w:szCs w:val="20"/>
              </w:rPr>
            </w:pPr>
            <w:r>
              <w:rPr>
                <w:sz w:val="20"/>
                <w:szCs w:val="20"/>
              </w:rPr>
              <w:t>Integer</w:t>
            </w:r>
          </w:p>
        </w:tc>
        <w:tc>
          <w:tcPr>
            <w:tcW w:w="1701" w:type="dxa"/>
          </w:tcPr>
          <w:p w14:paraId="56E7F4E0" w14:textId="77777777" w:rsidR="00911496" w:rsidRPr="00137032" w:rsidRDefault="00911496" w:rsidP="0088515B">
            <w:pPr>
              <w:rPr>
                <w:sz w:val="20"/>
                <w:szCs w:val="20"/>
              </w:rPr>
            </w:pPr>
            <w:r>
              <w:rPr>
                <w:sz w:val="20"/>
                <w:szCs w:val="20"/>
              </w:rPr>
              <w:t>&gt; 0</w:t>
            </w:r>
          </w:p>
        </w:tc>
        <w:tc>
          <w:tcPr>
            <w:tcW w:w="1701" w:type="dxa"/>
            <w:shd w:val="clear" w:color="auto" w:fill="auto"/>
            <w:vAlign w:val="bottom"/>
          </w:tcPr>
          <w:p w14:paraId="1BAA0E3E" w14:textId="77777777" w:rsidR="00911496" w:rsidRPr="00137032" w:rsidRDefault="00911496" w:rsidP="0088515B">
            <w:pPr>
              <w:rPr>
                <w:sz w:val="20"/>
                <w:szCs w:val="20"/>
              </w:rPr>
            </w:pPr>
            <w:r w:rsidRPr="00137032">
              <w:rPr>
                <w:sz w:val="20"/>
                <w:szCs w:val="20"/>
              </w:rPr>
              <w:t>Optional</w:t>
            </w:r>
          </w:p>
        </w:tc>
        <w:tc>
          <w:tcPr>
            <w:tcW w:w="2437" w:type="dxa"/>
            <w:shd w:val="clear" w:color="auto" w:fill="auto"/>
            <w:vAlign w:val="bottom"/>
          </w:tcPr>
          <w:p w14:paraId="65F12455" w14:textId="77777777" w:rsidR="00911496" w:rsidRPr="00137032" w:rsidRDefault="00911496" w:rsidP="0088515B">
            <w:pPr>
              <w:rPr>
                <w:sz w:val="20"/>
                <w:szCs w:val="20"/>
              </w:rPr>
            </w:pPr>
            <w:r w:rsidRPr="00137032">
              <w:rPr>
                <w:sz w:val="20"/>
                <w:szCs w:val="20"/>
              </w:rPr>
              <w:t>-</w:t>
            </w:r>
          </w:p>
        </w:tc>
      </w:tr>
      <w:tr w:rsidR="00911496" w:rsidRPr="007055D9" w14:paraId="6A6C9DBC" w14:textId="77777777" w:rsidTr="00FD441C">
        <w:trPr>
          <w:cantSplit/>
          <w:jc w:val="center"/>
        </w:trPr>
        <w:tc>
          <w:tcPr>
            <w:tcW w:w="1560" w:type="dxa"/>
            <w:shd w:val="clear" w:color="auto" w:fill="auto"/>
          </w:tcPr>
          <w:p w14:paraId="2FD76D0A" w14:textId="77777777" w:rsidR="00911496" w:rsidRPr="00137032" w:rsidRDefault="00911496" w:rsidP="0088515B">
            <w:pPr>
              <w:rPr>
                <w:sz w:val="20"/>
                <w:szCs w:val="20"/>
              </w:rPr>
            </w:pPr>
            <w:r w:rsidRPr="00137032">
              <w:rPr>
                <w:sz w:val="20"/>
                <w:szCs w:val="20"/>
              </w:rPr>
              <w:t>technology</w:t>
            </w:r>
          </w:p>
        </w:tc>
        <w:tc>
          <w:tcPr>
            <w:tcW w:w="1701" w:type="dxa"/>
            <w:shd w:val="clear" w:color="auto" w:fill="auto"/>
          </w:tcPr>
          <w:p w14:paraId="767EEBE0" w14:textId="77777777" w:rsidR="00911496" w:rsidRPr="00137032" w:rsidRDefault="00911496" w:rsidP="0088515B">
            <w:pPr>
              <w:rPr>
                <w:sz w:val="20"/>
                <w:szCs w:val="20"/>
              </w:rPr>
            </w:pPr>
            <w:r w:rsidRPr="00137032">
              <w:rPr>
                <w:sz w:val="20"/>
                <w:szCs w:val="20"/>
              </w:rPr>
              <w:t>Selection</w:t>
            </w:r>
          </w:p>
        </w:tc>
        <w:tc>
          <w:tcPr>
            <w:tcW w:w="1701" w:type="dxa"/>
          </w:tcPr>
          <w:p w14:paraId="7E2BE902" w14:textId="77777777" w:rsidR="00911496" w:rsidRPr="00137032" w:rsidRDefault="00911496" w:rsidP="0088515B">
            <w:pPr>
              <w:rPr>
                <w:sz w:val="20"/>
                <w:szCs w:val="20"/>
              </w:rPr>
            </w:pPr>
            <w:r w:rsidRPr="00E109DB">
              <w:rPr>
                <w:sz w:val="20"/>
                <w:szCs w:val="20"/>
              </w:rPr>
              <w:t>resistance</w:t>
            </w:r>
            <w:r>
              <w:rPr>
                <w:sz w:val="20"/>
                <w:szCs w:val="20"/>
              </w:rPr>
              <w:br/>
            </w:r>
            <w:r w:rsidRPr="00E109DB">
              <w:rPr>
                <w:sz w:val="20"/>
                <w:szCs w:val="20"/>
              </w:rPr>
              <w:t>arc</w:t>
            </w:r>
            <w:r>
              <w:rPr>
                <w:sz w:val="20"/>
                <w:szCs w:val="20"/>
              </w:rPr>
              <w:br/>
            </w:r>
            <w:r w:rsidRPr="00E109DB">
              <w:rPr>
                <w:sz w:val="20"/>
                <w:szCs w:val="20"/>
              </w:rPr>
              <w:t>laser</w:t>
            </w:r>
            <w:r>
              <w:rPr>
                <w:sz w:val="20"/>
                <w:szCs w:val="20"/>
              </w:rPr>
              <w:br/>
            </w:r>
            <w:r w:rsidRPr="00E109DB">
              <w:rPr>
                <w:sz w:val="20"/>
                <w:szCs w:val="20"/>
              </w:rPr>
              <w:t>friction</w:t>
            </w:r>
            <w:r>
              <w:rPr>
                <w:sz w:val="20"/>
                <w:szCs w:val="20"/>
              </w:rPr>
              <w:br/>
            </w:r>
            <w:r w:rsidRPr="00E109DB">
              <w:rPr>
                <w:sz w:val="20"/>
                <w:szCs w:val="20"/>
              </w:rPr>
              <w:t>brazing</w:t>
            </w:r>
          </w:p>
        </w:tc>
        <w:tc>
          <w:tcPr>
            <w:tcW w:w="1701" w:type="dxa"/>
            <w:shd w:val="clear" w:color="auto" w:fill="auto"/>
          </w:tcPr>
          <w:p w14:paraId="7596DCA5" w14:textId="77777777" w:rsidR="00911496" w:rsidRPr="00137032" w:rsidRDefault="00911496" w:rsidP="0088515B">
            <w:pPr>
              <w:rPr>
                <w:sz w:val="20"/>
                <w:szCs w:val="20"/>
              </w:rPr>
            </w:pPr>
            <w:r w:rsidRPr="00137032">
              <w:rPr>
                <w:sz w:val="20"/>
                <w:szCs w:val="20"/>
              </w:rPr>
              <w:t>Optional</w:t>
            </w:r>
          </w:p>
        </w:tc>
        <w:tc>
          <w:tcPr>
            <w:tcW w:w="2437" w:type="dxa"/>
            <w:shd w:val="clear" w:color="auto" w:fill="auto"/>
          </w:tcPr>
          <w:p w14:paraId="379BADF0" w14:textId="77777777" w:rsidR="00911496" w:rsidRPr="00137032" w:rsidRDefault="00911496" w:rsidP="00FD441C">
            <w:pPr>
              <w:keepNext/>
              <w:rPr>
                <w:sz w:val="20"/>
                <w:szCs w:val="20"/>
              </w:rPr>
            </w:pPr>
            <w:r w:rsidRPr="00137032">
              <w:rPr>
                <w:sz w:val="20"/>
                <w:szCs w:val="20"/>
              </w:rPr>
              <w:t>-</w:t>
            </w:r>
          </w:p>
        </w:tc>
      </w:tr>
    </w:tbl>
    <w:p w14:paraId="63EC356C" w14:textId="6451BA83" w:rsidR="00FD441C" w:rsidRDefault="00FD441C" w:rsidP="003E46C4">
      <w:pPr>
        <w:pStyle w:val="Beschriftung"/>
        <w:spacing w:before="120"/>
      </w:pPr>
      <w:bookmarkStart w:id="1351" w:name="_Toc3566487"/>
      <w:bookmarkStart w:id="1352" w:name="_Toc34747488"/>
      <w:bookmarkStart w:id="1353" w:name="_Toc39880814"/>
      <w:r>
        <w:t xml:space="preserve">Table </w:t>
      </w:r>
      <w:r w:rsidR="00ED469A">
        <w:fldChar w:fldCharType="begin"/>
      </w:r>
      <w:r w:rsidR="00ED469A">
        <w:instrText xml:space="preserve"> SEQ Table \* ARABIC </w:instrText>
      </w:r>
      <w:r w:rsidR="00ED469A">
        <w:fldChar w:fldCharType="separate"/>
      </w:r>
      <w:r w:rsidR="00A2710C">
        <w:rPr>
          <w:noProof/>
        </w:rPr>
        <w:t>83</w:t>
      </w:r>
      <w:r w:rsidR="00ED469A">
        <w:fldChar w:fldCharType="end"/>
      </w:r>
      <w:r>
        <w:t xml:space="preserve">: 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subtype</w:t>
      </w:r>
      <w:r w:rsidRPr="00271D68">
        <w:rPr>
          <w:rFonts w:ascii="Courier New" w:hAnsi="Courier New" w:cs="Courier New"/>
          <w:bCs w:val="0"/>
          <w:i/>
          <w:kern w:val="22"/>
          <w:sz w:val="18"/>
          <w:szCs w:val="18"/>
        </w:rPr>
        <w:t>/&gt;</w:t>
      </w:r>
      <w:bookmarkEnd w:id="1351"/>
      <w:bookmarkEnd w:id="1352"/>
      <w:bookmarkEnd w:id="1353"/>
    </w:p>
    <w:p w14:paraId="77CA614C" w14:textId="77777777" w:rsidR="00911496" w:rsidRPr="007055D9" w:rsidRDefault="00911496" w:rsidP="00911496">
      <w:pPr>
        <w:keepNext/>
        <w:spacing w:before="240"/>
      </w:pPr>
      <w:r>
        <w:t>Each subtype</w:t>
      </w:r>
      <w:r w:rsidRPr="007055D9">
        <w:t xml:space="preserve"> element contains the following nested elements:</w:t>
      </w:r>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911496" w:rsidRPr="007055D9" w14:paraId="29C78198" w14:textId="77777777" w:rsidTr="0088515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03A47C" w14:textId="77777777" w:rsidR="00911496" w:rsidRPr="007055D9" w:rsidRDefault="00911496" w:rsidP="0088515B">
            <w:pPr>
              <w:keepNext/>
              <w:rPr>
                <w:b/>
                <w:i/>
              </w:rPr>
            </w:pPr>
            <w:r w:rsidRPr="007055D9">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9F6E5" w14:textId="77777777" w:rsidR="00911496" w:rsidRPr="007055D9" w:rsidRDefault="00911496" w:rsidP="0088515B">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11A4D5" w14:textId="3C8BD6CB" w:rsidR="00911496" w:rsidRPr="007055D9" w:rsidRDefault="000E60DF" w:rsidP="0088515B">
            <w:pPr>
              <w:keepNext/>
              <w:rPr>
                <w:b/>
                <w:i/>
              </w:rPr>
            </w:pPr>
            <w:r>
              <w:rPr>
                <w:b/>
                <w:i/>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ED3999" w14:textId="77777777" w:rsidR="00911496" w:rsidRPr="007055D9" w:rsidRDefault="00911496" w:rsidP="0088515B">
            <w:pPr>
              <w:keepNext/>
              <w:rPr>
                <w:b/>
                <w:i/>
              </w:rPr>
            </w:pPr>
            <w:r w:rsidRPr="007055D9">
              <w:rPr>
                <w:b/>
                <w:i/>
              </w:rPr>
              <w:t>Constraint</w:t>
            </w:r>
          </w:p>
        </w:tc>
      </w:tr>
      <w:tr w:rsidR="00911496" w:rsidRPr="007055D9" w14:paraId="0B617D8A" w14:textId="77777777" w:rsidTr="0088515B">
        <w:trPr>
          <w:jc w:val="center"/>
        </w:trPr>
        <w:tc>
          <w:tcPr>
            <w:tcW w:w="2182" w:type="dxa"/>
            <w:shd w:val="clear" w:color="auto" w:fill="auto"/>
            <w:vAlign w:val="bottom"/>
          </w:tcPr>
          <w:p w14:paraId="65C363FB" w14:textId="77777777" w:rsidR="00911496" w:rsidRPr="007150F2" w:rsidRDefault="00911496" w:rsidP="0088515B">
            <w:pPr>
              <w:keepNext/>
              <w:rPr>
                <w:sz w:val="20"/>
                <w:szCs w:val="20"/>
              </w:rPr>
            </w:pPr>
            <w:r w:rsidRPr="007150F2">
              <w:rPr>
                <w:sz w:val="20"/>
                <w:szCs w:val="20"/>
              </w:rPr>
              <w:t>weld_position</w:t>
            </w:r>
          </w:p>
        </w:tc>
        <w:tc>
          <w:tcPr>
            <w:tcW w:w="1701" w:type="dxa"/>
            <w:shd w:val="clear" w:color="auto" w:fill="auto"/>
            <w:vAlign w:val="bottom"/>
          </w:tcPr>
          <w:p w14:paraId="13DF8421" w14:textId="43F78F45" w:rsidR="00911496" w:rsidRPr="006C3ECF" w:rsidRDefault="00911496" w:rsidP="0088515B">
            <w:pPr>
              <w:keepNext/>
              <w:rPr>
                <w:sz w:val="20"/>
                <w:szCs w:val="20"/>
              </w:rPr>
            </w:pPr>
            <w:r w:rsidRPr="006C3ECF">
              <w:rPr>
                <w:sz w:val="20"/>
                <w:szCs w:val="20"/>
              </w:rPr>
              <w:t>1 - *</w:t>
            </w:r>
          </w:p>
        </w:tc>
        <w:tc>
          <w:tcPr>
            <w:tcW w:w="1701" w:type="dxa"/>
            <w:shd w:val="clear" w:color="auto" w:fill="auto"/>
            <w:vAlign w:val="bottom"/>
          </w:tcPr>
          <w:p w14:paraId="00DCA7B4" w14:textId="77777777" w:rsidR="00911496" w:rsidRPr="006C3ECF" w:rsidRDefault="00911496" w:rsidP="0088515B">
            <w:pPr>
              <w:keepNext/>
              <w:rPr>
                <w:sz w:val="20"/>
                <w:szCs w:val="20"/>
              </w:rPr>
            </w:pPr>
            <w:r>
              <w:rPr>
                <w:sz w:val="20"/>
                <w:szCs w:val="20"/>
              </w:rPr>
              <w:t>Optional</w:t>
            </w:r>
          </w:p>
        </w:tc>
        <w:tc>
          <w:tcPr>
            <w:tcW w:w="3029" w:type="dxa"/>
            <w:shd w:val="clear" w:color="auto" w:fill="auto"/>
            <w:vAlign w:val="bottom"/>
          </w:tcPr>
          <w:p w14:paraId="2C1A6355" w14:textId="77777777" w:rsidR="00911496" w:rsidRPr="006C3ECF" w:rsidRDefault="00911496" w:rsidP="0088515B">
            <w:pPr>
              <w:keepNext/>
              <w:rPr>
                <w:sz w:val="20"/>
                <w:szCs w:val="20"/>
              </w:rPr>
            </w:pPr>
            <w:r w:rsidRPr="006C3ECF">
              <w:rPr>
                <w:sz w:val="20"/>
                <w:szCs w:val="20"/>
              </w:rPr>
              <w:t>-</w:t>
            </w:r>
          </w:p>
        </w:tc>
      </w:tr>
      <w:tr w:rsidR="00911496" w:rsidRPr="007055D9" w14:paraId="301B2CA5" w14:textId="77777777" w:rsidTr="0088515B">
        <w:trPr>
          <w:jc w:val="center"/>
        </w:trPr>
        <w:tc>
          <w:tcPr>
            <w:tcW w:w="2182" w:type="dxa"/>
            <w:shd w:val="clear" w:color="auto" w:fill="auto"/>
            <w:vAlign w:val="bottom"/>
          </w:tcPr>
          <w:p w14:paraId="3619C4F4" w14:textId="77777777" w:rsidR="00911496" w:rsidRPr="007150F2" w:rsidRDefault="00911496" w:rsidP="0088515B">
            <w:pPr>
              <w:keepNext/>
              <w:rPr>
                <w:sz w:val="20"/>
                <w:szCs w:val="20"/>
              </w:rPr>
            </w:pPr>
            <w:r>
              <w:rPr>
                <w:sz w:val="20"/>
                <w:szCs w:val="20"/>
              </w:rPr>
              <w:t>sheet_parameter</w:t>
            </w:r>
          </w:p>
        </w:tc>
        <w:tc>
          <w:tcPr>
            <w:tcW w:w="1701" w:type="dxa"/>
            <w:shd w:val="clear" w:color="auto" w:fill="auto"/>
            <w:vAlign w:val="bottom"/>
          </w:tcPr>
          <w:p w14:paraId="15A58E1C" w14:textId="0B401DD7" w:rsidR="00911496" w:rsidRPr="006C3ECF" w:rsidRDefault="00911496" w:rsidP="0088515B">
            <w:pPr>
              <w:keepNext/>
              <w:rPr>
                <w:sz w:val="20"/>
                <w:szCs w:val="20"/>
              </w:rPr>
            </w:pPr>
            <w:r>
              <w:rPr>
                <w:sz w:val="20"/>
                <w:szCs w:val="20"/>
              </w:rPr>
              <w:t>1 - *</w:t>
            </w:r>
          </w:p>
        </w:tc>
        <w:tc>
          <w:tcPr>
            <w:tcW w:w="1701" w:type="dxa"/>
            <w:shd w:val="clear" w:color="auto" w:fill="auto"/>
            <w:vAlign w:val="bottom"/>
          </w:tcPr>
          <w:p w14:paraId="0B4992A7" w14:textId="77777777" w:rsidR="00911496" w:rsidRPr="006C3ECF" w:rsidRDefault="00911496" w:rsidP="0088515B">
            <w:pPr>
              <w:keepNext/>
              <w:rPr>
                <w:sz w:val="20"/>
                <w:szCs w:val="20"/>
              </w:rPr>
            </w:pPr>
            <w:r>
              <w:rPr>
                <w:sz w:val="20"/>
                <w:szCs w:val="20"/>
              </w:rPr>
              <w:t>Optional</w:t>
            </w:r>
          </w:p>
        </w:tc>
        <w:tc>
          <w:tcPr>
            <w:tcW w:w="3029" w:type="dxa"/>
            <w:shd w:val="clear" w:color="auto" w:fill="auto"/>
            <w:vAlign w:val="bottom"/>
          </w:tcPr>
          <w:p w14:paraId="208BD947" w14:textId="77777777" w:rsidR="00911496" w:rsidRPr="006C3ECF" w:rsidRDefault="00911496" w:rsidP="006E6816">
            <w:pPr>
              <w:keepNext/>
              <w:rPr>
                <w:sz w:val="20"/>
                <w:szCs w:val="20"/>
              </w:rPr>
            </w:pPr>
            <w:r>
              <w:rPr>
                <w:sz w:val="20"/>
                <w:szCs w:val="20"/>
              </w:rPr>
              <w:t>-</w:t>
            </w:r>
          </w:p>
        </w:tc>
      </w:tr>
    </w:tbl>
    <w:p w14:paraId="1D8C8418" w14:textId="0FBD7BCE" w:rsidR="006E6816" w:rsidRDefault="006E6816" w:rsidP="003E46C4">
      <w:pPr>
        <w:pStyle w:val="Beschriftung"/>
        <w:spacing w:before="120"/>
      </w:pPr>
      <w:bookmarkStart w:id="1354" w:name="_Toc3566488"/>
      <w:bookmarkStart w:id="1355" w:name="_Toc34747489"/>
      <w:bookmarkStart w:id="1356" w:name="_Toc39880815"/>
      <w:r>
        <w:t xml:space="preserve">Table </w:t>
      </w:r>
      <w:r w:rsidR="00ED469A">
        <w:fldChar w:fldCharType="begin"/>
      </w:r>
      <w:r w:rsidR="00ED469A">
        <w:instrText xml:space="preserve"> SEQ Table \* ARABIC </w:instrText>
      </w:r>
      <w:r w:rsidR="00ED469A">
        <w:fldChar w:fldCharType="separate"/>
      </w:r>
      <w:r w:rsidR="00A2710C">
        <w:rPr>
          <w:noProof/>
        </w:rPr>
        <w:t>84</w:t>
      </w:r>
      <w:r w:rsidR="00ED469A">
        <w:fldChar w:fldCharType="end"/>
      </w:r>
      <w:r>
        <w:t xml:space="preserve">: Nested elements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subtype</w:t>
      </w:r>
      <w:r w:rsidRPr="00271D68">
        <w:rPr>
          <w:rFonts w:ascii="Courier New" w:hAnsi="Courier New" w:cs="Courier New"/>
          <w:bCs w:val="0"/>
          <w:i/>
          <w:kern w:val="22"/>
          <w:sz w:val="18"/>
          <w:szCs w:val="18"/>
        </w:rPr>
        <w:t>/&gt;</w:t>
      </w:r>
      <w:bookmarkEnd w:id="1354"/>
      <w:bookmarkEnd w:id="1355"/>
      <w:bookmarkEnd w:id="1356"/>
    </w:p>
    <w:p w14:paraId="32B45181" w14:textId="77777777" w:rsidR="00911496" w:rsidRDefault="00911496" w:rsidP="00911496">
      <w:pPr>
        <w:spacing w:before="240"/>
      </w:pPr>
      <w:r w:rsidRPr="007055D9">
        <w:rPr>
          <w:b/>
        </w:rPr>
        <w:t xml:space="preserve">Note: </w:t>
      </w:r>
      <w:r w:rsidRPr="007055D9">
        <w:t>The number of elements</w:t>
      </w:r>
      <w:r>
        <w:t xml:space="preserve"> of</w:t>
      </w:r>
      <w:r w:rsidRPr="007055D9">
        <w:t xml:space="preserve"> </w:t>
      </w:r>
      <w:r w:rsidR="00102B17">
        <w:rPr>
          <w:rStyle w:val="XMLElement"/>
        </w:rPr>
        <w:t>&lt;w</w:t>
      </w:r>
      <w:r w:rsidRPr="007055D9">
        <w:rPr>
          <w:rStyle w:val="XMLElement"/>
        </w:rPr>
        <w:t>eld_position</w:t>
      </w:r>
      <w:r w:rsidR="00102B17">
        <w:rPr>
          <w:rStyle w:val="XMLElement"/>
        </w:rPr>
        <w:t>/&gt;</w:t>
      </w:r>
      <w:r w:rsidRPr="007055D9">
        <w:t xml:space="preserve"> is dependent on the specific subtype.</w:t>
      </w:r>
    </w:p>
    <w:p w14:paraId="4AA791F6" w14:textId="4BC7807D" w:rsidR="00911496" w:rsidRPr="007055D9" w:rsidRDefault="00911496" w:rsidP="00911496">
      <w:pPr>
        <w:pStyle w:val="berschrift5"/>
        <w:keepNext/>
      </w:pPr>
      <w:r w:rsidRPr="007055D9">
        <w:t xml:space="preserve">Attribute </w:t>
      </w:r>
      <w:r w:rsidR="00194316">
        <w:t>"</w:t>
      </w:r>
      <w:r w:rsidRPr="007055D9">
        <w:t>base</w:t>
      </w:r>
      <w:r w:rsidR="00194316">
        <w:t>"</w:t>
      </w:r>
    </w:p>
    <w:p w14:paraId="19976AE1" w14:textId="77777777" w:rsidR="00911496" w:rsidRPr="007055D9" w:rsidRDefault="00911496" w:rsidP="00911496">
      <w:pPr>
        <w:jc w:val="both"/>
      </w:pPr>
      <w:r w:rsidRPr="007055D9">
        <w:t xml:space="preserve">The attribute </w:t>
      </w:r>
      <w:r w:rsidRPr="007055D9">
        <w:rPr>
          <w:rStyle w:val="XMLAttribute"/>
        </w:rPr>
        <w:t>base</w:t>
      </w:r>
      <w:r w:rsidRPr="007055D9">
        <w:t xml:space="preserve"> defines the index of the base sheet for the weld. It references the attribute </w:t>
      </w:r>
      <w:r w:rsidRPr="007055D9">
        <w:rPr>
          <w:rStyle w:val="XMLAttribute"/>
        </w:rPr>
        <w:t>index</w:t>
      </w:r>
      <w:r w:rsidRPr="007055D9">
        <w:t xml:space="preserve"> inside the element </w:t>
      </w:r>
      <w:r>
        <w:rPr>
          <w:rStyle w:val="XMLElement"/>
        </w:rPr>
        <w:t>&lt;p</w:t>
      </w:r>
      <w:r w:rsidRPr="007055D9">
        <w:rPr>
          <w:rStyle w:val="XMLElement"/>
        </w:rPr>
        <w:t>art</w:t>
      </w:r>
      <w:r>
        <w:rPr>
          <w:rStyle w:val="XMLElement"/>
        </w:rPr>
        <w:t>&gt;</w:t>
      </w:r>
      <w:r w:rsidRPr="007055D9">
        <w:t xml:space="preserve"> 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r>
        <w:t xml:space="preserve"> This could be useful when the angle of the weld itself is not symmetrical between the welded sheet and the base sheet. That means it is crucial to be identified to which sheet part the angle is being measured.</w:t>
      </w:r>
    </w:p>
    <w:p w14:paraId="60EBEB6A" w14:textId="7074B70A" w:rsidR="00911496" w:rsidRPr="007055D9" w:rsidRDefault="00911496" w:rsidP="00911496">
      <w:pPr>
        <w:pStyle w:val="berschrift5"/>
        <w:keepNext/>
      </w:pPr>
      <w:r w:rsidRPr="007055D9">
        <w:t xml:space="preserve">Attribute </w:t>
      </w:r>
      <w:r w:rsidR="00194316">
        <w:t>"</w:t>
      </w:r>
      <w:r w:rsidRPr="007055D9">
        <w:t>technology</w:t>
      </w:r>
      <w:r w:rsidR="00194316">
        <w:t>"</w:t>
      </w:r>
    </w:p>
    <w:p w14:paraId="55B32BC1" w14:textId="77777777" w:rsidR="00911496" w:rsidRPr="007055D9" w:rsidRDefault="00911496" w:rsidP="00911496">
      <w:pPr>
        <w:jc w:val="both"/>
      </w:pPr>
      <w:r w:rsidRPr="007055D9">
        <w:t>The technology used to weld the connection can be specified for each of the welds of a connection separately.</w:t>
      </w:r>
    </w:p>
    <w:p w14:paraId="55A27AAE" w14:textId="77777777" w:rsidR="00911496" w:rsidRPr="007055D9" w:rsidRDefault="00911496" w:rsidP="00911496">
      <w:r w:rsidRPr="007055D9">
        <w:t>This technology can be one of</w:t>
      </w:r>
    </w:p>
    <w:p w14:paraId="554950CF" w14:textId="77777777" w:rsidR="00911496" w:rsidRPr="007A0587" w:rsidRDefault="00911496" w:rsidP="00911496">
      <w:pPr>
        <w:pStyle w:val="Aufzhlungszeichen"/>
      </w:pPr>
      <w:r w:rsidRPr="007A0587">
        <w:t>Resistance welding</w:t>
      </w:r>
    </w:p>
    <w:p w14:paraId="78ADE8BE" w14:textId="77777777" w:rsidR="00911496" w:rsidRPr="007A0587" w:rsidRDefault="00911496" w:rsidP="00911496">
      <w:pPr>
        <w:pStyle w:val="Aufzhlungszeichen"/>
      </w:pPr>
      <w:r w:rsidRPr="007A0587">
        <w:t>Arc welding</w:t>
      </w:r>
    </w:p>
    <w:p w14:paraId="42C6AF2B" w14:textId="77777777" w:rsidR="00911496" w:rsidRDefault="00911496" w:rsidP="00911496">
      <w:pPr>
        <w:pStyle w:val="Aufzhlungszeichen"/>
      </w:pPr>
      <w:r w:rsidRPr="007A0587">
        <w:t>Energy beam welding (e.g. laser)</w:t>
      </w:r>
    </w:p>
    <w:p w14:paraId="5B3ADF0F" w14:textId="77777777" w:rsidR="00911496" w:rsidRPr="007A0587" w:rsidRDefault="00911496" w:rsidP="00911496">
      <w:pPr>
        <w:pStyle w:val="Aufzhlungszeichen"/>
      </w:pPr>
      <w:r>
        <w:t>Friction welding</w:t>
      </w:r>
    </w:p>
    <w:p w14:paraId="7C8C2580" w14:textId="77777777" w:rsidR="00911496" w:rsidRPr="007A0587" w:rsidRDefault="00911496" w:rsidP="00911496">
      <w:pPr>
        <w:pStyle w:val="Aufzhlungszeichen"/>
      </w:pPr>
      <w:r>
        <w:t xml:space="preserve">Brazing </w:t>
      </w:r>
      <w:r>
        <w:tab/>
      </w:r>
      <w:r>
        <w:tab/>
      </w:r>
      <w:r>
        <w:tab/>
        <w:t>(Not allowed for I-Welds, for technical reasons.)</w:t>
      </w:r>
    </w:p>
    <w:p w14:paraId="2787A4A6" w14:textId="77777777" w:rsidR="00911496" w:rsidRPr="007055D9" w:rsidRDefault="00911496" w:rsidP="00911496">
      <w:pPr>
        <w:jc w:val="both"/>
      </w:pPr>
      <w:r w:rsidRPr="007055D9">
        <w:t xml:space="preserve">Additionally to the technology there is a specification for each of the weld positions whether the welding introduces additional material (attribute </w:t>
      </w:r>
      <w:r w:rsidRPr="007055D9">
        <w:rPr>
          <w:rStyle w:val="XMLAttribute"/>
        </w:rPr>
        <w:t>filler</w:t>
      </w:r>
      <w:r w:rsidRPr="007055D9">
        <w:t>).</w:t>
      </w:r>
    </w:p>
    <w:p w14:paraId="19C4459B" w14:textId="77777777" w:rsidR="00911496" w:rsidRPr="007055D9" w:rsidRDefault="00911496" w:rsidP="00911496">
      <w:r w:rsidRPr="007055D9">
        <w:t xml:space="preserve">The attribute </w:t>
      </w:r>
      <w:r w:rsidRPr="007055D9">
        <w:rPr>
          <w:rStyle w:val="XMLAttribute"/>
        </w:rPr>
        <w:t>technology</w:t>
      </w:r>
      <w:r w:rsidRPr="007055D9">
        <w:t xml:space="preserve"> defines the welding technology used for </w:t>
      </w:r>
      <w:r>
        <w:t>its</w:t>
      </w:r>
      <w:r w:rsidRPr="007055D9">
        <w:t xml:space="preserve"> </w:t>
      </w:r>
      <w:r w:rsidRPr="00074FA1">
        <w:t>subtype</w:t>
      </w:r>
      <w:r w:rsidRPr="007055D9">
        <w:t>.</w:t>
      </w:r>
    </w:p>
    <w:p w14:paraId="19AF01DC" w14:textId="77777777" w:rsidR="00911496" w:rsidRPr="007055D9" w:rsidRDefault="00911496" w:rsidP="00911496">
      <w:r w:rsidRPr="007055D9">
        <w:t>Possible values are:</w:t>
      </w:r>
    </w:p>
    <w:p w14:paraId="69E71163" w14:textId="77777777" w:rsidR="00911496" w:rsidRPr="00B62EF2" w:rsidRDefault="00911496" w:rsidP="00911496">
      <w:pPr>
        <w:pStyle w:val="Aufzhlungszeichen"/>
        <w:tabs>
          <w:tab w:val="clear" w:pos="454"/>
          <w:tab w:val="left" w:pos="567"/>
        </w:tabs>
        <w:ind w:left="567" w:hanging="283"/>
        <w:rPr>
          <w:rStyle w:val="XMLElement"/>
          <w:sz w:val="20"/>
          <w:szCs w:val="20"/>
        </w:rPr>
      </w:pPr>
      <w:r>
        <w:rPr>
          <w:rStyle w:val="XMLElement"/>
          <w:sz w:val="20"/>
          <w:szCs w:val="20"/>
        </w:rPr>
        <w:t>r</w:t>
      </w:r>
      <w:r w:rsidRPr="00B62EF2">
        <w:rPr>
          <w:rStyle w:val="XMLElement"/>
          <w:sz w:val="20"/>
          <w:szCs w:val="20"/>
        </w:rPr>
        <w:t>esistance</w:t>
      </w:r>
    </w:p>
    <w:p w14:paraId="6092F335" w14:textId="77777777" w:rsidR="00911496" w:rsidRPr="00B62EF2" w:rsidRDefault="00911496" w:rsidP="00911496">
      <w:pPr>
        <w:pStyle w:val="Aufzhlungszeichen"/>
        <w:tabs>
          <w:tab w:val="clear" w:pos="454"/>
          <w:tab w:val="left" w:pos="567"/>
        </w:tabs>
        <w:ind w:left="567" w:hanging="283"/>
        <w:rPr>
          <w:rStyle w:val="XMLElement"/>
          <w:sz w:val="20"/>
          <w:szCs w:val="20"/>
        </w:rPr>
      </w:pPr>
      <w:r>
        <w:rPr>
          <w:rStyle w:val="XMLElement"/>
          <w:sz w:val="20"/>
          <w:szCs w:val="20"/>
        </w:rPr>
        <w:t>a</w:t>
      </w:r>
      <w:r w:rsidRPr="00B62EF2">
        <w:rPr>
          <w:rStyle w:val="XMLElement"/>
          <w:sz w:val="20"/>
          <w:szCs w:val="20"/>
        </w:rPr>
        <w:t>rc</w:t>
      </w:r>
    </w:p>
    <w:p w14:paraId="008915D8" w14:textId="77777777" w:rsidR="00911496" w:rsidRPr="00851DCA" w:rsidRDefault="00911496" w:rsidP="00911496">
      <w:pPr>
        <w:pStyle w:val="Aufzhlungszeichen"/>
        <w:tabs>
          <w:tab w:val="clear" w:pos="454"/>
          <w:tab w:val="left" w:pos="567"/>
        </w:tabs>
        <w:ind w:left="567" w:hanging="283"/>
        <w:rPr>
          <w:rFonts w:ascii="Courier New" w:hAnsi="Courier New"/>
          <w:b/>
          <w:i/>
          <w:sz w:val="20"/>
          <w:szCs w:val="20"/>
        </w:rPr>
      </w:pPr>
      <w:r>
        <w:rPr>
          <w:rStyle w:val="XMLElement"/>
          <w:sz w:val="20"/>
          <w:szCs w:val="20"/>
        </w:rPr>
        <w:t>l</w:t>
      </w:r>
      <w:r w:rsidRPr="00B62EF2">
        <w:rPr>
          <w:rStyle w:val="XMLElement"/>
          <w:sz w:val="20"/>
          <w:szCs w:val="20"/>
        </w:rPr>
        <w:t>aser</w:t>
      </w:r>
      <w:r w:rsidRPr="00B62EF2">
        <w:rPr>
          <w:rStyle w:val="XMLElement"/>
          <w:sz w:val="20"/>
          <w:szCs w:val="20"/>
        </w:rPr>
        <w:tab/>
      </w:r>
      <w:r w:rsidRPr="00B62EF2">
        <w:rPr>
          <w:rStyle w:val="XMLElement"/>
          <w:sz w:val="20"/>
          <w:szCs w:val="20"/>
        </w:rPr>
        <w:tab/>
      </w:r>
      <w:r w:rsidRPr="007A0587">
        <w:t>(Energy beam / Laser)</w:t>
      </w:r>
    </w:p>
    <w:p w14:paraId="2617ADED" w14:textId="4EED278E" w:rsidR="00911496" w:rsidRDefault="00911496" w:rsidP="00911496">
      <w:pPr>
        <w:pStyle w:val="Aufzhlungszeichen"/>
        <w:tabs>
          <w:tab w:val="clear" w:pos="454"/>
          <w:tab w:val="left" w:pos="567"/>
        </w:tabs>
        <w:ind w:left="567" w:hanging="283"/>
        <w:rPr>
          <w:rStyle w:val="XMLElement"/>
          <w:sz w:val="20"/>
          <w:szCs w:val="20"/>
        </w:rPr>
      </w:pPr>
      <w:r>
        <w:rPr>
          <w:rStyle w:val="XMLElement"/>
          <w:sz w:val="20"/>
          <w:szCs w:val="20"/>
        </w:rPr>
        <w:t>friction</w:t>
      </w:r>
    </w:p>
    <w:p w14:paraId="75782840" w14:textId="7B135ACF" w:rsidR="00911496" w:rsidRPr="00B62EF2" w:rsidRDefault="00911496" w:rsidP="00911496">
      <w:pPr>
        <w:pStyle w:val="Aufzhlungszeichen"/>
        <w:tabs>
          <w:tab w:val="clear" w:pos="454"/>
          <w:tab w:val="left" w:pos="567"/>
        </w:tabs>
        <w:ind w:left="567" w:hanging="283"/>
        <w:rPr>
          <w:rStyle w:val="XMLElement"/>
          <w:sz w:val="20"/>
          <w:szCs w:val="20"/>
        </w:rPr>
      </w:pPr>
      <w:r>
        <w:rPr>
          <w:rStyle w:val="XMLElement"/>
          <w:sz w:val="20"/>
          <w:szCs w:val="20"/>
        </w:rPr>
        <w:t>brazing</w:t>
      </w:r>
    </w:p>
    <w:p w14:paraId="1DAD0BB6" w14:textId="77777777" w:rsidR="008C58F6" w:rsidRPr="007055D9" w:rsidRDefault="008C58F6" w:rsidP="004B5DDF">
      <w:pPr>
        <w:pStyle w:val="Example"/>
        <w:keepNext/>
      </w:pPr>
      <w:r w:rsidRPr="007055D9">
        <w:lastRenderedPageBreak/>
        <w:t>Example</w:t>
      </w:r>
      <w:r w:rsidR="00B548BF">
        <w:t xml:space="preserve"> A</w:t>
      </w:r>
      <w:r w:rsidR="000D2C8E">
        <w:t xml:space="preserve"> (</w:t>
      </w:r>
      <w:r w:rsidR="000D2C8E">
        <w:rPr>
          <w:b w:val="0"/>
        </w:rPr>
        <w:t>main</w:t>
      </w:r>
      <w:r w:rsidR="00074FA1">
        <w:rPr>
          <w:b w:val="0"/>
        </w:rPr>
        <w:t xml:space="preserve"> </w:t>
      </w:r>
      <w:r w:rsidR="000D2C8E">
        <w:rPr>
          <w:b w:val="0"/>
        </w:rPr>
        <w:t xml:space="preserve">type as </w:t>
      </w:r>
      <w:r w:rsidR="000D2C8E" w:rsidRPr="009C4769">
        <w:rPr>
          <w:rFonts w:ascii="Courier New" w:hAnsi="Courier New" w:cs="Courier New"/>
          <w:i/>
          <w:sz w:val="18"/>
        </w:rPr>
        <w:t>seamweld</w:t>
      </w:r>
      <w:r w:rsidR="000D2C8E">
        <w:rPr>
          <w:rFonts w:ascii="Courier New" w:hAnsi="Courier New" w:cs="Courier New"/>
          <w:i/>
          <w:sz w:val="18"/>
        </w:rPr>
        <w:t xml:space="preserve"> </w:t>
      </w:r>
      <w:r w:rsidR="000D2C8E" w:rsidRPr="000D2C8E">
        <w:rPr>
          <w:b w:val="0"/>
        </w:rPr>
        <w:t>and subtype as</w:t>
      </w:r>
      <w:r w:rsidR="000D2C8E">
        <w:rPr>
          <w:rFonts w:ascii="Courier New" w:hAnsi="Courier New" w:cs="Courier New"/>
          <w:i/>
          <w:sz w:val="18"/>
        </w:rPr>
        <w:t xml:space="preserve"> butt_joint</w:t>
      </w:r>
      <w:r w:rsidR="000D2C8E">
        <w:t>)</w:t>
      </w:r>
      <w:r w:rsidRPr="007055D9">
        <w:t>:</w:t>
      </w:r>
      <w:r w:rsidR="00C07D5C">
        <w:t xml:space="preserve"> </w:t>
      </w:r>
    </w:p>
    <w:p w14:paraId="12A708EE" w14:textId="77777777" w:rsidR="008C58F6" w:rsidRPr="007055D9" w:rsidRDefault="008C58F6" w:rsidP="004B5DDF">
      <w:pPr>
        <w:pStyle w:val="XMLCode"/>
        <w:keepNext/>
      </w:pPr>
      <w:bookmarkStart w:id="1357" w:name="_Toc288196493"/>
      <w:bookmarkStart w:id="1358" w:name="_Toc288200795"/>
    </w:p>
    <w:p w14:paraId="2D0E54B3" w14:textId="77777777" w:rsidR="001A4BBC" w:rsidRPr="006C190C" w:rsidRDefault="001A4BBC" w:rsidP="004B5DDF">
      <w:pPr>
        <w:pStyle w:val="XMLCode"/>
        <w:keepNext/>
        <w:rPr>
          <w:rFonts w:cs="Courier New"/>
        </w:rPr>
      </w:pPr>
      <w:r w:rsidRPr="006C190C">
        <w:rPr>
          <w:rFonts w:cs="Courier New"/>
        </w:rPr>
        <w:t>&lt;connection_1d&gt;</w:t>
      </w:r>
    </w:p>
    <w:p w14:paraId="19D42063" w14:textId="77777777" w:rsidR="000640B0" w:rsidRPr="00730DD3" w:rsidRDefault="001A4BBC" w:rsidP="004B5DDF">
      <w:pPr>
        <w:pStyle w:val="XMLCode"/>
        <w:keepNext/>
        <w:rPr>
          <w:rFonts w:cs="Courier New"/>
          <w:b/>
          <w:color w:val="0070C0"/>
        </w:rPr>
      </w:pPr>
      <w:r w:rsidRPr="006C190C">
        <w:rPr>
          <w:rFonts w:cs="Courier New"/>
        </w:rPr>
        <w:t xml:space="preserve">    </w:t>
      </w:r>
      <w:r w:rsidR="008C58F6" w:rsidRPr="00730DD3">
        <w:rPr>
          <w:rFonts w:cs="Courier New"/>
          <w:b/>
          <w:color w:val="0070C0"/>
        </w:rPr>
        <w:t>&lt;</w:t>
      </w:r>
      <w:r w:rsidR="000640B0" w:rsidRPr="00730DD3">
        <w:rPr>
          <w:rFonts w:cs="Courier New"/>
          <w:b/>
          <w:color w:val="0070C0"/>
        </w:rPr>
        <w:t>seamweld&gt;</w:t>
      </w:r>
    </w:p>
    <w:p w14:paraId="79EB22C5" w14:textId="13C8337D" w:rsidR="008C58F6" w:rsidRPr="00730DD3" w:rsidRDefault="000640B0" w:rsidP="004B5DDF">
      <w:pPr>
        <w:pStyle w:val="XMLCode"/>
        <w:keepNext/>
        <w:rPr>
          <w:rFonts w:cs="Courier New"/>
          <w:b/>
          <w:color w:val="0070C0"/>
        </w:rPr>
      </w:pPr>
      <w:r w:rsidRPr="00730DD3">
        <w:rPr>
          <w:rFonts w:cs="Courier New"/>
          <w:b/>
          <w:color w:val="0070C0"/>
        </w:rPr>
        <w:t xml:space="preserve">    </w:t>
      </w:r>
      <w:r w:rsidR="001A4BBC" w:rsidRPr="00730DD3">
        <w:rPr>
          <w:rFonts w:cs="Courier New"/>
          <w:b/>
          <w:color w:val="0070C0"/>
        </w:rPr>
        <w:t xml:space="preserve">    </w:t>
      </w:r>
      <w:r w:rsidRPr="00730DD3">
        <w:rPr>
          <w:rFonts w:cs="Courier New"/>
          <w:b/>
          <w:color w:val="0070C0"/>
        </w:rPr>
        <w:t>&lt;</w:t>
      </w:r>
      <w:r w:rsidR="00B62EF2" w:rsidRPr="00730DD3">
        <w:rPr>
          <w:rFonts w:cs="Courier New"/>
          <w:b/>
          <w:color w:val="0070C0"/>
        </w:rPr>
        <w:t>butt_</w:t>
      </w:r>
      <w:r w:rsidR="000D2C8E">
        <w:rPr>
          <w:rFonts w:cs="Courier New"/>
          <w:b/>
          <w:color w:val="0070C0"/>
        </w:rPr>
        <w:t>joint</w:t>
      </w:r>
      <w:r w:rsidR="008C58F6" w:rsidRPr="00730DD3">
        <w:rPr>
          <w:rFonts w:cs="Courier New"/>
          <w:b/>
          <w:color w:val="0070C0"/>
        </w:rPr>
        <w:t xml:space="preserve"> base=</w:t>
      </w:r>
      <w:r w:rsidR="00194316">
        <w:rPr>
          <w:rFonts w:cs="Courier New"/>
          <w:b/>
          <w:color w:val="0070C0"/>
        </w:rPr>
        <w:t>"</w:t>
      </w:r>
      <w:r w:rsidR="008C58F6" w:rsidRPr="00730DD3">
        <w:rPr>
          <w:rFonts w:cs="Courier New"/>
          <w:b/>
          <w:color w:val="0070C0"/>
        </w:rPr>
        <w:t>1</w:t>
      </w:r>
      <w:r w:rsidR="00194316">
        <w:rPr>
          <w:rFonts w:cs="Courier New"/>
          <w:b/>
          <w:color w:val="0070C0"/>
        </w:rPr>
        <w:t>"</w:t>
      </w:r>
      <w:r w:rsidR="008C58F6" w:rsidRPr="00730DD3">
        <w:rPr>
          <w:rFonts w:cs="Courier New"/>
          <w:b/>
          <w:color w:val="0070C0"/>
        </w:rPr>
        <w:t xml:space="preserve"> technology=</w:t>
      </w:r>
      <w:r w:rsidR="00194316">
        <w:rPr>
          <w:rFonts w:cs="Courier New"/>
          <w:b/>
          <w:color w:val="0070C0"/>
        </w:rPr>
        <w:t>"</w:t>
      </w:r>
      <w:r w:rsidR="00CA7177">
        <w:rPr>
          <w:rFonts w:cs="Courier New"/>
          <w:b/>
          <w:color w:val="0070C0"/>
        </w:rPr>
        <w:t>r</w:t>
      </w:r>
      <w:r w:rsidR="001C168D">
        <w:rPr>
          <w:rFonts w:cs="Courier New"/>
          <w:b/>
          <w:color w:val="0070C0"/>
        </w:rPr>
        <w:t>esistance</w:t>
      </w:r>
      <w:r w:rsidR="00194316">
        <w:rPr>
          <w:rFonts w:cs="Courier New"/>
          <w:b/>
          <w:color w:val="0070C0"/>
        </w:rPr>
        <w:t>"</w:t>
      </w:r>
      <w:r w:rsidR="008C58F6" w:rsidRPr="00730DD3">
        <w:rPr>
          <w:rFonts w:cs="Courier New"/>
          <w:b/>
          <w:color w:val="0070C0"/>
        </w:rPr>
        <w:t>&gt;</w:t>
      </w:r>
    </w:p>
    <w:p w14:paraId="4CA1D13B" w14:textId="77777777" w:rsidR="008C58F6" w:rsidRDefault="001A4BBC" w:rsidP="005A1C22">
      <w:pPr>
        <w:pStyle w:val="XMLCode"/>
        <w:keepNext/>
        <w:rPr>
          <w:rFonts w:cs="Courier New"/>
          <w:b/>
          <w:color w:val="0070C0"/>
          <w:lang w:val="es-ES"/>
        </w:rPr>
      </w:pPr>
      <w:r w:rsidRPr="00730DD3">
        <w:rPr>
          <w:rFonts w:cs="Courier New"/>
          <w:b/>
          <w:color w:val="0070C0"/>
        </w:rPr>
        <w:t xml:space="preserve">        </w:t>
      </w:r>
      <w:r w:rsidR="000640B0" w:rsidRPr="00730DD3">
        <w:rPr>
          <w:rFonts w:cs="Courier New"/>
          <w:b/>
          <w:color w:val="0070C0"/>
        </w:rPr>
        <w:t xml:space="preserve">    </w:t>
      </w:r>
      <w:r w:rsidR="005A1C22" w:rsidRPr="00730DD3">
        <w:rPr>
          <w:rFonts w:cs="Courier New"/>
          <w:b/>
          <w:color w:val="0070C0"/>
          <w:lang w:val="es-ES"/>
        </w:rPr>
        <w:t>...</w:t>
      </w:r>
    </w:p>
    <w:p w14:paraId="76E4B366" w14:textId="77777777" w:rsidR="00276696" w:rsidRPr="00735160" w:rsidRDefault="00276696" w:rsidP="00276696">
      <w:pPr>
        <w:pStyle w:val="XMLCode"/>
        <w:keepNext/>
      </w:pPr>
      <w:r>
        <w:rPr>
          <w:rFonts w:cs="Courier New"/>
          <w:b/>
          <w:color w:val="0070C0"/>
        </w:rPr>
        <w:t xml:space="preserve">            </w:t>
      </w:r>
      <w:r w:rsidRPr="00735160">
        <w:rPr>
          <w:rFonts w:cs="Courier New"/>
          <w:lang w:val="es-ES"/>
        </w:rPr>
        <w:t>&lt;weld_position ...</w:t>
      </w:r>
      <w:r>
        <w:rPr>
          <w:rFonts w:cs="Courier New"/>
          <w:lang w:val="es-ES"/>
        </w:rPr>
        <w:t xml:space="preserve"> </w:t>
      </w:r>
      <w:r w:rsidRPr="00735160">
        <w:rPr>
          <w:rFonts w:cs="Courier New"/>
          <w:lang w:val="es-ES"/>
        </w:rPr>
        <w:t>/&gt;</w:t>
      </w:r>
    </w:p>
    <w:p w14:paraId="3EC350A2" w14:textId="77777777" w:rsidR="00276696" w:rsidRDefault="00276696" w:rsidP="00276696">
      <w:pPr>
        <w:pStyle w:val="XMLCode"/>
        <w:keepNext/>
        <w:rPr>
          <w:rFonts w:cs="Courier New"/>
          <w:b/>
          <w:color w:val="0070C0"/>
        </w:rPr>
      </w:pPr>
      <w:r w:rsidRPr="006C190C">
        <w:rPr>
          <w:rFonts w:cs="Courier New"/>
        </w:rPr>
        <w:t xml:space="preserve">            </w:t>
      </w:r>
      <w:r w:rsidRPr="00735160">
        <w:rPr>
          <w:rFonts w:cs="Courier New"/>
          <w:b/>
          <w:color w:val="0070C0"/>
        </w:rPr>
        <w:t xml:space="preserve">&lt;sheet_parameter </w:t>
      </w:r>
      <w:r>
        <w:rPr>
          <w:rFonts w:cs="Courier New"/>
          <w:b/>
          <w:color w:val="0070C0"/>
        </w:rPr>
        <w:t xml:space="preserve">... </w:t>
      </w:r>
      <w:r w:rsidRPr="00735160">
        <w:rPr>
          <w:rFonts w:cs="Courier New"/>
          <w:b/>
          <w:color w:val="0070C0"/>
        </w:rPr>
        <w:t>/&gt;</w:t>
      </w:r>
    </w:p>
    <w:p w14:paraId="65F92500" w14:textId="77777777" w:rsidR="00276696" w:rsidRPr="00730DD3" w:rsidRDefault="00276696" w:rsidP="00276696">
      <w:pPr>
        <w:pStyle w:val="XMLCode"/>
        <w:keepNext/>
        <w:rPr>
          <w:rFonts w:cs="Courier New"/>
          <w:b/>
          <w:color w:val="0070C0"/>
        </w:rPr>
      </w:pPr>
      <w:r>
        <w:rPr>
          <w:rFonts w:cs="Courier New"/>
          <w:b/>
          <w:color w:val="0070C0"/>
          <w:lang w:val="es-ES"/>
        </w:rPr>
        <w:t xml:space="preserve">            </w:t>
      </w:r>
      <w:r w:rsidRPr="00730DD3">
        <w:rPr>
          <w:rFonts w:cs="Courier New"/>
          <w:b/>
          <w:color w:val="0070C0"/>
          <w:lang w:val="es-ES"/>
        </w:rPr>
        <w:t>...</w:t>
      </w:r>
    </w:p>
    <w:p w14:paraId="220D5C26" w14:textId="77777777" w:rsidR="00AB71CB" w:rsidRPr="00730DD3" w:rsidRDefault="00AB71CB" w:rsidP="004B5DDF">
      <w:pPr>
        <w:pStyle w:val="XMLCode"/>
        <w:keepNext/>
        <w:rPr>
          <w:rFonts w:cs="Courier New"/>
          <w:b/>
          <w:color w:val="0070C0"/>
        </w:rPr>
      </w:pPr>
      <w:r w:rsidRPr="00730DD3">
        <w:rPr>
          <w:rFonts w:cs="Courier New"/>
          <w:b/>
          <w:color w:val="0070C0"/>
        </w:rPr>
        <w:t xml:space="preserve">    </w:t>
      </w:r>
      <w:r w:rsidR="00440482" w:rsidRPr="00730DD3">
        <w:rPr>
          <w:rFonts w:cs="Courier New"/>
          <w:b/>
          <w:color w:val="0070C0"/>
        </w:rPr>
        <w:t xml:space="preserve">    </w:t>
      </w:r>
      <w:r w:rsidRPr="00730DD3">
        <w:rPr>
          <w:rFonts w:cs="Courier New"/>
          <w:b/>
          <w:color w:val="0070C0"/>
        </w:rPr>
        <w:t>&lt;/</w:t>
      </w:r>
      <w:r w:rsidR="005A1C22" w:rsidRPr="00730DD3">
        <w:rPr>
          <w:rFonts w:cs="Courier New"/>
          <w:b/>
          <w:color w:val="0070C0"/>
        </w:rPr>
        <w:t>butt_</w:t>
      </w:r>
      <w:r w:rsidR="000D2C8E">
        <w:rPr>
          <w:rFonts w:cs="Courier New"/>
          <w:b/>
          <w:color w:val="0070C0"/>
        </w:rPr>
        <w:t>joint</w:t>
      </w:r>
      <w:r w:rsidRPr="00730DD3">
        <w:rPr>
          <w:rFonts w:cs="Courier New"/>
          <w:b/>
          <w:color w:val="0070C0"/>
        </w:rPr>
        <w:t>&gt;</w:t>
      </w:r>
    </w:p>
    <w:p w14:paraId="7594EDE6" w14:textId="77777777" w:rsidR="008C58F6" w:rsidRPr="00730DD3" w:rsidRDefault="00D16D3A" w:rsidP="004B5DDF">
      <w:pPr>
        <w:pStyle w:val="XMLCode"/>
        <w:keepNext/>
        <w:rPr>
          <w:rFonts w:cs="Courier New"/>
          <w:b/>
          <w:color w:val="0070C0"/>
        </w:rPr>
      </w:pPr>
      <w:r w:rsidRPr="00730DD3">
        <w:rPr>
          <w:rFonts w:cs="Courier New"/>
          <w:b/>
          <w:color w:val="0070C0"/>
        </w:rPr>
        <w:t xml:space="preserve">    &lt;/</w:t>
      </w:r>
      <w:r w:rsidR="00EF2798" w:rsidRPr="00730DD3">
        <w:rPr>
          <w:rFonts w:cs="Courier New"/>
          <w:b/>
          <w:color w:val="0070C0"/>
        </w:rPr>
        <w:t>seamweld</w:t>
      </w:r>
      <w:r w:rsidR="008C58F6" w:rsidRPr="00730DD3">
        <w:rPr>
          <w:rFonts w:cs="Courier New"/>
          <w:b/>
          <w:color w:val="0070C0"/>
        </w:rPr>
        <w:t>&gt;</w:t>
      </w:r>
    </w:p>
    <w:p w14:paraId="6D77976C" w14:textId="77777777" w:rsidR="00352502" w:rsidRPr="006C190C" w:rsidRDefault="00D16D3A" w:rsidP="00352502">
      <w:pPr>
        <w:pStyle w:val="XMLCode"/>
        <w:keepNext/>
        <w:rPr>
          <w:rFonts w:cs="Courier New"/>
        </w:rPr>
      </w:pPr>
      <w:r w:rsidRPr="006C190C">
        <w:rPr>
          <w:rFonts w:cs="Courier New"/>
        </w:rPr>
        <w:t>&lt;/connection_1d&gt;</w:t>
      </w:r>
    </w:p>
    <w:p w14:paraId="1FF908A4" w14:textId="77777777" w:rsidR="00352502" w:rsidRPr="007055D9" w:rsidRDefault="00352502" w:rsidP="00AA4A0C">
      <w:pPr>
        <w:pStyle w:val="XMLCode"/>
        <w:keepNext/>
        <w:tabs>
          <w:tab w:val="right" w:pos="8900"/>
        </w:tabs>
      </w:pPr>
      <w:r>
        <w:t xml:space="preserve">  </w:t>
      </w:r>
      <w:r w:rsidR="00AA4A0C">
        <w:tab/>
      </w:r>
    </w:p>
    <w:p w14:paraId="2FCD3F8A" w14:textId="77777777" w:rsidR="00433A07" w:rsidRDefault="003E46C4" w:rsidP="000E5FC5">
      <w:pPr>
        <w:pStyle w:val="berschrift4"/>
      </w:pPr>
      <w:bookmarkStart w:id="1359" w:name="GenericSeamWeldWeldPosition"/>
      <w:bookmarkStart w:id="1360" w:name="GenericSeamWelParameters"/>
      <w:bookmarkStart w:id="1361" w:name="GenericSeamWeldSubType"/>
      <w:bookmarkStart w:id="1362" w:name="GenericSeamWeldWeldingPosition"/>
      <w:bookmarkStart w:id="1363" w:name="_Toc3557009"/>
      <w:bookmarkStart w:id="1364" w:name="_Toc34747259"/>
      <w:bookmarkStart w:id="1365" w:name="_Toc338938905"/>
      <w:bookmarkStart w:id="1366" w:name="_Toc338939101"/>
      <w:bookmarkStart w:id="1367" w:name="_Toc338939136"/>
      <w:bookmarkStart w:id="1368" w:name="_Toc39880576"/>
      <w:bookmarkEnd w:id="1344"/>
      <w:bookmarkEnd w:id="1345"/>
      <w:bookmarkEnd w:id="1346"/>
      <w:bookmarkEnd w:id="1347"/>
      <w:bookmarkEnd w:id="1348"/>
      <w:bookmarkEnd w:id="1349"/>
      <w:bookmarkEnd w:id="1350"/>
      <w:bookmarkEnd w:id="1357"/>
      <w:bookmarkEnd w:id="1358"/>
      <w:bookmarkEnd w:id="1359"/>
      <w:bookmarkEnd w:id="1360"/>
      <w:bookmarkEnd w:id="1361"/>
      <w:bookmarkEnd w:id="1362"/>
      <w:r>
        <w:t>W</w:t>
      </w:r>
      <w:r w:rsidR="00433A07">
        <w:t>eld Position and Sheet Metal Parameters</w:t>
      </w:r>
      <w:bookmarkEnd w:id="1363"/>
      <w:bookmarkEnd w:id="1364"/>
      <w:bookmarkEnd w:id="1368"/>
    </w:p>
    <w:p w14:paraId="700B614E" w14:textId="77777777" w:rsidR="00433A07" w:rsidRDefault="00433A07" w:rsidP="00311A73">
      <w:pPr>
        <w:spacing w:before="240"/>
        <w:jc w:val="both"/>
      </w:pPr>
      <w:r>
        <w:t>We have to collect and put into separate groups the parameters that can be observed in terms of welding processes. Some of the used and measured parameters are related to the involved sheet metal parts, describing the thickness of the sheet and the applied sheet angle between to sheet metal parts.</w:t>
      </w:r>
    </w:p>
    <w:p w14:paraId="7FA0D4CF" w14:textId="1051A807" w:rsidR="00433A07" w:rsidRPr="00433A07" w:rsidRDefault="00433A07" w:rsidP="002C6046">
      <w:pPr>
        <w:spacing w:before="120"/>
        <w:jc w:val="both"/>
      </w:pPr>
      <w:r>
        <w:t>On the other hand, we can distinguish the parameters that are mentioned in terms of the welding process has been made i.e. the weld</w:t>
      </w:r>
      <w:r w:rsidR="00D86CA8">
        <w:t xml:space="preserve"> itself is present. The detailed description of these parameters can be seen for Sheet Parameters in chapter </w:t>
      </w:r>
      <w:r w:rsidR="008D51C0">
        <w:fldChar w:fldCharType="begin"/>
      </w:r>
      <w:r w:rsidR="0040446A">
        <w:instrText xml:space="preserve"> REF _Ref397525982 \r \h </w:instrText>
      </w:r>
      <w:r w:rsidR="008D51C0">
        <w:fldChar w:fldCharType="separate"/>
      </w:r>
      <w:r w:rsidR="00A2710C">
        <w:t>8.2.4.3.1</w:t>
      </w:r>
      <w:r w:rsidR="008D51C0">
        <w:fldChar w:fldCharType="end"/>
      </w:r>
      <w:r w:rsidR="0040446A">
        <w:t xml:space="preserve"> </w:t>
      </w:r>
      <w:r w:rsidR="00D86CA8">
        <w:t xml:space="preserve">and for Weld Position Parameters </w:t>
      </w:r>
      <w:r w:rsidR="0040446A">
        <w:t xml:space="preserve">in chapter </w:t>
      </w:r>
      <w:r w:rsidR="008D51C0">
        <w:fldChar w:fldCharType="begin"/>
      </w:r>
      <w:r w:rsidR="0040446A">
        <w:instrText xml:space="preserve"> REF _Ref397524978 \r \h </w:instrText>
      </w:r>
      <w:r w:rsidR="008D51C0">
        <w:fldChar w:fldCharType="separate"/>
      </w:r>
      <w:r w:rsidR="00A2710C">
        <w:t>8.2.4.3.2</w:t>
      </w:r>
      <w:r w:rsidR="008D51C0">
        <w:fldChar w:fldCharType="end"/>
      </w:r>
      <w:r w:rsidR="00D86CA8">
        <w:t>.</w:t>
      </w:r>
    </w:p>
    <w:p w14:paraId="5811038E" w14:textId="77777777" w:rsidR="00433A07" w:rsidRPr="007055D9" w:rsidRDefault="004F562F" w:rsidP="00433A07">
      <w:pPr>
        <w:keepNext/>
        <w:jc w:val="center"/>
      </w:pPr>
      <w:r>
        <w:rPr>
          <w:noProof/>
          <w:lang w:eastAsia="en-US"/>
        </w:rPr>
        <w:drawing>
          <wp:inline distT="0" distB="0" distL="0" distR="0" wp14:anchorId="428DDEFB" wp14:editId="76CCE060">
            <wp:extent cx="2499360" cy="2095500"/>
            <wp:effectExtent l="0" t="0" r="0" b="0"/>
            <wp:docPr id="21" name="Bild 23" descr="Sheet_Parameters_and_Weld_Position_Parameters_Pic_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3" descr="Sheet_Parameters_and_Weld_Position_Parameters_Pic_a"/>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499360" cy="2095500"/>
                    </a:xfrm>
                    <a:prstGeom prst="rect">
                      <a:avLst/>
                    </a:prstGeom>
                    <a:noFill/>
                    <a:ln>
                      <a:noFill/>
                    </a:ln>
                  </pic:spPr>
                </pic:pic>
              </a:graphicData>
            </a:graphic>
          </wp:inline>
        </w:drawing>
      </w:r>
      <w:r>
        <w:rPr>
          <w:noProof/>
          <w:lang w:eastAsia="en-US"/>
        </w:rPr>
        <w:drawing>
          <wp:inline distT="0" distB="0" distL="0" distR="0" wp14:anchorId="1808FB5E" wp14:editId="2CC8B119">
            <wp:extent cx="2430780" cy="2057400"/>
            <wp:effectExtent l="0" t="0" r="0" b="0"/>
            <wp:docPr id="22" name="Bild 24" descr="Sheet_Parameters_and_Weld_Position_Parameters_Pic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4" descr="Sheet_Parameters_and_Weld_Position_Parameters_Pic_b"/>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430780" cy="2057400"/>
                    </a:xfrm>
                    <a:prstGeom prst="rect">
                      <a:avLst/>
                    </a:prstGeom>
                    <a:noFill/>
                    <a:ln>
                      <a:noFill/>
                    </a:ln>
                  </pic:spPr>
                </pic:pic>
              </a:graphicData>
            </a:graphic>
          </wp:inline>
        </w:drawing>
      </w:r>
    </w:p>
    <w:p w14:paraId="1FC25041" w14:textId="17331FFF" w:rsidR="00433A07" w:rsidRPr="007055D9" w:rsidRDefault="00433A07" w:rsidP="00433A07">
      <w:pPr>
        <w:pStyle w:val="Beschriftung"/>
      </w:pPr>
      <w:bookmarkStart w:id="1369" w:name="_Ref397587838"/>
      <w:bookmarkStart w:id="1370" w:name="_Toc3557124"/>
      <w:bookmarkStart w:id="1371" w:name="_Toc34747375"/>
      <w:bookmarkStart w:id="1372" w:name="_Toc39880696"/>
      <w:r w:rsidRPr="007055D9">
        <w:t xml:space="preserve">Figure </w:t>
      </w:r>
      <w:r w:rsidR="00406B64">
        <w:fldChar w:fldCharType="begin"/>
      </w:r>
      <w:r w:rsidR="00406B64">
        <w:instrText xml:space="preserve"> SEQ Figure \* ARABIC </w:instrText>
      </w:r>
      <w:r w:rsidR="00406B64">
        <w:fldChar w:fldCharType="separate"/>
      </w:r>
      <w:r w:rsidR="00A2710C">
        <w:rPr>
          <w:noProof/>
        </w:rPr>
        <w:t>49</w:t>
      </w:r>
      <w:r w:rsidR="00406B64">
        <w:fldChar w:fldCharType="end"/>
      </w:r>
      <w:bookmarkEnd w:id="1369"/>
      <w:r w:rsidRPr="007055D9">
        <w:t xml:space="preserve">: Sheet Parameters vs. </w:t>
      </w:r>
      <w:r w:rsidRPr="007055D9">
        <w:rPr>
          <w:noProof/>
        </w:rPr>
        <w:t xml:space="preserve"> Weld Position Parameters</w:t>
      </w:r>
      <w:bookmarkEnd w:id="1370"/>
      <w:bookmarkEnd w:id="1371"/>
      <w:bookmarkEnd w:id="1372"/>
    </w:p>
    <w:p w14:paraId="7C8D9624" w14:textId="77777777" w:rsidR="000E5FC5" w:rsidRDefault="000E5FC5" w:rsidP="00433A07">
      <w:pPr>
        <w:pStyle w:val="berschrift4"/>
        <w:numPr>
          <w:ilvl w:val="4"/>
          <w:numId w:val="1"/>
        </w:numPr>
        <w:ind w:left="1009" w:hanging="1009"/>
      </w:pPr>
      <w:bookmarkStart w:id="1373" w:name="_Toc3557010"/>
      <w:bookmarkStart w:id="1374" w:name="_Toc34747260"/>
      <w:bookmarkStart w:id="1375" w:name="_Ref397525982"/>
      <w:bookmarkStart w:id="1376" w:name="_Toc39880577"/>
      <w:r w:rsidRPr="007055D9">
        <w:t>Parameters Assigned to a Specific Sheet of the Flange</w:t>
      </w:r>
      <w:bookmarkEnd w:id="1373"/>
      <w:bookmarkEnd w:id="1374"/>
      <w:bookmarkEnd w:id="1376"/>
      <w:r w:rsidRPr="007055D9">
        <w:t xml:space="preserve"> </w:t>
      </w:r>
      <w:bookmarkEnd w:id="1375"/>
    </w:p>
    <w:p w14:paraId="5EC5DCAF" w14:textId="77777777" w:rsidR="00063869" w:rsidRPr="00433A07" w:rsidRDefault="00063869" w:rsidP="00433A07">
      <w:pPr>
        <w:pStyle w:val="berschrift5"/>
        <w:jc w:val="both"/>
        <w:rPr>
          <w:b w:val="0"/>
          <w:i w:val="0"/>
          <w:sz w:val="22"/>
        </w:rPr>
      </w:pPr>
      <w:r w:rsidRPr="00433A07">
        <w:rPr>
          <w:b w:val="0"/>
          <w:i w:val="0"/>
          <w:sz w:val="22"/>
        </w:rPr>
        <w:t xml:space="preserve">In a welded connection there are different kinds of parameters that have to be assigned to either welded sheet metal or the created weld itself. Thus we can group and put all those parameters under two elements directly under the parent </w:t>
      </w:r>
      <w:r w:rsidR="00165844" w:rsidRPr="000047FF">
        <w:rPr>
          <w:b w:val="0"/>
          <w:i w:val="0"/>
          <w:sz w:val="22"/>
        </w:rPr>
        <w:t>subtype</w:t>
      </w:r>
      <w:r w:rsidRPr="00433A07">
        <w:rPr>
          <w:b w:val="0"/>
          <w:i w:val="0"/>
          <w:sz w:val="18"/>
        </w:rPr>
        <w:t xml:space="preserve"> </w:t>
      </w:r>
      <w:r w:rsidRPr="00433A07">
        <w:rPr>
          <w:b w:val="0"/>
          <w:i w:val="0"/>
          <w:sz w:val="22"/>
        </w:rPr>
        <w:t xml:space="preserve">element. These are the </w:t>
      </w:r>
      <w:r w:rsidR="0033708C" w:rsidRPr="008A6DA9">
        <w:rPr>
          <w:rFonts w:ascii="Courier New" w:hAnsi="Courier New" w:cs="Courier New"/>
          <w:sz w:val="18"/>
          <w:lang w:val="en-US"/>
        </w:rPr>
        <w:t>&lt;s</w:t>
      </w:r>
      <w:r w:rsidRPr="00433A07">
        <w:rPr>
          <w:rFonts w:ascii="Courier New" w:hAnsi="Courier New" w:cs="Courier New"/>
          <w:sz w:val="18"/>
        </w:rPr>
        <w:t>heet_parameter</w:t>
      </w:r>
      <w:r w:rsidR="0033708C" w:rsidRPr="008A6DA9">
        <w:rPr>
          <w:rFonts w:ascii="Courier New" w:hAnsi="Courier New" w:cs="Courier New"/>
          <w:sz w:val="18"/>
          <w:lang w:val="en-US"/>
        </w:rPr>
        <w:t>/&gt;</w:t>
      </w:r>
      <w:r w:rsidRPr="00433A07">
        <w:rPr>
          <w:b w:val="0"/>
          <w:i w:val="0"/>
          <w:sz w:val="18"/>
        </w:rPr>
        <w:t xml:space="preserve"> </w:t>
      </w:r>
      <w:r w:rsidRPr="00433A07">
        <w:rPr>
          <w:b w:val="0"/>
          <w:i w:val="0"/>
          <w:sz w:val="22"/>
        </w:rPr>
        <w:t xml:space="preserve">and the </w:t>
      </w:r>
      <w:r w:rsidR="0033708C" w:rsidRPr="008A6DA9">
        <w:rPr>
          <w:rFonts w:ascii="Courier New" w:hAnsi="Courier New" w:cs="Courier New"/>
          <w:sz w:val="18"/>
          <w:lang w:val="en-US"/>
        </w:rPr>
        <w:t>&lt;w</w:t>
      </w:r>
      <w:r w:rsidRPr="00433A07">
        <w:rPr>
          <w:rFonts w:ascii="Courier New" w:hAnsi="Courier New" w:cs="Courier New"/>
          <w:sz w:val="18"/>
        </w:rPr>
        <w:t>eld_position</w:t>
      </w:r>
      <w:r w:rsidR="0033708C" w:rsidRPr="008A6DA9">
        <w:rPr>
          <w:rFonts w:ascii="Courier New" w:hAnsi="Courier New" w:cs="Courier New"/>
          <w:sz w:val="18"/>
          <w:lang w:val="en-US"/>
        </w:rPr>
        <w:t>/&gt;</w:t>
      </w:r>
      <w:r w:rsidRPr="00433A07">
        <w:rPr>
          <w:b w:val="0"/>
          <w:i w:val="0"/>
          <w:sz w:val="22"/>
        </w:rPr>
        <w:t>.</w:t>
      </w:r>
    </w:p>
    <w:p w14:paraId="67B01E48" w14:textId="049F21CD" w:rsidR="006A21C5" w:rsidRPr="007055D9" w:rsidRDefault="006A21C5" w:rsidP="006A21C5">
      <w:pPr>
        <w:pStyle w:val="berschrift5"/>
      </w:pPr>
      <w:r w:rsidRPr="007055D9">
        <w:t xml:space="preserve">Element </w:t>
      </w:r>
      <w:r w:rsidR="00194316">
        <w:t>"</w:t>
      </w:r>
      <w:r>
        <w:t>sheet_parameter</w:t>
      </w:r>
      <w:r w:rsidR="00194316">
        <w:t>"</w:t>
      </w:r>
    </w:p>
    <w:p w14:paraId="6A86A1E5" w14:textId="77777777" w:rsidR="006A21C5" w:rsidRDefault="006A21C5" w:rsidP="009F348D">
      <w:pPr>
        <w:jc w:val="both"/>
      </w:pPr>
      <w:r w:rsidRPr="007055D9">
        <w:t xml:space="preserve">The element </w:t>
      </w:r>
      <w:r w:rsidR="008A6DA9" w:rsidRPr="008A6DA9">
        <w:rPr>
          <w:rStyle w:val="XMLElement"/>
        </w:rPr>
        <w:t>&lt;sheet_parameter/&gt;</w:t>
      </w:r>
      <w:r w:rsidRPr="007055D9">
        <w:t xml:space="preserve"> describes </w:t>
      </w:r>
      <w:r w:rsidR="00F62462" w:rsidRPr="00F62462">
        <w:t>the sheet in order to identify the correct sheet when multiple sheets are connected.</w:t>
      </w:r>
      <w:r w:rsidR="00007D4F">
        <w:t xml:space="preserve"> Furthermore it defines as attributes the corresponding gap applied between the welded sheet and the base sheet, i.e. in general the applied gap between the welded sheets involved in the welding process.</w:t>
      </w:r>
    </w:p>
    <w:p w14:paraId="49FDC40E" w14:textId="77777777" w:rsidR="000B762B" w:rsidRDefault="000B762B" w:rsidP="00825ABB">
      <w:pPr>
        <w:keepNext/>
        <w:jc w:val="both"/>
      </w:pPr>
      <w:r w:rsidRPr="007055D9">
        <w:lastRenderedPageBreak/>
        <w:t>It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B762B" w:rsidRPr="007055D9" w14:paraId="276C236C" w14:textId="77777777" w:rsidTr="00825AB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7571C36" w14:textId="77777777" w:rsidR="000B762B" w:rsidRPr="007055D9" w:rsidRDefault="000B762B" w:rsidP="00825ABB">
            <w:pPr>
              <w:keepNext/>
              <w:rPr>
                <w:b/>
                <w:i/>
              </w:rPr>
            </w:pPr>
            <w:r w:rsidRPr="007055D9">
              <w:rPr>
                <w:b/>
                <w:i/>
              </w:rPr>
              <w:t>Attributes</w:t>
            </w:r>
            <w:r>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3E21643" w14:textId="77777777" w:rsidR="000B762B" w:rsidRPr="007055D9" w:rsidRDefault="000B762B" w:rsidP="00825ABB">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37CEF98" w14:textId="5BBBF19A" w:rsidR="000B762B" w:rsidRPr="007055D9" w:rsidRDefault="000E60DF" w:rsidP="00825ABB">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B00593D" w14:textId="08D0B53C" w:rsidR="000B762B" w:rsidRPr="007055D9" w:rsidRDefault="009436D3" w:rsidP="00825ABB">
            <w:pPr>
              <w:keepNext/>
              <w:rPr>
                <w:b/>
                <w:i/>
              </w:rPr>
            </w:pPr>
            <w:r w:rsidRPr="00A20C5C">
              <w:rPr>
                <w:b/>
                <w:i/>
              </w:rPr>
              <w:t>Constraint</w:t>
            </w:r>
            <w:r>
              <w:rPr>
                <w:b/>
                <w:i/>
              </w:rPr>
              <w:t xml:space="preserve"> / Remarks</w:t>
            </w:r>
          </w:p>
        </w:tc>
      </w:tr>
      <w:tr w:rsidR="000B762B" w:rsidRPr="00BF4046" w14:paraId="1A7DAA59" w14:textId="77777777" w:rsidTr="00825ABB">
        <w:trPr>
          <w:cantSplit/>
          <w:jc w:val="center"/>
        </w:trPr>
        <w:tc>
          <w:tcPr>
            <w:tcW w:w="1871" w:type="dxa"/>
            <w:shd w:val="clear" w:color="auto" w:fill="auto"/>
          </w:tcPr>
          <w:p w14:paraId="7A97AACA" w14:textId="77777777" w:rsidR="000B762B" w:rsidRPr="00BF4046" w:rsidRDefault="000B762B" w:rsidP="00825ABB">
            <w:pPr>
              <w:rPr>
                <w:sz w:val="20"/>
                <w:szCs w:val="20"/>
              </w:rPr>
            </w:pPr>
            <w:r>
              <w:rPr>
                <w:sz w:val="20"/>
                <w:szCs w:val="20"/>
              </w:rPr>
              <w:t>index</w:t>
            </w:r>
          </w:p>
        </w:tc>
        <w:tc>
          <w:tcPr>
            <w:tcW w:w="1800" w:type="dxa"/>
            <w:shd w:val="clear" w:color="auto" w:fill="auto"/>
          </w:tcPr>
          <w:p w14:paraId="27800F4E" w14:textId="59C4CC6C" w:rsidR="000B762B" w:rsidRPr="00BF4046" w:rsidRDefault="00B33619" w:rsidP="00825ABB">
            <w:pPr>
              <w:rPr>
                <w:sz w:val="20"/>
                <w:szCs w:val="20"/>
              </w:rPr>
            </w:pPr>
            <w:r>
              <w:rPr>
                <w:sz w:val="20"/>
                <w:szCs w:val="20"/>
              </w:rPr>
              <w:t>Integer</w:t>
            </w:r>
          </w:p>
        </w:tc>
        <w:tc>
          <w:tcPr>
            <w:tcW w:w="1620" w:type="dxa"/>
            <w:shd w:val="clear" w:color="auto" w:fill="auto"/>
          </w:tcPr>
          <w:p w14:paraId="76D7E9FE" w14:textId="77777777" w:rsidR="000B762B" w:rsidRPr="00BF4046" w:rsidRDefault="000B762B" w:rsidP="00825ABB">
            <w:pPr>
              <w:rPr>
                <w:sz w:val="20"/>
                <w:szCs w:val="20"/>
              </w:rPr>
            </w:pPr>
            <w:r w:rsidRPr="00BF4046">
              <w:rPr>
                <w:sz w:val="20"/>
                <w:szCs w:val="20"/>
              </w:rPr>
              <w:t>Required</w:t>
            </w:r>
          </w:p>
        </w:tc>
        <w:tc>
          <w:tcPr>
            <w:tcW w:w="3240" w:type="dxa"/>
            <w:shd w:val="clear" w:color="auto" w:fill="auto"/>
          </w:tcPr>
          <w:p w14:paraId="54389A20" w14:textId="77777777" w:rsidR="000B762B" w:rsidRPr="00BF4046" w:rsidRDefault="000B762B" w:rsidP="00825ABB">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B762B" w:rsidRPr="00BF4046" w14:paraId="0D686E99" w14:textId="77777777" w:rsidTr="00825ABB">
        <w:trPr>
          <w:cantSplit/>
          <w:jc w:val="center"/>
        </w:trPr>
        <w:tc>
          <w:tcPr>
            <w:tcW w:w="1871" w:type="dxa"/>
            <w:shd w:val="clear" w:color="auto" w:fill="auto"/>
          </w:tcPr>
          <w:p w14:paraId="61FCE14F" w14:textId="77777777" w:rsidR="000B762B" w:rsidRPr="00BF4046" w:rsidRDefault="000B762B" w:rsidP="00825ABB">
            <w:pPr>
              <w:rPr>
                <w:sz w:val="20"/>
                <w:szCs w:val="20"/>
              </w:rPr>
            </w:pPr>
            <w:r>
              <w:rPr>
                <w:sz w:val="20"/>
                <w:szCs w:val="20"/>
              </w:rPr>
              <w:t>gap</w:t>
            </w:r>
          </w:p>
        </w:tc>
        <w:tc>
          <w:tcPr>
            <w:tcW w:w="1800" w:type="dxa"/>
            <w:shd w:val="clear" w:color="auto" w:fill="auto"/>
          </w:tcPr>
          <w:p w14:paraId="3D5C90C1" w14:textId="6DE33A20" w:rsidR="000B762B" w:rsidRPr="00BF4046" w:rsidRDefault="00B33619" w:rsidP="00825ABB">
            <w:pPr>
              <w:rPr>
                <w:sz w:val="20"/>
                <w:szCs w:val="20"/>
              </w:rPr>
            </w:pPr>
            <w:r>
              <w:rPr>
                <w:sz w:val="20"/>
                <w:szCs w:val="20"/>
              </w:rPr>
              <w:t>Floating point</w:t>
            </w:r>
          </w:p>
        </w:tc>
        <w:tc>
          <w:tcPr>
            <w:tcW w:w="1620" w:type="dxa"/>
            <w:shd w:val="clear" w:color="auto" w:fill="auto"/>
          </w:tcPr>
          <w:p w14:paraId="232A1C06" w14:textId="77777777" w:rsidR="000B762B" w:rsidRPr="00BF4046" w:rsidRDefault="00E00705" w:rsidP="00825ABB">
            <w:pPr>
              <w:rPr>
                <w:sz w:val="20"/>
                <w:szCs w:val="20"/>
              </w:rPr>
            </w:pPr>
            <w:r>
              <w:rPr>
                <w:sz w:val="20"/>
                <w:szCs w:val="20"/>
              </w:rPr>
              <w:t>Optional</w:t>
            </w:r>
          </w:p>
        </w:tc>
        <w:tc>
          <w:tcPr>
            <w:tcW w:w="3240" w:type="dxa"/>
            <w:shd w:val="clear" w:color="auto" w:fill="auto"/>
          </w:tcPr>
          <w:p w14:paraId="2181D8D7" w14:textId="6D7B965C" w:rsidR="000B762B" w:rsidRPr="00BF4046" w:rsidRDefault="001802AE" w:rsidP="00825ABB">
            <w:pPr>
              <w:rPr>
                <w:sz w:val="20"/>
                <w:szCs w:val="20"/>
              </w:rPr>
            </w:pPr>
            <w:r>
              <w:rPr>
                <w:sz w:val="20"/>
                <w:szCs w:val="20"/>
              </w:rPr>
              <w:t>Default value is 0</w:t>
            </w:r>
          </w:p>
        </w:tc>
      </w:tr>
      <w:tr w:rsidR="00377202" w:rsidRPr="00BF4046" w14:paraId="0722DD11" w14:textId="77777777" w:rsidTr="00825ABB">
        <w:trPr>
          <w:cantSplit/>
          <w:jc w:val="center"/>
        </w:trPr>
        <w:tc>
          <w:tcPr>
            <w:tcW w:w="1871" w:type="dxa"/>
            <w:shd w:val="clear" w:color="auto" w:fill="auto"/>
          </w:tcPr>
          <w:p w14:paraId="7A67A9C9" w14:textId="77777777" w:rsidR="00377202" w:rsidRDefault="0040178D" w:rsidP="00825ABB">
            <w:pPr>
              <w:rPr>
                <w:sz w:val="20"/>
                <w:szCs w:val="20"/>
              </w:rPr>
            </w:pPr>
            <w:r>
              <w:rPr>
                <w:sz w:val="20"/>
                <w:szCs w:val="20"/>
              </w:rPr>
              <w:t>sheet_</w:t>
            </w:r>
            <w:r w:rsidR="00377202">
              <w:rPr>
                <w:sz w:val="20"/>
                <w:szCs w:val="20"/>
              </w:rPr>
              <w:t>thickness</w:t>
            </w:r>
          </w:p>
        </w:tc>
        <w:tc>
          <w:tcPr>
            <w:tcW w:w="1800" w:type="dxa"/>
            <w:shd w:val="clear" w:color="auto" w:fill="auto"/>
          </w:tcPr>
          <w:p w14:paraId="75E98BC9" w14:textId="4139D73C" w:rsidR="00377202" w:rsidRPr="002D6B99" w:rsidRDefault="00B33619" w:rsidP="00825ABB">
            <w:pPr>
              <w:rPr>
                <w:sz w:val="20"/>
                <w:szCs w:val="20"/>
              </w:rPr>
            </w:pPr>
            <w:r>
              <w:rPr>
                <w:sz w:val="20"/>
                <w:szCs w:val="20"/>
              </w:rPr>
              <w:t>Floating point</w:t>
            </w:r>
          </w:p>
        </w:tc>
        <w:tc>
          <w:tcPr>
            <w:tcW w:w="1620" w:type="dxa"/>
            <w:shd w:val="clear" w:color="auto" w:fill="auto"/>
          </w:tcPr>
          <w:p w14:paraId="1BA4A352" w14:textId="77777777" w:rsidR="00377202" w:rsidRPr="002D6B99" w:rsidRDefault="001802AE" w:rsidP="00825ABB">
            <w:pPr>
              <w:rPr>
                <w:sz w:val="20"/>
                <w:szCs w:val="20"/>
              </w:rPr>
            </w:pPr>
            <w:r>
              <w:rPr>
                <w:sz w:val="20"/>
                <w:szCs w:val="20"/>
              </w:rPr>
              <w:t>Optional</w:t>
            </w:r>
          </w:p>
        </w:tc>
        <w:tc>
          <w:tcPr>
            <w:tcW w:w="3240" w:type="dxa"/>
            <w:shd w:val="clear" w:color="auto" w:fill="auto"/>
          </w:tcPr>
          <w:p w14:paraId="161A39AA" w14:textId="77777777" w:rsidR="00377202" w:rsidRPr="002D6B99" w:rsidRDefault="00377202" w:rsidP="00825ABB">
            <w:pPr>
              <w:rPr>
                <w:sz w:val="20"/>
                <w:szCs w:val="20"/>
              </w:rPr>
            </w:pPr>
            <w:r>
              <w:rPr>
                <w:sz w:val="20"/>
                <w:szCs w:val="20"/>
              </w:rPr>
              <w:t>-</w:t>
            </w:r>
          </w:p>
        </w:tc>
      </w:tr>
      <w:tr w:rsidR="00377202" w:rsidRPr="00BF4046" w14:paraId="14064DE1" w14:textId="77777777" w:rsidTr="00825ABB">
        <w:trPr>
          <w:cantSplit/>
          <w:jc w:val="center"/>
        </w:trPr>
        <w:tc>
          <w:tcPr>
            <w:tcW w:w="1871" w:type="dxa"/>
            <w:shd w:val="clear" w:color="auto" w:fill="auto"/>
          </w:tcPr>
          <w:p w14:paraId="5F879264" w14:textId="77777777" w:rsidR="00377202" w:rsidRDefault="00377202" w:rsidP="00825ABB">
            <w:pPr>
              <w:rPr>
                <w:sz w:val="20"/>
                <w:szCs w:val="20"/>
              </w:rPr>
            </w:pPr>
            <w:r>
              <w:rPr>
                <w:sz w:val="20"/>
                <w:szCs w:val="20"/>
              </w:rPr>
              <w:t>sheet_angle</w:t>
            </w:r>
          </w:p>
        </w:tc>
        <w:tc>
          <w:tcPr>
            <w:tcW w:w="1800" w:type="dxa"/>
            <w:shd w:val="clear" w:color="auto" w:fill="auto"/>
          </w:tcPr>
          <w:p w14:paraId="6F07EF86" w14:textId="6302EB24" w:rsidR="00377202" w:rsidRPr="002D6B99" w:rsidRDefault="00F21C9F" w:rsidP="00825ABB">
            <w:pPr>
              <w:rPr>
                <w:sz w:val="20"/>
                <w:szCs w:val="20"/>
              </w:rPr>
            </w:pPr>
            <w:r>
              <w:rPr>
                <w:sz w:val="20"/>
                <w:szCs w:val="20"/>
              </w:rPr>
              <w:t>Floating point</w:t>
            </w:r>
          </w:p>
        </w:tc>
        <w:tc>
          <w:tcPr>
            <w:tcW w:w="1620" w:type="dxa"/>
            <w:shd w:val="clear" w:color="auto" w:fill="auto"/>
          </w:tcPr>
          <w:p w14:paraId="1E7CE8C9" w14:textId="77777777" w:rsidR="00377202" w:rsidRPr="002D6B99" w:rsidRDefault="001802AE" w:rsidP="00825ABB">
            <w:pPr>
              <w:rPr>
                <w:sz w:val="20"/>
                <w:szCs w:val="20"/>
              </w:rPr>
            </w:pPr>
            <w:r>
              <w:rPr>
                <w:sz w:val="20"/>
                <w:szCs w:val="20"/>
              </w:rPr>
              <w:t>Optional</w:t>
            </w:r>
          </w:p>
        </w:tc>
        <w:tc>
          <w:tcPr>
            <w:tcW w:w="3240" w:type="dxa"/>
            <w:shd w:val="clear" w:color="auto" w:fill="auto"/>
          </w:tcPr>
          <w:p w14:paraId="38FB194C" w14:textId="77777777" w:rsidR="00377202" w:rsidRPr="002D6B99" w:rsidRDefault="00377202" w:rsidP="00825ABB">
            <w:pPr>
              <w:keepNext/>
              <w:rPr>
                <w:sz w:val="20"/>
                <w:szCs w:val="20"/>
              </w:rPr>
            </w:pPr>
            <w:r>
              <w:rPr>
                <w:sz w:val="20"/>
                <w:szCs w:val="20"/>
              </w:rPr>
              <w:t>-</w:t>
            </w:r>
          </w:p>
        </w:tc>
      </w:tr>
    </w:tbl>
    <w:p w14:paraId="50E67F56" w14:textId="2CE30A0E" w:rsidR="00825ABB" w:rsidRDefault="00825ABB" w:rsidP="0035512A">
      <w:pPr>
        <w:pStyle w:val="Beschriftung"/>
        <w:spacing w:before="120"/>
      </w:pPr>
      <w:bookmarkStart w:id="1377" w:name="_Toc3566489"/>
      <w:bookmarkStart w:id="1378" w:name="_Toc34747490"/>
      <w:bookmarkStart w:id="1379" w:name="_Toc39880816"/>
      <w:r>
        <w:t xml:space="preserve">Table </w:t>
      </w:r>
      <w:r w:rsidR="00ED469A">
        <w:fldChar w:fldCharType="begin"/>
      </w:r>
      <w:r w:rsidR="00ED469A">
        <w:instrText xml:space="preserve"> SEQ Table \* ARABIC </w:instrText>
      </w:r>
      <w:r w:rsidR="00ED469A">
        <w:fldChar w:fldCharType="separate"/>
      </w:r>
      <w:r w:rsidR="00A2710C">
        <w:rPr>
          <w:noProof/>
        </w:rPr>
        <w:t>85</w:t>
      </w:r>
      <w:r w:rsidR="00ED469A">
        <w:fldChar w:fldCharType="end"/>
      </w:r>
      <w:r>
        <w:t xml:space="preserve">: 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sheet_parameter</w:t>
      </w:r>
      <w:r w:rsidRPr="00271D68">
        <w:rPr>
          <w:rFonts w:ascii="Courier New" w:hAnsi="Courier New" w:cs="Courier New"/>
          <w:bCs w:val="0"/>
          <w:i/>
          <w:kern w:val="22"/>
          <w:sz w:val="18"/>
          <w:szCs w:val="18"/>
        </w:rPr>
        <w:t>/&gt;</w:t>
      </w:r>
      <w:bookmarkEnd w:id="1377"/>
      <w:bookmarkEnd w:id="1378"/>
      <w:bookmarkEnd w:id="1379"/>
    </w:p>
    <w:p w14:paraId="35AFF4D6" w14:textId="28AB297C" w:rsidR="00882116" w:rsidRPr="007055D9" w:rsidRDefault="00882116" w:rsidP="00882116">
      <w:pPr>
        <w:pStyle w:val="berschrift5"/>
      </w:pPr>
      <w:r w:rsidRPr="007055D9">
        <w:t xml:space="preserve">Attribute </w:t>
      </w:r>
      <w:r w:rsidR="00194316">
        <w:t>"</w:t>
      </w:r>
      <w:r>
        <w:t>index</w:t>
      </w:r>
      <w:r w:rsidR="00194316">
        <w:t>"</w:t>
      </w:r>
    </w:p>
    <w:p w14:paraId="3A50937A" w14:textId="77777777" w:rsidR="00FF527B" w:rsidRPr="007055D9" w:rsidRDefault="00882116" w:rsidP="00C16FF4">
      <w:pPr>
        <w:jc w:val="both"/>
      </w:pPr>
      <w:r w:rsidRPr="007055D9">
        <w:t xml:space="preserve">The value of the attribute </w:t>
      </w:r>
      <w:r w:rsidR="009F348D">
        <w:rPr>
          <w:rStyle w:val="XMLAttribute"/>
        </w:rPr>
        <w:t>index</w:t>
      </w:r>
      <w:r w:rsidRPr="007055D9">
        <w:t xml:space="preserve"> </w:t>
      </w:r>
      <w:r w:rsidR="00A66B33">
        <w:t>must be referenced to the Part index</w:t>
      </w:r>
      <w:r w:rsidRPr="007055D9">
        <w:t>.</w:t>
      </w:r>
      <w:r w:rsidR="00A66B33">
        <w:t xml:space="preserve"> </w:t>
      </w:r>
      <w:r w:rsidR="00FF527B" w:rsidRPr="007055D9">
        <w:t xml:space="preserve">The </w:t>
      </w:r>
      <w:r w:rsidR="00FF527B" w:rsidRPr="00446313">
        <w:rPr>
          <w:rFonts w:ascii="Courier New" w:hAnsi="Courier New" w:cs="Courier New"/>
          <w:i/>
          <w:sz w:val="18"/>
          <w:szCs w:val="18"/>
        </w:rPr>
        <w:t>index</w:t>
      </w:r>
      <w:r w:rsidR="00FF527B" w:rsidRPr="007055D9">
        <w:t xml:space="preserve"> needs to be unique only within the parent element </w:t>
      </w:r>
      <w:r w:rsidR="00FF527B" w:rsidRPr="00446313">
        <w:rPr>
          <w:rFonts w:ascii="Courier New" w:hAnsi="Courier New" w:cs="Courier New"/>
          <w:b/>
          <w:i/>
          <w:sz w:val="18"/>
          <w:szCs w:val="18"/>
        </w:rPr>
        <w:t>&lt;connected_to&gt;.</w:t>
      </w:r>
      <w:r w:rsidR="00FF527B" w:rsidRPr="007055D9">
        <w:t xml:space="preserve"> For specific connections, it is used as the</w:t>
      </w:r>
      <w:r w:rsidR="00A66B33">
        <w:t xml:space="preserve"> matching index for the subjected welded</w:t>
      </w:r>
      <w:r w:rsidR="00FF527B" w:rsidRPr="007055D9">
        <w:t xml:space="preserve"> sheet.</w:t>
      </w:r>
    </w:p>
    <w:p w14:paraId="40369213" w14:textId="01BB86F8" w:rsidR="006A21C5" w:rsidRPr="007055D9" w:rsidRDefault="006A21C5" w:rsidP="006A21C5">
      <w:pPr>
        <w:pStyle w:val="berschrift5"/>
      </w:pPr>
      <w:r w:rsidRPr="007055D9">
        <w:t xml:space="preserve">Attribute </w:t>
      </w:r>
      <w:r w:rsidR="00194316">
        <w:t>"</w:t>
      </w:r>
      <w:r w:rsidRPr="007055D9">
        <w:t>gap</w:t>
      </w:r>
      <w:r w:rsidR="00194316">
        <w:t>"</w:t>
      </w:r>
    </w:p>
    <w:p w14:paraId="088ECC2E" w14:textId="5A961067" w:rsidR="00C502EC" w:rsidRDefault="006A21C5" w:rsidP="00E34675">
      <w:pPr>
        <w:jc w:val="both"/>
      </w:pPr>
      <w:r w:rsidRPr="007055D9">
        <w:t xml:space="preserve">The value of the attribute </w:t>
      </w:r>
      <w:r w:rsidRPr="007055D9">
        <w:rPr>
          <w:rStyle w:val="XMLAttribute"/>
        </w:rPr>
        <w:t>gap</w:t>
      </w:r>
      <w:r w:rsidR="00E34675">
        <w:t xml:space="preserve"> is</w:t>
      </w:r>
      <w:r w:rsidR="00AE717B">
        <w:t xml:space="preserve"> numerical in the range</w:t>
      </w:r>
      <w:r w:rsidR="00B85EEA">
        <w:t xml:space="preserve"> [</w:t>
      </w:r>
      <w:r w:rsidR="00B85EEA" w:rsidRPr="007055D9">
        <w:t>0</w:t>
      </w:r>
      <w:r w:rsidR="00B85EEA">
        <w:t>,</w:t>
      </w:r>
      <w:r w:rsidR="00B85EEA" w:rsidRPr="007055D9">
        <w:t xml:space="preserve"> </w:t>
      </w:r>
      <w:r w:rsidR="00B85EEA" w:rsidRPr="007055D9">
        <w:rPr>
          <w:rStyle w:val="Fett"/>
        </w:rPr>
        <w:sym w:font="Symbol" w:char="F0A5"/>
      </w:r>
      <w:r w:rsidR="00B85EEA">
        <w:t>)</w:t>
      </w:r>
      <w:r w:rsidRPr="007055D9">
        <w:t xml:space="preserve">. It defines the distance between </w:t>
      </w:r>
      <w:r w:rsidR="00AE717B">
        <w:t>the base and the connected sheet</w:t>
      </w:r>
      <w:r w:rsidRPr="007055D9">
        <w:t>.</w:t>
      </w:r>
    </w:p>
    <w:p w14:paraId="693BBC0D" w14:textId="2C1867A1" w:rsidR="008A5372" w:rsidRPr="007055D9" w:rsidRDefault="008A5372" w:rsidP="008A5372">
      <w:pPr>
        <w:pStyle w:val="berschrift5"/>
      </w:pPr>
      <w:r w:rsidRPr="007055D9">
        <w:t xml:space="preserve">Attribute </w:t>
      </w:r>
      <w:r w:rsidR="00194316">
        <w:t>"</w:t>
      </w:r>
      <w:r w:rsidR="0040178D">
        <w:t>sheet_</w:t>
      </w:r>
      <w:r w:rsidR="00E34675">
        <w:t>thickness</w:t>
      </w:r>
      <w:r w:rsidR="00194316">
        <w:t>"</w:t>
      </w:r>
    </w:p>
    <w:p w14:paraId="33AA3988" w14:textId="5C602270" w:rsidR="00682870" w:rsidRDefault="008A5372" w:rsidP="00C16FF4">
      <w:pPr>
        <w:jc w:val="both"/>
      </w:pPr>
      <w:r w:rsidRPr="007055D9">
        <w:t xml:space="preserve">The value of the attribute </w:t>
      </w:r>
      <w:r w:rsidR="0040178D" w:rsidRPr="00362A5D">
        <w:rPr>
          <w:rFonts w:ascii="Courier New" w:hAnsi="Courier New" w:cs="Courier New"/>
          <w:b/>
          <w:i/>
          <w:sz w:val="18"/>
        </w:rPr>
        <w:t>sheet_</w:t>
      </w:r>
      <w:r w:rsidR="00E34675">
        <w:rPr>
          <w:rStyle w:val="XMLAttribute"/>
        </w:rPr>
        <w:t>thickness</w:t>
      </w:r>
      <w:r w:rsidR="00E34675">
        <w:t xml:space="preserve"> is</w:t>
      </w:r>
      <w:r w:rsidRPr="007055D9">
        <w:t xml:space="preserve"> numerical</w:t>
      </w:r>
      <w:r w:rsidR="00AE717B">
        <w:t xml:space="preserve"> in the range </w:t>
      </w:r>
      <w:r w:rsidR="008E4594">
        <w:t>(</w:t>
      </w:r>
      <w:r w:rsidR="00AE717B">
        <w:t>0,</w:t>
      </w:r>
      <w:r w:rsidRPr="007055D9">
        <w:t xml:space="preserve"> </w:t>
      </w:r>
      <w:r w:rsidRPr="007055D9">
        <w:rPr>
          <w:rStyle w:val="Fett"/>
        </w:rPr>
        <w:sym w:font="Symbol" w:char="F0A5"/>
      </w:r>
      <w:r w:rsidR="008E4594">
        <w:t>)</w:t>
      </w:r>
      <w:r w:rsidRPr="007055D9">
        <w:t xml:space="preserve">. It defines the </w:t>
      </w:r>
      <w:r w:rsidR="00E34675">
        <w:t>CAD related input for the thickness measure of the connected sheet</w:t>
      </w:r>
      <w:r w:rsidR="00C533ED">
        <w:t xml:space="preserve"> (in the example in </w:t>
      </w:r>
      <w:r w:rsidR="008D51C0">
        <w:fldChar w:fldCharType="begin"/>
      </w:r>
      <w:r w:rsidR="00C533ED">
        <w:instrText xml:space="preserve"> REF _Ref397587838 \h </w:instrText>
      </w:r>
      <w:r w:rsidR="008D51C0">
        <w:fldChar w:fldCharType="separate"/>
      </w:r>
      <w:r w:rsidR="00A2710C" w:rsidRPr="007055D9">
        <w:t xml:space="preserve">Figure </w:t>
      </w:r>
      <w:r w:rsidR="00A2710C">
        <w:rPr>
          <w:noProof/>
        </w:rPr>
        <w:t>49</w:t>
      </w:r>
      <w:r w:rsidR="008D51C0">
        <w:fldChar w:fldCharType="end"/>
      </w:r>
      <w:r w:rsidR="00C533ED">
        <w:t xml:space="preserve"> this is t</w:t>
      </w:r>
      <w:r w:rsidR="00C533ED" w:rsidRPr="00C533ED">
        <w:rPr>
          <w:vertAlign w:val="subscript"/>
        </w:rPr>
        <w:t>2</w:t>
      </w:r>
      <w:r w:rsidR="00C533ED">
        <w:t>)</w:t>
      </w:r>
      <w:r w:rsidRPr="007055D9">
        <w:t>.</w:t>
      </w:r>
      <w:r w:rsidR="00682870">
        <w:t xml:space="preserve"> In case of more than 1 welded sheet exist see the definition</w:t>
      </w:r>
      <w:r w:rsidR="00CC1A5B">
        <w:t xml:space="preserve"> example</w:t>
      </w:r>
      <w:r w:rsidR="00682870">
        <w:t xml:space="preserve"> in </w:t>
      </w:r>
      <w:r w:rsidR="008D51C0">
        <w:fldChar w:fldCharType="begin"/>
      </w:r>
      <w:r w:rsidR="00CC1A5B">
        <w:instrText xml:space="preserve"> REF _Ref397588351 \r \h </w:instrText>
      </w:r>
      <w:r w:rsidR="008D51C0">
        <w:fldChar w:fldCharType="separate"/>
      </w:r>
      <w:r w:rsidR="00A2710C">
        <w:t>8.2.11.5</w:t>
      </w:r>
      <w:r w:rsidR="008D51C0">
        <w:fldChar w:fldCharType="end"/>
      </w:r>
      <w:r w:rsidR="00CC1A5B">
        <w:t>.</w:t>
      </w:r>
    </w:p>
    <w:p w14:paraId="246DE515" w14:textId="6C4BED90" w:rsidR="008A5372" w:rsidRPr="007055D9" w:rsidRDefault="008A5372" w:rsidP="008A5372">
      <w:pPr>
        <w:pStyle w:val="berschrift5"/>
      </w:pPr>
      <w:r w:rsidRPr="007055D9">
        <w:t xml:space="preserve">Attribute </w:t>
      </w:r>
      <w:r w:rsidR="00194316">
        <w:t>"</w:t>
      </w:r>
      <w:r w:rsidR="00AE717B">
        <w:t>sheet_angle</w:t>
      </w:r>
      <w:r w:rsidR="00194316">
        <w:t>"</w:t>
      </w:r>
    </w:p>
    <w:p w14:paraId="26FA25D4" w14:textId="77777777" w:rsidR="008A5372" w:rsidRDefault="008A5372" w:rsidP="004268DB">
      <w:pPr>
        <w:jc w:val="both"/>
      </w:pPr>
      <w:r w:rsidRPr="007055D9">
        <w:t xml:space="preserve">The value of the attribute </w:t>
      </w:r>
      <w:r w:rsidR="00AE717B">
        <w:rPr>
          <w:rStyle w:val="XMLAttribute"/>
        </w:rPr>
        <w:t>sheet_angle</w:t>
      </w:r>
      <w:r w:rsidR="00AE717B">
        <w:t xml:space="preserve"> is</w:t>
      </w:r>
      <w:r w:rsidR="008E4594">
        <w:t xml:space="preserve"> numerical in the range </w:t>
      </w:r>
      <w:r w:rsidR="004D02AB">
        <w:t>[</w:t>
      </w:r>
      <w:r w:rsidRPr="007055D9">
        <w:t>0</w:t>
      </w:r>
      <w:r w:rsidR="00AC3230">
        <w:t>,</w:t>
      </w:r>
      <w:r w:rsidRPr="007055D9">
        <w:t xml:space="preserve"> </w:t>
      </w:r>
      <w:r w:rsidR="004D02AB" w:rsidRPr="004D02AB">
        <w:rPr>
          <w:bCs/>
        </w:rPr>
        <w:t>360</w:t>
      </w:r>
      <w:r w:rsidR="008E4594" w:rsidRPr="00AC1DA9">
        <w:rPr>
          <w:bCs/>
        </w:rPr>
        <w:t>)</w:t>
      </w:r>
      <w:r w:rsidRPr="007055D9">
        <w:t xml:space="preserve">. It defines the </w:t>
      </w:r>
      <w:r w:rsidR="00AC3230">
        <w:t>angle between the base sheet and the connected sheet middle lines</w:t>
      </w:r>
      <w:r w:rsidRPr="007055D9">
        <w:t>.</w:t>
      </w:r>
    </w:p>
    <w:p w14:paraId="658A0FA1" w14:textId="77777777" w:rsidR="00551552" w:rsidRPr="007055D9" w:rsidRDefault="00551552" w:rsidP="00551552">
      <w:pPr>
        <w:pStyle w:val="Example"/>
        <w:keepNext/>
      </w:pPr>
      <w:r w:rsidRPr="007055D9">
        <w:t>Example</w:t>
      </w:r>
      <w:r>
        <w:t xml:space="preserve"> A (</w:t>
      </w:r>
      <w:r>
        <w:rPr>
          <w:b w:val="0"/>
          <w:sz w:val="22"/>
        </w:rPr>
        <w:t xml:space="preserve">within each </w:t>
      </w:r>
      <w:r w:rsidRPr="00003133">
        <w:rPr>
          <w:rFonts w:ascii="Courier New" w:hAnsi="Courier New" w:cs="Courier New"/>
          <w:i/>
          <w:sz w:val="18"/>
        </w:rPr>
        <w:t>attribute</w:t>
      </w:r>
      <w:r>
        <w:t>)</w:t>
      </w:r>
      <w:r w:rsidRPr="007055D9">
        <w:t>:</w:t>
      </w:r>
      <w:r>
        <w:t xml:space="preserve"> </w:t>
      </w:r>
    </w:p>
    <w:p w14:paraId="7C86769D" w14:textId="77777777" w:rsidR="00551552" w:rsidRPr="007055D9" w:rsidRDefault="00551552" w:rsidP="00551552">
      <w:pPr>
        <w:pStyle w:val="XMLCode"/>
        <w:keepNext/>
      </w:pPr>
    </w:p>
    <w:p w14:paraId="4D817127" w14:textId="77777777" w:rsidR="00551552" w:rsidRPr="006C190C" w:rsidRDefault="00551552" w:rsidP="00551552">
      <w:pPr>
        <w:pStyle w:val="XMLCode"/>
        <w:keepNext/>
        <w:rPr>
          <w:rFonts w:cs="Courier New"/>
        </w:rPr>
      </w:pPr>
      <w:r w:rsidRPr="006C190C">
        <w:rPr>
          <w:rFonts w:cs="Courier New"/>
        </w:rPr>
        <w:t>&lt;connection_1d&gt;</w:t>
      </w:r>
    </w:p>
    <w:p w14:paraId="79DEB26A" w14:textId="77777777" w:rsidR="00551552" w:rsidRPr="006C190C" w:rsidRDefault="00551552" w:rsidP="00551552">
      <w:pPr>
        <w:pStyle w:val="XMLCode"/>
        <w:keepNext/>
        <w:rPr>
          <w:rFonts w:cs="Courier New"/>
        </w:rPr>
      </w:pPr>
      <w:r w:rsidRPr="006C190C">
        <w:rPr>
          <w:rFonts w:cs="Courier New"/>
        </w:rPr>
        <w:t xml:space="preserve">    &lt;seamweld&gt;</w:t>
      </w:r>
    </w:p>
    <w:p w14:paraId="6F6F971F" w14:textId="3ACF9AD0" w:rsidR="00551552" w:rsidRPr="006C190C" w:rsidRDefault="00551552" w:rsidP="00551552">
      <w:pPr>
        <w:pStyle w:val="XMLCode"/>
        <w:keepNext/>
        <w:rPr>
          <w:rFonts w:cs="Courier New"/>
        </w:rPr>
      </w:pPr>
      <w:r w:rsidRPr="006C190C">
        <w:rPr>
          <w:rFonts w:cs="Courier New"/>
        </w:rPr>
        <w:t xml:space="preserve">        &lt;</w:t>
      </w:r>
      <w:r>
        <w:rPr>
          <w:rFonts w:cs="Courier New"/>
        </w:rPr>
        <w:t>corner_weld</w:t>
      </w:r>
      <w:r w:rsidRPr="006C190C">
        <w:rPr>
          <w:rFonts w:cs="Courier New"/>
        </w:rPr>
        <w:t xml:space="preserve"> base=</w:t>
      </w:r>
      <w:r w:rsidR="00194316">
        <w:rPr>
          <w:rFonts w:cs="Courier New"/>
        </w:rPr>
        <w:t>"</w:t>
      </w:r>
      <w:r w:rsidRPr="006C190C">
        <w:rPr>
          <w:rFonts w:cs="Courier New"/>
        </w:rPr>
        <w:t>1</w:t>
      </w:r>
      <w:r w:rsidR="00194316">
        <w:rPr>
          <w:rFonts w:cs="Courier New"/>
        </w:rPr>
        <w:t>"</w:t>
      </w:r>
      <w:r w:rsidRPr="006C190C">
        <w:rPr>
          <w:rFonts w:cs="Courier New"/>
        </w:rPr>
        <w:t xml:space="preserve"> technology=</w:t>
      </w:r>
      <w:r w:rsidR="00194316">
        <w:rPr>
          <w:rFonts w:cs="Courier New"/>
        </w:rPr>
        <w:t>"</w:t>
      </w:r>
      <w:r w:rsidRPr="00B62EF2">
        <w:rPr>
          <w:rFonts w:cs="Courier New"/>
        </w:rPr>
        <w:t>resistance</w:t>
      </w:r>
      <w:r w:rsidR="00194316">
        <w:rPr>
          <w:rFonts w:cs="Courier New"/>
        </w:rPr>
        <w:t>"</w:t>
      </w:r>
      <w:r w:rsidRPr="006C190C">
        <w:rPr>
          <w:rFonts w:cs="Courier New"/>
        </w:rPr>
        <w:t>&gt;</w:t>
      </w:r>
    </w:p>
    <w:p w14:paraId="270581F7" w14:textId="77777777" w:rsidR="00551552" w:rsidRPr="00735160" w:rsidRDefault="00551552" w:rsidP="00735160">
      <w:pPr>
        <w:pStyle w:val="XMLCode"/>
        <w:keepNext/>
      </w:pPr>
      <w:r w:rsidRPr="00735160">
        <w:rPr>
          <w:rFonts w:cs="Courier New"/>
        </w:rPr>
        <w:t xml:space="preserve">            </w:t>
      </w:r>
      <w:r w:rsidRPr="00735160">
        <w:rPr>
          <w:rFonts w:cs="Courier New"/>
          <w:lang w:val="es-ES"/>
        </w:rPr>
        <w:t xml:space="preserve">&lt;weld_position </w:t>
      </w:r>
      <w:r w:rsidR="00735160" w:rsidRPr="00735160">
        <w:rPr>
          <w:rFonts w:cs="Courier New"/>
          <w:lang w:val="es-ES"/>
        </w:rPr>
        <w:t>.../&gt;</w:t>
      </w:r>
    </w:p>
    <w:p w14:paraId="1957A465" w14:textId="3F0D39DB" w:rsidR="00551552" w:rsidRPr="00735160" w:rsidRDefault="00551552" w:rsidP="00551552">
      <w:pPr>
        <w:pStyle w:val="XMLCode"/>
        <w:keepNext/>
        <w:rPr>
          <w:rFonts w:cs="Courier New"/>
          <w:b/>
          <w:color w:val="0070C0"/>
        </w:rPr>
      </w:pPr>
      <w:r w:rsidRPr="006C190C">
        <w:rPr>
          <w:rFonts w:cs="Courier New"/>
        </w:rPr>
        <w:t xml:space="preserve">            </w:t>
      </w:r>
      <w:r w:rsidRPr="00735160">
        <w:rPr>
          <w:rFonts w:cs="Courier New"/>
          <w:b/>
          <w:color w:val="0070C0"/>
        </w:rPr>
        <w:t xml:space="preserve">&lt;sheet_parameter </w:t>
      </w:r>
      <w:r w:rsidR="00BD4CDA">
        <w:rPr>
          <w:rFonts w:cs="Courier New"/>
          <w:b/>
          <w:color w:val="0070C0"/>
        </w:rPr>
        <w:t>index</w:t>
      </w:r>
      <w:r w:rsidRPr="00735160">
        <w:rPr>
          <w:rFonts w:cs="Courier New"/>
          <w:b/>
          <w:color w:val="0070C0"/>
        </w:rPr>
        <w:t>=</w:t>
      </w:r>
      <w:r w:rsidR="00194316">
        <w:rPr>
          <w:rFonts w:cs="Courier New"/>
          <w:b/>
          <w:color w:val="0070C0"/>
        </w:rPr>
        <w:t>"</w:t>
      </w:r>
      <w:r w:rsidRPr="00735160">
        <w:rPr>
          <w:rFonts w:cs="Courier New"/>
          <w:b/>
          <w:color w:val="0070C0"/>
        </w:rPr>
        <w:t>2</w:t>
      </w:r>
      <w:r w:rsidR="00194316">
        <w:rPr>
          <w:rFonts w:cs="Courier New"/>
          <w:b/>
          <w:color w:val="0070C0"/>
        </w:rPr>
        <w:t>"</w:t>
      </w:r>
      <w:r w:rsidRPr="00735160">
        <w:rPr>
          <w:rFonts w:cs="Courier New"/>
          <w:b/>
          <w:color w:val="0070C0"/>
        </w:rPr>
        <w:t xml:space="preserve"> gap=</w:t>
      </w:r>
      <w:r w:rsidR="00194316">
        <w:rPr>
          <w:rFonts w:cs="Courier New"/>
          <w:b/>
          <w:color w:val="0070C0"/>
        </w:rPr>
        <w:t>"</w:t>
      </w:r>
      <w:r w:rsidRPr="00735160">
        <w:rPr>
          <w:rFonts w:cs="Courier New"/>
          <w:b/>
          <w:color w:val="0070C0"/>
        </w:rPr>
        <w:t>1.0</w:t>
      </w:r>
      <w:r w:rsidR="00194316">
        <w:rPr>
          <w:rFonts w:cs="Courier New"/>
          <w:b/>
          <w:color w:val="0070C0"/>
        </w:rPr>
        <w:t>"</w:t>
      </w:r>
      <w:r w:rsidR="00735160" w:rsidRPr="00735160">
        <w:rPr>
          <w:rFonts w:cs="Courier New"/>
          <w:b/>
          <w:color w:val="0070C0"/>
        </w:rPr>
        <w:t xml:space="preserve"> </w:t>
      </w:r>
      <w:r w:rsidR="00FC2870">
        <w:rPr>
          <w:rFonts w:cs="Courier New"/>
          <w:b/>
          <w:color w:val="0070C0"/>
        </w:rPr>
        <w:t>sheet_</w:t>
      </w:r>
      <w:r w:rsidR="00735160" w:rsidRPr="00735160">
        <w:rPr>
          <w:rFonts w:cs="Courier New"/>
          <w:b/>
          <w:color w:val="0070C0"/>
        </w:rPr>
        <w:t>thickness=</w:t>
      </w:r>
      <w:r w:rsidR="00194316">
        <w:rPr>
          <w:rFonts w:cs="Courier New"/>
          <w:b/>
          <w:color w:val="0070C0"/>
        </w:rPr>
        <w:t>"</w:t>
      </w:r>
      <w:r w:rsidR="00735160" w:rsidRPr="00735160">
        <w:rPr>
          <w:rFonts w:cs="Courier New"/>
          <w:b/>
          <w:color w:val="0070C0"/>
        </w:rPr>
        <w:t>1.5</w:t>
      </w:r>
      <w:r w:rsidR="00194316">
        <w:rPr>
          <w:rFonts w:cs="Courier New"/>
          <w:b/>
          <w:color w:val="0070C0"/>
        </w:rPr>
        <w:t>"</w:t>
      </w:r>
      <w:r w:rsidR="00735160" w:rsidRPr="00735160">
        <w:rPr>
          <w:rFonts w:cs="Courier New"/>
          <w:b/>
          <w:color w:val="0070C0"/>
        </w:rPr>
        <w:t xml:space="preserve"> sheet_angle=</w:t>
      </w:r>
      <w:r w:rsidR="00194316">
        <w:rPr>
          <w:rFonts w:cs="Courier New"/>
          <w:b/>
          <w:color w:val="0070C0"/>
        </w:rPr>
        <w:t>"</w:t>
      </w:r>
      <w:r w:rsidR="00735160" w:rsidRPr="00735160">
        <w:rPr>
          <w:rFonts w:cs="Courier New"/>
          <w:b/>
          <w:color w:val="0070C0"/>
        </w:rPr>
        <w:t>90</w:t>
      </w:r>
      <w:r w:rsidR="00194316">
        <w:rPr>
          <w:rFonts w:cs="Courier New"/>
          <w:b/>
          <w:color w:val="0070C0"/>
        </w:rPr>
        <w:t>"</w:t>
      </w:r>
      <w:r w:rsidRPr="00735160">
        <w:rPr>
          <w:rFonts w:cs="Courier New"/>
          <w:b/>
          <w:color w:val="0070C0"/>
        </w:rPr>
        <w:t>/&gt;</w:t>
      </w:r>
    </w:p>
    <w:p w14:paraId="524A6AFE" w14:textId="77777777" w:rsidR="00551552" w:rsidRPr="006C190C" w:rsidRDefault="00551552" w:rsidP="00551552">
      <w:pPr>
        <w:pStyle w:val="XMLCode"/>
        <w:keepNext/>
        <w:rPr>
          <w:rFonts w:cs="Courier New"/>
        </w:rPr>
      </w:pPr>
      <w:r w:rsidRPr="006C190C">
        <w:rPr>
          <w:rFonts w:cs="Courier New"/>
        </w:rPr>
        <w:t xml:space="preserve">        &lt;/corner_weld&gt;</w:t>
      </w:r>
    </w:p>
    <w:p w14:paraId="0BF763E0" w14:textId="77777777" w:rsidR="00551552" w:rsidRPr="006C190C" w:rsidRDefault="00551552" w:rsidP="00551552">
      <w:pPr>
        <w:pStyle w:val="XMLCode"/>
        <w:keepNext/>
        <w:rPr>
          <w:rFonts w:cs="Courier New"/>
        </w:rPr>
      </w:pPr>
      <w:r w:rsidRPr="006C190C">
        <w:rPr>
          <w:rFonts w:cs="Courier New"/>
        </w:rPr>
        <w:t xml:space="preserve">    &lt;/seamweld&gt;</w:t>
      </w:r>
    </w:p>
    <w:p w14:paraId="2CBF346F" w14:textId="77777777" w:rsidR="00551552" w:rsidRDefault="00551552" w:rsidP="00551552">
      <w:pPr>
        <w:pStyle w:val="XMLCode"/>
        <w:keepNext/>
        <w:rPr>
          <w:rFonts w:cs="Courier New"/>
        </w:rPr>
      </w:pPr>
      <w:r w:rsidRPr="006C190C">
        <w:rPr>
          <w:rFonts w:cs="Courier New"/>
        </w:rPr>
        <w:t>&lt;/connection_1d&gt;</w:t>
      </w:r>
    </w:p>
    <w:p w14:paraId="3E4B58AC" w14:textId="77777777" w:rsidR="00551552" w:rsidRPr="00B05B76" w:rsidRDefault="00551552" w:rsidP="00551552">
      <w:pPr>
        <w:pStyle w:val="XMLCode"/>
        <w:keepNext/>
        <w:rPr>
          <w:rFonts w:cs="Courier New"/>
        </w:rPr>
      </w:pPr>
    </w:p>
    <w:p w14:paraId="6B9589DC" w14:textId="77777777" w:rsidR="00B540EB" w:rsidRPr="007055D9" w:rsidRDefault="00B540EB" w:rsidP="00433A07">
      <w:pPr>
        <w:pStyle w:val="berschrift4"/>
        <w:numPr>
          <w:ilvl w:val="4"/>
          <w:numId w:val="1"/>
        </w:numPr>
      </w:pPr>
      <w:bookmarkStart w:id="1380" w:name="_Welding_Position"/>
      <w:bookmarkStart w:id="1381" w:name="_Ref397524978"/>
      <w:bookmarkStart w:id="1382" w:name="_Toc3557011"/>
      <w:bookmarkStart w:id="1383" w:name="_Toc34747261"/>
      <w:bookmarkStart w:id="1384" w:name="_Toc39880578"/>
      <w:bookmarkEnd w:id="1380"/>
      <w:r w:rsidRPr="007055D9">
        <w:t>Welding Position</w:t>
      </w:r>
      <w:bookmarkEnd w:id="1365"/>
      <w:bookmarkEnd w:id="1366"/>
      <w:bookmarkEnd w:id="1381"/>
      <w:bookmarkEnd w:id="1382"/>
      <w:bookmarkEnd w:id="1383"/>
      <w:bookmarkEnd w:id="1384"/>
    </w:p>
    <w:p w14:paraId="62D6B2C8" w14:textId="599ACDCA" w:rsidR="00B540EB" w:rsidRPr="007055D9" w:rsidRDefault="00B540EB" w:rsidP="002E5EEA">
      <w:pPr>
        <w:jc w:val="both"/>
      </w:pPr>
      <w:r w:rsidRPr="007055D9">
        <w:t>The position of the welding on the seam weld is specified by an orientation vector pointing from the weld root into the side where the welding takes place (see</w:t>
      </w:r>
      <w:r w:rsidR="007663A7">
        <w:t xml:space="preserve"> </w:t>
      </w:r>
      <w:r w:rsidR="008D51C0">
        <w:fldChar w:fldCharType="begin"/>
      </w:r>
      <w:r w:rsidR="00EB1712">
        <w:instrText xml:space="preserve"> REF _Ref397529286 \h </w:instrText>
      </w:r>
      <w:r w:rsidR="008D51C0">
        <w:fldChar w:fldCharType="separate"/>
      </w:r>
      <w:r w:rsidR="00A2710C" w:rsidRPr="007055D9">
        <w:t xml:space="preserve">Figure </w:t>
      </w:r>
      <w:r w:rsidR="00A2710C">
        <w:rPr>
          <w:noProof/>
        </w:rPr>
        <w:t>50</w:t>
      </w:r>
      <w:r w:rsidR="008D51C0">
        <w:fldChar w:fldCharType="end"/>
      </w:r>
      <w:r w:rsidRPr="007055D9">
        <w:t>).</w:t>
      </w:r>
    </w:p>
    <w:p w14:paraId="61959838" w14:textId="77777777" w:rsidR="00B540EB" w:rsidRPr="007055D9" w:rsidRDefault="00B540EB" w:rsidP="002E5EEA">
      <w:pPr>
        <w:jc w:val="both"/>
      </w:pPr>
      <w:r w:rsidRPr="007055D9">
        <w:t>The origin of this orientation vector is located directly on the connection line. The position on the connection line is determined by a fraction in the range [0</w:t>
      </w:r>
      <w:r w:rsidR="0009127F">
        <w:t>,</w:t>
      </w:r>
      <w:r w:rsidRPr="007055D9">
        <w:t xml:space="preserve"> 1] of the complete line. The fraction is applied to the length of the connection line measured as sum of all segment lengths in space.</w:t>
      </w:r>
    </w:p>
    <w:p w14:paraId="42FD75F5" w14:textId="77777777" w:rsidR="00B540EB" w:rsidRPr="00EB3223" w:rsidRDefault="00B540EB" w:rsidP="002E5EEA">
      <w:pPr>
        <w:jc w:val="both"/>
      </w:pPr>
      <w:r w:rsidRPr="007055D9">
        <w:t xml:space="preserve">A connection can be welded at different positions. This is depending on the seam weld type and can be between two and </w:t>
      </w:r>
      <w:r w:rsidR="00AE49F1">
        <w:t xml:space="preserve">five </w:t>
      </w:r>
      <w:r w:rsidRPr="007055D9">
        <w:t>positions</w:t>
      </w:r>
      <w:r w:rsidR="00AE49F1">
        <w:t xml:space="preserve"> (by combing K-Joint with </w:t>
      </w:r>
      <w:r w:rsidR="00CA32F6">
        <w:t>a</w:t>
      </w:r>
      <w:r w:rsidR="00AE49F1">
        <w:t xml:space="preserve"> Y-Joint)</w:t>
      </w:r>
      <w:r w:rsidRPr="007055D9">
        <w:t>. Each position represents a welding performed from one side of the structure.</w:t>
      </w:r>
    </w:p>
    <w:p w14:paraId="10A31B23" w14:textId="77C1CE6D" w:rsidR="00B540EB" w:rsidRPr="007055D9" w:rsidRDefault="00B540EB" w:rsidP="002E5EEA">
      <w:pPr>
        <w:jc w:val="both"/>
      </w:pPr>
      <w:r w:rsidRPr="007055D9">
        <w:t>Details for each seam weld type are described inside the specific chapter (</w:t>
      </w:r>
      <w:r w:rsidR="00025585">
        <w:t xml:space="preserve">e.g. </w:t>
      </w:r>
      <w:r w:rsidRPr="007055D9">
        <w:t xml:space="preserve">see </w:t>
      </w:r>
      <w:r w:rsidR="008D51C0" w:rsidRPr="007055D9">
        <w:fldChar w:fldCharType="begin"/>
      </w:r>
      <w:r w:rsidRPr="007055D9">
        <w:instrText xml:space="preserve"> REF ModelizationWeldDefinition \r \h </w:instrText>
      </w:r>
      <w:r w:rsidR="002E5EEA">
        <w:instrText xml:space="preserve"> \* MERGEFORMAT </w:instrText>
      </w:r>
      <w:r w:rsidR="008D51C0" w:rsidRPr="007055D9">
        <w:fldChar w:fldCharType="separate"/>
      </w:r>
      <w:r w:rsidR="00A2710C">
        <w:t>8.2.5</w:t>
      </w:r>
      <w:r w:rsidR="008D51C0" w:rsidRPr="007055D9">
        <w:fldChar w:fldCharType="end"/>
      </w:r>
      <w:r w:rsidRPr="007055D9">
        <w:t>).</w:t>
      </w:r>
    </w:p>
    <w:p w14:paraId="5C54CD1A" w14:textId="77777777" w:rsidR="008A051D" w:rsidRPr="007055D9" w:rsidRDefault="004F562F" w:rsidP="008A051D">
      <w:pPr>
        <w:keepNext/>
        <w:jc w:val="center"/>
      </w:pPr>
      <w:bookmarkStart w:id="1385" w:name="_Toc338939102"/>
      <w:r>
        <w:rPr>
          <w:noProof/>
          <w:lang w:eastAsia="en-US"/>
        </w:rPr>
        <w:lastRenderedPageBreak/>
        <w:drawing>
          <wp:inline distT="0" distB="0" distL="0" distR="0" wp14:anchorId="33204327" wp14:editId="2A3EC70D">
            <wp:extent cx="2590800" cy="1783080"/>
            <wp:effectExtent l="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590800" cy="1783080"/>
                    </a:xfrm>
                    <a:prstGeom prst="rect">
                      <a:avLst/>
                    </a:prstGeom>
                    <a:noFill/>
                    <a:ln>
                      <a:noFill/>
                    </a:ln>
                  </pic:spPr>
                </pic:pic>
              </a:graphicData>
            </a:graphic>
          </wp:inline>
        </w:drawing>
      </w:r>
    </w:p>
    <w:p w14:paraId="3C4D51E9" w14:textId="7734AEB2" w:rsidR="008A051D" w:rsidRPr="007055D9" w:rsidRDefault="008A051D" w:rsidP="008A051D">
      <w:pPr>
        <w:pStyle w:val="Beschriftung"/>
      </w:pPr>
      <w:bookmarkStart w:id="1386" w:name="_Ref397529286"/>
      <w:bookmarkStart w:id="1387" w:name="_Toc3557125"/>
      <w:bookmarkStart w:id="1388" w:name="_Toc34747376"/>
      <w:bookmarkStart w:id="1389" w:name="_Toc39880697"/>
      <w:r w:rsidRPr="007055D9">
        <w:t xml:space="preserve">Figure </w:t>
      </w:r>
      <w:bookmarkStart w:id="1390" w:name="Figure10"/>
      <w:r w:rsidR="00406B64">
        <w:fldChar w:fldCharType="begin"/>
      </w:r>
      <w:r w:rsidR="00406B64">
        <w:instrText xml:space="preserve"> SEQ Figure \* ARABIC </w:instrText>
      </w:r>
      <w:r w:rsidR="00406B64">
        <w:fldChar w:fldCharType="separate"/>
      </w:r>
      <w:r w:rsidR="00A2710C">
        <w:rPr>
          <w:noProof/>
        </w:rPr>
        <w:t>50</w:t>
      </w:r>
      <w:r w:rsidR="00406B64">
        <w:fldChar w:fldCharType="end"/>
      </w:r>
      <w:bookmarkEnd w:id="1386"/>
      <w:bookmarkEnd w:id="1390"/>
      <w:r w:rsidRPr="007055D9">
        <w:t>: Welding Position of a Y-Joint</w:t>
      </w:r>
      <w:bookmarkEnd w:id="1387"/>
      <w:bookmarkEnd w:id="1388"/>
      <w:bookmarkEnd w:id="1389"/>
    </w:p>
    <w:p w14:paraId="7D4C2DF5" w14:textId="77777777" w:rsidR="00B540EB" w:rsidRPr="007055D9" w:rsidRDefault="00B540EB" w:rsidP="00B540EB">
      <w:pPr>
        <w:pStyle w:val="berschrift5"/>
      </w:pPr>
      <w:r w:rsidRPr="007055D9">
        <w:t>Primary and Secondary Sides</w:t>
      </w:r>
      <w:bookmarkEnd w:id="1385"/>
    </w:p>
    <w:p w14:paraId="6E8C19CB" w14:textId="77777777" w:rsidR="00B540EB" w:rsidRPr="007055D9" w:rsidRDefault="00B540EB" w:rsidP="003918DE">
      <w:pPr>
        <w:jc w:val="both"/>
      </w:pPr>
      <w:r w:rsidRPr="007055D9">
        <w:t>For weld definitions needing a specific side the orientation vector defines the primary side. All other sides are named secondary side not specifying any precedence on them.</w:t>
      </w:r>
    </w:p>
    <w:p w14:paraId="0FC68273" w14:textId="0BD14EA5" w:rsidR="00B540EB" w:rsidRPr="007055D9" w:rsidRDefault="00B540EB" w:rsidP="00B540EB">
      <w:pPr>
        <w:pStyle w:val="berschrift5"/>
      </w:pPr>
      <w:bookmarkStart w:id="1391" w:name="_Toc288196495"/>
      <w:bookmarkStart w:id="1392" w:name="_Toc288200797"/>
      <w:bookmarkStart w:id="1393" w:name="_Toc338939138"/>
      <w:bookmarkEnd w:id="1367"/>
      <w:r w:rsidRPr="007055D9">
        <w:t xml:space="preserve">Element </w:t>
      </w:r>
      <w:r w:rsidR="00194316">
        <w:t>"</w:t>
      </w:r>
      <w:r w:rsidRPr="007055D9">
        <w:t>weld_position</w:t>
      </w:r>
      <w:bookmarkEnd w:id="1391"/>
      <w:bookmarkEnd w:id="1392"/>
      <w:bookmarkEnd w:id="1393"/>
      <w:r w:rsidR="00194316">
        <w:t>"</w:t>
      </w:r>
    </w:p>
    <w:p w14:paraId="4D873970" w14:textId="77777777" w:rsidR="00B540EB" w:rsidRPr="007055D9" w:rsidRDefault="00B540EB" w:rsidP="003918DE">
      <w:pPr>
        <w:jc w:val="both"/>
      </w:pPr>
      <w:r w:rsidRPr="007055D9">
        <w:t xml:space="preserve">The element </w:t>
      </w:r>
      <w:r w:rsidR="0033708C" w:rsidRPr="0033708C">
        <w:rPr>
          <w:rStyle w:val="XMLElement"/>
        </w:rPr>
        <w:t>&lt;weld_position/&gt;</w:t>
      </w:r>
      <w:r w:rsidRPr="007055D9">
        <w:t xml:space="preserve"> describes the location of the weld relative to the connection line specified in </w:t>
      </w:r>
      <w:r w:rsidRPr="007055D9">
        <w:rPr>
          <w:rStyle w:val="XMLElement"/>
        </w:rPr>
        <w:t>loc_list</w:t>
      </w:r>
      <w:r w:rsidRPr="007055D9">
        <w:t>. It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B540EB" w:rsidRPr="007055D9" w14:paraId="073F55FA" w14:textId="77777777" w:rsidTr="00DE3902">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7B3585A" w14:textId="77777777" w:rsidR="00B540EB" w:rsidRPr="007055D9" w:rsidRDefault="00B540EB" w:rsidP="00DE3902">
            <w:pPr>
              <w:keepNext/>
              <w:rPr>
                <w:b/>
                <w:i/>
              </w:rPr>
            </w:pPr>
            <w:r w:rsidRPr="007055D9">
              <w:rPr>
                <w:b/>
                <w:i/>
              </w:rPr>
              <w:t>Attributes</w:t>
            </w:r>
            <w:r w:rsidR="00F00C1F">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651464C" w14:textId="77777777" w:rsidR="00B540EB" w:rsidRPr="007055D9" w:rsidRDefault="00B540EB" w:rsidP="00DE3902">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7027DAB" w14:textId="54308234" w:rsidR="00B540EB" w:rsidRPr="007055D9" w:rsidRDefault="000E60DF" w:rsidP="00DE390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59BDB78" w14:textId="4C278165" w:rsidR="00B540EB" w:rsidRPr="007055D9" w:rsidRDefault="00B540EB" w:rsidP="00DE3902">
            <w:pPr>
              <w:keepNext/>
              <w:rPr>
                <w:b/>
                <w:i/>
              </w:rPr>
            </w:pPr>
            <w:r w:rsidRPr="007055D9">
              <w:rPr>
                <w:b/>
                <w:i/>
              </w:rPr>
              <w:t>Constraint</w:t>
            </w:r>
            <w:r w:rsidR="0035512A">
              <w:rPr>
                <w:b/>
                <w:i/>
              </w:rPr>
              <w:t xml:space="preserve"> / Remarks</w:t>
            </w:r>
          </w:p>
        </w:tc>
      </w:tr>
      <w:tr w:rsidR="00A142EA" w:rsidRPr="007055D9" w14:paraId="13EF0C28" w14:textId="77777777" w:rsidTr="00DE3902">
        <w:trPr>
          <w:jc w:val="center"/>
        </w:trPr>
        <w:tc>
          <w:tcPr>
            <w:tcW w:w="1871" w:type="dxa"/>
            <w:shd w:val="clear" w:color="auto" w:fill="auto"/>
          </w:tcPr>
          <w:p w14:paraId="74054A21" w14:textId="13B0B198" w:rsidR="00A142EA" w:rsidRPr="00BF4046" w:rsidRDefault="00A142EA" w:rsidP="00DE3902">
            <w:pPr>
              <w:keepNext/>
              <w:rPr>
                <w:sz w:val="20"/>
                <w:szCs w:val="20"/>
              </w:rPr>
            </w:pPr>
            <w:r>
              <w:rPr>
                <w:sz w:val="20"/>
                <w:szCs w:val="20"/>
              </w:rPr>
              <w:t>base</w:t>
            </w:r>
          </w:p>
        </w:tc>
        <w:tc>
          <w:tcPr>
            <w:tcW w:w="1800" w:type="dxa"/>
            <w:shd w:val="clear" w:color="auto" w:fill="auto"/>
          </w:tcPr>
          <w:p w14:paraId="09F9C3C9" w14:textId="327F1847" w:rsidR="00A142EA" w:rsidRPr="00BF4046" w:rsidRDefault="00F21C9F" w:rsidP="00DE3902">
            <w:pPr>
              <w:keepNext/>
              <w:rPr>
                <w:sz w:val="20"/>
                <w:szCs w:val="20"/>
              </w:rPr>
            </w:pPr>
            <w:r>
              <w:rPr>
                <w:sz w:val="20"/>
                <w:szCs w:val="20"/>
              </w:rPr>
              <w:t>Integer</w:t>
            </w:r>
          </w:p>
        </w:tc>
        <w:tc>
          <w:tcPr>
            <w:tcW w:w="1620" w:type="dxa"/>
            <w:shd w:val="clear" w:color="auto" w:fill="auto"/>
          </w:tcPr>
          <w:p w14:paraId="4DD8A9CB" w14:textId="5BC2F984" w:rsidR="00A142EA" w:rsidRPr="00BF4046" w:rsidRDefault="00A142EA" w:rsidP="00DE3902">
            <w:pPr>
              <w:keepNext/>
              <w:rPr>
                <w:sz w:val="20"/>
                <w:szCs w:val="20"/>
              </w:rPr>
            </w:pPr>
            <w:r>
              <w:rPr>
                <w:sz w:val="20"/>
                <w:szCs w:val="20"/>
              </w:rPr>
              <w:t>Optional</w:t>
            </w:r>
          </w:p>
        </w:tc>
        <w:tc>
          <w:tcPr>
            <w:tcW w:w="3240" w:type="dxa"/>
            <w:shd w:val="clear" w:color="auto" w:fill="auto"/>
          </w:tcPr>
          <w:p w14:paraId="0BF6BE4B" w14:textId="6D92DC28" w:rsidR="00A142EA" w:rsidRPr="00BF4046" w:rsidRDefault="00A142EA" w:rsidP="00DE3902">
            <w:pPr>
              <w:keepNext/>
              <w:rPr>
                <w:sz w:val="20"/>
                <w:szCs w:val="20"/>
              </w:rPr>
            </w:pPr>
            <w:r>
              <w:rPr>
                <w:sz w:val="20"/>
                <w:szCs w:val="20"/>
              </w:rPr>
              <w:t>Value only for specific weld types</w:t>
            </w:r>
          </w:p>
        </w:tc>
      </w:tr>
      <w:tr w:rsidR="00A142EA" w:rsidRPr="007055D9" w14:paraId="7E2702F8" w14:textId="77777777" w:rsidTr="00DE3902">
        <w:trPr>
          <w:jc w:val="center"/>
        </w:trPr>
        <w:tc>
          <w:tcPr>
            <w:tcW w:w="1871" w:type="dxa"/>
            <w:shd w:val="clear" w:color="auto" w:fill="auto"/>
          </w:tcPr>
          <w:p w14:paraId="23D200F5" w14:textId="77777777" w:rsidR="00A142EA" w:rsidRPr="00BF4046" w:rsidRDefault="00A142EA" w:rsidP="00DE3902">
            <w:pPr>
              <w:keepNext/>
              <w:rPr>
                <w:sz w:val="20"/>
                <w:szCs w:val="20"/>
              </w:rPr>
            </w:pPr>
            <w:r w:rsidRPr="00BF4046">
              <w:rPr>
                <w:sz w:val="20"/>
                <w:szCs w:val="20"/>
              </w:rPr>
              <w:t>u</w:t>
            </w:r>
          </w:p>
        </w:tc>
        <w:tc>
          <w:tcPr>
            <w:tcW w:w="1800" w:type="dxa"/>
            <w:shd w:val="clear" w:color="auto" w:fill="auto"/>
          </w:tcPr>
          <w:p w14:paraId="4A7B8621" w14:textId="0203B5D3" w:rsidR="00A142EA" w:rsidRPr="00BF4046" w:rsidRDefault="00F21C9F" w:rsidP="00DE3902">
            <w:pPr>
              <w:keepNext/>
              <w:rPr>
                <w:sz w:val="20"/>
                <w:szCs w:val="20"/>
              </w:rPr>
            </w:pPr>
            <w:r>
              <w:rPr>
                <w:sz w:val="20"/>
                <w:szCs w:val="20"/>
              </w:rPr>
              <w:t>Floating Point</w:t>
            </w:r>
          </w:p>
        </w:tc>
        <w:tc>
          <w:tcPr>
            <w:tcW w:w="1620" w:type="dxa"/>
            <w:shd w:val="clear" w:color="auto" w:fill="auto"/>
          </w:tcPr>
          <w:p w14:paraId="7FD572A1"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3A9B981A" w14:textId="77777777" w:rsidR="00A142EA" w:rsidRPr="00BF4046" w:rsidRDefault="00A142EA" w:rsidP="00DE3902">
            <w:pPr>
              <w:keepNext/>
              <w:rPr>
                <w:sz w:val="20"/>
                <w:szCs w:val="20"/>
              </w:rPr>
            </w:pPr>
            <w:r w:rsidRPr="00BF4046">
              <w:rPr>
                <w:sz w:val="20"/>
                <w:szCs w:val="20"/>
              </w:rPr>
              <w:t>0 ≤ u ≤ 1</w:t>
            </w:r>
          </w:p>
        </w:tc>
      </w:tr>
      <w:tr w:rsidR="00A142EA" w:rsidRPr="007055D9" w14:paraId="068FE57A" w14:textId="77777777" w:rsidTr="00DE3902">
        <w:trPr>
          <w:jc w:val="center"/>
        </w:trPr>
        <w:tc>
          <w:tcPr>
            <w:tcW w:w="1871" w:type="dxa"/>
            <w:shd w:val="clear" w:color="auto" w:fill="auto"/>
          </w:tcPr>
          <w:p w14:paraId="39A9E904" w14:textId="77777777" w:rsidR="00A142EA" w:rsidRPr="00BF4046" w:rsidRDefault="00A142EA" w:rsidP="00DE3902">
            <w:pPr>
              <w:keepNext/>
              <w:rPr>
                <w:sz w:val="20"/>
                <w:szCs w:val="20"/>
              </w:rPr>
            </w:pPr>
            <w:r w:rsidRPr="00BF4046">
              <w:rPr>
                <w:sz w:val="20"/>
                <w:szCs w:val="20"/>
              </w:rPr>
              <w:t>x</w:t>
            </w:r>
          </w:p>
        </w:tc>
        <w:tc>
          <w:tcPr>
            <w:tcW w:w="1800" w:type="dxa"/>
            <w:shd w:val="clear" w:color="auto" w:fill="auto"/>
          </w:tcPr>
          <w:p w14:paraId="465D2149" w14:textId="636308C9" w:rsidR="00A142EA" w:rsidRPr="00BF4046" w:rsidRDefault="00F21C9F" w:rsidP="00DE3902">
            <w:pPr>
              <w:keepNext/>
              <w:rPr>
                <w:sz w:val="20"/>
                <w:szCs w:val="20"/>
              </w:rPr>
            </w:pPr>
            <w:r>
              <w:rPr>
                <w:sz w:val="20"/>
                <w:szCs w:val="20"/>
              </w:rPr>
              <w:t>Floating Point</w:t>
            </w:r>
          </w:p>
        </w:tc>
        <w:tc>
          <w:tcPr>
            <w:tcW w:w="1620" w:type="dxa"/>
            <w:shd w:val="clear" w:color="auto" w:fill="auto"/>
          </w:tcPr>
          <w:p w14:paraId="7DD2B765"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17D2A1A5" w14:textId="77777777" w:rsidR="00A142EA" w:rsidRPr="00BF4046" w:rsidRDefault="00A142EA" w:rsidP="00DE3902">
            <w:pPr>
              <w:keepNext/>
              <w:rPr>
                <w:sz w:val="20"/>
                <w:szCs w:val="20"/>
              </w:rPr>
            </w:pPr>
            <w:r w:rsidRPr="00BF4046">
              <w:rPr>
                <w:sz w:val="20"/>
                <w:szCs w:val="20"/>
              </w:rPr>
              <w:t>-</w:t>
            </w:r>
          </w:p>
        </w:tc>
      </w:tr>
      <w:tr w:rsidR="00A142EA" w:rsidRPr="007055D9" w14:paraId="761B4E3C" w14:textId="77777777" w:rsidTr="00DE3902">
        <w:trPr>
          <w:jc w:val="center"/>
        </w:trPr>
        <w:tc>
          <w:tcPr>
            <w:tcW w:w="1871" w:type="dxa"/>
            <w:shd w:val="clear" w:color="auto" w:fill="auto"/>
          </w:tcPr>
          <w:p w14:paraId="59632514" w14:textId="77777777" w:rsidR="00A142EA" w:rsidRPr="00BF4046" w:rsidRDefault="00A142EA" w:rsidP="00DE3902">
            <w:pPr>
              <w:keepNext/>
              <w:rPr>
                <w:sz w:val="20"/>
                <w:szCs w:val="20"/>
              </w:rPr>
            </w:pPr>
            <w:r w:rsidRPr="00BF4046">
              <w:rPr>
                <w:sz w:val="20"/>
                <w:szCs w:val="20"/>
              </w:rPr>
              <w:t>y</w:t>
            </w:r>
          </w:p>
        </w:tc>
        <w:tc>
          <w:tcPr>
            <w:tcW w:w="1800" w:type="dxa"/>
            <w:shd w:val="clear" w:color="auto" w:fill="auto"/>
          </w:tcPr>
          <w:p w14:paraId="4B924D1A" w14:textId="6954FC82" w:rsidR="00A142EA" w:rsidRPr="00BF4046" w:rsidRDefault="00F21C9F" w:rsidP="00DE3902">
            <w:pPr>
              <w:keepNext/>
              <w:rPr>
                <w:sz w:val="20"/>
                <w:szCs w:val="20"/>
              </w:rPr>
            </w:pPr>
            <w:r>
              <w:rPr>
                <w:sz w:val="20"/>
                <w:szCs w:val="20"/>
              </w:rPr>
              <w:t>Floating Point</w:t>
            </w:r>
          </w:p>
        </w:tc>
        <w:tc>
          <w:tcPr>
            <w:tcW w:w="1620" w:type="dxa"/>
            <w:shd w:val="clear" w:color="auto" w:fill="auto"/>
          </w:tcPr>
          <w:p w14:paraId="46A4BA4F"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388C36B3" w14:textId="77777777" w:rsidR="00A142EA" w:rsidRPr="00BF4046" w:rsidRDefault="00A142EA" w:rsidP="00DE3902">
            <w:pPr>
              <w:keepNext/>
              <w:rPr>
                <w:sz w:val="20"/>
                <w:szCs w:val="20"/>
              </w:rPr>
            </w:pPr>
            <w:r w:rsidRPr="00BF4046">
              <w:rPr>
                <w:sz w:val="20"/>
                <w:szCs w:val="20"/>
              </w:rPr>
              <w:t>-</w:t>
            </w:r>
          </w:p>
        </w:tc>
      </w:tr>
      <w:tr w:rsidR="00A142EA" w:rsidRPr="007055D9" w14:paraId="3DC55F85" w14:textId="77777777" w:rsidTr="00DE3902">
        <w:trPr>
          <w:jc w:val="center"/>
        </w:trPr>
        <w:tc>
          <w:tcPr>
            <w:tcW w:w="1871" w:type="dxa"/>
            <w:shd w:val="clear" w:color="auto" w:fill="auto"/>
          </w:tcPr>
          <w:p w14:paraId="10955281" w14:textId="77777777" w:rsidR="00A142EA" w:rsidRPr="00BF4046" w:rsidRDefault="00A142EA" w:rsidP="00DE3902">
            <w:pPr>
              <w:rPr>
                <w:sz w:val="20"/>
                <w:szCs w:val="20"/>
              </w:rPr>
            </w:pPr>
            <w:r w:rsidRPr="00BF4046">
              <w:rPr>
                <w:sz w:val="20"/>
                <w:szCs w:val="20"/>
              </w:rPr>
              <w:t>z</w:t>
            </w:r>
          </w:p>
        </w:tc>
        <w:tc>
          <w:tcPr>
            <w:tcW w:w="1800" w:type="dxa"/>
            <w:shd w:val="clear" w:color="auto" w:fill="auto"/>
          </w:tcPr>
          <w:p w14:paraId="4B8AD855" w14:textId="7C67F0DF" w:rsidR="00A142EA" w:rsidRPr="00BF4046" w:rsidRDefault="00F21C9F" w:rsidP="00DE3902">
            <w:pPr>
              <w:rPr>
                <w:sz w:val="20"/>
                <w:szCs w:val="20"/>
              </w:rPr>
            </w:pPr>
            <w:r>
              <w:rPr>
                <w:sz w:val="20"/>
                <w:szCs w:val="20"/>
              </w:rPr>
              <w:t>Floating Point</w:t>
            </w:r>
          </w:p>
        </w:tc>
        <w:tc>
          <w:tcPr>
            <w:tcW w:w="1620" w:type="dxa"/>
            <w:shd w:val="clear" w:color="auto" w:fill="auto"/>
          </w:tcPr>
          <w:p w14:paraId="289A1AEF" w14:textId="77777777" w:rsidR="00A142EA" w:rsidRPr="00BF4046" w:rsidRDefault="00A142EA" w:rsidP="00DE3902">
            <w:pPr>
              <w:rPr>
                <w:sz w:val="20"/>
                <w:szCs w:val="20"/>
              </w:rPr>
            </w:pPr>
            <w:r w:rsidRPr="00BF4046">
              <w:rPr>
                <w:sz w:val="20"/>
                <w:szCs w:val="20"/>
              </w:rPr>
              <w:t>Required</w:t>
            </w:r>
          </w:p>
        </w:tc>
        <w:tc>
          <w:tcPr>
            <w:tcW w:w="3240" w:type="dxa"/>
            <w:shd w:val="clear" w:color="auto" w:fill="auto"/>
          </w:tcPr>
          <w:p w14:paraId="3B080570" w14:textId="77777777" w:rsidR="00A142EA" w:rsidRPr="00BF4046" w:rsidRDefault="00A142EA" w:rsidP="00DE3902">
            <w:pPr>
              <w:rPr>
                <w:sz w:val="20"/>
                <w:szCs w:val="20"/>
              </w:rPr>
            </w:pPr>
            <w:r w:rsidRPr="00BF4046">
              <w:rPr>
                <w:sz w:val="20"/>
                <w:szCs w:val="20"/>
              </w:rPr>
              <w:t>-</w:t>
            </w:r>
          </w:p>
        </w:tc>
      </w:tr>
      <w:tr w:rsidR="00A142EA" w:rsidRPr="007055D9" w14:paraId="581C24D6" w14:textId="77777777" w:rsidTr="00DE3902">
        <w:trPr>
          <w:jc w:val="center"/>
        </w:trPr>
        <w:tc>
          <w:tcPr>
            <w:tcW w:w="1871" w:type="dxa"/>
            <w:shd w:val="clear" w:color="auto" w:fill="auto"/>
          </w:tcPr>
          <w:p w14:paraId="57EE563E" w14:textId="77777777" w:rsidR="00A142EA" w:rsidRPr="00BF4046" w:rsidRDefault="00A142EA" w:rsidP="00DE3902">
            <w:pPr>
              <w:rPr>
                <w:sz w:val="20"/>
                <w:szCs w:val="20"/>
              </w:rPr>
            </w:pPr>
            <w:r w:rsidRPr="00BF4046">
              <w:rPr>
                <w:sz w:val="20"/>
                <w:szCs w:val="20"/>
              </w:rPr>
              <w:t>reference</w:t>
            </w:r>
          </w:p>
        </w:tc>
        <w:tc>
          <w:tcPr>
            <w:tcW w:w="1800" w:type="dxa"/>
            <w:shd w:val="clear" w:color="auto" w:fill="auto"/>
          </w:tcPr>
          <w:p w14:paraId="6D6F7C0F" w14:textId="77777777" w:rsidR="00A142EA" w:rsidRPr="00BF4046" w:rsidRDefault="00A142EA" w:rsidP="00DE3902">
            <w:pPr>
              <w:rPr>
                <w:sz w:val="20"/>
                <w:szCs w:val="20"/>
              </w:rPr>
            </w:pPr>
            <w:r>
              <w:rPr>
                <w:sz w:val="20"/>
                <w:szCs w:val="20"/>
              </w:rPr>
              <w:t>Boolean</w:t>
            </w:r>
          </w:p>
        </w:tc>
        <w:tc>
          <w:tcPr>
            <w:tcW w:w="1620" w:type="dxa"/>
            <w:shd w:val="clear" w:color="auto" w:fill="auto"/>
          </w:tcPr>
          <w:p w14:paraId="68F74F19" w14:textId="77777777" w:rsidR="00A142EA" w:rsidRPr="00BF4046" w:rsidRDefault="00A142EA" w:rsidP="00DE3902">
            <w:pPr>
              <w:rPr>
                <w:sz w:val="20"/>
                <w:szCs w:val="20"/>
              </w:rPr>
            </w:pPr>
            <w:r w:rsidRPr="00BF4046">
              <w:rPr>
                <w:sz w:val="20"/>
                <w:szCs w:val="20"/>
              </w:rPr>
              <w:t>Optional</w:t>
            </w:r>
          </w:p>
        </w:tc>
        <w:tc>
          <w:tcPr>
            <w:tcW w:w="3240" w:type="dxa"/>
            <w:shd w:val="clear" w:color="auto" w:fill="auto"/>
          </w:tcPr>
          <w:p w14:paraId="72A25177" w14:textId="08DD8E5F" w:rsidR="00A142EA" w:rsidRPr="00BF4046" w:rsidRDefault="00194316" w:rsidP="00DE3902">
            <w:pPr>
              <w:rPr>
                <w:sz w:val="20"/>
                <w:szCs w:val="20"/>
              </w:rPr>
            </w:pPr>
            <w:r>
              <w:rPr>
                <w:sz w:val="20"/>
                <w:szCs w:val="20"/>
              </w:rPr>
              <w:t>"</w:t>
            </w:r>
            <w:r w:rsidR="00A142EA" w:rsidRPr="00BF4046">
              <w:rPr>
                <w:sz w:val="20"/>
                <w:szCs w:val="20"/>
              </w:rPr>
              <w:t>false</w:t>
            </w:r>
            <w:r>
              <w:rPr>
                <w:sz w:val="20"/>
                <w:szCs w:val="20"/>
              </w:rPr>
              <w:t>"</w:t>
            </w:r>
          </w:p>
        </w:tc>
      </w:tr>
      <w:tr w:rsidR="00A142EA" w:rsidRPr="007055D9" w14:paraId="50FA9D98"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ABE0114" w14:textId="77777777" w:rsidR="00A142EA" w:rsidRPr="00BF4046" w:rsidRDefault="00A142EA" w:rsidP="00DE3902">
            <w:pPr>
              <w:rPr>
                <w:sz w:val="20"/>
                <w:szCs w:val="20"/>
              </w:rPr>
            </w:pPr>
            <w:r w:rsidRPr="00BF4046">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63C4636" w14:textId="77777777" w:rsidR="00A142EA" w:rsidRPr="00BF4046" w:rsidRDefault="00A142EA" w:rsidP="00DE390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015E7FAE"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2154E5A5" w14:textId="77777777" w:rsidR="00A142EA" w:rsidRPr="00BF4046" w:rsidRDefault="00A142EA" w:rsidP="00DE3902">
            <w:pPr>
              <w:rPr>
                <w:sz w:val="20"/>
                <w:szCs w:val="20"/>
              </w:rPr>
            </w:pPr>
            <w:r w:rsidRPr="00BF4046">
              <w:rPr>
                <w:sz w:val="20"/>
                <w:szCs w:val="20"/>
              </w:rPr>
              <w:t>-</w:t>
            </w:r>
          </w:p>
        </w:tc>
      </w:tr>
      <w:tr w:rsidR="00A142EA" w:rsidRPr="007055D9" w14:paraId="58267D34"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397CAD78" w14:textId="77777777" w:rsidR="00A142EA" w:rsidRPr="00BF4046" w:rsidRDefault="00A142EA" w:rsidP="00DE3902">
            <w:pPr>
              <w:rPr>
                <w:sz w:val="20"/>
                <w:szCs w:val="20"/>
              </w:rPr>
            </w:pPr>
            <w:r w:rsidRPr="00BF4046">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F179D45" w14:textId="3A909F8F"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7F9679D"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4608BC24" w14:textId="77777777" w:rsidR="00A142EA" w:rsidRPr="00BF4046" w:rsidRDefault="00A142EA" w:rsidP="00DE3902">
            <w:pPr>
              <w:rPr>
                <w:sz w:val="20"/>
                <w:szCs w:val="20"/>
              </w:rPr>
            </w:pPr>
            <w:r>
              <w:rPr>
                <w:sz w:val="20"/>
                <w:szCs w:val="20"/>
              </w:rPr>
              <w:t>Value only for specific weld types</w:t>
            </w:r>
          </w:p>
        </w:tc>
      </w:tr>
      <w:tr w:rsidR="00A142EA" w:rsidRPr="007055D9" w14:paraId="1CAF50B0"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79E22B5" w14:textId="77777777" w:rsidR="00A142EA" w:rsidRPr="00BF4046" w:rsidRDefault="00A142EA" w:rsidP="00DE3902">
            <w:pPr>
              <w:rPr>
                <w:sz w:val="20"/>
                <w:szCs w:val="20"/>
              </w:rPr>
            </w:pPr>
            <w:r w:rsidRPr="00BF4046">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68A66C64" w14:textId="5946173A"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3993515"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37965107" w14:textId="77777777" w:rsidR="00A142EA" w:rsidRPr="00BF4046" w:rsidRDefault="00A142EA" w:rsidP="00DE3902">
            <w:pPr>
              <w:rPr>
                <w:sz w:val="20"/>
                <w:szCs w:val="20"/>
              </w:rPr>
            </w:pPr>
            <w:r>
              <w:rPr>
                <w:sz w:val="20"/>
                <w:szCs w:val="20"/>
              </w:rPr>
              <w:t>Value only for specific weld types</w:t>
            </w:r>
          </w:p>
        </w:tc>
      </w:tr>
      <w:tr w:rsidR="00A142EA" w:rsidRPr="007055D9" w14:paraId="0D22B61A"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CB72CEF" w14:textId="77777777" w:rsidR="00A142EA" w:rsidRPr="00BF4046" w:rsidRDefault="00A142EA" w:rsidP="00DE3902">
            <w:pPr>
              <w:rPr>
                <w:sz w:val="20"/>
                <w:szCs w:val="20"/>
              </w:rPr>
            </w:pPr>
            <w:r w:rsidRPr="00BF4046">
              <w:rPr>
                <w:sz w:val="20"/>
                <w:szCs w:val="20"/>
              </w:rPr>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6A437AC1" w14:textId="70F5E395"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9C92537"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74A5866B" w14:textId="77777777" w:rsidR="00A142EA" w:rsidRPr="00BF4046" w:rsidRDefault="00A142EA" w:rsidP="00DE3902">
            <w:pPr>
              <w:rPr>
                <w:sz w:val="20"/>
                <w:szCs w:val="20"/>
              </w:rPr>
            </w:pPr>
            <w:r w:rsidRPr="00BF4046">
              <w:rPr>
                <w:sz w:val="20"/>
                <w:szCs w:val="20"/>
              </w:rPr>
              <w:t>-</w:t>
            </w:r>
          </w:p>
        </w:tc>
      </w:tr>
      <w:tr w:rsidR="00A142EA" w:rsidRPr="007055D9" w14:paraId="26EBAE8D"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7B0C769" w14:textId="77777777" w:rsidR="00A142EA" w:rsidRPr="00BF4046" w:rsidRDefault="00A142EA" w:rsidP="00DE3902">
            <w:pPr>
              <w:rPr>
                <w:sz w:val="20"/>
                <w:szCs w:val="20"/>
              </w:rPr>
            </w:pPr>
            <w:r w:rsidRPr="00BF4046">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3DEB0F5" w14:textId="77777777" w:rsidR="00A142EA" w:rsidRPr="00BF4046" w:rsidRDefault="00A142EA" w:rsidP="00DE390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137681E"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35A21AD2" w14:textId="77777777" w:rsidR="00A142EA" w:rsidRPr="00BF4046" w:rsidRDefault="00A142EA" w:rsidP="00DE3902">
            <w:pPr>
              <w:rPr>
                <w:sz w:val="20"/>
                <w:szCs w:val="20"/>
              </w:rPr>
            </w:pPr>
            <w:r w:rsidRPr="00BF4046">
              <w:rPr>
                <w:sz w:val="20"/>
                <w:szCs w:val="20"/>
              </w:rPr>
              <w:t>-</w:t>
            </w:r>
          </w:p>
        </w:tc>
      </w:tr>
      <w:tr w:rsidR="00A142EA" w:rsidRPr="007055D9" w14:paraId="5CD33E08"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59A429E" w14:textId="5279115C" w:rsidR="00A142EA" w:rsidRPr="00BF4046" w:rsidRDefault="00A142EA" w:rsidP="00DE3902">
            <w:pPr>
              <w:rPr>
                <w:sz w:val="20"/>
                <w:szCs w:val="20"/>
              </w:rPr>
            </w:pPr>
            <w:r>
              <w:rPr>
                <w:sz w:val="20"/>
                <w:szCs w:val="20"/>
              </w:rPr>
              <w:t>filler_material</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9FA6537" w14:textId="099BE612" w:rsidR="00A142EA" w:rsidRPr="00BF4046" w:rsidRDefault="00A142EA" w:rsidP="00DE3902">
            <w:pPr>
              <w:rPr>
                <w:sz w:val="20"/>
                <w:szCs w:val="20"/>
              </w:rPr>
            </w:pPr>
            <w:r w:rsidRPr="00A20C5C">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7609C332" w14:textId="201B507D" w:rsidR="00A142EA" w:rsidRPr="00BF4046" w:rsidRDefault="00A142EA" w:rsidP="00DE3902">
            <w:pPr>
              <w:rPr>
                <w:sz w:val="20"/>
                <w:szCs w:val="20"/>
              </w:rPr>
            </w:pPr>
            <w:r w:rsidRPr="00A20C5C">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F925BA8" w14:textId="542135CE" w:rsidR="00A142EA" w:rsidRPr="00BF4046" w:rsidRDefault="00A142EA" w:rsidP="00DE3902">
            <w:pPr>
              <w:rPr>
                <w:sz w:val="20"/>
                <w:szCs w:val="20"/>
              </w:rPr>
            </w:pPr>
            <w:r>
              <w:rPr>
                <w:sz w:val="20"/>
                <w:szCs w:val="20"/>
              </w:rPr>
              <w:t>-</w:t>
            </w:r>
          </w:p>
        </w:tc>
      </w:tr>
      <w:tr w:rsidR="00A142EA" w:rsidRPr="007055D9" w14:paraId="460B7E80"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3A941CE8" w14:textId="77777777" w:rsidR="00A142EA" w:rsidRPr="00BF4046" w:rsidRDefault="00A142EA" w:rsidP="00DE3902">
            <w:pPr>
              <w:rPr>
                <w:sz w:val="20"/>
                <w:szCs w:val="20"/>
              </w:rPr>
            </w:pPr>
            <w:r w:rsidRPr="00BF4046">
              <w:rPr>
                <w:sz w:val="20"/>
                <w:szCs w:val="20"/>
              </w:rPr>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F25C745" w14:textId="77777777" w:rsidR="00A142EA" w:rsidRPr="00BF4046" w:rsidRDefault="00A142EA" w:rsidP="00DE390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75A9DD9"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7A666A5D" w14:textId="77777777" w:rsidR="00A142EA" w:rsidRPr="00BF4046" w:rsidRDefault="00A142EA" w:rsidP="00DE3902">
            <w:pPr>
              <w:rPr>
                <w:sz w:val="20"/>
                <w:szCs w:val="20"/>
              </w:rPr>
            </w:pPr>
            <w:r w:rsidRPr="00BF4046">
              <w:rPr>
                <w:sz w:val="20"/>
                <w:szCs w:val="20"/>
              </w:rPr>
              <w:t>-</w:t>
            </w:r>
          </w:p>
        </w:tc>
      </w:tr>
      <w:tr w:rsidR="00A142EA" w:rsidRPr="007055D9" w14:paraId="1C979C58" w14:textId="77777777" w:rsidTr="00DE3902">
        <w:trPr>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4200D322" w14:textId="77777777" w:rsidR="00A142EA" w:rsidRPr="00BF4046" w:rsidRDefault="00A142EA" w:rsidP="00DE3902">
            <w:pPr>
              <w:rPr>
                <w:sz w:val="20"/>
                <w:szCs w:val="20"/>
              </w:rPr>
            </w:pPr>
            <w:r w:rsidRPr="00BF4046">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34B0A900" w14:textId="2428D154"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7850432F"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3A2E4847" w14:textId="77777777" w:rsidR="00A142EA" w:rsidRPr="00BF4046" w:rsidRDefault="00A142EA" w:rsidP="00DE3902">
            <w:pPr>
              <w:keepNext/>
              <w:rPr>
                <w:sz w:val="20"/>
                <w:szCs w:val="20"/>
              </w:rPr>
            </w:pPr>
            <w:r w:rsidRPr="00BF4046">
              <w:rPr>
                <w:sz w:val="20"/>
                <w:szCs w:val="20"/>
              </w:rPr>
              <w:t>0 ≤ penetration ≤ 1</w:t>
            </w:r>
          </w:p>
        </w:tc>
      </w:tr>
    </w:tbl>
    <w:p w14:paraId="7F55998E" w14:textId="7D1E83F1" w:rsidR="00365CBF" w:rsidRPr="007055D9" w:rsidRDefault="00DE3902" w:rsidP="008F3D94">
      <w:pPr>
        <w:pStyle w:val="Beschriftung"/>
        <w:spacing w:before="120"/>
      </w:pPr>
      <w:bookmarkStart w:id="1394" w:name="_Toc3566490"/>
      <w:bookmarkStart w:id="1395" w:name="_Toc34747491"/>
      <w:bookmarkStart w:id="1396" w:name="_Toc39880817"/>
      <w:r>
        <w:t xml:space="preserve">Table </w:t>
      </w:r>
      <w:r w:rsidR="00ED469A">
        <w:fldChar w:fldCharType="begin"/>
      </w:r>
      <w:r w:rsidR="00ED469A">
        <w:instrText xml:space="preserve"> SEQ Table \* ARABIC </w:instrText>
      </w:r>
      <w:r w:rsidR="00ED469A">
        <w:fldChar w:fldCharType="separate"/>
      </w:r>
      <w:r w:rsidR="00A2710C">
        <w:rPr>
          <w:noProof/>
        </w:rPr>
        <w:t>86</w:t>
      </w:r>
      <w:r w:rsidR="00ED469A">
        <w:fldChar w:fldCharType="end"/>
      </w:r>
      <w:r>
        <w:t xml:space="preserve">: 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weld_position</w:t>
      </w:r>
      <w:r w:rsidRPr="00271D68">
        <w:rPr>
          <w:rFonts w:ascii="Courier New" w:hAnsi="Courier New" w:cs="Courier New"/>
          <w:bCs w:val="0"/>
          <w:i/>
          <w:kern w:val="22"/>
          <w:sz w:val="18"/>
          <w:szCs w:val="18"/>
        </w:rPr>
        <w:t>/&gt;</w:t>
      </w:r>
      <w:bookmarkEnd w:id="1394"/>
      <w:bookmarkEnd w:id="1395"/>
      <w:bookmarkEnd w:id="1396"/>
    </w:p>
    <w:p w14:paraId="11F0E8A1" w14:textId="77777777" w:rsidR="00C469CA" w:rsidRPr="007055D9" w:rsidRDefault="00C469CA" w:rsidP="00AD39F9">
      <w:pPr>
        <w:jc w:val="both"/>
      </w:pPr>
      <w:r w:rsidRPr="007055D9">
        <w:t xml:space="preserve">Depending on </w:t>
      </w:r>
      <w:r w:rsidRPr="000047FF">
        <w:t>subtype</w:t>
      </w:r>
      <w:r w:rsidRPr="007055D9">
        <w:t xml:space="preserve"> the attributes of the element </w:t>
      </w:r>
      <w:r w:rsidR="0033708C" w:rsidRPr="0033708C">
        <w:rPr>
          <w:rFonts w:ascii="Courier New" w:hAnsi="Courier New" w:cs="Courier New"/>
          <w:b/>
          <w:i/>
          <w:sz w:val="18"/>
        </w:rPr>
        <w:t>&lt;weld_position/&gt;</w:t>
      </w:r>
      <w:r w:rsidRPr="007055D9">
        <w:t xml:space="preserve"> are different. Each of the </w:t>
      </w:r>
      <w:r w:rsidRPr="00FC27A7">
        <w:t>subtype</w:t>
      </w:r>
      <w:r w:rsidRPr="007055D9">
        <w:t xml:space="preserve"> is supporting its specific combination of attributes. Description of the specific combination can be found in the specific weld section below.</w:t>
      </w:r>
    </w:p>
    <w:p w14:paraId="62192EB2" w14:textId="77777777" w:rsidR="005A1C22" w:rsidRPr="007055D9" w:rsidRDefault="005A1C22" w:rsidP="005A1C22">
      <w:pPr>
        <w:pStyle w:val="Example"/>
        <w:keepNext/>
      </w:pPr>
      <w:r w:rsidRPr="007055D9">
        <w:lastRenderedPageBreak/>
        <w:t>Example</w:t>
      </w:r>
      <w:r>
        <w:t xml:space="preserve"> A</w:t>
      </w:r>
      <w:r w:rsidR="00E34675">
        <w:t xml:space="preserve"> (</w:t>
      </w:r>
      <w:r w:rsidR="00003133">
        <w:rPr>
          <w:b w:val="0"/>
          <w:sz w:val="22"/>
        </w:rPr>
        <w:t xml:space="preserve">within each </w:t>
      </w:r>
      <w:r w:rsidR="00003133" w:rsidRPr="00003133">
        <w:rPr>
          <w:rFonts w:ascii="Courier New" w:hAnsi="Courier New" w:cs="Courier New"/>
          <w:i/>
          <w:sz w:val="18"/>
        </w:rPr>
        <w:t>attribute</w:t>
      </w:r>
      <w:r w:rsidR="00E34675">
        <w:t>)</w:t>
      </w:r>
      <w:r w:rsidRPr="007055D9">
        <w:t>:</w:t>
      </w:r>
      <w:r>
        <w:t xml:space="preserve"> </w:t>
      </w:r>
    </w:p>
    <w:p w14:paraId="7B214411" w14:textId="77777777" w:rsidR="005A1C22" w:rsidRPr="007055D9" w:rsidRDefault="005A1C22" w:rsidP="005A1C22">
      <w:pPr>
        <w:pStyle w:val="XMLCode"/>
        <w:keepNext/>
      </w:pPr>
    </w:p>
    <w:p w14:paraId="463D4579" w14:textId="77777777" w:rsidR="005A1C22" w:rsidRPr="006C190C" w:rsidRDefault="005A1C22" w:rsidP="005A1C22">
      <w:pPr>
        <w:pStyle w:val="XMLCode"/>
        <w:keepNext/>
        <w:rPr>
          <w:rFonts w:cs="Courier New"/>
        </w:rPr>
      </w:pPr>
      <w:r w:rsidRPr="006C190C">
        <w:rPr>
          <w:rFonts w:cs="Courier New"/>
        </w:rPr>
        <w:t>&lt;connection_1d&gt;</w:t>
      </w:r>
    </w:p>
    <w:p w14:paraId="379F1231" w14:textId="77777777" w:rsidR="005A1C22" w:rsidRPr="006C190C" w:rsidRDefault="005A1C22" w:rsidP="005A1C22">
      <w:pPr>
        <w:pStyle w:val="XMLCode"/>
        <w:keepNext/>
        <w:rPr>
          <w:rFonts w:cs="Courier New"/>
        </w:rPr>
      </w:pPr>
      <w:r w:rsidRPr="006C190C">
        <w:rPr>
          <w:rFonts w:cs="Courier New"/>
        </w:rPr>
        <w:t xml:space="preserve">    &lt;seamweld&gt;</w:t>
      </w:r>
    </w:p>
    <w:p w14:paraId="6C89B678" w14:textId="35272A19" w:rsidR="005A1C22" w:rsidRPr="006C190C" w:rsidRDefault="005A1C22" w:rsidP="005A1C22">
      <w:pPr>
        <w:pStyle w:val="XMLCode"/>
        <w:keepNext/>
        <w:rPr>
          <w:rFonts w:cs="Courier New"/>
        </w:rPr>
      </w:pPr>
      <w:r w:rsidRPr="006C190C">
        <w:rPr>
          <w:rFonts w:cs="Courier New"/>
        </w:rPr>
        <w:t xml:space="preserve">        &lt;</w:t>
      </w:r>
      <w:r w:rsidR="00B05B76">
        <w:rPr>
          <w:rFonts w:cs="Courier New"/>
        </w:rPr>
        <w:t>corner</w:t>
      </w:r>
      <w:r>
        <w:rPr>
          <w:rFonts w:cs="Courier New"/>
        </w:rPr>
        <w:t>_weld</w:t>
      </w:r>
      <w:r w:rsidRPr="006C190C">
        <w:rPr>
          <w:rFonts w:cs="Courier New"/>
        </w:rPr>
        <w:t xml:space="preserve"> base=</w:t>
      </w:r>
      <w:r w:rsidR="00194316">
        <w:rPr>
          <w:rFonts w:cs="Courier New"/>
        </w:rPr>
        <w:t>"</w:t>
      </w:r>
      <w:r w:rsidRPr="006C190C">
        <w:rPr>
          <w:rFonts w:cs="Courier New"/>
        </w:rPr>
        <w:t>1</w:t>
      </w:r>
      <w:r w:rsidR="00194316">
        <w:rPr>
          <w:rFonts w:cs="Courier New"/>
        </w:rPr>
        <w:t>"</w:t>
      </w:r>
      <w:r w:rsidRPr="006C190C">
        <w:rPr>
          <w:rFonts w:cs="Courier New"/>
        </w:rPr>
        <w:t xml:space="preserve"> technology=</w:t>
      </w:r>
      <w:r w:rsidR="00194316">
        <w:rPr>
          <w:rFonts w:cs="Courier New"/>
        </w:rPr>
        <w:t>"</w:t>
      </w:r>
      <w:r w:rsidRPr="00B62EF2">
        <w:rPr>
          <w:rFonts w:cs="Courier New"/>
        </w:rPr>
        <w:t>resistance</w:t>
      </w:r>
      <w:r w:rsidR="00194316">
        <w:rPr>
          <w:rFonts w:cs="Courier New"/>
        </w:rPr>
        <w:t>"</w:t>
      </w:r>
      <w:r w:rsidRPr="006C190C">
        <w:rPr>
          <w:rFonts w:cs="Courier New"/>
        </w:rPr>
        <w:t>&gt;</w:t>
      </w:r>
    </w:p>
    <w:p w14:paraId="7A29FD2C" w14:textId="64BB14C8" w:rsidR="005A1C22" w:rsidRPr="00B05B76" w:rsidRDefault="005A1C22" w:rsidP="005A1C22">
      <w:pPr>
        <w:pStyle w:val="XMLCode"/>
        <w:keepNext/>
        <w:rPr>
          <w:rFonts w:cs="Courier New"/>
          <w:b/>
          <w:color w:val="0070C0"/>
          <w:lang w:val="es-ES"/>
        </w:rPr>
      </w:pPr>
      <w:r w:rsidRPr="006C190C">
        <w:rPr>
          <w:rFonts w:cs="Courier New"/>
        </w:rPr>
        <w:t xml:space="preserve">            </w:t>
      </w:r>
      <w:r w:rsidRPr="00B05B76">
        <w:rPr>
          <w:rFonts w:cs="Courier New"/>
          <w:b/>
          <w:color w:val="0070C0"/>
          <w:lang w:val="es-ES"/>
        </w:rPr>
        <w:t>&lt;weld_position u=</w:t>
      </w:r>
      <w:r w:rsidR="00194316">
        <w:rPr>
          <w:rFonts w:cs="Courier New"/>
          <w:b/>
          <w:color w:val="0070C0"/>
          <w:lang w:val="es-ES"/>
        </w:rPr>
        <w:t>"</w:t>
      </w:r>
      <w:r w:rsidRPr="00B05B76">
        <w:rPr>
          <w:rFonts w:cs="Courier New"/>
          <w:b/>
          <w:color w:val="0070C0"/>
          <w:lang w:val="es-ES"/>
        </w:rPr>
        <w:t>0.2</w:t>
      </w:r>
      <w:r w:rsidR="00194316">
        <w:rPr>
          <w:rFonts w:cs="Courier New"/>
          <w:b/>
          <w:color w:val="0070C0"/>
          <w:lang w:val="es-ES"/>
        </w:rPr>
        <w:t>"</w:t>
      </w:r>
      <w:r w:rsidRPr="00B05B76">
        <w:rPr>
          <w:rFonts w:cs="Courier New"/>
          <w:b/>
          <w:color w:val="0070C0"/>
          <w:lang w:val="es-ES"/>
        </w:rPr>
        <w:t xml:space="preserve"> x=</w:t>
      </w:r>
      <w:r w:rsidR="00194316">
        <w:rPr>
          <w:rFonts w:cs="Courier New"/>
          <w:b/>
          <w:color w:val="0070C0"/>
          <w:lang w:val="es-ES"/>
        </w:rPr>
        <w:t>"</w:t>
      </w:r>
      <w:r w:rsidRPr="00B05B76">
        <w:rPr>
          <w:rFonts w:cs="Courier New"/>
          <w:b/>
          <w:color w:val="0070C0"/>
          <w:lang w:val="es-ES"/>
        </w:rPr>
        <w:t>1</w:t>
      </w:r>
      <w:r w:rsidR="00194316">
        <w:rPr>
          <w:rFonts w:cs="Courier New"/>
          <w:b/>
          <w:color w:val="0070C0"/>
          <w:lang w:val="es-ES"/>
        </w:rPr>
        <w:t>"</w:t>
      </w:r>
      <w:r w:rsidRPr="00B05B76">
        <w:rPr>
          <w:rFonts w:cs="Courier New"/>
          <w:b/>
          <w:color w:val="0070C0"/>
          <w:lang w:val="es-ES"/>
        </w:rPr>
        <w:t xml:space="preserve"> y=</w:t>
      </w:r>
      <w:r w:rsidR="00194316">
        <w:rPr>
          <w:rFonts w:cs="Courier New"/>
          <w:b/>
          <w:color w:val="0070C0"/>
          <w:lang w:val="es-ES"/>
        </w:rPr>
        <w:t>"</w:t>
      </w:r>
      <w:r w:rsidRPr="00B05B76">
        <w:rPr>
          <w:rFonts w:cs="Courier New"/>
          <w:b/>
          <w:color w:val="0070C0"/>
          <w:lang w:val="es-ES"/>
        </w:rPr>
        <w:t>0</w:t>
      </w:r>
      <w:r w:rsidR="00194316">
        <w:rPr>
          <w:rFonts w:cs="Courier New"/>
          <w:b/>
          <w:color w:val="0070C0"/>
          <w:lang w:val="es-ES"/>
        </w:rPr>
        <w:t>"</w:t>
      </w:r>
      <w:r w:rsidRPr="00B05B76">
        <w:rPr>
          <w:rFonts w:cs="Courier New"/>
          <w:b/>
          <w:color w:val="0070C0"/>
          <w:lang w:val="es-ES"/>
        </w:rPr>
        <w:t xml:space="preserve"> z=</w:t>
      </w:r>
      <w:r w:rsidR="00194316">
        <w:rPr>
          <w:rFonts w:cs="Courier New"/>
          <w:b/>
          <w:color w:val="0070C0"/>
          <w:lang w:val="es-ES"/>
        </w:rPr>
        <w:t>"</w:t>
      </w:r>
      <w:r w:rsidRPr="00B05B76">
        <w:rPr>
          <w:rFonts w:cs="Courier New"/>
          <w:b/>
          <w:color w:val="0070C0"/>
          <w:lang w:val="es-ES"/>
        </w:rPr>
        <w:t>1</w:t>
      </w:r>
      <w:r w:rsidR="00194316">
        <w:rPr>
          <w:rFonts w:cs="Courier New"/>
          <w:b/>
          <w:color w:val="0070C0"/>
          <w:lang w:val="es-ES"/>
        </w:rPr>
        <w:t>"</w:t>
      </w:r>
    </w:p>
    <w:p w14:paraId="37E26A42" w14:textId="7747035F" w:rsidR="00B05B76" w:rsidRPr="00B05B76" w:rsidRDefault="00B05B76" w:rsidP="00B05B76">
      <w:pPr>
        <w:pStyle w:val="XMLCode"/>
        <w:rPr>
          <w:b/>
          <w:color w:val="0070C0"/>
        </w:rPr>
      </w:pPr>
      <w:r w:rsidRPr="0033379A">
        <w:rPr>
          <w:b/>
          <w:color w:val="0070C0"/>
          <w:lang w:val="fr-FR"/>
        </w:rPr>
        <w:t xml:space="preserve">                           </w:t>
      </w:r>
      <w:r w:rsidRPr="00B05B76">
        <w:rPr>
          <w:b/>
          <w:color w:val="0070C0"/>
        </w:rPr>
        <w:t>reference=</w:t>
      </w:r>
      <w:r w:rsidR="00194316">
        <w:rPr>
          <w:b/>
          <w:color w:val="0070C0"/>
        </w:rPr>
        <w:t>"</w:t>
      </w:r>
      <w:r w:rsidRPr="00B05B76">
        <w:rPr>
          <w:b/>
          <w:color w:val="0070C0"/>
        </w:rPr>
        <w:t>true</w:t>
      </w:r>
      <w:r w:rsidR="00194316">
        <w:rPr>
          <w:b/>
          <w:color w:val="0070C0"/>
        </w:rPr>
        <w:t>"</w:t>
      </w:r>
    </w:p>
    <w:p w14:paraId="041347C3" w14:textId="50046431" w:rsidR="00B05B76" w:rsidRPr="00B05B76" w:rsidRDefault="00B05B76" w:rsidP="00B05B76">
      <w:pPr>
        <w:pStyle w:val="XMLCode"/>
        <w:rPr>
          <w:b/>
          <w:color w:val="0070C0"/>
        </w:rPr>
      </w:pPr>
      <w:r w:rsidRPr="00B05B76">
        <w:rPr>
          <w:b/>
          <w:color w:val="0070C0"/>
        </w:rPr>
        <w:t xml:space="preserve">                           section=</w:t>
      </w:r>
      <w:r w:rsidR="00194316">
        <w:rPr>
          <w:b/>
          <w:color w:val="0070C0"/>
        </w:rPr>
        <w:t>"</w:t>
      </w:r>
      <w:r w:rsidR="00976427">
        <w:rPr>
          <w:b/>
          <w:color w:val="0070C0"/>
        </w:rPr>
        <w:t>HV</w:t>
      </w:r>
      <w:r w:rsidR="00194316">
        <w:rPr>
          <w:b/>
          <w:color w:val="0070C0"/>
        </w:rPr>
        <w:t>"</w:t>
      </w:r>
    </w:p>
    <w:p w14:paraId="72B4B8E3" w14:textId="1FD3A18F" w:rsidR="00B05B76" w:rsidRPr="00B05B76" w:rsidRDefault="00B05B76" w:rsidP="00B05B76">
      <w:pPr>
        <w:pStyle w:val="XMLCode"/>
        <w:rPr>
          <w:b/>
          <w:color w:val="0070C0"/>
        </w:rPr>
      </w:pPr>
      <w:r w:rsidRPr="00B05B76">
        <w:rPr>
          <w:b/>
          <w:color w:val="0070C0"/>
        </w:rPr>
        <w:t xml:space="preserve">                           thickness=</w:t>
      </w:r>
      <w:r w:rsidR="00194316">
        <w:rPr>
          <w:b/>
          <w:color w:val="0070C0"/>
        </w:rPr>
        <w:t>"</w:t>
      </w:r>
      <w:r w:rsidRPr="00B05B76">
        <w:rPr>
          <w:b/>
          <w:color w:val="0070C0"/>
        </w:rPr>
        <w:t>0.5</w:t>
      </w:r>
      <w:r w:rsidR="00194316">
        <w:rPr>
          <w:b/>
          <w:color w:val="0070C0"/>
        </w:rPr>
        <w:t>"</w:t>
      </w:r>
    </w:p>
    <w:p w14:paraId="3744F840" w14:textId="660A183E" w:rsidR="00B05B76" w:rsidRPr="00B05B76" w:rsidRDefault="00B05B76" w:rsidP="00B05B76">
      <w:pPr>
        <w:pStyle w:val="XMLCode"/>
        <w:rPr>
          <w:b/>
          <w:color w:val="0070C0"/>
        </w:rPr>
      </w:pPr>
      <w:r w:rsidRPr="00B05B76">
        <w:rPr>
          <w:b/>
          <w:color w:val="0070C0"/>
        </w:rPr>
        <w:t xml:space="preserve">                           angle=</w:t>
      </w:r>
      <w:r w:rsidR="00194316">
        <w:rPr>
          <w:b/>
          <w:color w:val="0070C0"/>
        </w:rPr>
        <w:t>"</w:t>
      </w:r>
      <w:r w:rsidRPr="00B05B76">
        <w:rPr>
          <w:b/>
          <w:color w:val="0070C0"/>
        </w:rPr>
        <w:t>45</w:t>
      </w:r>
      <w:r w:rsidR="00194316">
        <w:rPr>
          <w:b/>
          <w:color w:val="0070C0"/>
        </w:rPr>
        <w:t>"</w:t>
      </w:r>
    </w:p>
    <w:p w14:paraId="6BF48C4F" w14:textId="3A91EEDD" w:rsidR="00B05B76" w:rsidRDefault="00B05B76" w:rsidP="00B05B76">
      <w:pPr>
        <w:pStyle w:val="XMLCode"/>
        <w:rPr>
          <w:b/>
          <w:color w:val="0070C0"/>
        </w:rPr>
      </w:pPr>
      <w:r w:rsidRPr="00B05B76">
        <w:rPr>
          <w:b/>
          <w:color w:val="0070C0"/>
        </w:rPr>
        <w:t xml:space="preserve">                           filler=</w:t>
      </w:r>
      <w:r w:rsidR="00194316">
        <w:rPr>
          <w:b/>
          <w:color w:val="0070C0"/>
        </w:rPr>
        <w:t>"</w:t>
      </w:r>
      <w:r w:rsidRPr="00B05B76">
        <w:rPr>
          <w:b/>
          <w:color w:val="0070C0"/>
        </w:rPr>
        <w:t>yes</w:t>
      </w:r>
      <w:r w:rsidR="00194316">
        <w:rPr>
          <w:b/>
          <w:color w:val="0070C0"/>
        </w:rPr>
        <w:t>"</w:t>
      </w:r>
    </w:p>
    <w:p w14:paraId="3FB4D095" w14:textId="18D8D38F" w:rsidR="00952702" w:rsidRPr="00B05B76" w:rsidRDefault="00952702" w:rsidP="00B05B76">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1FB7A378" w14:textId="0B98C1D3" w:rsidR="00B05B76" w:rsidRPr="00B05B76" w:rsidRDefault="00B05B76" w:rsidP="00B05B76">
      <w:pPr>
        <w:pStyle w:val="XMLCode"/>
        <w:rPr>
          <w:b/>
          <w:color w:val="0070C0"/>
        </w:rPr>
      </w:pPr>
      <w:r w:rsidRPr="00B05B76">
        <w:rPr>
          <w:b/>
          <w:color w:val="0070C0"/>
        </w:rPr>
        <w:t xml:space="preserve">                           shape=</w:t>
      </w:r>
      <w:r w:rsidR="00194316">
        <w:rPr>
          <w:b/>
          <w:color w:val="0070C0"/>
        </w:rPr>
        <w:t>"</w:t>
      </w:r>
      <w:r w:rsidRPr="00B05B76">
        <w:rPr>
          <w:b/>
          <w:color w:val="0070C0"/>
        </w:rPr>
        <w:t>straight</w:t>
      </w:r>
      <w:r w:rsidR="00194316">
        <w:rPr>
          <w:b/>
          <w:color w:val="0070C0"/>
        </w:rPr>
        <w:t>"</w:t>
      </w:r>
    </w:p>
    <w:p w14:paraId="6306F44E" w14:textId="6DB5E2D0" w:rsidR="00B05B76" w:rsidRPr="00B05B76" w:rsidRDefault="00B05B76" w:rsidP="00B05B76">
      <w:pPr>
        <w:pStyle w:val="XMLCode"/>
        <w:rPr>
          <w:b/>
          <w:color w:val="0070C0"/>
        </w:rPr>
      </w:pPr>
      <w:r w:rsidRPr="00B05B76">
        <w:rPr>
          <w:b/>
          <w:color w:val="0070C0"/>
        </w:rPr>
        <w:t xml:space="preserve">                           penetration=</w:t>
      </w:r>
      <w:r w:rsidR="00194316">
        <w:rPr>
          <w:b/>
          <w:color w:val="0070C0"/>
        </w:rPr>
        <w:t>"</w:t>
      </w:r>
      <w:r w:rsidRPr="00B05B76">
        <w:rPr>
          <w:b/>
          <w:color w:val="0070C0"/>
        </w:rPr>
        <w:t>0.6</w:t>
      </w:r>
      <w:r w:rsidR="00194316">
        <w:rPr>
          <w:b/>
          <w:color w:val="0070C0"/>
        </w:rPr>
        <w:t>"</w:t>
      </w:r>
      <w:r w:rsidRPr="00B05B76">
        <w:rPr>
          <w:b/>
          <w:color w:val="0070C0"/>
        </w:rPr>
        <w:t>/&gt;</w:t>
      </w:r>
    </w:p>
    <w:p w14:paraId="1CD739A4" w14:textId="2199CB1D" w:rsidR="005A1C22" w:rsidRPr="006C190C" w:rsidRDefault="005A1C22" w:rsidP="005A1C22">
      <w:pPr>
        <w:pStyle w:val="XMLCode"/>
        <w:keepNext/>
        <w:rPr>
          <w:rFonts w:cs="Courier New"/>
        </w:rPr>
      </w:pPr>
      <w:r w:rsidRPr="006C190C">
        <w:rPr>
          <w:rFonts w:cs="Courier New"/>
        </w:rPr>
        <w:t xml:space="preserve">            &lt;sheet_parameter </w:t>
      </w:r>
      <w:r w:rsidR="00B1435C">
        <w:rPr>
          <w:rFonts w:cs="Courier New"/>
        </w:rPr>
        <w:t>index</w:t>
      </w:r>
      <w:r w:rsidRPr="006C190C">
        <w:rPr>
          <w:rFonts w:cs="Courier New"/>
        </w:rPr>
        <w:t>=</w:t>
      </w:r>
      <w:r w:rsidR="00194316">
        <w:rPr>
          <w:rFonts w:cs="Courier New"/>
        </w:rPr>
        <w:t>"</w:t>
      </w:r>
      <w:r w:rsidRPr="006C190C">
        <w:rPr>
          <w:rFonts w:cs="Courier New"/>
        </w:rPr>
        <w:t>2</w:t>
      </w:r>
      <w:r w:rsidR="00194316">
        <w:rPr>
          <w:rFonts w:cs="Courier New"/>
        </w:rPr>
        <w:t>"</w:t>
      </w:r>
      <w:r w:rsidRPr="006C190C">
        <w:rPr>
          <w:rFonts w:cs="Courier New"/>
        </w:rPr>
        <w:t xml:space="preserve"> gap=</w:t>
      </w:r>
      <w:r w:rsidR="00194316">
        <w:rPr>
          <w:rFonts w:cs="Courier New"/>
        </w:rPr>
        <w:t>"</w:t>
      </w:r>
      <w:r w:rsidRPr="006C190C">
        <w:rPr>
          <w:rFonts w:cs="Courier New"/>
        </w:rPr>
        <w:t>1</w:t>
      </w:r>
      <w:r w:rsidR="00B05B76">
        <w:rPr>
          <w:rFonts w:cs="Courier New"/>
        </w:rPr>
        <w:t>.0</w:t>
      </w:r>
      <w:r w:rsidR="00194316">
        <w:rPr>
          <w:rFonts w:cs="Courier New"/>
        </w:rPr>
        <w:t>"</w:t>
      </w:r>
      <w:r w:rsidRPr="006C190C">
        <w:rPr>
          <w:rFonts w:cs="Courier New"/>
        </w:rPr>
        <w:t>/&gt;</w:t>
      </w:r>
    </w:p>
    <w:p w14:paraId="07CB123D" w14:textId="77777777" w:rsidR="005A1C22" w:rsidRPr="006C190C" w:rsidRDefault="005A1C22" w:rsidP="005A1C22">
      <w:pPr>
        <w:pStyle w:val="XMLCode"/>
        <w:keepNext/>
        <w:rPr>
          <w:rFonts w:cs="Courier New"/>
        </w:rPr>
      </w:pPr>
      <w:r w:rsidRPr="006C190C">
        <w:rPr>
          <w:rFonts w:cs="Courier New"/>
        </w:rPr>
        <w:t xml:space="preserve">        &lt;/corner_weld&gt;</w:t>
      </w:r>
    </w:p>
    <w:p w14:paraId="1487507B" w14:textId="77777777" w:rsidR="005A1C22" w:rsidRPr="006C190C" w:rsidRDefault="005A1C22" w:rsidP="005A1C22">
      <w:pPr>
        <w:pStyle w:val="XMLCode"/>
        <w:keepNext/>
        <w:rPr>
          <w:rFonts w:cs="Courier New"/>
        </w:rPr>
      </w:pPr>
      <w:r w:rsidRPr="006C190C">
        <w:rPr>
          <w:rFonts w:cs="Courier New"/>
        </w:rPr>
        <w:t xml:space="preserve">    &lt;/seamweld&gt;</w:t>
      </w:r>
    </w:p>
    <w:p w14:paraId="26273981" w14:textId="77777777" w:rsidR="00C469CA" w:rsidRDefault="005A1C22" w:rsidP="00B05B76">
      <w:pPr>
        <w:pStyle w:val="XMLCode"/>
        <w:keepNext/>
        <w:rPr>
          <w:rFonts w:cs="Courier New"/>
        </w:rPr>
      </w:pPr>
      <w:r w:rsidRPr="006C190C">
        <w:rPr>
          <w:rFonts w:cs="Courier New"/>
        </w:rPr>
        <w:t>&lt;/connection_1d&gt;</w:t>
      </w:r>
    </w:p>
    <w:p w14:paraId="49D5D3E4" w14:textId="77777777" w:rsidR="00B05B76" w:rsidRPr="00B05B76" w:rsidRDefault="00B05B76" w:rsidP="00B05B76">
      <w:pPr>
        <w:pStyle w:val="XMLCode"/>
        <w:keepNext/>
        <w:rPr>
          <w:rFonts w:cs="Courier New"/>
        </w:rPr>
      </w:pPr>
    </w:p>
    <w:p w14:paraId="2B2EBD5A" w14:textId="4319541F" w:rsidR="00B540EB" w:rsidRPr="007055D9" w:rsidRDefault="00B540EB" w:rsidP="001D32F3">
      <w:pPr>
        <w:pStyle w:val="berschrift5"/>
        <w:keepNext/>
      </w:pPr>
      <w:bookmarkStart w:id="1397" w:name="_Toc338939139"/>
      <w:r w:rsidRPr="007055D9">
        <w:t xml:space="preserve">Attributes </w:t>
      </w:r>
      <w:r w:rsidR="00194316">
        <w:t>"</w:t>
      </w:r>
      <w:r w:rsidRPr="007055D9">
        <w:t>u</w:t>
      </w:r>
      <w:r w:rsidR="00194316">
        <w:t>"</w:t>
      </w:r>
      <w:r w:rsidRPr="007055D9">
        <w:t xml:space="preserve">, </w:t>
      </w:r>
      <w:r w:rsidR="00194316">
        <w:t>"</w:t>
      </w:r>
      <w:r w:rsidRPr="007055D9">
        <w:t>x</w:t>
      </w:r>
      <w:r w:rsidR="00194316">
        <w:t>"</w:t>
      </w:r>
      <w:r w:rsidRPr="007055D9">
        <w:t xml:space="preserve">, </w:t>
      </w:r>
      <w:r w:rsidR="00194316">
        <w:t>"</w:t>
      </w:r>
      <w:r w:rsidRPr="007055D9">
        <w:t>y</w:t>
      </w:r>
      <w:r w:rsidR="00194316">
        <w:t>"</w:t>
      </w:r>
      <w:r w:rsidRPr="007055D9">
        <w:t xml:space="preserve">, </w:t>
      </w:r>
      <w:r w:rsidR="00194316">
        <w:t>"</w:t>
      </w:r>
      <w:r w:rsidRPr="007055D9">
        <w:t>z</w:t>
      </w:r>
      <w:bookmarkEnd w:id="1397"/>
      <w:r w:rsidR="00194316">
        <w:t>"</w:t>
      </w:r>
    </w:p>
    <w:p w14:paraId="3B22F246" w14:textId="77777777" w:rsidR="00B540EB" w:rsidRPr="007055D9" w:rsidRDefault="00B540EB" w:rsidP="00E42D24">
      <w:pPr>
        <w:jc w:val="both"/>
      </w:pPr>
      <w:r w:rsidRPr="007055D9">
        <w:t xml:space="preserve">The attribute </w:t>
      </w:r>
      <w:r w:rsidRPr="007055D9">
        <w:rPr>
          <w:rStyle w:val="XMLElement"/>
        </w:rPr>
        <w:t>u</w:t>
      </w:r>
      <w:r w:rsidRPr="007055D9">
        <w:t xml:space="preserve"> specifies the relative location on the connection line defined in </w:t>
      </w:r>
      <w:r w:rsidRPr="007055D9">
        <w:rPr>
          <w:rStyle w:val="XMLElement"/>
        </w:rPr>
        <w:t>loc_list</w:t>
      </w:r>
      <w:r w:rsidRPr="007055D9">
        <w:t xml:space="preserve">. Value </w:t>
      </w:r>
      <w:r w:rsidRPr="007055D9">
        <w:rPr>
          <w:rStyle w:val="XMLAttribute"/>
        </w:rPr>
        <w:t>u=0</w:t>
      </w:r>
      <w:r w:rsidRPr="007055D9">
        <w:t xml:space="preserve"> represents the first location of the connection line matching the element </w:t>
      </w:r>
      <w:r w:rsidRPr="007055D9">
        <w:rPr>
          <w:rStyle w:val="XMLElement"/>
        </w:rPr>
        <w:t>loc</w:t>
      </w:r>
      <w:r w:rsidRPr="007055D9">
        <w:t xml:space="preserve"> specified </w:t>
      </w:r>
      <w:r w:rsidR="0051770B" w:rsidRPr="007055D9">
        <w:t xml:space="preserve">with the lowest value for the </w:t>
      </w:r>
      <w:r w:rsidRPr="007055D9">
        <w:t xml:space="preserve">attribute </w:t>
      </w:r>
      <w:r w:rsidRPr="007055D9">
        <w:rPr>
          <w:rStyle w:val="XMLAttribute"/>
        </w:rPr>
        <w:t>u</w:t>
      </w:r>
      <w:r w:rsidRPr="007055D9">
        <w:t xml:space="preserve">. Value </w:t>
      </w:r>
      <w:r w:rsidRPr="007055D9">
        <w:rPr>
          <w:rStyle w:val="XMLAttribute"/>
        </w:rPr>
        <w:t xml:space="preserve">u=1 </w:t>
      </w:r>
      <w:r w:rsidRPr="007055D9">
        <w:t xml:space="preserve">represents the last location of this line matching the element </w:t>
      </w:r>
      <w:r w:rsidRPr="007055D9">
        <w:rPr>
          <w:rStyle w:val="XMLElement"/>
        </w:rPr>
        <w:t>loc</w:t>
      </w:r>
      <w:r w:rsidRPr="007055D9">
        <w:t xml:space="preserve"> with </w:t>
      </w:r>
      <w:r w:rsidR="00C346AC" w:rsidRPr="007055D9">
        <w:t xml:space="preserve">highest value for the </w:t>
      </w:r>
      <w:r w:rsidRPr="007055D9">
        <w:t xml:space="preserve">attribute value </w:t>
      </w:r>
      <w:r w:rsidRPr="007055D9">
        <w:rPr>
          <w:rStyle w:val="XMLAttribute"/>
        </w:rPr>
        <w:t>u</w:t>
      </w:r>
      <w:r w:rsidRPr="007055D9">
        <w:t>. Values in between are specifying the point located at the specified fraction of the line measure in summed up lengths of the segments of the connection line in space.</w:t>
      </w:r>
    </w:p>
    <w:p w14:paraId="46B53355" w14:textId="77777777" w:rsidR="00FD0742" w:rsidRPr="007055D9" w:rsidRDefault="00B540EB" w:rsidP="00E42D24">
      <w:pPr>
        <w:jc w:val="both"/>
      </w:pPr>
      <w:r w:rsidRPr="007055D9">
        <w:t xml:space="preserve">The attributes </w:t>
      </w:r>
      <w:r w:rsidRPr="007055D9">
        <w:rPr>
          <w:rStyle w:val="XMLElement"/>
        </w:rPr>
        <w:t>x</w:t>
      </w:r>
      <w:r w:rsidRPr="007055D9">
        <w:t xml:space="preserve">, </w:t>
      </w:r>
      <w:r w:rsidRPr="007055D9">
        <w:rPr>
          <w:rStyle w:val="XMLElement"/>
        </w:rPr>
        <w:t>y</w:t>
      </w:r>
      <w:r w:rsidRPr="007055D9">
        <w:t xml:space="preserve">, </w:t>
      </w:r>
      <w:r w:rsidRPr="007055D9">
        <w:rPr>
          <w:rStyle w:val="XMLElement"/>
        </w:rPr>
        <w:t>z</w:t>
      </w:r>
      <w:r w:rsidRPr="007055D9">
        <w:t xml:space="preserve"> are specifying the direction vector in global coordinate system into the quadrant of the welding. The origin of this vector is defined by </w:t>
      </w:r>
      <w:r w:rsidRPr="007055D9">
        <w:rPr>
          <w:rStyle w:val="XMLElement"/>
        </w:rPr>
        <w:t>u</w:t>
      </w:r>
      <w:r w:rsidRPr="007055D9">
        <w:t xml:space="preserve"> and the </w:t>
      </w:r>
      <w:r w:rsidRPr="007055D9">
        <w:rPr>
          <w:rStyle w:val="XMLElement"/>
        </w:rPr>
        <w:t>loc_list</w:t>
      </w:r>
      <w:r w:rsidRPr="007055D9">
        <w:t>.</w:t>
      </w:r>
    </w:p>
    <w:p w14:paraId="307F1DCB" w14:textId="7AFAD708" w:rsidR="00B540EB" w:rsidRPr="007055D9" w:rsidRDefault="00B540EB" w:rsidP="00E42D24">
      <w:pPr>
        <w:jc w:val="both"/>
      </w:pPr>
      <w:r w:rsidRPr="007055D9">
        <w:t>The length of the vector has no specific meaning, only the direction is used.</w:t>
      </w:r>
      <w:r w:rsidR="00FD0742" w:rsidRPr="007055D9">
        <w:t xml:space="preserve"> However, it should be sufficiently long to be unambiguous</w:t>
      </w:r>
      <w:r w:rsidR="00F01DCF">
        <w:t xml:space="preserve"> as it is presented in </w:t>
      </w:r>
      <w:r w:rsidR="008D51C0">
        <w:fldChar w:fldCharType="begin"/>
      </w:r>
      <w:r w:rsidR="00F01DCF">
        <w:instrText xml:space="preserve"> REF _Ref397529572 \h </w:instrText>
      </w:r>
      <w:r w:rsidR="008D51C0">
        <w:fldChar w:fldCharType="separate"/>
      </w:r>
      <w:r w:rsidR="00A2710C">
        <w:t xml:space="preserve">Figure </w:t>
      </w:r>
      <w:r w:rsidR="00A2710C">
        <w:rPr>
          <w:noProof/>
        </w:rPr>
        <w:t>51</w:t>
      </w:r>
      <w:r w:rsidR="008D51C0">
        <w:fldChar w:fldCharType="end"/>
      </w:r>
      <w:r w:rsidR="00F01DCF">
        <w:t>.</w:t>
      </w:r>
    </w:p>
    <w:p w14:paraId="17A6CD64" w14:textId="77777777" w:rsidR="00FD0742" w:rsidRDefault="004F562F" w:rsidP="00CD3510">
      <w:pPr>
        <w:jc w:val="center"/>
        <w:rPr>
          <w:szCs w:val="22"/>
        </w:rPr>
      </w:pPr>
      <w:r>
        <w:rPr>
          <w:noProof/>
          <w:szCs w:val="22"/>
          <w:lang w:eastAsia="en-US"/>
        </w:rPr>
        <w:drawing>
          <wp:inline distT="0" distB="0" distL="0" distR="0" wp14:anchorId="26E7A7BE" wp14:editId="456715B0">
            <wp:extent cx="3581400" cy="1874520"/>
            <wp:effectExtent l="0" t="0" r="0" b="0"/>
            <wp:docPr id="2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4"/>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581400" cy="1874520"/>
                    </a:xfrm>
                    <a:prstGeom prst="rect">
                      <a:avLst/>
                    </a:prstGeom>
                    <a:noFill/>
                    <a:ln>
                      <a:noFill/>
                    </a:ln>
                  </pic:spPr>
                </pic:pic>
              </a:graphicData>
            </a:graphic>
          </wp:inline>
        </w:drawing>
      </w:r>
    </w:p>
    <w:p w14:paraId="7522243B" w14:textId="4B5D5097" w:rsidR="005D0B6D" w:rsidRPr="007055D9" w:rsidRDefault="005D0B6D" w:rsidP="005D0B6D">
      <w:pPr>
        <w:pStyle w:val="Beschriftung"/>
      </w:pPr>
      <w:bookmarkStart w:id="1398" w:name="_Ref397529572"/>
      <w:bookmarkStart w:id="1399" w:name="Figure11"/>
      <w:bookmarkStart w:id="1400" w:name="_Toc3557126"/>
      <w:bookmarkStart w:id="1401" w:name="_Toc34747377"/>
      <w:bookmarkStart w:id="1402" w:name="_Toc39880698"/>
      <w:r>
        <w:t xml:space="preserve">Figure </w:t>
      </w:r>
      <w:r w:rsidR="00406B64">
        <w:fldChar w:fldCharType="begin"/>
      </w:r>
      <w:r w:rsidR="00406B64">
        <w:instrText xml:space="preserve"> SEQ Figure \* ARABIC </w:instrText>
      </w:r>
      <w:r w:rsidR="00406B64">
        <w:fldChar w:fldCharType="separate"/>
      </w:r>
      <w:r w:rsidR="00A2710C">
        <w:rPr>
          <w:noProof/>
        </w:rPr>
        <w:t>51</w:t>
      </w:r>
      <w:r w:rsidR="00406B64">
        <w:fldChar w:fldCharType="end"/>
      </w:r>
      <w:bookmarkEnd w:id="1398"/>
      <w:bookmarkEnd w:id="1399"/>
      <w:r w:rsidRPr="007055D9">
        <w:t xml:space="preserve">: Welding Position </w:t>
      </w:r>
      <w:r>
        <w:t>vector direction and length</w:t>
      </w:r>
      <w:bookmarkEnd w:id="1400"/>
      <w:bookmarkEnd w:id="1401"/>
      <w:bookmarkEnd w:id="1402"/>
    </w:p>
    <w:p w14:paraId="39D4E066" w14:textId="088F097E" w:rsidR="00B540EB" w:rsidRPr="007055D9" w:rsidRDefault="00B540EB" w:rsidP="004F2F09">
      <w:pPr>
        <w:pStyle w:val="berschrift5"/>
        <w:keepNext/>
      </w:pPr>
      <w:bookmarkStart w:id="1403" w:name="_Toc338939140"/>
      <w:bookmarkStart w:id="1404" w:name="_Toc338939137"/>
      <w:bookmarkStart w:id="1405" w:name="_Toc338938906"/>
      <w:bookmarkStart w:id="1406" w:name="_Toc338939103"/>
      <w:r w:rsidRPr="007055D9">
        <w:t xml:space="preserve">Attribute </w:t>
      </w:r>
      <w:r w:rsidR="00194316">
        <w:t>"</w:t>
      </w:r>
      <w:r w:rsidRPr="007055D9">
        <w:t>reference</w:t>
      </w:r>
      <w:bookmarkEnd w:id="1403"/>
      <w:r w:rsidR="00194316">
        <w:t>"</w:t>
      </w:r>
    </w:p>
    <w:p w14:paraId="36B1715D" w14:textId="77777777" w:rsidR="00B540EB" w:rsidRDefault="00B540EB" w:rsidP="003D5B33">
      <w:pPr>
        <w:jc w:val="both"/>
      </w:pPr>
      <w:r w:rsidRPr="007055D9">
        <w:t xml:space="preserve">The attribute </w:t>
      </w:r>
      <w:r w:rsidRPr="007055D9">
        <w:rPr>
          <w:rStyle w:val="XMLAttribute"/>
        </w:rPr>
        <w:t xml:space="preserve">reference </w:t>
      </w:r>
      <w:r w:rsidRPr="007055D9">
        <w:t>specifies this weld position to be the reference for welds that need such a reference. In case of butt-welds or cr</w:t>
      </w:r>
      <w:r w:rsidR="00E82BEB">
        <w:t>uciform</w:t>
      </w:r>
      <w:r w:rsidR="00CA5354">
        <w:t xml:space="preserve"> </w:t>
      </w:r>
      <w:r w:rsidRPr="007055D9">
        <w:t>joints this is needed to specify a specific side for one of the attributes (see there).</w:t>
      </w:r>
    </w:p>
    <w:p w14:paraId="5056BB20" w14:textId="2FEE0BEC" w:rsidR="00456F63" w:rsidRDefault="00456F63" w:rsidP="004F2F09">
      <w:pPr>
        <w:pStyle w:val="berschrift5"/>
        <w:keepNext/>
      </w:pPr>
      <w:r w:rsidRPr="007055D9">
        <w:t xml:space="preserve">Attribute </w:t>
      </w:r>
      <w:r w:rsidR="00194316">
        <w:t>"</w:t>
      </w:r>
      <w:r w:rsidRPr="007055D9">
        <w:t>section</w:t>
      </w:r>
      <w:r w:rsidR="00194316">
        <w:t>"</w:t>
      </w:r>
    </w:p>
    <w:p w14:paraId="2A559943" w14:textId="77777777" w:rsidR="00456F63" w:rsidRPr="007055D9" w:rsidRDefault="00456F63" w:rsidP="00BD3927">
      <w:pPr>
        <w:jc w:val="both"/>
      </w:pPr>
      <w:r w:rsidRPr="007055D9">
        <w:t xml:space="preserve">The attribute </w:t>
      </w:r>
      <w:r w:rsidRPr="007055D9">
        <w:rPr>
          <w:rStyle w:val="XMLAttribute"/>
        </w:rPr>
        <w:t>section</w:t>
      </w:r>
      <w:r w:rsidRPr="007055D9">
        <w:t xml:space="preserve"> defines the geometry section of the weld.</w:t>
      </w:r>
      <w:r>
        <w:t xml:space="preserve"> </w:t>
      </w:r>
      <w:r w:rsidRPr="007055D9">
        <w:t>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30E562A0" w14:textId="354386C8" w:rsidR="00456F63" w:rsidRPr="00840572" w:rsidRDefault="00456F63" w:rsidP="00BD3927">
      <w:pPr>
        <w:jc w:val="both"/>
      </w:pPr>
      <w:r w:rsidRPr="007055D9">
        <w:lastRenderedPageBreak/>
        <w:t xml:space="preserve">In most cases the sections </w:t>
      </w:r>
      <w:r w:rsidR="00194316">
        <w:t>"</w:t>
      </w:r>
      <w:r w:rsidRPr="007055D9">
        <w:t>Fillet</w:t>
      </w:r>
      <w:r w:rsidR="00194316">
        <w:t>"</w:t>
      </w:r>
      <w:r w:rsidRPr="007055D9">
        <w:t xml:space="preserve">, </w:t>
      </w:r>
      <w:r w:rsidR="00194316">
        <w:t>"</w:t>
      </w:r>
      <w:r w:rsidRPr="007055D9">
        <w:t>HV</w:t>
      </w:r>
      <w:r w:rsidR="00194316">
        <w:t>"</w:t>
      </w:r>
      <w:r w:rsidRPr="007055D9">
        <w:t xml:space="preserve"> and </w:t>
      </w:r>
      <w:r w:rsidR="00194316">
        <w:t>"</w:t>
      </w:r>
      <w:r w:rsidRPr="007055D9">
        <w:t>HY</w:t>
      </w:r>
      <w:r w:rsidR="00194316">
        <w:t>"</w:t>
      </w:r>
      <w:r w:rsidRPr="007055D9">
        <w:t xml:space="preserve"> are used in seam weld connections when the head of a sheet is welded on a base sheet. Connections putting two sheet heads together are mostly using the section types </w:t>
      </w:r>
      <w:r w:rsidR="00194316">
        <w:t>"</w:t>
      </w:r>
      <w:r w:rsidRPr="007055D9">
        <w:t>I</w:t>
      </w:r>
      <w:r w:rsidR="00194316">
        <w:t>"</w:t>
      </w:r>
      <w:r w:rsidRPr="007055D9">
        <w:t xml:space="preserve">, </w:t>
      </w:r>
      <w:r w:rsidR="00194316">
        <w:t>"</w:t>
      </w:r>
      <w:r w:rsidRPr="007055D9">
        <w:t>V</w:t>
      </w:r>
      <w:r w:rsidR="00194316">
        <w:t>"</w:t>
      </w:r>
      <w:r w:rsidRPr="007055D9">
        <w:t xml:space="preserve">, </w:t>
      </w:r>
      <w:r w:rsidR="00194316">
        <w:t>"</w:t>
      </w:r>
      <w:r w:rsidRPr="007055D9">
        <w:t>X</w:t>
      </w:r>
      <w:r w:rsidR="00194316">
        <w:t>"</w:t>
      </w:r>
      <w:r w:rsidRPr="007055D9">
        <w:t xml:space="preserve"> and </w:t>
      </w:r>
      <w:r w:rsidR="00194316">
        <w:t>"</w:t>
      </w:r>
      <w:r w:rsidRPr="007055D9">
        <w:t>Y</w:t>
      </w:r>
      <w:r w:rsidR="00194316">
        <w:t>"</w:t>
      </w:r>
      <w:r w:rsidRPr="007055D9">
        <w:t>.</w:t>
      </w:r>
    </w:p>
    <w:p w14:paraId="6B05724F" w14:textId="77777777" w:rsidR="00456F63" w:rsidRPr="007055D9" w:rsidRDefault="00456F63" w:rsidP="0026200C">
      <w:pPr>
        <w:keepNext/>
      </w:pPr>
      <w:r w:rsidRPr="007055D9">
        <w:t>Allowed values are</w:t>
      </w:r>
      <w:r>
        <w:t>:</w:t>
      </w:r>
    </w:p>
    <w:p w14:paraId="4AFF26E7" w14:textId="77777777" w:rsidR="00456F63" w:rsidRPr="007055D9" w:rsidRDefault="00456F63" w:rsidP="0026200C">
      <w:pPr>
        <w:pStyle w:val="Aufzhlungszeichen"/>
        <w:keepNext/>
        <w:tabs>
          <w:tab w:val="clear" w:pos="454"/>
          <w:tab w:val="left" w:pos="567"/>
        </w:tabs>
        <w:ind w:left="567" w:hanging="283"/>
        <w:rPr>
          <w:rStyle w:val="XMLAttribute"/>
        </w:rPr>
      </w:pPr>
      <w:r w:rsidRPr="007055D9">
        <w:rPr>
          <w:rStyle w:val="XMLAttribute"/>
        </w:rPr>
        <w:t>I</w:t>
      </w:r>
    </w:p>
    <w:p w14:paraId="39843C77" w14:textId="77777777" w:rsidR="00456F63" w:rsidRPr="007055D9" w:rsidRDefault="00456F63" w:rsidP="0026200C">
      <w:pPr>
        <w:pStyle w:val="Aufzhlungszeichen"/>
        <w:keepNext/>
        <w:tabs>
          <w:tab w:val="clear" w:pos="454"/>
          <w:tab w:val="num" w:pos="567"/>
        </w:tabs>
        <w:ind w:left="567" w:hanging="283"/>
        <w:rPr>
          <w:rStyle w:val="XMLAttribute"/>
        </w:rPr>
      </w:pPr>
      <w:r w:rsidRPr="007055D9">
        <w:rPr>
          <w:rStyle w:val="XMLAttribute"/>
        </w:rPr>
        <w:t>V</w:t>
      </w:r>
    </w:p>
    <w:p w14:paraId="21108530"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U</w:t>
      </w:r>
    </w:p>
    <w:p w14:paraId="11D241C1"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X</w:t>
      </w:r>
    </w:p>
    <w:p w14:paraId="4A314F3F"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Y</w:t>
      </w:r>
    </w:p>
    <w:p w14:paraId="60B9FE53"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HV</w:t>
      </w:r>
    </w:p>
    <w:p w14:paraId="5A5E9935"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HY</w:t>
      </w:r>
    </w:p>
    <w:p w14:paraId="7A286509"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Fillet</w:t>
      </w:r>
    </w:p>
    <w:p w14:paraId="7AB901DA"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Radius</w:t>
      </w:r>
    </w:p>
    <w:p w14:paraId="26890481" w14:textId="793FABA7" w:rsidR="00456F63" w:rsidRPr="007055D9" w:rsidRDefault="00456F63" w:rsidP="004F2F09">
      <w:pPr>
        <w:pStyle w:val="berschrift5"/>
        <w:keepNext/>
      </w:pPr>
      <w:r w:rsidRPr="007055D9">
        <w:t xml:space="preserve">Section </w:t>
      </w:r>
      <w:r w:rsidR="00194316">
        <w:t>"</w:t>
      </w:r>
      <w:r w:rsidRPr="007055D9">
        <w:t>I</w:t>
      </w:r>
      <w:r w:rsidR="00194316">
        <w:t>"</w:t>
      </w:r>
    </w:p>
    <w:p w14:paraId="717E8986" w14:textId="650ABA2C" w:rsidR="00456F63" w:rsidRPr="007055D9" w:rsidRDefault="00456F63" w:rsidP="00621D1B">
      <w:pPr>
        <w:jc w:val="both"/>
      </w:pPr>
      <w:r w:rsidRPr="007055D9">
        <w:t xml:space="preserve">The section </w:t>
      </w:r>
      <w:r w:rsidR="00194316">
        <w:t>"</w:t>
      </w:r>
      <w:r w:rsidRPr="007055D9">
        <w:t>I</w:t>
      </w:r>
      <w:r w:rsidR="00194316">
        <w:t>"</w:t>
      </w:r>
      <w:r w:rsidRPr="007055D9">
        <w:t xml:space="preserve"> describes the filling of the weld normally on the head sides of a connection. The section is filled completely and may be welded from one or two sides.</w:t>
      </w:r>
    </w:p>
    <w:p w14:paraId="1E6ED085" w14:textId="5D868761" w:rsidR="00456F63" w:rsidRPr="007055D9" w:rsidRDefault="00456F63" w:rsidP="004F2F09">
      <w:pPr>
        <w:pStyle w:val="berschrift5"/>
        <w:keepNext/>
      </w:pPr>
      <w:r w:rsidRPr="007055D9">
        <w:t xml:space="preserve">Section </w:t>
      </w:r>
      <w:r w:rsidR="00194316">
        <w:t>"</w:t>
      </w:r>
      <w:r w:rsidRPr="007055D9">
        <w:t>V</w:t>
      </w:r>
      <w:r w:rsidR="00194316">
        <w:t>"</w:t>
      </w:r>
    </w:p>
    <w:p w14:paraId="1C423517" w14:textId="3834013D" w:rsidR="00456F63" w:rsidRDefault="00456F63" w:rsidP="00621D1B">
      <w:pPr>
        <w:jc w:val="both"/>
      </w:pPr>
      <w:r w:rsidRPr="007055D9">
        <w:t xml:space="preserve">The section </w:t>
      </w:r>
      <w:r w:rsidR="00194316">
        <w:t>"</w:t>
      </w:r>
      <w:r w:rsidRPr="007055D9">
        <w:t>V</w:t>
      </w:r>
      <w:r w:rsidR="00194316">
        <w:t>"</w:t>
      </w:r>
      <w:r w:rsidRPr="007055D9">
        <w:t xml:space="preserve"> describes the one-sided filling of the weld with welding material looking like a </w:t>
      </w:r>
      <w:r w:rsidR="00194316">
        <w:t>"</w:t>
      </w:r>
      <w:r w:rsidRPr="007055D9">
        <w:t>V</w:t>
      </w:r>
      <w:r w:rsidR="00194316">
        <w:t>"</w:t>
      </w:r>
      <w:r w:rsidRPr="007055D9">
        <w:t>. The weld filling provides full penetration.</w:t>
      </w:r>
    </w:p>
    <w:p w14:paraId="32FB84BB" w14:textId="77AF3EEE" w:rsidR="00CE165A" w:rsidRPr="007055D9" w:rsidRDefault="00CE165A" w:rsidP="008B2F80">
      <w:pPr>
        <w:pStyle w:val="berschrift5"/>
        <w:keepNext/>
      </w:pPr>
      <w:r w:rsidRPr="007055D9">
        <w:t xml:space="preserve">Section </w:t>
      </w:r>
      <w:r w:rsidR="00194316">
        <w:t>"</w:t>
      </w:r>
      <w:r w:rsidRPr="007055D9">
        <w:t>U</w:t>
      </w:r>
      <w:r w:rsidR="00194316">
        <w:t>"</w:t>
      </w:r>
    </w:p>
    <w:p w14:paraId="761FB772" w14:textId="3EF175CA" w:rsidR="00CE165A" w:rsidRPr="007055D9" w:rsidRDefault="00CE165A" w:rsidP="00CE165A">
      <w:pPr>
        <w:jc w:val="both"/>
      </w:pPr>
      <w:r w:rsidRPr="007055D9">
        <w:t xml:space="preserve">The section </w:t>
      </w:r>
      <w:r w:rsidR="00194316">
        <w:t>"</w:t>
      </w:r>
      <w:r w:rsidRPr="007055D9">
        <w:t>U</w:t>
      </w:r>
      <w:r w:rsidR="00194316">
        <w:t>"</w:t>
      </w:r>
      <w:r w:rsidRPr="007055D9">
        <w:t xml:space="preserve"> describes the one-sided filling of the weld with welding material looking like a </w:t>
      </w:r>
      <w:r w:rsidR="00194316">
        <w:t>"</w:t>
      </w:r>
      <w:r w:rsidRPr="007055D9">
        <w:t>U</w:t>
      </w:r>
      <w:r w:rsidR="00194316">
        <w:t>"</w:t>
      </w:r>
      <w:r w:rsidRPr="007055D9">
        <w:t>. The penetration in most cases is less than full penetration.</w:t>
      </w:r>
    </w:p>
    <w:p w14:paraId="39CD957D" w14:textId="58F96BC4" w:rsidR="00456F63" w:rsidRPr="007055D9" w:rsidRDefault="00456F63" w:rsidP="00A2231C">
      <w:pPr>
        <w:pStyle w:val="berschrift5"/>
        <w:keepNext/>
      </w:pPr>
      <w:r w:rsidRPr="007055D9">
        <w:t xml:space="preserve">Section </w:t>
      </w:r>
      <w:r w:rsidR="00194316">
        <w:t>"</w:t>
      </w:r>
      <w:r w:rsidRPr="007055D9">
        <w:t>X</w:t>
      </w:r>
      <w:r w:rsidR="00194316">
        <w:t>"</w:t>
      </w:r>
    </w:p>
    <w:p w14:paraId="1EECA6AB" w14:textId="5711EBC7" w:rsidR="00456F63" w:rsidRPr="007055D9" w:rsidRDefault="00456F63" w:rsidP="004F2F09">
      <w:pPr>
        <w:jc w:val="both"/>
      </w:pPr>
      <w:r w:rsidRPr="007055D9">
        <w:t xml:space="preserve">The section </w:t>
      </w:r>
      <w:r w:rsidR="00194316">
        <w:t>"</w:t>
      </w:r>
      <w:r w:rsidRPr="007055D9">
        <w:t>X</w:t>
      </w:r>
      <w:r w:rsidR="00194316">
        <w:t>"</w:t>
      </w:r>
      <w:r w:rsidRPr="007055D9">
        <w:t xml:space="preserve"> describes the filling of a two-side weld with welding material looking like an </w:t>
      </w:r>
      <w:r w:rsidR="00194316">
        <w:t>"</w:t>
      </w:r>
      <w:r w:rsidRPr="007055D9">
        <w:t>X</w:t>
      </w:r>
      <w:r w:rsidR="00194316">
        <w:t>"</w:t>
      </w:r>
      <w:r w:rsidRPr="007055D9">
        <w:t>. The weld filling provides full penetration.</w:t>
      </w:r>
    </w:p>
    <w:p w14:paraId="77C2A1D2" w14:textId="3D31D770" w:rsidR="00456F63" w:rsidRPr="007055D9" w:rsidRDefault="00456F63" w:rsidP="004F2F09">
      <w:pPr>
        <w:pStyle w:val="berschrift5"/>
        <w:keepNext/>
      </w:pPr>
      <w:r w:rsidRPr="007055D9">
        <w:t xml:space="preserve">Section </w:t>
      </w:r>
      <w:r w:rsidR="00194316">
        <w:t>"</w:t>
      </w:r>
      <w:r w:rsidRPr="007055D9">
        <w:t>Y</w:t>
      </w:r>
      <w:r w:rsidR="00194316">
        <w:t>"</w:t>
      </w:r>
    </w:p>
    <w:p w14:paraId="00C6DBDF" w14:textId="1865C6C3" w:rsidR="00456F63" w:rsidRDefault="00456F63" w:rsidP="00621D1B">
      <w:pPr>
        <w:jc w:val="both"/>
      </w:pPr>
      <w:r w:rsidRPr="007055D9">
        <w:t xml:space="preserve">The section </w:t>
      </w:r>
      <w:r w:rsidR="00194316">
        <w:t>"</w:t>
      </w:r>
      <w:r w:rsidRPr="007055D9">
        <w:t>Y</w:t>
      </w:r>
      <w:r w:rsidR="00194316">
        <w:t>"</w:t>
      </w:r>
      <w:r w:rsidRPr="007055D9">
        <w:t xml:space="preserve"> describes the one-sided filling of the weld with welding material looking like a </w:t>
      </w:r>
      <w:r w:rsidR="00194316">
        <w:t>"</w:t>
      </w:r>
      <w:r w:rsidRPr="007055D9">
        <w:t>v</w:t>
      </w:r>
      <w:r w:rsidR="00194316">
        <w:t>"</w:t>
      </w:r>
      <w:r w:rsidRPr="007055D9">
        <w:t>. Only a part of the gap between the welded sheets is filled thus there is no full penetration.</w:t>
      </w:r>
    </w:p>
    <w:p w14:paraId="67EDA0BF" w14:textId="366F72BD" w:rsidR="00CE165A" w:rsidRPr="007055D9" w:rsidRDefault="00CE165A" w:rsidP="004F2F09">
      <w:pPr>
        <w:pStyle w:val="berschrift5"/>
        <w:keepNext/>
      </w:pPr>
      <w:r w:rsidRPr="007055D9">
        <w:t xml:space="preserve">Section </w:t>
      </w:r>
      <w:r w:rsidR="00194316">
        <w:t>"</w:t>
      </w:r>
      <w:r w:rsidRPr="007055D9">
        <w:t>HV</w:t>
      </w:r>
      <w:r w:rsidR="00194316">
        <w:t>"</w:t>
      </w:r>
    </w:p>
    <w:p w14:paraId="223CBC12" w14:textId="264D94EF" w:rsidR="00CE165A" w:rsidRPr="007055D9" w:rsidRDefault="00CE165A" w:rsidP="00CE165A">
      <w:pPr>
        <w:jc w:val="both"/>
      </w:pPr>
      <w:r w:rsidRPr="007055D9">
        <w:t xml:space="preserve">The section </w:t>
      </w:r>
      <w:r w:rsidR="00194316">
        <w:t>"</w:t>
      </w:r>
      <w:r w:rsidRPr="007055D9">
        <w:t>HV</w:t>
      </w:r>
      <w:r w:rsidR="00194316">
        <w:t>"</w:t>
      </w:r>
      <w:r w:rsidRPr="007055D9">
        <w:t xml:space="preserve"> describes the filling of a one-sided weld with a full penetration. The welded sheet is normally be phased to take full advantage of the full penetration.</w:t>
      </w:r>
    </w:p>
    <w:p w14:paraId="0F07C713" w14:textId="79A7C827" w:rsidR="00CE165A" w:rsidRPr="007055D9" w:rsidRDefault="00CE165A" w:rsidP="00CE165A">
      <w:pPr>
        <w:pStyle w:val="berschrift5"/>
      </w:pPr>
      <w:r w:rsidRPr="007055D9">
        <w:t xml:space="preserve">Section </w:t>
      </w:r>
      <w:r w:rsidR="00194316">
        <w:t>"</w:t>
      </w:r>
      <w:r w:rsidRPr="007055D9">
        <w:t>HY</w:t>
      </w:r>
      <w:r w:rsidR="00194316">
        <w:t>"</w:t>
      </w:r>
    </w:p>
    <w:p w14:paraId="386CD0C9" w14:textId="55F4EA73" w:rsidR="00CE165A" w:rsidRDefault="00CE165A" w:rsidP="004F2F09">
      <w:pPr>
        <w:keepNext/>
        <w:jc w:val="both"/>
      </w:pPr>
      <w:r w:rsidRPr="007055D9">
        <w:t xml:space="preserve">The section </w:t>
      </w:r>
      <w:r w:rsidR="00194316">
        <w:t>"</w:t>
      </w:r>
      <w:r w:rsidRPr="007055D9">
        <w:t>HY</w:t>
      </w:r>
      <w:r w:rsidR="00194316">
        <w:t>"</w:t>
      </w:r>
      <w:r w:rsidRPr="007055D9">
        <w:t xml:space="preserve"> describes again a filling of a one-side weld but the penetration is only partial. In common cases the welded sheet is phased partially to take again advantage of the penetration at that area.</w:t>
      </w:r>
    </w:p>
    <w:p w14:paraId="4192814B" w14:textId="539F1324" w:rsidR="00CE165A" w:rsidRPr="007055D9" w:rsidRDefault="00CE165A" w:rsidP="004F2F09">
      <w:pPr>
        <w:pStyle w:val="berschrift5"/>
        <w:keepNext/>
      </w:pPr>
      <w:r w:rsidRPr="007055D9">
        <w:t xml:space="preserve">Section </w:t>
      </w:r>
      <w:r w:rsidR="00194316">
        <w:t>"</w:t>
      </w:r>
      <w:r w:rsidRPr="007055D9">
        <w:t>Fillet</w:t>
      </w:r>
      <w:r w:rsidR="00194316">
        <w:t>"</w:t>
      </w:r>
    </w:p>
    <w:p w14:paraId="2C76DEA8" w14:textId="6FB46EB7" w:rsidR="00CE165A" w:rsidRPr="007055D9" w:rsidRDefault="00CE165A" w:rsidP="00CE165A">
      <w:pPr>
        <w:jc w:val="both"/>
      </w:pPr>
      <w:r w:rsidRPr="007055D9">
        <w:t xml:space="preserve">The section </w:t>
      </w:r>
      <w:r w:rsidR="00194316">
        <w:t>"</w:t>
      </w:r>
      <w:r w:rsidRPr="007055D9">
        <w:t>Fillet</w:t>
      </w:r>
      <w:r w:rsidR="00194316">
        <w:t>"</w:t>
      </w:r>
      <w:r w:rsidRPr="007055D9">
        <w:t xml:space="preserve"> describes a one-sided welding placed on the outside of the welded sheets. Depending on the sheet thicknesses there might be a penetration.</w:t>
      </w:r>
    </w:p>
    <w:p w14:paraId="6748A6A6" w14:textId="74C1851D" w:rsidR="00456F63" w:rsidRPr="007055D9" w:rsidRDefault="00456F63" w:rsidP="004F2F09">
      <w:pPr>
        <w:pStyle w:val="berschrift5"/>
        <w:keepNext/>
      </w:pPr>
      <w:r w:rsidRPr="007055D9">
        <w:t xml:space="preserve">Section </w:t>
      </w:r>
      <w:r w:rsidR="00194316">
        <w:t>"</w:t>
      </w:r>
      <w:r w:rsidRPr="007055D9">
        <w:t>Radius</w:t>
      </w:r>
      <w:r w:rsidR="00194316">
        <w:t>"</w:t>
      </w:r>
    </w:p>
    <w:p w14:paraId="692E236A" w14:textId="48FC112B" w:rsidR="00456F63" w:rsidRPr="007055D9" w:rsidRDefault="00456F63" w:rsidP="00621D1B">
      <w:pPr>
        <w:jc w:val="both"/>
      </w:pPr>
      <w:r w:rsidRPr="007055D9">
        <w:t xml:space="preserve">The section </w:t>
      </w:r>
      <w:r w:rsidR="00194316">
        <w:t>"</w:t>
      </w:r>
      <w:r w:rsidRPr="007055D9">
        <w:t>Radius</w:t>
      </w:r>
      <w:r w:rsidR="00194316">
        <w:t>"</w:t>
      </w:r>
      <w:r w:rsidRPr="007055D9">
        <w:t xml:space="preserve"> describes a special case where the welding material looks like a circle but not filling the complete gap between the welded sheets. In most cases there is no full penetration.</w:t>
      </w:r>
    </w:p>
    <w:p w14:paraId="2A11960A" w14:textId="31B9907A" w:rsidR="00456F63" w:rsidRPr="009B3707" w:rsidDel="00DA21CA" w:rsidRDefault="00456F63" w:rsidP="00551552">
      <w:pPr>
        <w:pStyle w:val="berschrift5"/>
        <w:keepNext/>
        <w:keepLines/>
        <w:rPr>
          <w:del w:id="1407" w:author="m.kalaitzaki" w:date="2019-02-11T17:00:00Z"/>
          <w:lang w:val="en-US"/>
        </w:rPr>
      </w:pPr>
      <w:commentRangeStart w:id="1408"/>
      <w:commentRangeStart w:id="1409"/>
      <w:del w:id="1410" w:author="m.kalaitzaki" w:date="2019-02-11T17:00:00Z">
        <w:r w:rsidRPr="007055D9" w:rsidDel="00DA21CA">
          <w:lastRenderedPageBreak/>
          <w:delText xml:space="preserve">Section </w:delText>
        </w:r>
      </w:del>
      <w:del w:id="1411" w:author="nick" w:date="2020-05-04T20:30:00Z">
        <w:r w:rsidRPr="007055D9" w:rsidDel="000D1293">
          <w:delText>“</w:delText>
        </w:r>
      </w:del>
      <w:del w:id="1412" w:author="m.kalaitzaki" w:date="2019-02-11T17:00:00Z">
        <w:r w:rsidRPr="007055D9" w:rsidDel="00DA21CA">
          <w:delText>Laser</w:delText>
        </w:r>
      </w:del>
      <w:del w:id="1413" w:author="nick" w:date="2019-11-24T12:20:00Z">
        <w:r w:rsidRPr="007055D9" w:rsidDel="00194316">
          <w:delText>”</w:delText>
        </w:r>
      </w:del>
    </w:p>
    <w:p w14:paraId="7FB5D31F" w14:textId="73B21F8A" w:rsidR="00456F63" w:rsidDel="00DA21CA" w:rsidRDefault="00456F63" w:rsidP="004F2F09">
      <w:pPr>
        <w:keepLines/>
        <w:jc w:val="both"/>
        <w:rPr>
          <w:del w:id="1414" w:author="m.kalaitzaki" w:date="2019-02-11T17:00:00Z"/>
        </w:rPr>
      </w:pPr>
      <w:del w:id="1415" w:author="m.kalaitzaki" w:date="2019-02-11T17:00:00Z">
        <w:r w:rsidRPr="007055D9" w:rsidDel="00DA21CA">
          <w:delText xml:space="preserve">The section </w:delText>
        </w:r>
      </w:del>
      <w:del w:id="1416" w:author="nick" w:date="2019-11-24T12:20:00Z">
        <w:r w:rsidRPr="007055D9" w:rsidDel="00194316">
          <w:delText>“</w:delText>
        </w:r>
      </w:del>
      <w:del w:id="1417" w:author="m.kalaitzaki" w:date="2019-02-11T17:00:00Z">
        <w:r w:rsidRPr="007055D9" w:rsidDel="00DA21CA">
          <w:delText>Laser</w:delText>
        </w:r>
      </w:del>
      <w:del w:id="1418" w:author="nick" w:date="2019-11-24T12:20:00Z">
        <w:r w:rsidRPr="007055D9" w:rsidDel="00194316">
          <w:delText>”</w:delText>
        </w:r>
      </w:del>
      <w:del w:id="1419" w:author="m.kalaitzaki" w:date="2019-02-11T17:00:00Z">
        <w:r w:rsidRPr="007055D9" w:rsidDel="00DA21CA">
          <w:delText xml:space="preserve"> describes the filling of a laser welding affected zone. The result can be a complete weld-through on one sheet or the filling of a gap due to laser heating influence. </w:delText>
        </w:r>
      </w:del>
      <w:commentRangeEnd w:id="1408"/>
      <w:r w:rsidR="00DA21CA">
        <w:rPr>
          <w:rStyle w:val="Kommentarzeichen"/>
          <w:lang w:eastAsia="x-none"/>
        </w:rPr>
        <w:commentReference w:id="1408"/>
      </w:r>
      <w:commentRangeEnd w:id="1409"/>
      <w:r w:rsidR="00FD41F4">
        <w:rPr>
          <w:rStyle w:val="Kommentarzeichen"/>
          <w:lang w:eastAsia="x-none"/>
        </w:rPr>
        <w:commentReference w:id="1409"/>
      </w:r>
    </w:p>
    <w:p w14:paraId="7D715620" w14:textId="6FC777E6" w:rsidR="00FA783D" w:rsidRPr="007055D9" w:rsidRDefault="00FA783D" w:rsidP="004F2F09">
      <w:pPr>
        <w:pStyle w:val="berschrift5"/>
        <w:keepNext/>
      </w:pPr>
      <w:r w:rsidRPr="007055D9">
        <w:t xml:space="preserve">Attribute </w:t>
      </w:r>
      <w:r w:rsidR="00194316">
        <w:t>"</w:t>
      </w:r>
      <w:r w:rsidRPr="007055D9">
        <w:t>thickness</w:t>
      </w:r>
      <w:r w:rsidR="00194316">
        <w:t>"</w:t>
      </w:r>
    </w:p>
    <w:p w14:paraId="00021239" w14:textId="77777777" w:rsidR="00FA783D" w:rsidRPr="007055D9" w:rsidRDefault="00FA783D" w:rsidP="00621D1B">
      <w:pPr>
        <w:jc w:val="both"/>
      </w:pPr>
      <w:r w:rsidRPr="007055D9">
        <w:t xml:space="preserve">The value of the attribute </w:t>
      </w:r>
      <w:r w:rsidRPr="007055D9">
        <w:rPr>
          <w:rStyle w:val="XMLAttribute"/>
        </w:rPr>
        <w:t>thickness</w:t>
      </w:r>
      <w:r w:rsidRPr="007055D9">
        <w:t xml:space="preserve"> is a numerical value in the range of </w:t>
      </w:r>
      <w:r w:rsidR="0097468E">
        <w:t>(0,</w:t>
      </w:r>
      <w:r w:rsidRPr="007055D9">
        <w:t xml:space="preserve"> </w:t>
      </w:r>
      <w:r w:rsidRPr="007055D9">
        <w:rPr>
          <w:rStyle w:val="Fett"/>
        </w:rPr>
        <w:sym w:font="Symbol" w:char="F0A5"/>
      </w:r>
      <w:r w:rsidR="0097468E">
        <w:t>)</w:t>
      </w:r>
      <w:r w:rsidRPr="007055D9">
        <w:t>. It describes the distance between the weld root and the weld surface.</w:t>
      </w:r>
      <w:r w:rsidR="00B42AAF">
        <w:t xml:space="preserve"> It is used for to describe the throat thickness of the weld.</w:t>
      </w:r>
    </w:p>
    <w:p w14:paraId="6A81CD47" w14:textId="5555FBFC" w:rsidR="00FA783D" w:rsidRPr="007055D9" w:rsidRDefault="00FA783D" w:rsidP="004F2F09">
      <w:pPr>
        <w:pStyle w:val="berschrift5"/>
        <w:keepNext/>
      </w:pPr>
      <w:r w:rsidRPr="007055D9">
        <w:t xml:space="preserve">Attribute </w:t>
      </w:r>
      <w:r w:rsidR="00194316">
        <w:t>"</w:t>
      </w:r>
      <w:r w:rsidRPr="007055D9">
        <w:t>width</w:t>
      </w:r>
      <w:r w:rsidR="00194316">
        <w:t>"</w:t>
      </w:r>
    </w:p>
    <w:p w14:paraId="10ACFBF5" w14:textId="77777777" w:rsidR="00FA783D" w:rsidRPr="007055D9" w:rsidRDefault="00FA783D" w:rsidP="00621D1B">
      <w:pPr>
        <w:jc w:val="both"/>
      </w:pPr>
      <w:r w:rsidRPr="007055D9">
        <w:t xml:space="preserve">The value of the attribute </w:t>
      </w:r>
      <w:r w:rsidRPr="007055D9">
        <w:rPr>
          <w:rStyle w:val="XMLAttribute"/>
        </w:rPr>
        <w:t>width</w:t>
      </w:r>
      <w:r w:rsidRPr="007055D9">
        <w:t xml:space="preserve"> is a numerical value in the range of </w:t>
      </w:r>
      <w:r w:rsidR="0097468E">
        <w:t>(</w:t>
      </w:r>
      <w:r w:rsidRPr="007055D9">
        <w:t>0</w:t>
      </w:r>
      <w:r w:rsidR="00BE3651">
        <w:t>,</w:t>
      </w:r>
      <w:r w:rsidR="0027587E">
        <w:t xml:space="preserve"> </w:t>
      </w:r>
      <w:r w:rsidRPr="007055D9">
        <w:rPr>
          <w:rStyle w:val="Fett"/>
        </w:rPr>
        <w:sym w:font="Symbol" w:char="F0A5"/>
      </w:r>
      <w:r w:rsidR="0097468E">
        <w:t>)</w:t>
      </w:r>
      <w:r w:rsidRPr="007055D9">
        <w:t>.</w:t>
      </w:r>
    </w:p>
    <w:p w14:paraId="574A9B34" w14:textId="4263C3B2" w:rsidR="00367B9F" w:rsidRPr="00E82BEB" w:rsidRDefault="00367B9F" w:rsidP="004F2F09">
      <w:pPr>
        <w:pStyle w:val="berschrift5"/>
        <w:keepNext/>
      </w:pPr>
      <w:r w:rsidRPr="00E82BEB">
        <w:t xml:space="preserve">Attribute </w:t>
      </w:r>
      <w:r w:rsidR="00194316">
        <w:t>"</w:t>
      </w:r>
      <w:r w:rsidRPr="00E82BEB">
        <w:t>angle</w:t>
      </w:r>
      <w:r w:rsidR="00194316">
        <w:t>"</w:t>
      </w:r>
    </w:p>
    <w:p w14:paraId="6430F261" w14:textId="77777777" w:rsidR="00061364" w:rsidRPr="007055D9" w:rsidRDefault="00367B9F" w:rsidP="004F2F09">
      <w:pPr>
        <w:jc w:val="both"/>
      </w:pPr>
      <w:r w:rsidRPr="00E82BEB">
        <w:t xml:space="preserve">The value of the attribute </w:t>
      </w:r>
      <w:r w:rsidRPr="00E82BEB">
        <w:rPr>
          <w:rStyle w:val="XMLAttribute"/>
        </w:rPr>
        <w:t>angle</w:t>
      </w:r>
      <w:r w:rsidRPr="00E82BEB">
        <w:t xml:space="preserve"> is a numerical value.</w:t>
      </w:r>
      <w:r w:rsidR="00E82BEB" w:rsidRPr="00E82BEB">
        <w:t xml:space="preserve"> This </w:t>
      </w:r>
      <w:r w:rsidR="00E82BEB">
        <w:t xml:space="preserve">attribute of the </w:t>
      </w:r>
      <w:r w:rsidR="0033708C" w:rsidRPr="0033708C">
        <w:rPr>
          <w:rFonts w:ascii="Courier New" w:hAnsi="Courier New" w:cs="Courier New"/>
          <w:b/>
          <w:i/>
          <w:sz w:val="18"/>
          <w:szCs w:val="18"/>
        </w:rPr>
        <w:t>&lt;weld_position/&gt;</w:t>
      </w:r>
      <w:r w:rsidR="00E82BEB" w:rsidRPr="00E82BEB">
        <w:t xml:space="preserve"> </w:t>
      </w:r>
      <w:r w:rsidR="00E82BEB">
        <w:t>element</w:t>
      </w:r>
      <w:r w:rsidR="00E82BEB" w:rsidRPr="00E82BEB">
        <w:t xml:space="preserve"> describes the </w:t>
      </w:r>
      <w:r w:rsidR="00E82BEB">
        <w:t>angle between the weld face and the base sheet face.</w:t>
      </w:r>
    </w:p>
    <w:p w14:paraId="44CF60EF" w14:textId="1788F39F" w:rsidR="00367B9F" w:rsidRPr="007055D9" w:rsidRDefault="00367B9F" w:rsidP="004F2F09">
      <w:pPr>
        <w:pStyle w:val="berschrift5"/>
        <w:keepNext/>
      </w:pPr>
      <w:r w:rsidRPr="007055D9">
        <w:t xml:space="preserve">Attribute </w:t>
      </w:r>
      <w:r w:rsidR="00194316">
        <w:t>"</w:t>
      </w:r>
      <w:r w:rsidRPr="007055D9">
        <w:t>filler</w:t>
      </w:r>
      <w:r w:rsidR="00194316">
        <w:t>"</w:t>
      </w:r>
    </w:p>
    <w:p w14:paraId="62C687AA" w14:textId="77777777" w:rsidR="00367B9F" w:rsidRPr="007055D9" w:rsidRDefault="00367B9F" w:rsidP="00621D1B">
      <w:pPr>
        <w:spacing w:after="0"/>
        <w:jc w:val="both"/>
      </w:pPr>
      <w:r w:rsidRPr="007055D9">
        <w:t xml:space="preserve">The attribute </w:t>
      </w:r>
      <w:r w:rsidRPr="007055D9">
        <w:rPr>
          <w:rStyle w:val="XMLAttribute"/>
        </w:rPr>
        <w:t xml:space="preserve">filler </w:t>
      </w:r>
      <w:r w:rsidRPr="007055D9">
        <w:t>specifies whether the welding is performed using filling material. This is the case for resistance or arc welding but not for laser welding.</w:t>
      </w:r>
    </w:p>
    <w:p w14:paraId="754F729A" w14:textId="77777777" w:rsidR="00367B9F" w:rsidRPr="007055D9" w:rsidRDefault="00367B9F" w:rsidP="00621D1B">
      <w:pPr>
        <w:jc w:val="both"/>
      </w:pPr>
      <w:r w:rsidRPr="007055D9">
        <w:t>The allowed values are</w:t>
      </w:r>
      <w:r w:rsidR="00B05B76">
        <w:t>:</w:t>
      </w:r>
    </w:p>
    <w:p w14:paraId="03EC62BA" w14:textId="77777777" w:rsidR="00367B9F" w:rsidRPr="007055D9" w:rsidRDefault="00367B9F" w:rsidP="00B05B76">
      <w:pPr>
        <w:pStyle w:val="Aufzhlungszeichen"/>
        <w:tabs>
          <w:tab w:val="clear" w:pos="454"/>
          <w:tab w:val="num" w:pos="567"/>
        </w:tabs>
        <w:ind w:left="567" w:hanging="283"/>
        <w:rPr>
          <w:rStyle w:val="XMLAttribute"/>
        </w:rPr>
      </w:pPr>
      <w:r w:rsidRPr="007055D9">
        <w:rPr>
          <w:rStyle w:val="XMLAttribute"/>
        </w:rPr>
        <w:t>yes</w:t>
      </w:r>
    </w:p>
    <w:p w14:paraId="1E9438E3" w14:textId="77777777" w:rsidR="00367B9F" w:rsidRPr="007055D9" w:rsidRDefault="00367B9F" w:rsidP="00B05B76">
      <w:pPr>
        <w:pStyle w:val="Aufzhlungszeichen"/>
        <w:tabs>
          <w:tab w:val="clear" w:pos="454"/>
          <w:tab w:val="num" w:pos="567"/>
        </w:tabs>
        <w:ind w:left="567" w:hanging="283"/>
        <w:rPr>
          <w:rStyle w:val="XMLAttribute"/>
        </w:rPr>
      </w:pPr>
      <w:r w:rsidRPr="007055D9">
        <w:rPr>
          <w:rStyle w:val="XMLAttribute"/>
        </w:rPr>
        <w:t>no</w:t>
      </w:r>
    </w:p>
    <w:p w14:paraId="37572299" w14:textId="77777777" w:rsidR="00367B9F" w:rsidRPr="007055D9" w:rsidRDefault="00367B9F" w:rsidP="00621D1B">
      <w:pPr>
        <w:jc w:val="both"/>
      </w:pPr>
      <w:r w:rsidRPr="007055D9">
        <w:t>According to above rule on filling material</w:t>
      </w:r>
      <w:r w:rsidR="00926DE7">
        <w:t>,</w:t>
      </w:r>
      <w:r w:rsidRPr="007055D9">
        <w:t xml:space="preserve"> the default values are depending on the attribute value of </w:t>
      </w:r>
      <w:r w:rsidRPr="007055D9">
        <w:rPr>
          <w:rStyle w:val="XMLAttribute"/>
        </w:rPr>
        <w:t xml:space="preserve">technology </w:t>
      </w:r>
      <w:r w:rsidRPr="007055D9">
        <w:t xml:space="preserve">of the element </w:t>
      </w:r>
      <w:r w:rsidRPr="00A2231C">
        <w:t>subtype</w:t>
      </w:r>
      <w:r w:rsidRPr="007055D9">
        <w:t>:</w:t>
      </w:r>
    </w:p>
    <w:tbl>
      <w:tblPr>
        <w:tblW w:w="600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006"/>
        <w:gridCol w:w="3003"/>
      </w:tblGrid>
      <w:tr w:rsidR="00367B9F" w:rsidRPr="007055D9" w14:paraId="1431D5CD" w14:textId="77777777" w:rsidTr="00926DE7">
        <w:trPr>
          <w:cantSplit/>
          <w:tblHeader/>
          <w:jc w:val="center"/>
        </w:trPr>
        <w:tc>
          <w:tcPr>
            <w:tcW w:w="3006"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4D72206" w14:textId="46166E8C" w:rsidR="00367B9F" w:rsidRPr="007055D9" w:rsidRDefault="00367B9F" w:rsidP="00926DE7">
            <w:pPr>
              <w:keepNext/>
              <w:rPr>
                <w:b/>
                <w:i/>
              </w:rPr>
            </w:pPr>
            <w:r w:rsidRPr="007055D9">
              <w:rPr>
                <w:b/>
                <w:i/>
              </w:rPr>
              <w:t xml:space="preserve">Attribute value </w:t>
            </w:r>
            <w:r w:rsidR="00194316">
              <w:rPr>
                <w:b/>
                <w:i/>
              </w:rPr>
              <w:t>"</w:t>
            </w:r>
            <w:r w:rsidRPr="007055D9">
              <w:rPr>
                <w:b/>
                <w:i/>
              </w:rPr>
              <w:t>technology</w:t>
            </w:r>
            <w:r w:rsidR="00194316">
              <w:rPr>
                <w:b/>
                <w:i/>
              </w:rPr>
              <w:t>"</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40FCDF" w14:textId="26263668" w:rsidR="00367B9F" w:rsidRPr="007055D9" w:rsidRDefault="00367B9F" w:rsidP="00926DE7">
            <w:pPr>
              <w:keepNext/>
              <w:rPr>
                <w:b/>
                <w:i/>
              </w:rPr>
            </w:pPr>
            <w:r w:rsidRPr="007055D9">
              <w:rPr>
                <w:b/>
                <w:i/>
              </w:rPr>
              <w:t xml:space="preserve">Default value </w:t>
            </w:r>
            <w:r w:rsidR="00194316">
              <w:rPr>
                <w:b/>
                <w:i/>
              </w:rPr>
              <w:t>"</w:t>
            </w:r>
            <w:r w:rsidRPr="007055D9">
              <w:rPr>
                <w:b/>
                <w:i/>
              </w:rPr>
              <w:t>filler</w:t>
            </w:r>
            <w:r w:rsidR="00194316">
              <w:rPr>
                <w:b/>
                <w:i/>
              </w:rPr>
              <w:t>"</w:t>
            </w:r>
          </w:p>
        </w:tc>
      </w:tr>
      <w:tr w:rsidR="00367B9F" w:rsidRPr="007055D9" w14:paraId="49F1B722" w14:textId="77777777" w:rsidTr="00926DE7">
        <w:trPr>
          <w:cantSplit/>
          <w:jc w:val="center"/>
        </w:trPr>
        <w:tc>
          <w:tcPr>
            <w:tcW w:w="3006" w:type="dxa"/>
            <w:shd w:val="clear" w:color="auto" w:fill="auto"/>
          </w:tcPr>
          <w:p w14:paraId="56E3C468" w14:textId="256FE0F4" w:rsidR="00367B9F" w:rsidRPr="006C3ECF" w:rsidRDefault="000E368A" w:rsidP="00926DE7">
            <w:pPr>
              <w:keepNext/>
              <w:rPr>
                <w:sz w:val="20"/>
                <w:szCs w:val="20"/>
              </w:rPr>
            </w:pPr>
            <w:r>
              <w:rPr>
                <w:sz w:val="20"/>
                <w:szCs w:val="20"/>
              </w:rPr>
              <w:t>resistance</w:t>
            </w:r>
          </w:p>
        </w:tc>
        <w:tc>
          <w:tcPr>
            <w:tcW w:w="3003" w:type="dxa"/>
            <w:shd w:val="clear" w:color="auto" w:fill="auto"/>
          </w:tcPr>
          <w:p w14:paraId="7AF2A6B0" w14:textId="2390F9E0" w:rsidR="00367B9F" w:rsidRPr="006C3ECF" w:rsidRDefault="00670B99" w:rsidP="00926DE7">
            <w:pPr>
              <w:keepNext/>
              <w:rPr>
                <w:sz w:val="20"/>
                <w:szCs w:val="20"/>
              </w:rPr>
            </w:pPr>
            <w:r w:rsidRPr="006C3ECF">
              <w:rPr>
                <w:sz w:val="20"/>
                <w:szCs w:val="20"/>
              </w:rPr>
              <w:t>Y</w:t>
            </w:r>
            <w:r w:rsidR="00367B9F" w:rsidRPr="006C3ECF">
              <w:rPr>
                <w:sz w:val="20"/>
                <w:szCs w:val="20"/>
              </w:rPr>
              <w:t>es</w:t>
            </w:r>
          </w:p>
        </w:tc>
      </w:tr>
      <w:tr w:rsidR="00367B9F" w:rsidRPr="007055D9" w14:paraId="49A9C487" w14:textId="77777777" w:rsidTr="00926DE7">
        <w:trPr>
          <w:cantSplit/>
          <w:jc w:val="center"/>
        </w:trPr>
        <w:tc>
          <w:tcPr>
            <w:tcW w:w="3006" w:type="dxa"/>
            <w:shd w:val="clear" w:color="auto" w:fill="auto"/>
          </w:tcPr>
          <w:p w14:paraId="590B5D4E" w14:textId="76C4FD89" w:rsidR="00367B9F" w:rsidRPr="006C3ECF" w:rsidRDefault="00B903D1" w:rsidP="00926DE7">
            <w:pPr>
              <w:rPr>
                <w:sz w:val="20"/>
                <w:szCs w:val="20"/>
              </w:rPr>
            </w:pPr>
            <w:r>
              <w:rPr>
                <w:sz w:val="20"/>
                <w:szCs w:val="20"/>
              </w:rPr>
              <w:t>a</w:t>
            </w:r>
            <w:r w:rsidRPr="006C3ECF">
              <w:rPr>
                <w:sz w:val="20"/>
                <w:szCs w:val="20"/>
              </w:rPr>
              <w:t>rc</w:t>
            </w:r>
          </w:p>
        </w:tc>
        <w:tc>
          <w:tcPr>
            <w:tcW w:w="3003" w:type="dxa"/>
            <w:shd w:val="clear" w:color="auto" w:fill="auto"/>
          </w:tcPr>
          <w:p w14:paraId="24075DE4" w14:textId="1A1AB40D" w:rsidR="00367B9F" w:rsidRPr="006C3ECF" w:rsidRDefault="00670B99" w:rsidP="00926DE7">
            <w:pPr>
              <w:rPr>
                <w:sz w:val="20"/>
                <w:szCs w:val="20"/>
              </w:rPr>
            </w:pPr>
            <w:r w:rsidRPr="006C3ECF">
              <w:rPr>
                <w:sz w:val="20"/>
                <w:szCs w:val="20"/>
              </w:rPr>
              <w:t>Y</w:t>
            </w:r>
            <w:r w:rsidR="00367B9F" w:rsidRPr="006C3ECF">
              <w:rPr>
                <w:sz w:val="20"/>
                <w:szCs w:val="20"/>
              </w:rPr>
              <w:t>es</w:t>
            </w:r>
          </w:p>
        </w:tc>
      </w:tr>
      <w:tr w:rsidR="00367B9F" w:rsidRPr="007055D9" w14:paraId="64BE9F33" w14:textId="77777777" w:rsidTr="00926DE7">
        <w:trPr>
          <w:cantSplit/>
          <w:jc w:val="center"/>
        </w:trPr>
        <w:tc>
          <w:tcPr>
            <w:tcW w:w="3006" w:type="dxa"/>
            <w:shd w:val="clear" w:color="auto" w:fill="auto"/>
          </w:tcPr>
          <w:p w14:paraId="10E53A93" w14:textId="60BE8AB8" w:rsidR="00367B9F" w:rsidRPr="006C3ECF" w:rsidRDefault="00B903D1" w:rsidP="00926DE7">
            <w:pPr>
              <w:rPr>
                <w:sz w:val="20"/>
                <w:szCs w:val="20"/>
              </w:rPr>
            </w:pPr>
            <w:r>
              <w:rPr>
                <w:sz w:val="20"/>
                <w:szCs w:val="20"/>
              </w:rPr>
              <w:t>l</w:t>
            </w:r>
            <w:r w:rsidRPr="006C3ECF">
              <w:rPr>
                <w:sz w:val="20"/>
                <w:szCs w:val="20"/>
              </w:rPr>
              <w:t>aser</w:t>
            </w:r>
          </w:p>
        </w:tc>
        <w:tc>
          <w:tcPr>
            <w:tcW w:w="3003" w:type="dxa"/>
            <w:shd w:val="clear" w:color="auto" w:fill="auto"/>
          </w:tcPr>
          <w:p w14:paraId="4504D07A" w14:textId="2194EDC8" w:rsidR="00367B9F" w:rsidRPr="006C3ECF" w:rsidRDefault="00670B99" w:rsidP="00926DE7">
            <w:pPr>
              <w:keepNext/>
              <w:rPr>
                <w:sz w:val="20"/>
                <w:szCs w:val="20"/>
              </w:rPr>
            </w:pPr>
            <w:r w:rsidRPr="006C3ECF">
              <w:rPr>
                <w:sz w:val="20"/>
                <w:szCs w:val="20"/>
              </w:rPr>
              <w:t>N</w:t>
            </w:r>
            <w:r w:rsidR="00367B9F" w:rsidRPr="006C3ECF">
              <w:rPr>
                <w:sz w:val="20"/>
                <w:szCs w:val="20"/>
              </w:rPr>
              <w:t>o</w:t>
            </w:r>
          </w:p>
        </w:tc>
      </w:tr>
    </w:tbl>
    <w:p w14:paraId="7FEE6148" w14:textId="17675F3E" w:rsidR="00926DE7" w:rsidRDefault="00926DE7" w:rsidP="008F3D94">
      <w:pPr>
        <w:pStyle w:val="Beschriftung"/>
        <w:spacing w:before="120"/>
      </w:pPr>
      <w:bookmarkStart w:id="1420" w:name="_Toc3566491"/>
      <w:bookmarkStart w:id="1421" w:name="_Toc34747492"/>
      <w:bookmarkStart w:id="1422" w:name="_Toc338939148"/>
      <w:bookmarkStart w:id="1423" w:name="_Toc288196499"/>
      <w:bookmarkStart w:id="1424" w:name="_Toc288200801"/>
      <w:bookmarkStart w:id="1425" w:name="_Toc39880818"/>
      <w:bookmarkEnd w:id="1404"/>
      <w:bookmarkEnd w:id="1405"/>
      <w:bookmarkEnd w:id="1406"/>
      <w:r>
        <w:t xml:space="preserve">Table </w:t>
      </w:r>
      <w:r w:rsidR="00ED469A">
        <w:fldChar w:fldCharType="begin"/>
      </w:r>
      <w:r w:rsidR="00ED469A">
        <w:instrText xml:space="preserve"> SEQ Table \* ARABIC </w:instrText>
      </w:r>
      <w:r w:rsidR="00ED469A">
        <w:fldChar w:fldCharType="separate"/>
      </w:r>
      <w:r w:rsidR="00A2710C">
        <w:rPr>
          <w:noProof/>
        </w:rPr>
        <w:t>87</w:t>
      </w:r>
      <w:r w:rsidR="00ED469A">
        <w:fldChar w:fldCharType="end"/>
      </w:r>
      <w:r>
        <w:t xml:space="preserve">: Default values of attribute </w:t>
      </w:r>
      <w:r w:rsidR="00194316">
        <w:t>"</w:t>
      </w:r>
      <w:r>
        <w:t>filler</w:t>
      </w:r>
      <w:r w:rsidR="00194316">
        <w:t>"</w:t>
      </w:r>
      <w:r>
        <w:t xml:space="preserve">, dependent from attribute </w:t>
      </w:r>
      <w:r w:rsidR="00194316">
        <w:t>"</w:t>
      </w:r>
      <w:r>
        <w:t>technology</w:t>
      </w:r>
      <w:bookmarkEnd w:id="1420"/>
      <w:r w:rsidR="00194316">
        <w:t>"</w:t>
      </w:r>
      <w:bookmarkEnd w:id="1421"/>
      <w:bookmarkEnd w:id="1425"/>
    </w:p>
    <w:p w14:paraId="0F61D50E" w14:textId="0AA77456" w:rsidR="00A06030" w:rsidRPr="007055D9" w:rsidRDefault="00A06030" w:rsidP="00A06030">
      <w:pPr>
        <w:pStyle w:val="berschrift5"/>
        <w:keepNext/>
      </w:pPr>
      <w:r w:rsidRPr="007055D9">
        <w:t xml:space="preserve">Attribute </w:t>
      </w:r>
      <w:r w:rsidR="00194316">
        <w:t>"</w:t>
      </w:r>
      <w:r w:rsidRPr="007055D9">
        <w:t>filler</w:t>
      </w:r>
      <w:r w:rsidRPr="00A06030">
        <w:rPr>
          <w:lang w:val="en-US"/>
        </w:rPr>
        <w:t>_material</w:t>
      </w:r>
      <w:r w:rsidR="00194316">
        <w:t>"</w:t>
      </w:r>
    </w:p>
    <w:p w14:paraId="7FBAFD28" w14:textId="47971C1E" w:rsidR="00A06030" w:rsidRPr="00A06030" w:rsidRDefault="00A06030" w:rsidP="00A06030">
      <w:pPr>
        <w:pStyle w:val="berschrift5"/>
        <w:keepNext/>
        <w:spacing w:before="0"/>
        <w:rPr>
          <w:b w:val="0"/>
          <w:bCs w:val="0"/>
          <w:i w:val="0"/>
          <w:iCs w:val="0"/>
          <w:sz w:val="22"/>
          <w:szCs w:val="24"/>
          <w:lang w:val="en-US"/>
        </w:rPr>
      </w:pPr>
      <w:r w:rsidRPr="00A06030">
        <w:rPr>
          <w:b w:val="0"/>
          <w:bCs w:val="0"/>
          <w:i w:val="0"/>
          <w:iCs w:val="0"/>
          <w:sz w:val="22"/>
          <w:szCs w:val="24"/>
          <w:lang w:val="en-US"/>
        </w:rPr>
        <w:t xml:space="preserve">The attribute </w:t>
      </w:r>
      <w:r w:rsidR="00CA64A8">
        <w:rPr>
          <w:b w:val="0"/>
          <w:bCs w:val="0"/>
          <w:iCs w:val="0"/>
          <w:sz w:val="22"/>
          <w:szCs w:val="24"/>
          <w:lang w:val="en-US"/>
        </w:rPr>
        <w:t>filler_</w:t>
      </w:r>
      <w:r>
        <w:rPr>
          <w:b w:val="0"/>
          <w:bCs w:val="0"/>
          <w:iCs w:val="0"/>
          <w:sz w:val="22"/>
          <w:szCs w:val="24"/>
          <w:lang w:val="en-US"/>
        </w:rPr>
        <w:t>material</w:t>
      </w:r>
      <w:r w:rsidRPr="00A06030">
        <w:rPr>
          <w:bCs w:val="0"/>
          <w:iCs w:val="0"/>
          <w:sz w:val="22"/>
          <w:szCs w:val="24"/>
          <w:lang w:val="en-US"/>
        </w:rPr>
        <w:t xml:space="preserve"> </w:t>
      </w:r>
      <w:r w:rsidRPr="00A06030">
        <w:rPr>
          <w:b w:val="0"/>
          <w:bCs w:val="0"/>
          <w:i w:val="0"/>
          <w:iCs w:val="0"/>
          <w:sz w:val="22"/>
          <w:szCs w:val="24"/>
          <w:lang w:val="en-US"/>
        </w:rPr>
        <w:t>spec</w:t>
      </w:r>
      <w:r>
        <w:rPr>
          <w:b w:val="0"/>
          <w:bCs w:val="0"/>
          <w:i w:val="0"/>
          <w:iCs w:val="0"/>
          <w:sz w:val="22"/>
          <w:szCs w:val="24"/>
          <w:lang w:val="en-US"/>
        </w:rPr>
        <w:t xml:space="preserve">ifies the applied </w:t>
      </w:r>
      <w:r w:rsidR="009E0CF8">
        <w:rPr>
          <w:b w:val="0"/>
          <w:bCs w:val="0"/>
          <w:i w:val="0"/>
          <w:iCs w:val="0"/>
          <w:sz w:val="22"/>
          <w:szCs w:val="24"/>
          <w:lang w:val="en-US"/>
        </w:rPr>
        <w:t>material during</w:t>
      </w:r>
      <w:r>
        <w:rPr>
          <w:b w:val="0"/>
          <w:bCs w:val="0"/>
          <w:i w:val="0"/>
          <w:iCs w:val="0"/>
          <w:sz w:val="22"/>
          <w:szCs w:val="24"/>
          <w:lang w:val="en-US"/>
        </w:rPr>
        <w:t xml:space="preserve"> the welding process.</w:t>
      </w:r>
    </w:p>
    <w:p w14:paraId="77170DB9" w14:textId="495D3BF2" w:rsidR="00843EED" w:rsidRPr="007055D9" w:rsidRDefault="00843EED" w:rsidP="004F2F09">
      <w:pPr>
        <w:pStyle w:val="berschrift5"/>
        <w:keepNext/>
      </w:pPr>
      <w:r w:rsidRPr="007055D9">
        <w:t xml:space="preserve">Attribute </w:t>
      </w:r>
      <w:r w:rsidR="00194316">
        <w:t>"</w:t>
      </w:r>
      <w:r w:rsidRPr="007055D9">
        <w:t>shape</w:t>
      </w:r>
      <w:bookmarkEnd w:id="1422"/>
      <w:r w:rsidR="00194316">
        <w:t>"</w:t>
      </w:r>
    </w:p>
    <w:p w14:paraId="4A767B1A" w14:textId="77777777" w:rsidR="00843EED" w:rsidRPr="007055D9" w:rsidRDefault="00843EED" w:rsidP="00843EED">
      <w:r w:rsidRPr="007055D9">
        <w:t xml:space="preserve">The attribute </w:t>
      </w:r>
      <w:r w:rsidRPr="007055D9">
        <w:rPr>
          <w:rStyle w:val="XMLAttribute"/>
        </w:rPr>
        <w:t>shape</w:t>
      </w:r>
      <w:r w:rsidRPr="007055D9">
        <w:t xml:space="preserve"> defines the shape of the weld throat.</w:t>
      </w:r>
      <w:r w:rsidR="006D3456">
        <w:t xml:space="preserve"> </w:t>
      </w:r>
      <w:r w:rsidRPr="007055D9">
        <w:t>Allowed values are</w:t>
      </w:r>
      <w:r w:rsidR="006D3456">
        <w:t>:</w:t>
      </w:r>
    </w:p>
    <w:p w14:paraId="3E5D68E4" w14:textId="77777777" w:rsidR="00843EED" w:rsidRPr="007055D9" w:rsidRDefault="00843EED" w:rsidP="00843EED">
      <w:pPr>
        <w:pStyle w:val="Aufzhlungszeichen"/>
        <w:rPr>
          <w:rStyle w:val="XMLAttribute"/>
        </w:rPr>
      </w:pPr>
      <w:r w:rsidRPr="007055D9">
        <w:rPr>
          <w:rStyle w:val="XMLAttribute"/>
        </w:rPr>
        <w:t>straight</w:t>
      </w:r>
    </w:p>
    <w:p w14:paraId="208DC181" w14:textId="77777777" w:rsidR="00843EED" w:rsidRPr="007055D9" w:rsidRDefault="00843EED" w:rsidP="00843EED">
      <w:pPr>
        <w:pStyle w:val="Aufzhlungszeichen"/>
        <w:rPr>
          <w:rStyle w:val="XMLAttribute"/>
        </w:rPr>
      </w:pPr>
      <w:r w:rsidRPr="007055D9">
        <w:rPr>
          <w:rStyle w:val="XMLAttribute"/>
        </w:rPr>
        <w:t>convex</w:t>
      </w:r>
    </w:p>
    <w:p w14:paraId="7945410F" w14:textId="77777777" w:rsidR="00536FBC" w:rsidRDefault="00843EED" w:rsidP="00536FBC">
      <w:pPr>
        <w:pStyle w:val="Aufzhlungszeichen"/>
        <w:rPr>
          <w:rStyle w:val="XMLAttribute"/>
        </w:rPr>
      </w:pPr>
      <w:r w:rsidRPr="007055D9">
        <w:rPr>
          <w:rStyle w:val="XMLAttribute"/>
        </w:rPr>
        <w:t>concave</w:t>
      </w:r>
    </w:p>
    <w:p w14:paraId="70DDDC6D" w14:textId="639EF747" w:rsidR="00536FBC" w:rsidRDefault="00536FBC" w:rsidP="00536FBC">
      <w:pPr>
        <w:autoSpaceDE w:val="0"/>
        <w:autoSpaceDN w:val="0"/>
        <w:adjustRightInd w:val="0"/>
        <w:spacing w:before="120"/>
        <w:contextualSpacing/>
        <w:jc w:val="both"/>
        <w:rPr>
          <w:rStyle w:val="XMLAttribute"/>
        </w:rPr>
      </w:pPr>
      <w:r>
        <w:rPr>
          <w:rFonts w:cs="Calibri"/>
          <w:szCs w:val="22"/>
          <w:lang w:eastAsia="en-GB"/>
        </w:rPr>
        <w:t xml:space="preserve">Independent of the shape, the weld position attributes (a-measure, weld angle etc.) are taken with respect to the </w:t>
      </w:r>
      <w:r>
        <w:rPr>
          <w:rFonts w:ascii="Calibri,Italic" w:hAnsi="Calibri,Italic" w:cs="Calibri,Italic"/>
          <w:i/>
          <w:iCs/>
          <w:szCs w:val="22"/>
          <w:lang w:eastAsia="en-GB"/>
        </w:rPr>
        <w:t xml:space="preserve">straight </w:t>
      </w:r>
      <w:r>
        <w:rPr>
          <w:rFonts w:cs="Calibri"/>
          <w:szCs w:val="22"/>
          <w:lang w:eastAsia="en-GB"/>
        </w:rPr>
        <w:t xml:space="preserve">line. In fact, the shape is just a hint to specific solvers. It does </w:t>
      </w:r>
      <w:r>
        <w:rPr>
          <w:rFonts w:ascii="Calibri,Italic" w:hAnsi="Calibri,Italic" w:cs="Calibri,Italic"/>
          <w:i/>
          <w:iCs/>
          <w:szCs w:val="22"/>
          <w:lang w:eastAsia="en-GB"/>
        </w:rPr>
        <w:t xml:space="preserve">not </w:t>
      </w:r>
      <w:r>
        <w:rPr>
          <w:rFonts w:cs="Calibri"/>
          <w:szCs w:val="22"/>
          <w:lang w:eastAsia="en-GB"/>
        </w:rPr>
        <w:t>provide an exact definition wh</w:t>
      </w:r>
      <w:r w:rsidR="004268DB">
        <w:rPr>
          <w:rFonts w:cs="Calibri"/>
          <w:szCs w:val="22"/>
          <w:lang w:eastAsia="en-GB"/>
        </w:rPr>
        <w:t>ether convex or concave mean e.</w:t>
      </w:r>
      <w:r>
        <w:rPr>
          <w:rFonts w:cs="Calibri"/>
          <w:szCs w:val="22"/>
          <w:lang w:eastAsia="en-GB"/>
        </w:rPr>
        <w:t xml:space="preserve">g. </w:t>
      </w:r>
      <w:r w:rsidR="00194316">
        <w:rPr>
          <w:rFonts w:cs="Calibri"/>
          <w:szCs w:val="22"/>
          <w:lang w:eastAsia="en-GB"/>
        </w:rPr>
        <w:t>"</w:t>
      </w:r>
      <w:r>
        <w:rPr>
          <w:rFonts w:cs="Calibri"/>
          <w:szCs w:val="22"/>
          <w:lang w:eastAsia="en-GB"/>
        </w:rPr>
        <w:t>segment of a circle</w:t>
      </w:r>
      <w:r w:rsidR="00194316">
        <w:rPr>
          <w:rFonts w:cs="Calibri"/>
          <w:szCs w:val="22"/>
          <w:lang w:eastAsia="en-GB"/>
        </w:rPr>
        <w:t>"</w:t>
      </w:r>
      <w:r>
        <w:rPr>
          <w:rFonts w:cs="Calibri"/>
          <w:szCs w:val="22"/>
          <w:lang w:eastAsia="en-GB"/>
        </w:rPr>
        <w:t xml:space="preserve">, </w:t>
      </w:r>
      <w:r w:rsidR="00194316">
        <w:rPr>
          <w:rFonts w:cs="Calibri"/>
          <w:szCs w:val="22"/>
          <w:lang w:eastAsia="en-GB"/>
        </w:rPr>
        <w:t>"</w:t>
      </w:r>
      <w:r>
        <w:rPr>
          <w:rFonts w:cs="Calibri"/>
          <w:szCs w:val="22"/>
          <w:lang w:eastAsia="en-GB"/>
        </w:rPr>
        <w:t>parabolic</w:t>
      </w:r>
      <w:r w:rsidR="00194316">
        <w:rPr>
          <w:rFonts w:cs="Calibri"/>
          <w:szCs w:val="22"/>
          <w:lang w:eastAsia="en-GB"/>
        </w:rPr>
        <w:t>"</w:t>
      </w:r>
      <w:r>
        <w:rPr>
          <w:rFonts w:cs="Calibri"/>
          <w:szCs w:val="22"/>
          <w:lang w:eastAsia="en-GB"/>
        </w:rPr>
        <w:t xml:space="preserve"> etc., nor how big the deviation from straight shape is.</w:t>
      </w:r>
    </w:p>
    <w:p w14:paraId="0A5E24BB" w14:textId="29DA209F" w:rsidR="00843EED" w:rsidRPr="007055D9" w:rsidRDefault="00843EED" w:rsidP="004F2F09">
      <w:pPr>
        <w:pStyle w:val="berschrift5"/>
        <w:keepNext/>
      </w:pPr>
      <w:bookmarkStart w:id="1426" w:name="_Toc338939149"/>
      <w:r w:rsidRPr="007055D9">
        <w:lastRenderedPageBreak/>
        <w:t xml:space="preserve">Attribute </w:t>
      </w:r>
      <w:r w:rsidR="00194316">
        <w:t>"</w:t>
      </w:r>
      <w:r w:rsidRPr="007055D9">
        <w:t>penetration</w:t>
      </w:r>
      <w:bookmarkEnd w:id="1423"/>
      <w:bookmarkEnd w:id="1424"/>
      <w:bookmarkEnd w:id="1426"/>
      <w:r w:rsidR="00194316">
        <w:t>"</w:t>
      </w:r>
    </w:p>
    <w:p w14:paraId="58B3D966" w14:textId="77777777" w:rsidR="00843EED" w:rsidRPr="007055D9" w:rsidRDefault="00843EED" w:rsidP="00621D1B">
      <w:pPr>
        <w:jc w:val="both"/>
      </w:pPr>
      <w:r w:rsidRPr="007055D9">
        <w:t xml:space="preserve">The value of the attribute </w:t>
      </w:r>
      <w:r w:rsidRPr="007055D9">
        <w:rPr>
          <w:rStyle w:val="XMLAttribute"/>
        </w:rPr>
        <w:t>penetration</w:t>
      </w:r>
      <w:r w:rsidRPr="007055D9">
        <w:t xml:space="preserve"> is a numerical value in the range [0; 1]. The value describes the ratio between the thickness and the penetration of the sheets. Value of 0 means no penetration, value of 1 represents complete penetration.</w:t>
      </w:r>
    </w:p>
    <w:p w14:paraId="06A7F221" w14:textId="77777777" w:rsidR="00AF7C85" w:rsidRPr="00E5733F" w:rsidRDefault="00AF7C85" w:rsidP="00E5733F">
      <w:pPr>
        <w:autoSpaceDE w:val="0"/>
        <w:autoSpaceDN w:val="0"/>
        <w:adjustRightInd w:val="0"/>
        <w:spacing w:after="0"/>
        <w:jc w:val="both"/>
        <w:rPr>
          <w:szCs w:val="22"/>
        </w:rPr>
      </w:pPr>
      <w:r w:rsidRPr="00E5733F">
        <w:rPr>
          <w:b/>
          <w:i/>
          <w:szCs w:val="22"/>
        </w:rPr>
        <w:t>Note:</w:t>
      </w:r>
      <w:r w:rsidRPr="00E5733F">
        <w:rPr>
          <w:rFonts w:ascii="Helvetica" w:hAnsi="Helvetica" w:cs="Helvetica"/>
          <w:szCs w:val="22"/>
          <w:lang w:eastAsia="en-US"/>
        </w:rPr>
        <w:t xml:space="preserve"> </w:t>
      </w:r>
      <w:r w:rsidRPr="00E5733F">
        <w:rPr>
          <w:i/>
          <w:szCs w:val="22"/>
        </w:rPr>
        <w:t>The attribute</w:t>
      </w:r>
      <w:r w:rsidRPr="00E5733F">
        <w:rPr>
          <w:rFonts w:ascii="Helvetica" w:hAnsi="Helvetica" w:cs="Helvetica"/>
          <w:szCs w:val="22"/>
          <w:lang w:eastAsia="en-US"/>
        </w:rPr>
        <w:t xml:space="preserve"> </w:t>
      </w:r>
      <w:r w:rsidRPr="00E5733F">
        <w:rPr>
          <w:rStyle w:val="XMLElement"/>
          <w:szCs w:val="22"/>
        </w:rPr>
        <w:t>penetration</w:t>
      </w:r>
      <w:r w:rsidRPr="00E5733F">
        <w:rPr>
          <w:i/>
          <w:sz w:val="18"/>
          <w:szCs w:val="22"/>
        </w:rPr>
        <w:t xml:space="preserve"> </w:t>
      </w:r>
      <w:r w:rsidRPr="00E5733F">
        <w:rPr>
          <w:i/>
          <w:szCs w:val="22"/>
        </w:rPr>
        <w:t xml:space="preserve">of a </w:t>
      </w:r>
      <w:r w:rsidRPr="00E5733F">
        <w:rPr>
          <w:rStyle w:val="XMLElement"/>
          <w:szCs w:val="22"/>
        </w:rPr>
        <w:t>&lt;weld_position</w:t>
      </w:r>
      <w:r w:rsidR="0033708C">
        <w:rPr>
          <w:rStyle w:val="XMLElement"/>
          <w:szCs w:val="22"/>
        </w:rPr>
        <w:t>/</w:t>
      </w:r>
      <w:r w:rsidRPr="00E5733F">
        <w:rPr>
          <w:rStyle w:val="XMLElement"/>
          <w:szCs w:val="22"/>
        </w:rPr>
        <w:t>&gt;</w:t>
      </w:r>
      <w:r w:rsidRPr="00E5733F">
        <w:rPr>
          <w:i/>
          <w:sz w:val="18"/>
          <w:szCs w:val="22"/>
        </w:rPr>
        <w:t xml:space="preserve"> </w:t>
      </w:r>
      <w:r w:rsidRPr="00E5733F">
        <w:rPr>
          <w:i/>
          <w:szCs w:val="22"/>
        </w:rPr>
        <w:t>holds for all sheets connected by this</w:t>
      </w:r>
      <w:r w:rsidR="00F717D6" w:rsidRPr="00E5733F">
        <w:rPr>
          <w:i/>
          <w:szCs w:val="22"/>
        </w:rPr>
        <w:t xml:space="preserve"> </w:t>
      </w:r>
      <w:r w:rsidRPr="00E5733F">
        <w:rPr>
          <w:rStyle w:val="XMLElement"/>
          <w:szCs w:val="22"/>
        </w:rPr>
        <w:t>&lt;weld_position</w:t>
      </w:r>
      <w:r w:rsidR="0033708C">
        <w:rPr>
          <w:rStyle w:val="XMLElement"/>
          <w:szCs w:val="22"/>
        </w:rPr>
        <w:t>/</w:t>
      </w:r>
      <w:r w:rsidRPr="00E5733F">
        <w:rPr>
          <w:rStyle w:val="XMLElement"/>
          <w:szCs w:val="22"/>
        </w:rPr>
        <w:t>&gt;</w:t>
      </w:r>
      <w:r w:rsidRPr="00E5733F">
        <w:rPr>
          <w:i/>
          <w:sz w:val="18"/>
          <w:szCs w:val="22"/>
        </w:rPr>
        <w:t xml:space="preserve"> </w:t>
      </w:r>
      <w:r w:rsidRPr="00E5733F">
        <w:rPr>
          <w:i/>
          <w:szCs w:val="22"/>
        </w:rPr>
        <w:t>(e.g. important for K-joints).</w:t>
      </w:r>
    </w:p>
    <w:p w14:paraId="740087D2" w14:textId="77777777" w:rsidR="00AF7C85" w:rsidRPr="007055D9" w:rsidRDefault="00843EED" w:rsidP="00E5733F">
      <w:pPr>
        <w:jc w:val="both"/>
      </w:pPr>
      <w:r w:rsidRPr="00E5733F">
        <w:rPr>
          <w:b/>
          <w:szCs w:val="22"/>
        </w:rPr>
        <w:t>Note:</w:t>
      </w:r>
      <w:r w:rsidRPr="00E5733F">
        <w:rPr>
          <w:szCs w:val="22"/>
        </w:rPr>
        <w:t xml:space="preserve"> If all </w:t>
      </w:r>
      <w:r w:rsidR="0033708C" w:rsidRPr="0033708C">
        <w:rPr>
          <w:rStyle w:val="elementdeftypeChar"/>
        </w:rPr>
        <w:t>&lt;weld_position/&gt;</w:t>
      </w:r>
      <w:r w:rsidRPr="001C5408">
        <w:rPr>
          <w:sz w:val="18"/>
          <w:szCs w:val="22"/>
        </w:rPr>
        <w:t xml:space="preserve"> </w:t>
      </w:r>
      <w:r w:rsidRPr="00E5733F">
        <w:rPr>
          <w:szCs w:val="22"/>
        </w:rPr>
        <w:t>at the same welded sheet have a sum of penetration ≥ 1 there is no open (unfilled) gap between the base sheet and the welded sheet.</w:t>
      </w:r>
    </w:p>
    <w:p w14:paraId="53676718" w14:textId="77777777" w:rsidR="00255787" w:rsidRPr="007055D9" w:rsidRDefault="00255787" w:rsidP="00327322">
      <w:pPr>
        <w:pStyle w:val="berschrift3"/>
      </w:pPr>
      <w:bookmarkStart w:id="1427" w:name="ModelizationWeldDefinition"/>
      <w:bookmarkStart w:id="1428" w:name="WeldDefinition"/>
      <w:bookmarkStart w:id="1429" w:name="WeldDefinitionButtWeld"/>
      <w:bookmarkStart w:id="1430" w:name="_Toc288200762"/>
      <w:bookmarkStart w:id="1431" w:name="_Toc338939106"/>
      <w:bookmarkStart w:id="1432" w:name="_Toc3557012"/>
      <w:bookmarkStart w:id="1433" w:name="_Toc34747262"/>
      <w:bookmarkStart w:id="1434" w:name="_Toc288196464"/>
      <w:bookmarkStart w:id="1435" w:name="_Toc39880579"/>
      <w:bookmarkEnd w:id="1427"/>
      <w:bookmarkEnd w:id="1428"/>
      <w:bookmarkEnd w:id="1429"/>
      <w:r w:rsidRPr="007055D9">
        <w:t xml:space="preserve">Butt </w:t>
      </w:r>
      <w:bookmarkEnd w:id="1430"/>
      <w:r w:rsidR="003663AA" w:rsidRPr="007055D9">
        <w:t>Joint</w:t>
      </w:r>
      <w:bookmarkEnd w:id="1431"/>
      <w:bookmarkEnd w:id="1432"/>
      <w:bookmarkEnd w:id="1433"/>
      <w:bookmarkEnd w:id="1435"/>
    </w:p>
    <w:p w14:paraId="40EADB76" w14:textId="77777777" w:rsidR="00255787" w:rsidRPr="007055D9" w:rsidRDefault="00255787" w:rsidP="00033772">
      <w:pPr>
        <w:jc w:val="both"/>
      </w:pPr>
      <w:r w:rsidRPr="007055D9">
        <w:t>The principles of the model</w:t>
      </w:r>
      <w:r w:rsidR="003B4FA8" w:rsidRPr="007055D9">
        <w:t>ing</w:t>
      </w:r>
      <w:r w:rsidR="001F6987">
        <w:t xml:space="preserve"> of B</w:t>
      </w:r>
      <w:r w:rsidRPr="007055D9">
        <w:t xml:space="preserve">utt </w:t>
      </w:r>
      <w:r w:rsidR="001F6987">
        <w:t>J</w:t>
      </w:r>
      <w:r w:rsidR="003663AA" w:rsidRPr="007055D9">
        <w:t>oints</w:t>
      </w:r>
      <w:r w:rsidRPr="007055D9">
        <w:t xml:space="preserve"> for χMCF ar</w:t>
      </w:r>
      <w:r w:rsidR="001F6987">
        <w:t>e described in this section. A B</w:t>
      </w:r>
      <w:r w:rsidRPr="007055D9">
        <w:t xml:space="preserve">utt </w:t>
      </w:r>
      <w:r w:rsidR="001F6987">
        <w:t>J</w:t>
      </w:r>
      <w:r w:rsidR="003663AA" w:rsidRPr="007055D9">
        <w:t>oint</w:t>
      </w:r>
      <w:r w:rsidRPr="007055D9">
        <w:t xml:space="preserve"> describes a connection between two sheets welded at their forehead side.</w:t>
      </w:r>
    </w:p>
    <w:p w14:paraId="0CF20C3F" w14:textId="77777777" w:rsidR="009D57DC" w:rsidRPr="007055D9" w:rsidRDefault="009D57DC" w:rsidP="00033772">
      <w:pPr>
        <w:jc w:val="both"/>
      </w:pPr>
      <w:r w:rsidRPr="007055D9">
        <w:t xml:space="preserve">The XML definition of a Butt Joint supports up to two weld positions. Each of the weld positions is specified using the element </w:t>
      </w:r>
      <w:r w:rsidR="0033708C">
        <w:rPr>
          <w:rStyle w:val="XMLElement"/>
          <w:szCs w:val="22"/>
        </w:rPr>
        <w:t>&lt;w</w:t>
      </w:r>
      <w:r w:rsidRPr="00F717D6">
        <w:rPr>
          <w:rStyle w:val="XMLElement"/>
          <w:szCs w:val="22"/>
        </w:rPr>
        <w:t>eld_position</w:t>
      </w:r>
      <w:r w:rsidR="0033708C">
        <w:rPr>
          <w:rStyle w:val="XMLElement"/>
          <w:szCs w:val="22"/>
        </w:rPr>
        <w:t>/&gt;</w:t>
      </w:r>
      <w:r w:rsidRPr="00F717D6">
        <w:rPr>
          <w:rStyle w:val="XMLElement"/>
          <w:sz w:val="14"/>
        </w:rPr>
        <w:t xml:space="preserve"> </w:t>
      </w:r>
      <w:r w:rsidRPr="007055D9">
        <w:t xml:space="preserve">with the corresponding attributes and nested elements inside the </w:t>
      </w:r>
      <w:r w:rsidRPr="00D91274">
        <w:t>subtype</w:t>
      </w:r>
      <w:r w:rsidRPr="007055D9">
        <w:t xml:space="preserve"> definition.</w:t>
      </w:r>
    </w:p>
    <w:p w14:paraId="3CCC8037" w14:textId="77777777" w:rsidR="00255787" w:rsidRPr="00654684" w:rsidRDefault="00B50468" w:rsidP="00255787">
      <w:pPr>
        <w:pStyle w:val="berschrift4"/>
      </w:pPr>
      <w:bookmarkStart w:id="1436" w:name="_Toc3557013"/>
      <w:bookmarkStart w:id="1437" w:name="_Toc34747263"/>
      <w:bookmarkStart w:id="1438" w:name="_Toc39880580"/>
      <w:r w:rsidRPr="00654684">
        <w:rPr>
          <w:sz w:val="24"/>
        </w:rPr>
        <w:t xml:space="preserve">Sheet </w:t>
      </w:r>
      <w:r w:rsidR="00255787" w:rsidRPr="00654684">
        <w:rPr>
          <w:sz w:val="24"/>
        </w:rPr>
        <w:t>Parameters</w:t>
      </w:r>
      <w:bookmarkEnd w:id="1436"/>
      <w:bookmarkEnd w:id="1437"/>
      <w:bookmarkEnd w:id="1438"/>
    </w:p>
    <w:p w14:paraId="0C5F81B8" w14:textId="05BD5AE6" w:rsidR="00255787" w:rsidRPr="007055D9" w:rsidRDefault="00247FBF" w:rsidP="00255787">
      <w:r>
        <w:rPr>
          <w:noProof/>
          <w:lang w:eastAsia="en-US"/>
        </w:rPr>
        <mc:AlternateContent>
          <mc:Choice Requires="wpg">
            <w:drawing>
              <wp:anchor distT="0" distB="0" distL="114300" distR="114300" simplePos="0" relativeHeight="251655168" behindDoc="0" locked="0" layoutInCell="1" allowOverlap="1" wp14:anchorId="4C54DB15" wp14:editId="1EB7E438">
                <wp:simplePos x="0" y="0"/>
                <wp:positionH relativeFrom="column">
                  <wp:posOffset>3414395</wp:posOffset>
                </wp:positionH>
                <wp:positionV relativeFrom="paragraph">
                  <wp:posOffset>20320</wp:posOffset>
                </wp:positionV>
                <wp:extent cx="2449830" cy="840740"/>
                <wp:effectExtent l="0" t="0" r="7620" b="0"/>
                <wp:wrapNone/>
                <wp:docPr id="14" name="Gruppieren 14"/>
                <wp:cNvGraphicFramePr/>
                <a:graphic xmlns:a="http://schemas.openxmlformats.org/drawingml/2006/main">
                  <a:graphicData uri="http://schemas.microsoft.com/office/word/2010/wordprocessingGroup">
                    <wpg:wgp>
                      <wpg:cNvGrpSpPr/>
                      <wpg:grpSpPr>
                        <a:xfrm>
                          <a:off x="0" y="0"/>
                          <a:ext cx="2449830" cy="840740"/>
                          <a:chOff x="0" y="0"/>
                          <a:chExt cx="2449830" cy="840740"/>
                        </a:xfrm>
                      </wpg:grpSpPr>
                      <pic:pic xmlns:pic="http://schemas.openxmlformats.org/drawingml/2006/picture">
                        <pic:nvPicPr>
                          <pic:cNvPr id="176" name="Bild 181" descr="ButtJoint_v2"/>
                          <pic:cNvPicPr>
                            <a:picLocks noChangeAspect="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2449830" cy="526415"/>
                          </a:xfrm>
                          <a:prstGeom prst="rect">
                            <a:avLst/>
                          </a:prstGeom>
                          <a:noFill/>
                          <a:ln>
                            <a:noFill/>
                          </a:ln>
                        </pic:spPr>
                      </pic:pic>
                      <wps:wsp>
                        <wps:cNvPr id="55" name="Text Box 55"/>
                        <wps:cNvSpPr txBox="1"/>
                        <wps:spPr>
                          <a:xfrm>
                            <a:off x="0" y="609600"/>
                            <a:ext cx="2449830" cy="231140"/>
                          </a:xfrm>
                          <a:prstGeom prst="rect">
                            <a:avLst/>
                          </a:prstGeom>
                          <a:solidFill>
                            <a:prstClr val="white"/>
                          </a:solidFill>
                          <a:ln>
                            <a:noFill/>
                          </a:ln>
                          <a:effectLst/>
                        </wps:spPr>
                        <wps:txbx>
                          <w:txbxContent>
                            <w:p w14:paraId="2F8634F4" w14:textId="1D65A779" w:rsidR="00EF121E" w:rsidRPr="00362FDC" w:rsidRDefault="00EF121E" w:rsidP="008F3D94">
                              <w:pPr>
                                <w:pStyle w:val="Beschriftung"/>
                                <w:rPr>
                                  <w:noProof/>
                                  <w:szCs w:val="24"/>
                                </w:rPr>
                              </w:pPr>
                              <w:bookmarkStart w:id="1439" w:name="_Toc3557127"/>
                              <w:bookmarkStart w:id="1440" w:name="_Toc34747378"/>
                              <w:bookmarkStart w:id="1441" w:name="_Toc39880699"/>
                              <w:r>
                                <w:t xml:space="preserve">Figure </w:t>
                              </w:r>
                              <w:r>
                                <w:fldChar w:fldCharType="begin"/>
                              </w:r>
                              <w:r>
                                <w:instrText xml:space="preserve"> SEQ Figure \* ARABIC </w:instrText>
                              </w:r>
                              <w:r>
                                <w:fldChar w:fldCharType="separate"/>
                              </w:r>
                              <w:r>
                                <w:rPr>
                                  <w:noProof/>
                                </w:rPr>
                                <w:t>48</w:t>
                              </w:r>
                              <w:r>
                                <w:fldChar w:fldCharType="end"/>
                              </w:r>
                              <w:r>
                                <w:t>: Butt Joint Sheet Layout</w:t>
                              </w:r>
                              <w:bookmarkEnd w:id="1439"/>
                              <w:bookmarkEnd w:id="1440"/>
                              <w:bookmarkEnd w:id="14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C54DB15" id="Gruppieren 14" o:spid="_x0000_s1027" style="position:absolute;margin-left:268.85pt;margin-top:1.6pt;width:192.9pt;height:66.2pt;z-index:251655168" coordsize="24498,84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">
                <v:shape id="Bild 181" o:spid="_x0000_s1028" type="#_x0000_t75" alt="ButtJoint_v2" style="position:absolute;width:24498;height:52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">
                  <v:imagedata r:id="rId151" o:title="ButtJoint_v2"/>
                </v:shape>
                <v:shape id="Text Box 55" o:spid="_x0000_s1029" type="#_x0000_t202" style="position:absolute;top:6096;width:24498;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" stroked="f">
                  <v:textbox style="mso-fit-shape-to-text:t" inset="0,0,0,0">
                    <w:txbxContent>
                      <w:p w14:paraId="2F8634F4" w14:textId="1D65A779" w:rsidR="00EF121E" w:rsidRPr="00362FDC" w:rsidRDefault="00EF121E" w:rsidP="008F3D94">
                        <w:pPr>
                          <w:pStyle w:val="Beschriftung"/>
                          <w:rPr>
                            <w:noProof/>
                            <w:szCs w:val="24"/>
                          </w:rPr>
                        </w:pPr>
                        <w:bookmarkStart w:id="1442" w:name="_Toc3557127"/>
                        <w:bookmarkStart w:id="1443" w:name="_Toc34747378"/>
                        <w:bookmarkStart w:id="1444" w:name="_Toc39880699"/>
                        <w:r>
                          <w:t xml:space="preserve">Figure </w:t>
                        </w:r>
                        <w:r>
                          <w:fldChar w:fldCharType="begin"/>
                        </w:r>
                        <w:r>
                          <w:instrText xml:space="preserve"> SEQ Figure \* ARABIC </w:instrText>
                        </w:r>
                        <w:r>
                          <w:fldChar w:fldCharType="separate"/>
                        </w:r>
                        <w:r>
                          <w:rPr>
                            <w:noProof/>
                          </w:rPr>
                          <w:t>48</w:t>
                        </w:r>
                        <w:r>
                          <w:fldChar w:fldCharType="end"/>
                        </w:r>
                        <w:r>
                          <w:t>: Butt Joint Sheet Layout</w:t>
                        </w:r>
                        <w:bookmarkEnd w:id="1442"/>
                        <w:bookmarkEnd w:id="1443"/>
                        <w:bookmarkEnd w:id="1444"/>
                      </w:p>
                    </w:txbxContent>
                  </v:textbox>
                </v:shape>
              </v:group>
            </w:pict>
          </mc:Fallback>
        </mc:AlternateContent>
      </w:r>
      <w:r w:rsidR="00255787" w:rsidRPr="007055D9">
        <w:t>The parameters to describe the connection are:</w:t>
      </w:r>
    </w:p>
    <w:p w14:paraId="47002B1D" w14:textId="77777777" w:rsidR="00255787" w:rsidRPr="007055D9" w:rsidRDefault="00255787" w:rsidP="00255787">
      <w:pPr>
        <w:pStyle w:val="Aufzhlungszeichen"/>
      </w:pPr>
      <w:r w:rsidRPr="00B56603">
        <w:rPr>
          <w:sz w:val="24"/>
          <w:szCs w:val="28"/>
        </w:rPr>
        <w:t>t</w:t>
      </w:r>
      <w:r w:rsidRPr="00B56603">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6C82C502" w14:textId="0D6924C5" w:rsidR="00255787" w:rsidRPr="007055D9" w:rsidRDefault="00255787" w:rsidP="002D312B">
      <w:pPr>
        <w:pStyle w:val="Aufzhlungszeichen"/>
        <w:spacing w:after="120"/>
      </w:pPr>
      <w:r w:rsidRPr="00B56603">
        <w:rPr>
          <w:sz w:val="24"/>
          <w:szCs w:val="28"/>
        </w:rPr>
        <w:t>t</w:t>
      </w:r>
      <w:r w:rsidRPr="00B56603">
        <w:rPr>
          <w:sz w:val="24"/>
          <w:szCs w:val="28"/>
          <w:vertAlign w:val="subscript"/>
        </w:rPr>
        <w:t>1</w:t>
      </w:r>
      <w:r w:rsidRPr="007055D9">
        <w:tab/>
      </w:r>
      <w:r w:rsidRPr="007055D9">
        <w:tab/>
        <w:t>Thickness of welded sheet</w:t>
      </w:r>
    </w:p>
    <w:p w14:paraId="6FCCD6E2" w14:textId="3CCC6DFA" w:rsidR="00B50468" w:rsidRPr="00654684" w:rsidRDefault="00247FBF" w:rsidP="00B50468">
      <w:pPr>
        <w:pStyle w:val="berschrift4"/>
      </w:pPr>
      <w:bookmarkStart w:id="1445" w:name="_Toc3557014"/>
      <w:bookmarkStart w:id="1446" w:name="_Toc34747264"/>
      <w:bookmarkStart w:id="1447" w:name="_Toc39880581"/>
      <w:r>
        <w:rPr>
          <w:noProof/>
          <w:sz w:val="24"/>
          <w:lang w:eastAsia="en-US"/>
        </w:rPr>
        <mc:AlternateContent>
          <mc:Choice Requires="wpg">
            <w:drawing>
              <wp:anchor distT="0" distB="0" distL="114300" distR="114300" simplePos="0" relativeHeight="251660288" behindDoc="0" locked="0" layoutInCell="1" allowOverlap="1" wp14:anchorId="09A3ED69" wp14:editId="0FBB05AC">
                <wp:simplePos x="0" y="0"/>
                <wp:positionH relativeFrom="column">
                  <wp:posOffset>3471545</wp:posOffset>
                </wp:positionH>
                <wp:positionV relativeFrom="paragraph">
                  <wp:posOffset>125730</wp:posOffset>
                </wp:positionV>
                <wp:extent cx="2338070" cy="1297940"/>
                <wp:effectExtent l="0" t="0" r="5080" b="0"/>
                <wp:wrapNone/>
                <wp:docPr id="36" name="Gruppieren 36"/>
                <wp:cNvGraphicFramePr/>
                <a:graphic xmlns:a="http://schemas.openxmlformats.org/drawingml/2006/main">
                  <a:graphicData uri="http://schemas.microsoft.com/office/word/2010/wordprocessingGroup">
                    <wpg:wgp>
                      <wpg:cNvGrpSpPr/>
                      <wpg:grpSpPr>
                        <a:xfrm>
                          <a:off x="0" y="0"/>
                          <a:ext cx="2338070" cy="1297940"/>
                          <a:chOff x="0" y="0"/>
                          <a:chExt cx="2338070" cy="1297940"/>
                        </a:xfrm>
                      </wpg:grpSpPr>
                      <pic:pic xmlns:pic="http://schemas.openxmlformats.org/drawingml/2006/picture">
                        <pic:nvPicPr>
                          <pic:cNvPr id="175" name="Bild 182" descr="ButtJoint_v2"/>
                          <pic:cNvPicPr>
                            <a:picLocks noChangeAspect="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2338070" cy="1061085"/>
                          </a:xfrm>
                          <a:prstGeom prst="rect">
                            <a:avLst/>
                          </a:prstGeom>
                          <a:noFill/>
                          <a:ln>
                            <a:noFill/>
                          </a:ln>
                        </pic:spPr>
                      </pic:pic>
                      <wps:wsp>
                        <wps:cNvPr id="316" name="Text Box 316"/>
                        <wps:cNvSpPr txBox="1"/>
                        <wps:spPr>
                          <a:xfrm>
                            <a:off x="0" y="1066800"/>
                            <a:ext cx="2338070" cy="231140"/>
                          </a:xfrm>
                          <a:prstGeom prst="rect">
                            <a:avLst/>
                          </a:prstGeom>
                          <a:solidFill>
                            <a:prstClr val="white"/>
                          </a:solidFill>
                          <a:ln>
                            <a:noFill/>
                          </a:ln>
                          <a:effectLst/>
                        </wps:spPr>
                        <wps:txbx>
                          <w:txbxContent>
                            <w:p w14:paraId="009A8CFE" w14:textId="67793991" w:rsidR="00EF121E" w:rsidRPr="006C6D3C" w:rsidRDefault="00EF121E" w:rsidP="008F3D94">
                              <w:pPr>
                                <w:pStyle w:val="Beschriftung"/>
                                <w:rPr>
                                  <w:noProof/>
                                  <w:szCs w:val="24"/>
                                </w:rPr>
                              </w:pPr>
                              <w:bookmarkStart w:id="1448" w:name="_Toc3557128"/>
                              <w:bookmarkStart w:id="1449" w:name="_Toc34747379"/>
                              <w:bookmarkStart w:id="1450" w:name="_Toc39880700"/>
                              <w:r>
                                <w:t xml:space="preserve">Figure </w:t>
                              </w:r>
                              <w:r>
                                <w:fldChar w:fldCharType="begin"/>
                              </w:r>
                              <w:r>
                                <w:instrText xml:space="preserve"> SEQ Figure \* ARABIC </w:instrText>
                              </w:r>
                              <w:r>
                                <w:fldChar w:fldCharType="separate"/>
                              </w:r>
                              <w:r>
                                <w:rPr>
                                  <w:noProof/>
                                </w:rPr>
                                <w:t>49</w:t>
                              </w:r>
                              <w:r>
                                <w:fldChar w:fldCharType="end"/>
                              </w:r>
                              <w:r>
                                <w:t>: Butt Joint Weld parameters</w:t>
                              </w:r>
                              <w:bookmarkEnd w:id="1448"/>
                              <w:bookmarkEnd w:id="1449"/>
                              <w:bookmarkEnd w:id="14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9A3ED69" id="Gruppieren 36" o:spid="_x0000_s1030" style="position:absolute;left:0;text-align:left;margin-left:273.35pt;margin-top:9.9pt;width:184.1pt;height:102.2pt;z-index:251660288" coordsize="23380,129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">
                <v:shape id="Bild 182" o:spid="_x0000_s1031" type="#_x0000_t75" alt="ButtJoint_v2" style="position:absolute;width:23380;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">
                  <v:imagedata r:id="rId153" o:title="ButtJoint_v2"/>
                </v:shape>
                <v:shape id="Text Box 316" o:spid="_x0000_s1032" type="#_x0000_t202" style="position:absolute;top:10668;width:23380;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" stroked="f">
                  <v:textbox style="mso-fit-shape-to-text:t" inset="0,0,0,0">
                    <w:txbxContent>
                      <w:p w14:paraId="009A8CFE" w14:textId="67793991" w:rsidR="00EF121E" w:rsidRPr="006C6D3C" w:rsidRDefault="00EF121E" w:rsidP="008F3D94">
                        <w:pPr>
                          <w:pStyle w:val="Beschriftung"/>
                          <w:rPr>
                            <w:noProof/>
                            <w:szCs w:val="24"/>
                          </w:rPr>
                        </w:pPr>
                        <w:bookmarkStart w:id="1451" w:name="_Toc3557128"/>
                        <w:bookmarkStart w:id="1452" w:name="_Toc34747379"/>
                        <w:bookmarkStart w:id="1453" w:name="_Toc39880700"/>
                        <w:r>
                          <w:t xml:space="preserve">Figure </w:t>
                        </w:r>
                        <w:r>
                          <w:fldChar w:fldCharType="begin"/>
                        </w:r>
                        <w:r>
                          <w:instrText xml:space="preserve"> SEQ Figure \* ARABIC </w:instrText>
                        </w:r>
                        <w:r>
                          <w:fldChar w:fldCharType="separate"/>
                        </w:r>
                        <w:r>
                          <w:rPr>
                            <w:noProof/>
                          </w:rPr>
                          <w:t>49</w:t>
                        </w:r>
                        <w:r>
                          <w:fldChar w:fldCharType="end"/>
                        </w:r>
                        <w:r>
                          <w:t>: Butt Joint Weld parameters</w:t>
                        </w:r>
                        <w:bookmarkEnd w:id="1451"/>
                        <w:bookmarkEnd w:id="1452"/>
                        <w:bookmarkEnd w:id="1453"/>
                      </w:p>
                    </w:txbxContent>
                  </v:textbox>
                </v:shape>
              </v:group>
            </w:pict>
          </mc:Fallback>
        </mc:AlternateContent>
      </w:r>
      <w:r w:rsidR="00B50468" w:rsidRPr="00654684">
        <w:rPr>
          <w:sz w:val="24"/>
        </w:rPr>
        <w:t>Weld Parameters</w:t>
      </w:r>
      <w:bookmarkEnd w:id="1445"/>
      <w:bookmarkEnd w:id="1446"/>
      <w:bookmarkEnd w:id="1447"/>
    </w:p>
    <w:p w14:paraId="205C915E" w14:textId="77777777" w:rsidR="00B50468" w:rsidRPr="007055D9" w:rsidRDefault="000D799D" w:rsidP="00B50468">
      <w:r w:rsidRPr="007055D9">
        <w:t>The parameters of the weld are</w:t>
      </w:r>
      <w:r w:rsidR="00B50468" w:rsidRPr="007055D9">
        <w:t xml:space="preserve"> described below: </w:t>
      </w:r>
    </w:p>
    <w:p w14:paraId="1A4180F8" w14:textId="77777777" w:rsidR="00B50468" w:rsidRPr="007055D9" w:rsidRDefault="00B50468" w:rsidP="00B50468">
      <w:pPr>
        <w:pStyle w:val="Aufzhlungszeichen"/>
      </w:pPr>
      <w:r w:rsidRPr="00B56603">
        <w:rPr>
          <w:sz w:val="24"/>
          <w:szCs w:val="28"/>
        </w:rPr>
        <w:t>b</w:t>
      </w:r>
      <w:r w:rsidR="000D799D" w:rsidRPr="00B56603">
        <w:rPr>
          <w:sz w:val="24"/>
          <w:szCs w:val="28"/>
          <w:vertAlign w:val="subscript"/>
        </w:rPr>
        <w:t>1</w:t>
      </w:r>
      <w:r w:rsidRPr="00B56603">
        <w:rPr>
          <w:sz w:val="20"/>
        </w:rPr>
        <w:tab/>
      </w:r>
      <w:r w:rsidRPr="007055D9">
        <w:tab/>
        <w:t>Width of the weld</w:t>
      </w:r>
      <w:r w:rsidR="000D799D" w:rsidRPr="007055D9">
        <w:t xml:space="preserve"> at primary side</w:t>
      </w:r>
    </w:p>
    <w:p w14:paraId="5DFD57F3" w14:textId="77777777" w:rsidR="000D799D" w:rsidRPr="007055D9" w:rsidRDefault="000D799D" w:rsidP="000D799D">
      <w:pPr>
        <w:pStyle w:val="Aufzhlungszeichen"/>
      </w:pPr>
      <w:r w:rsidRPr="00B56603">
        <w:rPr>
          <w:sz w:val="24"/>
          <w:szCs w:val="28"/>
        </w:rPr>
        <w:t>b</w:t>
      </w:r>
      <w:r w:rsidRPr="00B56603">
        <w:rPr>
          <w:sz w:val="24"/>
          <w:szCs w:val="28"/>
          <w:vertAlign w:val="subscript"/>
        </w:rPr>
        <w:t>2</w:t>
      </w:r>
      <w:r w:rsidRPr="007055D9">
        <w:tab/>
      </w:r>
      <w:r w:rsidRPr="007055D9">
        <w:tab/>
        <w:t>Width of the weld at secondary side</w:t>
      </w:r>
    </w:p>
    <w:p w14:paraId="5B23E569" w14:textId="77777777" w:rsidR="000D799D" w:rsidRPr="007055D9" w:rsidRDefault="000D799D" w:rsidP="000D799D">
      <w:pPr>
        <w:pStyle w:val="Aufzhlungszeichen"/>
      </w:pPr>
      <w:r w:rsidRPr="00B56603">
        <w:rPr>
          <w:sz w:val="24"/>
          <w:szCs w:val="28"/>
        </w:rPr>
        <w:t>e</w:t>
      </w:r>
      <w:r w:rsidRPr="00B56603">
        <w:rPr>
          <w:sz w:val="24"/>
          <w:szCs w:val="28"/>
          <w:vertAlign w:val="subscript"/>
        </w:rPr>
        <w:t>1</w:t>
      </w:r>
      <w:r w:rsidRPr="007055D9">
        <w:tab/>
      </w:r>
      <w:r w:rsidRPr="007055D9">
        <w:tab/>
        <w:t>Reinforcement of the weld at primary side</w:t>
      </w:r>
    </w:p>
    <w:p w14:paraId="0B24C8B6" w14:textId="0969B8FF" w:rsidR="000D799D" w:rsidRPr="007055D9" w:rsidRDefault="000D799D" w:rsidP="002D312B">
      <w:pPr>
        <w:pStyle w:val="Aufzhlungszeichen"/>
        <w:spacing w:after="120"/>
      </w:pPr>
      <w:r w:rsidRPr="00B56603">
        <w:rPr>
          <w:sz w:val="24"/>
          <w:szCs w:val="28"/>
        </w:rPr>
        <w:t>e</w:t>
      </w:r>
      <w:r w:rsidRPr="00B56603">
        <w:rPr>
          <w:sz w:val="24"/>
          <w:szCs w:val="28"/>
          <w:vertAlign w:val="subscript"/>
        </w:rPr>
        <w:t>2</w:t>
      </w:r>
      <w:r w:rsidRPr="007055D9">
        <w:tab/>
      </w:r>
      <w:r w:rsidRPr="007055D9">
        <w:tab/>
        <w:t>Reinforcement of the weld at secondary side</w:t>
      </w:r>
    </w:p>
    <w:p w14:paraId="1D34A03F" w14:textId="77777777" w:rsidR="00255787" w:rsidRPr="007055D9" w:rsidRDefault="00255787" w:rsidP="008B2F80">
      <w:pPr>
        <w:keepNext/>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2"/>
        <w:gridCol w:w="1233"/>
        <w:gridCol w:w="1417"/>
        <w:gridCol w:w="1562"/>
        <w:gridCol w:w="1638"/>
        <w:gridCol w:w="1489"/>
      </w:tblGrid>
      <w:tr w:rsidR="00255787" w:rsidRPr="007055D9" w14:paraId="5A052E42" w14:textId="77777777" w:rsidTr="003B6225">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6F45839" w14:textId="77777777" w:rsidR="00255787" w:rsidRPr="007055D9" w:rsidRDefault="00255787" w:rsidP="00255787">
            <w:pPr>
              <w:rPr>
                <w:b/>
                <w:i/>
              </w:rPr>
            </w:pPr>
            <w:r w:rsidRPr="007055D9">
              <w:rPr>
                <w:b/>
                <w:i/>
              </w:rPr>
              <w:t>Parameter</w:t>
            </w:r>
          </w:p>
        </w:tc>
        <w:tc>
          <w:tcPr>
            <w:tcW w:w="123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E9332F" w14:textId="77777777" w:rsidR="00255787" w:rsidRPr="007055D9" w:rsidRDefault="00255787" w:rsidP="00255787">
            <w:pPr>
              <w:rPr>
                <w:b/>
                <w:i/>
              </w:rPr>
            </w:pPr>
            <w:r w:rsidRPr="007055D9">
              <w:rPr>
                <w:b/>
                <w:i/>
              </w:rPr>
              <w:t>χMCF-Key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5D7FEC" w14:textId="77777777" w:rsidR="00255787" w:rsidRPr="007055D9" w:rsidRDefault="00255787" w:rsidP="00255787">
            <w:pPr>
              <w:rPr>
                <w:b/>
                <w:i/>
              </w:rPr>
            </w:pPr>
            <w:r w:rsidRPr="007055D9">
              <w:rPr>
                <w:b/>
                <w:i/>
              </w:rPr>
              <w:t>Multiplicity</w:t>
            </w:r>
          </w:p>
        </w:tc>
        <w:tc>
          <w:tcPr>
            <w:tcW w:w="156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013F26" w14:textId="77777777" w:rsidR="00255787" w:rsidRPr="007055D9" w:rsidRDefault="00255787" w:rsidP="00255787">
            <w:pPr>
              <w:rPr>
                <w:b/>
                <w:i/>
              </w:rPr>
            </w:pPr>
            <w:r w:rsidRPr="007055D9">
              <w:rPr>
                <w:b/>
                <w:i/>
              </w:rPr>
              <w:t>Value Range</w:t>
            </w:r>
          </w:p>
        </w:tc>
        <w:tc>
          <w:tcPr>
            <w:tcW w:w="16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E07A68" w14:textId="68BD4CDD" w:rsidR="00255787" w:rsidRPr="007055D9" w:rsidRDefault="000E60DF" w:rsidP="00255787">
            <w:pPr>
              <w:rPr>
                <w:b/>
                <w:i/>
              </w:rPr>
            </w:pPr>
            <w:r>
              <w:rPr>
                <w:b/>
                <w:i/>
              </w:rPr>
              <w:t>Use</w:t>
            </w:r>
          </w:p>
        </w:tc>
        <w:tc>
          <w:tcPr>
            <w:tcW w:w="14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5C4CD4F" w14:textId="77777777" w:rsidR="00255787" w:rsidRPr="007055D9" w:rsidRDefault="00255787" w:rsidP="00255787">
            <w:pPr>
              <w:rPr>
                <w:b/>
                <w:i/>
              </w:rPr>
            </w:pPr>
            <w:r w:rsidRPr="007055D9">
              <w:rPr>
                <w:b/>
                <w:i/>
              </w:rPr>
              <w:t>Default Value</w:t>
            </w:r>
          </w:p>
        </w:tc>
      </w:tr>
      <w:tr w:rsidR="00876F6F" w:rsidRPr="007055D9" w14:paraId="2C09B9E2" w14:textId="77777777" w:rsidTr="003B6225">
        <w:trPr>
          <w:jc w:val="center"/>
        </w:trPr>
        <w:tc>
          <w:tcPr>
            <w:tcW w:w="1192" w:type="dxa"/>
            <w:shd w:val="clear" w:color="auto" w:fill="auto"/>
            <w:vAlign w:val="bottom"/>
          </w:tcPr>
          <w:p w14:paraId="13CC7CA9" w14:textId="61AB02D3" w:rsidR="000D799D" w:rsidRPr="002D6B99" w:rsidRDefault="00EF121E" w:rsidP="000D799D">
            <w:pPr>
              <w:rPr>
                <w:sz w:val="20"/>
                <w:szCs w:val="20"/>
              </w:rPr>
            </w:pPr>
            <w:r>
              <w:rPr>
                <w:sz w:val="20"/>
                <w:szCs w:val="20"/>
              </w:rPr>
              <w:t>b</w:t>
            </w:r>
          </w:p>
        </w:tc>
        <w:tc>
          <w:tcPr>
            <w:tcW w:w="1233" w:type="dxa"/>
            <w:shd w:val="clear" w:color="auto" w:fill="auto"/>
            <w:vAlign w:val="bottom"/>
          </w:tcPr>
          <w:p w14:paraId="26D71B57" w14:textId="77777777" w:rsidR="000D799D" w:rsidRPr="002D6B99" w:rsidRDefault="00B70E9E" w:rsidP="00241236">
            <w:pPr>
              <w:rPr>
                <w:sz w:val="20"/>
                <w:szCs w:val="20"/>
              </w:rPr>
            </w:pPr>
            <w:r w:rsidRPr="002D6B99">
              <w:rPr>
                <w:sz w:val="20"/>
                <w:szCs w:val="20"/>
              </w:rPr>
              <w:t>w</w:t>
            </w:r>
            <w:r w:rsidR="000D799D" w:rsidRPr="002D6B99">
              <w:rPr>
                <w:sz w:val="20"/>
                <w:szCs w:val="20"/>
              </w:rPr>
              <w:t>idth</w:t>
            </w:r>
          </w:p>
        </w:tc>
        <w:tc>
          <w:tcPr>
            <w:tcW w:w="1417" w:type="dxa"/>
            <w:shd w:val="clear" w:color="auto" w:fill="auto"/>
            <w:vAlign w:val="bottom"/>
          </w:tcPr>
          <w:p w14:paraId="25409812" w14:textId="77777777" w:rsidR="000D799D" w:rsidRPr="002D6B99" w:rsidRDefault="000D799D" w:rsidP="007E4203">
            <w:pPr>
              <w:rPr>
                <w:sz w:val="20"/>
                <w:szCs w:val="20"/>
              </w:rPr>
            </w:pPr>
            <w:r w:rsidRPr="002D6B99">
              <w:rPr>
                <w:sz w:val="20"/>
                <w:szCs w:val="20"/>
              </w:rPr>
              <w:t xml:space="preserve">1 </w:t>
            </w:r>
            <w:r w:rsidR="008F1B46" w:rsidRPr="002D6B99">
              <w:rPr>
                <w:sz w:val="20"/>
                <w:szCs w:val="20"/>
              </w:rPr>
              <w:t>–</w:t>
            </w:r>
            <w:r w:rsidRPr="002D6B99">
              <w:rPr>
                <w:sz w:val="20"/>
                <w:szCs w:val="20"/>
              </w:rPr>
              <w:t xml:space="preserve"> 2</w:t>
            </w:r>
          </w:p>
        </w:tc>
        <w:tc>
          <w:tcPr>
            <w:tcW w:w="1562" w:type="dxa"/>
            <w:shd w:val="clear" w:color="auto" w:fill="auto"/>
            <w:vAlign w:val="bottom"/>
          </w:tcPr>
          <w:p w14:paraId="3A16BE9C" w14:textId="77777777" w:rsidR="000D799D" w:rsidRPr="002D6B99" w:rsidRDefault="000D799D" w:rsidP="00255787">
            <w:pPr>
              <w:rPr>
                <w:sz w:val="20"/>
                <w:szCs w:val="20"/>
              </w:rPr>
            </w:pPr>
            <w:r w:rsidRPr="002D6B99">
              <w:rPr>
                <w:sz w:val="20"/>
                <w:szCs w:val="20"/>
              </w:rPr>
              <w:t>≥ 0</w:t>
            </w:r>
          </w:p>
        </w:tc>
        <w:tc>
          <w:tcPr>
            <w:tcW w:w="1638" w:type="dxa"/>
            <w:shd w:val="clear" w:color="auto" w:fill="auto"/>
            <w:vAlign w:val="bottom"/>
          </w:tcPr>
          <w:p w14:paraId="159B38DF" w14:textId="77777777" w:rsidR="000D799D" w:rsidRPr="002D6B99" w:rsidRDefault="00AC0829" w:rsidP="00255787">
            <w:pPr>
              <w:rPr>
                <w:sz w:val="20"/>
                <w:szCs w:val="20"/>
              </w:rPr>
            </w:pPr>
            <w:r>
              <w:rPr>
                <w:sz w:val="20"/>
                <w:szCs w:val="20"/>
              </w:rPr>
              <w:t>Optional</w:t>
            </w:r>
          </w:p>
        </w:tc>
        <w:tc>
          <w:tcPr>
            <w:tcW w:w="1489" w:type="dxa"/>
            <w:shd w:val="clear" w:color="auto" w:fill="auto"/>
            <w:vAlign w:val="bottom"/>
          </w:tcPr>
          <w:p w14:paraId="7EE18073" w14:textId="77777777" w:rsidR="000D799D" w:rsidRPr="002D6B99" w:rsidRDefault="00621D1B" w:rsidP="00255787">
            <w:pPr>
              <w:pStyle w:val="Text"/>
              <w:rPr>
                <w:sz w:val="20"/>
                <w:szCs w:val="20"/>
              </w:rPr>
            </w:pPr>
            <w:r>
              <w:rPr>
                <w:sz w:val="20"/>
                <w:szCs w:val="20"/>
              </w:rPr>
              <w:t>-</w:t>
            </w:r>
          </w:p>
        </w:tc>
      </w:tr>
      <w:tr w:rsidR="00876F6F" w:rsidRPr="007055D9" w14:paraId="6D9CE44D" w14:textId="77777777" w:rsidTr="003B6225">
        <w:trPr>
          <w:jc w:val="center"/>
        </w:trPr>
        <w:tc>
          <w:tcPr>
            <w:tcW w:w="1192" w:type="dxa"/>
            <w:shd w:val="clear" w:color="auto" w:fill="auto"/>
            <w:vAlign w:val="bottom"/>
          </w:tcPr>
          <w:p w14:paraId="0C2CE18E" w14:textId="78983B7B" w:rsidR="000D799D" w:rsidRPr="002D6B99" w:rsidRDefault="00EF121E" w:rsidP="000D799D">
            <w:pPr>
              <w:rPr>
                <w:sz w:val="20"/>
                <w:szCs w:val="20"/>
              </w:rPr>
            </w:pPr>
            <w:r>
              <w:rPr>
                <w:sz w:val="20"/>
                <w:szCs w:val="20"/>
              </w:rPr>
              <w:t>e</w:t>
            </w:r>
          </w:p>
        </w:tc>
        <w:tc>
          <w:tcPr>
            <w:tcW w:w="1233" w:type="dxa"/>
            <w:shd w:val="clear" w:color="auto" w:fill="auto"/>
            <w:vAlign w:val="bottom"/>
          </w:tcPr>
          <w:p w14:paraId="30D5BEE2" w14:textId="77777777" w:rsidR="000D799D" w:rsidRPr="002D6B99" w:rsidRDefault="002D312B" w:rsidP="00241236">
            <w:pPr>
              <w:rPr>
                <w:sz w:val="20"/>
                <w:szCs w:val="20"/>
              </w:rPr>
            </w:pPr>
            <w:r>
              <w:rPr>
                <w:sz w:val="20"/>
                <w:szCs w:val="20"/>
              </w:rPr>
              <w:t>-</w:t>
            </w:r>
          </w:p>
        </w:tc>
        <w:tc>
          <w:tcPr>
            <w:tcW w:w="1417" w:type="dxa"/>
            <w:shd w:val="clear" w:color="auto" w:fill="auto"/>
            <w:vAlign w:val="bottom"/>
          </w:tcPr>
          <w:p w14:paraId="1308A3B8" w14:textId="77777777" w:rsidR="000D799D" w:rsidRPr="002D6B99" w:rsidRDefault="00B56603" w:rsidP="007E4203">
            <w:pPr>
              <w:rPr>
                <w:sz w:val="20"/>
                <w:szCs w:val="20"/>
              </w:rPr>
            </w:pPr>
            <w:r>
              <w:rPr>
                <w:sz w:val="20"/>
                <w:szCs w:val="20"/>
              </w:rPr>
              <w:t>(</w:t>
            </w:r>
            <w:r w:rsidR="000D799D" w:rsidRPr="002D6B99">
              <w:rPr>
                <w:sz w:val="20"/>
                <w:szCs w:val="20"/>
              </w:rPr>
              <w:t xml:space="preserve">1 </w:t>
            </w:r>
            <w:r w:rsidR="008F1B46" w:rsidRPr="002D6B99">
              <w:rPr>
                <w:sz w:val="20"/>
                <w:szCs w:val="20"/>
              </w:rPr>
              <w:t>–</w:t>
            </w:r>
            <w:r w:rsidR="000D799D" w:rsidRPr="002D6B99">
              <w:rPr>
                <w:sz w:val="20"/>
                <w:szCs w:val="20"/>
              </w:rPr>
              <w:t xml:space="preserve"> 2</w:t>
            </w:r>
            <w:r>
              <w:rPr>
                <w:sz w:val="20"/>
                <w:szCs w:val="20"/>
              </w:rPr>
              <w:t>)</w:t>
            </w:r>
          </w:p>
        </w:tc>
        <w:tc>
          <w:tcPr>
            <w:tcW w:w="1562" w:type="dxa"/>
            <w:shd w:val="clear" w:color="auto" w:fill="auto"/>
            <w:vAlign w:val="bottom"/>
          </w:tcPr>
          <w:p w14:paraId="4D7D857C" w14:textId="77777777" w:rsidR="000D799D" w:rsidRPr="002D6B99" w:rsidRDefault="00B56603" w:rsidP="007E4203">
            <w:pPr>
              <w:rPr>
                <w:sz w:val="20"/>
                <w:szCs w:val="20"/>
              </w:rPr>
            </w:pPr>
            <w:r>
              <w:rPr>
                <w:sz w:val="20"/>
                <w:szCs w:val="20"/>
              </w:rPr>
              <w:t>(</w:t>
            </w:r>
            <w:r w:rsidR="000D799D" w:rsidRPr="002D6B99">
              <w:rPr>
                <w:sz w:val="20"/>
                <w:szCs w:val="20"/>
              </w:rPr>
              <w:t>≥ 0</w:t>
            </w:r>
            <w:r>
              <w:rPr>
                <w:sz w:val="20"/>
                <w:szCs w:val="20"/>
              </w:rPr>
              <w:t>)</w:t>
            </w:r>
          </w:p>
        </w:tc>
        <w:tc>
          <w:tcPr>
            <w:tcW w:w="1638" w:type="dxa"/>
            <w:shd w:val="clear" w:color="auto" w:fill="auto"/>
            <w:vAlign w:val="bottom"/>
          </w:tcPr>
          <w:p w14:paraId="6376D65D" w14:textId="77777777" w:rsidR="000D799D" w:rsidRPr="002D6B99" w:rsidRDefault="00B56603" w:rsidP="00255787">
            <w:pPr>
              <w:rPr>
                <w:sz w:val="20"/>
                <w:szCs w:val="20"/>
              </w:rPr>
            </w:pPr>
            <w:r>
              <w:rPr>
                <w:sz w:val="20"/>
                <w:szCs w:val="20"/>
              </w:rPr>
              <w:t>(</w:t>
            </w:r>
            <w:r w:rsidR="00A65955" w:rsidRPr="002D6B99">
              <w:rPr>
                <w:sz w:val="20"/>
                <w:szCs w:val="20"/>
              </w:rPr>
              <w:t>O</w:t>
            </w:r>
            <w:r w:rsidR="000D799D" w:rsidRPr="002D6B99">
              <w:rPr>
                <w:sz w:val="20"/>
                <w:szCs w:val="20"/>
              </w:rPr>
              <w:t>ptional</w:t>
            </w:r>
            <w:r>
              <w:rPr>
                <w:sz w:val="20"/>
                <w:szCs w:val="20"/>
              </w:rPr>
              <w:t>)</w:t>
            </w:r>
          </w:p>
        </w:tc>
        <w:tc>
          <w:tcPr>
            <w:tcW w:w="1489" w:type="dxa"/>
            <w:shd w:val="clear" w:color="auto" w:fill="auto"/>
            <w:vAlign w:val="bottom"/>
          </w:tcPr>
          <w:p w14:paraId="610A9256" w14:textId="77777777" w:rsidR="000D799D" w:rsidRPr="002D6B99" w:rsidRDefault="00B56603" w:rsidP="008F3D94">
            <w:pPr>
              <w:pStyle w:val="Text"/>
              <w:keepNext/>
              <w:rPr>
                <w:sz w:val="20"/>
                <w:szCs w:val="20"/>
              </w:rPr>
            </w:pPr>
            <w:r>
              <w:rPr>
                <w:sz w:val="20"/>
                <w:szCs w:val="20"/>
              </w:rPr>
              <w:t>(</w:t>
            </w:r>
            <w:r w:rsidR="000D799D" w:rsidRPr="002D6B99">
              <w:rPr>
                <w:sz w:val="20"/>
                <w:szCs w:val="20"/>
              </w:rPr>
              <w:t>0</w:t>
            </w:r>
            <w:r>
              <w:rPr>
                <w:sz w:val="20"/>
                <w:szCs w:val="20"/>
              </w:rPr>
              <w:t>)</w:t>
            </w:r>
          </w:p>
        </w:tc>
      </w:tr>
    </w:tbl>
    <w:p w14:paraId="36EF4FDD" w14:textId="0A1E4588" w:rsidR="008F3D94" w:rsidRDefault="008F3D94" w:rsidP="008F3D94">
      <w:pPr>
        <w:pStyle w:val="Beschriftung"/>
        <w:spacing w:before="120"/>
      </w:pPr>
      <w:bookmarkStart w:id="1454" w:name="_Toc3566492"/>
      <w:bookmarkStart w:id="1455" w:name="_Toc34747493"/>
      <w:bookmarkStart w:id="1456" w:name="_Toc39880819"/>
      <w:r>
        <w:t xml:space="preserve">Table </w:t>
      </w:r>
      <w:r w:rsidR="00ED469A">
        <w:fldChar w:fldCharType="begin"/>
      </w:r>
      <w:r w:rsidR="00ED469A">
        <w:instrText xml:space="preserve"> SEQ Table \* ARABIC </w:instrText>
      </w:r>
      <w:r w:rsidR="00ED469A">
        <w:fldChar w:fldCharType="separate"/>
      </w:r>
      <w:r w:rsidR="00A2710C">
        <w:rPr>
          <w:noProof/>
        </w:rPr>
        <w:t>88</w:t>
      </w:r>
      <w:r w:rsidR="00ED469A">
        <w:fldChar w:fldCharType="end"/>
      </w:r>
      <w:r>
        <w:t>: Parameters of Butt Joint Weld</w:t>
      </w:r>
      <w:bookmarkEnd w:id="1454"/>
      <w:bookmarkEnd w:id="1455"/>
      <w:bookmarkEnd w:id="1456"/>
    </w:p>
    <w:p w14:paraId="15D7AEB9" w14:textId="77777777" w:rsidR="00255787" w:rsidRPr="007055D9" w:rsidRDefault="002D312B" w:rsidP="001E6F93">
      <w:pPr>
        <w:spacing w:before="120"/>
        <w:jc w:val="both"/>
      </w:pPr>
      <w:r w:rsidRPr="002D312B">
        <w:rPr>
          <w:b/>
        </w:rPr>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rsidR="003B07D3">
        <w:t>in the version 3</w:t>
      </w:r>
      <w:r>
        <w:t>.0 document!</w:t>
      </w:r>
    </w:p>
    <w:p w14:paraId="0E56B618" w14:textId="77777777" w:rsidR="0006113C" w:rsidRPr="007055D9" w:rsidRDefault="0006113C" w:rsidP="0006113C">
      <w:pPr>
        <w:pStyle w:val="berschrift4"/>
      </w:pPr>
      <w:bookmarkStart w:id="1457" w:name="_Toc338939151"/>
      <w:bookmarkStart w:id="1458" w:name="_Toc3557015"/>
      <w:bookmarkStart w:id="1459" w:name="_Toc34747265"/>
      <w:bookmarkStart w:id="1460" w:name="_Toc39880582"/>
      <w:r w:rsidRPr="007055D9">
        <w:t>Attributes</w:t>
      </w:r>
      <w:bookmarkEnd w:id="1457"/>
      <w:bookmarkEnd w:id="1458"/>
      <w:bookmarkEnd w:id="1459"/>
      <w:bookmarkEnd w:id="1460"/>
    </w:p>
    <w:p w14:paraId="2F9463C1" w14:textId="2C2DBF78" w:rsidR="0006113C" w:rsidRPr="007055D9" w:rsidRDefault="00850045" w:rsidP="0006113C">
      <w:pPr>
        <w:pStyle w:val="berschrift5"/>
      </w:pPr>
      <w:bookmarkStart w:id="1461" w:name="_Toc338939153"/>
      <w:r w:rsidRPr="007055D9">
        <w:t xml:space="preserve">Attribute </w:t>
      </w:r>
      <w:r w:rsidR="00194316">
        <w:t>"</w:t>
      </w:r>
      <w:r w:rsidRPr="007055D9">
        <w:t>b</w:t>
      </w:r>
      <w:r w:rsidR="0006113C" w:rsidRPr="007055D9">
        <w:t>ase</w:t>
      </w:r>
      <w:bookmarkEnd w:id="1461"/>
      <w:r w:rsidR="00194316">
        <w:t>"</w:t>
      </w:r>
    </w:p>
    <w:p w14:paraId="6AC39CF5" w14:textId="77777777" w:rsidR="0006113C" w:rsidRPr="007055D9" w:rsidRDefault="0006113C" w:rsidP="002D312B">
      <w:pPr>
        <w:jc w:val="both"/>
      </w:pPr>
      <w:r w:rsidRPr="007055D9">
        <w:t xml:space="preserve">The index for the base sheet is specified using the attribute </w:t>
      </w:r>
      <w:r w:rsidRPr="007055D9">
        <w:rPr>
          <w:rStyle w:val="XMLAttribute"/>
        </w:rPr>
        <w:t>base</w:t>
      </w:r>
      <w:r w:rsidRPr="007055D9">
        <w:t>.</w:t>
      </w:r>
    </w:p>
    <w:p w14:paraId="6D694588" w14:textId="7BAF7C1A" w:rsidR="0006113C" w:rsidRPr="007055D9" w:rsidRDefault="00850045" w:rsidP="00C54FD8">
      <w:pPr>
        <w:pStyle w:val="berschrift5"/>
        <w:keepNext/>
      </w:pPr>
      <w:bookmarkStart w:id="1462" w:name="_Toc338939154"/>
      <w:r w:rsidRPr="007055D9">
        <w:t xml:space="preserve">Attribute </w:t>
      </w:r>
      <w:r w:rsidR="00194316">
        <w:t>"</w:t>
      </w:r>
      <w:r w:rsidRPr="007055D9">
        <w:t>t</w:t>
      </w:r>
      <w:r w:rsidR="0006113C" w:rsidRPr="007055D9">
        <w:t>echnology</w:t>
      </w:r>
      <w:bookmarkEnd w:id="1462"/>
      <w:r w:rsidR="00194316">
        <w:t>"</w:t>
      </w:r>
    </w:p>
    <w:p w14:paraId="7A9D6D23"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0470C5F0" w14:textId="77777777" w:rsidR="0006113C" w:rsidRPr="007055D9" w:rsidRDefault="005B1996" w:rsidP="00E70983">
      <w:pPr>
        <w:pStyle w:val="Aufzhlungszeichen"/>
        <w:keepLines/>
        <w:rPr>
          <w:rStyle w:val="XMLElement"/>
        </w:rPr>
      </w:pPr>
      <w:r w:rsidRPr="007055D9">
        <w:rPr>
          <w:rStyle w:val="XMLElement"/>
        </w:rPr>
        <w:t>r</w:t>
      </w:r>
      <w:r w:rsidR="0006113C" w:rsidRPr="007055D9">
        <w:rPr>
          <w:rStyle w:val="XMLElement"/>
        </w:rPr>
        <w:t>esistance</w:t>
      </w:r>
    </w:p>
    <w:p w14:paraId="75664327" w14:textId="77777777" w:rsidR="0006113C" w:rsidRPr="007055D9" w:rsidRDefault="005B1996" w:rsidP="00E70983">
      <w:pPr>
        <w:pStyle w:val="Aufzhlungszeichen"/>
        <w:keepLines/>
        <w:rPr>
          <w:rStyle w:val="XMLElement"/>
        </w:rPr>
      </w:pPr>
      <w:r w:rsidRPr="007055D9">
        <w:rPr>
          <w:rStyle w:val="XMLElement"/>
        </w:rPr>
        <w:t>a</w:t>
      </w:r>
      <w:r w:rsidR="0006113C" w:rsidRPr="007055D9">
        <w:rPr>
          <w:rStyle w:val="XMLElement"/>
        </w:rPr>
        <w:t>rc</w:t>
      </w:r>
    </w:p>
    <w:p w14:paraId="6F2B2D7F" w14:textId="77777777" w:rsidR="0006113C" w:rsidRPr="00604BF1" w:rsidRDefault="005B1996" w:rsidP="00E70983">
      <w:pPr>
        <w:pStyle w:val="Aufzhlungszeichen"/>
        <w:keepLines/>
        <w:rPr>
          <w:rFonts w:ascii="Courier New" w:hAnsi="Courier New"/>
          <w:b/>
          <w:i/>
          <w:sz w:val="18"/>
        </w:rPr>
      </w:pPr>
      <w:r w:rsidRPr="007055D9">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51D53506" w14:textId="56660648" w:rsidR="00604BF1" w:rsidRDefault="00604BF1" w:rsidP="00E70983">
      <w:pPr>
        <w:pStyle w:val="Aufzhlungszeichen"/>
        <w:keepLines/>
        <w:rPr>
          <w:rStyle w:val="XMLElement"/>
        </w:rPr>
      </w:pPr>
      <w:r>
        <w:rPr>
          <w:rStyle w:val="XMLElement"/>
        </w:rPr>
        <w:t>friction</w:t>
      </w:r>
    </w:p>
    <w:p w14:paraId="230BD645" w14:textId="06A26924" w:rsidR="00604BF1" w:rsidRPr="007055D9" w:rsidRDefault="00604BF1" w:rsidP="00E70983">
      <w:pPr>
        <w:pStyle w:val="Aufzhlungszeichen"/>
        <w:keepLines/>
        <w:rPr>
          <w:rStyle w:val="XMLElement"/>
        </w:rPr>
      </w:pPr>
      <w:r>
        <w:rPr>
          <w:rStyle w:val="XMLElement"/>
        </w:rPr>
        <w:lastRenderedPageBreak/>
        <w:t>brazing</w:t>
      </w:r>
    </w:p>
    <w:p w14:paraId="667D4491" w14:textId="21564228" w:rsidR="0006113C" w:rsidRPr="007055D9" w:rsidRDefault="0006113C" w:rsidP="0006113C">
      <w:pPr>
        <w:pStyle w:val="berschrift4"/>
      </w:pPr>
      <w:bookmarkStart w:id="1463" w:name="_Toc288196505"/>
      <w:bookmarkStart w:id="1464" w:name="_Toc288200807"/>
      <w:bookmarkStart w:id="1465" w:name="_Toc338939155"/>
      <w:bookmarkStart w:id="1466" w:name="_Toc3557016"/>
      <w:bookmarkStart w:id="1467" w:name="_Toc34747266"/>
      <w:bookmarkStart w:id="1468" w:name="_Toc39880583"/>
      <w:r w:rsidRPr="007055D9">
        <w:t xml:space="preserve">Element </w:t>
      </w:r>
      <w:r w:rsidR="00194316">
        <w:t>"</w:t>
      </w:r>
      <w:r w:rsidRPr="007055D9">
        <w:t>weld_position</w:t>
      </w:r>
      <w:bookmarkEnd w:id="1463"/>
      <w:bookmarkEnd w:id="1464"/>
      <w:bookmarkEnd w:id="1465"/>
      <w:bookmarkEnd w:id="1466"/>
      <w:r w:rsidR="00194316">
        <w:t>"</w:t>
      </w:r>
      <w:bookmarkEnd w:id="1467"/>
      <w:bookmarkEnd w:id="1468"/>
    </w:p>
    <w:p w14:paraId="6EBC4A03" w14:textId="77777777" w:rsidR="0006113C" w:rsidRPr="007055D9" w:rsidRDefault="0006113C" w:rsidP="00DB5C17">
      <w:r w:rsidRPr="007055D9">
        <w:t xml:space="preserve">For the element </w:t>
      </w:r>
      <w:r w:rsidR="0033708C" w:rsidRPr="0033708C">
        <w:rPr>
          <w:rStyle w:val="XMLElement"/>
        </w:rPr>
        <w:t>&lt;weld_position/&gt;</w:t>
      </w:r>
      <w:r w:rsidR="004B47D4" w:rsidRPr="007055D9">
        <w:t>,</w:t>
      </w:r>
      <w:r w:rsidRPr="007055D9">
        <w:t xml:space="preserve"> the following attri</w:t>
      </w:r>
      <w:r w:rsidR="005F79C8">
        <w:t>butes can be specified for the B</w:t>
      </w:r>
      <w:r w:rsidRPr="007055D9">
        <w:t xml:space="preserve">utt </w:t>
      </w:r>
      <w:r w:rsidR="005F79C8">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6113C" w:rsidRPr="007055D9" w14:paraId="2339E1BF" w14:textId="77777777" w:rsidTr="00C54FD8">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8703F0A" w14:textId="77777777" w:rsidR="0006113C" w:rsidRPr="007055D9" w:rsidRDefault="0006113C" w:rsidP="00C54FD8">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52F367B" w14:textId="77777777" w:rsidR="0006113C" w:rsidRPr="007055D9" w:rsidRDefault="0006113C" w:rsidP="00C54FD8">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49C9F9" w14:textId="413AAD9A" w:rsidR="0006113C" w:rsidRPr="007055D9" w:rsidRDefault="000E60DF" w:rsidP="00C54FD8">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CD645A0" w14:textId="77777777" w:rsidR="0006113C" w:rsidRPr="007055D9" w:rsidRDefault="0006113C" w:rsidP="00C54FD8">
            <w:pPr>
              <w:keepNext/>
              <w:rPr>
                <w:b/>
                <w:i/>
              </w:rPr>
            </w:pPr>
            <w:r w:rsidRPr="007055D9">
              <w:rPr>
                <w:b/>
                <w:i/>
              </w:rPr>
              <w:t>Constraint</w:t>
            </w:r>
          </w:p>
        </w:tc>
      </w:tr>
      <w:tr w:rsidR="00DB5C17" w:rsidRPr="007055D9" w14:paraId="085BE8A1" w14:textId="77777777" w:rsidTr="00C54FD8">
        <w:trPr>
          <w:cantSplit/>
          <w:jc w:val="center"/>
        </w:trPr>
        <w:tc>
          <w:tcPr>
            <w:tcW w:w="1871" w:type="dxa"/>
            <w:shd w:val="clear" w:color="auto" w:fill="auto"/>
          </w:tcPr>
          <w:p w14:paraId="7E960EF6" w14:textId="032ECDEE" w:rsidR="00DB5C17" w:rsidRPr="002D6B99" w:rsidRDefault="00EF121E" w:rsidP="00C54FD8">
            <w:pPr>
              <w:rPr>
                <w:rStyle w:val="Kommentarzeichen"/>
                <w:sz w:val="20"/>
                <w:szCs w:val="20"/>
                <w:lang w:eastAsia="x-none"/>
              </w:rPr>
            </w:pPr>
            <w:r>
              <w:rPr>
                <w:sz w:val="20"/>
                <w:szCs w:val="20"/>
              </w:rPr>
              <w:t>u</w:t>
            </w:r>
          </w:p>
        </w:tc>
        <w:tc>
          <w:tcPr>
            <w:tcW w:w="1800" w:type="dxa"/>
            <w:shd w:val="clear" w:color="auto" w:fill="auto"/>
          </w:tcPr>
          <w:p w14:paraId="5DC8E482" w14:textId="2B68EABD" w:rsidR="00DB5C17" w:rsidRPr="002D6B99" w:rsidRDefault="00F21C9F" w:rsidP="00C54FD8">
            <w:pPr>
              <w:rPr>
                <w:sz w:val="20"/>
                <w:szCs w:val="20"/>
              </w:rPr>
            </w:pPr>
            <w:r>
              <w:rPr>
                <w:sz w:val="20"/>
                <w:szCs w:val="20"/>
              </w:rPr>
              <w:t>Floating Point</w:t>
            </w:r>
          </w:p>
        </w:tc>
        <w:tc>
          <w:tcPr>
            <w:tcW w:w="1620" w:type="dxa"/>
            <w:shd w:val="clear" w:color="auto" w:fill="auto"/>
          </w:tcPr>
          <w:p w14:paraId="7EF333DA"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53193039" w14:textId="77777777" w:rsidR="00DB5C17" w:rsidRPr="002D6B99" w:rsidRDefault="00DB5C17" w:rsidP="00C54FD8">
            <w:pPr>
              <w:rPr>
                <w:sz w:val="20"/>
                <w:szCs w:val="20"/>
              </w:rPr>
            </w:pPr>
            <w:r w:rsidRPr="002D6B99">
              <w:rPr>
                <w:sz w:val="20"/>
                <w:szCs w:val="20"/>
              </w:rPr>
              <w:t>0 ≤ u ≤ 1</w:t>
            </w:r>
          </w:p>
        </w:tc>
      </w:tr>
      <w:tr w:rsidR="00DB5C17" w:rsidRPr="007055D9" w14:paraId="58AC959D" w14:textId="77777777" w:rsidTr="00C54FD8">
        <w:trPr>
          <w:cantSplit/>
          <w:jc w:val="center"/>
        </w:trPr>
        <w:tc>
          <w:tcPr>
            <w:tcW w:w="1871" w:type="dxa"/>
            <w:shd w:val="clear" w:color="auto" w:fill="auto"/>
          </w:tcPr>
          <w:p w14:paraId="48F82DDF" w14:textId="359EDAD5" w:rsidR="00DB5C17" w:rsidRPr="002D6B99" w:rsidRDefault="00EF121E" w:rsidP="00C54FD8">
            <w:pPr>
              <w:rPr>
                <w:rStyle w:val="Kommentarzeichen"/>
                <w:sz w:val="20"/>
                <w:szCs w:val="20"/>
                <w:lang w:eastAsia="x-none"/>
              </w:rPr>
            </w:pPr>
            <w:r>
              <w:rPr>
                <w:sz w:val="20"/>
                <w:szCs w:val="20"/>
              </w:rPr>
              <w:t>x</w:t>
            </w:r>
          </w:p>
        </w:tc>
        <w:tc>
          <w:tcPr>
            <w:tcW w:w="1800" w:type="dxa"/>
            <w:shd w:val="clear" w:color="auto" w:fill="auto"/>
          </w:tcPr>
          <w:p w14:paraId="7404A57E" w14:textId="32211FD1" w:rsidR="00DB5C17" w:rsidRPr="002D6B99" w:rsidRDefault="00F21C9F" w:rsidP="00C54FD8">
            <w:pPr>
              <w:rPr>
                <w:sz w:val="20"/>
                <w:szCs w:val="20"/>
              </w:rPr>
            </w:pPr>
            <w:r>
              <w:rPr>
                <w:sz w:val="20"/>
                <w:szCs w:val="20"/>
              </w:rPr>
              <w:t>Floating Point</w:t>
            </w:r>
          </w:p>
        </w:tc>
        <w:tc>
          <w:tcPr>
            <w:tcW w:w="1620" w:type="dxa"/>
            <w:shd w:val="clear" w:color="auto" w:fill="auto"/>
          </w:tcPr>
          <w:p w14:paraId="714DB8AC"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4DB29FE3" w14:textId="77777777" w:rsidR="00DB5C17" w:rsidRPr="002D6B99" w:rsidRDefault="00DB5C17" w:rsidP="00C54FD8">
            <w:pPr>
              <w:rPr>
                <w:sz w:val="20"/>
                <w:szCs w:val="20"/>
              </w:rPr>
            </w:pPr>
            <w:r w:rsidRPr="002D6B99">
              <w:rPr>
                <w:sz w:val="20"/>
                <w:szCs w:val="20"/>
              </w:rPr>
              <w:t>-</w:t>
            </w:r>
          </w:p>
        </w:tc>
      </w:tr>
      <w:tr w:rsidR="00DB5C17" w:rsidRPr="007055D9" w14:paraId="7C9C36B3" w14:textId="77777777" w:rsidTr="00C54FD8">
        <w:trPr>
          <w:cantSplit/>
          <w:jc w:val="center"/>
        </w:trPr>
        <w:tc>
          <w:tcPr>
            <w:tcW w:w="1871" w:type="dxa"/>
            <w:shd w:val="clear" w:color="auto" w:fill="auto"/>
          </w:tcPr>
          <w:p w14:paraId="6FF4932E" w14:textId="2A3E0023" w:rsidR="00DB5C17" w:rsidRPr="002D6B99" w:rsidRDefault="00EF121E" w:rsidP="00C54FD8">
            <w:pPr>
              <w:rPr>
                <w:rStyle w:val="Kommentarzeichen"/>
                <w:sz w:val="20"/>
                <w:szCs w:val="20"/>
                <w:lang w:eastAsia="x-none"/>
              </w:rPr>
            </w:pPr>
            <w:r>
              <w:rPr>
                <w:sz w:val="20"/>
                <w:szCs w:val="20"/>
              </w:rPr>
              <w:t>y</w:t>
            </w:r>
          </w:p>
        </w:tc>
        <w:tc>
          <w:tcPr>
            <w:tcW w:w="1800" w:type="dxa"/>
            <w:shd w:val="clear" w:color="auto" w:fill="auto"/>
          </w:tcPr>
          <w:p w14:paraId="14BF422D" w14:textId="770F42CE" w:rsidR="00DB5C17" w:rsidRPr="002D6B99" w:rsidRDefault="00F21C9F" w:rsidP="00C54FD8">
            <w:pPr>
              <w:rPr>
                <w:sz w:val="20"/>
                <w:szCs w:val="20"/>
              </w:rPr>
            </w:pPr>
            <w:r>
              <w:rPr>
                <w:sz w:val="20"/>
                <w:szCs w:val="20"/>
              </w:rPr>
              <w:t>Floating Point</w:t>
            </w:r>
          </w:p>
        </w:tc>
        <w:tc>
          <w:tcPr>
            <w:tcW w:w="1620" w:type="dxa"/>
            <w:shd w:val="clear" w:color="auto" w:fill="auto"/>
          </w:tcPr>
          <w:p w14:paraId="085A7292"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10EA03B0" w14:textId="77777777" w:rsidR="00DB5C17" w:rsidRPr="002D6B99" w:rsidRDefault="00DB5C17" w:rsidP="00C54FD8">
            <w:pPr>
              <w:rPr>
                <w:sz w:val="20"/>
                <w:szCs w:val="20"/>
              </w:rPr>
            </w:pPr>
            <w:r w:rsidRPr="002D6B99">
              <w:rPr>
                <w:sz w:val="20"/>
                <w:szCs w:val="20"/>
              </w:rPr>
              <w:t>-</w:t>
            </w:r>
          </w:p>
        </w:tc>
      </w:tr>
      <w:tr w:rsidR="00DB5C17" w:rsidRPr="007055D9" w14:paraId="0F3C8E34" w14:textId="77777777" w:rsidTr="00C54FD8">
        <w:trPr>
          <w:cantSplit/>
          <w:jc w:val="center"/>
        </w:trPr>
        <w:tc>
          <w:tcPr>
            <w:tcW w:w="1871" w:type="dxa"/>
            <w:shd w:val="clear" w:color="auto" w:fill="auto"/>
          </w:tcPr>
          <w:p w14:paraId="0FEB60F9" w14:textId="279818A1" w:rsidR="00DB5C17" w:rsidRPr="002D6B99" w:rsidRDefault="00EF121E" w:rsidP="00C54FD8">
            <w:pPr>
              <w:rPr>
                <w:rStyle w:val="Kommentarzeichen"/>
                <w:sz w:val="20"/>
                <w:szCs w:val="20"/>
                <w:lang w:eastAsia="x-none"/>
              </w:rPr>
            </w:pPr>
            <w:r>
              <w:rPr>
                <w:sz w:val="20"/>
                <w:szCs w:val="20"/>
              </w:rPr>
              <w:t>z</w:t>
            </w:r>
          </w:p>
        </w:tc>
        <w:tc>
          <w:tcPr>
            <w:tcW w:w="1800" w:type="dxa"/>
            <w:shd w:val="clear" w:color="auto" w:fill="auto"/>
          </w:tcPr>
          <w:p w14:paraId="53F3F251" w14:textId="7AE6D9B4" w:rsidR="00DB5C17" w:rsidRPr="002D6B99" w:rsidRDefault="00F21C9F" w:rsidP="00C54FD8">
            <w:pPr>
              <w:rPr>
                <w:sz w:val="20"/>
                <w:szCs w:val="20"/>
              </w:rPr>
            </w:pPr>
            <w:r>
              <w:rPr>
                <w:sz w:val="20"/>
                <w:szCs w:val="20"/>
              </w:rPr>
              <w:t>Floating Point</w:t>
            </w:r>
          </w:p>
        </w:tc>
        <w:tc>
          <w:tcPr>
            <w:tcW w:w="1620" w:type="dxa"/>
            <w:shd w:val="clear" w:color="auto" w:fill="auto"/>
          </w:tcPr>
          <w:p w14:paraId="50A400AA"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3EBA6189" w14:textId="77777777" w:rsidR="00DB5C17" w:rsidRPr="002D6B99" w:rsidRDefault="00DB5C17" w:rsidP="00C54FD8">
            <w:pPr>
              <w:rPr>
                <w:sz w:val="20"/>
                <w:szCs w:val="20"/>
              </w:rPr>
            </w:pPr>
            <w:r w:rsidRPr="002D6B99">
              <w:rPr>
                <w:sz w:val="20"/>
                <w:szCs w:val="20"/>
              </w:rPr>
              <w:t>-</w:t>
            </w:r>
          </w:p>
        </w:tc>
      </w:tr>
      <w:tr w:rsidR="00DB5C17" w:rsidRPr="007055D9" w14:paraId="77821EEA" w14:textId="77777777" w:rsidTr="00C54FD8">
        <w:trPr>
          <w:cantSplit/>
          <w:jc w:val="center"/>
        </w:trPr>
        <w:tc>
          <w:tcPr>
            <w:tcW w:w="1871" w:type="dxa"/>
            <w:shd w:val="clear" w:color="auto" w:fill="auto"/>
          </w:tcPr>
          <w:p w14:paraId="212814AB" w14:textId="77777777" w:rsidR="00DB5C17" w:rsidRPr="002D6B99" w:rsidRDefault="00DB5C17" w:rsidP="00C54FD8">
            <w:pPr>
              <w:rPr>
                <w:sz w:val="20"/>
                <w:szCs w:val="20"/>
              </w:rPr>
            </w:pPr>
            <w:r w:rsidRPr="002D6B99">
              <w:rPr>
                <w:sz w:val="20"/>
                <w:szCs w:val="20"/>
              </w:rPr>
              <w:t>reference</w:t>
            </w:r>
          </w:p>
        </w:tc>
        <w:tc>
          <w:tcPr>
            <w:tcW w:w="1800" w:type="dxa"/>
            <w:shd w:val="clear" w:color="auto" w:fill="auto"/>
          </w:tcPr>
          <w:p w14:paraId="19ADAB4E" w14:textId="77777777" w:rsidR="00DB5C17" w:rsidRPr="002D6B99" w:rsidRDefault="00A10FEE" w:rsidP="00C54FD8">
            <w:pPr>
              <w:rPr>
                <w:sz w:val="20"/>
                <w:szCs w:val="20"/>
              </w:rPr>
            </w:pPr>
            <w:r w:rsidRPr="002D6B99">
              <w:rPr>
                <w:sz w:val="20"/>
                <w:szCs w:val="20"/>
              </w:rPr>
              <w:t>Boolean</w:t>
            </w:r>
          </w:p>
        </w:tc>
        <w:tc>
          <w:tcPr>
            <w:tcW w:w="1620" w:type="dxa"/>
            <w:shd w:val="clear" w:color="auto" w:fill="auto"/>
          </w:tcPr>
          <w:p w14:paraId="3691983E" w14:textId="77777777" w:rsidR="00DB5C17" w:rsidRPr="002D6B99" w:rsidRDefault="005067A2" w:rsidP="00C54FD8">
            <w:pPr>
              <w:rPr>
                <w:sz w:val="20"/>
                <w:szCs w:val="20"/>
              </w:rPr>
            </w:pPr>
            <w:r w:rsidRPr="002D6B99">
              <w:rPr>
                <w:sz w:val="20"/>
                <w:szCs w:val="20"/>
              </w:rPr>
              <w:t>O</w:t>
            </w:r>
            <w:r w:rsidR="00DB5C17" w:rsidRPr="002D6B99">
              <w:rPr>
                <w:sz w:val="20"/>
                <w:szCs w:val="20"/>
              </w:rPr>
              <w:t>ptional</w:t>
            </w:r>
          </w:p>
        </w:tc>
        <w:tc>
          <w:tcPr>
            <w:tcW w:w="3240" w:type="dxa"/>
            <w:shd w:val="clear" w:color="auto" w:fill="auto"/>
          </w:tcPr>
          <w:p w14:paraId="0A8A5240" w14:textId="550488DE" w:rsidR="00DB5C17" w:rsidRPr="002D6B99" w:rsidRDefault="00194316" w:rsidP="00C54FD8">
            <w:pPr>
              <w:rPr>
                <w:sz w:val="20"/>
                <w:szCs w:val="20"/>
              </w:rPr>
            </w:pPr>
            <w:r>
              <w:rPr>
                <w:sz w:val="20"/>
                <w:szCs w:val="20"/>
              </w:rPr>
              <w:t>"</w:t>
            </w:r>
            <w:r w:rsidR="00DB5C17" w:rsidRPr="002D6B99">
              <w:rPr>
                <w:sz w:val="20"/>
                <w:szCs w:val="20"/>
              </w:rPr>
              <w:t>false</w:t>
            </w:r>
            <w:r>
              <w:rPr>
                <w:sz w:val="20"/>
                <w:szCs w:val="20"/>
              </w:rPr>
              <w:t>"</w:t>
            </w:r>
            <w:r w:rsidR="000F4844">
              <w:rPr>
                <w:sz w:val="20"/>
                <w:szCs w:val="20"/>
              </w:rPr>
              <w:t xml:space="preserve"> </w:t>
            </w:r>
          </w:p>
        </w:tc>
      </w:tr>
      <w:tr w:rsidR="009C21ED" w:rsidRPr="007055D9" w14:paraId="5559E8E1" w14:textId="77777777" w:rsidTr="00C54FD8">
        <w:trPr>
          <w:cantSplit/>
          <w:jc w:val="center"/>
        </w:trPr>
        <w:tc>
          <w:tcPr>
            <w:tcW w:w="1871" w:type="dxa"/>
            <w:shd w:val="clear" w:color="auto" w:fill="auto"/>
          </w:tcPr>
          <w:p w14:paraId="55E8E3A7" w14:textId="77777777" w:rsidR="009C21ED" w:rsidRPr="002D6B99" w:rsidRDefault="009C21ED" w:rsidP="00C54FD8">
            <w:pPr>
              <w:rPr>
                <w:rStyle w:val="Kommentarzeichen"/>
                <w:sz w:val="20"/>
                <w:szCs w:val="20"/>
                <w:lang w:eastAsia="x-none"/>
              </w:rPr>
            </w:pPr>
            <w:r w:rsidRPr="002D6B99">
              <w:rPr>
                <w:sz w:val="20"/>
                <w:szCs w:val="20"/>
              </w:rPr>
              <w:t>section</w:t>
            </w:r>
          </w:p>
        </w:tc>
        <w:tc>
          <w:tcPr>
            <w:tcW w:w="1800" w:type="dxa"/>
            <w:shd w:val="clear" w:color="auto" w:fill="auto"/>
          </w:tcPr>
          <w:p w14:paraId="62726631" w14:textId="77777777" w:rsidR="009C21ED" w:rsidRPr="002D6B99" w:rsidRDefault="009C21ED" w:rsidP="00C54FD8">
            <w:pPr>
              <w:rPr>
                <w:sz w:val="20"/>
                <w:szCs w:val="20"/>
              </w:rPr>
            </w:pPr>
            <w:r w:rsidRPr="002D6B99">
              <w:rPr>
                <w:sz w:val="20"/>
                <w:szCs w:val="20"/>
              </w:rPr>
              <w:t>Selection</w:t>
            </w:r>
          </w:p>
        </w:tc>
        <w:tc>
          <w:tcPr>
            <w:tcW w:w="1620" w:type="dxa"/>
            <w:shd w:val="clear" w:color="auto" w:fill="auto"/>
          </w:tcPr>
          <w:p w14:paraId="59C74E8D" w14:textId="77777777" w:rsidR="009C21ED" w:rsidRPr="002D6B99" w:rsidRDefault="00AC0829" w:rsidP="00C54FD8">
            <w:pPr>
              <w:rPr>
                <w:sz w:val="20"/>
                <w:szCs w:val="20"/>
              </w:rPr>
            </w:pPr>
            <w:r>
              <w:rPr>
                <w:sz w:val="20"/>
                <w:szCs w:val="20"/>
              </w:rPr>
              <w:t>Optional</w:t>
            </w:r>
          </w:p>
        </w:tc>
        <w:tc>
          <w:tcPr>
            <w:tcW w:w="3240" w:type="dxa"/>
            <w:shd w:val="clear" w:color="auto" w:fill="auto"/>
          </w:tcPr>
          <w:p w14:paraId="4E1D4E83" w14:textId="77777777" w:rsidR="009C21ED" w:rsidRPr="002D6B99" w:rsidRDefault="009C21ED" w:rsidP="00C54FD8">
            <w:pPr>
              <w:rPr>
                <w:sz w:val="20"/>
                <w:szCs w:val="20"/>
              </w:rPr>
            </w:pPr>
            <w:r w:rsidRPr="002D6B99">
              <w:rPr>
                <w:sz w:val="20"/>
                <w:szCs w:val="20"/>
              </w:rPr>
              <w:t>-</w:t>
            </w:r>
          </w:p>
        </w:tc>
      </w:tr>
      <w:tr w:rsidR="009C21ED" w:rsidRPr="007055D9" w14:paraId="7FA8417C" w14:textId="77777777" w:rsidTr="00C54FD8">
        <w:trPr>
          <w:cantSplit/>
          <w:jc w:val="center"/>
        </w:trPr>
        <w:tc>
          <w:tcPr>
            <w:tcW w:w="1871" w:type="dxa"/>
            <w:shd w:val="clear" w:color="auto" w:fill="auto"/>
          </w:tcPr>
          <w:p w14:paraId="7547F227" w14:textId="77777777" w:rsidR="009C21ED" w:rsidRPr="002D6B99" w:rsidRDefault="009C21ED" w:rsidP="00C54FD8">
            <w:pPr>
              <w:rPr>
                <w:sz w:val="20"/>
                <w:szCs w:val="20"/>
              </w:rPr>
            </w:pPr>
            <w:r w:rsidRPr="002D6B99">
              <w:rPr>
                <w:sz w:val="20"/>
                <w:szCs w:val="20"/>
              </w:rPr>
              <w:t>width</w:t>
            </w:r>
          </w:p>
        </w:tc>
        <w:tc>
          <w:tcPr>
            <w:tcW w:w="1800" w:type="dxa"/>
            <w:shd w:val="clear" w:color="auto" w:fill="auto"/>
          </w:tcPr>
          <w:p w14:paraId="6421AA04" w14:textId="053AC0E3" w:rsidR="009C21ED" w:rsidRPr="002D6B99" w:rsidRDefault="00F21C9F" w:rsidP="00C54FD8">
            <w:pPr>
              <w:rPr>
                <w:sz w:val="20"/>
                <w:szCs w:val="20"/>
              </w:rPr>
            </w:pPr>
            <w:r>
              <w:rPr>
                <w:sz w:val="20"/>
                <w:szCs w:val="20"/>
              </w:rPr>
              <w:t>Floating Point</w:t>
            </w:r>
          </w:p>
        </w:tc>
        <w:tc>
          <w:tcPr>
            <w:tcW w:w="1620" w:type="dxa"/>
            <w:shd w:val="clear" w:color="auto" w:fill="auto"/>
          </w:tcPr>
          <w:p w14:paraId="7A84525C" w14:textId="77777777" w:rsidR="009C21ED" w:rsidRPr="002D6B99" w:rsidRDefault="00C025CC" w:rsidP="00C54FD8">
            <w:pPr>
              <w:rPr>
                <w:sz w:val="20"/>
                <w:szCs w:val="20"/>
              </w:rPr>
            </w:pPr>
            <w:r>
              <w:rPr>
                <w:sz w:val="20"/>
                <w:szCs w:val="20"/>
              </w:rPr>
              <w:t>Optional</w:t>
            </w:r>
          </w:p>
        </w:tc>
        <w:tc>
          <w:tcPr>
            <w:tcW w:w="3240" w:type="dxa"/>
            <w:shd w:val="clear" w:color="auto" w:fill="auto"/>
          </w:tcPr>
          <w:p w14:paraId="41589DBD" w14:textId="77777777" w:rsidR="009C21ED" w:rsidRPr="002D6B99" w:rsidRDefault="009C21ED" w:rsidP="00C54FD8">
            <w:pPr>
              <w:rPr>
                <w:sz w:val="20"/>
                <w:szCs w:val="20"/>
              </w:rPr>
            </w:pPr>
            <w:r w:rsidRPr="002D6B99">
              <w:rPr>
                <w:sz w:val="20"/>
                <w:szCs w:val="20"/>
              </w:rPr>
              <w:t>-</w:t>
            </w:r>
          </w:p>
        </w:tc>
      </w:tr>
      <w:tr w:rsidR="009C21ED" w:rsidRPr="007055D9" w14:paraId="252857D5" w14:textId="77777777" w:rsidTr="00C54FD8">
        <w:trPr>
          <w:cantSplit/>
          <w:jc w:val="center"/>
        </w:trPr>
        <w:tc>
          <w:tcPr>
            <w:tcW w:w="1871" w:type="dxa"/>
            <w:shd w:val="clear" w:color="auto" w:fill="auto"/>
          </w:tcPr>
          <w:p w14:paraId="74E52C7A" w14:textId="77777777" w:rsidR="009C21ED" w:rsidRPr="002D6B99" w:rsidRDefault="009C21ED" w:rsidP="00C54FD8">
            <w:pPr>
              <w:rPr>
                <w:sz w:val="20"/>
                <w:szCs w:val="20"/>
              </w:rPr>
            </w:pPr>
            <w:r w:rsidRPr="002D6B99">
              <w:rPr>
                <w:sz w:val="20"/>
                <w:szCs w:val="20"/>
              </w:rPr>
              <w:t>filler</w:t>
            </w:r>
          </w:p>
        </w:tc>
        <w:tc>
          <w:tcPr>
            <w:tcW w:w="1800" w:type="dxa"/>
            <w:shd w:val="clear" w:color="auto" w:fill="auto"/>
          </w:tcPr>
          <w:p w14:paraId="16E83D08" w14:textId="77777777" w:rsidR="009C21ED" w:rsidRPr="002D6B99" w:rsidRDefault="009C21ED" w:rsidP="00C54FD8">
            <w:pPr>
              <w:rPr>
                <w:sz w:val="20"/>
                <w:szCs w:val="20"/>
              </w:rPr>
            </w:pPr>
            <w:r w:rsidRPr="002D6B99">
              <w:rPr>
                <w:sz w:val="20"/>
                <w:szCs w:val="20"/>
              </w:rPr>
              <w:t>Selection</w:t>
            </w:r>
          </w:p>
        </w:tc>
        <w:tc>
          <w:tcPr>
            <w:tcW w:w="1620" w:type="dxa"/>
            <w:shd w:val="clear" w:color="auto" w:fill="auto"/>
          </w:tcPr>
          <w:p w14:paraId="667A275B" w14:textId="77777777" w:rsidR="009C21ED" w:rsidRPr="002D6B99" w:rsidRDefault="005067A2" w:rsidP="00C54FD8">
            <w:pPr>
              <w:rPr>
                <w:sz w:val="20"/>
                <w:szCs w:val="20"/>
              </w:rPr>
            </w:pPr>
            <w:r w:rsidRPr="002D6B99">
              <w:rPr>
                <w:sz w:val="20"/>
                <w:szCs w:val="20"/>
              </w:rPr>
              <w:t>O</w:t>
            </w:r>
            <w:r w:rsidR="009C21ED" w:rsidRPr="002D6B99">
              <w:rPr>
                <w:sz w:val="20"/>
                <w:szCs w:val="20"/>
              </w:rPr>
              <w:t>ptional</w:t>
            </w:r>
          </w:p>
        </w:tc>
        <w:tc>
          <w:tcPr>
            <w:tcW w:w="3240" w:type="dxa"/>
            <w:shd w:val="clear" w:color="auto" w:fill="auto"/>
          </w:tcPr>
          <w:p w14:paraId="7744CAE3" w14:textId="77777777" w:rsidR="009C21ED" w:rsidRPr="002D6B99" w:rsidRDefault="009C21ED" w:rsidP="00345A9D">
            <w:pPr>
              <w:keepNext/>
              <w:rPr>
                <w:sz w:val="20"/>
                <w:szCs w:val="20"/>
              </w:rPr>
            </w:pPr>
            <w:r w:rsidRPr="002D6B99">
              <w:rPr>
                <w:sz w:val="20"/>
                <w:szCs w:val="20"/>
              </w:rPr>
              <w:t>-</w:t>
            </w:r>
          </w:p>
        </w:tc>
      </w:tr>
      <w:tr w:rsidR="0026200C" w:rsidRPr="007055D9" w14:paraId="094EE229" w14:textId="77777777" w:rsidTr="00C54FD8">
        <w:trPr>
          <w:cantSplit/>
          <w:jc w:val="center"/>
        </w:trPr>
        <w:tc>
          <w:tcPr>
            <w:tcW w:w="1871" w:type="dxa"/>
            <w:shd w:val="clear" w:color="auto" w:fill="auto"/>
          </w:tcPr>
          <w:p w14:paraId="751C3C4B" w14:textId="7E3E05B5" w:rsidR="0026200C" w:rsidRPr="002D6B99" w:rsidRDefault="0026200C" w:rsidP="00C54FD8">
            <w:pPr>
              <w:rPr>
                <w:sz w:val="20"/>
                <w:szCs w:val="20"/>
              </w:rPr>
            </w:pPr>
            <w:r>
              <w:rPr>
                <w:sz w:val="20"/>
                <w:szCs w:val="20"/>
              </w:rPr>
              <w:t>filler_material</w:t>
            </w:r>
          </w:p>
        </w:tc>
        <w:tc>
          <w:tcPr>
            <w:tcW w:w="1800" w:type="dxa"/>
            <w:shd w:val="clear" w:color="auto" w:fill="auto"/>
          </w:tcPr>
          <w:p w14:paraId="5741F9B6" w14:textId="2C6DFA2D" w:rsidR="0026200C" w:rsidRPr="002D6B99" w:rsidRDefault="0026200C" w:rsidP="00C54FD8">
            <w:pPr>
              <w:rPr>
                <w:sz w:val="20"/>
                <w:szCs w:val="20"/>
              </w:rPr>
            </w:pPr>
            <w:r w:rsidRPr="00A20C5C">
              <w:rPr>
                <w:sz w:val="20"/>
                <w:szCs w:val="20"/>
              </w:rPr>
              <w:t>Alphanumeric</w:t>
            </w:r>
          </w:p>
        </w:tc>
        <w:tc>
          <w:tcPr>
            <w:tcW w:w="1620" w:type="dxa"/>
            <w:shd w:val="clear" w:color="auto" w:fill="auto"/>
          </w:tcPr>
          <w:p w14:paraId="1915ADAF" w14:textId="122348C6" w:rsidR="0026200C" w:rsidRPr="002D6B99" w:rsidRDefault="0026200C" w:rsidP="00C54FD8">
            <w:pPr>
              <w:rPr>
                <w:sz w:val="20"/>
                <w:szCs w:val="20"/>
              </w:rPr>
            </w:pPr>
            <w:r w:rsidRPr="00A20C5C">
              <w:rPr>
                <w:sz w:val="20"/>
                <w:szCs w:val="20"/>
              </w:rPr>
              <w:t>Optional</w:t>
            </w:r>
          </w:p>
        </w:tc>
        <w:tc>
          <w:tcPr>
            <w:tcW w:w="3240" w:type="dxa"/>
            <w:shd w:val="clear" w:color="auto" w:fill="auto"/>
          </w:tcPr>
          <w:p w14:paraId="6FB4E1FF" w14:textId="6EAB7EC9" w:rsidR="0026200C" w:rsidRPr="002D6B99" w:rsidRDefault="0026200C" w:rsidP="00345A9D">
            <w:pPr>
              <w:keepNext/>
              <w:rPr>
                <w:sz w:val="20"/>
                <w:szCs w:val="20"/>
              </w:rPr>
            </w:pPr>
            <w:r>
              <w:rPr>
                <w:sz w:val="20"/>
                <w:szCs w:val="20"/>
              </w:rPr>
              <w:t>-</w:t>
            </w:r>
          </w:p>
        </w:tc>
      </w:tr>
    </w:tbl>
    <w:p w14:paraId="17BE597A" w14:textId="3AEF0209" w:rsidR="00345A9D" w:rsidRDefault="00345A9D" w:rsidP="008F3D94">
      <w:pPr>
        <w:pStyle w:val="Beschriftung"/>
        <w:spacing w:before="120"/>
      </w:pPr>
      <w:bookmarkStart w:id="1469" w:name="_Toc3566493"/>
      <w:bookmarkStart w:id="1470" w:name="_Toc34747494"/>
      <w:bookmarkStart w:id="1471" w:name="_Toc288196507"/>
      <w:bookmarkStart w:id="1472" w:name="_Toc288200809"/>
      <w:bookmarkStart w:id="1473" w:name="_Toc338939157"/>
      <w:bookmarkStart w:id="1474" w:name="_Toc39880820"/>
      <w:r>
        <w:t xml:space="preserve">Table </w:t>
      </w:r>
      <w:r w:rsidR="00ED469A">
        <w:fldChar w:fldCharType="begin"/>
      </w:r>
      <w:r w:rsidR="00ED469A">
        <w:instrText xml:space="preserve"> SEQ Table \* ARABIC </w:instrText>
      </w:r>
      <w:r w:rsidR="00ED469A">
        <w:fldChar w:fldCharType="separate"/>
      </w:r>
      <w:r w:rsidR="00A2710C">
        <w:rPr>
          <w:noProof/>
        </w:rPr>
        <w:t>89</w:t>
      </w:r>
      <w:r w:rsidR="00ED469A">
        <w:fldChar w:fldCharType="end"/>
      </w:r>
      <w:r>
        <w:t>:</w:t>
      </w:r>
      <w:r w:rsidRPr="00345A9D">
        <w:t xml:space="preserve"> </w:t>
      </w:r>
      <w:r>
        <w:t xml:space="preserve">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weld_position</w:t>
      </w:r>
      <w:r w:rsidRPr="00271D68">
        <w:rPr>
          <w:rFonts w:ascii="Courier New" w:hAnsi="Courier New" w:cs="Courier New"/>
          <w:bCs w:val="0"/>
          <w:i/>
          <w:kern w:val="22"/>
          <w:sz w:val="18"/>
          <w:szCs w:val="18"/>
        </w:rPr>
        <w:t>/&gt;</w:t>
      </w:r>
      <w:r w:rsidR="003B6225" w:rsidRPr="003B6225">
        <w:t xml:space="preserve"> for Butt Joint</w:t>
      </w:r>
      <w:bookmarkEnd w:id="1469"/>
      <w:bookmarkEnd w:id="1470"/>
      <w:bookmarkEnd w:id="1474"/>
    </w:p>
    <w:p w14:paraId="7C7B61A7" w14:textId="6368254C" w:rsidR="007021BF" w:rsidRDefault="007021BF" w:rsidP="00C54FD8">
      <w:pPr>
        <w:pStyle w:val="berschrift5"/>
        <w:keepNext/>
      </w:pPr>
      <w:r w:rsidRPr="007055D9">
        <w:t>Attribute</w:t>
      </w:r>
      <w:r>
        <w:t>s</w:t>
      </w:r>
      <w:r w:rsidRPr="007055D9">
        <w:t xml:space="preserve"> </w:t>
      </w:r>
      <w:r w:rsidR="00194316">
        <w:t>"</w:t>
      </w:r>
      <w:r>
        <w:t>u, x, y, z, reference</w:t>
      </w:r>
      <w:r w:rsidR="00194316">
        <w:t>"</w:t>
      </w:r>
    </w:p>
    <w:p w14:paraId="245E36AF" w14:textId="44ABA8CC" w:rsidR="007021BF" w:rsidRPr="000B48F3" w:rsidRDefault="008941DA" w:rsidP="007021BF">
      <w:r>
        <w:t xml:space="preserve">Detailed </w:t>
      </w:r>
      <w:r w:rsidR="007021BF" w:rsidRPr="000B48F3">
        <w:t>definition</w:t>
      </w:r>
      <w:r>
        <w:t xml:space="preserve"> can be found</w:t>
      </w:r>
      <w:r w:rsidR="007021BF" w:rsidRPr="000B48F3">
        <w:t xml:space="preserve"> in section </w:t>
      </w:r>
      <w:r w:rsidR="008D51C0" w:rsidRPr="000B48F3">
        <w:fldChar w:fldCharType="begin"/>
      </w:r>
      <w:r w:rsidR="007021BF" w:rsidRPr="000B48F3">
        <w:instrText xml:space="preserve"> REF _Ref397524978 \r \h </w:instrText>
      </w:r>
      <w:r w:rsidR="007021BF">
        <w:instrText xml:space="preserve"> \* MERGEFORMAT </w:instrText>
      </w:r>
      <w:r w:rsidR="008D51C0" w:rsidRPr="000B48F3">
        <w:fldChar w:fldCharType="separate"/>
      </w:r>
      <w:r w:rsidR="00A2710C">
        <w:t>8.2.4.3.2</w:t>
      </w:r>
      <w:r w:rsidR="008D51C0" w:rsidRPr="000B48F3">
        <w:fldChar w:fldCharType="end"/>
      </w:r>
      <w:r w:rsidR="007021BF" w:rsidRPr="000B48F3">
        <w:t xml:space="preserve"> Welding Position.</w:t>
      </w:r>
    </w:p>
    <w:p w14:paraId="4D64AA85" w14:textId="19CAC407" w:rsidR="0006113C" w:rsidRPr="007055D9" w:rsidRDefault="0006113C" w:rsidP="00C54FD8">
      <w:pPr>
        <w:pStyle w:val="berschrift5"/>
        <w:keepNext/>
      </w:pPr>
      <w:r w:rsidRPr="007055D9">
        <w:t xml:space="preserve">Attribute </w:t>
      </w:r>
      <w:r w:rsidR="00194316">
        <w:t>"</w:t>
      </w:r>
      <w:r w:rsidRPr="007055D9">
        <w:t>section</w:t>
      </w:r>
      <w:bookmarkEnd w:id="1471"/>
      <w:bookmarkEnd w:id="1472"/>
      <w:bookmarkEnd w:id="1473"/>
      <w:r w:rsidR="00194316">
        <w:t>"</w:t>
      </w:r>
    </w:p>
    <w:p w14:paraId="29EE8D14" w14:textId="77777777" w:rsidR="0006113C" w:rsidRPr="007055D9" w:rsidRDefault="0006113C" w:rsidP="0006113C">
      <w:r w:rsidRPr="007055D9">
        <w:t xml:space="preserve">Valid values for the attribute </w:t>
      </w:r>
      <w:r w:rsidRPr="007055D9">
        <w:rPr>
          <w:rStyle w:val="XMLAttribute"/>
        </w:rPr>
        <w:t>section</w:t>
      </w:r>
      <w:r w:rsidR="00B32130">
        <w:t xml:space="preserve"> of a B</w:t>
      </w:r>
      <w:r w:rsidRPr="007055D9">
        <w:t xml:space="preserve">utt </w:t>
      </w:r>
      <w:r w:rsidR="00B32130">
        <w:t>J</w:t>
      </w:r>
      <w:r w:rsidRPr="007055D9">
        <w:t>oint are:</w:t>
      </w:r>
    </w:p>
    <w:p w14:paraId="3FA70D29" w14:textId="77777777" w:rsidR="0006113C" w:rsidRPr="007055D9" w:rsidRDefault="0006113C" w:rsidP="0006113C">
      <w:pPr>
        <w:pStyle w:val="Aufzhlungszeichen"/>
        <w:rPr>
          <w:rStyle w:val="XMLAttribute"/>
        </w:rPr>
      </w:pPr>
      <w:r w:rsidRPr="007055D9">
        <w:rPr>
          <w:rStyle w:val="XMLAttribute"/>
        </w:rPr>
        <w:t>I</w:t>
      </w:r>
    </w:p>
    <w:p w14:paraId="06B0B005" w14:textId="77777777" w:rsidR="0006113C" w:rsidRPr="007055D9" w:rsidRDefault="0006113C" w:rsidP="0006113C">
      <w:pPr>
        <w:pStyle w:val="Aufzhlungszeichen"/>
        <w:rPr>
          <w:rStyle w:val="XMLAttribute"/>
        </w:rPr>
      </w:pPr>
      <w:r w:rsidRPr="007055D9">
        <w:rPr>
          <w:rStyle w:val="XMLAttribute"/>
        </w:rPr>
        <w:t>U</w:t>
      </w:r>
    </w:p>
    <w:p w14:paraId="435D664A" w14:textId="77777777" w:rsidR="0006113C" w:rsidRPr="007055D9" w:rsidRDefault="0006113C" w:rsidP="0006113C">
      <w:pPr>
        <w:pStyle w:val="Aufzhlungszeichen"/>
        <w:rPr>
          <w:rStyle w:val="XMLAttribute"/>
        </w:rPr>
      </w:pPr>
      <w:r w:rsidRPr="007055D9">
        <w:rPr>
          <w:rStyle w:val="XMLAttribute"/>
        </w:rPr>
        <w:t>V</w:t>
      </w:r>
    </w:p>
    <w:p w14:paraId="712A00BE" w14:textId="77777777" w:rsidR="0006113C" w:rsidRPr="007055D9" w:rsidRDefault="0006113C" w:rsidP="0006113C">
      <w:pPr>
        <w:pStyle w:val="Aufzhlungszeichen"/>
        <w:rPr>
          <w:rStyle w:val="XMLAttribute"/>
        </w:rPr>
      </w:pPr>
      <w:r w:rsidRPr="007055D9">
        <w:rPr>
          <w:rStyle w:val="XMLAttribute"/>
        </w:rPr>
        <w:t>X</w:t>
      </w:r>
    </w:p>
    <w:p w14:paraId="736B6D62" w14:textId="77777777" w:rsidR="0006113C" w:rsidRPr="007055D9" w:rsidRDefault="0006113C" w:rsidP="0006113C">
      <w:pPr>
        <w:pStyle w:val="Aufzhlungszeichen"/>
        <w:rPr>
          <w:rStyle w:val="XMLAttribute"/>
        </w:rPr>
      </w:pPr>
      <w:r w:rsidRPr="007055D9">
        <w:rPr>
          <w:rStyle w:val="XMLAttribute"/>
        </w:rPr>
        <w:t>Y</w:t>
      </w:r>
    </w:p>
    <w:p w14:paraId="7B504C3F" w14:textId="77777777" w:rsidR="0006113C" w:rsidRPr="007055D9" w:rsidRDefault="0006113C" w:rsidP="0006113C">
      <w:pPr>
        <w:pStyle w:val="Aufzhlungszeichen"/>
        <w:rPr>
          <w:rStyle w:val="XMLAttribute"/>
        </w:rPr>
      </w:pPr>
      <w:r w:rsidRPr="007055D9">
        <w:rPr>
          <w:rStyle w:val="XMLAttribute"/>
        </w:rPr>
        <w:t>Radius</w:t>
      </w:r>
    </w:p>
    <w:p w14:paraId="528A12A2" w14:textId="27CA9D1F" w:rsidR="0006113C" w:rsidRPr="007055D9" w:rsidRDefault="0006113C" w:rsidP="00C54FD8">
      <w:pPr>
        <w:pStyle w:val="berschrift5"/>
        <w:keepNext/>
      </w:pPr>
      <w:bookmarkStart w:id="1475" w:name="_Toc338939158"/>
      <w:r w:rsidRPr="007055D9">
        <w:t xml:space="preserve">Attribute </w:t>
      </w:r>
      <w:r w:rsidR="00194316">
        <w:t>"</w:t>
      </w:r>
      <w:r w:rsidRPr="007055D9">
        <w:t>width</w:t>
      </w:r>
      <w:bookmarkEnd w:id="1475"/>
      <w:r w:rsidR="00194316">
        <w:t>"</w:t>
      </w:r>
    </w:p>
    <w:p w14:paraId="15F9B389" w14:textId="77777777" w:rsidR="0006113C" w:rsidRPr="007055D9" w:rsidRDefault="0006113C" w:rsidP="0006113C">
      <w:r w:rsidRPr="007055D9">
        <w:t xml:space="preserve">The attribute value </w:t>
      </w:r>
      <w:r w:rsidRPr="007055D9">
        <w:rPr>
          <w:rStyle w:val="XMLAttribute"/>
        </w:rPr>
        <w:t>width</w:t>
      </w:r>
      <w:r w:rsidRPr="007055D9">
        <w:t xml:space="preserve"> specifies the width of the weld.</w:t>
      </w:r>
    </w:p>
    <w:p w14:paraId="27694AB7" w14:textId="7C646BBB" w:rsidR="0006113C" w:rsidRPr="007055D9" w:rsidRDefault="0006113C" w:rsidP="00C54FD8">
      <w:pPr>
        <w:pStyle w:val="berschrift5"/>
        <w:keepNext/>
      </w:pPr>
      <w:bookmarkStart w:id="1476" w:name="_Toc338939159"/>
      <w:r w:rsidRPr="007055D9">
        <w:t xml:space="preserve">Attribute </w:t>
      </w:r>
      <w:r w:rsidR="00194316">
        <w:t>"</w:t>
      </w:r>
      <w:r w:rsidRPr="007055D9">
        <w:t>filler</w:t>
      </w:r>
      <w:bookmarkEnd w:id="1476"/>
      <w:r w:rsidR="00194316">
        <w:t>"</w:t>
      </w:r>
    </w:p>
    <w:p w14:paraId="0D640DF3" w14:textId="77777777" w:rsidR="0006113C" w:rsidRPr="007055D9" w:rsidRDefault="0006113C" w:rsidP="0006113C">
      <w:r w:rsidRPr="007055D9">
        <w:t>Valid values for the attribute filler can be:</w:t>
      </w:r>
    </w:p>
    <w:p w14:paraId="5277D0FC" w14:textId="77777777" w:rsidR="0006113C" w:rsidRPr="007055D9" w:rsidRDefault="0006113C" w:rsidP="0006113C">
      <w:pPr>
        <w:pStyle w:val="Aufzhlungszeichen"/>
        <w:rPr>
          <w:rStyle w:val="XMLAttribute"/>
        </w:rPr>
      </w:pPr>
      <w:r w:rsidRPr="007055D9">
        <w:rPr>
          <w:rStyle w:val="XMLAttribute"/>
        </w:rPr>
        <w:t>yes</w:t>
      </w:r>
    </w:p>
    <w:p w14:paraId="599925BE" w14:textId="77777777" w:rsidR="0006113C" w:rsidRPr="007055D9" w:rsidRDefault="0006113C" w:rsidP="0006113C">
      <w:pPr>
        <w:pStyle w:val="Aufzhlungszeichen"/>
        <w:rPr>
          <w:rStyle w:val="XMLAttribute"/>
        </w:rPr>
      </w:pPr>
      <w:r w:rsidRPr="007055D9">
        <w:rPr>
          <w:rStyle w:val="XMLAttribute"/>
        </w:rPr>
        <w:t>no</w:t>
      </w:r>
    </w:p>
    <w:p w14:paraId="6349CDD3" w14:textId="230F2881" w:rsidR="0006113C" w:rsidRDefault="0006113C" w:rsidP="008D726C">
      <w:pPr>
        <w:pStyle w:val="Note"/>
        <w:jc w:val="both"/>
        <w:rPr>
          <w:sz w:val="22"/>
          <w:szCs w:val="22"/>
        </w:rPr>
      </w:pPr>
      <w:r w:rsidRPr="00B32130">
        <w:rPr>
          <w:b/>
          <w:sz w:val="22"/>
          <w:szCs w:val="22"/>
        </w:rPr>
        <w:t xml:space="preserve">Note: </w:t>
      </w:r>
      <w:r w:rsidR="000A7E0B" w:rsidRPr="000A7E0B">
        <w:rPr>
          <w:sz w:val="22"/>
          <w:szCs w:val="22"/>
        </w:rPr>
        <w:t xml:space="preserve">Depending on the technology the default value can </w:t>
      </w:r>
      <w:r w:rsidR="004C655E">
        <w:rPr>
          <w:sz w:val="22"/>
          <w:szCs w:val="22"/>
        </w:rPr>
        <w:t xml:space="preserve">be </w:t>
      </w:r>
      <w:r w:rsidR="000A7E0B" w:rsidRPr="000A7E0B">
        <w:rPr>
          <w:sz w:val="22"/>
          <w:szCs w:val="22"/>
        </w:rPr>
        <w:t>different (see in Generic Seam Weld Definition section under attribute filler).</w:t>
      </w:r>
    </w:p>
    <w:p w14:paraId="70BEFB15" w14:textId="32FC1E28" w:rsidR="00A06030" w:rsidRPr="007055D9" w:rsidRDefault="00A06030" w:rsidP="00A06030">
      <w:pPr>
        <w:pStyle w:val="berschrift5"/>
        <w:keepNext/>
      </w:pPr>
      <w:r w:rsidRPr="007055D9">
        <w:t xml:space="preserve">Attribute </w:t>
      </w:r>
      <w:r w:rsidR="00194316">
        <w:t>"</w:t>
      </w:r>
      <w:r w:rsidRPr="007055D9">
        <w:t>filler</w:t>
      </w:r>
      <w:r w:rsidRPr="00A06030">
        <w:rPr>
          <w:lang w:val="en-US"/>
        </w:rPr>
        <w:t>_material</w:t>
      </w:r>
      <w:r w:rsidR="00194316">
        <w:t>"</w:t>
      </w:r>
    </w:p>
    <w:p w14:paraId="7B61F837" w14:textId="13387C52" w:rsidR="00A06030" w:rsidRPr="00A06030" w:rsidRDefault="00A06030" w:rsidP="00A06030">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216A15C2" w14:textId="77777777" w:rsidR="0006113C" w:rsidRDefault="0094298E" w:rsidP="00C54FD8">
      <w:pPr>
        <w:pStyle w:val="Example"/>
        <w:keepNext/>
        <w:widowControl w:val="0"/>
      </w:pPr>
      <w:r w:rsidRPr="007055D9">
        <w:t>Example</w:t>
      </w:r>
      <w:r w:rsidR="002537BC">
        <w:t xml:space="preserve"> A</w:t>
      </w:r>
      <w:r w:rsidR="00FF5031">
        <w:t xml:space="preserve"> (</w:t>
      </w:r>
      <w:r w:rsidR="00581520" w:rsidRPr="00581520">
        <w:rPr>
          <w:b w:val="0"/>
          <w:sz w:val="22"/>
        </w:rPr>
        <w:t xml:space="preserve">within only </w:t>
      </w:r>
      <w:r w:rsidR="00AC0829">
        <w:rPr>
          <w:b w:val="0"/>
          <w:sz w:val="22"/>
        </w:rPr>
        <w:t xml:space="preserve">necessary </w:t>
      </w:r>
      <w:r w:rsidR="00581520" w:rsidRPr="00581520">
        <w:rPr>
          <w:rFonts w:ascii="Courier New" w:hAnsi="Courier New" w:cs="Courier New"/>
          <w:i/>
          <w:sz w:val="18"/>
        </w:rPr>
        <w:t>attributes</w:t>
      </w:r>
      <w:r w:rsidR="00FF5031">
        <w:t>)</w:t>
      </w:r>
      <w:r w:rsidRPr="007055D9">
        <w:t>:</w:t>
      </w:r>
    </w:p>
    <w:p w14:paraId="7DD181D9" w14:textId="77777777" w:rsidR="00D842F0" w:rsidRDefault="00D842F0" w:rsidP="00D842F0">
      <w:pPr>
        <w:pStyle w:val="XMLCode"/>
      </w:pPr>
    </w:p>
    <w:p w14:paraId="696F61E2" w14:textId="77777777" w:rsidR="002E6319" w:rsidRDefault="00D842F0" w:rsidP="00D842F0">
      <w:pPr>
        <w:pStyle w:val="XMLCode"/>
      </w:pPr>
      <w:r w:rsidRPr="007055D9">
        <w:t>&lt;</w:t>
      </w:r>
      <w:r w:rsidR="002E6319">
        <w:t>seamweld&gt;</w:t>
      </w:r>
    </w:p>
    <w:p w14:paraId="710B0546" w14:textId="175D5312" w:rsidR="00D842F0" w:rsidRPr="007055D9" w:rsidRDefault="002E6319" w:rsidP="00D842F0">
      <w:pPr>
        <w:pStyle w:val="XMLCode"/>
      </w:pPr>
      <w:r>
        <w:t xml:space="preserve">    &lt;</w:t>
      </w:r>
      <w:r w:rsidR="00581520">
        <w:t>butt_</w:t>
      </w:r>
      <w:r w:rsidR="00D842F0" w:rsidRPr="007055D9">
        <w:t>joint</w:t>
      </w:r>
      <w:r w:rsidR="00581520">
        <w:t xml:space="preserve"> base=</w:t>
      </w:r>
      <w:r w:rsidR="00194316">
        <w:t>"</w:t>
      </w:r>
      <w:r w:rsidR="00581520">
        <w:t>1</w:t>
      </w:r>
      <w:r w:rsidR="00194316">
        <w:t>"</w:t>
      </w:r>
      <w:r w:rsidR="00581520">
        <w:t xml:space="preserve"> technology=</w:t>
      </w:r>
      <w:r w:rsidR="00194316">
        <w:t>"</w:t>
      </w:r>
      <w:r w:rsidR="00581520">
        <w:t>arc</w:t>
      </w:r>
      <w:r w:rsidR="00194316">
        <w:t>"</w:t>
      </w:r>
      <w:r w:rsidR="00D842F0" w:rsidRPr="007055D9">
        <w:t>&gt;</w:t>
      </w:r>
    </w:p>
    <w:p w14:paraId="185F9883" w14:textId="3D80D077" w:rsidR="00581520" w:rsidRPr="0033379A" w:rsidRDefault="00256160" w:rsidP="00007FD7">
      <w:pPr>
        <w:pStyle w:val="XMLCode"/>
        <w:rPr>
          <w:b/>
          <w:color w:val="0070C0"/>
          <w:lang w:val="fr-FR"/>
        </w:rPr>
      </w:pPr>
      <w:r w:rsidRPr="00581520">
        <w:rPr>
          <w:b/>
          <w:color w:val="0070C0"/>
        </w:rPr>
        <w:lastRenderedPageBreak/>
        <w:t xml:space="preserve">        </w:t>
      </w:r>
      <w:r w:rsidR="00D842F0" w:rsidRPr="0033379A">
        <w:rPr>
          <w:b/>
          <w:i/>
          <w:color w:val="0070C0"/>
          <w:lang w:val="fr-FR"/>
        </w:rPr>
        <w:t>&lt;weld_pos</w:t>
      </w:r>
      <w:r w:rsidR="00581520" w:rsidRPr="0033379A">
        <w:rPr>
          <w:b/>
          <w:i/>
          <w:color w:val="0070C0"/>
          <w:lang w:val="fr-FR"/>
        </w:rPr>
        <w:t>ition u=</w:t>
      </w:r>
      <w:r w:rsidR="00194316" w:rsidRPr="0033379A">
        <w:rPr>
          <w:b/>
          <w:i/>
          <w:color w:val="0070C0"/>
          <w:lang w:val="fr-FR"/>
        </w:rPr>
        <w:t>"</w:t>
      </w:r>
      <w:r w:rsidR="00581520" w:rsidRPr="0033379A">
        <w:rPr>
          <w:b/>
          <w:i/>
          <w:color w:val="0070C0"/>
          <w:lang w:val="fr-FR"/>
        </w:rPr>
        <w:t>0.2</w:t>
      </w:r>
      <w:r w:rsidR="00194316" w:rsidRPr="0033379A">
        <w:rPr>
          <w:b/>
          <w:i/>
          <w:color w:val="0070C0"/>
          <w:lang w:val="fr-FR"/>
        </w:rPr>
        <w:t>"</w:t>
      </w:r>
      <w:r w:rsidR="00581520" w:rsidRPr="0033379A">
        <w:rPr>
          <w:b/>
          <w:i/>
          <w:color w:val="0070C0"/>
          <w:lang w:val="fr-FR"/>
        </w:rPr>
        <w:t xml:space="preserve"> x=</w:t>
      </w:r>
      <w:r w:rsidR="00194316" w:rsidRPr="0033379A">
        <w:rPr>
          <w:b/>
          <w:i/>
          <w:color w:val="0070C0"/>
          <w:lang w:val="fr-FR"/>
        </w:rPr>
        <w:t>"</w:t>
      </w:r>
      <w:r w:rsidR="00581520" w:rsidRPr="0033379A">
        <w:rPr>
          <w:b/>
          <w:i/>
          <w:color w:val="0070C0"/>
          <w:lang w:val="fr-FR"/>
        </w:rPr>
        <w:t>1</w:t>
      </w:r>
      <w:r w:rsidR="00194316" w:rsidRPr="0033379A">
        <w:rPr>
          <w:b/>
          <w:i/>
          <w:color w:val="0070C0"/>
          <w:lang w:val="fr-FR"/>
        </w:rPr>
        <w:t>"</w:t>
      </w:r>
      <w:r w:rsidR="00581520" w:rsidRPr="0033379A">
        <w:rPr>
          <w:b/>
          <w:i/>
          <w:color w:val="0070C0"/>
          <w:lang w:val="fr-FR"/>
        </w:rPr>
        <w:t xml:space="preserve"> y=</w:t>
      </w:r>
      <w:r w:rsidR="00194316" w:rsidRPr="0033379A">
        <w:rPr>
          <w:b/>
          <w:i/>
          <w:color w:val="0070C0"/>
          <w:lang w:val="fr-FR"/>
        </w:rPr>
        <w:t>"</w:t>
      </w:r>
      <w:r w:rsidR="00581520" w:rsidRPr="0033379A">
        <w:rPr>
          <w:b/>
          <w:i/>
          <w:color w:val="0070C0"/>
          <w:lang w:val="fr-FR"/>
        </w:rPr>
        <w:t>0</w:t>
      </w:r>
      <w:r w:rsidR="00194316" w:rsidRPr="0033379A">
        <w:rPr>
          <w:b/>
          <w:i/>
          <w:color w:val="0070C0"/>
          <w:lang w:val="fr-FR"/>
        </w:rPr>
        <w:t>"</w:t>
      </w:r>
      <w:r w:rsidR="00581520" w:rsidRPr="0033379A">
        <w:rPr>
          <w:b/>
          <w:i/>
          <w:color w:val="0070C0"/>
          <w:lang w:val="fr-FR"/>
        </w:rPr>
        <w:t xml:space="preserve"> z=</w:t>
      </w:r>
      <w:r w:rsidR="00194316" w:rsidRPr="0033379A">
        <w:rPr>
          <w:b/>
          <w:i/>
          <w:color w:val="0070C0"/>
          <w:lang w:val="fr-FR"/>
        </w:rPr>
        <w:t>"</w:t>
      </w:r>
      <w:r w:rsidR="00581520" w:rsidRPr="0033379A">
        <w:rPr>
          <w:b/>
          <w:i/>
          <w:color w:val="0070C0"/>
          <w:lang w:val="fr-FR"/>
        </w:rPr>
        <w:t>1</w:t>
      </w:r>
      <w:r w:rsidR="00194316" w:rsidRPr="0033379A">
        <w:rPr>
          <w:b/>
          <w:i/>
          <w:color w:val="0070C0"/>
          <w:lang w:val="fr-FR"/>
        </w:rPr>
        <w:t>"</w:t>
      </w:r>
      <w:r w:rsidR="00581520" w:rsidRPr="0033379A">
        <w:rPr>
          <w:b/>
          <w:color w:val="0070C0"/>
          <w:lang w:val="fr-FR"/>
        </w:rPr>
        <w:t>/&gt;</w:t>
      </w:r>
    </w:p>
    <w:p w14:paraId="266AA4E5" w14:textId="77777777" w:rsidR="00256160" w:rsidRDefault="00256160" w:rsidP="00D842F0">
      <w:pPr>
        <w:pStyle w:val="XMLCode"/>
      </w:pPr>
      <w:r w:rsidRPr="0033379A">
        <w:rPr>
          <w:lang w:val="fr-FR"/>
        </w:rPr>
        <w:t xml:space="preserve">        </w:t>
      </w:r>
      <w:r>
        <w:t xml:space="preserve">&lt;sheet_parameter </w:t>
      </w:r>
      <w:r w:rsidR="00E922E5">
        <w:t xml:space="preserve">... </w:t>
      </w:r>
      <w:r w:rsidR="00EB2BAB">
        <w:t>/</w:t>
      </w:r>
      <w:r>
        <w:t>&gt;</w:t>
      </w:r>
    </w:p>
    <w:p w14:paraId="6444ADB8" w14:textId="77777777" w:rsidR="00256160" w:rsidRPr="007055D9" w:rsidRDefault="00256160" w:rsidP="00D842F0">
      <w:pPr>
        <w:pStyle w:val="XMLCode"/>
      </w:pPr>
      <w:r>
        <w:t xml:space="preserve">    &lt;/butt_joint&gt;</w:t>
      </w:r>
    </w:p>
    <w:p w14:paraId="39C96574" w14:textId="77777777" w:rsidR="00D842F0" w:rsidRDefault="00D842F0" w:rsidP="00D842F0">
      <w:pPr>
        <w:pStyle w:val="XMLCode"/>
      </w:pPr>
      <w:r w:rsidRPr="007055D9">
        <w:t>&lt;/</w:t>
      </w:r>
      <w:r w:rsidR="00256160">
        <w:t>seamweld</w:t>
      </w:r>
      <w:r w:rsidRPr="007055D9">
        <w:t>&gt;</w:t>
      </w:r>
    </w:p>
    <w:p w14:paraId="7E45E569" w14:textId="77777777" w:rsidR="00AA4A0C" w:rsidRDefault="00AA4A0C" w:rsidP="00D842F0">
      <w:pPr>
        <w:pStyle w:val="XMLCode"/>
      </w:pPr>
    </w:p>
    <w:p w14:paraId="5A7ED7EB" w14:textId="77777777" w:rsidR="00581520" w:rsidRDefault="00581520" w:rsidP="008F3D94">
      <w:pPr>
        <w:pStyle w:val="Example"/>
        <w:keepNext/>
        <w:keepLines/>
      </w:pPr>
      <w:bookmarkStart w:id="1477" w:name="WeldDefinitionCornerWeld"/>
      <w:bookmarkStart w:id="1478" w:name="_Toc288200763"/>
      <w:bookmarkStart w:id="1479" w:name="_Toc338939107"/>
      <w:bookmarkEnd w:id="1477"/>
      <w:r w:rsidRPr="007055D9">
        <w:t>Example</w:t>
      </w:r>
      <w:r>
        <w:t xml:space="preserve"> B (</w:t>
      </w:r>
      <w:r w:rsidRPr="00581520">
        <w:rPr>
          <w:b w:val="0"/>
          <w:sz w:val="22"/>
        </w:rPr>
        <w:t xml:space="preserve">within </w:t>
      </w:r>
      <w:r>
        <w:rPr>
          <w:b w:val="0"/>
          <w:sz w:val="22"/>
        </w:rPr>
        <w:t>every</w:t>
      </w:r>
      <w:r w:rsidRPr="00581520">
        <w:rPr>
          <w:b w:val="0"/>
          <w:sz w:val="22"/>
        </w:rPr>
        <w:t xml:space="preserve"> </w:t>
      </w:r>
      <w:r w:rsidRPr="00581520">
        <w:rPr>
          <w:rFonts w:ascii="Courier New" w:hAnsi="Courier New" w:cs="Courier New"/>
          <w:i/>
          <w:sz w:val="18"/>
        </w:rPr>
        <w:t>attribute</w:t>
      </w:r>
      <w:r>
        <w:t>)</w:t>
      </w:r>
      <w:r w:rsidRPr="007055D9">
        <w:t>:</w:t>
      </w:r>
    </w:p>
    <w:p w14:paraId="4F2E2611" w14:textId="77777777" w:rsidR="00581520" w:rsidRDefault="00581520" w:rsidP="008F3D94">
      <w:pPr>
        <w:pStyle w:val="XMLCode"/>
        <w:keepNext/>
        <w:keepLines/>
      </w:pPr>
    </w:p>
    <w:p w14:paraId="38772FE5" w14:textId="77777777" w:rsidR="00581520" w:rsidRDefault="00581520" w:rsidP="008F3D94">
      <w:pPr>
        <w:pStyle w:val="XMLCode"/>
        <w:keepNext/>
        <w:keepLines/>
      </w:pPr>
      <w:r w:rsidRPr="007055D9">
        <w:t>&lt;</w:t>
      </w:r>
      <w:r>
        <w:t>seamweld&gt;</w:t>
      </w:r>
    </w:p>
    <w:p w14:paraId="4F75363D" w14:textId="4E3713E4" w:rsidR="00581520" w:rsidRPr="007055D9" w:rsidRDefault="00581520" w:rsidP="008F3D94">
      <w:pPr>
        <w:pStyle w:val="XMLCode"/>
        <w:keepNext/>
        <w:keepLines/>
      </w:pPr>
      <w:r>
        <w:t xml:space="preserve">    &lt;butt_</w:t>
      </w:r>
      <w:r w:rsidRPr="007055D9">
        <w:t>joint</w:t>
      </w:r>
      <w:r>
        <w:t xml:space="preserve"> base=</w:t>
      </w:r>
      <w:r w:rsidR="00194316">
        <w:t>"</w:t>
      </w:r>
      <w:r>
        <w:t>1</w:t>
      </w:r>
      <w:r w:rsidR="00194316">
        <w:t>"</w:t>
      </w:r>
      <w:r>
        <w:t xml:space="preserve"> technology=</w:t>
      </w:r>
      <w:r w:rsidR="00194316">
        <w:t>"</w:t>
      </w:r>
      <w:r>
        <w:t>arc</w:t>
      </w:r>
      <w:r w:rsidR="00194316">
        <w:t>"</w:t>
      </w:r>
      <w:r w:rsidRPr="007055D9">
        <w:t>&gt;</w:t>
      </w:r>
    </w:p>
    <w:p w14:paraId="5EAE9807" w14:textId="5D9BCB21" w:rsidR="00581520" w:rsidRPr="0033379A" w:rsidRDefault="00581520" w:rsidP="008F3D94">
      <w:pPr>
        <w:pStyle w:val="XMLCode"/>
        <w:keepNext/>
        <w:keepLines/>
        <w:rPr>
          <w:b/>
          <w:i/>
          <w:color w:val="0070C0"/>
          <w:lang w:val="fr-FR"/>
        </w:rPr>
      </w:pPr>
      <w:r>
        <w:t xml:space="preserve">        </w:t>
      </w:r>
      <w:r w:rsidRPr="0033379A">
        <w:rPr>
          <w:b/>
          <w:i/>
          <w:color w:val="0070C0"/>
          <w:lang w:val="fr-FR"/>
        </w:rPr>
        <w:t>&lt;weld_position u=</w:t>
      </w:r>
      <w:r w:rsidR="00194316" w:rsidRPr="0033379A">
        <w:rPr>
          <w:b/>
          <w:i/>
          <w:color w:val="0070C0"/>
          <w:lang w:val="fr-FR"/>
        </w:rPr>
        <w:t>"</w:t>
      </w:r>
      <w:r w:rsidRPr="0033379A">
        <w:rPr>
          <w:b/>
          <w:i/>
          <w:color w:val="0070C0"/>
          <w:lang w:val="fr-FR"/>
        </w:rPr>
        <w:t>0.2</w:t>
      </w:r>
      <w:r w:rsidR="00194316" w:rsidRPr="0033379A">
        <w:rPr>
          <w:b/>
          <w:i/>
          <w:color w:val="0070C0"/>
          <w:lang w:val="fr-FR"/>
        </w:rPr>
        <w:t>"</w:t>
      </w:r>
      <w:r w:rsidRPr="0033379A">
        <w:rPr>
          <w:b/>
          <w:i/>
          <w:color w:val="0070C0"/>
          <w:lang w:val="fr-FR"/>
        </w:rPr>
        <w:t xml:space="preserve"> x=</w:t>
      </w:r>
      <w:r w:rsidR="00194316" w:rsidRPr="0033379A">
        <w:rPr>
          <w:b/>
          <w:i/>
          <w:color w:val="0070C0"/>
          <w:lang w:val="fr-FR"/>
        </w:rPr>
        <w:t>"</w:t>
      </w:r>
      <w:r w:rsidRPr="0033379A">
        <w:rPr>
          <w:b/>
          <w:i/>
          <w:color w:val="0070C0"/>
          <w:lang w:val="fr-FR"/>
        </w:rPr>
        <w:t>1</w:t>
      </w:r>
      <w:r w:rsidR="00194316" w:rsidRPr="0033379A">
        <w:rPr>
          <w:b/>
          <w:i/>
          <w:color w:val="0070C0"/>
          <w:lang w:val="fr-FR"/>
        </w:rPr>
        <w:t>"</w:t>
      </w:r>
      <w:r w:rsidRPr="0033379A">
        <w:rPr>
          <w:b/>
          <w:i/>
          <w:color w:val="0070C0"/>
          <w:lang w:val="fr-FR"/>
        </w:rPr>
        <w:t xml:space="preserve"> y=</w:t>
      </w:r>
      <w:r w:rsidR="00194316" w:rsidRPr="0033379A">
        <w:rPr>
          <w:b/>
          <w:i/>
          <w:color w:val="0070C0"/>
          <w:lang w:val="fr-FR"/>
        </w:rPr>
        <w:t>"</w:t>
      </w:r>
      <w:r w:rsidRPr="0033379A">
        <w:rPr>
          <w:b/>
          <w:i/>
          <w:color w:val="0070C0"/>
          <w:lang w:val="fr-FR"/>
        </w:rPr>
        <w:t>0</w:t>
      </w:r>
      <w:r w:rsidR="00194316" w:rsidRPr="0033379A">
        <w:rPr>
          <w:b/>
          <w:i/>
          <w:color w:val="0070C0"/>
          <w:lang w:val="fr-FR"/>
        </w:rPr>
        <w:t>"</w:t>
      </w:r>
      <w:r w:rsidRPr="0033379A">
        <w:rPr>
          <w:b/>
          <w:i/>
          <w:color w:val="0070C0"/>
          <w:lang w:val="fr-FR"/>
        </w:rPr>
        <w:t xml:space="preserve"> z=</w:t>
      </w:r>
      <w:r w:rsidR="00194316" w:rsidRPr="0033379A">
        <w:rPr>
          <w:b/>
          <w:i/>
          <w:color w:val="0070C0"/>
          <w:lang w:val="fr-FR"/>
        </w:rPr>
        <w:t>"</w:t>
      </w:r>
      <w:r w:rsidRPr="0033379A">
        <w:rPr>
          <w:b/>
          <w:i/>
          <w:color w:val="0070C0"/>
          <w:lang w:val="fr-FR"/>
        </w:rPr>
        <w:t>1</w:t>
      </w:r>
      <w:r w:rsidR="00194316" w:rsidRPr="0033379A">
        <w:rPr>
          <w:b/>
          <w:i/>
          <w:color w:val="0070C0"/>
          <w:lang w:val="fr-FR"/>
        </w:rPr>
        <w:t>"</w:t>
      </w:r>
    </w:p>
    <w:p w14:paraId="6B0B2486" w14:textId="0E1EF6E1" w:rsidR="00581520" w:rsidRPr="00B05B76" w:rsidRDefault="00581520" w:rsidP="008F3D94">
      <w:pPr>
        <w:pStyle w:val="XMLCode"/>
        <w:keepNext/>
        <w:keepLines/>
        <w:rPr>
          <w:b/>
          <w:color w:val="0070C0"/>
        </w:rPr>
      </w:pPr>
      <w:r w:rsidRPr="0033379A">
        <w:rPr>
          <w:b/>
          <w:i/>
          <w:color w:val="0070C0"/>
          <w:lang w:val="fr-FR"/>
        </w:rPr>
        <w:t xml:space="preserve">                       </w:t>
      </w:r>
      <w:r w:rsidRPr="00B05B76">
        <w:rPr>
          <w:b/>
          <w:color w:val="0070C0"/>
        </w:rPr>
        <w:t>reference=</w:t>
      </w:r>
      <w:r w:rsidR="00194316">
        <w:rPr>
          <w:b/>
          <w:color w:val="0070C0"/>
        </w:rPr>
        <w:t>"</w:t>
      </w:r>
      <w:r w:rsidRPr="00B05B76">
        <w:rPr>
          <w:b/>
          <w:color w:val="0070C0"/>
        </w:rPr>
        <w:t>true</w:t>
      </w:r>
      <w:r w:rsidR="00194316">
        <w:rPr>
          <w:b/>
          <w:color w:val="0070C0"/>
        </w:rPr>
        <w:t>"</w:t>
      </w:r>
    </w:p>
    <w:p w14:paraId="25851CAC" w14:textId="5D89F494" w:rsidR="00581520" w:rsidRPr="00B05B76" w:rsidRDefault="00581520" w:rsidP="008F3D94">
      <w:pPr>
        <w:pStyle w:val="XMLCode"/>
        <w:keepNext/>
        <w:keepLines/>
        <w:rPr>
          <w:b/>
          <w:color w:val="0070C0"/>
        </w:rPr>
      </w:pPr>
      <w:r w:rsidRPr="00B05B76">
        <w:rPr>
          <w:b/>
          <w:color w:val="0070C0"/>
        </w:rPr>
        <w:t xml:space="preserve">            </w:t>
      </w:r>
      <w:r>
        <w:rPr>
          <w:b/>
          <w:color w:val="0070C0"/>
        </w:rPr>
        <w:t xml:space="preserve">           section=</w:t>
      </w:r>
      <w:r w:rsidR="00194316">
        <w:rPr>
          <w:b/>
          <w:color w:val="0070C0"/>
        </w:rPr>
        <w:t>"</w:t>
      </w:r>
      <w:r>
        <w:rPr>
          <w:b/>
          <w:color w:val="0070C0"/>
        </w:rPr>
        <w:t>X</w:t>
      </w:r>
      <w:r w:rsidR="00194316">
        <w:rPr>
          <w:b/>
          <w:color w:val="0070C0"/>
        </w:rPr>
        <w:t>"</w:t>
      </w:r>
    </w:p>
    <w:p w14:paraId="7EA9ACDA" w14:textId="025BD3F7" w:rsidR="00581520" w:rsidRPr="00B05B76" w:rsidRDefault="00581520" w:rsidP="008F3D94">
      <w:pPr>
        <w:pStyle w:val="XMLCode"/>
        <w:keepNext/>
        <w:keepLines/>
        <w:rPr>
          <w:b/>
          <w:color w:val="0070C0"/>
        </w:rPr>
      </w:pPr>
      <w:r w:rsidRPr="00B05B76">
        <w:rPr>
          <w:b/>
          <w:color w:val="0070C0"/>
        </w:rPr>
        <w:t xml:space="preserve">        </w:t>
      </w:r>
      <w:r>
        <w:rPr>
          <w:b/>
          <w:color w:val="0070C0"/>
        </w:rPr>
        <w:t xml:space="preserve">               width=</w:t>
      </w:r>
      <w:r w:rsidR="00194316">
        <w:rPr>
          <w:b/>
          <w:color w:val="0070C0"/>
        </w:rPr>
        <w:t>"</w:t>
      </w:r>
      <w:r>
        <w:rPr>
          <w:b/>
          <w:color w:val="0070C0"/>
        </w:rPr>
        <w:t>1.5</w:t>
      </w:r>
      <w:r w:rsidR="00194316">
        <w:rPr>
          <w:b/>
          <w:color w:val="0070C0"/>
        </w:rPr>
        <w:t>"</w:t>
      </w:r>
    </w:p>
    <w:p w14:paraId="290F6E86" w14:textId="6E6A71B8" w:rsidR="00952702" w:rsidRDefault="00581520" w:rsidP="008F3D94">
      <w:pPr>
        <w:pStyle w:val="XMLCode"/>
        <w:keepNext/>
        <w:keepLines/>
        <w:rPr>
          <w:b/>
          <w:color w:val="0070C0"/>
        </w:rPr>
      </w:pPr>
      <w:r w:rsidRPr="00B05B76">
        <w:rPr>
          <w:b/>
          <w:color w:val="0070C0"/>
        </w:rPr>
        <w:t xml:space="preserve">                       filler=</w:t>
      </w:r>
      <w:r w:rsidR="00194316">
        <w:rPr>
          <w:b/>
          <w:color w:val="0070C0"/>
        </w:rPr>
        <w:t>"</w:t>
      </w:r>
      <w:r w:rsidRPr="00B05B76">
        <w:rPr>
          <w:b/>
          <w:color w:val="0070C0"/>
        </w:rPr>
        <w:t>yes</w:t>
      </w:r>
      <w:r w:rsidR="00194316">
        <w:rPr>
          <w:b/>
          <w:color w:val="0070C0"/>
        </w:rPr>
        <w:t>"</w:t>
      </w:r>
    </w:p>
    <w:p w14:paraId="4E591424" w14:textId="13FFA526" w:rsidR="00581520" w:rsidRPr="00B05B76" w:rsidRDefault="00952702" w:rsidP="008F3D94">
      <w:pPr>
        <w:pStyle w:val="XMLCode"/>
        <w:keepNext/>
        <w:keepLines/>
        <w:rPr>
          <w:b/>
          <w:color w:val="0070C0"/>
        </w:rPr>
      </w:pPr>
      <w:r>
        <w:rPr>
          <w:b/>
          <w:color w:val="0070C0"/>
        </w:rPr>
        <w:tab/>
      </w:r>
      <w:r>
        <w:rPr>
          <w:b/>
          <w:color w:val="0070C0"/>
        </w:rPr>
        <w:tab/>
      </w:r>
      <w:r>
        <w:rPr>
          <w:b/>
          <w:color w:val="0070C0"/>
        </w:rPr>
        <w:tab/>
      </w:r>
      <w:r w:rsidR="00645F8D">
        <w:rPr>
          <w:b/>
          <w:color w:val="0070C0"/>
        </w:rPr>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r w:rsidR="00581520">
        <w:rPr>
          <w:b/>
          <w:color w:val="0070C0"/>
        </w:rPr>
        <w:t>/&gt;</w:t>
      </w:r>
    </w:p>
    <w:p w14:paraId="4A66871D" w14:textId="77777777" w:rsidR="00581520" w:rsidRDefault="00581520" w:rsidP="008F3D94">
      <w:pPr>
        <w:pStyle w:val="XMLCode"/>
        <w:keepNext/>
        <w:keepLines/>
      </w:pPr>
      <w:r>
        <w:t xml:space="preserve">        &lt;sheet_parameter</w:t>
      </w:r>
      <w:r w:rsidR="00AA1F09">
        <w:t xml:space="preserve"> ...</w:t>
      </w:r>
      <w:r>
        <w:t xml:space="preserve"> </w:t>
      </w:r>
      <w:r w:rsidR="006A238A">
        <w:t>/</w:t>
      </w:r>
      <w:r>
        <w:t>&gt;</w:t>
      </w:r>
    </w:p>
    <w:p w14:paraId="5A5A3BCD" w14:textId="77777777" w:rsidR="00581520" w:rsidRPr="007055D9" w:rsidRDefault="00581520" w:rsidP="008F3D94">
      <w:pPr>
        <w:pStyle w:val="XMLCode"/>
        <w:keepNext/>
        <w:keepLines/>
      </w:pPr>
      <w:r>
        <w:t xml:space="preserve">    &lt;/butt_joint&gt;</w:t>
      </w:r>
    </w:p>
    <w:p w14:paraId="52B50043" w14:textId="77777777" w:rsidR="00581520" w:rsidRDefault="00581520" w:rsidP="008F3D94">
      <w:pPr>
        <w:pStyle w:val="XMLCode"/>
        <w:keepNext/>
        <w:keepLines/>
      </w:pPr>
      <w:r w:rsidRPr="007055D9">
        <w:t>&lt;/</w:t>
      </w:r>
      <w:r>
        <w:t>seamweld</w:t>
      </w:r>
      <w:r w:rsidRPr="007055D9">
        <w:t>&gt;</w:t>
      </w:r>
    </w:p>
    <w:p w14:paraId="04D7ED8D" w14:textId="77777777" w:rsidR="00581520" w:rsidRDefault="00581520" w:rsidP="00581520">
      <w:pPr>
        <w:pStyle w:val="XMLCode"/>
      </w:pPr>
    </w:p>
    <w:p w14:paraId="6AC0DA37" w14:textId="36B580AF" w:rsidR="00B314B0" w:rsidRPr="007055D9" w:rsidRDefault="00B314B0" w:rsidP="009647BD">
      <w:pPr>
        <w:pStyle w:val="berschrift4"/>
      </w:pPr>
      <w:bookmarkStart w:id="1480" w:name="_Toc414263397"/>
      <w:bookmarkStart w:id="1481" w:name="_Toc3557017"/>
      <w:bookmarkStart w:id="1482" w:name="_Toc34747267"/>
      <w:bookmarkStart w:id="1483" w:name="_Toc39880584"/>
      <w:bookmarkEnd w:id="1480"/>
      <w:r w:rsidRPr="007055D9">
        <w:t xml:space="preserve">Element </w:t>
      </w:r>
      <w:r w:rsidR="00194316">
        <w:t>"</w:t>
      </w:r>
      <w:r>
        <w:t>sheet_parameter</w:t>
      </w:r>
      <w:bookmarkEnd w:id="1481"/>
      <w:r w:rsidR="00194316">
        <w:t>"</w:t>
      </w:r>
      <w:bookmarkEnd w:id="1482"/>
      <w:bookmarkEnd w:id="1483"/>
    </w:p>
    <w:p w14:paraId="03805F54" w14:textId="77777777" w:rsidR="00B314B0" w:rsidRPr="007055D9" w:rsidRDefault="00B314B0" w:rsidP="008B2F80">
      <w:pPr>
        <w:keepNext/>
        <w:keepLines/>
      </w:pPr>
      <w:r w:rsidRPr="007055D9">
        <w:t xml:space="preserve">For the element </w:t>
      </w:r>
      <w:r w:rsidR="008A6DA9" w:rsidRPr="008A6DA9">
        <w:rPr>
          <w:rStyle w:val="XMLElement"/>
        </w:rPr>
        <w:t>&lt;sheet_parameter/&gt;</w:t>
      </w:r>
      <w:r w:rsidRPr="007055D9">
        <w:t>, the following attri</w:t>
      </w:r>
      <w:r w:rsidR="00B32130">
        <w:t>butes can be specified for the B</w:t>
      </w:r>
      <w:r w:rsidRPr="007055D9">
        <w:t xml:space="preserve">utt </w:t>
      </w:r>
      <w:r w:rsidR="00B32130">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B314B0" w:rsidRPr="007055D9" w14:paraId="7AB78690" w14:textId="77777777" w:rsidTr="00B3213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ED5C9D8" w14:textId="77777777" w:rsidR="00B314B0" w:rsidRPr="007055D9" w:rsidRDefault="00B314B0" w:rsidP="008B2F80">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AD4361" w14:textId="77777777" w:rsidR="00B314B0" w:rsidRPr="007055D9" w:rsidRDefault="00B314B0" w:rsidP="008B2F80">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FEA6E6" w14:textId="0322B555" w:rsidR="00B314B0" w:rsidRPr="007055D9" w:rsidRDefault="000E60DF" w:rsidP="008B2F80">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55840B" w14:textId="364ABE47" w:rsidR="00B314B0" w:rsidRPr="007055D9" w:rsidRDefault="009436D3" w:rsidP="008B2F80">
            <w:pPr>
              <w:keepNext/>
              <w:keepLines/>
              <w:rPr>
                <w:b/>
                <w:i/>
              </w:rPr>
            </w:pPr>
            <w:r w:rsidRPr="00A20C5C">
              <w:rPr>
                <w:b/>
                <w:i/>
              </w:rPr>
              <w:t>Constraint</w:t>
            </w:r>
            <w:r>
              <w:rPr>
                <w:b/>
                <w:i/>
              </w:rPr>
              <w:t xml:space="preserve"> / Remarks</w:t>
            </w:r>
          </w:p>
        </w:tc>
      </w:tr>
      <w:tr w:rsidR="00B314B0" w:rsidRPr="007055D9" w14:paraId="65DDFA7E" w14:textId="77777777" w:rsidTr="00B32130">
        <w:trPr>
          <w:jc w:val="center"/>
        </w:trPr>
        <w:tc>
          <w:tcPr>
            <w:tcW w:w="1574" w:type="dxa"/>
            <w:shd w:val="clear" w:color="auto" w:fill="auto"/>
          </w:tcPr>
          <w:p w14:paraId="6DB24A15" w14:textId="77777777" w:rsidR="00B314B0" w:rsidRPr="002D6B99" w:rsidRDefault="00266C60" w:rsidP="008B2F80">
            <w:pPr>
              <w:keepNext/>
              <w:keepLines/>
              <w:rPr>
                <w:rStyle w:val="Kommentarzeichen"/>
                <w:sz w:val="20"/>
                <w:szCs w:val="20"/>
                <w:lang w:eastAsia="x-none"/>
              </w:rPr>
            </w:pPr>
            <w:r>
              <w:rPr>
                <w:sz w:val="20"/>
                <w:szCs w:val="20"/>
              </w:rPr>
              <w:t>index</w:t>
            </w:r>
          </w:p>
        </w:tc>
        <w:tc>
          <w:tcPr>
            <w:tcW w:w="1418" w:type="dxa"/>
            <w:shd w:val="clear" w:color="auto" w:fill="auto"/>
          </w:tcPr>
          <w:p w14:paraId="6BD0E690" w14:textId="3A06668F" w:rsidR="00B314B0" w:rsidRPr="002D6B99" w:rsidRDefault="00F21C9F" w:rsidP="008B2F80">
            <w:pPr>
              <w:keepNext/>
              <w:keepLines/>
              <w:rPr>
                <w:sz w:val="20"/>
                <w:szCs w:val="20"/>
              </w:rPr>
            </w:pPr>
            <w:r>
              <w:rPr>
                <w:sz w:val="20"/>
                <w:szCs w:val="20"/>
              </w:rPr>
              <w:t>Integer</w:t>
            </w:r>
          </w:p>
        </w:tc>
        <w:tc>
          <w:tcPr>
            <w:tcW w:w="1275" w:type="dxa"/>
            <w:shd w:val="clear" w:color="auto" w:fill="auto"/>
          </w:tcPr>
          <w:p w14:paraId="482A018C" w14:textId="77777777" w:rsidR="00B314B0" w:rsidRPr="002D6B99" w:rsidRDefault="00B314B0" w:rsidP="008B2F80">
            <w:pPr>
              <w:keepNext/>
              <w:keepLines/>
              <w:rPr>
                <w:sz w:val="20"/>
                <w:szCs w:val="20"/>
              </w:rPr>
            </w:pPr>
            <w:r w:rsidRPr="002D6B99">
              <w:rPr>
                <w:sz w:val="20"/>
                <w:szCs w:val="20"/>
              </w:rPr>
              <w:t>Required</w:t>
            </w:r>
          </w:p>
        </w:tc>
        <w:tc>
          <w:tcPr>
            <w:tcW w:w="4264" w:type="dxa"/>
            <w:shd w:val="clear" w:color="auto" w:fill="auto"/>
          </w:tcPr>
          <w:p w14:paraId="0E8A2C9B" w14:textId="77777777" w:rsidR="00B314B0" w:rsidRPr="002D6B99" w:rsidRDefault="00EB1C9B" w:rsidP="008B2F80">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266C60" w:rsidRPr="007055D9" w14:paraId="242F483A" w14:textId="77777777" w:rsidTr="00B32130">
        <w:trPr>
          <w:jc w:val="center"/>
        </w:trPr>
        <w:tc>
          <w:tcPr>
            <w:tcW w:w="1574" w:type="dxa"/>
            <w:shd w:val="clear" w:color="auto" w:fill="auto"/>
            <w:vAlign w:val="bottom"/>
          </w:tcPr>
          <w:p w14:paraId="0FDF98DB" w14:textId="3C991442" w:rsidR="00266C60" w:rsidRDefault="00EF121E" w:rsidP="008B2F80">
            <w:pPr>
              <w:keepNext/>
              <w:keepLines/>
              <w:rPr>
                <w:sz w:val="20"/>
                <w:szCs w:val="20"/>
              </w:rPr>
            </w:pPr>
            <w:r>
              <w:rPr>
                <w:sz w:val="20"/>
                <w:szCs w:val="20"/>
              </w:rPr>
              <w:t>gap</w:t>
            </w:r>
          </w:p>
        </w:tc>
        <w:tc>
          <w:tcPr>
            <w:tcW w:w="1418" w:type="dxa"/>
            <w:shd w:val="clear" w:color="auto" w:fill="auto"/>
            <w:vAlign w:val="bottom"/>
          </w:tcPr>
          <w:p w14:paraId="0FF7BE50" w14:textId="2299483A" w:rsidR="00266C60" w:rsidRPr="002D6B99" w:rsidRDefault="00F21C9F" w:rsidP="008B2F80">
            <w:pPr>
              <w:keepNext/>
              <w:keepLines/>
              <w:rPr>
                <w:sz w:val="20"/>
                <w:szCs w:val="20"/>
              </w:rPr>
            </w:pPr>
            <w:r>
              <w:rPr>
                <w:sz w:val="20"/>
                <w:szCs w:val="20"/>
              </w:rPr>
              <w:t>Floating Point</w:t>
            </w:r>
          </w:p>
        </w:tc>
        <w:tc>
          <w:tcPr>
            <w:tcW w:w="1275" w:type="dxa"/>
            <w:shd w:val="clear" w:color="auto" w:fill="auto"/>
            <w:vAlign w:val="bottom"/>
          </w:tcPr>
          <w:p w14:paraId="2E4CB1BF" w14:textId="77777777" w:rsidR="00266C60" w:rsidRPr="002D6B99" w:rsidRDefault="000124A9" w:rsidP="008B2F80">
            <w:pPr>
              <w:keepNext/>
              <w:keepLines/>
              <w:rPr>
                <w:sz w:val="20"/>
                <w:szCs w:val="20"/>
              </w:rPr>
            </w:pPr>
            <w:r>
              <w:rPr>
                <w:sz w:val="20"/>
                <w:szCs w:val="20"/>
              </w:rPr>
              <w:t>Optional</w:t>
            </w:r>
          </w:p>
        </w:tc>
        <w:tc>
          <w:tcPr>
            <w:tcW w:w="4264" w:type="dxa"/>
            <w:shd w:val="clear" w:color="auto" w:fill="auto"/>
            <w:vAlign w:val="bottom"/>
          </w:tcPr>
          <w:p w14:paraId="4F4BA615" w14:textId="11B398DF" w:rsidR="00266C60" w:rsidRPr="002D6B99" w:rsidRDefault="000124A9" w:rsidP="008B2F80">
            <w:pPr>
              <w:keepNext/>
              <w:keepLines/>
              <w:rPr>
                <w:sz w:val="20"/>
                <w:szCs w:val="20"/>
              </w:rPr>
            </w:pPr>
            <w:r>
              <w:rPr>
                <w:sz w:val="20"/>
                <w:szCs w:val="20"/>
              </w:rPr>
              <w:t>Default value is 0</w:t>
            </w:r>
          </w:p>
        </w:tc>
      </w:tr>
      <w:tr w:rsidR="002C4C7F" w:rsidRPr="007055D9" w14:paraId="6DA481A5" w14:textId="77777777" w:rsidTr="00B32130">
        <w:trPr>
          <w:jc w:val="center"/>
        </w:trPr>
        <w:tc>
          <w:tcPr>
            <w:tcW w:w="1574" w:type="dxa"/>
            <w:shd w:val="clear" w:color="auto" w:fill="auto"/>
            <w:vAlign w:val="bottom"/>
          </w:tcPr>
          <w:p w14:paraId="44F28F52" w14:textId="77777777" w:rsidR="002C4C7F" w:rsidRDefault="00E80820" w:rsidP="003B6225">
            <w:pPr>
              <w:rPr>
                <w:sz w:val="20"/>
                <w:szCs w:val="20"/>
              </w:rPr>
            </w:pPr>
            <w:r>
              <w:rPr>
                <w:sz w:val="20"/>
                <w:szCs w:val="20"/>
              </w:rPr>
              <w:t>sheet_</w:t>
            </w:r>
            <w:r w:rsidR="002C4C7F">
              <w:rPr>
                <w:sz w:val="20"/>
                <w:szCs w:val="20"/>
              </w:rPr>
              <w:t>thickness</w:t>
            </w:r>
          </w:p>
        </w:tc>
        <w:tc>
          <w:tcPr>
            <w:tcW w:w="1418" w:type="dxa"/>
            <w:shd w:val="clear" w:color="auto" w:fill="auto"/>
            <w:vAlign w:val="bottom"/>
          </w:tcPr>
          <w:p w14:paraId="287103BF" w14:textId="6D74AF76" w:rsidR="002C4C7F" w:rsidRPr="002D6B99" w:rsidRDefault="00F21C9F" w:rsidP="003B6225">
            <w:pPr>
              <w:rPr>
                <w:sz w:val="20"/>
                <w:szCs w:val="20"/>
              </w:rPr>
            </w:pPr>
            <w:r>
              <w:rPr>
                <w:sz w:val="20"/>
                <w:szCs w:val="20"/>
              </w:rPr>
              <w:t>Floating Point</w:t>
            </w:r>
          </w:p>
        </w:tc>
        <w:tc>
          <w:tcPr>
            <w:tcW w:w="1275" w:type="dxa"/>
            <w:shd w:val="clear" w:color="auto" w:fill="auto"/>
            <w:vAlign w:val="bottom"/>
          </w:tcPr>
          <w:p w14:paraId="12A990C1" w14:textId="77777777" w:rsidR="002C4C7F" w:rsidRPr="002D6B99" w:rsidRDefault="000124A9" w:rsidP="003B6225">
            <w:pPr>
              <w:rPr>
                <w:sz w:val="20"/>
                <w:szCs w:val="20"/>
              </w:rPr>
            </w:pPr>
            <w:r>
              <w:rPr>
                <w:sz w:val="20"/>
                <w:szCs w:val="20"/>
              </w:rPr>
              <w:t>Optional</w:t>
            </w:r>
          </w:p>
        </w:tc>
        <w:tc>
          <w:tcPr>
            <w:tcW w:w="4264" w:type="dxa"/>
            <w:shd w:val="clear" w:color="auto" w:fill="auto"/>
            <w:vAlign w:val="bottom"/>
          </w:tcPr>
          <w:p w14:paraId="0E22F1D7" w14:textId="77777777" w:rsidR="002C4C7F" w:rsidRPr="002D6B99" w:rsidRDefault="002C4C7F" w:rsidP="003B6225">
            <w:pPr>
              <w:rPr>
                <w:sz w:val="20"/>
                <w:szCs w:val="20"/>
              </w:rPr>
            </w:pPr>
            <w:r>
              <w:rPr>
                <w:sz w:val="20"/>
                <w:szCs w:val="20"/>
              </w:rPr>
              <w:t>-</w:t>
            </w:r>
          </w:p>
        </w:tc>
      </w:tr>
      <w:tr w:rsidR="002C4C7F" w:rsidRPr="007055D9" w14:paraId="2D14F2D4" w14:textId="77777777" w:rsidTr="00B32130">
        <w:trPr>
          <w:jc w:val="center"/>
        </w:trPr>
        <w:tc>
          <w:tcPr>
            <w:tcW w:w="1574" w:type="dxa"/>
            <w:shd w:val="clear" w:color="auto" w:fill="auto"/>
            <w:vAlign w:val="bottom"/>
          </w:tcPr>
          <w:p w14:paraId="5B0E8E27" w14:textId="77777777" w:rsidR="002C4C7F" w:rsidRDefault="002C4C7F" w:rsidP="003B6225">
            <w:pPr>
              <w:rPr>
                <w:sz w:val="20"/>
                <w:szCs w:val="20"/>
              </w:rPr>
            </w:pPr>
            <w:r>
              <w:rPr>
                <w:sz w:val="20"/>
                <w:szCs w:val="20"/>
              </w:rPr>
              <w:t>sheet_angle</w:t>
            </w:r>
          </w:p>
        </w:tc>
        <w:tc>
          <w:tcPr>
            <w:tcW w:w="1418" w:type="dxa"/>
            <w:shd w:val="clear" w:color="auto" w:fill="auto"/>
            <w:vAlign w:val="bottom"/>
          </w:tcPr>
          <w:p w14:paraId="587047B5" w14:textId="307C2C44" w:rsidR="002C4C7F" w:rsidRPr="002D6B99" w:rsidRDefault="00F21C9F" w:rsidP="003B6225">
            <w:pPr>
              <w:rPr>
                <w:sz w:val="20"/>
                <w:szCs w:val="20"/>
              </w:rPr>
            </w:pPr>
            <w:r>
              <w:rPr>
                <w:sz w:val="20"/>
                <w:szCs w:val="20"/>
              </w:rPr>
              <w:t>Floating Point</w:t>
            </w:r>
          </w:p>
        </w:tc>
        <w:tc>
          <w:tcPr>
            <w:tcW w:w="1275" w:type="dxa"/>
            <w:shd w:val="clear" w:color="auto" w:fill="auto"/>
            <w:vAlign w:val="bottom"/>
          </w:tcPr>
          <w:p w14:paraId="667BC6EA" w14:textId="77777777" w:rsidR="002C4C7F" w:rsidRPr="002D6B99" w:rsidRDefault="000124A9" w:rsidP="003B6225">
            <w:pPr>
              <w:rPr>
                <w:sz w:val="20"/>
                <w:szCs w:val="20"/>
              </w:rPr>
            </w:pPr>
            <w:r>
              <w:rPr>
                <w:sz w:val="20"/>
                <w:szCs w:val="20"/>
              </w:rPr>
              <w:t>Optional</w:t>
            </w:r>
          </w:p>
        </w:tc>
        <w:tc>
          <w:tcPr>
            <w:tcW w:w="4264" w:type="dxa"/>
            <w:shd w:val="clear" w:color="auto" w:fill="auto"/>
            <w:vAlign w:val="bottom"/>
          </w:tcPr>
          <w:p w14:paraId="358AE8E2" w14:textId="77777777" w:rsidR="002C4C7F" w:rsidRPr="002D6B99" w:rsidRDefault="002C4C7F" w:rsidP="003B6225">
            <w:pPr>
              <w:keepNext/>
              <w:rPr>
                <w:sz w:val="20"/>
                <w:szCs w:val="20"/>
              </w:rPr>
            </w:pPr>
            <w:r>
              <w:rPr>
                <w:sz w:val="20"/>
                <w:szCs w:val="20"/>
              </w:rPr>
              <w:t>-</w:t>
            </w:r>
          </w:p>
        </w:tc>
      </w:tr>
    </w:tbl>
    <w:p w14:paraId="17B488DC" w14:textId="33AB8FC3" w:rsidR="003B6225" w:rsidRDefault="003B6225" w:rsidP="008F3D94">
      <w:pPr>
        <w:pStyle w:val="Beschriftung"/>
        <w:spacing w:before="120"/>
      </w:pPr>
      <w:bookmarkStart w:id="1484" w:name="_Toc3566494"/>
      <w:bookmarkStart w:id="1485" w:name="_Toc34747495"/>
      <w:bookmarkStart w:id="1486" w:name="_Toc39880821"/>
      <w:r>
        <w:t xml:space="preserve">Table </w:t>
      </w:r>
      <w:r w:rsidR="00ED469A">
        <w:fldChar w:fldCharType="begin"/>
      </w:r>
      <w:r w:rsidR="00ED469A">
        <w:instrText xml:space="preserve"> SEQ Table \* ARABIC </w:instrText>
      </w:r>
      <w:r w:rsidR="00ED469A">
        <w:fldChar w:fldCharType="separate"/>
      </w:r>
      <w:r w:rsidR="00A2710C">
        <w:rPr>
          <w:noProof/>
        </w:rPr>
        <w:t>90</w:t>
      </w:r>
      <w:r w:rsidR="00ED469A">
        <w:fldChar w:fldCharType="end"/>
      </w:r>
      <w:r>
        <w:t xml:space="preserve">: 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sheet_parameter</w:t>
      </w:r>
      <w:r w:rsidRPr="00271D68">
        <w:rPr>
          <w:rFonts w:ascii="Courier New" w:hAnsi="Courier New" w:cs="Courier New"/>
          <w:bCs w:val="0"/>
          <w:i/>
          <w:kern w:val="22"/>
          <w:sz w:val="18"/>
          <w:szCs w:val="18"/>
        </w:rPr>
        <w:t>/&gt;</w:t>
      </w:r>
      <w:r w:rsidRPr="003B6225">
        <w:t xml:space="preserve"> for Butt Joint</w:t>
      </w:r>
      <w:bookmarkEnd w:id="1484"/>
      <w:bookmarkEnd w:id="1485"/>
      <w:bookmarkEnd w:id="1486"/>
    </w:p>
    <w:p w14:paraId="03F30B3C" w14:textId="77777777" w:rsidR="006A238A" w:rsidRDefault="006A238A" w:rsidP="006A238A">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1E02AFD3" w14:textId="77777777" w:rsidR="006A238A" w:rsidRDefault="006A238A" w:rsidP="006A238A">
      <w:pPr>
        <w:pStyle w:val="XMLCode"/>
      </w:pPr>
    </w:p>
    <w:p w14:paraId="681FFFE0" w14:textId="77777777" w:rsidR="006A238A" w:rsidRDefault="006A238A" w:rsidP="006A238A">
      <w:pPr>
        <w:pStyle w:val="XMLCode"/>
      </w:pPr>
      <w:r w:rsidRPr="007055D9">
        <w:t>&lt;</w:t>
      </w:r>
      <w:r>
        <w:t>seamweld&gt;</w:t>
      </w:r>
    </w:p>
    <w:p w14:paraId="2EA8267E" w14:textId="7492BB7D" w:rsidR="006A238A" w:rsidRPr="007055D9" w:rsidRDefault="006A238A" w:rsidP="006A238A">
      <w:pPr>
        <w:pStyle w:val="XMLCode"/>
      </w:pPr>
      <w:r>
        <w:t xml:space="preserve">    &lt;butt_</w:t>
      </w:r>
      <w:r w:rsidRPr="007055D9">
        <w:t>joint</w:t>
      </w:r>
      <w:r>
        <w:t xml:space="preserve"> base=</w:t>
      </w:r>
      <w:r w:rsidR="00194316">
        <w:t>"</w:t>
      </w:r>
      <w:r>
        <w:t>1</w:t>
      </w:r>
      <w:r w:rsidR="00194316">
        <w:t>"</w:t>
      </w:r>
      <w:r>
        <w:t xml:space="preserve"> technology=</w:t>
      </w:r>
      <w:r w:rsidR="00194316">
        <w:t>"</w:t>
      </w:r>
      <w:r>
        <w:t>arc</w:t>
      </w:r>
      <w:r w:rsidR="00194316">
        <w:t>"</w:t>
      </w:r>
      <w:r w:rsidRPr="007055D9">
        <w:t>&gt;</w:t>
      </w:r>
    </w:p>
    <w:p w14:paraId="03D97BC1" w14:textId="1C096597" w:rsidR="006A238A" w:rsidRPr="0033379A" w:rsidRDefault="006A238A" w:rsidP="006A238A">
      <w:pPr>
        <w:pStyle w:val="XMLCode"/>
        <w:rPr>
          <w:lang w:val="fr-FR"/>
        </w:rPr>
      </w:pPr>
      <w:r w:rsidRPr="006A238A">
        <w:t xml:space="preserve">        </w:t>
      </w:r>
      <w:r w:rsidRPr="0033379A">
        <w:rPr>
          <w:i/>
          <w:lang w:val="fr-FR"/>
        </w:rPr>
        <w:t>&lt;weld_position u=</w:t>
      </w:r>
      <w:r w:rsidR="00194316" w:rsidRPr="0033379A">
        <w:rPr>
          <w:i/>
          <w:lang w:val="fr-FR"/>
        </w:rPr>
        <w:t>"</w:t>
      </w:r>
      <w:r w:rsidRPr="0033379A">
        <w:rPr>
          <w:i/>
          <w:lang w:val="fr-FR"/>
        </w:rPr>
        <w:t>0.2</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00527F43" w:rsidRPr="0033379A">
        <w:rPr>
          <w:lang w:val="fr-FR"/>
        </w:rPr>
        <w:t xml:space="preserve"> ... </w:t>
      </w:r>
      <w:r w:rsidRPr="0033379A">
        <w:rPr>
          <w:lang w:val="fr-FR"/>
        </w:rPr>
        <w:t>/&gt;</w:t>
      </w:r>
    </w:p>
    <w:p w14:paraId="496D55A2" w14:textId="2CE5619D" w:rsidR="006A238A" w:rsidRPr="009F3818" w:rsidRDefault="006A238A" w:rsidP="006A238A">
      <w:pPr>
        <w:pStyle w:val="XMLCode"/>
        <w:rPr>
          <w:b/>
          <w:color w:val="0070C0"/>
        </w:rPr>
      </w:pPr>
      <w:r w:rsidRPr="0033379A">
        <w:rPr>
          <w:lang w:val="fr-FR"/>
        </w:rPr>
        <w:t xml:space="preserve">        </w:t>
      </w:r>
      <w:r w:rsidRPr="009F3818">
        <w:rPr>
          <w:b/>
          <w:color w:val="0070C0"/>
        </w:rPr>
        <w:t xml:space="preserve">&lt;sheet_parameter </w:t>
      </w:r>
      <w:r w:rsidR="009E0F4D" w:rsidRPr="009F3818">
        <w:rPr>
          <w:b/>
          <w:color w:val="0070C0"/>
        </w:rPr>
        <w:t>index=</w:t>
      </w:r>
      <w:r w:rsidR="00194316">
        <w:rPr>
          <w:b/>
          <w:color w:val="0070C0"/>
        </w:rPr>
        <w:t>"</w:t>
      </w:r>
      <w:r w:rsidR="009E0F4D" w:rsidRPr="009F3818">
        <w:rPr>
          <w:b/>
          <w:color w:val="0070C0"/>
        </w:rPr>
        <w:t>2</w:t>
      </w:r>
      <w:r w:rsidR="00194316">
        <w:rPr>
          <w:b/>
          <w:color w:val="0070C0"/>
        </w:rPr>
        <w:t>"</w:t>
      </w:r>
      <w:r w:rsidR="009E0F4D" w:rsidRPr="009F3818">
        <w:rPr>
          <w:b/>
          <w:color w:val="0070C0"/>
        </w:rPr>
        <w:t xml:space="preserve"> gap=</w:t>
      </w:r>
      <w:r w:rsidR="00194316">
        <w:rPr>
          <w:b/>
          <w:color w:val="0070C0"/>
        </w:rPr>
        <w:t>"</w:t>
      </w:r>
      <w:r w:rsidR="009E0F4D" w:rsidRPr="009F3818">
        <w:rPr>
          <w:b/>
          <w:color w:val="0070C0"/>
        </w:rPr>
        <w:t>0</w:t>
      </w:r>
      <w:r w:rsidR="00194316">
        <w:rPr>
          <w:b/>
          <w:color w:val="0070C0"/>
        </w:rPr>
        <w:t>"</w:t>
      </w:r>
      <w:r w:rsidR="009E0F4D" w:rsidRPr="009F3818">
        <w:rPr>
          <w:b/>
          <w:color w:val="0070C0"/>
        </w:rPr>
        <w:t xml:space="preserve"> </w:t>
      </w:r>
      <w:r w:rsidR="00E80820">
        <w:rPr>
          <w:b/>
          <w:color w:val="0070C0"/>
        </w:rPr>
        <w:t>sheet_</w:t>
      </w:r>
      <w:r w:rsidR="009E0F4D" w:rsidRPr="009F3818">
        <w:rPr>
          <w:b/>
          <w:color w:val="0070C0"/>
        </w:rPr>
        <w:t>thickness=</w:t>
      </w:r>
      <w:r w:rsidR="00194316">
        <w:rPr>
          <w:b/>
          <w:color w:val="0070C0"/>
        </w:rPr>
        <w:t>"</w:t>
      </w:r>
      <w:r w:rsidR="009E0F4D" w:rsidRPr="009F3818">
        <w:rPr>
          <w:b/>
          <w:color w:val="0070C0"/>
        </w:rPr>
        <w:t>1.5</w:t>
      </w:r>
      <w:r w:rsidR="00194316">
        <w:rPr>
          <w:b/>
          <w:color w:val="0070C0"/>
        </w:rPr>
        <w:t>"</w:t>
      </w:r>
      <w:r w:rsidR="009E0F4D" w:rsidRPr="009F3818">
        <w:rPr>
          <w:b/>
          <w:color w:val="0070C0"/>
        </w:rPr>
        <w:t xml:space="preserve"> sheet_angle=</w:t>
      </w:r>
      <w:r w:rsidR="00194316">
        <w:rPr>
          <w:b/>
          <w:color w:val="0070C0"/>
        </w:rPr>
        <w:t>"</w:t>
      </w:r>
      <w:r w:rsidR="009E0F4D" w:rsidRPr="009F3818">
        <w:rPr>
          <w:b/>
          <w:color w:val="0070C0"/>
        </w:rPr>
        <w:t>180</w:t>
      </w:r>
      <w:r w:rsidR="00194316">
        <w:rPr>
          <w:b/>
          <w:color w:val="0070C0"/>
        </w:rPr>
        <w:t>"</w:t>
      </w:r>
      <w:r w:rsidR="00E80820">
        <w:rPr>
          <w:b/>
          <w:color w:val="0070C0"/>
        </w:rPr>
        <w:t xml:space="preserve"> </w:t>
      </w:r>
      <w:r w:rsidR="009E0F4D" w:rsidRPr="009F3818">
        <w:rPr>
          <w:b/>
          <w:color w:val="0070C0"/>
        </w:rPr>
        <w:t>/</w:t>
      </w:r>
      <w:r w:rsidRPr="009F3818">
        <w:rPr>
          <w:b/>
          <w:color w:val="0070C0"/>
        </w:rPr>
        <w:t>&gt;</w:t>
      </w:r>
    </w:p>
    <w:p w14:paraId="027AFC60" w14:textId="77777777" w:rsidR="006A238A" w:rsidRPr="007055D9" w:rsidRDefault="006A238A" w:rsidP="006A238A">
      <w:pPr>
        <w:pStyle w:val="XMLCode"/>
      </w:pPr>
      <w:r>
        <w:t xml:space="preserve">    &lt;/butt_joint&gt;</w:t>
      </w:r>
    </w:p>
    <w:p w14:paraId="43309E28" w14:textId="77777777" w:rsidR="006A238A" w:rsidRDefault="006A238A" w:rsidP="006A238A">
      <w:pPr>
        <w:pStyle w:val="XMLCode"/>
      </w:pPr>
      <w:r w:rsidRPr="007055D9">
        <w:t>&lt;/</w:t>
      </w:r>
      <w:r>
        <w:t>seamweld</w:t>
      </w:r>
      <w:r w:rsidRPr="007055D9">
        <w:t>&gt;</w:t>
      </w:r>
    </w:p>
    <w:p w14:paraId="3B302F9D" w14:textId="77777777" w:rsidR="006A238A" w:rsidRDefault="006A238A" w:rsidP="006A238A">
      <w:pPr>
        <w:pStyle w:val="XMLCode"/>
      </w:pPr>
    </w:p>
    <w:p w14:paraId="429F64AA" w14:textId="4103F66E" w:rsidR="00255787" w:rsidRPr="007055D9" w:rsidRDefault="00255787" w:rsidP="00327322">
      <w:pPr>
        <w:pStyle w:val="berschrift3"/>
        <w:pageBreakBefore/>
        <w:spacing w:before="480"/>
      </w:pPr>
      <w:bookmarkStart w:id="1487" w:name="_Toc3557018"/>
      <w:bookmarkStart w:id="1488" w:name="_Toc34747268"/>
      <w:bookmarkStart w:id="1489" w:name="_Toc39880585"/>
      <w:r w:rsidRPr="007055D9">
        <w:lastRenderedPageBreak/>
        <w:t>Corner Weld</w:t>
      </w:r>
      <w:bookmarkEnd w:id="1478"/>
      <w:bookmarkEnd w:id="1479"/>
      <w:bookmarkEnd w:id="1487"/>
      <w:bookmarkEnd w:id="1488"/>
      <w:bookmarkEnd w:id="1489"/>
      <w:r w:rsidR="00247FBF">
        <w:t xml:space="preserve"> </w:t>
      </w:r>
    </w:p>
    <w:p w14:paraId="77E5A44C" w14:textId="77777777" w:rsidR="008A6190" w:rsidRPr="007055D9" w:rsidRDefault="008A6190" w:rsidP="00B32130">
      <w:pPr>
        <w:jc w:val="both"/>
      </w:pPr>
      <w:r w:rsidRPr="007055D9">
        <w:t>The principles of the modeling of corner welds for χMCF are described in this section. A corner weld describes a connection between two or three sheets welded together.</w:t>
      </w:r>
    </w:p>
    <w:p w14:paraId="0A11C9D1" w14:textId="37897F28" w:rsidR="00247FBF" w:rsidRDefault="009D57DC" w:rsidP="00B32130">
      <w:pPr>
        <w:jc w:val="both"/>
      </w:pPr>
      <w:r w:rsidRPr="007055D9">
        <w:t xml:space="preserve">The XML definition of a Corner Weld supports up to four positions. Each of the weld positions is specified using the element </w:t>
      </w:r>
      <w:r w:rsidR="0033708C" w:rsidRPr="0033708C">
        <w:rPr>
          <w:rStyle w:val="XMLElement"/>
        </w:rPr>
        <w:t>&lt;weld_position/&gt;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r w:rsidR="00247FBF">
        <w:t xml:space="preserve"> </w:t>
      </w:r>
    </w:p>
    <w:p w14:paraId="7106299D" w14:textId="77777777" w:rsidR="00247FBF" w:rsidRDefault="00247FBF" w:rsidP="00B32130">
      <w:pPr>
        <w:jc w:val="both"/>
      </w:pPr>
    </w:p>
    <w:p w14:paraId="28B9BC2B" w14:textId="453F0487" w:rsidR="00E36602" w:rsidRDefault="00247FBF" w:rsidP="000804D1">
      <w:pPr>
        <w:pStyle w:val="berschrift4"/>
        <w:numPr>
          <w:ilvl w:val="3"/>
          <w:numId w:val="14"/>
        </w:numPr>
      </w:pPr>
      <w:bookmarkStart w:id="1490" w:name="_Toc34747269"/>
      <w:bookmarkStart w:id="1491" w:name="_Toc3557019"/>
      <w:bookmarkStart w:id="1492" w:name="_Toc39880586"/>
      <w:r>
        <w:rPr>
          <w:noProof/>
          <w:lang w:eastAsia="en-US"/>
        </w:rPr>
        <mc:AlternateContent>
          <mc:Choice Requires="wpg">
            <w:drawing>
              <wp:anchor distT="0" distB="0" distL="114300" distR="114300" simplePos="0" relativeHeight="251654144" behindDoc="0" locked="0" layoutInCell="1" allowOverlap="1" wp14:anchorId="1D2EB533" wp14:editId="14D55C59">
                <wp:simplePos x="0" y="0"/>
                <wp:positionH relativeFrom="column">
                  <wp:posOffset>3976370</wp:posOffset>
                </wp:positionH>
                <wp:positionV relativeFrom="paragraph">
                  <wp:posOffset>-50165</wp:posOffset>
                </wp:positionV>
                <wp:extent cx="2115185" cy="2059940"/>
                <wp:effectExtent l="0" t="0" r="0" b="0"/>
                <wp:wrapNone/>
                <wp:docPr id="128" name="Gruppieren 128"/>
                <wp:cNvGraphicFramePr/>
                <a:graphic xmlns:a="http://schemas.openxmlformats.org/drawingml/2006/main">
                  <a:graphicData uri="http://schemas.microsoft.com/office/word/2010/wordprocessingGroup">
                    <wpg:wgp>
                      <wpg:cNvGrpSpPr/>
                      <wpg:grpSpPr>
                        <a:xfrm>
                          <a:off x="0" y="0"/>
                          <a:ext cx="2115185" cy="2059940"/>
                          <a:chOff x="0" y="0"/>
                          <a:chExt cx="2115185" cy="2059940"/>
                        </a:xfrm>
                      </wpg:grpSpPr>
                      <pic:pic xmlns:pic="http://schemas.openxmlformats.org/drawingml/2006/picture">
                        <pic:nvPicPr>
                          <pic:cNvPr id="174" name="Bild 155" descr="CornerWeld_v2"/>
                          <pic:cNvPicPr>
                            <a:picLocks noChangeAspect="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115185" cy="1765300"/>
                          </a:xfrm>
                          <a:prstGeom prst="rect">
                            <a:avLst/>
                          </a:prstGeom>
                          <a:noFill/>
                          <a:ln>
                            <a:noFill/>
                          </a:ln>
                        </pic:spPr>
                      </pic:pic>
                      <wps:wsp>
                        <wps:cNvPr id="317" name="Text Box 317"/>
                        <wps:cNvSpPr txBox="1"/>
                        <wps:spPr>
                          <a:xfrm>
                            <a:off x="0" y="1828800"/>
                            <a:ext cx="2115185" cy="231140"/>
                          </a:xfrm>
                          <a:prstGeom prst="rect">
                            <a:avLst/>
                          </a:prstGeom>
                          <a:solidFill>
                            <a:prstClr val="white"/>
                          </a:solidFill>
                          <a:ln>
                            <a:noFill/>
                          </a:ln>
                          <a:effectLst/>
                        </wps:spPr>
                        <wps:txbx>
                          <w:txbxContent>
                            <w:p w14:paraId="0B070886" w14:textId="30A27054" w:rsidR="00EF121E" w:rsidRPr="00796AD7" w:rsidRDefault="00EF121E" w:rsidP="008F3D94">
                              <w:pPr>
                                <w:pStyle w:val="Beschriftung"/>
                                <w:rPr>
                                  <w:noProof/>
                                  <w:szCs w:val="24"/>
                                </w:rPr>
                              </w:pPr>
                              <w:bookmarkStart w:id="1493" w:name="_Toc3557129"/>
                              <w:bookmarkStart w:id="1494" w:name="_Toc34747380"/>
                              <w:bookmarkStart w:id="1495" w:name="_Toc39880701"/>
                              <w:r>
                                <w:t xml:space="preserve">Figure </w:t>
                              </w:r>
                              <w:r>
                                <w:fldChar w:fldCharType="begin"/>
                              </w:r>
                              <w:r>
                                <w:instrText xml:space="preserve"> SEQ Figure \* ARABIC </w:instrText>
                              </w:r>
                              <w:r>
                                <w:fldChar w:fldCharType="separate"/>
                              </w:r>
                              <w:r>
                                <w:rPr>
                                  <w:noProof/>
                                </w:rPr>
                                <w:t>50</w:t>
                              </w:r>
                              <w:r>
                                <w:fldChar w:fldCharType="end"/>
                              </w:r>
                              <w:r>
                                <w:t>: Corner Weld Sheet Layout</w:t>
                              </w:r>
                              <w:bookmarkEnd w:id="1493"/>
                              <w:bookmarkEnd w:id="1494"/>
                              <w:bookmarkEnd w:id="14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D2EB533" id="Gruppieren 128" o:spid="_x0000_s1033" style="position:absolute;left:0;text-align:left;margin-left:313.1pt;margin-top:-3.95pt;width:166.55pt;height:162.2pt;z-index:251654144" coordsize="21151,205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&#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">
                <v:shape id="Bild 155" o:spid="_x0000_s1034" type="#_x0000_t75" alt="CornerWeld_v2" style="position:absolute;width:21151;height:176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">
                  <v:imagedata r:id="rId155" o:title="CornerWeld_v2"/>
                </v:shape>
                <v:shape id="Text Box 317" o:spid="_x0000_s1035" type="#_x0000_t202" style="position:absolute;top:18288;width:21151;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" stroked="f">
                  <v:textbox style="mso-fit-shape-to-text:t" inset="0,0,0,0">
                    <w:txbxContent>
                      <w:p w14:paraId="0B070886" w14:textId="30A27054" w:rsidR="00EF121E" w:rsidRPr="00796AD7" w:rsidRDefault="00EF121E" w:rsidP="008F3D94">
                        <w:pPr>
                          <w:pStyle w:val="Beschriftung"/>
                          <w:rPr>
                            <w:noProof/>
                            <w:szCs w:val="24"/>
                          </w:rPr>
                        </w:pPr>
                        <w:bookmarkStart w:id="1496" w:name="_Toc3557129"/>
                        <w:bookmarkStart w:id="1497" w:name="_Toc34747380"/>
                        <w:bookmarkStart w:id="1498" w:name="_Toc39880701"/>
                        <w:r>
                          <w:t xml:space="preserve">Figure </w:t>
                        </w:r>
                        <w:r>
                          <w:fldChar w:fldCharType="begin"/>
                        </w:r>
                        <w:r>
                          <w:instrText xml:space="preserve"> SEQ Figure \* ARABIC </w:instrText>
                        </w:r>
                        <w:r>
                          <w:fldChar w:fldCharType="separate"/>
                        </w:r>
                        <w:r>
                          <w:rPr>
                            <w:noProof/>
                          </w:rPr>
                          <w:t>50</w:t>
                        </w:r>
                        <w:r>
                          <w:fldChar w:fldCharType="end"/>
                        </w:r>
                        <w:r>
                          <w:t>: Corner Weld Sheet Layout</w:t>
                        </w:r>
                        <w:bookmarkEnd w:id="1496"/>
                        <w:bookmarkEnd w:id="1497"/>
                        <w:bookmarkEnd w:id="1498"/>
                      </w:p>
                    </w:txbxContent>
                  </v:textbox>
                </v:shape>
              </v:group>
            </w:pict>
          </mc:Fallback>
        </mc:AlternateContent>
      </w:r>
      <w:r w:rsidR="00E36602">
        <w:t>Simple Corner Weld</w:t>
      </w:r>
      <w:bookmarkEnd w:id="1490"/>
      <w:bookmarkEnd w:id="1492"/>
    </w:p>
    <w:p w14:paraId="19EDE5F7" w14:textId="78748519" w:rsidR="008A6190" w:rsidRPr="007055D9" w:rsidRDefault="008A6190" w:rsidP="00E36602">
      <w:pPr>
        <w:pStyle w:val="berschrift5"/>
        <w:keepNext/>
      </w:pPr>
      <w:r w:rsidRPr="007055D9">
        <w:t>Sheet Parameters</w:t>
      </w:r>
      <w:bookmarkEnd w:id="1491"/>
    </w:p>
    <w:p w14:paraId="569C0068" w14:textId="77777777" w:rsidR="008A6190" w:rsidRPr="007055D9" w:rsidRDefault="008A6190" w:rsidP="008A6190">
      <w:r w:rsidRPr="007055D9">
        <w:t>The parameters to describe the connection are:</w:t>
      </w:r>
    </w:p>
    <w:p w14:paraId="39C88127" w14:textId="77777777" w:rsidR="008A6190" w:rsidRPr="007055D9" w:rsidRDefault="008A6190" w:rsidP="008A6190">
      <w:pPr>
        <w:pStyle w:val="Aufzhlungszeichen"/>
      </w:pPr>
      <w:r w:rsidRPr="000816DA">
        <w:rPr>
          <w:sz w:val="24"/>
          <w:szCs w:val="28"/>
        </w:rPr>
        <w:t>t</w:t>
      </w:r>
      <w:r w:rsidRPr="000816DA">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5C0F9A2B" w14:textId="77777777" w:rsidR="008A6190" w:rsidRPr="007055D9" w:rsidRDefault="008A6190" w:rsidP="008A6190">
      <w:pPr>
        <w:pStyle w:val="Aufzhlungszeichen"/>
      </w:pPr>
      <w:r w:rsidRPr="000816DA">
        <w:rPr>
          <w:sz w:val="24"/>
          <w:szCs w:val="28"/>
        </w:rPr>
        <w:t>t</w:t>
      </w:r>
      <w:r w:rsidRPr="000816DA">
        <w:rPr>
          <w:sz w:val="24"/>
          <w:szCs w:val="28"/>
          <w:vertAlign w:val="subscript"/>
        </w:rPr>
        <w:t>1</w:t>
      </w:r>
      <w:r w:rsidR="004D78BA" w:rsidRPr="007055D9">
        <w:rPr>
          <w:sz w:val="28"/>
          <w:szCs w:val="28"/>
          <w:vertAlign w:val="subscript"/>
        </w:rPr>
        <w:tab/>
      </w:r>
      <w:r w:rsidR="004D78BA" w:rsidRPr="007055D9">
        <w:tab/>
        <w:t>Thickness of welded sheet</w:t>
      </w:r>
    </w:p>
    <w:p w14:paraId="5D9A5E21" w14:textId="77777777" w:rsidR="008A6190" w:rsidRPr="007055D9" w:rsidRDefault="008A6190" w:rsidP="008A6190">
      <w:pPr>
        <w:pStyle w:val="Aufzhlungszeichen"/>
      </w:pPr>
      <w:r w:rsidRPr="000816DA">
        <w:rPr>
          <w:sz w:val="24"/>
          <w:szCs w:val="28"/>
        </w:rPr>
        <w:t>c</w:t>
      </w:r>
      <w:r w:rsidR="004D78BA" w:rsidRPr="007055D9">
        <w:rPr>
          <w:sz w:val="28"/>
          <w:szCs w:val="28"/>
        </w:rPr>
        <w:tab/>
      </w:r>
      <w:r w:rsidRPr="007055D9">
        <w:tab/>
        <w:t xml:space="preserve">Gap between base </w:t>
      </w:r>
      <w:r w:rsidR="004D78BA" w:rsidRPr="007055D9">
        <w:t>sheet and welded sheet</w:t>
      </w:r>
    </w:p>
    <w:p w14:paraId="0619F128" w14:textId="77777777" w:rsidR="008A6190" w:rsidRPr="007055D9" w:rsidRDefault="008A6190" w:rsidP="008A6190">
      <w:pPr>
        <w:pStyle w:val="Aufzhlungszeichen"/>
      </w:pPr>
      <w:r w:rsidRPr="000816DA">
        <w:rPr>
          <w:sz w:val="24"/>
          <w:szCs w:val="28"/>
        </w:rPr>
        <w:t>v</w:t>
      </w:r>
      <w:r w:rsidR="004D78BA" w:rsidRPr="007055D9">
        <w:rPr>
          <w:sz w:val="28"/>
          <w:szCs w:val="28"/>
        </w:rPr>
        <w:tab/>
      </w:r>
      <w:r w:rsidR="004D78BA" w:rsidRPr="007055D9">
        <w:tab/>
        <w:t>Misalignment of welded sheet</w:t>
      </w:r>
    </w:p>
    <w:p w14:paraId="2C4544DA" w14:textId="77777777" w:rsidR="008A6190" w:rsidRPr="007055D9" w:rsidRDefault="008A6190" w:rsidP="00E36602">
      <w:pPr>
        <w:pStyle w:val="berschrift5"/>
        <w:keepNext/>
        <w:spacing w:before="120"/>
      </w:pPr>
      <w:bookmarkStart w:id="1499" w:name="_Toc3557020"/>
      <w:r w:rsidRPr="007055D9">
        <w:t>Weld Parameters</w:t>
      </w:r>
      <w:bookmarkEnd w:id="1499"/>
    </w:p>
    <w:p w14:paraId="786F374F" w14:textId="6887489D" w:rsidR="00E00067" w:rsidRPr="007055D9" w:rsidRDefault="00247FBF" w:rsidP="008F3D94">
      <w:pPr>
        <w:keepNext/>
        <w:keepLines/>
      </w:pPr>
      <w:r>
        <w:rPr>
          <w:noProof/>
          <w:lang w:eastAsia="en-US"/>
        </w:rPr>
        <mc:AlternateContent>
          <mc:Choice Requires="wpg">
            <w:drawing>
              <wp:anchor distT="0" distB="0" distL="114300" distR="114300" simplePos="0" relativeHeight="251666432" behindDoc="0" locked="0" layoutInCell="1" allowOverlap="1" wp14:anchorId="28F9953D" wp14:editId="58447309">
                <wp:simplePos x="0" y="0"/>
                <wp:positionH relativeFrom="column">
                  <wp:posOffset>3719195</wp:posOffset>
                </wp:positionH>
                <wp:positionV relativeFrom="paragraph">
                  <wp:posOffset>205740</wp:posOffset>
                </wp:positionV>
                <wp:extent cx="2030730" cy="1259840"/>
                <wp:effectExtent l="0" t="0" r="7620" b="0"/>
                <wp:wrapNone/>
                <wp:docPr id="38" name="Gruppieren 38"/>
                <wp:cNvGraphicFramePr/>
                <a:graphic xmlns:a="http://schemas.openxmlformats.org/drawingml/2006/main">
                  <a:graphicData uri="http://schemas.microsoft.com/office/word/2010/wordprocessingGroup">
                    <wpg:wgp>
                      <wpg:cNvGrpSpPr/>
                      <wpg:grpSpPr>
                        <a:xfrm>
                          <a:off x="0" y="0"/>
                          <a:ext cx="2030730" cy="1259840"/>
                          <a:chOff x="0" y="0"/>
                          <a:chExt cx="2030730" cy="1259840"/>
                        </a:xfrm>
                      </wpg:grpSpPr>
                      <pic:pic xmlns:pic="http://schemas.openxmlformats.org/drawingml/2006/picture">
                        <pic:nvPicPr>
                          <pic:cNvPr id="173" name="Bild 156" descr="CornerWeld_v2"/>
                          <pic:cNvPicPr>
                            <a:picLocks noChangeAspect="1"/>
                          </pic:cNvPicPr>
                        </pic:nvPicPr>
                        <pic:blipFill>
                          <a:blip r:embed="rId156">
                            <a:extLst>
                              <a:ext uri="{28A0092B-C50C-407E-A947-70E740481C1C}">
                                <a14:useLocalDpi xmlns:a14="http://schemas.microsoft.com/office/drawing/2010/main" val="0"/>
                              </a:ext>
                            </a:extLst>
                          </a:blip>
                          <a:srcRect t="25401" r="42032" b="13283"/>
                          <a:stretch>
                            <a:fillRect/>
                          </a:stretch>
                        </pic:blipFill>
                        <pic:spPr bwMode="auto">
                          <a:xfrm>
                            <a:off x="485775" y="0"/>
                            <a:ext cx="1064895" cy="970280"/>
                          </a:xfrm>
                          <a:prstGeom prst="rect">
                            <a:avLst/>
                          </a:prstGeom>
                          <a:noFill/>
                          <a:ln>
                            <a:noFill/>
                          </a:ln>
                        </pic:spPr>
                      </pic:pic>
                      <wps:wsp>
                        <wps:cNvPr id="318" name="Text Box 318"/>
                        <wps:cNvSpPr txBox="1"/>
                        <wps:spPr>
                          <a:xfrm>
                            <a:off x="0" y="1028700"/>
                            <a:ext cx="2030730" cy="231140"/>
                          </a:xfrm>
                          <a:prstGeom prst="rect">
                            <a:avLst/>
                          </a:prstGeom>
                          <a:solidFill>
                            <a:prstClr val="white"/>
                          </a:solidFill>
                          <a:ln>
                            <a:noFill/>
                          </a:ln>
                          <a:effectLst/>
                        </wps:spPr>
                        <wps:txbx>
                          <w:txbxContent>
                            <w:p w14:paraId="25130077" w14:textId="62BC1BA2" w:rsidR="00EF121E" w:rsidRPr="00067927" w:rsidRDefault="00EF121E" w:rsidP="008F3D94">
                              <w:pPr>
                                <w:pStyle w:val="Beschriftung"/>
                                <w:rPr>
                                  <w:noProof/>
                                  <w:szCs w:val="24"/>
                                </w:rPr>
                              </w:pPr>
                              <w:bookmarkStart w:id="1500" w:name="_Toc3557130"/>
                              <w:bookmarkStart w:id="1501" w:name="_Toc34747381"/>
                              <w:bookmarkStart w:id="1502" w:name="_Toc39880702"/>
                              <w:r>
                                <w:t xml:space="preserve">Figure </w:t>
                              </w:r>
                              <w:r>
                                <w:fldChar w:fldCharType="begin"/>
                              </w:r>
                              <w:r>
                                <w:instrText xml:space="preserve"> SEQ Figure \* ARABIC </w:instrText>
                              </w:r>
                              <w:r>
                                <w:fldChar w:fldCharType="separate"/>
                              </w:r>
                              <w:r>
                                <w:rPr>
                                  <w:noProof/>
                                </w:rPr>
                                <w:t>51</w:t>
                              </w:r>
                              <w:r>
                                <w:fldChar w:fldCharType="end"/>
                              </w:r>
                              <w:r>
                                <w:t>: Corner Weld Parameters</w:t>
                              </w:r>
                              <w:bookmarkEnd w:id="1500"/>
                              <w:bookmarkEnd w:id="1501"/>
                              <w:bookmarkEnd w:id="15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8F9953D" id="Gruppieren 38" o:spid="_x0000_s1036" style="position:absolute;margin-left:292.85pt;margin-top:16.2pt;width:159.9pt;height:99.2pt;z-index:251666432" coordsize="20307,125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">
                <v:shape id="Bild 156" o:spid="_x0000_s1037" type="#_x0000_t75" alt="CornerWeld_v2" style="position:absolute;left:4857;width:10649;height:97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">
                  <v:imagedata r:id="rId157" o:title="CornerWeld_v2" croptop="16647f" cropbottom="8705f" cropright="27546f"/>
                </v:shape>
                <v:shape id="Text Box 318" o:spid="_x0000_s1038" type="#_x0000_t202" style="position:absolute;top:10287;width:20307;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" stroked="f">
                  <v:textbox style="mso-fit-shape-to-text:t" inset="0,0,0,0">
                    <w:txbxContent>
                      <w:p w14:paraId="25130077" w14:textId="62BC1BA2" w:rsidR="00EF121E" w:rsidRPr="00067927" w:rsidRDefault="00EF121E" w:rsidP="008F3D94">
                        <w:pPr>
                          <w:pStyle w:val="Beschriftung"/>
                          <w:rPr>
                            <w:noProof/>
                            <w:szCs w:val="24"/>
                          </w:rPr>
                        </w:pPr>
                        <w:bookmarkStart w:id="1503" w:name="_Toc3557130"/>
                        <w:bookmarkStart w:id="1504" w:name="_Toc34747381"/>
                        <w:bookmarkStart w:id="1505" w:name="_Toc39880702"/>
                        <w:r>
                          <w:t xml:space="preserve">Figure </w:t>
                        </w:r>
                        <w:r>
                          <w:fldChar w:fldCharType="begin"/>
                        </w:r>
                        <w:r>
                          <w:instrText xml:space="preserve"> SEQ Figure \* ARABIC </w:instrText>
                        </w:r>
                        <w:r>
                          <w:fldChar w:fldCharType="separate"/>
                        </w:r>
                        <w:r>
                          <w:rPr>
                            <w:noProof/>
                          </w:rPr>
                          <w:t>51</w:t>
                        </w:r>
                        <w:r>
                          <w:fldChar w:fldCharType="end"/>
                        </w:r>
                        <w:r>
                          <w:t>: Corner Weld Parameters</w:t>
                        </w:r>
                        <w:bookmarkEnd w:id="1503"/>
                        <w:bookmarkEnd w:id="1504"/>
                        <w:bookmarkEnd w:id="1505"/>
                      </w:p>
                    </w:txbxContent>
                  </v:textbox>
                </v:shape>
              </v:group>
            </w:pict>
          </mc:Fallback>
        </mc:AlternateContent>
      </w:r>
      <w:r w:rsidR="00E00067" w:rsidRPr="007055D9">
        <w:t>The parameters of the welds are the same for all of the potential welds on the connection:</w:t>
      </w:r>
    </w:p>
    <w:p w14:paraId="5DA9C2EA" w14:textId="77777777" w:rsidR="00E00067" w:rsidRPr="007055D9" w:rsidRDefault="00E00067" w:rsidP="008F3D94">
      <w:pPr>
        <w:pStyle w:val="Aufzhlungszeichen"/>
        <w:keepNext/>
        <w:keepLines/>
      </w:pPr>
      <w:r w:rsidRPr="000816DA">
        <w:rPr>
          <w:sz w:val="24"/>
          <w:szCs w:val="28"/>
        </w:rPr>
        <w:t>a</w:t>
      </w:r>
      <w:r w:rsidRPr="000816DA">
        <w:rPr>
          <w:sz w:val="24"/>
          <w:szCs w:val="28"/>
          <w:vertAlign w:val="subscript"/>
        </w:rPr>
        <w:t>i</w:t>
      </w:r>
      <w:r w:rsidRPr="007055D9">
        <w:tab/>
      </w:r>
      <w:r w:rsidRPr="007055D9">
        <w:tab/>
        <w:t>Thickness of the weld (a-</w:t>
      </w:r>
      <w:r w:rsidR="000E0240">
        <w:t>value</w:t>
      </w:r>
      <w:r w:rsidR="007D7D8F">
        <w:t>,</w:t>
      </w:r>
      <w:r w:rsidR="001D1FF8">
        <w:t xml:space="preserve"> throat</w:t>
      </w:r>
      <w:r w:rsidRPr="007055D9">
        <w:t>)</w:t>
      </w:r>
    </w:p>
    <w:p w14:paraId="54A77687" w14:textId="77777777" w:rsidR="00E00067" w:rsidRPr="007055D9" w:rsidRDefault="00E00067" w:rsidP="008F3D94">
      <w:pPr>
        <w:pStyle w:val="Aufzhlungszeichen"/>
        <w:keepNext/>
        <w:keepLines/>
      </w:pPr>
      <w:r w:rsidRPr="000816DA">
        <w:rPr>
          <w:sz w:val="24"/>
          <w:szCs w:val="28"/>
        </w:rPr>
        <w:t>d</w:t>
      </w:r>
      <w:r w:rsidRPr="000816DA">
        <w:rPr>
          <w:sz w:val="24"/>
          <w:szCs w:val="28"/>
          <w:vertAlign w:val="subscript"/>
        </w:rPr>
        <w:t>i</w:t>
      </w:r>
      <w:r w:rsidRPr="000816DA">
        <w:rPr>
          <w:sz w:val="20"/>
        </w:rPr>
        <w:tab/>
      </w:r>
      <w:r w:rsidRPr="007055D9">
        <w:tab/>
        <w:t>Depth of the penetration</w:t>
      </w:r>
    </w:p>
    <w:p w14:paraId="377B0BFC" w14:textId="5C333764" w:rsidR="00E00067" w:rsidRPr="007055D9" w:rsidRDefault="00E00067" w:rsidP="008F3D94">
      <w:pPr>
        <w:pStyle w:val="Aufzhlungszeichen"/>
        <w:keepNext/>
        <w:keepLines/>
      </w:pPr>
      <w:r w:rsidRPr="006174AF">
        <w:rPr>
          <w:rFonts w:cs="Arial"/>
        </w:rPr>
        <w:t>β</w:t>
      </w:r>
      <w:r w:rsidRPr="000816DA">
        <w:rPr>
          <w:sz w:val="24"/>
          <w:szCs w:val="28"/>
          <w:vertAlign w:val="subscript"/>
        </w:rPr>
        <w:t>i</w:t>
      </w:r>
      <w:r w:rsidRPr="000816DA">
        <w:rPr>
          <w:sz w:val="20"/>
        </w:rPr>
        <w:tab/>
      </w:r>
      <w:r w:rsidRPr="007055D9">
        <w:tab/>
        <w:t>Weld angle</w:t>
      </w:r>
    </w:p>
    <w:p w14:paraId="06878E74" w14:textId="77777777" w:rsidR="00E00067" w:rsidRDefault="00E00067" w:rsidP="008A6190"/>
    <w:p w14:paraId="1970ABB2" w14:textId="2F6F59C7" w:rsidR="008F3D94" w:rsidRPr="007055D9" w:rsidRDefault="008F3D94" w:rsidP="008A6190"/>
    <w:p w14:paraId="12777DF2" w14:textId="6DDD7C98" w:rsidR="00452C51" w:rsidRPr="007055D9" w:rsidRDefault="00452C51" w:rsidP="00B32130">
      <w:pPr>
        <w:jc w:val="both"/>
      </w:pPr>
      <w:r w:rsidRPr="007055D9">
        <w:t>For the penetration</w:t>
      </w:r>
      <w:r w:rsidR="00247FBF">
        <w:t>,</w:t>
      </w:r>
      <w:r w:rsidRPr="007055D9">
        <w:t xml:space="preserve">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0D275BD3" w14:textId="77777777" w:rsidR="00452C51" w:rsidRPr="007055D9" w:rsidRDefault="00452C51" w:rsidP="00B32130">
      <w:pPr>
        <w:jc w:val="both"/>
      </w:pPr>
      <w:r w:rsidRPr="007055D9">
        <w:t xml:space="preserve">This is computed by </w:t>
      </w:r>
      <w:r w:rsidR="001759F7" w:rsidRPr="007055D9">
        <w:rPr>
          <w:position w:val="-32"/>
          <w:szCs w:val="22"/>
        </w:rPr>
        <w:object w:dxaOrig="1240" w:dyaOrig="700" w14:anchorId="4C108C1F">
          <v:shape id="_x0000_i1027" type="#_x0000_t75" style="width:55.5pt;height:32.25pt" o:ole="">
            <v:imagedata r:id="rId158" o:title=""/>
          </v:shape>
          <o:OLEObject Type="Embed" ProgID="Equation.3" ShapeID="_x0000_i1027" DrawAspect="Content" ObjectID="_1650495804" r:id="rId159"/>
        </w:object>
      </w:r>
      <w:r w:rsidRPr="007055D9">
        <w:t xml:space="preserve"> where </w:t>
      </w:r>
      <w:r w:rsidR="00D75A51">
        <w:t xml:space="preserve">variable </w:t>
      </w:r>
      <w:r w:rsidRPr="007055D9">
        <w:rPr>
          <w:rStyle w:val="TextZchn"/>
          <w:i/>
        </w:rPr>
        <w:t>i</w:t>
      </w:r>
      <w:r w:rsidRPr="007055D9">
        <w:rPr>
          <w:i/>
        </w:rPr>
        <w:t xml:space="preserve"> </w:t>
      </w:r>
      <w:r w:rsidRPr="007055D9">
        <w:t xml:space="preserve">is specifying the weld index and </w:t>
      </w:r>
      <w:r w:rsidR="00D75A51">
        <w:t>variable</w:t>
      </w:r>
      <w:r w:rsidR="00D75A51" w:rsidRPr="007055D9">
        <w:t xml:space="preserve"> </w:t>
      </w:r>
      <w:r w:rsidRPr="007055D9">
        <w:rPr>
          <w:rStyle w:val="TextZchn"/>
          <w:i/>
        </w:rPr>
        <w:t xml:space="preserve">j </w:t>
      </w:r>
      <w:r w:rsidRPr="007055D9">
        <w:t>is defined by the sheet index of the welded sheet related to the weld.</w:t>
      </w:r>
      <w:r w:rsidR="00D75A51">
        <w:t xml:space="preserve"> (α</w:t>
      </w:r>
      <w:r w:rsidR="00D75A51" w:rsidRPr="00A2231C">
        <w:rPr>
          <w:vertAlign w:val="subscript"/>
        </w:rPr>
        <w:t>j</w:t>
      </w:r>
      <w:r w:rsidR="00D75A51">
        <w:t xml:space="preserve"> in case of a Corner Weld is 90° and therefore sinα</w:t>
      </w:r>
      <w:r w:rsidR="00D75A51" w:rsidRPr="00A2231C">
        <w:rPr>
          <w:vertAlign w:val="subscript"/>
        </w:rPr>
        <w:t>j</w:t>
      </w:r>
      <w:r w:rsidR="00D75A51">
        <w:t>=1.)</w:t>
      </w:r>
    </w:p>
    <w:p w14:paraId="39FA55E4" w14:textId="77777777" w:rsidR="008A6190" w:rsidRPr="007055D9" w:rsidRDefault="008A6190" w:rsidP="00B32130">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0"/>
        <w:gridCol w:w="1604"/>
        <w:gridCol w:w="1438"/>
        <w:gridCol w:w="1431"/>
        <w:gridCol w:w="1256"/>
        <w:gridCol w:w="1612"/>
      </w:tblGrid>
      <w:tr w:rsidR="00E00067" w:rsidRPr="007055D9" w14:paraId="3DC401A6" w14:textId="77777777" w:rsidTr="003B6225">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3BDD40F" w14:textId="77777777" w:rsidR="00E00067" w:rsidRPr="007055D9" w:rsidRDefault="00E00067" w:rsidP="003B6225">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47D212F" w14:textId="77777777" w:rsidR="00E00067" w:rsidRPr="007055D9" w:rsidRDefault="00E00067" w:rsidP="003B6225">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F6EEAD4" w14:textId="77777777" w:rsidR="00E00067" w:rsidRPr="007055D9" w:rsidRDefault="00E00067" w:rsidP="003B6225">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33B04B" w14:textId="77777777" w:rsidR="00E00067" w:rsidRPr="007055D9" w:rsidRDefault="00E00067" w:rsidP="003B6225">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2FEE896" w14:textId="65931CD3" w:rsidR="00E00067" w:rsidRPr="007055D9" w:rsidRDefault="000E60DF" w:rsidP="003B6225">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82DBD4C" w14:textId="77777777" w:rsidR="00E00067" w:rsidRPr="007055D9" w:rsidRDefault="00E00067" w:rsidP="003B6225">
            <w:pPr>
              <w:keepNext/>
              <w:rPr>
                <w:b/>
                <w:i/>
              </w:rPr>
            </w:pPr>
            <w:r w:rsidRPr="007055D9">
              <w:rPr>
                <w:b/>
                <w:i/>
              </w:rPr>
              <w:t>Default Value</w:t>
            </w:r>
          </w:p>
        </w:tc>
      </w:tr>
      <w:tr w:rsidR="00876F6F" w:rsidRPr="007055D9" w14:paraId="314AC15C" w14:textId="77777777" w:rsidTr="003B6225">
        <w:trPr>
          <w:jc w:val="center"/>
        </w:trPr>
        <w:tc>
          <w:tcPr>
            <w:tcW w:w="1190" w:type="dxa"/>
            <w:shd w:val="clear" w:color="auto" w:fill="auto"/>
          </w:tcPr>
          <w:p w14:paraId="23800C82" w14:textId="77777777" w:rsidR="00E00067" w:rsidRPr="00790993" w:rsidRDefault="00886386" w:rsidP="003B6225">
            <w:pPr>
              <w:rPr>
                <w:sz w:val="20"/>
                <w:szCs w:val="18"/>
              </w:rPr>
            </w:pPr>
            <w:r w:rsidRPr="00790993">
              <w:rPr>
                <w:sz w:val="20"/>
                <w:szCs w:val="18"/>
              </w:rPr>
              <w:t>a</w:t>
            </w:r>
          </w:p>
        </w:tc>
        <w:tc>
          <w:tcPr>
            <w:tcW w:w="1604" w:type="dxa"/>
            <w:shd w:val="clear" w:color="auto" w:fill="auto"/>
          </w:tcPr>
          <w:p w14:paraId="026C8A7B" w14:textId="77777777" w:rsidR="00E00067" w:rsidRPr="00790993" w:rsidRDefault="00E00067" w:rsidP="003B6225">
            <w:pPr>
              <w:rPr>
                <w:sz w:val="20"/>
                <w:szCs w:val="18"/>
              </w:rPr>
            </w:pPr>
            <w:r w:rsidRPr="00790993">
              <w:rPr>
                <w:sz w:val="20"/>
                <w:szCs w:val="18"/>
              </w:rPr>
              <w:t>thickness</w:t>
            </w:r>
          </w:p>
        </w:tc>
        <w:tc>
          <w:tcPr>
            <w:tcW w:w="1438" w:type="dxa"/>
            <w:shd w:val="clear" w:color="auto" w:fill="auto"/>
          </w:tcPr>
          <w:p w14:paraId="19094D74" w14:textId="77777777" w:rsidR="00E00067" w:rsidRPr="00790993" w:rsidRDefault="00E00067" w:rsidP="003B6225">
            <w:pPr>
              <w:rPr>
                <w:sz w:val="20"/>
                <w:szCs w:val="18"/>
              </w:rPr>
            </w:pPr>
            <w:r w:rsidRPr="00790993">
              <w:rPr>
                <w:sz w:val="20"/>
                <w:szCs w:val="18"/>
              </w:rPr>
              <w:t xml:space="preserve">1 </w:t>
            </w:r>
            <w:r w:rsidR="00241236" w:rsidRPr="00790993">
              <w:rPr>
                <w:sz w:val="20"/>
                <w:szCs w:val="18"/>
              </w:rPr>
              <w:t>–</w:t>
            </w:r>
            <w:r w:rsidRPr="00790993">
              <w:rPr>
                <w:sz w:val="20"/>
                <w:szCs w:val="18"/>
              </w:rPr>
              <w:t xml:space="preserve"> 2</w:t>
            </w:r>
          </w:p>
        </w:tc>
        <w:tc>
          <w:tcPr>
            <w:tcW w:w="1431" w:type="dxa"/>
            <w:shd w:val="clear" w:color="auto" w:fill="auto"/>
          </w:tcPr>
          <w:p w14:paraId="14ED1A89" w14:textId="77777777" w:rsidR="00E00067" w:rsidRPr="00790993" w:rsidRDefault="00E00067" w:rsidP="003B6225">
            <w:pPr>
              <w:rPr>
                <w:sz w:val="20"/>
                <w:szCs w:val="18"/>
              </w:rPr>
            </w:pPr>
            <w:r w:rsidRPr="00790993">
              <w:rPr>
                <w:sz w:val="20"/>
                <w:szCs w:val="18"/>
              </w:rPr>
              <w:t>≥ 0</w:t>
            </w:r>
          </w:p>
        </w:tc>
        <w:tc>
          <w:tcPr>
            <w:tcW w:w="1256" w:type="dxa"/>
            <w:shd w:val="clear" w:color="auto" w:fill="auto"/>
          </w:tcPr>
          <w:p w14:paraId="671FB782" w14:textId="77777777" w:rsidR="00E00067" w:rsidRPr="00790993" w:rsidRDefault="00745E1D" w:rsidP="003B6225">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46CFE9D7" w14:textId="77777777" w:rsidR="00E00067" w:rsidRPr="00790993" w:rsidRDefault="00E00067" w:rsidP="003B6225">
            <w:pPr>
              <w:rPr>
                <w:sz w:val="20"/>
                <w:szCs w:val="18"/>
              </w:rPr>
            </w:pPr>
          </w:p>
        </w:tc>
      </w:tr>
      <w:tr w:rsidR="00876F6F" w:rsidRPr="007055D9" w14:paraId="7008C191" w14:textId="77777777" w:rsidTr="003B6225">
        <w:trPr>
          <w:jc w:val="center"/>
        </w:trPr>
        <w:tc>
          <w:tcPr>
            <w:tcW w:w="1190" w:type="dxa"/>
            <w:shd w:val="clear" w:color="auto" w:fill="auto"/>
          </w:tcPr>
          <w:p w14:paraId="1BE8C19D" w14:textId="77777777" w:rsidR="00E00067" w:rsidRPr="00790993" w:rsidRDefault="00D258EC" w:rsidP="003B6225">
            <w:pPr>
              <w:rPr>
                <w:sz w:val="20"/>
                <w:szCs w:val="18"/>
              </w:rPr>
            </w:pPr>
            <w:r w:rsidRPr="00790993">
              <w:rPr>
                <w:sz w:val="20"/>
                <w:szCs w:val="18"/>
              </w:rPr>
              <w:t>β</w:t>
            </w:r>
          </w:p>
        </w:tc>
        <w:tc>
          <w:tcPr>
            <w:tcW w:w="1604" w:type="dxa"/>
            <w:shd w:val="clear" w:color="auto" w:fill="auto"/>
          </w:tcPr>
          <w:p w14:paraId="4B5859AF" w14:textId="77777777" w:rsidR="00E00067" w:rsidRPr="00790993" w:rsidRDefault="00E00067" w:rsidP="003B6225">
            <w:pPr>
              <w:rPr>
                <w:sz w:val="20"/>
                <w:szCs w:val="18"/>
              </w:rPr>
            </w:pPr>
            <w:r w:rsidRPr="00790993">
              <w:rPr>
                <w:sz w:val="20"/>
                <w:szCs w:val="18"/>
              </w:rPr>
              <w:t>angle</w:t>
            </w:r>
          </w:p>
        </w:tc>
        <w:tc>
          <w:tcPr>
            <w:tcW w:w="1438" w:type="dxa"/>
            <w:shd w:val="clear" w:color="auto" w:fill="auto"/>
          </w:tcPr>
          <w:p w14:paraId="17756A84" w14:textId="77777777" w:rsidR="00E00067" w:rsidRPr="00790993" w:rsidRDefault="00241236" w:rsidP="003B6225">
            <w:pPr>
              <w:rPr>
                <w:sz w:val="20"/>
                <w:szCs w:val="18"/>
              </w:rPr>
            </w:pPr>
            <w:r w:rsidRPr="00790993">
              <w:rPr>
                <w:sz w:val="20"/>
                <w:szCs w:val="18"/>
              </w:rPr>
              <w:t>0</w:t>
            </w:r>
            <w:r w:rsidR="00E00067" w:rsidRPr="00790993">
              <w:rPr>
                <w:sz w:val="20"/>
                <w:szCs w:val="18"/>
              </w:rPr>
              <w:t xml:space="preserve"> </w:t>
            </w:r>
            <w:r w:rsidR="008F1B46" w:rsidRPr="00790993">
              <w:rPr>
                <w:sz w:val="20"/>
                <w:szCs w:val="18"/>
              </w:rPr>
              <w:t>–</w:t>
            </w:r>
            <w:r w:rsidR="00E00067" w:rsidRPr="00790993">
              <w:rPr>
                <w:sz w:val="20"/>
                <w:szCs w:val="18"/>
              </w:rPr>
              <w:t xml:space="preserve"> 2</w:t>
            </w:r>
          </w:p>
        </w:tc>
        <w:tc>
          <w:tcPr>
            <w:tcW w:w="1431" w:type="dxa"/>
            <w:shd w:val="clear" w:color="auto" w:fill="auto"/>
          </w:tcPr>
          <w:p w14:paraId="0E83F890" w14:textId="77777777" w:rsidR="00E00067" w:rsidRPr="00790993" w:rsidRDefault="00E00067" w:rsidP="003B6225">
            <w:pPr>
              <w:rPr>
                <w:sz w:val="20"/>
                <w:szCs w:val="18"/>
              </w:rPr>
            </w:pPr>
            <w:r w:rsidRPr="00790993">
              <w:rPr>
                <w:sz w:val="20"/>
                <w:szCs w:val="18"/>
              </w:rPr>
              <w:t>≥ 0</w:t>
            </w:r>
          </w:p>
        </w:tc>
        <w:tc>
          <w:tcPr>
            <w:tcW w:w="1256" w:type="dxa"/>
            <w:shd w:val="clear" w:color="auto" w:fill="auto"/>
          </w:tcPr>
          <w:p w14:paraId="77E35F09" w14:textId="77777777" w:rsidR="00E00067" w:rsidRPr="00790993" w:rsidRDefault="005067A2" w:rsidP="003B6225">
            <w:pPr>
              <w:rPr>
                <w:sz w:val="20"/>
                <w:szCs w:val="18"/>
              </w:rPr>
            </w:pPr>
            <w:r w:rsidRPr="00790993">
              <w:rPr>
                <w:sz w:val="20"/>
                <w:szCs w:val="18"/>
              </w:rPr>
              <w:t>O</w:t>
            </w:r>
            <w:r w:rsidR="00241236" w:rsidRPr="00790993">
              <w:rPr>
                <w:sz w:val="20"/>
                <w:szCs w:val="18"/>
              </w:rPr>
              <w:t>ptional</w:t>
            </w:r>
          </w:p>
        </w:tc>
        <w:tc>
          <w:tcPr>
            <w:tcW w:w="1612" w:type="dxa"/>
            <w:shd w:val="clear" w:color="auto" w:fill="auto"/>
          </w:tcPr>
          <w:p w14:paraId="68C1DB59" w14:textId="77777777" w:rsidR="00E00067" w:rsidRPr="00790993" w:rsidRDefault="00241236" w:rsidP="003B6225">
            <w:pPr>
              <w:rPr>
                <w:sz w:val="20"/>
                <w:szCs w:val="18"/>
              </w:rPr>
            </w:pPr>
            <w:r w:rsidRPr="00790993">
              <w:rPr>
                <w:sz w:val="20"/>
                <w:szCs w:val="18"/>
              </w:rPr>
              <w:t>45 [deg]</w:t>
            </w:r>
          </w:p>
        </w:tc>
      </w:tr>
      <w:tr w:rsidR="00876F6F" w:rsidRPr="007055D9" w14:paraId="5268935E" w14:textId="77777777" w:rsidTr="003B6225">
        <w:trPr>
          <w:jc w:val="center"/>
        </w:trPr>
        <w:tc>
          <w:tcPr>
            <w:tcW w:w="1190" w:type="dxa"/>
            <w:shd w:val="clear" w:color="auto" w:fill="auto"/>
          </w:tcPr>
          <w:p w14:paraId="1AF6C885" w14:textId="77777777" w:rsidR="00E00067" w:rsidRPr="00790993" w:rsidRDefault="009F0B37" w:rsidP="003B6225">
            <w:pPr>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08775F13" w14:textId="77777777" w:rsidR="00E00067" w:rsidRPr="00790993" w:rsidRDefault="00F4558F" w:rsidP="003B6225">
            <w:pPr>
              <w:rPr>
                <w:sz w:val="20"/>
                <w:szCs w:val="18"/>
              </w:rPr>
            </w:pPr>
            <w:r>
              <w:rPr>
                <w:sz w:val="20"/>
                <w:szCs w:val="18"/>
              </w:rPr>
              <w:t>penetration</w:t>
            </w:r>
          </w:p>
        </w:tc>
        <w:tc>
          <w:tcPr>
            <w:tcW w:w="1438" w:type="dxa"/>
            <w:shd w:val="clear" w:color="auto" w:fill="auto"/>
          </w:tcPr>
          <w:p w14:paraId="66871DB0" w14:textId="77777777" w:rsidR="00E00067" w:rsidRPr="00790993" w:rsidRDefault="009F0B37" w:rsidP="003B6225">
            <w:pPr>
              <w:rPr>
                <w:sz w:val="20"/>
                <w:szCs w:val="18"/>
              </w:rPr>
            </w:pPr>
            <w:r w:rsidRPr="00790993">
              <w:rPr>
                <w:sz w:val="20"/>
                <w:szCs w:val="18"/>
              </w:rPr>
              <w:t>0 – 2</w:t>
            </w:r>
          </w:p>
        </w:tc>
        <w:tc>
          <w:tcPr>
            <w:tcW w:w="1431" w:type="dxa"/>
            <w:shd w:val="clear" w:color="auto" w:fill="auto"/>
          </w:tcPr>
          <w:p w14:paraId="688AD535" w14:textId="77777777" w:rsidR="00E00067" w:rsidRPr="00790993" w:rsidRDefault="009F0B37" w:rsidP="003B6225">
            <w:pPr>
              <w:rPr>
                <w:sz w:val="20"/>
                <w:szCs w:val="18"/>
              </w:rPr>
            </w:pPr>
            <w:r w:rsidRPr="00790993">
              <w:rPr>
                <w:sz w:val="20"/>
                <w:szCs w:val="18"/>
              </w:rPr>
              <w:t>0 ≤ η ≤ 1</w:t>
            </w:r>
          </w:p>
        </w:tc>
        <w:tc>
          <w:tcPr>
            <w:tcW w:w="1256" w:type="dxa"/>
            <w:shd w:val="clear" w:color="auto" w:fill="auto"/>
          </w:tcPr>
          <w:p w14:paraId="31223E27" w14:textId="77777777" w:rsidR="00E00067" w:rsidRPr="00790993" w:rsidRDefault="009F0B37" w:rsidP="003B6225">
            <w:pPr>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09B7273A" w14:textId="77777777" w:rsidR="00E00067" w:rsidRPr="00790993" w:rsidRDefault="009F0B37" w:rsidP="008F3D94">
            <w:pPr>
              <w:keepNext/>
              <w:rPr>
                <w:sz w:val="20"/>
                <w:szCs w:val="18"/>
              </w:rPr>
            </w:pPr>
            <w:r w:rsidRPr="00790993">
              <w:rPr>
                <w:sz w:val="20"/>
                <w:szCs w:val="18"/>
              </w:rPr>
              <w:t>0</w:t>
            </w:r>
          </w:p>
        </w:tc>
      </w:tr>
    </w:tbl>
    <w:p w14:paraId="10EA58F0" w14:textId="5BEB0719" w:rsidR="008F3D94" w:rsidRDefault="008F3D94" w:rsidP="008F3D94">
      <w:pPr>
        <w:pStyle w:val="Beschriftung"/>
        <w:spacing w:before="120"/>
      </w:pPr>
      <w:bookmarkStart w:id="1506" w:name="_Toc3566495"/>
      <w:bookmarkStart w:id="1507" w:name="_Toc34747496"/>
      <w:bookmarkStart w:id="1508" w:name="_Toc39880822"/>
      <w:r>
        <w:t xml:space="preserve">Table </w:t>
      </w:r>
      <w:r w:rsidR="00ED469A">
        <w:fldChar w:fldCharType="begin"/>
      </w:r>
      <w:r w:rsidR="00ED469A">
        <w:instrText xml:space="preserve"> SEQ Table \* ARABIC </w:instrText>
      </w:r>
      <w:r w:rsidR="00ED469A">
        <w:fldChar w:fldCharType="separate"/>
      </w:r>
      <w:r w:rsidR="00A2710C">
        <w:rPr>
          <w:noProof/>
        </w:rPr>
        <w:t>91</w:t>
      </w:r>
      <w:r w:rsidR="00ED469A">
        <w:fldChar w:fldCharType="end"/>
      </w:r>
      <w:r>
        <w:t xml:space="preserve">: Parameters of </w:t>
      </w:r>
      <w:r w:rsidR="006619C9">
        <w:t xml:space="preserve">Simple </w:t>
      </w:r>
      <w:r>
        <w:t>Corner Weld</w:t>
      </w:r>
      <w:bookmarkEnd w:id="1506"/>
      <w:bookmarkEnd w:id="1507"/>
      <w:bookmarkEnd w:id="1508"/>
    </w:p>
    <w:p w14:paraId="05909990" w14:textId="226546BD" w:rsidR="00247FBF" w:rsidRDefault="00F4558F" w:rsidP="00A2231C">
      <w:pPr>
        <w:spacing w:before="120"/>
      </w:pPr>
      <w:r w:rsidRPr="007055D9">
        <w:t>All other parameters are provided by the model itself.</w:t>
      </w:r>
      <w:r w:rsidR="00C05EF7">
        <w:t xml:space="preserve"> </w:t>
      </w:r>
    </w:p>
    <w:p w14:paraId="2043323B" w14:textId="6D763EFC" w:rsidR="00FA0FAD" w:rsidRPr="00E36602" w:rsidRDefault="00FA0FAD" w:rsidP="00A2231C">
      <w:pPr>
        <w:spacing w:before="120"/>
      </w:pPr>
    </w:p>
    <w:p w14:paraId="53689EED" w14:textId="6000D401" w:rsidR="00E36602" w:rsidRDefault="00E36602" w:rsidP="00E36602">
      <w:pPr>
        <w:pStyle w:val="berschrift4"/>
        <w:numPr>
          <w:ilvl w:val="3"/>
          <w:numId w:val="14"/>
        </w:numPr>
      </w:pPr>
      <w:bookmarkStart w:id="1509" w:name="_Toc34747270"/>
      <w:bookmarkStart w:id="1510" w:name="_Toc39880587"/>
      <w:r>
        <w:lastRenderedPageBreak/>
        <w:t>Double Corner Weld</w:t>
      </w:r>
      <w:bookmarkEnd w:id="1509"/>
      <w:bookmarkEnd w:id="1510"/>
    </w:p>
    <w:p w14:paraId="5CE2581B" w14:textId="17A7B973" w:rsidR="00E36602" w:rsidRPr="007055D9" w:rsidRDefault="00E36602" w:rsidP="00FA0FAD">
      <w:pPr>
        <w:pStyle w:val="berschrift5"/>
        <w:keepNext/>
        <w:keepLines/>
      </w:pPr>
      <w:r w:rsidRPr="007055D9">
        <w:t>Sheet Parameters</w:t>
      </w:r>
    </w:p>
    <w:p w14:paraId="725AFDB7" w14:textId="77777777" w:rsidR="00E36602" w:rsidRPr="007055D9" w:rsidRDefault="00E36602" w:rsidP="00FA0FAD">
      <w:pPr>
        <w:keepLines/>
      </w:pPr>
      <w:r w:rsidRPr="007055D9">
        <w:t>The parameters to describe the connection are:</w:t>
      </w:r>
    </w:p>
    <w:p w14:paraId="27C443A0" w14:textId="77777777" w:rsidR="00E36602" w:rsidRPr="007055D9" w:rsidRDefault="00E36602" w:rsidP="00FA0FAD">
      <w:pPr>
        <w:pStyle w:val="Aufzhlungszeichen"/>
        <w:keepLines/>
      </w:pPr>
      <w:r w:rsidRPr="000816DA">
        <w:rPr>
          <w:sz w:val="24"/>
          <w:szCs w:val="28"/>
        </w:rPr>
        <w:t>t</w:t>
      </w:r>
      <w:r w:rsidRPr="000816DA">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2F632B91" w14:textId="4AD9AC30" w:rsidR="00E36602" w:rsidRPr="007055D9" w:rsidRDefault="00E36602" w:rsidP="00FA0FAD">
      <w:pPr>
        <w:pStyle w:val="Aufzhlungszeichen"/>
        <w:keepLines/>
      </w:pPr>
      <w:r w:rsidRPr="000816DA">
        <w:rPr>
          <w:sz w:val="24"/>
          <w:szCs w:val="28"/>
        </w:rPr>
        <w:t>t</w:t>
      </w:r>
      <w:r w:rsidRPr="000816DA">
        <w:rPr>
          <w:sz w:val="24"/>
          <w:szCs w:val="28"/>
          <w:vertAlign w:val="subscript"/>
        </w:rPr>
        <w:t>1</w:t>
      </w:r>
      <w:r w:rsidR="00EA4F5A">
        <w:rPr>
          <w:sz w:val="24"/>
          <w:szCs w:val="28"/>
          <w:vertAlign w:val="subscript"/>
        </w:rPr>
        <w:t xml:space="preserve">, </w:t>
      </w:r>
      <w:r w:rsidR="00EA4F5A" w:rsidRPr="000816DA">
        <w:rPr>
          <w:sz w:val="24"/>
          <w:szCs w:val="28"/>
        </w:rPr>
        <w:t>t</w:t>
      </w:r>
      <w:r w:rsidR="00EA4F5A">
        <w:rPr>
          <w:sz w:val="24"/>
          <w:szCs w:val="28"/>
          <w:vertAlign w:val="subscript"/>
        </w:rPr>
        <w:t>2</w:t>
      </w:r>
      <w:r w:rsidRPr="007055D9">
        <w:tab/>
        <w:t>Thickness</w:t>
      </w:r>
      <w:r w:rsidR="00EA4F5A">
        <w:t>es</w:t>
      </w:r>
      <w:r w:rsidRPr="007055D9">
        <w:t xml:space="preserve"> of welded sheet</w:t>
      </w:r>
    </w:p>
    <w:p w14:paraId="0A8B165F" w14:textId="32077548" w:rsidR="00E36602" w:rsidRPr="007055D9" w:rsidRDefault="00EA4F5A" w:rsidP="00FA0FAD">
      <w:pPr>
        <w:pStyle w:val="Aufzhlungszeichen"/>
        <w:keepLines/>
      </w:pPr>
      <w:r>
        <w:rPr>
          <w:sz w:val="24"/>
          <w:szCs w:val="28"/>
        </w:rPr>
        <w:t>c</w:t>
      </w:r>
      <w:r w:rsidRPr="000816DA">
        <w:rPr>
          <w:sz w:val="24"/>
          <w:szCs w:val="28"/>
          <w:vertAlign w:val="subscript"/>
        </w:rPr>
        <w:t>1</w:t>
      </w:r>
      <w:r>
        <w:rPr>
          <w:sz w:val="24"/>
          <w:szCs w:val="28"/>
          <w:vertAlign w:val="subscript"/>
        </w:rPr>
        <w:t xml:space="preserve">, </w:t>
      </w:r>
      <w:r>
        <w:rPr>
          <w:sz w:val="24"/>
          <w:szCs w:val="28"/>
        </w:rPr>
        <w:t>c</w:t>
      </w:r>
      <w:r>
        <w:rPr>
          <w:sz w:val="24"/>
          <w:szCs w:val="28"/>
          <w:vertAlign w:val="subscript"/>
        </w:rPr>
        <w:t>2</w:t>
      </w:r>
      <w:r w:rsidR="00E36602" w:rsidRPr="007055D9">
        <w:rPr>
          <w:sz w:val="28"/>
          <w:szCs w:val="28"/>
        </w:rPr>
        <w:tab/>
      </w:r>
      <w:r w:rsidR="00E36602" w:rsidRPr="007055D9">
        <w:t>Gap</w:t>
      </w:r>
      <w:r>
        <w:t>s</w:t>
      </w:r>
      <w:r w:rsidR="00E36602" w:rsidRPr="007055D9">
        <w:t xml:space="preserve"> between base sheet and welded sheet</w:t>
      </w:r>
    </w:p>
    <w:p w14:paraId="2F2876DB" w14:textId="53A08B99" w:rsidR="00EA4F5A" w:rsidRPr="007055D9" w:rsidRDefault="00E36602" w:rsidP="00FA0FAD">
      <w:pPr>
        <w:pStyle w:val="Aufzhlungszeichen"/>
        <w:keepLines/>
      </w:pPr>
      <w:r w:rsidRPr="000816DA">
        <w:rPr>
          <w:sz w:val="24"/>
          <w:szCs w:val="28"/>
        </w:rPr>
        <w:t>v</w:t>
      </w:r>
      <w:r w:rsidRPr="007055D9">
        <w:rPr>
          <w:sz w:val="28"/>
          <w:szCs w:val="28"/>
        </w:rPr>
        <w:tab/>
      </w:r>
      <w:r w:rsidRPr="007055D9">
        <w:tab/>
        <w:t>Misalignment of welded sheet</w:t>
      </w:r>
    </w:p>
    <w:p w14:paraId="54A58C0C" w14:textId="77777777" w:rsidR="00E36602" w:rsidRPr="007055D9" w:rsidRDefault="00E36602" w:rsidP="00E36602">
      <w:pPr>
        <w:pStyle w:val="berschrift5"/>
        <w:keepNext/>
        <w:spacing w:before="120"/>
      </w:pPr>
      <w:r w:rsidRPr="007055D9">
        <w:t>Weld Parameters</w:t>
      </w:r>
    </w:p>
    <w:p w14:paraId="6DFA7E4D" w14:textId="6AF76C2B" w:rsidR="00E36602" w:rsidRPr="007055D9" w:rsidRDefault="00E36602" w:rsidP="00E36602">
      <w:pPr>
        <w:keepNext/>
        <w:keepLines/>
      </w:pPr>
      <w:r w:rsidRPr="007055D9">
        <w:t>The parameters of the welds are the same for all the potential welds on the connection:</w:t>
      </w:r>
    </w:p>
    <w:p w14:paraId="3DCC36ED" w14:textId="6EC1DDBC" w:rsidR="00E36602" w:rsidRPr="007055D9" w:rsidRDefault="00E36602" w:rsidP="00E36602">
      <w:pPr>
        <w:pStyle w:val="Aufzhlungszeichen"/>
        <w:keepNext/>
        <w:keepLines/>
      </w:pPr>
      <w:r w:rsidRPr="000816DA">
        <w:rPr>
          <w:sz w:val="24"/>
          <w:szCs w:val="28"/>
        </w:rPr>
        <w:t>a</w:t>
      </w:r>
      <w:r w:rsidRPr="000816DA">
        <w:rPr>
          <w:sz w:val="24"/>
          <w:szCs w:val="28"/>
          <w:vertAlign w:val="subscript"/>
        </w:rPr>
        <w:t>i</w:t>
      </w:r>
      <w:r w:rsidRPr="007055D9">
        <w:tab/>
      </w:r>
      <w:r w:rsidRPr="007055D9">
        <w:tab/>
        <w:t>Thickness of the weld (a-</w:t>
      </w:r>
      <w:r>
        <w:t>value, throat</w:t>
      </w:r>
      <w:r w:rsidRPr="007055D9">
        <w:t>)</w:t>
      </w:r>
    </w:p>
    <w:p w14:paraId="5E63EBC0" w14:textId="47ABB451" w:rsidR="00E36602" w:rsidRPr="007055D9" w:rsidRDefault="00E36602" w:rsidP="00E36602">
      <w:pPr>
        <w:pStyle w:val="Aufzhlungszeichen"/>
        <w:keepNext/>
        <w:keepLines/>
      </w:pPr>
      <w:r w:rsidRPr="000816DA">
        <w:rPr>
          <w:sz w:val="24"/>
          <w:szCs w:val="28"/>
        </w:rPr>
        <w:t>d</w:t>
      </w:r>
      <w:r w:rsidRPr="000816DA">
        <w:rPr>
          <w:sz w:val="24"/>
          <w:szCs w:val="28"/>
          <w:vertAlign w:val="subscript"/>
        </w:rPr>
        <w:t>i</w:t>
      </w:r>
      <w:r w:rsidRPr="000816DA">
        <w:rPr>
          <w:sz w:val="20"/>
        </w:rPr>
        <w:tab/>
      </w:r>
      <w:r w:rsidRPr="007055D9">
        <w:tab/>
        <w:t>Depth of the penetration</w:t>
      </w:r>
    </w:p>
    <w:p w14:paraId="3A5813CB" w14:textId="75C7F552" w:rsidR="00E36602" w:rsidRPr="007055D9" w:rsidRDefault="00E36602" w:rsidP="00E36602">
      <w:pPr>
        <w:pStyle w:val="Aufzhlungszeichen"/>
        <w:keepNext/>
        <w:keepLines/>
      </w:pPr>
      <w:r w:rsidRPr="006174AF">
        <w:rPr>
          <w:rFonts w:cs="Arial"/>
        </w:rPr>
        <w:t>β</w:t>
      </w:r>
      <w:r w:rsidRPr="000816DA">
        <w:rPr>
          <w:sz w:val="24"/>
          <w:szCs w:val="28"/>
          <w:vertAlign w:val="subscript"/>
        </w:rPr>
        <w:t>i</w:t>
      </w:r>
      <w:r w:rsidRPr="000816DA">
        <w:rPr>
          <w:sz w:val="20"/>
        </w:rPr>
        <w:tab/>
      </w:r>
      <w:r w:rsidRPr="007055D9">
        <w:tab/>
        <w:t>Weld angle</w:t>
      </w:r>
    </w:p>
    <w:p w14:paraId="18241D5C" w14:textId="7A6BA06B" w:rsidR="00F65DA7" w:rsidRDefault="005E2433" w:rsidP="00E36602">
      <w:r>
        <w:rPr>
          <w:noProof/>
          <w:lang w:eastAsia="en-US"/>
        </w:rPr>
        <mc:AlternateContent>
          <mc:Choice Requires="wpg">
            <w:drawing>
              <wp:anchor distT="0" distB="0" distL="114300" distR="114300" simplePos="0" relativeHeight="251668480" behindDoc="0" locked="0" layoutInCell="1" allowOverlap="1" wp14:anchorId="6C96EEFE" wp14:editId="54FDFCA8">
                <wp:simplePos x="0" y="0"/>
                <wp:positionH relativeFrom="column">
                  <wp:posOffset>175895</wp:posOffset>
                </wp:positionH>
                <wp:positionV relativeFrom="paragraph">
                  <wp:posOffset>31115</wp:posOffset>
                </wp:positionV>
                <wp:extent cx="4678680" cy="2660015"/>
                <wp:effectExtent l="0" t="0" r="7620" b="6985"/>
                <wp:wrapTopAndBottom/>
                <wp:docPr id="134" name="Gruppieren 134"/>
                <wp:cNvGraphicFramePr/>
                <a:graphic xmlns:a="http://schemas.openxmlformats.org/drawingml/2006/main">
                  <a:graphicData uri="http://schemas.microsoft.com/office/word/2010/wordprocessingGroup">
                    <wpg:wgp>
                      <wpg:cNvGrpSpPr/>
                      <wpg:grpSpPr>
                        <a:xfrm>
                          <a:off x="0" y="0"/>
                          <a:ext cx="4678680" cy="2660015"/>
                          <a:chOff x="0" y="0"/>
                          <a:chExt cx="4678680" cy="2660015"/>
                        </a:xfrm>
                      </wpg:grpSpPr>
                      <wpg:grpSp>
                        <wpg:cNvPr id="133" name="Gruppieren 133"/>
                        <wpg:cNvGrpSpPr/>
                        <wpg:grpSpPr>
                          <a:xfrm>
                            <a:off x="2647950" y="285750"/>
                            <a:ext cx="2030730" cy="2252980"/>
                            <a:chOff x="0" y="0"/>
                            <a:chExt cx="2030730" cy="2252980"/>
                          </a:xfrm>
                        </wpg:grpSpPr>
                        <wps:wsp>
                          <wps:cNvPr id="7" name="Text Box 7"/>
                          <wps:cNvSpPr txBox="1"/>
                          <wps:spPr>
                            <a:xfrm>
                              <a:off x="0" y="1866900"/>
                              <a:ext cx="2030730" cy="386080"/>
                            </a:xfrm>
                            <a:prstGeom prst="rect">
                              <a:avLst/>
                            </a:prstGeom>
                            <a:solidFill>
                              <a:prstClr val="white"/>
                            </a:solidFill>
                            <a:ln>
                              <a:noFill/>
                            </a:ln>
                            <a:effectLst/>
                          </wps:spPr>
                          <wps:txbx>
                            <w:txbxContent>
                              <w:p w14:paraId="18949B27" w14:textId="70E1E953" w:rsidR="00EF121E" w:rsidRPr="00067927" w:rsidRDefault="00EF121E" w:rsidP="00FA0FAD">
                                <w:pPr>
                                  <w:pStyle w:val="Beschriftung"/>
                                  <w:keepNext/>
                                  <w:keepLines/>
                                  <w:rPr>
                                    <w:noProof/>
                                    <w:szCs w:val="24"/>
                                  </w:rPr>
                                </w:pPr>
                                <w:bookmarkStart w:id="1511" w:name="_Toc34747382"/>
                                <w:bookmarkStart w:id="1512" w:name="_Toc39880703"/>
                                <w:r>
                                  <w:t xml:space="preserve">Figure </w:t>
                                </w:r>
                                <w:r>
                                  <w:fldChar w:fldCharType="begin"/>
                                </w:r>
                                <w:r>
                                  <w:instrText xml:space="preserve"> SEQ Figure \* ARABIC </w:instrText>
                                </w:r>
                                <w:r>
                                  <w:fldChar w:fldCharType="separate"/>
                                </w:r>
                                <w:r>
                                  <w:rPr>
                                    <w:noProof/>
                                  </w:rPr>
                                  <w:t>53</w:t>
                                </w:r>
                                <w:r>
                                  <w:fldChar w:fldCharType="end"/>
                                </w:r>
                                <w:r>
                                  <w:t>: Double Corner Weld Parameters</w:t>
                                </w:r>
                                <w:bookmarkEnd w:id="1511"/>
                                <w:bookmarkEnd w:id="15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37" name="Picture 37"/>
                            <pic:cNvPicPr>
                              <a:picLocks noChangeAspect="1"/>
                            </pic:cNvPicPr>
                          </pic:nvPicPr>
                          <pic:blipFill>
                            <a:blip r:embed="rId160">
                              <a:extLst>
                                <a:ext uri="{28A0092B-C50C-407E-A947-70E740481C1C}">
                                  <a14:useLocalDpi xmlns:a14="http://schemas.microsoft.com/office/drawing/2010/main" val="0"/>
                                </a:ext>
                              </a:extLst>
                            </a:blip>
                            <a:stretch>
                              <a:fillRect/>
                            </a:stretch>
                          </pic:blipFill>
                          <pic:spPr>
                            <a:xfrm>
                              <a:off x="495300" y="0"/>
                              <a:ext cx="981075" cy="1782445"/>
                            </a:xfrm>
                            <a:prstGeom prst="rect">
                              <a:avLst/>
                            </a:prstGeom>
                          </pic:spPr>
                        </pic:pic>
                      </wpg:grpSp>
                      <wpg:grpSp>
                        <wpg:cNvPr id="130" name="Gruppieren 130"/>
                        <wpg:cNvGrpSpPr/>
                        <wpg:grpSpPr>
                          <a:xfrm>
                            <a:off x="0" y="0"/>
                            <a:ext cx="2115185" cy="2660015"/>
                            <a:chOff x="0" y="0"/>
                            <a:chExt cx="2115185" cy="2660015"/>
                          </a:xfrm>
                        </wpg:grpSpPr>
                        <pic:pic xmlns:pic="http://schemas.openxmlformats.org/drawingml/2006/picture">
                          <pic:nvPicPr>
                            <pic:cNvPr id="129" name="Picture 129"/>
                            <pic:cNvPicPr>
                              <a:picLocks noChangeAspect="1"/>
                            </pic:cNvPicPr>
                          </pic:nvPicPr>
                          <pic:blipFill>
                            <a:blip r:embed="rId161">
                              <a:extLst>
                                <a:ext uri="{28A0092B-C50C-407E-A947-70E740481C1C}">
                                  <a14:useLocalDpi xmlns:a14="http://schemas.microsoft.com/office/drawing/2010/main" val="0"/>
                                </a:ext>
                              </a:extLst>
                            </a:blip>
                            <a:stretch>
                              <a:fillRect/>
                            </a:stretch>
                          </pic:blipFill>
                          <pic:spPr>
                            <a:xfrm>
                              <a:off x="266700" y="0"/>
                              <a:ext cx="1695450" cy="2368550"/>
                            </a:xfrm>
                            <a:prstGeom prst="rect">
                              <a:avLst/>
                            </a:prstGeom>
                          </pic:spPr>
                        </pic:pic>
                        <wps:wsp>
                          <wps:cNvPr id="132" name="Text Box 132"/>
                          <wps:cNvSpPr txBox="1"/>
                          <wps:spPr>
                            <a:xfrm>
                              <a:off x="0" y="2428875"/>
                              <a:ext cx="2115185" cy="231140"/>
                            </a:xfrm>
                            <a:prstGeom prst="rect">
                              <a:avLst/>
                            </a:prstGeom>
                            <a:solidFill>
                              <a:prstClr val="white"/>
                            </a:solidFill>
                            <a:ln>
                              <a:noFill/>
                            </a:ln>
                            <a:effectLst/>
                          </wps:spPr>
                          <wps:txbx>
                            <w:txbxContent>
                              <w:p w14:paraId="4DDAC00C" w14:textId="78926581" w:rsidR="00EF121E" w:rsidRPr="00796AD7" w:rsidRDefault="00EF121E" w:rsidP="006619C9">
                                <w:pPr>
                                  <w:pStyle w:val="Beschriftung"/>
                                  <w:rPr>
                                    <w:noProof/>
                                    <w:szCs w:val="24"/>
                                  </w:rPr>
                                </w:pPr>
                                <w:bookmarkStart w:id="1513" w:name="_Toc34747383"/>
                                <w:bookmarkStart w:id="1514" w:name="_Toc39880704"/>
                                <w:r>
                                  <w:t xml:space="preserve">Figure </w:t>
                                </w:r>
                                <w:r>
                                  <w:fldChar w:fldCharType="begin"/>
                                </w:r>
                                <w:r>
                                  <w:instrText xml:space="preserve"> SEQ Figure \* ARABIC </w:instrText>
                                </w:r>
                                <w:r>
                                  <w:fldChar w:fldCharType="separate"/>
                                </w:r>
                                <w:r>
                                  <w:rPr>
                                    <w:noProof/>
                                  </w:rPr>
                                  <w:t>52</w:t>
                                </w:r>
                                <w:r>
                                  <w:fldChar w:fldCharType="end"/>
                                </w:r>
                                <w:r>
                                  <w:t>: Corner Weld Sheet Layout</w:t>
                                </w:r>
                                <w:bookmarkEnd w:id="1513"/>
                                <w:bookmarkEnd w:id="15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anchor>
            </w:drawing>
          </mc:Choice>
          <mc:Fallback>
            <w:pict>
              <v:group w14:anchorId="6C96EEFE" id="Gruppieren 134" o:spid="_x0000_s1039" style="position:absolute;margin-left:13.85pt;margin-top:2.45pt;width:368.4pt;height:209.45pt;z-index:251668480" coordsize="46786,26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">
                <v:group id="Gruppieren 133" o:spid="_x0000_s1040" style="position:absolute;left:26479;top:2857;width:20307;height:22530" coordsize="20307,22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">
                  <v:shape id="Text Box 7" o:spid="_x0000_s1041" type="#_x0000_t202" style="position:absolute;top:18669;width:20307;height:3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" stroked="f">
                    <v:textbox style="mso-fit-shape-to-text:t" inset="0,0,0,0">
                      <w:txbxContent>
                        <w:p w14:paraId="18949B27" w14:textId="70E1E953" w:rsidR="00EF121E" w:rsidRPr="00067927" w:rsidRDefault="00EF121E" w:rsidP="00FA0FAD">
                          <w:pPr>
                            <w:pStyle w:val="Beschriftung"/>
                            <w:keepNext/>
                            <w:keepLines/>
                            <w:rPr>
                              <w:noProof/>
                              <w:szCs w:val="24"/>
                            </w:rPr>
                          </w:pPr>
                          <w:bookmarkStart w:id="1515" w:name="_Toc34747382"/>
                          <w:bookmarkStart w:id="1516" w:name="_Toc39880703"/>
                          <w:r>
                            <w:t xml:space="preserve">Figure </w:t>
                          </w:r>
                          <w:r>
                            <w:fldChar w:fldCharType="begin"/>
                          </w:r>
                          <w:r>
                            <w:instrText xml:space="preserve"> SEQ Figure \* ARABIC </w:instrText>
                          </w:r>
                          <w:r>
                            <w:fldChar w:fldCharType="separate"/>
                          </w:r>
                          <w:r>
                            <w:rPr>
                              <w:noProof/>
                            </w:rPr>
                            <w:t>53</w:t>
                          </w:r>
                          <w:r>
                            <w:fldChar w:fldCharType="end"/>
                          </w:r>
                          <w:r>
                            <w:t>: Double Corner Weld Parameters</w:t>
                          </w:r>
                          <w:bookmarkEnd w:id="1515"/>
                          <w:bookmarkEnd w:id="1516"/>
                        </w:p>
                      </w:txbxContent>
                    </v:textbox>
                  </v:shape>
                  <v:shape id="Picture 37" o:spid="_x0000_s1042" type="#_x0000_t75" style="position:absolute;left:4953;width:9810;height:178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">
                    <v:imagedata r:id="rId162" o:title=""/>
                  </v:shape>
                </v:group>
                <v:group id="Gruppieren 130" o:spid="_x0000_s1043" style="position:absolute;width:21151;height:26600" coordsize="21151,26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">
                  <v:shape id="Picture 129" o:spid="_x0000_s1044" type="#_x0000_t75" style="position:absolute;left:2667;width:16954;height:236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">
                    <v:imagedata r:id="rId163" o:title=""/>
                  </v:shape>
                  <v:shape id="Text Box 132" o:spid="_x0000_s1045" type="#_x0000_t202" style="position:absolute;top:24288;width:21151;height:2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" stroked="f">
                    <v:textbox style="mso-fit-shape-to-text:t" inset="0,0,0,0">
                      <w:txbxContent>
                        <w:p w14:paraId="4DDAC00C" w14:textId="78926581" w:rsidR="00EF121E" w:rsidRPr="00796AD7" w:rsidRDefault="00EF121E" w:rsidP="006619C9">
                          <w:pPr>
                            <w:pStyle w:val="Beschriftung"/>
                            <w:rPr>
                              <w:noProof/>
                              <w:szCs w:val="24"/>
                            </w:rPr>
                          </w:pPr>
                          <w:bookmarkStart w:id="1517" w:name="_Toc34747383"/>
                          <w:bookmarkStart w:id="1518" w:name="_Toc39880704"/>
                          <w:r>
                            <w:t xml:space="preserve">Figure </w:t>
                          </w:r>
                          <w:r>
                            <w:fldChar w:fldCharType="begin"/>
                          </w:r>
                          <w:r>
                            <w:instrText xml:space="preserve"> SEQ Figure \* ARABIC </w:instrText>
                          </w:r>
                          <w:r>
                            <w:fldChar w:fldCharType="separate"/>
                          </w:r>
                          <w:r>
                            <w:rPr>
                              <w:noProof/>
                            </w:rPr>
                            <w:t>52</w:t>
                          </w:r>
                          <w:r>
                            <w:fldChar w:fldCharType="end"/>
                          </w:r>
                          <w:r>
                            <w:t>: Corner Weld Sheet Layout</w:t>
                          </w:r>
                          <w:bookmarkEnd w:id="1517"/>
                          <w:bookmarkEnd w:id="1518"/>
                        </w:p>
                      </w:txbxContent>
                    </v:textbox>
                  </v:shape>
                </v:group>
                <w10:wrap type="topAndBottom"/>
              </v:group>
            </w:pict>
          </mc:Fallback>
        </mc:AlternateContent>
      </w:r>
    </w:p>
    <w:p w14:paraId="489CD5EF" w14:textId="77777777" w:rsidR="00E36602" w:rsidRPr="007055D9" w:rsidRDefault="00E36602" w:rsidP="00E36602">
      <w:pPr>
        <w:jc w:val="both"/>
      </w:pPr>
      <w:r w:rsidRPr="007055D9">
        <w:t xml:space="preserve">For the penetration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43C7FE67" w14:textId="77777777" w:rsidR="00E36602" w:rsidRPr="007055D9" w:rsidRDefault="00E36602" w:rsidP="00E36602">
      <w:pPr>
        <w:jc w:val="both"/>
      </w:pPr>
      <w:r w:rsidRPr="007055D9">
        <w:t xml:space="preserve">This is computed by </w:t>
      </w:r>
      <w:r w:rsidRPr="007055D9">
        <w:rPr>
          <w:position w:val="-32"/>
          <w:szCs w:val="22"/>
        </w:rPr>
        <w:object w:dxaOrig="1240" w:dyaOrig="700" w14:anchorId="269AB814">
          <v:shape id="_x0000_i1028" type="#_x0000_t75" style="width:55.5pt;height:32.25pt" o:ole="">
            <v:imagedata r:id="rId158" o:title=""/>
          </v:shape>
          <o:OLEObject Type="Embed" ProgID="Equation.3" ShapeID="_x0000_i1028" DrawAspect="Content" ObjectID="_1650495805" r:id="rId164"/>
        </w:object>
      </w:r>
      <w:r w:rsidRPr="007055D9">
        <w:t xml:space="preserve"> where </w:t>
      </w:r>
      <w:r>
        <w:t xml:space="preserve">variable </w:t>
      </w:r>
      <w:r w:rsidRPr="007055D9">
        <w:rPr>
          <w:rStyle w:val="TextZchn"/>
          <w:i/>
        </w:rPr>
        <w:t>i</w:t>
      </w:r>
      <w:r w:rsidRPr="007055D9">
        <w:rPr>
          <w:i/>
        </w:rPr>
        <w:t xml:space="preserve"> </w:t>
      </w:r>
      <w:r w:rsidRPr="007055D9">
        <w:t xml:space="preserve">is specifying the weld index and </w:t>
      </w:r>
      <w:r>
        <w:t>variable</w:t>
      </w:r>
      <w:r w:rsidRPr="007055D9">
        <w:t xml:space="preserve"> </w:t>
      </w:r>
      <w:r w:rsidRPr="007055D9">
        <w:rPr>
          <w:rStyle w:val="TextZchn"/>
          <w:i/>
        </w:rPr>
        <w:t xml:space="preserve">j </w:t>
      </w:r>
      <w:r w:rsidRPr="007055D9">
        <w:t>is defined by the sheet index of the welded sheet related to the weld.</w:t>
      </w:r>
      <w:r>
        <w:t xml:space="preserve"> (α</w:t>
      </w:r>
      <w:r w:rsidRPr="00A2231C">
        <w:rPr>
          <w:vertAlign w:val="subscript"/>
        </w:rPr>
        <w:t>j</w:t>
      </w:r>
      <w:r>
        <w:t xml:space="preserve"> in case of a Corner Weld is 90° and therefore sinα</w:t>
      </w:r>
      <w:r w:rsidRPr="00A2231C">
        <w:rPr>
          <w:vertAlign w:val="subscript"/>
        </w:rPr>
        <w:t>j</w:t>
      </w:r>
      <w:r>
        <w:t>=1.)</w:t>
      </w:r>
    </w:p>
    <w:p w14:paraId="6A778151" w14:textId="77777777" w:rsidR="00E36602" w:rsidRPr="007055D9" w:rsidRDefault="00E36602" w:rsidP="00E36602">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0"/>
        <w:gridCol w:w="1604"/>
        <w:gridCol w:w="1438"/>
        <w:gridCol w:w="1431"/>
        <w:gridCol w:w="1256"/>
        <w:gridCol w:w="1612"/>
      </w:tblGrid>
      <w:tr w:rsidR="00E36602" w:rsidRPr="007055D9" w14:paraId="2490A820" w14:textId="77777777" w:rsidTr="009F7B47">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5A900B5" w14:textId="77777777" w:rsidR="00E36602" w:rsidRPr="007055D9" w:rsidRDefault="00E36602" w:rsidP="009F7B47">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F8CD208" w14:textId="77777777" w:rsidR="00E36602" w:rsidRPr="007055D9" w:rsidRDefault="00E36602" w:rsidP="009F7B47">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862522D" w14:textId="77777777" w:rsidR="00E36602" w:rsidRPr="007055D9" w:rsidRDefault="00E36602" w:rsidP="009F7B47">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EF756F3" w14:textId="77777777" w:rsidR="00E36602" w:rsidRPr="007055D9" w:rsidRDefault="00E36602" w:rsidP="009F7B47">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1CF7082" w14:textId="57C5A52B" w:rsidR="00E36602" w:rsidRPr="007055D9" w:rsidRDefault="000E60DF" w:rsidP="009F7B47">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E1C08F6" w14:textId="77777777" w:rsidR="00E36602" w:rsidRPr="007055D9" w:rsidRDefault="00E36602" w:rsidP="009F7B47">
            <w:pPr>
              <w:keepNext/>
              <w:rPr>
                <w:b/>
                <w:i/>
              </w:rPr>
            </w:pPr>
            <w:r w:rsidRPr="007055D9">
              <w:rPr>
                <w:b/>
                <w:i/>
              </w:rPr>
              <w:t>Default Value</w:t>
            </w:r>
          </w:p>
        </w:tc>
      </w:tr>
      <w:tr w:rsidR="00E36602" w:rsidRPr="007055D9" w14:paraId="76B7F99A" w14:textId="77777777" w:rsidTr="009F7B47">
        <w:trPr>
          <w:jc w:val="center"/>
        </w:trPr>
        <w:tc>
          <w:tcPr>
            <w:tcW w:w="1190" w:type="dxa"/>
            <w:shd w:val="clear" w:color="auto" w:fill="auto"/>
          </w:tcPr>
          <w:p w14:paraId="5C8E9689" w14:textId="77777777" w:rsidR="00E36602" w:rsidRPr="00790993" w:rsidRDefault="00E36602" w:rsidP="009F7B47">
            <w:pPr>
              <w:rPr>
                <w:sz w:val="20"/>
                <w:szCs w:val="18"/>
              </w:rPr>
            </w:pPr>
            <w:r w:rsidRPr="00790993">
              <w:rPr>
                <w:sz w:val="20"/>
                <w:szCs w:val="18"/>
              </w:rPr>
              <w:t>a</w:t>
            </w:r>
          </w:p>
        </w:tc>
        <w:tc>
          <w:tcPr>
            <w:tcW w:w="1604" w:type="dxa"/>
            <w:shd w:val="clear" w:color="auto" w:fill="auto"/>
          </w:tcPr>
          <w:p w14:paraId="6531E779" w14:textId="77777777" w:rsidR="00E36602" w:rsidRPr="00790993" w:rsidRDefault="00E36602" w:rsidP="009F7B47">
            <w:pPr>
              <w:rPr>
                <w:sz w:val="20"/>
                <w:szCs w:val="18"/>
              </w:rPr>
            </w:pPr>
            <w:r w:rsidRPr="00790993">
              <w:rPr>
                <w:sz w:val="20"/>
                <w:szCs w:val="18"/>
              </w:rPr>
              <w:t>thickness</w:t>
            </w:r>
          </w:p>
        </w:tc>
        <w:tc>
          <w:tcPr>
            <w:tcW w:w="1438" w:type="dxa"/>
            <w:shd w:val="clear" w:color="auto" w:fill="auto"/>
          </w:tcPr>
          <w:p w14:paraId="468A07C4" w14:textId="77777777" w:rsidR="00E36602" w:rsidRPr="00790993" w:rsidRDefault="00E36602" w:rsidP="009F7B47">
            <w:pPr>
              <w:rPr>
                <w:sz w:val="20"/>
                <w:szCs w:val="18"/>
              </w:rPr>
            </w:pPr>
            <w:r w:rsidRPr="00790993">
              <w:rPr>
                <w:sz w:val="20"/>
                <w:szCs w:val="18"/>
              </w:rPr>
              <w:t>1 – 2</w:t>
            </w:r>
          </w:p>
        </w:tc>
        <w:tc>
          <w:tcPr>
            <w:tcW w:w="1431" w:type="dxa"/>
            <w:shd w:val="clear" w:color="auto" w:fill="auto"/>
          </w:tcPr>
          <w:p w14:paraId="3858B8E1" w14:textId="77777777" w:rsidR="00E36602" w:rsidRPr="00790993" w:rsidRDefault="00E36602" w:rsidP="009F7B47">
            <w:pPr>
              <w:rPr>
                <w:sz w:val="20"/>
                <w:szCs w:val="18"/>
              </w:rPr>
            </w:pPr>
            <w:r w:rsidRPr="00790993">
              <w:rPr>
                <w:sz w:val="20"/>
                <w:szCs w:val="18"/>
              </w:rPr>
              <w:t>≥ 0</w:t>
            </w:r>
          </w:p>
        </w:tc>
        <w:tc>
          <w:tcPr>
            <w:tcW w:w="1256" w:type="dxa"/>
            <w:shd w:val="clear" w:color="auto" w:fill="auto"/>
          </w:tcPr>
          <w:p w14:paraId="3EB95EF0" w14:textId="77777777" w:rsidR="00E36602" w:rsidRPr="00790993" w:rsidRDefault="00E36602" w:rsidP="009F7B47">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687BF6CD" w14:textId="77777777" w:rsidR="00E36602" w:rsidRPr="00790993" w:rsidRDefault="00E36602" w:rsidP="009F7B47">
            <w:pPr>
              <w:rPr>
                <w:sz w:val="20"/>
                <w:szCs w:val="18"/>
              </w:rPr>
            </w:pPr>
          </w:p>
        </w:tc>
      </w:tr>
      <w:tr w:rsidR="00E36602" w:rsidRPr="007055D9" w14:paraId="3E93DC3F" w14:textId="77777777" w:rsidTr="009F7B47">
        <w:trPr>
          <w:jc w:val="center"/>
        </w:trPr>
        <w:tc>
          <w:tcPr>
            <w:tcW w:w="1190" w:type="dxa"/>
            <w:shd w:val="clear" w:color="auto" w:fill="auto"/>
          </w:tcPr>
          <w:p w14:paraId="0AEF6EB4" w14:textId="77777777" w:rsidR="00E36602" w:rsidRPr="00790993" w:rsidRDefault="00E36602" w:rsidP="009F7B47">
            <w:pPr>
              <w:rPr>
                <w:sz w:val="20"/>
                <w:szCs w:val="18"/>
              </w:rPr>
            </w:pPr>
            <w:r w:rsidRPr="00790993">
              <w:rPr>
                <w:sz w:val="20"/>
                <w:szCs w:val="18"/>
              </w:rPr>
              <w:t>β</w:t>
            </w:r>
          </w:p>
        </w:tc>
        <w:tc>
          <w:tcPr>
            <w:tcW w:w="1604" w:type="dxa"/>
            <w:shd w:val="clear" w:color="auto" w:fill="auto"/>
          </w:tcPr>
          <w:p w14:paraId="1E769648" w14:textId="77777777" w:rsidR="00E36602" w:rsidRPr="00790993" w:rsidRDefault="00E36602" w:rsidP="009F7B47">
            <w:pPr>
              <w:rPr>
                <w:sz w:val="20"/>
                <w:szCs w:val="18"/>
              </w:rPr>
            </w:pPr>
            <w:r w:rsidRPr="00790993">
              <w:rPr>
                <w:sz w:val="20"/>
                <w:szCs w:val="18"/>
              </w:rPr>
              <w:t>angle</w:t>
            </w:r>
          </w:p>
        </w:tc>
        <w:tc>
          <w:tcPr>
            <w:tcW w:w="1438" w:type="dxa"/>
            <w:shd w:val="clear" w:color="auto" w:fill="auto"/>
          </w:tcPr>
          <w:p w14:paraId="4670060C" w14:textId="77777777" w:rsidR="00E36602" w:rsidRPr="00790993" w:rsidRDefault="00E36602" w:rsidP="009F7B47">
            <w:pPr>
              <w:rPr>
                <w:sz w:val="20"/>
                <w:szCs w:val="18"/>
              </w:rPr>
            </w:pPr>
            <w:r w:rsidRPr="00790993">
              <w:rPr>
                <w:sz w:val="20"/>
                <w:szCs w:val="18"/>
              </w:rPr>
              <w:t>0 – 2</w:t>
            </w:r>
          </w:p>
        </w:tc>
        <w:tc>
          <w:tcPr>
            <w:tcW w:w="1431" w:type="dxa"/>
            <w:shd w:val="clear" w:color="auto" w:fill="auto"/>
          </w:tcPr>
          <w:p w14:paraId="52A4D58C" w14:textId="77777777" w:rsidR="00E36602" w:rsidRPr="00790993" w:rsidRDefault="00E36602" w:rsidP="009F7B47">
            <w:pPr>
              <w:rPr>
                <w:sz w:val="20"/>
                <w:szCs w:val="18"/>
              </w:rPr>
            </w:pPr>
            <w:r w:rsidRPr="00790993">
              <w:rPr>
                <w:sz w:val="20"/>
                <w:szCs w:val="18"/>
              </w:rPr>
              <w:t>≥ 0</w:t>
            </w:r>
          </w:p>
        </w:tc>
        <w:tc>
          <w:tcPr>
            <w:tcW w:w="1256" w:type="dxa"/>
            <w:shd w:val="clear" w:color="auto" w:fill="auto"/>
          </w:tcPr>
          <w:p w14:paraId="18A137E0" w14:textId="77777777" w:rsidR="00E36602" w:rsidRPr="00790993" w:rsidRDefault="00E36602" w:rsidP="009F7B47">
            <w:pPr>
              <w:rPr>
                <w:sz w:val="20"/>
                <w:szCs w:val="18"/>
              </w:rPr>
            </w:pPr>
            <w:r w:rsidRPr="00790993">
              <w:rPr>
                <w:sz w:val="20"/>
                <w:szCs w:val="18"/>
              </w:rPr>
              <w:t>Optional</w:t>
            </w:r>
          </w:p>
        </w:tc>
        <w:tc>
          <w:tcPr>
            <w:tcW w:w="1612" w:type="dxa"/>
            <w:shd w:val="clear" w:color="auto" w:fill="auto"/>
          </w:tcPr>
          <w:p w14:paraId="7BE941F2" w14:textId="77777777" w:rsidR="00E36602" w:rsidRPr="00790993" w:rsidRDefault="00E36602" w:rsidP="009F7B47">
            <w:pPr>
              <w:rPr>
                <w:sz w:val="20"/>
                <w:szCs w:val="18"/>
              </w:rPr>
            </w:pPr>
            <w:r w:rsidRPr="00790993">
              <w:rPr>
                <w:sz w:val="20"/>
                <w:szCs w:val="18"/>
              </w:rPr>
              <w:t>45 [deg]</w:t>
            </w:r>
          </w:p>
        </w:tc>
      </w:tr>
      <w:tr w:rsidR="00E36602" w:rsidRPr="007055D9" w14:paraId="62B87F2C" w14:textId="77777777" w:rsidTr="009F7B47">
        <w:trPr>
          <w:jc w:val="center"/>
        </w:trPr>
        <w:tc>
          <w:tcPr>
            <w:tcW w:w="1190" w:type="dxa"/>
            <w:shd w:val="clear" w:color="auto" w:fill="auto"/>
          </w:tcPr>
          <w:p w14:paraId="49753620" w14:textId="77777777" w:rsidR="00E36602" w:rsidRPr="00790993" w:rsidRDefault="00E36602" w:rsidP="009F7B47">
            <w:pPr>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30AA5047" w14:textId="77777777" w:rsidR="00E36602" w:rsidRPr="00790993" w:rsidRDefault="00E36602" w:rsidP="009F7B47">
            <w:pPr>
              <w:rPr>
                <w:sz w:val="20"/>
                <w:szCs w:val="18"/>
              </w:rPr>
            </w:pPr>
            <w:r>
              <w:rPr>
                <w:sz w:val="20"/>
                <w:szCs w:val="18"/>
              </w:rPr>
              <w:t>penetration</w:t>
            </w:r>
          </w:p>
        </w:tc>
        <w:tc>
          <w:tcPr>
            <w:tcW w:w="1438" w:type="dxa"/>
            <w:shd w:val="clear" w:color="auto" w:fill="auto"/>
          </w:tcPr>
          <w:p w14:paraId="10D687CA" w14:textId="77777777" w:rsidR="00E36602" w:rsidRPr="00790993" w:rsidRDefault="00E36602" w:rsidP="009F7B47">
            <w:pPr>
              <w:rPr>
                <w:sz w:val="20"/>
                <w:szCs w:val="18"/>
              </w:rPr>
            </w:pPr>
            <w:r w:rsidRPr="00790993">
              <w:rPr>
                <w:sz w:val="20"/>
                <w:szCs w:val="18"/>
              </w:rPr>
              <w:t>0 – 2</w:t>
            </w:r>
          </w:p>
        </w:tc>
        <w:tc>
          <w:tcPr>
            <w:tcW w:w="1431" w:type="dxa"/>
            <w:shd w:val="clear" w:color="auto" w:fill="auto"/>
          </w:tcPr>
          <w:p w14:paraId="11241B9D" w14:textId="77777777" w:rsidR="00E36602" w:rsidRPr="00790993" w:rsidRDefault="00E36602" w:rsidP="009F7B47">
            <w:pPr>
              <w:rPr>
                <w:sz w:val="20"/>
                <w:szCs w:val="18"/>
              </w:rPr>
            </w:pPr>
            <w:r w:rsidRPr="00790993">
              <w:rPr>
                <w:sz w:val="20"/>
                <w:szCs w:val="18"/>
              </w:rPr>
              <w:t>0 ≤ η ≤ 1</w:t>
            </w:r>
          </w:p>
        </w:tc>
        <w:tc>
          <w:tcPr>
            <w:tcW w:w="1256" w:type="dxa"/>
            <w:shd w:val="clear" w:color="auto" w:fill="auto"/>
          </w:tcPr>
          <w:p w14:paraId="31441799" w14:textId="77777777" w:rsidR="00E36602" w:rsidRPr="00790993" w:rsidRDefault="00E36602" w:rsidP="009F7B47">
            <w:pPr>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1C4A1FF3" w14:textId="77777777" w:rsidR="00E36602" w:rsidRPr="00790993" w:rsidRDefault="00E36602" w:rsidP="009F7B47">
            <w:pPr>
              <w:keepNext/>
              <w:rPr>
                <w:sz w:val="20"/>
                <w:szCs w:val="18"/>
              </w:rPr>
            </w:pPr>
            <w:r w:rsidRPr="00790993">
              <w:rPr>
                <w:sz w:val="20"/>
                <w:szCs w:val="18"/>
              </w:rPr>
              <w:t>0</w:t>
            </w:r>
          </w:p>
        </w:tc>
      </w:tr>
    </w:tbl>
    <w:p w14:paraId="5AF3A947" w14:textId="13751F32" w:rsidR="00E36602" w:rsidRDefault="00E36602" w:rsidP="00E36602">
      <w:pPr>
        <w:pStyle w:val="Beschriftung"/>
        <w:spacing w:before="120"/>
      </w:pPr>
      <w:bookmarkStart w:id="1519" w:name="_Toc34747497"/>
      <w:bookmarkStart w:id="1520" w:name="_Toc39880823"/>
      <w:r>
        <w:t xml:space="preserve">Table </w:t>
      </w:r>
      <w:r w:rsidR="00ED469A">
        <w:fldChar w:fldCharType="begin"/>
      </w:r>
      <w:r w:rsidR="00ED469A">
        <w:instrText xml:space="preserve"> SEQ Table \* ARABIC </w:instrText>
      </w:r>
      <w:r w:rsidR="00ED469A">
        <w:fldChar w:fldCharType="separate"/>
      </w:r>
      <w:r w:rsidR="00A2710C">
        <w:rPr>
          <w:noProof/>
        </w:rPr>
        <w:t>92</w:t>
      </w:r>
      <w:r w:rsidR="00ED469A">
        <w:fldChar w:fldCharType="end"/>
      </w:r>
      <w:r>
        <w:t xml:space="preserve">: Parameters of </w:t>
      </w:r>
      <w:r w:rsidR="006619C9">
        <w:t xml:space="preserve">Double </w:t>
      </w:r>
      <w:r>
        <w:t>Corner Weld</w:t>
      </w:r>
      <w:bookmarkEnd w:id="1519"/>
      <w:bookmarkEnd w:id="1520"/>
    </w:p>
    <w:p w14:paraId="7B1FF7E3" w14:textId="50B1F104" w:rsidR="00E36602" w:rsidRPr="00E36602" w:rsidRDefault="00E36602" w:rsidP="00E36602">
      <w:r w:rsidRPr="007055D9">
        <w:t>All other parameters are provided by the model itself.</w:t>
      </w:r>
    </w:p>
    <w:p w14:paraId="2AF563AD" w14:textId="77777777" w:rsidR="0006113C" w:rsidRPr="007055D9" w:rsidRDefault="0006113C" w:rsidP="00A2231C">
      <w:pPr>
        <w:pStyle w:val="berschrift4"/>
        <w:ind w:left="862" w:hanging="862"/>
      </w:pPr>
      <w:bookmarkStart w:id="1521" w:name="_Toc338939161"/>
      <w:bookmarkStart w:id="1522" w:name="_Toc3557021"/>
      <w:bookmarkStart w:id="1523" w:name="_Toc34747271"/>
      <w:bookmarkStart w:id="1524" w:name="_Toc39880588"/>
      <w:r w:rsidRPr="007055D9">
        <w:lastRenderedPageBreak/>
        <w:t>Attributes</w:t>
      </w:r>
      <w:bookmarkEnd w:id="1521"/>
      <w:bookmarkEnd w:id="1522"/>
      <w:bookmarkEnd w:id="1523"/>
      <w:bookmarkEnd w:id="1524"/>
    </w:p>
    <w:p w14:paraId="22FDBBD1" w14:textId="5050C61D" w:rsidR="0006113C" w:rsidRPr="007055D9" w:rsidRDefault="00242481" w:rsidP="001759F7">
      <w:pPr>
        <w:pStyle w:val="berschrift5"/>
        <w:keepNext/>
      </w:pPr>
      <w:bookmarkStart w:id="1525" w:name="_Toc338939163"/>
      <w:r w:rsidRPr="007055D9">
        <w:t xml:space="preserve">Attribute </w:t>
      </w:r>
      <w:r w:rsidR="00194316">
        <w:t>"</w:t>
      </w:r>
      <w:r w:rsidRPr="007055D9">
        <w:t>b</w:t>
      </w:r>
      <w:r w:rsidR="0006113C" w:rsidRPr="007055D9">
        <w:t>ase</w:t>
      </w:r>
      <w:bookmarkEnd w:id="1525"/>
      <w:r w:rsidR="00194316">
        <w:t>"</w:t>
      </w:r>
    </w:p>
    <w:p w14:paraId="7B1AFDD7"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558914CB" w14:textId="6AA785CD" w:rsidR="0006113C" w:rsidRPr="007055D9" w:rsidRDefault="00242481" w:rsidP="0006113C">
      <w:pPr>
        <w:pStyle w:val="berschrift5"/>
      </w:pPr>
      <w:bookmarkStart w:id="1526" w:name="_Toc338939164"/>
      <w:r w:rsidRPr="007055D9">
        <w:t xml:space="preserve">Attribute </w:t>
      </w:r>
      <w:r w:rsidR="00194316">
        <w:t>"</w:t>
      </w:r>
      <w:r w:rsidRPr="007055D9">
        <w:t>t</w:t>
      </w:r>
      <w:r w:rsidR="0006113C" w:rsidRPr="007055D9">
        <w:t>echnology</w:t>
      </w:r>
      <w:bookmarkEnd w:id="1526"/>
      <w:r w:rsidR="00194316">
        <w:t>"</w:t>
      </w:r>
    </w:p>
    <w:p w14:paraId="06EF9AF9"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3118F329" w14:textId="77777777" w:rsidR="0006113C" w:rsidRPr="007055D9" w:rsidRDefault="00276306" w:rsidP="008B2F80">
      <w:pPr>
        <w:pStyle w:val="Aufzhlungszeichen"/>
        <w:keepNext/>
        <w:keepLines/>
        <w:rPr>
          <w:rStyle w:val="XMLElement"/>
        </w:rPr>
      </w:pPr>
      <w:r>
        <w:rPr>
          <w:rStyle w:val="XMLElement"/>
        </w:rPr>
        <w:t>r</w:t>
      </w:r>
      <w:r w:rsidR="0006113C" w:rsidRPr="007055D9">
        <w:rPr>
          <w:rStyle w:val="XMLElement"/>
        </w:rPr>
        <w:t>esistance</w:t>
      </w:r>
    </w:p>
    <w:p w14:paraId="25354848" w14:textId="77777777" w:rsidR="0006113C" w:rsidRPr="007055D9" w:rsidRDefault="00276306" w:rsidP="008B2F80">
      <w:pPr>
        <w:pStyle w:val="Aufzhlungszeichen"/>
        <w:keepNext/>
        <w:keepLines/>
        <w:rPr>
          <w:rStyle w:val="XMLElement"/>
        </w:rPr>
      </w:pPr>
      <w:r>
        <w:rPr>
          <w:rStyle w:val="XMLElement"/>
        </w:rPr>
        <w:t>a</w:t>
      </w:r>
      <w:r w:rsidR="0006113C" w:rsidRPr="007055D9">
        <w:rPr>
          <w:rStyle w:val="XMLElement"/>
        </w:rPr>
        <w:t>rc</w:t>
      </w:r>
    </w:p>
    <w:p w14:paraId="0822CA93" w14:textId="77777777" w:rsidR="0006113C" w:rsidRPr="00604BF1" w:rsidRDefault="00276306" w:rsidP="008B2F80">
      <w:pPr>
        <w:pStyle w:val="Aufzhlungszeichen"/>
        <w:keepNext/>
        <w:keepLines/>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1FA84CEB" w14:textId="169B87C0" w:rsidR="00604BF1" w:rsidRDefault="00604BF1" w:rsidP="008B2F80">
      <w:pPr>
        <w:pStyle w:val="Aufzhlungszeichen"/>
        <w:keepNext/>
        <w:keepLines/>
        <w:rPr>
          <w:rStyle w:val="XMLElement"/>
        </w:rPr>
      </w:pPr>
      <w:r>
        <w:rPr>
          <w:rStyle w:val="XMLElement"/>
        </w:rPr>
        <w:t>friction</w:t>
      </w:r>
    </w:p>
    <w:p w14:paraId="67B382F3" w14:textId="6CB398F0" w:rsidR="00604BF1" w:rsidRPr="007055D9" w:rsidRDefault="00604BF1" w:rsidP="008B2F80">
      <w:pPr>
        <w:pStyle w:val="Aufzhlungszeichen"/>
        <w:keepNext/>
        <w:keepLines/>
        <w:rPr>
          <w:rStyle w:val="XMLElement"/>
        </w:rPr>
      </w:pPr>
      <w:r>
        <w:rPr>
          <w:rStyle w:val="XMLElement"/>
        </w:rPr>
        <w:t>brazing</w:t>
      </w:r>
    </w:p>
    <w:p w14:paraId="39C229C4" w14:textId="1B959498" w:rsidR="0006113C" w:rsidRPr="007055D9" w:rsidRDefault="0006113C" w:rsidP="0006113C">
      <w:pPr>
        <w:pStyle w:val="berschrift4"/>
      </w:pPr>
      <w:bookmarkStart w:id="1527" w:name="_Toc338939165"/>
      <w:bookmarkStart w:id="1528" w:name="_Toc3557022"/>
      <w:bookmarkStart w:id="1529" w:name="_Toc34747272"/>
      <w:bookmarkStart w:id="1530" w:name="_Toc39880589"/>
      <w:r w:rsidRPr="007055D9">
        <w:t xml:space="preserve">Element </w:t>
      </w:r>
      <w:r w:rsidR="00194316">
        <w:t>"</w:t>
      </w:r>
      <w:r w:rsidRPr="007055D9">
        <w:t>weld_position</w:t>
      </w:r>
      <w:bookmarkEnd w:id="1527"/>
      <w:bookmarkEnd w:id="1528"/>
      <w:r w:rsidR="00194316">
        <w:t>"</w:t>
      </w:r>
      <w:bookmarkEnd w:id="1529"/>
      <w:bookmarkEnd w:id="1530"/>
    </w:p>
    <w:p w14:paraId="68C91F2A" w14:textId="77777777" w:rsidR="0006113C" w:rsidRPr="007055D9" w:rsidRDefault="0006113C" w:rsidP="00A85E88">
      <w:r w:rsidRPr="007055D9">
        <w:t xml:space="preserve">For the element </w:t>
      </w:r>
      <w:r w:rsidR="0033708C" w:rsidRPr="0033708C">
        <w:rPr>
          <w:rStyle w:val="elementdeftypeChar"/>
        </w:rPr>
        <w:t>&lt;weld_position/&gt;</w:t>
      </w:r>
      <w:r w:rsidR="0033708C">
        <w:t xml:space="preserve"> </w:t>
      </w:r>
      <w:r w:rsidRPr="007055D9">
        <w:t>the following attri</w:t>
      </w:r>
      <w:r w:rsidR="00DC0454">
        <w:t>butes can be specified for the C</w:t>
      </w:r>
      <w:r w:rsidRPr="007055D9">
        <w:t xml:space="preserve">orner </w:t>
      </w:r>
      <w:r w:rsidR="00DC0454">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49E8E137" w14:textId="77777777" w:rsidTr="003B6225">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BD7BBB" w14:textId="77777777" w:rsidR="0006113C" w:rsidRPr="007055D9" w:rsidRDefault="0006113C" w:rsidP="003B6225">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076DF" w14:textId="77777777" w:rsidR="0006113C" w:rsidRPr="007055D9" w:rsidRDefault="0006113C" w:rsidP="003B6225">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A1D1CDA" w14:textId="545E3D49" w:rsidR="0006113C" w:rsidRPr="007055D9" w:rsidRDefault="000E60DF" w:rsidP="003B6225">
            <w:pPr>
              <w:keepNext/>
              <w:rPr>
                <w:b/>
                <w:i/>
              </w:rPr>
            </w:pPr>
            <w:r>
              <w:rPr>
                <w:b/>
                <w:i/>
              </w:rPr>
              <w:t>Use</w:t>
            </w:r>
          </w:p>
        </w:tc>
      </w:tr>
      <w:tr w:rsidR="009C21ED" w:rsidRPr="007055D9" w14:paraId="40BD08B7" w14:textId="77777777" w:rsidTr="003B6225">
        <w:trPr>
          <w:trHeight w:val="283"/>
          <w:jc w:val="center"/>
        </w:trPr>
        <w:tc>
          <w:tcPr>
            <w:tcW w:w="1871" w:type="dxa"/>
            <w:shd w:val="clear" w:color="auto" w:fill="auto"/>
          </w:tcPr>
          <w:p w14:paraId="0614C4F0" w14:textId="77777777" w:rsidR="009C21ED" w:rsidRPr="002E6319" w:rsidRDefault="009C21ED" w:rsidP="003B6225">
            <w:pPr>
              <w:rPr>
                <w:rStyle w:val="Kommentarzeichen"/>
                <w:sz w:val="20"/>
                <w:szCs w:val="18"/>
                <w:lang w:eastAsia="x-none"/>
              </w:rPr>
            </w:pPr>
            <w:r w:rsidRPr="002E6319">
              <w:rPr>
                <w:sz w:val="20"/>
                <w:szCs w:val="18"/>
              </w:rPr>
              <w:t>u</w:t>
            </w:r>
          </w:p>
        </w:tc>
        <w:tc>
          <w:tcPr>
            <w:tcW w:w="1800" w:type="dxa"/>
            <w:shd w:val="clear" w:color="auto" w:fill="auto"/>
          </w:tcPr>
          <w:p w14:paraId="65D3E960" w14:textId="6F8F58D2" w:rsidR="009C21ED" w:rsidRPr="002E6319" w:rsidRDefault="00F21C9F" w:rsidP="003B6225">
            <w:pPr>
              <w:rPr>
                <w:sz w:val="20"/>
                <w:szCs w:val="18"/>
              </w:rPr>
            </w:pPr>
            <w:r>
              <w:rPr>
                <w:sz w:val="20"/>
                <w:szCs w:val="20"/>
              </w:rPr>
              <w:t>Floating Point</w:t>
            </w:r>
          </w:p>
        </w:tc>
        <w:tc>
          <w:tcPr>
            <w:tcW w:w="4680" w:type="dxa"/>
            <w:shd w:val="clear" w:color="auto" w:fill="auto"/>
          </w:tcPr>
          <w:p w14:paraId="0DACFEF0"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29573CF0" w14:textId="77777777" w:rsidTr="003B6225">
        <w:trPr>
          <w:trHeight w:val="283"/>
          <w:jc w:val="center"/>
        </w:trPr>
        <w:tc>
          <w:tcPr>
            <w:tcW w:w="1871" w:type="dxa"/>
            <w:shd w:val="clear" w:color="auto" w:fill="auto"/>
          </w:tcPr>
          <w:p w14:paraId="2F0431EB" w14:textId="77777777" w:rsidR="009C21ED" w:rsidRPr="002E6319" w:rsidRDefault="009C21ED" w:rsidP="003B6225">
            <w:pPr>
              <w:rPr>
                <w:rStyle w:val="Kommentarzeichen"/>
                <w:sz w:val="20"/>
                <w:szCs w:val="18"/>
                <w:lang w:eastAsia="x-none"/>
              </w:rPr>
            </w:pPr>
            <w:r w:rsidRPr="002E6319">
              <w:rPr>
                <w:sz w:val="20"/>
                <w:szCs w:val="18"/>
              </w:rPr>
              <w:t>x</w:t>
            </w:r>
          </w:p>
        </w:tc>
        <w:tc>
          <w:tcPr>
            <w:tcW w:w="1800" w:type="dxa"/>
            <w:shd w:val="clear" w:color="auto" w:fill="auto"/>
          </w:tcPr>
          <w:p w14:paraId="4EFBCB41" w14:textId="26C6AD18" w:rsidR="009C21ED" w:rsidRPr="002E6319" w:rsidRDefault="00F21C9F" w:rsidP="003B6225">
            <w:pPr>
              <w:rPr>
                <w:sz w:val="20"/>
                <w:szCs w:val="18"/>
              </w:rPr>
            </w:pPr>
            <w:r>
              <w:rPr>
                <w:sz w:val="20"/>
                <w:szCs w:val="20"/>
              </w:rPr>
              <w:t>Floating Point</w:t>
            </w:r>
          </w:p>
        </w:tc>
        <w:tc>
          <w:tcPr>
            <w:tcW w:w="4680" w:type="dxa"/>
            <w:shd w:val="clear" w:color="auto" w:fill="auto"/>
          </w:tcPr>
          <w:p w14:paraId="2CB15003"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5D83B471" w14:textId="77777777" w:rsidTr="003B6225">
        <w:trPr>
          <w:trHeight w:val="283"/>
          <w:jc w:val="center"/>
        </w:trPr>
        <w:tc>
          <w:tcPr>
            <w:tcW w:w="1871" w:type="dxa"/>
            <w:shd w:val="clear" w:color="auto" w:fill="auto"/>
          </w:tcPr>
          <w:p w14:paraId="12C97F5C" w14:textId="77777777" w:rsidR="009C21ED" w:rsidRPr="002E6319" w:rsidRDefault="009C21ED" w:rsidP="003B6225">
            <w:pPr>
              <w:rPr>
                <w:rStyle w:val="Kommentarzeichen"/>
                <w:sz w:val="20"/>
                <w:szCs w:val="18"/>
                <w:lang w:eastAsia="x-none"/>
              </w:rPr>
            </w:pPr>
            <w:r w:rsidRPr="002E6319">
              <w:rPr>
                <w:sz w:val="20"/>
                <w:szCs w:val="18"/>
              </w:rPr>
              <w:t>y</w:t>
            </w:r>
          </w:p>
        </w:tc>
        <w:tc>
          <w:tcPr>
            <w:tcW w:w="1800" w:type="dxa"/>
            <w:shd w:val="clear" w:color="auto" w:fill="auto"/>
          </w:tcPr>
          <w:p w14:paraId="57279A6D" w14:textId="0EAE18F3" w:rsidR="009C21ED" w:rsidRPr="002E6319" w:rsidRDefault="00F21C9F" w:rsidP="003B6225">
            <w:pPr>
              <w:rPr>
                <w:sz w:val="20"/>
                <w:szCs w:val="18"/>
              </w:rPr>
            </w:pPr>
            <w:r>
              <w:rPr>
                <w:sz w:val="20"/>
                <w:szCs w:val="20"/>
              </w:rPr>
              <w:t>Floating Point</w:t>
            </w:r>
          </w:p>
        </w:tc>
        <w:tc>
          <w:tcPr>
            <w:tcW w:w="4680" w:type="dxa"/>
            <w:shd w:val="clear" w:color="auto" w:fill="auto"/>
          </w:tcPr>
          <w:p w14:paraId="255C35AB"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222FBA6F" w14:textId="77777777" w:rsidTr="003B6225">
        <w:trPr>
          <w:trHeight w:val="283"/>
          <w:jc w:val="center"/>
        </w:trPr>
        <w:tc>
          <w:tcPr>
            <w:tcW w:w="1871" w:type="dxa"/>
            <w:shd w:val="clear" w:color="auto" w:fill="auto"/>
          </w:tcPr>
          <w:p w14:paraId="20AE2C4B" w14:textId="77777777" w:rsidR="009C21ED" w:rsidRPr="002E6319" w:rsidRDefault="009C21ED" w:rsidP="003B6225">
            <w:pPr>
              <w:rPr>
                <w:rStyle w:val="Kommentarzeichen"/>
                <w:sz w:val="20"/>
                <w:szCs w:val="18"/>
                <w:lang w:eastAsia="x-none"/>
              </w:rPr>
            </w:pPr>
            <w:r w:rsidRPr="002E6319">
              <w:rPr>
                <w:sz w:val="20"/>
                <w:szCs w:val="18"/>
              </w:rPr>
              <w:t>z</w:t>
            </w:r>
          </w:p>
        </w:tc>
        <w:tc>
          <w:tcPr>
            <w:tcW w:w="1800" w:type="dxa"/>
            <w:shd w:val="clear" w:color="auto" w:fill="auto"/>
          </w:tcPr>
          <w:p w14:paraId="54E5F989" w14:textId="3F3921F2" w:rsidR="009C21ED" w:rsidRPr="002E6319" w:rsidRDefault="00F21C9F" w:rsidP="003B6225">
            <w:pPr>
              <w:rPr>
                <w:sz w:val="20"/>
                <w:szCs w:val="18"/>
              </w:rPr>
            </w:pPr>
            <w:r>
              <w:rPr>
                <w:sz w:val="20"/>
                <w:szCs w:val="20"/>
              </w:rPr>
              <w:t>Floating Point</w:t>
            </w:r>
          </w:p>
        </w:tc>
        <w:tc>
          <w:tcPr>
            <w:tcW w:w="4680" w:type="dxa"/>
            <w:shd w:val="clear" w:color="auto" w:fill="auto"/>
          </w:tcPr>
          <w:p w14:paraId="15A2D0C4"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6596D0B9" w14:textId="77777777" w:rsidTr="003B6225">
        <w:trPr>
          <w:trHeight w:val="283"/>
          <w:jc w:val="center"/>
        </w:trPr>
        <w:tc>
          <w:tcPr>
            <w:tcW w:w="1871" w:type="dxa"/>
            <w:shd w:val="clear" w:color="auto" w:fill="auto"/>
          </w:tcPr>
          <w:p w14:paraId="1C0FF5E4" w14:textId="77777777" w:rsidR="009C21ED" w:rsidRPr="002E6319" w:rsidRDefault="009C21ED" w:rsidP="003B6225">
            <w:pPr>
              <w:rPr>
                <w:rStyle w:val="Kommentarzeichen"/>
                <w:sz w:val="20"/>
                <w:szCs w:val="18"/>
                <w:lang w:eastAsia="x-none"/>
              </w:rPr>
            </w:pPr>
            <w:r w:rsidRPr="002E6319">
              <w:rPr>
                <w:sz w:val="20"/>
                <w:szCs w:val="18"/>
              </w:rPr>
              <w:t>reference</w:t>
            </w:r>
          </w:p>
        </w:tc>
        <w:tc>
          <w:tcPr>
            <w:tcW w:w="1800" w:type="dxa"/>
            <w:shd w:val="clear" w:color="auto" w:fill="auto"/>
          </w:tcPr>
          <w:p w14:paraId="2B58DCD5" w14:textId="77777777" w:rsidR="009C21ED" w:rsidRPr="002E6319" w:rsidRDefault="00A37A9C" w:rsidP="003B6225">
            <w:pPr>
              <w:rPr>
                <w:sz w:val="20"/>
                <w:szCs w:val="18"/>
              </w:rPr>
            </w:pPr>
            <w:r w:rsidRPr="002E6319">
              <w:rPr>
                <w:sz w:val="20"/>
                <w:szCs w:val="18"/>
              </w:rPr>
              <w:t>Boolean</w:t>
            </w:r>
          </w:p>
        </w:tc>
        <w:tc>
          <w:tcPr>
            <w:tcW w:w="4680" w:type="dxa"/>
            <w:shd w:val="clear" w:color="auto" w:fill="auto"/>
          </w:tcPr>
          <w:p w14:paraId="0B1CA947" w14:textId="77777777" w:rsidR="009C21ED" w:rsidRPr="002E6319" w:rsidRDefault="005067A2" w:rsidP="003B6225">
            <w:pPr>
              <w:rPr>
                <w:sz w:val="20"/>
                <w:szCs w:val="18"/>
              </w:rPr>
            </w:pPr>
            <w:r w:rsidRPr="002E6319">
              <w:rPr>
                <w:sz w:val="20"/>
                <w:szCs w:val="18"/>
              </w:rPr>
              <w:t>O</w:t>
            </w:r>
            <w:r w:rsidR="009C21ED" w:rsidRPr="002E6319">
              <w:rPr>
                <w:sz w:val="20"/>
                <w:szCs w:val="18"/>
              </w:rPr>
              <w:t>ptional</w:t>
            </w:r>
          </w:p>
        </w:tc>
      </w:tr>
      <w:tr w:rsidR="009C21ED" w:rsidRPr="007055D9" w14:paraId="6AC971C3" w14:textId="77777777" w:rsidTr="003B6225">
        <w:trPr>
          <w:trHeight w:val="283"/>
          <w:jc w:val="center"/>
        </w:trPr>
        <w:tc>
          <w:tcPr>
            <w:tcW w:w="1871" w:type="dxa"/>
            <w:shd w:val="clear" w:color="auto" w:fill="auto"/>
          </w:tcPr>
          <w:p w14:paraId="65D2316E" w14:textId="77777777" w:rsidR="009C21ED" w:rsidRPr="002E6319" w:rsidRDefault="009C21ED" w:rsidP="003B6225">
            <w:pPr>
              <w:rPr>
                <w:sz w:val="20"/>
                <w:szCs w:val="18"/>
              </w:rPr>
            </w:pPr>
            <w:r w:rsidRPr="002E6319">
              <w:rPr>
                <w:sz w:val="20"/>
                <w:szCs w:val="18"/>
              </w:rPr>
              <w:t>section</w:t>
            </w:r>
          </w:p>
        </w:tc>
        <w:tc>
          <w:tcPr>
            <w:tcW w:w="1800" w:type="dxa"/>
            <w:shd w:val="clear" w:color="auto" w:fill="auto"/>
          </w:tcPr>
          <w:p w14:paraId="4BBF3C33" w14:textId="77777777" w:rsidR="009C21ED" w:rsidRPr="002E6319" w:rsidRDefault="009C21ED" w:rsidP="003B6225">
            <w:pPr>
              <w:rPr>
                <w:sz w:val="20"/>
                <w:szCs w:val="18"/>
              </w:rPr>
            </w:pPr>
            <w:r w:rsidRPr="002E6319">
              <w:rPr>
                <w:sz w:val="20"/>
                <w:szCs w:val="18"/>
              </w:rPr>
              <w:t>Selection</w:t>
            </w:r>
          </w:p>
        </w:tc>
        <w:tc>
          <w:tcPr>
            <w:tcW w:w="4680" w:type="dxa"/>
            <w:shd w:val="clear" w:color="auto" w:fill="auto"/>
          </w:tcPr>
          <w:p w14:paraId="0275584F" w14:textId="77777777" w:rsidR="009C21ED" w:rsidRPr="002E6319" w:rsidRDefault="00B5721F" w:rsidP="003B6225">
            <w:pPr>
              <w:rPr>
                <w:sz w:val="20"/>
                <w:szCs w:val="18"/>
              </w:rPr>
            </w:pPr>
            <w:r>
              <w:rPr>
                <w:sz w:val="20"/>
                <w:szCs w:val="18"/>
              </w:rPr>
              <w:t>Optional</w:t>
            </w:r>
          </w:p>
        </w:tc>
      </w:tr>
      <w:tr w:rsidR="009C21ED" w:rsidRPr="007055D9" w14:paraId="09306F10" w14:textId="77777777" w:rsidTr="003B6225">
        <w:trPr>
          <w:trHeight w:val="340"/>
          <w:jc w:val="center"/>
        </w:trPr>
        <w:tc>
          <w:tcPr>
            <w:tcW w:w="1871" w:type="dxa"/>
            <w:shd w:val="clear" w:color="auto" w:fill="auto"/>
          </w:tcPr>
          <w:p w14:paraId="4D1E4658" w14:textId="77777777" w:rsidR="009C21ED" w:rsidRPr="002E6319" w:rsidRDefault="009C21ED" w:rsidP="003B6225">
            <w:pPr>
              <w:rPr>
                <w:sz w:val="20"/>
                <w:szCs w:val="18"/>
              </w:rPr>
            </w:pPr>
            <w:r w:rsidRPr="002E6319">
              <w:rPr>
                <w:sz w:val="20"/>
                <w:szCs w:val="18"/>
              </w:rPr>
              <w:t>thickness</w:t>
            </w:r>
          </w:p>
        </w:tc>
        <w:tc>
          <w:tcPr>
            <w:tcW w:w="1800" w:type="dxa"/>
            <w:shd w:val="clear" w:color="auto" w:fill="auto"/>
          </w:tcPr>
          <w:p w14:paraId="1D7D7C28" w14:textId="0DD81C08" w:rsidR="009C21ED" w:rsidRPr="002E6319" w:rsidRDefault="00F21C9F" w:rsidP="003B6225">
            <w:pPr>
              <w:rPr>
                <w:sz w:val="20"/>
                <w:szCs w:val="18"/>
              </w:rPr>
            </w:pPr>
            <w:r>
              <w:rPr>
                <w:sz w:val="20"/>
                <w:szCs w:val="20"/>
              </w:rPr>
              <w:t>Floating Point</w:t>
            </w:r>
          </w:p>
        </w:tc>
        <w:tc>
          <w:tcPr>
            <w:tcW w:w="4680" w:type="dxa"/>
            <w:shd w:val="clear" w:color="auto" w:fill="auto"/>
          </w:tcPr>
          <w:p w14:paraId="7210CA5E" w14:textId="77777777" w:rsidR="009C21ED" w:rsidRPr="002E6319" w:rsidRDefault="00B5721F" w:rsidP="003B6225">
            <w:pPr>
              <w:rPr>
                <w:sz w:val="20"/>
                <w:szCs w:val="18"/>
              </w:rPr>
            </w:pPr>
            <w:r>
              <w:rPr>
                <w:sz w:val="20"/>
                <w:szCs w:val="18"/>
              </w:rPr>
              <w:t>Optional</w:t>
            </w:r>
          </w:p>
        </w:tc>
      </w:tr>
      <w:tr w:rsidR="009C21ED" w:rsidRPr="007055D9" w14:paraId="16F6C4B3" w14:textId="77777777" w:rsidTr="003B6225">
        <w:trPr>
          <w:trHeight w:val="340"/>
          <w:jc w:val="center"/>
        </w:trPr>
        <w:tc>
          <w:tcPr>
            <w:tcW w:w="1871" w:type="dxa"/>
            <w:shd w:val="clear" w:color="auto" w:fill="auto"/>
          </w:tcPr>
          <w:p w14:paraId="2221767B" w14:textId="77777777" w:rsidR="009C21ED" w:rsidRPr="002E6319" w:rsidRDefault="009C21ED" w:rsidP="003B6225">
            <w:pPr>
              <w:rPr>
                <w:sz w:val="20"/>
                <w:szCs w:val="18"/>
              </w:rPr>
            </w:pPr>
            <w:r w:rsidRPr="002E6319">
              <w:rPr>
                <w:sz w:val="20"/>
                <w:szCs w:val="18"/>
              </w:rPr>
              <w:t>angle</w:t>
            </w:r>
          </w:p>
        </w:tc>
        <w:tc>
          <w:tcPr>
            <w:tcW w:w="1800" w:type="dxa"/>
            <w:shd w:val="clear" w:color="auto" w:fill="auto"/>
          </w:tcPr>
          <w:p w14:paraId="78CB12F7" w14:textId="36B80D96" w:rsidR="009C21ED" w:rsidRPr="002E6319" w:rsidRDefault="00F21C9F" w:rsidP="003B6225">
            <w:pPr>
              <w:rPr>
                <w:sz w:val="20"/>
                <w:szCs w:val="18"/>
              </w:rPr>
            </w:pPr>
            <w:r>
              <w:rPr>
                <w:sz w:val="20"/>
                <w:szCs w:val="20"/>
              </w:rPr>
              <w:t>Floating Point</w:t>
            </w:r>
          </w:p>
        </w:tc>
        <w:tc>
          <w:tcPr>
            <w:tcW w:w="4680" w:type="dxa"/>
            <w:shd w:val="clear" w:color="auto" w:fill="auto"/>
          </w:tcPr>
          <w:p w14:paraId="21A3761C" w14:textId="77777777" w:rsidR="009C21ED" w:rsidRPr="002E6319" w:rsidRDefault="009C21ED" w:rsidP="003B6225">
            <w:pPr>
              <w:rPr>
                <w:sz w:val="20"/>
                <w:szCs w:val="18"/>
              </w:rPr>
            </w:pPr>
            <w:r w:rsidRPr="002E6319">
              <w:rPr>
                <w:sz w:val="20"/>
                <w:szCs w:val="18"/>
              </w:rPr>
              <w:t>Optional</w:t>
            </w:r>
          </w:p>
        </w:tc>
      </w:tr>
      <w:tr w:rsidR="009C21ED" w:rsidRPr="007055D9" w14:paraId="5D0D9A63" w14:textId="77777777" w:rsidTr="003B6225">
        <w:trPr>
          <w:trHeight w:val="340"/>
          <w:jc w:val="center"/>
        </w:trPr>
        <w:tc>
          <w:tcPr>
            <w:tcW w:w="1871" w:type="dxa"/>
            <w:shd w:val="clear" w:color="auto" w:fill="auto"/>
          </w:tcPr>
          <w:p w14:paraId="13E4C72B" w14:textId="77777777" w:rsidR="009C21ED" w:rsidRPr="002E6319" w:rsidRDefault="009C21ED" w:rsidP="003B6225">
            <w:pPr>
              <w:rPr>
                <w:sz w:val="20"/>
                <w:szCs w:val="18"/>
              </w:rPr>
            </w:pPr>
            <w:r w:rsidRPr="002E6319">
              <w:rPr>
                <w:sz w:val="20"/>
                <w:szCs w:val="18"/>
              </w:rPr>
              <w:t>shape</w:t>
            </w:r>
          </w:p>
        </w:tc>
        <w:tc>
          <w:tcPr>
            <w:tcW w:w="1800" w:type="dxa"/>
            <w:shd w:val="clear" w:color="auto" w:fill="auto"/>
          </w:tcPr>
          <w:p w14:paraId="4AB982AE" w14:textId="77777777" w:rsidR="009C21ED" w:rsidRPr="002E6319" w:rsidRDefault="009C21ED" w:rsidP="003B6225">
            <w:pPr>
              <w:rPr>
                <w:sz w:val="20"/>
                <w:szCs w:val="18"/>
              </w:rPr>
            </w:pPr>
            <w:r w:rsidRPr="002E6319">
              <w:rPr>
                <w:sz w:val="20"/>
                <w:szCs w:val="18"/>
              </w:rPr>
              <w:t>Selection</w:t>
            </w:r>
          </w:p>
        </w:tc>
        <w:tc>
          <w:tcPr>
            <w:tcW w:w="4680" w:type="dxa"/>
            <w:shd w:val="clear" w:color="auto" w:fill="auto"/>
          </w:tcPr>
          <w:p w14:paraId="49D720AE" w14:textId="77777777" w:rsidR="009C21ED" w:rsidRPr="002E6319" w:rsidRDefault="009C21ED" w:rsidP="003B6225">
            <w:pPr>
              <w:rPr>
                <w:sz w:val="20"/>
                <w:szCs w:val="18"/>
              </w:rPr>
            </w:pPr>
            <w:r w:rsidRPr="002E6319">
              <w:rPr>
                <w:sz w:val="20"/>
                <w:szCs w:val="18"/>
              </w:rPr>
              <w:t>Optional</w:t>
            </w:r>
          </w:p>
        </w:tc>
      </w:tr>
      <w:tr w:rsidR="009C21ED" w:rsidRPr="007055D9" w14:paraId="081D50DE" w14:textId="77777777" w:rsidTr="003B6225">
        <w:trPr>
          <w:trHeight w:val="340"/>
          <w:jc w:val="center"/>
        </w:trPr>
        <w:tc>
          <w:tcPr>
            <w:tcW w:w="1871" w:type="dxa"/>
            <w:shd w:val="clear" w:color="auto" w:fill="auto"/>
          </w:tcPr>
          <w:p w14:paraId="6DE8A65F" w14:textId="77777777" w:rsidR="009C21ED" w:rsidRPr="002E6319" w:rsidRDefault="009C21ED" w:rsidP="003B6225">
            <w:pPr>
              <w:rPr>
                <w:sz w:val="20"/>
                <w:szCs w:val="18"/>
              </w:rPr>
            </w:pPr>
            <w:r w:rsidRPr="002E6319">
              <w:rPr>
                <w:sz w:val="20"/>
                <w:szCs w:val="18"/>
              </w:rPr>
              <w:t>penetration</w:t>
            </w:r>
          </w:p>
        </w:tc>
        <w:tc>
          <w:tcPr>
            <w:tcW w:w="1800" w:type="dxa"/>
            <w:shd w:val="clear" w:color="auto" w:fill="auto"/>
          </w:tcPr>
          <w:p w14:paraId="1143859F" w14:textId="4DEE138D" w:rsidR="009C21ED" w:rsidRPr="002E6319" w:rsidRDefault="00F21C9F" w:rsidP="003B6225">
            <w:pPr>
              <w:rPr>
                <w:sz w:val="20"/>
                <w:szCs w:val="18"/>
              </w:rPr>
            </w:pPr>
            <w:r>
              <w:rPr>
                <w:sz w:val="20"/>
                <w:szCs w:val="20"/>
              </w:rPr>
              <w:t>Floating Point</w:t>
            </w:r>
          </w:p>
        </w:tc>
        <w:tc>
          <w:tcPr>
            <w:tcW w:w="4680" w:type="dxa"/>
            <w:shd w:val="clear" w:color="auto" w:fill="auto"/>
          </w:tcPr>
          <w:p w14:paraId="6669E905" w14:textId="77777777" w:rsidR="009C21ED" w:rsidRPr="002E6319" w:rsidRDefault="009C21ED" w:rsidP="003B6225">
            <w:pPr>
              <w:rPr>
                <w:sz w:val="20"/>
                <w:szCs w:val="18"/>
              </w:rPr>
            </w:pPr>
            <w:r w:rsidRPr="002E6319">
              <w:rPr>
                <w:sz w:val="20"/>
                <w:szCs w:val="18"/>
              </w:rPr>
              <w:t>Optional</w:t>
            </w:r>
          </w:p>
        </w:tc>
      </w:tr>
      <w:tr w:rsidR="00BF403F" w:rsidRPr="007055D9" w14:paraId="38167C86" w14:textId="77777777" w:rsidTr="003B6225">
        <w:trPr>
          <w:trHeight w:val="340"/>
          <w:jc w:val="center"/>
        </w:trPr>
        <w:tc>
          <w:tcPr>
            <w:tcW w:w="1871" w:type="dxa"/>
            <w:shd w:val="clear" w:color="auto" w:fill="auto"/>
          </w:tcPr>
          <w:p w14:paraId="67B40546" w14:textId="77777777" w:rsidR="00BF403F" w:rsidRPr="002E6319" w:rsidRDefault="00BF403F" w:rsidP="003B6225">
            <w:pPr>
              <w:rPr>
                <w:sz w:val="20"/>
                <w:szCs w:val="18"/>
              </w:rPr>
            </w:pPr>
            <w:r w:rsidRPr="002E6319">
              <w:rPr>
                <w:sz w:val="20"/>
                <w:szCs w:val="18"/>
              </w:rPr>
              <w:t>filler</w:t>
            </w:r>
          </w:p>
        </w:tc>
        <w:tc>
          <w:tcPr>
            <w:tcW w:w="1800" w:type="dxa"/>
            <w:shd w:val="clear" w:color="auto" w:fill="auto"/>
          </w:tcPr>
          <w:p w14:paraId="003B4A37" w14:textId="77777777" w:rsidR="00BF403F" w:rsidRPr="002E6319" w:rsidRDefault="00BF403F" w:rsidP="003B6225">
            <w:pPr>
              <w:rPr>
                <w:sz w:val="20"/>
                <w:szCs w:val="18"/>
              </w:rPr>
            </w:pPr>
            <w:r w:rsidRPr="002E6319">
              <w:rPr>
                <w:sz w:val="20"/>
                <w:szCs w:val="18"/>
              </w:rPr>
              <w:t>Selection</w:t>
            </w:r>
          </w:p>
        </w:tc>
        <w:tc>
          <w:tcPr>
            <w:tcW w:w="4680" w:type="dxa"/>
            <w:shd w:val="clear" w:color="auto" w:fill="auto"/>
          </w:tcPr>
          <w:p w14:paraId="7D9AD626" w14:textId="77777777" w:rsidR="00BF403F" w:rsidRPr="002E6319" w:rsidRDefault="00BF403F" w:rsidP="003B6225">
            <w:pPr>
              <w:keepNext/>
              <w:rPr>
                <w:sz w:val="20"/>
                <w:szCs w:val="18"/>
              </w:rPr>
            </w:pPr>
            <w:r w:rsidRPr="002E6319">
              <w:rPr>
                <w:sz w:val="20"/>
                <w:szCs w:val="18"/>
              </w:rPr>
              <w:t>Optional</w:t>
            </w:r>
          </w:p>
        </w:tc>
      </w:tr>
      <w:tr w:rsidR="0026200C" w:rsidRPr="007055D9" w14:paraId="3910F7F1" w14:textId="77777777" w:rsidTr="003B6225">
        <w:trPr>
          <w:trHeight w:val="340"/>
          <w:jc w:val="center"/>
        </w:trPr>
        <w:tc>
          <w:tcPr>
            <w:tcW w:w="1871" w:type="dxa"/>
            <w:shd w:val="clear" w:color="auto" w:fill="auto"/>
          </w:tcPr>
          <w:p w14:paraId="7E816139" w14:textId="1438F620" w:rsidR="0026200C" w:rsidRPr="002E6319" w:rsidRDefault="0026200C" w:rsidP="003B6225">
            <w:pPr>
              <w:rPr>
                <w:sz w:val="20"/>
                <w:szCs w:val="18"/>
              </w:rPr>
            </w:pPr>
            <w:r>
              <w:rPr>
                <w:sz w:val="20"/>
                <w:szCs w:val="20"/>
              </w:rPr>
              <w:t>filler_material</w:t>
            </w:r>
          </w:p>
        </w:tc>
        <w:tc>
          <w:tcPr>
            <w:tcW w:w="1800" w:type="dxa"/>
            <w:shd w:val="clear" w:color="auto" w:fill="auto"/>
          </w:tcPr>
          <w:p w14:paraId="447BD2B3" w14:textId="6846DC59" w:rsidR="0026200C" w:rsidRPr="002E6319" w:rsidRDefault="0026200C" w:rsidP="003B6225">
            <w:pPr>
              <w:rPr>
                <w:sz w:val="20"/>
                <w:szCs w:val="18"/>
              </w:rPr>
            </w:pPr>
            <w:r w:rsidRPr="00A20C5C">
              <w:rPr>
                <w:sz w:val="20"/>
                <w:szCs w:val="20"/>
              </w:rPr>
              <w:t>Alphanumeric</w:t>
            </w:r>
          </w:p>
        </w:tc>
        <w:tc>
          <w:tcPr>
            <w:tcW w:w="4680" w:type="dxa"/>
            <w:shd w:val="clear" w:color="auto" w:fill="auto"/>
          </w:tcPr>
          <w:p w14:paraId="5D4EF4C4" w14:textId="0180416A" w:rsidR="0026200C" w:rsidRPr="002E6319" w:rsidRDefault="0026200C" w:rsidP="003B6225">
            <w:pPr>
              <w:keepNext/>
              <w:rPr>
                <w:sz w:val="20"/>
                <w:szCs w:val="18"/>
              </w:rPr>
            </w:pPr>
            <w:r w:rsidRPr="00A20C5C">
              <w:rPr>
                <w:sz w:val="20"/>
                <w:szCs w:val="20"/>
              </w:rPr>
              <w:t>Optional</w:t>
            </w:r>
          </w:p>
        </w:tc>
      </w:tr>
    </w:tbl>
    <w:p w14:paraId="51B3E730" w14:textId="0090147B" w:rsidR="003B6225" w:rsidRDefault="003B6225" w:rsidP="008F3D94">
      <w:pPr>
        <w:pStyle w:val="Beschriftung"/>
        <w:spacing w:before="120"/>
      </w:pPr>
      <w:bookmarkStart w:id="1531" w:name="_Toc3566496"/>
      <w:bookmarkStart w:id="1532" w:name="_Toc34747498"/>
      <w:bookmarkStart w:id="1533" w:name="_Toc338939167"/>
      <w:bookmarkStart w:id="1534" w:name="_Toc39880824"/>
      <w:r>
        <w:t xml:space="preserve">Table </w:t>
      </w:r>
      <w:r w:rsidR="00ED469A">
        <w:fldChar w:fldCharType="begin"/>
      </w:r>
      <w:r w:rsidR="00ED469A">
        <w:instrText xml:space="preserve"> SEQ Table \* ARABIC </w:instrText>
      </w:r>
      <w:r w:rsidR="00ED469A">
        <w:fldChar w:fldCharType="separate"/>
      </w:r>
      <w:r w:rsidR="00A2710C">
        <w:rPr>
          <w:noProof/>
        </w:rPr>
        <w:t>93</w:t>
      </w:r>
      <w:r w:rsidR="00ED469A">
        <w:fldChar w:fldCharType="end"/>
      </w:r>
      <w:r>
        <w:t xml:space="preserve">: </w:t>
      </w:r>
      <w:r w:rsidRPr="00FF7FED">
        <w:t xml:space="preserve">Attributes of element </w:t>
      </w:r>
      <w:r w:rsidRPr="00AA1695">
        <w:rPr>
          <w:rStyle w:val="elementdeftypeChar"/>
          <w:b/>
        </w:rPr>
        <w:t>&lt;weld_position/&gt;</w:t>
      </w:r>
      <w:r>
        <w:t xml:space="preserve"> for Corner Weld</w:t>
      </w:r>
      <w:bookmarkEnd w:id="1531"/>
      <w:bookmarkEnd w:id="1532"/>
      <w:bookmarkEnd w:id="1534"/>
    </w:p>
    <w:p w14:paraId="7DB8F35A" w14:textId="3ED33937" w:rsidR="008941DA" w:rsidRDefault="008941DA" w:rsidP="00B21508">
      <w:pPr>
        <w:pStyle w:val="berschrift5"/>
        <w:keepNext/>
      </w:pPr>
      <w:r w:rsidRPr="007055D9">
        <w:t>Attribute</w:t>
      </w:r>
      <w:r>
        <w:t>s</w:t>
      </w:r>
      <w:r w:rsidRPr="007055D9">
        <w:t xml:space="preserve"> </w:t>
      </w:r>
      <w:r w:rsidR="00194316">
        <w:t>"</w:t>
      </w:r>
      <w:r>
        <w:t>u, x, y, z, reference</w:t>
      </w:r>
      <w:r w:rsidR="00194316">
        <w:t>"</w:t>
      </w:r>
    </w:p>
    <w:p w14:paraId="3B5CB882" w14:textId="65A6B5E3" w:rsidR="008941DA" w:rsidRPr="008941DA" w:rsidRDefault="008941DA" w:rsidP="008941DA">
      <w:pPr>
        <w:pStyle w:val="berschrift5"/>
        <w:spacing w:before="0" w:after="120"/>
        <w:rPr>
          <w:b w:val="0"/>
          <w:i w:val="0"/>
        </w:rPr>
      </w:pPr>
      <w:r w:rsidRPr="008941DA">
        <w:rPr>
          <w:b w:val="0"/>
          <w:i w:val="0"/>
        </w:rPr>
        <w:t xml:space="preserve">Detailed definition can be found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A2710C">
        <w:rPr>
          <w:b w:val="0"/>
          <w:i w:val="0"/>
        </w:rPr>
        <w:t>8.2.4.3.2</w:t>
      </w:r>
      <w:r w:rsidR="008D51C0" w:rsidRPr="008941DA">
        <w:rPr>
          <w:b w:val="0"/>
          <w:i w:val="0"/>
        </w:rPr>
        <w:fldChar w:fldCharType="end"/>
      </w:r>
      <w:r w:rsidR="008F3D94" w:rsidRPr="008F3D94">
        <w:rPr>
          <w:b w:val="0"/>
          <w:i w:val="0"/>
          <w:lang w:val="en-US"/>
        </w:rPr>
        <w:t xml:space="preserve"> </w:t>
      </w:r>
      <w:r w:rsidR="008F3D94" w:rsidRPr="008F3D94">
        <w:rPr>
          <w:b w:val="0"/>
          <w:i w:val="0"/>
          <w:lang w:val="en-US"/>
        </w:rPr>
        <w:fldChar w:fldCharType="begin"/>
      </w:r>
      <w:r w:rsidR="008F3D94" w:rsidRPr="008F3D94">
        <w:rPr>
          <w:b w:val="0"/>
          <w:i w:val="0"/>
          <w:lang w:val="en-US"/>
        </w:rPr>
        <w:instrText xml:space="preserve"> REF _Ref397524978 \h  \* MERGEFORMAT </w:instrText>
      </w:r>
      <w:r w:rsidR="008F3D94" w:rsidRPr="008F3D94">
        <w:rPr>
          <w:b w:val="0"/>
          <w:i w:val="0"/>
          <w:lang w:val="en-US"/>
        </w:rPr>
      </w:r>
      <w:r w:rsidR="008F3D94" w:rsidRPr="008F3D94">
        <w:rPr>
          <w:b w:val="0"/>
          <w:i w:val="0"/>
          <w:lang w:val="en-US"/>
        </w:rPr>
        <w:fldChar w:fldCharType="separate"/>
      </w:r>
      <w:r w:rsidR="00A2710C" w:rsidRPr="00A2710C">
        <w:rPr>
          <w:b w:val="0"/>
          <w:i w:val="0"/>
        </w:rPr>
        <w:t>Welding Position</w:t>
      </w:r>
      <w:r w:rsidR="008F3D94" w:rsidRPr="008F3D94">
        <w:rPr>
          <w:b w:val="0"/>
          <w:i w:val="0"/>
          <w:lang w:val="en-US"/>
        </w:rPr>
        <w:fldChar w:fldCharType="end"/>
      </w:r>
      <w:r w:rsidRPr="008941DA">
        <w:rPr>
          <w:b w:val="0"/>
          <w:i w:val="0"/>
        </w:rPr>
        <w:t>.</w:t>
      </w:r>
    </w:p>
    <w:p w14:paraId="6F1F33F5" w14:textId="5DBC7683" w:rsidR="0006113C" w:rsidRPr="007055D9" w:rsidRDefault="0006113C" w:rsidP="00B21508">
      <w:pPr>
        <w:pStyle w:val="berschrift5"/>
        <w:keepNext/>
      </w:pPr>
      <w:r w:rsidRPr="007055D9">
        <w:t xml:space="preserve">Attribute </w:t>
      </w:r>
      <w:r w:rsidR="00194316">
        <w:t>"</w:t>
      </w:r>
      <w:r w:rsidRPr="007055D9">
        <w:t>section</w:t>
      </w:r>
      <w:bookmarkEnd w:id="1533"/>
      <w:r w:rsidR="00194316">
        <w:t>"</w:t>
      </w:r>
    </w:p>
    <w:p w14:paraId="1B192AF4" w14:textId="77777777" w:rsidR="0006113C" w:rsidRPr="007055D9" w:rsidRDefault="0006113C" w:rsidP="0006113C">
      <w:r w:rsidRPr="007055D9">
        <w:t xml:space="preserve">Valid values for the attribute </w:t>
      </w:r>
      <w:r w:rsidRPr="007055D9">
        <w:rPr>
          <w:rStyle w:val="XMLAttribute"/>
        </w:rPr>
        <w:t>section</w:t>
      </w:r>
      <w:r w:rsidRPr="007055D9">
        <w:t xml:space="preserve"> of a corner weld are:</w:t>
      </w:r>
    </w:p>
    <w:p w14:paraId="2F918A50" w14:textId="77777777" w:rsidR="0006113C" w:rsidRPr="007055D9" w:rsidRDefault="0006113C" w:rsidP="0006113C">
      <w:pPr>
        <w:pStyle w:val="Aufzhlungszeichen"/>
        <w:rPr>
          <w:rStyle w:val="XMLAttribute"/>
        </w:rPr>
      </w:pPr>
      <w:r w:rsidRPr="007055D9">
        <w:rPr>
          <w:rStyle w:val="XMLAttribute"/>
        </w:rPr>
        <w:t>HV</w:t>
      </w:r>
    </w:p>
    <w:p w14:paraId="7D73F753" w14:textId="77777777" w:rsidR="0006113C" w:rsidRPr="007055D9" w:rsidRDefault="0006113C" w:rsidP="0006113C">
      <w:pPr>
        <w:pStyle w:val="Aufzhlungszeichen"/>
        <w:rPr>
          <w:rStyle w:val="XMLAttribute"/>
        </w:rPr>
      </w:pPr>
      <w:r w:rsidRPr="007055D9">
        <w:rPr>
          <w:rStyle w:val="XMLAttribute"/>
        </w:rPr>
        <w:t>U</w:t>
      </w:r>
    </w:p>
    <w:p w14:paraId="64E42A4E" w14:textId="77777777" w:rsidR="0006113C" w:rsidRPr="007055D9" w:rsidRDefault="0006113C" w:rsidP="0006113C">
      <w:pPr>
        <w:pStyle w:val="Aufzhlungszeichen"/>
        <w:rPr>
          <w:rStyle w:val="XMLAttribute"/>
        </w:rPr>
      </w:pPr>
      <w:r w:rsidRPr="007055D9">
        <w:rPr>
          <w:rStyle w:val="XMLAttribute"/>
        </w:rPr>
        <w:t>Fillet</w:t>
      </w:r>
    </w:p>
    <w:p w14:paraId="2037D59E" w14:textId="128131C0" w:rsidR="0006113C" w:rsidRPr="007055D9" w:rsidRDefault="0006113C" w:rsidP="00B21508">
      <w:pPr>
        <w:pStyle w:val="berschrift5"/>
        <w:keepNext/>
      </w:pPr>
      <w:bookmarkStart w:id="1535" w:name="_Toc338939168"/>
      <w:r w:rsidRPr="007055D9">
        <w:t xml:space="preserve">Attribute </w:t>
      </w:r>
      <w:r w:rsidR="00194316">
        <w:t>"</w:t>
      </w:r>
      <w:r w:rsidRPr="007055D9">
        <w:t>thickness</w:t>
      </w:r>
      <w:bookmarkEnd w:id="1535"/>
      <w:r w:rsidR="00194316">
        <w:t>"</w:t>
      </w:r>
    </w:p>
    <w:p w14:paraId="190ADBBA" w14:textId="77777777" w:rsidR="0006113C" w:rsidRPr="007055D9" w:rsidRDefault="0006113C" w:rsidP="00B27477">
      <w:pPr>
        <w:jc w:val="both"/>
      </w:pPr>
      <w:r w:rsidRPr="007055D9">
        <w:t>The attribute</w:t>
      </w:r>
      <w:r w:rsidR="00300053">
        <w:t xml:space="preserve"> </w:t>
      </w:r>
      <w:r w:rsidR="00300053">
        <w:rPr>
          <w:rStyle w:val="XMLAttribute"/>
        </w:rPr>
        <w:t>t</w:t>
      </w:r>
      <w:r w:rsidR="00300053" w:rsidRPr="007055D9">
        <w:rPr>
          <w:rStyle w:val="XMLAttribute"/>
        </w:rPr>
        <w:t>hickness</w:t>
      </w:r>
      <w:r w:rsidRPr="007055D9">
        <w:t xml:space="preserve"> specifies the thickness (a-</w:t>
      </w:r>
      <w:r w:rsidR="001D1FF8">
        <w:t>value</w:t>
      </w:r>
      <w:r w:rsidR="007D7D8F">
        <w:t>,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78521AED" w14:textId="77777777" w:rsidTr="007A3431">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9C336E" w14:textId="1AEC5766" w:rsidR="0006113C" w:rsidRPr="007055D9" w:rsidRDefault="0006113C" w:rsidP="005739EE">
            <w:pPr>
              <w:keepNext/>
              <w:rPr>
                <w:b/>
                <w:i/>
                <w:sz w:val="20"/>
              </w:rPr>
            </w:pPr>
            <w:r w:rsidRPr="007055D9">
              <w:rPr>
                <w:b/>
                <w:i/>
                <w:sz w:val="20"/>
              </w:rPr>
              <w:lastRenderedPageBreak/>
              <w:t xml:space="preserve">Attribute value </w:t>
            </w:r>
            <w:r w:rsidR="00194316">
              <w:rPr>
                <w:b/>
                <w:i/>
                <w:sz w:val="20"/>
              </w:rPr>
              <w:t>"</w:t>
            </w:r>
            <w:r w:rsidRPr="007055D9">
              <w:rPr>
                <w:b/>
                <w:i/>
                <w:sz w:val="20"/>
              </w:rPr>
              <w:t>section</w:t>
            </w:r>
            <w:r w:rsidR="00194316">
              <w:rPr>
                <w:b/>
                <w:i/>
                <w:sz w:val="20"/>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6DDA08" w14:textId="241D5DFB" w:rsidR="0006113C" w:rsidRPr="007055D9" w:rsidRDefault="0006113C" w:rsidP="005739EE">
            <w:pPr>
              <w:keepNext/>
              <w:rPr>
                <w:b/>
                <w:i/>
                <w:sz w:val="20"/>
              </w:rPr>
            </w:pPr>
            <w:r w:rsidRPr="007055D9">
              <w:rPr>
                <w:b/>
                <w:i/>
                <w:sz w:val="20"/>
              </w:rPr>
              <w:t xml:space="preserve">Attribute </w:t>
            </w:r>
            <w:r w:rsidR="00194316">
              <w:rPr>
                <w:b/>
                <w:i/>
                <w:sz w:val="20"/>
              </w:rPr>
              <w:t>"</w:t>
            </w:r>
            <w:r w:rsidRPr="007055D9">
              <w:rPr>
                <w:b/>
                <w:i/>
                <w:sz w:val="20"/>
              </w:rPr>
              <w:t>thickness</w:t>
            </w:r>
            <w:r w:rsidR="00194316">
              <w:rPr>
                <w:b/>
                <w:i/>
                <w:sz w:val="20"/>
              </w:rPr>
              <w:t>"</w:t>
            </w:r>
          </w:p>
        </w:tc>
      </w:tr>
      <w:tr w:rsidR="0006113C" w:rsidRPr="007055D9" w14:paraId="73BCEC68" w14:textId="77777777" w:rsidTr="007A3431">
        <w:trPr>
          <w:trHeight w:val="283"/>
          <w:jc w:val="center"/>
        </w:trPr>
        <w:tc>
          <w:tcPr>
            <w:tcW w:w="2951" w:type="dxa"/>
            <w:shd w:val="clear" w:color="auto" w:fill="auto"/>
            <w:vAlign w:val="bottom"/>
          </w:tcPr>
          <w:p w14:paraId="00DFF4E1" w14:textId="77777777" w:rsidR="0006113C" w:rsidRPr="002E6319" w:rsidRDefault="0006113C" w:rsidP="0053575A">
            <w:pPr>
              <w:rPr>
                <w:sz w:val="20"/>
                <w:szCs w:val="18"/>
              </w:rPr>
            </w:pPr>
            <w:r w:rsidRPr="002E6319">
              <w:rPr>
                <w:sz w:val="20"/>
                <w:szCs w:val="18"/>
              </w:rPr>
              <w:t>HV</w:t>
            </w:r>
          </w:p>
        </w:tc>
        <w:tc>
          <w:tcPr>
            <w:tcW w:w="4860" w:type="dxa"/>
            <w:shd w:val="clear" w:color="auto" w:fill="auto"/>
            <w:vAlign w:val="bottom"/>
          </w:tcPr>
          <w:p w14:paraId="2AC21C1A" w14:textId="77777777" w:rsidR="0006113C" w:rsidRPr="002E6319" w:rsidRDefault="0006113C" w:rsidP="0053575A">
            <w:pPr>
              <w:rPr>
                <w:sz w:val="20"/>
                <w:szCs w:val="18"/>
              </w:rPr>
            </w:pPr>
            <w:r w:rsidRPr="002E6319">
              <w:rPr>
                <w:sz w:val="20"/>
                <w:szCs w:val="18"/>
              </w:rPr>
              <w:t>Optional</w:t>
            </w:r>
          </w:p>
        </w:tc>
      </w:tr>
      <w:tr w:rsidR="0006113C" w:rsidRPr="007055D9" w14:paraId="5A8F5D17" w14:textId="77777777" w:rsidTr="007A3431">
        <w:trPr>
          <w:trHeight w:val="283"/>
          <w:jc w:val="center"/>
        </w:trPr>
        <w:tc>
          <w:tcPr>
            <w:tcW w:w="2951" w:type="dxa"/>
            <w:shd w:val="clear" w:color="auto" w:fill="auto"/>
            <w:vAlign w:val="bottom"/>
          </w:tcPr>
          <w:p w14:paraId="31C64AC1" w14:textId="77777777" w:rsidR="0006113C" w:rsidRPr="002E6319" w:rsidRDefault="0006113C" w:rsidP="0053575A">
            <w:pPr>
              <w:rPr>
                <w:sz w:val="20"/>
                <w:szCs w:val="18"/>
              </w:rPr>
            </w:pPr>
            <w:r w:rsidRPr="002E6319">
              <w:rPr>
                <w:sz w:val="20"/>
                <w:szCs w:val="18"/>
              </w:rPr>
              <w:t>U</w:t>
            </w:r>
          </w:p>
        </w:tc>
        <w:tc>
          <w:tcPr>
            <w:tcW w:w="4860" w:type="dxa"/>
            <w:shd w:val="clear" w:color="auto" w:fill="auto"/>
            <w:vAlign w:val="bottom"/>
          </w:tcPr>
          <w:p w14:paraId="1F2E9ED0" w14:textId="77777777" w:rsidR="0006113C" w:rsidRPr="002E6319" w:rsidRDefault="005067A2" w:rsidP="0053575A">
            <w:pPr>
              <w:rPr>
                <w:sz w:val="20"/>
                <w:szCs w:val="18"/>
              </w:rPr>
            </w:pPr>
            <w:r w:rsidRPr="002E6319">
              <w:rPr>
                <w:sz w:val="20"/>
                <w:szCs w:val="18"/>
              </w:rPr>
              <w:t>N</w:t>
            </w:r>
            <w:r w:rsidR="0006113C" w:rsidRPr="002E6319">
              <w:rPr>
                <w:sz w:val="20"/>
                <w:szCs w:val="18"/>
              </w:rPr>
              <w:t>ot allowed</w:t>
            </w:r>
          </w:p>
        </w:tc>
      </w:tr>
      <w:tr w:rsidR="0006113C" w:rsidRPr="007055D9" w14:paraId="0AD7F5E3" w14:textId="77777777" w:rsidTr="007A3431">
        <w:trPr>
          <w:trHeight w:val="283"/>
          <w:jc w:val="center"/>
        </w:trPr>
        <w:tc>
          <w:tcPr>
            <w:tcW w:w="2951" w:type="dxa"/>
            <w:shd w:val="clear" w:color="auto" w:fill="auto"/>
            <w:vAlign w:val="bottom"/>
          </w:tcPr>
          <w:p w14:paraId="48F318CA" w14:textId="77777777" w:rsidR="0006113C" w:rsidRPr="002E6319" w:rsidRDefault="0006113C" w:rsidP="0053575A">
            <w:pPr>
              <w:rPr>
                <w:sz w:val="20"/>
                <w:szCs w:val="18"/>
              </w:rPr>
            </w:pPr>
            <w:r w:rsidRPr="002E6319">
              <w:rPr>
                <w:sz w:val="20"/>
                <w:szCs w:val="18"/>
              </w:rPr>
              <w:t>Fillet</w:t>
            </w:r>
          </w:p>
        </w:tc>
        <w:tc>
          <w:tcPr>
            <w:tcW w:w="4860" w:type="dxa"/>
            <w:shd w:val="clear" w:color="auto" w:fill="auto"/>
            <w:vAlign w:val="bottom"/>
          </w:tcPr>
          <w:p w14:paraId="310AEAA1" w14:textId="77777777" w:rsidR="0006113C" w:rsidRPr="002E6319" w:rsidRDefault="0006113C" w:rsidP="008F3D94">
            <w:pPr>
              <w:keepNext/>
              <w:rPr>
                <w:sz w:val="20"/>
                <w:szCs w:val="18"/>
              </w:rPr>
            </w:pPr>
            <w:r w:rsidRPr="002E6319">
              <w:rPr>
                <w:sz w:val="20"/>
                <w:szCs w:val="18"/>
              </w:rPr>
              <w:t>Required</w:t>
            </w:r>
          </w:p>
        </w:tc>
      </w:tr>
    </w:tbl>
    <w:p w14:paraId="1A00BF50" w14:textId="106D2590" w:rsidR="008F3D94" w:rsidRDefault="008F3D94" w:rsidP="008F3D94">
      <w:pPr>
        <w:pStyle w:val="Beschriftung"/>
        <w:spacing w:before="120"/>
      </w:pPr>
      <w:bookmarkStart w:id="1536" w:name="_Toc3566497"/>
      <w:bookmarkStart w:id="1537" w:name="_Toc34747499"/>
      <w:bookmarkStart w:id="1538" w:name="_Toc338939169"/>
      <w:bookmarkStart w:id="1539" w:name="_Toc39880825"/>
      <w:r>
        <w:t xml:space="preserve">Table </w:t>
      </w:r>
      <w:r w:rsidR="00ED469A">
        <w:fldChar w:fldCharType="begin"/>
      </w:r>
      <w:r w:rsidR="00ED469A">
        <w:instrText xml:space="preserve"> SEQ Table \* ARABIC </w:instrText>
      </w:r>
      <w:r w:rsidR="00ED469A">
        <w:fldChar w:fldCharType="separate"/>
      </w:r>
      <w:r w:rsidR="00A2710C">
        <w:rPr>
          <w:noProof/>
        </w:rPr>
        <w:t>94</w:t>
      </w:r>
      <w:r w:rsidR="00ED469A">
        <w:fldChar w:fldCharType="end"/>
      </w:r>
      <w:r>
        <w:t xml:space="preserve">: Values of Attribute </w:t>
      </w:r>
      <w:r w:rsidRPr="008F3D94">
        <w:rPr>
          <w:rStyle w:val="elementdeftypeChar"/>
          <w:b/>
        </w:rPr>
        <w:t>section</w:t>
      </w:r>
      <w:bookmarkEnd w:id="1536"/>
      <w:bookmarkEnd w:id="1537"/>
      <w:bookmarkEnd w:id="1539"/>
    </w:p>
    <w:p w14:paraId="29B81C3B" w14:textId="6026B883" w:rsidR="0006113C" w:rsidRPr="007055D9" w:rsidRDefault="0006113C" w:rsidP="00B21508">
      <w:pPr>
        <w:pStyle w:val="berschrift5"/>
        <w:keepNext/>
      </w:pPr>
      <w:r w:rsidRPr="007055D9">
        <w:t xml:space="preserve">Attribute </w:t>
      </w:r>
      <w:r w:rsidR="00194316">
        <w:t>"</w:t>
      </w:r>
      <w:r w:rsidRPr="007055D9">
        <w:t>angle</w:t>
      </w:r>
      <w:bookmarkEnd w:id="1538"/>
      <w:r w:rsidR="00194316">
        <w:t>"</w:t>
      </w:r>
    </w:p>
    <w:p w14:paraId="171FD7CE" w14:textId="77777777" w:rsidR="0006113C" w:rsidRPr="007055D9" w:rsidRDefault="0006113C" w:rsidP="00B27477">
      <w:pPr>
        <w:jc w:val="both"/>
      </w:pPr>
      <w:r w:rsidRPr="007055D9">
        <w:t xml:space="preserve">The attribute </w:t>
      </w:r>
      <w:r w:rsidRPr="007055D9">
        <w:rPr>
          <w:rStyle w:val="XMLAttribute"/>
        </w:rPr>
        <w:t xml:space="preserve">angle </w:t>
      </w:r>
      <w:r w:rsidRPr="007055D9">
        <w:t>specifies the angle of the weld relative to the base sheet. Depending on the section this is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669A5F2A" w14:textId="77777777" w:rsidTr="007A3431">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A6C18B" w14:textId="286F8656" w:rsidR="0006113C" w:rsidRPr="007055D9" w:rsidRDefault="0006113C" w:rsidP="0053575A">
            <w:pPr>
              <w:rPr>
                <w:b/>
                <w:i/>
                <w:sz w:val="20"/>
              </w:rPr>
            </w:pPr>
            <w:r w:rsidRPr="007055D9">
              <w:rPr>
                <w:b/>
                <w:i/>
                <w:sz w:val="20"/>
              </w:rPr>
              <w:t xml:space="preserve">Attribute value </w:t>
            </w:r>
            <w:r w:rsidR="00194316">
              <w:rPr>
                <w:b/>
                <w:i/>
                <w:sz w:val="20"/>
              </w:rPr>
              <w:t>"</w:t>
            </w:r>
            <w:r w:rsidRPr="007055D9">
              <w:rPr>
                <w:b/>
                <w:i/>
                <w:sz w:val="20"/>
              </w:rPr>
              <w:t>section</w:t>
            </w:r>
            <w:r w:rsidR="00194316">
              <w:rPr>
                <w:b/>
                <w:i/>
                <w:sz w:val="20"/>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5BC4D2" w14:textId="5243F557" w:rsidR="0006113C" w:rsidRPr="007055D9" w:rsidRDefault="0006113C" w:rsidP="0053575A">
            <w:pPr>
              <w:rPr>
                <w:b/>
                <w:i/>
                <w:sz w:val="20"/>
              </w:rPr>
            </w:pPr>
            <w:r w:rsidRPr="007055D9">
              <w:rPr>
                <w:b/>
                <w:i/>
                <w:sz w:val="20"/>
              </w:rPr>
              <w:t xml:space="preserve">Attribute </w:t>
            </w:r>
            <w:r w:rsidR="00194316">
              <w:rPr>
                <w:b/>
                <w:i/>
                <w:sz w:val="20"/>
              </w:rPr>
              <w:t>"</w:t>
            </w:r>
            <w:r w:rsidRPr="007055D9">
              <w:rPr>
                <w:b/>
                <w:i/>
                <w:sz w:val="20"/>
              </w:rPr>
              <w:t>angle</w:t>
            </w:r>
            <w:r w:rsidR="00194316">
              <w:rPr>
                <w:b/>
                <w:i/>
                <w:sz w:val="20"/>
              </w:rPr>
              <w:t>"</w:t>
            </w:r>
          </w:p>
        </w:tc>
      </w:tr>
      <w:tr w:rsidR="0006113C" w:rsidRPr="007055D9" w14:paraId="762BB8CE" w14:textId="77777777" w:rsidTr="007A3431">
        <w:trPr>
          <w:jc w:val="center"/>
        </w:trPr>
        <w:tc>
          <w:tcPr>
            <w:tcW w:w="2951" w:type="dxa"/>
            <w:shd w:val="clear" w:color="auto" w:fill="auto"/>
            <w:vAlign w:val="bottom"/>
          </w:tcPr>
          <w:p w14:paraId="4B41B4E9" w14:textId="77777777" w:rsidR="0006113C" w:rsidRPr="002E6319" w:rsidRDefault="0006113C" w:rsidP="0053575A">
            <w:pPr>
              <w:rPr>
                <w:sz w:val="20"/>
                <w:szCs w:val="18"/>
              </w:rPr>
            </w:pPr>
            <w:r w:rsidRPr="002E6319">
              <w:rPr>
                <w:sz w:val="20"/>
                <w:szCs w:val="18"/>
              </w:rPr>
              <w:t>HV</w:t>
            </w:r>
          </w:p>
        </w:tc>
        <w:tc>
          <w:tcPr>
            <w:tcW w:w="4860" w:type="dxa"/>
            <w:shd w:val="clear" w:color="auto" w:fill="auto"/>
            <w:vAlign w:val="bottom"/>
          </w:tcPr>
          <w:p w14:paraId="32C622A4" w14:textId="77777777" w:rsidR="0006113C" w:rsidRPr="002E6319" w:rsidRDefault="0006113C" w:rsidP="0053575A">
            <w:pPr>
              <w:rPr>
                <w:sz w:val="20"/>
                <w:szCs w:val="18"/>
              </w:rPr>
            </w:pPr>
            <w:r w:rsidRPr="002E6319">
              <w:rPr>
                <w:sz w:val="20"/>
                <w:szCs w:val="18"/>
              </w:rPr>
              <w:t>Optional</w:t>
            </w:r>
          </w:p>
        </w:tc>
      </w:tr>
      <w:tr w:rsidR="0006113C" w:rsidRPr="007055D9" w14:paraId="36E68106" w14:textId="77777777" w:rsidTr="007A3431">
        <w:trPr>
          <w:jc w:val="center"/>
        </w:trPr>
        <w:tc>
          <w:tcPr>
            <w:tcW w:w="2951" w:type="dxa"/>
            <w:shd w:val="clear" w:color="auto" w:fill="auto"/>
            <w:vAlign w:val="bottom"/>
          </w:tcPr>
          <w:p w14:paraId="065D9EC4" w14:textId="77777777" w:rsidR="0006113C" w:rsidRPr="002E6319" w:rsidRDefault="0006113C" w:rsidP="0053575A">
            <w:pPr>
              <w:rPr>
                <w:sz w:val="20"/>
                <w:szCs w:val="18"/>
              </w:rPr>
            </w:pPr>
            <w:r w:rsidRPr="002E6319">
              <w:rPr>
                <w:sz w:val="20"/>
                <w:szCs w:val="18"/>
              </w:rPr>
              <w:t>U</w:t>
            </w:r>
          </w:p>
        </w:tc>
        <w:tc>
          <w:tcPr>
            <w:tcW w:w="4860" w:type="dxa"/>
            <w:shd w:val="clear" w:color="auto" w:fill="auto"/>
            <w:vAlign w:val="bottom"/>
          </w:tcPr>
          <w:p w14:paraId="50A07648" w14:textId="77777777" w:rsidR="0006113C" w:rsidRPr="002E6319" w:rsidRDefault="005067A2" w:rsidP="0053575A">
            <w:pPr>
              <w:rPr>
                <w:sz w:val="20"/>
                <w:szCs w:val="18"/>
              </w:rPr>
            </w:pPr>
            <w:r w:rsidRPr="002E6319">
              <w:rPr>
                <w:sz w:val="20"/>
                <w:szCs w:val="18"/>
              </w:rPr>
              <w:t>N</w:t>
            </w:r>
            <w:r w:rsidR="0006113C" w:rsidRPr="002E6319">
              <w:rPr>
                <w:sz w:val="20"/>
                <w:szCs w:val="18"/>
              </w:rPr>
              <w:t>ot allowed</w:t>
            </w:r>
          </w:p>
        </w:tc>
      </w:tr>
      <w:tr w:rsidR="0006113C" w:rsidRPr="007055D9" w14:paraId="6C89EAF1" w14:textId="77777777" w:rsidTr="007A3431">
        <w:trPr>
          <w:jc w:val="center"/>
        </w:trPr>
        <w:tc>
          <w:tcPr>
            <w:tcW w:w="2951" w:type="dxa"/>
            <w:shd w:val="clear" w:color="auto" w:fill="auto"/>
            <w:vAlign w:val="bottom"/>
          </w:tcPr>
          <w:p w14:paraId="43F086FD" w14:textId="77777777" w:rsidR="0006113C" w:rsidRPr="002E6319" w:rsidRDefault="0006113C" w:rsidP="0053575A">
            <w:pPr>
              <w:rPr>
                <w:sz w:val="20"/>
                <w:szCs w:val="18"/>
              </w:rPr>
            </w:pPr>
            <w:r w:rsidRPr="002E6319">
              <w:rPr>
                <w:sz w:val="20"/>
                <w:szCs w:val="18"/>
              </w:rPr>
              <w:t>Fillet</w:t>
            </w:r>
          </w:p>
        </w:tc>
        <w:tc>
          <w:tcPr>
            <w:tcW w:w="4860" w:type="dxa"/>
            <w:shd w:val="clear" w:color="auto" w:fill="auto"/>
            <w:vAlign w:val="bottom"/>
          </w:tcPr>
          <w:p w14:paraId="7D778082" w14:textId="77777777" w:rsidR="0006113C" w:rsidRPr="002E6319" w:rsidRDefault="0006113C" w:rsidP="008F3D94">
            <w:pPr>
              <w:keepNext/>
              <w:rPr>
                <w:sz w:val="20"/>
                <w:szCs w:val="18"/>
              </w:rPr>
            </w:pPr>
            <w:r w:rsidRPr="002E6319">
              <w:rPr>
                <w:sz w:val="20"/>
                <w:szCs w:val="18"/>
              </w:rPr>
              <w:t>Required</w:t>
            </w:r>
          </w:p>
        </w:tc>
      </w:tr>
    </w:tbl>
    <w:p w14:paraId="0207192A" w14:textId="169FAC9F" w:rsidR="008F3D94" w:rsidRDefault="008F3D94" w:rsidP="008F3D94">
      <w:pPr>
        <w:pStyle w:val="Beschriftung"/>
        <w:spacing w:before="120"/>
      </w:pPr>
      <w:bookmarkStart w:id="1540" w:name="_Toc3566498"/>
      <w:bookmarkStart w:id="1541" w:name="_Toc34747500"/>
      <w:bookmarkStart w:id="1542" w:name="_Toc338939170"/>
      <w:bookmarkStart w:id="1543" w:name="_Toc39880826"/>
      <w:r>
        <w:t xml:space="preserve">Table </w:t>
      </w:r>
      <w:r w:rsidR="00ED469A">
        <w:fldChar w:fldCharType="begin"/>
      </w:r>
      <w:r w:rsidR="00ED469A">
        <w:instrText xml:space="preserve"> SEQ Table \* ARABIC </w:instrText>
      </w:r>
      <w:r w:rsidR="00ED469A">
        <w:fldChar w:fldCharType="separate"/>
      </w:r>
      <w:r w:rsidR="00A2710C">
        <w:rPr>
          <w:noProof/>
        </w:rPr>
        <w:t>95</w:t>
      </w:r>
      <w:r w:rsidR="00ED469A">
        <w:fldChar w:fldCharType="end"/>
      </w:r>
      <w:r>
        <w:t xml:space="preserve">: Values of Attribute </w:t>
      </w:r>
      <w:r>
        <w:rPr>
          <w:rStyle w:val="elementdeftypeChar"/>
          <w:b/>
        </w:rPr>
        <w:t>angle</w:t>
      </w:r>
      <w:bookmarkEnd w:id="1540"/>
      <w:bookmarkEnd w:id="1541"/>
      <w:bookmarkEnd w:id="1543"/>
    </w:p>
    <w:p w14:paraId="655D0C3D" w14:textId="58208A58" w:rsidR="0006113C" w:rsidRPr="007055D9" w:rsidRDefault="0006113C" w:rsidP="00B21508">
      <w:pPr>
        <w:pStyle w:val="berschrift5"/>
        <w:keepNext/>
      </w:pPr>
      <w:r w:rsidRPr="007055D9">
        <w:t xml:space="preserve">Attribute </w:t>
      </w:r>
      <w:r w:rsidR="00194316">
        <w:t>"</w:t>
      </w:r>
      <w:r w:rsidRPr="007055D9">
        <w:t>shape</w:t>
      </w:r>
      <w:bookmarkEnd w:id="1542"/>
      <w:r w:rsidR="00194316">
        <w:t>"</w:t>
      </w:r>
    </w:p>
    <w:p w14:paraId="3DAB71E7"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753D916B" w14:textId="0236C9E8" w:rsidR="0006113C" w:rsidRPr="007055D9" w:rsidRDefault="0006113C" w:rsidP="00B21508">
      <w:pPr>
        <w:pStyle w:val="berschrift5"/>
        <w:keepNext/>
      </w:pPr>
      <w:bookmarkStart w:id="1544" w:name="_Toc338939171"/>
      <w:r w:rsidRPr="007055D9">
        <w:t xml:space="preserve">Attribute </w:t>
      </w:r>
      <w:r w:rsidR="00194316">
        <w:t>"</w:t>
      </w:r>
      <w:r w:rsidRPr="007055D9">
        <w:t>penetration</w:t>
      </w:r>
      <w:bookmarkEnd w:id="1544"/>
      <w:r w:rsidR="00194316">
        <w:t>"</w:t>
      </w:r>
    </w:p>
    <w:p w14:paraId="5600A24B"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715EEACA" w14:textId="2A6D1354" w:rsidR="0006113C" w:rsidRPr="007055D9" w:rsidRDefault="0006113C" w:rsidP="00B32130">
      <w:pPr>
        <w:pStyle w:val="berschrift5"/>
        <w:keepNext/>
      </w:pPr>
      <w:bookmarkStart w:id="1545" w:name="_Toc338939173"/>
      <w:r w:rsidRPr="007055D9">
        <w:t xml:space="preserve">Attribute </w:t>
      </w:r>
      <w:r w:rsidR="00194316">
        <w:t>"</w:t>
      </w:r>
      <w:r w:rsidRPr="007055D9">
        <w:t>filler</w:t>
      </w:r>
      <w:bookmarkEnd w:id="1545"/>
      <w:r w:rsidR="00194316">
        <w:t>"</w:t>
      </w:r>
    </w:p>
    <w:p w14:paraId="61623587" w14:textId="77777777" w:rsidR="0006113C" w:rsidRPr="007055D9" w:rsidRDefault="0006113C" w:rsidP="0006113C">
      <w:r w:rsidRPr="007055D9">
        <w:t>Valid values for the attribute filler can be:</w:t>
      </w:r>
    </w:p>
    <w:p w14:paraId="0FAC567C" w14:textId="77777777" w:rsidR="0006113C" w:rsidRPr="007055D9" w:rsidRDefault="0006113C" w:rsidP="0006113C">
      <w:pPr>
        <w:pStyle w:val="Aufzhlungszeichen"/>
        <w:rPr>
          <w:rStyle w:val="XMLAttribute"/>
        </w:rPr>
      </w:pPr>
      <w:r w:rsidRPr="007055D9">
        <w:rPr>
          <w:rStyle w:val="XMLAttribute"/>
        </w:rPr>
        <w:t>yes</w:t>
      </w:r>
    </w:p>
    <w:p w14:paraId="617E8FBD" w14:textId="77777777" w:rsidR="0006113C" w:rsidRPr="007055D9" w:rsidRDefault="0006113C" w:rsidP="0006113C">
      <w:pPr>
        <w:pStyle w:val="Aufzhlungszeichen"/>
        <w:rPr>
          <w:rStyle w:val="XMLAttribute"/>
        </w:rPr>
      </w:pPr>
      <w:r w:rsidRPr="007055D9">
        <w:rPr>
          <w:rStyle w:val="XMLAttribute"/>
        </w:rPr>
        <w:t>no</w:t>
      </w:r>
    </w:p>
    <w:p w14:paraId="4F5D2472" w14:textId="77777777" w:rsidR="0006113C" w:rsidRDefault="0006113C" w:rsidP="008D726C">
      <w:pPr>
        <w:pStyle w:val="Note"/>
        <w:jc w:val="both"/>
        <w:rPr>
          <w:sz w:val="22"/>
        </w:rPr>
      </w:pPr>
      <w:r w:rsidRPr="000A7E0B">
        <w:rPr>
          <w:b/>
          <w:sz w:val="22"/>
        </w:rPr>
        <w:t xml:space="preserve">Note: </w:t>
      </w:r>
      <w:r w:rsidR="000A7E0B" w:rsidRPr="000A7E0B">
        <w:rPr>
          <w:sz w:val="22"/>
        </w:rPr>
        <w:t>Depending on the technology the default value can different (see in Generic Seam Weld Definition section under attribute filler).</w:t>
      </w:r>
    </w:p>
    <w:p w14:paraId="42C8E194" w14:textId="3C86208F" w:rsidR="00FB5F47" w:rsidRPr="007055D9" w:rsidRDefault="00FB5F47" w:rsidP="00FB5F47">
      <w:pPr>
        <w:pStyle w:val="berschrift5"/>
        <w:keepNext/>
      </w:pPr>
      <w:r w:rsidRPr="007055D9">
        <w:t xml:space="preserve">Attribute </w:t>
      </w:r>
      <w:r w:rsidR="00194316">
        <w:t>"</w:t>
      </w:r>
      <w:r w:rsidRPr="007055D9">
        <w:t>filler</w:t>
      </w:r>
      <w:r w:rsidRPr="00A06030">
        <w:rPr>
          <w:lang w:val="en-US"/>
        </w:rPr>
        <w:t>_material</w:t>
      </w:r>
      <w:r w:rsidR="00194316">
        <w:t>"</w:t>
      </w:r>
    </w:p>
    <w:p w14:paraId="752DB959" w14:textId="76C990F1" w:rsidR="00FB5F47" w:rsidRPr="000A7E0B"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434BFAA3" w14:textId="77777777" w:rsidR="0006113C" w:rsidRPr="007055D9" w:rsidRDefault="0094298E" w:rsidP="00B21508">
      <w:pPr>
        <w:pStyle w:val="Example"/>
        <w:keepNext/>
      </w:pPr>
      <w:r w:rsidRPr="007055D9">
        <w:t>Example</w:t>
      </w:r>
      <w:r w:rsidR="00C75BFC">
        <w:t xml:space="preserve"> A</w:t>
      </w:r>
      <w:r w:rsidR="00951734">
        <w:t xml:space="preserve"> </w:t>
      </w:r>
      <w:r w:rsidR="00C75BFC">
        <w:t>(</w:t>
      </w:r>
      <w:r w:rsidR="00951734" w:rsidRPr="00951734">
        <w:rPr>
          <w:b w:val="0"/>
          <w:sz w:val="22"/>
        </w:rPr>
        <w:t xml:space="preserve">within each </w:t>
      </w:r>
      <w:r w:rsidR="00951734" w:rsidRPr="00951734">
        <w:rPr>
          <w:rFonts w:ascii="Courier New" w:hAnsi="Courier New" w:cs="Courier New"/>
          <w:i/>
          <w:sz w:val="18"/>
        </w:rPr>
        <w:t>attribute</w:t>
      </w:r>
      <w:r w:rsidR="00C75BFC">
        <w:t>)</w:t>
      </w:r>
      <w:r w:rsidRPr="007055D9">
        <w:t>:</w:t>
      </w:r>
    </w:p>
    <w:p w14:paraId="54DB1528" w14:textId="77777777" w:rsidR="005067A2" w:rsidRDefault="005067A2" w:rsidP="00B21508">
      <w:pPr>
        <w:pStyle w:val="XMLCode"/>
        <w:keepNext/>
      </w:pPr>
    </w:p>
    <w:p w14:paraId="73C7867B" w14:textId="77777777" w:rsidR="00AE19C9" w:rsidRDefault="0006113C" w:rsidP="00B21508">
      <w:pPr>
        <w:pStyle w:val="XMLCode"/>
        <w:keepNext/>
      </w:pPr>
      <w:r w:rsidRPr="007055D9">
        <w:t>&lt;</w:t>
      </w:r>
      <w:r w:rsidR="00AE19C9">
        <w:t>seamweld&gt;</w:t>
      </w:r>
    </w:p>
    <w:p w14:paraId="487F0C8D" w14:textId="34F1FE82" w:rsidR="0006113C" w:rsidRPr="001E3F9F" w:rsidRDefault="00AE19C9" w:rsidP="00B21508">
      <w:pPr>
        <w:pStyle w:val="XMLCode"/>
        <w:keepNext/>
        <w:rPr>
          <w:b/>
          <w:color w:val="0070C0"/>
        </w:rPr>
      </w:pPr>
      <w:r w:rsidRPr="001E3F9F">
        <w:rPr>
          <w:b/>
          <w:color w:val="0070C0"/>
        </w:rPr>
        <w:t xml:space="preserve">    </w:t>
      </w:r>
      <w:r w:rsidRPr="008918B7">
        <w:t>&lt;</w:t>
      </w:r>
      <w:r w:rsidR="0006113C" w:rsidRPr="008918B7">
        <w:t>corner</w:t>
      </w:r>
      <w:r w:rsidRPr="008918B7">
        <w:t>_</w:t>
      </w:r>
      <w:r w:rsidR="0006113C" w:rsidRPr="008918B7">
        <w:t>weld base=</w:t>
      </w:r>
      <w:r w:rsidR="00194316">
        <w:t>"</w:t>
      </w:r>
      <w:r w:rsidR="0006113C" w:rsidRPr="008918B7">
        <w:t>1</w:t>
      </w:r>
      <w:r w:rsidR="00194316">
        <w:t>"</w:t>
      </w:r>
      <w:r w:rsidR="0006113C" w:rsidRPr="008918B7">
        <w:t xml:space="preserve"> technology=</w:t>
      </w:r>
      <w:r w:rsidR="00194316">
        <w:t>"</w:t>
      </w:r>
      <w:r w:rsidR="0006113C" w:rsidRPr="008918B7">
        <w:t>resistance</w:t>
      </w:r>
      <w:r w:rsidR="00194316">
        <w:t>"</w:t>
      </w:r>
      <w:r w:rsidR="0006113C" w:rsidRPr="008918B7">
        <w:t>&gt;</w:t>
      </w:r>
    </w:p>
    <w:p w14:paraId="4D115E67" w14:textId="76B8BCE3" w:rsidR="00C2338C" w:rsidRPr="001E3F9F" w:rsidRDefault="0006113C" w:rsidP="00C2338C">
      <w:pPr>
        <w:pStyle w:val="XMLCode"/>
        <w:rPr>
          <w:b/>
          <w:color w:val="0070C0"/>
          <w:lang w:val="es-ES"/>
        </w:rPr>
      </w:pPr>
      <w:r w:rsidRPr="001E3F9F">
        <w:rPr>
          <w:b/>
          <w:color w:val="0070C0"/>
        </w:rPr>
        <w:t xml:space="preserve">    </w:t>
      </w:r>
      <w:r w:rsidR="00E54BD5" w:rsidRPr="001E3F9F">
        <w:rPr>
          <w:b/>
          <w:color w:val="0070C0"/>
        </w:rPr>
        <w:t xml:space="preserve">    </w:t>
      </w:r>
      <w:r w:rsidRPr="001E3F9F">
        <w:rPr>
          <w:b/>
          <w:color w:val="0070C0"/>
          <w:lang w:val="es-ES"/>
        </w:rPr>
        <w:t>&lt;weld_position u=</w:t>
      </w:r>
      <w:r w:rsidR="00194316">
        <w:rPr>
          <w:b/>
          <w:color w:val="0070C0"/>
          <w:lang w:val="es-ES"/>
        </w:rPr>
        <w:t>"</w:t>
      </w:r>
      <w:r w:rsidRPr="001E3F9F">
        <w:rPr>
          <w:b/>
          <w:color w:val="0070C0"/>
          <w:lang w:val="es-ES"/>
        </w:rPr>
        <w:t>0</w:t>
      </w:r>
      <w:r w:rsidR="00194316">
        <w:rPr>
          <w:b/>
          <w:color w:val="0070C0"/>
          <w:lang w:val="es-ES"/>
        </w:rPr>
        <w:t>"</w:t>
      </w:r>
      <w:r w:rsidRPr="001E3F9F">
        <w:rPr>
          <w:b/>
          <w:color w:val="0070C0"/>
          <w:lang w:val="es-ES"/>
        </w:rPr>
        <w:t xml:space="preserve"> x=</w:t>
      </w:r>
      <w:r w:rsidR="00194316">
        <w:rPr>
          <w:b/>
          <w:color w:val="0070C0"/>
          <w:lang w:val="es-ES"/>
        </w:rPr>
        <w:t>"</w:t>
      </w:r>
      <w:r w:rsidRPr="001E3F9F">
        <w:rPr>
          <w:b/>
          <w:color w:val="0070C0"/>
          <w:lang w:val="es-ES"/>
        </w:rPr>
        <w:t>0</w:t>
      </w:r>
      <w:r w:rsidR="00194316">
        <w:rPr>
          <w:b/>
          <w:color w:val="0070C0"/>
          <w:lang w:val="es-ES"/>
        </w:rPr>
        <w:t>"</w:t>
      </w:r>
      <w:r w:rsidRPr="001E3F9F">
        <w:rPr>
          <w:b/>
          <w:color w:val="0070C0"/>
          <w:lang w:val="es-ES"/>
        </w:rPr>
        <w:t xml:space="preserve"> y=</w:t>
      </w:r>
      <w:r w:rsidR="00194316">
        <w:rPr>
          <w:b/>
          <w:color w:val="0070C0"/>
          <w:lang w:val="es-ES"/>
        </w:rPr>
        <w:t>"</w:t>
      </w:r>
      <w:r w:rsidRPr="001E3F9F">
        <w:rPr>
          <w:b/>
          <w:color w:val="0070C0"/>
          <w:lang w:val="es-ES"/>
        </w:rPr>
        <w:t>1</w:t>
      </w:r>
      <w:r w:rsidR="00194316">
        <w:rPr>
          <w:b/>
          <w:color w:val="0070C0"/>
          <w:lang w:val="es-ES"/>
        </w:rPr>
        <w:t>"</w:t>
      </w:r>
      <w:r w:rsidRPr="001E3F9F">
        <w:rPr>
          <w:b/>
          <w:color w:val="0070C0"/>
          <w:lang w:val="es-ES"/>
        </w:rPr>
        <w:t xml:space="preserve"> z=</w:t>
      </w:r>
      <w:r w:rsidR="00194316">
        <w:rPr>
          <w:b/>
          <w:color w:val="0070C0"/>
          <w:lang w:val="es-ES"/>
        </w:rPr>
        <w:t>"</w:t>
      </w:r>
      <w:r w:rsidRPr="001E3F9F">
        <w:rPr>
          <w:b/>
          <w:color w:val="0070C0"/>
          <w:lang w:val="es-ES"/>
        </w:rPr>
        <w:t>0</w:t>
      </w:r>
      <w:r w:rsidR="00194316">
        <w:rPr>
          <w:b/>
          <w:color w:val="0070C0"/>
          <w:lang w:val="es-ES"/>
        </w:rPr>
        <w:t>"</w:t>
      </w:r>
    </w:p>
    <w:p w14:paraId="2E5F85D0" w14:textId="55345013" w:rsidR="00043C59" w:rsidRPr="001E3F9F" w:rsidRDefault="00043C59" w:rsidP="00C2338C">
      <w:pPr>
        <w:pStyle w:val="XMLCode"/>
        <w:rPr>
          <w:b/>
          <w:color w:val="0070C0"/>
          <w:lang w:val="es-ES"/>
        </w:rPr>
      </w:pPr>
      <w:r w:rsidRPr="001E3F9F">
        <w:rPr>
          <w:b/>
          <w:color w:val="0070C0"/>
          <w:lang w:val="es-ES"/>
        </w:rPr>
        <w:t xml:space="preserve">                       reference=</w:t>
      </w:r>
      <w:r w:rsidR="00194316">
        <w:rPr>
          <w:b/>
          <w:color w:val="0070C0"/>
          <w:lang w:val="es-ES"/>
        </w:rPr>
        <w:t>"</w:t>
      </w:r>
      <w:r w:rsidR="00976427">
        <w:rPr>
          <w:b/>
          <w:color w:val="0070C0"/>
          <w:lang w:val="es-ES"/>
        </w:rPr>
        <w:t>false</w:t>
      </w:r>
      <w:r w:rsidR="00194316">
        <w:rPr>
          <w:b/>
          <w:color w:val="0070C0"/>
          <w:lang w:val="es-ES"/>
        </w:rPr>
        <w:t>"</w:t>
      </w:r>
    </w:p>
    <w:p w14:paraId="219D41B9" w14:textId="7AFB52B7" w:rsidR="0006113C" w:rsidRPr="001E3F9F" w:rsidRDefault="00AE19C9" w:rsidP="00C2338C">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 xml:space="preserve">           </w:t>
      </w:r>
      <w:r w:rsidR="0006113C" w:rsidRPr="001E3F9F">
        <w:rPr>
          <w:b/>
          <w:color w:val="0070C0"/>
        </w:rPr>
        <w:t>section=</w:t>
      </w:r>
      <w:r w:rsidR="00194316">
        <w:rPr>
          <w:b/>
          <w:color w:val="0070C0"/>
        </w:rPr>
        <w:t>"</w:t>
      </w:r>
      <w:r w:rsidR="0006113C" w:rsidRPr="001E3F9F">
        <w:rPr>
          <w:b/>
          <w:color w:val="0070C0"/>
        </w:rPr>
        <w:t>Fillet</w:t>
      </w:r>
      <w:r w:rsidR="00194316">
        <w:rPr>
          <w:b/>
          <w:color w:val="0070C0"/>
        </w:rPr>
        <w:t>"</w:t>
      </w:r>
    </w:p>
    <w:p w14:paraId="28EF22C9" w14:textId="420F057F" w:rsidR="0006113C" w:rsidRPr="001E3F9F" w:rsidRDefault="0006113C" w:rsidP="0006113C">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thickness=</w:t>
      </w:r>
      <w:r w:rsidR="00194316">
        <w:rPr>
          <w:b/>
          <w:color w:val="0070C0"/>
        </w:rPr>
        <w:t>"</w:t>
      </w:r>
      <w:r w:rsidRPr="001E3F9F">
        <w:rPr>
          <w:b/>
          <w:color w:val="0070C0"/>
        </w:rPr>
        <w:t>1.5</w:t>
      </w:r>
      <w:r w:rsidR="00194316">
        <w:rPr>
          <w:b/>
          <w:color w:val="0070C0"/>
        </w:rPr>
        <w:t>"</w:t>
      </w:r>
    </w:p>
    <w:p w14:paraId="791644EB" w14:textId="5FEE1AE6" w:rsidR="00F33B37" w:rsidRPr="001E3F9F" w:rsidRDefault="0006113C" w:rsidP="0006113C">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angle=</w:t>
      </w:r>
      <w:r w:rsidR="00194316">
        <w:rPr>
          <w:b/>
          <w:color w:val="0070C0"/>
        </w:rPr>
        <w:t>"</w:t>
      </w:r>
      <w:r w:rsidRPr="001E3F9F">
        <w:rPr>
          <w:b/>
          <w:color w:val="0070C0"/>
        </w:rPr>
        <w:t>30</w:t>
      </w:r>
      <w:r w:rsidR="00194316">
        <w:rPr>
          <w:b/>
          <w:color w:val="0070C0"/>
        </w:rPr>
        <w:t>"</w:t>
      </w:r>
    </w:p>
    <w:p w14:paraId="665EEBA5" w14:textId="024BAD4F" w:rsidR="0006113C" w:rsidRPr="001E3F9F" w:rsidRDefault="00F33B37" w:rsidP="00F33B37">
      <w:pPr>
        <w:pStyle w:val="XMLCode"/>
        <w:rPr>
          <w:b/>
          <w:color w:val="0070C0"/>
          <w:lang w:val="es-ES"/>
        </w:rPr>
      </w:pPr>
      <w:r w:rsidRPr="001E3F9F">
        <w:rPr>
          <w:b/>
          <w:color w:val="0070C0"/>
          <w:lang w:val="es-ES"/>
        </w:rPr>
        <w:t xml:space="preserve">                       </w:t>
      </w:r>
      <w:r w:rsidRPr="001E3F9F">
        <w:rPr>
          <w:b/>
          <w:color w:val="0070C0"/>
        </w:rPr>
        <w:t>shape=</w:t>
      </w:r>
      <w:r w:rsidR="00194316">
        <w:rPr>
          <w:b/>
          <w:color w:val="0070C0"/>
        </w:rPr>
        <w:t>"</w:t>
      </w:r>
      <w:r w:rsidR="00951734" w:rsidRPr="001E3F9F">
        <w:rPr>
          <w:b/>
          <w:color w:val="0070C0"/>
        </w:rPr>
        <w:t>concave</w:t>
      </w:r>
      <w:r w:rsidR="00194316">
        <w:rPr>
          <w:b/>
          <w:color w:val="0070C0"/>
        </w:rPr>
        <w:t>"</w:t>
      </w:r>
    </w:p>
    <w:p w14:paraId="628317F1" w14:textId="54504188" w:rsidR="00747281" w:rsidRPr="001E3F9F" w:rsidRDefault="0006113C" w:rsidP="00E54BD5">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penetration=</w:t>
      </w:r>
      <w:r w:rsidR="00194316">
        <w:rPr>
          <w:b/>
          <w:color w:val="0070C0"/>
        </w:rPr>
        <w:t>"</w:t>
      </w:r>
      <w:r w:rsidRPr="001E3F9F">
        <w:rPr>
          <w:b/>
          <w:color w:val="0070C0"/>
        </w:rPr>
        <w:t>0.5</w:t>
      </w:r>
      <w:r w:rsidR="00194316">
        <w:rPr>
          <w:b/>
          <w:color w:val="0070C0"/>
        </w:rPr>
        <w:t>"</w:t>
      </w:r>
    </w:p>
    <w:p w14:paraId="67F1BC6C" w14:textId="5A6B9235" w:rsidR="00645F8D" w:rsidRDefault="00747281" w:rsidP="00E54BD5">
      <w:pPr>
        <w:pStyle w:val="XMLCode"/>
        <w:rPr>
          <w:b/>
          <w:color w:val="0070C0"/>
        </w:rPr>
      </w:pPr>
      <w:r w:rsidRPr="001E3F9F">
        <w:rPr>
          <w:b/>
          <w:color w:val="0070C0"/>
        </w:rPr>
        <w:t xml:space="preserve">                       filler=</w:t>
      </w:r>
      <w:r w:rsidR="00194316">
        <w:rPr>
          <w:b/>
          <w:color w:val="0070C0"/>
        </w:rPr>
        <w:t>"</w:t>
      </w:r>
      <w:r w:rsidRPr="001E3F9F">
        <w:rPr>
          <w:b/>
          <w:color w:val="0070C0"/>
        </w:rPr>
        <w:t>yes</w:t>
      </w:r>
      <w:r w:rsidR="00194316">
        <w:rPr>
          <w:b/>
          <w:color w:val="0070C0"/>
        </w:rPr>
        <w:t>"</w:t>
      </w:r>
    </w:p>
    <w:p w14:paraId="5A3A742E" w14:textId="61B76C18" w:rsidR="00E54BD5" w:rsidRPr="001E3F9F" w:rsidRDefault="00645F8D" w:rsidP="00E54BD5">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r w:rsidR="0006113C" w:rsidRPr="001E3F9F">
        <w:rPr>
          <w:b/>
          <w:color w:val="0070C0"/>
        </w:rPr>
        <w:t>/&gt;</w:t>
      </w:r>
    </w:p>
    <w:p w14:paraId="0F87FDAD" w14:textId="77777777" w:rsidR="007D091C" w:rsidRDefault="007D091C" w:rsidP="00E54BD5">
      <w:pPr>
        <w:pStyle w:val="XMLCode"/>
      </w:pPr>
      <w:r>
        <w:t xml:space="preserve">    </w:t>
      </w:r>
      <w:r w:rsidR="008362A0">
        <w:t xml:space="preserve">    </w:t>
      </w:r>
      <w:r w:rsidR="00043C59">
        <w:t>&lt;sheet_parameter ... /&gt;</w:t>
      </w:r>
    </w:p>
    <w:p w14:paraId="6F1B9E13" w14:textId="77777777" w:rsidR="00E54BD5" w:rsidRPr="007055D9" w:rsidRDefault="00E54BD5" w:rsidP="00E54BD5">
      <w:pPr>
        <w:pStyle w:val="XMLCode"/>
      </w:pPr>
      <w:r>
        <w:t xml:space="preserve">    &lt;/corner_weld&gt;</w:t>
      </w:r>
    </w:p>
    <w:p w14:paraId="118C4301" w14:textId="77777777" w:rsidR="00AE186F" w:rsidRDefault="0006113C" w:rsidP="00C2338C">
      <w:pPr>
        <w:pStyle w:val="XMLCode"/>
      </w:pPr>
      <w:r w:rsidRPr="007055D9">
        <w:t>&lt;/</w:t>
      </w:r>
      <w:r w:rsidR="00AE19C9">
        <w:t>seamweld</w:t>
      </w:r>
      <w:r w:rsidRPr="007055D9">
        <w:t>&gt;</w:t>
      </w:r>
    </w:p>
    <w:p w14:paraId="4CF339D4" w14:textId="77777777" w:rsidR="005067A2" w:rsidRPr="007055D9" w:rsidRDefault="005067A2" w:rsidP="00C2338C">
      <w:pPr>
        <w:pStyle w:val="XMLCode"/>
      </w:pPr>
    </w:p>
    <w:p w14:paraId="29FE6A43" w14:textId="18BBF624" w:rsidR="00003133" w:rsidRPr="007055D9" w:rsidRDefault="00003133" w:rsidP="009647BD">
      <w:pPr>
        <w:pStyle w:val="berschrift4"/>
        <w:keepLines/>
        <w:ind w:left="862" w:hanging="862"/>
      </w:pPr>
      <w:bookmarkStart w:id="1546" w:name="WeldDefinitionEdgeWeld"/>
      <w:bookmarkStart w:id="1547" w:name="_Toc3557023"/>
      <w:bookmarkStart w:id="1548" w:name="_Toc34747273"/>
      <w:bookmarkStart w:id="1549" w:name="_Toc288200764"/>
      <w:bookmarkStart w:id="1550" w:name="_Toc338939108"/>
      <w:bookmarkStart w:id="1551" w:name="_Toc39880590"/>
      <w:bookmarkEnd w:id="1546"/>
      <w:r w:rsidRPr="007055D9">
        <w:lastRenderedPageBreak/>
        <w:t xml:space="preserve">Element </w:t>
      </w:r>
      <w:r w:rsidR="00194316">
        <w:t>"</w:t>
      </w:r>
      <w:r>
        <w:t>sheet_parameter</w:t>
      </w:r>
      <w:bookmarkEnd w:id="1547"/>
      <w:r w:rsidR="00194316">
        <w:t>"</w:t>
      </w:r>
      <w:bookmarkEnd w:id="1548"/>
      <w:bookmarkEnd w:id="1551"/>
    </w:p>
    <w:p w14:paraId="203F4390" w14:textId="77777777" w:rsidR="00003133" w:rsidRPr="007055D9" w:rsidRDefault="00003133" w:rsidP="00003133">
      <w:pPr>
        <w:keepNext/>
        <w:keepLines/>
        <w:jc w:val="both"/>
      </w:pPr>
      <w:r w:rsidRPr="007055D9">
        <w:t xml:space="preserve">For the element </w:t>
      </w:r>
      <w:r w:rsidR="008A6DA9" w:rsidRPr="008A6DA9">
        <w:rPr>
          <w:rStyle w:val="XMLElement"/>
        </w:rPr>
        <w:t>&lt;sheet_parameter/&gt;</w:t>
      </w:r>
      <w:r w:rsidRPr="007055D9">
        <w:t>, the following attri</w:t>
      </w:r>
      <w:r>
        <w:t>butes can be specified for the Corner</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003133" w:rsidRPr="007055D9" w14:paraId="3FCE96E4"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FC022" w14:textId="77777777" w:rsidR="00003133" w:rsidRPr="007055D9" w:rsidRDefault="00003133" w:rsidP="00E7058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4AA382" w14:textId="77777777" w:rsidR="00003133" w:rsidRPr="007055D9" w:rsidRDefault="00003133" w:rsidP="00E7058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6F6CD1" w14:textId="3E61EB1E" w:rsidR="00003133" w:rsidRPr="007055D9" w:rsidRDefault="000E60DF" w:rsidP="00E7058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AE8FC7" w14:textId="7C149EDA" w:rsidR="00003133" w:rsidRPr="007055D9" w:rsidRDefault="009436D3" w:rsidP="00E70582">
            <w:pPr>
              <w:keepNext/>
              <w:keepLines/>
              <w:rPr>
                <w:b/>
                <w:i/>
              </w:rPr>
            </w:pPr>
            <w:r w:rsidRPr="00A20C5C">
              <w:rPr>
                <w:b/>
                <w:i/>
              </w:rPr>
              <w:t>Constraint</w:t>
            </w:r>
            <w:r>
              <w:rPr>
                <w:b/>
                <w:i/>
              </w:rPr>
              <w:t xml:space="preserve"> / Remarks</w:t>
            </w:r>
          </w:p>
        </w:tc>
      </w:tr>
      <w:tr w:rsidR="00003133" w:rsidRPr="007055D9" w14:paraId="49F6C989" w14:textId="77777777" w:rsidTr="00E70582">
        <w:trPr>
          <w:jc w:val="center"/>
        </w:trPr>
        <w:tc>
          <w:tcPr>
            <w:tcW w:w="1574" w:type="dxa"/>
            <w:shd w:val="clear" w:color="auto" w:fill="auto"/>
          </w:tcPr>
          <w:p w14:paraId="737F7B3F" w14:textId="77777777" w:rsidR="00003133" w:rsidRPr="002D6B99" w:rsidRDefault="00003133" w:rsidP="00E70582">
            <w:pPr>
              <w:keepNext/>
              <w:keepLines/>
              <w:rPr>
                <w:rStyle w:val="Kommentarzeichen"/>
                <w:sz w:val="20"/>
                <w:szCs w:val="20"/>
                <w:lang w:eastAsia="x-none"/>
              </w:rPr>
            </w:pPr>
            <w:r>
              <w:rPr>
                <w:sz w:val="20"/>
                <w:szCs w:val="20"/>
              </w:rPr>
              <w:t>index</w:t>
            </w:r>
          </w:p>
        </w:tc>
        <w:tc>
          <w:tcPr>
            <w:tcW w:w="1418" w:type="dxa"/>
            <w:shd w:val="clear" w:color="auto" w:fill="auto"/>
          </w:tcPr>
          <w:p w14:paraId="7CA81898" w14:textId="4170DCD1" w:rsidR="00003133" w:rsidRPr="002D6B99" w:rsidRDefault="00F21C9F" w:rsidP="00E70582">
            <w:pPr>
              <w:keepNext/>
              <w:keepLines/>
              <w:rPr>
                <w:sz w:val="20"/>
                <w:szCs w:val="20"/>
              </w:rPr>
            </w:pPr>
            <w:r>
              <w:rPr>
                <w:sz w:val="20"/>
                <w:szCs w:val="20"/>
              </w:rPr>
              <w:t>Integer</w:t>
            </w:r>
          </w:p>
        </w:tc>
        <w:tc>
          <w:tcPr>
            <w:tcW w:w="1275" w:type="dxa"/>
            <w:shd w:val="clear" w:color="auto" w:fill="auto"/>
          </w:tcPr>
          <w:p w14:paraId="57C47109" w14:textId="77777777" w:rsidR="00003133" w:rsidRPr="002D6B99" w:rsidRDefault="00003133" w:rsidP="00E70582">
            <w:pPr>
              <w:keepNext/>
              <w:keepLines/>
              <w:rPr>
                <w:sz w:val="20"/>
                <w:szCs w:val="20"/>
              </w:rPr>
            </w:pPr>
            <w:r w:rsidRPr="002D6B99">
              <w:rPr>
                <w:sz w:val="20"/>
                <w:szCs w:val="20"/>
              </w:rPr>
              <w:t>Required</w:t>
            </w:r>
          </w:p>
        </w:tc>
        <w:tc>
          <w:tcPr>
            <w:tcW w:w="4264" w:type="dxa"/>
            <w:shd w:val="clear" w:color="auto" w:fill="auto"/>
          </w:tcPr>
          <w:p w14:paraId="26313CD0" w14:textId="77777777" w:rsidR="00003133" w:rsidRPr="002D6B99" w:rsidRDefault="00003133" w:rsidP="00E7058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61B4042F" w14:textId="77777777" w:rsidTr="00E70582">
        <w:trPr>
          <w:jc w:val="center"/>
        </w:trPr>
        <w:tc>
          <w:tcPr>
            <w:tcW w:w="1574" w:type="dxa"/>
            <w:shd w:val="clear" w:color="auto" w:fill="auto"/>
            <w:vAlign w:val="bottom"/>
          </w:tcPr>
          <w:p w14:paraId="1B9E5BAC" w14:textId="77777777" w:rsidR="000124A9" w:rsidRDefault="000124A9" w:rsidP="00E70582">
            <w:pPr>
              <w:keepNext/>
              <w:keepLines/>
              <w:rPr>
                <w:sz w:val="20"/>
                <w:szCs w:val="20"/>
              </w:rPr>
            </w:pPr>
            <w:r>
              <w:rPr>
                <w:sz w:val="20"/>
                <w:szCs w:val="20"/>
              </w:rPr>
              <w:t>gap</w:t>
            </w:r>
          </w:p>
        </w:tc>
        <w:tc>
          <w:tcPr>
            <w:tcW w:w="1418" w:type="dxa"/>
            <w:shd w:val="clear" w:color="auto" w:fill="auto"/>
            <w:vAlign w:val="bottom"/>
          </w:tcPr>
          <w:p w14:paraId="252F933A" w14:textId="21D41A8A" w:rsidR="000124A9" w:rsidRPr="002D6B99" w:rsidRDefault="00F21C9F" w:rsidP="00E70582">
            <w:pPr>
              <w:keepNext/>
              <w:keepLines/>
              <w:rPr>
                <w:sz w:val="20"/>
                <w:szCs w:val="20"/>
              </w:rPr>
            </w:pPr>
            <w:r>
              <w:rPr>
                <w:sz w:val="20"/>
                <w:szCs w:val="20"/>
              </w:rPr>
              <w:t>Floating Point</w:t>
            </w:r>
          </w:p>
        </w:tc>
        <w:tc>
          <w:tcPr>
            <w:tcW w:w="1275" w:type="dxa"/>
            <w:shd w:val="clear" w:color="auto" w:fill="auto"/>
            <w:vAlign w:val="bottom"/>
          </w:tcPr>
          <w:p w14:paraId="2D2FE553"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217D5F0C" w14:textId="5F08943E" w:rsidR="000124A9" w:rsidRPr="002D6B99" w:rsidRDefault="000124A9" w:rsidP="00CF34D3">
            <w:pPr>
              <w:keepNext/>
              <w:keepLines/>
              <w:rPr>
                <w:sz w:val="20"/>
                <w:szCs w:val="20"/>
              </w:rPr>
            </w:pPr>
            <w:r>
              <w:rPr>
                <w:sz w:val="20"/>
                <w:szCs w:val="20"/>
              </w:rPr>
              <w:t>Default value is 0</w:t>
            </w:r>
          </w:p>
        </w:tc>
      </w:tr>
      <w:tr w:rsidR="000124A9" w:rsidRPr="007055D9" w14:paraId="5DC23141" w14:textId="77777777" w:rsidTr="00E70582">
        <w:trPr>
          <w:jc w:val="center"/>
        </w:trPr>
        <w:tc>
          <w:tcPr>
            <w:tcW w:w="1574" w:type="dxa"/>
            <w:shd w:val="clear" w:color="auto" w:fill="auto"/>
            <w:vAlign w:val="bottom"/>
          </w:tcPr>
          <w:p w14:paraId="52115B16" w14:textId="77777777" w:rsidR="000124A9" w:rsidRDefault="000124A9" w:rsidP="00630516">
            <w:pPr>
              <w:keepLines/>
              <w:rPr>
                <w:sz w:val="20"/>
                <w:szCs w:val="20"/>
              </w:rPr>
            </w:pPr>
            <w:r>
              <w:rPr>
                <w:sz w:val="20"/>
                <w:szCs w:val="20"/>
              </w:rPr>
              <w:t>sheet_thickness</w:t>
            </w:r>
          </w:p>
        </w:tc>
        <w:tc>
          <w:tcPr>
            <w:tcW w:w="1418" w:type="dxa"/>
            <w:shd w:val="clear" w:color="auto" w:fill="auto"/>
            <w:vAlign w:val="bottom"/>
          </w:tcPr>
          <w:p w14:paraId="7EE036ED" w14:textId="610AE717" w:rsidR="000124A9" w:rsidRPr="002D6B99" w:rsidRDefault="00F21C9F" w:rsidP="00630516">
            <w:pPr>
              <w:keepLines/>
              <w:rPr>
                <w:sz w:val="20"/>
                <w:szCs w:val="20"/>
              </w:rPr>
            </w:pPr>
            <w:r>
              <w:rPr>
                <w:sz w:val="20"/>
                <w:szCs w:val="20"/>
              </w:rPr>
              <w:t>Floating Point</w:t>
            </w:r>
          </w:p>
        </w:tc>
        <w:tc>
          <w:tcPr>
            <w:tcW w:w="1275" w:type="dxa"/>
            <w:shd w:val="clear" w:color="auto" w:fill="auto"/>
            <w:vAlign w:val="bottom"/>
          </w:tcPr>
          <w:p w14:paraId="7AA81D6D" w14:textId="77777777" w:rsidR="000124A9" w:rsidRPr="002D6B99" w:rsidRDefault="000124A9" w:rsidP="00630516">
            <w:pPr>
              <w:keepLines/>
              <w:rPr>
                <w:sz w:val="20"/>
                <w:szCs w:val="20"/>
              </w:rPr>
            </w:pPr>
            <w:r>
              <w:rPr>
                <w:sz w:val="20"/>
                <w:szCs w:val="20"/>
              </w:rPr>
              <w:t>Optional</w:t>
            </w:r>
          </w:p>
        </w:tc>
        <w:tc>
          <w:tcPr>
            <w:tcW w:w="4264" w:type="dxa"/>
            <w:shd w:val="clear" w:color="auto" w:fill="auto"/>
            <w:vAlign w:val="bottom"/>
          </w:tcPr>
          <w:p w14:paraId="1E7DDE34" w14:textId="77777777" w:rsidR="000124A9" w:rsidRPr="002D6B99" w:rsidRDefault="000124A9" w:rsidP="00630516">
            <w:pPr>
              <w:keepLines/>
              <w:rPr>
                <w:sz w:val="20"/>
                <w:szCs w:val="20"/>
              </w:rPr>
            </w:pPr>
            <w:r>
              <w:rPr>
                <w:sz w:val="20"/>
                <w:szCs w:val="20"/>
              </w:rPr>
              <w:t>-</w:t>
            </w:r>
          </w:p>
        </w:tc>
      </w:tr>
      <w:tr w:rsidR="000124A9" w:rsidRPr="007055D9" w14:paraId="65AC05D3" w14:textId="77777777" w:rsidTr="00E70582">
        <w:trPr>
          <w:jc w:val="center"/>
        </w:trPr>
        <w:tc>
          <w:tcPr>
            <w:tcW w:w="1574" w:type="dxa"/>
            <w:shd w:val="clear" w:color="auto" w:fill="auto"/>
            <w:vAlign w:val="bottom"/>
          </w:tcPr>
          <w:p w14:paraId="7DE86593" w14:textId="77777777" w:rsidR="000124A9" w:rsidRDefault="000124A9" w:rsidP="00630516">
            <w:pPr>
              <w:keepLines/>
              <w:rPr>
                <w:sz w:val="20"/>
                <w:szCs w:val="20"/>
              </w:rPr>
            </w:pPr>
            <w:r>
              <w:rPr>
                <w:sz w:val="20"/>
                <w:szCs w:val="20"/>
              </w:rPr>
              <w:t>sheet_angle</w:t>
            </w:r>
          </w:p>
        </w:tc>
        <w:tc>
          <w:tcPr>
            <w:tcW w:w="1418" w:type="dxa"/>
            <w:shd w:val="clear" w:color="auto" w:fill="auto"/>
            <w:vAlign w:val="bottom"/>
          </w:tcPr>
          <w:p w14:paraId="578DA5DF" w14:textId="7A5037B7" w:rsidR="000124A9" w:rsidRPr="002D6B99" w:rsidRDefault="00F21C9F" w:rsidP="00630516">
            <w:pPr>
              <w:keepLines/>
              <w:rPr>
                <w:sz w:val="20"/>
                <w:szCs w:val="20"/>
              </w:rPr>
            </w:pPr>
            <w:r>
              <w:rPr>
                <w:sz w:val="20"/>
                <w:szCs w:val="20"/>
              </w:rPr>
              <w:t>Floating Point</w:t>
            </w:r>
          </w:p>
        </w:tc>
        <w:tc>
          <w:tcPr>
            <w:tcW w:w="1275" w:type="dxa"/>
            <w:shd w:val="clear" w:color="auto" w:fill="auto"/>
            <w:vAlign w:val="bottom"/>
          </w:tcPr>
          <w:p w14:paraId="70214462" w14:textId="77777777" w:rsidR="000124A9" w:rsidRPr="002D6B99" w:rsidRDefault="000124A9" w:rsidP="00630516">
            <w:pPr>
              <w:keepLines/>
              <w:rPr>
                <w:sz w:val="20"/>
                <w:szCs w:val="20"/>
              </w:rPr>
            </w:pPr>
            <w:r>
              <w:rPr>
                <w:sz w:val="20"/>
                <w:szCs w:val="20"/>
              </w:rPr>
              <w:t>Optional</w:t>
            </w:r>
          </w:p>
        </w:tc>
        <w:tc>
          <w:tcPr>
            <w:tcW w:w="4264" w:type="dxa"/>
            <w:shd w:val="clear" w:color="auto" w:fill="auto"/>
            <w:vAlign w:val="bottom"/>
          </w:tcPr>
          <w:p w14:paraId="474964C7" w14:textId="77777777" w:rsidR="000124A9" w:rsidRPr="002D6B99" w:rsidRDefault="000124A9" w:rsidP="00630516">
            <w:pPr>
              <w:keepLines/>
              <w:rPr>
                <w:sz w:val="20"/>
                <w:szCs w:val="20"/>
              </w:rPr>
            </w:pPr>
            <w:r>
              <w:rPr>
                <w:sz w:val="20"/>
                <w:szCs w:val="20"/>
              </w:rPr>
              <w:t>-</w:t>
            </w:r>
          </w:p>
        </w:tc>
      </w:tr>
    </w:tbl>
    <w:p w14:paraId="13686033" w14:textId="2EA6AA8D" w:rsidR="00B21508" w:rsidRDefault="00B21508" w:rsidP="008F3D94">
      <w:pPr>
        <w:pStyle w:val="Beschriftung"/>
        <w:spacing w:before="120"/>
      </w:pPr>
      <w:bookmarkStart w:id="1552" w:name="_Toc3566499"/>
      <w:bookmarkStart w:id="1553" w:name="_Toc34747501"/>
      <w:bookmarkStart w:id="1554" w:name="_Toc39880827"/>
      <w:r>
        <w:t xml:space="preserve">Table </w:t>
      </w:r>
      <w:r w:rsidR="00ED469A">
        <w:fldChar w:fldCharType="begin"/>
      </w:r>
      <w:r w:rsidR="00ED469A">
        <w:instrText xml:space="preserve"> SEQ Table \* ARABIC </w:instrText>
      </w:r>
      <w:r w:rsidR="00ED469A">
        <w:fldChar w:fldCharType="separate"/>
      </w:r>
      <w:r w:rsidR="00A2710C">
        <w:rPr>
          <w:noProof/>
        </w:rPr>
        <w:t>96</w:t>
      </w:r>
      <w:r w:rsidR="00ED469A">
        <w:fldChar w:fldCharType="end"/>
      </w:r>
      <w:r>
        <w:t xml:space="preserve">: </w:t>
      </w:r>
      <w:r w:rsidRPr="00C2237D">
        <w:t xml:space="preserve">Attributes of element </w:t>
      </w:r>
      <w:r w:rsidRPr="00C75FAA">
        <w:rPr>
          <w:rFonts w:ascii="Courier New" w:hAnsi="Courier New" w:cs="Courier New"/>
          <w:bCs w:val="0"/>
          <w:i/>
          <w:kern w:val="22"/>
          <w:sz w:val="18"/>
          <w:szCs w:val="18"/>
        </w:rPr>
        <w:t>&lt;sheet_parameter/&gt;</w:t>
      </w:r>
      <w:r w:rsidRPr="00C2237D">
        <w:t xml:space="preserve"> for </w:t>
      </w:r>
      <w:r>
        <w:t>Corner Weld</w:t>
      </w:r>
      <w:bookmarkEnd w:id="1552"/>
      <w:bookmarkEnd w:id="1553"/>
      <w:bookmarkEnd w:id="1554"/>
    </w:p>
    <w:p w14:paraId="263F3143" w14:textId="77777777" w:rsidR="00003133" w:rsidRDefault="00003133" w:rsidP="00003133">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61519BAC" w14:textId="77777777" w:rsidR="00003133" w:rsidRDefault="00003133" w:rsidP="00003133">
      <w:pPr>
        <w:pStyle w:val="XMLCode"/>
      </w:pPr>
    </w:p>
    <w:p w14:paraId="12CE0881" w14:textId="77777777" w:rsidR="00003133" w:rsidRDefault="00003133" w:rsidP="00003133">
      <w:pPr>
        <w:pStyle w:val="XMLCode"/>
      </w:pPr>
      <w:r w:rsidRPr="007055D9">
        <w:t>&lt;</w:t>
      </w:r>
      <w:r>
        <w:t>seamweld&gt;</w:t>
      </w:r>
    </w:p>
    <w:p w14:paraId="0528E960" w14:textId="38F987C4" w:rsidR="00003133" w:rsidRPr="007055D9" w:rsidRDefault="00003133" w:rsidP="00003133">
      <w:pPr>
        <w:pStyle w:val="XMLCode"/>
      </w:pPr>
      <w:r>
        <w:t xml:space="preserve">    &lt;corner_weld base=</w:t>
      </w:r>
      <w:r w:rsidR="00194316">
        <w:t>"</w:t>
      </w:r>
      <w:r>
        <w:t>1</w:t>
      </w:r>
      <w:r w:rsidR="00194316">
        <w:t>"</w:t>
      </w:r>
      <w:r>
        <w:t xml:space="preserve"> technology=</w:t>
      </w:r>
      <w:r w:rsidR="00194316">
        <w:t>"</w:t>
      </w:r>
      <w:r>
        <w:t>resistance</w:t>
      </w:r>
      <w:r w:rsidR="00194316">
        <w:t>"</w:t>
      </w:r>
      <w:r w:rsidRPr="007055D9">
        <w:t>&gt;</w:t>
      </w:r>
    </w:p>
    <w:p w14:paraId="0D8DB74F" w14:textId="7699F123" w:rsidR="00003133" w:rsidRPr="0033379A" w:rsidRDefault="00003133" w:rsidP="00003133">
      <w:pPr>
        <w:pStyle w:val="XMLCode"/>
        <w:rPr>
          <w:lang w:val="fr-FR"/>
        </w:rPr>
      </w:pPr>
      <w:r w:rsidRPr="006A238A">
        <w:t xml:space="preserve">        </w:t>
      </w:r>
      <w:r w:rsidR="000F724C" w:rsidRPr="0033379A">
        <w:rPr>
          <w:i/>
          <w:lang w:val="fr-FR"/>
        </w:rPr>
        <w:t>&lt;weld_position u=</w:t>
      </w:r>
      <w:r w:rsidR="00194316" w:rsidRPr="0033379A">
        <w:rPr>
          <w:i/>
          <w:lang w:val="fr-FR"/>
        </w:rPr>
        <w:t>"</w:t>
      </w:r>
      <w:r w:rsidR="000F724C" w:rsidRPr="0033379A">
        <w:rPr>
          <w:i/>
          <w:lang w:val="fr-FR"/>
        </w:rPr>
        <w:t>0</w:t>
      </w:r>
      <w:r w:rsidR="00194316" w:rsidRPr="0033379A">
        <w:rPr>
          <w:i/>
          <w:lang w:val="fr-FR"/>
        </w:rPr>
        <w:t>"</w:t>
      </w:r>
      <w:r w:rsidR="000F724C" w:rsidRPr="0033379A">
        <w:rPr>
          <w:i/>
          <w:lang w:val="fr-FR"/>
        </w:rPr>
        <w:t xml:space="preserve"> x=</w:t>
      </w:r>
      <w:r w:rsidR="00194316" w:rsidRPr="0033379A">
        <w:rPr>
          <w:i/>
          <w:lang w:val="fr-FR"/>
        </w:rPr>
        <w:t>"</w:t>
      </w:r>
      <w:r w:rsidR="000F724C" w:rsidRPr="0033379A">
        <w:rPr>
          <w:i/>
          <w:lang w:val="fr-FR"/>
        </w:rPr>
        <w:t>0</w:t>
      </w:r>
      <w:r w:rsidR="00194316" w:rsidRPr="0033379A">
        <w:rPr>
          <w:i/>
          <w:lang w:val="fr-FR"/>
        </w:rPr>
        <w:t>"</w:t>
      </w:r>
      <w:r w:rsidR="000F724C" w:rsidRPr="0033379A">
        <w:rPr>
          <w:i/>
          <w:lang w:val="fr-FR"/>
        </w:rPr>
        <w:t xml:space="preserve"> y=</w:t>
      </w:r>
      <w:r w:rsidR="00194316" w:rsidRPr="0033379A">
        <w:rPr>
          <w:i/>
          <w:lang w:val="fr-FR"/>
        </w:rPr>
        <w:t>"</w:t>
      </w:r>
      <w:r w:rsidR="000F724C" w:rsidRPr="0033379A">
        <w:rPr>
          <w:i/>
          <w:lang w:val="fr-FR"/>
        </w:rPr>
        <w:t>1</w:t>
      </w:r>
      <w:r w:rsidR="00194316" w:rsidRPr="0033379A">
        <w:rPr>
          <w:i/>
          <w:lang w:val="fr-FR"/>
        </w:rPr>
        <w:t>"</w:t>
      </w:r>
      <w:r w:rsidR="000F724C" w:rsidRPr="0033379A">
        <w:rPr>
          <w:i/>
          <w:lang w:val="fr-FR"/>
        </w:rPr>
        <w:t xml:space="preserve"> z=</w:t>
      </w:r>
      <w:r w:rsidR="00194316" w:rsidRPr="0033379A">
        <w:rPr>
          <w:i/>
          <w:lang w:val="fr-FR"/>
        </w:rPr>
        <w:t>"</w:t>
      </w:r>
      <w:r w:rsidR="000F724C" w:rsidRPr="0033379A">
        <w:rPr>
          <w:i/>
          <w:lang w:val="fr-FR"/>
        </w:rPr>
        <w:t>0</w:t>
      </w:r>
      <w:r w:rsidR="00194316" w:rsidRPr="0033379A">
        <w:rPr>
          <w:i/>
          <w:lang w:val="fr-FR"/>
        </w:rPr>
        <w:t>"</w:t>
      </w:r>
      <w:r w:rsidR="000F724C" w:rsidRPr="0033379A">
        <w:rPr>
          <w:i/>
          <w:lang w:val="fr-FR"/>
        </w:rPr>
        <w:t xml:space="preserve"> ... </w:t>
      </w:r>
      <w:r w:rsidRPr="0033379A">
        <w:rPr>
          <w:lang w:val="fr-FR"/>
        </w:rPr>
        <w:t>/&gt;</w:t>
      </w:r>
    </w:p>
    <w:p w14:paraId="10BE045B" w14:textId="79F48522" w:rsidR="00003133" w:rsidRPr="009F3818" w:rsidRDefault="00003133" w:rsidP="00003133">
      <w:pPr>
        <w:pStyle w:val="XMLCode"/>
        <w:rPr>
          <w:b/>
          <w:color w:val="0070C0"/>
        </w:rPr>
      </w:pPr>
      <w:r w:rsidRPr="0033379A">
        <w:rPr>
          <w:lang w:val="fr-FR"/>
        </w:rPr>
        <w:t xml:space="preserve">        </w:t>
      </w:r>
      <w:r w:rsidRPr="009F3818">
        <w:rPr>
          <w:b/>
          <w:color w:val="0070C0"/>
        </w:rPr>
        <w:t>&lt;sheet_parameter index=</w:t>
      </w:r>
      <w:r w:rsidR="00194316">
        <w:rPr>
          <w:b/>
          <w:color w:val="0070C0"/>
        </w:rPr>
        <w:t>"</w:t>
      </w:r>
      <w:r w:rsidRPr="009F3818">
        <w:rPr>
          <w:b/>
          <w:color w:val="0070C0"/>
        </w:rPr>
        <w:t>2</w:t>
      </w:r>
      <w:r w:rsidR="00194316">
        <w:rPr>
          <w:b/>
          <w:color w:val="0070C0"/>
        </w:rPr>
        <w:t>"</w:t>
      </w:r>
      <w:r w:rsidRPr="009F3818">
        <w:rPr>
          <w:b/>
          <w:color w:val="0070C0"/>
        </w:rPr>
        <w:t xml:space="preserve"> gap=</w:t>
      </w:r>
      <w:r w:rsidR="00194316">
        <w:rPr>
          <w:b/>
          <w:color w:val="0070C0"/>
        </w:rPr>
        <w:t>"</w:t>
      </w:r>
      <w:r w:rsidRPr="009F3818">
        <w:rPr>
          <w:b/>
          <w:color w:val="0070C0"/>
        </w:rPr>
        <w:t>0</w:t>
      </w:r>
      <w:r w:rsidR="00194316">
        <w:rPr>
          <w:b/>
          <w:color w:val="0070C0"/>
        </w:rPr>
        <w:t>"</w:t>
      </w:r>
      <w:r w:rsidRPr="009F3818">
        <w:rPr>
          <w:b/>
          <w:color w:val="0070C0"/>
        </w:rPr>
        <w:t xml:space="preserve"> </w:t>
      </w:r>
      <w:r w:rsidR="00593BF4">
        <w:rPr>
          <w:b/>
          <w:color w:val="0070C0"/>
        </w:rPr>
        <w:t>sheet_</w:t>
      </w:r>
      <w:r>
        <w:rPr>
          <w:b/>
          <w:color w:val="0070C0"/>
        </w:rPr>
        <w:t>thickness=</w:t>
      </w:r>
      <w:r w:rsidR="00194316">
        <w:rPr>
          <w:b/>
          <w:color w:val="0070C0"/>
        </w:rPr>
        <w:t>"</w:t>
      </w:r>
      <w:r>
        <w:rPr>
          <w:b/>
          <w:color w:val="0070C0"/>
        </w:rPr>
        <w:t>1.5</w:t>
      </w:r>
      <w:r w:rsidR="00194316">
        <w:rPr>
          <w:b/>
          <w:color w:val="0070C0"/>
        </w:rPr>
        <w:t>"</w:t>
      </w:r>
      <w:r>
        <w:rPr>
          <w:b/>
          <w:color w:val="0070C0"/>
        </w:rPr>
        <w:t xml:space="preserve"> sheet_angle=</w:t>
      </w:r>
      <w:r w:rsidR="00194316">
        <w:rPr>
          <w:b/>
          <w:color w:val="0070C0"/>
        </w:rPr>
        <w:t>"</w:t>
      </w:r>
      <w:r>
        <w:rPr>
          <w:b/>
          <w:color w:val="0070C0"/>
        </w:rPr>
        <w:t>90</w:t>
      </w:r>
      <w:r w:rsidR="00194316">
        <w:rPr>
          <w:b/>
          <w:color w:val="0070C0"/>
        </w:rPr>
        <w:t>"</w:t>
      </w:r>
      <w:r w:rsidR="00593BF4">
        <w:rPr>
          <w:b/>
          <w:color w:val="0070C0"/>
        </w:rPr>
        <w:t xml:space="preserve"> </w:t>
      </w:r>
      <w:r w:rsidRPr="009F3818">
        <w:rPr>
          <w:b/>
          <w:color w:val="0070C0"/>
        </w:rPr>
        <w:t>/&gt;</w:t>
      </w:r>
    </w:p>
    <w:p w14:paraId="64B9C271" w14:textId="77777777" w:rsidR="00003133" w:rsidRPr="007055D9" w:rsidRDefault="00003133" w:rsidP="00003133">
      <w:pPr>
        <w:pStyle w:val="XMLCode"/>
      </w:pPr>
      <w:r>
        <w:t xml:space="preserve">    &lt;/corner_weld&gt;</w:t>
      </w:r>
    </w:p>
    <w:p w14:paraId="45654969" w14:textId="77777777" w:rsidR="00003133" w:rsidRDefault="00003133" w:rsidP="00003133">
      <w:pPr>
        <w:pStyle w:val="XMLCode"/>
      </w:pPr>
      <w:r w:rsidRPr="007055D9">
        <w:t>&lt;/</w:t>
      </w:r>
      <w:r>
        <w:t>seamweld</w:t>
      </w:r>
      <w:r w:rsidRPr="007055D9">
        <w:t>&gt;</w:t>
      </w:r>
    </w:p>
    <w:p w14:paraId="59BE0B3F" w14:textId="77777777" w:rsidR="00003133" w:rsidRDefault="00003133" w:rsidP="00003133">
      <w:pPr>
        <w:pStyle w:val="XMLCode"/>
      </w:pPr>
    </w:p>
    <w:p w14:paraId="6AC26260" w14:textId="77777777" w:rsidR="00255787" w:rsidRPr="007055D9" w:rsidRDefault="00255787" w:rsidP="00327322">
      <w:pPr>
        <w:pStyle w:val="berschrift3"/>
      </w:pPr>
      <w:bookmarkStart w:id="1555" w:name="_Toc3557024"/>
      <w:bookmarkStart w:id="1556" w:name="_Toc34747274"/>
      <w:bookmarkStart w:id="1557" w:name="_Toc39880591"/>
      <w:r w:rsidRPr="007055D9">
        <w:t>Edge Weld</w:t>
      </w:r>
      <w:bookmarkEnd w:id="1549"/>
      <w:bookmarkEnd w:id="1550"/>
      <w:bookmarkEnd w:id="1555"/>
      <w:bookmarkEnd w:id="1556"/>
      <w:bookmarkEnd w:id="1557"/>
    </w:p>
    <w:p w14:paraId="3E44EBB2" w14:textId="77777777" w:rsidR="00255787" w:rsidRPr="007055D9" w:rsidRDefault="009174B8" w:rsidP="00562490">
      <w:pPr>
        <w:jc w:val="both"/>
      </w:pPr>
      <w:r w:rsidRPr="007055D9">
        <w:t>The principles of the modeling</w:t>
      </w:r>
      <w:r w:rsidR="00255787" w:rsidRPr="007055D9">
        <w:t xml:space="preserve"> of edge welds for χMCF are described in this section. An </w:t>
      </w:r>
      <w:r w:rsidR="00BA300D">
        <w:t>E</w:t>
      </w:r>
      <w:r w:rsidR="00255787" w:rsidRPr="007055D9">
        <w:t xml:space="preserve">dge </w:t>
      </w:r>
      <w:r w:rsidR="00BA300D">
        <w:t>W</w:t>
      </w:r>
      <w:r w:rsidR="00255787" w:rsidRPr="007055D9">
        <w:t>eld describes a connection between two sheets welded at their forehead side.</w:t>
      </w:r>
    </w:p>
    <w:p w14:paraId="7512D7F0" w14:textId="77777777" w:rsidR="009D57DC" w:rsidRPr="007055D9" w:rsidRDefault="009D57DC" w:rsidP="00562490">
      <w:pPr>
        <w:jc w:val="both"/>
      </w:pPr>
      <w:r w:rsidRPr="007055D9">
        <w:t xml:space="preserve">The XML definition of an Edge Weld supports one position. The weld position is specified using the element </w:t>
      </w:r>
      <w:r w:rsidR="00AA1695" w:rsidRPr="00AA1695">
        <w:rPr>
          <w:rStyle w:val="elementdeftypeChar"/>
        </w:rPr>
        <w:t>&lt;</w:t>
      </w:r>
      <w:r w:rsidRPr="00AA1695">
        <w:rPr>
          <w:rStyle w:val="elementdeftypeChar"/>
        </w:rPr>
        <w:t>weld_position</w:t>
      </w:r>
      <w:r w:rsidR="00AA1695" w:rsidRPr="00AA1695">
        <w:rPr>
          <w:rStyle w:val="elementdeftypeChar"/>
        </w:rPr>
        <w:t>/&gt;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p>
    <w:p w14:paraId="6EF30EF1" w14:textId="77777777" w:rsidR="00255787" w:rsidRPr="007055D9" w:rsidRDefault="008F3D94" w:rsidP="00765F0F">
      <w:pPr>
        <w:pStyle w:val="berschrift4"/>
        <w:keepLines/>
        <w:numPr>
          <w:ilvl w:val="3"/>
          <w:numId w:val="15"/>
        </w:numPr>
      </w:pPr>
      <w:bookmarkStart w:id="1558" w:name="_Toc3557025"/>
      <w:bookmarkStart w:id="1559" w:name="_Toc34747275"/>
      <w:bookmarkStart w:id="1560" w:name="_Toc39880592"/>
      <w:r>
        <w:rPr>
          <w:b w:val="0"/>
          <w:bCs w:val="0"/>
          <w:noProof/>
          <w:lang w:eastAsia="en-US"/>
        </w:rPr>
        <w:drawing>
          <wp:anchor distT="0" distB="0" distL="114300" distR="114300" simplePos="0" relativeHeight="251635712" behindDoc="1" locked="0" layoutInCell="1" allowOverlap="1" wp14:anchorId="4EB87FF3" wp14:editId="2ED29173">
            <wp:simplePos x="0" y="0"/>
            <wp:positionH relativeFrom="column">
              <wp:posOffset>3783714</wp:posOffset>
            </wp:positionH>
            <wp:positionV relativeFrom="paragraph">
              <wp:posOffset>-31654</wp:posOffset>
            </wp:positionV>
            <wp:extent cx="1785668" cy="1009009"/>
            <wp:effectExtent l="0" t="0" r="0" b="1270"/>
            <wp:wrapNone/>
            <wp:docPr id="172" name="Bild 183"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3" descr="EdgeWeld_v2"/>
                    <pic:cNvPicPr>
                      <a:picLocks noChangeAspect="1" noChangeArrowheads="1"/>
                    </pic:cNvPicPr>
                  </pic:nvPicPr>
                  <pic:blipFill rotWithShape="1">
                    <a:blip r:embed="rId165" cstate="print">
                      <a:extLst>
                        <a:ext uri="{28A0092B-C50C-407E-A947-70E740481C1C}">
                          <a14:useLocalDpi xmlns:a14="http://schemas.microsoft.com/office/drawing/2010/main" val="0"/>
                        </a:ext>
                      </a:extLst>
                    </a:blip>
                    <a:srcRect t="11888"/>
                    <a:stretch/>
                  </pic:blipFill>
                  <pic:spPr bwMode="auto">
                    <a:xfrm>
                      <a:off x="0" y="0"/>
                      <a:ext cx="1787158" cy="100985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55787" w:rsidRPr="007055D9">
        <w:t>Sheet Parameters</w:t>
      </w:r>
      <w:bookmarkEnd w:id="1558"/>
      <w:bookmarkEnd w:id="1559"/>
      <w:bookmarkEnd w:id="1560"/>
    </w:p>
    <w:p w14:paraId="7D911E05" w14:textId="77777777" w:rsidR="00255787" w:rsidRPr="007055D9" w:rsidRDefault="00255787" w:rsidP="00765F0F">
      <w:pPr>
        <w:keepNext/>
        <w:keepLines/>
      </w:pPr>
      <w:r w:rsidRPr="007055D9">
        <w:t>The parameters to describe the connection are:</w:t>
      </w:r>
    </w:p>
    <w:p w14:paraId="4339AA5D" w14:textId="77777777" w:rsidR="00255787" w:rsidRPr="007055D9" w:rsidRDefault="00255787" w:rsidP="00765F0F">
      <w:pPr>
        <w:pStyle w:val="Aufzhlungszeichen"/>
        <w:keepNext/>
        <w:keepLines/>
      </w:pPr>
      <w:r w:rsidRPr="000816DA">
        <w:rPr>
          <w:sz w:val="24"/>
          <w:szCs w:val="28"/>
        </w:rPr>
        <w:t>t</w:t>
      </w:r>
      <w:r w:rsidRPr="000816DA">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16499811" w14:textId="77777777" w:rsidR="00255787" w:rsidRPr="007055D9" w:rsidRDefault="00255787" w:rsidP="00765F0F">
      <w:pPr>
        <w:pStyle w:val="Aufzhlungszeichen"/>
        <w:keepNext/>
        <w:keepLines/>
      </w:pPr>
      <w:r w:rsidRPr="000816DA">
        <w:rPr>
          <w:sz w:val="24"/>
          <w:szCs w:val="28"/>
        </w:rPr>
        <w:t>t</w:t>
      </w:r>
      <w:r w:rsidRPr="000816DA">
        <w:rPr>
          <w:sz w:val="24"/>
          <w:szCs w:val="28"/>
          <w:vertAlign w:val="subscript"/>
        </w:rPr>
        <w:t>1</w:t>
      </w:r>
      <w:r w:rsidRPr="007055D9">
        <w:tab/>
      </w:r>
      <w:r w:rsidRPr="007055D9">
        <w:tab/>
        <w:t>Thickness of welded sheet</w:t>
      </w:r>
    </w:p>
    <w:p w14:paraId="205B7555" w14:textId="77777777" w:rsidR="00255787" w:rsidRPr="007055D9" w:rsidRDefault="008F3D94" w:rsidP="00765F0F">
      <w:pPr>
        <w:pStyle w:val="Aufzhlungszeichen"/>
        <w:keepNext/>
        <w:keepLines/>
      </w:pPr>
      <w:r>
        <w:rPr>
          <w:noProof/>
          <w:lang w:eastAsia="en-US"/>
        </w:rPr>
        <mc:AlternateContent>
          <mc:Choice Requires="wps">
            <w:drawing>
              <wp:anchor distT="0" distB="0" distL="114300" distR="114300" simplePos="0" relativeHeight="251658240" behindDoc="0" locked="0" layoutInCell="1" allowOverlap="1" wp14:anchorId="134BA8F3" wp14:editId="5F22A924">
                <wp:simplePos x="0" y="0"/>
                <wp:positionH relativeFrom="column">
                  <wp:posOffset>3787140</wp:posOffset>
                </wp:positionH>
                <wp:positionV relativeFrom="paragraph">
                  <wp:posOffset>183779</wp:posOffset>
                </wp:positionV>
                <wp:extent cx="1923415" cy="635"/>
                <wp:effectExtent l="0" t="0" r="635" b="16510"/>
                <wp:wrapNone/>
                <wp:docPr id="319" name="Text Box 319"/>
                <wp:cNvGraphicFramePr/>
                <a:graphic xmlns:a="http://schemas.openxmlformats.org/drawingml/2006/main">
                  <a:graphicData uri="http://schemas.microsoft.com/office/word/2010/wordprocessingShape">
                    <wps:wsp>
                      <wps:cNvSpPr txBox="1"/>
                      <wps:spPr>
                        <a:xfrm>
                          <a:off x="0" y="0"/>
                          <a:ext cx="1923415" cy="635"/>
                        </a:xfrm>
                        <a:prstGeom prst="rect">
                          <a:avLst/>
                        </a:prstGeom>
                        <a:noFill/>
                        <a:ln>
                          <a:noFill/>
                        </a:ln>
                        <a:effectLst/>
                      </wps:spPr>
                      <wps:txbx>
                        <w:txbxContent>
                          <w:p w14:paraId="21854BFA" w14:textId="5C5A389A" w:rsidR="00EF121E" w:rsidRPr="00AF7673" w:rsidRDefault="00EF121E" w:rsidP="00765F0F">
                            <w:pPr>
                              <w:pStyle w:val="Beschriftung"/>
                              <w:keepNext/>
                              <w:keepLines/>
                              <w:rPr>
                                <w:b w:val="0"/>
                                <w:bCs w:val="0"/>
                                <w:noProof/>
                                <w:sz w:val="26"/>
                                <w:szCs w:val="28"/>
                              </w:rPr>
                            </w:pPr>
                            <w:bookmarkStart w:id="1561" w:name="_Toc3557131"/>
                            <w:bookmarkStart w:id="1562" w:name="_Toc34747384"/>
                            <w:bookmarkStart w:id="1563" w:name="_Toc39880705"/>
                            <w:r>
                              <w:t xml:space="preserve">Figure </w:t>
                            </w:r>
                            <w:r>
                              <w:fldChar w:fldCharType="begin"/>
                            </w:r>
                            <w:r>
                              <w:instrText xml:space="preserve"> SEQ Figure \* ARABIC </w:instrText>
                            </w:r>
                            <w:r>
                              <w:fldChar w:fldCharType="separate"/>
                            </w:r>
                            <w:r>
                              <w:rPr>
                                <w:noProof/>
                              </w:rPr>
                              <w:t>54</w:t>
                            </w:r>
                            <w:r>
                              <w:fldChar w:fldCharType="end"/>
                            </w:r>
                            <w:r>
                              <w:t>: Edge Weld Sheet Layout</w:t>
                            </w:r>
                            <w:bookmarkEnd w:id="1561"/>
                            <w:bookmarkEnd w:id="1562"/>
                            <w:bookmarkEnd w:id="15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4BA8F3" id="Text Box 319" o:spid="_x0000_s1046" type="#_x0000_t202" style="position:absolute;left:0;text-align:left;margin-left:298.2pt;margin-top:14.45pt;width:151.45pt;height:.05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" filled="f" stroked="f">
                <v:textbox style="mso-fit-shape-to-text:t" inset="0,0,0,0">
                  <w:txbxContent>
                    <w:p w14:paraId="21854BFA" w14:textId="5C5A389A" w:rsidR="00EF121E" w:rsidRPr="00AF7673" w:rsidRDefault="00EF121E" w:rsidP="00765F0F">
                      <w:pPr>
                        <w:pStyle w:val="Beschriftung"/>
                        <w:keepNext/>
                        <w:keepLines/>
                        <w:rPr>
                          <w:b w:val="0"/>
                          <w:bCs w:val="0"/>
                          <w:noProof/>
                          <w:sz w:val="26"/>
                          <w:szCs w:val="28"/>
                        </w:rPr>
                      </w:pPr>
                      <w:bookmarkStart w:id="1564" w:name="_Toc3557131"/>
                      <w:bookmarkStart w:id="1565" w:name="_Toc34747384"/>
                      <w:bookmarkStart w:id="1566" w:name="_Toc39880705"/>
                      <w:r>
                        <w:t xml:space="preserve">Figure </w:t>
                      </w:r>
                      <w:r>
                        <w:fldChar w:fldCharType="begin"/>
                      </w:r>
                      <w:r>
                        <w:instrText xml:space="preserve"> SEQ Figure \* ARABIC </w:instrText>
                      </w:r>
                      <w:r>
                        <w:fldChar w:fldCharType="separate"/>
                      </w:r>
                      <w:r>
                        <w:rPr>
                          <w:noProof/>
                        </w:rPr>
                        <w:t>54</w:t>
                      </w:r>
                      <w:r>
                        <w:fldChar w:fldCharType="end"/>
                      </w:r>
                      <w:r>
                        <w:t>: Edge Weld Sheet Layout</w:t>
                      </w:r>
                      <w:bookmarkEnd w:id="1564"/>
                      <w:bookmarkEnd w:id="1565"/>
                      <w:bookmarkEnd w:id="1566"/>
                    </w:p>
                  </w:txbxContent>
                </v:textbox>
              </v:shape>
            </w:pict>
          </mc:Fallback>
        </mc:AlternateContent>
      </w:r>
      <w:r w:rsidR="00255787" w:rsidRPr="000816DA">
        <w:rPr>
          <w:sz w:val="24"/>
          <w:szCs w:val="28"/>
        </w:rPr>
        <w:t>c</w:t>
      </w:r>
      <w:r w:rsidR="00255787" w:rsidRPr="007055D9">
        <w:tab/>
      </w:r>
      <w:r w:rsidR="00255787" w:rsidRPr="007055D9">
        <w:tab/>
        <w:t>Gap between base and welded sheet</w:t>
      </w:r>
    </w:p>
    <w:p w14:paraId="6FB0F759" w14:textId="77777777" w:rsidR="00255787" w:rsidRPr="007055D9" w:rsidRDefault="008F3D94" w:rsidP="009D57DC">
      <w:pPr>
        <w:pStyle w:val="berschrift4"/>
      </w:pPr>
      <w:bookmarkStart w:id="1567" w:name="_Toc3557026"/>
      <w:bookmarkStart w:id="1568" w:name="_Toc34747276"/>
      <w:bookmarkStart w:id="1569" w:name="_Toc39880593"/>
      <w:r>
        <w:rPr>
          <w:b w:val="0"/>
          <w:bCs w:val="0"/>
          <w:noProof/>
          <w:lang w:eastAsia="en-US"/>
        </w:rPr>
        <w:drawing>
          <wp:anchor distT="0" distB="0" distL="114300" distR="114300" simplePos="0" relativeHeight="251637760" behindDoc="1" locked="0" layoutInCell="1" allowOverlap="1" wp14:anchorId="22BACC63" wp14:editId="4FBFA50A">
            <wp:simplePos x="0" y="0"/>
            <wp:positionH relativeFrom="column">
              <wp:posOffset>3887231</wp:posOffset>
            </wp:positionH>
            <wp:positionV relativeFrom="paragraph">
              <wp:posOffset>48080</wp:posOffset>
            </wp:positionV>
            <wp:extent cx="1682954" cy="1140675"/>
            <wp:effectExtent l="0" t="0" r="0" b="2540"/>
            <wp:wrapNone/>
            <wp:docPr id="171" name="Bild 184"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4" descr="EdgeWeld_v2"/>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1683725" cy="1141197"/>
                    </a:xfrm>
                    <a:prstGeom prst="rect">
                      <a:avLst/>
                    </a:prstGeom>
                    <a:noFill/>
                    <a:ln>
                      <a:noFill/>
                    </a:ln>
                  </pic:spPr>
                </pic:pic>
              </a:graphicData>
            </a:graphic>
            <wp14:sizeRelH relativeFrom="page">
              <wp14:pctWidth>0</wp14:pctWidth>
            </wp14:sizeRelH>
            <wp14:sizeRelV relativeFrom="page">
              <wp14:pctHeight>0</wp14:pctHeight>
            </wp14:sizeRelV>
          </wp:anchor>
        </w:drawing>
      </w:r>
      <w:r w:rsidR="00255787" w:rsidRPr="007055D9">
        <w:t>Weld Parameters</w:t>
      </w:r>
      <w:bookmarkEnd w:id="1567"/>
      <w:bookmarkEnd w:id="1568"/>
      <w:bookmarkEnd w:id="1569"/>
    </w:p>
    <w:p w14:paraId="730DF762" w14:textId="77777777" w:rsidR="00255787" w:rsidRPr="007055D9" w:rsidRDefault="00241236" w:rsidP="00255787">
      <w:r w:rsidRPr="007055D9">
        <w:t>The parameters of the weld are</w:t>
      </w:r>
      <w:r w:rsidR="00255787" w:rsidRPr="007055D9">
        <w:t xml:space="preserve"> described below: </w:t>
      </w:r>
    </w:p>
    <w:p w14:paraId="79D853B9" w14:textId="77777777" w:rsidR="00255787" w:rsidRPr="007055D9" w:rsidRDefault="00255787" w:rsidP="00255787">
      <w:pPr>
        <w:pStyle w:val="Aufzhlungszeichen"/>
      </w:pPr>
      <w:r w:rsidRPr="000816DA">
        <w:rPr>
          <w:sz w:val="24"/>
          <w:szCs w:val="28"/>
        </w:rPr>
        <w:t>b</w:t>
      </w:r>
      <w:r w:rsidRPr="007055D9">
        <w:tab/>
      </w:r>
      <w:r w:rsidRPr="007055D9">
        <w:tab/>
        <w:t>Width of the weld</w:t>
      </w:r>
    </w:p>
    <w:p w14:paraId="7B10DA69" w14:textId="77777777" w:rsidR="006E534D" w:rsidRPr="007055D9" w:rsidRDefault="006E534D" w:rsidP="006E534D">
      <w:pPr>
        <w:pStyle w:val="Aufzhlungszeichen"/>
      </w:pPr>
      <w:r w:rsidRPr="000816DA">
        <w:rPr>
          <w:sz w:val="24"/>
          <w:szCs w:val="28"/>
        </w:rPr>
        <w:t>e</w:t>
      </w:r>
      <w:r w:rsidRPr="007055D9">
        <w:tab/>
      </w:r>
      <w:r w:rsidRPr="007055D9">
        <w:tab/>
        <w:t>Reinforcement</w:t>
      </w:r>
    </w:p>
    <w:p w14:paraId="5097F83D" w14:textId="77777777" w:rsidR="00255787" w:rsidRPr="007055D9" w:rsidRDefault="00255787" w:rsidP="00255787">
      <w:r w:rsidRPr="007055D9">
        <w:t>The following parameters can be specified for the edge weld:</w:t>
      </w:r>
    </w:p>
    <w:p w14:paraId="711B0D01" w14:textId="77777777" w:rsidR="00255787" w:rsidRPr="007055D9" w:rsidRDefault="008F3D94" w:rsidP="00255787">
      <w:r>
        <w:rPr>
          <w:noProof/>
          <w:lang w:eastAsia="en-US"/>
        </w:rPr>
        <mc:AlternateContent>
          <mc:Choice Requires="wps">
            <w:drawing>
              <wp:anchor distT="0" distB="0" distL="114300" distR="114300" simplePos="0" relativeHeight="251662336" behindDoc="0" locked="0" layoutInCell="1" allowOverlap="1" wp14:anchorId="6E1C164E" wp14:editId="062B5E1B">
                <wp:simplePos x="0" y="0"/>
                <wp:positionH relativeFrom="column">
                  <wp:posOffset>3819789</wp:posOffset>
                </wp:positionH>
                <wp:positionV relativeFrom="paragraph">
                  <wp:posOffset>3175</wp:posOffset>
                </wp:positionV>
                <wp:extent cx="1751965" cy="635"/>
                <wp:effectExtent l="0" t="0" r="635" b="16510"/>
                <wp:wrapNone/>
                <wp:docPr id="1024" name="Text Box 1024"/>
                <wp:cNvGraphicFramePr/>
                <a:graphic xmlns:a="http://schemas.openxmlformats.org/drawingml/2006/main">
                  <a:graphicData uri="http://schemas.microsoft.com/office/word/2010/wordprocessingShape">
                    <wps:wsp>
                      <wps:cNvSpPr txBox="1"/>
                      <wps:spPr>
                        <a:xfrm>
                          <a:off x="0" y="0"/>
                          <a:ext cx="1751965" cy="635"/>
                        </a:xfrm>
                        <a:prstGeom prst="rect">
                          <a:avLst/>
                        </a:prstGeom>
                        <a:noFill/>
                        <a:ln>
                          <a:noFill/>
                        </a:ln>
                        <a:effectLst/>
                      </wps:spPr>
                      <wps:txbx>
                        <w:txbxContent>
                          <w:p w14:paraId="2245E43A" w14:textId="0C3A55BF" w:rsidR="00EF121E" w:rsidRPr="00213139" w:rsidRDefault="00EF121E" w:rsidP="008F3D94">
                            <w:pPr>
                              <w:pStyle w:val="Beschriftung"/>
                              <w:rPr>
                                <w:b w:val="0"/>
                                <w:bCs w:val="0"/>
                                <w:noProof/>
                                <w:sz w:val="26"/>
                                <w:szCs w:val="28"/>
                              </w:rPr>
                            </w:pPr>
                            <w:bookmarkStart w:id="1570" w:name="_Toc3557132"/>
                            <w:bookmarkStart w:id="1571" w:name="_Toc34747385"/>
                            <w:bookmarkStart w:id="1572" w:name="_Toc39880706"/>
                            <w:r>
                              <w:t xml:space="preserve">Figure </w:t>
                            </w:r>
                            <w:r>
                              <w:fldChar w:fldCharType="begin"/>
                            </w:r>
                            <w:r>
                              <w:instrText xml:space="preserve"> SEQ Figure \* ARABIC </w:instrText>
                            </w:r>
                            <w:r>
                              <w:fldChar w:fldCharType="separate"/>
                            </w:r>
                            <w:r>
                              <w:rPr>
                                <w:noProof/>
                              </w:rPr>
                              <w:t>55</w:t>
                            </w:r>
                            <w:r>
                              <w:fldChar w:fldCharType="end"/>
                            </w:r>
                            <w:r>
                              <w:t>: Edge Weld parameters</w:t>
                            </w:r>
                            <w:bookmarkEnd w:id="1570"/>
                            <w:bookmarkEnd w:id="1571"/>
                            <w:bookmarkEnd w:id="15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1C164E" id="Text Box 1024" o:spid="_x0000_s1047" type="#_x0000_t202" style="position:absolute;margin-left:300.75pt;margin-top:.25pt;width:137.95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" filled="f" stroked="f">
                <v:textbox style="mso-fit-shape-to-text:t" inset="0,0,0,0">
                  <w:txbxContent>
                    <w:p w14:paraId="2245E43A" w14:textId="0C3A55BF" w:rsidR="00EF121E" w:rsidRPr="00213139" w:rsidRDefault="00EF121E" w:rsidP="008F3D94">
                      <w:pPr>
                        <w:pStyle w:val="Beschriftung"/>
                        <w:rPr>
                          <w:b w:val="0"/>
                          <w:bCs w:val="0"/>
                          <w:noProof/>
                          <w:sz w:val="26"/>
                          <w:szCs w:val="28"/>
                        </w:rPr>
                      </w:pPr>
                      <w:bookmarkStart w:id="1573" w:name="_Toc3557132"/>
                      <w:bookmarkStart w:id="1574" w:name="_Toc34747385"/>
                      <w:bookmarkStart w:id="1575" w:name="_Toc39880706"/>
                      <w:r>
                        <w:t xml:space="preserve">Figure </w:t>
                      </w:r>
                      <w:r>
                        <w:fldChar w:fldCharType="begin"/>
                      </w:r>
                      <w:r>
                        <w:instrText xml:space="preserve"> SEQ Figure \* ARABIC </w:instrText>
                      </w:r>
                      <w:r>
                        <w:fldChar w:fldCharType="separate"/>
                      </w:r>
                      <w:r>
                        <w:rPr>
                          <w:noProof/>
                        </w:rPr>
                        <w:t>55</w:t>
                      </w:r>
                      <w:r>
                        <w:fldChar w:fldCharType="end"/>
                      </w:r>
                      <w:r>
                        <w:t>: Edge Weld parameters</w:t>
                      </w:r>
                      <w:bookmarkEnd w:id="1573"/>
                      <w:bookmarkEnd w:id="1574"/>
                      <w:bookmarkEnd w:id="1575"/>
                    </w:p>
                  </w:txbxContent>
                </v:textbox>
              </v:shape>
            </w:pict>
          </mc:Fallback>
        </mc:AlternateConten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1"/>
        <w:gridCol w:w="1604"/>
        <w:gridCol w:w="1437"/>
        <w:gridCol w:w="1431"/>
        <w:gridCol w:w="1256"/>
        <w:gridCol w:w="1612"/>
      </w:tblGrid>
      <w:tr w:rsidR="00255787" w:rsidRPr="007055D9" w14:paraId="5E667272" w14:textId="77777777" w:rsidTr="00630516">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CEDF31" w14:textId="77777777" w:rsidR="00255787" w:rsidRPr="007055D9" w:rsidRDefault="00255787" w:rsidP="00630516">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553025" w14:textId="77777777" w:rsidR="00255787" w:rsidRPr="007055D9" w:rsidRDefault="00255787" w:rsidP="00630516">
            <w:pPr>
              <w:keepNext/>
              <w:rPr>
                <w:b/>
                <w:i/>
              </w:rPr>
            </w:pPr>
            <w:r w:rsidRPr="007055D9">
              <w:rPr>
                <w:b/>
                <w:i/>
              </w:rPr>
              <w:t>χMCF-Key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24D102" w14:textId="77777777" w:rsidR="00255787" w:rsidRPr="007055D9" w:rsidRDefault="00255787" w:rsidP="00630516">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732433" w14:textId="77777777" w:rsidR="00255787" w:rsidRPr="007055D9" w:rsidRDefault="00255787" w:rsidP="00630516">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4096A4" w14:textId="4D85B052" w:rsidR="00255787" w:rsidRPr="007055D9" w:rsidRDefault="000E60DF" w:rsidP="00630516">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2DFCA74" w14:textId="77777777" w:rsidR="00255787" w:rsidRPr="007055D9" w:rsidRDefault="00255787" w:rsidP="00630516">
            <w:pPr>
              <w:keepNext/>
              <w:rPr>
                <w:b/>
                <w:i/>
              </w:rPr>
            </w:pPr>
            <w:r w:rsidRPr="007055D9">
              <w:rPr>
                <w:b/>
                <w:i/>
              </w:rPr>
              <w:t>Default Value</w:t>
            </w:r>
          </w:p>
        </w:tc>
      </w:tr>
      <w:tr w:rsidR="00876F6F" w:rsidRPr="007055D9" w14:paraId="0DA61A9D" w14:textId="77777777" w:rsidTr="00630516">
        <w:trPr>
          <w:cantSplit/>
          <w:jc w:val="center"/>
        </w:trPr>
        <w:tc>
          <w:tcPr>
            <w:tcW w:w="1191" w:type="dxa"/>
            <w:shd w:val="clear" w:color="auto" w:fill="auto"/>
            <w:vAlign w:val="bottom"/>
          </w:tcPr>
          <w:p w14:paraId="1B4179FF" w14:textId="77777777" w:rsidR="00255787" w:rsidRPr="00E746CE" w:rsidRDefault="00BE7F9D" w:rsidP="00255787">
            <w:pPr>
              <w:rPr>
                <w:sz w:val="20"/>
                <w:szCs w:val="20"/>
              </w:rPr>
            </w:pPr>
            <w:r w:rsidRPr="00E746CE">
              <w:rPr>
                <w:sz w:val="20"/>
                <w:szCs w:val="20"/>
              </w:rPr>
              <w:t>b</w:t>
            </w:r>
          </w:p>
        </w:tc>
        <w:tc>
          <w:tcPr>
            <w:tcW w:w="1604" w:type="dxa"/>
            <w:shd w:val="clear" w:color="auto" w:fill="auto"/>
            <w:vAlign w:val="bottom"/>
          </w:tcPr>
          <w:p w14:paraId="39F1DDC4" w14:textId="77777777" w:rsidR="00255787" w:rsidRPr="00E746CE" w:rsidRDefault="003A0398" w:rsidP="00241236">
            <w:pPr>
              <w:rPr>
                <w:sz w:val="20"/>
                <w:szCs w:val="20"/>
              </w:rPr>
            </w:pPr>
            <w:r>
              <w:rPr>
                <w:sz w:val="20"/>
                <w:szCs w:val="20"/>
              </w:rPr>
              <w:t>w</w:t>
            </w:r>
            <w:r w:rsidR="00255787" w:rsidRPr="00E746CE">
              <w:rPr>
                <w:sz w:val="20"/>
                <w:szCs w:val="20"/>
              </w:rPr>
              <w:t>idth</w:t>
            </w:r>
          </w:p>
        </w:tc>
        <w:tc>
          <w:tcPr>
            <w:tcW w:w="1437" w:type="dxa"/>
            <w:shd w:val="clear" w:color="auto" w:fill="auto"/>
            <w:vAlign w:val="bottom"/>
          </w:tcPr>
          <w:p w14:paraId="0ED56F8A" w14:textId="77777777" w:rsidR="00255787" w:rsidRPr="00E746CE" w:rsidRDefault="00255787" w:rsidP="00255787">
            <w:pPr>
              <w:rPr>
                <w:sz w:val="20"/>
                <w:szCs w:val="20"/>
              </w:rPr>
            </w:pPr>
            <w:r w:rsidRPr="00E746CE">
              <w:rPr>
                <w:sz w:val="20"/>
                <w:szCs w:val="20"/>
              </w:rPr>
              <w:t>1</w:t>
            </w:r>
          </w:p>
        </w:tc>
        <w:tc>
          <w:tcPr>
            <w:tcW w:w="1431" w:type="dxa"/>
            <w:shd w:val="clear" w:color="auto" w:fill="auto"/>
            <w:vAlign w:val="bottom"/>
          </w:tcPr>
          <w:p w14:paraId="2D24B19D" w14:textId="77777777" w:rsidR="00255787" w:rsidRPr="00E746CE" w:rsidRDefault="00255787" w:rsidP="00255787">
            <w:pPr>
              <w:rPr>
                <w:sz w:val="20"/>
                <w:szCs w:val="20"/>
              </w:rPr>
            </w:pPr>
            <w:r w:rsidRPr="00E746CE">
              <w:rPr>
                <w:sz w:val="20"/>
                <w:szCs w:val="20"/>
              </w:rPr>
              <w:t>≥ 0</w:t>
            </w:r>
          </w:p>
        </w:tc>
        <w:tc>
          <w:tcPr>
            <w:tcW w:w="1256" w:type="dxa"/>
            <w:shd w:val="clear" w:color="auto" w:fill="auto"/>
            <w:vAlign w:val="bottom"/>
          </w:tcPr>
          <w:p w14:paraId="73BE9B84" w14:textId="77777777" w:rsidR="00255787" w:rsidRPr="00E746CE" w:rsidRDefault="00D52E94" w:rsidP="00255787">
            <w:pPr>
              <w:rPr>
                <w:sz w:val="20"/>
                <w:szCs w:val="20"/>
              </w:rPr>
            </w:pPr>
            <w:r w:rsidRPr="00E746CE">
              <w:rPr>
                <w:sz w:val="20"/>
                <w:szCs w:val="20"/>
              </w:rPr>
              <w:t>Optional</w:t>
            </w:r>
            <w:r w:rsidRPr="00E746CE" w:rsidDel="00D52E94">
              <w:rPr>
                <w:sz w:val="20"/>
                <w:szCs w:val="20"/>
              </w:rPr>
              <w:t xml:space="preserve"> </w:t>
            </w:r>
          </w:p>
        </w:tc>
        <w:tc>
          <w:tcPr>
            <w:tcW w:w="1612" w:type="dxa"/>
            <w:shd w:val="clear" w:color="auto" w:fill="auto"/>
            <w:vAlign w:val="bottom"/>
          </w:tcPr>
          <w:p w14:paraId="7260FBBB" w14:textId="229BECB7" w:rsidR="00255787" w:rsidRPr="00E746CE" w:rsidRDefault="0035512A" w:rsidP="00255787">
            <w:pPr>
              <w:pStyle w:val="Text"/>
              <w:rPr>
                <w:sz w:val="20"/>
                <w:szCs w:val="20"/>
              </w:rPr>
            </w:pPr>
            <w:r>
              <w:rPr>
                <w:sz w:val="20"/>
                <w:szCs w:val="20"/>
              </w:rPr>
              <w:t>-</w:t>
            </w:r>
          </w:p>
        </w:tc>
      </w:tr>
      <w:tr w:rsidR="00876F6F" w:rsidRPr="007055D9" w14:paraId="1EE2D79A" w14:textId="77777777" w:rsidTr="00630516">
        <w:trPr>
          <w:cantSplit/>
          <w:jc w:val="center"/>
        </w:trPr>
        <w:tc>
          <w:tcPr>
            <w:tcW w:w="1191" w:type="dxa"/>
            <w:shd w:val="clear" w:color="auto" w:fill="auto"/>
            <w:vAlign w:val="bottom"/>
          </w:tcPr>
          <w:p w14:paraId="3857BF3E" w14:textId="77777777" w:rsidR="00255787" w:rsidRPr="00E746CE" w:rsidRDefault="00BE7F9D" w:rsidP="00255787">
            <w:pPr>
              <w:rPr>
                <w:sz w:val="20"/>
                <w:szCs w:val="20"/>
              </w:rPr>
            </w:pPr>
            <w:r w:rsidRPr="00E746CE">
              <w:rPr>
                <w:sz w:val="20"/>
                <w:szCs w:val="20"/>
              </w:rPr>
              <w:t>c</w:t>
            </w:r>
          </w:p>
        </w:tc>
        <w:tc>
          <w:tcPr>
            <w:tcW w:w="1604" w:type="dxa"/>
            <w:shd w:val="clear" w:color="auto" w:fill="auto"/>
            <w:vAlign w:val="bottom"/>
          </w:tcPr>
          <w:p w14:paraId="19508EEF" w14:textId="77777777" w:rsidR="00255787" w:rsidRPr="00E746CE" w:rsidRDefault="003A0398" w:rsidP="00241236">
            <w:pPr>
              <w:rPr>
                <w:sz w:val="20"/>
                <w:szCs w:val="20"/>
              </w:rPr>
            </w:pPr>
            <w:r>
              <w:rPr>
                <w:sz w:val="20"/>
                <w:szCs w:val="20"/>
              </w:rPr>
              <w:t>g</w:t>
            </w:r>
            <w:r w:rsidR="00255787" w:rsidRPr="00E746CE">
              <w:rPr>
                <w:sz w:val="20"/>
                <w:szCs w:val="20"/>
              </w:rPr>
              <w:t>ap</w:t>
            </w:r>
          </w:p>
        </w:tc>
        <w:tc>
          <w:tcPr>
            <w:tcW w:w="1437" w:type="dxa"/>
            <w:shd w:val="clear" w:color="auto" w:fill="auto"/>
            <w:vAlign w:val="bottom"/>
          </w:tcPr>
          <w:p w14:paraId="42881F65" w14:textId="1D1E6B97" w:rsidR="00255787" w:rsidRPr="00E746CE" w:rsidRDefault="00255787" w:rsidP="00255787">
            <w:pPr>
              <w:rPr>
                <w:sz w:val="20"/>
                <w:szCs w:val="20"/>
              </w:rPr>
            </w:pPr>
            <w:r w:rsidRPr="00E746CE">
              <w:rPr>
                <w:sz w:val="20"/>
                <w:szCs w:val="20"/>
              </w:rPr>
              <w:t xml:space="preserve">0 </w:t>
            </w:r>
            <w:r w:rsidR="009D57DC" w:rsidRPr="00E746CE">
              <w:rPr>
                <w:sz w:val="20"/>
                <w:szCs w:val="20"/>
              </w:rPr>
              <w:t>–</w:t>
            </w:r>
            <w:r w:rsidRPr="00E746CE">
              <w:rPr>
                <w:sz w:val="20"/>
                <w:szCs w:val="20"/>
              </w:rPr>
              <w:t xml:space="preserve"> 1</w:t>
            </w:r>
          </w:p>
        </w:tc>
        <w:tc>
          <w:tcPr>
            <w:tcW w:w="1431" w:type="dxa"/>
            <w:shd w:val="clear" w:color="auto" w:fill="auto"/>
            <w:vAlign w:val="bottom"/>
          </w:tcPr>
          <w:p w14:paraId="7B2944D9" w14:textId="77777777" w:rsidR="00255787" w:rsidRPr="00E746CE" w:rsidRDefault="00255787" w:rsidP="00255787">
            <w:pPr>
              <w:rPr>
                <w:sz w:val="20"/>
                <w:szCs w:val="20"/>
              </w:rPr>
            </w:pPr>
            <w:r w:rsidRPr="00E746CE">
              <w:rPr>
                <w:sz w:val="20"/>
                <w:szCs w:val="20"/>
              </w:rPr>
              <w:t>≥ 0</w:t>
            </w:r>
          </w:p>
        </w:tc>
        <w:tc>
          <w:tcPr>
            <w:tcW w:w="1256" w:type="dxa"/>
            <w:shd w:val="clear" w:color="auto" w:fill="auto"/>
            <w:vAlign w:val="bottom"/>
          </w:tcPr>
          <w:p w14:paraId="79432CE5" w14:textId="77777777" w:rsidR="00255787" w:rsidRPr="00E746CE" w:rsidRDefault="005067A2" w:rsidP="00255787">
            <w:pPr>
              <w:rPr>
                <w:sz w:val="20"/>
                <w:szCs w:val="20"/>
              </w:rPr>
            </w:pPr>
            <w:r w:rsidRPr="00E746CE">
              <w:rPr>
                <w:sz w:val="20"/>
                <w:szCs w:val="20"/>
              </w:rPr>
              <w:t>O</w:t>
            </w:r>
            <w:r w:rsidR="00255787" w:rsidRPr="00E746CE">
              <w:rPr>
                <w:sz w:val="20"/>
                <w:szCs w:val="20"/>
              </w:rPr>
              <w:t>ptional</w:t>
            </w:r>
          </w:p>
        </w:tc>
        <w:tc>
          <w:tcPr>
            <w:tcW w:w="1612" w:type="dxa"/>
            <w:shd w:val="clear" w:color="auto" w:fill="auto"/>
            <w:vAlign w:val="bottom"/>
          </w:tcPr>
          <w:p w14:paraId="211E34F8" w14:textId="77777777" w:rsidR="00255787" w:rsidRPr="00E746CE" w:rsidRDefault="00255787" w:rsidP="00255787">
            <w:pPr>
              <w:rPr>
                <w:sz w:val="20"/>
                <w:szCs w:val="20"/>
              </w:rPr>
            </w:pPr>
            <w:r w:rsidRPr="00E746CE">
              <w:rPr>
                <w:sz w:val="20"/>
                <w:szCs w:val="20"/>
              </w:rPr>
              <w:t>0</w:t>
            </w:r>
          </w:p>
        </w:tc>
      </w:tr>
      <w:tr w:rsidR="00876F6F" w:rsidRPr="007055D9" w14:paraId="41E78B25" w14:textId="77777777" w:rsidTr="00630516">
        <w:trPr>
          <w:cantSplit/>
          <w:jc w:val="center"/>
        </w:trPr>
        <w:tc>
          <w:tcPr>
            <w:tcW w:w="1191" w:type="dxa"/>
            <w:shd w:val="clear" w:color="auto" w:fill="auto"/>
            <w:vAlign w:val="bottom"/>
          </w:tcPr>
          <w:p w14:paraId="7F75E9B0" w14:textId="77777777" w:rsidR="006E534D" w:rsidRPr="00E746CE" w:rsidRDefault="00BE7F9D" w:rsidP="006E534D">
            <w:pPr>
              <w:rPr>
                <w:sz w:val="20"/>
                <w:szCs w:val="20"/>
              </w:rPr>
            </w:pPr>
            <w:r w:rsidRPr="00E746CE">
              <w:rPr>
                <w:sz w:val="20"/>
                <w:szCs w:val="20"/>
              </w:rPr>
              <w:t>e</w:t>
            </w:r>
          </w:p>
        </w:tc>
        <w:tc>
          <w:tcPr>
            <w:tcW w:w="1604" w:type="dxa"/>
            <w:shd w:val="clear" w:color="auto" w:fill="auto"/>
            <w:vAlign w:val="bottom"/>
          </w:tcPr>
          <w:p w14:paraId="6992EE5C" w14:textId="77777777" w:rsidR="006E534D" w:rsidRPr="00E746CE" w:rsidRDefault="000816DA" w:rsidP="00241236">
            <w:pPr>
              <w:rPr>
                <w:sz w:val="20"/>
                <w:szCs w:val="20"/>
              </w:rPr>
            </w:pPr>
            <w:r>
              <w:rPr>
                <w:sz w:val="20"/>
                <w:szCs w:val="20"/>
              </w:rPr>
              <w:t>-</w:t>
            </w:r>
          </w:p>
        </w:tc>
        <w:tc>
          <w:tcPr>
            <w:tcW w:w="1437" w:type="dxa"/>
            <w:shd w:val="clear" w:color="auto" w:fill="auto"/>
            <w:vAlign w:val="bottom"/>
          </w:tcPr>
          <w:p w14:paraId="44CF2F24" w14:textId="0B76E40B" w:rsidR="006E534D" w:rsidRPr="00E746CE" w:rsidRDefault="006E534D" w:rsidP="007E4203">
            <w:pPr>
              <w:rPr>
                <w:sz w:val="20"/>
                <w:szCs w:val="20"/>
              </w:rPr>
            </w:pPr>
            <w:r w:rsidRPr="00E746CE">
              <w:rPr>
                <w:sz w:val="20"/>
                <w:szCs w:val="20"/>
              </w:rPr>
              <w:t xml:space="preserve">0 </w:t>
            </w:r>
            <w:r w:rsidR="009D57DC" w:rsidRPr="00E746CE">
              <w:rPr>
                <w:sz w:val="20"/>
                <w:szCs w:val="20"/>
              </w:rPr>
              <w:t>–</w:t>
            </w:r>
            <w:r w:rsidRPr="00E746CE">
              <w:rPr>
                <w:sz w:val="20"/>
                <w:szCs w:val="20"/>
              </w:rPr>
              <w:t xml:space="preserve"> 1</w:t>
            </w:r>
          </w:p>
        </w:tc>
        <w:tc>
          <w:tcPr>
            <w:tcW w:w="1431" w:type="dxa"/>
            <w:shd w:val="clear" w:color="auto" w:fill="auto"/>
            <w:vAlign w:val="bottom"/>
          </w:tcPr>
          <w:p w14:paraId="5B504B3F" w14:textId="77777777" w:rsidR="006E534D" w:rsidRPr="00E746CE" w:rsidRDefault="006E534D" w:rsidP="007E4203">
            <w:pPr>
              <w:rPr>
                <w:sz w:val="20"/>
                <w:szCs w:val="20"/>
              </w:rPr>
            </w:pPr>
            <w:r w:rsidRPr="00E746CE">
              <w:rPr>
                <w:sz w:val="20"/>
                <w:szCs w:val="20"/>
              </w:rPr>
              <w:t>≥ 0</w:t>
            </w:r>
          </w:p>
        </w:tc>
        <w:tc>
          <w:tcPr>
            <w:tcW w:w="1256" w:type="dxa"/>
            <w:shd w:val="clear" w:color="auto" w:fill="auto"/>
            <w:vAlign w:val="bottom"/>
          </w:tcPr>
          <w:p w14:paraId="3263A18E" w14:textId="77777777" w:rsidR="006E534D" w:rsidRPr="00E746CE" w:rsidRDefault="005067A2" w:rsidP="007E4203">
            <w:pPr>
              <w:rPr>
                <w:sz w:val="20"/>
                <w:szCs w:val="20"/>
              </w:rPr>
            </w:pPr>
            <w:r w:rsidRPr="00E746CE">
              <w:rPr>
                <w:sz w:val="20"/>
                <w:szCs w:val="20"/>
              </w:rPr>
              <w:t>O</w:t>
            </w:r>
            <w:r w:rsidR="006E534D" w:rsidRPr="00E746CE">
              <w:rPr>
                <w:sz w:val="20"/>
                <w:szCs w:val="20"/>
              </w:rPr>
              <w:t>ptional</w:t>
            </w:r>
          </w:p>
        </w:tc>
        <w:tc>
          <w:tcPr>
            <w:tcW w:w="1612" w:type="dxa"/>
            <w:shd w:val="clear" w:color="auto" w:fill="auto"/>
            <w:vAlign w:val="bottom"/>
          </w:tcPr>
          <w:p w14:paraId="33398D1E" w14:textId="77777777" w:rsidR="006E534D" w:rsidRPr="00E746CE" w:rsidRDefault="006E534D" w:rsidP="00687B5E">
            <w:pPr>
              <w:keepNext/>
              <w:rPr>
                <w:sz w:val="20"/>
                <w:szCs w:val="20"/>
              </w:rPr>
            </w:pPr>
            <w:r w:rsidRPr="00E746CE">
              <w:rPr>
                <w:sz w:val="20"/>
                <w:szCs w:val="20"/>
              </w:rPr>
              <w:t>0</w:t>
            </w:r>
          </w:p>
        </w:tc>
      </w:tr>
    </w:tbl>
    <w:p w14:paraId="6AD1DCB6" w14:textId="11C1BA78" w:rsidR="00687B5E" w:rsidRDefault="00687B5E" w:rsidP="00687B5E">
      <w:pPr>
        <w:pStyle w:val="Beschriftung"/>
        <w:spacing w:before="120"/>
      </w:pPr>
      <w:bookmarkStart w:id="1576" w:name="_Toc3566500"/>
      <w:bookmarkStart w:id="1577" w:name="_Toc34747502"/>
      <w:bookmarkStart w:id="1578" w:name="_Toc39880828"/>
      <w:r>
        <w:t xml:space="preserve">Table </w:t>
      </w:r>
      <w:r w:rsidR="00ED469A">
        <w:fldChar w:fldCharType="begin"/>
      </w:r>
      <w:r w:rsidR="00ED469A">
        <w:instrText xml:space="preserve"> SEQ Table \* ARABIC </w:instrText>
      </w:r>
      <w:r w:rsidR="00ED469A">
        <w:fldChar w:fldCharType="separate"/>
      </w:r>
      <w:r w:rsidR="00A2710C">
        <w:rPr>
          <w:noProof/>
        </w:rPr>
        <w:t>97</w:t>
      </w:r>
      <w:r w:rsidR="00ED469A">
        <w:fldChar w:fldCharType="end"/>
      </w:r>
      <w:r>
        <w:t>: Parameters of Edge Weld</w:t>
      </w:r>
      <w:bookmarkEnd w:id="1576"/>
      <w:bookmarkEnd w:id="1577"/>
      <w:bookmarkEnd w:id="1578"/>
    </w:p>
    <w:p w14:paraId="100D1CE5" w14:textId="77777777" w:rsidR="0006113C" w:rsidRPr="007055D9" w:rsidRDefault="000816DA" w:rsidP="0035512A">
      <w:pPr>
        <w:spacing w:before="120" w:after="0"/>
      </w:pPr>
      <w:r w:rsidRPr="002D312B">
        <w:rPr>
          <w:b/>
        </w:rPr>
        <w:lastRenderedPageBreak/>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rsidR="00CA0C69">
        <w:t>in the version 3</w:t>
      </w:r>
      <w:r>
        <w:t>.0 document!</w:t>
      </w:r>
    </w:p>
    <w:p w14:paraId="621A2A85" w14:textId="77777777" w:rsidR="0006113C" w:rsidRPr="007055D9" w:rsidRDefault="0006113C" w:rsidP="0035512A">
      <w:pPr>
        <w:pStyle w:val="berschrift4"/>
        <w:spacing w:before="120"/>
        <w:ind w:left="862" w:hanging="862"/>
      </w:pPr>
      <w:bookmarkStart w:id="1579" w:name="_Toc338939175"/>
      <w:bookmarkStart w:id="1580" w:name="_Toc3557027"/>
      <w:bookmarkStart w:id="1581" w:name="_Toc34747277"/>
      <w:bookmarkStart w:id="1582" w:name="_Toc39880594"/>
      <w:r w:rsidRPr="007055D9">
        <w:t>Attributes</w:t>
      </w:r>
      <w:bookmarkEnd w:id="1579"/>
      <w:bookmarkEnd w:id="1580"/>
      <w:bookmarkEnd w:id="1581"/>
      <w:bookmarkEnd w:id="1582"/>
    </w:p>
    <w:p w14:paraId="20DE2C66" w14:textId="1F84002A" w:rsidR="0006113C" w:rsidRPr="007055D9" w:rsidRDefault="001C1D65" w:rsidP="0033252C">
      <w:pPr>
        <w:pStyle w:val="berschrift5"/>
        <w:keepNext/>
      </w:pPr>
      <w:bookmarkStart w:id="1583" w:name="_Toc338939177"/>
      <w:r w:rsidRPr="007055D9">
        <w:t xml:space="preserve">Attribute </w:t>
      </w:r>
      <w:r w:rsidR="00194316">
        <w:t>"</w:t>
      </w:r>
      <w:r w:rsidRPr="007055D9">
        <w:t>b</w:t>
      </w:r>
      <w:r w:rsidR="0006113C" w:rsidRPr="007055D9">
        <w:t>ase</w:t>
      </w:r>
      <w:bookmarkEnd w:id="1583"/>
      <w:r w:rsidR="00194316">
        <w:t>"</w:t>
      </w:r>
    </w:p>
    <w:p w14:paraId="065A171B" w14:textId="77777777" w:rsidR="0006113C" w:rsidRPr="007055D9" w:rsidRDefault="0006113C" w:rsidP="0035512A">
      <w:pPr>
        <w:spacing w:after="0"/>
      </w:pPr>
      <w:r w:rsidRPr="007055D9">
        <w:t xml:space="preserve">The index for the base sheet is specified using the attribute </w:t>
      </w:r>
      <w:r w:rsidRPr="007055D9">
        <w:rPr>
          <w:rStyle w:val="XMLAttribute"/>
        </w:rPr>
        <w:t>base</w:t>
      </w:r>
      <w:r w:rsidRPr="007055D9">
        <w:t>.</w:t>
      </w:r>
    </w:p>
    <w:p w14:paraId="49351650" w14:textId="77A34A3B" w:rsidR="0006113C" w:rsidRPr="007055D9" w:rsidRDefault="001C1D65" w:rsidP="0035512A">
      <w:pPr>
        <w:pStyle w:val="berschrift5"/>
        <w:keepNext/>
        <w:spacing w:before="120"/>
      </w:pPr>
      <w:bookmarkStart w:id="1584" w:name="_Toc338939178"/>
      <w:r w:rsidRPr="007055D9">
        <w:t xml:space="preserve">Attribute </w:t>
      </w:r>
      <w:r w:rsidR="00194316">
        <w:t>"</w:t>
      </w:r>
      <w:r w:rsidRPr="007055D9">
        <w:t>t</w:t>
      </w:r>
      <w:r w:rsidR="0006113C" w:rsidRPr="007055D9">
        <w:t>echnology</w:t>
      </w:r>
      <w:bookmarkEnd w:id="1584"/>
      <w:r w:rsidR="00194316">
        <w:t>"</w:t>
      </w:r>
    </w:p>
    <w:p w14:paraId="14A5DB0C"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39D128FC" w14:textId="77777777" w:rsidR="0006113C" w:rsidRPr="007055D9" w:rsidRDefault="00276306" w:rsidP="0006113C">
      <w:pPr>
        <w:pStyle w:val="Aufzhlungszeichen"/>
        <w:rPr>
          <w:rStyle w:val="XMLElement"/>
        </w:rPr>
      </w:pPr>
      <w:r>
        <w:rPr>
          <w:rStyle w:val="XMLElement"/>
        </w:rPr>
        <w:t>re</w:t>
      </w:r>
      <w:r w:rsidR="0006113C" w:rsidRPr="007055D9">
        <w:rPr>
          <w:rStyle w:val="XMLElement"/>
        </w:rPr>
        <w:t>sistance</w:t>
      </w:r>
    </w:p>
    <w:p w14:paraId="281E2C48" w14:textId="77777777" w:rsidR="0006113C" w:rsidRPr="007055D9" w:rsidRDefault="00276306" w:rsidP="0006113C">
      <w:pPr>
        <w:pStyle w:val="Aufzhlungszeichen"/>
        <w:rPr>
          <w:rStyle w:val="XMLElement"/>
        </w:rPr>
      </w:pPr>
      <w:r>
        <w:rPr>
          <w:rStyle w:val="XMLElement"/>
        </w:rPr>
        <w:t>a</w:t>
      </w:r>
      <w:r w:rsidR="0006113C" w:rsidRPr="007055D9">
        <w:rPr>
          <w:rStyle w:val="XMLElement"/>
        </w:rPr>
        <w:t>rc</w:t>
      </w:r>
    </w:p>
    <w:p w14:paraId="28958CBE" w14:textId="77777777" w:rsidR="0006113C" w:rsidRPr="00604BF1" w:rsidRDefault="00276306" w:rsidP="0035512A">
      <w:pPr>
        <w:pStyle w:val="Aufzhlungszeichen"/>
        <w:spacing w:after="120"/>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40FF2846" w14:textId="17B8CD4A" w:rsidR="00604BF1" w:rsidRDefault="00604BF1" w:rsidP="0035512A">
      <w:pPr>
        <w:pStyle w:val="Aufzhlungszeichen"/>
        <w:spacing w:after="120"/>
        <w:rPr>
          <w:rStyle w:val="XMLElement"/>
        </w:rPr>
      </w:pPr>
      <w:r>
        <w:rPr>
          <w:rStyle w:val="XMLElement"/>
        </w:rPr>
        <w:t>friction</w:t>
      </w:r>
    </w:p>
    <w:p w14:paraId="27A84AC7" w14:textId="7E498549" w:rsidR="00604BF1" w:rsidRPr="007055D9" w:rsidRDefault="00604BF1" w:rsidP="0035512A">
      <w:pPr>
        <w:pStyle w:val="Aufzhlungszeichen"/>
        <w:spacing w:after="120"/>
        <w:rPr>
          <w:rStyle w:val="XMLElement"/>
        </w:rPr>
      </w:pPr>
      <w:r>
        <w:rPr>
          <w:rStyle w:val="XMLElement"/>
        </w:rPr>
        <w:t>brazing</w:t>
      </w:r>
    </w:p>
    <w:p w14:paraId="0C450C8C" w14:textId="60996D9F" w:rsidR="0006113C" w:rsidRPr="007055D9" w:rsidRDefault="0006113C" w:rsidP="0035512A">
      <w:pPr>
        <w:pStyle w:val="berschrift4"/>
        <w:spacing w:before="120"/>
        <w:ind w:left="862" w:hanging="862"/>
      </w:pPr>
      <w:bookmarkStart w:id="1585" w:name="_Toc338939179"/>
      <w:bookmarkStart w:id="1586" w:name="_Toc3557028"/>
      <w:bookmarkStart w:id="1587" w:name="_Toc34747278"/>
      <w:bookmarkStart w:id="1588" w:name="_Toc39880595"/>
      <w:r w:rsidRPr="007055D9">
        <w:t xml:space="preserve">Element </w:t>
      </w:r>
      <w:r w:rsidR="00194316">
        <w:t>"</w:t>
      </w:r>
      <w:r w:rsidRPr="007055D9">
        <w:t>weld_position</w:t>
      </w:r>
      <w:bookmarkEnd w:id="1585"/>
      <w:bookmarkEnd w:id="1586"/>
      <w:r w:rsidR="00194316">
        <w:t>"</w:t>
      </w:r>
      <w:bookmarkEnd w:id="1587"/>
      <w:bookmarkEnd w:id="1588"/>
    </w:p>
    <w:p w14:paraId="4FFF2130" w14:textId="77777777" w:rsidR="0006113C" w:rsidRPr="007055D9" w:rsidRDefault="0006113C" w:rsidP="00F14D6A">
      <w:r w:rsidRPr="007055D9">
        <w:t xml:space="preserve">For the element </w:t>
      </w:r>
      <w:r w:rsidR="0033708C" w:rsidRPr="0033708C">
        <w:rPr>
          <w:rStyle w:val="XMLElement"/>
        </w:rPr>
        <w:t>&lt;weld_position/&gt;</w:t>
      </w:r>
      <w:r w:rsidRPr="007055D9">
        <w:t xml:space="preserve"> the following attri</w:t>
      </w:r>
      <w:r w:rsidR="0060632F">
        <w:t>butes can be specified for the E</w:t>
      </w:r>
      <w:r w:rsidRPr="007055D9">
        <w:t xml:space="preserve">dge </w:t>
      </w:r>
      <w:r w:rsidR="0060632F">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7814F073" w14:textId="77777777" w:rsidTr="004067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9A90F79" w14:textId="77777777" w:rsidR="0006113C" w:rsidRPr="007055D9" w:rsidRDefault="0006113C" w:rsidP="00630516">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C3510D" w14:textId="77777777" w:rsidR="0006113C" w:rsidRPr="007055D9" w:rsidRDefault="0006113C" w:rsidP="00630516">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1092D20" w14:textId="1CCA0C23" w:rsidR="0006113C" w:rsidRPr="007055D9" w:rsidRDefault="000E60DF" w:rsidP="00630516">
            <w:pPr>
              <w:keepNext/>
              <w:rPr>
                <w:b/>
                <w:i/>
              </w:rPr>
            </w:pPr>
            <w:r>
              <w:rPr>
                <w:b/>
                <w:i/>
              </w:rPr>
              <w:t>Use</w:t>
            </w:r>
          </w:p>
        </w:tc>
      </w:tr>
      <w:tr w:rsidR="00F14D6A" w:rsidRPr="007055D9" w14:paraId="650306BD" w14:textId="77777777" w:rsidTr="0035512A">
        <w:trPr>
          <w:cantSplit/>
          <w:trHeight w:val="340"/>
          <w:jc w:val="center"/>
        </w:trPr>
        <w:tc>
          <w:tcPr>
            <w:tcW w:w="1871" w:type="dxa"/>
            <w:shd w:val="clear" w:color="auto" w:fill="auto"/>
            <w:vAlign w:val="bottom"/>
          </w:tcPr>
          <w:p w14:paraId="56596516" w14:textId="77777777" w:rsidR="00F14D6A" w:rsidRPr="0035512A" w:rsidRDefault="00F14D6A" w:rsidP="0053575A">
            <w:pPr>
              <w:rPr>
                <w:sz w:val="19"/>
                <w:szCs w:val="19"/>
              </w:rPr>
            </w:pPr>
            <w:r w:rsidRPr="0035512A">
              <w:rPr>
                <w:sz w:val="19"/>
                <w:szCs w:val="19"/>
              </w:rPr>
              <w:t>u</w:t>
            </w:r>
          </w:p>
        </w:tc>
        <w:tc>
          <w:tcPr>
            <w:tcW w:w="1800" w:type="dxa"/>
            <w:shd w:val="clear" w:color="auto" w:fill="auto"/>
            <w:vAlign w:val="bottom"/>
          </w:tcPr>
          <w:p w14:paraId="3E87D9D4" w14:textId="43CAB271"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7CBC75E0"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3CD7696E" w14:textId="77777777" w:rsidTr="0035512A">
        <w:trPr>
          <w:cantSplit/>
          <w:trHeight w:val="340"/>
          <w:jc w:val="center"/>
        </w:trPr>
        <w:tc>
          <w:tcPr>
            <w:tcW w:w="1871" w:type="dxa"/>
            <w:shd w:val="clear" w:color="auto" w:fill="auto"/>
            <w:vAlign w:val="bottom"/>
          </w:tcPr>
          <w:p w14:paraId="40265DF2" w14:textId="77777777" w:rsidR="00F14D6A" w:rsidRPr="0035512A" w:rsidRDefault="00F14D6A" w:rsidP="0053575A">
            <w:pPr>
              <w:rPr>
                <w:sz w:val="19"/>
                <w:szCs w:val="19"/>
              </w:rPr>
            </w:pPr>
            <w:r w:rsidRPr="0035512A">
              <w:rPr>
                <w:sz w:val="19"/>
                <w:szCs w:val="19"/>
              </w:rPr>
              <w:t>x</w:t>
            </w:r>
          </w:p>
        </w:tc>
        <w:tc>
          <w:tcPr>
            <w:tcW w:w="1800" w:type="dxa"/>
            <w:shd w:val="clear" w:color="auto" w:fill="auto"/>
            <w:vAlign w:val="bottom"/>
          </w:tcPr>
          <w:p w14:paraId="1AEEEC3A" w14:textId="0DF5A9DE"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5AE92258"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2FD42C72" w14:textId="77777777" w:rsidTr="0035512A">
        <w:trPr>
          <w:cantSplit/>
          <w:trHeight w:val="340"/>
          <w:jc w:val="center"/>
        </w:trPr>
        <w:tc>
          <w:tcPr>
            <w:tcW w:w="1871" w:type="dxa"/>
            <w:shd w:val="clear" w:color="auto" w:fill="auto"/>
            <w:vAlign w:val="bottom"/>
          </w:tcPr>
          <w:p w14:paraId="2EF4642C" w14:textId="77777777" w:rsidR="00F14D6A" w:rsidRPr="0035512A" w:rsidRDefault="00F14D6A" w:rsidP="0053575A">
            <w:pPr>
              <w:rPr>
                <w:sz w:val="19"/>
                <w:szCs w:val="19"/>
              </w:rPr>
            </w:pPr>
            <w:r w:rsidRPr="0035512A">
              <w:rPr>
                <w:sz w:val="19"/>
                <w:szCs w:val="19"/>
              </w:rPr>
              <w:t>y</w:t>
            </w:r>
          </w:p>
        </w:tc>
        <w:tc>
          <w:tcPr>
            <w:tcW w:w="1800" w:type="dxa"/>
            <w:shd w:val="clear" w:color="auto" w:fill="auto"/>
            <w:vAlign w:val="bottom"/>
          </w:tcPr>
          <w:p w14:paraId="70B3C333" w14:textId="36F974C8"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3B5465DA"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5B893BAF" w14:textId="77777777" w:rsidTr="0035512A">
        <w:trPr>
          <w:cantSplit/>
          <w:trHeight w:val="340"/>
          <w:jc w:val="center"/>
        </w:trPr>
        <w:tc>
          <w:tcPr>
            <w:tcW w:w="1871" w:type="dxa"/>
            <w:shd w:val="clear" w:color="auto" w:fill="auto"/>
            <w:vAlign w:val="bottom"/>
          </w:tcPr>
          <w:p w14:paraId="79B9D97E" w14:textId="77777777" w:rsidR="00F14D6A" w:rsidRPr="0035512A" w:rsidRDefault="00F14D6A" w:rsidP="0053575A">
            <w:pPr>
              <w:rPr>
                <w:sz w:val="19"/>
                <w:szCs w:val="19"/>
              </w:rPr>
            </w:pPr>
            <w:r w:rsidRPr="0035512A">
              <w:rPr>
                <w:sz w:val="19"/>
                <w:szCs w:val="19"/>
              </w:rPr>
              <w:t>z</w:t>
            </w:r>
          </w:p>
        </w:tc>
        <w:tc>
          <w:tcPr>
            <w:tcW w:w="1800" w:type="dxa"/>
            <w:shd w:val="clear" w:color="auto" w:fill="auto"/>
            <w:vAlign w:val="bottom"/>
          </w:tcPr>
          <w:p w14:paraId="69D9ACEF" w14:textId="3576F684"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5ECC37E5"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0A2CB4F3" w14:textId="77777777" w:rsidTr="0035512A">
        <w:trPr>
          <w:cantSplit/>
          <w:trHeight w:val="340"/>
          <w:jc w:val="center"/>
        </w:trPr>
        <w:tc>
          <w:tcPr>
            <w:tcW w:w="1871" w:type="dxa"/>
            <w:shd w:val="clear" w:color="auto" w:fill="auto"/>
            <w:vAlign w:val="bottom"/>
          </w:tcPr>
          <w:p w14:paraId="3AC38D34" w14:textId="77777777" w:rsidR="00F14D6A" w:rsidRPr="0035512A" w:rsidRDefault="00F14D6A" w:rsidP="0053575A">
            <w:pPr>
              <w:rPr>
                <w:sz w:val="19"/>
                <w:szCs w:val="19"/>
              </w:rPr>
            </w:pPr>
            <w:r w:rsidRPr="0035512A">
              <w:rPr>
                <w:sz w:val="19"/>
                <w:szCs w:val="19"/>
              </w:rPr>
              <w:t>reference</w:t>
            </w:r>
          </w:p>
        </w:tc>
        <w:tc>
          <w:tcPr>
            <w:tcW w:w="1800" w:type="dxa"/>
            <w:shd w:val="clear" w:color="auto" w:fill="auto"/>
            <w:vAlign w:val="bottom"/>
          </w:tcPr>
          <w:p w14:paraId="7B0CDB8E" w14:textId="77777777" w:rsidR="00F14D6A" w:rsidRPr="0035512A" w:rsidRDefault="00E746CE" w:rsidP="00E746CE">
            <w:pPr>
              <w:rPr>
                <w:sz w:val="19"/>
                <w:szCs w:val="19"/>
              </w:rPr>
            </w:pPr>
            <w:r w:rsidRPr="0035512A">
              <w:rPr>
                <w:sz w:val="19"/>
                <w:szCs w:val="19"/>
              </w:rPr>
              <w:t>Boolean</w:t>
            </w:r>
          </w:p>
        </w:tc>
        <w:tc>
          <w:tcPr>
            <w:tcW w:w="4680" w:type="dxa"/>
            <w:shd w:val="clear" w:color="auto" w:fill="auto"/>
            <w:vAlign w:val="bottom"/>
          </w:tcPr>
          <w:p w14:paraId="374FC45B" w14:textId="77777777" w:rsidR="00F14D6A" w:rsidRPr="0035512A" w:rsidRDefault="000F0EE0" w:rsidP="0053575A">
            <w:pPr>
              <w:rPr>
                <w:sz w:val="19"/>
                <w:szCs w:val="19"/>
              </w:rPr>
            </w:pPr>
            <w:r w:rsidRPr="0035512A">
              <w:rPr>
                <w:sz w:val="19"/>
                <w:szCs w:val="19"/>
              </w:rPr>
              <w:t>O</w:t>
            </w:r>
            <w:r w:rsidR="00F14D6A" w:rsidRPr="0035512A">
              <w:rPr>
                <w:sz w:val="19"/>
                <w:szCs w:val="19"/>
              </w:rPr>
              <w:t>ptional</w:t>
            </w:r>
          </w:p>
        </w:tc>
      </w:tr>
      <w:tr w:rsidR="00F14D6A" w:rsidRPr="007055D9" w14:paraId="6FAD9244" w14:textId="77777777" w:rsidTr="0035512A">
        <w:trPr>
          <w:cantSplit/>
          <w:trHeight w:val="340"/>
          <w:jc w:val="center"/>
        </w:trPr>
        <w:tc>
          <w:tcPr>
            <w:tcW w:w="1871" w:type="dxa"/>
            <w:shd w:val="clear" w:color="auto" w:fill="auto"/>
            <w:vAlign w:val="bottom"/>
          </w:tcPr>
          <w:p w14:paraId="7026723E" w14:textId="77777777" w:rsidR="00F14D6A" w:rsidRPr="0035512A" w:rsidRDefault="00F14D6A" w:rsidP="0053575A">
            <w:pPr>
              <w:rPr>
                <w:sz w:val="19"/>
                <w:szCs w:val="19"/>
              </w:rPr>
            </w:pPr>
            <w:r w:rsidRPr="0035512A">
              <w:rPr>
                <w:sz w:val="19"/>
                <w:szCs w:val="19"/>
              </w:rPr>
              <w:t>section</w:t>
            </w:r>
          </w:p>
        </w:tc>
        <w:tc>
          <w:tcPr>
            <w:tcW w:w="1800" w:type="dxa"/>
            <w:shd w:val="clear" w:color="auto" w:fill="auto"/>
            <w:vAlign w:val="bottom"/>
          </w:tcPr>
          <w:p w14:paraId="0DF9958F" w14:textId="77777777" w:rsidR="00F14D6A" w:rsidRPr="0035512A" w:rsidRDefault="00F14D6A" w:rsidP="0053575A">
            <w:pPr>
              <w:rPr>
                <w:sz w:val="19"/>
                <w:szCs w:val="19"/>
              </w:rPr>
            </w:pPr>
            <w:r w:rsidRPr="0035512A">
              <w:rPr>
                <w:sz w:val="19"/>
                <w:szCs w:val="19"/>
              </w:rPr>
              <w:t>Selection</w:t>
            </w:r>
          </w:p>
        </w:tc>
        <w:tc>
          <w:tcPr>
            <w:tcW w:w="4680" w:type="dxa"/>
            <w:shd w:val="clear" w:color="auto" w:fill="auto"/>
            <w:vAlign w:val="bottom"/>
          </w:tcPr>
          <w:p w14:paraId="3AEB4B1E" w14:textId="77777777" w:rsidR="00F14D6A" w:rsidRPr="0035512A" w:rsidRDefault="009709AD" w:rsidP="009709AD">
            <w:pPr>
              <w:rPr>
                <w:sz w:val="19"/>
                <w:szCs w:val="19"/>
              </w:rPr>
            </w:pPr>
            <w:r w:rsidRPr="0035512A">
              <w:rPr>
                <w:sz w:val="19"/>
                <w:szCs w:val="19"/>
              </w:rPr>
              <w:t>Optional</w:t>
            </w:r>
          </w:p>
        </w:tc>
      </w:tr>
      <w:tr w:rsidR="00F14D6A" w:rsidRPr="007055D9" w14:paraId="3DA61AD3" w14:textId="77777777" w:rsidTr="0035512A">
        <w:trPr>
          <w:cantSplit/>
          <w:trHeight w:val="340"/>
          <w:jc w:val="center"/>
        </w:trPr>
        <w:tc>
          <w:tcPr>
            <w:tcW w:w="1871" w:type="dxa"/>
            <w:shd w:val="clear" w:color="auto" w:fill="auto"/>
            <w:vAlign w:val="bottom"/>
          </w:tcPr>
          <w:p w14:paraId="70D128C5" w14:textId="77777777" w:rsidR="00F14D6A" w:rsidRPr="0035512A" w:rsidRDefault="00F14D6A" w:rsidP="0053575A">
            <w:pPr>
              <w:rPr>
                <w:sz w:val="19"/>
                <w:szCs w:val="19"/>
              </w:rPr>
            </w:pPr>
            <w:r w:rsidRPr="0035512A">
              <w:rPr>
                <w:sz w:val="19"/>
                <w:szCs w:val="19"/>
              </w:rPr>
              <w:t>width</w:t>
            </w:r>
          </w:p>
        </w:tc>
        <w:tc>
          <w:tcPr>
            <w:tcW w:w="1800" w:type="dxa"/>
            <w:shd w:val="clear" w:color="auto" w:fill="auto"/>
            <w:vAlign w:val="bottom"/>
          </w:tcPr>
          <w:p w14:paraId="23160754" w14:textId="2FDBFC7F"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1F23DB70" w14:textId="77777777" w:rsidR="00F14D6A" w:rsidRPr="0035512A" w:rsidRDefault="009709AD" w:rsidP="009709AD">
            <w:pPr>
              <w:rPr>
                <w:sz w:val="19"/>
                <w:szCs w:val="19"/>
              </w:rPr>
            </w:pPr>
            <w:r w:rsidRPr="0035512A">
              <w:rPr>
                <w:sz w:val="19"/>
                <w:szCs w:val="19"/>
              </w:rPr>
              <w:t>Optional</w:t>
            </w:r>
          </w:p>
        </w:tc>
      </w:tr>
      <w:tr w:rsidR="00F14D6A" w:rsidRPr="007055D9" w14:paraId="16F1261C" w14:textId="77777777" w:rsidTr="0035512A">
        <w:trPr>
          <w:cantSplit/>
          <w:trHeight w:val="340"/>
          <w:jc w:val="center"/>
        </w:trPr>
        <w:tc>
          <w:tcPr>
            <w:tcW w:w="1871" w:type="dxa"/>
            <w:shd w:val="clear" w:color="auto" w:fill="auto"/>
            <w:vAlign w:val="bottom"/>
          </w:tcPr>
          <w:p w14:paraId="285FE0E7" w14:textId="77777777" w:rsidR="00F14D6A" w:rsidRPr="0035512A" w:rsidRDefault="00960E41" w:rsidP="0053575A">
            <w:pPr>
              <w:rPr>
                <w:sz w:val="19"/>
                <w:szCs w:val="19"/>
              </w:rPr>
            </w:pPr>
            <w:r w:rsidRPr="0035512A">
              <w:rPr>
                <w:sz w:val="19"/>
                <w:szCs w:val="19"/>
              </w:rPr>
              <w:t>filler</w:t>
            </w:r>
            <w:r w:rsidRPr="0035512A" w:rsidDel="00960E41">
              <w:rPr>
                <w:sz w:val="19"/>
                <w:szCs w:val="19"/>
              </w:rPr>
              <w:t xml:space="preserve"> </w:t>
            </w:r>
          </w:p>
        </w:tc>
        <w:tc>
          <w:tcPr>
            <w:tcW w:w="1800" w:type="dxa"/>
            <w:shd w:val="clear" w:color="auto" w:fill="auto"/>
            <w:vAlign w:val="bottom"/>
          </w:tcPr>
          <w:p w14:paraId="0143C601" w14:textId="77777777" w:rsidR="00F14D6A" w:rsidRPr="0035512A" w:rsidRDefault="00960E41" w:rsidP="0053575A">
            <w:pPr>
              <w:rPr>
                <w:sz w:val="19"/>
                <w:szCs w:val="19"/>
              </w:rPr>
            </w:pPr>
            <w:r w:rsidRPr="0035512A">
              <w:rPr>
                <w:sz w:val="19"/>
                <w:szCs w:val="19"/>
              </w:rPr>
              <w:t>Selection</w:t>
            </w:r>
            <w:r w:rsidRPr="0035512A" w:rsidDel="00960E41">
              <w:rPr>
                <w:sz w:val="19"/>
                <w:szCs w:val="19"/>
              </w:rPr>
              <w:t xml:space="preserve"> </w:t>
            </w:r>
          </w:p>
        </w:tc>
        <w:tc>
          <w:tcPr>
            <w:tcW w:w="4680" w:type="dxa"/>
            <w:shd w:val="clear" w:color="auto" w:fill="auto"/>
            <w:vAlign w:val="bottom"/>
          </w:tcPr>
          <w:p w14:paraId="200FBDCD" w14:textId="77777777" w:rsidR="00F14D6A" w:rsidRPr="0035512A" w:rsidRDefault="00960E41" w:rsidP="00630516">
            <w:pPr>
              <w:keepNext/>
              <w:rPr>
                <w:sz w:val="19"/>
                <w:szCs w:val="19"/>
              </w:rPr>
            </w:pPr>
            <w:r w:rsidRPr="0035512A">
              <w:rPr>
                <w:sz w:val="19"/>
                <w:szCs w:val="19"/>
              </w:rPr>
              <w:t>Optional</w:t>
            </w:r>
            <w:r w:rsidRPr="0035512A" w:rsidDel="00960E41">
              <w:rPr>
                <w:sz w:val="19"/>
                <w:szCs w:val="19"/>
              </w:rPr>
              <w:t xml:space="preserve"> </w:t>
            </w:r>
          </w:p>
        </w:tc>
      </w:tr>
      <w:tr w:rsidR="0026200C" w:rsidRPr="007055D9" w14:paraId="6DC16CA7" w14:textId="77777777" w:rsidTr="00846730">
        <w:trPr>
          <w:cantSplit/>
          <w:trHeight w:val="340"/>
          <w:jc w:val="center"/>
        </w:trPr>
        <w:tc>
          <w:tcPr>
            <w:tcW w:w="1871" w:type="dxa"/>
            <w:shd w:val="clear" w:color="auto" w:fill="auto"/>
          </w:tcPr>
          <w:p w14:paraId="4290F4F3" w14:textId="76CFB69A" w:rsidR="0026200C" w:rsidRPr="0035512A" w:rsidRDefault="0026200C" w:rsidP="0053575A">
            <w:pPr>
              <w:rPr>
                <w:sz w:val="19"/>
                <w:szCs w:val="19"/>
              </w:rPr>
            </w:pPr>
            <w:r>
              <w:rPr>
                <w:sz w:val="20"/>
                <w:szCs w:val="20"/>
              </w:rPr>
              <w:t>filler_material</w:t>
            </w:r>
          </w:p>
        </w:tc>
        <w:tc>
          <w:tcPr>
            <w:tcW w:w="1800" w:type="dxa"/>
            <w:shd w:val="clear" w:color="auto" w:fill="auto"/>
          </w:tcPr>
          <w:p w14:paraId="4E11DA41" w14:textId="199D1F91" w:rsidR="0026200C" w:rsidRPr="0035512A" w:rsidRDefault="0026200C" w:rsidP="0053575A">
            <w:pPr>
              <w:rPr>
                <w:sz w:val="19"/>
                <w:szCs w:val="19"/>
              </w:rPr>
            </w:pPr>
            <w:r w:rsidRPr="00A20C5C">
              <w:rPr>
                <w:sz w:val="20"/>
                <w:szCs w:val="20"/>
              </w:rPr>
              <w:t>Alphanumeric</w:t>
            </w:r>
          </w:p>
        </w:tc>
        <w:tc>
          <w:tcPr>
            <w:tcW w:w="4680" w:type="dxa"/>
            <w:shd w:val="clear" w:color="auto" w:fill="auto"/>
          </w:tcPr>
          <w:p w14:paraId="1DEED07F" w14:textId="3BD0CDA0" w:rsidR="0026200C" w:rsidRPr="0035512A" w:rsidRDefault="0026200C" w:rsidP="00630516">
            <w:pPr>
              <w:keepNext/>
              <w:rPr>
                <w:sz w:val="19"/>
                <w:szCs w:val="19"/>
              </w:rPr>
            </w:pPr>
            <w:r w:rsidRPr="00A20C5C">
              <w:rPr>
                <w:sz w:val="20"/>
                <w:szCs w:val="20"/>
              </w:rPr>
              <w:t>Optional</w:t>
            </w:r>
          </w:p>
        </w:tc>
      </w:tr>
    </w:tbl>
    <w:p w14:paraId="3C4FCDD6" w14:textId="4CCC0D14" w:rsidR="00630516" w:rsidRDefault="00630516" w:rsidP="00F3716C">
      <w:pPr>
        <w:pStyle w:val="Beschriftung"/>
        <w:spacing w:before="120"/>
      </w:pPr>
      <w:bookmarkStart w:id="1589" w:name="_Toc3566501"/>
      <w:bookmarkStart w:id="1590" w:name="_Toc34747503"/>
      <w:bookmarkStart w:id="1591" w:name="_Toc338939181"/>
      <w:bookmarkStart w:id="1592" w:name="_Toc39880829"/>
      <w:r>
        <w:t xml:space="preserve">Table </w:t>
      </w:r>
      <w:r w:rsidR="00ED469A">
        <w:fldChar w:fldCharType="begin"/>
      </w:r>
      <w:r w:rsidR="00ED469A">
        <w:instrText xml:space="preserve"> SEQ Table \* ARABIC </w:instrText>
      </w:r>
      <w:r w:rsidR="00ED469A">
        <w:fldChar w:fldCharType="separate"/>
      </w:r>
      <w:r w:rsidR="00A2710C">
        <w:rPr>
          <w:noProof/>
        </w:rPr>
        <w:t>98</w:t>
      </w:r>
      <w:r w:rsidR="00ED469A">
        <w:fldChar w:fldCharType="end"/>
      </w:r>
      <w:r>
        <w:t xml:space="preserve">: </w:t>
      </w:r>
      <w:r w:rsidRPr="0008681E">
        <w:t xml:space="preserve">Attributes of element </w:t>
      </w:r>
      <w:r w:rsidRPr="00C75FAA">
        <w:rPr>
          <w:rFonts w:ascii="Courier New" w:hAnsi="Courier New" w:cs="Courier New"/>
          <w:bCs w:val="0"/>
          <w:i/>
          <w:kern w:val="22"/>
          <w:sz w:val="18"/>
          <w:szCs w:val="18"/>
        </w:rPr>
        <w:t>&lt;weld_position/&gt;</w:t>
      </w:r>
      <w:r w:rsidRPr="0008681E">
        <w:t xml:space="preserve"> for </w:t>
      </w:r>
      <w:r>
        <w:t>Edge Weld</w:t>
      </w:r>
      <w:bookmarkEnd w:id="1589"/>
      <w:bookmarkEnd w:id="1590"/>
      <w:bookmarkEnd w:id="1592"/>
    </w:p>
    <w:p w14:paraId="5C985BC7" w14:textId="5C2DDB6F" w:rsidR="008941DA" w:rsidRDefault="008941DA" w:rsidP="0033252C">
      <w:pPr>
        <w:pStyle w:val="berschrift5"/>
        <w:keepNext/>
      </w:pPr>
      <w:r w:rsidRPr="007055D9">
        <w:t>Attribute</w:t>
      </w:r>
      <w:r>
        <w:t>s</w:t>
      </w:r>
      <w:r w:rsidRPr="007055D9">
        <w:t xml:space="preserve"> </w:t>
      </w:r>
      <w:r w:rsidR="00194316">
        <w:t>"</w:t>
      </w:r>
      <w:r>
        <w:t>u, x, y, z, reference</w:t>
      </w:r>
      <w:r w:rsidR="00194316">
        <w:t>"</w:t>
      </w:r>
    </w:p>
    <w:p w14:paraId="5C05B8F5" w14:textId="52AB4B24" w:rsidR="008941DA" w:rsidRPr="008941DA" w:rsidRDefault="008941DA" w:rsidP="008941DA">
      <w:pPr>
        <w:pStyle w:val="berschrift5"/>
        <w:spacing w:before="0"/>
        <w:rPr>
          <w:b w:val="0"/>
          <w:i w:val="0"/>
          <w:sz w:val="22"/>
        </w:rPr>
      </w:pPr>
      <w:r w:rsidRPr="008941DA">
        <w:rPr>
          <w:b w:val="0"/>
          <w:i w:val="0"/>
        </w:rPr>
        <w:t xml:space="preserve">Detailed definition can be found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A2710C">
        <w:rPr>
          <w:b w:val="0"/>
          <w:i w:val="0"/>
        </w:rPr>
        <w:t>8.2.4.3.2</w:t>
      </w:r>
      <w:r w:rsidR="008D51C0" w:rsidRPr="008941DA">
        <w:rPr>
          <w:b w:val="0"/>
          <w:i w:val="0"/>
        </w:rPr>
        <w:fldChar w:fldCharType="end"/>
      </w:r>
      <w:r w:rsidR="00F3716C" w:rsidRPr="00F3716C">
        <w:rPr>
          <w:b w:val="0"/>
          <w:i w:val="0"/>
          <w:lang w:val="en-US"/>
        </w:rPr>
        <w:t xml:space="preserve"> </w:t>
      </w:r>
      <w:r w:rsidR="00F3716C" w:rsidRPr="00F3716C">
        <w:rPr>
          <w:b w:val="0"/>
          <w:i w:val="0"/>
          <w:lang w:val="en-US"/>
        </w:rPr>
        <w:fldChar w:fldCharType="begin"/>
      </w:r>
      <w:r w:rsidR="00F3716C" w:rsidRPr="00F3716C">
        <w:rPr>
          <w:b w:val="0"/>
          <w:i w:val="0"/>
          <w:lang w:val="en-US"/>
        </w:rPr>
        <w:instrText xml:space="preserve"> REF _Ref397524978 \h  \* MERGEFORMAT </w:instrText>
      </w:r>
      <w:r w:rsidR="00F3716C" w:rsidRPr="00F3716C">
        <w:rPr>
          <w:b w:val="0"/>
          <w:i w:val="0"/>
          <w:lang w:val="en-US"/>
        </w:rPr>
      </w:r>
      <w:r w:rsidR="00F3716C" w:rsidRPr="00F3716C">
        <w:rPr>
          <w:b w:val="0"/>
          <w:i w:val="0"/>
          <w:lang w:val="en-US"/>
        </w:rPr>
        <w:fldChar w:fldCharType="separate"/>
      </w:r>
      <w:r w:rsidR="00A2710C" w:rsidRPr="00A2710C">
        <w:rPr>
          <w:b w:val="0"/>
          <w:i w:val="0"/>
        </w:rPr>
        <w:t>Welding Position</w:t>
      </w:r>
      <w:r w:rsidR="00F3716C" w:rsidRPr="00F3716C">
        <w:rPr>
          <w:b w:val="0"/>
          <w:i w:val="0"/>
          <w:lang w:val="en-US"/>
        </w:rPr>
        <w:fldChar w:fldCharType="end"/>
      </w:r>
      <w:r w:rsidRPr="008941DA">
        <w:rPr>
          <w:b w:val="0"/>
          <w:i w:val="0"/>
        </w:rPr>
        <w:t>.</w:t>
      </w:r>
    </w:p>
    <w:p w14:paraId="62957CC6" w14:textId="74516265" w:rsidR="0006113C" w:rsidRPr="007055D9" w:rsidRDefault="0006113C" w:rsidP="0033252C">
      <w:pPr>
        <w:pStyle w:val="berschrift5"/>
        <w:keepNext/>
      </w:pPr>
      <w:r w:rsidRPr="007055D9">
        <w:t xml:space="preserve">Attribute </w:t>
      </w:r>
      <w:r w:rsidR="00194316">
        <w:t>"</w:t>
      </w:r>
      <w:r w:rsidRPr="007055D9">
        <w:t>section</w:t>
      </w:r>
      <w:bookmarkEnd w:id="1591"/>
      <w:r w:rsidR="00194316">
        <w:t>"</w:t>
      </w:r>
    </w:p>
    <w:p w14:paraId="1BE095BE" w14:textId="77777777" w:rsidR="0006113C" w:rsidRPr="007055D9" w:rsidRDefault="0006113C" w:rsidP="0006113C">
      <w:r w:rsidRPr="007055D9">
        <w:t xml:space="preserve">Valid values for the attribute </w:t>
      </w:r>
      <w:r w:rsidRPr="007055D9">
        <w:rPr>
          <w:rStyle w:val="XMLAttribute"/>
        </w:rPr>
        <w:t>section</w:t>
      </w:r>
      <w:r w:rsidRPr="007055D9">
        <w:t xml:space="preserve"> of a edge weld are:</w:t>
      </w:r>
    </w:p>
    <w:p w14:paraId="11DD5D63" w14:textId="77777777" w:rsidR="0006113C" w:rsidRPr="007055D9" w:rsidRDefault="0006113C" w:rsidP="0006113C">
      <w:pPr>
        <w:pStyle w:val="Aufzhlungszeichen"/>
        <w:rPr>
          <w:rStyle w:val="XMLAttribute"/>
        </w:rPr>
      </w:pPr>
      <w:r w:rsidRPr="007055D9">
        <w:rPr>
          <w:rStyle w:val="XMLAttribute"/>
        </w:rPr>
        <w:t>I</w:t>
      </w:r>
    </w:p>
    <w:p w14:paraId="74545DC0" w14:textId="77777777" w:rsidR="0006113C" w:rsidRPr="007055D9" w:rsidRDefault="0006113C" w:rsidP="0006113C">
      <w:pPr>
        <w:pStyle w:val="Aufzhlungszeichen"/>
        <w:rPr>
          <w:rStyle w:val="XMLAttribute"/>
        </w:rPr>
      </w:pPr>
      <w:r w:rsidRPr="007055D9">
        <w:rPr>
          <w:rStyle w:val="XMLAttribute"/>
        </w:rPr>
        <w:t>V</w:t>
      </w:r>
    </w:p>
    <w:p w14:paraId="639D9731" w14:textId="77777777" w:rsidR="0006113C" w:rsidRPr="007055D9" w:rsidRDefault="0006113C" w:rsidP="0026200C">
      <w:pPr>
        <w:pStyle w:val="Aufzhlungszeichen"/>
        <w:spacing w:after="120"/>
        <w:rPr>
          <w:rStyle w:val="XMLAttribute"/>
        </w:rPr>
      </w:pPr>
      <w:r w:rsidRPr="007055D9">
        <w:rPr>
          <w:rStyle w:val="XMLAttribute"/>
        </w:rPr>
        <w:t>U</w:t>
      </w:r>
    </w:p>
    <w:p w14:paraId="2FBE2A2A" w14:textId="2504995C" w:rsidR="0006113C" w:rsidRPr="007055D9" w:rsidRDefault="0006113C" w:rsidP="0026200C">
      <w:pPr>
        <w:pStyle w:val="berschrift5"/>
        <w:keepNext/>
        <w:spacing w:before="120"/>
      </w:pPr>
      <w:bookmarkStart w:id="1593" w:name="_Toc338939182"/>
      <w:r w:rsidRPr="007055D9">
        <w:t xml:space="preserve">Attribute </w:t>
      </w:r>
      <w:r w:rsidR="00194316">
        <w:t>"</w:t>
      </w:r>
      <w:r w:rsidRPr="007055D9">
        <w:t>width</w:t>
      </w:r>
      <w:bookmarkEnd w:id="1593"/>
      <w:r w:rsidR="00194316">
        <w:t>"</w:t>
      </w:r>
    </w:p>
    <w:p w14:paraId="2D644E4C" w14:textId="77777777" w:rsidR="0006113C" w:rsidRPr="007055D9" w:rsidRDefault="0006113C" w:rsidP="0006113C">
      <w:r w:rsidRPr="007055D9">
        <w:t xml:space="preserve">The attribute </w:t>
      </w:r>
      <w:r w:rsidRPr="007055D9">
        <w:rPr>
          <w:rStyle w:val="XMLAttribute"/>
        </w:rPr>
        <w:t xml:space="preserve">width </w:t>
      </w:r>
      <w:r w:rsidRPr="007055D9">
        <w:t xml:space="preserve">specifies the width of the weld. </w:t>
      </w:r>
    </w:p>
    <w:p w14:paraId="7C1C868F" w14:textId="011D5B55" w:rsidR="0006113C" w:rsidRPr="007055D9" w:rsidRDefault="0006113C" w:rsidP="0033252C">
      <w:pPr>
        <w:pStyle w:val="berschrift5"/>
        <w:keepNext/>
      </w:pPr>
      <w:bookmarkStart w:id="1594" w:name="_Toc338939184"/>
      <w:r w:rsidRPr="007055D9">
        <w:t xml:space="preserve">Attribute </w:t>
      </w:r>
      <w:r w:rsidR="00194316">
        <w:t>"</w:t>
      </w:r>
      <w:r w:rsidRPr="007055D9">
        <w:t>filler</w:t>
      </w:r>
      <w:bookmarkEnd w:id="1594"/>
      <w:r w:rsidR="00194316">
        <w:t>"</w:t>
      </w:r>
    </w:p>
    <w:p w14:paraId="6D630AB1" w14:textId="77777777" w:rsidR="0006113C" w:rsidRPr="007055D9" w:rsidRDefault="0006113C" w:rsidP="0033252C">
      <w:pPr>
        <w:keepNext/>
      </w:pPr>
      <w:r w:rsidRPr="007055D9">
        <w:t>Valid values for the attribute filler can be:</w:t>
      </w:r>
    </w:p>
    <w:p w14:paraId="0B9E1420" w14:textId="77777777" w:rsidR="0006113C" w:rsidRPr="007055D9" w:rsidRDefault="0006113C" w:rsidP="0006113C">
      <w:pPr>
        <w:pStyle w:val="Aufzhlungszeichen"/>
        <w:rPr>
          <w:rStyle w:val="XMLAttribute"/>
        </w:rPr>
      </w:pPr>
      <w:r w:rsidRPr="007055D9">
        <w:rPr>
          <w:rStyle w:val="XMLAttribute"/>
        </w:rPr>
        <w:t>yes</w:t>
      </w:r>
    </w:p>
    <w:p w14:paraId="4A76D1C9" w14:textId="77777777" w:rsidR="0006113C" w:rsidRPr="007055D9" w:rsidRDefault="0006113C" w:rsidP="0006113C">
      <w:pPr>
        <w:pStyle w:val="Aufzhlungszeichen"/>
        <w:rPr>
          <w:rStyle w:val="XMLAttribute"/>
        </w:rPr>
      </w:pPr>
      <w:r w:rsidRPr="007055D9">
        <w:rPr>
          <w:rStyle w:val="XMLAttribute"/>
        </w:rPr>
        <w:t>no</w:t>
      </w:r>
    </w:p>
    <w:p w14:paraId="4B5AF4C5" w14:textId="77777777" w:rsidR="0006113C" w:rsidRDefault="0006113C" w:rsidP="0026200C">
      <w:pPr>
        <w:pStyle w:val="Note"/>
        <w:spacing w:after="0"/>
        <w:jc w:val="both"/>
        <w:rPr>
          <w:sz w:val="22"/>
        </w:rPr>
      </w:pPr>
      <w:r w:rsidRPr="008D726C">
        <w:rPr>
          <w:b/>
          <w:sz w:val="22"/>
        </w:rPr>
        <w:lastRenderedPageBreak/>
        <w:t xml:space="preserve">Note: </w:t>
      </w:r>
      <w:r w:rsidR="008D726C" w:rsidRPr="008D726C">
        <w:rPr>
          <w:sz w:val="22"/>
        </w:rPr>
        <w:t>Depending on the technology the default value can different (see in Generic Seam Weld Definition section under attribute filler).</w:t>
      </w:r>
    </w:p>
    <w:p w14:paraId="6887105A" w14:textId="29286F45" w:rsidR="00FB5F47" w:rsidRPr="007055D9" w:rsidRDefault="00FB5F47" w:rsidP="0026200C">
      <w:pPr>
        <w:pStyle w:val="berschrift5"/>
        <w:keepNext/>
        <w:spacing w:before="120"/>
      </w:pPr>
      <w:r w:rsidRPr="007055D9">
        <w:t xml:space="preserve">Attribute </w:t>
      </w:r>
      <w:r w:rsidR="00194316">
        <w:t>"</w:t>
      </w:r>
      <w:r w:rsidRPr="007055D9">
        <w:t>filler</w:t>
      </w:r>
      <w:r w:rsidRPr="00A06030">
        <w:rPr>
          <w:lang w:val="en-US"/>
        </w:rPr>
        <w:t>_material</w:t>
      </w:r>
      <w:r w:rsidR="00194316">
        <w:t>"</w:t>
      </w:r>
    </w:p>
    <w:p w14:paraId="2B7E446D" w14:textId="49855B00" w:rsidR="00FB5F47" w:rsidRPr="008D726C"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7B6D00DB" w14:textId="77777777" w:rsidR="0006113C" w:rsidRPr="007055D9" w:rsidRDefault="0094298E" w:rsidP="0026200C">
      <w:pPr>
        <w:pStyle w:val="Example"/>
        <w:keepNext/>
        <w:spacing w:after="0"/>
      </w:pPr>
      <w:r w:rsidRPr="007055D9">
        <w:t>Example</w:t>
      </w:r>
      <w:r w:rsidR="002F426F">
        <w:t xml:space="preserve"> A (</w:t>
      </w:r>
      <w:r w:rsidR="00CF0C0F" w:rsidRPr="00CF0C0F">
        <w:rPr>
          <w:b w:val="0"/>
          <w:sz w:val="22"/>
          <w:szCs w:val="22"/>
        </w:rPr>
        <w:t xml:space="preserve">within each optional </w:t>
      </w:r>
      <w:r w:rsidR="00CF0C0F" w:rsidRPr="00CF0C0F">
        <w:rPr>
          <w:rFonts w:ascii="Courier New" w:hAnsi="Courier New" w:cs="Courier New"/>
          <w:i/>
          <w:sz w:val="18"/>
          <w:szCs w:val="22"/>
        </w:rPr>
        <w:t>attribute</w:t>
      </w:r>
      <w:r w:rsidR="002F426F">
        <w:t>)</w:t>
      </w:r>
      <w:r w:rsidRPr="007055D9">
        <w:t>:</w:t>
      </w:r>
    </w:p>
    <w:p w14:paraId="1FC6C2DA" w14:textId="77777777" w:rsidR="0006113C" w:rsidRPr="007055D9" w:rsidRDefault="0006113C" w:rsidP="0026200C">
      <w:pPr>
        <w:pStyle w:val="XMLCode"/>
        <w:keepNext/>
        <w:spacing w:before="120"/>
      </w:pPr>
    </w:p>
    <w:p w14:paraId="272DF140" w14:textId="77777777" w:rsidR="00C817B5" w:rsidRDefault="0006113C" w:rsidP="0026200C">
      <w:pPr>
        <w:pStyle w:val="XMLCode"/>
        <w:keepNext/>
        <w:spacing w:before="120"/>
      </w:pPr>
      <w:r w:rsidRPr="007055D9">
        <w:t>&lt;</w:t>
      </w:r>
      <w:r w:rsidR="00C817B5">
        <w:t>seamweld&gt;</w:t>
      </w:r>
    </w:p>
    <w:p w14:paraId="288CE5BD" w14:textId="57FC0E4D" w:rsidR="0006113C" w:rsidRPr="007055D9" w:rsidRDefault="00C817B5" w:rsidP="0033252C">
      <w:pPr>
        <w:pStyle w:val="XMLCode"/>
        <w:keepNext/>
      </w:pPr>
      <w:r>
        <w:t xml:space="preserve">    &lt;</w:t>
      </w:r>
      <w:r w:rsidR="0006113C" w:rsidRPr="007055D9">
        <w:t>edge</w:t>
      </w:r>
      <w:r>
        <w:t>_</w:t>
      </w:r>
      <w:r w:rsidR="0006113C" w:rsidRPr="007055D9">
        <w:t>weld base=</w:t>
      </w:r>
      <w:r w:rsidR="00194316">
        <w:t>"</w:t>
      </w:r>
      <w:r w:rsidR="0006113C" w:rsidRPr="007055D9">
        <w:t>1</w:t>
      </w:r>
      <w:r w:rsidR="00194316">
        <w:t>"</w:t>
      </w:r>
      <w:r w:rsidR="0006113C" w:rsidRPr="007055D9">
        <w:t xml:space="preserve"> technology=</w:t>
      </w:r>
      <w:r w:rsidR="00194316">
        <w:t>"</w:t>
      </w:r>
      <w:r w:rsidR="0006113C" w:rsidRPr="007055D9">
        <w:t>arc</w:t>
      </w:r>
      <w:r w:rsidR="00194316">
        <w:t>"</w:t>
      </w:r>
      <w:r w:rsidR="0006113C" w:rsidRPr="007055D9">
        <w:t>&gt;</w:t>
      </w:r>
    </w:p>
    <w:p w14:paraId="4056540F" w14:textId="4C5EC174" w:rsidR="0006113C" w:rsidRDefault="00C817B5" w:rsidP="0006113C">
      <w:pPr>
        <w:pStyle w:val="XMLCode"/>
        <w:rPr>
          <w:b/>
          <w:color w:val="0070C0"/>
          <w:lang w:val="es-ES"/>
        </w:rPr>
      </w:pPr>
      <w:r>
        <w:t xml:space="preserve">        </w:t>
      </w:r>
      <w:r w:rsidR="0006113C" w:rsidRPr="006460C2">
        <w:rPr>
          <w:b/>
          <w:color w:val="0070C0"/>
          <w:lang w:val="es-ES"/>
        </w:rPr>
        <w:t>&lt;weld_position u=</w:t>
      </w:r>
      <w:r w:rsidR="00194316">
        <w:rPr>
          <w:b/>
          <w:color w:val="0070C0"/>
          <w:lang w:val="es-ES"/>
        </w:rPr>
        <w:t>"</w:t>
      </w:r>
      <w:r w:rsidR="0006113C" w:rsidRPr="006460C2">
        <w:rPr>
          <w:b/>
          <w:color w:val="0070C0"/>
          <w:lang w:val="es-ES"/>
        </w:rPr>
        <w:t>1</w:t>
      </w:r>
      <w:r w:rsidR="00194316">
        <w:rPr>
          <w:b/>
          <w:color w:val="0070C0"/>
          <w:lang w:val="es-ES"/>
        </w:rPr>
        <w:t>"</w:t>
      </w:r>
      <w:r w:rsidR="0006113C" w:rsidRPr="006460C2">
        <w:rPr>
          <w:b/>
          <w:color w:val="0070C0"/>
          <w:lang w:val="es-ES"/>
        </w:rPr>
        <w:t xml:space="preserve"> x=</w:t>
      </w:r>
      <w:r w:rsidR="00194316">
        <w:rPr>
          <w:b/>
          <w:color w:val="0070C0"/>
          <w:lang w:val="es-ES"/>
        </w:rPr>
        <w:t>"</w:t>
      </w:r>
      <w:r w:rsidR="0006113C" w:rsidRPr="006460C2">
        <w:rPr>
          <w:b/>
          <w:color w:val="0070C0"/>
          <w:lang w:val="es-ES"/>
        </w:rPr>
        <w:t>1</w:t>
      </w:r>
      <w:r w:rsidR="00194316">
        <w:rPr>
          <w:b/>
          <w:color w:val="0070C0"/>
          <w:lang w:val="es-ES"/>
        </w:rPr>
        <w:t>"</w:t>
      </w:r>
      <w:r w:rsidR="0006113C" w:rsidRPr="006460C2">
        <w:rPr>
          <w:b/>
          <w:color w:val="0070C0"/>
          <w:lang w:val="es-ES"/>
        </w:rPr>
        <w:t xml:space="preserve"> y=</w:t>
      </w:r>
      <w:r w:rsidR="00194316">
        <w:rPr>
          <w:b/>
          <w:color w:val="0070C0"/>
          <w:lang w:val="es-ES"/>
        </w:rPr>
        <w:t>"</w:t>
      </w:r>
      <w:r w:rsidR="0006113C" w:rsidRPr="006460C2">
        <w:rPr>
          <w:b/>
          <w:color w:val="0070C0"/>
          <w:lang w:val="es-ES"/>
        </w:rPr>
        <w:t>1</w:t>
      </w:r>
      <w:r w:rsidR="00194316">
        <w:rPr>
          <w:b/>
          <w:color w:val="0070C0"/>
          <w:lang w:val="es-ES"/>
        </w:rPr>
        <w:t>"</w:t>
      </w:r>
      <w:r w:rsidR="0006113C" w:rsidRPr="006460C2">
        <w:rPr>
          <w:b/>
          <w:color w:val="0070C0"/>
          <w:lang w:val="es-ES"/>
        </w:rPr>
        <w:t xml:space="preserve"> z=</w:t>
      </w:r>
      <w:r w:rsidR="00194316">
        <w:rPr>
          <w:b/>
          <w:color w:val="0070C0"/>
          <w:lang w:val="es-ES"/>
        </w:rPr>
        <w:t>"</w:t>
      </w:r>
      <w:r w:rsidR="0006113C" w:rsidRPr="006460C2">
        <w:rPr>
          <w:b/>
          <w:color w:val="0070C0"/>
          <w:lang w:val="es-ES"/>
        </w:rPr>
        <w:t>0</w:t>
      </w:r>
      <w:r w:rsidR="00194316">
        <w:rPr>
          <w:b/>
          <w:color w:val="0070C0"/>
          <w:lang w:val="es-ES"/>
        </w:rPr>
        <w:t>"</w:t>
      </w:r>
    </w:p>
    <w:p w14:paraId="4AE39977" w14:textId="5EB8057D" w:rsidR="006460C2" w:rsidRPr="006460C2" w:rsidRDefault="006460C2" w:rsidP="0006113C">
      <w:pPr>
        <w:pStyle w:val="XMLCode"/>
        <w:rPr>
          <w:b/>
          <w:color w:val="0070C0"/>
          <w:lang w:val="es-ES"/>
        </w:rPr>
      </w:pPr>
      <w:r>
        <w:rPr>
          <w:b/>
          <w:color w:val="0070C0"/>
          <w:lang w:val="es-ES"/>
        </w:rPr>
        <w:t xml:space="preserve">                       reference=</w:t>
      </w:r>
      <w:r w:rsidR="00194316">
        <w:rPr>
          <w:b/>
          <w:color w:val="0070C0"/>
          <w:lang w:val="es-ES"/>
        </w:rPr>
        <w:t>"</w:t>
      </w:r>
      <w:r w:rsidR="00976427">
        <w:rPr>
          <w:b/>
          <w:color w:val="0070C0"/>
          <w:lang w:val="es-ES"/>
        </w:rPr>
        <w:t>false</w:t>
      </w:r>
      <w:r w:rsidR="00194316">
        <w:rPr>
          <w:b/>
          <w:color w:val="0070C0"/>
          <w:lang w:val="es-ES"/>
        </w:rPr>
        <w:t>"</w:t>
      </w:r>
    </w:p>
    <w:p w14:paraId="18835827" w14:textId="1C6CE4D2" w:rsidR="0006113C" w:rsidRPr="006460C2" w:rsidRDefault="00C817B5" w:rsidP="0006113C">
      <w:pPr>
        <w:pStyle w:val="XMLCode"/>
        <w:rPr>
          <w:b/>
          <w:color w:val="0070C0"/>
        </w:rPr>
      </w:pPr>
      <w:r w:rsidRPr="006460C2">
        <w:rPr>
          <w:b/>
          <w:color w:val="0070C0"/>
        </w:rPr>
        <w:t xml:space="preserve">                       </w:t>
      </w:r>
      <w:r w:rsidR="0006113C" w:rsidRPr="006460C2">
        <w:rPr>
          <w:b/>
          <w:color w:val="0070C0"/>
        </w:rPr>
        <w:t>section=</w:t>
      </w:r>
      <w:r w:rsidR="00194316">
        <w:rPr>
          <w:b/>
          <w:color w:val="0070C0"/>
        </w:rPr>
        <w:t>"</w:t>
      </w:r>
      <w:r w:rsidR="0006113C" w:rsidRPr="006460C2">
        <w:rPr>
          <w:b/>
          <w:color w:val="0070C0"/>
        </w:rPr>
        <w:t>V</w:t>
      </w:r>
      <w:r w:rsidR="00194316">
        <w:rPr>
          <w:b/>
          <w:color w:val="0070C0"/>
        </w:rPr>
        <w:t>"</w:t>
      </w:r>
    </w:p>
    <w:p w14:paraId="01D9958E" w14:textId="5A20173C" w:rsidR="0006113C" w:rsidRPr="006460C2" w:rsidRDefault="00C817B5" w:rsidP="0006113C">
      <w:pPr>
        <w:pStyle w:val="XMLCode"/>
        <w:rPr>
          <w:b/>
          <w:color w:val="0070C0"/>
        </w:rPr>
      </w:pPr>
      <w:r w:rsidRPr="006460C2">
        <w:rPr>
          <w:b/>
          <w:color w:val="0070C0"/>
        </w:rPr>
        <w:t xml:space="preserve">                       </w:t>
      </w:r>
      <w:r w:rsidR="0006113C" w:rsidRPr="006460C2">
        <w:rPr>
          <w:b/>
          <w:color w:val="0070C0"/>
        </w:rPr>
        <w:t>width=</w:t>
      </w:r>
      <w:r w:rsidR="00194316">
        <w:rPr>
          <w:b/>
          <w:color w:val="0070C0"/>
        </w:rPr>
        <w:t>"</w:t>
      </w:r>
      <w:r w:rsidR="0006113C" w:rsidRPr="006460C2">
        <w:rPr>
          <w:b/>
          <w:color w:val="0070C0"/>
        </w:rPr>
        <w:t>2</w:t>
      </w:r>
      <w:r w:rsidR="00194316">
        <w:rPr>
          <w:b/>
          <w:color w:val="0070C0"/>
        </w:rPr>
        <w:t>"</w:t>
      </w:r>
    </w:p>
    <w:p w14:paraId="76853B4C" w14:textId="51A93528" w:rsidR="00645F8D" w:rsidRDefault="00C817B5" w:rsidP="0006113C">
      <w:pPr>
        <w:pStyle w:val="XMLCode"/>
        <w:rPr>
          <w:b/>
          <w:color w:val="0070C0"/>
        </w:rPr>
      </w:pPr>
      <w:r w:rsidRPr="006460C2">
        <w:rPr>
          <w:b/>
          <w:color w:val="0070C0"/>
        </w:rPr>
        <w:t xml:space="preserve">                       </w:t>
      </w:r>
      <w:r w:rsidR="00FF05D1">
        <w:rPr>
          <w:b/>
          <w:color w:val="0070C0"/>
        </w:rPr>
        <w:t>filler=</w:t>
      </w:r>
      <w:r w:rsidR="00194316">
        <w:rPr>
          <w:b/>
          <w:color w:val="0070C0"/>
        </w:rPr>
        <w:t>"</w:t>
      </w:r>
      <w:r w:rsidR="00FF05D1">
        <w:rPr>
          <w:b/>
          <w:color w:val="0070C0"/>
        </w:rPr>
        <w:t>yes</w:t>
      </w:r>
      <w:r w:rsidR="00194316">
        <w:rPr>
          <w:b/>
          <w:color w:val="0070C0"/>
        </w:rPr>
        <w:t>"</w:t>
      </w:r>
    </w:p>
    <w:p w14:paraId="134B23B5" w14:textId="521BE1E4" w:rsidR="0006113C" w:rsidRPr="006460C2" w:rsidRDefault="00645F8D" w:rsidP="0006113C">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r w:rsidR="0006113C" w:rsidRPr="006460C2">
        <w:rPr>
          <w:b/>
          <w:color w:val="0070C0"/>
        </w:rPr>
        <w:t>/&gt;</w:t>
      </w:r>
    </w:p>
    <w:p w14:paraId="44A5964C" w14:textId="77777777" w:rsidR="003744EA" w:rsidRDefault="003744EA" w:rsidP="0006113C">
      <w:pPr>
        <w:pStyle w:val="XMLCode"/>
      </w:pPr>
      <w:r>
        <w:t xml:space="preserve">        &lt;sheet_parameter ... /&gt;</w:t>
      </w:r>
    </w:p>
    <w:p w14:paraId="1F83AD4A" w14:textId="77777777" w:rsidR="00BB2246" w:rsidRPr="007055D9" w:rsidRDefault="00BB2246" w:rsidP="0006113C">
      <w:pPr>
        <w:pStyle w:val="XMLCode"/>
      </w:pPr>
      <w:r>
        <w:t xml:space="preserve">    &lt;/edge_weld&gt;</w:t>
      </w:r>
    </w:p>
    <w:p w14:paraId="199BB4E5" w14:textId="77777777" w:rsidR="0006113C" w:rsidRPr="007055D9" w:rsidRDefault="0006113C" w:rsidP="0006113C">
      <w:pPr>
        <w:pStyle w:val="XMLCode"/>
      </w:pPr>
      <w:r w:rsidRPr="007055D9">
        <w:t>&lt;/</w:t>
      </w:r>
      <w:r w:rsidR="003744EA">
        <w:t>seamweld</w:t>
      </w:r>
      <w:r w:rsidRPr="007055D9">
        <w:t>&gt;</w:t>
      </w:r>
    </w:p>
    <w:p w14:paraId="057773D6" w14:textId="77777777" w:rsidR="0006113C" w:rsidRPr="007055D9" w:rsidRDefault="0006113C" w:rsidP="0006113C">
      <w:pPr>
        <w:pStyle w:val="XMLCode"/>
      </w:pPr>
    </w:p>
    <w:p w14:paraId="52A38686" w14:textId="6155147B" w:rsidR="00C223B5" w:rsidRPr="007055D9" w:rsidRDefault="00C223B5" w:rsidP="009647BD">
      <w:pPr>
        <w:pStyle w:val="berschrift4"/>
        <w:keepNext w:val="0"/>
        <w:ind w:left="862" w:hanging="862"/>
      </w:pPr>
      <w:bookmarkStart w:id="1595" w:name="WeldDefinitionIWeld"/>
      <w:bookmarkStart w:id="1596" w:name="_Toc3557029"/>
      <w:bookmarkStart w:id="1597" w:name="_Toc34747279"/>
      <w:bookmarkStart w:id="1598" w:name="_Toc288200765"/>
      <w:bookmarkStart w:id="1599" w:name="_Toc338939109"/>
      <w:bookmarkStart w:id="1600" w:name="_Toc39880596"/>
      <w:bookmarkEnd w:id="1595"/>
      <w:r w:rsidRPr="007055D9">
        <w:t xml:space="preserve">Element </w:t>
      </w:r>
      <w:r w:rsidR="00194316">
        <w:t>"</w:t>
      </w:r>
      <w:r>
        <w:t>sheet_parameter</w:t>
      </w:r>
      <w:bookmarkEnd w:id="1596"/>
      <w:r w:rsidR="00194316">
        <w:t>"</w:t>
      </w:r>
      <w:bookmarkEnd w:id="1597"/>
      <w:bookmarkEnd w:id="1600"/>
    </w:p>
    <w:p w14:paraId="666C9BD8" w14:textId="244F71A5" w:rsidR="00C223B5" w:rsidRPr="007055D9" w:rsidRDefault="00C223B5" w:rsidP="00C223B5">
      <w:pPr>
        <w:jc w:val="both"/>
      </w:pPr>
      <w:r w:rsidRPr="007055D9">
        <w:t xml:space="preserve">For the element </w:t>
      </w:r>
      <w:r w:rsidR="008A6DA9" w:rsidRPr="008A6DA9">
        <w:rPr>
          <w:rStyle w:val="XMLElement"/>
        </w:rPr>
        <w:t>&lt;sheet_parameter/&gt;</w:t>
      </w:r>
      <w:r w:rsidRPr="007055D9">
        <w:t>, the following attri</w:t>
      </w:r>
      <w:r>
        <w:t xml:space="preserve">butes can be specified for the </w:t>
      </w:r>
      <w:r w:rsidR="00737399">
        <w:t>Edge</w:t>
      </w:r>
      <w:r w:rsidR="00737399"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C223B5" w:rsidRPr="007055D9" w14:paraId="0EAB0DD9" w14:textId="77777777" w:rsidTr="00C701CF">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A38D26" w14:textId="77777777" w:rsidR="00C223B5" w:rsidRPr="007055D9" w:rsidRDefault="00C223B5" w:rsidP="0033252C">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AE948" w14:textId="77777777" w:rsidR="00C223B5" w:rsidRPr="007055D9" w:rsidRDefault="00C223B5" w:rsidP="0033252C">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84605F" w14:textId="0E406619" w:rsidR="00C223B5" w:rsidRPr="007055D9" w:rsidRDefault="000E60DF" w:rsidP="0033252C">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172080A" w14:textId="4AABB3A0" w:rsidR="00C223B5" w:rsidRPr="007055D9" w:rsidRDefault="009436D3" w:rsidP="0033252C">
            <w:pPr>
              <w:keepNext/>
              <w:rPr>
                <w:b/>
                <w:i/>
              </w:rPr>
            </w:pPr>
            <w:r w:rsidRPr="00A20C5C">
              <w:rPr>
                <w:b/>
                <w:i/>
              </w:rPr>
              <w:t>Constraint</w:t>
            </w:r>
            <w:r>
              <w:rPr>
                <w:b/>
                <w:i/>
              </w:rPr>
              <w:t xml:space="preserve"> / Remarks</w:t>
            </w:r>
          </w:p>
        </w:tc>
      </w:tr>
      <w:tr w:rsidR="00C223B5" w:rsidRPr="007055D9" w14:paraId="171F3DAB" w14:textId="77777777" w:rsidTr="00E70582">
        <w:trPr>
          <w:jc w:val="center"/>
        </w:trPr>
        <w:tc>
          <w:tcPr>
            <w:tcW w:w="1574" w:type="dxa"/>
            <w:shd w:val="clear" w:color="auto" w:fill="auto"/>
          </w:tcPr>
          <w:p w14:paraId="533F09BC" w14:textId="77777777" w:rsidR="00C223B5" w:rsidRPr="0026200C" w:rsidRDefault="00C223B5" w:rsidP="00C223B5">
            <w:pPr>
              <w:rPr>
                <w:rStyle w:val="Kommentarzeichen"/>
                <w:sz w:val="20"/>
                <w:szCs w:val="20"/>
                <w:lang w:eastAsia="x-none"/>
              </w:rPr>
            </w:pPr>
            <w:r w:rsidRPr="0026200C">
              <w:rPr>
                <w:sz w:val="20"/>
                <w:szCs w:val="20"/>
              </w:rPr>
              <w:t>index</w:t>
            </w:r>
          </w:p>
        </w:tc>
        <w:tc>
          <w:tcPr>
            <w:tcW w:w="1418" w:type="dxa"/>
            <w:shd w:val="clear" w:color="auto" w:fill="auto"/>
          </w:tcPr>
          <w:p w14:paraId="346556B7" w14:textId="2572661C" w:rsidR="00C223B5" w:rsidRPr="0026200C" w:rsidRDefault="00C9639A" w:rsidP="00C223B5">
            <w:pPr>
              <w:rPr>
                <w:sz w:val="20"/>
                <w:szCs w:val="20"/>
              </w:rPr>
            </w:pPr>
            <w:r>
              <w:rPr>
                <w:sz w:val="20"/>
                <w:szCs w:val="20"/>
              </w:rPr>
              <w:t>Integer</w:t>
            </w:r>
          </w:p>
        </w:tc>
        <w:tc>
          <w:tcPr>
            <w:tcW w:w="1275" w:type="dxa"/>
            <w:shd w:val="clear" w:color="auto" w:fill="auto"/>
          </w:tcPr>
          <w:p w14:paraId="2EBC6B5F" w14:textId="77777777" w:rsidR="00C223B5" w:rsidRPr="0026200C" w:rsidRDefault="00C223B5" w:rsidP="00C223B5">
            <w:pPr>
              <w:rPr>
                <w:sz w:val="20"/>
                <w:szCs w:val="20"/>
              </w:rPr>
            </w:pPr>
            <w:r w:rsidRPr="0026200C">
              <w:rPr>
                <w:sz w:val="20"/>
                <w:szCs w:val="20"/>
              </w:rPr>
              <w:t>Required</w:t>
            </w:r>
          </w:p>
        </w:tc>
        <w:tc>
          <w:tcPr>
            <w:tcW w:w="4264" w:type="dxa"/>
            <w:shd w:val="clear" w:color="auto" w:fill="auto"/>
          </w:tcPr>
          <w:p w14:paraId="0D6FDA88" w14:textId="77777777" w:rsidR="00C223B5" w:rsidRPr="0026200C" w:rsidRDefault="00C223B5" w:rsidP="00C223B5">
            <w:pPr>
              <w:rPr>
                <w:sz w:val="20"/>
                <w:szCs w:val="20"/>
              </w:rPr>
            </w:pPr>
            <w:r w:rsidRPr="0026200C">
              <w:rPr>
                <w:sz w:val="20"/>
                <w:szCs w:val="20"/>
              </w:rPr>
              <w:t xml:space="preserve">It must be referenced to </w:t>
            </w:r>
            <w:r w:rsidRPr="0026200C">
              <w:rPr>
                <w:rFonts w:ascii="Courier New" w:hAnsi="Courier New" w:cs="Courier New"/>
                <w:b/>
                <w:i/>
                <w:sz w:val="20"/>
                <w:szCs w:val="20"/>
              </w:rPr>
              <w:t>&lt;part&gt;</w:t>
            </w:r>
            <w:r w:rsidRPr="0026200C">
              <w:rPr>
                <w:sz w:val="20"/>
                <w:szCs w:val="20"/>
              </w:rPr>
              <w:t xml:space="preserve"> index attribute</w:t>
            </w:r>
          </w:p>
        </w:tc>
      </w:tr>
      <w:tr w:rsidR="000124A9" w:rsidRPr="007055D9" w14:paraId="03D866BE" w14:textId="77777777" w:rsidTr="00E70582">
        <w:trPr>
          <w:jc w:val="center"/>
        </w:trPr>
        <w:tc>
          <w:tcPr>
            <w:tcW w:w="1574" w:type="dxa"/>
            <w:shd w:val="clear" w:color="auto" w:fill="auto"/>
            <w:vAlign w:val="bottom"/>
          </w:tcPr>
          <w:p w14:paraId="248D8DAF" w14:textId="77777777" w:rsidR="000124A9" w:rsidRPr="0026200C" w:rsidRDefault="000124A9" w:rsidP="00C223B5">
            <w:pPr>
              <w:rPr>
                <w:sz w:val="20"/>
                <w:szCs w:val="20"/>
              </w:rPr>
            </w:pPr>
            <w:r w:rsidRPr="0026200C">
              <w:rPr>
                <w:sz w:val="20"/>
                <w:szCs w:val="20"/>
              </w:rPr>
              <w:t>gap</w:t>
            </w:r>
          </w:p>
        </w:tc>
        <w:tc>
          <w:tcPr>
            <w:tcW w:w="1418" w:type="dxa"/>
            <w:shd w:val="clear" w:color="auto" w:fill="auto"/>
            <w:vAlign w:val="bottom"/>
          </w:tcPr>
          <w:p w14:paraId="65812DC4" w14:textId="30C40F13" w:rsidR="000124A9" w:rsidRPr="0026200C" w:rsidRDefault="00C9639A" w:rsidP="00C223B5">
            <w:pPr>
              <w:rPr>
                <w:sz w:val="20"/>
                <w:szCs w:val="20"/>
              </w:rPr>
            </w:pPr>
            <w:r>
              <w:rPr>
                <w:sz w:val="20"/>
                <w:szCs w:val="20"/>
              </w:rPr>
              <w:t>Floating Point</w:t>
            </w:r>
          </w:p>
        </w:tc>
        <w:tc>
          <w:tcPr>
            <w:tcW w:w="1275" w:type="dxa"/>
            <w:shd w:val="clear" w:color="auto" w:fill="auto"/>
            <w:vAlign w:val="bottom"/>
          </w:tcPr>
          <w:p w14:paraId="27C5A513"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645AA0D1" w14:textId="60E9B88F" w:rsidR="000124A9" w:rsidRPr="0026200C" w:rsidRDefault="000124A9" w:rsidP="00CF34D3">
            <w:pPr>
              <w:keepNext/>
              <w:keepLines/>
              <w:rPr>
                <w:sz w:val="20"/>
                <w:szCs w:val="20"/>
              </w:rPr>
            </w:pPr>
            <w:r w:rsidRPr="0026200C">
              <w:rPr>
                <w:sz w:val="20"/>
                <w:szCs w:val="20"/>
              </w:rPr>
              <w:t>Default value is 0</w:t>
            </w:r>
          </w:p>
        </w:tc>
      </w:tr>
      <w:tr w:rsidR="000124A9" w:rsidRPr="007055D9" w14:paraId="57441FC6" w14:textId="77777777" w:rsidTr="00E70582">
        <w:trPr>
          <w:jc w:val="center"/>
        </w:trPr>
        <w:tc>
          <w:tcPr>
            <w:tcW w:w="1574" w:type="dxa"/>
            <w:shd w:val="clear" w:color="auto" w:fill="auto"/>
            <w:vAlign w:val="bottom"/>
          </w:tcPr>
          <w:p w14:paraId="1FEA4152" w14:textId="77777777" w:rsidR="000124A9" w:rsidRPr="0026200C" w:rsidRDefault="000124A9" w:rsidP="00EC5BCD">
            <w:pPr>
              <w:rPr>
                <w:sz w:val="20"/>
                <w:szCs w:val="20"/>
              </w:rPr>
            </w:pPr>
            <w:r w:rsidRPr="0026200C">
              <w:rPr>
                <w:sz w:val="20"/>
                <w:szCs w:val="20"/>
              </w:rPr>
              <w:t>sheet_thickness</w:t>
            </w:r>
          </w:p>
        </w:tc>
        <w:tc>
          <w:tcPr>
            <w:tcW w:w="1418" w:type="dxa"/>
            <w:shd w:val="clear" w:color="auto" w:fill="auto"/>
            <w:vAlign w:val="bottom"/>
          </w:tcPr>
          <w:p w14:paraId="78D8A666" w14:textId="6C8309A4" w:rsidR="000124A9" w:rsidRPr="0026200C" w:rsidRDefault="00C9639A" w:rsidP="00C223B5">
            <w:pPr>
              <w:rPr>
                <w:sz w:val="20"/>
                <w:szCs w:val="20"/>
              </w:rPr>
            </w:pPr>
            <w:r>
              <w:rPr>
                <w:sz w:val="20"/>
                <w:szCs w:val="20"/>
              </w:rPr>
              <w:t>Floating Point</w:t>
            </w:r>
          </w:p>
        </w:tc>
        <w:tc>
          <w:tcPr>
            <w:tcW w:w="1275" w:type="dxa"/>
            <w:shd w:val="clear" w:color="auto" w:fill="auto"/>
            <w:vAlign w:val="bottom"/>
          </w:tcPr>
          <w:p w14:paraId="2A749F6D"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5714E28D" w14:textId="77777777" w:rsidR="000124A9" w:rsidRPr="0026200C" w:rsidRDefault="000124A9" w:rsidP="00CF34D3">
            <w:pPr>
              <w:keepNext/>
              <w:keepLines/>
              <w:rPr>
                <w:sz w:val="20"/>
                <w:szCs w:val="20"/>
              </w:rPr>
            </w:pPr>
            <w:r w:rsidRPr="0026200C">
              <w:rPr>
                <w:sz w:val="20"/>
                <w:szCs w:val="20"/>
              </w:rPr>
              <w:t>-</w:t>
            </w:r>
          </w:p>
        </w:tc>
      </w:tr>
      <w:tr w:rsidR="000124A9" w:rsidRPr="007055D9" w14:paraId="78DA946F" w14:textId="77777777" w:rsidTr="00E70582">
        <w:trPr>
          <w:jc w:val="center"/>
        </w:trPr>
        <w:tc>
          <w:tcPr>
            <w:tcW w:w="1574" w:type="dxa"/>
            <w:shd w:val="clear" w:color="auto" w:fill="auto"/>
            <w:vAlign w:val="bottom"/>
          </w:tcPr>
          <w:p w14:paraId="6B83E5FD" w14:textId="77777777" w:rsidR="000124A9" w:rsidRPr="0026200C" w:rsidRDefault="000124A9" w:rsidP="00C701CF">
            <w:pPr>
              <w:keepNext/>
              <w:rPr>
                <w:sz w:val="20"/>
                <w:szCs w:val="20"/>
              </w:rPr>
            </w:pPr>
            <w:r w:rsidRPr="0026200C">
              <w:rPr>
                <w:sz w:val="20"/>
                <w:szCs w:val="20"/>
              </w:rPr>
              <w:t>sheet_angle</w:t>
            </w:r>
          </w:p>
        </w:tc>
        <w:tc>
          <w:tcPr>
            <w:tcW w:w="1418" w:type="dxa"/>
            <w:shd w:val="clear" w:color="auto" w:fill="auto"/>
            <w:vAlign w:val="bottom"/>
          </w:tcPr>
          <w:p w14:paraId="3E1B0CCD" w14:textId="7A15CC30" w:rsidR="000124A9" w:rsidRPr="0026200C" w:rsidRDefault="00C9639A" w:rsidP="00C701CF">
            <w:pPr>
              <w:keepNext/>
              <w:rPr>
                <w:sz w:val="20"/>
                <w:szCs w:val="20"/>
              </w:rPr>
            </w:pPr>
            <w:r>
              <w:rPr>
                <w:sz w:val="20"/>
                <w:szCs w:val="20"/>
              </w:rPr>
              <w:t>Floating Point</w:t>
            </w:r>
          </w:p>
        </w:tc>
        <w:tc>
          <w:tcPr>
            <w:tcW w:w="1275" w:type="dxa"/>
            <w:shd w:val="clear" w:color="auto" w:fill="auto"/>
            <w:vAlign w:val="bottom"/>
          </w:tcPr>
          <w:p w14:paraId="2EC6F1E9"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213B3E87" w14:textId="77777777" w:rsidR="000124A9" w:rsidRPr="0026200C" w:rsidRDefault="000124A9" w:rsidP="0033252C">
            <w:pPr>
              <w:keepNext/>
              <w:keepLines/>
              <w:rPr>
                <w:sz w:val="20"/>
                <w:szCs w:val="20"/>
              </w:rPr>
            </w:pPr>
            <w:r w:rsidRPr="0026200C">
              <w:rPr>
                <w:sz w:val="20"/>
                <w:szCs w:val="20"/>
              </w:rPr>
              <w:t>-</w:t>
            </w:r>
          </w:p>
        </w:tc>
      </w:tr>
    </w:tbl>
    <w:p w14:paraId="747D6CE4" w14:textId="14A61EC5" w:rsidR="0033252C" w:rsidRDefault="0033252C" w:rsidP="00F3716C">
      <w:pPr>
        <w:pStyle w:val="Beschriftung"/>
        <w:spacing w:before="120"/>
      </w:pPr>
      <w:bookmarkStart w:id="1601" w:name="_Toc3566502"/>
      <w:bookmarkStart w:id="1602" w:name="_Toc34747504"/>
      <w:bookmarkStart w:id="1603" w:name="_Toc39880830"/>
      <w:r>
        <w:t xml:space="preserve">Table </w:t>
      </w:r>
      <w:r w:rsidR="00ED469A">
        <w:fldChar w:fldCharType="begin"/>
      </w:r>
      <w:r w:rsidR="00ED469A">
        <w:instrText xml:space="preserve"> SEQ Table \* ARABIC </w:instrText>
      </w:r>
      <w:r w:rsidR="00ED469A">
        <w:fldChar w:fldCharType="separate"/>
      </w:r>
      <w:r w:rsidR="00A2710C">
        <w:rPr>
          <w:noProof/>
        </w:rPr>
        <w:t>99</w:t>
      </w:r>
      <w:r w:rsidR="00ED469A">
        <w:fldChar w:fldCharType="end"/>
      </w:r>
      <w:r>
        <w:t xml:space="preserve">: </w:t>
      </w:r>
      <w:r w:rsidRPr="0008681E">
        <w:t xml:space="preserve">Attributes of element </w:t>
      </w:r>
      <w:r w:rsidRPr="00C75FAA">
        <w:rPr>
          <w:rFonts w:ascii="Courier New" w:hAnsi="Courier New" w:cs="Courier New"/>
          <w:bCs w:val="0"/>
          <w:i/>
          <w:kern w:val="22"/>
          <w:sz w:val="18"/>
          <w:szCs w:val="18"/>
        </w:rPr>
        <w:t>&lt;sheet_parameter/&gt;</w:t>
      </w:r>
      <w:r w:rsidRPr="0008681E">
        <w:t xml:space="preserve"> for </w:t>
      </w:r>
      <w:r>
        <w:t>Corner Weld</w:t>
      </w:r>
      <w:bookmarkEnd w:id="1601"/>
      <w:bookmarkEnd w:id="1602"/>
      <w:bookmarkEnd w:id="1603"/>
    </w:p>
    <w:p w14:paraId="0AC76FBA" w14:textId="77777777" w:rsidR="00C223B5" w:rsidRDefault="00C223B5" w:rsidP="00F3716C">
      <w:pPr>
        <w:pStyle w:val="Example"/>
        <w:keepNext/>
        <w:keepLines/>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2015E0A7" w14:textId="77777777" w:rsidR="00C223B5" w:rsidRDefault="00C223B5" w:rsidP="00F3716C">
      <w:pPr>
        <w:pStyle w:val="XMLCode"/>
        <w:keepNext/>
        <w:keepLines/>
      </w:pPr>
    </w:p>
    <w:p w14:paraId="02583559" w14:textId="77777777" w:rsidR="00C223B5" w:rsidRDefault="00C223B5" w:rsidP="00F3716C">
      <w:pPr>
        <w:pStyle w:val="XMLCode"/>
        <w:keepNext/>
        <w:keepLines/>
      </w:pPr>
      <w:r w:rsidRPr="007055D9">
        <w:t>&lt;</w:t>
      </w:r>
      <w:r>
        <w:t>seamweld&gt;</w:t>
      </w:r>
    </w:p>
    <w:p w14:paraId="0D03402C" w14:textId="4580546E" w:rsidR="00C223B5" w:rsidRPr="007055D9" w:rsidRDefault="00C223B5" w:rsidP="00F3716C">
      <w:pPr>
        <w:pStyle w:val="XMLCode"/>
        <w:keepNext/>
        <w:keepLines/>
      </w:pPr>
      <w:r>
        <w:t xml:space="preserve">    &lt;edge_weld base=</w:t>
      </w:r>
      <w:r w:rsidR="00194316">
        <w:t>"</w:t>
      </w:r>
      <w:r>
        <w:t>1</w:t>
      </w:r>
      <w:r w:rsidR="00194316">
        <w:t>"</w:t>
      </w:r>
      <w:r>
        <w:t xml:space="preserve"> technology=</w:t>
      </w:r>
      <w:r w:rsidR="00194316">
        <w:t>"</w:t>
      </w:r>
      <w:r>
        <w:t>resistance</w:t>
      </w:r>
      <w:r w:rsidR="00194316">
        <w:t>"</w:t>
      </w:r>
      <w:r w:rsidRPr="007055D9">
        <w:t>&gt;</w:t>
      </w:r>
    </w:p>
    <w:p w14:paraId="50C18B3D" w14:textId="6A20D0AF" w:rsidR="00C223B5" w:rsidRPr="0033379A" w:rsidRDefault="00C223B5" w:rsidP="00F3716C">
      <w:pPr>
        <w:pStyle w:val="XMLCode"/>
        <w:keepNext/>
        <w:keepLines/>
        <w:rPr>
          <w:lang w:val="fr-FR"/>
        </w:rPr>
      </w:pPr>
      <w:r w:rsidRPr="006A238A">
        <w:t xml:space="preserve">        </w:t>
      </w:r>
      <w:r w:rsidRPr="0033379A">
        <w:rPr>
          <w:i/>
          <w:lang w:val="fr-FR"/>
        </w:rPr>
        <w:t xml:space="preserve">&lt;weld_position </w:t>
      </w:r>
      <w:r w:rsidR="00184AEA" w:rsidRPr="0033379A">
        <w:rPr>
          <w:i/>
          <w:lang w:val="fr-FR"/>
        </w:rPr>
        <w:t>u=</w:t>
      </w:r>
      <w:r w:rsidR="00194316" w:rsidRPr="0033379A">
        <w:rPr>
          <w:i/>
          <w:lang w:val="fr-FR"/>
        </w:rPr>
        <w:t>"</w:t>
      </w:r>
      <w:r w:rsidR="00184AEA" w:rsidRPr="0033379A">
        <w:rPr>
          <w:i/>
          <w:lang w:val="fr-FR"/>
        </w:rPr>
        <w:t>1</w:t>
      </w:r>
      <w:r w:rsidR="00194316" w:rsidRPr="0033379A">
        <w:rPr>
          <w:i/>
          <w:lang w:val="fr-FR"/>
        </w:rPr>
        <w:t>"</w:t>
      </w:r>
      <w:r w:rsidR="00184AEA" w:rsidRPr="0033379A">
        <w:rPr>
          <w:i/>
          <w:lang w:val="fr-FR"/>
        </w:rPr>
        <w:t xml:space="preserve"> x=</w:t>
      </w:r>
      <w:r w:rsidR="00194316" w:rsidRPr="0033379A">
        <w:rPr>
          <w:i/>
          <w:lang w:val="fr-FR"/>
        </w:rPr>
        <w:t>"</w:t>
      </w:r>
      <w:r w:rsidR="00184AEA" w:rsidRPr="0033379A">
        <w:rPr>
          <w:i/>
          <w:lang w:val="fr-FR"/>
        </w:rPr>
        <w:t>1</w:t>
      </w:r>
      <w:r w:rsidR="00194316" w:rsidRPr="0033379A">
        <w:rPr>
          <w:i/>
          <w:lang w:val="fr-FR"/>
        </w:rPr>
        <w:t>"</w:t>
      </w:r>
      <w:r w:rsidR="00184AEA" w:rsidRPr="0033379A">
        <w:rPr>
          <w:i/>
          <w:lang w:val="fr-FR"/>
        </w:rPr>
        <w:t xml:space="preserve"> y=</w:t>
      </w:r>
      <w:r w:rsidR="00194316" w:rsidRPr="0033379A">
        <w:rPr>
          <w:i/>
          <w:lang w:val="fr-FR"/>
        </w:rPr>
        <w:t>"</w:t>
      </w:r>
      <w:r w:rsidR="00184AEA" w:rsidRPr="0033379A">
        <w:rPr>
          <w:i/>
          <w:lang w:val="fr-FR"/>
        </w:rPr>
        <w:t>1</w:t>
      </w:r>
      <w:r w:rsidR="00194316" w:rsidRPr="0033379A">
        <w:rPr>
          <w:i/>
          <w:lang w:val="fr-FR"/>
        </w:rPr>
        <w:t>"</w:t>
      </w:r>
      <w:r w:rsidR="00184AEA" w:rsidRPr="0033379A">
        <w:rPr>
          <w:i/>
          <w:lang w:val="fr-FR"/>
        </w:rPr>
        <w:t xml:space="preserve"> z=</w:t>
      </w:r>
      <w:r w:rsidR="00194316" w:rsidRPr="0033379A">
        <w:rPr>
          <w:i/>
          <w:lang w:val="fr-FR"/>
        </w:rPr>
        <w:t>"</w:t>
      </w:r>
      <w:r w:rsidR="00184AEA" w:rsidRPr="0033379A">
        <w:rPr>
          <w:i/>
          <w:lang w:val="fr-FR"/>
        </w:rPr>
        <w:t>0</w:t>
      </w:r>
      <w:r w:rsidR="00194316" w:rsidRPr="0033379A">
        <w:rPr>
          <w:i/>
          <w:lang w:val="fr-FR"/>
        </w:rPr>
        <w:t>"</w:t>
      </w:r>
      <w:r w:rsidR="00184AEA" w:rsidRPr="0033379A">
        <w:rPr>
          <w:i/>
          <w:lang w:val="fr-FR"/>
        </w:rPr>
        <w:t xml:space="preserve"> </w:t>
      </w:r>
      <w:r w:rsidR="000A645A" w:rsidRPr="0033379A">
        <w:rPr>
          <w:i/>
          <w:lang w:val="fr-FR"/>
        </w:rPr>
        <w:t xml:space="preserve">... </w:t>
      </w:r>
      <w:r w:rsidRPr="0033379A">
        <w:rPr>
          <w:lang w:val="fr-FR"/>
        </w:rPr>
        <w:t>/&gt;</w:t>
      </w:r>
    </w:p>
    <w:p w14:paraId="2C0776EC" w14:textId="23C9DF72" w:rsidR="00C223B5" w:rsidRPr="009F3818" w:rsidRDefault="00C223B5" w:rsidP="00F3716C">
      <w:pPr>
        <w:pStyle w:val="XMLCode"/>
        <w:keepNext/>
        <w:keepLines/>
        <w:rPr>
          <w:b/>
          <w:color w:val="0070C0"/>
        </w:rPr>
      </w:pPr>
      <w:r w:rsidRPr="0033379A">
        <w:rPr>
          <w:lang w:val="fr-FR"/>
        </w:rPr>
        <w:t xml:space="preserve">        </w:t>
      </w:r>
      <w:r w:rsidRPr="009F3818">
        <w:rPr>
          <w:b/>
          <w:color w:val="0070C0"/>
        </w:rPr>
        <w:t>&lt;sheet_parameter index=</w:t>
      </w:r>
      <w:r w:rsidR="00194316">
        <w:rPr>
          <w:b/>
          <w:color w:val="0070C0"/>
        </w:rPr>
        <w:t>"</w:t>
      </w:r>
      <w:r w:rsidRPr="009F3818">
        <w:rPr>
          <w:b/>
          <w:color w:val="0070C0"/>
        </w:rPr>
        <w:t>2</w:t>
      </w:r>
      <w:r w:rsidR="00194316">
        <w:rPr>
          <w:b/>
          <w:color w:val="0070C0"/>
        </w:rPr>
        <w:t>"</w:t>
      </w:r>
      <w:r w:rsidRPr="009F3818">
        <w:rPr>
          <w:b/>
          <w:color w:val="0070C0"/>
        </w:rPr>
        <w:t xml:space="preserve"> gap=</w:t>
      </w:r>
      <w:r w:rsidR="00194316">
        <w:rPr>
          <w:b/>
          <w:color w:val="0070C0"/>
        </w:rPr>
        <w:t>"</w:t>
      </w:r>
      <w:r w:rsidRPr="009F3818">
        <w:rPr>
          <w:b/>
          <w:color w:val="0070C0"/>
        </w:rPr>
        <w:t>0</w:t>
      </w:r>
      <w:r w:rsidR="00194316">
        <w:rPr>
          <w:b/>
          <w:color w:val="0070C0"/>
        </w:rPr>
        <w:t>"</w:t>
      </w:r>
      <w:r w:rsidRPr="009F3818">
        <w:rPr>
          <w:b/>
          <w:color w:val="0070C0"/>
        </w:rPr>
        <w:t xml:space="preserve"> </w:t>
      </w:r>
      <w:r w:rsidR="00EC5BCD">
        <w:rPr>
          <w:b/>
          <w:color w:val="0070C0"/>
        </w:rPr>
        <w:t>sheet_</w:t>
      </w:r>
      <w:r>
        <w:rPr>
          <w:b/>
          <w:color w:val="0070C0"/>
        </w:rPr>
        <w:t>thickness=</w:t>
      </w:r>
      <w:r w:rsidR="00194316">
        <w:rPr>
          <w:b/>
          <w:color w:val="0070C0"/>
        </w:rPr>
        <w:t>"</w:t>
      </w:r>
      <w:r>
        <w:rPr>
          <w:b/>
          <w:color w:val="0070C0"/>
        </w:rPr>
        <w:t>1.5</w:t>
      </w:r>
      <w:r w:rsidR="00194316">
        <w:rPr>
          <w:b/>
          <w:color w:val="0070C0"/>
        </w:rPr>
        <w:t>"</w:t>
      </w:r>
      <w:r>
        <w:rPr>
          <w:b/>
          <w:color w:val="0070C0"/>
        </w:rPr>
        <w:t xml:space="preserve"> sheet_angle=</w:t>
      </w:r>
      <w:r w:rsidR="00194316">
        <w:rPr>
          <w:b/>
          <w:color w:val="0070C0"/>
        </w:rPr>
        <w:t>"</w:t>
      </w:r>
      <w:r>
        <w:rPr>
          <w:b/>
          <w:color w:val="0070C0"/>
        </w:rPr>
        <w:t>90</w:t>
      </w:r>
      <w:r w:rsidR="00194316">
        <w:rPr>
          <w:b/>
          <w:color w:val="0070C0"/>
        </w:rPr>
        <w:t>"</w:t>
      </w:r>
      <w:r w:rsidR="00EC5BCD">
        <w:rPr>
          <w:b/>
          <w:color w:val="0070C0"/>
        </w:rPr>
        <w:t xml:space="preserve"> </w:t>
      </w:r>
      <w:r w:rsidRPr="009F3818">
        <w:rPr>
          <w:b/>
          <w:color w:val="0070C0"/>
        </w:rPr>
        <w:t>/&gt;</w:t>
      </w:r>
    </w:p>
    <w:p w14:paraId="356A0923" w14:textId="77777777" w:rsidR="00C223B5" w:rsidRPr="007055D9" w:rsidRDefault="00C223B5" w:rsidP="00F3716C">
      <w:pPr>
        <w:pStyle w:val="XMLCode"/>
        <w:keepNext/>
        <w:keepLines/>
      </w:pPr>
      <w:r>
        <w:t xml:space="preserve">    &lt;/edge_weld&gt;</w:t>
      </w:r>
    </w:p>
    <w:p w14:paraId="3FED4F8B" w14:textId="77777777" w:rsidR="00C223B5" w:rsidRDefault="00C223B5" w:rsidP="00F3716C">
      <w:pPr>
        <w:pStyle w:val="XMLCode"/>
        <w:keepNext/>
        <w:keepLines/>
      </w:pPr>
      <w:r w:rsidRPr="007055D9">
        <w:t>&lt;/</w:t>
      </w:r>
      <w:r>
        <w:t>seamweld</w:t>
      </w:r>
      <w:r w:rsidRPr="007055D9">
        <w:t>&gt;</w:t>
      </w:r>
    </w:p>
    <w:p w14:paraId="0E115A72" w14:textId="77777777" w:rsidR="00C223B5" w:rsidRDefault="00C223B5" w:rsidP="00C223B5">
      <w:pPr>
        <w:pStyle w:val="XMLCode"/>
      </w:pPr>
    </w:p>
    <w:p w14:paraId="4AC77DD0" w14:textId="77777777" w:rsidR="00255787" w:rsidRPr="007055D9" w:rsidRDefault="00255787" w:rsidP="00327322">
      <w:pPr>
        <w:pStyle w:val="berschrift3"/>
      </w:pPr>
      <w:bookmarkStart w:id="1604" w:name="_Toc3557030"/>
      <w:bookmarkStart w:id="1605" w:name="_Toc34747280"/>
      <w:bookmarkStart w:id="1606" w:name="_Toc39880597"/>
      <w:r w:rsidRPr="007055D9">
        <w:t>I-Weld</w:t>
      </w:r>
      <w:bookmarkEnd w:id="1598"/>
      <w:bookmarkEnd w:id="1599"/>
      <w:bookmarkEnd w:id="1604"/>
      <w:bookmarkEnd w:id="1605"/>
      <w:bookmarkEnd w:id="1606"/>
    </w:p>
    <w:p w14:paraId="62326974" w14:textId="77777777" w:rsidR="00F07798" w:rsidRPr="007055D9" w:rsidRDefault="00F07798" w:rsidP="00B27477">
      <w:pPr>
        <w:jc w:val="both"/>
      </w:pPr>
      <w:r w:rsidRPr="007055D9">
        <w:t>The principles of the modeling of I-welds for χMCF are d</w:t>
      </w:r>
      <w:r w:rsidR="00B27477">
        <w:t>escribed in this section. An</w:t>
      </w:r>
      <w:r w:rsidR="00E71786">
        <w:t xml:space="preserve"> I-W</w:t>
      </w:r>
      <w:r w:rsidRPr="007055D9">
        <w:t>eld describes a connection between two sheets welded together.</w:t>
      </w:r>
    </w:p>
    <w:p w14:paraId="21C74E0E" w14:textId="623432EB" w:rsidR="00DE56A0" w:rsidRPr="007055D9" w:rsidRDefault="009D57DC" w:rsidP="00B27477">
      <w:pPr>
        <w:jc w:val="both"/>
      </w:pPr>
      <w:r w:rsidRPr="007055D9">
        <w:t>The XML definition of an I-Weld</w:t>
      </w:r>
      <w:r w:rsidR="00B27477">
        <w:t xml:space="preserve"> </w:t>
      </w:r>
      <w:r w:rsidRPr="007055D9">
        <w:t xml:space="preserve">supports one weld position. The weld position is specified using the element </w:t>
      </w:r>
      <w:r w:rsidR="0033708C" w:rsidRPr="0033708C">
        <w:rPr>
          <w:rStyle w:val="XMLElement"/>
        </w:rPr>
        <w:t>&lt;weld_position/&gt;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r w:rsidR="00DE56A0">
        <w:t xml:space="preserve"> </w:t>
      </w:r>
    </w:p>
    <w:p w14:paraId="1EA0F9F7" w14:textId="657FD783" w:rsidR="00F07798" w:rsidRPr="007055D9" w:rsidRDefault="00F07798" w:rsidP="009D57DC">
      <w:pPr>
        <w:pStyle w:val="berschrift4"/>
      </w:pPr>
      <w:bookmarkStart w:id="1607" w:name="_Toc3557031"/>
      <w:bookmarkStart w:id="1608" w:name="_Toc34747281"/>
      <w:bookmarkStart w:id="1609" w:name="_Toc39880598"/>
      <w:r w:rsidRPr="007055D9">
        <w:t>Sheet Parameters</w:t>
      </w:r>
      <w:bookmarkEnd w:id="1607"/>
      <w:bookmarkEnd w:id="1608"/>
      <w:bookmarkEnd w:id="1609"/>
    </w:p>
    <w:p w14:paraId="20A22E3B" w14:textId="77777777" w:rsidR="00F07798" w:rsidRPr="007055D9" w:rsidRDefault="00F07798" w:rsidP="00F07798">
      <w:r w:rsidRPr="007055D9">
        <w:t>The parameters to describe the connection are:</w:t>
      </w:r>
    </w:p>
    <w:p w14:paraId="08D45B70" w14:textId="637F9B12" w:rsidR="00F07798" w:rsidRPr="007055D9" w:rsidRDefault="00F07798" w:rsidP="00F07798">
      <w:pPr>
        <w:pStyle w:val="Aufzhlungszeichen"/>
      </w:pPr>
      <w:r w:rsidRPr="00F20CEB">
        <w:rPr>
          <w:sz w:val="24"/>
          <w:szCs w:val="28"/>
        </w:rPr>
        <w:t>t</w:t>
      </w:r>
      <w:r w:rsidRPr="00F20CEB">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55C48E89" w14:textId="77777777" w:rsidR="00F07798" w:rsidRPr="007055D9" w:rsidRDefault="00F07798" w:rsidP="00F07798">
      <w:pPr>
        <w:pStyle w:val="Aufzhlungszeichen"/>
      </w:pPr>
      <w:r w:rsidRPr="00F20CEB">
        <w:rPr>
          <w:sz w:val="24"/>
          <w:szCs w:val="28"/>
        </w:rPr>
        <w:t>t</w:t>
      </w:r>
      <w:r w:rsidRPr="00F20CEB">
        <w:rPr>
          <w:sz w:val="24"/>
          <w:szCs w:val="28"/>
          <w:vertAlign w:val="subscript"/>
        </w:rPr>
        <w:t>1</w:t>
      </w:r>
      <w:r w:rsidRPr="00F20CEB">
        <w:rPr>
          <w:sz w:val="20"/>
        </w:rPr>
        <w:tab/>
      </w:r>
      <w:r w:rsidRPr="007055D9">
        <w:tab/>
        <w:t>Thickness of welded sheet</w:t>
      </w:r>
    </w:p>
    <w:p w14:paraId="709CF61B" w14:textId="031364A7" w:rsidR="00F07798" w:rsidRPr="007055D9" w:rsidRDefault="00F07798" w:rsidP="00F07798">
      <w:pPr>
        <w:pStyle w:val="Aufzhlungszeichen"/>
      </w:pPr>
      <w:r w:rsidRPr="00F20CEB">
        <w:rPr>
          <w:sz w:val="24"/>
          <w:szCs w:val="28"/>
        </w:rPr>
        <w:t>c</w:t>
      </w:r>
      <w:r w:rsidRPr="00F20CEB">
        <w:rPr>
          <w:sz w:val="20"/>
        </w:rPr>
        <w:tab/>
      </w:r>
      <w:r w:rsidRPr="007055D9">
        <w:tab/>
        <w:t>Gap between base and welded sheet</w:t>
      </w:r>
    </w:p>
    <w:p w14:paraId="509A6FEE" w14:textId="31B074F4" w:rsidR="00F07798" w:rsidRPr="007055D9" w:rsidRDefault="00F07798" w:rsidP="009D57DC">
      <w:pPr>
        <w:pStyle w:val="berschrift4"/>
      </w:pPr>
      <w:bookmarkStart w:id="1610" w:name="_Toc3557032"/>
      <w:bookmarkStart w:id="1611" w:name="_Toc34747282"/>
      <w:bookmarkStart w:id="1612" w:name="_Toc39880599"/>
      <w:r w:rsidRPr="007055D9">
        <w:lastRenderedPageBreak/>
        <w:t>Weld Parameters</w:t>
      </w:r>
      <w:bookmarkEnd w:id="1610"/>
      <w:bookmarkEnd w:id="1611"/>
      <w:bookmarkEnd w:id="1612"/>
    </w:p>
    <w:p w14:paraId="4FC4DCB2" w14:textId="4097695F" w:rsidR="00F07798" w:rsidRPr="007055D9" w:rsidRDefault="00F07798" w:rsidP="00F07798">
      <w:r w:rsidRPr="007055D9">
        <w:t xml:space="preserve">The parameters of the weld </w:t>
      </w:r>
      <w:r w:rsidR="009707BE">
        <w:t>are</w:t>
      </w:r>
      <w:r w:rsidRPr="007055D9">
        <w:t xml:space="preserve"> described below: </w:t>
      </w:r>
    </w:p>
    <w:p w14:paraId="4E536D55" w14:textId="0BB2374F" w:rsidR="00F07798" w:rsidRPr="007055D9" w:rsidRDefault="00DE56A0" w:rsidP="00F07798">
      <w:pPr>
        <w:pStyle w:val="Aufzhlungszeichen"/>
      </w:pPr>
      <w:r>
        <w:rPr>
          <w:noProof/>
          <w:sz w:val="24"/>
          <w:szCs w:val="28"/>
          <w:lang w:eastAsia="en-US"/>
        </w:rPr>
        <mc:AlternateContent>
          <mc:Choice Requires="wpg">
            <w:drawing>
              <wp:anchor distT="0" distB="0" distL="114300" distR="114300" simplePos="0" relativeHeight="251664384" behindDoc="0" locked="0" layoutInCell="1" allowOverlap="1" wp14:anchorId="100A9931" wp14:editId="48C5F3BF">
                <wp:simplePos x="0" y="0"/>
                <wp:positionH relativeFrom="column">
                  <wp:posOffset>118745</wp:posOffset>
                </wp:positionH>
                <wp:positionV relativeFrom="paragraph">
                  <wp:posOffset>387350</wp:posOffset>
                </wp:positionV>
                <wp:extent cx="5045710" cy="1250315"/>
                <wp:effectExtent l="0" t="0" r="2540" b="6985"/>
                <wp:wrapTopAndBottom/>
                <wp:docPr id="137" name="Gruppieren 137"/>
                <wp:cNvGraphicFramePr/>
                <a:graphic xmlns:a="http://schemas.openxmlformats.org/drawingml/2006/main">
                  <a:graphicData uri="http://schemas.microsoft.com/office/word/2010/wordprocessingGroup">
                    <wpg:wgp>
                      <wpg:cNvGrpSpPr/>
                      <wpg:grpSpPr>
                        <a:xfrm>
                          <a:off x="0" y="0"/>
                          <a:ext cx="5045710" cy="1250315"/>
                          <a:chOff x="0" y="0"/>
                          <a:chExt cx="5045710" cy="1250315"/>
                        </a:xfrm>
                      </wpg:grpSpPr>
                      <wpg:grpSp>
                        <wpg:cNvPr id="136" name="Gruppieren 136"/>
                        <wpg:cNvGrpSpPr/>
                        <wpg:grpSpPr>
                          <a:xfrm>
                            <a:off x="0" y="0"/>
                            <a:ext cx="2751455" cy="1250315"/>
                            <a:chOff x="0" y="0"/>
                            <a:chExt cx="2751455" cy="1250315"/>
                          </a:xfrm>
                        </wpg:grpSpPr>
                        <pic:pic xmlns:pic="http://schemas.openxmlformats.org/drawingml/2006/picture">
                          <pic:nvPicPr>
                            <pic:cNvPr id="170" name="Bild 163" descr="IWeld_v2"/>
                            <pic:cNvPicPr>
                              <a:picLocks noChangeAspect="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2682240" cy="1007745"/>
                            </a:xfrm>
                            <a:prstGeom prst="rect">
                              <a:avLst/>
                            </a:prstGeom>
                            <a:noFill/>
                            <a:ln>
                              <a:noFill/>
                            </a:ln>
                          </pic:spPr>
                        </pic:pic>
                        <wps:wsp>
                          <wps:cNvPr id="1025" name="Text Box 1025"/>
                          <wps:cNvSpPr txBox="1"/>
                          <wps:spPr>
                            <a:xfrm>
                              <a:off x="0" y="1019175"/>
                              <a:ext cx="2751455" cy="231140"/>
                            </a:xfrm>
                            <a:prstGeom prst="rect">
                              <a:avLst/>
                            </a:prstGeom>
                            <a:noFill/>
                            <a:ln>
                              <a:noFill/>
                            </a:ln>
                            <a:effectLst/>
                          </wps:spPr>
                          <wps:txbx>
                            <w:txbxContent>
                              <w:p w14:paraId="3D719ED7" w14:textId="34F84625" w:rsidR="00EF121E" w:rsidRPr="001B4A57" w:rsidRDefault="00EF121E" w:rsidP="00F51CB9">
                                <w:pPr>
                                  <w:pStyle w:val="Beschriftung"/>
                                  <w:rPr>
                                    <w:b w:val="0"/>
                                    <w:bCs w:val="0"/>
                                    <w:noProof/>
                                    <w:sz w:val="26"/>
                                    <w:szCs w:val="28"/>
                                  </w:rPr>
                                </w:pPr>
                                <w:bookmarkStart w:id="1613" w:name="_Toc3557133"/>
                                <w:bookmarkStart w:id="1614" w:name="_Toc34747386"/>
                                <w:bookmarkStart w:id="1615" w:name="_Toc39880707"/>
                                <w:r>
                                  <w:t xml:space="preserve">Figure </w:t>
                                </w:r>
                                <w:r>
                                  <w:fldChar w:fldCharType="begin"/>
                                </w:r>
                                <w:r>
                                  <w:instrText xml:space="preserve"> SEQ Figure \* ARABIC </w:instrText>
                                </w:r>
                                <w:r>
                                  <w:fldChar w:fldCharType="separate"/>
                                </w:r>
                                <w:r>
                                  <w:rPr>
                                    <w:noProof/>
                                  </w:rPr>
                                  <w:t>56</w:t>
                                </w:r>
                                <w:r>
                                  <w:fldChar w:fldCharType="end"/>
                                </w:r>
                                <w:r>
                                  <w:t>: I-Weld Sheet Layout</w:t>
                                </w:r>
                                <w:bookmarkEnd w:id="1613"/>
                                <w:bookmarkEnd w:id="1614"/>
                                <w:bookmarkEnd w:id="16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135" name="Gruppieren 135"/>
                        <wpg:cNvGrpSpPr/>
                        <wpg:grpSpPr>
                          <a:xfrm>
                            <a:off x="2781300" y="76200"/>
                            <a:ext cx="2264410" cy="1136015"/>
                            <a:chOff x="0" y="0"/>
                            <a:chExt cx="2264410" cy="1136015"/>
                          </a:xfrm>
                        </wpg:grpSpPr>
                        <pic:pic xmlns:pic="http://schemas.openxmlformats.org/drawingml/2006/picture">
                          <pic:nvPicPr>
                            <pic:cNvPr id="169" name="Bild 164" descr="IWeld_v2"/>
                            <pic:cNvPicPr>
                              <a:picLocks noChangeAspect="1"/>
                            </pic:cNvPicPr>
                          </pic:nvPicPr>
                          <pic:blipFill>
                            <a:blip r:embed="rId168" cstate="print">
                              <a:extLst>
                                <a:ext uri="{28A0092B-C50C-407E-A947-70E740481C1C}">
                                  <a14:useLocalDpi xmlns:a14="http://schemas.microsoft.com/office/drawing/2010/main" val="0"/>
                                </a:ext>
                              </a:extLst>
                            </a:blip>
                            <a:srcRect l="23804" r="26041"/>
                            <a:stretch>
                              <a:fillRect/>
                            </a:stretch>
                          </pic:blipFill>
                          <pic:spPr bwMode="auto">
                            <a:xfrm>
                              <a:off x="600075" y="0"/>
                              <a:ext cx="1064895" cy="899795"/>
                            </a:xfrm>
                            <a:prstGeom prst="rect">
                              <a:avLst/>
                            </a:prstGeom>
                            <a:noFill/>
                            <a:ln>
                              <a:noFill/>
                            </a:ln>
                          </pic:spPr>
                        </pic:pic>
                        <wps:wsp>
                          <wps:cNvPr id="1028" name="Text Box 1028"/>
                          <wps:cNvSpPr txBox="1"/>
                          <wps:spPr>
                            <a:xfrm>
                              <a:off x="0" y="904875"/>
                              <a:ext cx="2264410" cy="231140"/>
                            </a:xfrm>
                            <a:prstGeom prst="rect">
                              <a:avLst/>
                            </a:prstGeom>
                            <a:noFill/>
                            <a:ln>
                              <a:noFill/>
                            </a:ln>
                            <a:effectLst/>
                          </wps:spPr>
                          <wps:txbx>
                            <w:txbxContent>
                              <w:p w14:paraId="2E783F00" w14:textId="33A7D767" w:rsidR="00EF121E" w:rsidRPr="003F40AF" w:rsidRDefault="00EF121E" w:rsidP="00F51CB9">
                                <w:pPr>
                                  <w:pStyle w:val="Beschriftung"/>
                                  <w:rPr>
                                    <w:b w:val="0"/>
                                    <w:bCs w:val="0"/>
                                    <w:noProof/>
                                    <w:sz w:val="26"/>
                                    <w:szCs w:val="28"/>
                                  </w:rPr>
                                </w:pPr>
                                <w:bookmarkStart w:id="1616" w:name="_Toc3557134"/>
                                <w:bookmarkStart w:id="1617" w:name="_Toc34747387"/>
                                <w:bookmarkStart w:id="1618" w:name="_Toc39880708"/>
                                <w:r>
                                  <w:t xml:space="preserve">Figure </w:t>
                                </w:r>
                                <w:r>
                                  <w:fldChar w:fldCharType="begin"/>
                                </w:r>
                                <w:r>
                                  <w:instrText xml:space="preserve"> SEQ Figure \* ARABIC </w:instrText>
                                </w:r>
                                <w:r>
                                  <w:fldChar w:fldCharType="separate"/>
                                </w:r>
                                <w:r>
                                  <w:rPr>
                                    <w:noProof/>
                                  </w:rPr>
                                  <w:t>57</w:t>
                                </w:r>
                                <w:r>
                                  <w:fldChar w:fldCharType="end"/>
                                </w:r>
                                <w:r>
                                  <w:t>: I-Weld Parameters</w:t>
                                </w:r>
                                <w:bookmarkEnd w:id="1616"/>
                                <w:bookmarkEnd w:id="1617"/>
                                <w:bookmarkEnd w:id="16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anchor>
            </w:drawing>
          </mc:Choice>
          <mc:Fallback>
            <w:pict>
              <v:group w14:anchorId="100A9931" id="Gruppieren 137" o:spid="_x0000_s1048" style="position:absolute;left:0;text-align:left;margin-left:9.35pt;margin-top:30.5pt;width:397.3pt;height:98.45pt;z-index:251664384" coordsize="50457,125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">
                <v:group id="Gruppieren 136" o:spid="_x0000_s1049" style="position:absolute;width:27514;height:12503" coordsize="27514,125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">
                  <v:shape id="Bild 163" o:spid="_x0000_s1050" type="#_x0000_t75" alt="IWeld_v2" style="position:absolute;width:26822;height:100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">
                    <v:imagedata r:id="rId169" o:title="IWeld_v2"/>
                  </v:shape>
                  <v:shape id="Text Box 1025" o:spid="_x0000_s1051" type="#_x0000_t202" style="position:absolute;top:10191;width:27514;height:2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" filled="f" stroked="f">
                    <v:textbox style="mso-fit-shape-to-text:t" inset="0,0,0,0">
                      <w:txbxContent>
                        <w:p w14:paraId="3D719ED7" w14:textId="34F84625" w:rsidR="00EF121E" w:rsidRPr="001B4A57" w:rsidRDefault="00EF121E" w:rsidP="00F51CB9">
                          <w:pPr>
                            <w:pStyle w:val="Beschriftung"/>
                            <w:rPr>
                              <w:b w:val="0"/>
                              <w:bCs w:val="0"/>
                              <w:noProof/>
                              <w:sz w:val="26"/>
                              <w:szCs w:val="28"/>
                            </w:rPr>
                          </w:pPr>
                          <w:bookmarkStart w:id="1619" w:name="_Toc3557133"/>
                          <w:bookmarkStart w:id="1620" w:name="_Toc34747386"/>
                          <w:bookmarkStart w:id="1621" w:name="_Toc39880707"/>
                          <w:r>
                            <w:t xml:space="preserve">Figure </w:t>
                          </w:r>
                          <w:r>
                            <w:fldChar w:fldCharType="begin"/>
                          </w:r>
                          <w:r>
                            <w:instrText xml:space="preserve"> SEQ Figure \* ARABIC </w:instrText>
                          </w:r>
                          <w:r>
                            <w:fldChar w:fldCharType="separate"/>
                          </w:r>
                          <w:r>
                            <w:rPr>
                              <w:noProof/>
                            </w:rPr>
                            <w:t>56</w:t>
                          </w:r>
                          <w:r>
                            <w:fldChar w:fldCharType="end"/>
                          </w:r>
                          <w:r>
                            <w:t>: I-Weld Sheet Layout</w:t>
                          </w:r>
                          <w:bookmarkEnd w:id="1619"/>
                          <w:bookmarkEnd w:id="1620"/>
                          <w:bookmarkEnd w:id="1621"/>
                        </w:p>
                      </w:txbxContent>
                    </v:textbox>
                  </v:shape>
                </v:group>
                <v:group id="Gruppieren 135" o:spid="_x0000_s1052" style="position:absolute;left:27813;top:762;width:22644;height:11360" coordsize="22644,11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">
                  <v:shape id="Bild 164" o:spid="_x0000_s1053" type="#_x0000_t75" alt="IWeld_v2" style="position:absolute;left:6000;width:10649;height:89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">
                    <v:imagedata r:id="rId170" o:title="IWeld_v2" cropleft="15600f" cropright="17066f"/>
                  </v:shape>
                  <v:shape id="Text Box 1028" o:spid="_x0000_s1054" type="#_x0000_t202" style="position:absolute;top:9048;width:22644;height:2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" filled="f" stroked="f">
                    <v:textbox style="mso-fit-shape-to-text:t" inset="0,0,0,0">
                      <w:txbxContent>
                        <w:p w14:paraId="2E783F00" w14:textId="33A7D767" w:rsidR="00EF121E" w:rsidRPr="003F40AF" w:rsidRDefault="00EF121E" w:rsidP="00F51CB9">
                          <w:pPr>
                            <w:pStyle w:val="Beschriftung"/>
                            <w:rPr>
                              <w:b w:val="0"/>
                              <w:bCs w:val="0"/>
                              <w:noProof/>
                              <w:sz w:val="26"/>
                              <w:szCs w:val="28"/>
                            </w:rPr>
                          </w:pPr>
                          <w:bookmarkStart w:id="1622" w:name="_Toc3557134"/>
                          <w:bookmarkStart w:id="1623" w:name="_Toc34747387"/>
                          <w:bookmarkStart w:id="1624" w:name="_Toc39880708"/>
                          <w:r>
                            <w:t xml:space="preserve">Figure </w:t>
                          </w:r>
                          <w:r>
                            <w:fldChar w:fldCharType="begin"/>
                          </w:r>
                          <w:r>
                            <w:instrText xml:space="preserve"> SEQ Figure \* ARABIC </w:instrText>
                          </w:r>
                          <w:r>
                            <w:fldChar w:fldCharType="separate"/>
                          </w:r>
                          <w:r>
                            <w:rPr>
                              <w:noProof/>
                            </w:rPr>
                            <w:t>57</w:t>
                          </w:r>
                          <w:r>
                            <w:fldChar w:fldCharType="end"/>
                          </w:r>
                          <w:r>
                            <w:t>: I-Weld Parameters</w:t>
                          </w:r>
                          <w:bookmarkEnd w:id="1622"/>
                          <w:bookmarkEnd w:id="1623"/>
                          <w:bookmarkEnd w:id="1624"/>
                        </w:p>
                      </w:txbxContent>
                    </v:textbox>
                  </v:shape>
                </v:group>
                <w10:wrap type="topAndBottom"/>
              </v:group>
            </w:pict>
          </mc:Fallback>
        </mc:AlternateContent>
      </w:r>
      <w:r w:rsidR="00F07798" w:rsidRPr="00F20CEB">
        <w:rPr>
          <w:sz w:val="24"/>
          <w:szCs w:val="28"/>
        </w:rPr>
        <w:t>b</w:t>
      </w:r>
      <w:r w:rsidR="00F07798" w:rsidRPr="00F20CEB">
        <w:rPr>
          <w:sz w:val="20"/>
        </w:rPr>
        <w:tab/>
      </w:r>
      <w:r w:rsidR="00F07798" w:rsidRPr="007055D9">
        <w:tab/>
        <w:t>Width of the weld</w:t>
      </w:r>
    </w:p>
    <w:p w14:paraId="71963975" w14:textId="5D02B3C8" w:rsidR="00F07798" w:rsidRPr="007055D9" w:rsidRDefault="00F07798" w:rsidP="00F07798">
      <w:r w:rsidRPr="007055D9">
        <w:t>The following parameter can be specified for the I-weld: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08"/>
        <w:gridCol w:w="1393"/>
        <w:gridCol w:w="1438"/>
        <w:gridCol w:w="1528"/>
        <w:gridCol w:w="1570"/>
      </w:tblGrid>
      <w:tr w:rsidR="00E60D8B" w:rsidRPr="007055D9" w14:paraId="75F1AF80" w14:textId="77777777" w:rsidTr="00E60D8B">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B2726B4" w14:textId="77777777" w:rsidR="00F07798" w:rsidRPr="007055D9" w:rsidRDefault="00F07798" w:rsidP="00E67798">
            <w:pPr>
              <w:keepNext/>
              <w:rPr>
                <w:b/>
                <w:i/>
              </w:rPr>
            </w:pPr>
            <w:r w:rsidRPr="007055D9">
              <w:rPr>
                <w:b/>
                <w:i/>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04A222" w14:textId="77777777" w:rsidR="00F07798" w:rsidRPr="007055D9" w:rsidRDefault="00F07798" w:rsidP="00E67798">
            <w:pPr>
              <w:keepNext/>
              <w:rPr>
                <w:b/>
                <w:i/>
              </w:rPr>
            </w:pPr>
            <w:r w:rsidRPr="007055D9">
              <w:rPr>
                <w:b/>
                <w:i/>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CCA48F" w14:textId="77777777" w:rsidR="00F07798" w:rsidRPr="007055D9" w:rsidRDefault="00F07798" w:rsidP="00E67798">
            <w:pPr>
              <w:keepNext/>
              <w:rPr>
                <w:b/>
                <w:i/>
              </w:rPr>
            </w:pPr>
            <w:r w:rsidRPr="007055D9">
              <w:rPr>
                <w:b/>
                <w:i/>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D1A9E3" w14:textId="77777777" w:rsidR="00F07798" w:rsidRPr="007055D9" w:rsidRDefault="00F07798" w:rsidP="00E67798">
            <w:pPr>
              <w:keepNext/>
              <w:rPr>
                <w:b/>
                <w:i/>
              </w:rPr>
            </w:pPr>
            <w:r w:rsidRPr="007055D9">
              <w:rPr>
                <w:b/>
                <w:i/>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6F3C30" w14:textId="57997637" w:rsidR="00F07798" w:rsidRPr="007055D9" w:rsidRDefault="000E60DF" w:rsidP="00E67798">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564C54B" w14:textId="77777777" w:rsidR="00F07798" w:rsidRPr="007055D9" w:rsidRDefault="00F07798" w:rsidP="00E67798">
            <w:pPr>
              <w:keepNext/>
              <w:rPr>
                <w:b/>
                <w:i/>
              </w:rPr>
            </w:pPr>
            <w:r w:rsidRPr="007055D9">
              <w:rPr>
                <w:b/>
                <w:i/>
              </w:rPr>
              <w:t>Default Value</w:t>
            </w:r>
          </w:p>
        </w:tc>
      </w:tr>
      <w:tr w:rsidR="00E60D8B" w:rsidRPr="007055D9" w14:paraId="7A17E380" w14:textId="77777777" w:rsidTr="00E60D8B">
        <w:trPr>
          <w:jc w:val="center"/>
        </w:trPr>
        <w:tc>
          <w:tcPr>
            <w:tcW w:w="1194" w:type="dxa"/>
            <w:shd w:val="clear" w:color="auto" w:fill="auto"/>
            <w:vAlign w:val="bottom"/>
          </w:tcPr>
          <w:p w14:paraId="53E6B8DC" w14:textId="77777777" w:rsidR="00F07798" w:rsidRPr="00FF546F" w:rsidRDefault="00AE186F" w:rsidP="00FC39A1">
            <w:pPr>
              <w:rPr>
                <w:sz w:val="20"/>
              </w:rPr>
            </w:pPr>
            <w:r w:rsidRPr="00FF546F">
              <w:rPr>
                <w:sz w:val="20"/>
              </w:rPr>
              <w:t>b</w:t>
            </w:r>
          </w:p>
        </w:tc>
        <w:tc>
          <w:tcPr>
            <w:tcW w:w="1408" w:type="dxa"/>
            <w:shd w:val="clear" w:color="auto" w:fill="auto"/>
            <w:vAlign w:val="bottom"/>
          </w:tcPr>
          <w:p w14:paraId="554EB766" w14:textId="77777777" w:rsidR="00F07798" w:rsidRPr="00FF546F" w:rsidRDefault="00A41260" w:rsidP="00FC39A1">
            <w:pPr>
              <w:rPr>
                <w:sz w:val="20"/>
              </w:rPr>
            </w:pPr>
            <w:r>
              <w:rPr>
                <w:sz w:val="20"/>
              </w:rPr>
              <w:t>w</w:t>
            </w:r>
            <w:r w:rsidR="00F07798" w:rsidRPr="00FF546F">
              <w:rPr>
                <w:sz w:val="20"/>
              </w:rPr>
              <w:t>idth</w:t>
            </w:r>
          </w:p>
        </w:tc>
        <w:tc>
          <w:tcPr>
            <w:tcW w:w="1393" w:type="dxa"/>
            <w:shd w:val="clear" w:color="auto" w:fill="auto"/>
            <w:vAlign w:val="bottom"/>
          </w:tcPr>
          <w:p w14:paraId="47DE97F9" w14:textId="77777777" w:rsidR="00F07798" w:rsidRPr="00FF546F" w:rsidRDefault="00F07798" w:rsidP="00FC39A1">
            <w:pPr>
              <w:rPr>
                <w:sz w:val="20"/>
              </w:rPr>
            </w:pPr>
            <w:r w:rsidRPr="00FF546F">
              <w:rPr>
                <w:sz w:val="20"/>
              </w:rPr>
              <w:t>1</w:t>
            </w:r>
          </w:p>
        </w:tc>
        <w:tc>
          <w:tcPr>
            <w:tcW w:w="1438" w:type="dxa"/>
            <w:shd w:val="clear" w:color="auto" w:fill="auto"/>
            <w:vAlign w:val="bottom"/>
          </w:tcPr>
          <w:p w14:paraId="41791615" w14:textId="77777777" w:rsidR="00F07798" w:rsidRPr="00FF546F" w:rsidRDefault="00F07798" w:rsidP="00FC39A1">
            <w:pPr>
              <w:rPr>
                <w:sz w:val="20"/>
              </w:rPr>
            </w:pPr>
            <w:r w:rsidRPr="00FF546F">
              <w:rPr>
                <w:sz w:val="20"/>
              </w:rPr>
              <w:t>≥ 0</w:t>
            </w:r>
          </w:p>
        </w:tc>
        <w:tc>
          <w:tcPr>
            <w:tcW w:w="1528" w:type="dxa"/>
            <w:shd w:val="clear" w:color="auto" w:fill="auto"/>
            <w:vAlign w:val="bottom"/>
          </w:tcPr>
          <w:p w14:paraId="5D50E950" w14:textId="77777777" w:rsidR="00F07798" w:rsidRPr="00FF546F" w:rsidRDefault="00E60D8B" w:rsidP="00FC39A1">
            <w:pPr>
              <w:rPr>
                <w:sz w:val="20"/>
              </w:rPr>
            </w:pPr>
            <w:r>
              <w:rPr>
                <w:sz w:val="20"/>
              </w:rPr>
              <w:t>Optional</w:t>
            </w:r>
          </w:p>
        </w:tc>
        <w:tc>
          <w:tcPr>
            <w:tcW w:w="1570" w:type="dxa"/>
            <w:shd w:val="clear" w:color="auto" w:fill="auto"/>
            <w:vAlign w:val="bottom"/>
          </w:tcPr>
          <w:p w14:paraId="0413790F" w14:textId="39A85235" w:rsidR="00F07798" w:rsidRPr="00FF546F" w:rsidRDefault="0035512A" w:rsidP="00F51CB9">
            <w:pPr>
              <w:pStyle w:val="Text"/>
              <w:keepNext/>
              <w:rPr>
                <w:sz w:val="20"/>
              </w:rPr>
            </w:pPr>
            <w:r>
              <w:rPr>
                <w:sz w:val="20"/>
              </w:rPr>
              <w:t>-</w:t>
            </w:r>
          </w:p>
        </w:tc>
      </w:tr>
    </w:tbl>
    <w:p w14:paraId="017FA867" w14:textId="0C01AE6C" w:rsidR="00F51CB9" w:rsidRDefault="00F51CB9" w:rsidP="00F51CB9">
      <w:pPr>
        <w:pStyle w:val="Beschriftung"/>
        <w:spacing w:before="120"/>
      </w:pPr>
      <w:bookmarkStart w:id="1625" w:name="_Toc3566503"/>
      <w:bookmarkStart w:id="1626" w:name="_Toc34747505"/>
      <w:bookmarkStart w:id="1627" w:name="_Toc39880831"/>
      <w:r>
        <w:t xml:space="preserve">Table </w:t>
      </w:r>
      <w:r w:rsidR="00ED469A">
        <w:fldChar w:fldCharType="begin"/>
      </w:r>
      <w:r w:rsidR="00ED469A">
        <w:instrText xml:space="preserve"> SEQ Table \* ARABIC </w:instrText>
      </w:r>
      <w:r w:rsidR="00ED469A">
        <w:fldChar w:fldCharType="separate"/>
      </w:r>
      <w:r w:rsidR="00A2710C">
        <w:rPr>
          <w:noProof/>
        </w:rPr>
        <w:t>100</w:t>
      </w:r>
      <w:r w:rsidR="00ED469A">
        <w:fldChar w:fldCharType="end"/>
      </w:r>
      <w:r>
        <w:t>: Parameters of I-Weld</w:t>
      </w:r>
      <w:bookmarkEnd w:id="1625"/>
      <w:bookmarkEnd w:id="1626"/>
      <w:bookmarkEnd w:id="1627"/>
    </w:p>
    <w:p w14:paraId="196C377C" w14:textId="77777777" w:rsidR="0006113C" w:rsidRPr="007055D9" w:rsidRDefault="00F07798" w:rsidP="001E6F93">
      <w:pPr>
        <w:spacing w:before="120"/>
        <w:jc w:val="both"/>
      </w:pPr>
      <w:r w:rsidRPr="007055D9">
        <w:t>All other parameters are provided by the model itself and are partially used to specify parameters of the weld.</w:t>
      </w:r>
    </w:p>
    <w:p w14:paraId="67994F23" w14:textId="77777777" w:rsidR="0006113C" w:rsidRPr="007055D9" w:rsidRDefault="0006113C" w:rsidP="0006113C">
      <w:pPr>
        <w:pStyle w:val="berschrift4"/>
      </w:pPr>
      <w:bookmarkStart w:id="1628" w:name="_Toc338939186"/>
      <w:bookmarkStart w:id="1629" w:name="_Toc3557033"/>
      <w:bookmarkStart w:id="1630" w:name="_Toc34747283"/>
      <w:bookmarkStart w:id="1631" w:name="_Toc39880600"/>
      <w:r w:rsidRPr="007055D9">
        <w:t>Attributes</w:t>
      </w:r>
      <w:bookmarkEnd w:id="1628"/>
      <w:bookmarkEnd w:id="1629"/>
      <w:bookmarkEnd w:id="1630"/>
      <w:bookmarkEnd w:id="1631"/>
    </w:p>
    <w:p w14:paraId="7F7DD4CE" w14:textId="6A121F1A" w:rsidR="0006113C" w:rsidRPr="007055D9" w:rsidRDefault="009D7557" w:rsidP="00E67798">
      <w:pPr>
        <w:pStyle w:val="berschrift5"/>
        <w:keepNext/>
      </w:pPr>
      <w:bookmarkStart w:id="1632" w:name="_Toc338939188"/>
      <w:r w:rsidRPr="007055D9">
        <w:t xml:space="preserve">Attribute </w:t>
      </w:r>
      <w:r w:rsidR="00194316">
        <w:t>"</w:t>
      </w:r>
      <w:r w:rsidRPr="007055D9">
        <w:t>b</w:t>
      </w:r>
      <w:r w:rsidR="0006113C" w:rsidRPr="007055D9">
        <w:t>ase</w:t>
      </w:r>
      <w:bookmarkEnd w:id="1632"/>
      <w:r w:rsidR="00194316">
        <w:t>"</w:t>
      </w:r>
    </w:p>
    <w:p w14:paraId="1959D854"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26CCBACD" w14:textId="3B5EA5BF" w:rsidR="0006113C" w:rsidRPr="007055D9" w:rsidRDefault="009D7557" w:rsidP="00E67798">
      <w:pPr>
        <w:pStyle w:val="berschrift5"/>
        <w:keepNext/>
      </w:pPr>
      <w:bookmarkStart w:id="1633" w:name="_Toc338939189"/>
      <w:r w:rsidRPr="007055D9">
        <w:t xml:space="preserve">Attribute </w:t>
      </w:r>
      <w:r w:rsidR="00194316">
        <w:t>"</w:t>
      </w:r>
      <w:r w:rsidRPr="007055D9">
        <w:t>t</w:t>
      </w:r>
      <w:r w:rsidR="0006113C" w:rsidRPr="007055D9">
        <w:t>echnology</w:t>
      </w:r>
      <w:bookmarkEnd w:id="1633"/>
      <w:r w:rsidR="00194316">
        <w:t>"</w:t>
      </w:r>
    </w:p>
    <w:p w14:paraId="17270B5D"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4FEBADCD" w14:textId="77777777" w:rsidR="0006113C" w:rsidRPr="007055D9" w:rsidRDefault="008719C3" w:rsidP="0006113C">
      <w:pPr>
        <w:pStyle w:val="Aufzhlungszeichen"/>
        <w:rPr>
          <w:rStyle w:val="XMLElement"/>
        </w:rPr>
      </w:pPr>
      <w:r>
        <w:rPr>
          <w:rStyle w:val="XMLElement"/>
        </w:rPr>
        <w:t>r</w:t>
      </w:r>
      <w:r w:rsidR="0006113C" w:rsidRPr="007055D9">
        <w:rPr>
          <w:rStyle w:val="XMLElement"/>
        </w:rPr>
        <w:t>esistance</w:t>
      </w:r>
    </w:p>
    <w:p w14:paraId="1F776219" w14:textId="77777777" w:rsidR="0006113C" w:rsidRPr="007055D9" w:rsidRDefault="008719C3" w:rsidP="0006113C">
      <w:pPr>
        <w:pStyle w:val="Aufzhlungszeichen"/>
        <w:rPr>
          <w:rStyle w:val="XMLElement"/>
        </w:rPr>
      </w:pPr>
      <w:r>
        <w:rPr>
          <w:rStyle w:val="XMLElement"/>
        </w:rPr>
        <w:t>a</w:t>
      </w:r>
      <w:r w:rsidR="0006113C" w:rsidRPr="007055D9">
        <w:rPr>
          <w:rStyle w:val="XMLElement"/>
        </w:rPr>
        <w:t>rc</w:t>
      </w:r>
    </w:p>
    <w:p w14:paraId="41FB1DA4" w14:textId="77777777" w:rsidR="0006113C" w:rsidRPr="00604BF1" w:rsidRDefault="008719C3" w:rsidP="0006113C">
      <w:pPr>
        <w:pStyle w:val="Aufzhlungszeichen"/>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658B4F48" w14:textId="2C6D7079" w:rsidR="00604BF1" w:rsidRDefault="00604BF1" w:rsidP="0006113C">
      <w:pPr>
        <w:pStyle w:val="Aufzhlungszeichen"/>
        <w:rPr>
          <w:rStyle w:val="XMLElement"/>
        </w:rPr>
      </w:pPr>
      <w:r>
        <w:rPr>
          <w:rStyle w:val="XMLElement"/>
        </w:rPr>
        <w:t>friction</w:t>
      </w:r>
    </w:p>
    <w:p w14:paraId="7D809A56" w14:textId="49ADC0EA" w:rsidR="00604BF1" w:rsidRPr="007055D9" w:rsidRDefault="00604BF1" w:rsidP="0006113C">
      <w:pPr>
        <w:pStyle w:val="Aufzhlungszeichen"/>
        <w:rPr>
          <w:rStyle w:val="XMLElement"/>
        </w:rPr>
      </w:pPr>
      <w:r>
        <w:rPr>
          <w:rStyle w:val="XMLElement"/>
        </w:rPr>
        <w:t>brazing</w:t>
      </w:r>
    </w:p>
    <w:p w14:paraId="59ACFE22" w14:textId="37E13464" w:rsidR="0006113C" w:rsidRPr="007055D9" w:rsidRDefault="0006113C" w:rsidP="00B27477">
      <w:pPr>
        <w:pStyle w:val="berschrift4"/>
      </w:pPr>
      <w:bookmarkStart w:id="1634" w:name="_Toc338939190"/>
      <w:bookmarkStart w:id="1635" w:name="_Toc3557034"/>
      <w:bookmarkStart w:id="1636" w:name="_Toc34747284"/>
      <w:bookmarkStart w:id="1637" w:name="_Toc39880601"/>
      <w:r w:rsidRPr="007055D9">
        <w:t xml:space="preserve">Element </w:t>
      </w:r>
      <w:r w:rsidR="00194316">
        <w:t>"</w:t>
      </w:r>
      <w:r w:rsidRPr="007055D9">
        <w:t>weld_position</w:t>
      </w:r>
      <w:bookmarkEnd w:id="1634"/>
      <w:bookmarkEnd w:id="1635"/>
      <w:r w:rsidR="00194316">
        <w:t>"</w:t>
      </w:r>
      <w:bookmarkEnd w:id="1636"/>
      <w:bookmarkEnd w:id="1637"/>
    </w:p>
    <w:p w14:paraId="5C9E4B39" w14:textId="77777777" w:rsidR="0006113C" w:rsidRPr="007055D9" w:rsidRDefault="0006113C" w:rsidP="00050106">
      <w:r w:rsidRPr="007055D9">
        <w:t xml:space="preserve">For the element </w:t>
      </w:r>
      <w:r w:rsidR="0033708C" w:rsidRPr="0033708C">
        <w:rPr>
          <w:rStyle w:val="XMLElement"/>
        </w:rPr>
        <w:t>&lt;weld_position/&gt;</w:t>
      </w:r>
      <w:r w:rsidRPr="007055D9">
        <w:t xml:space="preserve"> the following attributes can be specified for the </w:t>
      </w:r>
      <w:r w:rsidR="00614652">
        <w:t>I</w:t>
      </w:r>
      <w:r w:rsidR="00F20CEB">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3051956E" w14:textId="77777777" w:rsidTr="00E67798">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FB8A0A0" w14:textId="77777777" w:rsidR="0006113C" w:rsidRPr="007055D9" w:rsidRDefault="0006113C" w:rsidP="00E67798">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8F6E894" w14:textId="77777777" w:rsidR="0006113C" w:rsidRPr="007055D9" w:rsidRDefault="0006113C" w:rsidP="00E67798">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453010" w14:textId="35591178" w:rsidR="0006113C" w:rsidRPr="007055D9" w:rsidRDefault="000E60DF" w:rsidP="00E67798">
            <w:pPr>
              <w:keepNext/>
              <w:rPr>
                <w:b/>
                <w:i/>
                <w:sz w:val="20"/>
              </w:rPr>
            </w:pPr>
            <w:r>
              <w:rPr>
                <w:b/>
                <w:i/>
                <w:sz w:val="20"/>
              </w:rPr>
              <w:t>Use</w:t>
            </w:r>
          </w:p>
        </w:tc>
      </w:tr>
      <w:tr w:rsidR="00050106" w:rsidRPr="007055D9" w14:paraId="512A73E3" w14:textId="77777777" w:rsidTr="00E67798">
        <w:trPr>
          <w:cantSplit/>
          <w:jc w:val="center"/>
        </w:trPr>
        <w:tc>
          <w:tcPr>
            <w:tcW w:w="1871" w:type="dxa"/>
            <w:shd w:val="clear" w:color="auto" w:fill="auto"/>
          </w:tcPr>
          <w:p w14:paraId="44DE589B" w14:textId="77777777" w:rsidR="00050106" w:rsidRPr="00FF546F" w:rsidRDefault="00050106" w:rsidP="00E67798">
            <w:pPr>
              <w:rPr>
                <w:sz w:val="20"/>
                <w:szCs w:val="20"/>
              </w:rPr>
            </w:pPr>
            <w:r w:rsidRPr="00FF546F">
              <w:rPr>
                <w:sz w:val="20"/>
                <w:szCs w:val="20"/>
              </w:rPr>
              <w:t>u</w:t>
            </w:r>
          </w:p>
        </w:tc>
        <w:tc>
          <w:tcPr>
            <w:tcW w:w="1800" w:type="dxa"/>
            <w:shd w:val="clear" w:color="auto" w:fill="auto"/>
          </w:tcPr>
          <w:p w14:paraId="20F9FC44" w14:textId="190CCC39" w:rsidR="00050106" w:rsidRPr="00FF546F" w:rsidRDefault="00C9639A" w:rsidP="00E67798">
            <w:pPr>
              <w:rPr>
                <w:sz w:val="20"/>
                <w:szCs w:val="20"/>
              </w:rPr>
            </w:pPr>
            <w:r>
              <w:rPr>
                <w:sz w:val="20"/>
                <w:szCs w:val="20"/>
              </w:rPr>
              <w:t>Floating Point</w:t>
            </w:r>
          </w:p>
        </w:tc>
        <w:tc>
          <w:tcPr>
            <w:tcW w:w="4680" w:type="dxa"/>
            <w:shd w:val="clear" w:color="auto" w:fill="auto"/>
          </w:tcPr>
          <w:p w14:paraId="314F7AE5"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38ABF736" w14:textId="77777777" w:rsidTr="00E67798">
        <w:trPr>
          <w:cantSplit/>
          <w:jc w:val="center"/>
        </w:trPr>
        <w:tc>
          <w:tcPr>
            <w:tcW w:w="1871" w:type="dxa"/>
            <w:shd w:val="clear" w:color="auto" w:fill="auto"/>
          </w:tcPr>
          <w:p w14:paraId="64ACBD5B" w14:textId="77777777" w:rsidR="00050106" w:rsidRPr="00FF546F" w:rsidRDefault="00050106" w:rsidP="00E67798">
            <w:pPr>
              <w:rPr>
                <w:sz w:val="20"/>
                <w:szCs w:val="20"/>
              </w:rPr>
            </w:pPr>
            <w:r w:rsidRPr="00FF546F">
              <w:rPr>
                <w:sz w:val="20"/>
                <w:szCs w:val="20"/>
              </w:rPr>
              <w:t>x</w:t>
            </w:r>
          </w:p>
        </w:tc>
        <w:tc>
          <w:tcPr>
            <w:tcW w:w="1800" w:type="dxa"/>
            <w:shd w:val="clear" w:color="auto" w:fill="auto"/>
          </w:tcPr>
          <w:p w14:paraId="51E9297E" w14:textId="6B682614" w:rsidR="00050106" w:rsidRPr="00FF546F" w:rsidRDefault="00C9639A" w:rsidP="00E67798">
            <w:pPr>
              <w:rPr>
                <w:sz w:val="20"/>
                <w:szCs w:val="20"/>
              </w:rPr>
            </w:pPr>
            <w:r>
              <w:rPr>
                <w:sz w:val="20"/>
                <w:szCs w:val="20"/>
              </w:rPr>
              <w:t>Floating Point</w:t>
            </w:r>
          </w:p>
        </w:tc>
        <w:tc>
          <w:tcPr>
            <w:tcW w:w="4680" w:type="dxa"/>
            <w:shd w:val="clear" w:color="auto" w:fill="auto"/>
          </w:tcPr>
          <w:p w14:paraId="78E9B404"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2A10F353" w14:textId="77777777" w:rsidTr="00E67798">
        <w:trPr>
          <w:cantSplit/>
          <w:jc w:val="center"/>
        </w:trPr>
        <w:tc>
          <w:tcPr>
            <w:tcW w:w="1871" w:type="dxa"/>
            <w:shd w:val="clear" w:color="auto" w:fill="auto"/>
          </w:tcPr>
          <w:p w14:paraId="3837B2E7" w14:textId="77777777" w:rsidR="00050106" w:rsidRPr="00FF546F" w:rsidRDefault="00050106" w:rsidP="00E67798">
            <w:pPr>
              <w:rPr>
                <w:sz w:val="20"/>
                <w:szCs w:val="20"/>
              </w:rPr>
            </w:pPr>
            <w:r w:rsidRPr="00FF546F">
              <w:rPr>
                <w:sz w:val="20"/>
                <w:szCs w:val="20"/>
              </w:rPr>
              <w:t>y</w:t>
            </w:r>
          </w:p>
        </w:tc>
        <w:tc>
          <w:tcPr>
            <w:tcW w:w="1800" w:type="dxa"/>
            <w:shd w:val="clear" w:color="auto" w:fill="auto"/>
          </w:tcPr>
          <w:p w14:paraId="4BD70B0E" w14:textId="6168B41A" w:rsidR="00050106" w:rsidRPr="00FF546F" w:rsidRDefault="00C9639A" w:rsidP="00E67798">
            <w:pPr>
              <w:rPr>
                <w:sz w:val="20"/>
                <w:szCs w:val="20"/>
              </w:rPr>
            </w:pPr>
            <w:r>
              <w:rPr>
                <w:sz w:val="20"/>
                <w:szCs w:val="20"/>
              </w:rPr>
              <w:t>Floating Point</w:t>
            </w:r>
          </w:p>
        </w:tc>
        <w:tc>
          <w:tcPr>
            <w:tcW w:w="4680" w:type="dxa"/>
            <w:shd w:val="clear" w:color="auto" w:fill="auto"/>
          </w:tcPr>
          <w:p w14:paraId="13CFE856"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537D8564" w14:textId="77777777" w:rsidTr="00E67798">
        <w:trPr>
          <w:cantSplit/>
          <w:jc w:val="center"/>
        </w:trPr>
        <w:tc>
          <w:tcPr>
            <w:tcW w:w="1871" w:type="dxa"/>
            <w:shd w:val="clear" w:color="auto" w:fill="auto"/>
          </w:tcPr>
          <w:p w14:paraId="675386F3" w14:textId="77777777" w:rsidR="00050106" w:rsidRPr="00FF546F" w:rsidRDefault="00050106" w:rsidP="00E67798">
            <w:pPr>
              <w:rPr>
                <w:sz w:val="20"/>
                <w:szCs w:val="20"/>
              </w:rPr>
            </w:pPr>
            <w:r w:rsidRPr="00FF546F">
              <w:rPr>
                <w:sz w:val="20"/>
                <w:szCs w:val="20"/>
              </w:rPr>
              <w:t>z</w:t>
            </w:r>
          </w:p>
        </w:tc>
        <w:tc>
          <w:tcPr>
            <w:tcW w:w="1800" w:type="dxa"/>
            <w:shd w:val="clear" w:color="auto" w:fill="auto"/>
          </w:tcPr>
          <w:p w14:paraId="0A6D0347" w14:textId="03667940" w:rsidR="00050106" w:rsidRPr="00FF546F" w:rsidRDefault="00C9639A" w:rsidP="00E67798">
            <w:pPr>
              <w:rPr>
                <w:sz w:val="20"/>
                <w:szCs w:val="20"/>
              </w:rPr>
            </w:pPr>
            <w:r>
              <w:rPr>
                <w:sz w:val="20"/>
                <w:szCs w:val="20"/>
              </w:rPr>
              <w:t>Floating Point</w:t>
            </w:r>
          </w:p>
        </w:tc>
        <w:tc>
          <w:tcPr>
            <w:tcW w:w="4680" w:type="dxa"/>
            <w:shd w:val="clear" w:color="auto" w:fill="auto"/>
          </w:tcPr>
          <w:p w14:paraId="13237CF5"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0054F08D" w14:textId="77777777" w:rsidTr="00E67798">
        <w:trPr>
          <w:cantSplit/>
          <w:jc w:val="center"/>
        </w:trPr>
        <w:tc>
          <w:tcPr>
            <w:tcW w:w="1871" w:type="dxa"/>
            <w:shd w:val="clear" w:color="auto" w:fill="auto"/>
          </w:tcPr>
          <w:p w14:paraId="1173249F" w14:textId="77777777" w:rsidR="00050106" w:rsidRPr="00FF546F" w:rsidRDefault="00050106" w:rsidP="00E67798">
            <w:pPr>
              <w:rPr>
                <w:sz w:val="20"/>
                <w:szCs w:val="20"/>
              </w:rPr>
            </w:pPr>
            <w:r w:rsidRPr="00FF546F">
              <w:rPr>
                <w:sz w:val="20"/>
                <w:szCs w:val="20"/>
              </w:rPr>
              <w:t>reference</w:t>
            </w:r>
          </w:p>
        </w:tc>
        <w:tc>
          <w:tcPr>
            <w:tcW w:w="1800" w:type="dxa"/>
            <w:shd w:val="clear" w:color="auto" w:fill="auto"/>
          </w:tcPr>
          <w:p w14:paraId="0950B2B2" w14:textId="77777777" w:rsidR="00050106" w:rsidRPr="00FF546F" w:rsidRDefault="00FF546F" w:rsidP="00E67798">
            <w:pPr>
              <w:rPr>
                <w:sz w:val="20"/>
                <w:szCs w:val="20"/>
              </w:rPr>
            </w:pPr>
            <w:r w:rsidRPr="00FF546F">
              <w:rPr>
                <w:sz w:val="20"/>
                <w:szCs w:val="20"/>
              </w:rPr>
              <w:t>B</w:t>
            </w:r>
            <w:r w:rsidR="00050106" w:rsidRPr="00FF546F">
              <w:rPr>
                <w:sz w:val="20"/>
                <w:szCs w:val="20"/>
              </w:rPr>
              <w:t>oolean</w:t>
            </w:r>
          </w:p>
        </w:tc>
        <w:tc>
          <w:tcPr>
            <w:tcW w:w="4680" w:type="dxa"/>
            <w:shd w:val="clear" w:color="auto" w:fill="auto"/>
          </w:tcPr>
          <w:p w14:paraId="77E3FC5A" w14:textId="77777777" w:rsidR="00050106" w:rsidRPr="00FF546F" w:rsidRDefault="00614652" w:rsidP="00E67798">
            <w:pPr>
              <w:rPr>
                <w:sz w:val="20"/>
                <w:szCs w:val="20"/>
              </w:rPr>
            </w:pPr>
            <w:r w:rsidRPr="00FF546F">
              <w:rPr>
                <w:sz w:val="20"/>
                <w:szCs w:val="20"/>
              </w:rPr>
              <w:t>O</w:t>
            </w:r>
            <w:r w:rsidR="00050106" w:rsidRPr="00FF546F">
              <w:rPr>
                <w:sz w:val="20"/>
                <w:szCs w:val="20"/>
              </w:rPr>
              <w:t>ptional</w:t>
            </w:r>
          </w:p>
        </w:tc>
      </w:tr>
      <w:tr w:rsidR="00050106" w:rsidRPr="007055D9" w14:paraId="5AA43920" w14:textId="77777777" w:rsidTr="00E67798">
        <w:trPr>
          <w:cantSplit/>
          <w:jc w:val="center"/>
        </w:trPr>
        <w:tc>
          <w:tcPr>
            <w:tcW w:w="1871" w:type="dxa"/>
            <w:shd w:val="clear" w:color="auto" w:fill="auto"/>
          </w:tcPr>
          <w:p w14:paraId="559CFB68" w14:textId="77777777" w:rsidR="00050106" w:rsidRPr="00FF546F" w:rsidRDefault="00050106" w:rsidP="00E67798">
            <w:pPr>
              <w:rPr>
                <w:sz w:val="20"/>
                <w:szCs w:val="20"/>
              </w:rPr>
            </w:pPr>
            <w:r w:rsidRPr="00FF546F">
              <w:rPr>
                <w:sz w:val="20"/>
                <w:szCs w:val="20"/>
              </w:rPr>
              <w:t>width</w:t>
            </w:r>
          </w:p>
        </w:tc>
        <w:tc>
          <w:tcPr>
            <w:tcW w:w="1800" w:type="dxa"/>
            <w:shd w:val="clear" w:color="auto" w:fill="auto"/>
          </w:tcPr>
          <w:p w14:paraId="0265A8BE" w14:textId="0D465130" w:rsidR="00050106" w:rsidRPr="00FF546F" w:rsidRDefault="00C9639A" w:rsidP="00E67798">
            <w:pPr>
              <w:rPr>
                <w:sz w:val="20"/>
                <w:szCs w:val="20"/>
              </w:rPr>
            </w:pPr>
            <w:r>
              <w:rPr>
                <w:sz w:val="20"/>
                <w:szCs w:val="20"/>
              </w:rPr>
              <w:t>Floating Point</w:t>
            </w:r>
          </w:p>
        </w:tc>
        <w:tc>
          <w:tcPr>
            <w:tcW w:w="4680" w:type="dxa"/>
            <w:shd w:val="clear" w:color="auto" w:fill="auto"/>
          </w:tcPr>
          <w:p w14:paraId="1107285D" w14:textId="77777777" w:rsidR="00050106" w:rsidRPr="00FF546F" w:rsidRDefault="00E60D8B" w:rsidP="00E67798">
            <w:pPr>
              <w:rPr>
                <w:sz w:val="20"/>
                <w:szCs w:val="20"/>
              </w:rPr>
            </w:pPr>
            <w:r>
              <w:rPr>
                <w:sz w:val="20"/>
                <w:szCs w:val="20"/>
              </w:rPr>
              <w:t>Optional</w:t>
            </w:r>
          </w:p>
        </w:tc>
      </w:tr>
      <w:tr w:rsidR="00050106" w:rsidRPr="007055D9" w14:paraId="3E6366E9" w14:textId="77777777" w:rsidTr="00E67798">
        <w:trPr>
          <w:cantSplit/>
          <w:jc w:val="center"/>
        </w:trPr>
        <w:tc>
          <w:tcPr>
            <w:tcW w:w="1871" w:type="dxa"/>
            <w:shd w:val="clear" w:color="auto" w:fill="auto"/>
          </w:tcPr>
          <w:p w14:paraId="69305A16" w14:textId="77777777" w:rsidR="00050106" w:rsidRPr="00FF546F" w:rsidRDefault="00B27477" w:rsidP="00E67798">
            <w:pPr>
              <w:rPr>
                <w:sz w:val="20"/>
                <w:szCs w:val="20"/>
              </w:rPr>
            </w:pPr>
            <w:r w:rsidRPr="00FF546F">
              <w:rPr>
                <w:sz w:val="20"/>
                <w:szCs w:val="20"/>
              </w:rPr>
              <w:t>filler</w:t>
            </w:r>
            <w:r w:rsidRPr="00FF546F" w:rsidDel="00B27477">
              <w:rPr>
                <w:sz w:val="20"/>
                <w:szCs w:val="20"/>
              </w:rPr>
              <w:t xml:space="preserve"> </w:t>
            </w:r>
          </w:p>
        </w:tc>
        <w:tc>
          <w:tcPr>
            <w:tcW w:w="1800" w:type="dxa"/>
            <w:shd w:val="clear" w:color="auto" w:fill="auto"/>
          </w:tcPr>
          <w:p w14:paraId="7EFCF98C" w14:textId="77777777" w:rsidR="00050106" w:rsidRPr="00FF546F" w:rsidRDefault="00B27477" w:rsidP="00E67798">
            <w:pPr>
              <w:rPr>
                <w:sz w:val="20"/>
                <w:szCs w:val="20"/>
              </w:rPr>
            </w:pPr>
            <w:r w:rsidRPr="00FF546F">
              <w:rPr>
                <w:sz w:val="20"/>
                <w:szCs w:val="20"/>
              </w:rPr>
              <w:t>Selection</w:t>
            </w:r>
            <w:r w:rsidRPr="00FF546F" w:rsidDel="00B27477">
              <w:rPr>
                <w:sz w:val="20"/>
                <w:szCs w:val="20"/>
              </w:rPr>
              <w:t xml:space="preserve"> </w:t>
            </w:r>
          </w:p>
        </w:tc>
        <w:tc>
          <w:tcPr>
            <w:tcW w:w="4680" w:type="dxa"/>
            <w:shd w:val="clear" w:color="auto" w:fill="auto"/>
          </w:tcPr>
          <w:p w14:paraId="49FE5DDB" w14:textId="77777777" w:rsidR="00050106" w:rsidRPr="00FF546F" w:rsidRDefault="00B27477" w:rsidP="00E67798">
            <w:pPr>
              <w:keepNext/>
              <w:rPr>
                <w:sz w:val="20"/>
                <w:szCs w:val="20"/>
              </w:rPr>
            </w:pPr>
            <w:r w:rsidRPr="00FF546F">
              <w:rPr>
                <w:sz w:val="20"/>
                <w:szCs w:val="20"/>
              </w:rPr>
              <w:t>Optional</w:t>
            </w:r>
            <w:r w:rsidRPr="00FF546F" w:rsidDel="00B27477">
              <w:rPr>
                <w:sz w:val="20"/>
                <w:szCs w:val="20"/>
              </w:rPr>
              <w:t xml:space="preserve"> </w:t>
            </w:r>
          </w:p>
        </w:tc>
      </w:tr>
      <w:tr w:rsidR="0026200C" w:rsidRPr="007055D9" w14:paraId="2CEC380F" w14:textId="77777777" w:rsidTr="00E67798">
        <w:trPr>
          <w:cantSplit/>
          <w:jc w:val="center"/>
        </w:trPr>
        <w:tc>
          <w:tcPr>
            <w:tcW w:w="1871" w:type="dxa"/>
            <w:shd w:val="clear" w:color="auto" w:fill="auto"/>
          </w:tcPr>
          <w:p w14:paraId="531B2422" w14:textId="3C1ACAB5" w:rsidR="0026200C" w:rsidRPr="00FF546F" w:rsidRDefault="0026200C" w:rsidP="00E67798">
            <w:pPr>
              <w:rPr>
                <w:sz w:val="20"/>
                <w:szCs w:val="20"/>
              </w:rPr>
            </w:pPr>
            <w:r>
              <w:rPr>
                <w:sz w:val="20"/>
                <w:szCs w:val="20"/>
              </w:rPr>
              <w:t>filler_material</w:t>
            </w:r>
          </w:p>
        </w:tc>
        <w:tc>
          <w:tcPr>
            <w:tcW w:w="1800" w:type="dxa"/>
            <w:shd w:val="clear" w:color="auto" w:fill="auto"/>
          </w:tcPr>
          <w:p w14:paraId="5346115B" w14:textId="6ADF6555" w:rsidR="0026200C" w:rsidRPr="00FF546F" w:rsidRDefault="0026200C" w:rsidP="00E67798">
            <w:pPr>
              <w:rPr>
                <w:sz w:val="20"/>
                <w:szCs w:val="20"/>
              </w:rPr>
            </w:pPr>
            <w:r w:rsidRPr="00A20C5C">
              <w:rPr>
                <w:sz w:val="20"/>
                <w:szCs w:val="20"/>
              </w:rPr>
              <w:t>Alphanumeric</w:t>
            </w:r>
          </w:p>
        </w:tc>
        <w:tc>
          <w:tcPr>
            <w:tcW w:w="4680" w:type="dxa"/>
            <w:shd w:val="clear" w:color="auto" w:fill="auto"/>
          </w:tcPr>
          <w:p w14:paraId="4214A434" w14:textId="173F5715" w:rsidR="0026200C" w:rsidRPr="00FF546F" w:rsidRDefault="0026200C" w:rsidP="00E67798">
            <w:pPr>
              <w:keepNext/>
              <w:rPr>
                <w:sz w:val="20"/>
                <w:szCs w:val="20"/>
              </w:rPr>
            </w:pPr>
            <w:r w:rsidRPr="00A20C5C">
              <w:rPr>
                <w:sz w:val="20"/>
                <w:szCs w:val="20"/>
              </w:rPr>
              <w:t>Optional</w:t>
            </w:r>
          </w:p>
        </w:tc>
      </w:tr>
    </w:tbl>
    <w:p w14:paraId="066FD602" w14:textId="2686EF27" w:rsidR="00E67798" w:rsidRDefault="00E67798" w:rsidP="00F3716C">
      <w:pPr>
        <w:pStyle w:val="Beschriftung"/>
        <w:spacing w:before="120"/>
      </w:pPr>
      <w:bookmarkStart w:id="1638" w:name="_Toc3566504"/>
      <w:bookmarkStart w:id="1639" w:name="_Toc34747506"/>
      <w:bookmarkStart w:id="1640" w:name="_Toc338939192"/>
      <w:bookmarkStart w:id="1641" w:name="_Toc39880832"/>
      <w:r>
        <w:t xml:space="preserve">Table </w:t>
      </w:r>
      <w:r w:rsidR="00ED469A">
        <w:fldChar w:fldCharType="begin"/>
      </w:r>
      <w:r w:rsidR="00ED469A">
        <w:instrText xml:space="preserve"> SEQ Table \* ARABIC </w:instrText>
      </w:r>
      <w:r w:rsidR="00ED469A">
        <w:fldChar w:fldCharType="separate"/>
      </w:r>
      <w:r w:rsidR="00A2710C">
        <w:rPr>
          <w:noProof/>
        </w:rPr>
        <w:t>101</w:t>
      </w:r>
      <w:r w:rsidR="00ED469A">
        <w:fldChar w:fldCharType="end"/>
      </w:r>
      <w:r>
        <w:t xml:space="preserve">: </w:t>
      </w:r>
      <w:r w:rsidRPr="0008681E">
        <w:t xml:space="preserve">Attributes of element </w:t>
      </w:r>
      <w:r w:rsidRPr="00AA1695">
        <w:rPr>
          <w:rStyle w:val="elementdeftypeChar"/>
          <w:b/>
        </w:rPr>
        <w:t>&lt;</w:t>
      </w:r>
      <w:r w:rsidRPr="00E67798">
        <w:rPr>
          <w:rFonts w:ascii="Courier New" w:hAnsi="Courier New" w:cs="Courier New"/>
          <w:bCs w:val="0"/>
          <w:i/>
          <w:kern w:val="22"/>
          <w:sz w:val="18"/>
          <w:szCs w:val="18"/>
        </w:rPr>
        <w:t>weld_position/&gt;</w:t>
      </w:r>
      <w:r w:rsidRPr="0008681E">
        <w:t xml:space="preserve"> for </w:t>
      </w:r>
      <w:r>
        <w:t>I Weld</w:t>
      </w:r>
      <w:bookmarkEnd w:id="1638"/>
      <w:bookmarkEnd w:id="1639"/>
      <w:bookmarkEnd w:id="1641"/>
      <w:r>
        <w:t xml:space="preserve"> </w:t>
      </w:r>
    </w:p>
    <w:p w14:paraId="0B71CAA5" w14:textId="0515B634" w:rsidR="008941DA" w:rsidRDefault="008941DA" w:rsidP="00E67798">
      <w:pPr>
        <w:pStyle w:val="berschrift5"/>
        <w:keepNext/>
      </w:pPr>
      <w:r w:rsidRPr="007055D9">
        <w:lastRenderedPageBreak/>
        <w:t>Attribute</w:t>
      </w:r>
      <w:r>
        <w:t>s</w:t>
      </w:r>
      <w:r w:rsidRPr="007055D9">
        <w:t xml:space="preserve"> </w:t>
      </w:r>
      <w:r w:rsidR="00194316">
        <w:t>"</w:t>
      </w:r>
      <w:r>
        <w:t>u, x, y, z, reference</w:t>
      </w:r>
      <w:r w:rsidR="00194316">
        <w:t>"</w:t>
      </w:r>
    </w:p>
    <w:p w14:paraId="2777CD19" w14:textId="63725462" w:rsidR="008941DA" w:rsidRPr="008941DA" w:rsidRDefault="008941DA" w:rsidP="008941DA">
      <w:pPr>
        <w:pStyle w:val="berschrift5"/>
        <w:spacing w:before="0" w:after="120"/>
        <w:rPr>
          <w:b w:val="0"/>
          <w:i w:val="0"/>
        </w:rPr>
      </w:pPr>
      <w:r w:rsidRPr="008941DA">
        <w:rPr>
          <w:b w:val="0"/>
          <w:i w:val="0"/>
        </w:rPr>
        <w:t xml:space="preserve">Detailed definition can be found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A2710C">
        <w:rPr>
          <w:b w:val="0"/>
          <w:i w:val="0"/>
        </w:rPr>
        <w:t>8.2.4.3.2</w:t>
      </w:r>
      <w:r w:rsidR="008D51C0" w:rsidRPr="008941DA">
        <w:rPr>
          <w:b w:val="0"/>
          <w:i w:val="0"/>
        </w:rPr>
        <w:fldChar w:fldCharType="end"/>
      </w:r>
      <w:r w:rsidRPr="008941DA">
        <w:rPr>
          <w:b w:val="0"/>
          <w:i w:val="0"/>
        </w:rPr>
        <w:t xml:space="preserve"> Welding Position.</w:t>
      </w:r>
    </w:p>
    <w:p w14:paraId="3A03F18D" w14:textId="4A2C4505" w:rsidR="0006113C" w:rsidRPr="007055D9" w:rsidRDefault="0006113C" w:rsidP="00AB2606">
      <w:pPr>
        <w:pStyle w:val="berschrift5"/>
        <w:keepNext/>
      </w:pPr>
      <w:r w:rsidRPr="007055D9">
        <w:t xml:space="preserve">Attribute </w:t>
      </w:r>
      <w:r w:rsidR="00194316">
        <w:t>"</w:t>
      </w:r>
      <w:r w:rsidRPr="007055D9">
        <w:t>width</w:t>
      </w:r>
      <w:bookmarkEnd w:id="1640"/>
      <w:r w:rsidR="00194316">
        <w:t>"</w:t>
      </w:r>
    </w:p>
    <w:p w14:paraId="44569446" w14:textId="77777777" w:rsidR="0006113C" w:rsidRPr="007055D9" w:rsidRDefault="0006113C" w:rsidP="0006113C">
      <w:r w:rsidRPr="007055D9">
        <w:t xml:space="preserve">The attribute </w:t>
      </w:r>
      <w:r w:rsidRPr="007055D9">
        <w:rPr>
          <w:rStyle w:val="XMLAttribute"/>
        </w:rPr>
        <w:t xml:space="preserve">width </w:t>
      </w:r>
      <w:r w:rsidRPr="007055D9">
        <w:t xml:space="preserve">specifies the width of the weld. </w:t>
      </w:r>
    </w:p>
    <w:p w14:paraId="48832A67" w14:textId="5C150E77" w:rsidR="0006113C" w:rsidRPr="007055D9" w:rsidRDefault="0006113C" w:rsidP="0006113C">
      <w:pPr>
        <w:pStyle w:val="berschrift5"/>
      </w:pPr>
      <w:bookmarkStart w:id="1642" w:name="_Toc338939194"/>
      <w:r w:rsidRPr="007055D9">
        <w:t xml:space="preserve">Attribute </w:t>
      </w:r>
      <w:r w:rsidR="00194316">
        <w:t>"</w:t>
      </w:r>
      <w:r w:rsidRPr="007055D9">
        <w:t>filler</w:t>
      </w:r>
      <w:bookmarkEnd w:id="1642"/>
      <w:r w:rsidR="00194316">
        <w:t>"</w:t>
      </w:r>
    </w:p>
    <w:p w14:paraId="6AFE9D9D" w14:textId="77777777" w:rsidR="0006113C" w:rsidRPr="007055D9" w:rsidRDefault="0006113C" w:rsidP="00AB2606">
      <w:pPr>
        <w:keepNext/>
      </w:pPr>
      <w:r w:rsidRPr="007055D9">
        <w:t xml:space="preserve">Valid values for the attribute </w:t>
      </w:r>
      <w:r w:rsidRPr="007055D9">
        <w:rPr>
          <w:rFonts w:ascii="Courier New" w:hAnsi="Courier New" w:cs="Courier New"/>
          <w:b/>
          <w:i/>
          <w:sz w:val="18"/>
        </w:rPr>
        <w:t>filler</w:t>
      </w:r>
      <w:r w:rsidRPr="007055D9">
        <w:rPr>
          <w:sz w:val="18"/>
        </w:rPr>
        <w:t xml:space="preserve"> </w:t>
      </w:r>
      <w:r w:rsidRPr="007055D9">
        <w:t>can be:</w:t>
      </w:r>
    </w:p>
    <w:p w14:paraId="44F174F7" w14:textId="77777777" w:rsidR="0006113C" w:rsidRPr="007055D9" w:rsidRDefault="0006113C" w:rsidP="0006113C">
      <w:pPr>
        <w:pStyle w:val="Aufzhlungszeichen"/>
        <w:rPr>
          <w:rStyle w:val="XMLAttribute"/>
        </w:rPr>
      </w:pPr>
      <w:r w:rsidRPr="007055D9">
        <w:rPr>
          <w:rStyle w:val="XMLAttribute"/>
        </w:rPr>
        <w:t>yes</w:t>
      </w:r>
    </w:p>
    <w:p w14:paraId="7E20F4FA" w14:textId="77777777" w:rsidR="0006113C" w:rsidRPr="007055D9" w:rsidRDefault="0006113C" w:rsidP="0006113C">
      <w:pPr>
        <w:pStyle w:val="Aufzhlungszeichen"/>
        <w:rPr>
          <w:rStyle w:val="XMLAttribute"/>
        </w:rPr>
      </w:pPr>
      <w:r w:rsidRPr="007055D9">
        <w:rPr>
          <w:rStyle w:val="XMLAttribute"/>
        </w:rPr>
        <w:t>no</w:t>
      </w:r>
    </w:p>
    <w:p w14:paraId="51632570" w14:textId="77777777" w:rsidR="0006113C" w:rsidRDefault="0006113C" w:rsidP="003B5320">
      <w:pPr>
        <w:pStyle w:val="Note"/>
        <w:jc w:val="both"/>
        <w:rPr>
          <w:sz w:val="22"/>
        </w:rPr>
      </w:pPr>
      <w:r w:rsidRPr="003B5320">
        <w:rPr>
          <w:b/>
          <w:sz w:val="22"/>
        </w:rPr>
        <w:t xml:space="preserve">Note: </w:t>
      </w:r>
      <w:r w:rsidRPr="003B5320">
        <w:rPr>
          <w:sz w:val="22"/>
        </w:rPr>
        <w:t xml:space="preserve">Depending on the technology the default value can different (see </w:t>
      </w:r>
      <w:r w:rsidR="000A7E0B" w:rsidRPr="003B5320">
        <w:rPr>
          <w:sz w:val="22"/>
        </w:rPr>
        <w:t>in Generic Seam Weld Definition section under attribute filler</w:t>
      </w:r>
      <w:r w:rsidRPr="003B5320">
        <w:rPr>
          <w:sz w:val="22"/>
        </w:rPr>
        <w:t>).</w:t>
      </w:r>
    </w:p>
    <w:p w14:paraId="2D57B8EC" w14:textId="51E3FD78" w:rsidR="00FB5F47" w:rsidRPr="007055D9" w:rsidRDefault="00FB5F47" w:rsidP="00FB5F47">
      <w:pPr>
        <w:pStyle w:val="berschrift5"/>
        <w:keepNext/>
      </w:pPr>
      <w:r w:rsidRPr="007055D9">
        <w:t xml:space="preserve">Attribute </w:t>
      </w:r>
      <w:r w:rsidR="00194316">
        <w:t>"</w:t>
      </w:r>
      <w:r w:rsidRPr="007055D9">
        <w:t>filler</w:t>
      </w:r>
      <w:r w:rsidRPr="00A06030">
        <w:rPr>
          <w:lang w:val="en-US"/>
        </w:rPr>
        <w:t>_material</w:t>
      </w:r>
      <w:r w:rsidR="00194316">
        <w:t>"</w:t>
      </w:r>
    </w:p>
    <w:p w14:paraId="6E738E9B" w14:textId="67AF8BC5" w:rsidR="00FB5F47" w:rsidRPr="003B5320"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63A01506" w14:textId="77777777" w:rsidR="0006113C" w:rsidRPr="007055D9" w:rsidRDefault="0094298E" w:rsidP="00AB2606">
      <w:pPr>
        <w:pStyle w:val="Example"/>
        <w:keepNext/>
      </w:pPr>
      <w:r w:rsidRPr="007055D9">
        <w:t>Example</w:t>
      </w:r>
      <w:r w:rsidR="00FF6D87">
        <w:t xml:space="preserve"> A (</w:t>
      </w:r>
      <w:r w:rsidR="00FF6D87" w:rsidRPr="00FF6D87">
        <w:rPr>
          <w:b w:val="0"/>
          <w:sz w:val="22"/>
        </w:rPr>
        <w:t xml:space="preserve">within each </w:t>
      </w:r>
      <w:r w:rsidR="00FF6D87" w:rsidRPr="00FF6D87">
        <w:rPr>
          <w:rFonts w:ascii="Courier New" w:hAnsi="Courier New" w:cs="Courier New"/>
          <w:i/>
          <w:sz w:val="18"/>
        </w:rPr>
        <w:t>attribute</w:t>
      </w:r>
      <w:r w:rsidR="00FF6D87">
        <w:t>)</w:t>
      </w:r>
      <w:r w:rsidRPr="007055D9">
        <w:t>:</w:t>
      </w:r>
    </w:p>
    <w:p w14:paraId="0F537122" w14:textId="77777777" w:rsidR="009F757D" w:rsidRDefault="009F757D" w:rsidP="00AB2606">
      <w:pPr>
        <w:pStyle w:val="XMLCode"/>
        <w:keepNext/>
      </w:pPr>
    </w:p>
    <w:p w14:paraId="0F27D2B0" w14:textId="77777777" w:rsidR="0080340E" w:rsidRDefault="0006113C" w:rsidP="00AB2606">
      <w:pPr>
        <w:pStyle w:val="XMLCode"/>
        <w:keepNext/>
      </w:pPr>
      <w:r w:rsidRPr="007055D9">
        <w:t>&lt;</w:t>
      </w:r>
      <w:r w:rsidR="0080340E">
        <w:t>seamweld&gt;</w:t>
      </w:r>
    </w:p>
    <w:p w14:paraId="05CA594C" w14:textId="552A437E" w:rsidR="0006113C" w:rsidRPr="007055D9" w:rsidRDefault="0080340E" w:rsidP="00AB2606">
      <w:pPr>
        <w:pStyle w:val="XMLCode"/>
        <w:keepNext/>
      </w:pPr>
      <w:r>
        <w:t xml:space="preserve">    &lt;</w:t>
      </w:r>
      <w:r w:rsidR="0006113C" w:rsidRPr="007055D9">
        <w:t>i</w:t>
      </w:r>
      <w:r>
        <w:t>_</w:t>
      </w:r>
      <w:r w:rsidR="0006113C" w:rsidRPr="007055D9">
        <w:t>weld base=</w:t>
      </w:r>
      <w:r w:rsidR="00194316">
        <w:t>"</w:t>
      </w:r>
      <w:r w:rsidR="0006113C" w:rsidRPr="007055D9">
        <w:t>1</w:t>
      </w:r>
      <w:r w:rsidR="00194316">
        <w:t>"</w:t>
      </w:r>
      <w:r w:rsidR="0006113C" w:rsidRPr="007055D9">
        <w:t xml:space="preserve"> technology=</w:t>
      </w:r>
      <w:r w:rsidR="00194316">
        <w:t>"</w:t>
      </w:r>
      <w:r w:rsidR="0006113C" w:rsidRPr="007055D9">
        <w:t>laser</w:t>
      </w:r>
      <w:r w:rsidR="00194316">
        <w:t>"</w:t>
      </w:r>
      <w:r w:rsidR="0006113C" w:rsidRPr="007055D9">
        <w:t>&gt;</w:t>
      </w:r>
    </w:p>
    <w:p w14:paraId="3ED0644B" w14:textId="0926A6C5" w:rsidR="0006113C" w:rsidRPr="007C4B49" w:rsidRDefault="0006113C" w:rsidP="0006113C">
      <w:pPr>
        <w:pStyle w:val="XMLCode"/>
        <w:rPr>
          <w:b/>
          <w:color w:val="0070C0"/>
          <w:lang w:val="es-ES"/>
        </w:rPr>
      </w:pPr>
      <w:r w:rsidRPr="007055D9">
        <w:t xml:space="preserve">    </w:t>
      </w:r>
      <w:r w:rsidR="0080340E">
        <w:t xml:space="preserve">    </w:t>
      </w:r>
      <w:r w:rsidRPr="007C4B49">
        <w:rPr>
          <w:b/>
          <w:color w:val="0070C0"/>
          <w:lang w:val="es-ES"/>
        </w:rPr>
        <w:t>&lt;weld_position u=</w:t>
      </w:r>
      <w:r w:rsidR="00194316">
        <w:rPr>
          <w:b/>
          <w:color w:val="0070C0"/>
          <w:lang w:val="es-ES"/>
        </w:rPr>
        <w:t>"</w:t>
      </w:r>
      <w:r w:rsidRPr="007C4B49">
        <w:rPr>
          <w:b/>
          <w:color w:val="0070C0"/>
          <w:lang w:val="es-ES"/>
        </w:rPr>
        <w:t>0</w:t>
      </w:r>
      <w:r w:rsidR="00194316">
        <w:rPr>
          <w:b/>
          <w:color w:val="0070C0"/>
          <w:lang w:val="es-ES"/>
        </w:rPr>
        <w:t>"</w:t>
      </w:r>
      <w:r w:rsidRPr="007C4B49">
        <w:rPr>
          <w:b/>
          <w:color w:val="0070C0"/>
          <w:lang w:val="es-ES"/>
        </w:rPr>
        <w:t xml:space="preserve"> x=</w:t>
      </w:r>
      <w:r w:rsidR="00194316">
        <w:rPr>
          <w:b/>
          <w:color w:val="0070C0"/>
          <w:lang w:val="es-ES"/>
        </w:rPr>
        <w:t>"</w:t>
      </w:r>
      <w:r w:rsidRPr="007C4B49">
        <w:rPr>
          <w:b/>
          <w:color w:val="0070C0"/>
          <w:lang w:val="es-ES"/>
        </w:rPr>
        <w:t>1</w:t>
      </w:r>
      <w:r w:rsidR="00194316">
        <w:rPr>
          <w:b/>
          <w:color w:val="0070C0"/>
          <w:lang w:val="es-ES"/>
        </w:rPr>
        <w:t>"</w:t>
      </w:r>
      <w:r w:rsidRPr="007C4B49">
        <w:rPr>
          <w:b/>
          <w:color w:val="0070C0"/>
          <w:lang w:val="es-ES"/>
        </w:rPr>
        <w:t xml:space="preserve"> y=</w:t>
      </w:r>
      <w:r w:rsidR="00194316">
        <w:rPr>
          <w:b/>
          <w:color w:val="0070C0"/>
          <w:lang w:val="es-ES"/>
        </w:rPr>
        <w:t>"</w:t>
      </w:r>
      <w:r w:rsidRPr="007C4B49">
        <w:rPr>
          <w:b/>
          <w:color w:val="0070C0"/>
          <w:lang w:val="es-ES"/>
        </w:rPr>
        <w:t>1</w:t>
      </w:r>
      <w:r w:rsidR="00194316">
        <w:rPr>
          <w:b/>
          <w:color w:val="0070C0"/>
          <w:lang w:val="es-ES"/>
        </w:rPr>
        <w:t>"</w:t>
      </w:r>
      <w:r w:rsidRPr="007C4B49">
        <w:rPr>
          <w:b/>
          <w:color w:val="0070C0"/>
          <w:lang w:val="es-ES"/>
        </w:rPr>
        <w:t xml:space="preserve"> z=</w:t>
      </w:r>
      <w:r w:rsidR="00194316">
        <w:rPr>
          <w:b/>
          <w:color w:val="0070C0"/>
          <w:lang w:val="es-ES"/>
        </w:rPr>
        <w:t>"</w:t>
      </w:r>
      <w:r w:rsidRPr="007C4B49">
        <w:rPr>
          <w:b/>
          <w:color w:val="0070C0"/>
          <w:lang w:val="es-ES"/>
        </w:rPr>
        <w:t>1</w:t>
      </w:r>
      <w:r w:rsidR="00194316">
        <w:rPr>
          <w:b/>
          <w:color w:val="0070C0"/>
          <w:lang w:val="es-ES"/>
        </w:rPr>
        <w:t>"</w:t>
      </w:r>
    </w:p>
    <w:p w14:paraId="5BA4671D" w14:textId="50D8561F" w:rsidR="0080340E" w:rsidRPr="007C4B49" w:rsidRDefault="0080340E" w:rsidP="0006113C">
      <w:pPr>
        <w:pStyle w:val="XMLCode"/>
        <w:rPr>
          <w:b/>
          <w:color w:val="0070C0"/>
          <w:lang w:val="es-ES"/>
        </w:rPr>
      </w:pPr>
      <w:r w:rsidRPr="007C4B49">
        <w:rPr>
          <w:b/>
          <w:color w:val="0070C0"/>
          <w:lang w:val="es-ES"/>
        </w:rPr>
        <w:t xml:space="preserve">                       reference=</w:t>
      </w:r>
      <w:r w:rsidR="00194316">
        <w:rPr>
          <w:b/>
          <w:color w:val="0070C0"/>
          <w:lang w:val="es-ES"/>
        </w:rPr>
        <w:t>"</w:t>
      </w:r>
      <w:r w:rsidR="00A67679">
        <w:rPr>
          <w:b/>
          <w:color w:val="0070C0"/>
          <w:lang w:val="es-ES"/>
        </w:rPr>
        <w:t>false</w:t>
      </w:r>
      <w:r w:rsidR="00194316">
        <w:rPr>
          <w:b/>
          <w:color w:val="0070C0"/>
          <w:lang w:val="es-ES"/>
        </w:rPr>
        <w:t>"</w:t>
      </w:r>
    </w:p>
    <w:p w14:paraId="4D14A385" w14:textId="67E3DA7B" w:rsidR="0006113C" w:rsidRPr="007C4B49" w:rsidRDefault="0080340E" w:rsidP="0080340E">
      <w:pPr>
        <w:pStyle w:val="XMLCode"/>
        <w:rPr>
          <w:b/>
          <w:color w:val="0070C0"/>
        </w:rPr>
      </w:pPr>
      <w:r w:rsidRPr="007C4B49">
        <w:rPr>
          <w:b/>
          <w:color w:val="0070C0"/>
        </w:rPr>
        <w:t xml:space="preserve">                       </w:t>
      </w:r>
      <w:r w:rsidR="0006113C" w:rsidRPr="007C4B49">
        <w:rPr>
          <w:b/>
          <w:color w:val="0070C0"/>
        </w:rPr>
        <w:t>width=</w:t>
      </w:r>
      <w:r w:rsidR="00194316">
        <w:rPr>
          <w:b/>
          <w:color w:val="0070C0"/>
        </w:rPr>
        <w:t>"</w:t>
      </w:r>
      <w:r w:rsidR="0006113C" w:rsidRPr="007C4B49">
        <w:rPr>
          <w:b/>
          <w:color w:val="0070C0"/>
        </w:rPr>
        <w:t>1</w:t>
      </w:r>
      <w:r w:rsidRPr="007C4B49">
        <w:rPr>
          <w:b/>
          <w:color w:val="0070C0"/>
        </w:rPr>
        <w:t>.0</w:t>
      </w:r>
      <w:r w:rsidR="00194316">
        <w:rPr>
          <w:b/>
          <w:color w:val="0070C0"/>
        </w:rPr>
        <w:t>"</w:t>
      </w:r>
    </w:p>
    <w:p w14:paraId="10497308" w14:textId="0E36681E" w:rsidR="00645F8D" w:rsidRDefault="0080340E" w:rsidP="0006113C">
      <w:pPr>
        <w:pStyle w:val="XMLCode"/>
        <w:rPr>
          <w:b/>
          <w:color w:val="0070C0"/>
        </w:rPr>
      </w:pPr>
      <w:r w:rsidRPr="007C4B49">
        <w:rPr>
          <w:b/>
          <w:color w:val="0070C0"/>
        </w:rPr>
        <w:t xml:space="preserve">                       filler=</w:t>
      </w:r>
      <w:r w:rsidR="00194316">
        <w:rPr>
          <w:b/>
          <w:color w:val="0070C0"/>
        </w:rPr>
        <w:t>"</w:t>
      </w:r>
      <w:r w:rsidRPr="007C4B49">
        <w:rPr>
          <w:b/>
          <w:color w:val="0070C0"/>
        </w:rPr>
        <w:t>no</w:t>
      </w:r>
      <w:r w:rsidR="00194316">
        <w:rPr>
          <w:b/>
          <w:color w:val="0070C0"/>
        </w:rPr>
        <w:t>"</w:t>
      </w:r>
    </w:p>
    <w:p w14:paraId="2BD1F2F2" w14:textId="68D02BD9" w:rsidR="0006113C" w:rsidRPr="007C4B49" w:rsidRDefault="00645F8D" w:rsidP="0006113C">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r w:rsidR="0006113C" w:rsidRPr="007C4B49">
        <w:rPr>
          <w:b/>
          <w:color w:val="0070C0"/>
        </w:rPr>
        <w:t>/&gt;</w:t>
      </w:r>
    </w:p>
    <w:p w14:paraId="3061E849" w14:textId="77777777" w:rsidR="00A3355F" w:rsidRDefault="00A3355F" w:rsidP="0006113C">
      <w:pPr>
        <w:pStyle w:val="XMLCode"/>
      </w:pPr>
      <w:r>
        <w:t xml:space="preserve">        &lt;sheet_parameter ... /&gt;</w:t>
      </w:r>
    </w:p>
    <w:p w14:paraId="3718FF1A" w14:textId="77777777" w:rsidR="00E47C5E" w:rsidRPr="007055D9" w:rsidRDefault="00E47C5E" w:rsidP="0006113C">
      <w:pPr>
        <w:pStyle w:val="XMLCode"/>
      </w:pPr>
      <w:r>
        <w:t xml:space="preserve">    &lt;/i_weld&gt;</w:t>
      </w:r>
    </w:p>
    <w:p w14:paraId="54FF6654" w14:textId="77777777" w:rsidR="0006113C" w:rsidRDefault="0006113C" w:rsidP="00012F54">
      <w:pPr>
        <w:pStyle w:val="XMLCode"/>
      </w:pPr>
      <w:r w:rsidRPr="007055D9">
        <w:t>&lt;/</w:t>
      </w:r>
      <w:r w:rsidR="0080340E">
        <w:t>seamweld</w:t>
      </w:r>
      <w:r w:rsidRPr="007055D9">
        <w:t>&gt;</w:t>
      </w:r>
    </w:p>
    <w:p w14:paraId="65059535" w14:textId="77777777" w:rsidR="009F757D" w:rsidRPr="007055D9" w:rsidRDefault="009F757D" w:rsidP="00012F54">
      <w:pPr>
        <w:pStyle w:val="XMLCode"/>
      </w:pPr>
    </w:p>
    <w:p w14:paraId="2239F34A" w14:textId="49084729" w:rsidR="009469CC" w:rsidRPr="007055D9" w:rsidRDefault="009469CC" w:rsidP="009647BD">
      <w:pPr>
        <w:pStyle w:val="berschrift4"/>
        <w:keepNext w:val="0"/>
        <w:ind w:left="862" w:hanging="862"/>
      </w:pPr>
      <w:bookmarkStart w:id="1643" w:name="WeldDefinitionOverlapWeld"/>
      <w:bookmarkStart w:id="1644" w:name="_Toc3557035"/>
      <w:bookmarkStart w:id="1645" w:name="_Toc34747285"/>
      <w:bookmarkStart w:id="1646" w:name="_Toc288200766"/>
      <w:bookmarkStart w:id="1647" w:name="_Toc338939110"/>
      <w:bookmarkStart w:id="1648" w:name="_Toc39880602"/>
      <w:bookmarkEnd w:id="1643"/>
      <w:r w:rsidRPr="007055D9">
        <w:t xml:space="preserve">Element </w:t>
      </w:r>
      <w:r w:rsidR="00194316">
        <w:t>"</w:t>
      </w:r>
      <w:r>
        <w:t>sheet_parameter</w:t>
      </w:r>
      <w:bookmarkEnd w:id="1644"/>
      <w:r w:rsidR="00194316">
        <w:t>"</w:t>
      </w:r>
      <w:bookmarkEnd w:id="1645"/>
      <w:bookmarkEnd w:id="1648"/>
    </w:p>
    <w:p w14:paraId="243719FA" w14:textId="77777777" w:rsidR="009469CC" w:rsidRPr="007055D9" w:rsidRDefault="009469CC" w:rsidP="009469CC">
      <w:pPr>
        <w:jc w:val="both"/>
      </w:pPr>
      <w:r w:rsidRPr="007055D9">
        <w:t xml:space="preserve">For the element </w:t>
      </w:r>
      <w:r w:rsidR="008A6DA9" w:rsidRPr="008A6DA9">
        <w:rPr>
          <w:rStyle w:val="XMLElement"/>
        </w:rPr>
        <w:t>&lt;sheet_parameter/&gt;</w:t>
      </w:r>
      <w:r w:rsidRPr="007055D9">
        <w:t>, the following attri</w:t>
      </w:r>
      <w:r>
        <w:t xml:space="preserve">butes can be specified for the </w:t>
      </w:r>
      <w:r w:rsidR="00AB2606">
        <w:t>I</w:t>
      </w:r>
      <w:r w:rsidR="00AB2606"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9469CC" w:rsidRPr="007055D9" w14:paraId="038EA56C"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0EC5938" w14:textId="77777777" w:rsidR="009469CC" w:rsidRPr="007055D9" w:rsidRDefault="009469CC" w:rsidP="00AB2606">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27AB89" w14:textId="77777777" w:rsidR="009469CC" w:rsidRPr="007055D9" w:rsidRDefault="009469CC" w:rsidP="00AB2606">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EC79B7" w14:textId="34FFFB3E" w:rsidR="009469CC" w:rsidRPr="007055D9" w:rsidRDefault="000E60DF" w:rsidP="00AB2606">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D063E3E" w14:textId="62398C1D" w:rsidR="009469CC" w:rsidRPr="007055D9" w:rsidRDefault="009436D3" w:rsidP="00AB2606">
            <w:pPr>
              <w:keepNext/>
              <w:rPr>
                <w:b/>
                <w:i/>
              </w:rPr>
            </w:pPr>
            <w:r w:rsidRPr="00A20C5C">
              <w:rPr>
                <w:b/>
                <w:i/>
              </w:rPr>
              <w:t>Constraint</w:t>
            </w:r>
            <w:r>
              <w:rPr>
                <w:b/>
                <w:i/>
              </w:rPr>
              <w:t xml:space="preserve"> / Remarks</w:t>
            </w:r>
          </w:p>
        </w:tc>
      </w:tr>
      <w:tr w:rsidR="009469CC" w:rsidRPr="007055D9" w14:paraId="2B6A7905" w14:textId="77777777" w:rsidTr="00E70582">
        <w:trPr>
          <w:jc w:val="center"/>
        </w:trPr>
        <w:tc>
          <w:tcPr>
            <w:tcW w:w="1574" w:type="dxa"/>
            <w:shd w:val="clear" w:color="auto" w:fill="auto"/>
          </w:tcPr>
          <w:p w14:paraId="126CCBFF" w14:textId="77777777" w:rsidR="009469CC" w:rsidRPr="002D6B99" w:rsidRDefault="009469CC" w:rsidP="00E70582">
            <w:pPr>
              <w:rPr>
                <w:rStyle w:val="Kommentarzeichen"/>
                <w:sz w:val="20"/>
                <w:szCs w:val="20"/>
                <w:lang w:eastAsia="x-none"/>
              </w:rPr>
            </w:pPr>
            <w:r>
              <w:rPr>
                <w:sz w:val="20"/>
                <w:szCs w:val="20"/>
              </w:rPr>
              <w:t>index</w:t>
            </w:r>
          </w:p>
        </w:tc>
        <w:tc>
          <w:tcPr>
            <w:tcW w:w="1418" w:type="dxa"/>
            <w:shd w:val="clear" w:color="auto" w:fill="auto"/>
          </w:tcPr>
          <w:p w14:paraId="72DAAC1B" w14:textId="5DA5561C" w:rsidR="009469CC" w:rsidRPr="002D6B99" w:rsidRDefault="00C9639A" w:rsidP="00E70582">
            <w:pPr>
              <w:rPr>
                <w:sz w:val="20"/>
                <w:szCs w:val="20"/>
              </w:rPr>
            </w:pPr>
            <w:r>
              <w:rPr>
                <w:sz w:val="20"/>
                <w:szCs w:val="20"/>
              </w:rPr>
              <w:t>Integer</w:t>
            </w:r>
          </w:p>
        </w:tc>
        <w:tc>
          <w:tcPr>
            <w:tcW w:w="1275" w:type="dxa"/>
            <w:shd w:val="clear" w:color="auto" w:fill="auto"/>
          </w:tcPr>
          <w:p w14:paraId="4A098A09" w14:textId="77777777" w:rsidR="009469CC" w:rsidRPr="002D6B99" w:rsidRDefault="009469CC" w:rsidP="00E70582">
            <w:pPr>
              <w:rPr>
                <w:sz w:val="20"/>
                <w:szCs w:val="20"/>
              </w:rPr>
            </w:pPr>
            <w:r w:rsidRPr="002D6B99">
              <w:rPr>
                <w:sz w:val="20"/>
                <w:szCs w:val="20"/>
              </w:rPr>
              <w:t>Required</w:t>
            </w:r>
          </w:p>
        </w:tc>
        <w:tc>
          <w:tcPr>
            <w:tcW w:w="4264" w:type="dxa"/>
            <w:shd w:val="clear" w:color="auto" w:fill="auto"/>
          </w:tcPr>
          <w:p w14:paraId="6B01496B" w14:textId="77777777" w:rsidR="009469CC" w:rsidRPr="002D6B99" w:rsidRDefault="009469CC" w:rsidP="00E70582">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48468E7E" w14:textId="77777777" w:rsidTr="00E70582">
        <w:trPr>
          <w:jc w:val="center"/>
        </w:trPr>
        <w:tc>
          <w:tcPr>
            <w:tcW w:w="1574" w:type="dxa"/>
            <w:shd w:val="clear" w:color="auto" w:fill="auto"/>
            <w:vAlign w:val="bottom"/>
          </w:tcPr>
          <w:p w14:paraId="2EB18511" w14:textId="77777777" w:rsidR="000124A9" w:rsidRDefault="000124A9" w:rsidP="00E70582">
            <w:pPr>
              <w:rPr>
                <w:sz w:val="20"/>
                <w:szCs w:val="20"/>
              </w:rPr>
            </w:pPr>
            <w:r>
              <w:rPr>
                <w:sz w:val="20"/>
                <w:szCs w:val="20"/>
              </w:rPr>
              <w:t>gap</w:t>
            </w:r>
          </w:p>
        </w:tc>
        <w:tc>
          <w:tcPr>
            <w:tcW w:w="1418" w:type="dxa"/>
            <w:shd w:val="clear" w:color="auto" w:fill="auto"/>
            <w:vAlign w:val="bottom"/>
          </w:tcPr>
          <w:p w14:paraId="6B4AA541" w14:textId="2AE54870" w:rsidR="000124A9" w:rsidRPr="002D6B99" w:rsidRDefault="00C9639A" w:rsidP="00E70582">
            <w:pPr>
              <w:rPr>
                <w:sz w:val="20"/>
                <w:szCs w:val="20"/>
              </w:rPr>
            </w:pPr>
            <w:r>
              <w:rPr>
                <w:sz w:val="20"/>
                <w:szCs w:val="20"/>
              </w:rPr>
              <w:t>Floating Point</w:t>
            </w:r>
          </w:p>
        </w:tc>
        <w:tc>
          <w:tcPr>
            <w:tcW w:w="1275" w:type="dxa"/>
            <w:shd w:val="clear" w:color="auto" w:fill="auto"/>
            <w:vAlign w:val="bottom"/>
          </w:tcPr>
          <w:p w14:paraId="29B2A4C7"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45682B01" w14:textId="15E010CF" w:rsidR="000124A9" w:rsidRPr="002D6B99" w:rsidRDefault="000124A9" w:rsidP="00CF34D3">
            <w:pPr>
              <w:keepNext/>
              <w:keepLines/>
              <w:rPr>
                <w:sz w:val="20"/>
                <w:szCs w:val="20"/>
              </w:rPr>
            </w:pPr>
            <w:r>
              <w:rPr>
                <w:sz w:val="20"/>
                <w:szCs w:val="20"/>
              </w:rPr>
              <w:t>Default value is 0</w:t>
            </w:r>
          </w:p>
        </w:tc>
      </w:tr>
      <w:tr w:rsidR="000124A9" w:rsidRPr="007055D9" w14:paraId="7BEE1FE0" w14:textId="77777777" w:rsidTr="00E70582">
        <w:trPr>
          <w:jc w:val="center"/>
        </w:trPr>
        <w:tc>
          <w:tcPr>
            <w:tcW w:w="1574" w:type="dxa"/>
            <w:shd w:val="clear" w:color="auto" w:fill="auto"/>
            <w:vAlign w:val="bottom"/>
          </w:tcPr>
          <w:p w14:paraId="55D55C67" w14:textId="77777777" w:rsidR="000124A9" w:rsidRDefault="000124A9" w:rsidP="00E70582">
            <w:pPr>
              <w:rPr>
                <w:sz w:val="20"/>
                <w:szCs w:val="20"/>
              </w:rPr>
            </w:pPr>
            <w:r>
              <w:rPr>
                <w:sz w:val="20"/>
                <w:szCs w:val="20"/>
              </w:rPr>
              <w:t>sheet_thickness</w:t>
            </w:r>
          </w:p>
        </w:tc>
        <w:tc>
          <w:tcPr>
            <w:tcW w:w="1418" w:type="dxa"/>
            <w:shd w:val="clear" w:color="auto" w:fill="auto"/>
            <w:vAlign w:val="bottom"/>
          </w:tcPr>
          <w:p w14:paraId="7546B315" w14:textId="3918C97A" w:rsidR="000124A9" w:rsidRPr="002D6B99" w:rsidRDefault="00C9639A" w:rsidP="00E70582">
            <w:pPr>
              <w:rPr>
                <w:sz w:val="20"/>
                <w:szCs w:val="20"/>
              </w:rPr>
            </w:pPr>
            <w:r>
              <w:rPr>
                <w:sz w:val="20"/>
                <w:szCs w:val="20"/>
              </w:rPr>
              <w:t>Floating Point</w:t>
            </w:r>
          </w:p>
        </w:tc>
        <w:tc>
          <w:tcPr>
            <w:tcW w:w="1275" w:type="dxa"/>
            <w:shd w:val="clear" w:color="auto" w:fill="auto"/>
            <w:vAlign w:val="bottom"/>
          </w:tcPr>
          <w:p w14:paraId="34511A66"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266E98F1" w14:textId="77777777" w:rsidR="000124A9" w:rsidRPr="002D6B99" w:rsidRDefault="000124A9" w:rsidP="00CF34D3">
            <w:pPr>
              <w:keepNext/>
              <w:keepLines/>
              <w:rPr>
                <w:sz w:val="20"/>
                <w:szCs w:val="20"/>
              </w:rPr>
            </w:pPr>
            <w:r>
              <w:rPr>
                <w:sz w:val="20"/>
                <w:szCs w:val="20"/>
              </w:rPr>
              <w:t>-</w:t>
            </w:r>
          </w:p>
        </w:tc>
      </w:tr>
      <w:tr w:rsidR="000124A9" w:rsidRPr="007055D9" w14:paraId="0485E532" w14:textId="77777777" w:rsidTr="00E70582">
        <w:trPr>
          <w:jc w:val="center"/>
        </w:trPr>
        <w:tc>
          <w:tcPr>
            <w:tcW w:w="1574" w:type="dxa"/>
            <w:shd w:val="clear" w:color="auto" w:fill="auto"/>
            <w:vAlign w:val="bottom"/>
          </w:tcPr>
          <w:p w14:paraId="7949DBC4" w14:textId="77777777" w:rsidR="000124A9" w:rsidRDefault="000124A9" w:rsidP="00E70582">
            <w:pPr>
              <w:rPr>
                <w:sz w:val="20"/>
                <w:szCs w:val="20"/>
              </w:rPr>
            </w:pPr>
            <w:r>
              <w:rPr>
                <w:sz w:val="20"/>
                <w:szCs w:val="20"/>
              </w:rPr>
              <w:t>sheet_angle</w:t>
            </w:r>
          </w:p>
        </w:tc>
        <w:tc>
          <w:tcPr>
            <w:tcW w:w="1418" w:type="dxa"/>
            <w:shd w:val="clear" w:color="auto" w:fill="auto"/>
            <w:vAlign w:val="bottom"/>
          </w:tcPr>
          <w:p w14:paraId="2180F719" w14:textId="06F63087" w:rsidR="000124A9" w:rsidRPr="002D6B99" w:rsidRDefault="00C9639A" w:rsidP="00E70582">
            <w:pPr>
              <w:rPr>
                <w:sz w:val="20"/>
                <w:szCs w:val="20"/>
              </w:rPr>
            </w:pPr>
            <w:r>
              <w:rPr>
                <w:sz w:val="20"/>
                <w:szCs w:val="20"/>
              </w:rPr>
              <w:t>Floating Point</w:t>
            </w:r>
          </w:p>
        </w:tc>
        <w:tc>
          <w:tcPr>
            <w:tcW w:w="1275" w:type="dxa"/>
            <w:shd w:val="clear" w:color="auto" w:fill="auto"/>
            <w:vAlign w:val="bottom"/>
          </w:tcPr>
          <w:p w14:paraId="6B944E86"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33955FB8" w14:textId="77777777" w:rsidR="000124A9" w:rsidRPr="002D6B99" w:rsidRDefault="000124A9" w:rsidP="00AB2606">
            <w:pPr>
              <w:keepNext/>
              <w:keepLines/>
              <w:rPr>
                <w:sz w:val="20"/>
                <w:szCs w:val="20"/>
              </w:rPr>
            </w:pPr>
            <w:r>
              <w:rPr>
                <w:sz w:val="20"/>
                <w:szCs w:val="20"/>
              </w:rPr>
              <w:t>-</w:t>
            </w:r>
          </w:p>
        </w:tc>
      </w:tr>
    </w:tbl>
    <w:p w14:paraId="1FB6705B" w14:textId="123EC180" w:rsidR="00AB2606" w:rsidRDefault="00AB2606" w:rsidP="00F3716C">
      <w:pPr>
        <w:pStyle w:val="Beschriftung"/>
        <w:spacing w:before="120"/>
      </w:pPr>
      <w:bookmarkStart w:id="1649" w:name="_Toc3566505"/>
      <w:bookmarkStart w:id="1650" w:name="_Toc34747507"/>
      <w:bookmarkStart w:id="1651" w:name="_Toc39880833"/>
      <w:r>
        <w:t xml:space="preserve">Table </w:t>
      </w:r>
      <w:r w:rsidR="00ED469A">
        <w:fldChar w:fldCharType="begin"/>
      </w:r>
      <w:r w:rsidR="00ED469A">
        <w:instrText xml:space="preserve"> SEQ Table \* ARABIC </w:instrText>
      </w:r>
      <w:r w:rsidR="00ED469A">
        <w:fldChar w:fldCharType="separate"/>
      </w:r>
      <w:r w:rsidR="00A2710C">
        <w:rPr>
          <w:noProof/>
        </w:rPr>
        <w:t>102</w:t>
      </w:r>
      <w:r w:rsidR="00ED469A">
        <w:fldChar w:fldCharType="end"/>
      </w:r>
      <w:r>
        <w:t xml:space="preserve">: </w:t>
      </w:r>
      <w:r w:rsidRPr="0008681E">
        <w:t>Attributes of element &lt;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I Weld</w:t>
      </w:r>
      <w:bookmarkEnd w:id="1649"/>
      <w:bookmarkEnd w:id="1650"/>
      <w:bookmarkEnd w:id="1651"/>
      <w:r>
        <w:t xml:space="preserve"> </w:t>
      </w:r>
    </w:p>
    <w:p w14:paraId="35010796" w14:textId="77777777" w:rsidR="009469CC" w:rsidRDefault="009469CC" w:rsidP="009469CC">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038CC5A3" w14:textId="77777777" w:rsidR="009469CC" w:rsidRDefault="009469CC" w:rsidP="009469CC">
      <w:pPr>
        <w:pStyle w:val="XMLCode"/>
      </w:pPr>
    </w:p>
    <w:p w14:paraId="4A869DE9" w14:textId="77777777" w:rsidR="009469CC" w:rsidRDefault="009469CC" w:rsidP="009469CC">
      <w:pPr>
        <w:pStyle w:val="XMLCode"/>
      </w:pPr>
      <w:r w:rsidRPr="007055D9">
        <w:t>&lt;</w:t>
      </w:r>
      <w:r>
        <w:t>seamweld&gt;</w:t>
      </w:r>
    </w:p>
    <w:p w14:paraId="2964C71E" w14:textId="6B59A56E" w:rsidR="009469CC" w:rsidRPr="007055D9" w:rsidRDefault="009469CC" w:rsidP="009469CC">
      <w:pPr>
        <w:pStyle w:val="XMLCode"/>
      </w:pPr>
      <w:r>
        <w:t xml:space="preserve">    &lt;i_weld base=</w:t>
      </w:r>
      <w:r w:rsidR="00194316">
        <w:t>"</w:t>
      </w:r>
      <w:r>
        <w:t>1</w:t>
      </w:r>
      <w:r w:rsidR="00194316">
        <w:t>"</w:t>
      </w:r>
      <w:r>
        <w:t xml:space="preserve"> technology=</w:t>
      </w:r>
      <w:r w:rsidR="00194316">
        <w:t>"</w:t>
      </w:r>
      <w:r w:rsidR="00A161F5">
        <w:t>laser</w:t>
      </w:r>
      <w:r w:rsidR="00194316">
        <w:t>"</w:t>
      </w:r>
      <w:r w:rsidRPr="007055D9">
        <w:t>&gt;</w:t>
      </w:r>
    </w:p>
    <w:p w14:paraId="1A378AB7" w14:textId="16790FA2" w:rsidR="009469CC" w:rsidRPr="006A238A" w:rsidRDefault="009469CC" w:rsidP="009469CC">
      <w:pPr>
        <w:pStyle w:val="XMLCode"/>
      </w:pPr>
      <w:r w:rsidRPr="006A238A">
        <w:t xml:space="preserve">        </w:t>
      </w:r>
      <w:r w:rsidR="00E036FB" w:rsidRPr="0033379A">
        <w:rPr>
          <w:i/>
          <w:lang w:val="fr-FR"/>
        </w:rPr>
        <w:t>&lt;weld_position u=</w:t>
      </w:r>
      <w:r w:rsidR="00194316" w:rsidRPr="0033379A">
        <w:rPr>
          <w:i/>
          <w:lang w:val="fr-FR"/>
        </w:rPr>
        <w:t>"</w:t>
      </w:r>
      <w:r w:rsidR="00E036FB" w:rsidRPr="0033379A">
        <w:rPr>
          <w:i/>
          <w:lang w:val="fr-FR"/>
        </w:rPr>
        <w:t>0</w:t>
      </w:r>
      <w:r w:rsidR="00194316" w:rsidRPr="0033379A">
        <w:rPr>
          <w:i/>
          <w:lang w:val="fr-FR"/>
        </w:rPr>
        <w:t>"</w:t>
      </w:r>
      <w:r w:rsidR="00E036FB" w:rsidRPr="0033379A">
        <w:rPr>
          <w:i/>
          <w:lang w:val="fr-FR"/>
        </w:rPr>
        <w:t xml:space="preserve"> x=</w:t>
      </w:r>
      <w:r w:rsidR="00194316" w:rsidRPr="0033379A">
        <w:rPr>
          <w:i/>
          <w:lang w:val="fr-FR"/>
        </w:rPr>
        <w:t>"</w:t>
      </w:r>
      <w:r w:rsidR="00E036FB" w:rsidRPr="0033379A">
        <w:rPr>
          <w:i/>
          <w:lang w:val="fr-FR"/>
        </w:rPr>
        <w:t>1</w:t>
      </w:r>
      <w:r w:rsidR="00194316" w:rsidRPr="0033379A">
        <w:rPr>
          <w:i/>
          <w:lang w:val="fr-FR"/>
        </w:rPr>
        <w:t>"</w:t>
      </w:r>
      <w:r w:rsidR="00E036FB" w:rsidRPr="0033379A">
        <w:rPr>
          <w:i/>
          <w:lang w:val="fr-FR"/>
        </w:rPr>
        <w:t xml:space="preserve"> y=</w:t>
      </w:r>
      <w:r w:rsidR="00194316" w:rsidRPr="0033379A">
        <w:rPr>
          <w:i/>
          <w:lang w:val="fr-FR"/>
        </w:rPr>
        <w:t>"</w:t>
      </w:r>
      <w:r w:rsidR="00E036FB" w:rsidRPr="0033379A">
        <w:rPr>
          <w:i/>
          <w:lang w:val="fr-FR"/>
        </w:rPr>
        <w:t>1</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lang w:val="fr-FR"/>
        </w:rPr>
        <w:t xml:space="preserve"> ... </w:t>
      </w:r>
      <w:r w:rsidR="00194316">
        <w:t>"</w:t>
      </w:r>
      <w:r w:rsidRPr="006A238A">
        <w:t>/&gt;</w:t>
      </w:r>
    </w:p>
    <w:p w14:paraId="5FD14686" w14:textId="5846C3C1" w:rsidR="009469CC" w:rsidRPr="009F3818" w:rsidRDefault="009469CC" w:rsidP="009469CC">
      <w:pPr>
        <w:pStyle w:val="XMLCode"/>
        <w:rPr>
          <w:b/>
          <w:color w:val="0070C0"/>
        </w:rPr>
      </w:pPr>
      <w:r>
        <w:t xml:space="preserve">        </w:t>
      </w:r>
      <w:r w:rsidRPr="009F3818">
        <w:rPr>
          <w:b/>
          <w:color w:val="0070C0"/>
        </w:rPr>
        <w:t>&lt;sheet_parameter index=</w:t>
      </w:r>
      <w:r w:rsidR="00194316">
        <w:rPr>
          <w:b/>
          <w:color w:val="0070C0"/>
        </w:rPr>
        <w:t>"</w:t>
      </w:r>
      <w:r w:rsidRPr="009F3818">
        <w:rPr>
          <w:b/>
          <w:color w:val="0070C0"/>
        </w:rPr>
        <w:t>2</w:t>
      </w:r>
      <w:r w:rsidR="00194316">
        <w:rPr>
          <w:b/>
          <w:color w:val="0070C0"/>
        </w:rPr>
        <w:t>"</w:t>
      </w:r>
      <w:r w:rsidRPr="009F3818">
        <w:rPr>
          <w:b/>
          <w:color w:val="0070C0"/>
        </w:rPr>
        <w:t xml:space="preserve"> gap=</w:t>
      </w:r>
      <w:r w:rsidR="00194316">
        <w:rPr>
          <w:b/>
          <w:color w:val="0070C0"/>
        </w:rPr>
        <w:t>"</w:t>
      </w:r>
      <w:r w:rsidRPr="009F3818">
        <w:rPr>
          <w:b/>
          <w:color w:val="0070C0"/>
        </w:rPr>
        <w:t>0</w:t>
      </w:r>
      <w:r w:rsidR="00194316">
        <w:rPr>
          <w:b/>
          <w:color w:val="0070C0"/>
        </w:rPr>
        <w:t>"</w:t>
      </w:r>
      <w:r w:rsidRPr="009F3818">
        <w:rPr>
          <w:b/>
          <w:color w:val="0070C0"/>
        </w:rPr>
        <w:t xml:space="preserve"> </w:t>
      </w:r>
      <w:r w:rsidR="00DD7113">
        <w:rPr>
          <w:b/>
          <w:color w:val="0070C0"/>
        </w:rPr>
        <w:t>sheet_</w:t>
      </w:r>
      <w:r>
        <w:rPr>
          <w:b/>
          <w:color w:val="0070C0"/>
        </w:rPr>
        <w:t>thickness=</w:t>
      </w:r>
      <w:r w:rsidR="00194316">
        <w:rPr>
          <w:b/>
          <w:color w:val="0070C0"/>
        </w:rPr>
        <w:t>"</w:t>
      </w:r>
      <w:r>
        <w:rPr>
          <w:b/>
          <w:color w:val="0070C0"/>
        </w:rPr>
        <w:t>1.5</w:t>
      </w:r>
      <w:r w:rsidR="00194316">
        <w:rPr>
          <w:b/>
          <w:color w:val="0070C0"/>
        </w:rPr>
        <w:t>"</w:t>
      </w:r>
      <w:r>
        <w:rPr>
          <w:b/>
          <w:color w:val="0070C0"/>
        </w:rPr>
        <w:t xml:space="preserve"> sheet_angle=</w:t>
      </w:r>
      <w:r w:rsidR="00194316">
        <w:rPr>
          <w:b/>
          <w:color w:val="0070C0"/>
        </w:rPr>
        <w:t>"</w:t>
      </w:r>
      <w:r w:rsidR="00A161F5">
        <w:rPr>
          <w:b/>
          <w:color w:val="0070C0"/>
        </w:rPr>
        <w:t>0</w:t>
      </w:r>
      <w:r w:rsidR="00194316">
        <w:rPr>
          <w:b/>
          <w:color w:val="0070C0"/>
        </w:rPr>
        <w:t>"</w:t>
      </w:r>
      <w:r w:rsidRPr="009F3818">
        <w:rPr>
          <w:b/>
          <w:color w:val="0070C0"/>
        </w:rPr>
        <w:t>/&gt;</w:t>
      </w:r>
    </w:p>
    <w:p w14:paraId="7A8B7DC9" w14:textId="77777777" w:rsidR="009469CC" w:rsidRPr="007055D9" w:rsidRDefault="009469CC" w:rsidP="009469CC">
      <w:pPr>
        <w:pStyle w:val="XMLCode"/>
      </w:pPr>
      <w:r>
        <w:t xml:space="preserve">    &lt;/i_weld&gt;</w:t>
      </w:r>
    </w:p>
    <w:p w14:paraId="54657291" w14:textId="77777777" w:rsidR="009469CC" w:rsidRDefault="009469CC" w:rsidP="009469CC">
      <w:pPr>
        <w:pStyle w:val="XMLCode"/>
      </w:pPr>
      <w:r w:rsidRPr="007055D9">
        <w:t>&lt;/</w:t>
      </w:r>
      <w:r>
        <w:t>seamweld</w:t>
      </w:r>
      <w:r w:rsidRPr="007055D9">
        <w:t>&gt;</w:t>
      </w:r>
    </w:p>
    <w:p w14:paraId="52E909E7" w14:textId="77777777" w:rsidR="009469CC" w:rsidRDefault="009469CC" w:rsidP="009469CC">
      <w:pPr>
        <w:pStyle w:val="XMLCode"/>
      </w:pPr>
    </w:p>
    <w:p w14:paraId="512DCBF7" w14:textId="77777777" w:rsidR="00255787" w:rsidRPr="007055D9" w:rsidRDefault="00255787" w:rsidP="00327322">
      <w:pPr>
        <w:pStyle w:val="berschrift3"/>
      </w:pPr>
      <w:bookmarkStart w:id="1652" w:name="_Toc3557036"/>
      <w:bookmarkStart w:id="1653" w:name="_Toc34747286"/>
      <w:bookmarkStart w:id="1654" w:name="_Toc39880603"/>
      <w:r w:rsidRPr="007055D9">
        <w:lastRenderedPageBreak/>
        <w:t>Overlap Weld</w:t>
      </w:r>
      <w:bookmarkEnd w:id="1646"/>
      <w:bookmarkEnd w:id="1647"/>
      <w:bookmarkEnd w:id="1652"/>
      <w:bookmarkEnd w:id="1653"/>
      <w:bookmarkEnd w:id="1654"/>
    </w:p>
    <w:p w14:paraId="64F6B5E5" w14:textId="77777777" w:rsidR="001F3924" w:rsidRPr="007055D9" w:rsidRDefault="001F3924" w:rsidP="00FF546F">
      <w:pPr>
        <w:jc w:val="both"/>
      </w:pPr>
      <w:r w:rsidRPr="007055D9">
        <w:t>The principles of the modeling of overlap welds for χMCF are</w:t>
      </w:r>
      <w:r w:rsidR="00FF546F">
        <w:t xml:space="preserve"> described in this section. An Overlap W</w:t>
      </w:r>
      <w:r w:rsidRPr="007055D9">
        <w:t>eld describes a connection between two or three sheets welded together.</w:t>
      </w:r>
    </w:p>
    <w:p w14:paraId="67ACF2FF" w14:textId="2E93564B" w:rsidR="00D3037B" w:rsidRPr="007055D9" w:rsidRDefault="00DB46FE" w:rsidP="00FF546F">
      <w:pPr>
        <w:jc w:val="both"/>
      </w:pPr>
      <w:r w:rsidRPr="007055D9">
        <w:t xml:space="preserve">The XML definition of </w:t>
      </w:r>
      <w:r w:rsidR="00A8070F" w:rsidRPr="007055D9">
        <w:t>an</w:t>
      </w:r>
      <w:r w:rsidRPr="007055D9">
        <w:t xml:space="preserve"> Overlap Weld supports up to three</w:t>
      </w:r>
      <w:r w:rsidR="00DA743B">
        <w:rPr>
          <w:rStyle w:val="Funotenzeichen"/>
        </w:rPr>
        <w:footnoteReference w:id="21"/>
      </w:r>
      <w:r w:rsidRPr="007055D9">
        <w:t xml:space="preserve"> weld positions. Each of the weld positions is specified using the element </w:t>
      </w:r>
      <w:r w:rsidR="0033708C" w:rsidRPr="0033708C">
        <w:rPr>
          <w:rStyle w:val="XMLElement"/>
        </w:rPr>
        <w:t>&lt;weld_position/&gt;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p>
    <w:p w14:paraId="70F3148C" w14:textId="77777777" w:rsidR="00CC3F64" w:rsidRPr="007055D9" w:rsidRDefault="00CC3F64" w:rsidP="00CC3F64">
      <w:pPr>
        <w:pStyle w:val="berschrift4"/>
      </w:pPr>
      <w:bookmarkStart w:id="1655" w:name="_Toc3557037"/>
      <w:bookmarkStart w:id="1656" w:name="_Toc34747287"/>
      <w:bookmarkStart w:id="1657" w:name="_Toc39880604"/>
      <w:r w:rsidRPr="007055D9">
        <w:t>Simple Overlap Weld</w:t>
      </w:r>
      <w:bookmarkEnd w:id="1655"/>
      <w:bookmarkEnd w:id="1656"/>
      <w:bookmarkEnd w:id="1657"/>
    </w:p>
    <w:p w14:paraId="38683EFD" w14:textId="77777777" w:rsidR="001F3924" w:rsidRPr="007055D9" w:rsidRDefault="002A71CD" w:rsidP="00AB2606">
      <w:pPr>
        <w:pStyle w:val="berschrift5"/>
        <w:keepNext/>
      </w:pPr>
      <w:r>
        <w:rPr>
          <w:b w:val="0"/>
          <w:bCs w:val="0"/>
          <w:i w:val="0"/>
          <w:iCs w:val="0"/>
          <w:noProof/>
          <w:lang w:val="en-US" w:eastAsia="en-US"/>
        </w:rPr>
        <w:drawing>
          <wp:anchor distT="0" distB="0" distL="114300" distR="114300" simplePos="0" relativeHeight="251619328" behindDoc="0" locked="0" layoutInCell="1" allowOverlap="1" wp14:anchorId="3CC0E5B1" wp14:editId="6D24BA3B">
            <wp:simplePos x="0" y="0"/>
            <wp:positionH relativeFrom="column">
              <wp:posOffset>3017520</wp:posOffset>
            </wp:positionH>
            <wp:positionV relativeFrom="paragraph">
              <wp:posOffset>139329</wp:posOffset>
            </wp:positionV>
            <wp:extent cx="2703195" cy="1025525"/>
            <wp:effectExtent l="0" t="0" r="1905" b="3175"/>
            <wp:wrapNone/>
            <wp:docPr id="168" name="Bild 165"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5" descr="OverlapWeld_v2"/>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2703195" cy="1025525"/>
                    </a:xfrm>
                    <a:prstGeom prst="rect">
                      <a:avLst/>
                    </a:prstGeom>
                    <a:noFill/>
                    <a:ln>
                      <a:noFill/>
                    </a:ln>
                  </pic:spPr>
                </pic:pic>
              </a:graphicData>
            </a:graphic>
            <wp14:sizeRelH relativeFrom="page">
              <wp14:pctWidth>0</wp14:pctWidth>
            </wp14:sizeRelH>
            <wp14:sizeRelV relativeFrom="page">
              <wp14:pctHeight>0</wp14:pctHeight>
            </wp14:sizeRelV>
          </wp:anchor>
        </w:drawing>
      </w:r>
      <w:r w:rsidR="001F3924" w:rsidRPr="007055D9">
        <w:t>Sheet Parameters</w:t>
      </w:r>
    </w:p>
    <w:p w14:paraId="12453AC4" w14:textId="77777777" w:rsidR="001F3924" w:rsidRPr="007055D9" w:rsidRDefault="001F3924" w:rsidP="001F3924">
      <w:r w:rsidRPr="007055D9">
        <w:t>The parameters to describe the connection are:</w:t>
      </w:r>
    </w:p>
    <w:p w14:paraId="04EC364A" w14:textId="77777777" w:rsidR="001F3924" w:rsidRPr="007055D9" w:rsidRDefault="001F3924" w:rsidP="001F3924">
      <w:pPr>
        <w:pStyle w:val="Aufzhlungszeichen"/>
        <w:rPr>
          <w:sz w:val="20"/>
        </w:rPr>
      </w:pPr>
      <w:r w:rsidRPr="007055D9">
        <w:rPr>
          <w:sz w:val="24"/>
          <w:szCs w:val="28"/>
        </w:rPr>
        <w:t>t</w:t>
      </w:r>
      <w:r w:rsidRPr="007055D9">
        <w:rPr>
          <w:sz w:val="24"/>
          <w:szCs w:val="28"/>
          <w:vertAlign w:val="subscript"/>
        </w:rPr>
        <w:t>B</w:t>
      </w:r>
      <w:r w:rsidRPr="007055D9">
        <w:rPr>
          <w:sz w:val="24"/>
          <w:szCs w:val="28"/>
          <w:vertAlign w:val="subscript"/>
        </w:rPr>
        <w:tab/>
      </w:r>
      <w:r w:rsidRPr="007055D9">
        <w:rPr>
          <w:sz w:val="24"/>
          <w:szCs w:val="28"/>
          <w:vertAlign w:val="subscript"/>
        </w:rPr>
        <w:tab/>
      </w:r>
      <w:r w:rsidRPr="007055D9">
        <w:rPr>
          <w:sz w:val="20"/>
        </w:rPr>
        <w:t>Thickness of base sheet</w:t>
      </w:r>
    </w:p>
    <w:p w14:paraId="74EB7A7D" w14:textId="77777777" w:rsidR="001F3924" w:rsidRPr="007055D9" w:rsidRDefault="001F3924" w:rsidP="001F3924">
      <w:pPr>
        <w:pStyle w:val="Aufzhlungszeichen"/>
        <w:rPr>
          <w:sz w:val="20"/>
        </w:rPr>
      </w:pPr>
      <w:r w:rsidRPr="007055D9">
        <w:rPr>
          <w:sz w:val="24"/>
          <w:szCs w:val="28"/>
        </w:rPr>
        <w:t>t</w:t>
      </w:r>
      <w:r w:rsidRPr="007055D9">
        <w:rPr>
          <w:sz w:val="24"/>
          <w:szCs w:val="28"/>
          <w:vertAlign w:val="subscript"/>
        </w:rPr>
        <w:t>1</w:t>
      </w:r>
      <w:r w:rsidRPr="007055D9">
        <w:rPr>
          <w:sz w:val="20"/>
        </w:rPr>
        <w:tab/>
      </w:r>
      <w:r w:rsidRPr="007055D9">
        <w:rPr>
          <w:sz w:val="20"/>
        </w:rPr>
        <w:tab/>
        <w:t>Thickness of welded sheet</w:t>
      </w:r>
    </w:p>
    <w:p w14:paraId="08C703CD" w14:textId="77777777" w:rsidR="001F3924" w:rsidRPr="007055D9" w:rsidRDefault="002A71CD" w:rsidP="0035512A">
      <w:pPr>
        <w:pStyle w:val="Aufzhlungszeichen"/>
        <w:spacing w:after="120"/>
        <w:rPr>
          <w:sz w:val="20"/>
        </w:rPr>
      </w:pPr>
      <w:r>
        <w:rPr>
          <w:noProof/>
          <w:lang w:eastAsia="en-US"/>
        </w:rPr>
        <mc:AlternateContent>
          <mc:Choice Requires="wps">
            <w:drawing>
              <wp:anchor distT="0" distB="0" distL="114300" distR="114300" simplePos="0" relativeHeight="251670528" behindDoc="0" locked="0" layoutInCell="1" allowOverlap="1" wp14:anchorId="496403C8" wp14:editId="35094D17">
                <wp:simplePos x="0" y="0"/>
                <wp:positionH relativeFrom="column">
                  <wp:posOffset>3017520</wp:posOffset>
                </wp:positionH>
                <wp:positionV relativeFrom="paragraph">
                  <wp:posOffset>237754</wp:posOffset>
                </wp:positionV>
                <wp:extent cx="2703195" cy="635"/>
                <wp:effectExtent l="0" t="0" r="1905" b="0"/>
                <wp:wrapNone/>
                <wp:docPr id="1029" name="Text Box 1029"/>
                <wp:cNvGraphicFramePr/>
                <a:graphic xmlns:a="http://schemas.openxmlformats.org/drawingml/2006/main">
                  <a:graphicData uri="http://schemas.microsoft.com/office/word/2010/wordprocessingShape">
                    <wps:wsp>
                      <wps:cNvSpPr txBox="1"/>
                      <wps:spPr>
                        <a:xfrm>
                          <a:off x="0" y="0"/>
                          <a:ext cx="2703195" cy="635"/>
                        </a:xfrm>
                        <a:prstGeom prst="rect">
                          <a:avLst/>
                        </a:prstGeom>
                        <a:solidFill>
                          <a:prstClr val="white"/>
                        </a:solidFill>
                        <a:ln>
                          <a:noFill/>
                        </a:ln>
                        <a:effectLst/>
                      </wps:spPr>
                      <wps:txbx>
                        <w:txbxContent>
                          <w:p w14:paraId="17683EE8" w14:textId="48FF5BB7" w:rsidR="00EF121E" w:rsidRPr="0079510C" w:rsidRDefault="00EF121E" w:rsidP="002A71CD">
                            <w:pPr>
                              <w:pStyle w:val="Beschriftung"/>
                              <w:rPr>
                                <w:noProof/>
                                <w:sz w:val="24"/>
                                <w:szCs w:val="26"/>
                              </w:rPr>
                            </w:pPr>
                            <w:bookmarkStart w:id="1658" w:name="_Toc3557135"/>
                            <w:bookmarkStart w:id="1659" w:name="_Toc34747388"/>
                            <w:bookmarkStart w:id="1660" w:name="_Toc39880709"/>
                            <w:r>
                              <w:t xml:space="preserve">Figure </w:t>
                            </w:r>
                            <w:r>
                              <w:fldChar w:fldCharType="begin"/>
                            </w:r>
                            <w:r>
                              <w:instrText xml:space="preserve"> SEQ Figure \* ARABIC </w:instrText>
                            </w:r>
                            <w:r>
                              <w:fldChar w:fldCharType="separate"/>
                            </w:r>
                            <w:r>
                              <w:rPr>
                                <w:noProof/>
                              </w:rPr>
                              <w:t>58</w:t>
                            </w:r>
                            <w:r>
                              <w:fldChar w:fldCharType="end"/>
                            </w:r>
                            <w:r>
                              <w:t>: Overlap Weld Sheet Layout</w:t>
                            </w:r>
                            <w:bookmarkEnd w:id="1658"/>
                            <w:bookmarkEnd w:id="1659"/>
                            <w:bookmarkEnd w:id="16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6403C8" id="Text Box 1029" o:spid="_x0000_s1055" type="#_x0000_t202" style="position:absolute;left:0;text-align:left;margin-left:237.6pt;margin-top:18.7pt;width:212.85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" stroked="f">
                <v:textbox style="mso-fit-shape-to-text:t" inset="0,0,0,0">
                  <w:txbxContent>
                    <w:p w14:paraId="17683EE8" w14:textId="48FF5BB7" w:rsidR="00EF121E" w:rsidRPr="0079510C" w:rsidRDefault="00EF121E" w:rsidP="002A71CD">
                      <w:pPr>
                        <w:pStyle w:val="Beschriftung"/>
                        <w:rPr>
                          <w:noProof/>
                          <w:sz w:val="24"/>
                          <w:szCs w:val="26"/>
                        </w:rPr>
                      </w:pPr>
                      <w:bookmarkStart w:id="1661" w:name="_Toc3557135"/>
                      <w:bookmarkStart w:id="1662" w:name="_Toc34747388"/>
                      <w:bookmarkStart w:id="1663" w:name="_Toc39880709"/>
                      <w:r>
                        <w:t xml:space="preserve">Figure </w:t>
                      </w:r>
                      <w:r>
                        <w:fldChar w:fldCharType="begin"/>
                      </w:r>
                      <w:r>
                        <w:instrText xml:space="preserve"> SEQ Figure \* ARABIC </w:instrText>
                      </w:r>
                      <w:r>
                        <w:fldChar w:fldCharType="separate"/>
                      </w:r>
                      <w:r>
                        <w:rPr>
                          <w:noProof/>
                        </w:rPr>
                        <w:t>58</w:t>
                      </w:r>
                      <w:r>
                        <w:fldChar w:fldCharType="end"/>
                      </w:r>
                      <w:r>
                        <w:t>: Overlap Weld Sheet Layout</w:t>
                      </w:r>
                      <w:bookmarkEnd w:id="1661"/>
                      <w:bookmarkEnd w:id="1662"/>
                      <w:bookmarkEnd w:id="1663"/>
                    </w:p>
                  </w:txbxContent>
                </v:textbox>
              </v:shape>
            </w:pict>
          </mc:Fallback>
        </mc:AlternateContent>
      </w:r>
      <w:r w:rsidR="001F3924" w:rsidRPr="007055D9">
        <w:rPr>
          <w:sz w:val="24"/>
          <w:szCs w:val="28"/>
        </w:rPr>
        <w:t>c</w:t>
      </w:r>
      <w:r w:rsidR="001F3924" w:rsidRPr="007055D9">
        <w:rPr>
          <w:sz w:val="20"/>
        </w:rPr>
        <w:tab/>
      </w:r>
      <w:r w:rsidR="001F3924" w:rsidRPr="007055D9">
        <w:rPr>
          <w:sz w:val="20"/>
        </w:rPr>
        <w:tab/>
        <w:t>Gap between base and welded sheet</w:t>
      </w:r>
    </w:p>
    <w:p w14:paraId="55E982A6" w14:textId="77777777" w:rsidR="001F3924" w:rsidRPr="007055D9" w:rsidRDefault="001F3924" w:rsidP="0035512A">
      <w:pPr>
        <w:pStyle w:val="berschrift5"/>
        <w:keepNext/>
        <w:spacing w:before="120"/>
      </w:pPr>
      <w:r w:rsidRPr="007055D9">
        <w:t>Weld Parameters</w:t>
      </w:r>
    </w:p>
    <w:p w14:paraId="7A45F677" w14:textId="77777777" w:rsidR="00273D79" w:rsidRPr="007055D9" w:rsidRDefault="004F562F" w:rsidP="00273D79">
      <w:r>
        <w:rPr>
          <w:noProof/>
          <w:lang w:eastAsia="en-US"/>
        </w:rPr>
        <w:drawing>
          <wp:anchor distT="0" distB="0" distL="114300" distR="114300" simplePos="0" relativeHeight="251621376" behindDoc="0" locked="0" layoutInCell="1" allowOverlap="1" wp14:anchorId="073E62D2" wp14:editId="40DF354F">
            <wp:simplePos x="0" y="0"/>
            <wp:positionH relativeFrom="column">
              <wp:posOffset>3653790</wp:posOffset>
            </wp:positionH>
            <wp:positionV relativeFrom="paragraph">
              <wp:posOffset>171450</wp:posOffset>
            </wp:positionV>
            <wp:extent cx="1552575" cy="803275"/>
            <wp:effectExtent l="0" t="0" r="0" b="0"/>
            <wp:wrapNone/>
            <wp:docPr id="167" name="Bild 166"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6" descr="OverlapWeld_v2"/>
                    <pic:cNvPicPr>
                      <a:picLocks noChangeAspect="1" noChangeArrowheads="1"/>
                    </pic:cNvPicPr>
                  </pic:nvPicPr>
                  <pic:blipFill>
                    <a:blip r:embed="rId172">
                      <a:extLst>
                        <a:ext uri="{28A0092B-C50C-407E-A947-70E740481C1C}">
                          <a14:useLocalDpi xmlns:a14="http://schemas.microsoft.com/office/drawing/2010/main" val="0"/>
                        </a:ext>
                      </a:extLst>
                    </a:blip>
                    <a:srcRect r="37817" b="21672"/>
                    <a:stretch>
                      <a:fillRect/>
                    </a:stretch>
                  </pic:blipFill>
                  <pic:spPr bwMode="auto">
                    <a:xfrm>
                      <a:off x="0" y="0"/>
                      <a:ext cx="1552575" cy="803275"/>
                    </a:xfrm>
                    <a:prstGeom prst="rect">
                      <a:avLst/>
                    </a:prstGeom>
                    <a:noFill/>
                    <a:ln>
                      <a:noFill/>
                    </a:ln>
                  </pic:spPr>
                </pic:pic>
              </a:graphicData>
            </a:graphic>
            <wp14:sizeRelH relativeFrom="page">
              <wp14:pctWidth>0</wp14:pctWidth>
            </wp14:sizeRelH>
            <wp14:sizeRelV relativeFrom="page">
              <wp14:pctHeight>0</wp14:pctHeight>
            </wp14:sizeRelV>
          </wp:anchor>
        </w:drawing>
      </w:r>
      <w:r w:rsidR="00273D79" w:rsidRPr="007055D9">
        <w:t>The parameters of the welds are the same for all of the potential welds on the connection:</w:t>
      </w:r>
    </w:p>
    <w:p w14:paraId="690D1D1A" w14:textId="77777777" w:rsidR="00273D79" w:rsidRPr="007055D9" w:rsidRDefault="00273D79" w:rsidP="00273D79">
      <w:pPr>
        <w:pStyle w:val="Aufzhlungszeichen"/>
        <w:rPr>
          <w:sz w:val="20"/>
        </w:rPr>
      </w:pPr>
      <w:r w:rsidRPr="007055D9">
        <w:rPr>
          <w:sz w:val="24"/>
          <w:szCs w:val="28"/>
        </w:rPr>
        <w:t>a</w:t>
      </w:r>
      <w:r w:rsidR="00946BCD" w:rsidRPr="007055D9">
        <w:rPr>
          <w:sz w:val="24"/>
          <w:szCs w:val="28"/>
          <w:vertAlign w:val="subscript"/>
        </w:rPr>
        <w:t>1</w:t>
      </w:r>
      <w:r w:rsidRPr="007055D9">
        <w:rPr>
          <w:sz w:val="20"/>
        </w:rPr>
        <w:tab/>
      </w:r>
      <w:r w:rsidRPr="007055D9">
        <w:rPr>
          <w:sz w:val="20"/>
        </w:rPr>
        <w:tab/>
        <w:t>Thickness of the weld (a-</w:t>
      </w:r>
      <w:r w:rsidR="00416B4A">
        <w:rPr>
          <w:sz w:val="20"/>
        </w:rPr>
        <w:t>value, throat</w:t>
      </w:r>
      <w:r w:rsidRPr="007055D9">
        <w:rPr>
          <w:sz w:val="20"/>
        </w:rPr>
        <w:t>)</w:t>
      </w:r>
    </w:p>
    <w:p w14:paraId="3722619C" w14:textId="77777777" w:rsidR="00273D79" w:rsidRPr="007055D9" w:rsidRDefault="00273D79" w:rsidP="00273D79">
      <w:pPr>
        <w:pStyle w:val="Aufzhlungszeichen"/>
        <w:rPr>
          <w:sz w:val="20"/>
        </w:rPr>
      </w:pPr>
      <w:r w:rsidRPr="007055D9">
        <w:rPr>
          <w:sz w:val="24"/>
          <w:szCs w:val="28"/>
        </w:rPr>
        <w:t>d</w:t>
      </w:r>
      <w:r w:rsidR="00946BCD" w:rsidRPr="007055D9">
        <w:rPr>
          <w:sz w:val="24"/>
          <w:szCs w:val="28"/>
          <w:vertAlign w:val="subscript"/>
        </w:rPr>
        <w:t>1</w:t>
      </w:r>
      <w:r w:rsidRPr="007055D9">
        <w:rPr>
          <w:sz w:val="20"/>
        </w:rPr>
        <w:tab/>
      </w:r>
      <w:r w:rsidRPr="007055D9">
        <w:rPr>
          <w:sz w:val="20"/>
        </w:rPr>
        <w:tab/>
        <w:t>Depth of the penetration</w:t>
      </w:r>
    </w:p>
    <w:p w14:paraId="3D077E7B" w14:textId="77777777" w:rsidR="00273D79" w:rsidRDefault="00273D79" w:rsidP="00273D79">
      <w:pPr>
        <w:pStyle w:val="Aufzhlungszeichen"/>
        <w:rPr>
          <w:sz w:val="20"/>
        </w:rPr>
      </w:pPr>
      <w:r w:rsidRPr="006174AF">
        <w:rPr>
          <w:rFonts w:cs="Arial"/>
        </w:rPr>
        <w:t>β</w:t>
      </w:r>
      <w:r w:rsidR="00946BCD" w:rsidRPr="007055D9">
        <w:rPr>
          <w:sz w:val="24"/>
          <w:szCs w:val="28"/>
          <w:vertAlign w:val="subscript"/>
        </w:rPr>
        <w:t>1</w:t>
      </w:r>
      <w:r w:rsidRPr="007055D9">
        <w:rPr>
          <w:sz w:val="20"/>
        </w:rPr>
        <w:tab/>
      </w:r>
      <w:r w:rsidRPr="007055D9">
        <w:rPr>
          <w:sz w:val="20"/>
        </w:rPr>
        <w:tab/>
        <w:t>Weld angle</w:t>
      </w:r>
    </w:p>
    <w:p w14:paraId="638C023C" w14:textId="77777777" w:rsidR="002A71CD" w:rsidRDefault="002A71CD" w:rsidP="002A71CD">
      <w:pPr>
        <w:pStyle w:val="Aufzhlungszeichen"/>
        <w:numPr>
          <w:ilvl w:val="0"/>
          <w:numId w:val="0"/>
        </w:numPr>
        <w:ind w:left="454"/>
        <w:rPr>
          <w:sz w:val="20"/>
        </w:rPr>
      </w:pPr>
    </w:p>
    <w:p w14:paraId="0D3E9190" w14:textId="77777777" w:rsidR="002A71CD" w:rsidRPr="007055D9" w:rsidRDefault="002A71CD" w:rsidP="002A71CD">
      <w:pPr>
        <w:pStyle w:val="Aufzhlungszeichen"/>
        <w:numPr>
          <w:ilvl w:val="0"/>
          <w:numId w:val="0"/>
        </w:numPr>
        <w:ind w:left="454"/>
        <w:rPr>
          <w:sz w:val="20"/>
        </w:rPr>
      </w:pPr>
      <w:r>
        <w:rPr>
          <w:noProof/>
          <w:lang w:eastAsia="en-US"/>
        </w:rPr>
        <mc:AlternateContent>
          <mc:Choice Requires="wps">
            <w:drawing>
              <wp:anchor distT="0" distB="0" distL="114300" distR="114300" simplePos="0" relativeHeight="251672576" behindDoc="0" locked="0" layoutInCell="1" allowOverlap="1" wp14:anchorId="66C14CCB" wp14:editId="4E0CFC41">
                <wp:simplePos x="0" y="0"/>
                <wp:positionH relativeFrom="column">
                  <wp:posOffset>3205480</wp:posOffset>
                </wp:positionH>
                <wp:positionV relativeFrom="paragraph">
                  <wp:posOffset>32649</wp:posOffset>
                </wp:positionV>
                <wp:extent cx="2449830" cy="635"/>
                <wp:effectExtent l="0" t="0" r="7620" b="0"/>
                <wp:wrapNone/>
                <wp:docPr id="1031" name="Text Box 1031"/>
                <wp:cNvGraphicFramePr/>
                <a:graphic xmlns:a="http://schemas.openxmlformats.org/drawingml/2006/main">
                  <a:graphicData uri="http://schemas.microsoft.com/office/word/2010/wordprocessingShape">
                    <wps:wsp>
                      <wps:cNvSpPr txBox="1"/>
                      <wps:spPr>
                        <a:xfrm>
                          <a:off x="0" y="0"/>
                          <a:ext cx="2449830" cy="635"/>
                        </a:xfrm>
                        <a:prstGeom prst="rect">
                          <a:avLst/>
                        </a:prstGeom>
                        <a:solidFill>
                          <a:prstClr val="white"/>
                        </a:solidFill>
                        <a:ln>
                          <a:noFill/>
                        </a:ln>
                        <a:effectLst/>
                      </wps:spPr>
                      <wps:txbx>
                        <w:txbxContent>
                          <w:p w14:paraId="208B4352" w14:textId="076E5865" w:rsidR="00EF121E" w:rsidRPr="00A00F34" w:rsidRDefault="00EF121E" w:rsidP="002A71CD">
                            <w:pPr>
                              <w:pStyle w:val="Beschriftung"/>
                              <w:rPr>
                                <w:noProof/>
                                <w:szCs w:val="24"/>
                              </w:rPr>
                            </w:pPr>
                            <w:bookmarkStart w:id="1664" w:name="_Toc3557136"/>
                            <w:bookmarkStart w:id="1665" w:name="_Toc34747389"/>
                            <w:bookmarkStart w:id="1666" w:name="_Toc39880710"/>
                            <w:r>
                              <w:t xml:space="preserve">Figure </w:t>
                            </w:r>
                            <w:r>
                              <w:fldChar w:fldCharType="begin"/>
                            </w:r>
                            <w:r>
                              <w:instrText xml:space="preserve"> SEQ Figure \* ARABIC </w:instrText>
                            </w:r>
                            <w:r>
                              <w:fldChar w:fldCharType="separate"/>
                            </w:r>
                            <w:r>
                              <w:rPr>
                                <w:noProof/>
                              </w:rPr>
                              <w:t>59</w:t>
                            </w:r>
                            <w:r>
                              <w:fldChar w:fldCharType="end"/>
                            </w:r>
                            <w:r>
                              <w:t>: Overlap Weld Parameters</w:t>
                            </w:r>
                            <w:bookmarkEnd w:id="1664"/>
                            <w:bookmarkEnd w:id="1665"/>
                            <w:bookmarkEnd w:id="16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6C14CCB" id="Text Box 1031" o:spid="_x0000_s1056" type="#_x0000_t202" style="position:absolute;left:0;text-align:left;margin-left:252.4pt;margin-top:2.55pt;width:192.9pt;height:.05pt;z-index:251672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" stroked="f">
                <v:textbox style="mso-fit-shape-to-text:t" inset="0,0,0,0">
                  <w:txbxContent>
                    <w:p w14:paraId="208B4352" w14:textId="076E5865" w:rsidR="00EF121E" w:rsidRPr="00A00F34" w:rsidRDefault="00EF121E" w:rsidP="002A71CD">
                      <w:pPr>
                        <w:pStyle w:val="Beschriftung"/>
                        <w:rPr>
                          <w:noProof/>
                          <w:szCs w:val="24"/>
                        </w:rPr>
                      </w:pPr>
                      <w:bookmarkStart w:id="1667" w:name="_Toc3557136"/>
                      <w:bookmarkStart w:id="1668" w:name="_Toc34747389"/>
                      <w:bookmarkStart w:id="1669" w:name="_Toc39880710"/>
                      <w:r>
                        <w:t xml:space="preserve">Figure </w:t>
                      </w:r>
                      <w:r>
                        <w:fldChar w:fldCharType="begin"/>
                      </w:r>
                      <w:r>
                        <w:instrText xml:space="preserve"> SEQ Figure \* ARABIC </w:instrText>
                      </w:r>
                      <w:r>
                        <w:fldChar w:fldCharType="separate"/>
                      </w:r>
                      <w:r>
                        <w:rPr>
                          <w:noProof/>
                        </w:rPr>
                        <w:t>59</w:t>
                      </w:r>
                      <w:r>
                        <w:fldChar w:fldCharType="end"/>
                      </w:r>
                      <w:r>
                        <w:t>: Overlap Weld Parameters</w:t>
                      </w:r>
                      <w:bookmarkEnd w:id="1667"/>
                      <w:bookmarkEnd w:id="1668"/>
                      <w:bookmarkEnd w:id="1669"/>
                    </w:p>
                  </w:txbxContent>
                </v:textbox>
              </v:shape>
            </w:pict>
          </mc:Fallback>
        </mc:AlternateContent>
      </w:r>
    </w:p>
    <w:p w14:paraId="34630C04" w14:textId="77777777" w:rsidR="00452C51" w:rsidRPr="007055D9" w:rsidRDefault="00452C51" w:rsidP="00FF546F">
      <w:pPr>
        <w:jc w:val="both"/>
      </w:pPr>
      <w:r w:rsidRPr="007055D9">
        <w:t>For the penetration</w:t>
      </w:r>
      <w:r w:rsidR="00946BCD" w:rsidRPr="007055D9">
        <w:t>,</w:t>
      </w:r>
      <w:r w:rsidRPr="007055D9">
        <w:t xml:space="preserve"> the ratio </w:t>
      </w:r>
      <w:r w:rsidRPr="007055D9">
        <w:rPr>
          <w:rStyle w:val="TextZchn"/>
        </w:rPr>
        <w:t>η</w:t>
      </w:r>
      <w:r w:rsidR="00946BCD" w:rsidRPr="007055D9">
        <w:rPr>
          <w:rStyle w:val="TextZchn"/>
          <w:vertAlign w:val="subscript"/>
        </w:rPr>
        <w:t>1</w:t>
      </w:r>
      <w:r w:rsidRPr="007055D9">
        <w:t xml:space="preserve"> of the penetration depth to the sheet thickness is specified inside the χMCF file.</w:t>
      </w:r>
    </w:p>
    <w:p w14:paraId="56D0D2F6" w14:textId="77777777" w:rsidR="00452C51" w:rsidRPr="0071443C" w:rsidRDefault="00452C51" w:rsidP="00FF546F">
      <w:pPr>
        <w:jc w:val="both"/>
      </w:pPr>
      <w:r w:rsidRPr="0071443C">
        <w:t xml:space="preserve">This is </w:t>
      </w:r>
      <w:r w:rsidRPr="00EE582F">
        <w:t xml:space="preserve">computed </w:t>
      </w:r>
      <w:r w:rsidR="005B197C" w:rsidRPr="005B197C">
        <w:t>by</w:t>
      </w:r>
      <w:r w:rsidR="0071443C" w:rsidRPr="00EE582F">
        <w:rPr>
          <w:position w:val="-30"/>
          <w:szCs w:val="22"/>
        </w:rPr>
        <w:object w:dxaOrig="700" w:dyaOrig="680" w14:anchorId="08A6C141">
          <v:shape id="_x0000_i1029" type="#_x0000_t75" style="width:34.5pt;height:34.5pt" o:ole="">
            <v:imagedata r:id="rId173" o:title=""/>
          </v:shape>
          <o:OLEObject Type="Embed" ProgID="Equation.3" ShapeID="_x0000_i1029" DrawAspect="Content" ObjectID="_1650495806" r:id="rId174"/>
        </w:object>
      </w:r>
      <w:r w:rsidR="00946BCD" w:rsidRPr="00EE582F">
        <w:rPr>
          <w:szCs w:val="22"/>
        </w:rPr>
        <w:t>,</w:t>
      </w:r>
      <w:r w:rsidRPr="00EE582F">
        <w:t xml:space="preserve"> where </w:t>
      </w:r>
      <w:r w:rsidR="00946BCD" w:rsidRPr="00EE582F">
        <w:t>t</w:t>
      </w:r>
      <w:r w:rsidR="0071443C" w:rsidRPr="00EE582F">
        <w:rPr>
          <w:vertAlign w:val="subscript"/>
        </w:rPr>
        <w:t>1</w:t>
      </w:r>
      <w:r w:rsidR="00946BCD" w:rsidRPr="00EE582F">
        <w:t xml:space="preserve"> is the thickness of the attached sheet (green in above figure), </w:t>
      </w:r>
      <w:r w:rsidR="00946BCD" w:rsidRPr="00EE582F">
        <w:rPr>
          <w:i/>
        </w:rPr>
        <w:t>not</w:t>
      </w:r>
      <w:r w:rsidR="00946BCD" w:rsidRPr="00EE582F">
        <w:t xml:space="preserve"> </w:t>
      </w:r>
      <w:r w:rsidR="007950F8" w:rsidRPr="00EE582F">
        <w:t xml:space="preserve">of </w:t>
      </w:r>
      <w:r w:rsidR="00946BCD" w:rsidRPr="00EE582F">
        <w:t>the base sheet</w:t>
      </w:r>
      <w:r w:rsidRPr="0071443C">
        <w:t>.</w:t>
      </w:r>
      <w:r w:rsidR="009126F3" w:rsidRPr="0071443C">
        <w:t xml:space="preserve"> </w:t>
      </w:r>
    </w:p>
    <w:p w14:paraId="243A1B95" w14:textId="77777777" w:rsidR="00273D79" w:rsidRPr="007055D9" w:rsidRDefault="00273D79" w:rsidP="00273D79">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31"/>
        <w:gridCol w:w="1363"/>
        <w:gridCol w:w="1444"/>
        <w:gridCol w:w="1529"/>
        <w:gridCol w:w="1570"/>
      </w:tblGrid>
      <w:tr w:rsidR="00E60D8B" w:rsidRPr="0026200C" w14:paraId="061F66B1" w14:textId="77777777" w:rsidTr="00AB2606">
        <w:trPr>
          <w:cantSplit/>
          <w:tblHeade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440F267" w14:textId="77777777" w:rsidR="00273D79" w:rsidRPr="0026200C" w:rsidRDefault="00273D79" w:rsidP="00AB2606">
            <w:pPr>
              <w:keepNext/>
              <w:rPr>
                <w:b/>
                <w:i/>
                <w:sz w:val="20"/>
              </w:rPr>
            </w:pPr>
            <w:r w:rsidRPr="0026200C">
              <w:rPr>
                <w:b/>
                <w:i/>
                <w:sz w:val="20"/>
              </w:rPr>
              <w:t>Parameter</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A03A01" w14:textId="77777777" w:rsidR="00273D79" w:rsidRPr="0026200C" w:rsidRDefault="00273D79" w:rsidP="00AB2606">
            <w:pPr>
              <w:keepNext/>
              <w:rPr>
                <w:b/>
                <w:i/>
                <w:sz w:val="20"/>
              </w:rPr>
            </w:pPr>
            <w:r w:rsidRPr="0026200C">
              <w:rPr>
                <w:b/>
                <w:i/>
                <w:sz w:val="20"/>
              </w:rPr>
              <w:t>χMCF-Key</w:t>
            </w:r>
          </w:p>
        </w:tc>
        <w:tc>
          <w:tcPr>
            <w:tcW w:w="13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DDF102" w14:textId="77777777" w:rsidR="00273D79" w:rsidRPr="0026200C" w:rsidRDefault="00273D79" w:rsidP="00AB2606">
            <w:pPr>
              <w:keepNext/>
              <w:rPr>
                <w:b/>
                <w:i/>
                <w:sz w:val="20"/>
              </w:rPr>
            </w:pPr>
            <w:r w:rsidRPr="0026200C">
              <w:rPr>
                <w:b/>
                <w:i/>
                <w:sz w:val="20"/>
              </w:rPr>
              <w:t>Multiplicity</w:t>
            </w:r>
          </w:p>
        </w:tc>
        <w:tc>
          <w:tcPr>
            <w:tcW w:w="144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73BFDA" w14:textId="77777777" w:rsidR="00273D79" w:rsidRPr="0026200C" w:rsidRDefault="00273D79" w:rsidP="00AB2606">
            <w:pPr>
              <w:keepNext/>
              <w:rPr>
                <w:b/>
                <w:i/>
                <w:sz w:val="20"/>
              </w:rPr>
            </w:pPr>
            <w:r w:rsidRPr="0026200C">
              <w:rPr>
                <w:b/>
                <w:i/>
                <w:sz w:val="20"/>
              </w:rPr>
              <w:t>Value Range</w:t>
            </w:r>
          </w:p>
        </w:tc>
        <w:tc>
          <w:tcPr>
            <w:tcW w:w="152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93FE23" w14:textId="5B563A69" w:rsidR="00273D79" w:rsidRPr="0026200C" w:rsidRDefault="000E60DF" w:rsidP="00AB2606">
            <w:pPr>
              <w:keepNext/>
              <w:rPr>
                <w:b/>
                <w:i/>
                <w:sz w:val="20"/>
              </w:rPr>
            </w:pPr>
            <w:r>
              <w:rPr>
                <w:b/>
                <w:i/>
                <w:sz w:val="20"/>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F896CCA" w14:textId="77777777" w:rsidR="00273D79" w:rsidRPr="0026200C" w:rsidRDefault="00273D79" w:rsidP="00AB2606">
            <w:pPr>
              <w:keepNext/>
              <w:rPr>
                <w:b/>
                <w:i/>
                <w:sz w:val="20"/>
              </w:rPr>
            </w:pPr>
            <w:r w:rsidRPr="0026200C">
              <w:rPr>
                <w:b/>
                <w:i/>
                <w:sz w:val="20"/>
              </w:rPr>
              <w:t>Default Value</w:t>
            </w:r>
          </w:p>
        </w:tc>
      </w:tr>
      <w:tr w:rsidR="00E60D8B" w:rsidRPr="007055D9" w14:paraId="2EC9480E" w14:textId="77777777" w:rsidTr="00AB2606">
        <w:trPr>
          <w:jc w:val="center"/>
        </w:trPr>
        <w:tc>
          <w:tcPr>
            <w:tcW w:w="1194" w:type="dxa"/>
            <w:shd w:val="clear" w:color="auto" w:fill="auto"/>
            <w:vAlign w:val="bottom"/>
          </w:tcPr>
          <w:p w14:paraId="7DB33797" w14:textId="57AAF693" w:rsidR="00273D79" w:rsidRPr="0026200C" w:rsidRDefault="00EF121E" w:rsidP="00FC39A1">
            <w:pPr>
              <w:rPr>
                <w:sz w:val="18"/>
                <w:szCs w:val="20"/>
              </w:rPr>
            </w:pPr>
            <w:r>
              <w:rPr>
                <w:sz w:val="18"/>
                <w:szCs w:val="20"/>
              </w:rPr>
              <w:t>a</w:t>
            </w:r>
          </w:p>
        </w:tc>
        <w:tc>
          <w:tcPr>
            <w:tcW w:w="1431" w:type="dxa"/>
            <w:shd w:val="clear" w:color="auto" w:fill="auto"/>
            <w:vAlign w:val="bottom"/>
          </w:tcPr>
          <w:p w14:paraId="5F688AE6" w14:textId="59F2EC4D" w:rsidR="00273D79" w:rsidRPr="0026200C" w:rsidRDefault="00143140" w:rsidP="00FC39A1">
            <w:pPr>
              <w:rPr>
                <w:sz w:val="18"/>
                <w:szCs w:val="20"/>
              </w:rPr>
            </w:pPr>
            <w:r>
              <w:rPr>
                <w:sz w:val="18"/>
                <w:szCs w:val="20"/>
              </w:rPr>
              <w:t>t</w:t>
            </w:r>
            <w:r w:rsidRPr="0026200C">
              <w:rPr>
                <w:sz w:val="18"/>
                <w:szCs w:val="20"/>
              </w:rPr>
              <w:t>hickness</w:t>
            </w:r>
          </w:p>
        </w:tc>
        <w:tc>
          <w:tcPr>
            <w:tcW w:w="1363" w:type="dxa"/>
            <w:shd w:val="clear" w:color="auto" w:fill="auto"/>
            <w:vAlign w:val="bottom"/>
          </w:tcPr>
          <w:p w14:paraId="48A57AE3" w14:textId="77777777" w:rsidR="00273D79" w:rsidRPr="0026200C" w:rsidRDefault="00EA14DB" w:rsidP="00FC39A1">
            <w:pPr>
              <w:rPr>
                <w:sz w:val="18"/>
                <w:szCs w:val="20"/>
              </w:rPr>
            </w:pPr>
            <w:r w:rsidRPr="0026200C">
              <w:rPr>
                <w:sz w:val="18"/>
                <w:szCs w:val="20"/>
              </w:rPr>
              <w:t>1</w:t>
            </w:r>
          </w:p>
        </w:tc>
        <w:tc>
          <w:tcPr>
            <w:tcW w:w="1444" w:type="dxa"/>
            <w:shd w:val="clear" w:color="auto" w:fill="auto"/>
            <w:vAlign w:val="bottom"/>
          </w:tcPr>
          <w:p w14:paraId="0F682E6F" w14:textId="77777777" w:rsidR="00273D79" w:rsidRPr="0026200C" w:rsidRDefault="00273D79" w:rsidP="00FC39A1">
            <w:pPr>
              <w:rPr>
                <w:sz w:val="18"/>
                <w:szCs w:val="20"/>
              </w:rPr>
            </w:pPr>
            <w:r w:rsidRPr="0026200C">
              <w:rPr>
                <w:sz w:val="18"/>
                <w:szCs w:val="20"/>
              </w:rPr>
              <w:t>≥ 0</w:t>
            </w:r>
          </w:p>
        </w:tc>
        <w:tc>
          <w:tcPr>
            <w:tcW w:w="1529" w:type="dxa"/>
            <w:shd w:val="clear" w:color="auto" w:fill="auto"/>
            <w:vAlign w:val="bottom"/>
          </w:tcPr>
          <w:p w14:paraId="2ACA153E" w14:textId="77777777" w:rsidR="00273D79" w:rsidRPr="0026200C" w:rsidRDefault="00E60D8B" w:rsidP="00FC39A1">
            <w:pPr>
              <w:rPr>
                <w:sz w:val="18"/>
                <w:szCs w:val="20"/>
              </w:rPr>
            </w:pPr>
            <w:r w:rsidRPr="0026200C">
              <w:rPr>
                <w:sz w:val="18"/>
                <w:szCs w:val="20"/>
              </w:rPr>
              <w:t>Optional</w:t>
            </w:r>
          </w:p>
        </w:tc>
        <w:tc>
          <w:tcPr>
            <w:tcW w:w="1570" w:type="dxa"/>
            <w:shd w:val="clear" w:color="auto" w:fill="auto"/>
            <w:vAlign w:val="bottom"/>
          </w:tcPr>
          <w:p w14:paraId="259DB8DA" w14:textId="09669C24" w:rsidR="00273D79" w:rsidRPr="0026200C" w:rsidRDefault="0035512A" w:rsidP="00FC39A1">
            <w:pPr>
              <w:rPr>
                <w:sz w:val="18"/>
                <w:szCs w:val="20"/>
              </w:rPr>
            </w:pPr>
            <w:r w:rsidRPr="0026200C">
              <w:rPr>
                <w:sz w:val="18"/>
                <w:szCs w:val="20"/>
              </w:rPr>
              <w:t>-</w:t>
            </w:r>
          </w:p>
        </w:tc>
      </w:tr>
      <w:tr w:rsidR="00E60D8B" w:rsidRPr="007055D9" w14:paraId="37264B0C" w14:textId="77777777" w:rsidTr="00AB2606">
        <w:trPr>
          <w:jc w:val="center"/>
        </w:trPr>
        <w:tc>
          <w:tcPr>
            <w:tcW w:w="1194" w:type="dxa"/>
            <w:shd w:val="clear" w:color="auto" w:fill="auto"/>
            <w:vAlign w:val="bottom"/>
          </w:tcPr>
          <w:p w14:paraId="7ADE1826" w14:textId="54C253FF" w:rsidR="00241236" w:rsidRPr="00EF121E" w:rsidRDefault="00EF121E" w:rsidP="00FC39A1">
            <w:pPr>
              <w:rPr>
                <w:sz w:val="18"/>
                <w:szCs w:val="20"/>
                <w:lang w:val="el-GR"/>
              </w:rPr>
            </w:pPr>
            <w:r>
              <w:rPr>
                <w:sz w:val="18"/>
                <w:szCs w:val="20"/>
                <w:lang w:val="el-GR"/>
              </w:rPr>
              <w:t>β</w:t>
            </w:r>
          </w:p>
        </w:tc>
        <w:tc>
          <w:tcPr>
            <w:tcW w:w="1431" w:type="dxa"/>
            <w:shd w:val="clear" w:color="auto" w:fill="auto"/>
            <w:vAlign w:val="bottom"/>
          </w:tcPr>
          <w:p w14:paraId="35516C8E" w14:textId="2040A2C0" w:rsidR="00241236" w:rsidRPr="0026200C" w:rsidRDefault="00143140" w:rsidP="00FC39A1">
            <w:pPr>
              <w:rPr>
                <w:sz w:val="18"/>
                <w:szCs w:val="20"/>
              </w:rPr>
            </w:pPr>
            <w:r>
              <w:rPr>
                <w:sz w:val="18"/>
                <w:szCs w:val="20"/>
              </w:rPr>
              <w:t>a</w:t>
            </w:r>
            <w:r w:rsidRPr="0026200C">
              <w:rPr>
                <w:sz w:val="18"/>
                <w:szCs w:val="20"/>
              </w:rPr>
              <w:t>ngle</w:t>
            </w:r>
          </w:p>
        </w:tc>
        <w:tc>
          <w:tcPr>
            <w:tcW w:w="1363" w:type="dxa"/>
            <w:shd w:val="clear" w:color="auto" w:fill="auto"/>
            <w:vAlign w:val="bottom"/>
          </w:tcPr>
          <w:p w14:paraId="0FBE5C14" w14:textId="0209B12D" w:rsidR="00241236" w:rsidRPr="0026200C" w:rsidRDefault="00241236" w:rsidP="00402ABC">
            <w:pPr>
              <w:rPr>
                <w:sz w:val="18"/>
                <w:szCs w:val="20"/>
              </w:rPr>
            </w:pPr>
            <w:r w:rsidRPr="0026200C">
              <w:rPr>
                <w:sz w:val="18"/>
                <w:szCs w:val="20"/>
              </w:rPr>
              <w:t xml:space="preserve">0 </w:t>
            </w:r>
            <w:r w:rsidR="008F1B46" w:rsidRPr="0026200C">
              <w:rPr>
                <w:sz w:val="18"/>
                <w:szCs w:val="20"/>
              </w:rPr>
              <w:t>–</w:t>
            </w:r>
            <w:r w:rsidRPr="0026200C">
              <w:rPr>
                <w:sz w:val="18"/>
                <w:szCs w:val="20"/>
              </w:rPr>
              <w:t xml:space="preserve"> 1</w:t>
            </w:r>
          </w:p>
        </w:tc>
        <w:tc>
          <w:tcPr>
            <w:tcW w:w="1444" w:type="dxa"/>
            <w:shd w:val="clear" w:color="auto" w:fill="auto"/>
            <w:vAlign w:val="bottom"/>
          </w:tcPr>
          <w:p w14:paraId="14DF329A" w14:textId="77777777" w:rsidR="00241236" w:rsidRPr="0026200C" w:rsidRDefault="00241236" w:rsidP="00FC39A1">
            <w:pPr>
              <w:rPr>
                <w:sz w:val="18"/>
                <w:szCs w:val="20"/>
              </w:rPr>
            </w:pPr>
            <w:r w:rsidRPr="0026200C">
              <w:rPr>
                <w:sz w:val="18"/>
                <w:szCs w:val="20"/>
              </w:rPr>
              <w:t>≥ 0</w:t>
            </w:r>
          </w:p>
        </w:tc>
        <w:tc>
          <w:tcPr>
            <w:tcW w:w="1529" w:type="dxa"/>
            <w:shd w:val="clear" w:color="auto" w:fill="auto"/>
            <w:vAlign w:val="bottom"/>
          </w:tcPr>
          <w:p w14:paraId="51A4EE6C" w14:textId="77777777" w:rsidR="00241236" w:rsidRPr="0026200C" w:rsidRDefault="00336A0E" w:rsidP="00241236">
            <w:pPr>
              <w:rPr>
                <w:sz w:val="18"/>
                <w:szCs w:val="20"/>
              </w:rPr>
            </w:pPr>
            <w:r w:rsidRPr="0026200C">
              <w:rPr>
                <w:sz w:val="18"/>
                <w:szCs w:val="20"/>
              </w:rPr>
              <w:t>O</w:t>
            </w:r>
            <w:r w:rsidR="00241236" w:rsidRPr="0026200C">
              <w:rPr>
                <w:sz w:val="18"/>
                <w:szCs w:val="20"/>
              </w:rPr>
              <w:t>ptional</w:t>
            </w:r>
          </w:p>
        </w:tc>
        <w:tc>
          <w:tcPr>
            <w:tcW w:w="1570" w:type="dxa"/>
            <w:shd w:val="clear" w:color="auto" w:fill="auto"/>
            <w:vAlign w:val="bottom"/>
          </w:tcPr>
          <w:p w14:paraId="3F5B9314" w14:textId="77777777" w:rsidR="00241236" w:rsidRPr="0026200C" w:rsidRDefault="00241236" w:rsidP="00FC39A1">
            <w:pPr>
              <w:rPr>
                <w:sz w:val="18"/>
                <w:szCs w:val="20"/>
              </w:rPr>
            </w:pPr>
            <w:r w:rsidRPr="0026200C">
              <w:rPr>
                <w:sz w:val="18"/>
                <w:szCs w:val="20"/>
              </w:rPr>
              <w:t>45 [deg]</w:t>
            </w:r>
          </w:p>
        </w:tc>
      </w:tr>
      <w:tr w:rsidR="00E60D8B" w:rsidRPr="007055D9" w14:paraId="5D4C6364" w14:textId="77777777" w:rsidTr="00AB2606">
        <w:trPr>
          <w:jc w:val="center"/>
        </w:trPr>
        <w:tc>
          <w:tcPr>
            <w:tcW w:w="1194" w:type="dxa"/>
            <w:shd w:val="clear" w:color="auto" w:fill="auto"/>
            <w:vAlign w:val="bottom"/>
          </w:tcPr>
          <w:p w14:paraId="5319CA99" w14:textId="77777777" w:rsidR="00241236" w:rsidRPr="0026200C" w:rsidRDefault="005941EF" w:rsidP="00FC39A1">
            <w:pPr>
              <w:rPr>
                <w:sz w:val="18"/>
                <w:szCs w:val="20"/>
              </w:rPr>
            </w:pPr>
            <w:r w:rsidRPr="0026200C">
              <w:rPr>
                <w:sz w:val="18"/>
                <w:szCs w:val="20"/>
              </w:rPr>
              <w:t>η</w:t>
            </w:r>
            <w:r w:rsidRPr="0026200C" w:rsidDel="005941EF">
              <w:rPr>
                <w:sz w:val="18"/>
                <w:szCs w:val="20"/>
              </w:rPr>
              <w:t xml:space="preserve"> </w:t>
            </w:r>
          </w:p>
        </w:tc>
        <w:tc>
          <w:tcPr>
            <w:tcW w:w="1431" w:type="dxa"/>
            <w:shd w:val="clear" w:color="auto" w:fill="auto"/>
            <w:vAlign w:val="bottom"/>
          </w:tcPr>
          <w:p w14:paraId="1F7E351D" w14:textId="0C4FC8E6" w:rsidR="00241236" w:rsidRPr="0026200C" w:rsidRDefault="00143140" w:rsidP="00FC39A1">
            <w:pPr>
              <w:rPr>
                <w:sz w:val="18"/>
                <w:szCs w:val="20"/>
              </w:rPr>
            </w:pPr>
            <w:r>
              <w:rPr>
                <w:sz w:val="18"/>
                <w:szCs w:val="18"/>
              </w:rPr>
              <w:t>p</w:t>
            </w:r>
            <w:r w:rsidRPr="0026200C">
              <w:rPr>
                <w:sz w:val="18"/>
                <w:szCs w:val="18"/>
              </w:rPr>
              <w:t>enetration</w:t>
            </w:r>
          </w:p>
        </w:tc>
        <w:tc>
          <w:tcPr>
            <w:tcW w:w="1363" w:type="dxa"/>
            <w:shd w:val="clear" w:color="auto" w:fill="auto"/>
            <w:vAlign w:val="bottom"/>
          </w:tcPr>
          <w:p w14:paraId="47C851BB" w14:textId="2068F4ED" w:rsidR="00241236" w:rsidRPr="0026200C" w:rsidRDefault="005941EF" w:rsidP="00FC39A1">
            <w:pPr>
              <w:rPr>
                <w:sz w:val="18"/>
                <w:szCs w:val="20"/>
              </w:rPr>
            </w:pPr>
            <w:r w:rsidRPr="0026200C">
              <w:rPr>
                <w:sz w:val="18"/>
                <w:szCs w:val="20"/>
              </w:rPr>
              <w:t>0 – 1</w:t>
            </w:r>
          </w:p>
        </w:tc>
        <w:tc>
          <w:tcPr>
            <w:tcW w:w="1444" w:type="dxa"/>
            <w:shd w:val="clear" w:color="auto" w:fill="auto"/>
            <w:vAlign w:val="bottom"/>
          </w:tcPr>
          <w:p w14:paraId="6AF4559D" w14:textId="77777777" w:rsidR="00241236" w:rsidRPr="0026200C" w:rsidRDefault="005941EF" w:rsidP="00FC39A1">
            <w:pPr>
              <w:rPr>
                <w:sz w:val="18"/>
                <w:szCs w:val="20"/>
              </w:rPr>
            </w:pPr>
            <w:r w:rsidRPr="0026200C">
              <w:rPr>
                <w:sz w:val="18"/>
                <w:szCs w:val="20"/>
              </w:rPr>
              <w:t>0 ≤ η ≤ 1</w:t>
            </w:r>
          </w:p>
        </w:tc>
        <w:tc>
          <w:tcPr>
            <w:tcW w:w="1529" w:type="dxa"/>
            <w:shd w:val="clear" w:color="auto" w:fill="auto"/>
            <w:vAlign w:val="bottom"/>
          </w:tcPr>
          <w:p w14:paraId="3A854A57" w14:textId="77777777" w:rsidR="00241236" w:rsidRPr="0026200C" w:rsidRDefault="005941EF" w:rsidP="00FC39A1">
            <w:pPr>
              <w:rPr>
                <w:sz w:val="18"/>
                <w:szCs w:val="20"/>
              </w:rPr>
            </w:pPr>
            <w:r w:rsidRPr="0026200C">
              <w:rPr>
                <w:sz w:val="18"/>
                <w:szCs w:val="20"/>
              </w:rPr>
              <w:t>Optional</w:t>
            </w:r>
            <w:r w:rsidRPr="0026200C" w:rsidDel="005941EF">
              <w:rPr>
                <w:sz w:val="18"/>
                <w:szCs w:val="20"/>
              </w:rPr>
              <w:t xml:space="preserve"> </w:t>
            </w:r>
          </w:p>
        </w:tc>
        <w:tc>
          <w:tcPr>
            <w:tcW w:w="1570" w:type="dxa"/>
            <w:shd w:val="clear" w:color="auto" w:fill="auto"/>
            <w:vAlign w:val="bottom"/>
          </w:tcPr>
          <w:p w14:paraId="2681D16F" w14:textId="77777777" w:rsidR="00241236" w:rsidRPr="0026200C" w:rsidRDefault="005941EF" w:rsidP="00F3716C">
            <w:pPr>
              <w:keepNext/>
              <w:rPr>
                <w:sz w:val="18"/>
                <w:szCs w:val="20"/>
              </w:rPr>
            </w:pPr>
            <w:r w:rsidRPr="0026200C">
              <w:rPr>
                <w:sz w:val="18"/>
                <w:szCs w:val="20"/>
              </w:rPr>
              <w:t>0</w:t>
            </w:r>
          </w:p>
        </w:tc>
      </w:tr>
    </w:tbl>
    <w:p w14:paraId="568DEBE3" w14:textId="0A9BA114" w:rsidR="00F3716C" w:rsidRDefault="00F3716C" w:rsidP="00F3716C">
      <w:pPr>
        <w:pStyle w:val="Beschriftung"/>
        <w:spacing w:before="120"/>
      </w:pPr>
      <w:bookmarkStart w:id="1670" w:name="_Toc3566506"/>
      <w:bookmarkStart w:id="1671" w:name="_Toc34747508"/>
      <w:bookmarkStart w:id="1672" w:name="_Toc39880834"/>
      <w:r>
        <w:t xml:space="preserve">Table </w:t>
      </w:r>
      <w:r w:rsidR="00ED469A">
        <w:fldChar w:fldCharType="begin"/>
      </w:r>
      <w:r w:rsidR="00ED469A">
        <w:instrText xml:space="preserve"> SEQ Table \* ARABIC </w:instrText>
      </w:r>
      <w:r w:rsidR="00ED469A">
        <w:fldChar w:fldCharType="separate"/>
      </w:r>
      <w:r w:rsidR="00A2710C">
        <w:rPr>
          <w:noProof/>
        </w:rPr>
        <w:t>103</w:t>
      </w:r>
      <w:r w:rsidR="00ED469A">
        <w:fldChar w:fldCharType="end"/>
      </w:r>
      <w:r>
        <w:t>:</w:t>
      </w:r>
      <w:r w:rsidR="007C7FBC">
        <w:t xml:space="preserve"> Parameters of Overlap Weld</w:t>
      </w:r>
      <w:bookmarkEnd w:id="1670"/>
      <w:bookmarkEnd w:id="1671"/>
      <w:bookmarkEnd w:id="1672"/>
    </w:p>
    <w:p w14:paraId="1D9F4746" w14:textId="77777777" w:rsidR="001F3924" w:rsidRPr="007055D9" w:rsidRDefault="001E6F93" w:rsidP="00D72120">
      <w:pPr>
        <w:spacing w:before="120"/>
      </w:pPr>
      <w:r w:rsidRPr="007055D9">
        <w:t>All other parameters are provided by the model itself and are partially used to specify parameters of the weld.</w:t>
      </w:r>
    </w:p>
    <w:p w14:paraId="027DF9D0" w14:textId="77777777" w:rsidR="00D3037B" w:rsidRPr="007055D9" w:rsidRDefault="00D3037B" w:rsidP="00D72120">
      <w:pPr>
        <w:pStyle w:val="berschrift4"/>
      </w:pPr>
      <w:bookmarkStart w:id="1673" w:name="_Toc338939112"/>
      <w:bookmarkStart w:id="1674" w:name="_Toc3557038"/>
      <w:bookmarkStart w:id="1675" w:name="_Toc34747288"/>
      <w:bookmarkStart w:id="1676" w:name="_Toc39880605"/>
      <w:r w:rsidRPr="007055D9">
        <w:t>Single Sided Double Overlap Weld</w:t>
      </w:r>
      <w:bookmarkEnd w:id="1673"/>
      <w:bookmarkEnd w:id="1674"/>
      <w:bookmarkEnd w:id="1675"/>
      <w:bookmarkEnd w:id="1676"/>
    </w:p>
    <w:p w14:paraId="35E54893" w14:textId="3D38885D" w:rsidR="00D3037B" w:rsidRPr="007055D9" w:rsidRDefault="00BC4501" w:rsidP="00D3037B">
      <w:r>
        <w:t>The Single Sided D</w:t>
      </w:r>
      <w:r w:rsidR="00D3037B" w:rsidRPr="007055D9">
        <w:t xml:space="preserve">ouble </w:t>
      </w:r>
      <w:r>
        <w:t>Overlap W</w:t>
      </w:r>
      <w:r w:rsidR="00D3037B" w:rsidRPr="007055D9">
        <w:t>eld is represented by a stacked welding.</w:t>
      </w:r>
    </w:p>
    <w:p w14:paraId="381E0918" w14:textId="2604A49A" w:rsidR="00D3037B" w:rsidRPr="007055D9" w:rsidRDefault="00D3037B" w:rsidP="0035512A">
      <w:pPr>
        <w:pStyle w:val="berschrift5"/>
        <w:keepNext/>
      </w:pPr>
      <w:r w:rsidRPr="007055D9">
        <w:lastRenderedPageBreak/>
        <w:t>Sheet Parameters</w:t>
      </w:r>
    </w:p>
    <w:p w14:paraId="734FB874" w14:textId="77777777" w:rsidR="00D3037B" w:rsidRPr="007055D9" w:rsidRDefault="00D3037B" w:rsidP="0035512A">
      <w:pPr>
        <w:keepNext/>
      </w:pPr>
      <w:r w:rsidRPr="007055D9">
        <w:t>The parameters to describe the connection are:</w:t>
      </w:r>
    </w:p>
    <w:p w14:paraId="54643911" w14:textId="1B2B7007" w:rsidR="00D3037B" w:rsidRPr="007055D9" w:rsidRDefault="0035512A" w:rsidP="0035512A">
      <w:pPr>
        <w:pStyle w:val="Aufzhlungszeichen"/>
        <w:keepNext/>
      </w:pPr>
      <w:r>
        <w:rPr>
          <w:b/>
          <w:bCs/>
          <w:i/>
          <w:iCs/>
          <w:noProof/>
          <w:lang w:eastAsia="en-US"/>
        </w:rPr>
        <w:drawing>
          <wp:anchor distT="0" distB="0" distL="114300" distR="114300" simplePos="0" relativeHeight="251623424" behindDoc="0" locked="0" layoutInCell="1" allowOverlap="1" wp14:anchorId="16E82AC1" wp14:editId="63361A4F">
            <wp:simplePos x="0" y="0"/>
            <wp:positionH relativeFrom="column">
              <wp:posOffset>3183255</wp:posOffset>
            </wp:positionH>
            <wp:positionV relativeFrom="paragraph">
              <wp:posOffset>-546364</wp:posOffset>
            </wp:positionV>
            <wp:extent cx="2539365" cy="1233170"/>
            <wp:effectExtent l="0" t="0" r="0" b="5080"/>
            <wp:wrapNone/>
            <wp:docPr id="166" name="Bild 167"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7" descr="DoubleOverlapWeld1Side_v2"/>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2539365" cy="1233170"/>
                    </a:xfrm>
                    <a:prstGeom prst="rect">
                      <a:avLst/>
                    </a:prstGeom>
                    <a:noFill/>
                    <a:ln>
                      <a:noFill/>
                    </a:ln>
                  </pic:spPr>
                </pic:pic>
              </a:graphicData>
            </a:graphic>
            <wp14:sizeRelH relativeFrom="page">
              <wp14:pctWidth>0</wp14:pctWidth>
            </wp14:sizeRelH>
            <wp14:sizeRelV relativeFrom="page">
              <wp14:pctHeight>0</wp14:pctHeight>
            </wp14:sizeRelV>
          </wp:anchor>
        </w:drawing>
      </w:r>
      <w:r w:rsidR="00D3037B" w:rsidRPr="00BC4501">
        <w:rPr>
          <w:sz w:val="24"/>
          <w:szCs w:val="28"/>
        </w:rPr>
        <w:t>t</w:t>
      </w:r>
      <w:r w:rsidR="00D3037B" w:rsidRPr="00BC4501">
        <w:rPr>
          <w:sz w:val="24"/>
          <w:szCs w:val="28"/>
          <w:vertAlign w:val="subscript"/>
        </w:rPr>
        <w:t>B</w:t>
      </w:r>
      <w:r w:rsidR="00D3037B" w:rsidRPr="007055D9">
        <w:rPr>
          <w:sz w:val="28"/>
          <w:szCs w:val="28"/>
          <w:vertAlign w:val="subscript"/>
        </w:rPr>
        <w:tab/>
      </w:r>
      <w:r w:rsidR="00D3037B" w:rsidRPr="007055D9">
        <w:rPr>
          <w:sz w:val="28"/>
          <w:szCs w:val="28"/>
          <w:vertAlign w:val="subscript"/>
        </w:rPr>
        <w:tab/>
      </w:r>
      <w:r w:rsidR="00D3037B" w:rsidRPr="007055D9">
        <w:t>Thickness of base sheet</w:t>
      </w:r>
    </w:p>
    <w:p w14:paraId="23EE35FE" w14:textId="77777777" w:rsidR="00D3037B" w:rsidRPr="007055D9" w:rsidRDefault="00D3037B" w:rsidP="0035512A">
      <w:pPr>
        <w:pStyle w:val="Aufzhlungszeichen"/>
        <w:keepNext/>
      </w:pPr>
      <w:r w:rsidRPr="00BC4501">
        <w:rPr>
          <w:sz w:val="24"/>
          <w:szCs w:val="28"/>
        </w:rPr>
        <w:t>t</w:t>
      </w:r>
      <w:r w:rsidRPr="00BC4501">
        <w:rPr>
          <w:sz w:val="24"/>
          <w:szCs w:val="28"/>
          <w:vertAlign w:val="subscript"/>
        </w:rPr>
        <w:t>1</w:t>
      </w:r>
      <w:r w:rsidRPr="00BC4501">
        <w:rPr>
          <w:sz w:val="24"/>
          <w:szCs w:val="28"/>
        </w:rPr>
        <w:t>, t</w:t>
      </w:r>
      <w:r w:rsidRPr="00BC4501">
        <w:rPr>
          <w:sz w:val="24"/>
          <w:szCs w:val="28"/>
          <w:vertAlign w:val="subscript"/>
        </w:rPr>
        <w:t>2</w:t>
      </w:r>
      <w:r w:rsidRPr="007055D9">
        <w:tab/>
        <w:t>Thicknesses of welded sheets</w:t>
      </w:r>
    </w:p>
    <w:p w14:paraId="049A0B92" w14:textId="77777777" w:rsidR="00D3037B" w:rsidRPr="007055D9" w:rsidRDefault="00D3037B" w:rsidP="0035512A">
      <w:pPr>
        <w:pStyle w:val="Aufzhlungszeichen"/>
        <w:keepNext/>
      </w:pPr>
      <w:r w:rsidRPr="00BC4501">
        <w:rPr>
          <w:sz w:val="24"/>
          <w:szCs w:val="28"/>
        </w:rPr>
        <w:t>c</w:t>
      </w:r>
      <w:r w:rsidRPr="00BC4501">
        <w:rPr>
          <w:sz w:val="24"/>
          <w:szCs w:val="28"/>
          <w:vertAlign w:val="subscript"/>
        </w:rPr>
        <w:t>1</w:t>
      </w:r>
      <w:r w:rsidRPr="00BC4501">
        <w:rPr>
          <w:sz w:val="24"/>
          <w:szCs w:val="28"/>
        </w:rPr>
        <w:t>, c</w:t>
      </w:r>
      <w:r w:rsidRPr="00BC4501">
        <w:rPr>
          <w:sz w:val="24"/>
          <w:szCs w:val="28"/>
          <w:vertAlign w:val="subscript"/>
        </w:rPr>
        <w:t>2</w:t>
      </w:r>
      <w:r w:rsidRPr="007055D9">
        <w:tab/>
        <w:t>Gaps between base and welded sheets</w:t>
      </w:r>
    </w:p>
    <w:p w14:paraId="24BA9FA8" w14:textId="77777777" w:rsidR="00D3037B" w:rsidRPr="007055D9" w:rsidRDefault="007C7FBC" w:rsidP="00794CF7">
      <w:pPr>
        <w:pStyle w:val="berschrift5"/>
        <w:keepNext/>
      </w:pPr>
      <w:r>
        <w:rPr>
          <w:noProof/>
          <w:lang w:val="en-US" w:eastAsia="en-US"/>
        </w:rPr>
        <mc:AlternateContent>
          <mc:Choice Requires="wps">
            <w:drawing>
              <wp:anchor distT="0" distB="0" distL="114300" distR="114300" simplePos="0" relativeHeight="251674624" behindDoc="0" locked="0" layoutInCell="1" allowOverlap="1" wp14:anchorId="60BCA8CD" wp14:editId="2D9C3A97">
                <wp:simplePos x="0" y="0"/>
                <wp:positionH relativeFrom="column">
                  <wp:posOffset>3088005</wp:posOffset>
                </wp:positionH>
                <wp:positionV relativeFrom="paragraph">
                  <wp:posOffset>52334</wp:posOffset>
                </wp:positionV>
                <wp:extent cx="2670810" cy="635"/>
                <wp:effectExtent l="0" t="0" r="15240" b="16510"/>
                <wp:wrapNone/>
                <wp:docPr id="1032" name="Text Box 1032"/>
                <wp:cNvGraphicFramePr/>
                <a:graphic xmlns:a="http://schemas.openxmlformats.org/drawingml/2006/main">
                  <a:graphicData uri="http://schemas.microsoft.com/office/word/2010/wordprocessingShape">
                    <wps:wsp>
                      <wps:cNvSpPr txBox="1"/>
                      <wps:spPr>
                        <a:xfrm>
                          <a:off x="0" y="0"/>
                          <a:ext cx="2670810" cy="635"/>
                        </a:xfrm>
                        <a:prstGeom prst="rect">
                          <a:avLst/>
                        </a:prstGeom>
                        <a:noFill/>
                        <a:ln>
                          <a:noFill/>
                        </a:ln>
                        <a:effectLst/>
                      </wps:spPr>
                      <wps:txbx>
                        <w:txbxContent>
                          <w:p w14:paraId="08448FCE" w14:textId="2F41D729" w:rsidR="00EF121E" w:rsidRPr="008B5970" w:rsidRDefault="00EF121E" w:rsidP="007C7FBC">
                            <w:pPr>
                              <w:pStyle w:val="Beschriftung"/>
                              <w:rPr>
                                <w:noProof/>
                                <w:sz w:val="24"/>
                                <w:szCs w:val="26"/>
                              </w:rPr>
                            </w:pPr>
                            <w:bookmarkStart w:id="1677" w:name="_Toc3557137"/>
                            <w:bookmarkStart w:id="1678" w:name="_Toc34747390"/>
                            <w:bookmarkStart w:id="1679" w:name="_Toc39880711"/>
                            <w:r>
                              <w:t xml:space="preserve">Figure </w:t>
                            </w:r>
                            <w:r>
                              <w:fldChar w:fldCharType="begin"/>
                            </w:r>
                            <w:r>
                              <w:instrText xml:space="preserve"> SEQ Figure \* ARABIC </w:instrText>
                            </w:r>
                            <w:r>
                              <w:fldChar w:fldCharType="separate"/>
                            </w:r>
                            <w:r>
                              <w:rPr>
                                <w:noProof/>
                              </w:rPr>
                              <w:t>60</w:t>
                            </w:r>
                            <w:r>
                              <w:fldChar w:fldCharType="end"/>
                            </w:r>
                            <w:r>
                              <w:t xml:space="preserve">: </w:t>
                            </w:r>
                            <w:r w:rsidRPr="007055D9">
                              <w:t>Single Sided Double Overlap Weld</w:t>
                            </w:r>
                            <w:bookmarkEnd w:id="1677"/>
                            <w:bookmarkEnd w:id="1678"/>
                            <w:bookmarkEnd w:id="16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0BCA8CD" id="Text Box 1032" o:spid="_x0000_s1057" type="#_x0000_t202" style="position:absolute;margin-left:243.15pt;margin-top:4.1pt;width:210.3pt;height:.05pt;z-index:251674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" filled="f" stroked="f">
                <v:textbox style="mso-fit-shape-to-text:t" inset="0,0,0,0">
                  <w:txbxContent>
                    <w:p w14:paraId="08448FCE" w14:textId="2F41D729" w:rsidR="00EF121E" w:rsidRPr="008B5970" w:rsidRDefault="00EF121E" w:rsidP="007C7FBC">
                      <w:pPr>
                        <w:pStyle w:val="Beschriftung"/>
                        <w:rPr>
                          <w:noProof/>
                          <w:sz w:val="24"/>
                          <w:szCs w:val="26"/>
                        </w:rPr>
                      </w:pPr>
                      <w:bookmarkStart w:id="1680" w:name="_Toc3557137"/>
                      <w:bookmarkStart w:id="1681" w:name="_Toc34747390"/>
                      <w:bookmarkStart w:id="1682" w:name="_Toc39880711"/>
                      <w:r>
                        <w:t xml:space="preserve">Figure </w:t>
                      </w:r>
                      <w:r>
                        <w:fldChar w:fldCharType="begin"/>
                      </w:r>
                      <w:r>
                        <w:instrText xml:space="preserve"> SEQ Figure \* ARABIC </w:instrText>
                      </w:r>
                      <w:r>
                        <w:fldChar w:fldCharType="separate"/>
                      </w:r>
                      <w:r>
                        <w:rPr>
                          <w:noProof/>
                        </w:rPr>
                        <w:t>60</w:t>
                      </w:r>
                      <w:r>
                        <w:fldChar w:fldCharType="end"/>
                      </w:r>
                      <w:r>
                        <w:t xml:space="preserve">: </w:t>
                      </w:r>
                      <w:r w:rsidRPr="007055D9">
                        <w:t>Single Sided Double Overlap Weld</w:t>
                      </w:r>
                      <w:bookmarkEnd w:id="1680"/>
                      <w:bookmarkEnd w:id="1681"/>
                      <w:bookmarkEnd w:id="1682"/>
                    </w:p>
                  </w:txbxContent>
                </v:textbox>
              </v:shape>
            </w:pict>
          </mc:Fallback>
        </mc:AlternateContent>
      </w:r>
      <w:r w:rsidR="00D3037B" w:rsidRPr="007055D9">
        <w:t>Weld Parameters</w:t>
      </w:r>
    </w:p>
    <w:p w14:paraId="268BABAD" w14:textId="77777777" w:rsidR="00D3037B" w:rsidRPr="007055D9" w:rsidRDefault="00044694" w:rsidP="00794CF7">
      <w:pPr>
        <w:keepNext/>
      </w:pPr>
      <w:r>
        <w:rPr>
          <w:noProof/>
          <w:sz w:val="20"/>
          <w:lang w:eastAsia="en-US"/>
        </w:rPr>
        <w:drawing>
          <wp:anchor distT="0" distB="0" distL="114300" distR="114300" simplePos="0" relativeHeight="251627520" behindDoc="0" locked="0" layoutInCell="1" allowOverlap="1" wp14:anchorId="0810E619" wp14:editId="5D80904A">
            <wp:simplePos x="0" y="0"/>
            <wp:positionH relativeFrom="column">
              <wp:posOffset>4516755</wp:posOffset>
            </wp:positionH>
            <wp:positionV relativeFrom="paragraph">
              <wp:posOffset>148219</wp:posOffset>
            </wp:positionV>
            <wp:extent cx="1104900" cy="953770"/>
            <wp:effectExtent l="0" t="0" r="0" b="0"/>
            <wp:wrapNone/>
            <wp:docPr id="165" name="Bild 169"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9" descr="DoubleOverlapWeld1Side_v2"/>
                    <pic:cNvPicPr>
                      <a:picLocks noChangeAspect="1" noChangeArrowheads="1"/>
                    </pic:cNvPicPr>
                  </pic:nvPicPr>
                  <pic:blipFill>
                    <a:blip r:embed="rId176">
                      <a:extLst>
                        <a:ext uri="{28A0092B-C50C-407E-A947-70E740481C1C}">
                          <a14:useLocalDpi xmlns:a14="http://schemas.microsoft.com/office/drawing/2010/main" val="0"/>
                        </a:ext>
                      </a:extLst>
                    </a:blip>
                    <a:srcRect l="30699" t="-9229" r="33762" b="50989"/>
                    <a:stretch>
                      <a:fillRect/>
                    </a:stretch>
                  </pic:blipFill>
                  <pic:spPr bwMode="auto">
                    <a:xfrm>
                      <a:off x="0" y="0"/>
                      <a:ext cx="1104900" cy="95377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625472" behindDoc="0" locked="0" layoutInCell="1" allowOverlap="1" wp14:anchorId="494B48EF" wp14:editId="282C5421">
            <wp:simplePos x="0" y="0"/>
            <wp:positionH relativeFrom="column">
              <wp:posOffset>2995930</wp:posOffset>
            </wp:positionH>
            <wp:positionV relativeFrom="paragraph">
              <wp:posOffset>162824</wp:posOffset>
            </wp:positionV>
            <wp:extent cx="1200785" cy="930275"/>
            <wp:effectExtent l="0" t="0" r="0" b="3175"/>
            <wp:wrapNone/>
            <wp:docPr id="164" name="Bild 168"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8" descr="DoubleOverlapWeld1Side_v2"/>
                    <pic:cNvPicPr>
                      <a:picLocks noChangeAspect="1" noChangeArrowheads="1"/>
                    </pic:cNvPicPr>
                  </pic:nvPicPr>
                  <pic:blipFill>
                    <a:blip r:embed="rId176">
                      <a:extLst>
                        <a:ext uri="{28A0092B-C50C-407E-A947-70E740481C1C}">
                          <a14:useLocalDpi xmlns:a14="http://schemas.microsoft.com/office/drawing/2010/main" val="0"/>
                        </a:ext>
                      </a:extLst>
                    </a:blip>
                    <a:srcRect l="3841" t="29120" r="57536" b="14075"/>
                    <a:stretch>
                      <a:fillRect/>
                    </a:stretch>
                  </pic:blipFill>
                  <pic:spPr bwMode="auto">
                    <a:xfrm>
                      <a:off x="0" y="0"/>
                      <a:ext cx="1200785" cy="930275"/>
                    </a:xfrm>
                    <a:prstGeom prst="rect">
                      <a:avLst/>
                    </a:prstGeom>
                    <a:noFill/>
                    <a:ln>
                      <a:noFill/>
                    </a:ln>
                  </pic:spPr>
                </pic:pic>
              </a:graphicData>
            </a:graphic>
            <wp14:sizeRelH relativeFrom="page">
              <wp14:pctWidth>0</wp14:pctWidth>
            </wp14:sizeRelH>
            <wp14:sizeRelV relativeFrom="page">
              <wp14:pctHeight>0</wp14:pctHeight>
            </wp14:sizeRelV>
          </wp:anchor>
        </w:drawing>
      </w:r>
      <w:r w:rsidR="00D3037B" w:rsidRPr="007055D9">
        <w:t>The parameters of the welds are the same for all of the welds on the connection:</w:t>
      </w:r>
    </w:p>
    <w:p w14:paraId="5745D5CD" w14:textId="77777777" w:rsidR="00D3037B" w:rsidRPr="007055D9" w:rsidRDefault="00D3037B" w:rsidP="00794CF7">
      <w:pPr>
        <w:pStyle w:val="Aufzhlungszeichen"/>
        <w:keepNext/>
      </w:pPr>
      <w:r w:rsidRPr="00BC4501">
        <w:rPr>
          <w:sz w:val="24"/>
          <w:szCs w:val="28"/>
        </w:rPr>
        <w:t>a</w:t>
      </w:r>
      <w:r w:rsidRPr="00BC4501">
        <w:rPr>
          <w:sz w:val="24"/>
          <w:szCs w:val="28"/>
          <w:vertAlign w:val="subscript"/>
        </w:rPr>
        <w:t>i</w:t>
      </w:r>
      <w:r w:rsidRPr="00BC4501">
        <w:rPr>
          <w:sz w:val="20"/>
        </w:rPr>
        <w:tab/>
      </w:r>
      <w:r w:rsidRPr="007055D9">
        <w:tab/>
        <w:t>Thickness of the weld (a-</w:t>
      </w:r>
      <w:r w:rsidR="00DD7113">
        <w:t>value, throat</w:t>
      </w:r>
      <w:r w:rsidRPr="007055D9">
        <w:t>)</w:t>
      </w:r>
    </w:p>
    <w:p w14:paraId="2D27FE07" w14:textId="77777777" w:rsidR="00D3037B" w:rsidRPr="007055D9" w:rsidRDefault="00D3037B" w:rsidP="00794CF7">
      <w:pPr>
        <w:pStyle w:val="Aufzhlungszeichen"/>
        <w:keepNext/>
      </w:pPr>
      <w:r w:rsidRPr="00BC4501">
        <w:rPr>
          <w:sz w:val="24"/>
          <w:szCs w:val="28"/>
        </w:rPr>
        <w:t>d</w:t>
      </w:r>
      <w:r w:rsidRPr="00BC4501">
        <w:rPr>
          <w:sz w:val="24"/>
          <w:szCs w:val="28"/>
          <w:vertAlign w:val="subscript"/>
        </w:rPr>
        <w:t>i</w:t>
      </w:r>
      <w:r w:rsidRPr="00BC4501">
        <w:rPr>
          <w:sz w:val="20"/>
        </w:rPr>
        <w:tab/>
      </w:r>
      <w:r w:rsidRPr="007055D9">
        <w:tab/>
        <w:t>Depth of the penetration</w:t>
      </w:r>
    </w:p>
    <w:p w14:paraId="7249233D" w14:textId="77777777" w:rsidR="00D3037B" w:rsidRPr="007055D9" w:rsidRDefault="00D3037B" w:rsidP="00794CF7">
      <w:pPr>
        <w:pStyle w:val="Aufzhlungszeichen"/>
        <w:keepNext/>
      </w:pPr>
      <w:r w:rsidRPr="006174AF">
        <w:rPr>
          <w:rFonts w:cs="Arial"/>
        </w:rPr>
        <w:t>β</w:t>
      </w:r>
      <w:r w:rsidRPr="00BC4501">
        <w:rPr>
          <w:sz w:val="24"/>
          <w:szCs w:val="28"/>
          <w:vertAlign w:val="subscript"/>
        </w:rPr>
        <w:t>i</w:t>
      </w:r>
      <w:r w:rsidRPr="007055D9">
        <w:tab/>
      </w:r>
      <w:r w:rsidRPr="007055D9">
        <w:tab/>
        <w:t>Weld angle</w:t>
      </w:r>
    </w:p>
    <w:p w14:paraId="7AD9CD0C" w14:textId="77777777" w:rsidR="00D3037B" w:rsidRDefault="00044694" w:rsidP="00D3037B">
      <w:r>
        <w:rPr>
          <w:noProof/>
          <w:lang w:eastAsia="en-US"/>
        </w:rPr>
        <mc:AlternateContent>
          <mc:Choice Requires="wps">
            <w:drawing>
              <wp:anchor distT="0" distB="0" distL="114300" distR="114300" simplePos="0" relativeHeight="251676672" behindDoc="0" locked="0" layoutInCell="1" allowOverlap="1" wp14:anchorId="0BBB67CC" wp14:editId="47A44962">
                <wp:simplePos x="0" y="0"/>
                <wp:positionH relativeFrom="column">
                  <wp:posOffset>2998470</wp:posOffset>
                </wp:positionH>
                <wp:positionV relativeFrom="paragraph">
                  <wp:posOffset>191135</wp:posOffset>
                </wp:positionV>
                <wp:extent cx="2621915" cy="635"/>
                <wp:effectExtent l="0" t="0" r="6985" b="0"/>
                <wp:wrapNone/>
                <wp:docPr id="1033" name="Text Box 1033"/>
                <wp:cNvGraphicFramePr/>
                <a:graphic xmlns:a="http://schemas.openxmlformats.org/drawingml/2006/main">
                  <a:graphicData uri="http://schemas.microsoft.com/office/word/2010/wordprocessingShape">
                    <wps:wsp>
                      <wps:cNvSpPr txBox="1"/>
                      <wps:spPr>
                        <a:xfrm>
                          <a:off x="0" y="0"/>
                          <a:ext cx="2621915" cy="635"/>
                        </a:xfrm>
                        <a:prstGeom prst="rect">
                          <a:avLst/>
                        </a:prstGeom>
                        <a:solidFill>
                          <a:prstClr val="white"/>
                        </a:solidFill>
                        <a:ln>
                          <a:noFill/>
                        </a:ln>
                        <a:effectLst/>
                      </wps:spPr>
                      <wps:txbx>
                        <w:txbxContent>
                          <w:p w14:paraId="3C06367F" w14:textId="0BE809C7" w:rsidR="00EF121E" w:rsidRPr="008D09AE" w:rsidRDefault="00EF121E" w:rsidP="00044694">
                            <w:pPr>
                              <w:pStyle w:val="Beschriftung"/>
                              <w:rPr>
                                <w:noProof/>
                                <w:szCs w:val="24"/>
                              </w:rPr>
                            </w:pPr>
                            <w:bookmarkStart w:id="1683" w:name="_Toc3557138"/>
                            <w:bookmarkStart w:id="1684" w:name="_Toc34747391"/>
                            <w:bookmarkStart w:id="1685" w:name="_Toc39880712"/>
                            <w:r>
                              <w:t xml:space="preserve">Figure </w:t>
                            </w:r>
                            <w:r>
                              <w:fldChar w:fldCharType="begin"/>
                            </w:r>
                            <w:r>
                              <w:instrText xml:space="preserve"> SEQ Figure \* ARABIC </w:instrText>
                            </w:r>
                            <w:r>
                              <w:fldChar w:fldCharType="separate"/>
                            </w:r>
                            <w:r>
                              <w:rPr>
                                <w:noProof/>
                              </w:rPr>
                              <w:t>61</w:t>
                            </w:r>
                            <w:r>
                              <w:fldChar w:fldCharType="end"/>
                            </w:r>
                            <w:r>
                              <w:t>: Overlap Weld Parameters</w:t>
                            </w:r>
                            <w:bookmarkEnd w:id="1683"/>
                            <w:bookmarkEnd w:id="1684"/>
                            <w:bookmarkEnd w:id="16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BBB67CC" id="Text Box 1033" o:spid="_x0000_s1058" type="#_x0000_t202" style="position:absolute;margin-left:236.1pt;margin-top:15.05pt;width:206.45pt;height:.05pt;z-index:251676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" stroked="f">
                <v:textbox style="mso-fit-shape-to-text:t" inset="0,0,0,0">
                  <w:txbxContent>
                    <w:p w14:paraId="3C06367F" w14:textId="0BE809C7" w:rsidR="00EF121E" w:rsidRPr="008D09AE" w:rsidRDefault="00EF121E" w:rsidP="00044694">
                      <w:pPr>
                        <w:pStyle w:val="Beschriftung"/>
                        <w:rPr>
                          <w:noProof/>
                          <w:szCs w:val="24"/>
                        </w:rPr>
                      </w:pPr>
                      <w:bookmarkStart w:id="1686" w:name="_Toc3557138"/>
                      <w:bookmarkStart w:id="1687" w:name="_Toc34747391"/>
                      <w:bookmarkStart w:id="1688" w:name="_Toc39880712"/>
                      <w:r>
                        <w:t xml:space="preserve">Figure </w:t>
                      </w:r>
                      <w:r>
                        <w:fldChar w:fldCharType="begin"/>
                      </w:r>
                      <w:r>
                        <w:instrText xml:space="preserve"> SEQ Figure \* ARABIC </w:instrText>
                      </w:r>
                      <w:r>
                        <w:fldChar w:fldCharType="separate"/>
                      </w:r>
                      <w:r>
                        <w:rPr>
                          <w:noProof/>
                        </w:rPr>
                        <w:t>61</w:t>
                      </w:r>
                      <w:r>
                        <w:fldChar w:fldCharType="end"/>
                      </w:r>
                      <w:r>
                        <w:t>: Overlap Weld Parameters</w:t>
                      </w:r>
                      <w:bookmarkEnd w:id="1686"/>
                      <w:bookmarkEnd w:id="1687"/>
                      <w:bookmarkEnd w:id="1688"/>
                    </w:p>
                  </w:txbxContent>
                </v:textbox>
              </v:shape>
            </w:pict>
          </mc:Fallback>
        </mc:AlternateContent>
      </w:r>
    </w:p>
    <w:p w14:paraId="109C4929" w14:textId="77777777" w:rsidR="00044694" w:rsidRPr="007055D9" w:rsidRDefault="00044694" w:rsidP="00D3037B"/>
    <w:p w14:paraId="56AF70DA" w14:textId="77777777" w:rsidR="00452C51" w:rsidRPr="007055D9" w:rsidRDefault="00452C51" w:rsidP="00BC4501">
      <w:pPr>
        <w:jc w:val="both"/>
      </w:pPr>
      <w:r w:rsidRPr="007055D9">
        <w:t xml:space="preserve">For the penetration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23893590" w14:textId="77777777" w:rsidR="00452C51" w:rsidRPr="007055D9" w:rsidRDefault="00452C51" w:rsidP="00BC4501">
      <w:pPr>
        <w:jc w:val="both"/>
      </w:pPr>
      <w:r w:rsidRPr="007055D9">
        <w:t xml:space="preserve">This is computed by </w:t>
      </w:r>
      <w:r w:rsidRPr="007055D9">
        <w:rPr>
          <w:position w:val="-32"/>
          <w:szCs w:val="22"/>
        </w:rPr>
        <w:object w:dxaOrig="1240" w:dyaOrig="700" w14:anchorId="6C487E39">
          <v:shape id="_x0000_i1030" type="#_x0000_t75" style="width:60.75pt;height:36pt" o:ole="">
            <v:imagedata r:id="rId158" o:title=""/>
          </v:shape>
          <o:OLEObject Type="Embed" ProgID="Equation.3" ShapeID="_x0000_i1030" DrawAspect="Content" ObjectID="_1650495807" r:id="rId177"/>
        </w:object>
      </w:r>
      <w:r w:rsidRPr="007055D9">
        <w:t xml:space="preserve"> where index </w:t>
      </w:r>
      <w:r w:rsidRPr="007055D9">
        <w:rPr>
          <w:rStyle w:val="TextZchn"/>
          <w:i/>
        </w:rPr>
        <w:t>i</w:t>
      </w:r>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61D88B09" w14:textId="77777777" w:rsidR="00D3037B" w:rsidRPr="007055D9" w:rsidRDefault="00D3037B" w:rsidP="00BC4501">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1"/>
        <w:gridCol w:w="1434"/>
        <w:gridCol w:w="1365"/>
        <w:gridCol w:w="1437"/>
        <w:gridCol w:w="1534"/>
        <w:gridCol w:w="1570"/>
      </w:tblGrid>
      <w:tr w:rsidR="00D3037B" w:rsidRPr="007055D9" w14:paraId="4458A013" w14:textId="77777777" w:rsidTr="00AB2606">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5ABB2D" w14:textId="77777777" w:rsidR="00D3037B" w:rsidRPr="007055D9" w:rsidRDefault="00D3037B" w:rsidP="00AB2606">
            <w:pPr>
              <w:keepNext/>
              <w:rPr>
                <w:b/>
                <w:i/>
              </w:rPr>
            </w:pPr>
            <w:r w:rsidRPr="007055D9">
              <w:rPr>
                <w:b/>
                <w:i/>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CB7E31" w14:textId="77777777" w:rsidR="00D3037B" w:rsidRPr="007055D9" w:rsidRDefault="00D3037B" w:rsidP="00AB2606">
            <w:pPr>
              <w:keepNext/>
              <w:rPr>
                <w:b/>
                <w:i/>
              </w:rPr>
            </w:pPr>
            <w:r w:rsidRPr="007055D9">
              <w:rPr>
                <w:b/>
                <w:i/>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B51DA2" w14:textId="77777777" w:rsidR="00D3037B" w:rsidRPr="007055D9" w:rsidRDefault="00D3037B" w:rsidP="00AB2606">
            <w:pPr>
              <w:keepNext/>
              <w:rPr>
                <w:b/>
                <w:i/>
              </w:rPr>
            </w:pPr>
            <w:r w:rsidRPr="007055D9">
              <w:rPr>
                <w:b/>
                <w:i/>
              </w:rPr>
              <w:t>Multiplicity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63E7ED5" w14:textId="77777777" w:rsidR="00D3037B" w:rsidRPr="007055D9" w:rsidRDefault="00D3037B" w:rsidP="00AB2606">
            <w:pPr>
              <w:keepNext/>
              <w:rPr>
                <w:b/>
                <w:i/>
              </w:rPr>
            </w:pPr>
            <w:r w:rsidRPr="007055D9">
              <w:rPr>
                <w:b/>
                <w:i/>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9486F3" w14:textId="6BDAC7A4" w:rsidR="00D3037B" w:rsidRPr="007055D9" w:rsidRDefault="000E60DF" w:rsidP="00AB2606">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B09DC62" w14:textId="77777777" w:rsidR="00D3037B" w:rsidRPr="007055D9" w:rsidRDefault="00D3037B" w:rsidP="00AB2606">
            <w:pPr>
              <w:keepNext/>
              <w:rPr>
                <w:b/>
                <w:i/>
              </w:rPr>
            </w:pPr>
            <w:r w:rsidRPr="007055D9">
              <w:rPr>
                <w:b/>
                <w:i/>
              </w:rPr>
              <w:t>Default Value</w:t>
            </w:r>
          </w:p>
        </w:tc>
      </w:tr>
      <w:tr w:rsidR="00157A42" w:rsidRPr="007055D9" w14:paraId="68C707EB" w14:textId="77777777" w:rsidTr="00AB2606">
        <w:trPr>
          <w:jc w:val="center"/>
        </w:trPr>
        <w:tc>
          <w:tcPr>
            <w:tcW w:w="1191" w:type="dxa"/>
            <w:shd w:val="clear" w:color="auto" w:fill="auto"/>
            <w:vAlign w:val="bottom"/>
          </w:tcPr>
          <w:p w14:paraId="1701D824" w14:textId="3E1D3B5F" w:rsidR="00157A42" w:rsidRPr="00BC4501" w:rsidRDefault="00EF121E" w:rsidP="00157A42">
            <w:pPr>
              <w:rPr>
                <w:sz w:val="20"/>
                <w:szCs w:val="20"/>
              </w:rPr>
            </w:pPr>
            <w:r>
              <w:rPr>
                <w:sz w:val="20"/>
                <w:szCs w:val="20"/>
              </w:rPr>
              <w:t>a</w:t>
            </w:r>
          </w:p>
        </w:tc>
        <w:tc>
          <w:tcPr>
            <w:tcW w:w="1434" w:type="dxa"/>
            <w:shd w:val="clear" w:color="auto" w:fill="auto"/>
            <w:vAlign w:val="bottom"/>
          </w:tcPr>
          <w:p w14:paraId="3CCD8B62" w14:textId="339A46ED" w:rsidR="00157A42" w:rsidRPr="00BC4501" w:rsidRDefault="00143140" w:rsidP="00FC39A1">
            <w:pPr>
              <w:rPr>
                <w:sz w:val="20"/>
                <w:szCs w:val="20"/>
              </w:rPr>
            </w:pPr>
            <w:r>
              <w:rPr>
                <w:sz w:val="20"/>
                <w:szCs w:val="20"/>
              </w:rPr>
              <w:t>t</w:t>
            </w:r>
            <w:r w:rsidRPr="00BC4501">
              <w:rPr>
                <w:sz w:val="20"/>
                <w:szCs w:val="20"/>
              </w:rPr>
              <w:t>hickness</w:t>
            </w:r>
          </w:p>
        </w:tc>
        <w:tc>
          <w:tcPr>
            <w:tcW w:w="1365" w:type="dxa"/>
            <w:shd w:val="clear" w:color="auto" w:fill="auto"/>
            <w:vAlign w:val="bottom"/>
          </w:tcPr>
          <w:p w14:paraId="3469122F" w14:textId="77777777" w:rsidR="00157A42" w:rsidRPr="00BC4501" w:rsidRDefault="00157A42" w:rsidP="00FC39A1">
            <w:pPr>
              <w:rPr>
                <w:sz w:val="20"/>
                <w:szCs w:val="20"/>
              </w:rPr>
            </w:pPr>
            <w:r w:rsidRPr="00BC4501">
              <w:rPr>
                <w:sz w:val="20"/>
                <w:szCs w:val="20"/>
              </w:rPr>
              <w:t>2</w:t>
            </w:r>
          </w:p>
        </w:tc>
        <w:tc>
          <w:tcPr>
            <w:tcW w:w="1437" w:type="dxa"/>
            <w:shd w:val="clear" w:color="auto" w:fill="auto"/>
            <w:vAlign w:val="bottom"/>
          </w:tcPr>
          <w:p w14:paraId="3DEB57E9" w14:textId="77777777" w:rsidR="00157A42" w:rsidRPr="00BC4501" w:rsidRDefault="00157A42" w:rsidP="00FC39A1">
            <w:pPr>
              <w:rPr>
                <w:sz w:val="20"/>
                <w:szCs w:val="20"/>
              </w:rPr>
            </w:pPr>
            <w:r w:rsidRPr="00BC4501">
              <w:rPr>
                <w:sz w:val="20"/>
                <w:szCs w:val="20"/>
              </w:rPr>
              <w:t>≥ 0</w:t>
            </w:r>
          </w:p>
        </w:tc>
        <w:tc>
          <w:tcPr>
            <w:tcW w:w="1534" w:type="dxa"/>
            <w:shd w:val="clear" w:color="auto" w:fill="auto"/>
            <w:vAlign w:val="bottom"/>
          </w:tcPr>
          <w:p w14:paraId="08986063" w14:textId="012BBC3E" w:rsidR="00157A42" w:rsidRPr="00BC4501" w:rsidRDefault="00EE582F" w:rsidP="00FC39A1">
            <w:pPr>
              <w:rPr>
                <w:sz w:val="20"/>
                <w:szCs w:val="20"/>
              </w:rPr>
            </w:pPr>
            <w:r w:rsidRPr="004F23FE">
              <w:rPr>
                <w:sz w:val="20"/>
                <w:szCs w:val="20"/>
              </w:rPr>
              <w:t>Optional</w:t>
            </w:r>
          </w:p>
        </w:tc>
        <w:tc>
          <w:tcPr>
            <w:tcW w:w="1570" w:type="dxa"/>
            <w:shd w:val="clear" w:color="auto" w:fill="auto"/>
            <w:vAlign w:val="bottom"/>
          </w:tcPr>
          <w:p w14:paraId="58B6682A" w14:textId="00EE7BB2" w:rsidR="00157A42" w:rsidRPr="00BC4501" w:rsidRDefault="0035512A" w:rsidP="00FC39A1">
            <w:pPr>
              <w:rPr>
                <w:sz w:val="20"/>
                <w:szCs w:val="20"/>
              </w:rPr>
            </w:pPr>
            <w:r>
              <w:rPr>
                <w:sz w:val="20"/>
                <w:szCs w:val="20"/>
              </w:rPr>
              <w:t>-</w:t>
            </w:r>
          </w:p>
        </w:tc>
      </w:tr>
      <w:tr w:rsidR="00157A42" w:rsidRPr="007055D9" w14:paraId="491E9F52" w14:textId="77777777" w:rsidTr="00AB2606">
        <w:trPr>
          <w:jc w:val="center"/>
        </w:trPr>
        <w:tc>
          <w:tcPr>
            <w:tcW w:w="1191" w:type="dxa"/>
            <w:shd w:val="clear" w:color="auto" w:fill="auto"/>
            <w:vAlign w:val="bottom"/>
          </w:tcPr>
          <w:p w14:paraId="3687BB75" w14:textId="027B8E45" w:rsidR="00157A42" w:rsidRPr="00EF121E" w:rsidRDefault="00EF121E" w:rsidP="00157A42">
            <w:pPr>
              <w:rPr>
                <w:sz w:val="20"/>
                <w:szCs w:val="20"/>
                <w:lang w:val="el-GR"/>
              </w:rPr>
            </w:pPr>
            <w:r>
              <w:rPr>
                <w:sz w:val="20"/>
                <w:szCs w:val="20"/>
                <w:lang w:val="el-GR"/>
              </w:rPr>
              <w:t>β</w:t>
            </w:r>
          </w:p>
        </w:tc>
        <w:tc>
          <w:tcPr>
            <w:tcW w:w="1434" w:type="dxa"/>
            <w:shd w:val="clear" w:color="auto" w:fill="auto"/>
            <w:vAlign w:val="bottom"/>
          </w:tcPr>
          <w:p w14:paraId="102F3F5D" w14:textId="4AEFC3EC" w:rsidR="00157A42" w:rsidRPr="00BC4501" w:rsidRDefault="00143140" w:rsidP="001F728A">
            <w:pPr>
              <w:rPr>
                <w:sz w:val="20"/>
                <w:szCs w:val="20"/>
              </w:rPr>
            </w:pPr>
            <w:r>
              <w:rPr>
                <w:sz w:val="20"/>
                <w:szCs w:val="20"/>
              </w:rPr>
              <w:t>a</w:t>
            </w:r>
            <w:r w:rsidRPr="00BC4501">
              <w:rPr>
                <w:sz w:val="20"/>
                <w:szCs w:val="20"/>
              </w:rPr>
              <w:t>ngle</w:t>
            </w:r>
          </w:p>
        </w:tc>
        <w:tc>
          <w:tcPr>
            <w:tcW w:w="1365" w:type="dxa"/>
            <w:shd w:val="clear" w:color="auto" w:fill="auto"/>
            <w:vAlign w:val="bottom"/>
          </w:tcPr>
          <w:p w14:paraId="7F9E8DAD" w14:textId="77777777" w:rsidR="00157A42" w:rsidRPr="00BC4501" w:rsidRDefault="00157A42" w:rsidP="00FC39A1">
            <w:pPr>
              <w:rPr>
                <w:sz w:val="20"/>
                <w:szCs w:val="20"/>
              </w:rPr>
            </w:pPr>
            <w:r w:rsidRPr="00BC4501">
              <w:rPr>
                <w:sz w:val="20"/>
                <w:szCs w:val="20"/>
              </w:rPr>
              <w:t>0 – 2</w:t>
            </w:r>
          </w:p>
        </w:tc>
        <w:tc>
          <w:tcPr>
            <w:tcW w:w="1437" w:type="dxa"/>
            <w:shd w:val="clear" w:color="auto" w:fill="auto"/>
            <w:vAlign w:val="bottom"/>
          </w:tcPr>
          <w:p w14:paraId="00AE1D36" w14:textId="77777777" w:rsidR="00157A42" w:rsidRPr="00BC4501" w:rsidRDefault="00157A42" w:rsidP="00FC39A1">
            <w:pPr>
              <w:rPr>
                <w:sz w:val="20"/>
                <w:szCs w:val="20"/>
              </w:rPr>
            </w:pPr>
            <w:r w:rsidRPr="00BC4501">
              <w:rPr>
                <w:sz w:val="20"/>
                <w:szCs w:val="20"/>
              </w:rPr>
              <w:t>≥ 0</w:t>
            </w:r>
          </w:p>
        </w:tc>
        <w:tc>
          <w:tcPr>
            <w:tcW w:w="1534" w:type="dxa"/>
            <w:shd w:val="clear" w:color="auto" w:fill="auto"/>
            <w:vAlign w:val="bottom"/>
          </w:tcPr>
          <w:p w14:paraId="32A361BB" w14:textId="77777777" w:rsidR="00157A42" w:rsidRPr="00BC4501" w:rsidRDefault="00483BB1" w:rsidP="00241236">
            <w:pPr>
              <w:rPr>
                <w:sz w:val="20"/>
                <w:szCs w:val="20"/>
              </w:rPr>
            </w:pPr>
            <w:r w:rsidRPr="00BC4501">
              <w:rPr>
                <w:sz w:val="20"/>
                <w:szCs w:val="20"/>
              </w:rPr>
              <w:t>O</w:t>
            </w:r>
            <w:r w:rsidR="00157A42" w:rsidRPr="00BC4501">
              <w:rPr>
                <w:sz w:val="20"/>
                <w:szCs w:val="20"/>
              </w:rPr>
              <w:t>ptional</w:t>
            </w:r>
          </w:p>
        </w:tc>
        <w:tc>
          <w:tcPr>
            <w:tcW w:w="1570" w:type="dxa"/>
            <w:shd w:val="clear" w:color="auto" w:fill="auto"/>
            <w:vAlign w:val="bottom"/>
          </w:tcPr>
          <w:p w14:paraId="40E916DB" w14:textId="77777777" w:rsidR="00157A42" w:rsidRPr="00BC4501" w:rsidRDefault="00157A42" w:rsidP="00FC39A1">
            <w:pPr>
              <w:rPr>
                <w:sz w:val="20"/>
                <w:szCs w:val="20"/>
              </w:rPr>
            </w:pPr>
            <w:r w:rsidRPr="00BC4501">
              <w:rPr>
                <w:sz w:val="20"/>
                <w:szCs w:val="20"/>
              </w:rPr>
              <w:t>45 [deg]</w:t>
            </w:r>
          </w:p>
        </w:tc>
      </w:tr>
      <w:tr w:rsidR="00157A42" w:rsidRPr="007055D9" w14:paraId="668892B1" w14:textId="77777777" w:rsidTr="00AB2606">
        <w:trPr>
          <w:jc w:val="center"/>
        </w:trPr>
        <w:tc>
          <w:tcPr>
            <w:tcW w:w="1191" w:type="dxa"/>
            <w:shd w:val="clear" w:color="auto" w:fill="auto"/>
            <w:vAlign w:val="bottom"/>
          </w:tcPr>
          <w:p w14:paraId="36D2E129" w14:textId="77777777" w:rsidR="00157A42" w:rsidRPr="00BC4501" w:rsidRDefault="00A44BA1" w:rsidP="00157A42">
            <w:pPr>
              <w:rPr>
                <w:sz w:val="20"/>
                <w:szCs w:val="20"/>
              </w:rPr>
            </w:pPr>
            <w:r w:rsidRPr="00BC4501">
              <w:rPr>
                <w:sz w:val="20"/>
                <w:szCs w:val="20"/>
              </w:rPr>
              <w:t>η</w:t>
            </w:r>
            <w:r w:rsidRPr="00BC4501" w:rsidDel="00A44BA1">
              <w:rPr>
                <w:sz w:val="20"/>
                <w:szCs w:val="20"/>
              </w:rPr>
              <w:t xml:space="preserve"> </w:t>
            </w:r>
          </w:p>
        </w:tc>
        <w:tc>
          <w:tcPr>
            <w:tcW w:w="1434" w:type="dxa"/>
            <w:shd w:val="clear" w:color="auto" w:fill="auto"/>
            <w:vAlign w:val="bottom"/>
          </w:tcPr>
          <w:p w14:paraId="5314A99A" w14:textId="7BBFBB49" w:rsidR="00157A42" w:rsidRPr="00BC4501" w:rsidRDefault="00143140" w:rsidP="00FC39A1">
            <w:pPr>
              <w:rPr>
                <w:sz w:val="20"/>
                <w:szCs w:val="20"/>
              </w:rPr>
            </w:pPr>
            <w:r>
              <w:rPr>
                <w:sz w:val="20"/>
                <w:szCs w:val="20"/>
              </w:rPr>
              <w:t>penetration</w:t>
            </w:r>
          </w:p>
        </w:tc>
        <w:tc>
          <w:tcPr>
            <w:tcW w:w="1365" w:type="dxa"/>
            <w:shd w:val="clear" w:color="auto" w:fill="auto"/>
            <w:vAlign w:val="bottom"/>
          </w:tcPr>
          <w:p w14:paraId="5ABB4C44" w14:textId="77777777" w:rsidR="00157A42" w:rsidRPr="00BC4501" w:rsidRDefault="00A44BA1" w:rsidP="00FC39A1">
            <w:pPr>
              <w:rPr>
                <w:sz w:val="20"/>
                <w:szCs w:val="20"/>
              </w:rPr>
            </w:pPr>
            <w:r w:rsidRPr="00BC4501">
              <w:rPr>
                <w:sz w:val="20"/>
                <w:szCs w:val="20"/>
              </w:rPr>
              <w:t>0 – 2</w:t>
            </w:r>
          </w:p>
        </w:tc>
        <w:tc>
          <w:tcPr>
            <w:tcW w:w="1437" w:type="dxa"/>
            <w:shd w:val="clear" w:color="auto" w:fill="auto"/>
            <w:vAlign w:val="bottom"/>
          </w:tcPr>
          <w:p w14:paraId="5E69A5F1" w14:textId="77777777" w:rsidR="00157A42" w:rsidRPr="00BC4501" w:rsidRDefault="00A44BA1" w:rsidP="00FC39A1">
            <w:pPr>
              <w:rPr>
                <w:sz w:val="20"/>
                <w:szCs w:val="20"/>
              </w:rPr>
            </w:pPr>
            <w:r w:rsidRPr="00BC4501">
              <w:rPr>
                <w:sz w:val="20"/>
                <w:szCs w:val="20"/>
              </w:rPr>
              <w:t>0 ≤ η ≤ 1</w:t>
            </w:r>
          </w:p>
        </w:tc>
        <w:tc>
          <w:tcPr>
            <w:tcW w:w="1534" w:type="dxa"/>
            <w:shd w:val="clear" w:color="auto" w:fill="auto"/>
            <w:vAlign w:val="bottom"/>
          </w:tcPr>
          <w:p w14:paraId="160FF535" w14:textId="77777777" w:rsidR="00157A42" w:rsidRPr="00BC4501" w:rsidRDefault="00A44BA1" w:rsidP="00FC39A1">
            <w:pPr>
              <w:rPr>
                <w:sz w:val="20"/>
                <w:szCs w:val="20"/>
              </w:rPr>
            </w:pPr>
            <w:r w:rsidRPr="00BC4501">
              <w:rPr>
                <w:sz w:val="20"/>
                <w:szCs w:val="20"/>
              </w:rPr>
              <w:t>Optional</w:t>
            </w:r>
            <w:r w:rsidRPr="00BC4501" w:rsidDel="00A44BA1">
              <w:rPr>
                <w:sz w:val="20"/>
                <w:szCs w:val="20"/>
              </w:rPr>
              <w:t xml:space="preserve"> </w:t>
            </w:r>
          </w:p>
        </w:tc>
        <w:tc>
          <w:tcPr>
            <w:tcW w:w="1570" w:type="dxa"/>
            <w:shd w:val="clear" w:color="auto" w:fill="auto"/>
            <w:vAlign w:val="bottom"/>
          </w:tcPr>
          <w:p w14:paraId="7D3E9FE2" w14:textId="77777777" w:rsidR="00157A42" w:rsidRPr="00BC4501" w:rsidRDefault="00A44BA1" w:rsidP="00F3716C">
            <w:pPr>
              <w:keepNext/>
              <w:rPr>
                <w:sz w:val="20"/>
                <w:szCs w:val="20"/>
              </w:rPr>
            </w:pPr>
            <w:r w:rsidRPr="00BC4501">
              <w:rPr>
                <w:sz w:val="20"/>
                <w:szCs w:val="20"/>
              </w:rPr>
              <w:t>0</w:t>
            </w:r>
          </w:p>
        </w:tc>
      </w:tr>
    </w:tbl>
    <w:p w14:paraId="2070783B" w14:textId="47F635CF" w:rsidR="00F3716C" w:rsidRDefault="00F3716C" w:rsidP="00F3716C">
      <w:pPr>
        <w:pStyle w:val="Beschriftung"/>
        <w:spacing w:before="120"/>
      </w:pPr>
      <w:bookmarkStart w:id="1689" w:name="_Toc3566507"/>
      <w:bookmarkStart w:id="1690" w:name="_Toc34747509"/>
      <w:bookmarkStart w:id="1691" w:name="_Toc39880835"/>
      <w:r>
        <w:t xml:space="preserve">Table </w:t>
      </w:r>
      <w:r w:rsidR="00ED469A">
        <w:fldChar w:fldCharType="begin"/>
      </w:r>
      <w:r w:rsidR="00ED469A">
        <w:instrText xml:space="preserve"> SEQ Table \* ARABIC </w:instrText>
      </w:r>
      <w:r w:rsidR="00ED469A">
        <w:fldChar w:fldCharType="separate"/>
      </w:r>
      <w:r w:rsidR="00A2710C">
        <w:rPr>
          <w:noProof/>
        </w:rPr>
        <w:t>104</w:t>
      </w:r>
      <w:r w:rsidR="00ED469A">
        <w:fldChar w:fldCharType="end"/>
      </w:r>
      <w:r w:rsidR="00044694">
        <w:t xml:space="preserve">: Parameters of </w:t>
      </w:r>
      <w:r w:rsidR="00044694" w:rsidRPr="007055D9">
        <w:t>Single Sided Double Overlap Weld</w:t>
      </w:r>
      <w:bookmarkEnd w:id="1689"/>
      <w:bookmarkEnd w:id="1690"/>
      <w:bookmarkEnd w:id="1691"/>
    </w:p>
    <w:p w14:paraId="15C12071" w14:textId="77777777" w:rsidR="00D3037B" w:rsidRPr="007055D9" w:rsidRDefault="003203A1" w:rsidP="00A44BA1">
      <w:pPr>
        <w:spacing w:before="120"/>
        <w:jc w:val="both"/>
      </w:pPr>
      <w:r w:rsidRPr="007055D9">
        <w:t>All other parameters are provided by the model itself and are partially used to specify parameters of the weld.</w:t>
      </w:r>
    </w:p>
    <w:p w14:paraId="2D063A96" w14:textId="77777777" w:rsidR="00255787" w:rsidRPr="007055D9" w:rsidRDefault="00D3037B" w:rsidP="00DB46FE">
      <w:pPr>
        <w:pStyle w:val="berschrift4"/>
      </w:pPr>
      <w:bookmarkStart w:id="1692" w:name="_Toc338939113"/>
      <w:bookmarkStart w:id="1693" w:name="_Toc3557039"/>
      <w:bookmarkStart w:id="1694" w:name="_Toc34747289"/>
      <w:bookmarkStart w:id="1695" w:name="_Toc39880606"/>
      <w:r w:rsidRPr="007055D9">
        <w:t>Double Sided Double Overlap Weld</w:t>
      </w:r>
      <w:bookmarkEnd w:id="1692"/>
      <w:bookmarkEnd w:id="1693"/>
      <w:bookmarkEnd w:id="1694"/>
      <w:bookmarkEnd w:id="1695"/>
    </w:p>
    <w:p w14:paraId="6302546C" w14:textId="09DEE1C1" w:rsidR="00EA14DB" w:rsidRPr="007055D9" w:rsidRDefault="009174B8" w:rsidP="00D90771">
      <w:pPr>
        <w:jc w:val="both"/>
      </w:pPr>
      <w:r w:rsidRPr="007055D9">
        <w:t xml:space="preserve">A </w:t>
      </w:r>
      <w:r w:rsidR="00D90771">
        <w:t>Double S</w:t>
      </w:r>
      <w:r w:rsidR="00D3037B" w:rsidRPr="007055D9">
        <w:t xml:space="preserve">ided </w:t>
      </w:r>
      <w:r w:rsidR="00D90771">
        <w:t>D</w:t>
      </w:r>
      <w:r w:rsidRPr="007055D9">
        <w:t xml:space="preserve">ouble </w:t>
      </w:r>
      <w:r w:rsidR="00D90771">
        <w:t>O</w:t>
      </w:r>
      <w:r w:rsidRPr="007055D9">
        <w:t xml:space="preserve">verlap </w:t>
      </w:r>
      <w:r w:rsidR="00D90771">
        <w:t>W</w:t>
      </w:r>
      <w:r w:rsidRPr="007055D9">
        <w:t>eld can have the welds on both sides of the base sheet.</w:t>
      </w:r>
    </w:p>
    <w:p w14:paraId="6B6D9B75" w14:textId="468761AF" w:rsidR="00EA14DB" w:rsidRPr="007055D9" w:rsidRDefault="000E4E23" w:rsidP="00DB46FE">
      <w:pPr>
        <w:pStyle w:val="berschrift5"/>
      </w:pPr>
      <w:r>
        <w:rPr>
          <w:b w:val="0"/>
          <w:bCs w:val="0"/>
          <w:i w:val="0"/>
          <w:iCs w:val="0"/>
          <w:noProof/>
          <w:lang w:val="en-US" w:eastAsia="en-US"/>
        </w:rPr>
        <w:drawing>
          <wp:anchor distT="0" distB="0" distL="114300" distR="114300" simplePos="0" relativeHeight="251629568" behindDoc="0" locked="0" layoutInCell="1" allowOverlap="1" wp14:anchorId="797224E9" wp14:editId="04A014D0">
            <wp:simplePos x="0" y="0"/>
            <wp:positionH relativeFrom="column">
              <wp:posOffset>2912110</wp:posOffset>
            </wp:positionH>
            <wp:positionV relativeFrom="paragraph">
              <wp:posOffset>-226060</wp:posOffset>
            </wp:positionV>
            <wp:extent cx="2809240" cy="1370965"/>
            <wp:effectExtent l="0" t="0" r="0" b="635"/>
            <wp:wrapNone/>
            <wp:docPr id="163" name="Bild 170"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0" descr="DoubleOverlapWeld2Sides_v2"/>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2809240" cy="1370965"/>
                    </a:xfrm>
                    <a:prstGeom prst="rect">
                      <a:avLst/>
                    </a:prstGeom>
                    <a:noFill/>
                    <a:ln>
                      <a:noFill/>
                    </a:ln>
                  </pic:spPr>
                </pic:pic>
              </a:graphicData>
            </a:graphic>
            <wp14:sizeRelH relativeFrom="page">
              <wp14:pctWidth>0</wp14:pctWidth>
            </wp14:sizeRelH>
            <wp14:sizeRelV relativeFrom="page">
              <wp14:pctHeight>0</wp14:pctHeight>
            </wp14:sizeRelV>
          </wp:anchor>
        </w:drawing>
      </w:r>
      <w:r w:rsidR="00EA14DB" w:rsidRPr="007055D9">
        <w:t>Sheet Parameters</w:t>
      </w:r>
    </w:p>
    <w:p w14:paraId="66F1CABE" w14:textId="77777777" w:rsidR="00EA14DB" w:rsidRPr="007055D9" w:rsidRDefault="00EA14DB" w:rsidP="00EA14DB">
      <w:r w:rsidRPr="007055D9">
        <w:t>The parameters to describe the connection are:</w:t>
      </w:r>
    </w:p>
    <w:p w14:paraId="64FBC2F2" w14:textId="77777777" w:rsidR="00EA14DB" w:rsidRPr="007055D9" w:rsidRDefault="00EA14DB" w:rsidP="00EA14DB">
      <w:pPr>
        <w:pStyle w:val="Aufzhlungszeichen"/>
      </w:pPr>
      <w:r w:rsidRPr="00D90771">
        <w:rPr>
          <w:sz w:val="24"/>
          <w:szCs w:val="28"/>
        </w:rPr>
        <w:t>t</w:t>
      </w:r>
      <w:r w:rsidRPr="00D90771">
        <w:rPr>
          <w:sz w:val="24"/>
          <w:szCs w:val="28"/>
          <w:vertAlign w:val="subscript"/>
        </w:rPr>
        <w:t>B</w:t>
      </w:r>
      <w:r w:rsidRPr="00D90771">
        <w:rPr>
          <w:sz w:val="24"/>
          <w:szCs w:val="28"/>
          <w:vertAlign w:val="subscript"/>
        </w:rPr>
        <w:tab/>
      </w:r>
      <w:r w:rsidRPr="007055D9">
        <w:rPr>
          <w:sz w:val="28"/>
          <w:szCs w:val="28"/>
          <w:vertAlign w:val="subscript"/>
        </w:rPr>
        <w:tab/>
      </w:r>
      <w:r w:rsidRPr="007055D9">
        <w:t>Thickness of base sheet</w:t>
      </w:r>
    </w:p>
    <w:p w14:paraId="2972BBA5" w14:textId="77777777" w:rsidR="00EA14DB" w:rsidRPr="007055D9" w:rsidRDefault="00EA14DB" w:rsidP="00EA14DB">
      <w:pPr>
        <w:pStyle w:val="Aufzhlungszeichen"/>
      </w:pPr>
      <w:r w:rsidRPr="00D90771">
        <w:rPr>
          <w:sz w:val="24"/>
          <w:szCs w:val="28"/>
        </w:rPr>
        <w:t>t</w:t>
      </w:r>
      <w:r w:rsidRPr="00D90771">
        <w:rPr>
          <w:sz w:val="24"/>
          <w:szCs w:val="28"/>
          <w:vertAlign w:val="subscript"/>
        </w:rPr>
        <w:t>1</w:t>
      </w:r>
      <w:r w:rsidRPr="00D90771">
        <w:rPr>
          <w:sz w:val="24"/>
          <w:szCs w:val="28"/>
        </w:rPr>
        <w:t>, t</w:t>
      </w:r>
      <w:r w:rsidRPr="00D90771">
        <w:rPr>
          <w:sz w:val="24"/>
          <w:szCs w:val="28"/>
          <w:vertAlign w:val="subscript"/>
        </w:rPr>
        <w:t>2</w:t>
      </w:r>
      <w:r w:rsidRPr="007055D9">
        <w:tab/>
        <w:t>Thicknesses of welded sheets</w:t>
      </w:r>
    </w:p>
    <w:p w14:paraId="31957AD7" w14:textId="77777777" w:rsidR="00EA14DB" w:rsidRDefault="00EA14DB" w:rsidP="00EA14DB">
      <w:pPr>
        <w:pStyle w:val="Aufzhlungszeichen"/>
      </w:pPr>
      <w:r w:rsidRPr="00D90771">
        <w:rPr>
          <w:sz w:val="24"/>
          <w:szCs w:val="28"/>
        </w:rPr>
        <w:t>c</w:t>
      </w:r>
      <w:r w:rsidRPr="00D90771">
        <w:rPr>
          <w:sz w:val="24"/>
          <w:szCs w:val="28"/>
          <w:vertAlign w:val="subscript"/>
        </w:rPr>
        <w:t>1</w:t>
      </w:r>
      <w:r w:rsidRPr="00D90771">
        <w:rPr>
          <w:sz w:val="24"/>
          <w:szCs w:val="28"/>
        </w:rPr>
        <w:t>, c</w:t>
      </w:r>
      <w:r w:rsidRPr="00D90771">
        <w:rPr>
          <w:sz w:val="24"/>
          <w:szCs w:val="28"/>
          <w:vertAlign w:val="subscript"/>
        </w:rPr>
        <w:t>2</w:t>
      </w:r>
      <w:r w:rsidRPr="007055D9">
        <w:tab/>
        <w:t>Gaps between base and welded sheets</w:t>
      </w:r>
    </w:p>
    <w:p w14:paraId="4E965209" w14:textId="32F12180" w:rsidR="00B424E0" w:rsidRPr="007055D9" w:rsidRDefault="0026200C" w:rsidP="00B424E0">
      <w:pPr>
        <w:pStyle w:val="Aufzhlungszeichen"/>
        <w:numPr>
          <w:ilvl w:val="0"/>
          <w:numId w:val="0"/>
        </w:numPr>
        <w:ind w:left="454"/>
      </w:pPr>
      <w:r>
        <w:rPr>
          <w:noProof/>
          <w:lang w:eastAsia="en-US"/>
        </w:rPr>
        <mc:AlternateContent>
          <mc:Choice Requires="wps">
            <w:drawing>
              <wp:anchor distT="0" distB="0" distL="114300" distR="114300" simplePos="0" relativeHeight="251678720" behindDoc="0" locked="0" layoutInCell="1" allowOverlap="1" wp14:anchorId="68543B16" wp14:editId="0C4B2BBC">
                <wp:simplePos x="0" y="0"/>
                <wp:positionH relativeFrom="column">
                  <wp:posOffset>3047365</wp:posOffset>
                </wp:positionH>
                <wp:positionV relativeFrom="paragraph">
                  <wp:posOffset>249819</wp:posOffset>
                </wp:positionV>
                <wp:extent cx="2809240" cy="635"/>
                <wp:effectExtent l="0" t="0" r="0" b="0"/>
                <wp:wrapNone/>
                <wp:docPr id="1034" name="Text Box 1034"/>
                <wp:cNvGraphicFramePr/>
                <a:graphic xmlns:a="http://schemas.openxmlformats.org/drawingml/2006/main">
                  <a:graphicData uri="http://schemas.microsoft.com/office/word/2010/wordprocessingShape">
                    <wps:wsp>
                      <wps:cNvSpPr txBox="1"/>
                      <wps:spPr>
                        <a:xfrm>
                          <a:off x="0" y="0"/>
                          <a:ext cx="2809240" cy="635"/>
                        </a:xfrm>
                        <a:prstGeom prst="rect">
                          <a:avLst/>
                        </a:prstGeom>
                        <a:solidFill>
                          <a:prstClr val="white"/>
                        </a:solidFill>
                        <a:ln>
                          <a:noFill/>
                        </a:ln>
                        <a:effectLst/>
                      </wps:spPr>
                      <wps:txbx>
                        <w:txbxContent>
                          <w:p w14:paraId="3150327A" w14:textId="5FCBCE83" w:rsidR="00EF121E" w:rsidRPr="000A25D4" w:rsidRDefault="00EF121E" w:rsidP="00044694">
                            <w:pPr>
                              <w:pStyle w:val="Beschriftung"/>
                              <w:rPr>
                                <w:noProof/>
                                <w:sz w:val="24"/>
                                <w:szCs w:val="26"/>
                              </w:rPr>
                            </w:pPr>
                            <w:bookmarkStart w:id="1696" w:name="_Toc3557139"/>
                            <w:bookmarkStart w:id="1697" w:name="_Toc34747392"/>
                            <w:bookmarkStart w:id="1698" w:name="_Toc39880713"/>
                            <w:r>
                              <w:t xml:space="preserve">Figure </w:t>
                            </w:r>
                            <w:r>
                              <w:fldChar w:fldCharType="begin"/>
                            </w:r>
                            <w:r>
                              <w:instrText xml:space="preserve"> SEQ Figure \* ARABIC </w:instrText>
                            </w:r>
                            <w:r>
                              <w:fldChar w:fldCharType="separate"/>
                            </w:r>
                            <w:r>
                              <w:rPr>
                                <w:noProof/>
                              </w:rPr>
                              <w:t>62</w:t>
                            </w:r>
                            <w:r>
                              <w:fldChar w:fldCharType="end"/>
                            </w:r>
                            <w:r>
                              <w:t xml:space="preserve">: </w:t>
                            </w:r>
                            <w:r w:rsidRPr="007055D9">
                              <w:t>Double Sided Double Overlap Weld</w:t>
                            </w:r>
                            <w:bookmarkEnd w:id="1696"/>
                            <w:bookmarkEnd w:id="1697"/>
                            <w:bookmarkEnd w:id="16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543B16" id="Text Box 1034" o:spid="_x0000_s1059" type="#_x0000_t202" style="position:absolute;left:0;text-align:left;margin-left:239.95pt;margin-top:19.65pt;width:221.2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" stroked="f">
                <v:textbox style="mso-fit-shape-to-text:t" inset="0,0,0,0">
                  <w:txbxContent>
                    <w:p w14:paraId="3150327A" w14:textId="5FCBCE83" w:rsidR="00EF121E" w:rsidRPr="000A25D4" w:rsidRDefault="00EF121E" w:rsidP="00044694">
                      <w:pPr>
                        <w:pStyle w:val="Beschriftung"/>
                        <w:rPr>
                          <w:noProof/>
                          <w:sz w:val="24"/>
                          <w:szCs w:val="26"/>
                        </w:rPr>
                      </w:pPr>
                      <w:bookmarkStart w:id="1699" w:name="_Toc3557139"/>
                      <w:bookmarkStart w:id="1700" w:name="_Toc34747392"/>
                      <w:bookmarkStart w:id="1701" w:name="_Toc39880713"/>
                      <w:r>
                        <w:t xml:space="preserve">Figure </w:t>
                      </w:r>
                      <w:r>
                        <w:fldChar w:fldCharType="begin"/>
                      </w:r>
                      <w:r>
                        <w:instrText xml:space="preserve"> SEQ Figure \* ARABIC </w:instrText>
                      </w:r>
                      <w:r>
                        <w:fldChar w:fldCharType="separate"/>
                      </w:r>
                      <w:r>
                        <w:rPr>
                          <w:noProof/>
                        </w:rPr>
                        <w:t>62</w:t>
                      </w:r>
                      <w:r>
                        <w:fldChar w:fldCharType="end"/>
                      </w:r>
                      <w:r>
                        <w:t xml:space="preserve">: </w:t>
                      </w:r>
                      <w:r w:rsidRPr="007055D9">
                        <w:t>Double Sided Double Overlap Weld</w:t>
                      </w:r>
                      <w:bookmarkEnd w:id="1699"/>
                      <w:bookmarkEnd w:id="1700"/>
                      <w:bookmarkEnd w:id="1701"/>
                    </w:p>
                  </w:txbxContent>
                </v:textbox>
              </v:shape>
            </w:pict>
          </mc:Fallback>
        </mc:AlternateContent>
      </w:r>
    </w:p>
    <w:p w14:paraId="77D60B7E" w14:textId="77777777" w:rsidR="00EA14DB" w:rsidRPr="007055D9" w:rsidRDefault="00EA14DB" w:rsidP="00F3716C">
      <w:pPr>
        <w:pStyle w:val="berschrift5"/>
        <w:keepNext/>
        <w:keepLines/>
      </w:pPr>
      <w:r w:rsidRPr="007055D9">
        <w:lastRenderedPageBreak/>
        <w:t>Weld Parameters</w:t>
      </w:r>
    </w:p>
    <w:p w14:paraId="6983D403" w14:textId="77777777" w:rsidR="00EA14DB" w:rsidRPr="007055D9" w:rsidRDefault="004F562F" w:rsidP="00F3716C">
      <w:pPr>
        <w:keepNext/>
        <w:keepLines/>
        <w:jc w:val="both"/>
      </w:pPr>
      <w:r>
        <w:rPr>
          <w:noProof/>
          <w:lang w:eastAsia="en-US"/>
        </w:rPr>
        <w:drawing>
          <wp:anchor distT="0" distB="0" distL="114300" distR="114300" simplePos="0" relativeHeight="251633664" behindDoc="0" locked="0" layoutInCell="1" allowOverlap="1" wp14:anchorId="13BA5121" wp14:editId="3AD9794E">
            <wp:simplePos x="0" y="0"/>
            <wp:positionH relativeFrom="column">
              <wp:posOffset>4318635</wp:posOffset>
            </wp:positionH>
            <wp:positionV relativeFrom="paragraph">
              <wp:posOffset>227965</wp:posOffset>
            </wp:positionV>
            <wp:extent cx="1280160" cy="737235"/>
            <wp:effectExtent l="0" t="0" r="0" b="0"/>
            <wp:wrapNone/>
            <wp:docPr id="162" name="Bild 172"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2" descr="DoubleOverlapWeld2Sides_v2"/>
                    <pic:cNvPicPr>
                      <a:picLocks noChangeAspect="1" noChangeArrowheads="1"/>
                    </pic:cNvPicPr>
                  </pic:nvPicPr>
                  <pic:blipFill>
                    <a:blip r:embed="rId179">
                      <a:extLst>
                        <a:ext uri="{28A0092B-C50C-407E-A947-70E740481C1C}">
                          <a14:useLocalDpi xmlns:a14="http://schemas.microsoft.com/office/drawing/2010/main" val="0"/>
                        </a:ext>
                      </a:extLst>
                    </a:blip>
                    <a:srcRect l="8043" t="54051" r="50000" b="-3566"/>
                    <a:stretch>
                      <a:fillRect/>
                    </a:stretch>
                  </pic:blipFill>
                  <pic:spPr bwMode="auto">
                    <a:xfrm>
                      <a:off x="0" y="0"/>
                      <a:ext cx="1280160" cy="73723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631616" behindDoc="0" locked="0" layoutInCell="1" allowOverlap="1" wp14:anchorId="087E1805" wp14:editId="440F6D0B">
            <wp:simplePos x="0" y="0"/>
            <wp:positionH relativeFrom="column">
              <wp:posOffset>2892425</wp:posOffset>
            </wp:positionH>
            <wp:positionV relativeFrom="paragraph">
              <wp:posOffset>227330</wp:posOffset>
            </wp:positionV>
            <wp:extent cx="1291590" cy="812165"/>
            <wp:effectExtent l="0" t="0" r="0" b="0"/>
            <wp:wrapNone/>
            <wp:docPr id="161" name="Bild 171"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1" descr="DoubleOverlapWeld2Sides_v2"/>
                    <pic:cNvPicPr>
                      <a:picLocks noChangeAspect="1" noChangeArrowheads="1"/>
                    </pic:cNvPicPr>
                  </pic:nvPicPr>
                  <pic:blipFill>
                    <a:blip r:embed="rId180">
                      <a:extLst>
                        <a:ext uri="{28A0092B-C50C-407E-A947-70E740481C1C}">
                          <a14:useLocalDpi xmlns:a14="http://schemas.microsoft.com/office/drawing/2010/main" val="0"/>
                        </a:ext>
                      </a:extLst>
                    </a:blip>
                    <a:srcRect l="8043" r="50000" b="45949"/>
                    <a:stretch>
                      <a:fillRect/>
                    </a:stretch>
                  </pic:blipFill>
                  <pic:spPr bwMode="auto">
                    <a:xfrm>
                      <a:off x="0" y="0"/>
                      <a:ext cx="1291590" cy="812165"/>
                    </a:xfrm>
                    <a:prstGeom prst="rect">
                      <a:avLst/>
                    </a:prstGeom>
                    <a:noFill/>
                    <a:ln>
                      <a:noFill/>
                    </a:ln>
                  </pic:spPr>
                </pic:pic>
              </a:graphicData>
            </a:graphic>
            <wp14:sizeRelH relativeFrom="page">
              <wp14:pctWidth>0</wp14:pctWidth>
            </wp14:sizeRelH>
            <wp14:sizeRelV relativeFrom="page">
              <wp14:pctHeight>0</wp14:pctHeight>
            </wp14:sizeRelV>
          </wp:anchor>
        </w:drawing>
      </w:r>
      <w:r w:rsidR="00EA14DB" w:rsidRPr="007055D9">
        <w:t>The parameters of the welds are the same for all of the welds on the connection:</w:t>
      </w:r>
    </w:p>
    <w:p w14:paraId="01695F05" w14:textId="77777777" w:rsidR="00EA14DB" w:rsidRPr="007055D9" w:rsidRDefault="00EA14DB" w:rsidP="00F3716C">
      <w:pPr>
        <w:pStyle w:val="Aufzhlungszeichen"/>
        <w:keepNext/>
        <w:keepLines/>
      </w:pPr>
      <w:r w:rsidRPr="00D90771">
        <w:rPr>
          <w:sz w:val="24"/>
          <w:szCs w:val="28"/>
        </w:rPr>
        <w:t>a</w:t>
      </w:r>
      <w:r w:rsidRPr="00D90771">
        <w:rPr>
          <w:sz w:val="24"/>
          <w:szCs w:val="28"/>
          <w:vertAlign w:val="subscript"/>
        </w:rPr>
        <w:t>i</w:t>
      </w:r>
      <w:r w:rsidRPr="007055D9">
        <w:tab/>
      </w:r>
      <w:r w:rsidRPr="007055D9">
        <w:tab/>
        <w:t>Thickness of the weld (a-</w:t>
      </w:r>
      <w:r w:rsidR="00DD7113">
        <w:t>value, throat</w:t>
      </w:r>
      <w:r w:rsidRPr="007055D9">
        <w:t>)</w:t>
      </w:r>
    </w:p>
    <w:p w14:paraId="426EF3D2" w14:textId="77777777" w:rsidR="00EA14DB" w:rsidRPr="007055D9" w:rsidRDefault="00EA14DB" w:rsidP="00F3716C">
      <w:pPr>
        <w:pStyle w:val="Aufzhlungszeichen"/>
        <w:keepNext/>
        <w:keepLines/>
      </w:pPr>
      <w:r w:rsidRPr="00D90771">
        <w:rPr>
          <w:sz w:val="24"/>
          <w:szCs w:val="28"/>
        </w:rPr>
        <w:t>d</w:t>
      </w:r>
      <w:r w:rsidRPr="00D90771">
        <w:rPr>
          <w:sz w:val="24"/>
          <w:szCs w:val="28"/>
          <w:vertAlign w:val="subscript"/>
        </w:rPr>
        <w:t>i</w:t>
      </w:r>
      <w:r w:rsidRPr="007055D9">
        <w:tab/>
      </w:r>
      <w:r w:rsidRPr="007055D9">
        <w:tab/>
        <w:t>Depth of the penetration</w:t>
      </w:r>
    </w:p>
    <w:p w14:paraId="358C9130" w14:textId="77777777" w:rsidR="00EA14DB" w:rsidRPr="007055D9" w:rsidRDefault="00EA14DB" w:rsidP="00F3716C">
      <w:pPr>
        <w:pStyle w:val="Aufzhlungszeichen"/>
        <w:keepNext/>
        <w:keepLines/>
      </w:pPr>
      <w:r w:rsidRPr="006174AF">
        <w:rPr>
          <w:rFonts w:cs="Arial"/>
        </w:rPr>
        <w:t>β</w:t>
      </w:r>
      <w:r w:rsidRPr="00D90771">
        <w:rPr>
          <w:sz w:val="24"/>
          <w:szCs w:val="28"/>
          <w:vertAlign w:val="subscript"/>
        </w:rPr>
        <w:t>i</w:t>
      </w:r>
      <w:r w:rsidRPr="00D90771">
        <w:rPr>
          <w:sz w:val="20"/>
        </w:rPr>
        <w:tab/>
      </w:r>
      <w:r w:rsidRPr="007055D9">
        <w:tab/>
        <w:t>Weld angle</w:t>
      </w:r>
    </w:p>
    <w:p w14:paraId="6CAAB1D5" w14:textId="77777777" w:rsidR="00D90771" w:rsidRDefault="00044694" w:rsidP="00452C51">
      <w:r>
        <w:rPr>
          <w:noProof/>
          <w:lang w:eastAsia="en-US"/>
        </w:rPr>
        <mc:AlternateContent>
          <mc:Choice Requires="wps">
            <w:drawing>
              <wp:anchor distT="0" distB="0" distL="114300" distR="114300" simplePos="0" relativeHeight="251680768" behindDoc="0" locked="0" layoutInCell="1" allowOverlap="1" wp14:anchorId="183034A5" wp14:editId="1ED71252">
                <wp:simplePos x="0" y="0"/>
                <wp:positionH relativeFrom="column">
                  <wp:posOffset>2265944</wp:posOffset>
                </wp:positionH>
                <wp:positionV relativeFrom="paragraph">
                  <wp:posOffset>140335</wp:posOffset>
                </wp:positionV>
                <wp:extent cx="3459614" cy="635"/>
                <wp:effectExtent l="0" t="0" r="7620" b="0"/>
                <wp:wrapNone/>
                <wp:docPr id="1035" name="Text Box 1035"/>
                <wp:cNvGraphicFramePr/>
                <a:graphic xmlns:a="http://schemas.openxmlformats.org/drawingml/2006/main">
                  <a:graphicData uri="http://schemas.microsoft.com/office/word/2010/wordprocessingShape">
                    <wps:wsp>
                      <wps:cNvSpPr txBox="1"/>
                      <wps:spPr>
                        <a:xfrm>
                          <a:off x="0" y="0"/>
                          <a:ext cx="3459614" cy="635"/>
                        </a:xfrm>
                        <a:prstGeom prst="rect">
                          <a:avLst/>
                        </a:prstGeom>
                        <a:solidFill>
                          <a:prstClr val="white"/>
                        </a:solidFill>
                        <a:ln>
                          <a:noFill/>
                        </a:ln>
                        <a:effectLst/>
                      </wps:spPr>
                      <wps:txbx>
                        <w:txbxContent>
                          <w:p w14:paraId="4E192088" w14:textId="28BE72C6" w:rsidR="00EF121E" w:rsidRPr="00F739B3" w:rsidRDefault="00EF121E" w:rsidP="00044694">
                            <w:pPr>
                              <w:pStyle w:val="Beschriftung"/>
                              <w:rPr>
                                <w:noProof/>
                                <w:szCs w:val="24"/>
                              </w:rPr>
                            </w:pPr>
                            <w:bookmarkStart w:id="1702" w:name="_Toc3557140"/>
                            <w:bookmarkStart w:id="1703" w:name="_Toc34747393"/>
                            <w:bookmarkStart w:id="1704" w:name="_Toc39880714"/>
                            <w:r>
                              <w:t xml:space="preserve">Figure </w:t>
                            </w:r>
                            <w:r>
                              <w:fldChar w:fldCharType="begin"/>
                            </w:r>
                            <w:r>
                              <w:instrText xml:space="preserve"> SEQ Figure \* ARABIC </w:instrText>
                            </w:r>
                            <w:r>
                              <w:fldChar w:fldCharType="separate"/>
                            </w:r>
                            <w:r>
                              <w:rPr>
                                <w:noProof/>
                              </w:rPr>
                              <w:t>63</w:t>
                            </w:r>
                            <w:r>
                              <w:fldChar w:fldCharType="end"/>
                            </w:r>
                            <w:r>
                              <w:t xml:space="preserve">: Parameters of </w:t>
                            </w:r>
                            <w:r w:rsidRPr="007055D9">
                              <w:t>Double Sided Double Overlap Weld</w:t>
                            </w:r>
                            <w:bookmarkEnd w:id="1702"/>
                            <w:bookmarkEnd w:id="1703"/>
                            <w:bookmarkEnd w:id="17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83034A5" id="Text Box 1035" o:spid="_x0000_s1060" type="#_x0000_t202" style="position:absolute;margin-left:178.4pt;margin-top:11.05pt;width:272.4pt;height:.05pt;z-index:251680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" stroked="f">
                <v:textbox style="mso-fit-shape-to-text:t" inset="0,0,0,0">
                  <w:txbxContent>
                    <w:p w14:paraId="4E192088" w14:textId="28BE72C6" w:rsidR="00EF121E" w:rsidRPr="00F739B3" w:rsidRDefault="00EF121E" w:rsidP="00044694">
                      <w:pPr>
                        <w:pStyle w:val="Beschriftung"/>
                        <w:rPr>
                          <w:noProof/>
                          <w:szCs w:val="24"/>
                        </w:rPr>
                      </w:pPr>
                      <w:bookmarkStart w:id="1705" w:name="_Toc3557140"/>
                      <w:bookmarkStart w:id="1706" w:name="_Toc34747393"/>
                      <w:bookmarkStart w:id="1707" w:name="_Toc39880714"/>
                      <w:r>
                        <w:t xml:space="preserve">Figure </w:t>
                      </w:r>
                      <w:r>
                        <w:fldChar w:fldCharType="begin"/>
                      </w:r>
                      <w:r>
                        <w:instrText xml:space="preserve"> SEQ Figure \* ARABIC </w:instrText>
                      </w:r>
                      <w:r>
                        <w:fldChar w:fldCharType="separate"/>
                      </w:r>
                      <w:r>
                        <w:rPr>
                          <w:noProof/>
                        </w:rPr>
                        <w:t>63</w:t>
                      </w:r>
                      <w:r>
                        <w:fldChar w:fldCharType="end"/>
                      </w:r>
                      <w:r>
                        <w:t xml:space="preserve">: Parameters of </w:t>
                      </w:r>
                      <w:r w:rsidRPr="007055D9">
                        <w:t>Double Sided Double Overlap Weld</w:t>
                      </w:r>
                      <w:bookmarkEnd w:id="1705"/>
                      <w:bookmarkEnd w:id="1706"/>
                      <w:bookmarkEnd w:id="1707"/>
                    </w:p>
                  </w:txbxContent>
                </v:textbox>
              </v:shape>
            </w:pict>
          </mc:Fallback>
        </mc:AlternateContent>
      </w:r>
    </w:p>
    <w:p w14:paraId="6B751896" w14:textId="77777777" w:rsidR="00044694" w:rsidRDefault="00044694" w:rsidP="00452C51"/>
    <w:p w14:paraId="063D1507" w14:textId="77777777" w:rsidR="00452C51" w:rsidRPr="007055D9" w:rsidRDefault="00452C51" w:rsidP="00D90771">
      <w:pPr>
        <w:jc w:val="both"/>
      </w:pPr>
      <w:r w:rsidRPr="007055D9">
        <w:t xml:space="preserve">For the penetration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705C5B9F" w14:textId="77777777" w:rsidR="00452C51" w:rsidRPr="007055D9" w:rsidRDefault="00452C51" w:rsidP="00D90771">
      <w:pPr>
        <w:jc w:val="both"/>
      </w:pPr>
      <w:r w:rsidRPr="007055D9">
        <w:t xml:space="preserve">This is computed by </w:t>
      </w:r>
      <w:r w:rsidRPr="007055D9">
        <w:rPr>
          <w:position w:val="-32"/>
          <w:szCs w:val="22"/>
        </w:rPr>
        <w:object w:dxaOrig="1240" w:dyaOrig="700" w14:anchorId="4A21947B">
          <v:shape id="_x0000_i1031" type="#_x0000_t75" style="width:60.75pt;height:36pt" o:ole="">
            <v:imagedata r:id="rId158" o:title=""/>
          </v:shape>
          <o:OLEObject Type="Embed" ProgID="Equation.3" ShapeID="_x0000_i1031" DrawAspect="Content" ObjectID="_1650495808" r:id="rId181"/>
        </w:object>
      </w:r>
      <w:r w:rsidRPr="007055D9">
        <w:t xml:space="preserve"> where index </w:t>
      </w:r>
      <w:r w:rsidRPr="007055D9">
        <w:rPr>
          <w:rStyle w:val="TextZchn"/>
          <w:i/>
        </w:rPr>
        <w:t>i</w:t>
      </w:r>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2233D7CD" w14:textId="77777777" w:rsidR="00EA14DB" w:rsidRPr="007055D9" w:rsidRDefault="00EA14DB" w:rsidP="003203A1">
      <w:pPr>
        <w:keepNext/>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EA14DB" w:rsidRPr="007055D9" w14:paraId="7F122FA2" w14:textId="77777777" w:rsidTr="00F31641">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9EAA2D3" w14:textId="77777777" w:rsidR="00EA14DB" w:rsidRPr="007055D9" w:rsidRDefault="00EA14DB" w:rsidP="003203A1">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7539D6" w14:textId="77777777" w:rsidR="00EA14DB" w:rsidRPr="007055D9" w:rsidRDefault="00EA14DB" w:rsidP="003203A1">
            <w:pPr>
              <w:keepNext/>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38C7FF" w14:textId="77777777" w:rsidR="00EA14DB" w:rsidRPr="007055D9" w:rsidRDefault="00EA14DB" w:rsidP="003203A1">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5D41DA" w14:textId="77777777" w:rsidR="00EA14DB" w:rsidRPr="007055D9" w:rsidRDefault="00EA14DB" w:rsidP="003203A1">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6B4153A" w14:textId="0580CEA4" w:rsidR="00EA14DB" w:rsidRPr="007055D9" w:rsidRDefault="000E60DF" w:rsidP="003203A1">
            <w:pPr>
              <w:keepNext/>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59EFB0E" w14:textId="77777777" w:rsidR="00EA14DB" w:rsidRPr="007055D9" w:rsidRDefault="00EA14DB" w:rsidP="003203A1">
            <w:pPr>
              <w:keepNext/>
              <w:rPr>
                <w:b/>
                <w:i/>
              </w:rPr>
            </w:pPr>
            <w:r w:rsidRPr="007055D9">
              <w:rPr>
                <w:b/>
                <w:i/>
              </w:rPr>
              <w:t>Default Value</w:t>
            </w:r>
          </w:p>
        </w:tc>
      </w:tr>
      <w:tr w:rsidR="00876F6F" w:rsidRPr="007055D9" w14:paraId="41A0D00D" w14:textId="77777777" w:rsidTr="00F31641">
        <w:trPr>
          <w:jc w:val="center"/>
        </w:trPr>
        <w:tc>
          <w:tcPr>
            <w:tcW w:w="1192" w:type="dxa"/>
            <w:shd w:val="clear" w:color="auto" w:fill="auto"/>
            <w:vAlign w:val="bottom"/>
          </w:tcPr>
          <w:p w14:paraId="77BA5B1A" w14:textId="590DAFFA" w:rsidR="00EA14DB" w:rsidRPr="005C10AF" w:rsidRDefault="00EF121E" w:rsidP="003203A1">
            <w:pPr>
              <w:keepNext/>
              <w:rPr>
                <w:sz w:val="20"/>
                <w:szCs w:val="20"/>
              </w:rPr>
            </w:pPr>
            <w:r>
              <w:rPr>
                <w:sz w:val="20"/>
                <w:szCs w:val="20"/>
              </w:rPr>
              <w:t>a</w:t>
            </w:r>
          </w:p>
        </w:tc>
        <w:tc>
          <w:tcPr>
            <w:tcW w:w="1517" w:type="dxa"/>
            <w:shd w:val="clear" w:color="auto" w:fill="auto"/>
            <w:vAlign w:val="bottom"/>
          </w:tcPr>
          <w:p w14:paraId="4345DB06" w14:textId="1E835AEE" w:rsidR="00EA14DB" w:rsidRPr="005C10AF" w:rsidRDefault="00143140" w:rsidP="003203A1">
            <w:pPr>
              <w:keepNext/>
              <w:rPr>
                <w:sz w:val="20"/>
                <w:szCs w:val="20"/>
              </w:rPr>
            </w:pPr>
            <w:r>
              <w:rPr>
                <w:sz w:val="20"/>
                <w:szCs w:val="20"/>
              </w:rPr>
              <w:t>t</w:t>
            </w:r>
            <w:r w:rsidRPr="005C10AF">
              <w:rPr>
                <w:sz w:val="20"/>
                <w:szCs w:val="20"/>
              </w:rPr>
              <w:t>hickness</w:t>
            </w:r>
          </w:p>
        </w:tc>
        <w:tc>
          <w:tcPr>
            <w:tcW w:w="1400" w:type="dxa"/>
            <w:shd w:val="clear" w:color="auto" w:fill="auto"/>
            <w:vAlign w:val="bottom"/>
          </w:tcPr>
          <w:p w14:paraId="69F04247" w14:textId="77777777" w:rsidR="00EA14DB" w:rsidRPr="005C10AF" w:rsidRDefault="00EA14DB" w:rsidP="003203A1">
            <w:pPr>
              <w:keepNext/>
              <w:rPr>
                <w:sz w:val="20"/>
                <w:szCs w:val="20"/>
              </w:rPr>
            </w:pPr>
            <w:r w:rsidRPr="005C10AF">
              <w:rPr>
                <w:sz w:val="20"/>
                <w:szCs w:val="20"/>
              </w:rPr>
              <w:t>2</w:t>
            </w:r>
          </w:p>
        </w:tc>
        <w:tc>
          <w:tcPr>
            <w:tcW w:w="1474" w:type="dxa"/>
            <w:shd w:val="clear" w:color="auto" w:fill="auto"/>
            <w:vAlign w:val="bottom"/>
          </w:tcPr>
          <w:p w14:paraId="412B9A79" w14:textId="77777777" w:rsidR="00EA14DB" w:rsidRPr="005C10AF" w:rsidRDefault="00EA14DB" w:rsidP="003203A1">
            <w:pPr>
              <w:keepNext/>
              <w:rPr>
                <w:sz w:val="20"/>
                <w:szCs w:val="20"/>
              </w:rPr>
            </w:pPr>
            <w:r w:rsidRPr="005C10AF">
              <w:rPr>
                <w:sz w:val="20"/>
                <w:szCs w:val="20"/>
              </w:rPr>
              <w:t>≥ 0</w:t>
            </w:r>
          </w:p>
        </w:tc>
        <w:tc>
          <w:tcPr>
            <w:tcW w:w="1474" w:type="dxa"/>
            <w:shd w:val="clear" w:color="auto" w:fill="auto"/>
            <w:vAlign w:val="bottom"/>
          </w:tcPr>
          <w:p w14:paraId="40D1F763" w14:textId="2FFD46DF" w:rsidR="00EA14DB" w:rsidRPr="005C10AF" w:rsidRDefault="00F31641" w:rsidP="003203A1">
            <w:pPr>
              <w:keepNext/>
              <w:rPr>
                <w:sz w:val="20"/>
                <w:szCs w:val="20"/>
              </w:rPr>
            </w:pPr>
            <w:r>
              <w:rPr>
                <w:sz w:val="20"/>
                <w:szCs w:val="20"/>
              </w:rPr>
              <w:t>Optional</w:t>
            </w:r>
          </w:p>
        </w:tc>
        <w:tc>
          <w:tcPr>
            <w:tcW w:w="1474" w:type="dxa"/>
            <w:shd w:val="clear" w:color="auto" w:fill="auto"/>
            <w:vAlign w:val="bottom"/>
          </w:tcPr>
          <w:p w14:paraId="520C6C3A" w14:textId="34C105F2" w:rsidR="00EA14DB" w:rsidRPr="005C10AF" w:rsidRDefault="00443C08" w:rsidP="003203A1">
            <w:pPr>
              <w:keepNext/>
              <w:rPr>
                <w:sz w:val="20"/>
                <w:szCs w:val="20"/>
              </w:rPr>
            </w:pPr>
            <w:r>
              <w:rPr>
                <w:sz w:val="20"/>
                <w:szCs w:val="20"/>
              </w:rPr>
              <w:t>-</w:t>
            </w:r>
          </w:p>
        </w:tc>
      </w:tr>
      <w:tr w:rsidR="00876F6F" w:rsidRPr="007055D9" w14:paraId="647ACE23" w14:textId="77777777" w:rsidTr="00F31641">
        <w:trPr>
          <w:jc w:val="center"/>
        </w:trPr>
        <w:tc>
          <w:tcPr>
            <w:tcW w:w="1192" w:type="dxa"/>
            <w:shd w:val="clear" w:color="auto" w:fill="auto"/>
            <w:vAlign w:val="bottom"/>
          </w:tcPr>
          <w:p w14:paraId="515A5A8A" w14:textId="7D24EB87" w:rsidR="00EA14DB" w:rsidRPr="00EF121E" w:rsidRDefault="00EF121E" w:rsidP="003203A1">
            <w:pPr>
              <w:keepNext/>
              <w:rPr>
                <w:sz w:val="20"/>
                <w:szCs w:val="20"/>
              </w:rPr>
            </w:pPr>
            <w:r>
              <w:rPr>
                <w:sz w:val="20"/>
                <w:szCs w:val="20"/>
                <w:lang w:val="el-GR"/>
              </w:rPr>
              <w:t>β</w:t>
            </w:r>
          </w:p>
        </w:tc>
        <w:tc>
          <w:tcPr>
            <w:tcW w:w="1517" w:type="dxa"/>
            <w:shd w:val="clear" w:color="auto" w:fill="auto"/>
            <w:vAlign w:val="bottom"/>
          </w:tcPr>
          <w:p w14:paraId="1250357B" w14:textId="403AE3CE" w:rsidR="00EA14DB" w:rsidRPr="005C10AF" w:rsidRDefault="00143140" w:rsidP="003203A1">
            <w:pPr>
              <w:keepNext/>
              <w:rPr>
                <w:sz w:val="20"/>
                <w:szCs w:val="20"/>
              </w:rPr>
            </w:pPr>
            <w:r>
              <w:rPr>
                <w:sz w:val="20"/>
                <w:szCs w:val="20"/>
              </w:rPr>
              <w:t>a</w:t>
            </w:r>
            <w:r w:rsidRPr="005C10AF">
              <w:rPr>
                <w:sz w:val="20"/>
                <w:szCs w:val="20"/>
              </w:rPr>
              <w:t>ngle</w:t>
            </w:r>
          </w:p>
        </w:tc>
        <w:tc>
          <w:tcPr>
            <w:tcW w:w="1400" w:type="dxa"/>
            <w:shd w:val="clear" w:color="auto" w:fill="auto"/>
            <w:vAlign w:val="bottom"/>
          </w:tcPr>
          <w:p w14:paraId="2A205EE4" w14:textId="77777777" w:rsidR="00EA14DB" w:rsidRPr="005C10AF" w:rsidRDefault="00241236" w:rsidP="003203A1">
            <w:pPr>
              <w:keepNext/>
              <w:rPr>
                <w:sz w:val="20"/>
                <w:szCs w:val="20"/>
              </w:rPr>
            </w:pPr>
            <w:r w:rsidRPr="005C10AF">
              <w:rPr>
                <w:sz w:val="20"/>
                <w:szCs w:val="20"/>
              </w:rPr>
              <w:t xml:space="preserve">0 </w:t>
            </w:r>
            <w:r w:rsidR="008F1B46" w:rsidRPr="005C10AF">
              <w:rPr>
                <w:sz w:val="20"/>
                <w:szCs w:val="20"/>
              </w:rPr>
              <w:t>–</w:t>
            </w:r>
            <w:r w:rsidRPr="005C10AF">
              <w:rPr>
                <w:sz w:val="20"/>
                <w:szCs w:val="20"/>
              </w:rPr>
              <w:t xml:space="preserve"> </w:t>
            </w:r>
            <w:r w:rsidR="00EA14DB" w:rsidRPr="005C10AF">
              <w:rPr>
                <w:sz w:val="20"/>
                <w:szCs w:val="20"/>
              </w:rPr>
              <w:t>2</w:t>
            </w:r>
          </w:p>
        </w:tc>
        <w:tc>
          <w:tcPr>
            <w:tcW w:w="1474" w:type="dxa"/>
            <w:shd w:val="clear" w:color="auto" w:fill="auto"/>
            <w:vAlign w:val="bottom"/>
          </w:tcPr>
          <w:p w14:paraId="36E514F0" w14:textId="77777777" w:rsidR="00EA14DB" w:rsidRPr="005C10AF" w:rsidRDefault="00EA14DB" w:rsidP="003203A1">
            <w:pPr>
              <w:keepNext/>
              <w:rPr>
                <w:sz w:val="20"/>
                <w:szCs w:val="20"/>
              </w:rPr>
            </w:pPr>
            <w:r w:rsidRPr="005C10AF">
              <w:rPr>
                <w:sz w:val="20"/>
                <w:szCs w:val="20"/>
              </w:rPr>
              <w:t>≥ 0</w:t>
            </w:r>
          </w:p>
        </w:tc>
        <w:tc>
          <w:tcPr>
            <w:tcW w:w="1474" w:type="dxa"/>
            <w:shd w:val="clear" w:color="auto" w:fill="auto"/>
            <w:vAlign w:val="bottom"/>
          </w:tcPr>
          <w:p w14:paraId="0D61194D" w14:textId="77777777" w:rsidR="00EA14DB" w:rsidRPr="005C10AF" w:rsidRDefault="00DC0DA8" w:rsidP="003203A1">
            <w:pPr>
              <w:keepNext/>
              <w:rPr>
                <w:sz w:val="20"/>
                <w:szCs w:val="20"/>
              </w:rPr>
            </w:pPr>
            <w:r w:rsidRPr="005C10AF">
              <w:rPr>
                <w:sz w:val="20"/>
                <w:szCs w:val="20"/>
              </w:rPr>
              <w:t>O</w:t>
            </w:r>
            <w:r w:rsidR="00241236" w:rsidRPr="005C10AF">
              <w:rPr>
                <w:sz w:val="20"/>
                <w:szCs w:val="20"/>
              </w:rPr>
              <w:t>ptional</w:t>
            </w:r>
          </w:p>
        </w:tc>
        <w:tc>
          <w:tcPr>
            <w:tcW w:w="1474" w:type="dxa"/>
            <w:shd w:val="clear" w:color="auto" w:fill="auto"/>
            <w:vAlign w:val="bottom"/>
          </w:tcPr>
          <w:p w14:paraId="611457D7" w14:textId="77777777" w:rsidR="00EA14DB" w:rsidRPr="005C10AF" w:rsidRDefault="00241236" w:rsidP="003203A1">
            <w:pPr>
              <w:keepNext/>
              <w:rPr>
                <w:sz w:val="20"/>
                <w:szCs w:val="20"/>
              </w:rPr>
            </w:pPr>
            <w:r w:rsidRPr="005C10AF">
              <w:rPr>
                <w:sz w:val="20"/>
                <w:szCs w:val="20"/>
              </w:rPr>
              <w:t>45 [deg]</w:t>
            </w:r>
          </w:p>
        </w:tc>
      </w:tr>
      <w:tr w:rsidR="00876F6F" w:rsidRPr="007055D9" w14:paraId="127F4832" w14:textId="77777777" w:rsidTr="00F31641">
        <w:trPr>
          <w:jc w:val="center"/>
        </w:trPr>
        <w:tc>
          <w:tcPr>
            <w:tcW w:w="1192" w:type="dxa"/>
            <w:shd w:val="clear" w:color="auto" w:fill="auto"/>
            <w:vAlign w:val="bottom"/>
          </w:tcPr>
          <w:p w14:paraId="5642F84B" w14:textId="77777777" w:rsidR="00EA14DB" w:rsidRPr="005C10AF" w:rsidRDefault="005F47DA" w:rsidP="003203A1">
            <w:pPr>
              <w:keepNext/>
              <w:rPr>
                <w:sz w:val="20"/>
                <w:szCs w:val="20"/>
              </w:rPr>
            </w:pPr>
            <w:r w:rsidRPr="005C10AF">
              <w:rPr>
                <w:sz w:val="20"/>
                <w:szCs w:val="20"/>
              </w:rPr>
              <w:t>η</w:t>
            </w:r>
            <w:r w:rsidRPr="005C10AF" w:rsidDel="00700CE6">
              <w:rPr>
                <w:sz w:val="20"/>
                <w:szCs w:val="20"/>
              </w:rPr>
              <w:t xml:space="preserve"> </w:t>
            </w:r>
          </w:p>
        </w:tc>
        <w:tc>
          <w:tcPr>
            <w:tcW w:w="1517" w:type="dxa"/>
            <w:shd w:val="clear" w:color="auto" w:fill="auto"/>
            <w:vAlign w:val="bottom"/>
          </w:tcPr>
          <w:p w14:paraId="623C3E72" w14:textId="3C375101" w:rsidR="00EA14DB" w:rsidRPr="005C10AF" w:rsidRDefault="00143140" w:rsidP="003203A1">
            <w:pPr>
              <w:keepNext/>
              <w:rPr>
                <w:sz w:val="20"/>
                <w:szCs w:val="20"/>
              </w:rPr>
            </w:pPr>
            <w:r>
              <w:rPr>
                <w:sz w:val="20"/>
                <w:szCs w:val="20"/>
              </w:rPr>
              <w:t>penetration</w:t>
            </w:r>
          </w:p>
        </w:tc>
        <w:tc>
          <w:tcPr>
            <w:tcW w:w="1400" w:type="dxa"/>
            <w:shd w:val="clear" w:color="auto" w:fill="auto"/>
            <w:vAlign w:val="bottom"/>
          </w:tcPr>
          <w:p w14:paraId="3C347627" w14:textId="77777777" w:rsidR="00EA14DB" w:rsidRPr="005C10AF" w:rsidRDefault="005F47DA" w:rsidP="003203A1">
            <w:pPr>
              <w:keepNext/>
              <w:rPr>
                <w:sz w:val="20"/>
                <w:szCs w:val="20"/>
              </w:rPr>
            </w:pPr>
            <w:r w:rsidRPr="005C10AF">
              <w:rPr>
                <w:sz w:val="20"/>
                <w:szCs w:val="20"/>
              </w:rPr>
              <w:t>0 – 2</w:t>
            </w:r>
          </w:p>
        </w:tc>
        <w:tc>
          <w:tcPr>
            <w:tcW w:w="1474" w:type="dxa"/>
            <w:shd w:val="clear" w:color="auto" w:fill="auto"/>
            <w:vAlign w:val="bottom"/>
          </w:tcPr>
          <w:p w14:paraId="43A58EBC" w14:textId="77777777" w:rsidR="00EA14DB" w:rsidRPr="005C10AF" w:rsidRDefault="005F47DA" w:rsidP="003203A1">
            <w:pPr>
              <w:keepNext/>
              <w:rPr>
                <w:sz w:val="20"/>
                <w:szCs w:val="20"/>
              </w:rPr>
            </w:pPr>
            <w:r w:rsidRPr="005C10AF">
              <w:rPr>
                <w:sz w:val="20"/>
                <w:szCs w:val="20"/>
              </w:rPr>
              <w:t>0 ≤ η ≤ 1</w:t>
            </w:r>
          </w:p>
        </w:tc>
        <w:tc>
          <w:tcPr>
            <w:tcW w:w="1474" w:type="dxa"/>
            <w:shd w:val="clear" w:color="auto" w:fill="auto"/>
            <w:vAlign w:val="bottom"/>
          </w:tcPr>
          <w:p w14:paraId="41619099" w14:textId="77777777" w:rsidR="00EA14DB" w:rsidRPr="005C10AF" w:rsidRDefault="005F47DA" w:rsidP="003203A1">
            <w:pPr>
              <w:keepNext/>
              <w:rPr>
                <w:sz w:val="20"/>
                <w:szCs w:val="20"/>
              </w:rPr>
            </w:pPr>
            <w:r w:rsidRPr="005C10AF">
              <w:rPr>
                <w:sz w:val="20"/>
                <w:szCs w:val="20"/>
              </w:rPr>
              <w:t>Optional</w:t>
            </w:r>
            <w:r w:rsidRPr="005C10AF" w:rsidDel="00700CE6">
              <w:rPr>
                <w:sz w:val="20"/>
                <w:szCs w:val="20"/>
              </w:rPr>
              <w:t xml:space="preserve"> </w:t>
            </w:r>
          </w:p>
        </w:tc>
        <w:tc>
          <w:tcPr>
            <w:tcW w:w="1474" w:type="dxa"/>
            <w:shd w:val="clear" w:color="auto" w:fill="auto"/>
            <w:vAlign w:val="bottom"/>
          </w:tcPr>
          <w:p w14:paraId="56F5104D" w14:textId="77777777" w:rsidR="00EA14DB" w:rsidRPr="005C10AF" w:rsidRDefault="005F47DA" w:rsidP="00044694">
            <w:pPr>
              <w:keepNext/>
              <w:rPr>
                <w:sz w:val="20"/>
                <w:szCs w:val="20"/>
              </w:rPr>
            </w:pPr>
            <w:r w:rsidRPr="005C10AF">
              <w:rPr>
                <w:sz w:val="20"/>
                <w:szCs w:val="20"/>
              </w:rPr>
              <w:t>0</w:t>
            </w:r>
          </w:p>
        </w:tc>
      </w:tr>
    </w:tbl>
    <w:p w14:paraId="3801610F" w14:textId="2918F699" w:rsidR="00044694" w:rsidRDefault="00044694" w:rsidP="00044694">
      <w:pPr>
        <w:pStyle w:val="Beschriftung"/>
        <w:spacing w:before="120"/>
      </w:pPr>
      <w:bookmarkStart w:id="1708" w:name="_Toc3566508"/>
      <w:bookmarkStart w:id="1709" w:name="_Toc34747510"/>
      <w:bookmarkStart w:id="1710" w:name="_Toc39880836"/>
      <w:r>
        <w:t xml:space="preserve">Table </w:t>
      </w:r>
      <w:r w:rsidR="00ED469A">
        <w:fldChar w:fldCharType="begin"/>
      </w:r>
      <w:r w:rsidR="00ED469A">
        <w:instrText xml:space="preserve"> SEQ Table \* ARABIC </w:instrText>
      </w:r>
      <w:r w:rsidR="00ED469A">
        <w:fldChar w:fldCharType="separate"/>
      </w:r>
      <w:r w:rsidR="00A2710C">
        <w:rPr>
          <w:noProof/>
        </w:rPr>
        <w:t>105</w:t>
      </w:r>
      <w:r w:rsidR="00ED469A">
        <w:fldChar w:fldCharType="end"/>
      </w:r>
      <w:r>
        <w:t xml:space="preserve">: Parameters of </w:t>
      </w:r>
      <w:r w:rsidRPr="007055D9">
        <w:t>Double Sided Double Overlap Weld</w:t>
      </w:r>
      <w:bookmarkEnd w:id="1708"/>
      <w:bookmarkEnd w:id="1709"/>
      <w:bookmarkEnd w:id="1710"/>
    </w:p>
    <w:p w14:paraId="27F54D73" w14:textId="77777777" w:rsidR="009174B8" w:rsidRPr="007055D9" w:rsidRDefault="007245DD" w:rsidP="00D90771">
      <w:pPr>
        <w:spacing w:before="120"/>
        <w:jc w:val="both"/>
      </w:pPr>
      <w:r w:rsidRPr="007055D9">
        <w:t>All other parameters are provided by the model itself and are partially used to specify parameters of the weld.</w:t>
      </w:r>
    </w:p>
    <w:p w14:paraId="08A8F5D2" w14:textId="77777777" w:rsidR="0006113C" w:rsidRPr="007055D9" w:rsidRDefault="0006113C" w:rsidP="0006113C">
      <w:pPr>
        <w:pStyle w:val="berschrift4"/>
      </w:pPr>
      <w:bookmarkStart w:id="1711" w:name="_Toc338939196"/>
      <w:bookmarkStart w:id="1712" w:name="_Toc3557040"/>
      <w:bookmarkStart w:id="1713" w:name="_Toc34747290"/>
      <w:bookmarkStart w:id="1714" w:name="_Toc39880607"/>
      <w:r w:rsidRPr="007055D9">
        <w:t>Attributes</w:t>
      </w:r>
      <w:bookmarkEnd w:id="1711"/>
      <w:bookmarkEnd w:id="1712"/>
      <w:bookmarkEnd w:id="1713"/>
      <w:bookmarkEnd w:id="1714"/>
    </w:p>
    <w:p w14:paraId="54EB1FE0" w14:textId="38DCBA66" w:rsidR="0006113C" w:rsidRPr="007055D9" w:rsidRDefault="00157A42" w:rsidP="00AB2606">
      <w:pPr>
        <w:pStyle w:val="berschrift5"/>
        <w:keepNext/>
      </w:pPr>
      <w:bookmarkStart w:id="1715" w:name="_Toc338939198"/>
      <w:r w:rsidRPr="007055D9">
        <w:t xml:space="preserve">Attribute </w:t>
      </w:r>
      <w:r w:rsidR="00194316">
        <w:t>"</w:t>
      </w:r>
      <w:r w:rsidRPr="007055D9">
        <w:t>b</w:t>
      </w:r>
      <w:r w:rsidR="0006113C" w:rsidRPr="007055D9">
        <w:t>ase</w:t>
      </w:r>
      <w:bookmarkEnd w:id="1715"/>
      <w:r w:rsidR="00194316">
        <w:t>"</w:t>
      </w:r>
    </w:p>
    <w:p w14:paraId="5B32C31E"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45744192" w14:textId="7EE32B97" w:rsidR="0006113C" w:rsidRPr="007055D9" w:rsidRDefault="00157A42" w:rsidP="00AB2606">
      <w:pPr>
        <w:pStyle w:val="berschrift5"/>
        <w:keepNext/>
      </w:pPr>
      <w:bookmarkStart w:id="1716" w:name="_Toc338939199"/>
      <w:r w:rsidRPr="007055D9">
        <w:t xml:space="preserve">Attribute </w:t>
      </w:r>
      <w:r w:rsidR="00194316">
        <w:t>"</w:t>
      </w:r>
      <w:r w:rsidRPr="007055D9">
        <w:t>t</w:t>
      </w:r>
      <w:r w:rsidR="0006113C" w:rsidRPr="007055D9">
        <w:t>echnology</w:t>
      </w:r>
      <w:bookmarkEnd w:id="1716"/>
      <w:r w:rsidR="00194316">
        <w:t>"</w:t>
      </w:r>
    </w:p>
    <w:p w14:paraId="1804588E"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79C6033E" w14:textId="77777777" w:rsidR="0006113C" w:rsidRPr="007055D9" w:rsidRDefault="004F2CCF" w:rsidP="0006113C">
      <w:pPr>
        <w:pStyle w:val="Aufzhlungszeichen"/>
        <w:rPr>
          <w:rStyle w:val="XMLElement"/>
        </w:rPr>
      </w:pPr>
      <w:r>
        <w:rPr>
          <w:rStyle w:val="XMLElement"/>
        </w:rPr>
        <w:t>r</w:t>
      </w:r>
      <w:r w:rsidR="0006113C" w:rsidRPr="007055D9">
        <w:rPr>
          <w:rStyle w:val="XMLElement"/>
        </w:rPr>
        <w:t>esistance</w:t>
      </w:r>
    </w:p>
    <w:p w14:paraId="3C77628D" w14:textId="77777777" w:rsidR="0006113C" w:rsidRPr="007055D9" w:rsidRDefault="004F2CCF" w:rsidP="0006113C">
      <w:pPr>
        <w:pStyle w:val="Aufzhlungszeichen"/>
        <w:rPr>
          <w:rStyle w:val="XMLElement"/>
        </w:rPr>
      </w:pPr>
      <w:r>
        <w:rPr>
          <w:rStyle w:val="XMLElement"/>
        </w:rPr>
        <w:t>a</w:t>
      </w:r>
      <w:r w:rsidR="0006113C" w:rsidRPr="007055D9">
        <w:rPr>
          <w:rStyle w:val="XMLElement"/>
        </w:rPr>
        <w:t>rc</w:t>
      </w:r>
    </w:p>
    <w:p w14:paraId="4B0C8CF8" w14:textId="77777777" w:rsidR="0006113C" w:rsidRPr="00604BF1" w:rsidRDefault="004F2CCF" w:rsidP="0006113C">
      <w:pPr>
        <w:pStyle w:val="Aufzhlungszeichen"/>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29CEAB99" w14:textId="7899D735" w:rsidR="00604BF1" w:rsidRDefault="00604BF1" w:rsidP="0006113C">
      <w:pPr>
        <w:pStyle w:val="Aufzhlungszeichen"/>
        <w:rPr>
          <w:rStyle w:val="XMLElement"/>
        </w:rPr>
      </w:pPr>
      <w:r>
        <w:rPr>
          <w:rStyle w:val="XMLElement"/>
        </w:rPr>
        <w:t>friction</w:t>
      </w:r>
    </w:p>
    <w:p w14:paraId="40E20929" w14:textId="3A863BF1" w:rsidR="00604BF1" w:rsidRPr="007055D9" w:rsidRDefault="00604BF1" w:rsidP="0006113C">
      <w:pPr>
        <w:pStyle w:val="Aufzhlungszeichen"/>
        <w:rPr>
          <w:rStyle w:val="XMLElement"/>
        </w:rPr>
      </w:pPr>
      <w:r>
        <w:rPr>
          <w:rStyle w:val="XMLElement"/>
        </w:rPr>
        <w:t>brazing</w:t>
      </w:r>
    </w:p>
    <w:p w14:paraId="3B88E674" w14:textId="2A1CB290" w:rsidR="0006113C" w:rsidRPr="007055D9" w:rsidRDefault="0006113C" w:rsidP="0006113C">
      <w:pPr>
        <w:pStyle w:val="berschrift4"/>
      </w:pPr>
      <w:bookmarkStart w:id="1717" w:name="_Toc338939200"/>
      <w:bookmarkStart w:id="1718" w:name="_Toc3557041"/>
      <w:bookmarkStart w:id="1719" w:name="_Toc34747291"/>
      <w:bookmarkStart w:id="1720" w:name="_Toc39880608"/>
      <w:r w:rsidRPr="007055D9">
        <w:t xml:space="preserve">Element </w:t>
      </w:r>
      <w:r w:rsidR="00194316">
        <w:t>"</w:t>
      </w:r>
      <w:r w:rsidRPr="007055D9">
        <w:t>weld_position</w:t>
      </w:r>
      <w:bookmarkEnd w:id="1717"/>
      <w:bookmarkEnd w:id="1718"/>
      <w:r w:rsidR="00194316">
        <w:t>"</w:t>
      </w:r>
      <w:bookmarkEnd w:id="1719"/>
      <w:bookmarkEnd w:id="1720"/>
    </w:p>
    <w:p w14:paraId="0DFDBA40" w14:textId="77777777" w:rsidR="0006113C" w:rsidRPr="007055D9" w:rsidRDefault="0006113C" w:rsidP="00C27DAE">
      <w:pPr>
        <w:jc w:val="both"/>
      </w:pPr>
      <w:r w:rsidRPr="007055D9">
        <w:t xml:space="preserve">For the element </w:t>
      </w:r>
      <w:r w:rsidR="0033708C" w:rsidRPr="0033708C">
        <w:rPr>
          <w:rStyle w:val="XMLElement"/>
        </w:rPr>
        <w:t>&lt;weld_position/&gt;</w:t>
      </w:r>
      <w:r w:rsidRPr="007055D9">
        <w:t xml:space="preserve"> the following attri</w:t>
      </w:r>
      <w:r w:rsidR="00C27DAE">
        <w:t>butes can be specified for the Overlap 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D33E0F" w:rsidRPr="007055D9" w14:paraId="7DB98620" w14:textId="77777777" w:rsidTr="008E42C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9DECF03" w14:textId="77777777" w:rsidR="0006113C" w:rsidRPr="007055D9" w:rsidRDefault="0006113C" w:rsidP="00AB2606">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3B894E8" w14:textId="77777777" w:rsidR="0006113C" w:rsidRPr="007055D9" w:rsidRDefault="0006113C" w:rsidP="00AB2606">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B357AEB" w14:textId="312B5C45" w:rsidR="0006113C" w:rsidRPr="007055D9" w:rsidRDefault="000E60DF" w:rsidP="00AB2606">
            <w:pPr>
              <w:keepNext/>
              <w:rPr>
                <w:b/>
                <w:i/>
                <w:sz w:val="20"/>
              </w:rPr>
            </w:pPr>
            <w:r>
              <w:rPr>
                <w:b/>
                <w:i/>
                <w:sz w:val="20"/>
              </w:rPr>
              <w:t>Use</w:t>
            </w:r>
          </w:p>
        </w:tc>
      </w:tr>
      <w:tr w:rsidR="009C238A" w:rsidRPr="007055D9" w14:paraId="6FB3CBD4" w14:textId="77777777" w:rsidTr="00044694">
        <w:trPr>
          <w:cantSplit/>
          <w:jc w:val="center"/>
        </w:trPr>
        <w:tc>
          <w:tcPr>
            <w:tcW w:w="1871" w:type="dxa"/>
            <w:shd w:val="clear" w:color="auto" w:fill="auto"/>
          </w:tcPr>
          <w:p w14:paraId="515B6419" w14:textId="3A49F888" w:rsidR="009C238A" w:rsidRPr="00483BB1" w:rsidRDefault="00EF121E" w:rsidP="00AB2606">
            <w:pPr>
              <w:rPr>
                <w:sz w:val="20"/>
                <w:szCs w:val="20"/>
              </w:rPr>
            </w:pPr>
            <w:r>
              <w:rPr>
                <w:sz w:val="20"/>
                <w:szCs w:val="20"/>
              </w:rPr>
              <w:t>b</w:t>
            </w:r>
            <w:r w:rsidRPr="00D95A6C">
              <w:rPr>
                <w:sz w:val="20"/>
                <w:szCs w:val="20"/>
              </w:rPr>
              <w:t>ase</w:t>
            </w:r>
          </w:p>
        </w:tc>
        <w:tc>
          <w:tcPr>
            <w:tcW w:w="1800" w:type="dxa"/>
            <w:shd w:val="clear" w:color="auto" w:fill="auto"/>
          </w:tcPr>
          <w:p w14:paraId="3A1BF145" w14:textId="6734EF4B" w:rsidR="009C238A" w:rsidRPr="00483BB1" w:rsidRDefault="00C9639A" w:rsidP="00AB2606">
            <w:pPr>
              <w:rPr>
                <w:sz w:val="20"/>
                <w:szCs w:val="20"/>
              </w:rPr>
            </w:pPr>
            <w:r>
              <w:rPr>
                <w:sz w:val="20"/>
                <w:szCs w:val="20"/>
              </w:rPr>
              <w:t>Integer</w:t>
            </w:r>
          </w:p>
        </w:tc>
        <w:tc>
          <w:tcPr>
            <w:tcW w:w="4680" w:type="dxa"/>
            <w:shd w:val="clear" w:color="auto" w:fill="auto"/>
          </w:tcPr>
          <w:p w14:paraId="5D03A3E7" w14:textId="77777777" w:rsidR="009C238A" w:rsidRPr="00483BB1" w:rsidRDefault="00DC0DA8" w:rsidP="00AB2606">
            <w:pPr>
              <w:rPr>
                <w:sz w:val="20"/>
                <w:szCs w:val="20"/>
              </w:rPr>
            </w:pPr>
            <w:r w:rsidRPr="00DC0DA8">
              <w:rPr>
                <w:sz w:val="20"/>
                <w:szCs w:val="20"/>
              </w:rPr>
              <w:t>O</w:t>
            </w:r>
            <w:r w:rsidR="009C238A" w:rsidRPr="00D95A6C">
              <w:rPr>
                <w:sz w:val="20"/>
                <w:szCs w:val="20"/>
              </w:rPr>
              <w:t>ptional</w:t>
            </w:r>
          </w:p>
        </w:tc>
      </w:tr>
      <w:tr w:rsidR="009C238A" w:rsidRPr="007055D9" w14:paraId="6EE94808" w14:textId="77777777" w:rsidTr="00044694">
        <w:trPr>
          <w:cantSplit/>
          <w:jc w:val="center"/>
        </w:trPr>
        <w:tc>
          <w:tcPr>
            <w:tcW w:w="1871" w:type="dxa"/>
            <w:shd w:val="clear" w:color="auto" w:fill="auto"/>
          </w:tcPr>
          <w:p w14:paraId="5F9F67F8" w14:textId="42D0575E" w:rsidR="009C238A" w:rsidRPr="00483BB1" w:rsidRDefault="00EF121E" w:rsidP="00AB2606">
            <w:pPr>
              <w:rPr>
                <w:sz w:val="20"/>
                <w:szCs w:val="20"/>
              </w:rPr>
            </w:pPr>
            <w:r>
              <w:rPr>
                <w:sz w:val="20"/>
                <w:szCs w:val="20"/>
              </w:rPr>
              <w:t>u</w:t>
            </w:r>
          </w:p>
        </w:tc>
        <w:tc>
          <w:tcPr>
            <w:tcW w:w="1800" w:type="dxa"/>
            <w:shd w:val="clear" w:color="auto" w:fill="auto"/>
          </w:tcPr>
          <w:p w14:paraId="01647AED" w14:textId="771CFE8E" w:rsidR="009C238A" w:rsidRPr="00483BB1" w:rsidRDefault="00C9639A" w:rsidP="00AB2606">
            <w:pPr>
              <w:rPr>
                <w:sz w:val="20"/>
                <w:szCs w:val="20"/>
              </w:rPr>
            </w:pPr>
            <w:r>
              <w:rPr>
                <w:sz w:val="20"/>
                <w:szCs w:val="20"/>
              </w:rPr>
              <w:t>Floating Point</w:t>
            </w:r>
          </w:p>
        </w:tc>
        <w:tc>
          <w:tcPr>
            <w:tcW w:w="4680" w:type="dxa"/>
            <w:shd w:val="clear" w:color="auto" w:fill="auto"/>
          </w:tcPr>
          <w:p w14:paraId="06CC83CF"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5D4C725E" w14:textId="77777777" w:rsidTr="00044694">
        <w:trPr>
          <w:cantSplit/>
          <w:jc w:val="center"/>
        </w:trPr>
        <w:tc>
          <w:tcPr>
            <w:tcW w:w="1871" w:type="dxa"/>
            <w:shd w:val="clear" w:color="auto" w:fill="auto"/>
          </w:tcPr>
          <w:p w14:paraId="067D4A37" w14:textId="4DB48272" w:rsidR="009C238A" w:rsidRPr="00483BB1" w:rsidRDefault="00EF121E" w:rsidP="00AB2606">
            <w:pPr>
              <w:rPr>
                <w:sz w:val="20"/>
                <w:szCs w:val="20"/>
              </w:rPr>
            </w:pPr>
            <w:r>
              <w:rPr>
                <w:sz w:val="20"/>
                <w:szCs w:val="20"/>
              </w:rPr>
              <w:t>x</w:t>
            </w:r>
          </w:p>
        </w:tc>
        <w:tc>
          <w:tcPr>
            <w:tcW w:w="1800" w:type="dxa"/>
            <w:shd w:val="clear" w:color="auto" w:fill="auto"/>
          </w:tcPr>
          <w:p w14:paraId="0F94E00C" w14:textId="7986F1C0" w:rsidR="009C238A" w:rsidRPr="00483BB1" w:rsidRDefault="00C9639A" w:rsidP="00AB2606">
            <w:pPr>
              <w:rPr>
                <w:sz w:val="20"/>
                <w:szCs w:val="20"/>
              </w:rPr>
            </w:pPr>
            <w:r>
              <w:rPr>
                <w:sz w:val="20"/>
                <w:szCs w:val="20"/>
              </w:rPr>
              <w:t>Floating Point</w:t>
            </w:r>
          </w:p>
        </w:tc>
        <w:tc>
          <w:tcPr>
            <w:tcW w:w="4680" w:type="dxa"/>
            <w:shd w:val="clear" w:color="auto" w:fill="auto"/>
          </w:tcPr>
          <w:p w14:paraId="5D63EB73"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7A91D89E" w14:textId="77777777" w:rsidTr="00044694">
        <w:trPr>
          <w:cantSplit/>
          <w:jc w:val="center"/>
        </w:trPr>
        <w:tc>
          <w:tcPr>
            <w:tcW w:w="1871" w:type="dxa"/>
            <w:shd w:val="clear" w:color="auto" w:fill="auto"/>
          </w:tcPr>
          <w:p w14:paraId="58CC66F3" w14:textId="20FD2C54" w:rsidR="009C238A" w:rsidRPr="00483BB1" w:rsidRDefault="00EF121E" w:rsidP="00AB2606">
            <w:pPr>
              <w:rPr>
                <w:sz w:val="20"/>
                <w:szCs w:val="20"/>
              </w:rPr>
            </w:pPr>
            <w:r>
              <w:rPr>
                <w:sz w:val="20"/>
                <w:szCs w:val="20"/>
              </w:rPr>
              <w:t>y</w:t>
            </w:r>
          </w:p>
        </w:tc>
        <w:tc>
          <w:tcPr>
            <w:tcW w:w="1800" w:type="dxa"/>
            <w:shd w:val="clear" w:color="auto" w:fill="auto"/>
          </w:tcPr>
          <w:p w14:paraId="34965A36" w14:textId="070EC5DF" w:rsidR="009C238A" w:rsidRPr="00483BB1" w:rsidRDefault="00C9639A" w:rsidP="00AB2606">
            <w:pPr>
              <w:rPr>
                <w:sz w:val="20"/>
                <w:szCs w:val="20"/>
              </w:rPr>
            </w:pPr>
            <w:r>
              <w:rPr>
                <w:sz w:val="20"/>
                <w:szCs w:val="20"/>
              </w:rPr>
              <w:t>Floating Point</w:t>
            </w:r>
          </w:p>
        </w:tc>
        <w:tc>
          <w:tcPr>
            <w:tcW w:w="4680" w:type="dxa"/>
            <w:shd w:val="clear" w:color="auto" w:fill="auto"/>
          </w:tcPr>
          <w:p w14:paraId="070F8C9B"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6F907E01" w14:textId="77777777" w:rsidTr="00044694">
        <w:trPr>
          <w:cantSplit/>
          <w:jc w:val="center"/>
        </w:trPr>
        <w:tc>
          <w:tcPr>
            <w:tcW w:w="1871" w:type="dxa"/>
            <w:shd w:val="clear" w:color="auto" w:fill="auto"/>
          </w:tcPr>
          <w:p w14:paraId="48301C16" w14:textId="2B9A4EFC" w:rsidR="009C238A" w:rsidRPr="00483BB1" w:rsidRDefault="00EF121E" w:rsidP="00AB2606">
            <w:pPr>
              <w:rPr>
                <w:sz w:val="20"/>
                <w:szCs w:val="20"/>
              </w:rPr>
            </w:pPr>
            <w:r>
              <w:rPr>
                <w:sz w:val="20"/>
                <w:szCs w:val="20"/>
              </w:rPr>
              <w:lastRenderedPageBreak/>
              <w:t>z</w:t>
            </w:r>
          </w:p>
        </w:tc>
        <w:tc>
          <w:tcPr>
            <w:tcW w:w="1800" w:type="dxa"/>
            <w:shd w:val="clear" w:color="auto" w:fill="auto"/>
          </w:tcPr>
          <w:p w14:paraId="78B2470A" w14:textId="3FA3487D" w:rsidR="009C238A" w:rsidRPr="00483BB1" w:rsidRDefault="00C9639A" w:rsidP="00AB2606">
            <w:pPr>
              <w:rPr>
                <w:sz w:val="20"/>
                <w:szCs w:val="20"/>
              </w:rPr>
            </w:pPr>
            <w:r>
              <w:rPr>
                <w:sz w:val="20"/>
                <w:szCs w:val="20"/>
              </w:rPr>
              <w:t>Floating Point</w:t>
            </w:r>
          </w:p>
        </w:tc>
        <w:tc>
          <w:tcPr>
            <w:tcW w:w="4680" w:type="dxa"/>
            <w:shd w:val="clear" w:color="auto" w:fill="auto"/>
          </w:tcPr>
          <w:p w14:paraId="6A5C3CAC"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45858253" w14:textId="77777777" w:rsidTr="00044694">
        <w:trPr>
          <w:cantSplit/>
          <w:jc w:val="center"/>
        </w:trPr>
        <w:tc>
          <w:tcPr>
            <w:tcW w:w="1871" w:type="dxa"/>
            <w:shd w:val="clear" w:color="auto" w:fill="auto"/>
          </w:tcPr>
          <w:p w14:paraId="153EDF4E" w14:textId="5725AA2F" w:rsidR="009C238A" w:rsidRPr="00483BB1" w:rsidRDefault="00EF121E" w:rsidP="00AB2606">
            <w:pPr>
              <w:rPr>
                <w:sz w:val="20"/>
                <w:szCs w:val="20"/>
              </w:rPr>
            </w:pPr>
            <w:r>
              <w:rPr>
                <w:sz w:val="20"/>
                <w:szCs w:val="20"/>
              </w:rPr>
              <w:t>r</w:t>
            </w:r>
            <w:r w:rsidRPr="00D95A6C">
              <w:rPr>
                <w:sz w:val="20"/>
                <w:szCs w:val="20"/>
              </w:rPr>
              <w:t>eference</w:t>
            </w:r>
          </w:p>
        </w:tc>
        <w:tc>
          <w:tcPr>
            <w:tcW w:w="1800" w:type="dxa"/>
            <w:shd w:val="clear" w:color="auto" w:fill="auto"/>
          </w:tcPr>
          <w:p w14:paraId="28097F64" w14:textId="77777777" w:rsidR="009C238A" w:rsidRPr="00483BB1" w:rsidRDefault="00DC0DA8" w:rsidP="00AB2606">
            <w:pPr>
              <w:rPr>
                <w:sz w:val="20"/>
                <w:szCs w:val="20"/>
              </w:rPr>
            </w:pPr>
            <w:r>
              <w:rPr>
                <w:sz w:val="20"/>
                <w:szCs w:val="20"/>
              </w:rPr>
              <w:t>Boolean</w:t>
            </w:r>
          </w:p>
        </w:tc>
        <w:tc>
          <w:tcPr>
            <w:tcW w:w="4680" w:type="dxa"/>
            <w:shd w:val="clear" w:color="auto" w:fill="auto"/>
          </w:tcPr>
          <w:p w14:paraId="0F68E0D2" w14:textId="77777777" w:rsidR="009C238A" w:rsidRPr="00483BB1" w:rsidRDefault="00DC0DA8" w:rsidP="00AB2606">
            <w:pPr>
              <w:rPr>
                <w:sz w:val="20"/>
                <w:szCs w:val="20"/>
              </w:rPr>
            </w:pPr>
            <w:r w:rsidRPr="00DC0DA8">
              <w:rPr>
                <w:sz w:val="20"/>
                <w:szCs w:val="20"/>
              </w:rPr>
              <w:t>O</w:t>
            </w:r>
            <w:r w:rsidR="009C238A" w:rsidRPr="00D95A6C">
              <w:rPr>
                <w:sz w:val="20"/>
                <w:szCs w:val="20"/>
              </w:rPr>
              <w:t>ptional</w:t>
            </w:r>
          </w:p>
        </w:tc>
      </w:tr>
      <w:tr w:rsidR="009C238A" w:rsidRPr="007055D9" w14:paraId="14ED4539" w14:textId="77777777" w:rsidTr="00044694">
        <w:trPr>
          <w:cantSplit/>
          <w:jc w:val="center"/>
        </w:trPr>
        <w:tc>
          <w:tcPr>
            <w:tcW w:w="1871" w:type="dxa"/>
            <w:shd w:val="clear" w:color="auto" w:fill="auto"/>
          </w:tcPr>
          <w:p w14:paraId="2DE5802C" w14:textId="75959957" w:rsidR="009C238A" w:rsidRPr="00483BB1" w:rsidRDefault="00EF121E" w:rsidP="00AB2606">
            <w:pPr>
              <w:rPr>
                <w:sz w:val="20"/>
                <w:szCs w:val="20"/>
              </w:rPr>
            </w:pPr>
            <w:r>
              <w:rPr>
                <w:sz w:val="20"/>
                <w:szCs w:val="20"/>
              </w:rPr>
              <w:t>s</w:t>
            </w:r>
            <w:r w:rsidRPr="00483BB1">
              <w:rPr>
                <w:sz w:val="20"/>
                <w:szCs w:val="20"/>
              </w:rPr>
              <w:t>ection</w:t>
            </w:r>
          </w:p>
        </w:tc>
        <w:tc>
          <w:tcPr>
            <w:tcW w:w="1800" w:type="dxa"/>
            <w:shd w:val="clear" w:color="auto" w:fill="auto"/>
          </w:tcPr>
          <w:p w14:paraId="5872DF8A" w14:textId="77777777" w:rsidR="009C238A" w:rsidRPr="00483BB1" w:rsidRDefault="009C238A" w:rsidP="00AB2606">
            <w:pPr>
              <w:rPr>
                <w:sz w:val="20"/>
                <w:szCs w:val="20"/>
              </w:rPr>
            </w:pPr>
            <w:r w:rsidRPr="00483BB1">
              <w:rPr>
                <w:sz w:val="20"/>
                <w:szCs w:val="20"/>
              </w:rPr>
              <w:t>Selection</w:t>
            </w:r>
          </w:p>
        </w:tc>
        <w:tc>
          <w:tcPr>
            <w:tcW w:w="4680" w:type="dxa"/>
            <w:shd w:val="clear" w:color="auto" w:fill="auto"/>
          </w:tcPr>
          <w:p w14:paraId="49F69CE1" w14:textId="77777777" w:rsidR="009C238A" w:rsidRPr="00483BB1" w:rsidRDefault="009C238A" w:rsidP="00AB2606">
            <w:pPr>
              <w:rPr>
                <w:sz w:val="20"/>
                <w:szCs w:val="20"/>
              </w:rPr>
            </w:pPr>
            <w:r w:rsidRPr="00483BB1">
              <w:rPr>
                <w:sz w:val="20"/>
                <w:szCs w:val="20"/>
              </w:rPr>
              <w:t>Optional</w:t>
            </w:r>
          </w:p>
        </w:tc>
      </w:tr>
      <w:tr w:rsidR="009C238A" w:rsidRPr="007055D9" w14:paraId="2A62D009" w14:textId="77777777" w:rsidTr="00044694">
        <w:trPr>
          <w:cantSplit/>
          <w:jc w:val="center"/>
        </w:trPr>
        <w:tc>
          <w:tcPr>
            <w:tcW w:w="1871" w:type="dxa"/>
            <w:shd w:val="clear" w:color="auto" w:fill="auto"/>
          </w:tcPr>
          <w:p w14:paraId="6D855B3E" w14:textId="3D7250BC" w:rsidR="009C238A" w:rsidRPr="00483BB1" w:rsidRDefault="00EF121E" w:rsidP="00AB2606">
            <w:pPr>
              <w:rPr>
                <w:sz w:val="20"/>
                <w:szCs w:val="20"/>
              </w:rPr>
            </w:pPr>
            <w:r>
              <w:rPr>
                <w:sz w:val="20"/>
                <w:szCs w:val="20"/>
              </w:rPr>
              <w:t>t</w:t>
            </w:r>
            <w:r w:rsidRPr="00483BB1">
              <w:rPr>
                <w:sz w:val="20"/>
                <w:szCs w:val="20"/>
              </w:rPr>
              <w:t>hickness</w:t>
            </w:r>
          </w:p>
        </w:tc>
        <w:tc>
          <w:tcPr>
            <w:tcW w:w="1800" w:type="dxa"/>
            <w:shd w:val="clear" w:color="auto" w:fill="auto"/>
          </w:tcPr>
          <w:p w14:paraId="300A5AED" w14:textId="7620BC1F" w:rsidR="009C238A" w:rsidRPr="00483BB1" w:rsidRDefault="00C9639A" w:rsidP="00AB2606">
            <w:pPr>
              <w:rPr>
                <w:sz w:val="20"/>
                <w:szCs w:val="20"/>
              </w:rPr>
            </w:pPr>
            <w:r>
              <w:rPr>
                <w:sz w:val="20"/>
                <w:szCs w:val="20"/>
              </w:rPr>
              <w:t>Floating Point</w:t>
            </w:r>
          </w:p>
        </w:tc>
        <w:tc>
          <w:tcPr>
            <w:tcW w:w="4680" w:type="dxa"/>
            <w:shd w:val="clear" w:color="auto" w:fill="auto"/>
          </w:tcPr>
          <w:p w14:paraId="184F0440" w14:textId="2294A58C" w:rsidR="009C238A" w:rsidRPr="00483BB1" w:rsidRDefault="00456B6B" w:rsidP="00AB2606">
            <w:pPr>
              <w:rPr>
                <w:sz w:val="20"/>
                <w:szCs w:val="20"/>
              </w:rPr>
            </w:pPr>
            <w:r>
              <w:rPr>
                <w:sz w:val="20"/>
                <w:szCs w:val="20"/>
              </w:rPr>
              <w:t>Optional</w:t>
            </w:r>
          </w:p>
        </w:tc>
      </w:tr>
      <w:tr w:rsidR="009C238A" w:rsidRPr="007055D9" w14:paraId="151130DE" w14:textId="77777777" w:rsidTr="00044694">
        <w:trPr>
          <w:cantSplit/>
          <w:jc w:val="center"/>
        </w:trPr>
        <w:tc>
          <w:tcPr>
            <w:tcW w:w="1871" w:type="dxa"/>
            <w:shd w:val="clear" w:color="auto" w:fill="auto"/>
          </w:tcPr>
          <w:p w14:paraId="2BD3B95F" w14:textId="6485A4AF" w:rsidR="009C238A" w:rsidRPr="00483BB1" w:rsidRDefault="00EF121E" w:rsidP="00AB2606">
            <w:pPr>
              <w:rPr>
                <w:sz w:val="20"/>
                <w:szCs w:val="20"/>
              </w:rPr>
            </w:pPr>
            <w:r>
              <w:rPr>
                <w:sz w:val="20"/>
                <w:szCs w:val="20"/>
              </w:rPr>
              <w:t>a</w:t>
            </w:r>
            <w:r w:rsidRPr="00483BB1">
              <w:rPr>
                <w:sz w:val="20"/>
                <w:szCs w:val="20"/>
              </w:rPr>
              <w:t>ngle</w:t>
            </w:r>
          </w:p>
        </w:tc>
        <w:tc>
          <w:tcPr>
            <w:tcW w:w="1800" w:type="dxa"/>
            <w:shd w:val="clear" w:color="auto" w:fill="auto"/>
          </w:tcPr>
          <w:p w14:paraId="747B2BA7" w14:textId="60DDF3DC" w:rsidR="009C238A" w:rsidRPr="00483BB1" w:rsidRDefault="00C9639A" w:rsidP="00AB2606">
            <w:pPr>
              <w:rPr>
                <w:sz w:val="20"/>
                <w:szCs w:val="20"/>
              </w:rPr>
            </w:pPr>
            <w:r>
              <w:rPr>
                <w:sz w:val="20"/>
                <w:szCs w:val="20"/>
              </w:rPr>
              <w:t>Floating Point</w:t>
            </w:r>
          </w:p>
        </w:tc>
        <w:tc>
          <w:tcPr>
            <w:tcW w:w="4680" w:type="dxa"/>
            <w:shd w:val="clear" w:color="auto" w:fill="auto"/>
          </w:tcPr>
          <w:p w14:paraId="3446A413" w14:textId="77777777" w:rsidR="009C238A" w:rsidRPr="00483BB1" w:rsidRDefault="00456B6B" w:rsidP="00AB2606">
            <w:pPr>
              <w:rPr>
                <w:sz w:val="20"/>
                <w:szCs w:val="20"/>
              </w:rPr>
            </w:pPr>
            <w:r>
              <w:rPr>
                <w:sz w:val="20"/>
                <w:szCs w:val="20"/>
              </w:rPr>
              <w:t>Optional</w:t>
            </w:r>
          </w:p>
        </w:tc>
      </w:tr>
      <w:tr w:rsidR="009C238A" w:rsidRPr="007055D9" w14:paraId="3E2FDA12" w14:textId="77777777" w:rsidTr="00044694">
        <w:trPr>
          <w:cantSplit/>
          <w:jc w:val="center"/>
        </w:trPr>
        <w:tc>
          <w:tcPr>
            <w:tcW w:w="1871" w:type="dxa"/>
            <w:shd w:val="clear" w:color="auto" w:fill="auto"/>
          </w:tcPr>
          <w:p w14:paraId="4F8C5E75" w14:textId="3D7D817E" w:rsidR="009C238A" w:rsidRPr="00483BB1" w:rsidRDefault="00EF121E" w:rsidP="00AB2606">
            <w:pPr>
              <w:rPr>
                <w:sz w:val="20"/>
                <w:szCs w:val="20"/>
              </w:rPr>
            </w:pPr>
            <w:r>
              <w:rPr>
                <w:sz w:val="20"/>
                <w:szCs w:val="20"/>
              </w:rPr>
              <w:t>s</w:t>
            </w:r>
            <w:r w:rsidRPr="00483BB1">
              <w:rPr>
                <w:sz w:val="20"/>
                <w:szCs w:val="20"/>
              </w:rPr>
              <w:t>hape</w:t>
            </w:r>
          </w:p>
        </w:tc>
        <w:tc>
          <w:tcPr>
            <w:tcW w:w="1800" w:type="dxa"/>
            <w:shd w:val="clear" w:color="auto" w:fill="auto"/>
          </w:tcPr>
          <w:p w14:paraId="571095FB" w14:textId="77777777" w:rsidR="009C238A" w:rsidRPr="00483BB1" w:rsidRDefault="009C238A" w:rsidP="00AB2606">
            <w:pPr>
              <w:rPr>
                <w:sz w:val="20"/>
                <w:szCs w:val="20"/>
              </w:rPr>
            </w:pPr>
            <w:r w:rsidRPr="00483BB1">
              <w:rPr>
                <w:sz w:val="20"/>
                <w:szCs w:val="20"/>
              </w:rPr>
              <w:t>Selection</w:t>
            </w:r>
          </w:p>
        </w:tc>
        <w:tc>
          <w:tcPr>
            <w:tcW w:w="4680" w:type="dxa"/>
            <w:shd w:val="clear" w:color="auto" w:fill="auto"/>
          </w:tcPr>
          <w:p w14:paraId="3256921B" w14:textId="77777777" w:rsidR="009C238A" w:rsidRPr="00483BB1" w:rsidRDefault="009C238A" w:rsidP="00AB2606">
            <w:pPr>
              <w:rPr>
                <w:sz w:val="20"/>
                <w:szCs w:val="20"/>
              </w:rPr>
            </w:pPr>
            <w:r w:rsidRPr="00483BB1">
              <w:rPr>
                <w:sz w:val="20"/>
                <w:szCs w:val="20"/>
              </w:rPr>
              <w:t>Optional</w:t>
            </w:r>
          </w:p>
        </w:tc>
      </w:tr>
      <w:tr w:rsidR="009C238A" w:rsidRPr="007055D9" w14:paraId="11B074F4" w14:textId="77777777" w:rsidTr="00044694">
        <w:trPr>
          <w:cantSplit/>
          <w:jc w:val="center"/>
        </w:trPr>
        <w:tc>
          <w:tcPr>
            <w:tcW w:w="1871" w:type="dxa"/>
            <w:shd w:val="clear" w:color="auto" w:fill="auto"/>
          </w:tcPr>
          <w:p w14:paraId="4CCDAA39" w14:textId="428A95FA" w:rsidR="009C238A" w:rsidRPr="00483BB1" w:rsidRDefault="00B903D1" w:rsidP="00AB2606">
            <w:pPr>
              <w:rPr>
                <w:sz w:val="20"/>
                <w:szCs w:val="20"/>
              </w:rPr>
            </w:pPr>
            <w:r>
              <w:rPr>
                <w:sz w:val="20"/>
                <w:szCs w:val="20"/>
              </w:rPr>
              <w:t>p</w:t>
            </w:r>
            <w:r w:rsidRPr="00483BB1">
              <w:rPr>
                <w:sz w:val="20"/>
                <w:szCs w:val="20"/>
              </w:rPr>
              <w:t>enetration</w:t>
            </w:r>
          </w:p>
        </w:tc>
        <w:tc>
          <w:tcPr>
            <w:tcW w:w="1800" w:type="dxa"/>
            <w:shd w:val="clear" w:color="auto" w:fill="auto"/>
          </w:tcPr>
          <w:p w14:paraId="090823B4" w14:textId="3DE12FD7" w:rsidR="009C238A" w:rsidRPr="00483BB1" w:rsidRDefault="00C9639A" w:rsidP="00AB2606">
            <w:pPr>
              <w:rPr>
                <w:sz w:val="20"/>
                <w:szCs w:val="20"/>
              </w:rPr>
            </w:pPr>
            <w:r>
              <w:rPr>
                <w:sz w:val="20"/>
                <w:szCs w:val="20"/>
              </w:rPr>
              <w:t>Floating Point</w:t>
            </w:r>
          </w:p>
        </w:tc>
        <w:tc>
          <w:tcPr>
            <w:tcW w:w="4680" w:type="dxa"/>
            <w:shd w:val="clear" w:color="auto" w:fill="auto"/>
          </w:tcPr>
          <w:p w14:paraId="184E5F73" w14:textId="77777777" w:rsidR="009C238A" w:rsidRPr="00483BB1" w:rsidRDefault="009C238A" w:rsidP="00AB2606">
            <w:pPr>
              <w:rPr>
                <w:sz w:val="20"/>
                <w:szCs w:val="20"/>
              </w:rPr>
            </w:pPr>
            <w:r w:rsidRPr="00483BB1">
              <w:rPr>
                <w:sz w:val="20"/>
                <w:szCs w:val="20"/>
              </w:rPr>
              <w:t>Optional</w:t>
            </w:r>
          </w:p>
        </w:tc>
      </w:tr>
      <w:tr w:rsidR="009C238A" w:rsidRPr="007055D9" w14:paraId="7E98060C" w14:textId="77777777" w:rsidTr="00044694">
        <w:trPr>
          <w:cantSplit/>
          <w:jc w:val="center"/>
        </w:trPr>
        <w:tc>
          <w:tcPr>
            <w:tcW w:w="1871" w:type="dxa"/>
            <w:shd w:val="clear" w:color="auto" w:fill="auto"/>
          </w:tcPr>
          <w:p w14:paraId="398374A1" w14:textId="77777777" w:rsidR="009C238A" w:rsidRPr="00483BB1" w:rsidRDefault="000E270B" w:rsidP="00AB2606">
            <w:pPr>
              <w:rPr>
                <w:sz w:val="20"/>
                <w:szCs w:val="20"/>
              </w:rPr>
            </w:pPr>
            <w:r w:rsidRPr="00483BB1">
              <w:rPr>
                <w:sz w:val="20"/>
                <w:szCs w:val="20"/>
              </w:rPr>
              <w:t>filler</w:t>
            </w:r>
            <w:r w:rsidRPr="00483BB1" w:rsidDel="000E270B">
              <w:rPr>
                <w:sz w:val="20"/>
                <w:szCs w:val="20"/>
              </w:rPr>
              <w:t xml:space="preserve"> </w:t>
            </w:r>
          </w:p>
        </w:tc>
        <w:tc>
          <w:tcPr>
            <w:tcW w:w="1800" w:type="dxa"/>
            <w:shd w:val="clear" w:color="auto" w:fill="auto"/>
          </w:tcPr>
          <w:p w14:paraId="031E22FA" w14:textId="77777777" w:rsidR="009C238A" w:rsidRPr="00483BB1" w:rsidRDefault="000E270B" w:rsidP="00AB2606">
            <w:pPr>
              <w:rPr>
                <w:sz w:val="20"/>
                <w:szCs w:val="20"/>
              </w:rPr>
            </w:pPr>
            <w:r w:rsidRPr="00483BB1">
              <w:rPr>
                <w:sz w:val="20"/>
                <w:szCs w:val="20"/>
              </w:rPr>
              <w:t>Selection</w:t>
            </w:r>
            <w:r w:rsidRPr="00483BB1" w:rsidDel="000E270B">
              <w:rPr>
                <w:sz w:val="20"/>
                <w:szCs w:val="20"/>
              </w:rPr>
              <w:t xml:space="preserve"> </w:t>
            </w:r>
          </w:p>
        </w:tc>
        <w:tc>
          <w:tcPr>
            <w:tcW w:w="4680" w:type="dxa"/>
            <w:shd w:val="clear" w:color="auto" w:fill="auto"/>
          </w:tcPr>
          <w:p w14:paraId="3630862C" w14:textId="77777777" w:rsidR="009C238A" w:rsidRPr="00483BB1" w:rsidRDefault="000E270B" w:rsidP="00184B77">
            <w:pPr>
              <w:keepNext/>
              <w:rPr>
                <w:sz w:val="20"/>
                <w:szCs w:val="20"/>
              </w:rPr>
            </w:pPr>
            <w:r w:rsidRPr="00483BB1">
              <w:rPr>
                <w:sz w:val="20"/>
                <w:szCs w:val="20"/>
              </w:rPr>
              <w:t>Optional</w:t>
            </w:r>
            <w:r w:rsidRPr="00483BB1" w:rsidDel="000E270B">
              <w:rPr>
                <w:sz w:val="20"/>
                <w:szCs w:val="20"/>
              </w:rPr>
              <w:t xml:space="preserve"> </w:t>
            </w:r>
          </w:p>
        </w:tc>
      </w:tr>
      <w:tr w:rsidR="0026200C" w:rsidRPr="007055D9" w14:paraId="464A9C4A" w14:textId="77777777" w:rsidTr="00044694">
        <w:trPr>
          <w:cantSplit/>
          <w:jc w:val="center"/>
        </w:trPr>
        <w:tc>
          <w:tcPr>
            <w:tcW w:w="1871" w:type="dxa"/>
            <w:shd w:val="clear" w:color="auto" w:fill="auto"/>
          </w:tcPr>
          <w:p w14:paraId="2291C4CC" w14:textId="2F20EEBD" w:rsidR="0026200C" w:rsidRPr="00483BB1" w:rsidRDefault="0026200C" w:rsidP="00AB2606">
            <w:pPr>
              <w:rPr>
                <w:sz w:val="20"/>
                <w:szCs w:val="20"/>
              </w:rPr>
            </w:pPr>
            <w:r>
              <w:rPr>
                <w:sz w:val="20"/>
                <w:szCs w:val="20"/>
              </w:rPr>
              <w:t>filler_material</w:t>
            </w:r>
          </w:p>
        </w:tc>
        <w:tc>
          <w:tcPr>
            <w:tcW w:w="1800" w:type="dxa"/>
            <w:shd w:val="clear" w:color="auto" w:fill="auto"/>
          </w:tcPr>
          <w:p w14:paraId="4D379E26" w14:textId="1D738D26" w:rsidR="0026200C" w:rsidRPr="00483BB1" w:rsidRDefault="0026200C" w:rsidP="00AB2606">
            <w:pPr>
              <w:rPr>
                <w:sz w:val="20"/>
                <w:szCs w:val="20"/>
              </w:rPr>
            </w:pPr>
            <w:r w:rsidRPr="00A20C5C">
              <w:rPr>
                <w:sz w:val="20"/>
                <w:szCs w:val="20"/>
              </w:rPr>
              <w:t>Alphanumeric</w:t>
            </w:r>
          </w:p>
        </w:tc>
        <w:tc>
          <w:tcPr>
            <w:tcW w:w="4680" w:type="dxa"/>
            <w:shd w:val="clear" w:color="auto" w:fill="auto"/>
          </w:tcPr>
          <w:p w14:paraId="69BB020D" w14:textId="74FA9F07" w:rsidR="0026200C" w:rsidRPr="00483BB1" w:rsidRDefault="0026200C" w:rsidP="00184B77">
            <w:pPr>
              <w:keepNext/>
              <w:rPr>
                <w:sz w:val="20"/>
                <w:szCs w:val="20"/>
              </w:rPr>
            </w:pPr>
            <w:r w:rsidRPr="00A20C5C">
              <w:rPr>
                <w:sz w:val="20"/>
                <w:szCs w:val="20"/>
              </w:rPr>
              <w:t>Optional</w:t>
            </w:r>
          </w:p>
        </w:tc>
      </w:tr>
    </w:tbl>
    <w:p w14:paraId="292CF6D1" w14:textId="34AB55C7" w:rsidR="00184B77" w:rsidRDefault="00184B77" w:rsidP="00044694">
      <w:pPr>
        <w:pStyle w:val="Beschriftung"/>
        <w:spacing w:before="120"/>
      </w:pPr>
      <w:bookmarkStart w:id="1721" w:name="_Toc3566509"/>
      <w:bookmarkStart w:id="1722" w:name="_Toc34747511"/>
      <w:bookmarkStart w:id="1723" w:name="_Toc338939203"/>
      <w:bookmarkStart w:id="1724" w:name="_Toc39880837"/>
      <w:r>
        <w:t xml:space="preserve">Table </w:t>
      </w:r>
      <w:r w:rsidR="00ED469A">
        <w:fldChar w:fldCharType="begin"/>
      </w:r>
      <w:r w:rsidR="00ED469A">
        <w:instrText xml:space="preserve"> SEQ Table \* ARABIC </w:instrText>
      </w:r>
      <w:r w:rsidR="00ED469A">
        <w:fldChar w:fldCharType="separate"/>
      </w:r>
      <w:r w:rsidR="00A2710C">
        <w:rPr>
          <w:noProof/>
        </w:rPr>
        <w:t>106</w:t>
      </w:r>
      <w:r w:rsidR="00ED469A">
        <w:fldChar w:fldCharType="end"/>
      </w:r>
      <w:r>
        <w:t xml:space="preserve">: </w:t>
      </w:r>
      <w:r w:rsidRPr="0008681E">
        <w:t>Attributes of element &lt;</w:t>
      </w:r>
      <w:r w:rsidRPr="00E67798">
        <w:rPr>
          <w:rFonts w:ascii="Courier New" w:hAnsi="Courier New" w:cs="Courier New"/>
          <w:bCs w:val="0"/>
          <w:i/>
          <w:kern w:val="22"/>
          <w:sz w:val="18"/>
          <w:szCs w:val="18"/>
        </w:rPr>
        <w:t>weld_position/&gt;</w:t>
      </w:r>
      <w:r w:rsidRPr="0008681E">
        <w:t xml:space="preserve"> for </w:t>
      </w:r>
      <w:r>
        <w:t>Overlap Weld</w:t>
      </w:r>
      <w:bookmarkEnd w:id="1721"/>
      <w:bookmarkEnd w:id="1722"/>
      <w:bookmarkEnd w:id="1724"/>
      <w:r>
        <w:t xml:space="preserve"> </w:t>
      </w:r>
    </w:p>
    <w:p w14:paraId="3D057E87" w14:textId="2033A958" w:rsidR="00F07803" w:rsidRDefault="00F07803" w:rsidP="00286128">
      <w:pPr>
        <w:pStyle w:val="berschrift5"/>
        <w:keepNext/>
      </w:pPr>
      <w:r w:rsidRPr="007055D9">
        <w:t>Attribute</w:t>
      </w:r>
      <w:r>
        <w:t>s</w:t>
      </w:r>
      <w:r w:rsidRPr="007055D9">
        <w:t xml:space="preserve"> </w:t>
      </w:r>
      <w:r w:rsidR="00194316">
        <w:t>"</w:t>
      </w:r>
      <w:r>
        <w:t>u, x, y, z, reference</w:t>
      </w:r>
      <w:r w:rsidR="00194316">
        <w:t>"</w:t>
      </w:r>
    </w:p>
    <w:p w14:paraId="16D3C947" w14:textId="16C49ABE" w:rsidR="00F07803" w:rsidRPr="00F07803" w:rsidRDefault="00F07803" w:rsidP="00F07803">
      <w:pPr>
        <w:pStyle w:val="berschrift5"/>
        <w:spacing w:before="0" w:after="120"/>
        <w:rPr>
          <w:b w:val="0"/>
          <w:i w:val="0"/>
        </w:rPr>
      </w:pPr>
      <w:r w:rsidRPr="00F07803">
        <w:rPr>
          <w:b w:val="0"/>
          <w:i w:val="0"/>
        </w:rPr>
        <w:t xml:space="preserve">Detailed definition can be found in section </w:t>
      </w:r>
      <w:r w:rsidR="008D51C0" w:rsidRPr="00F07803">
        <w:rPr>
          <w:b w:val="0"/>
          <w:i w:val="0"/>
        </w:rPr>
        <w:fldChar w:fldCharType="begin"/>
      </w:r>
      <w:r w:rsidRPr="00F07803">
        <w:rPr>
          <w:b w:val="0"/>
          <w:i w:val="0"/>
        </w:rPr>
        <w:instrText xml:space="preserve"> REF _Ref397524978 \r \h  \* MERGEFORMAT </w:instrText>
      </w:r>
      <w:r w:rsidR="008D51C0" w:rsidRPr="00F07803">
        <w:rPr>
          <w:b w:val="0"/>
          <w:i w:val="0"/>
        </w:rPr>
      </w:r>
      <w:r w:rsidR="008D51C0" w:rsidRPr="00F07803">
        <w:rPr>
          <w:b w:val="0"/>
          <w:i w:val="0"/>
        </w:rPr>
        <w:fldChar w:fldCharType="separate"/>
      </w:r>
      <w:r w:rsidR="00A2710C">
        <w:rPr>
          <w:b w:val="0"/>
          <w:i w:val="0"/>
        </w:rPr>
        <w:t>8.2.4.3.2</w:t>
      </w:r>
      <w:r w:rsidR="008D51C0" w:rsidRPr="00F07803">
        <w:rPr>
          <w:b w:val="0"/>
          <w:i w:val="0"/>
        </w:rPr>
        <w:fldChar w:fldCharType="end"/>
      </w:r>
      <w:r w:rsidR="00044694" w:rsidRPr="00044694">
        <w:rPr>
          <w:b w:val="0"/>
          <w:i w:val="0"/>
          <w:lang w:val="en-US"/>
        </w:rPr>
        <w:t xml:space="preserve"> </w:t>
      </w:r>
      <w:r w:rsidR="00044694" w:rsidRPr="00044694">
        <w:rPr>
          <w:b w:val="0"/>
          <w:i w:val="0"/>
          <w:lang w:val="en-US"/>
        </w:rPr>
        <w:fldChar w:fldCharType="begin"/>
      </w:r>
      <w:r w:rsidR="00044694" w:rsidRPr="00044694">
        <w:rPr>
          <w:b w:val="0"/>
          <w:i w:val="0"/>
          <w:lang w:val="en-US"/>
        </w:rPr>
        <w:instrText xml:space="preserve"> REF _Ref397524978 \h  \* MERGEFORMAT </w:instrText>
      </w:r>
      <w:r w:rsidR="00044694" w:rsidRPr="00044694">
        <w:rPr>
          <w:b w:val="0"/>
          <w:i w:val="0"/>
          <w:lang w:val="en-US"/>
        </w:rPr>
      </w:r>
      <w:r w:rsidR="00044694" w:rsidRPr="00044694">
        <w:rPr>
          <w:b w:val="0"/>
          <w:i w:val="0"/>
          <w:lang w:val="en-US"/>
        </w:rPr>
        <w:fldChar w:fldCharType="separate"/>
      </w:r>
      <w:r w:rsidR="00A2710C" w:rsidRPr="00A2710C">
        <w:rPr>
          <w:b w:val="0"/>
          <w:i w:val="0"/>
        </w:rPr>
        <w:t>Welding Position</w:t>
      </w:r>
      <w:r w:rsidR="00044694" w:rsidRPr="00044694">
        <w:rPr>
          <w:b w:val="0"/>
          <w:i w:val="0"/>
          <w:lang w:val="en-US"/>
        </w:rPr>
        <w:fldChar w:fldCharType="end"/>
      </w:r>
      <w:r w:rsidRPr="00F07803">
        <w:rPr>
          <w:b w:val="0"/>
          <w:i w:val="0"/>
        </w:rPr>
        <w:t>.</w:t>
      </w:r>
    </w:p>
    <w:p w14:paraId="55DD602A" w14:textId="4FCE009A" w:rsidR="009C238A" w:rsidRPr="007055D9" w:rsidRDefault="009C238A" w:rsidP="00286128">
      <w:pPr>
        <w:pStyle w:val="berschrift5"/>
        <w:keepNext/>
      </w:pPr>
      <w:r w:rsidRPr="007055D9">
        <w:t xml:space="preserve">Attribute </w:t>
      </w:r>
      <w:r w:rsidR="00194316">
        <w:t>"</w:t>
      </w:r>
      <w:r w:rsidRPr="007055D9">
        <w:t>base</w:t>
      </w:r>
      <w:r w:rsidR="00194316">
        <w:t>"</w:t>
      </w:r>
    </w:p>
    <w:p w14:paraId="28BF0E04" w14:textId="77777777" w:rsidR="009C238A" w:rsidRPr="007055D9" w:rsidRDefault="009C238A" w:rsidP="00516E85">
      <w:pPr>
        <w:jc w:val="both"/>
      </w:pPr>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&lt;weld_position/&gt;</w:t>
      </w:r>
      <w:r w:rsidRPr="007055D9">
        <w:t>. This is necessary in the case of a stacked welding with two welded sheets.</w:t>
      </w:r>
    </w:p>
    <w:p w14:paraId="4489725D" w14:textId="0AEA8C48" w:rsidR="0006113C" w:rsidRPr="007055D9" w:rsidRDefault="0006113C" w:rsidP="007C4B49">
      <w:pPr>
        <w:pStyle w:val="berschrift5"/>
        <w:keepNext/>
        <w:keepLines/>
      </w:pPr>
      <w:r w:rsidRPr="007055D9">
        <w:t xml:space="preserve">Attribute </w:t>
      </w:r>
      <w:r w:rsidR="00194316">
        <w:t>"</w:t>
      </w:r>
      <w:r w:rsidRPr="007055D9">
        <w:t>section</w:t>
      </w:r>
      <w:bookmarkEnd w:id="1723"/>
      <w:r w:rsidR="00194316">
        <w:t>"</w:t>
      </w:r>
    </w:p>
    <w:p w14:paraId="67F53B7D" w14:textId="77777777" w:rsidR="0006113C" w:rsidRPr="007055D9" w:rsidRDefault="0006113C" w:rsidP="007C4B49">
      <w:pPr>
        <w:keepNext/>
        <w:keepLines/>
        <w:jc w:val="both"/>
      </w:pPr>
      <w:r w:rsidRPr="007055D9">
        <w:t xml:space="preserve">The only valid value currently for the attribute </w:t>
      </w:r>
      <w:r w:rsidRPr="007055D9">
        <w:rPr>
          <w:rStyle w:val="XMLAttribute"/>
        </w:rPr>
        <w:t>section</w:t>
      </w:r>
      <w:r w:rsidRPr="007055D9">
        <w:t xml:space="preserve"> of a</w:t>
      </w:r>
      <w:r w:rsidR="000E270B">
        <w:t>n</w:t>
      </w:r>
      <w:r w:rsidRPr="007055D9">
        <w:t xml:space="preserve"> </w:t>
      </w:r>
      <w:r w:rsidR="000E270B">
        <w:t>Overlap W</w:t>
      </w:r>
      <w:r w:rsidRPr="007055D9">
        <w:t>eld is:</w:t>
      </w:r>
    </w:p>
    <w:p w14:paraId="45F82538" w14:textId="77777777" w:rsidR="0006113C" w:rsidRPr="007055D9" w:rsidRDefault="0006113C" w:rsidP="007C4B49">
      <w:pPr>
        <w:pStyle w:val="Aufzhlungszeichen"/>
        <w:keepNext/>
        <w:keepLines/>
        <w:rPr>
          <w:rStyle w:val="XMLAttribute"/>
        </w:rPr>
      </w:pPr>
      <w:r w:rsidRPr="007055D9">
        <w:rPr>
          <w:rStyle w:val="XMLAttribute"/>
        </w:rPr>
        <w:t>Fillet</w:t>
      </w:r>
    </w:p>
    <w:p w14:paraId="5BB8A404" w14:textId="77777777" w:rsidR="0006113C" w:rsidRPr="007055D9" w:rsidRDefault="000B72CA" w:rsidP="00516E85">
      <w:pPr>
        <w:jc w:val="both"/>
      </w:pPr>
      <w:r w:rsidRPr="000B72CA">
        <w:rPr>
          <w:b/>
        </w:rPr>
        <w:t>Note:</w:t>
      </w:r>
      <w:r>
        <w:t xml:space="preserve"> </w:t>
      </w:r>
      <w:r w:rsidR="0006113C" w:rsidRPr="007055D9">
        <w:t>This value is the default if</w:t>
      </w:r>
      <w:r w:rsidR="00516E85">
        <w:t xml:space="preserve"> the </w:t>
      </w:r>
      <w:r w:rsidR="00516E85" w:rsidRPr="00516E85">
        <w:rPr>
          <w:rFonts w:ascii="Courier New" w:hAnsi="Courier New" w:cs="Courier New"/>
          <w:b/>
          <w:i/>
          <w:sz w:val="18"/>
        </w:rPr>
        <w:t>section</w:t>
      </w:r>
      <w:r w:rsidR="0006113C" w:rsidRPr="00516E85">
        <w:rPr>
          <w:sz w:val="18"/>
        </w:rPr>
        <w:t xml:space="preserve"> </w:t>
      </w:r>
      <w:r w:rsidR="0006113C" w:rsidRPr="00516E85">
        <w:t xml:space="preserve">attribute </w:t>
      </w:r>
      <w:r w:rsidR="0006113C" w:rsidRPr="007055D9">
        <w:t>is not specified.</w:t>
      </w:r>
    </w:p>
    <w:p w14:paraId="55792304" w14:textId="1F88A479" w:rsidR="0006113C" w:rsidRPr="007055D9" w:rsidRDefault="0006113C" w:rsidP="00286128">
      <w:pPr>
        <w:pStyle w:val="berschrift5"/>
        <w:keepNext/>
      </w:pPr>
      <w:bookmarkStart w:id="1725" w:name="_Toc338939204"/>
      <w:r w:rsidRPr="007055D9">
        <w:t xml:space="preserve">Attribute </w:t>
      </w:r>
      <w:r w:rsidR="00194316">
        <w:t>"</w:t>
      </w:r>
      <w:r w:rsidRPr="007055D9">
        <w:t>thickness</w:t>
      </w:r>
      <w:bookmarkEnd w:id="1725"/>
      <w:r w:rsidR="00194316">
        <w:t>"</w:t>
      </w:r>
    </w:p>
    <w:p w14:paraId="23412A12" w14:textId="77777777" w:rsidR="0006113C" w:rsidRPr="007055D9" w:rsidRDefault="0006113C" w:rsidP="0006113C">
      <w:r w:rsidRPr="007055D9">
        <w:t xml:space="preserve">The attribute </w:t>
      </w:r>
      <w:r w:rsidRPr="007055D9">
        <w:rPr>
          <w:rStyle w:val="XMLAttribute"/>
        </w:rPr>
        <w:t xml:space="preserve">thickness </w:t>
      </w:r>
      <w:r w:rsidRPr="007055D9">
        <w:t>specifies the thickness (a-</w:t>
      </w:r>
      <w:r w:rsidR="00712A99">
        <w:t>value, throat</w:t>
      </w:r>
      <w:r w:rsidRPr="007055D9">
        <w:t xml:space="preserve">) of the weld. </w:t>
      </w:r>
    </w:p>
    <w:p w14:paraId="15F7B14F" w14:textId="0AFD79F6" w:rsidR="0006113C" w:rsidRPr="007055D9" w:rsidRDefault="0006113C" w:rsidP="00286128">
      <w:pPr>
        <w:pStyle w:val="berschrift5"/>
        <w:keepNext/>
      </w:pPr>
      <w:bookmarkStart w:id="1726" w:name="_Toc338939205"/>
      <w:r w:rsidRPr="007055D9">
        <w:t xml:space="preserve">Attribute </w:t>
      </w:r>
      <w:r w:rsidR="00194316">
        <w:t>"</w:t>
      </w:r>
      <w:r w:rsidRPr="007055D9">
        <w:t>angle</w:t>
      </w:r>
      <w:bookmarkEnd w:id="1726"/>
      <w:r w:rsidR="00194316">
        <w:t>"</w:t>
      </w:r>
    </w:p>
    <w:p w14:paraId="5A59E316"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4569B675" w14:textId="6318336E" w:rsidR="0006113C" w:rsidRPr="007055D9" w:rsidRDefault="0006113C" w:rsidP="00286128">
      <w:pPr>
        <w:pStyle w:val="berschrift5"/>
        <w:keepNext/>
      </w:pPr>
      <w:bookmarkStart w:id="1727" w:name="_Toc338939206"/>
      <w:r w:rsidRPr="007055D9">
        <w:t xml:space="preserve">Attribute </w:t>
      </w:r>
      <w:r w:rsidR="00194316">
        <w:t>"</w:t>
      </w:r>
      <w:r w:rsidRPr="007055D9">
        <w:t>shape</w:t>
      </w:r>
      <w:bookmarkEnd w:id="1727"/>
      <w:r w:rsidR="00194316">
        <w:t>"</w:t>
      </w:r>
    </w:p>
    <w:p w14:paraId="03897CD3"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4C8667B8" w14:textId="0B8DCE51" w:rsidR="0006113C" w:rsidRPr="007055D9" w:rsidRDefault="0006113C" w:rsidP="00286128">
      <w:pPr>
        <w:pStyle w:val="berschrift5"/>
        <w:keepNext/>
      </w:pPr>
      <w:bookmarkStart w:id="1728" w:name="_Toc338939207"/>
      <w:r w:rsidRPr="007055D9">
        <w:t xml:space="preserve">Attribute </w:t>
      </w:r>
      <w:r w:rsidR="00194316">
        <w:t>"</w:t>
      </w:r>
      <w:r w:rsidRPr="007055D9">
        <w:t>penetration</w:t>
      </w:r>
      <w:bookmarkEnd w:id="1728"/>
      <w:r w:rsidR="00194316">
        <w:t>"</w:t>
      </w:r>
    </w:p>
    <w:p w14:paraId="5B45D91B"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21A6C3CB" w14:textId="17D6320F" w:rsidR="0006113C" w:rsidRPr="007055D9" w:rsidRDefault="0006113C" w:rsidP="00286128">
      <w:pPr>
        <w:pStyle w:val="berschrift5"/>
        <w:keepNext/>
      </w:pPr>
      <w:bookmarkStart w:id="1729" w:name="_Toc338939209"/>
      <w:r w:rsidRPr="007055D9">
        <w:t xml:space="preserve">Attribute </w:t>
      </w:r>
      <w:r w:rsidR="00194316">
        <w:t>"</w:t>
      </w:r>
      <w:r w:rsidRPr="007055D9">
        <w:t>filler</w:t>
      </w:r>
      <w:bookmarkEnd w:id="1729"/>
      <w:r w:rsidR="00194316">
        <w:t>"</w:t>
      </w:r>
    </w:p>
    <w:p w14:paraId="15B1F434" w14:textId="77777777" w:rsidR="0006113C" w:rsidRPr="007055D9" w:rsidRDefault="0006113C" w:rsidP="0006113C">
      <w:r w:rsidRPr="007055D9">
        <w:t>Valid values for the attribute filler can be:</w:t>
      </w:r>
    </w:p>
    <w:p w14:paraId="66F21DDE" w14:textId="77777777" w:rsidR="0006113C" w:rsidRPr="007055D9" w:rsidRDefault="0006113C" w:rsidP="0006113C">
      <w:pPr>
        <w:pStyle w:val="Aufzhlungszeichen"/>
        <w:rPr>
          <w:rStyle w:val="XMLAttribute"/>
        </w:rPr>
      </w:pPr>
      <w:r w:rsidRPr="007055D9">
        <w:rPr>
          <w:rStyle w:val="XMLAttribute"/>
        </w:rPr>
        <w:t>yes</w:t>
      </w:r>
    </w:p>
    <w:p w14:paraId="7170C994" w14:textId="77777777" w:rsidR="0006113C" w:rsidRPr="007055D9" w:rsidRDefault="0006113C" w:rsidP="0006113C">
      <w:pPr>
        <w:pStyle w:val="Aufzhlungszeichen"/>
        <w:rPr>
          <w:rStyle w:val="XMLAttribute"/>
        </w:rPr>
      </w:pPr>
      <w:r w:rsidRPr="007055D9">
        <w:rPr>
          <w:rStyle w:val="XMLAttribute"/>
        </w:rPr>
        <w:t>no</w:t>
      </w:r>
    </w:p>
    <w:p w14:paraId="0EF21D3E" w14:textId="77777777" w:rsidR="0006113C" w:rsidRDefault="0006113C" w:rsidP="003B5320">
      <w:pPr>
        <w:pStyle w:val="Note"/>
        <w:jc w:val="both"/>
        <w:rPr>
          <w:sz w:val="22"/>
        </w:rPr>
      </w:pPr>
      <w:r w:rsidRPr="003B5320">
        <w:rPr>
          <w:b/>
          <w:sz w:val="22"/>
        </w:rPr>
        <w:t xml:space="preserve">Note: </w:t>
      </w:r>
      <w:r w:rsidR="003B5320" w:rsidRPr="003B5320">
        <w:rPr>
          <w:sz w:val="22"/>
        </w:rPr>
        <w:t>Depending on the technology the default value can different (see in Generic Seam Weld Definition section under attribute filler).</w:t>
      </w:r>
    </w:p>
    <w:p w14:paraId="51747E0F" w14:textId="51B269F9" w:rsidR="00FB5F47" w:rsidRPr="007055D9" w:rsidRDefault="00FB5F47" w:rsidP="00FB5F47">
      <w:pPr>
        <w:pStyle w:val="berschrift5"/>
        <w:keepNext/>
      </w:pPr>
      <w:r w:rsidRPr="007055D9">
        <w:lastRenderedPageBreak/>
        <w:t xml:space="preserve">Attribute </w:t>
      </w:r>
      <w:r w:rsidR="00194316">
        <w:t>"</w:t>
      </w:r>
      <w:r w:rsidRPr="007055D9">
        <w:t>filler</w:t>
      </w:r>
      <w:r w:rsidRPr="00A06030">
        <w:rPr>
          <w:lang w:val="en-US"/>
        </w:rPr>
        <w:t>_material</w:t>
      </w:r>
      <w:r w:rsidR="00194316">
        <w:t>"</w:t>
      </w:r>
    </w:p>
    <w:p w14:paraId="0C6F89D1" w14:textId="7E63C70A" w:rsidR="00FB5F47" w:rsidRPr="003B5320"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79588B58" w14:textId="77777777" w:rsidR="0006113C" w:rsidRPr="007055D9" w:rsidRDefault="0094298E" w:rsidP="00D25D3B">
      <w:pPr>
        <w:pStyle w:val="Example"/>
        <w:keepNext/>
        <w:keepLines/>
        <w:spacing w:before="120"/>
      </w:pPr>
      <w:r w:rsidRPr="007055D9">
        <w:t>Example</w:t>
      </w:r>
      <w:r w:rsidR="009C3669">
        <w:t xml:space="preserve"> A (</w:t>
      </w:r>
      <w:r w:rsidR="009C3669">
        <w:rPr>
          <w:b w:val="0"/>
          <w:sz w:val="22"/>
        </w:rPr>
        <w:t xml:space="preserve">within each </w:t>
      </w:r>
      <w:r w:rsidR="00D3479F">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AA1695" w:rsidRPr="00AA1695">
        <w:rPr>
          <w:rStyle w:val="elementdeftypeChar"/>
          <w:b/>
        </w:rPr>
        <w:t>&lt;</w:t>
      </w:r>
      <w:r w:rsidR="00D3479F" w:rsidRPr="00AA1695">
        <w:rPr>
          <w:rStyle w:val="elementdeftypeChar"/>
          <w:b/>
        </w:rPr>
        <w:t>weld_position</w:t>
      </w:r>
      <w:r w:rsidR="00AA1695" w:rsidRPr="00AA1695">
        <w:rPr>
          <w:rStyle w:val="elementdeftypeChar"/>
          <w:b/>
        </w:rPr>
        <w:t>/&gt;</w:t>
      </w:r>
      <w:r w:rsidR="009C3669">
        <w:t>)</w:t>
      </w:r>
      <w:r w:rsidRPr="007055D9">
        <w:t>:</w:t>
      </w:r>
    </w:p>
    <w:p w14:paraId="54E6952C" w14:textId="77777777" w:rsidR="00DC0DA8" w:rsidRDefault="00DC0DA8" w:rsidP="00D25D3B">
      <w:pPr>
        <w:pStyle w:val="XMLCode"/>
        <w:keepNext/>
        <w:keepLines/>
      </w:pPr>
    </w:p>
    <w:p w14:paraId="2CF58989" w14:textId="77777777" w:rsidR="007A4D0C" w:rsidRDefault="0006113C" w:rsidP="00D25D3B">
      <w:pPr>
        <w:pStyle w:val="XMLCode"/>
        <w:keepNext/>
        <w:keepLines/>
      </w:pPr>
      <w:r w:rsidRPr="007055D9">
        <w:t>&lt;</w:t>
      </w:r>
      <w:r w:rsidR="007A4D0C">
        <w:t>seamweld</w:t>
      </w:r>
      <w:r w:rsidR="009C3669">
        <w:t>&gt;</w:t>
      </w:r>
    </w:p>
    <w:p w14:paraId="62AA0A5C" w14:textId="0EB9DF34" w:rsidR="0006113C" w:rsidRPr="007055D9" w:rsidRDefault="007A4D0C" w:rsidP="00D25D3B">
      <w:pPr>
        <w:pStyle w:val="XMLCode"/>
        <w:keepNext/>
        <w:keepLines/>
      </w:pPr>
      <w:r>
        <w:t xml:space="preserve">    &lt;</w:t>
      </w:r>
      <w:r w:rsidR="0006113C" w:rsidRPr="007055D9">
        <w:t>overlap</w:t>
      </w:r>
      <w:r w:rsidR="009C3669">
        <w:t>_</w:t>
      </w:r>
      <w:r w:rsidR="0006113C" w:rsidRPr="007055D9">
        <w:t>weld base=</w:t>
      </w:r>
      <w:r w:rsidR="00194316">
        <w:t>"</w:t>
      </w:r>
      <w:r w:rsidR="009C3669">
        <w:t>1</w:t>
      </w:r>
      <w:r w:rsidR="00194316">
        <w:t>"</w:t>
      </w:r>
      <w:r w:rsidR="0006113C" w:rsidRPr="007055D9">
        <w:t xml:space="preserve"> technology=</w:t>
      </w:r>
      <w:r w:rsidR="00194316">
        <w:t>"</w:t>
      </w:r>
      <w:r w:rsidR="0006113C" w:rsidRPr="007055D9">
        <w:t>resistance</w:t>
      </w:r>
      <w:r w:rsidR="00194316">
        <w:t>"</w:t>
      </w:r>
      <w:r w:rsidR="0006113C" w:rsidRPr="007055D9">
        <w:t>&gt;</w:t>
      </w:r>
    </w:p>
    <w:p w14:paraId="305C511A" w14:textId="77EEE380" w:rsidR="0006113C" w:rsidRPr="00C9134D" w:rsidRDefault="0006113C" w:rsidP="00D25D3B">
      <w:pPr>
        <w:pStyle w:val="XMLCode"/>
        <w:keepNext/>
        <w:keepLines/>
        <w:rPr>
          <w:b/>
          <w:color w:val="0070C0"/>
          <w:lang w:val="es-ES"/>
        </w:rPr>
      </w:pPr>
      <w:r w:rsidRPr="007055D9">
        <w:t xml:space="preserve">    </w:t>
      </w:r>
      <w:r w:rsidR="007A4D0C">
        <w:t xml:space="preserve">    </w:t>
      </w:r>
      <w:r w:rsidRPr="00C9134D">
        <w:rPr>
          <w:b/>
          <w:color w:val="0070C0"/>
          <w:lang w:val="es-ES"/>
        </w:rPr>
        <w:t>&lt;weld_position u=</w:t>
      </w:r>
      <w:r w:rsidR="00194316">
        <w:rPr>
          <w:b/>
          <w:color w:val="0070C0"/>
          <w:lang w:val="es-ES"/>
        </w:rPr>
        <w:t>"</w:t>
      </w:r>
      <w:r w:rsidRPr="00C9134D">
        <w:rPr>
          <w:b/>
          <w:color w:val="0070C0"/>
          <w:lang w:val="es-ES"/>
        </w:rPr>
        <w:t>0</w:t>
      </w:r>
      <w:r w:rsidR="00194316">
        <w:rPr>
          <w:b/>
          <w:color w:val="0070C0"/>
          <w:lang w:val="es-ES"/>
        </w:rPr>
        <w:t>"</w:t>
      </w:r>
      <w:r w:rsidRPr="00C9134D">
        <w:rPr>
          <w:b/>
          <w:color w:val="0070C0"/>
          <w:lang w:val="es-ES"/>
        </w:rPr>
        <w:t xml:space="preserve"> x=</w:t>
      </w:r>
      <w:r w:rsidR="00194316">
        <w:rPr>
          <w:b/>
          <w:color w:val="0070C0"/>
          <w:lang w:val="es-ES"/>
        </w:rPr>
        <w:t>"</w:t>
      </w:r>
      <w:r w:rsidRPr="00C9134D">
        <w:rPr>
          <w:b/>
          <w:color w:val="0070C0"/>
          <w:lang w:val="es-ES"/>
        </w:rPr>
        <w:t>0</w:t>
      </w:r>
      <w:r w:rsidR="00194316">
        <w:rPr>
          <w:b/>
          <w:color w:val="0070C0"/>
          <w:lang w:val="es-ES"/>
        </w:rPr>
        <w:t>"</w:t>
      </w:r>
      <w:r w:rsidRPr="00C9134D">
        <w:rPr>
          <w:b/>
          <w:color w:val="0070C0"/>
          <w:lang w:val="es-ES"/>
        </w:rPr>
        <w:t xml:space="preserve"> y=</w:t>
      </w:r>
      <w:r w:rsidR="00194316">
        <w:rPr>
          <w:b/>
          <w:color w:val="0070C0"/>
          <w:lang w:val="es-ES"/>
        </w:rPr>
        <w:t>"</w:t>
      </w:r>
      <w:r w:rsidRPr="00C9134D">
        <w:rPr>
          <w:b/>
          <w:color w:val="0070C0"/>
          <w:lang w:val="es-ES"/>
        </w:rPr>
        <w:t>0</w:t>
      </w:r>
      <w:r w:rsidR="00194316">
        <w:rPr>
          <w:b/>
          <w:color w:val="0070C0"/>
          <w:lang w:val="es-ES"/>
        </w:rPr>
        <w:t>"</w:t>
      </w:r>
      <w:r w:rsidRPr="00C9134D">
        <w:rPr>
          <w:b/>
          <w:color w:val="0070C0"/>
          <w:lang w:val="es-ES"/>
        </w:rPr>
        <w:t xml:space="preserve"> z=</w:t>
      </w:r>
      <w:r w:rsidR="00194316">
        <w:rPr>
          <w:b/>
          <w:color w:val="0070C0"/>
          <w:lang w:val="es-ES"/>
        </w:rPr>
        <w:t>"</w:t>
      </w:r>
      <w:r w:rsidRPr="00C9134D">
        <w:rPr>
          <w:b/>
          <w:color w:val="0070C0"/>
          <w:lang w:val="es-ES"/>
        </w:rPr>
        <w:t>1</w:t>
      </w:r>
      <w:r w:rsidR="00194316">
        <w:rPr>
          <w:b/>
          <w:color w:val="0070C0"/>
          <w:lang w:val="es-ES"/>
        </w:rPr>
        <w:t>"</w:t>
      </w:r>
    </w:p>
    <w:p w14:paraId="60A01894" w14:textId="2177C047" w:rsidR="001B350B" w:rsidRPr="00C9134D" w:rsidRDefault="001B350B" w:rsidP="00D25D3B">
      <w:pPr>
        <w:pStyle w:val="XMLCode"/>
        <w:keepNext/>
        <w:keepLines/>
        <w:rPr>
          <w:b/>
          <w:color w:val="0070C0"/>
          <w:lang w:val="es-ES"/>
        </w:rPr>
      </w:pPr>
      <w:r w:rsidRPr="00C9134D">
        <w:rPr>
          <w:b/>
          <w:color w:val="0070C0"/>
          <w:lang w:val="es-ES"/>
        </w:rPr>
        <w:t xml:space="preserve">                   reference=</w:t>
      </w:r>
      <w:r w:rsidR="00194316">
        <w:rPr>
          <w:b/>
          <w:color w:val="0070C0"/>
          <w:lang w:val="es-ES"/>
        </w:rPr>
        <w:t>"</w:t>
      </w:r>
      <w:r w:rsidR="00A67679">
        <w:rPr>
          <w:b/>
          <w:color w:val="0070C0"/>
          <w:lang w:val="es-ES"/>
        </w:rPr>
        <w:t>false</w:t>
      </w:r>
      <w:r w:rsidR="00194316">
        <w:rPr>
          <w:b/>
          <w:color w:val="0070C0"/>
          <w:lang w:val="es-ES"/>
        </w:rPr>
        <w:t>"</w:t>
      </w:r>
    </w:p>
    <w:p w14:paraId="78DBC033" w14:textId="5CBF7B84" w:rsidR="0006113C" w:rsidRPr="00C9134D" w:rsidRDefault="0006113C" w:rsidP="00D25D3B">
      <w:pPr>
        <w:pStyle w:val="XMLCode"/>
        <w:keepNext/>
        <w:keepLines/>
        <w:rPr>
          <w:b/>
          <w:color w:val="0070C0"/>
        </w:rPr>
      </w:pPr>
      <w:r w:rsidRPr="00C9134D">
        <w:rPr>
          <w:b/>
          <w:color w:val="0070C0"/>
          <w:lang w:val="es-ES"/>
        </w:rPr>
        <w:t xml:space="preserve">        </w:t>
      </w:r>
      <w:r w:rsidR="00107335" w:rsidRPr="00C9134D">
        <w:rPr>
          <w:b/>
          <w:color w:val="0070C0"/>
          <w:lang w:val="es-ES"/>
        </w:rPr>
        <w:t xml:space="preserve">           </w:t>
      </w:r>
      <w:r w:rsidRPr="00C9134D">
        <w:rPr>
          <w:b/>
          <w:color w:val="0070C0"/>
        </w:rPr>
        <w:t>section=</w:t>
      </w:r>
      <w:r w:rsidR="00194316">
        <w:rPr>
          <w:b/>
          <w:color w:val="0070C0"/>
        </w:rPr>
        <w:t>"</w:t>
      </w:r>
      <w:r w:rsidRPr="00C9134D">
        <w:rPr>
          <w:b/>
          <w:color w:val="0070C0"/>
        </w:rPr>
        <w:t>Fillet</w:t>
      </w:r>
      <w:r w:rsidR="00194316">
        <w:rPr>
          <w:b/>
          <w:color w:val="0070C0"/>
        </w:rPr>
        <w:t>"</w:t>
      </w:r>
    </w:p>
    <w:p w14:paraId="21696DF3" w14:textId="46680702" w:rsidR="0006113C" w:rsidRPr="00C9134D" w:rsidRDefault="0006113C" w:rsidP="00D25D3B">
      <w:pPr>
        <w:pStyle w:val="XMLCode"/>
        <w:keepNext/>
        <w:keepLines/>
        <w:rPr>
          <w:b/>
          <w:color w:val="0070C0"/>
        </w:rPr>
      </w:pPr>
      <w:r w:rsidRPr="00C9134D">
        <w:rPr>
          <w:b/>
          <w:color w:val="0070C0"/>
        </w:rPr>
        <w:t xml:space="preserve">                   thickness=</w:t>
      </w:r>
      <w:r w:rsidR="00194316">
        <w:rPr>
          <w:b/>
          <w:color w:val="0070C0"/>
        </w:rPr>
        <w:t>"</w:t>
      </w:r>
      <w:r w:rsidRPr="00C9134D">
        <w:rPr>
          <w:b/>
          <w:color w:val="0070C0"/>
        </w:rPr>
        <w:t>1.5</w:t>
      </w:r>
      <w:r w:rsidR="00194316">
        <w:rPr>
          <w:b/>
          <w:color w:val="0070C0"/>
        </w:rPr>
        <w:t>"</w:t>
      </w:r>
    </w:p>
    <w:p w14:paraId="64ABBBD9" w14:textId="30E173CA" w:rsidR="001B350B" w:rsidRPr="00C9134D" w:rsidRDefault="0006113C" w:rsidP="00D25D3B">
      <w:pPr>
        <w:pStyle w:val="XMLCode"/>
        <w:keepNext/>
        <w:keepLines/>
        <w:rPr>
          <w:b/>
          <w:color w:val="0070C0"/>
        </w:rPr>
      </w:pPr>
      <w:r w:rsidRPr="00C9134D">
        <w:rPr>
          <w:b/>
          <w:color w:val="0070C0"/>
        </w:rPr>
        <w:t xml:space="preserve">                   angle=</w:t>
      </w:r>
      <w:r w:rsidR="00194316">
        <w:rPr>
          <w:b/>
          <w:color w:val="0070C0"/>
        </w:rPr>
        <w:t>"</w:t>
      </w:r>
      <w:r w:rsidRPr="00C9134D">
        <w:rPr>
          <w:b/>
          <w:color w:val="0070C0"/>
        </w:rPr>
        <w:t>30</w:t>
      </w:r>
      <w:r w:rsidR="00194316">
        <w:rPr>
          <w:b/>
          <w:color w:val="0070C0"/>
        </w:rPr>
        <w:t>"</w:t>
      </w:r>
    </w:p>
    <w:p w14:paraId="2B5252FE" w14:textId="7CA37426" w:rsidR="0006113C" w:rsidRPr="00C9134D" w:rsidRDefault="001B350B" w:rsidP="00D25D3B">
      <w:pPr>
        <w:pStyle w:val="XMLCode"/>
        <w:keepNext/>
        <w:keepLines/>
        <w:rPr>
          <w:b/>
          <w:color w:val="0070C0"/>
        </w:rPr>
      </w:pPr>
      <w:r w:rsidRPr="00C9134D">
        <w:rPr>
          <w:b/>
          <w:color w:val="0070C0"/>
        </w:rPr>
        <w:t xml:space="preserve">                   shape=</w:t>
      </w:r>
      <w:r w:rsidR="00194316">
        <w:rPr>
          <w:b/>
          <w:color w:val="0070C0"/>
        </w:rPr>
        <w:t>"</w:t>
      </w:r>
      <w:r w:rsidRPr="00C9134D">
        <w:rPr>
          <w:b/>
          <w:color w:val="0070C0"/>
        </w:rPr>
        <w:t>concave</w:t>
      </w:r>
      <w:r w:rsidR="00194316">
        <w:rPr>
          <w:b/>
          <w:color w:val="0070C0"/>
        </w:rPr>
        <w:t>"</w:t>
      </w:r>
    </w:p>
    <w:p w14:paraId="1046A7FA" w14:textId="4A6F115F" w:rsidR="001B350B" w:rsidRPr="00C9134D" w:rsidRDefault="0006113C" w:rsidP="00D25D3B">
      <w:pPr>
        <w:pStyle w:val="XMLCode"/>
        <w:keepNext/>
        <w:keepLines/>
        <w:rPr>
          <w:b/>
          <w:color w:val="0070C0"/>
        </w:rPr>
      </w:pPr>
      <w:r w:rsidRPr="00C9134D">
        <w:rPr>
          <w:b/>
          <w:color w:val="0070C0"/>
        </w:rPr>
        <w:t xml:space="preserve">                   penetration=</w:t>
      </w:r>
      <w:r w:rsidR="00194316">
        <w:rPr>
          <w:b/>
          <w:color w:val="0070C0"/>
        </w:rPr>
        <w:t>"</w:t>
      </w:r>
      <w:r w:rsidRPr="00C9134D">
        <w:rPr>
          <w:b/>
          <w:color w:val="0070C0"/>
        </w:rPr>
        <w:t>0.5</w:t>
      </w:r>
      <w:r w:rsidR="00194316">
        <w:rPr>
          <w:b/>
          <w:color w:val="0070C0"/>
        </w:rPr>
        <w:t>"</w:t>
      </w:r>
    </w:p>
    <w:p w14:paraId="066C61F5" w14:textId="16EE5CC7" w:rsidR="00645F8D" w:rsidRDefault="001B350B" w:rsidP="00D25D3B">
      <w:pPr>
        <w:pStyle w:val="XMLCode"/>
        <w:keepNext/>
        <w:keepLines/>
        <w:rPr>
          <w:b/>
          <w:color w:val="0070C0"/>
        </w:rPr>
      </w:pPr>
      <w:r w:rsidRPr="00C9134D">
        <w:rPr>
          <w:b/>
          <w:color w:val="0070C0"/>
        </w:rPr>
        <w:t xml:space="preserve">                   filler=</w:t>
      </w:r>
      <w:r w:rsidR="00194316">
        <w:rPr>
          <w:b/>
          <w:color w:val="0070C0"/>
        </w:rPr>
        <w:t>"</w:t>
      </w:r>
      <w:r w:rsidRPr="00C9134D">
        <w:rPr>
          <w:b/>
          <w:color w:val="0070C0"/>
        </w:rPr>
        <w:t>yes</w:t>
      </w:r>
      <w:r w:rsidR="00194316">
        <w:rPr>
          <w:b/>
          <w:color w:val="0070C0"/>
        </w:rPr>
        <w:t>"</w:t>
      </w:r>
    </w:p>
    <w:p w14:paraId="01A6E329" w14:textId="6AE827A8" w:rsidR="0006113C" w:rsidRPr="00C9134D" w:rsidRDefault="00645F8D" w:rsidP="00D25D3B">
      <w:pPr>
        <w:pStyle w:val="XMLCode"/>
        <w:keepNext/>
        <w:keepLines/>
        <w:rPr>
          <w:b/>
          <w:color w:val="0070C0"/>
        </w:rPr>
      </w:pPr>
      <w:r>
        <w:rPr>
          <w:b/>
          <w:color w:val="0070C0"/>
        </w:rPr>
        <w:tab/>
      </w:r>
      <w:r>
        <w:rPr>
          <w:b/>
          <w:color w:val="0070C0"/>
        </w:rPr>
        <w:tab/>
      </w:r>
      <w:r>
        <w:rPr>
          <w:b/>
          <w:color w:val="0070C0"/>
        </w:rPr>
        <w:tab/>
      </w:r>
      <w:r w:rsidRPr="00645F8D">
        <w:rPr>
          <w:b/>
          <w:color w:val="0070C0"/>
        </w:rPr>
        <w:t>filler_material=</w:t>
      </w:r>
      <w:r w:rsidR="00194316">
        <w:rPr>
          <w:b/>
          <w:color w:val="0070C0"/>
        </w:rPr>
        <w:t>"</w:t>
      </w:r>
      <w:r w:rsidRPr="00645F8D">
        <w:rPr>
          <w:b/>
          <w:color w:val="0070C0"/>
        </w:rPr>
        <w:t xml:space="preserve"> E7018-X</w:t>
      </w:r>
      <w:r w:rsidR="00194316">
        <w:rPr>
          <w:b/>
          <w:color w:val="0070C0"/>
        </w:rPr>
        <w:t>"</w:t>
      </w:r>
      <w:r w:rsidR="007A4D0C" w:rsidRPr="00C9134D">
        <w:rPr>
          <w:b/>
          <w:color w:val="0070C0"/>
        </w:rPr>
        <w:t>/&gt;</w:t>
      </w:r>
    </w:p>
    <w:p w14:paraId="7A655E5A" w14:textId="77777777" w:rsidR="0006113C" w:rsidRPr="00ED6D39" w:rsidRDefault="0006113C" w:rsidP="00D25D3B">
      <w:pPr>
        <w:pStyle w:val="XMLCode"/>
        <w:keepNext/>
        <w:keepLines/>
        <w:rPr>
          <w:lang w:val="es-ES"/>
        </w:rPr>
      </w:pPr>
      <w:r w:rsidRPr="007055D9">
        <w:t xml:space="preserve">        </w:t>
      </w:r>
      <w:r w:rsidR="00254699">
        <w:t>&lt;sheet_parameter ...</w:t>
      </w:r>
      <w:r w:rsidRPr="00ED6D39">
        <w:rPr>
          <w:lang w:val="es-ES"/>
        </w:rPr>
        <w:t xml:space="preserve"> /&gt;</w:t>
      </w:r>
    </w:p>
    <w:p w14:paraId="1DE1A752" w14:textId="77777777" w:rsidR="009C3669" w:rsidRPr="007055D9" w:rsidRDefault="009C3669" w:rsidP="00D25D3B">
      <w:pPr>
        <w:pStyle w:val="XMLCode"/>
        <w:keepNext/>
        <w:keepLines/>
      </w:pPr>
      <w:r>
        <w:t xml:space="preserve">    &lt;/overlap_weld&gt;</w:t>
      </w:r>
    </w:p>
    <w:p w14:paraId="74DCC722" w14:textId="77777777" w:rsidR="0006113C" w:rsidRDefault="0006113C" w:rsidP="00D25D3B">
      <w:pPr>
        <w:pStyle w:val="XMLCode"/>
        <w:keepNext/>
        <w:keepLines/>
      </w:pPr>
      <w:r w:rsidRPr="007055D9">
        <w:t>&lt;/</w:t>
      </w:r>
      <w:r w:rsidR="007A4D0C">
        <w:t>seamweld</w:t>
      </w:r>
      <w:r w:rsidRPr="007055D9">
        <w:t>&gt;</w:t>
      </w:r>
    </w:p>
    <w:p w14:paraId="54D05517" w14:textId="77777777" w:rsidR="00DC0DA8" w:rsidRPr="007055D9" w:rsidRDefault="00DC0DA8" w:rsidP="0006113C">
      <w:pPr>
        <w:pStyle w:val="XMLCode"/>
      </w:pPr>
    </w:p>
    <w:p w14:paraId="575D495E" w14:textId="0C61196A" w:rsidR="00E036FB" w:rsidRPr="007055D9" w:rsidRDefault="00E036FB" w:rsidP="009647BD">
      <w:pPr>
        <w:pStyle w:val="berschrift4"/>
        <w:keepNext w:val="0"/>
        <w:ind w:left="862" w:hanging="862"/>
      </w:pPr>
      <w:bookmarkStart w:id="1730" w:name="WeldDefinitionYJoint"/>
      <w:bookmarkStart w:id="1731" w:name="_Toc3557042"/>
      <w:bookmarkStart w:id="1732" w:name="_Toc34747292"/>
      <w:bookmarkStart w:id="1733" w:name="_Toc288200767"/>
      <w:bookmarkStart w:id="1734" w:name="_Toc338939114"/>
      <w:bookmarkStart w:id="1735" w:name="_Toc39880609"/>
      <w:bookmarkEnd w:id="1730"/>
      <w:r w:rsidRPr="007055D9">
        <w:t xml:space="preserve">Element </w:t>
      </w:r>
      <w:r w:rsidR="00194316">
        <w:t>"</w:t>
      </w:r>
      <w:r>
        <w:t>sheet_parameter</w:t>
      </w:r>
      <w:bookmarkEnd w:id="1731"/>
      <w:r w:rsidR="00194316">
        <w:t>"</w:t>
      </w:r>
      <w:bookmarkEnd w:id="1732"/>
      <w:bookmarkEnd w:id="1735"/>
    </w:p>
    <w:p w14:paraId="30D47836" w14:textId="77777777" w:rsidR="00E036FB" w:rsidRPr="007055D9" w:rsidRDefault="00E036FB" w:rsidP="00E036FB">
      <w:pPr>
        <w:jc w:val="both"/>
      </w:pPr>
      <w:r w:rsidRPr="007055D9">
        <w:t xml:space="preserve">For the element </w:t>
      </w:r>
      <w:r w:rsidR="008A6DA9" w:rsidRPr="008A6DA9">
        <w:rPr>
          <w:rStyle w:val="XMLElement"/>
        </w:rPr>
        <w:t>&lt;sheet_parameter/&gt;</w:t>
      </w:r>
      <w:r w:rsidRPr="007055D9">
        <w:t xml:space="preserve"> the following attri</w:t>
      </w:r>
      <w:r>
        <w:t xml:space="preserve">butes can be specified for the </w:t>
      </w:r>
      <w:r w:rsidR="00286128">
        <w:t>Overlap</w:t>
      </w:r>
      <w:r w:rsidR="00286128"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E036FB" w:rsidRPr="007055D9" w14:paraId="02194C35" w14:textId="77777777" w:rsidTr="00286128">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2147A05" w14:textId="77777777" w:rsidR="00E036FB" w:rsidRPr="007055D9" w:rsidRDefault="00E036FB" w:rsidP="00286128">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99F9D1" w14:textId="77777777" w:rsidR="00E036FB" w:rsidRPr="007055D9" w:rsidRDefault="00E036FB" w:rsidP="00286128">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C11A543" w14:textId="677F92CA" w:rsidR="00E036FB" w:rsidRPr="007055D9" w:rsidRDefault="000E60DF" w:rsidP="00286128">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BFDC91D" w14:textId="0F2B9536" w:rsidR="00E036FB" w:rsidRPr="007055D9" w:rsidRDefault="009436D3" w:rsidP="00286128">
            <w:pPr>
              <w:keepNext/>
              <w:rPr>
                <w:b/>
                <w:i/>
              </w:rPr>
            </w:pPr>
            <w:r w:rsidRPr="00A20C5C">
              <w:rPr>
                <w:b/>
                <w:i/>
              </w:rPr>
              <w:t>Constraint</w:t>
            </w:r>
            <w:r>
              <w:rPr>
                <w:b/>
                <w:i/>
              </w:rPr>
              <w:t xml:space="preserve"> / Remarks</w:t>
            </w:r>
          </w:p>
        </w:tc>
      </w:tr>
      <w:tr w:rsidR="00E036FB" w:rsidRPr="007055D9" w14:paraId="3ABD34AC" w14:textId="77777777" w:rsidTr="00286128">
        <w:trPr>
          <w:cantSplit/>
          <w:jc w:val="center"/>
        </w:trPr>
        <w:tc>
          <w:tcPr>
            <w:tcW w:w="1574" w:type="dxa"/>
            <w:shd w:val="clear" w:color="auto" w:fill="auto"/>
          </w:tcPr>
          <w:p w14:paraId="1F8D4BAC" w14:textId="58C4A142" w:rsidR="00E036FB" w:rsidRPr="002D6B99" w:rsidRDefault="00EF121E" w:rsidP="00286128">
            <w:pPr>
              <w:rPr>
                <w:rStyle w:val="Kommentarzeichen"/>
                <w:sz w:val="20"/>
                <w:szCs w:val="20"/>
                <w:lang w:eastAsia="x-none"/>
              </w:rPr>
            </w:pPr>
            <w:r>
              <w:rPr>
                <w:sz w:val="20"/>
                <w:szCs w:val="20"/>
              </w:rPr>
              <w:t>index</w:t>
            </w:r>
          </w:p>
        </w:tc>
        <w:tc>
          <w:tcPr>
            <w:tcW w:w="1418" w:type="dxa"/>
            <w:shd w:val="clear" w:color="auto" w:fill="auto"/>
          </w:tcPr>
          <w:p w14:paraId="0A9CC4BB" w14:textId="02F51AAF" w:rsidR="00E036FB" w:rsidRPr="002D6B99" w:rsidRDefault="00C9639A" w:rsidP="00286128">
            <w:pPr>
              <w:rPr>
                <w:sz w:val="20"/>
                <w:szCs w:val="20"/>
              </w:rPr>
            </w:pPr>
            <w:r>
              <w:rPr>
                <w:sz w:val="20"/>
                <w:szCs w:val="20"/>
              </w:rPr>
              <w:t>Integer</w:t>
            </w:r>
          </w:p>
        </w:tc>
        <w:tc>
          <w:tcPr>
            <w:tcW w:w="1275" w:type="dxa"/>
            <w:shd w:val="clear" w:color="auto" w:fill="auto"/>
          </w:tcPr>
          <w:p w14:paraId="3B33E9BD" w14:textId="77777777" w:rsidR="00E036FB" w:rsidRPr="002D6B99" w:rsidRDefault="00E036FB" w:rsidP="00286128">
            <w:pPr>
              <w:rPr>
                <w:sz w:val="20"/>
                <w:szCs w:val="20"/>
              </w:rPr>
            </w:pPr>
            <w:r w:rsidRPr="002D6B99">
              <w:rPr>
                <w:sz w:val="20"/>
                <w:szCs w:val="20"/>
              </w:rPr>
              <w:t>Required</w:t>
            </w:r>
          </w:p>
        </w:tc>
        <w:tc>
          <w:tcPr>
            <w:tcW w:w="4264" w:type="dxa"/>
            <w:shd w:val="clear" w:color="auto" w:fill="auto"/>
          </w:tcPr>
          <w:p w14:paraId="519ACD27" w14:textId="77777777" w:rsidR="00E036FB" w:rsidRPr="002D6B99" w:rsidRDefault="00E036FB" w:rsidP="00286128">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62F5F4C9" w14:textId="77777777" w:rsidTr="00286128">
        <w:trPr>
          <w:cantSplit/>
          <w:jc w:val="center"/>
        </w:trPr>
        <w:tc>
          <w:tcPr>
            <w:tcW w:w="1574" w:type="dxa"/>
            <w:shd w:val="clear" w:color="auto" w:fill="auto"/>
          </w:tcPr>
          <w:p w14:paraId="079A8CB8" w14:textId="52FAC4B6" w:rsidR="000124A9" w:rsidRDefault="00EF121E" w:rsidP="00286128">
            <w:pPr>
              <w:rPr>
                <w:sz w:val="20"/>
                <w:szCs w:val="20"/>
              </w:rPr>
            </w:pPr>
            <w:r>
              <w:rPr>
                <w:sz w:val="20"/>
                <w:szCs w:val="20"/>
              </w:rPr>
              <w:t>gap</w:t>
            </w:r>
          </w:p>
        </w:tc>
        <w:tc>
          <w:tcPr>
            <w:tcW w:w="1418" w:type="dxa"/>
            <w:shd w:val="clear" w:color="auto" w:fill="auto"/>
          </w:tcPr>
          <w:p w14:paraId="4F152757" w14:textId="100D5B4F" w:rsidR="000124A9" w:rsidRPr="002D6B99" w:rsidRDefault="00C9639A" w:rsidP="00286128">
            <w:pPr>
              <w:rPr>
                <w:sz w:val="20"/>
                <w:szCs w:val="20"/>
              </w:rPr>
            </w:pPr>
            <w:r>
              <w:rPr>
                <w:sz w:val="20"/>
                <w:szCs w:val="20"/>
              </w:rPr>
              <w:t>Floating Point</w:t>
            </w:r>
          </w:p>
        </w:tc>
        <w:tc>
          <w:tcPr>
            <w:tcW w:w="1275" w:type="dxa"/>
            <w:shd w:val="clear" w:color="auto" w:fill="auto"/>
          </w:tcPr>
          <w:p w14:paraId="79930CCB"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195EBFEF" w14:textId="4FF194E3" w:rsidR="000124A9" w:rsidRPr="002D6B99" w:rsidRDefault="000124A9" w:rsidP="00286128">
            <w:pPr>
              <w:keepNext/>
              <w:keepLines/>
              <w:rPr>
                <w:sz w:val="20"/>
                <w:szCs w:val="20"/>
              </w:rPr>
            </w:pPr>
            <w:r>
              <w:rPr>
                <w:sz w:val="20"/>
                <w:szCs w:val="20"/>
              </w:rPr>
              <w:t>Default value is 0</w:t>
            </w:r>
          </w:p>
        </w:tc>
      </w:tr>
      <w:tr w:rsidR="000124A9" w:rsidRPr="007055D9" w14:paraId="3C1CAE86" w14:textId="77777777" w:rsidTr="00286128">
        <w:trPr>
          <w:cantSplit/>
          <w:jc w:val="center"/>
        </w:trPr>
        <w:tc>
          <w:tcPr>
            <w:tcW w:w="1574" w:type="dxa"/>
            <w:shd w:val="clear" w:color="auto" w:fill="auto"/>
          </w:tcPr>
          <w:p w14:paraId="10BCAF5E" w14:textId="77777777" w:rsidR="000124A9" w:rsidRDefault="000124A9" w:rsidP="00286128">
            <w:pPr>
              <w:rPr>
                <w:sz w:val="20"/>
                <w:szCs w:val="20"/>
              </w:rPr>
            </w:pPr>
            <w:r>
              <w:rPr>
                <w:sz w:val="20"/>
                <w:szCs w:val="20"/>
              </w:rPr>
              <w:t>sheet_thickness</w:t>
            </w:r>
          </w:p>
        </w:tc>
        <w:tc>
          <w:tcPr>
            <w:tcW w:w="1418" w:type="dxa"/>
            <w:shd w:val="clear" w:color="auto" w:fill="auto"/>
          </w:tcPr>
          <w:p w14:paraId="31A075A7" w14:textId="6B748DDC" w:rsidR="000124A9" w:rsidRPr="002D6B99" w:rsidRDefault="00C9639A" w:rsidP="00286128">
            <w:pPr>
              <w:rPr>
                <w:sz w:val="20"/>
                <w:szCs w:val="20"/>
              </w:rPr>
            </w:pPr>
            <w:r>
              <w:rPr>
                <w:sz w:val="20"/>
                <w:szCs w:val="20"/>
              </w:rPr>
              <w:t>Floating Point</w:t>
            </w:r>
          </w:p>
        </w:tc>
        <w:tc>
          <w:tcPr>
            <w:tcW w:w="1275" w:type="dxa"/>
            <w:shd w:val="clear" w:color="auto" w:fill="auto"/>
          </w:tcPr>
          <w:p w14:paraId="73CE4C99"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4C5D8DFB" w14:textId="77777777" w:rsidR="000124A9" w:rsidRPr="002D6B99" w:rsidRDefault="000124A9" w:rsidP="00286128">
            <w:pPr>
              <w:keepNext/>
              <w:keepLines/>
              <w:rPr>
                <w:sz w:val="20"/>
                <w:szCs w:val="20"/>
              </w:rPr>
            </w:pPr>
            <w:r>
              <w:rPr>
                <w:sz w:val="20"/>
                <w:szCs w:val="20"/>
              </w:rPr>
              <w:t>-</w:t>
            </w:r>
          </w:p>
        </w:tc>
      </w:tr>
      <w:tr w:rsidR="000124A9" w:rsidRPr="007055D9" w14:paraId="1746186F" w14:textId="77777777" w:rsidTr="00286128">
        <w:trPr>
          <w:cantSplit/>
          <w:jc w:val="center"/>
        </w:trPr>
        <w:tc>
          <w:tcPr>
            <w:tcW w:w="1574" w:type="dxa"/>
            <w:shd w:val="clear" w:color="auto" w:fill="auto"/>
          </w:tcPr>
          <w:p w14:paraId="33602A70" w14:textId="77777777" w:rsidR="000124A9" w:rsidRDefault="000124A9" w:rsidP="00286128">
            <w:pPr>
              <w:keepNext/>
              <w:rPr>
                <w:sz w:val="20"/>
                <w:szCs w:val="20"/>
              </w:rPr>
            </w:pPr>
            <w:r>
              <w:rPr>
                <w:sz w:val="20"/>
                <w:szCs w:val="20"/>
              </w:rPr>
              <w:t>sheet_angle</w:t>
            </w:r>
          </w:p>
        </w:tc>
        <w:tc>
          <w:tcPr>
            <w:tcW w:w="1418" w:type="dxa"/>
            <w:shd w:val="clear" w:color="auto" w:fill="auto"/>
          </w:tcPr>
          <w:p w14:paraId="0B48E9C6" w14:textId="71732F8C" w:rsidR="000124A9" w:rsidRPr="002D6B99" w:rsidRDefault="00C9639A" w:rsidP="00286128">
            <w:pPr>
              <w:keepNext/>
              <w:rPr>
                <w:sz w:val="20"/>
                <w:szCs w:val="20"/>
              </w:rPr>
            </w:pPr>
            <w:r>
              <w:rPr>
                <w:sz w:val="20"/>
                <w:szCs w:val="20"/>
              </w:rPr>
              <w:t>Floating Point</w:t>
            </w:r>
          </w:p>
        </w:tc>
        <w:tc>
          <w:tcPr>
            <w:tcW w:w="1275" w:type="dxa"/>
            <w:shd w:val="clear" w:color="auto" w:fill="auto"/>
          </w:tcPr>
          <w:p w14:paraId="073D17AA"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4DC19A37" w14:textId="77777777" w:rsidR="000124A9" w:rsidRPr="002D6B99" w:rsidRDefault="000124A9" w:rsidP="00286128">
            <w:pPr>
              <w:keepNext/>
              <w:keepLines/>
              <w:rPr>
                <w:sz w:val="20"/>
                <w:szCs w:val="20"/>
              </w:rPr>
            </w:pPr>
            <w:r>
              <w:rPr>
                <w:sz w:val="20"/>
                <w:szCs w:val="20"/>
              </w:rPr>
              <w:t>-</w:t>
            </w:r>
          </w:p>
        </w:tc>
      </w:tr>
    </w:tbl>
    <w:p w14:paraId="772415BD" w14:textId="0BD57D5D" w:rsidR="00286128" w:rsidRDefault="00286128" w:rsidP="00044694">
      <w:pPr>
        <w:pStyle w:val="Beschriftung"/>
        <w:spacing w:before="120"/>
      </w:pPr>
      <w:bookmarkStart w:id="1736" w:name="_Toc3566510"/>
      <w:bookmarkStart w:id="1737" w:name="_Toc34747512"/>
      <w:bookmarkStart w:id="1738" w:name="_Toc39880838"/>
      <w:r>
        <w:t xml:space="preserve">Table </w:t>
      </w:r>
      <w:r w:rsidR="00ED469A">
        <w:fldChar w:fldCharType="begin"/>
      </w:r>
      <w:r w:rsidR="00ED469A">
        <w:instrText xml:space="preserve"> SEQ Table \* ARABIC </w:instrText>
      </w:r>
      <w:r w:rsidR="00ED469A">
        <w:fldChar w:fldCharType="separate"/>
      </w:r>
      <w:r w:rsidR="00A2710C">
        <w:rPr>
          <w:noProof/>
        </w:rPr>
        <w:t>107</w:t>
      </w:r>
      <w:r w:rsidR="00ED469A">
        <w:fldChar w:fldCharType="end"/>
      </w:r>
      <w:r>
        <w:t xml:space="preserve">: </w:t>
      </w:r>
      <w:r w:rsidRPr="0008681E">
        <w:t>Attributes of element &lt;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Overlap Weld</w:t>
      </w:r>
      <w:bookmarkEnd w:id="1736"/>
      <w:bookmarkEnd w:id="1737"/>
      <w:bookmarkEnd w:id="1738"/>
    </w:p>
    <w:p w14:paraId="3E62F570" w14:textId="77777777" w:rsidR="00E036FB" w:rsidRDefault="00E036FB" w:rsidP="00D25D3B">
      <w:pPr>
        <w:pStyle w:val="Example"/>
        <w:keepNext/>
        <w:spacing w:before="120"/>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756E943D" w14:textId="77777777" w:rsidR="00E036FB" w:rsidRDefault="00E036FB" w:rsidP="00E036FB">
      <w:pPr>
        <w:pStyle w:val="XMLCode"/>
      </w:pPr>
    </w:p>
    <w:p w14:paraId="2E39DE19" w14:textId="77777777" w:rsidR="00E036FB" w:rsidRDefault="00E036FB" w:rsidP="00E036FB">
      <w:pPr>
        <w:pStyle w:val="XMLCode"/>
      </w:pPr>
      <w:r w:rsidRPr="007055D9">
        <w:t>&lt;</w:t>
      </w:r>
      <w:r>
        <w:t>seamweld&gt;</w:t>
      </w:r>
    </w:p>
    <w:p w14:paraId="7D0A3B52" w14:textId="0286C450" w:rsidR="00E036FB" w:rsidRPr="007055D9" w:rsidRDefault="00E036FB" w:rsidP="00E036FB">
      <w:pPr>
        <w:pStyle w:val="XMLCode"/>
      </w:pPr>
      <w:r>
        <w:t xml:space="preserve">    &lt;overlap_weld base=</w:t>
      </w:r>
      <w:r w:rsidR="00194316">
        <w:t>"</w:t>
      </w:r>
      <w:r>
        <w:t>1</w:t>
      </w:r>
      <w:r w:rsidR="00194316">
        <w:t>"</w:t>
      </w:r>
      <w:r>
        <w:t xml:space="preserve"> technology=</w:t>
      </w:r>
      <w:r w:rsidR="00194316">
        <w:t>"</w:t>
      </w:r>
      <w:r>
        <w:t>resistance</w:t>
      </w:r>
      <w:r w:rsidR="00194316">
        <w:t>"</w:t>
      </w:r>
      <w:r w:rsidRPr="007055D9">
        <w:t>&gt;</w:t>
      </w:r>
    </w:p>
    <w:p w14:paraId="0C92BB9E" w14:textId="14AE768B" w:rsidR="00E036FB" w:rsidRPr="0033379A" w:rsidRDefault="00E036FB" w:rsidP="00E036FB">
      <w:pPr>
        <w:pStyle w:val="XMLCode"/>
        <w:rPr>
          <w:lang w:val="fr-FR"/>
        </w:rPr>
      </w:pPr>
      <w:r w:rsidRPr="006A238A">
        <w:t xml:space="preserve">        </w:t>
      </w:r>
      <w:r w:rsidRPr="0033379A">
        <w:rPr>
          <w:i/>
          <w:lang w:val="fr-FR"/>
        </w:rPr>
        <w:t>&lt;weld_position u=</w:t>
      </w:r>
      <w:r w:rsidR="00194316" w:rsidRPr="0033379A">
        <w:rPr>
          <w:i/>
          <w:lang w:val="fr-FR"/>
        </w:rPr>
        <w:t>"</w:t>
      </w:r>
      <w:r w:rsidRPr="0033379A">
        <w:rPr>
          <w:i/>
          <w:lang w:val="fr-FR"/>
        </w:rPr>
        <w:t>0</w:t>
      </w:r>
      <w:r w:rsidR="00194316" w:rsidRPr="0033379A">
        <w:rPr>
          <w:i/>
          <w:lang w:val="fr-FR"/>
        </w:rPr>
        <w:t>"</w:t>
      </w:r>
      <w:r w:rsidRPr="0033379A">
        <w:rPr>
          <w:i/>
          <w:lang w:val="fr-FR"/>
        </w:rPr>
        <w:t xml:space="preserve"> x=</w:t>
      </w:r>
      <w:r w:rsidR="00194316" w:rsidRPr="0033379A">
        <w:rPr>
          <w:i/>
          <w:lang w:val="fr-FR"/>
        </w:rPr>
        <w:t>"</w:t>
      </w:r>
      <w:r w:rsidRPr="0033379A">
        <w:rPr>
          <w:i/>
          <w:lang w:val="fr-FR"/>
        </w:rPr>
        <w:t>0</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/&gt;</w:t>
      </w:r>
    </w:p>
    <w:p w14:paraId="74345591" w14:textId="37E1CBAF" w:rsidR="00E036FB" w:rsidRPr="009F3818" w:rsidRDefault="00E036FB" w:rsidP="00E036FB">
      <w:pPr>
        <w:pStyle w:val="XMLCode"/>
        <w:rPr>
          <w:b/>
          <w:color w:val="0070C0"/>
        </w:rPr>
      </w:pPr>
      <w:r w:rsidRPr="0033379A">
        <w:rPr>
          <w:lang w:val="fr-FR"/>
        </w:rPr>
        <w:t xml:space="preserve">        </w:t>
      </w:r>
      <w:r w:rsidRPr="009F3818">
        <w:rPr>
          <w:b/>
          <w:color w:val="0070C0"/>
        </w:rPr>
        <w:t>&lt;sheet_parameter ind</w:t>
      </w:r>
      <w:r w:rsidR="00263C4F">
        <w:rPr>
          <w:b/>
          <w:color w:val="0070C0"/>
        </w:rPr>
        <w:t>ex=</w:t>
      </w:r>
      <w:r w:rsidR="00194316">
        <w:rPr>
          <w:b/>
          <w:color w:val="0070C0"/>
        </w:rPr>
        <w:t>"</w:t>
      </w:r>
      <w:r w:rsidR="00263C4F">
        <w:rPr>
          <w:b/>
          <w:color w:val="0070C0"/>
        </w:rPr>
        <w:t>2</w:t>
      </w:r>
      <w:r w:rsidR="00194316">
        <w:rPr>
          <w:b/>
          <w:color w:val="0070C0"/>
        </w:rPr>
        <w:t>"</w:t>
      </w:r>
      <w:r w:rsidR="00263C4F">
        <w:rPr>
          <w:b/>
          <w:color w:val="0070C0"/>
        </w:rPr>
        <w:t xml:space="preserve"> gap=</w:t>
      </w:r>
      <w:r w:rsidR="00194316">
        <w:rPr>
          <w:b/>
          <w:color w:val="0070C0"/>
        </w:rPr>
        <w:t>"</w:t>
      </w:r>
      <w:r w:rsidR="00263C4F">
        <w:rPr>
          <w:b/>
          <w:color w:val="0070C0"/>
        </w:rPr>
        <w:t>1.0</w:t>
      </w:r>
      <w:r w:rsidR="00194316">
        <w:rPr>
          <w:b/>
          <w:color w:val="0070C0"/>
        </w:rPr>
        <w:t>"</w:t>
      </w:r>
      <w:r w:rsidRPr="009F3818">
        <w:rPr>
          <w:b/>
          <w:color w:val="0070C0"/>
        </w:rPr>
        <w:t xml:space="preserve"> </w:t>
      </w:r>
      <w:r w:rsidR="00DD7113">
        <w:rPr>
          <w:b/>
          <w:color w:val="0070C0"/>
        </w:rPr>
        <w:t>sheet_</w:t>
      </w:r>
      <w:r>
        <w:rPr>
          <w:b/>
          <w:color w:val="0070C0"/>
        </w:rPr>
        <w:t>thickness=</w:t>
      </w:r>
      <w:r w:rsidR="00194316">
        <w:rPr>
          <w:b/>
          <w:color w:val="0070C0"/>
        </w:rPr>
        <w:t>"</w:t>
      </w:r>
      <w:r>
        <w:rPr>
          <w:b/>
          <w:color w:val="0070C0"/>
        </w:rPr>
        <w:t>1.5</w:t>
      </w:r>
      <w:r w:rsidR="00194316">
        <w:rPr>
          <w:b/>
          <w:color w:val="0070C0"/>
        </w:rPr>
        <w:t>"</w:t>
      </w:r>
      <w:r>
        <w:rPr>
          <w:b/>
          <w:color w:val="0070C0"/>
        </w:rPr>
        <w:t xml:space="preserve"> sheet_angle=</w:t>
      </w:r>
      <w:r w:rsidR="00194316">
        <w:rPr>
          <w:b/>
          <w:color w:val="0070C0"/>
        </w:rPr>
        <w:t>"</w:t>
      </w:r>
      <w:r>
        <w:rPr>
          <w:b/>
          <w:color w:val="0070C0"/>
        </w:rPr>
        <w:t>0</w:t>
      </w:r>
      <w:r w:rsidR="00194316">
        <w:rPr>
          <w:b/>
          <w:color w:val="0070C0"/>
        </w:rPr>
        <w:t>"</w:t>
      </w:r>
      <w:r w:rsidRPr="009F3818">
        <w:rPr>
          <w:b/>
          <w:color w:val="0070C0"/>
        </w:rPr>
        <w:t>/&gt;</w:t>
      </w:r>
    </w:p>
    <w:p w14:paraId="16C38C39" w14:textId="77777777" w:rsidR="00E036FB" w:rsidRPr="007055D9" w:rsidRDefault="00E036FB" w:rsidP="00E036FB">
      <w:pPr>
        <w:pStyle w:val="XMLCode"/>
      </w:pPr>
      <w:r>
        <w:t xml:space="preserve">    &lt;/overlap_weld&gt;</w:t>
      </w:r>
    </w:p>
    <w:p w14:paraId="66E71396" w14:textId="77777777" w:rsidR="00E036FB" w:rsidRDefault="00E036FB" w:rsidP="00E036FB">
      <w:pPr>
        <w:pStyle w:val="XMLCode"/>
      </w:pPr>
      <w:r w:rsidRPr="007055D9">
        <w:t>&lt;/</w:t>
      </w:r>
      <w:r>
        <w:t>seamweld</w:t>
      </w:r>
      <w:r w:rsidRPr="007055D9">
        <w:t>&gt;</w:t>
      </w:r>
    </w:p>
    <w:p w14:paraId="49E75A20" w14:textId="77777777" w:rsidR="00E036FB" w:rsidRDefault="00E036FB" w:rsidP="00E036FB">
      <w:pPr>
        <w:pStyle w:val="XMLCode"/>
      </w:pPr>
    </w:p>
    <w:p w14:paraId="4B796866" w14:textId="77777777" w:rsidR="00255787" w:rsidRPr="007055D9" w:rsidRDefault="00255787" w:rsidP="00327322">
      <w:pPr>
        <w:pStyle w:val="berschrift3"/>
      </w:pPr>
      <w:bookmarkStart w:id="1739" w:name="_Toc3557043"/>
      <w:bookmarkStart w:id="1740" w:name="_Toc34747293"/>
      <w:bookmarkStart w:id="1741" w:name="_Toc39880610"/>
      <w:r w:rsidRPr="007055D9">
        <w:t>Y-Joint</w:t>
      </w:r>
      <w:bookmarkEnd w:id="1733"/>
      <w:bookmarkEnd w:id="1734"/>
      <w:bookmarkEnd w:id="1739"/>
      <w:bookmarkEnd w:id="1740"/>
      <w:bookmarkEnd w:id="1741"/>
    </w:p>
    <w:p w14:paraId="0C9A2173" w14:textId="556B63C4" w:rsidR="0051103F" w:rsidRPr="007055D9" w:rsidRDefault="00255787" w:rsidP="0051103F">
      <w:pPr>
        <w:jc w:val="both"/>
      </w:pPr>
      <w:r w:rsidRPr="007055D9">
        <w:t>The principles of the modeli</w:t>
      </w:r>
      <w:r w:rsidR="009174B8" w:rsidRPr="007055D9">
        <w:t>ng</w:t>
      </w:r>
      <w:r w:rsidRPr="007055D9">
        <w:t xml:space="preserve"> of Y-joints for χMCF are </w:t>
      </w:r>
      <w:r w:rsidR="00E9173F">
        <w:t>described in this section. A Y-J</w:t>
      </w:r>
      <w:r w:rsidRPr="007055D9">
        <w:t>oint describes a connecti</w:t>
      </w:r>
      <w:r w:rsidR="00ED5B2C" w:rsidRPr="007055D9">
        <w:t>on between two or three sheets.</w:t>
      </w:r>
      <w:r w:rsidR="00D25D3B">
        <w:t xml:space="preserve"> </w:t>
      </w:r>
      <w:r w:rsidR="00E9173F">
        <w:t>The Y-J</w:t>
      </w:r>
      <w:r w:rsidRPr="007055D9">
        <w:t xml:space="preserve">oint defines a connection between a welded sheet and a base sheet. There are two potential welds that can be specified for this type of connection. The parameters for each of the welds can be described </w:t>
      </w:r>
      <w:r w:rsidR="009174B8" w:rsidRPr="007055D9">
        <w:t>separately</w:t>
      </w:r>
      <w:r w:rsidRPr="007055D9">
        <w:t>.</w:t>
      </w:r>
      <w:r w:rsidR="0051103F">
        <w:t xml:space="preserve"> </w:t>
      </w:r>
    </w:p>
    <w:p w14:paraId="03E8DA1E" w14:textId="298E0EAA" w:rsidR="0051103F" w:rsidRPr="007055D9" w:rsidRDefault="00DB46FE" w:rsidP="0051103F">
      <w:pPr>
        <w:jc w:val="both"/>
      </w:pPr>
      <w:r w:rsidRPr="007055D9">
        <w:t>The XML definition of a Y-Joint</w:t>
      </w:r>
      <w:r w:rsidR="00E9173F">
        <w:t xml:space="preserve"> </w:t>
      </w:r>
      <w:r w:rsidRPr="007055D9">
        <w:t>supports up to three</w:t>
      </w:r>
      <w:r w:rsidR="00DB1E84">
        <w:rPr>
          <w:rStyle w:val="Funotenzeichen"/>
        </w:rPr>
        <w:footnoteReference w:id="22"/>
      </w:r>
      <w:r w:rsidRPr="007055D9">
        <w:t xml:space="preserve"> weld positions. Each of the weld positions is specified using the element </w:t>
      </w:r>
      <w:r w:rsidR="0033708C" w:rsidRPr="0033708C">
        <w:rPr>
          <w:rStyle w:val="XMLElement"/>
        </w:rPr>
        <w:t>&lt;weld_position/&gt;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r w:rsidR="0051103F">
        <w:t xml:space="preserve"> </w:t>
      </w:r>
    </w:p>
    <w:p w14:paraId="3054B6C0" w14:textId="77777777" w:rsidR="00255787" w:rsidRPr="007055D9" w:rsidRDefault="00255787" w:rsidP="00645F8D">
      <w:pPr>
        <w:pStyle w:val="berschrift4"/>
        <w:tabs>
          <w:tab w:val="clear" w:pos="864"/>
          <w:tab w:val="left" w:pos="993"/>
        </w:tabs>
        <w:ind w:left="862" w:hanging="862"/>
      </w:pPr>
      <w:bookmarkStart w:id="1742" w:name="_Toc3557044"/>
      <w:bookmarkStart w:id="1743" w:name="_Toc34747294"/>
      <w:bookmarkStart w:id="1744" w:name="_Toc39880611"/>
      <w:r w:rsidRPr="007055D9">
        <w:lastRenderedPageBreak/>
        <w:t>Sheet Parameters</w:t>
      </w:r>
      <w:bookmarkEnd w:id="1742"/>
      <w:bookmarkEnd w:id="1743"/>
      <w:bookmarkEnd w:id="1744"/>
    </w:p>
    <w:p w14:paraId="3CF3B93E" w14:textId="046B7E98" w:rsidR="00255787" w:rsidRPr="007055D9" w:rsidRDefault="00255787" w:rsidP="0051103F">
      <w:pPr>
        <w:keepNext/>
      </w:pPr>
      <w:r w:rsidRPr="007055D9">
        <w:t>The parameters to describe the connection are:</w:t>
      </w:r>
    </w:p>
    <w:p w14:paraId="6D166307" w14:textId="506234C9" w:rsidR="00255787" w:rsidRPr="00D25D3B" w:rsidRDefault="00255787" w:rsidP="000D648D">
      <w:pPr>
        <w:pStyle w:val="Aufzhlungszeichen"/>
      </w:pPr>
      <w:r w:rsidRPr="00D25D3B">
        <w:rPr>
          <w:sz w:val="24"/>
          <w:szCs w:val="28"/>
        </w:rPr>
        <w:t>t</w:t>
      </w:r>
      <w:r w:rsidRPr="00D25D3B">
        <w:rPr>
          <w:sz w:val="24"/>
          <w:szCs w:val="28"/>
          <w:vertAlign w:val="subscript"/>
        </w:rPr>
        <w:t>B</w:t>
      </w:r>
      <w:r w:rsidRPr="00D25D3B">
        <w:rPr>
          <w:sz w:val="28"/>
          <w:szCs w:val="28"/>
          <w:vertAlign w:val="subscript"/>
        </w:rPr>
        <w:tab/>
      </w:r>
      <w:r w:rsidRPr="00D25D3B">
        <w:rPr>
          <w:sz w:val="28"/>
          <w:szCs w:val="28"/>
          <w:vertAlign w:val="subscript"/>
        </w:rPr>
        <w:tab/>
      </w:r>
      <w:r w:rsidRPr="00D25D3B">
        <w:t>Thickness of base sheet</w:t>
      </w:r>
    </w:p>
    <w:p w14:paraId="0EE1E5C7" w14:textId="77777777" w:rsidR="00255787" w:rsidRPr="00D25D3B" w:rsidRDefault="00255787" w:rsidP="000D648D">
      <w:pPr>
        <w:pStyle w:val="Aufzhlungszeichen"/>
      </w:pPr>
      <w:r w:rsidRPr="00D25D3B">
        <w:rPr>
          <w:sz w:val="24"/>
          <w:szCs w:val="28"/>
        </w:rPr>
        <w:t>t</w:t>
      </w:r>
      <w:r w:rsidRPr="00D25D3B">
        <w:rPr>
          <w:sz w:val="24"/>
          <w:szCs w:val="28"/>
          <w:vertAlign w:val="subscript"/>
        </w:rPr>
        <w:t>1</w:t>
      </w:r>
      <w:r w:rsidRPr="00D25D3B">
        <w:rPr>
          <w:sz w:val="20"/>
        </w:rPr>
        <w:tab/>
      </w:r>
      <w:r w:rsidRPr="00D25D3B">
        <w:tab/>
        <w:t>Thickness of welded sheet</w:t>
      </w:r>
    </w:p>
    <w:p w14:paraId="0B38BBDE" w14:textId="2B51D8AB" w:rsidR="00255787" w:rsidRPr="00D25D3B" w:rsidRDefault="00255787" w:rsidP="000D648D">
      <w:pPr>
        <w:pStyle w:val="Aufzhlungszeichen"/>
        <w:spacing w:after="0"/>
      </w:pPr>
      <w:r w:rsidRPr="00D25D3B">
        <w:rPr>
          <w:rFonts w:ascii="Arial" w:hAnsi="Arial" w:cs="Arial"/>
        </w:rPr>
        <w:t>α</w:t>
      </w:r>
      <w:r w:rsidRPr="00D25D3B">
        <w:rPr>
          <w:sz w:val="32"/>
          <w:szCs w:val="28"/>
          <w:vertAlign w:val="subscript"/>
        </w:rPr>
        <w:tab/>
      </w:r>
      <w:r w:rsidRPr="00D25D3B">
        <w:tab/>
        <w:t>Sheet angle of welded sheet</w:t>
      </w:r>
      <w:r w:rsidR="008B2674" w:rsidRPr="00D25D3B">
        <w:t xml:space="preserve"> </w:t>
      </w:r>
    </w:p>
    <w:p w14:paraId="1A8BEC72" w14:textId="182E2FF6" w:rsidR="000D648D" w:rsidRPr="00D25D3B" w:rsidRDefault="000D648D" w:rsidP="000D648D">
      <w:pPr>
        <w:pStyle w:val="Aufzhlungszeichen"/>
        <w:spacing w:after="0"/>
      </w:pPr>
      <w:r w:rsidRPr="00D25D3B">
        <w:rPr>
          <w:sz w:val="24"/>
        </w:rPr>
        <w:t>c</w:t>
      </w:r>
      <w:r w:rsidRPr="00D25D3B">
        <w:rPr>
          <w:sz w:val="24"/>
        </w:rPr>
        <w:tab/>
      </w:r>
      <w:r w:rsidRPr="00D25D3B">
        <w:tab/>
        <w:t>Gap between base and welded sheet</w:t>
      </w:r>
    </w:p>
    <w:p w14:paraId="04FA9F1E" w14:textId="19941B42" w:rsidR="00255787" w:rsidRPr="007055D9" w:rsidRDefault="00255787" w:rsidP="00F3716C">
      <w:pPr>
        <w:pStyle w:val="berschrift4"/>
        <w:keepLines/>
        <w:tabs>
          <w:tab w:val="clear" w:pos="864"/>
          <w:tab w:val="num" w:pos="993"/>
        </w:tabs>
      </w:pPr>
      <w:bookmarkStart w:id="1745" w:name="_Toc3557045"/>
      <w:bookmarkStart w:id="1746" w:name="_Toc34747295"/>
      <w:bookmarkStart w:id="1747" w:name="_Toc39880612"/>
      <w:r w:rsidRPr="007055D9">
        <w:t>Weld Parameters</w:t>
      </w:r>
      <w:bookmarkEnd w:id="1745"/>
      <w:bookmarkEnd w:id="1746"/>
      <w:bookmarkEnd w:id="1747"/>
    </w:p>
    <w:p w14:paraId="1DB7033D" w14:textId="597434C1" w:rsidR="00255787" w:rsidRPr="007055D9" w:rsidRDefault="00255787" w:rsidP="00F3716C">
      <w:pPr>
        <w:keepNext/>
        <w:keepLines/>
      </w:pPr>
      <w:r w:rsidRPr="007055D9">
        <w:t>The parameters of the welds are the same for all of the four potential welds on the connection:</w:t>
      </w:r>
    </w:p>
    <w:p w14:paraId="1103FDA0" w14:textId="289F97B6" w:rsidR="00255787" w:rsidRPr="007055D9" w:rsidRDefault="00255787" w:rsidP="00F3716C">
      <w:pPr>
        <w:pStyle w:val="Aufzhlungszeichen"/>
        <w:keepNext/>
        <w:keepLines/>
      </w:pPr>
      <w:r w:rsidRPr="00E9173F">
        <w:rPr>
          <w:sz w:val="24"/>
          <w:szCs w:val="28"/>
        </w:rPr>
        <w:t>a</w:t>
      </w:r>
      <w:r w:rsidRPr="00E9173F">
        <w:rPr>
          <w:sz w:val="24"/>
          <w:szCs w:val="28"/>
          <w:vertAlign w:val="subscript"/>
        </w:rPr>
        <w:t>i</w:t>
      </w:r>
      <w:r w:rsidRPr="00E9173F">
        <w:rPr>
          <w:sz w:val="20"/>
        </w:rPr>
        <w:tab/>
      </w:r>
      <w:r w:rsidRPr="007055D9">
        <w:tab/>
        <w:t>Thickness of the weld (a-</w:t>
      </w:r>
      <w:r w:rsidR="00DD7113">
        <w:t>value, throat</w:t>
      </w:r>
      <w:r w:rsidRPr="007055D9">
        <w:t>)</w:t>
      </w:r>
    </w:p>
    <w:p w14:paraId="61259B05" w14:textId="7EC5B9DD" w:rsidR="00255787" w:rsidRPr="007055D9" w:rsidRDefault="00255787" w:rsidP="00F3716C">
      <w:pPr>
        <w:pStyle w:val="Aufzhlungszeichen"/>
        <w:keepNext/>
        <w:keepLines/>
      </w:pPr>
      <w:r w:rsidRPr="00E9173F">
        <w:rPr>
          <w:sz w:val="24"/>
          <w:szCs w:val="28"/>
        </w:rPr>
        <w:t>d</w:t>
      </w:r>
      <w:r w:rsidRPr="00E9173F">
        <w:rPr>
          <w:sz w:val="24"/>
          <w:szCs w:val="28"/>
          <w:vertAlign w:val="subscript"/>
        </w:rPr>
        <w:t>i</w:t>
      </w:r>
      <w:r w:rsidRPr="00E9173F">
        <w:rPr>
          <w:sz w:val="20"/>
        </w:rPr>
        <w:tab/>
      </w:r>
      <w:r w:rsidRPr="007055D9">
        <w:tab/>
        <w:t>Depth of the penetration</w:t>
      </w:r>
    </w:p>
    <w:p w14:paraId="7AB8FBFC" w14:textId="0CEE5616" w:rsidR="00255787" w:rsidRPr="007055D9" w:rsidRDefault="00255787" w:rsidP="00F3716C">
      <w:pPr>
        <w:pStyle w:val="Aufzhlungszeichen"/>
        <w:keepNext/>
        <w:keepLines/>
      </w:pPr>
      <w:r w:rsidRPr="007055D9">
        <w:rPr>
          <w:rFonts w:ascii="Arial" w:hAnsi="Arial" w:cs="Arial"/>
        </w:rPr>
        <w:t>β</w:t>
      </w:r>
      <w:r w:rsidRPr="007055D9">
        <w:rPr>
          <w:sz w:val="28"/>
          <w:szCs w:val="28"/>
          <w:vertAlign w:val="subscript"/>
        </w:rPr>
        <w:t>i</w:t>
      </w:r>
      <w:r w:rsidRPr="007055D9">
        <w:tab/>
      </w:r>
      <w:r w:rsidRPr="007055D9">
        <w:tab/>
        <w:t>Weld angle</w:t>
      </w:r>
    </w:p>
    <w:p w14:paraId="4CE7A6C7" w14:textId="02D76A87" w:rsidR="0051103F" w:rsidRDefault="0051103F" w:rsidP="00255787">
      <w:r>
        <w:rPr>
          <w:noProof/>
          <w:lang w:eastAsia="en-US"/>
        </w:rPr>
        <mc:AlternateContent>
          <mc:Choice Requires="wpg">
            <w:drawing>
              <wp:anchor distT="0" distB="0" distL="114300" distR="114300" simplePos="0" relativeHeight="251682816" behindDoc="0" locked="0" layoutInCell="1" allowOverlap="1" wp14:anchorId="58575D06" wp14:editId="3BE686AA">
                <wp:simplePos x="0" y="0"/>
                <wp:positionH relativeFrom="column">
                  <wp:posOffset>233045</wp:posOffset>
                </wp:positionH>
                <wp:positionV relativeFrom="paragraph">
                  <wp:posOffset>135890</wp:posOffset>
                </wp:positionV>
                <wp:extent cx="5046345" cy="1678940"/>
                <wp:effectExtent l="0" t="0" r="1905" b="0"/>
                <wp:wrapTopAndBottom/>
                <wp:docPr id="140" name="Gruppieren 140"/>
                <wp:cNvGraphicFramePr/>
                <a:graphic xmlns:a="http://schemas.openxmlformats.org/drawingml/2006/main">
                  <a:graphicData uri="http://schemas.microsoft.com/office/word/2010/wordprocessingGroup">
                    <wpg:wgp>
                      <wpg:cNvGrpSpPr/>
                      <wpg:grpSpPr>
                        <a:xfrm>
                          <a:off x="0" y="0"/>
                          <a:ext cx="5046345" cy="1678940"/>
                          <a:chOff x="0" y="0"/>
                          <a:chExt cx="5046345" cy="1678940"/>
                        </a:xfrm>
                      </wpg:grpSpPr>
                      <wpg:grpSp>
                        <wpg:cNvPr id="138" name="Gruppieren 138"/>
                        <wpg:cNvGrpSpPr/>
                        <wpg:grpSpPr>
                          <a:xfrm>
                            <a:off x="0" y="0"/>
                            <a:ext cx="2334260" cy="1659890"/>
                            <a:chOff x="0" y="0"/>
                            <a:chExt cx="2334260" cy="1659890"/>
                          </a:xfrm>
                        </wpg:grpSpPr>
                        <pic:pic xmlns:pic="http://schemas.openxmlformats.org/drawingml/2006/picture">
                          <pic:nvPicPr>
                            <pic:cNvPr id="160" name="Bild 186" descr="YJoint_v2"/>
                            <pic:cNvPicPr>
                              <a:picLocks noChangeAspect="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47625" y="0"/>
                              <a:ext cx="2286635" cy="1403985"/>
                            </a:xfrm>
                            <a:prstGeom prst="rect">
                              <a:avLst/>
                            </a:prstGeom>
                            <a:noFill/>
                            <a:ln>
                              <a:noFill/>
                            </a:ln>
                          </pic:spPr>
                        </pic:pic>
                        <wps:wsp>
                          <wps:cNvPr id="1036" name="Text Box 1036"/>
                          <wps:cNvSpPr txBox="1"/>
                          <wps:spPr>
                            <a:xfrm>
                              <a:off x="0" y="1428750"/>
                              <a:ext cx="2286635" cy="231140"/>
                            </a:xfrm>
                            <a:prstGeom prst="rect">
                              <a:avLst/>
                            </a:prstGeom>
                            <a:noFill/>
                            <a:ln>
                              <a:noFill/>
                            </a:ln>
                            <a:effectLst/>
                          </wps:spPr>
                          <wps:txbx>
                            <w:txbxContent>
                              <w:p w14:paraId="26AEAA3F" w14:textId="2D45E116" w:rsidR="00EF121E" w:rsidRPr="00973973" w:rsidRDefault="00EF121E" w:rsidP="00D25D3B">
                                <w:pPr>
                                  <w:pStyle w:val="Beschriftung"/>
                                  <w:rPr>
                                    <w:noProof/>
                                    <w:szCs w:val="24"/>
                                  </w:rPr>
                                </w:pPr>
                                <w:bookmarkStart w:id="1748" w:name="_Ref7931629"/>
                                <w:bookmarkStart w:id="1749" w:name="_Toc3557141"/>
                                <w:bookmarkStart w:id="1750" w:name="_Toc34747394"/>
                                <w:bookmarkStart w:id="1751" w:name="_Toc39880715"/>
                                <w:r>
                                  <w:t xml:space="preserve">Figure </w:t>
                                </w:r>
                                <w:r>
                                  <w:fldChar w:fldCharType="begin"/>
                                </w:r>
                                <w:r>
                                  <w:instrText xml:space="preserve"> SEQ Figure \* ARABIC </w:instrText>
                                </w:r>
                                <w:r>
                                  <w:fldChar w:fldCharType="separate"/>
                                </w:r>
                                <w:r>
                                  <w:rPr>
                                    <w:noProof/>
                                  </w:rPr>
                                  <w:t>64</w:t>
                                </w:r>
                                <w:r>
                                  <w:fldChar w:fldCharType="end"/>
                                </w:r>
                                <w:bookmarkEnd w:id="1748"/>
                                <w:r>
                                  <w:t>: Y-Joint Sheet Layout</w:t>
                                </w:r>
                                <w:bookmarkEnd w:id="1749"/>
                                <w:bookmarkEnd w:id="1750"/>
                                <w:bookmarkEnd w:id="17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139" name="Gruppieren 139"/>
                        <wpg:cNvGrpSpPr/>
                        <wpg:grpSpPr>
                          <a:xfrm>
                            <a:off x="2647950" y="333375"/>
                            <a:ext cx="2398395" cy="1345565"/>
                            <a:chOff x="0" y="0"/>
                            <a:chExt cx="2398395" cy="1345565"/>
                          </a:xfrm>
                        </wpg:grpSpPr>
                        <pic:pic xmlns:pic="http://schemas.openxmlformats.org/drawingml/2006/picture">
                          <pic:nvPicPr>
                            <pic:cNvPr id="158" name="Bild 187" descr="YJoint_v2"/>
                            <pic:cNvPicPr>
                              <a:picLocks noChangeAspect="1"/>
                            </pic:cNvPicPr>
                          </pic:nvPicPr>
                          <pic:blipFill>
                            <a:blip r:embed="rId183">
                              <a:extLst>
                                <a:ext uri="{28A0092B-C50C-407E-A947-70E740481C1C}">
                                  <a14:useLocalDpi xmlns:a14="http://schemas.microsoft.com/office/drawing/2010/main" val="0"/>
                                </a:ext>
                              </a:extLst>
                            </a:blip>
                            <a:srcRect l="6461" t="33505" r="44983"/>
                            <a:stretch>
                              <a:fillRect/>
                            </a:stretch>
                          </pic:blipFill>
                          <pic:spPr bwMode="auto">
                            <a:xfrm>
                              <a:off x="9525" y="0"/>
                              <a:ext cx="1164590" cy="1061085"/>
                            </a:xfrm>
                            <a:prstGeom prst="rect">
                              <a:avLst/>
                            </a:prstGeom>
                            <a:noFill/>
                            <a:ln>
                              <a:noFill/>
                            </a:ln>
                          </pic:spPr>
                        </pic:pic>
                        <pic:pic xmlns:pic="http://schemas.openxmlformats.org/drawingml/2006/picture">
                          <pic:nvPicPr>
                            <pic:cNvPr id="159" name="Bild 188" descr="YJoint_v2"/>
                            <pic:cNvPicPr>
                              <a:picLocks noChangeAspect="1"/>
                            </pic:cNvPicPr>
                          </pic:nvPicPr>
                          <pic:blipFill>
                            <a:blip r:embed="rId183">
                              <a:extLst>
                                <a:ext uri="{28A0092B-C50C-407E-A947-70E740481C1C}">
                                  <a14:useLocalDpi xmlns:a14="http://schemas.microsoft.com/office/drawing/2010/main" val="0"/>
                                </a:ext>
                              </a:extLst>
                            </a:blip>
                            <a:srcRect l="52794" t="33505" r="821"/>
                            <a:stretch>
                              <a:fillRect/>
                            </a:stretch>
                          </pic:blipFill>
                          <pic:spPr bwMode="auto">
                            <a:xfrm>
                              <a:off x="1285875" y="0"/>
                              <a:ext cx="1112520" cy="1061085"/>
                            </a:xfrm>
                            <a:prstGeom prst="rect">
                              <a:avLst/>
                            </a:prstGeom>
                            <a:noFill/>
                            <a:ln>
                              <a:noFill/>
                            </a:ln>
                          </pic:spPr>
                        </pic:pic>
                        <wps:wsp>
                          <wps:cNvPr id="1037" name="Text Box 1037"/>
                          <wps:cNvSpPr txBox="1"/>
                          <wps:spPr>
                            <a:xfrm>
                              <a:off x="0" y="1114425"/>
                              <a:ext cx="2397760" cy="231140"/>
                            </a:xfrm>
                            <a:prstGeom prst="rect">
                              <a:avLst/>
                            </a:prstGeom>
                            <a:solidFill>
                              <a:prstClr val="white"/>
                            </a:solidFill>
                            <a:ln>
                              <a:noFill/>
                            </a:ln>
                            <a:effectLst/>
                          </wps:spPr>
                          <wps:txbx>
                            <w:txbxContent>
                              <w:p w14:paraId="660BF978" w14:textId="6CD8C395" w:rsidR="00EF121E" w:rsidRPr="008E45EC" w:rsidRDefault="00EF121E" w:rsidP="00D25D3B">
                                <w:pPr>
                                  <w:pStyle w:val="Beschriftung"/>
                                  <w:rPr>
                                    <w:noProof/>
                                    <w:szCs w:val="24"/>
                                  </w:rPr>
                                </w:pPr>
                                <w:bookmarkStart w:id="1752" w:name="_Toc3557142"/>
                                <w:bookmarkStart w:id="1753" w:name="_Toc34747395"/>
                                <w:bookmarkStart w:id="1754" w:name="_Toc39880716"/>
                                <w:r>
                                  <w:t xml:space="preserve">Figure </w:t>
                                </w:r>
                                <w:r>
                                  <w:fldChar w:fldCharType="begin"/>
                                </w:r>
                                <w:r>
                                  <w:instrText xml:space="preserve"> SEQ Figure \* ARABIC </w:instrText>
                                </w:r>
                                <w:r>
                                  <w:fldChar w:fldCharType="separate"/>
                                </w:r>
                                <w:r>
                                  <w:rPr>
                                    <w:noProof/>
                                  </w:rPr>
                                  <w:t>65</w:t>
                                </w:r>
                                <w:r>
                                  <w:fldChar w:fldCharType="end"/>
                                </w:r>
                                <w:r>
                                  <w:t>: Parameters of Y-Joint Weld</w:t>
                                </w:r>
                                <w:bookmarkEnd w:id="1752"/>
                                <w:bookmarkEnd w:id="1753"/>
                                <w:bookmarkEnd w:id="17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anchor>
            </w:drawing>
          </mc:Choice>
          <mc:Fallback>
            <w:pict>
              <v:group w14:anchorId="58575D06" id="Gruppieren 140" o:spid="_x0000_s1061" style="position:absolute;margin-left:18.35pt;margin-top:10.7pt;width:397.35pt;height:132.2pt;z-index:251682816" coordsize="50463,167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">
                <v:group id="Gruppieren 138" o:spid="_x0000_s1062" style="position:absolute;width:23342;height:16598" coordsize="23342,165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">
                  <v:shape id="Bild 186" o:spid="_x0000_s1063" type="#_x0000_t75" alt="YJoint_v2" style="position:absolute;left:476;width:22866;height:140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">
                    <v:imagedata r:id="rId184" o:title="YJoint_v2"/>
                  </v:shape>
                  <v:shape id="Text Box 1036" o:spid="_x0000_s1064" type="#_x0000_t202" style="position:absolute;top:14287;width:22866;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" filled="f" stroked="f">
                    <v:textbox style="mso-fit-shape-to-text:t" inset="0,0,0,0">
                      <w:txbxContent>
                        <w:p w14:paraId="26AEAA3F" w14:textId="2D45E116" w:rsidR="00EF121E" w:rsidRPr="00973973" w:rsidRDefault="00EF121E" w:rsidP="00D25D3B">
                          <w:pPr>
                            <w:pStyle w:val="Beschriftung"/>
                            <w:rPr>
                              <w:noProof/>
                              <w:szCs w:val="24"/>
                            </w:rPr>
                          </w:pPr>
                          <w:bookmarkStart w:id="1755" w:name="_Ref7931629"/>
                          <w:bookmarkStart w:id="1756" w:name="_Toc3557141"/>
                          <w:bookmarkStart w:id="1757" w:name="_Toc34747394"/>
                          <w:bookmarkStart w:id="1758" w:name="_Toc39880715"/>
                          <w:r>
                            <w:t xml:space="preserve">Figure </w:t>
                          </w:r>
                          <w:r>
                            <w:fldChar w:fldCharType="begin"/>
                          </w:r>
                          <w:r>
                            <w:instrText xml:space="preserve"> SEQ Figure \* ARABIC </w:instrText>
                          </w:r>
                          <w:r>
                            <w:fldChar w:fldCharType="separate"/>
                          </w:r>
                          <w:r>
                            <w:rPr>
                              <w:noProof/>
                            </w:rPr>
                            <w:t>64</w:t>
                          </w:r>
                          <w:r>
                            <w:fldChar w:fldCharType="end"/>
                          </w:r>
                          <w:bookmarkEnd w:id="1755"/>
                          <w:r>
                            <w:t>: Y-Joint Sheet Layout</w:t>
                          </w:r>
                          <w:bookmarkEnd w:id="1756"/>
                          <w:bookmarkEnd w:id="1757"/>
                          <w:bookmarkEnd w:id="1758"/>
                        </w:p>
                      </w:txbxContent>
                    </v:textbox>
                  </v:shape>
                </v:group>
                <v:group id="Gruppieren 139" o:spid="_x0000_s1065" style="position:absolute;left:26479;top:3333;width:23984;height:13456" coordsize="23983,134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">
                  <v:shape id="Bild 187" o:spid="_x0000_s1066" type="#_x0000_t75" alt="YJoint_v2" style="position:absolute;left:95;width:11646;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">
                    <v:imagedata r:id="rId185" o:title="YJoint_v2" croptop="21958f" cropleft="4234f" cropright="29480f"/>
                  </v:shape>
                  <v:shape id="Bild 188" o:spid="_x0000_s1067" type="#_x0000_t75" alt="YJoint_v2" style="position:absolute;left:12858;width:11125;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">
                    <v:imagedata r:id="rId185" o:title="YJoint_v2" croptop="21958f" cropleft="34599f" cropright="538f"/>
                  </v:shape>
                  <v:shape id="Text Box 1037" o:spid="_x0000_s1068" type="#_x0000_t202" style="position:absolute;top:11144;width:23977;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" stroked="f">
                    <v:textbox style="mso-fit-shape-to-text:t" inset="0,0,0,0">
                      <w:txbxContent>
                        <w:p w14:paraId="660BF978" w14:textId="6CD8C395" w:rsidR="00EF121E" w:rsidRPr="008E45EC" w:rsidRDefault="00EF121E" w:rsidP="00D25D3B">
                          <w:pPr>
                            <w:pStyle w:val="Beschriftung"/>
                            <w:rPr>
                              <w:noProof/>
                              <w:szCs w:val="24"/>
                            </w:rPr>
                          </w:pPr>
                          <w:bookmarkStart w:id="1759" w:name="_Toc3557142"/>
                          <w:bookmarkStart w:id="1760" w:name="_Toc34747395"/>
                          <w:bookmarkStart w:id="1761" w:name="_Toc39880716"/>
                          <w:r>
                            <w:t xml:space="preserve">Figure </w:t>
                          </w:r>
                          <w:r>
                            <w:fldChar w:fldCharType="begin"/>
                          </w:r>
                          <w:r>
                            <w:instrText xml:space="preserve"> SEQ Figure \* ARABIC </w:instrText>
                          </w:r>
                          <w:r>
                            <w:fldChar w:fldCharType="separate"/>
                          </w:r>
                          <w:r>
                            <w:rPr>
                              <w:noProof/>
                            </w:rPr>
                            <w:t>65</w:t>
                          </w:r>
                          <w:r>
                            <w:fldChar w:fldCharType="end"/>
                          </w:r>
                          <w:r>
                            <w:t>: Parameters of Y-Joint Weld</w:t>
                          </w:r>
                          <w:bookmarkEnd w:id="1759"/>
                          <w:bookmarkEnd w:id="1760"/>
                          <w:bookmarkEnd w:id="1761"/>
                        </w:p>
                      </w:txbxContent>
                    </v:textbox>
                  </v:shape>
                </v:group>
                <w10:wrap type="topAndBottom"/>
              </v:group>
            </w:pict>
          </mc:Fallback>
        </mc:AlternateContent>
      </w:r>
    </w:p>
    <w:p w14:paraId="26EDDB32" w14:textId="77777777" w:rsidR="00255787" w:rsidRPr="007055D9" w:rsidRDefault="00255787" w:rsidP="009F0B37">
      <w:pPr>
        <w:jc w:val="both"/>
      </w:pPr>
      <w:r w:rsidRPr="007055D9">
        <w:t xml:space="preserve">For the </w:t>
      </w:r>
      <w:r w:rsidR="009174B8" w:rsidRPr="007055D9">
        <w:t>penetration</w:t>
      </w:r>
      <w:r w:rsidRPr="007055D9">
        <w:t xml:space="preserve">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0DFEE50F" w14:textId="77777777" w:rsidR="00255787" w:rsidRPr="007055D9" w:rsidRDefault="00255787" w:rsidP="009F0B37">
      <w:pPr>
        <w:jc w:val="both"/>
      </w:pPr>
      <w:r w:rsidRPr="007055D9">
        <w:t xml:space="preserve">This is computed by </w:t>
      </w:r>
      <w:r w:rsidRPr="007055D9">
        <w:rPr>
          <w:position w:val="-32"/>
          <w:szCs w:val="22"/>
        </w:rPr>
        <w:object w:dxaOrig="1240" w:dyaOrig="700" w14:anchorId="760B9B50">
          <v:shape id="_x0000_i1032" type="#_x0000_t75" style="width:62.25pt;height:36pt" o:ole="">
            <v:imagedata r:id="rId158" o:title=""/>
          </v:shape>
          <o:OLEObject Type="Embed" ProgID="Equation.3" ShapeID="_x0000_i1032" DrawAspect="Content" ObjectID="_1650495809" r:id="rId186"/>
        </w:object>
      </w:r>
      <w:r w:rsidRPr="007055D9">
        <w:t xml:space="preserve"> where index </w:t>
      </w:r>
      <w:r w:rsidRPr="007055D9">
        <w:rPr>
          <w:rStyle w:val="TextZchn"/>
          <w:i/>
        </w:rPr>
        <w:t>i</w:t>
      </w:r>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06A62667" w14:textId="77777777" w:rsidR="00255787" w:rsidRPr="007055D9" w:rsidRDefault="00255787" w:rsidP="009F0B37">
      <w:pPr>
        <w:jc w:val="both"/>
      </w:pPr>
      <w:r w:rsidRPr="007055D9">
        <w:t xml:space="preserve">Inside the χMCF File </w:t>
      </w:r>
      <w:r w:rsidR="009174B8" w:rsidRPr="007055D9">
        <w:t>only</w:t>
      </w:r>
      <w:r w:rsidRPr="007055D9">
        <w:t xml:space="preserve"> a subset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6"/>
        <w:gridCol w:w="1401"/>
        <w:gridCol w:w="1474"/>
        <w:gridCol w:w="1474"/>
        <w:gridCol w:w="1475"/>
      </w:tblGrid>
      <w:tr w:rsidR="00255787" w:rsidRPr="007055D9" w14:paraId="432F6D41" w14:textId="77777777" w:rsidTr="00263237">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F1BE881" w14:textId="77777777" w:rsidR="00255787" w:rsidRPr="007055D9" w:rsidRDefault="00255787" w:rsidP="00C0357F">
            <w:pPr>
              <w:keepNext/>
              <w:rPr>
                <w:b/>
                <w:i/>
              </w:rPr>
            </w:pPr>
            <w:r w:rsidRPr="007055D9">
              <w:rPr>
                <w:b/>
                <w:i/>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B36159" w14:textId="77777777" w:rsidR="00255787" w:rsidRPr="007055D9" w:rsidRDefault="00255787" w:rsidP="00C0357F">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AA6DEB" w14:textId="77777777" w:rsidR="00255787" w:rsidRPr="007055D9" w:rsidRDefault="00255787" w:rsidP="00C0357F">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7C15C" w14:textId="77777777" w:rsidR="00255787" w:rsidRPr="007055D9" w:rsidRDefault="00255787" w:rsidP="00C0357F">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4D1E353" w14:textId="242F336A" w:rsidR="00255787" w:rsidRPr="007055D9" w:rsidRDefault="000E60DF" w:rsidP="00C0357F">
            <w:pPr>
              <w:keepNext/>
              <w:rPr>
                <w:b/>
                <w:i/>
              </w:rPr>
            </w:pPr>
            <w:r>
              <w:rPr>
                <w:b/>
                <w:i/>
              </w:rPr>
              <w:t>Use</w:t>
            </w:r>
          </w:p>
        </w:tc>
        <w:tc>
          <w:tcPr>
            <w:tcW w:w="147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0ADF90" w14:textId="77777777" w:rsidR="00255787" w:rsidRPr="007055D9" w:rsidRDefault="00255787" w:rsidP="00C0357F">
            <w:pPr>
              <w:keepNext/>
              <w:rPr>
                <w:b/>
                <w:i/>
              </w:rPr>
            </w:pPr>
            <w:r w:rsidRPr="007055D9">
              <w:rPr>
                <w:b/>
                <w:i/>
              </w:rPr>
              <w:t>Default Value</w:t>
            </w:r>
          </w:p>
        </w:tc>
      </w:tr>
      <w:tr w:rsidR="005A5679" w:rsidRPr="007055D9" w14:paraId="14105E9C" w14:textId="77777777" w:rsidTr="00263237">
        <w:trPr>
          <w:jc w:val="center"/>
        </w:trPr>
        <w:tc>
          <w:tcPr>
            <w:tcW w:w="1191" w:type="dxa"/>
            <w:shd w:val="clear" w:color="auto" w:fill="auto"/>
            <w:vAlign w:val="bottom"/>
          </w:tcPr>
          <w:p w14:paraId="0D7F3D91" w14:textId="795962A4" w:rsidR="005A5679" w:rsidRPr="009F0B37" w:rsidRDefault="00EF121E" w:rsidP="00CC7692">
            <w:pPr>
              <w:rPr>
                <w:sz w:val="20"/>
                <w:szCs w:val="20"/>
              </w:rPr>
            </w:pPr>
            <w:r>
              <w:rPr>
                <w:sz w:val="20"/>
                <w:szCs w:val="20"/>
              </w:rPr>
              <w:t>a</w:t>
            </w:r>
          </w:p>
        </w:tc>
        <w:tc>
          <w:tcPr>
            <w:tcW w:w="1516" w:type="dxa"/>
            <w:shd w:val="clear" w:color="auto" w:fill="auto"/>
            <w:vAlign w:val="bottom"/>
          </w:tcPr>
          <w:p w14:paraId="6569AD2E" w14:textId="77777777" w:rsidR="005A5679" w:rsidRPr="009F0B37" w:rsidRDefault="00584300" w:rsidP="00CC7692">
            <w:pPr>
              <w:rPr>
                <w:sz w:val="20"/>
                <w:szCs w:val="20"/>
              </w:rPr>
            </w:pPr>
            <w:r>
              <w:rPr>
                <w:sz w:val="20"/>
                <w:szCs w:val="20"/>
              </w:rPr>
              <w:t>t</w:t>
            </w:r>
            <w:r w:rsidR="005A5679" w:rsidRPr="009F0B37">
              <w:rPr>
                <w:sz w:val="20"/>
                <w:szCs w:val="20"/>
              </w:rPr>
              <w:t>hickness</w:t>
            </w:r>
          </w:p>
        </w:tc>
        <w:tc>
          <w:tcPr>
            <w:tcW w:w="1401" w:type="dxa"/>
            <w:shd w:val="clear" w:color="auto" w:fill="auto"/>
            <w:vAlign w:val="bottom"/>
          </w:tcPr>
          <w:p w14:paraId="22259ED2" w14:textId="77777777" w:rsidR="005A5679" w:rsidRPr="009F0B37" w:rsidRDefault="005A5679" w:rsidP="00CC7692">
            <w:pPr>
              <w:rPr>
                <w:sz w:val="20"/>
                <w:szCs w:val="20"/>
              </w:rPr>
            </w:pPr>
            <w:r w:rsidRPr="009F0B37">
              <w:rPr>
                <w:sz w:val="20"/>
                <w:szCs w:val="20"/>
              </w:rPr>
              <w:t>1 – 2</w:t>
            </w:r>
          </w:p>
        </w:tc>
        <w:tc>
          <w:tcPr>
            <w:tcW w:w="1474" w:type="dxa"/>
            <w:shd w:val="clear" w:color="auto" w:fill="auto"/>
            <w:vAlign w:val="bottom"/>
          </w:tcPr>
          <w:p w14:paraId="184AA15A" w14:textId="77777777" w:rsidR="005A5679" w:rsidRPr="009F0B37" w:rsidRDefault="005A5679" w:rsidP="00CC7692">
            <w:pPr>
              <w:rPr>
                <w:sz w:val="20"/>
                <w:szCs w:val="20"/>
              </w:rPr>
            </w:pPr>
            <w:r w:rsidRPr="009F0B37">
              <w:rPr>
                <w:sz w:val="20"/>
                <w:szCs w:val="20"/>
              </w:rPr>
              <w:t>≥ 0</w:t>
            </w:r>
          </w:p>
        </w:tc>
        <w:tc>
          <w:tcPr>
            <w:tcW w:w="1474" w:type="dxa"/>
            <w:shd w:val="clear" w:color="auto" w:fill="auto"/>
            <w:vAlign w:val="bottom"/>
          </w:tcPr>
          <w:p w14:paraId="021CC2FB" w14:textId="77777777" w:rsidR="005A5679" w:rsidRPr="009F0B37" w:rsidRDefault="00263237" w:rsidP="00CC7692">
            <w:pPr>
              <w:rPr>
                <w:sz w:val="20"/>
                <w:szCs w:val="20"/>
              </w:rPr>
            </w:pPr>
            <w:r>
              <w:rPr>
                <w:sz w:val="20"/>
                <w:szCs w:val="20"/>
              </w:rPr>
              <w:t>Optional</w:t>
            </w:r>
          </w:p>
        </w:tc>
        <w:tc>
          <w:tcPr>
            <w:tcW w:w="1475" w:type="dxa"/>
            <w:shd w:val="clear" w:color="auto" w:fill="auto"/>
            <w:vAlign w:val="bottom"/>
          </w:tcPr>
          <w:p w14:paraId="2470BD06" w14:textId="13D58225" w:rsidR="005A5679" w:rsidRPr="009F0B37" w:rsidRDefault="0035512A" w:rsidP="00CC7692">
            <w:pPr>
              <w:rPr>
                <w:sz w:val="20"/>
                <w:szCs w:val="20"/>
              </w:rPr>
            </w:pPr>
            <w:r>
              <w:rPr>
                <w:sz w:val="20"/>
                <w:szCs w:val="20"/>
              </w:rPr>
              <w:t>-</w:t>
            </w:r>
          </w:p>
        </w:tc>
      </w:tr>
      <w:tr w:rsidR="005A5679" w:rsidRPr="007055D9" w14:paraId="3790E0EC" w14:textId="77777777" w:rsidTr="00263237">
        <w:trPr>
          <w:jc w:val="center"/>
        </w:trPr>
        <w:tc>
          <w:tcPr>
            <w:tcW w:w="1191" w:type="dxa"/>
            <w:shd w:val="clear" w:color="auto" w:fill="auto"/>
            <w:vAlign w:val="bottom"/>
          </w:tcPr>
          <w:p w14:paraId="530A3F77" w14:textId="752A1653" w:rsidR="005A5679" w:rsidRPr="00EF121E" w:rsidRDefault="00EF121E" w:rsidP="00CC7692">
            <w:pPr>
              <w:rPr>
                <w:sz w:val="20"/>
                <w:szCs w:val="20"/>
              </w:rPr>
            </w:pPr>
            <w:r>
              <w:rPr>
                <w:sz w:val="20"/>
                <w:szCs w:val="20"/>
                <w:lang w:val="el-GR"/>
              </w:rPr>
              <w:t>β</w:t>
            </w:r>
          </w:p>
        </w:tc>
        <w:tc>
          <w:tcPr>
            <w:tcW w:w="1516" w:type="dxa"/>
            <w:shd w:val="clear" w:color="auto" w:fill="auto"/>
            <w:vAlign w:val="bottom"/>
          </w:tcPr>
          <w:p w14:paraId="4B31AC4B" w14:textId="77777777" w:rsidR="005A5679" w:rsidRPr="009F0B37" w:rsidRDefault="00584300" w:rsidP="00CC7692">
            <w:pPr>
              <w:rPr>
                <w:sz w:val="20"/>
                <w:szCs w:val="20"/>
              </w:rPr>
            </w:pPr>
            <w:r>
              <w:rPr>
                <w:sz w:val="20"/>
                <w:szCs w:val="20"/>
              </w:rPr>
              <w:t>a</w:t>
            </w:r>
            <w:r w:rsidR="005A5679" w:rsidRPr="009F0B37">
              <w:rPr>
                <w:sz w:val="20"/>
                <w:szCs w:val="20"/>
              </w:rPr>
              <w:t>ngle</w:t>
            </w:r>
          </w:p>
        </w:tc>
        <w:tc>
          <w:tcPr>
            <w:tcW w:w="1401" w:type="dxa"/>
            <w:shd w:val="clear" w:color="auto" w:fill="auto"/>
            <w:vAlign w:val="bottom"/>
          </w:tcPr>
          <w:p w14:paraId="4BABA0F2" w14:textId="77777777" w:rsidR="005A5679" w:rsidRPr="009F0B37" w:rsidRDefault="005A5679" w:rsidP="00CC7692">
            <w:pPr>
              <w:rPr>
                <w:sz w:val="20"/>
                <w:szCs w:val="20"/>
              </w:rPr>
            </w:pPr>
            <w:r w:rsidRPr="009F0B37">
              <w:rPr>
                <w:sz w:val="20"/>
                <w:szCs w:val="20"/>
              </w:rPr>
              <w:t>0 – 2</w:t>
            </w:r>
          </w:p>
        </w:tc>
        <w:tc>
          <w:tcPr>
            <w:tcW w:w="1474" w:type="dxa"/>
            <w:shd w:val="clear" w:color="auto" w:fill="auto"/>
            <w:vAlign w:val="bottom"/>
          </w:tcPr>
          <w:p w14:paraId="124A4CBE" w14:textId="77777777" w:rsidR="005A5679" w:rsidRPr="009F0B37" w:rsidRDefault="005A5679" w:rsidP="00CC7692">
            <w:pPr>
              <w:rPr>
                <w:sz w:val="20"/>
                <w:szCs w:val="20"/>
              </w:rPr>
            </w:pPr>
            <w:r w:rsidRPr="009F0B37">
              <w:rPr>
                <w:sz w:val="20"/>
                <w:szCs w:val="20"/>
              </w:rPr>
              <w:t>≥ 0</w:t>
            </w:r>
          </w:p>
        </w:tc>
        <w:tc>
          <w:tcPr>
            <w:tcW w:w="1474" w:type="dxa"/>
            <w:shd w:val="clear" w:color="auto" w:fill="auto"/>
            <w:vAlign w:val="bottom"/>
          </w:tcPr>
          <w:p w14:paraId="476ECCEB" w14:textId="77777777" w:rsidR="005A5679" w:rsidRPr="009F0B37" w:rsidRDefault="005A5679" w:rsidP="00CC7692">
            <w:pPr>
              <w:rPr>
                <w:sz w:val="20"/>
                <w:szCs w:val="20"/>
              </w:rPr>
            </w:pPr>
            <w:r w:rsidRPr="009F0B37">
              <w:rPr>
                <w:sz w:val="20"/>
                <w:szCs w:val="20"/>
              </w:rPr>
              <w:t>Optional</w:t>
            </w:r>
          </w:p>
        </w:tc>
        <w:tc>
          <w:tcPr>
            <w:tcW w:w="1475" w:type="dxa"/>
            <w:shd w:val="clear" w:color="auto" w:fill="auto"/>
            <w:vAlign w:val="bottom"/>
          </w:tcPr>
          <w:p w14:paraId="00B8408C" w14:textId="77777777" w:rsidR="005A5679" w:rsidRPr="009F0B37" w:rsidRDefault="005A5679" w:rsidP="00CC7692">
            <w:pPr>
              <w:rPr>
                <w:sz w:val="20"/>
                <w:szCs w:val="20"/>
              </w:rPr>
            </w:pPr>
            <w:r w:rsidRPr="009F0B37">
              <w:rPr>
                <w:sz w:val="20"/>
                <w:szCs w:val="20"/>
              </w:rPr>
              <w:t>45 [deg]</w:t>
            </w:r>
          </w:p>
        </w:tc>
      </w:tr>
      <w:tr w:rsidR="005A5679" w:rsidRPr="007055D9" w14:paraId="5C8857FC" w14:textId="77777777" w:rsidTr="00263237">
        <w:trPr>
          <w:jc w:val="center"/>
        </w:trPr>
        <w:tc>
          <w:tcPr>
            <w:tcW w:w="1191" w:type="dxa"/>
            <w:shd w:val="clear" w:color="auto" w:fill="auto"/>
            <w:vAlign w:val="bottom"/>
          </w:tcPr>
          <w:p w14:paraId="4C11A210" w14:textId="77777777" w:rsidR="005A5679" w:rsidRPr="009F0B37" w:rsidRDefault="00584300" w:rsidP="00CC7692">
            <w:pPr>
              <w:rPr>
                <w:sz w:val="20"/>
                <w:szCs w:val="20"/>
              </w:rPr>
            </w:pPr>
            <w:r w:rsidRPr="009F0B37">
              <w:rPr>
                <w:sz w:val="20"/>
                <w:szCs w:val="20"/>
              </w:rPr>
              <w:t>η</w:t>
            </w:r>
            <w:r w:rsidRPr="009F0B37" w:rsidDel="009F0B37">
              <w:rPr>
                <w:sz w:val="20"/>
                <w:szCs w:val="20"/>
              </w:rPr>
              <w:t xml:space="preserve"> </w:t>
            </w:r>
          </w:p>
        </w:tc>
        <w:tc>
          <w:tcPr>
            <w:tcW w:w="1516" w:type="dxa"/>
            <w:shd w:val="clear" w:color="auto" w:fill="auto"/>
            <w:vAlign w:val="bottom"/>
          </w:tcPr>
          <w:p w14:paraId="5B832D6E" w14:textId="77777777" w:rsidR="005A5679" w:rsidRPr="009F0B37" w:rsidRDefault="00B550BE" w:rsidP="00CC7692">
            <w:pPr>
              <w:rPr>
                <w:sz w:val="20"/>
                <w:szCs w:val="20"/>
              </w:rPr>
            </w:pPr>
            <w:r>
              <w:rPr>
                <w:sz w:val="20"/>
                <w:szCs w:val="20"/>
              </w:rPr>
              <w:t>penetration</w:t>
            </w:r>
          </w:p>
        </w:tc>
        <w:tc>
          <w:tcPr>
            <w:tcW w:w="1401" w:type="dxa"/>
            <w:shd w:val="clear" w:color="auto" w:fill="auto"/>
            <w:vAlign w:val="bottom"/>
          </w:tcPr>
          <w:p w14:paraId="5272CB32" w14:textId="77777777" w:rsidR="005A5679" w:rsidRPr="009F0B37" w:rsidRDefault="00584300" w:rsidP="00CC7692">
            <w:pPr>
              <w:rPr>
                <w:sz w:val="20"/>
                <w:szCs w:val="20"/>
              </w:rPr>
            </w:pPr>
            <w:r w:rsidRPr="009F0B37">
              <w:rPr>
                <w:sz w:val="20"/>
                <w:szCs w:val="20"/>
              </w:rPr>
              <w:t>0 – 2</w:t>
            </w:r>
          </w:p>
        </w:tc>
        <w:tc>
          <w:tcPr>
            <w:tcW w:w="1474" w:type="dxa"/>
            <w:shd w:val="clear" w:color="auto" w:fill="auto"/>
            <w:vAlign w:val="bottom"/>
          </w:tcPr>
          <w:p w14:paraId="18EA2F22" w14:textId="77777777" w:rsidR="005A5679" w:rsidRPr="009F0B37" w:rsidRDefault="00584300" w:rsidP="00CC7692">
            <w:pPr>
              <w:rPr>
                <w:sz w:val="20"/>
                <w:szCs w:val="20"/>
              </w:rPr>
            </w:pPr>
            <w:r w:rsidRPr="009F0B37">
              <w:rPr>
                <w:sz w:val="20"/>
                <w:szCs w:val="20"/>
              </w:rPr>
              <w:t>0 ≤ η ≤ 1</w:t>
            </w:r>
          </w:p>
        </w:tc>
        <w:tc>
          <w:tcPr>
            <w:tcW w:w="1474" w:type="dxa"/>
            <w:shd w:val="clear" w:color="auto" w:fill="auto"/>
            <w:vAlign w:val="bottom"/>
          </w:tcPr>
          <w:p w14:paraId="6B1EE964" w14:textId="77777777" w:rsidR="005A5679" w:rsidRPr="009F0B37" w:rsidRDefault="00584300" w:rsidP="00CC7692">
            <w:pPr>
              <w:rPr>
                <w:sz w:val="20"/>
                <w:szCs w:val="20"/>
              </w:rPr>
            </w:pPr>
            <w:r w:rsidRPr="009F0B37">
              <w:rPr>
                <w:sz w:val="20"/>
                <w:szCs w:val="20"/>
              </w:rPr>
              <w:t>Optional</w:t>
            </w:r>
            <w:r w:rsidRPr="009F0B37" w:rsidDel="009F0B37">
              <w:rPr>
                <w:sz w:val="20"/>
                <w:szCs w:val="20"/>
              </w:rPr>
              <w:t xml:space="preserve"> </w:t>
            </w:r>
          </w:p>
        </w:tc>
        <w:tc>
          <w:tcPr>
            <w:tcW w:w="1475" w:type="dxa"/>
            <w:shd w:val="clear" w:color="auto" w:fill="auto"/>
            <w:vAlign w:val="bottom"/>
          </w:tcPr>
          <w:p w14:paraId="1BEC8A74" w14:textId="77777777" w:rsidR="005A5679" w:rsidRPr="009F0B37" w:rsidRDefault="00584300" w:rsidP="00D25D3B">
            <w:pPr>
              <w:keepNext/>
              <w:rPr>
                <w:sz w:val="20"/>
                <w:szCs w:val="20"/>
              </w:rPr>
            </w:pPr>
            <w:r w:rsidRPr="009F0B37">
              <w:rPr>
                <w:sz w:val="20"/>
                <w:szCs w:val="20"/>
              </w:rPr>
              <w:t>0</w:t>
            </w:r>
          </w:p>
        </w:tc>
      </w:tr>
    </w:tbl>
    <w:p w14:paraId="75A44233" w14:textId="1E1580B8" w:rsidR="00D25D3B" w:rsidRDefault="00D25D3B" w:rsidP="00D25D3B">
      <w:pPr>
        <w:pStyle w:val="Beschriftung"/>
        <w:spacing w:before="120"/>
      </w:pPr>
      <w:bookmarkStart w:id="1762" w:name="_Toc3566511"/>
      <w:bookmarkStart w:id="1763" w:name="_Toc34747513"/>
      <w:bookmarkStart w:id="1764" w:name="_Toc338939211"/>
      <w:bookmarkStart w:id="1765" w:name="_Toc39880839"/>
      <w:r>
        <w:t xml:space="preserve">Table </w:t>
      </w:r>
      <w:r w:rsidR="00ED469A">
        <w:fldChar w:fldCharType="begin"/>
      </w:r>
      <w:r w:rsidR="00ED469A">
        <w:instrText xml:space="preserve"> SEQ Table \* ARABIC </w:instrText>
      </w:r>
      <w:r w:rsidR="00ED469A">
        <w:fldChar w:fldCharType="separate"/>
      </w:r>
      <w:r w:rsidR="00A2710C">
        <w:rPr>
          <w:noProof/>
        </w:rPr>
        <w:t>108</w:t>
      </w:r>
      <w:r w:rsidR="00ED469A">
        <w:fldChar w:fldCharType="end"/>
      </w:r>
      <w:r>
        <w:t>: Parameters of Y-Joint</w:t>
      </w:r>
      <w:bookmarkEnd w:id="1762"/>
      <w:bookmarkEnd w:id="1763"/>
      <w:bookmarkEnd w:id="1765"/>
    </w:p>
    <w:p w14:paraId="398C8EB2" w14:textId="77777777" w:rsidR="0006113C" w:rsidRPr="007055D9" w:rsidRDefault="0006113C" w:rsidP="00F4558F">
      <w:pPr>
        <w:pStyle w:val="berschrift4"/>
        <w:tabs>
          <w:tab w:val="clear" w:pos="864"/>
          <w:tab w:val="num" w:pos="993"/>
        </w:tabs>
      </w:pPr>
      <w:bookmarkStart w:id="1766" w:name="_Toc3557046"/>
      <w:bookmarkStart w:id="1767" w:name="_Toc34747296"/>
      <w:bookmarkStart w:id="1768" w:name="_Toc39880613"/>
      <w:r w:rsidRPr="007055D9">
        <w:t>Attributes</w:t>
      </w:r>
      <w:bookmarkEnd w:id="1764"/>
      <w:bookmarkEnd w:id="1766"/>
      <w:bookmarkEnd w:id="1767"/>
      <w:bookmarkEnd w:id="1768"/>
    </w:p>
    <w:p w14:paraId="604B195B" w14:textId="6B31D0AD" w:rsidR="0006113C" w:rsidRPr="007055D9" w:rsidRDefault="00D83FC9" w:rsidP="00C0357F">
      <w:pPr>
        <w:pStyle w:val="berschrift5"/>
        <w:keepNext/>
      </w:pPr>
      <w:bookmarkStart w:id="1769" w:name="_Toc338939213"/>
      <w:r w:rsidRPr="007055D9">
        <w:t xml:space="preserve">Attribute </w:t>
      </w:r>
      <w:r w:rsidR="00194316">
        <w:t>"</w:t>
      </w:r>
      <w:r w:rsidRPr="007055D9">
        <w:t>b</w:t>
      </w:r>
      <w:r w:rsidR="0006113C" w:rsidRPr="007055D9">
        <w:t>ase</w:t>
      </w:r>
      <w:bookmarkEnd w:id="1769"/>
      <w:r w:rsidR="00194316">
        <w:t>"</w:t>
      </w:r>
    </w:p>
    <w:p w14:paraId="3C1897F8"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168ACBC1" w14:textId="5D66CBFD" w:rsidR="0006113C" w:rsidRPr="007055D9" w:rsidRDefault="00D83FC9" w:rsidP="00C0357F">
      <w:pPr>
        <w:pStyle w:val="berschrift5"/>
        <w:keepNext/>
      </w:pPr>
      <w:bookmarkStart w:id="1770" w:name="_Toc338939214"/>
      <w:r w:rsidRPr="007055D9">
        <w:t xml:space="preserve">Attribute </w:t>
      </w:r>
      <w:r w:rsidR="00194316">
        <w:t>"</w:t>
      </w:r>
      <w:r w:rsidRPr="007055D9">
        <w:t>t</w:t>
      </w:r>
      <w:r w:rsidR="0006113C" w:rsidRPr="007055D9">
        <w:t>echnology</w:t>
      </w:r>
      <w:bookmarkEnd w:id="1770"/>
      <w:r w:rsidR="00194316">
        <w:t>"</w:t>
      </w:r>
    </w:p>
    <w:p w14:paraId="65B7699A" w14:textId="77777777" w:rsidR="0006113C" w:rsidRPr="007055D9" w:rsidRDefault="0006113C" w:rsidP="00327322">
      <w:pPr>
        <w:keepNext/>
      </w:pPr>
      <w:r w:rsidRPr="007055D9">
        <w:t xml:space="preserve">The value for the attribute </w:t>
      </w:r>
      <w:r w:rsidRPr="007055D9">
        <w:rPr>
          <w:rStyle w:val="XMLElement"/>
        </w:rPr>
        <w:t xml:space="preserve">technology </w:t>
      </w:r>
      <w:r w:rsidRPr="007055D9">
        <w:t>can be specified using the following values:</w:t>
      </w:r>
    </w:p>
    <w:p w14:paraId="485B2584" w14:textId="77777777" w:rsidR="0006113C" w:rsidRPr="007055D9" w:rsidRDefault="00E948A1" w:rsidP="0006113C">
      <w:pPr>
        <w:pStyle w:val="Aufzhlungszeichen"/>
        <w:rPr>
          <w:rStyle w:val="XMLElement"/>
        </w:rPr>
      </w:pPr>
      <w:r>
        <w:rPr>
          <w:rStyle w:val="XMLElement"/>
        </w:rPr>
        <w:t>r</w:t>
      </w:r>
      <w:r w:rsidR="0006113C" w:rsidRPr="007055D9">
        <w:rPr>
          <w:rStyle w:val="XMLElement"/>
        </w:rPr>
        <w:t>esistance</w:t>
      </w:r>
    </w:p>
    <w:p w14:paraId="6BBB1A5C" w14:textId="77777777" w:rsidR="0006113C" w:rsidRPr="007055D9" w:rsidRDefault="00E948A1" w:rsidP="0006113C">
      <w:pPr>
        <w:pStyle w:val="Aufzhlungszeichen"/>
        <w:rPr>
          <w:rStyle w:val="XMLElement"/>
        </w:rPr>
      </w:pPr>
      <w:r>
        <w:rPr>
          <w:rStyle w:val="XMLElement"/>
        </w:rPr>
        <w:lastRenderedPageBreak/>
        <w:t>a</w:t>
      </w:r>
      <w:r w:rsidR="0006113C" w:rsidRPr="007055D9">
        <w:rPr>
          <w:rStyle w:val="XMLElement"/>
        </w:rPr>
        <w:t>rc</w:t>
      </w:r>
    </w:p>
    <w:p w14:paraId="03EF1A5C" w14:textId="77777777" w:rsidR="0006113C" w:rsidRPr="00604BF1" w:rsidRDefault="00E948A1" w:rsidP="0006113C">
      <w:pPr>
        <w:pStyle w:val="Aufzhlungszeichen"/>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4AB6626B" w14:textId="51EA82DA" w:rsidR="00604BF1" w:rsidRDefault="00604BF1" w:rsidP="0006113C">
      <w:pPr>
        <w:pStyle w:val="Aufzhlungszeichen"/>
        <w:rPr>
          <w:rStyle w:val="XMLElement"/>
        </w:rPr>
      </w:pPr>
      <w:r>
        <w:rPr>
          <w:rStyle w:val="XMLElement"/>
        </w:rPr>
        <w:t>friction</w:t>
      </w:r>
    </w:p>
    <w:p w14:paraId="2CAAD930" w14:textId="315AC0CF" w:rsidR="00604BF1" w:rsidRPr="007055D9" w:rsidRDefault="00604BF1" w:rsidP="0006113C">
      <w:pPr>
        <w:pStyle w:val="Aufzhlungszeichen"/>
        <w:rPr>
          <w:rStyle w:val="XMLElement"/>
        </w:rPr>
      </w:pPr>
      <w:r>
        <w:rPr>
          <w:rStyle w:val="XMLElement"/>
        </w:rPr>
        <w:t>brazing</w:t>
      </w:r>
    </w:p>
    <w:p w14:paraId="06D2F44C" w14:textId="37232EC3" w:rsidR="0006113C" w:rsidRPr="007055D9" w:rsidRDefault="0006113C" w:rsidP="00F4558F">
      <w:pPr>
        <w:pStyle w:val="berschrift4"/>
        <w:tabs>
          <w:tab w:val="clear" w:pos="864"/>
          <w:tab w:val="num" w:pos="993"/>
        </w:tabs>
      </w:pPr>
      <w:bookmarkStart w:id="1771" w:name="_Toc338939215"/>
      <w:bookmarkStart w:id="1772" w:name="_Toc3557047"/>
      <w:bookmarkStart w:id="1773" w:name="_Toc34747297"/>
      <w:bookmarkStart w:id="1774" w:name="_Toc39880614"/>
      <w:r w:rsidRPr="007055D9">
        <w:t xml:space="preserve">Element </w:t>
      </w:r>
      <w:r w:rsidR="00194316">
        <w:t>"</w:t>
      </w:r>
      <w:r w:rsidRPr="007055D9">
        <w:t>weld_position</w:t>
      </w:r>
      <w:bookmarkEnd w:id="1771"/>
      <w:bookmarkEnd w:id="1772"/>
      <w:r w:rsidR="00194316">
        <w:t>"</w:t>
      </w:r>
      <w:bookmarkEnd w:id="1773"/>
      <w:bookmarkEnd w:id="1774"/>
    </w:p>
    <w:p w14:paraId="65F2B5EA" w14:textId="77777777" w:rsidR="0006113C" w:rsidRPr="007055D9" w:rsidRDefault="0006113C" w:rsidP="00B313C1">
      <w:pPr>
        <w:jc w:val="both"/>
      </w:pPr>
      <w:r w:rsidRPr="007055D9">
        <w:t xml:space="preserve">For the element </w:t>
      </w:r>
      <w:r w:rsidR="0033708C" w:rsidRPr="0033708C">
        <w:rPr>
          <w:rStyle w:val="XMLElement"/>
        </w:rPr>
        <w:t>&lt;weld_position/&gt;</w:t>
      </w:r>
      <w:r w:rsidRPr="007055D9">
        <w:t xml:space="preserve"> the following attri</w:t>
      </w:r>
      <w:r w:rsidR="00B313C1">
        <w:t>butes can be specified for the Y</w:t>
      </w:r>
      <w:r w:rsidRPr="007055D9">
        <w:t>-</w:t>
      </w:r>
      <w:r w:rsidR="00B313C1">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392AD933" w14:textId="77777777" w:rsidTr="007A3431">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B39B597" w14:textId="77777777" w:rsidR="0006113C" w:rsidRPr="007055D9" w:rsidRDefault="0006113C" w:rsidP="00C0357F">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F824B1" w14:textId="77777777" w:rsidR="0006113C" w:rsidRPr="007055D9" w:rsidRDefault="0006113C" w:rsidP="00C0357F">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DA4750A" w14:textId="41D42FCA" w:rsidR="0006113C" w:rsidRPr="007055D9" w:rsidRDefault="000E60DF" w:rsidP="00C0357F">
            <w:pPr>
              <w:keepNext/>
              <w:rPr>
                <w:b/>
                <w:i/>
              </w:rPr>
            </w:pPr>
            <w:r>
              <w:rPr>
                <w:b/>
                <w:i/>
              </w:rPr>
              <w:t>Use</w:t>
            </w:r>
          </w:p>
        </w:tc>
      </w:tr>
      <w:tr w:rsidR="00CA6411" w:rsidRPr="007055D9" w14:paraId="7D290D35" w14:textId="77777777" w:rsidTr="007A3431">
        <w:trPr>
          <w:jc w:val="center"/>
        </w:trPr>
        <w:tc>
          <w:tcPr>
            <w:tcW w:w="1871" w:type="dxa"/>
            <w:shd w:val="clear" w:color="auto" w:fill="auto"/>
            <w:vAlign w:val="bottom"/>
          </w:tcPr>
          <w:p w14:paraId="3BDB47D4" w14:textId="33E56EF2" w:rsidR="00CA6411" w:rsidRPr="007811DF" w:rsidRDefault="00EF121E" w:rsidP="000437CC">
            <w:pPr>
              <w:rPr>
                <w:rStyle w:val="Kommentarzeichen"/>
                <w:sz w:val="20"/>
                <w:szCs w:val="20"/>
                <w:lang w:eastAsia="x-none"/>
              </w:rPr>
            </w:pPr>
            <w:r>
              <w:rPr>
                <w:sz w:val="20"/>
                <w:szCs w:val="20"/>
              </w:rPr>
              <w:t>b</w:t>
            </w:r>
            <w:r w:rsidRPr="009F236F">
              <w:rPr>
                <w:sz w:val="20"/>
                <w:szCs w:val="20"/>
              </w:rPr>
              <w:t>ase</w:t>
            </w:r>
          </w:p>
        </w:tc>
        <w:tc>
          <w:tcPr>
            <w:tcW w:w="1800" w:type="dxa"/>
            <w:shd w:val="clear" w:color="auto" w:fill="auto"/>
            <w:vAlign w:val="bottom"/>
          </w:tcPr>
          <w:p w14:paraId="665F62BC" w14:textId="2FA9CF1D" w:rsidR="00CA6411" w:rsidRPr="009F236F" w:rsidRDefault="00C9639A" w:rsidP="0053575A">
            <w:pPr>
              <w:rPr>
                <w:sz w:val="20"/>
                <w:szCs w:val="20"/>
              </w:rPr>
            </w:pPr>
            <w:r>
              <w:rPr>
                <w:sz w:val="20"/>
                <w:szCs w:val="20"/>
              </w:rPr>
              <w:t>Integer</w:t>
            </w:r>
          </w:p>
        </w:tc>
        <w:tc>
          <w:tcPr>
            <w:tcW w:w="4680" w:type="dxa"/>
            <w:shd w:val="clear" w:color="auto" w:fill="auto"/>
            <w:vAlign w:val="bottom"/>
          </w:tcPr>
          <w:p w14:paraId="745BB483" w14:textId="77777777" w:rsidR="00CA6411" w:rsidRPr="009F236F" w:rsidRDefault="007811DF" w:rsidP="0053575A">
            <w:pPr>
              <w:rPr>
                <w:sz w:val="20"/>
                <w:szCs w:val="20"/>
              </w:rPr>
            </w:pPr>
            <w:r w:rsidRPr="007811DF">
              <w:rPr>
                <w:sz w:val="20"/>
                <w:szCs w:val="20"/>
              </w:rPr>
              <w:t>O</w:t>
            </w:r>
            <w:r w:rsidR="00CA6411" w:rsidRPr="009F236F">
              <w:rPr>
                <w:sz w:val="20"/>
                <w:szCs w:val="20"/>
              </w:rPr>
              <w:t>ptional</w:t>
            </w:r>
          </w:p>
        </w:tc>
      </w:tr>
      <w:tr w:rsidR="00CA6411" w:rsidRPr="007055D9" w14:paraId="7C190A40" w14:textId="77777777" w:rsidTr="007A3431">
        <w:trPr>
          <w:jc w:val="center"/>
        </w:trPr>
        <w:tc>
          <w:tcPr>
            <w:tcW w:w="1871" w:type="dxa"/>
            <w:shd w:val="clear" w:color="auto" w:fill="auto"/>
            <w:vAlign w:val="bottom"/>
          </w:tcPr>
          <w:p w14:paraId="2AECA1C4" w14:textId="03DE04B2" w:rsidR="00CA6411" w:rsidRPr="007811DF" w:rsidRDefault="00EF121E" w:rsidP="000437CC">
            <w:pPr>
              <w:rPr>
                <w:rStyle w:val="Kommentarzeichen"/>
                <w:sz w:val="20"/>
                <w:szCs w:val="20"/>
                <w:lang w:eastAsia="x-none"/>
              </w:rPr>
            </w:pPr>
            <w:r>
              <w:rPr>
                <w:sz w:val="20"/>
                <w:szCs w:val="20"/>
              </w:rPr>
              <w:t>u</w:t>
            </w:r>
          </w:p>
        </w:tc>
        <w:tc>
          <w:tcPr>
            <w:tcW w:w="1800" w:type="dxa"/>
            <w:shd w:val="clear" w:color="auto" w:fill="auto"/>
            <w:vAlign w:val="bottom"/>
          </w:tcPr>
          <w:p w14:paraId="5306AB40" w14:textId="35D3893E"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41E4A84B"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576EA914" w14:textId="77777777" w:rsidTr="007A3431">
        <w:trPr>
          <w:jc w:val="center"/>
        </w:trPr>
        <w:tc>
          <w:tcPr>
            <w:tcW w:w="1871" w:type="dxa"/>
            <w:shd w:val="clear" w:color="auto" w:fill="auto"/>
            <w:vAlign w:val="bottom"/>
          </w:tcPr>
          <w:p w14:paraId="67AB449D" w14:textId="7766DEC7" w:rsidR="00CA6411" w:rsidRPr="007811DF" w:rsidRDefault="00EF121E" w:rsidP="000437CC">
            <w:pPr>
              <w:rPr>
                <w:rStyle w:val="Kommentarzeichen"/>
                <w:sz w:val="20"/>
                <w:szCs w:val="20"/>
                <w:lang w:eastAsia="x-none"/>
              </w:rPr>
            </w:pPr>
            <w:r>
              <w:rPr>
                <w:sz w:val="20"/>
                <w:szCs w:val="20"/>
              </w:rPr>
              <w:t>x</w:t>
            </w:r>
          </w:p>
        </w:tc>
        <w:tc>
          <w:tcPr>
            <w:tcW w:w="1800" w:type="dxa"/>
            <w:shd w:val="clear" w:color="auto" w:fill="auto"/>
            <w:vAlign w:val="bottom"/>
          </w:tcPr>
          <w:p w14:paraId="3074358B" w14:textId="5FA2BE83"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7536EEA8"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3322A5AB" w14:textId="77777777" w:rsidTr="007A3431">
        <w:trPr>
          <w:jc w:val="center"/>
        </w:trPr>
        <w:tc>
          <w:tcPr>
            <w:tcW w:w="1871" w:type="dxa"/>
            <w:shd w:val="clear" w:color="auto" w:fill="auto"/>
            <w:vAlign w:val="bottom"/>
          </w:tcPr>
          <w:p w14:paraId="4B593C75" w14:textId="407D6863" w:rsidR="00CA6411" w:rsidRPr="007811DF" w:rsidRDefault="00EF121E" w:rsidP="000437CC">
            <w:pPr>
              <w:rPr>
                <w:rStyle w:val="Kommentarzeichen"/>
                <w:sz w:val="20"/>
                <w:szCs w:val="20"/>
                <w:lang w:eastAsia="x-none"/>
              </w:rPr>
            </w:pPr>
            <w:r>
              <w:rPr>
                <w:sz w:val="20"/>
                <w:szCs w:val="20"/>
              </w:rPr>
              <w:t>y</w:t>
            </w:r>
          </w:p>
        </w:tc>
        <w:tc>
          <w:tcPr>
            <w:tcW w:w="1800" w:type="dxa"/>
            <w:shd w:val="clear" w:color="auto" w:fill="auto"/>
            <w:vAlign w:val="bottom"/>
          </w:tcPr>
          <w:p w14:paraId="39712654" w14:textId="470B2CB4"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44D8257A"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7F93BE4F" w14:textId="77777777" w:rsidTr="007A3431">
        <w:trPr>
          <w:jc w:val="center"/>
        </w:trPr>
        <w:tc>
          <w:tcPr>
            <w:tcW w:w="1871" w:type="dxa"/>
            <w:shd w:val="clear" w:color="auto" w:fill="auto"/>
            <w:vAlign w:val="bottom"/>
          </w:tcPr>
          <w:p w14:paraId="533A5D9F" w14:textId="261A6D9E" w:rsidR="00CA6411" w:rsidRPr="007811DF" w:rsidRDefault="00EF121E" w:rsidP="000437CC">
            <w:pPr>
              <w:rPr>
                <w:rStyle w:val="Kommentarzeichen"/>
                <w:sz w:val="20"/>
                <w:szCs w:val="20"/>
                <w:lang w:eastAsia="x-none"/>
              </w:rPr>
            </w:pPr>
            <w:r>
              <w:rPr>
                <w:sz w:val="20"/>
                <w:szCs w:val="20"/>
              </w:rPr>
              <w:t>z</w:t>
            </w:r>
          </w:p>
        </w:tc>
        <w:tc>
          <w:tcPr>
            <w:tcW w:w="1800" w:type="dxa"/>
            <w:shd w:val="clear" w:color="auto" w:fill="auto"/>
            <w:vAlign w:val="bottom"/>
          </w:tcPr>
          <w:p w14:paraId="01268810" w14:textId="3B71BAF8"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3E3E857C"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39FF6414" w14:textId="77777777" w:rsidTr="007A3431">
        <w:trPr>
          <w:jc w:val="center"/>
        </w:trPr>
        <w:tc>
          <w:tcPr>
            <w:tcW w:w="1871" w:type="dxa"/>
            <w:shd w:val="clear" w:color="auto" w:fill="auto"/>
            <w:vAlign w:val="bottom"/>
          </w:tcPr>
          <w:p w14:paraId="61F8E751" w14:textId="1E59727D" w:rsidR="00CA6411" w:rsidRPr="007811DF" w:rsidRDefault="00EF121E" w:rsidP="000437CC">
            <w:pPr>
              <w:rPr>
                <w:rStyle w:val="Kommentarzeichen"/>
                <w:sz w:val="20"/>
                <w:szCs w:val="20"/>
                <w:lang w:eastAsia="x-none"/>
              </w:rPr>
            </w:pPr>
            <w:r>
              <w:rPr>
                <w:sz w:val="20"/>
                <w:szCs w:val="20"/>
              </w:rPr>
              <w:t>r</w:t>
            </w:r>
            <w:r w:rsidRPr="009F236F">
              <w:rPr>
                <w:sz w:val="20"/>
                <w:szCs w:val="20"/>
              </w:rPr>
              <w:t>eference</w:t>
            </w:r>
          </w:p>
        </w:tc>
        <w:tc>
          <w:tcPr>
            <w:tcW w:w="1800" w:type="dxa"/>
            <w:shd w:val="clear" w:color="auto" w:fill="auto"/>
            <w:vAlign w:val="bottom"/>
          </w:tcPr>
          <w:p w14:paraId="24CEE9C4" w14:textId="77777777" w:rsidR="00CA6411" w:rsidRPr="009F236F" w:rsidRDefault="007811DF" w:rsidP="0053575A">
            <w:pPr>
              <w:rPr>
                <w:sz w:val="20"/>
                <w:szCs w:val="20"/>
              </w:rPr>
            </w:pPr>
            <w:r>
              <w:rPr>
                <w:sz w:val="20"/>
                <w:szCs w:val="20"/>
              </w:rPr>
              <w:t>Boolean</w:t>
            </w:r>
          </w:p>
        </w:tc>
        <w:tc>
          <w:tcPr>
            <w:tcW w:w="4680" w:type="dxa"/>
            <w:shd w:val="clear" w:color="auto" w:fill="auto"/>
            <w:vAlign w:val="bottom"/>
          </w:tcPr>
          <w:p w14:paraId="30EAC7CA" w14:textId="77777777" w:rsidR="00CA6411" w:rsidRPr="009F236F" w:rsidRDefault="007811DF" w:rsidP="0053575A">
            <w:pPr>
              <w:rPr>
                <w:sz w:val="20"/>
                <w:szCs w:val="20"/>
              </w:rPr>
            </w:pPr>
            <w:r w:rsidRPr="007811DF">
              <w:rPr>
                <w:sz w:val="20"/>
                <w:szCs w:val="20"/>
              </w:rPr>
              <w:t>O</w:t>
            </w:r>
            <w:r w:rsidR="00CA6411" w:rsidRPr="009F236F">
              <w:rPr>
                <w:sz w:val="20"/>
                <w:szCs w:val="20"/>
              </w:rPr>
              <w:t>ptional</w:t>
            </w:r>
          </w:p>
        </w:tc>
      </w:tr>
      <w:tr w:rsidR="00CA6411" w:rsidRPr="007055D9" w14:paraId="59B1FA20" w14:textId="77777777" w:rsidTr="007A3431">
        <w:trPr>
          <w:jc w:val="center"/>
        </w:trPr>
        <w:tc>
          <w:tcPr>
            <w:tcW w:w="1871" w:type="dxa"/>
            <w:shd w:val="clear" w:color="auto" w:fill="auto"/>
            <w:vAlign w:val="bottom"/>
          </w:tcPr>
          <w:p w14:paraId="15AF28FD" w14:textId="0D7195B3" w:rsidR="00CA6411" w:rsidRPr="007811DF" w:rsidRDefault="00EF121E" w:rsidP="000437CC">
            <w:pPr>
              <w:rPr>
                <w:sz w:val="20"/>
                <w:szCs w:val="20"/>
              </w:rPr>
            </w:pPr>
            <w:r>
              <w:rPr>
                <w:sz w:val="20"/>
                <w:szCs w:val="20"/>
              </w:rPr>
              <w:t>section</w:t>
            </w:r>
          </w:p>
        </w:tc>
        <w:tc>
          <w:tcPr>
            <w:tcW w:w="1800" w:type="dxa"/>
            <w:shd w:val="clear" w:color="auto" w:fill="auto"/>
            <w:vAlign w:val="bottom"/>
          </w:tcPr>
          <w:p w14:paraId="7BC41D97" w14:textId="77777777" w:rsidR="00CA6411" w:rsidRPr="009F236F" w:rsidRDefault="00CA6411" w:rsidP="0053575A">
            <w:pPr>
              <w:rPr>
                <w:sz w:val="20"/>
                <w:szCs w:val="20"/>
              </w:rPr>
            </w:pPr>
            <w:r w:rsidRPr="009F236F">
              <w:rPr>
                <w:sz w:val="20"/>
                <w:szCs w:val="20"/>
              </w:rPr>
              <w:t>Selection</w:t>
            </w:r>
          </w:p>
        </w:tc>
        <w:tc>
          <w:tcPr>
            <w:tcW w:w="4680" w:type="dxa"/>
            <w:shd w:val="clear" w:color="auto" w:fill="auto"/>
            <w:vAlign w:val="bottom"/>
          </w:tcPr>
          <w:p w14:paraId="2DB02617" w14:textId="77777777" w:rsidR="00CA6411" w:rsidRPr="009F236F" w:rsidRDefault="00263237" w:rsidP="0053575A">
            <w:pPr>
              <w:rPr>
                <w:sz w:val="20"/>
                <w:szCs w:val="20"/>
              </w:rPr>
            </w:pPr>
            <w:r>
              <w:rPr>
                <w:sz w:val="20"/>
                <w:szCs w:val="20"/>
              </w:rPr>
              <w:t>Optional</w:t>
            </w:r>
          </w:p>
        </w:tc>
      </w:tr>
      <w:tr w:rsidR="00CA6411" w:rsidRPr="007055D9" w14:paraId="7D9DBD96" w14:textId="77777777" w:rsidTr="007A3431">
        <w:trPr>
          <w:jc w:val="center"/>
        </w:trPr>
        <w:tc>
          <w:tcPr>
            <w:tcW w:w="1871" w:type="dxa"/>
            <w:shd w:val="clear" w:color="auto" w:fill="auto"/>
            <w:vAlign w:val="bottom"/>
          </w:tcPr>
          <w:p w14:paraId="1BD57931" w14:textId="68C0065B" w:rsidR="00CA6411" w:rsidRPr="007811DF" w:rsidRDefault="00EF121E" w:rsidP="000437CC">
            <w:pPr>
              <w:rPr>
                <w:sz w:val="20"/>
                <w:szCs w:val="20"/>
              </w:rPr>
            </w:pPr>
            <w:r>
              <w:rPr>
                <w:rStyle w:val="Kommentarzeichen"/>
                <w:sz w:val="20"/>
                <w:szCs w:val="20"/>
                <w:lang w:eastAsia="x-none"/>
              </w:rPr>
              <w:t>t</w:t>
            </w:r>
            <w:r w:rsidRPr="007811DF">
              <w:rPr>
                <w:rStyle w:val="Kommentarzeichen"/>
                <w:sz w:val="20"/>
                <w:szCs w:val="20"/>
                <w:lang w:eastAsia="x-none"/>
              </w:rPr>
              <w:t>hickness</w:t>
            </w:r>
          </w:p>
        </w:tc>
        <w:tc>
          <w:tcPr>
            <w:tcW w:w="1800" w:type="dxa"/>
            <w:shd w:val="clear" w:color="auto" w:fill="auto"/>
            <w:vAlign w:val="bottom"/>
          </w:tcPr>
          <w:p w14:paraId="6796FEED" w14:textId="151E91D1"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26BEB7CB" w14:textId="77777777" w:rsidR="00CA6411" w:rsidRPr="009F236F" w:rsidRDefault="00CA6411" w:rsidP="0053575A">
            <w:pPr>
              <w:rPr>
                <w:sz w:val="20"/>
                <w:szCs w:val="20"/>
              </w:rPr>
            </w:pPr>
            <w:r w:rsidRPr="009F236F">
              <w:rPr>
                <w:sz w:val="20"/>
                <w:szCs w:val="20"/>
              </w:rPr>
              <w:t>* see attribute description</w:t>
            </w:r>
          </w:p>
        </w:tc>
      </w:tr>
      <w:tr w:rsidR="00CA6411" w:rsidRPr="007055D9" w14:paraId="67C6102E" w14:textId="77777777" w:rsidTr="007A3431">
        <w:trPr>
          <w:jc w:val="center"/>
        </w:trPr>
        <w:tc>
          <w:tcPr>
            <w:tcW w:w="1871" w:type="dxa"/>
            <w:shd w:val="clear" w:color="auto" w:fill="auto"/>
            <w:vAlign w:val="bottom"/>
          </w:tcPr>
          <w:p w14:paraId="277F1157" w14:textId="6109D879" w:rsidR="00CA6411" w:rsidRPr="007811DF" w:rsidRDefault="00EF121E" w:rsidP="00553D9E">
            <w:pPr>
              <w:rPr>
                <w:sz w:val="20"/>
                <w:szCs w:val="20"/>
              </w:rPr>
            </w:pPr>
            <w:r>
              <w:rPr>
                <w:sz w:val="20"/>
                <w:szCs w:val="20"/>
              </w:rPr>
              <w:t>a</w:t>
            </w:r>
            <w:r w:rsidRPr="007811DF">
              <w:rPr>
                <w:sz w:val="20"/>
                <w:szCs w:val="20"/>
              </w:rPr>
              <w:t>ngle</w:t>
            </w:r>
          </w:p>
        </w:tc>
        <w:tc>
          <w:tcPr>
            <w:tcW w:w="1800" w:type="dxa"/>
            <w:shd w:val="clear" w:color="auto" w:fill="auto"/>
            <w:vAlign w:val="bottom"/>
          </w:tcPr>
          <w:p w14:paraId="50C8F52B" w14:textId="50CCAA9C"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48726629" w14:textId="77777777" w:rsidR="00CA6411" w:rsidRPr="009F236F" w:rsidRDefault="00CA6411" w:rsidP="0053575A">
            <w:pPr>
              <w:rPr>
                <w:sz w:val="20"/>
                <w:szCs w:val="20"/>
              </w:rPr>
            </w:pPr>
            <w:r w:rsidRPr="009F236F">
              <w:rPr>
                <w:sz w:val="20"/>
                <w:szCs w:val="20"/>
              </w:rPr>
              <w:t>* see attribute description</w:t>
            </w:r>
          </w:p>
        </w:tc>
      </w:tr>
      <w:tr w:rsidR="00CA6411" w:rsidRPr="007055D9" w14:paraId="4E8B0B28" w14:textId="77777777" w:rsidTr="007A3431">
        <w:trPr>
          <w:jc w:val="center"/>
        </w:trPr>
        <w:tc>
          <w:tcPr>
            <w:tcW w:w="1871" w:type="dxa"/>
            <w:shd w:val="clear" w:color="auto" w:fill="auto"/>
            <w:vAlign w:val="bottom"/>
          </w:tcPr>
          <w:p w14:paraId="34679405" w14:textId="77777777" w:rsidR="00CA6411" w:rsidRPr="007811DF" w:rsidRDefault="00CA6411" w:rsidP="000437CC">
            <w:pPr>
              <w:rPr>
                <w:sz w:val="20"/>
                <w:szCs w:val="20"/>
              </w:rPr>
            </w:pPr>
            <w:r w:rsidRPr="007811DF">
              <w:rPr>
                <w:sz w:val="20"/>
                <w:szCs w:val="20"/>
              </w:rPr>
              <w:t>penetration</w:t>
            </w:r>
          </w:p>
        </w:tc>
        <w:tc>
          <w:tcPr>
            <w:tcW w:w="1800" w:type="dxa"/>
            <w:shd w:val="clear" w:color="auto" w:fill="auto"/>
            <w:vAlign w:val="bottom"/>
          </w:tcPr>
          <w:p w14:paraId="04A65F75" w14:textId="56B9F88A"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7DA8C499" w14:textId="77777777" w:rsidR="00CA6411" w:rsidRPr="009F236F" w:rsidRDefault="00CA6411" w:rsidP="0053575A">
            <w:pPr>
              <w:rPr>
                <w:sz w:val="20"/>
                <w:szCs w:val="20"/>
              </w:rPr>
            </w:pPr>
            <w:r w:rsidRPr="009F236F">
              <w:rPr>
                <w:sz w:val="20"/>
                <w:szCs w:val="20"/>
              </w:rPr>
              <w:t>* see attribute description</w:t>
            </w:r>
          </w:p>
        </w:tc>
      </w:tr>
      <w:tr w:rsidR="00CA6411" w:rsidRPr="007055D9" w14:paraId="61B1018F" w14:textId="77777777" w:rsidTr="007A3431">
        <w:trPr>
          <w:jc w:val="center"/>
        </w:trPr>
        <w:tc>
          <w:tcPr>
            <w:tcW w:w="1871" w:type="dxa"/>
            <w:shd w:val="clear" w:color="auto" w:fill="auto"/>
            <w:vAlign w:val="bottom"/>
          </w:tcPr>
          <w:p w14:paraId="4737D4D3" w14:textId="77777777" w:rsidR="00CA6411" w:rsidRPr="007811DF" w:rsidRDefault="007841E0" w:rsidP="000437CC">
            <w:pPr>
              <w:rPr>
                <w:sz w:val="20"/>
                <w:szCs w:val="20"/>
              </w:rPr>
            </w:pPr>
            <w:r w:rsidRPr="007811DF">
              <w:rPr>
                <w:sz w:val="20"/>
                <w:szCs w:val="20"/>
              </w:rPr>
              <w:t>filler</w:t>
            </w:r>
            <w:r w:rsidRPr="007811DF" w:rsidDel="003F5D97">
              <w:rPr>
                <w:sz w:val="20"/>
                <w:szCs w:val="20"/>
              </w:rPr>
              <w:t xml:space="preserve"> </w:t>
            </w:r>
          </w:p>
        </w:tc>
        <w:tc>
          <w:tcPr>
            <w:tcW w:w="1800" w:type="dxa"/>
            <w:shd w:val="clear" w:color="auto" w:fill="auto"/>
            <w:vAlign w:val="bottom"/>
          </w:tcPr>
          <w:p w14:paraId="43EC6D95" w14:textId="77777777" w:rsidR="00CA6411" w:rsidRPr="009F236F" w:rsidRDefault="007841E0" w:rsidP="0053575A">
            <w:pPr>
              <w:rPr>
                <w:sz w:val="20"/>
                <w:szCs w:val="20"/>
              </w:rPr>
            </w:pPr>
            <w:r w:rsidRPr="009F236F">
              <w:rPr>
                <w:sz w:val="20"/>
                <w:szCs w:val="20"/>
              </w:rPr>
              <w:t>Selection</w:t>
            </w:r>
            <w:r w:rsidRPr="009F236F" w:rsidDel="003F5D97">
              <w:rPr>
                <w:sz w:val="20"/>
                <w:szCs w:val="20"/>
              </w:rPr>
              <w:t xml:space="preserve"> </w:t>
            </w:r>
          </w:p>
        </w:tc>
        <w:tc>
          <w:tcPr>
            <w:tcW w:w="4680" w:type="dxa"/>
            <w:shd w:val="clear" w:color="auto" w:fill="auto"/>
            <w:vAlign w:val="bottom"/>
          </w:tcPr>
          <w:p w14:paraId="6034B92E" w14:textId="77777777" w:rsidR="00CA6411" w:rsidRPr="009F236F" w:rsidRDefault="007841E0" w:rsidP="0053575A">
            <w:pPr>
              <w:rPr>
                <w:sz w:val="20"/>
                <w:szCs w:val="20"/>
              </w:rPr>
            </w:pPr>
            <w:r w:rsidRPr="009F236F">
              <w:rPr>
                <w:sz w:val="20"/>
                <w:szCs w:val="20"/>
              </w:rPr>
              <w:t>Optional</w:t>
            </w:r>
            <w:r w:rsidRPr="009F236F" w:rsidDel="003F5D97">
              <w:rPr>
                <w:sz w:val="20"/>
                <w:szCs w:val="20"/>
              </w:rPr>
              <w:t xml:space="preserve"> </w:t>
            </w:r>
          </w:p>
        </w:tc>
      </w:tr>
      <w:tr w:rsidR="0026200C" w:rsidRPr="007055D9" w14:paraId="19E90130" w14:textId="77777777" w:rsidTr="00846730">
        <w:trPr>
          <w:jc w:val="center"/>
        </w:trPr>
        <w:tc>
          <w:tcPr>
            <w:tcW w:w="1871" w:type="dxa"/>
            <w:shd w:val="clear" w:color="auto" w:fill="auto"/>
          </w:tcPr>
          <w:p w14:paraId="23874F9A" w14:textId="5D188F28" w:rsidR="0026200C" w:rsidRPr="007811DF" w:rsidRDefault="0026200C" w:rsidP="000437CC">
            <w:pPr>
              <w:rPr>
                <w:sz w:val="20"/>
                <w:szCs w:val="20"/>
              </w:rPr>
            </w:pPr>
            <w:r>
              <w:rPr>
                <w:sz w:val="20"/>
                <w:szCs w:val="20"/>
              </w:rPr>
              <w:t>filler_material</w:t>
            </w:r>
          </w:p>
        </w:tc>
        <w:tc>
          <w:tcPr>
            <w:tcW w:w="1800" w:type="dxa"/>
            <w:shd w:val="clear" w:color="auto" w:fill="auto"/>
          </w:tcPr>
          <w:p w14:paraId="190594CC" w14:textId="1238D869" w:rsidR="0026200C" w:rsidRPr="009F236F" w:rsidRDefault="0026200C" w:rsidP="0053575A">
            <w:pPr>
              <w:rPr>
                <w:sz w:val="20"/>
                <w:szCs w:val="20"/>
              </w:rPr>
            </w:pPr>
            <w:r w:rsidRPr="00A20C5C">
              <w:rPr>
                <w:sz w:val="20"/>
                <w:szCs w:val="20"/>
              </w:rPr>
              <w:t>Alphanumeric</w:t>
            </w:r>
          </w:p>
        </w:tc>
        <w:tc>
          <w:tcPr>
            <w:tcW w:w="4680" w:type="dxa"/>
            <w:shd w:val="clear" w:color="auto" w:fill="auto"/>
          </w:tcPr>
          <w:p w14:paraId="062A2563" w14:textId="29D2F6AF" w:rsidR="0026200C" w:rsidRPr="009F236F" w:rsidRDefault="0026200C" w:rsidP="0053575A">
            <w:pPr>
              <w:rPr>
                <w:sz w:val="20"/>
                <w:szCs w:val="20"/>
              </w:rPr>
            </w:pPr>
            <w:r w:rsidRPr="00A20C5C">
              <w:rPr>
                <w:sz w:val="20"/>
                <w:szCs w:val="20"/>
              </w:rPr>
              <w:t>Optional</w:t>
            </w:r>
          </w:p>
        </w:tc>
      </w:tr>
      <w:tr w:rsidR="00CA6411" w:rsidRPr="007055D9" w14:paraId="5B6631D0" w14:textId="77777777" w:rsidTr="007A3431">
        <w:trPr>
          <w:jc w:val="center"/>
        </w:trPr>
        <w:tc>
          <w:tcPr>
            <w:tcW w:w="1871" w:type="dxa"/>
            <w:shd w:val="clear" w:color="auto" w:fill="auto"/>
            <w:vAlign w:val="bottom"/>
          </w:tcPr>
          <w:p w14:paraId="5E95C1B6" w14:textId="2E3FAF7F" w:rsidR="00CA6411" w:rsidRPr="007811DF" w:rsidRDefault="00EF121E" w:rsidP="000437CC">
            <w:pPr>
              <w:rPr>
                <w:sz w:val="20"/>
                <w:szCs w:val="20"/>
              </w:rPr>
            </w:pPr>
            <w:r>
              <w:rPr>
                <w:rStyle w:val="Kommentarzeichen"/>
                <w:sz w:val="20"/>
                <w:szCs w:val="20"/>
                <w:lang w:eastAsia="x-none"/>
              </w:rPr>
              <w:t>s</w:t>
            </w:r>
            <w:r w:rsidRPr="007811DF">
              <w:rPr>
                <w:rStyle w:val="Kommentarzeichen"/>
                <w:sz w:val="20"/>
                <w:szCs w:val="20"/>
                <w:lang w:eastAsia="x-none"/>
              </w:rPr>
              <w:t>hape</w:t>
            </w:r>
          </w:p>
        </w:tc>
        <w:tc>
          <w:tcPr>
            <w:tcW w:w="1800" w:type="dxa"/>
            <w:shd w:val="clear" w:color="auto" w:fill="auto"/>
            <w:vAlign w:val="bottom"/>
          </w:tcPr>
          <w:p w14:paraId="32353923" w14:textId="77777777" w:rsidR="00CA6411" w:rsidRPr="009F236F" w:rsidRDefault="00CA6411" w:rsidP="0053575A">
            <w:pPr>
              <w:rPr>
                <w:sz w:val="20"/>
                <w:szCs w:val="20"/>
              </w:rPr>
            </w:pPr>
            <w:r w:rsidRPr="009F236F">
              <w:rPr>
                <w:sz w:val="20"/>
                <w:szCs w:val="20"/>
              </w:rPr>
              <w:t>Selection</w:t>
            </w:r>
          </w:p>
        </w:tc>
        <w:tc>
          <w:tcPr>
            <w:tcW w:w="4680" w:type="dxa"/>
            <w:shd w:val="clear" w:color="auto" w:fill="auto"/>
            <w:vAlign w:val="bottom"/>
          </w:tcPr>
          <w:p w14:paraId="3EDDBB46" w14:textId="77777777" w:rsidR="00CA6411" w:rsidRPr="009F236F" w:rsidRDefault="00CA6411" w:rsidP="00C0357F">
            <w:pPr>
              <w:keepNext/>
              <w:rPr>
                <w:sz w:val="20"/>
                <w:szCs w:val="20"/>
              </w:rPr>
            </w:pPr>
            <w:r w:rsidRPr="009F236F">
              <w:rPr>
                <w:sz w:val="20"/>
                <w:szCs w:val="20"/>
              </w:rPr>
              <w:t>Optional</w:t>
            </w:r>
          </w:p>
        </w:tc>
      </w:tr>
    </w:tbl>
    <w:p w14:paraId="7A91DA0A" w14:textId="244A0531" w:rsidR="00C0357F" w:rsidRDefault="00C0357F" w:rsidP="00F3716C">
      <w:pPr>
        <w:pStyle w:val="Beschriftung"/>
        <w:spacing w:before="120"/>
      </w:pPr>
      <w:bookmarkStart w:id="1775" w:name="_Toc3566512"/>
      <w:bookmarkStart w:id="1776" w:name="_Toc34747514"/>
      <w:bookmarkStart w:id="1777" w:name="_Toc338939218"/>
      <w:bookmarkStart w:id="1778" w:name="_Toc39880840"/>
      <w:r>
        <w:t xml:space="preserve">Table </w:t>
      </w:r>
      <w:r w:rsidR="00ED469A">
        <w:fldChar w:fldCharType="begin"/>
      </w:r>
      <w:r w:rsidR="00ED469A">
        <w:instrText xml:space="preserve"> SEQ Table \* ARABIC </w:instrText>
      </w:r>
      <w:r w:rsidR="00ED469A">
        <w:fldChar w:fldCharType="separate"/>
      </w:r>
      <w:r w:rsidR="00A2710C">
        <w:rPr>
          <w:noProof/>
        </w:rPr>
        <w:t>109</w:t>
      </w:r>
      <w:r w:rsidR="00ED469A">
        <w:fldChar w:fldCharType="end"/>
      </w:r>
      <w:r>
        <w:t xml:space="preserve">: </w:t>
      </w:r>
      <w:r w:rsidRPr="0008681E">
        <w:t>Attributes of element &lt;</w:t>
      </w:r>
      <w:r w:rsidRPr="00E67798">
        <w:rPr>
          <w:rFonts w:ascii="Courier New" w:hAnsi="Courier New" w:cs="Courier New"/>
          <w:bCs w:val="0"/>
          <w:i/>
          <w:kern w:val="22"/>
          <w:sz w:val="18"/>
          <w:szCs w:val="18"/>
        </w:rPr>
        <w:t>weld_position/&gt;</w:t>
      </w:r>
      <w:r w:rsidRPr="0008681E">
        <w:t xml:space="preserve"> for </w:t>
      </w:r>
      <w:r>
        <w:t>Y Joint</w:t>
      </w:r>
      <w:bookmarkEnd w:id="1775"/>
      <w:bookmarkEnd w:id="1776"/>
      <w:bookmarkEnd w:id="1778"/>
      <w:r>
        <w:t xml:space="preserve"> </w:t>
      </w:r>
    </w:p>
    <w:p w14:paraId="4866BDE6" w14:textId="4ED5BFB1" w:rsidR="00F07803" w:rsidRDefault="00F07803" w:rsidP="00C0357F">
      <w:pPr>
        <w:pStyle w:val="berschrift5"/>
        <w:keepNext/>
      </w:pPr>
      <w:r w:rsidRPr="007055D9">
        <w:t>Attribute</w:t>
      </w:r>
      <w:r>
        <w:t>s</w:t>
      </w:r>
      <w:r w:rsidRPr="007055D9">
        <w:t xml:space="preserve"> </w:t>
      </w:r>
      <w:r w:rsidR="00194316">
        <w:t>"</w:t>
      </w:r>
      <w:r>
        <w:t>u, x, y, z, reference</w:t>
      </w:r>
      <w:r w:rsidR="00194316">
        <w:t>"</w:t>
      </w:r>
    </w:p>
    <w:p w14:paraId="288FFB98" w14:textId="4AE1752E" w:rsidR="00F07803" w:rsidRPr="00F07803" w:rsidRDefault="00F07803" w:rsidP="00F07803">
      <w:pPr>
        <w:pStyle w:val="berschrift5"/>
        <w:spacing w:before="0" w:after="120"/>
        <w:rPr>
          <w:b w:val="0"/>
          <w:i w:val="0"/>
        </w:rPr>
      </w:pPr>
      <w:r w:rsidRPr="00F07803">
        <w:rPr>
          <w:b w:val="0"/>
          <w:i w:val="0"/>
        </w:rPr>
        <w:t xml:space="preserve">Detailed definition can be found in section </w:t>
      </w:r>
      <w:r w:rsidR="008D51C0" w:rsidRPr="00F07803">
        <w:rPr>
          <w:b w:val="0"/>
          <w:i w:val="0"/>
        </w:rPr>
        <w:fldChar w:fldCharType="begin"/>
      </w:r>
      <w:r w:rsidRPr="00F07803">
        <w:rPr>
          <w:b w:val="0"/>
          <w:i w:val="0"/>
        </w:rPr>
        <w:instrText xml:space="preserve"> REF _Ref397524978 \r \h  \* MERGEFORMAT </w:instrText>
      </w:r>
      <w:r w:rsidR="008D51C0" w:rsidRPr="00F07803">
        <w:rPr>
          <w:b w:val="0"/>
          <w:i w:val="0"/>
        </w:rPr>
      </w:r>
      <w:r w:rsidR="008D51C0" w:rsidRPr="00F07803">
        <w:rPr>
          <w:b w:val="0"/>
          <w:i w:val="0"/>
        </w:rPr>
        <w:fldChar w:fldCharType="separate"/>
      </w:r>
      <w:r w:rsidR="00A2710C">
        <w:rPr>
          <w:b w:val="0"/>
          <w:i w:val="0"/>
        </w:rPr>
        <w:t>8.2.4.3.2</w:t>
      </w:r>
      <w:r w:rsidR="008D51C0" w:rsidRPr="00F07803">
        <w:rPr>
          <w:b w:val="0"/>
          <w:i w:val="0"/>
        </w:rPr>
        <w:fldChar w:fldCharType="end"/>
      </w:r>
      <w:r w:rsidRPr="00F07803">
        <w:rPr>
          <w:b w:val="0"/>
          <w:i w:val="0"/>
        </w:rPr>
        <w:t xml:space="preserve"> Welding Position.</w:t>
      </w:r>
    </w:p>
    <w:p w14:paraId="36B3C44C" w14:textId="05A40BAF" w:rsidR="00694BA9" w:rsidRPr="007055D9" w:rsidRDefault="00694BA9" w:rsidP="00C0357F">
      <w:pPr>
        <w:pStyle w:val="berschrift5"/>
        <w:keepNext/>
      </w:pPr>
      <w:r w:rsidRPr="007055D9">
        <w:t xml:space="preserve">Attribute </w:t>
      </w:r>
      <w:r w:rsidR="00194316">
        <w:t>"</w:t>
      </w:r>
      <w:r w:rsidRPr="007055D9">
        <w:t>base</w:t>
      </w:r>
      <w:r w:rsidR="00194316">
        <w:t>"</w:t>
      </w:r>
    </w:p>
    <w:p w14:paraId="297E556D" w14:textId="77777777" w:rsidR="00694BA9" w:rsidRPr="007055D9" w:rsidRDefault="00694BA9" w:rsidP="00B313C1">
      <w:pPr>
        <w:jc w:val="both"/>
      </w:pPr>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&lt;weld_position/&gt;</w:t>
      </w:r>
      <w:r w:rsidRPr="007055D9">
        <w:t>. This is necessary in the case of a stacked welding with two welded sheets.</w:t>
      </w:r>
    </w:p>
    <w:p w14:paraId="6EA00AD1" w14:textId="7FDEEE49" w:rsidR="0006113C" w:rsidRPr="007055D9" w:rsidRDefault="0006113C" w:rsidP="00C0357F">
      <w:pPr>
        <w:pStyle w:val="berschrift5"/>
        <w:keepNext/>
      </w:pPr>
      <w:r w:rsidRPr="007055D9">
        <w:t xml:space="preserve">Attribute </w:t>
      </w:r>
      <w:r w:rsidR="00194316">
        <w:t>"</w:t>
      </w:r>
      <w:r w:rsidRPr="007055D9">
        <w:t>section</w:t>
      </w:r>
      <w:bookmarkEnd w:id="1777"/>
      <w:r w:rsidR="00194316">
        <w:t>"</w:t>
      </w:r>
    </w:p>
    <w:p w14:paraId="0CCBD410" w14:textId="0DEEE7DC" w:rsidR="0006113C" w:rsidRPr="007055D9" w:rsidRDefault="0006113C" w:rsidP="00B96E64">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sidR="00194316">
        <w:rPr>
          <w:rStyle w:val="XMLAttribute"/>
        </w:rPr>
        <w:t>"</w:t>
      </w:r>
      <w:r w:rsidRPr="007055D9">
        <w:rPr>
          <w:rStyle w:val="XMLAttribute"/>
        </w:rPr>
        <w:t>laser</w:t>
      </w:r>
      <w:r w:rsidR="00194316">
        <w:rPr>
          <w:rStyle w:val="XMLAttribute"/>
        </w:rPr>
        <w:t>"</w:t>
      </w:r>
      <w:r w:rsidRPr="007055D9">
        <w:rPr>
          <w:rStyle w:val="XMLAttribute"/>
        </w:rPr>
        <w:t xml:space="preserve"> </w:t>
      </w:r>
      <w:r w:rsidRPr="007055D9">
        <w:t xml:space="preserve">inside element </w:t>
      </w:r>
      <w:r w:rsidR="00D91274" w:rsidRPr="00D91274">
        <w:t>subtype</w:t>
      </w:r>
      <w:r w:rsidRPr="007055D9">
        <w:t>.</w:t>
      </w:r>
    </w:p>
    <w:p w14:paraId="02931F17" w14:textId="77777777" w:rsidR="0006113C" w:rsidRPr="007055D9" w:rsidRDefault="0006113C" w:rsidP="0006113C">
      <w:r w:rsidRPr="007055D9">
        <w:t xml:space="preserve">Valid values for the attribute </w:t>
      </w:r>
      <w:r w:rsidRPr="007055D9">
        <w:rPr>
          <w:rStyle w:val="XMLAttribute"/>
        </w:rPr>
        <w:t>section</w:t>
      </w:r>
      <w:r w:rsidRPr="007055D9">
        <w:t xml:space="preserve"> (if present) of a </w:t>
      </w:r>
      <w:r w:rsidR="008140DB" w:rsidRPr="007055D9">
        <w:t>Y</w:t>
      </w:r>
      <w:r w:rsidRPr="007055D9">
        <w:t>-</w:t>
      </w:r>
      <w:r w:rsidR="008140DB" w:rsidRPr="007055D9">
        <w:t>J</w:t>
      </w:r>
      <w:r w:rsidRPr="007055D9">
        <w:t>oint are:</w:t>
      </w:r>
    </w:p>
    <w:p w14:paraId="611C6E73" w14:textId="77777777" w:rsidR="0006113C" w:rsidRPr="007055D9" w:rsidRDefault="0006113C" w:rsidP="0006113C">
      <w:pPr>
        <w:pStyle w:val="Aufzhlungszeichen"/>
        <w:rPr>
          <w:rStyle w:val="XMLAttribute"/>
        </w:rPr>
      </w:pPr>
      <w:r w:rsidRPr="007055D9">
        <w:rPr>
          <w:rStyle w:val="XMLAttribute"/>
        </w:rPr>
        <w:t>Fillet</w:t>
      </w:r>
    </w:p>
    <w:p w14:paraId="1AC61B5B" w14:textId="77777777" w:rsidR="0006113C" w:rsidRPr="007055D9" w:rsidRDefault="0006113C" w:rsidP="0006113C">
      <w:pPr>
        <w:pStyle w:val="Aufzhlungszeichen"/>
        <w:rPr>
          <w:rStyle w:val="XMLAttribute"/>
        </w:rPr>
      </w:pPr>
      <w:r w:rsidRPr="007055D9">
        <w:rPr>
          <w:rStyle w:val="XMLAttribute"/>
        </w:rPr>
        <w:t>HV</w:t>
      </w:r>
    </w:p>
    <w:p w14:paraId="3D1439EA" w14:textId="77777777" w:rsidR="0006113C" w:rsidRPr="007055D9" w:rsidRDefault="0006113C" w:rsidP="0006113C">
      <w:pPr>
        <w:pStyle w:val="Aufzhlungszeichen"/>
        <w:rPr>
          <w:rStyle w:val="XMLAttribute"/>
        </w:rPr>
      </w:pPr>
      <w:r w:rsidRPr="007055D9">
        <w:rPr>
          <w:rStyle w:val="XMLAttribute"/>
        </w:rPr>
        <w:t>HY</w:t>
      </w:r>
    </w:p>
    <w:p w14:paraId="4BFEA744" w14:textId="6BD4BCFE" w:rsidR="0006113C" w:rsidRPr="007055D9" w:rsidRDefault="0006113C" w:rsidP="00C0357F">
      <w:pPr>
        <w:pStyle w:val="berschrift5"/>
        <w:keepNext/>
      </w:pPr>
      <w:bookmarkStart w:id="1779" w:name="_Toc338939219"/>
      <w:r w:rsidRPr="007055D9">
        <w:t xml:space="preserve">Attribute </w:t>
      </w:r>
      <w:r w:rsidR="00194316">
        <w:t>"</w:t>
      </w:r>
      <w:r w:rsidRPr="007055D9">
        <w:t>thickness</w:t>
      </w:r>
      <w:bookmarkEnd w:id="1779"/>
      <w:r w:rsidR="00194316">
        <w:t>"</w:t>
      </w:r>
    </w:p>
    <w:p w14:paraId="0363ACB4" w14:textId="77777777" w:rsidR="0006113C" w:rsidRPr="007055D9" w:rsidRDefault="0006113C" w:rsidP="00B96E64">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xml:space="preserve">) of the weld. Depending on the </w:t>
      </w:r>
      <w:r w:rsidRPr="00D25D3B">
        <w:rPr>
          <w:rStyle w:val="elementdeftypeChar"/>
        </w:rPr>
        <w:t>section</w:t>
      </w:r>
      <w:r w:rsidRPr="007055D9">
        <w:t xml:space="preserve">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6D586763" w14:textId="77777777" w:rsidTr="007A3431">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1E5366E" w14:textId="0B3084E8" w:rsidR="0006113C" w:rsidRPr="007055D9" w:rsidRDefault="0006113C" w:rsidP="00C0357F">
            <w:pPr>
              <w:keepNext/>
              <w:rPr>
                <w:b/>
                <w:i/>
              </w:rPr>
            </w:pPr>
            <w:r w:rsidRPr="007055D9">
              <w:rPr>
                <w:b/>
                <w:i/>
              </w:rPr>
              <w:lastRenderedPageBreak/>
              <w:t xml:space="preserve">Attribute value </w:t>
            </w:r>
            <w:r w:rsidR="00194316">
              <w:rPr>
                <w:b/>
                <w:i/>
              </w:rPr>
              <w:t>"</w:t>
            </w:r>
            <w:r w:rsidRPr="007055D9">
              <w:rPr>
                <w:b/>
                <w:i/>
              </w:rPr>
              <w:t>section</w:t>
            </w:r>
            <w:r w:rsidR="00194316">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165E6E9" w14:textId="1BAC7986" w:rsidR="0006113C" w:rsidRPr="007055D9" w:rsidRDefault="0006113C" w:rsidP="00C0357F">
            <w:pPr>
              <w:keepNext/>
              <w:rPr>
                <w:b/>
                <w:i/>
              </w:rPr>
            </w:pPr>
            <w:r w:rsidRPr="007055D9">
              <w:rPr>
                <w:b/>
                <w:i/>
              </w:rPr>
              <w:t xml:space="preserve">Attribute </w:t>
            </w:r>
            <w:r w:rsidR="00194316">
              <w:rPr>
                <w:b/>
                <w:i/>
              </w:rPr>
              <w:t>"</w:t>
            </w:r>
            <w:r w:rsidRPr="007055D9">
              <w:rPr>
                <w:b/>
                <w:i/>
              </w:rPr>
              <w:t>thickness</w:t>
            </w:r>
            <w:r w:rsidR="00194316">
              <w:rPr>
                <w:b/>
                <w:i/>
              </w:rPr>
              <w:t>"</w:t>
            </w:r>
          </w:p>
        </w:tc>
      </w:tr>
      <w:tr w:rsidR="0006113C" w:rsidRPr="007055D9" w14:paraId="3A46D452" w14:textId="77777777" w:rsidTr="007A3431">
        <w:trPr>
          <w:jc w:val="center"/>
        </w:trPr>
        <w:tc>
          <w:tcPr>
            <w:tcW w:w="2951" w:type="dxa"/>
            <w:shd w:val="clear" w:color="auto" w:fill="auto"/>
            <w:vAlign w:val="bottom"/>
          </w:tcPr>
          <w:p w14:paraId="73832CC9" w14:textId="77777777" w:rsidR="0006113C" w:rsidRPr="00B313C1" w:rsidRDefault="0006113C" w:rsidP="005739EE">
            <w:pPr>
              <w:keepNext/>
              <w:rPr>
                <w:sz w:val="20"/>
              </w:rPr>
            </w:pPr>
            <w:r w:rsidRPr="00B313C1">
              <w:rPr>
                <w:sz w:val="20"/>
              </w:rPr>
              <w:t>HV</w:t>
            </w:r>
          </w:p>
        </w:tc>
        <w:tc>
          <w:tcPr>
            <w:tcW w:w="4860" w:type="dxa"/>
            <w:shd w:val="clear" w:color="auto" w:fill="auto"/>
            <w:vAlign w:val="bottom"/>
          </w:tcPr>
          <w:p w14:paraId="0A5A038C" w14:textId="77777777" w:rsidR="0006113C" w:rsidRPr="00B313C1" w:rsidRDefault="0006113C" w:rsidP="005739EE">
            <w:pPr>
              <w:keepNext/>
              <w:rPr>
                <w:sz w:val="20"/>
              </w:rPr>
            </w:pPr>
            <w:r w:rsidRPr="00B313C1">
              <w:rPr>
                <w:sz w:val="20"/>
              </w:rPr>
              <w:t>Optional</w:t>
            </w:r>
          </w:p>
        </w:tc>
      </w:tr>
      <w:tr w:rsidR="0006113C" w:rsidRPr="007055D9" w14:paraId="053AEED6" w14:textId="77777777" w:rsidTr="007A3431">
        <w:trPr>
          <w:jc w:val="center"/>
        </w:trPr>
        <w:tc>
          <w:tcPr>
            <w:tcW w:w="2951" w:type="dxa"/>
            <w:shd w:val="clear" w:color="auto" w:fill="auto"/>
            <w:vAlign w:val="bottom"/>
          </w:tcPr>
          <w:p w14:paraId="4A4C2C0C" w14:textId="77777777" w:rsidR="0006113C" w:rsidRPr="00B313C1" w:rsidRDefault="0006113C" w:rsidP="0053575A">
            <w:pPr>
              <w:rPr>
                <w:sz w:val="20"/>
              </w:rPr>
            </w:pPr>
            <w:r w:rsidRPr="00B313C1">
              <w:rPr>
                <w:sz w:val="20"/>
              </w:rPr>
              <w:t>HY</w:t>
            </w:r>
          </w:p>
        </w:tc>
        <w:tc>
          <w:tcPr>
            <w:tcW w:w="4860" w:type="dxa"/>
            <w:shd w:val="clear" w:color="auto" w:fill="auto"/>
            <w:vAlign w:val="bottom"/>
          </w:tcPr>
          <w:p w14:paraId="6742B587" w14:textId="77777777" w:rsidR="0006113C" w:rsidRPr="00B313C1" w:rsidRDefault="00B313C1" w:rsidP="0053575A">
            <w:pPr>
              <w:rPr>
                <w:sz w:val="20"/>
              </w:rPr>
            </w:pPr>
            <w:r>
              <w:rPr>
                <w:sz w:val="20"/>
              </w:rPr>
              <w:t>N</w:t>
            </w:r>
            <w:r w:rsidR="0006113C" w:rsidRPr="00B313C1">
              <w:rPr>
                <w:sz w:val="20"/>
              </w:rPr>
              <w:t>ot allowed</w:t>
            </w:r>
          </w:p>
        </w:tc>
      </w:tr>
      <w:tr w:rsidR="0006113C" w:rsidRPr="007055D9" w14:paraId="12F64C8A" w14:textId="77777777" w:rsidTr="007A3431">
        <w:trPr>
          <w:jc w:val="center"/>
        </w:trPr>
        <w:tc>
          <w:tcPr>
            <w:tcW w:w="2951" w:type="dxa"/>
            <w:shd w:val="clear" w:color="auto" w:fill="auto"/>
            <w:vAlign w:val="bottom"/>
          </w:tcPr>
          <w:p w14:paraId="40E945B5" w14:textId="77777777" w:rsidR="0006113C" w:rsidRPr="00B313C1" w:rsidRDefault="0006113C" w:rsidP="0053575A">
            <w:pPr>
              <w:rPr>
                <w:sz w:val="20"/>
              </w:rPr>
            </w:pPr>
            <w:r w:rsidRPr="00B313C1">
              <w:rPr>
                <w:sz w:val="20"/>
              </w:rPr>
              <w:t>Fillet</w:t>
            </w:r>
          </w:p>
        </w:tc>
        <w:tc>
          <w:tcPr>
            <w:tcW w:w="4860" w:type="dxa"/>
            <w:shd w:val="clear" w:color="auto" w:fill="auto"/>
            <w:vAlign w:val="bottom"/>
          </w:tcPr>
          <w:p w14:paraId="502412E9" w14:textId="77777777" w:rsidR="0006113C" w:rsidRPr="00B313C1" w:rsidRDefault="0006113C" w:rsidP="00F3716C">
            <w:pPr>
              <w:keepNext/>
              <w:rPr>
                <w:sz w:val="20"/>
              </w:rPr>
            </w:pPr>
            <w:r w:rsidRPr="00B313C1">
              <w:rPr>
                <w:sz w:val="20"/>
              </w:rPr>
              <w:t>Required</w:t>
            </w:r>
          </w:p>
        </w:tc>
      </w:tr>
    </w:tbl>
    <w:p w14:paraId="0DE30016" w14:textId="64C0E269" w:rsidR="00F3716C" w:rsidRDefault="00F3716C" w:rsidP="00F3716C">
      <w:pPr>
        <w:pStyle w:val="Beschriftung"/>
        <w:spacing w:before="120"/>
      </w:pPr>
      <w:bookmarkStart w:id="1780" w:name="_Toc3566513"/>
      <w:bookmarkStart w:id="1781" w:name="_Toc34747515"/>
      <w:bookmarkStart w:id="1782" w:name="_Toc338939220"/>
      <w:bookmarkStart w:id="1783" w:name="_Toc39880841"/>
      <w:r>
        <w:t xml:space="preserve">Table </w:t>
      </w:r>
      <w:r w:rsidR="00ED469A">
        <w:fldChar w:fldCharType="begin"/>
      </w:r>
      <w:r w:rsidR="00ED469A">
        <w:instrText xml:space="preserve"> SEQ Table \* ARABIC </w:instrText>
      </w:r>
      <w:r w:rsidR="00ED469A">
        <w:fldChar w:fldCharType="separate"/>
      </w:r>
      <w:r w:rsidR="00A2710C">
        <w:rPr>
          <w:noProof/>
        </w:rPr>
        <w:t>110</w:t>
      </w:r>
      <w:r w:rsidR="00ED469A">
        <w:fldChar w:fldCharType="end"/>
      </w:r>
      <w:r w:rsidR="00D25D3B">
        <w:t xml:space="preserve">: Value Dependency of Attribute </w:t>
      </w:r>
      <w:r w:rsidR="00D25D3B">
        <w:rPr>
          <w:rStyle w:val="elementdeftypeChar"/>
          <w:b/>
        </w:rPr>
        <w:t>t</w:t>
      </w:r>
      <w:r w:rsidR="0070710C">
        <w:rPr>
          <w:rStyle w:val="elementdeftypeChar"/>
          <w:b/>
        </w:rPr>
        <w:t>h</w:t>
      </w:r>
      <w:r w:rsidR="00D25D3B">
        <w:rPr>
          <w:rStyle w:val="elementdeftypeChar"/>
          <w:b/>
        </w:rPr>
        <w:t>ickness</w:t>
      </w:r>
      <w:bookmarkEnd w:id="1780"/>
      <w:bookmarkEnd w:id="1781"/>
      <w:bookmarkEnd w:id="1783"/>
    </w:p>
    <w:p w14:paraId="5886F713" w14:textId="2DB5B350" w:rsidR="0006113C" w:rsidRPr="007055D9" w:rsidRDefault="0006113C" w:rsidP="003E1F0A">
      <w:pPr>
        <w:pStyle w:val="berschrift5"/>
        <w:keepNext/>
      </w:pPr>
      <w:r w:rsidRPr="007055D9">
        <w:t xml:space="preserve">Attribute </w:t>
      </w:r>
      <w:r w:rsidR="00194316">
        <w:t>"</w:t>
      </w:r>
      <w:r w:rsidRPr="007055D9">
        <w:t>angle</w:t>
      </w:r>
      <w:bookmarkEnd w:id="1782"/>
      <w:r w:rsidR="00194316">
        <w:t>"</w:t>
      </w:r>
    </w:p>
    <w:p w14:paraId="4CC17EC0"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36286657" w14:textId="35FDF8CB" w:rsidR="0006113C" w:rsidRPr="007055D9" w:rsidRDefault="0006113C" w:rsidP="00D25D3B">
      <w:pPr>
        <w:pStyle w:val="berschrift5"/>
        <w:keepNext/>
        <w:spacing w:before="120"/>
      </w:pPr>
      <w:bookmarkStart w:id="1784" w:name="_Toc338939221"/>
      <w:r w:rsidRPr="007055D9">
        <w:t xml:space="preserve">Attribute </w:t>
      </w:r>
      <w:r w:rsidR="00194316">
        <w:t>"</w:t>
      </w:r>
      <w:r w:rsidRPr="007055D9">
        <w:t>penetration</w:t>
      </w:r>
      <w:bookmarkEnd w:id="1784"/>
      <w:r w:rsidR="00194316">
        <w:t>"</w:t>
      </w:r>
    </w:p>
    <w:p w14:paraId="46EAE23C"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3BF5EE57" w14:textId="5115069F" w:rsidR="0006113C" w:rsidRPr="007055D9" w:rsidRDefault="0006113C" w:rsidP="00D25D3B">
      <w:pPr>
        <w:pStyle w:val="berschrift5"/>
        <w:keepNext/>
        <w:spacing w:before="120"/>
      </w:pPr>
      <w:bookmarkStart w:id="1785" w:name="_Toc338939223"/>
      <w:r w:rsidRPr="007055D9">
        <w:t xml:space="preserve">Attribute </w:t>
      </w:r>
      <w:r w:rsidR="00194316">
        <w:t>"</w:t>
      </w:r>
      <w:r w:rsidRPr="007055D9">
        <w:t>shape</w:t>
      </w:r>
      <w:bookmarkEnd w:id="1785"/>
      <w:r w:rsidR="00194316">
        <w:t>"</w:t>
      </w:r>
    </w:p>
    <w:p w14:paraId="64C55193"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00D769AB" w14:textId="14E8D408" w:rsidR="0006113C" w:rsidRPr="007055D9" w:rsidRDefault="0006113C" w:rsidP="00D25D3B">
      <w:pPr>
        <w:pStyle w:val="berschrift5"/>
        <w:keepNext/>
        <w:spacing w:before="120"/>
      </w:pPr>
      <w:bookmarkStart w:id="1786" w:name="_Toc338939224"/>
      <w:r w:rsidRPr="007055D9">
        <w:t xml:space="preserve">Attribute </w:t>
      </w:r>
      <w:r w:rsidR="00194316">
        <w:t>"</w:t>
      </w:r>
      <w:r w:rsidRPr="007055D9">
        <w:t>filler</w:t>
      </w:r>
      <w:bookmarkEnd w:id="1786"/>
      <w:r w:rsidR="00194316">
        <w:t>"</w:t>
      </w:r>
    </w:p>
    <w:p w14:paraId="62FD82DC" w14:textId="77777777" w:rsidR="0006113C" w:rsidRPr="007055D9" w:rsidRDefault="0006113C" w:rsidP="0006113C">
      <w:r w:rsidRPr="007055D9">
        <w:t>Valid values for the attribute filler can be:</w:t>
      </w:r>
    </w:p>
    <w:p w14:paraId="3292258A" w14:textId="77777777" w:rsidR="0006113C" w:rsidRPr="007055D9" w:rsidRDefault="0006113C" w:rsidP="0006113C">
      <w:pPr>
        <w:pStyle w:val="Aufzhlungszeichen"/>
        <w:rPr>
          <w:rStyle w:val="XMLAttribute"/>
        </w:rPr>
      </w:pPr>
      <w:r w:rsidRPr="007055D9">
        <w:rPr>
          <w:rStyle w:val="XMLAttribute"/>
        </w:rPr>
        <w:t>yes</w:t>
      </w:r>
    </w:p>
    <w:p w14:paraId="2BB6E87D" w14:textId="77777777" w:rsidR="0006113C" w:rsidRPr="007055D9" w:rsidRDefault="0006113C" w:rsidP="0006113C">
      <w:pPr>
        <w:pStyle w:val="Aufzhlungszeichen"/>
        <w:rPr>
          <w:rStyle w:val="XMLAttribute"/>
        </w:rPr>
      </w:pPr>
      <w:r w:rsidRPr="007055D9">
        <w:rPr>
          <w:rStyle w:val="XMLAttribute"/>
        </w:rPr>
        <w:t>no</w:t>
      </w:r>
    </w:p>
    <w:p w14:paraId="2301D695" w14:textId="77777777" w:rsidR="0006113C" w:rsidRDefault="0006113C" w:rsidP="003B5320">
      <w:pPr>
        <w:pStyle w:val="Note"/>
        <w:jc w:val="both"/>
        <w:rPr>
          <w:sz w:val="22"/>
        </w:rPr>
      </w:pPr>
      <w:r w:rsidRPr="003B5320">
        <w:rPr>
          <w:b/>
          <w:sz w:val="22"/>
        </w:rPr>
        <w:t xml:space="preserve">Note: </w:t>
      </w:r>
      <w:r w:rsidR="003B5320" w:rsidRPr="003B5320">
        <w:rPr>
          <w:sz w:val="22"/>
        </w:rPr>
        <w:t>Depending on the technology the default value can different (see in Generic Seam Weld Definition section under attribute filler).</w:t>
      </w:r>
    </w:p>
    <w:p w14:paraId="0C273502" w14:textId="7A25C8B4" w:rsidR="00FB5F47" w:rsidRPr="007055D9" w:rsidRDefault="00FB5F47" w:rsidP="00FB5F47">
      <w:pPr>
        <w:pStyle w:val="berschrift5"/>
        <w:keepNext/>
      </w:pPr>
      <w:r w:rsidRPr="007055D9">
        <w:t xml:space="preserve">Attribute </w:t>
      </w:r>
      <w:r w:rsidR="00194316">
        <w:t>"</w:t>
      </w:r>
      <w:r w:rsidRPr="007055D9">
        <w:t>filler</w:t>
      </w:r>
      <w:r w:rsidRPr="00A06030">
        <w:rPr>
          <w:lang w:val="en-US"/>
        </w:rPr>
        <w:t>_material</w:t>
      </w:r>
      <w:r w:rsidR="00194316">
        <w:t>"</w:t>
      </w:r>
    </w:p>
    <w:p w14:paraId="5BA96226" w14:textId="7608DFDA" w:rsidR="00FB5F47" w:rsidRPr="003B5320"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1891DD6F" w14:textId="77777777" w:rsidR="0006113C" w:rsidRPr="007055D9" w:rsidRDefault="009D642A" w:rsidP="00C0357F">
      <w:pPr>
        <w:pStyle w:val="Example"/>
        <w:keepNext/>
      </w:pPr>
      <w:r w:rsidRPr="007055D9">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D25D3B" w:rsidRPr="00AA1695">
        <w:rPr>
          <w:rStyle w:val="elementdeftypeChar"/>
          <w:b/>
        </w:rPr>
        <w:t>&lt;w</w:t>
      </w:r>
      <w:r w:rsidR="00D3479F" w:rsidRPr="00AA1695">
        <w:rPr>
          <w:rStyle w:val="elementdeftypeChar"/>
          <w:b/>
        </w:rPr>
        <w:t>eld_position</w:t>
      </w:r>
      <w:r w:rsidR="00D25D3B" w:rsidRPr="00AA1695">
        <w:rPr>
          <w:rStyle w:val="elementdeftypeChar"/>
          <w:b/>
        </w:rPr>
        <w:t>/&gt;</w:t>
      </w:r>
      <w:r>
        <w:t>)</w:t>
      </w:r>
      <w:r w:rsidRPr="007055D9">
        <w:t>:</w:t>
      </w:r>
    </w:p>
    <w:p w14:paraId="2EE8B3DB" w14:textId="77777777" w:rsidR="0006113C" w:rsidRPr="007055D9" w:rsidRDefault="0006113C" w:rsidP="00C0357F">
      <w:pPr>
        <w:pStyle w:val="XMLCode"/>
        <w:keepNext/>
      </w:pPr>
    </w:p>
    <w:p w14:paraId="3048ABCE" w14:textId="77777777" w:rsidR="00254699" w:rsidRDefault="0006113C" w:rsidP="00C0357F">
      <w:pPr>
        <w:pStyle w:val="XMLCode"/>
        <w:keepNext/>
      </w:pPr>
      <w:r w:rsidRPr="007055D9">
        <w:t>&lt;</w:t>
      </w:r>
      <w:r w:rsidR="00254699">
        <w:t>seamweld&gt;</w:t>
      </w:r>
    </w:p>
    <w:p w14:paraId="6EF3D01B" w14:textId="7F82598C" w:rsidR="0006113C" w:rsidRPr="007055D9" w:rsidRDefault="00254699" w:rsidP="0006113C">
      <w:pPr>
        <w:pStyle w:val="XMLCode"/>
      </w:pPr>
      <w:r>
        <w:t xml:space="preserve">    &lt;</w:t>
      </w:r>
      <w:r w:rsidR="0006113C" w:rsidRPr="007055D9">
        <w:t>y</w:t>
      </w:r>
      <w:r>
        <w:t>_</w:t>
      </w:r>
      <w:r w:rsidR="0006113C" w:rsidRPr="007055D9">
        <w:t>joint base=</w:t>
      </w:r>
      <w:r w:rsidR="00194316">
        <w:t>"</w:t>
      </w:r>
      <w:r w:rsidR="0006113C" w:rsidRPr="007055D9">
        <w:t>1</w:t>
      </w:r>
      <w:r w:rsidR="00194316">
        <w:t>"</w:t>
      </w:r>
      <w:r w:rsidR="0006113C" w:rsidRPr="007055D9">
        <w:t xml:space="preserve"> technology=</w:t>
      </w:r>
      <w:r w:rsidR="00194316">
        <w:t>"</w:t>
      </w:r>
      <w:r w:rsidR="0006113C" w:rsidRPr="007055D9">
        <w:t>resistance</w:t>
      </w:r>
      <w:r w:rsidR="00194316">
        <w:t>"</w:t>
      </w:r>
      <w:r w:rsidR="0006113C" w:rsidRPr="007055D9">
        <w:t>&gt;</w:t>
      </w:r>
    </w:p>
    <w:p w14:paraId="1A838696" w14:textId="300A4E4F" w:rsidR="0006113C" w:rsidRPr="002C5D08" w:rsidRDefault="0006113C" w:rsidP="0006113C">
      <w:pPr>
        <w:pStyle w:val="XMLCode"/>
        <w:rPr>
          <w:b/>
          <w:color w:val="0070C0"/>
        </w:rPr>
      </w:pPr>
      <w:r w:rsidRPr="007055D9">
        <w:t xml:space="preserve">    </w:t>
      </w:r>
      <w:r w:rsidR="00254699">
        <w:t xml:space="preserve">    </w:t>
      </w:r>
      <w:r w:rsidRPr="002C5D08">
        <w:rPr>
          <w:b/>
          <w:color w:val="0070C0"/>
        </w:rPr>
        <w:t>&lt;weld_position u=</w:t>
      </w:r>
      <w:r w:rsidR="00194316">
        <w:rPr>
          <w:b/>
          <w:color w:val="0070C0"/>
        </w:rPr>
        <w:t>"</w:t>
      </w:r>
      <w:r w:rsidRPr="002C5D08">
        <w:rPr>
          <w:b/>
          <w:color w:val="0070C0"/>
        </w:rPr>
        <w:t>0</w:t>
      </w:r>
      <w:r w:rsidR="003A3954">
        <w:rPr>
          <w:b/>
          <w:color w:val="0070C0"/>
        </w:rPr>
        <w:t>.5</w:t>
      </w:r>
      <w:r w:rsidR="00194316">
        <w:rPr>
          <w:b/>
          <w:color w:val="0070C0"/>
        </w:rPr>
        <w:t>"</w:t>
      </w:r>
      <w:r w:rsidR="003A3954">
        <w:rPr>
          <w:b/>
          <w:color w:val="0070C0"/>
        </w:rPr>
        <w:t xml:space="preserve"> x=</w:t>
      </w:r>
      <w:r w:rsidR="00194316">
        <w:rPr>
          <w:b/>
          <w:color w:val="0070C0"/>
        </w:rPr>
        <w:t>"</w:t>
      </w:r>
      <w:r w:rsidR="003A3954">
        <w:rPr>
          <w:b/>
          <w:color w:val="0070C0"/>
        </w:rPr>
        <w:t>1</w:t>
      </w:r>
      <w:r w:rsidR="00194316">
        <w:rPr>
          <w:b/>
          <w:color w:val="0070C0"/>
        </w:rPr>
        <w:t>"</w:t>
      </w:r>
      <w:r w:rsidRPr="002C5D08">
        <w:rPr>
          <w:b/>
          <w:color w:val="0070C0"/>
        </w:rPr>
        <w:t xml:space="preserve"> y=</w:t>
      </w:r>
      <w:r w:rsidR="00194316">
        <w:rPr>
          <w:b/>
          <w:color w:val="0070C0"/>
        </w:rPr>
        <w:t>"</w:t>
      </w:r>
      <w:r w:rsidRPr="002C5D08">
        <w:rPr>
          <w:b/>
          <w:color w:val="0070C0"/>
        </w:rPr>
        <w:t>0</w:t>
      </w:r>
      <w:r w:rsidR="00194316">
        <w:rPr>
          <w:b/>
          <w:color w:val="0070C0"/>
        </w:rPr>
        <w:t>"</w:t>
      </w:r>
      <w:r w:rsidRPr="002C5D08">
        <w:rPr>
          <w:b/>
          <w:color w:val="0070C0"/>
        </w:rPr>
        <w:t xml:space="preserve"> z=</w:t>
      </w:r>
      <w:r w:rsidR="00194316">
        <w:rPr>
          <w:b/>
          <w:color w:val="0070C0"/>
        </w:rPr>
        <w:t>"</w:t>
      </w:r>
      <w:r w:rsidRPr="002C5D08">
        <w:rPr>
          <w:b/>
          <w:color w:val="0070C0"/>
        </w:rPr>
        <w:t>1</w:t>
      </w:r>
      <w:r w:rsidR="00194316">
        <w:rPr>
          <w:b/>
          <w:color w:val="0070C0"/>
        </w:rPr>
        <w:t>"</w:t>
      </w:r>
    </w:p>
    <w:p w14:paraId="42CED5D3" w14:textId="217C7E1A" w:rsidR="008C2EA5" w:rsidRDefault="00254699" w:rsidP="00212AB5">
      <w:pPr>
        <w:pStyle w:val="XMLCode"/>
        <w:ind w:firstLine="114"/>
        <w:rPr>
          <w:b/>
          <w:color w:val="0070C0"/>
        </w:rPr>
      </w:pPr>
      <w:r w:rsidRPr="002C5D08">
        <w:rPr>
          <w:b/>
          <w:color w:val="0070C0"/>
        </w:rPr>
        <w:t xml:space="preserve">                       </w:t>
      </w:r>
      <w:r w:rsidR="008C2EA5">
        <w:rPr>
          <w:b/>
          <w:color w:val="0070C0"/>
        </w:rPr>
        <w:t>reference=</w:t>
      </w:r>
      <w:r w:rsidR="00194316">
        <w:rPr>
          <w:b/>
          <w:color w:val="0070C0"/>
        </w:rPr>
        <w:t>"</w:t>
      </w:r>
      <w:r w:rsidR="00A67679">
        <w:rPr>
          <w:b/>
          <w:color w:val="0070C0"/>
        </w:rPr>
        <w:t>false</w:t>
      </w:r>
      <w:r w:rsidR="00194316">
        <w:rPr>
          <w:b/>
          <w:color w:val="0070C0"/>
        </w:rPr>
        <w:t>"</w:t>
      </w:r>
    </w:p>
    <w:p w14:paraId="13EDD560" w14:textId="1F8EB2C0" w:rsidR="0006113C" w:rsidRPr="002C5D08" w:rsidRDefault="008C2EA5" w:rsidP="00212AB5">
      <w:pPr>
        <w:pStyle w:val="XMLCode"/>
        <w:ind w:firstLine="114"/>
        <w:rPr>
          <w:b/>
          <w:color w:val="0070C0"/>
        </w:rPr>
      </w:pPr>
      <w:r>
        <w:rPr>
          <w:b/>
          <w:color w:val="0070C0"/>
        </w:rPr>
        <w:t xml:space="preserve">                       </w:t>
      </w:r>
      <w:r w:rsidR="0006113C" w:rsidRPr="002C5D08">
        <w:rPr>
          <w:b/>
          <w:color w:val="0070C0"/>
        </w:rPr>
        <w:t>section=</w:t>
      </w:r>
      <w:r w:rsidR="00194316">
        <w:rPr>
          <w:b/>
          <w:color w:val="0070C0"/>
        </w:rPr>
        <w:t>"</w:t>
      </w:r>
      <w:r w:rsidR="003A3954">
        <w:rPr>
          <w:b/>
          <w:color w:val="0070C0"/>
        </w:rPr>
        <w:t>HY</w:t>
      </w:r>
      <w:r w:rsidR="00194316">
        <w:rPr>
          <w:b/>
          <w:color w:val="0070C0"/>
        </w:rPr>
        <w:t>"</w:t>
      </w:r>
    </w:p>
    <w:p w14:paraId="261F6F8F" w14:textId="10B56C8E"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r w:rsidR="003A3954">
        <w:rPr>
          <w:b/>
          <w:color w:val="0070C0"/>
        </w:rPr>
        <w:t>thickness=</w:t>
      </w:r>
      <w:r w:rsidR="00194316">
        <w:rPr>
          <w:b/>
          <w:color w:val="0070C0"/>
        </w:rPr>
        <w:t>"</w:t>
      </w:r>
      <w:r w:rsidR="003A3954">
        <w:rPr>
          <w:b/>
          <w:color w:val="0070C0"/>
        </w:rPr>
        <w:t>0</w:t>
      </w:r>
      <w:r w:rsidRPr="002C5D08">
        <w:rPr>
          <w:b/>
          <w:color w:val="0070C0"/>
        </w:rPr>
        <w:t>.5</w:t>
      </w:r>
      <w:r w:rsidR="00194316">
        <w:rPr>
          <w:b/>
          <w:color w:val="0070C0"/>
        </w:rPr>
        <w:t>"</w:t>
      </w:r>
    </w:p>
    <w:p w14:paraId="1F0796D2" w14:textId="2505306B"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r w:rsidRPr="002C5D08">
        <w:rPr>
          <w:b/>
          <w:color w:val="0070C0"/>
        </w:rPr>
        <w:t>angle=</w:t>
      </w:r>
      <w:r w:rsidR="00194316">
        <w:rPr>
          <w:b/>
          <w:color w:val="0070C0"/>
        </w:rPr>
        <w:t>"</w:t>
      </w:r>
      <w:r w:rsidRPr="002C5D08">
        <w:rPr>
          <w:b/>
          <w:color w:val="0070C0"/>
        </w:rPr>
        <w:t>30</w:t>
      </w:r>
      <w:r w:rsidR="00194316">
        <w:rPr>
          <w:b/>
          <w:color w:val="0070C0"/>
        </w:rPr>
        <w:t>"</w:t>
      </w:r>
      <w:r w:rsidRPr="002C5D08">
        <w:rPr>
          <w:b/>
          <w:color w:val="0070C0"/>
        </w:rPr>
        <w:t xml:space="preserve"> </w:t>
      </w:r>
    </w:p>
    <w:p w14:paraId="0131AFEA" w14:textId="6F81D228"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r w:rsidRPr="002C5D08">
        <w:rPr>
          <w:b/>
          <w:color w:val="0070C0"/>
        </w:rPr>
        <w:t>penetration=</w:t>
      </w:r>
      <w:r w:rsidR="00194316">
        <w:rPr>
          <w:b/>
          <w:color w:val="0070C0"/>
        </w:rPr>
        <w:t>"</w:t>
      </w:r>
      <w:r w:rsidRPr="002C5D08">
        <w:rPr>
          <w:b/>
          <w:color w:val="0070C0"/>
        </w:rPr>
        <w:t>0.5</w:t>
      </w:r>
      <w:r w:rsidR="00194316">
        <w:rPr>
          <w:b/>
          <w:color w:val="0070C0"/>
        </w:rPr>
        <w:t>"</w:t>
      </w:r>
    </w:p>
    <w:p w14:paraId="6A364B45" w14:textId="50ECDD65" w:rsidR="00254699"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filler=</w:t>
      </w:r>
      <w:r w:rsidR="00194316">
        <w:rPr>
          <w:b/>
          <w:color w:val="0070C0"/>
        </w:rPr>
        <w:t>"</w:t>
      </w:r>
      <w:r w:rsidR="00254699" w:rsidRPr="002C5D08">
        <w:rPr>
          <w:b/>
          <w:color w:val="0070C0"/>
        </w:rPr>
        <w:t>yes</w:t>
      </w:r>
      <w:r w:rsidR="00194316">
        <w:rPr>
          <w:b/>
          <w:color w:val="0070C0"/>
        </w:rPr>
        <w:t>"</w:t>
      </w:r>
    </w:p>
    <w:p w14:paraId="350EA0A9" w14:textId="68ADDA60" w:rsidR="00645F8D" w:rsidRPr="002C5D08" w:rsidRDefault="00645F8D" w:rsidP="00212AB5">
      <w:pPr>
        <w:pStyle w:val="XMLCode"/>
        <w:ind w:firstLine="114"/>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3FF276CD" w14:textId="34C25677" w:rsidR="0006113C" w:rsidRDefault="00254699" w:rsidP="00212AB5">
      <w:pPr>
        <w:pStyle w:val="XMLCode"/>
        <w:ind w:firstLine="114"/>
        <w:rPr>
          <w:b/>
          <w:color w:val="0070C0"/>
        </w:rPr>
      </w:pPr>
      <w:r w:rsidRPr="002C5D08">
        <w:rPr>
          <w:b/>
          <w:color w:val="0070C0"/>
        </w:rPr>
        <w:t xml:space="preserve">                       shape=</w:t>
      </w:r>
      <w:r w:rsidR="00194316">
        <w:rPr>
          <w:b/>
          <w:color w:val="0070C0"/>
        </w:rPr>
        <w:t>"</w:t>
      </w:r>
      <w:r w:rsidRPr="002C5D08">
        <w:rPr>
          <w:b/>
          <w:color w:val="0070C0"/>
        </w:rPr>
        <w:t>concave</w:t>
      </w:r>
      <w:r w:rsidR="00194316">
        <w:rPr>
          <w:b/>
          <w:color w:val="0070C0"/>
        </w:rPr>
        <w:t>"</w:t>
      </w:r>
      <w:r w:rsidR="0006113C" w:rsidRPr="002C5D08">
        <w:rPr>
          <w:b/>
          <w:color w:val="0070C0"/>
        </w:rPr>
        <w:t>/&gt;</w:t>
      </w:r>
    </w:p>
    <w:p w14:paraId="53C46885" w14:textId="7B6CB7B9" w:rsidR="003A3954" w:rsidRPr="002C5D08" w:rsidRDefault="003A3954" w:rsidP="003A3954">
      <w:pPr>
        <w:pStyle w:val="XMLCode"/>
        <w:rPr>
          <w:b/>
          <w:color w:val="0070C0"/>
        </w:rPr>
      </w:pPr>
      <w:r>
        <w:rPr>
          <w:b/>
          <w:color w:val="0070C0"/>
        </w:rPr>
        <w:t xml:space="preserve">        </w:t>
      </w:r>
      <w:r w:rsidRPr="002C5D08">
        <w:rPr>
          <w:b/>
          <w:color w:val="0070C0"/>
        </w:rPr>
        <w:t>&lt;weld_position u=</w:t>
      </w:r>
      <w:r w:rsidR="00194316">
        <w:rPr>
          <w:b/>
          <w:color w:val="0070C0"/>
        </w:rPr>
        <w:t>"</w:t>
      </w:r>
      <w:r w:rsidRPr="002C5D08">
        <w:rPr>
          <w:b/>
          <w:color w:val="0070C0"/>
        </w:rPr>
        <w:t>0</w:t>
      </w:r>
      <w:r>
        <w:rPr>
          <w:b/>
          <w:color w:val="0070C0"/>
        </w:rPr>
        <w:t>.2</w:t>
      </w:r>
      <w:r w:rsidR="00194316">
        <w:rPr>
          <w:b/>
          <w:color w:val="0070C0"/>
        </w:rPr>
        <w:t>"</w:t>
      </w:r>
      <w:r>
        <w:rPr>
          <w:b/>
          <w:color w:val="0070C0"/>
        </w:rPr>
        <w:t xml:space="preserve"> x=</w:t>
      </w:r>
      <w:r w:rsidR="00194316">
        <w:rPr>
          <w:b/>
          <w:color w:val="0070C0"/>
        </w:rPr>
        <w:t>"</w:t>
      </w:r>
      <w:r>
        <w:rPr>
          <w:b/>
          <w:color w:val="0070C0"/>
        </w:rPr>
        <w:t>-1</w:t>
      </w:r>
      <w:r w:rsidR="00194316">
        <w:rPr>
          <w:b/>
          <w:color w:val="0070C0"/>
        </w:rPr>
        <w:t>"</w:t>
      </w:r>
      <w:r w:rsidRPr="002C5D08">
        <w:rPr>
          <w:b/>
          <w:color w:val="0070C0"/>
        </w:rPr>
        <w:t xml:space="preserve"> y=</w:t>
      </w:r>
      <w:r w:rsidR="00194316">
        <w:rPr>
          <w:b/>
          <w:color w:val="0070C0"/>
        </w:rPr>
        <w:t>"</w:t>
      </w:r>
      <w:r w:rsidRPr="002C5D08">
        <w:rPr>
          <w:b/>
          <w:color w:val="0070C0"/>
        </w:rPr>
        <w:t>0</w:t>
      </w:r>
      <w:r w:rsidR="00194316">
        <w:rPr>
          <w:b/>
          <w:color w:val="0070C0"/>
        </w:rPr>
        <w:t>"</w:t>
      </w:r>
      <w:r w:rsidRPr="002C5D08">
        <w:rPr>
          <w:b/>
          <w:color w:val="0070C0"/>
        </w:rPr>
        <w:t xml:space="preserve"> z=</w:t>
      </w:r>
      <w:r w:rsidR="00194316">
        <w:rPr>
          <w:b/>
          <w:color w:val="0070C0"/>
        </w:rPr>
        <w:t>"</w:t>
      </w:r>
      <w:r w:rsidRPr="002C5D08">
        <w:rPr>
          <w:b/>
          <w:color w:val="0070C0"/>
        </w:rPr>
        <w:t>1</w:t>
      </w:r>
      <w:r w:rsidR="00194316">
        <w:rPr>
          <w:b/>
          <w:color w:val="0070C0"/>
        </w:rPr>
        <w:t>"</w:t>
      </w:r>
    </w:p>
    <w:p w14:paraId="30EA8C2F" w14:textId="36C389B0" w:rsidR="003A3954" w:rsidRDefault="003A3954" w:rsidP="003A3954">
      <w:pPr>
        <w:pStyle w:val="XMLCode"/>
        <w:ind w:firstLine="114"/>
        <w:rPr>
          <w:b/>
          <w:color w:val="0070C0"/>
        </w:rPr>
      </w:pPr>
      <w:r w:rsidRPr="002C5D08">
        <w:rPr>
          <w:b/>
          <w:color w:val="0070C0"/>
        </w:rPr>
        <w:t xml:space="preserve">                       </w:t>
      </w:r>
      <w:r>
        <w:rPr>
          <w:b/>
          <w:color w:val="0070C0"/>
        </w:rPr>
        <w:t>reference=</w:t>
      </w:r>
      <w:r w:rsidR="00194316">
        <w:rPr>
          <w:b/>
          <w:color w:val="0070C0"/>
        </w:rPr>
        <w:t>"</w:t>
      </w:r>
      <w:r w:rsidR="00A67679">
        <w:rPr>
          <w:b/>
          <w:color w:val="0070C0"/>
        </w:rPr>
        <w:t>false</w:t>
      </w:r>
      <w:r w:rsidR="00194316">
        <w:rPr>
          <w:b/>
          <w:color w:val="0070C0"/>
        </w:rPr>
        <w:t>"</w:t>
      </w:r>
    </w:p>
    <w:p w14:paraId="3110C70F" w14:textId="5D2D0E3B" w:rsidR="003A3954" w:rsidRPr="002C5D08" w:rsidRDefault="003A3954" w:rsidP="003A3954">
      <w:pPr>
        <w:pStyle w:val="XMLCode"/>
        <w:ind w:firstLine="114"/>
        <w:rPr>
          <w:b/>
          <w:color w:val="0070C0"/>
        </w:rPr>
      </w:pPr>
      <w:r>
        <w:rPr>
          <w:b/>
          <w:color w:val="0070C0"/>
        </w:rPr>
        <w:t xml:space="preserve">                       </w:t>
      </w:r>
      <w:r w:rsidRPr="002C5D08">
        <w:rPr>
          <w:b/>
          <w:color w:val="0070C0"/>
        </w:rPr>
        <w:t>section=</w:t>
      </w:r>
      <w:r w:rsidR="00194316">
        <w:rPr>
          <w:b/>
          <w:color w:val="0070C0"/>
        </w:rPr>
        <w:t>"</w:t>
      </w:r>
      <w:r>
        <w:rPr>
          <w:b/>
          <w:color w:val="0070C0"/>
        </w:rPr>
        <w:t>HY</w:t>
      </w:r>
      <w:r w:rsidR="00194316">
        <w:rPr>
          <w:b/>
          <w:color w:val="0070C0"/>
        </w:rPr>
        <w:t>"</w:t>
      </w:r>
    </w:p>
    <w:p w14:paraId="6BB15813" w14:textId="0B0556CD" w:rsidR="003A3954" w:rsidRPr="002C5D08" w:rsidRDefault="003A3954" w:rsidP="003A3954">
      <w:pPr>
        <w:pStyle w:val="XMLCode"/>
        <w:ind w:firstLine="114"/>
        <w:rPr>
          <w:b/>
          <w:color w:val="0070C0"/>
        </w:rPr>
      </w:pPr>
      <w:r w:rsidRPr="002C5D08">
        <w:rPr>
          <w:b/>
          <w:color w:val="0070C0"/>
        </w:rPr>
        <w:t xml:space="preserve">                       </w:t>
      </w:r>
      <w:r>
        <w:rPr>
          <w:b/>
          <w:color w:val="0070C0"/>
        </w:rPr>
        <w:t>thickness=</w:t>
      </w:r>
      <w:r w:rsidR="00194316">
        <w:rPr>
          <w:b/>
          <w:color w:val="0070C0"/>
        </w:rPr>
        <w:t>"</w:t>
      </w:r>
      <w:r>
        <w:rPr>
          <w:b/>
          <w:color w:val="0070C0"/>
        </w:rPr>
        <w:t>0</w:t>
      </w:r>
      <w:r w:rsidRPr="002C5D08">
        <w:rPr>
          <w:b/>
          <w:color w:val="0070C0"/>
        </w:rPr>
        <w:t>.5</w:t>
      </w:r>
      <w:r w:rsidR="00194316">
        <w:rPr>
          <w:b/>
          <w:color w:val="0070C0"/>
        </w:rPr>
        <w:t>"</w:t>
      </w:r>
    </w:p>
    <w:p w14:paraId="0D8CB1A3" w14:textId="2B965753" w:rsidR="003A3954" w:rsidRPr="002C5D08" w:rsidRDefault="003A3954" w:rsidP="003A3954">
      <w:pPr>
        <w:pStyle w:val="XMLCode"/>
        <w:ind w:firstLine="114"/>
        <w:rPr>
          <w:b/>
          <w:color w:val="0070C0"/>
        </w:rPr>
      </w:pPr>
      <w:r w:rsidRPr="002C5D08">
        <w:rPr>
          <w:b/>
          <w:color w:val="0070C0"/>
        </w:rPr>
        <w:t xml:space="preserve">                       </w:t>
      </w:r>
      <w:r>
        <w:rPr>
          <w:b/>
          <w:color w:val="0070C0"/>
        </w:rPr>
        <w:t>angle=</w:t>
      </w:r>
      <w:r w:rsidR="00194316">
        <w:rPr>
          <w:b/>
          <w:color w:val="0070C0"/>
        </w:rPr>
        <w:t>"</w:t>
      </w:r>
      <w:r>
        <w:rPr>
          <w:b/>
          <w:color w:val="0070C0"/>
        </w:rPr>
        <w:t>45</w:t>
      </w:r>
      <w:r w:rsidR="00194316">
        <w:rPr>
          <w:b/>
          <w:color w:val="0070C0"/>
        </w:rPr>
        <w:t>"</w:t>
      </w:r>
      <w:r w:rsidRPr="002C5D08">
        <w:rPr>
          <w:b/>
          <w:color w:val="0070C0"/>
        </w:rPr>
        <w:t xml:space="preserve"> </w:t>
      </w:r>
    </w:p>
    <w:p w14:paraId="698780DF" w14:textId="52083244" w:rsidR="003A3954" w:rsidRPr="002C5D08" w:rsidRDefault="003A3954" w:rsidP="003A3954">
      <w:pPr>
        <w:pStyle w:val="XMLCode"/>
        <w:ind w:firstLine="114"/>
        <w:rPr>
          <w:b/>
          <w:color w:val="0070C0"/>
        </w:rPr>
      </w:pPr>
      <w:r w:rsidRPr="002C5D08">
        <w:rPr>
          <w:b/>
          <w:color w:val="0070C0"/>
        </w:rPr>
        <w:t xml:space="preserve">                       penetration=</w:t>
      </w:r>
      <w:r w:rsidR="00194316">
        <w:rPr>
          <w:b/>
          <w:color w:val="0070C0"/>
        </w:rPr>
        <w:t>"</w:t>
      </w:r>
      <w:r w:rsidRPr="002C5D08">
        <w:rPr>
          <w:b/>
          <w:color w:val="0070C0"/>
        </w:rPr>
        <w:t>0.5</w:t>
      </w:r>
      <w:r w:rsidR="00194316">
        <w:rPr>
          <w:b/>
          <w:color w:val="0070C0"/>
        </w:rPr>
        <w:t>"</w:t>
      </w:r>
    </w:p>
    <w:p w14:paraId="6638AB96" w14:textId="24498828" w:rsidR="00645F8D" w:rsidRDefault="003A3954" w:rsidP="003A3954">
      <w:pPr>
        <w:pStyle w:val="XMLCode"/>
        <w:ind w:firstLine="114"/>
        <w:rPr>
          <w:b/>
          <w:color w:val="0070C0"/>
        </w:rPr>
      </w:pPr>
      <w:r w:rsidRPr="002C5D08">
        <w:rPr>
          <w:b/>
          <w:color w:val="0070C0"/>
        </w:rPr>
        <w:t xml:space="preserve">                       filler=</w:t>
      </w:r>
      <w:r w:rsidR="00194316">
        <w:rPr>
          <w:b/>
          <w:color w:val="0070C0"/>
        </w:rPr>
        <w:t>"</w:t>
      </w:r>
      <w:r w:rsidRPr="002C5D08">
        <w:rPr>
          <w:b/>
          <w:color w:val="0070C0"/>
        </w:rPr>
        <w:t>yes</w:t>
      </w:r>
      <w:r w:rsidR="00194316">
        <w:rPr>
          <w:b/>
          <w:color w:val="0070C0"/>
        </w:rPr>
        <w:t>"</w:t>
      </w:r>
    </w:p>
    <w:p w14:paraId="22DE67EF" w14:textId="7AA33FA4" w:rsidR="00645F8D" w:rsidRPr="002C5D08" w:rsidRDefault="00645F8D" w:rsidP="003A3954">
      <w:pPr>
        <w:pStyle w:val="XMLCode"/>
        <w:ind w:firstLine="114"/>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3F9E3DDB" w14:textId="59646A3B" w:rsidR="003A3954" w:rsidRPr="002C5D08" w:rsidRDefault="003A3954" w:rsidP="003A3954">
      <w:pPr>
        <w:pStyle w:val="XMLCode"/>
        <w:ind w:firstLine="114"/>
        <w:rPr>
          <w:b/>
          <w:color w:val="0070C0"/>
        </w:rPr>
      </w:pPr>
      <w:r w:rsidRPr="002C5D08">
        <w:rPr>
          <w:b/>
          <w:color w:val="0070C0"/>
        </w:rPr>
        <w:t xml:space="preserve">                       shape=</w:t>
      </w:r>
      <w:r w:rsidR="00194316">
        <w:rPr>
          <w:b/>
          <w:color w:val="0070C0"/>
        </w:rPr>
        <w:t>"</w:t>
      </w:r>
      <w:r w:rsidRPr="002C5D08">
        <w:rPr>
          <w:b/>
          <w:color w:val="0070C0"/>
        </w:rPr>
        <w:t>concave</w:t>
      </w:r>
      <w:r w:rsidR="00194316">
        <w:rPr>
          <w:b/>
          <w:color w:val="0070C0"/>
        </w:rPr>
        <w:t>"</w:t>
      </w:r>
      <w:r w:rsidRPr="002C5D08">
        <w:rPr>
          <w:b/>
          <w:color w:val="0070C0"/>
        </w:rPr>
        <w:t>/&gt;</w:t>
      </w:r>
    </w:p>
    <w:p w14:paraId="34B7DBF7" w14:textId="77777777" w:rsidR="0006113C" w:rsidRDefault="0006113C" w:rsidP="001B5A81">
      <w:pPr>
        <w:pStyle w:val="XMLCode"/>
      </w:pPr>
      <w:r w:rsidRPr="007055D9">
        <w:t xml:space="preserve">    </w:t>
      </w:r>
      <w:r w:rsidR="002C5D08">
        <w:t xml:space="preserve">    &lt;sheet_parameter ... /&gt;</w:t>
      </w:r>
    </w:p>
    <w:p w14:paraId="0C7E71AB" w14:textId="77777777" w:rsidR="002C5D08" w:rsidRPr="007055D9" w:rsidRDefault="002C5D08" w:rsidP="001B5A81">
      <w:pPr>
        <w:pStyle w:val="XMLCode"/>
      </w:pPr>
      <w:r>
        <w:t xml:space="preserve">    &lt;/y_joint&gt;</w:t>
      </w:r>
    </w:p>
    <w:p w14:paraId="69DB65EA" w14:textId="77777777" w:rsidR="0006113C" w:rsidRPr="007055D9" w:rsidRDefault="0006113C" w:rsidP="0006113C">
      <w:pPr>
        <w:pStyle w:val="XMLCode"/>
      </w:pPr>
      <w:r w:rsidRPr="007055D9">
        <w:t>&lt;/</w:t>
      </w:r>
      <w:r w:rsidR="002C5D08">
        <w:t>seamweld</w:t>
      </w:r>
      <w:r w:rsidRPr="007055D9">
        <w:t>&gt;</w:t>
      </w:r>
    </w:p>
    <w:p w14:paraId="20E1B613" w14:textId="77777777" w:rsidR="0006113C" w:rsidRDefault="0006113C" w:rsidP="0006113C">
      <w:pPr>
        <w:pStyle w:val="XMLCode"/>
      </w:pPr>
    </w:p>
    <w:p w14:paraId="0E12B83E" w14:textId="1493DC5E" w:rsidR="00A305D9" w:rsidRPr="007055D9" w:rsidRDefault="00A305D9" w:rsidP="00C42651">
      <w:pPr>
        <w:pStyle w:val="berschrift4"/>
        <w:ind w:left="862" w:hanging="862"/>
      </w:pPr>
      <w:bookmarkStart w:id="1787" w:name="_Toc3557048"/>
      <w:bookmarkStart w:id="1788" w:name="_Toc34747298"/>
      <w:bookmarkStart w:id="1789" w:name="_Toc39880615"/>
      <w:r w:rsidRPr="007055D9">
        <w:lastRenderedPageBreak/>
        <w:t xml:space="preserve">Element </w:t>
      </w:r>
      <w:r w:rsidR="00194316">
        <w:t>"</w:t>
      </w:r>
      <w:r>
        <w:t>sheet_parameter</w:t>
      </w:r>
      <w:bookmarkEnd w:id="1787"/>
      <w:r w:rsidR="00194316">
        <w:t>"</w:t>
      </w:r>
      <w:bookmarkEnd w:id="1788"/>
      <w:bookmarkEnd w:id="1789"/>
    </w:p>
    <w:p w14:paraId="7F32E4FB" w14:textId="77777777" w:rsidR="00A305D9" w:rsidRPr="007055D9" w:rsidRDefault="00A305D9" w:rsidP="00C42651">
      <w:pPr>
        <w:keepNext/>
        <w:jc w:val="both"/>
      </w:pPr>
      <w:r w:rsidRPr="007055D9">
        <w:t xml:space="preserve">For the element </w:t>
      </w:r>
      <w:r w:rsidR="00A52BFE">
        <w:rPr>
          <w:rStyle w:val="XMLElement"/>
        </w:rPr>
        <w:t>&lt;s</w:t>
      </w:r>
      <w:r>
        <w:rPr>
          <w:rStyle w:val="XMLElement"/>
        </w:rPr>
        <w:t>heet_parameter</w:t>
      </w:r>
      <w:r w:rsidR="00A52BFE">
        <w:rPr>
          <w:rStyle w:val="XMLElement"/>
        </w:rPr>
        <w:t>/&gt;</w:t>
      </w:r>
      <w:r w:rsidRPr="007055D9">
        <w:t>, the following attri</w:t>
      </w:r>
      <w:r>
        <w:t>butes can be specified for the</w:t>
      </w:r>
      <w:r w:rsidR="00A52BFE">
        <w:t xml:space="preserve"> </w:t>
      </w:r>
      <w:r w:rsidR="00C0357F">
        <w:t>Y</w:t>
      </w:r>
      <w:r w:rsidR="00A52BFE">
        <w:t>-</w:t>
      </w:r>
      <w:r w:rsidR="00C0357F">
        <w:t>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A305D9" w:rsidRPr="007055D9" w14:paraId="7F10F8C5" w14:textId="77777777" w:rsidTr="00C0357F">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E8775CE" w14:textId="77777777" w:rsidR="00A305D9" w:rsidRPr="007055D9" w:rsidRDefault="00A305D9" w:rsidP="00C0357F">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BF4D29" w14:textId="77777777" w:rsidR="00A305D9" w:rsidRPr="007055D9" w:rsidRDefault="00A305D9" w:rsidP="00C0357F">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FFD1E4" w14:textId="043A40C3" w:rsidR="00A305D9" w:rsidRPr="007055D9" w:rsidRDefault="000E60DF" w:rsidP="00C0357F">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241A47" w14:textId="4A7D34EE" w:rsidR="00A305D9" w:rsidRPr="007055D9" w:rsidRDefault="009436D3" w:rsidP="00C0357F">
            <w:pPr>
              <w:keepNext/>
              <w:rPr>
                <w:b/>
                <w:i/>
              </w:rPr>
            </w:pPr>
            <w:r w:rsidRPr="00A20C5C">
              <w:rPr>
                <w:b/>
                <w:i/>
              </w:rPr>
              <w:t>Constraint</w:t>
            </w:r>
            <w:r>
              <w:rPr>
                <w:b/>
                <w:i/>
              </w:rPr>
              <w:t xml:space="preserve"> / Remarks</w:t>
            </w:r>
          </w:p>
        </w:tc>
      </w:tr>
      <w:tr w:rsidR="00A305D9" w:rsidRPr="007055D9" w14:paraId="72DCA890" w14:textId="77777777" w:rsidTr="00C0357F">
        <w:trPr>
          <w:jc w:val="center"/>
        </w:trPr>
        <w:tc>
          <w:tcPr>
            <w:tcW w:w="1574" w:type="dxa"/>
            <w:shd w:val="clear" w:color="auto" w:fill="auto"/>
          </w:tcPr>
          <w:p w14:paraId="49249BBF" w14:textId="127AF95F" w:rsidR="00A305D9" w:rsidRPr="001B5A81" w:rsidRDefault="00EF121E" w:rsidP="00E70582">
            <w:pPr>
              <w:rPr>
                <w:rStyle w:val="Kommentarzeichen"/>
                <w:sz w:val="20"/>
                <w:szCs w:val="20"/>
                <w:lang w:eastAsia="x-none"/>
              </w:rPr>
            </w:pPr>
            <w:r>
              <w:rPr>
                <w:sz w:val="20"/>
                <w:szCs w:val="20"/>
              </w:rPr>
              <w:t>i</w:t>
            </w:r>
            <w:r w:rsidRPr="001B5A81">
              <w:rPr>
                <w:sz w:val="20"/>
                <w:szCs w:val="20"/>
              </w:rPr>
              <w:t>ndex</w:t>
            </w:r>
          </w:p>
        </w:tc>
        <w:tc>
          <w:tcPr>
            <w:tcW w:w="1418" w:type="dxa"/>
            <w:shd w:val="clear" w:color="auto" w:fill="auto"/>
          </w:tcPr>
          <w:p w14:paraId="1C77C3BC" w14:textId="3780A61E" w:rsidR="00A305D9" w:rsidRPr="001B5A81" w:rsidRDefault="00C9639A" w:rsidP="00E70582">
            <w:pPr>
              <w:rPr>
                <w:sz w:val="20"/>
                <w:szCs w:val="20"/>
              </w:rPr>
            </w:pPr>
            <w:r>
              <w:rPr>
                <w:sz w:val="20"/>
                <w:szCs w:val="20"/>
              </w:rPr>
              <w:t>Integer</w:t>
            </w:r>
          </w:p>
        </w:tc>
        <w:tc>
          <w:tcPr>
            <w:tcW w:w="1275" w:type="dxa"/>
            <w:shd w:val="clear" w:color="auto" w:fill="auto"/>
          </w:tcPr>
          <w:p w14:paraId="399CB281" w14:textId="77777777" w:rsidR="00A305D9" w:rsidRPr="001B5A81" w:rsidRDefault="00A305D9" w:rsidP="00E70582">
            <w:pPr>
              <w:rPr>
                <w:sz w:val="20"/>
                <w:szCs w:val="20"/>
              </w:rPr>
            </w:pPr>
            <w:r w:rsidRPr="001B5A81">
              <w:rPr>
                <w:sz w:val="20"/>
                <w:szCs w:val="20"/>
              </w:rPr>
              <w:t>Required</w:t>
            </w:r>
          </w:p>
        </w:tc>
        <w:tc>
          <w:tcPr>
            <w:tcW w:w="4264" w:type="dxa"/>
            <w:shd w:val="clear" w:color="auto" w:fill="auto"/>
          </w:tcPr>
          <w:p w14:paraId="4B78C2F9" w14:textId="77777777" w:rsidR="00A305D9" w:rsidRPr="001B5A81" w:rsidRDefault="00A305D9" w:rsidP="00E70582">
            <w:pPr>
              <w:rPr>
                <w:sz w:val="20"/>
                <w:szCs w:val="20"/>
              </w:rPr>
            </w:pPr>
            <w:r w:rsidRPr="001B5A81">
              <w:rPr>
                <w:sz w:val="20"/>
                <w:szCs w:val="20"/>
              </w:rPr>
              <w:t xml:space="preserve">It must be referenced to </w:t>
            </w:r>
            <w:r w:rsidRPr="001B5A81">
              <w:rPr>
                <w:rFonts w:ascii="Courier New" w:hAnsi="Courier New" w:cs="Courier New"/>
                <w:b/>
                <w:i/>
                <w:sz w:val="20"/>
                <w:szCs w:val="20"/>
              </w:rPr>
              <w:t>&lt;part&gt;</w:t>
            </w:r>
            <w:r w:rsidRPr="001B5A81">
              <w:rPr>
                <w:sz w:val="20"/>
                <w:szCs w:val="20"/>
              </w:rPr>
              <w:t xml:space="preserve"> index attribute</w:t>
            </w:r>
          </w:p>
        </w:tc>
      </w:tr>
      <w:tr w:rsidR="000124A9" w:rsidRPr="007055D9" w14:paraId="5601153C" w14:textId="77777777" w:rsidTr="00C0357F">
        <w:trPr>
          <w:jc w:val="center"/>
        </w:trPr>
        <w:tc>
          <w:tcPr>
            <w:tcW w:w="1574" w:type="dxa"/>
            <w:shd w:val="clear" w:color="auto" w:fill="auto"/>
            <w:vAlign w:val="bottom"/>
          </w:tcPr>
          <w:p w14:paraId="163BA1EA" w14:textId="085C1E20" w:rsidR="000124A9" w:rsidRPr="001B5A81" w:rsidRDefault="00EF121E" w:rsidP="00E70582">
            <w:pPr>
              <w:rPr>
                <w:sz w:val="20"/>
                <w:szCs w:val="20"/>
              </w:rPr>
            </w:pPr>
            <w:r>
              <w:rPr>
                <w:sz w:val="20"/>
                <w:szCs w:val="20"/>
              </w:rPr>
              <w:t>g</w:t>
            </w:r>
            <w:r w:rsidRPr="001B5A81">
              <w:rPr>
                <w:sz w:val="20"/>
                <w:szCs w:val="20"/>
              </w:rPr>
              <w:t>ap</w:t>
            </w:r>
          </w:p>
        </w:tc>
        <w:tc>
          <w:tcPr>
            <w:tcW w:w="1418" w:type="dxa"/>
            <w:shd w:val="clear" w:color="auto" w:fill="auto"/>
            <w:vAlign w:val="bottom"/>
          </w:tcPr>
          <w:p w14:paraId="08BF3C64" w14:textId="5D719A86" w:rsidR="000124A9" w:rsidRPr="001B5A81" w:rsidRDefault="00C9639A" w:rsidP="00E70582">
            <w:pPr>
              <w:rPr>
                <w:sz w:val="20"/>
                <w:szCs w:val="20"/>
              </w:rPr>
            </w:pPr>
            <w:r>
              <w:rPr>
                <w:sz w:val="20"/>
                <w:szCs w:val="20"/>
              </w:rPr>
              <w:t>Floating Point</w:t>
            </w:r>
          </w:p>
        </w:tc>
        <w:tc>
          <w:tcPr>
            <w:tcW w:w="1275" w:type="dxa"/>
            <w:shd w:val="clear" w:color="auto" w:fill="auto"/>
            <w:vAlign w:val="bottom"/>
          </w:tcPr>
          <w:p w14:paraId="2B7C8C84"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642762AB" w14:textId="54688B02" w:rsidR="000124A9" w:rsidRPr="001B5A81" w:rsidRDefault="000124A9" w:rsidP="00CF34D3">
            <w:pPr>
              <w:keepNext/>
              <w:keepLines/>
              <w:rPr>
                <w:sz w:val="20"/>
                <w:szCs w:val="20"/>
              </w:rPr>
            </w:pPr>
            <w:r w:rsidRPr="001B5A81">
              <w:rPr>
                <w:sz w:val="20"/>
                <w:szCs w:val="20"/>
              </w:rPr>
              <w:t>Default value is 0</w:t>
            </w:r>
          </w:p>
        </w:tc>
      </w:tr>
      <w:tr w:rsidR="000124A9" w:rsidRPr="007055D9" w14:paraId="20750175" w14:textId="77777777" w:rsidTr="00C0357F">
        <w:trPr>
          <w:jc w:val="center"/>
        </w:trPr>
        <w:tc>
          <w:tcPr>
            <w:tcW w:w="1574" w:type="dxa"/>
            <w:shd w:val="clear" w:color="auto" w:fill="auto"/>
            <w:vAlign w:val="bottom"/>
          </w:tcPr>
          <w:p w14:paraId="029873D8" w14:textId="77777777" w:rsidR="000124A9" w:rsidRPr="001B5A81" w:rsidRDefault="000124A9" w:rsidP="00E70582">
            <w:pPr>
              <w:rPr>
                <w:sz w:val="20"/>
                <w:szCs w:val="20"/>
              </w:rPr>
            </w:pPr>
            <w:r w:rsidRPr="001B5A81">
              <w:rPr>
                <w:sz w:val="20"/>
                <w:szCs w:val="20"/>
              </w:rPr>
              <w:t>sheet_thickness</w:t>
            </w:r>
          </w:p>
        </w:tc>
        <w:tc>
          <w:tcPr>
            <w:tcW w:w="1418" w:type="dxa"/>
            <w:shd w:val="clear" w:color="auto" w:fill="auto"/>
            <w:vAlign w:val="bottom"/>
          </w:tcPr>
          <w:p w14:paraId="2DA0DF2A" w14:textId="6A41E769" w:rsidR="000124A9" w:rsidRPr="001B5A81" w:rsidRDefault="00C9639A" w:rsidP="00E70582">
            <w:pPr>
              <w:rPr>
                <w:sz w:val="20"/>
                <w:szCs w:val="20"/>
              </w:rPr>
            </w:pPr>
            <w:r>
              <w:rPr>
                <w:sz w:val="20"/>
                <w:szCs w:val="20"/>
              </w:rPr>
              <w:t>Floating Point</w:t>
            </w:r>
          </w:p>
        </w:tc>
        <w:tc>
          <w:tcPr>
            <w:tcW w:w="1275" w:type="dxa"/>
            <w:shd w:val="clear" w:color="auto" w:fill="auto"/>
            <w:vAlign w:val="bottom"/>
          </w:tcPr>
          <w:p w14:paraId="0F9E22DC"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40ABF8CF" w14:textId="77777777" w:rsidR="000124A9" w:rsidRPr="001B5A81" w:rsidRDefault="000124A9" w:rsidP="00CF34D3">
            <w:pPr>
              <w:keepNext/>
              <w:keepLines/>
              <w:rPr>
                <w:sz w:val="20"/>
                <w:szCs w:val="20"/>
              </w:rPr>
            </w:pPr>
            <w:r w:rsidRPr="001B5A81">
              <w:rPr>
                <w:sz w:val="20"/>
                <w:szCs w:val="20"/>
              </w:rPr>
              <w:t>-</w:t>
            </w:r>
          </w:p>
        </w:tc>
      </w:tr>
      <w:tr w:rsidR="000124A9" w:rsidRPr="007055D9" w14:paraId="11625543" w14:textId="77777777" w:rsidTr="00C0357F">
        <w:trPr>
          <w:jc w:val="center"/>
        </w:trPr>
        <w:tc>
          <w:tcPr>
            <w:tcW w:w="1574" w:type="dxa"/>
            <w:shd w:val="clear" w:color="auto" w:fill="auto"/>
            <w:vAlign w:val="bottom"/>
          </w:tcPr>
          <w:p w14:paraId="43C59A54" w14:textId="77777777" w:rsidR="000124A9" w:rsidRPr="001B5A81" w:rsidRDefault="000124A9" w:rsidP="00E70582">
            <w:pPr>
              <w:rPr>
                <w:sz w:val="20"/>
                <w:szCs w:val="20"/>
              </w:rPr>
            </w:pPr>
            <w:r w:rsidRPr="001B5A81">
              <w:rPr>
                <w:sz w:val="20"/>
                <w:szCs w:val="20"/>
              </w:rPr>
              <w:t>sheet_angle</w:t>
            </w:r>
          </w:p>
        </w:tc>
        <w:tc>
          <w:tcPr>
            <w:tcW w:w="1418" w:type="dxa"/>
            <w:shd w:val="clear" w:color="auto" w:fill="auto"/>
            <w:vAlign w:val="bottom"/>
          </w:tcPr>
          <w:p w14:paraId="0EBE6488" w14:textId="7D579416" w:rsidR="000124A9" w:rsidRPr="001B5A81" w:rsidRDefault="00C9639A" w:rsidP="00E70582">
            <w:pPr>
              <w:rPr>
                <w:sz w:val="20"/>
                <w:szCs w:val="20"/>
              </w:rPr>
            </w:pPr>
            <w:r>
              <w:rPr>
                <w:sz w:val="20"/>
                <w:szCs w:val="20"/>
              </w:rPr>
              <w:t>Floating Point</w:t>
            </w:r>
          </w:p>
        </w:tc>
        <w:tc>
          <w:tcPr>
            <w:tcW w:w="1275" w:type="dxa"/>
            <w:shd w:val="clear" w:color="auto" w:fill="auto"/>
            <w:vAlign w:val="bottom"/>
          </w:tcPr>
          <w:p w14:paraId="39236AFB"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1ECBF428" w14:textId="77777777" w:rsidR="000124A9" w:rsidRPr="001B5A81" w:rsidRDefault="000124A9" w:rsidP="00C0357F">
            <w:pPr>
              <w:keepNext/>
              <w:keepLines/>
              <w:rPr>
                <w:sz w:val="20"/>
                <w:szCs w:val="20"/>
              </w:rPr>
            </w:pPr>
            <w:r w:rsidRPr="001B5A81">
              <w:rPr>
                <w:sz w:val="20"/>
                <w:szCs w:val="20"/>
              </w:rPr>
              <w:t>-</w:t>
            </w:r>
          </w:p>
        </w:tc>
      </w:tr>
    </w:tbl>
    <w:p w14:paraId="046D9DB2" w14:textId="7CC6554C" w:rsidR="00C0357F" w:rsidRDefault="00C0357F" w:rsidP="00F3716C">
      <w:pPr>
        <w:pStyle w:val="Beschriftung"/>
        <w:spacing w:before="120"/>
      </w:pPr>
      <w:bookmarkStart w:id="1790" w:name="_Toc3566514"/>
      <w:bookmarkStart w:id="1791" w:name="_Toc34747516"/>
      <w:bookmarkStart w:id="1792" w:name="_Toc39880842"/>
      <w:r>
        <w:t xml:space="preserve">Table </w:t>
      </w:r>
      <w:r w:rsidR="00ED469A">
        <w:fldChar w:fldCharType="begin"/>
      </w:r>
      <w:r w:rsidR="00ED469A">
        <w:instrText xml:space="preserve"> SEQ Table \* ARABIC </w:instrText>
      </w:r>
      <w:r w:rsidR="00ED469A">
        <w:fldChar w:fldCharType="separate"/>
      </w:r>
      <w:r w:rsidR="00A2710C">
        <w:rPr>
          <w:noProof/>
        </w:rPr>
        <w:t>111</w:t>
      </w:r>
      <w:r w:rsidR="00ED469A">
        <w:fldChar w:fldCharType="end"/>
      </w:r>
      <w:r>
        <w:t xml:space="preserve">: </w:t>
      </w:r>
      <w:r w:rsidRPr="0008681E">
        <w:t xml:space="preserve">Attributes of element </w:t>
      </w:r>
      <w:r w:rsidRPr="00A52BFE">
        <w:rPr>
          <w:rStyle w:val="elementdeftypeChar"/>
          <w:b/>
        </w:rPr>
        <w:t>&lt;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rsidR="00A52BFE">
        <w:t>Y-</w:t>
      </w:r>
      <w:r>
        <w:t>Joint</w:t>
      </w:r>
      <w:bookmarkEnd w:id="1790"/>
      <w:bookmarkEnd w:id="1791"/>
      <w:bookmarkEnd w:id="1792"/>
    </w:p>
    <w:p w14:paraId="7C476B89" w14:textId="77777777" w:rsidR="00A305D9" w:rsidRDefault="00A305D9" w:rsidP="00683F88">
      <w:pPr>
        <w:pStyle w:val="Example"/>
        <w:keepNext/>
        <w:keepLines/>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5AF5579C" w14:textId="77777777" w:rsidR="00A305D9" w:rsidRDefault="00A305D9" w:rsidP="00683F88">
      <w:pPr>
        <w:pStyle w:val="XMLCode"/>
        <w:keepNext/>
        <w:keepLines/>
      </w:pPr>
    </w:p>
    <w:p w14:paraId="112EEACB" w14:textId="77777777" w:rsidR="00A305D9" w:rsidRDefault="00A305D9" w:rsidP="00683F88">
      <w:pPr>
        <w:pStyle w:val="XMLCode"/>
        <w:keepNext/>
        <w:keepLines/>
      </w:pPr>
      <w:r w:rsidRPr="007055D9">
        <w:t>&lt;</w:t>
      </w:r>
      <w:r>
        <w:t>seamweld&gt;</w:t>
      </w:r>
    </w:p>
    <w:p w14:paraId="4FF22F88" w14:textId="4FED2765" w:rsidR="00A305D9" w:rsidRPr="007055D9" w:rsidRDefault="00A305D9" w:rsidP="00683F88">
      <w:pPr>
        <w:pStyle w:val="XMLCode"/>
        <w:keepNext/>
        <w:keepLines/>
      </w:pPr>
      <w:r>
        <w:t xml:space="preserve">    &lt;</w:t>
      </w:r>
      <w:r w:rsidR="00971B31">
        <w:t>y_joint</w:t>
      </w:r>
      <w:r>
        <w:t xml:space="preserve"> base=</w:t>
      </w:r>
      <w:r w:rsidR="00194316">
        <w:t>"</w:t>
      </w:r>
      <w:r>
        <w:t>1</w:t>
      </w:r>
      <w:r w:rsidR="00194316">
        <w:t>"</w:t>
      </w:r>
      <w:r>
        <w:t xml:space="preserve"> technology=</w:t>
      </w:r>
      <w:r w:rsidR="00194316">
        <w:t>"</w:t>
      </w:r>
      <w:r>
        <w:t>resistance</w:t>
      </w:r>
      <w:r w:rsidR="00194316">
        <w:t>"</w:t>
      </w:r>
      <w:r w:rsidRPr="007055D9">
        <w:t>&gt;</w:t>
      </w:r>
    </w:p>
    <w:p w14:paraId="191660AE" w14:textId="08568AF3" w:rsidR="00A305D9" w:rsidRPr="003B782B" w:rsidRDefault="00A305D9" w:rsidP="003B782B">
      <w:pPr>
        <w:pStyle w:val="XMLCode"/>
        <w:keepNext/>
        <w:keepLines/>
        <w:rPr>
          <w:i/>
        </w:rPr>
      </w:pPr>
      <w:r w:rsidRPr="006A238A">
        <w:t xml:space="preserve">        </w:t>
      </w:r>
      <w:r w:rsidRPr="006A238A">
        <w:rPr>
          <w:i/>
        </w:rPr>
        <w:t>&lt;weld_position u=</w:t>
      </w:r>
      <w:r w:rsidR="00194316">
        <w:rPr>
          <w:i/>
        </w:rPr>
        <w:t>"</w:t>
      </w:r>
      <w:r w:rsidRPr="006A238A">
        <w:rPr>
          <w:i/>
        </w:rPr>
        <w:t>0.2</w:t>
      </w:r>
      <w:r w:rsidR="00194316">
        <w:rPr>
          <w:i/>
        </w:rPr>
        <w:t>"</w:t>
      </w:r>
      <w:r w:rsidRPr="006A238A">
        <w:rPr>
          <w:i/>
        </w:rPr>
        <w:t xml:space="preserve"> x=</w:t>
      </w:r>
      <w:r w:rsidR="00194316">
        <w:rPr>
          <w:i/>
        </w:rPr>
        <w:t>"</w:t>
      </w:r>
      <w:r w:rsidRPr="006A238A">
        <w:rPr>
          <w:i/>
        </w:rPr>
        <w:t>1</w:t>
      </w:r>
      <w:r w:rsidR="00194316">
        <w:rPr>
          <w:i/>
        </w:rPr>
        <w:t>"</w:t>
      </w:r>
      <w:r w:rsidRPr="006A238A">
        <w:rPr>
          <w:i/>
        </w:rPr>
        <w:t xml:space="preserve"> y=</w:t>
      </w:r>
      <w:r w:rsidR="00194316">
        <w:rPr>
          <w:i/>
        </w:rPr>
        <w:t>"</w:t>
      </w:r>
      <w:r w:rsidRPr="006A238A">
        <w:rPr>
          <w:i/>
        </w:rPr>
        <w:t>0</w:t>
      </w:r>
      <w:r w:rsidR="00194316">
        <w:rPr>
          <w:i/>
        </w:rPr>
        <w:t>"</w:t>
      </w:r>
      <w:r w:rsidRPr="006A238A">
        <w:rPr>
          <w:i/>
        </w:rPr>
        <w:t xml:space="preserve"> z=</w:t>
      </w:r>
      <w:r w:rsidR="00194316">
        <w:rPr>
          <w:i/>
        </w:rPr>
        <w:t>"</w:t>
      </w:r>
      <w:r w:rsidRPr="006A238A">
        <w:rPr>
          <w:i/>
        </w:rPr>
        <w:t>1</w:t>
      </w:r>
      <w:r w:rsidR="00194316">
        <w:rPr>
          <w:i/>
        </w:rPr>
        <w:t>"</w:t>
      </w:r>
      <w:r w:rsidR="003B782B">
        <w:rPr>
          <w:i/>
        </w:rPr>
        <w:t xml:space="preserve"> ...</w:t>
      </w:r>
      <w:r w:rsidRPr="006A238A">
        <w:t>/&gt;</w:t>
      </w:r>
    </w:p>
    <w:p w14:paraId="0A87B8BF" w14:textId="49997125" w:rsidR="00A305D9" w:rsidRPr="009F3818" w:rsidRDefault="00A305D9" w:rsidP="00683F88">
      <w:pPr>
        <w:pStyle w:val="XMLCode"/>
        <w:keepNext/>
        <w:keepLines/>
        <w:rPr>
          <w:b/>
          <w:color w:val="0070C0"/>
        </w:rPr>
      </w:pPr>
      <w:r>
        <w:t xml:space="preserve">        </w:t>
      </w:r>
      <w:r w:rsidRPr="009F3818">
        <w:rPr>
          <w:b/>
          <w:color w:val="0070C0"/>
        </w:rPr>
        <w:t>&lt;sheet_parameter ind</w:t>
      </w:r>
      <w:r w:rsidR="00971B31">
        <w:rPr>
          <w:b/>
          <w:color w:val="0070C0"/>
        </w:rPr>
        <w:t>ex=</w:t>
      </w:r>
      <w:r w:rsidR="00194316">
        <w:rPr>
          <w:b/>
          <w:color w:val="0070C0"/>
        </w:rPr>
        <w:t>"</w:t>
      </w:r>
      <w:r w:rsidR="00971B31">
        <w:rPr>
          <w:b/>
          <w:color w:val="0070C0"/>
        </w:rPr>
        <w:t>2</w:t>
      </w:r>
      <w:r w:rsidR="00194316">
        <w:rPr>
          <w:b/>
          <w:color w:val="0070C0"/>
        </w:rPr>
        <w:t>"</w:t>
      </w:r>
      <w:r w:rsidR="00971B31">
        <w:rPr>
          <w:b/>
          <w:color w:val="0070C0"/>
        </w:rPr>
        <w:t xml:space="preserve"> gap=</w:t>
      </w:r>
      <w:r w:rsidR="00194316">
        <w:rPr>
          <w:b/>
          <w:color w:val="0070C0"/>
        </w:rPr>
        <w:t>"</w:t>
      </w:r>
      <w:r w:rsidR="00971B31">
        <w:rPr>
          <w:b/>
          <w:color w:val="0070C0"/>
        </w:rPr>
        <w:t>1.0</w:t>
      </w:r>
      <w:r w:rsidR="00194316">
        <w:rPr>
          <w:b/>
          <w:color w:val="0070C0"/>
        </w:rPr>
        <w:t>"</w:t>
      </w:r>
      <w:r w:rsidRPr="009F3818">
        <w:rPr>
          <w:b/>
          <w:color w:val="0070C0"/>
        </w:rPr>
        <w:t xml:space="preserve"> </w:t>
      </w:r>
      <w:r w:rsidR="00DD7113">
        <w:rPr>
          <w:b/>
          <w:color w:val="0070C0"/>
        </w:rPr>
        <w:t>sheet_</w:t>
      </w:r>
      <w:r>
        <w:rPr>
          <w:b/>
          <w:color w:val="0070C0"/>
        </w:rPr>
        <w:t>thickness=</w:t>
      </w:r>
      <w:r w:rsidR="00194316">
        <w:rPr>
          <w:b/>
          <w:color w:val="0070C0"/>
        </w:rPr>
        <w:t>"</w:t>
      </w:r>
      <w:r>
        <w:rPr>
          <w:b/>
          <w:color w:val="0070C0"/>
        </w:rPr>
        <w:t>1.5</w:t>
      </w:r>
      <w:r w:rsidR="00194316">
        <w:rPr>
          <w:b/>
          <w:color w:val="0070C0"/>
        </w:rPr>
        <w:t>"</w:t>
      </w:r>
      <w:r>
        <w:rPr>
          <w:b/>
          <w:color w:val="0070C0"/>
        </w:rPr>
        <w:t xml:space="preserve"> sheet_angle=</w:t>
      </w:r>
      <w:r w:rsidR="00194316">
        <w:rPr>
          <w:b/>
          <w:color w:val="0070C0"/>
        </w:rPr>
        <w:t>"</w:t>
      </w:r>
      <w:r w:rsidR="00971B31">
        <w:rPr>
          <w:b/>
          <w:color w:val="0070C0"/>
        </w:rPr>
        <w:t>180</w:t>
      </w:r>
      <w:r w:rsidR="00194316">
        <w:rPr>
          <w:b/>
          <w:color w:val="0070C0"/>
        </w:rPr>
        <w:t>"</w:t>
      </w:r>
      <w:r w:rsidRPr="009F3818">
        <w:rPr>
          <w:b/>
          <w:color w:val="0070C0"/>
        </w:rPr>
        <w:t>/&gt;</w:t>
      </w:r>
    </w:p>
    <w:p w14:paraId="13C74072" w14:textId="77777777" w:rsidR="00A305D9" w:rsidRPr="007055D9" w:rsidRDefault="00A305D9" w:rsidP="00683F88">
      <w:pPr>
        <w:pStyle w:val="XMLCode"/>
        <w:keepNext/>
        <w:keepLines/>
      </w:pPr>
      <w:r>
        <w:t xml:space="preserve">    &lt;/</w:t>
      </w:r>
      <w:r w:rsidR="00971B31">
        <w:t>y_joint</w:t>
      </w:r>
      <w:r>
        <w:t>&gt;</w:t>
      </w:r>
    </w:p>
    <w:p w14:paraId="5E000CB6" w14:textId="77777777" w:rsidR="00A305D9" w:rsidRDefault="00A305D9" w:rsidP="00683F88">
      <w:pPr>
        <w:pStyle w:val="XMLCode"/>
        <w:keepNext/>
        <w:keepLines/>
      </w:pPr>
      <w:r w:rsidRPr="007055D9">
        <w:t>&lt;/</w:t>
      </w:r>
      <w:r>
        <w:t>seamweld</w:t>
      </w:r>
      <w:r w:rsidRPr="007055D9">
        <w:t>&gt;</w:t>
      </w:r>
    </w:p>
    <w:p w14:paraId="42F47DE8" w14:textId="77777777" w:rsidR="00A305D9" w:rsidRPr="007055D9" w:rsidRDefault="00A305D9" w:rsidP="005739EE">
      <w:pPr>
        <w:pStyle w:val="XMLCode"/>
      </w:pPr>
    </w:p>
    <w:p w14:paraId="388EF450" w14:textId="77777777" w:rsidR="00255787" w:rsidRPr="007055D9" w:rsidRDefault="00255787" w:rsidP="00327322">
      <w:pPr>
        <w:pStyle w:val="berschrift3"/>
      </w:pPr>
      <w:bookmarkStart w:id="1793" w:name="WeldDefinitionKJoint"/>
      <w:bookmarkStart w:id="1794" w:name="_Toc338939115"/>
      <w:bookmarkStart w:id="1795" w:name="_Toc3557049"/>
      <w:bookmarkStart w:id="1796" w:name="_Toc34747299"/>
      <w:bookmarkStart w:id="1797" w:name="_Toc39880616"/>
      <w:bookmarkEnd w:id="1793"/>
      <w:r w:rsidRPr="007055D9">
        <w:t>K-Joint</w:t>
      </w:r>
      <w:bookmarkEnd w:id="1794"/>
      <w:bookmarkEnd w:id="1795"/>
      <w:bookmarkEnd w:id="1796"/>
      <w:bookmarkEnd w:id="1797"/>
    </w:p>
    <w:p w14:paraId="5F3F8265" w14:textId="77777777" w:rsidR="005022B8" w:rsidRPr="007055D9" w:rsidRDefault="00255787" w:rsidP="00F53B46">
      <w:pPr>
        <w:jc w:val="both"/>
      </w:pPr>
      <w:r w:rsidRPr="007055D9">
        <w:t xml:space="preserve">The </w:t>
      </w:r>
      <w:r w:rsidR="006E534D" w:rsidRPr="007055D9">
        <w:t>K-J</w:t>
      </w:r>
      <w:r w:rsidRPr="007055D9">
        <w:t xml:space="preserve">oint </w:t>
      </w:r>
      <w:r w:rsidR="009174B8" w:rsidRPr="007055D9">
        <w:t>connects</w:t>
      </w:r>
      <w:r w:rsidRPr="007055D9">
        <w:t xml:space="preserve"> two welded sheets from </w:t>
      </w:r>
      <w:r w:rsidR="006E534D" w:rsidRPr="007055D9">
        <w:t>the same side</w:t>
      </w:r>
      <w:r w:rsidRPr="007055D9">
        <w:t xml:space="preserve"> to a base sheet.</w:t>
      </w:r>
    </w:p>
    <w:p w14:paraId="227A34A9" w14:textId="50C23CE2" w:rsidR="00255787" w:rsidRPr="007055D9" w:rsidRDefault="00255787" w:rsidP="00F53B46">
      <w:pPr>
        <w:jc w:val="both"/>
      </w:pPr>
      <w:r w:rsidRPr="007055D9">
        <w:t>There are four</w:t>
      </w:r>
      <w:r w:rsidR="00C6012A">
        <w:rPr>
          <w:rStyle w:val="Funotenzeichen"/>
        </w:rPr>
        <w:footnoteReference w:id="23"/>
      </w:r>
      <w:r w:rsidRPr="007055D9">
        <w:t xml:space="preserve"> potential welds that can be specified for this type of connection. The parameters for each of the welds can be described </w:t>
      </w:r>
      <w:r w:rsidR="009174B8" w:rsidRPr="007055D9">
        <w:t>separately</w:t>
      </w:r>
      <w:r w:rsidRPr="007055D9">
        <w:t>.</w:t>
      </w:r>
    </w:p>
    <w:p w14:paraId="4542F450" w14:textId="29DE20E1" w:rsidR="00DB46FE" w:rsidRPr="007055D9" w:rsidRDefault="00C6012A" w:rsidP="00F53B46">
      <w:pPr>
        <w:jc w:val="both"/>
      </w:pPr>
      <w:r>
        <w:rPr>
          <w:b/>
          <w:bCs/>
          <w:noProof/>
          <w:lang w:eastAsia="en-US"/>
        </w:rPr>
        <w:drawing>
          <wp:anchor distT="0" distB="0" distL="114300" distR="114300" simplePos="0" relativeHeight="251639808" behindDoc="0" locked="0" layoutInCell="1" allowOverlap="1" wp14:anchorId="19F28B8B" wp14:editId="15C90E6A">
            <wp:simplePos x="0" y="0"/>
            <wp:positionH relativeFrom="column">
              <wp:posOffset>3155315</wp:posOffset>
            </wp:positionH>
            <wp:positionV relativeFrom="paragraph">
              <wp:posOffset>532336</wp:posOffset>
            </wp:positionV>
            <wp:extent cx="2668270" cy="1388110"/>
            <wp:effectExtent l="0" t="0" r="0" b="2540"/>
            <wp:wrapNone/>
            <wp:docPr id="157" name="Bild 190"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0" descr="KJoint_v2"/>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2668270" cy="1388110"/>
                    </a:xfrm>
                    <a:prstGeom prst="rect">
                      <a:avLst/>
                    </a:prstGeom>
                    <a:noFill/>
                    <a:ln>
                      <a:noFill/>
                    </a:ln>
                  </pic:spPr>
                </pic:pic>
              </a:graphicData>
            </a:graphic>
            <wp14:sizeRelH relativeFrom="page">
              <wp14:pctWidth>0</wp14:pctWidth>
            </wp14:sizeRelH>
            <wp14:sizeRelV relativeFrom="page">
              <wp14:pctHeight>0</wp14:pctHeight>
            </wp14:sizeRelV>
          </wp:anchor>
        </w:drawing>
      </w:r>
      <w:r w:rsidR="00DB46FE" w:rsidRPr="007055D9">
        <w:t xml:space="preserve">The XML definition of a K-Joint supports up to </w:t>
      </w:r>
      <w:r w:rsidR="00997EF2">
        <w:t>four</w:t>
      </w:r>
      <w:r w:rsidR="00997EF2" w:rsidRPr="007055D9">
        <w:t xml:space="preserve"> </w:t>
      </w:r>
      <w:r w:rsidR="00DB46FE" w:rsidRPr="007055D9">
        <w:t xml:space="preserve">weld positions. Each of the weld positions is specified using the element </w:t>
      </w:r>
      <w:r w:rsidR="00A52BFE">
        <w:rPr>
          <w:rStyle w:val="XMLElement"/>
        </w:rPr>
        <w:t>&lt;w</w:t>
      </w:r>
      <w:r w:rsidR="00DB46FE" w:rsidRPr="007055D9">
        <w:rPr>
          <w:rStyle w:val="XMLElement"/>
        </w:rPr>
        <w:t>eld_position</w:t>
      </w:r>
      <w:r w:rsidR="00A52BFE">
        <w:rPr>
          <w:rStyle w:val="XMLElement"/>
        </w:rPr>
        <w:t>/&gt;</w:t>
      </w:r>
      <w:r w:rsidR="00DB46FE" w:rsidRPr="007055D9">
        <w:rPr>
          <w:rStyle w:val="XMLElement"/>
        </w:rPr>
        <w:t xml:space="preserve"> </w:t>
      </w:r>
      <w:r w:rsidR="00DB46FE" w:rsidRPr="007055D9">
        <w:t xml:space="preserve">with the corresponding attributes and nested elements inside the </w:t>
      </w:r>
      <w:r w:rsidR="00D91274" w:rsidRPr="00D91274">
        <w:t>subtype</w:t>
      </w:r>
      <w:r w:rsidR="00DB46FE" w:rsidRPr="007055D9">
        <w:t xml:space="preserve"> definition.</w:t>
      </w:r>
    </w:p>
    <w:p w14:paraId="34A36E64" w14:textId="471FCBE6" w:rsidR="00255787" w:rsidRPr="007055D9" w:rsidRDefault="00255787" w:rsidP="000804D1">
      <w:pPr>
        <w:pStyle w:val="berschrift4"/>
        <w:numPr>
          <w:ilvl w:val="3"/>
          <w:numId w:val="12"/>
        </w:numPr>
        <w:tabs>
          <w:tab w:val="clear" w:pos="864"/>
          <w:tab w:val="num" w:pos="993"/>
        </w:tabs>
      </w:pPr>
      <w:bookmarkStart w:id="1798" w:name="_Toc3557050"/>
      <w:bookmarkStart w:id="1799" w:name="_Toc34747300"/>
      <w:bookmarkStart w:id="1800" w:name="_Toc39880617"/>
      <w:r w:rsidRPr="007055D9">
        <w:t>Sheet Parameters</w:t>
      </w:r>
      <w:bookmarkEnd w:id="1798"/>
      <w:bookmarkEnd w:id="1799"/>
      <w:bookmarkEnd w:id="1800"/>
    </w:p>
    <w:p w14:paraId="7CCEB72F" w14:textId="77777777" w:rsidR="00255787" w:rsidRPr="007055D9" w:rsidRDefault="00255787" w:rsidP="00255787">
      <w:r w:rsidRPr="007055D9">
        <w:t>The parameters to describe the connection are:</w:t>
      </w:r>
    </w:p>
    <w:p w14:paraId="21568382" w14:textId="77777777" w:rsidR="00255787" w:rsidRPr="007055D9" w:rsidRDefault="00255787" w:rsidP="00255787">
      <w:pPr>
        <w:pStyle w:val="Aufzhlungszeichen"/>
      </w:pPr>
      <w:r w:rsidRPr="00CE4E55">
        <w:rPr>
          <w:sz w:val="24"/>
          <w:szCs w:val="28"/>
        </w:rPr>
        <w:t>t</w:t>
      </w:r>
      <w:r w:rsidRPr="00CE4E55">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0EFFC867" w14:textId="77777777" w:rsidR="00255787" w:rsidRPr="007055D9" w:rsidRDefault="00255787" w:rsidP="00255787">
      <w:pPr>
        <w:pStyle w:val="Aufzhlungszeichen"/>
      </w:pPr>
      <w:r w:rsidRPr="00CE4E55">
        <w:rPr>
          <w:sz w:val="24"/>
          <w:szCs w:val="28"/>
        </w:rPr>
        <w:t>t</w:t>
      </w:r>
      <w:r w:rsidRPr="00CE4E55">
        <w:rPr>
          <w:sz w:val="24"/>
          <w:szCs w:val="28"/>
          <w:vertAlign w:val="subscript"/>
        </w:rPr>
        <w:t>1</w:t>
      </w:r>
      <w:r w:rsidRPr="00CE4E55">
        <w:rPr>
          <w:sz w:val="20"/>
        </w:rPr>
        <w:t xml:space="preserve">, </w:t>
      </w:r>
      <w:r w:rsidRPr="00CE4E55">
        <w:rPr>
          <w:sz w:val="24"/>
          <w:szCs w:val="28"/>
        </w:rPr>
        <w:t>t</w:t>
      </w:r>
      <w:r w:rsidRPr="00CE4E55">
        <w:rPr>
          <w:sz w:val="24"/>
          <w:szCs w:val="28"/>
          <w:vertAlign w:val="subscript"/>
        </w:rPr>
        <w:t>2</w:t>
      </w:r>
      <w:r w:rsidRPr="007055D9">
        <w:tab/>
        <w:t>Thickness of welded sheet</w:t>
      </w:r>
    </w:p>
    <w:p w14:paraId="05B7D769" w14:textId="77777777" w:rsidR="00255787" w:rsidRPr="007055D9" w:rsidRDefault="00255787" w:rsidP="00255787">
      <w:pPr>
        <w:pStyle w:val="Aufzhlungszeichen"/>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78CF8F43" w14:textId="77777777" w:rsidR="00255787" w:rsidRPr="007055D9" w:rsidRDefault="008A1560" w:rsidP="00255787">
      <w:pPr>
        <w:pStyle w:val="Aufzhlungszeichen"/>
      </w:pPr>
      <w:r>
        <w:rPr>
          <w:noProof/>
          <w:lang w:eastAsia="en-US"/>
        </w:rPr>
        <mc:AlternateContent>
          <mc:Choice Requires="wps">
            <w:drawing>
              <wp:anchor distT="0" distB="0" distL="114300" distR="114300" simplePos="0" relativeHeight="251688960" behindDoc="0" locked="0" layoutInCell="1" allowOverlap="1" wp14:anchorId="19E7BD0C" wp14:editId="5D3AA623">
                <wp:simplePos x="0" y="0"/>
                <wp:positionH relativeFrom="column">
                  <wp:posOffset>3155315</wp:posOffset>
                </wp:positionH>
                <wp:positionV relativeFrom="paragraph">
                  <wp:posOffset>268811</wp:posOffset>
                </wp:positionV>
                <wp:extent cx="2668270" cy="635"/>
                <wp:effectExtent l="0" t="0" r="17780" b="16510"/>
                <wp:wrapNone/>
                <wp:docPr id="1038" name="Text Box 1038"/>
                <wp:cNvGraphicFramePr/>
                <a:graphic xmlns:a="http://schemas.openxmlformats.org/drawingml/2006/main">
                  <a:graphicData uri="http://schemas.microsoft.com/office/word/2010/wordprocessingShape">
                    <wps:wsp>
                      <wps:cNvSpPr txBox="1"/>
                      <wps:spPr>
                        <a:xfrm>
                          <a:off x="0" y="0"/>
                          <a:ext cx="2668270" cy="635"/>
                        </a:xfrm>
                        <a:prstGeom prst="rect">
                          <a:avLst/>
                        </a:prstGeom>
                        <a:noFill/>
                        <a:ln>
                          <a:noFill/>
                        </a:ln>
                        <a:effectLst/>
                      </wps:spPr>
                      <wps:txbx>
                        <w:txbxContent>
                          <w:p w14:paraId="4A57A5E3" w14:textId="52D42CFB" w:rsidR="00EF121E" w:rsidRPr="003670AB" w:rsidRDefault="00EF121E" w:rsidP="008A1560">
                            <w:pPr>
                              <w:pStyle w:val="Beschriftung"/>
                              <w:rPr>
                                <w:b w:val="0"/>
                                <w:bCs w:val="0"/>
                                <w:noProof/>
                                <w:sz w:val="26"/>
                                <w:szCs w:val="28"/>
                              </w:rPr>
                            </w:pPr>
                            <w:bookmarkStart w:id="1801" w:name="_Ref7932243"/>
                            <w:bookmarkStart w:id="1802" w:name="_Toc3557143"/>
                            <w:bookmarkStart w:id="1803" w:name="_Ref7932230"/>
                            <w:bookmarkStart w:id="1804" w:name="_Toc34747396"/>
                            <w:bookmarkStart w:id="1805" w:name="_Toc39880717"/>
                            <w:r>
                              <w:t xml:space="preserve">Figure </w:t>
                            </w:r>
                            <w:r>
                              <w:fldChar w:fldCharType="begin"/>
                            </w:r>
                            <w:r>
                              <w:instrText xml:space="preserve"> SEQ Figure \* ARABIC </w:instrText>
                            </w:r>
                            <w:r>
                              <w:fldChar w:fldCharType="separate"/>
                            </w:r>
                            <w:r>
                              <w:rPr>
                                <w:noProof/>
                              </w:rPr>
                              <w:t>66</w:t>
                            </w:r>
                            <w:r>
                              <w:fldChar w:fldCharType="end"/>
                            </w:r>
                            <w:bookmarkEnd w:id="1801"/>
                            <w:r>
                              <w:t>: K-Joint Sheet Layout</w:t>
                            </w:r>
                            <w:bookmarkEnd w:id="1802"/>
                            <w:bookmarkEnd w:id="1803"/>
                            <w:bookmarkEnd w:id="1804"/>
                            <w:bookmarkEnd w:id="18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E7BD0C" id="Text Box 1038" o:spid="_x0000_s1069" type="#_x0000_t202" style="position:absolute;left:0;text-align:left;margin-left:248.45pt;margin-top:21.15pt;width:210.1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" filled="f" stroked="f">
                <v:textbox style="mso-fit-shape-to-text:t" inset="0,0,0,0">
                  <w:txbxContent>
                    <w:p w14:paraId="4A57A5E3" w14:textId="52D42CFB" w:rsidR="00EF121E" w:rsidRPr="003670AB" w:rsidRDefault="00EF121E" w:rsidP="008A1560">
                      <w:pPr>
                        <w:pStyle w:val="Beschriftung"/>
                        <w:rPr>
                          <w:b w:val="0"/>
                          <w:bCs w:val="0"/>
                          <w:noProof/>
                          <w:sz w:val="26"/>
                          <w:szCs w:val="28"/>
                        </w:rPr>
                      </w:pPr>
                      <w:bookmarkStart w:id="1806" w:name="_Ref7932243"/>
                      <w:bookmarkStart w:id="1807" w:name="_Toc3557143"/>
                      <w:bookmarkStart w:id="1808" w:name="_Ref7932230"/>
                      <w:bookmarkStart w:id="1809" w:name="_Toc34747396"/>
                      <w:bookmarkStart w:id="1810" w:name="_Toc39880717"/>
                      <w:r>
                        <w:t xml:space="preserve">Figure </w:t>
                      </w:r>
                      <w:r>
                        <w:fldChar w:fldCharType="begin"/>
                      </w:r>
                      <w:r>
                        <w:instrText xml:space="preserve"> SEQ Figure \* ARABIC </w:instrText>
                      </w:r>
                      <w:r>
                        <w:fldChar w:fldCharType="separate"/>
                      </w:r>
                      <w:r>
                        <w:rPr>
                          <w:noProof/>
                        </w:rPr>
                        <w:t>66</w:t>
                      </w:r>
                      <w:r>
                        <w:fldChar w:fldCharType="end"/>
                      </w:r>
                      <w:bookmarkEnd w:id="1806"/>
                      <w:r>
                        <w:t>: K-Joint Sheet Layout</w:t>
                      </w:r>
                      <w:bookmarkEnd w:id="1807"/>
                      <w:bookmarkEnd w:id="1808"/>
                      <w:bookmarkEnd w:id="1809"/>
                      <w:bookmarkEnd w:id="1810"/>
                    </w:p>
                  </w:txbxContent>
                </v:textbox>
              </v:shape>
            </w:pict>
          </mc:Fallback>
        </mc:AlternateContent>
      </w:r>
      <w:r w:rsidR="00255787" w:rsidRPr="00CE4E55">
        <w:rPr>
          <w:sz w:val="24"/>
          <w:szCs w:val="28"/>
        </w:rPr>
        <w:t>c</w:t>
      </w:r>
      <w:r w:rsidR="00255787" w:rsidRPr="00CE4E55">
        <w:rPr>
          <w:sz w:val="24"/>
          <w:szCs w:val="28"/>
          <w:vertAlign w:val="subscript"/>
        </w:rPr>
        <w:t>1</w:t>
      </w:r>
      <w:r w:rsidR="00255787" w:rsidRPr="00CE4E55">
        <w:rPr>
          <w:sz w:val="20"/>
        </w:rPr>
        <w:t xml:space="preserve">, </w:t>
      </w:r>
      <w:r w:rsidR="00255787" w:rsidRPr="00CE4E55">
        <w:rPr>
          <w:sz w:val="24"/>
          <w:szCs w:val="28"/>
        </w:rPr>
        <w:t>c</w:t>
      </w:r>
      <w:r w:rsidR="00255787" w:rsidRPr="00CE4E55">
        <w:rPr>
          <w:sz w:val="24"/>
          <w:szCs w:val="28"/>
          <w:vertAlign w:val="subscript"/>
        </w:rPr>
        <w:t>2</w:t>
      </w:r>
      <w:r w:rsidR="00255787" w:rsidRPr="007055D9">
        <w:tab/>
        <w:t>Gap between base and welded sheet</w:t>
      </w:r>
    </w:p>
    <w:p w14:paraId="4DB7FF6A" w14:textId="0451CC47" w:rsidR="00255787" w:rsidRPr="007055D9" w:rsidRDefault="00255787" w:rsidP="007C5CDD">
      <w:pPr>
        <w:pStyle w:val="berschrift4"/>
        <w:tabs>
          <w:tab w:val="clear" w:pos="864"/>
          <w:tab w:val="num" w:pos="993"/>
        </w:tabs>
        <w:ind w:left="862" w:hanging="862"/>
      </w:pPr>
      <w:bookmarkStart w:id="1811" w:name="_Toc3557051"/>
      <w:bookmarkStart w:id="1812" w:name="_Toc34747301"/>
      <w:bookmarkStart w:id="1813" w:name="_Toc39880618"/>
      <w:r w:rsidRPr="007055D9">
        <w:t>Weld Parameters</w:t>
      </w:r>
      <w:bookmarkEnd w:id="1811"/>
      <w:bookmarkEnd w:id="1812"/>
      <w:bookmarkEnd w:id="1813"/>
    </w:p>
    <w:p w14:paraId="26CE6BF0" w14:textId="51168494" w:rsidR="00255787" w:rsidRPr="007055D9" w:rsidRDefault="00C6012A" w:rsidP="007C5CDD">
      <w:pPr>
        <w:keepNext/>
        <w:jc w:val="both"/>
      </w:pPr>
      <w:r>
        <w:rPr>
          <w:noProof/>
          <w:lang w:eastAsia="en-US"/>
        </w:rPr>
        <w:drawing>
          <wp:anchor distT="0" distB="0" distL="114300" distR="114300" simplePos="0" relativeHeight="251641856" behindDoc="0" locked="0" layoutInCell="1" allowOverlap="1" wp14:anchorId="45E88191" wp14:editId="2E047E4F">
            <wp:simplePos x="0" y="0"/>
            <wp:positionH relativeFrom="column">
              <wp:posOffset>3181985</wp:posOffset>
            </wp:positionH>
            <wp:positionV relativeFrom="paragraph">
              <wp:posOffset>220551</wp:posOffset>
            </wp:positionV>
            <wp:extent cx="2549525" cy="1020445"/>
            <wp:effectExtent l="0" t="0" r="3175" b="8255"/>
            <wp:wrapNone/>
            <wp:docPr id="156" name="Bild 191"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1" descr="KJoint_v2"/>
                    <pic:cNvPicPr>
                      <a:picLocks noChangeAspect="1" noChangeArrowheads="1"/>
                    </pic:cNvPicPr>
                  </pic:nvPicPr>
                  <pic:blipFill>
                    <a:blip r:embed="rId188">
                      <a:extLst>
                        <a:ext uri="{28A0092B-C50C-407E-A947-70E740481C1C}">
                          <a14:useLocalDpi xmlns:a14="http://schemas.microsoft.com/office/drawing/2010/main" val="0"/>
                        </a:ext>
                      </a:extLst>
                    </a:blip>
                    <a:srcRect t="26434"/>
                    <a:stretch>
                      <a:fillRect/>
                    </a:stretch>
                  </pic:blipFill>
                  <pic:spPr bwMode="auto">
                    <a:xfrm>
                      <a:off x="0" y="0"/>
                      <a:ext cx="2549525" cy="1020445"/>
                    </a:xfrm>
                    <a:prstGeom prst="rect">
                      <a:avLst/>
                    </a:prstGeom>
                    <a:noFill/>
                    <a:ln>
                      <a:noFill/>
                    </a:ln>
                  </pic:spPr>
                </pic:pic>
              </a:graphicData>
            </a:graphic>
            <wp14:sizeRelH relativeFrom="page">
              <wp14:pctWidth>0</wp14:pctWidth>
            </wp14:sizeRelH>
            <wp14:sizeRelV relativeFrom="page">
              <wp14:pctHeight>0</wp14:pctHeight>
            </wp14:sizeRelV>
          </wp:anchor>
        </w:drawing>
      </w:r>
      <w:r w:rsidR="008A1560">
        <w:rPr>
          <w:noProof/>
          <w:lang w:eastAsia="en-US"/>
        </w:rPr>
        <mc:AlternateContent>
          <mc:Choice Requires="wps">
            <w:drawing>
              <wp:anchor distT="0" distB="0" distL="114300" distR="114300" simplePos="0" relativeHeight="251691008" behindDoc="0" locked="0" layoutInCell="1" allowOverlap="1" wp14:anchorId="09FAA68F" wp14:editId="7D6E5E42">
                <wp:simplePos x="0" y="0"/>
                <wp:positionH relativeFrom="column">
                  <wp:posOffset>3181985</wp:posOffset>
                </wp:positionH>
                <wp:positionV relativeFrom="paragraph">
                  <wp:posOffset>1277620</wp:posOffset>
                </wp:positionV>
                <wp:extent cx="2549525" cy="635"/>
                <wp:effectExtent l="0" t="0" r="0" b="0"/>
                <wp:wrapNone/>
                <wp:docPr id="1039" name="Text Box 1039"/>
                <wp:cNvGraphicFramePr/>
                <a:graphic xmlns:a="http://schemas.openxmlformats.org/drawingml/2006/main">
                  <a:graphicData uri="http://schemas.microsoft.com/office/word/2010/wordprocessingShape">
                    <wps:wsp>
                      <wps:cNvSpPr txBox="1"/>
                      <wps:spPr>
                        <a:xfrm>
                          <a:off x="0" y="0"/>
                          <a:ext cx="2549525" cy="635"/>
                        </a:xfrm>
                        <a:prstGeom prst="rect">
                          <a:avLst/>
                        </a:prstGeom>
                        <a:solidFill>
                          <a:prstClr val="white"/>
                        </a:solidFill>
                        <a:ln>
                          <a:noFill/>
                        </a:ln>
                        <a:effectLst/>
                      </wps:spPr>
                      <wps:txbx>
                        <w:txbxContent>
                          <w:p w14:paraId="1EE2B2F1" w14:textId="30CE6AC8" w:rsidR="00EF121E" w:rsidRPr="00C21C59" w:rsidRDefault="00EF121E" w:rsidP="008A1560">
                            <w:pPr>
                              <w:pStyle w:val="Beschriftung"/>
                              <w:rPr>
                                <w:noProof/>
                                <w:szCs w:val="24"/>
                              </w:rPr>
                            </w:pPr>
                            <w:bookmarkStart w:id="1814" w:name="_Toc3557144"/>
                            <w:bookmarkStart w:id="1815" w:name="_Toc34747397"/>
                            <w:bookmarkStart w:id="1816" w:name="_Toc39880718"/>
                            <w:r>
                              <w:t xml:space="preserve">Figure </w:t>
                            </w:r>
                            <w:r>
                              <w:fldChar w:fldCharType="begin"/>
                            </w:r>
                            <w:r>
                              <w:instrText xml:space="preserve"> SEQ Figure \* ARABIC </w:instrText>
                            </w:r>
                            <w:r>
                              <w:fldChar w:fldCharType="separate"/>
                            </w:r>
                            <w:r>
                              <w:rPr>
                                <w:noProof/>
                              </w:rPr>
                              <w:t>67</w:t>
                            </w:r>
                            <w:r>
                              <w:fldChar w:fldCharType="end"/>
                            </w:r>
                            <w:r>
                              <w:t>: Parameters of K-Joint Weld</w:t>
                            </w:r>
                            <w:bookmarkEnd w:id="1814"/>
                            <w:bookmarkEnd w:id="1815"/>
                            <w:bookmarkEnd w:id="18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FAA68F" id="Text Box 1039" o:spid="_x0000_s1070" type="#_x0000_t202" style="position:absolute;left:0;text-align:left;margin-left:250.55pt;margin-top:100.6pt;width:200.75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" stroked="f">
                <v:textbox style="mso-fit-shape-to-text:t" inset="0,0,0,0">
                  <w:txbxContent>
                    <w:p w14:paraId="1EE2B2F1" w14:textId="30CE6AC8" w:rsidR="00EF121E" w:rsidRPr="00C21C59" w:rsidRDefault="00EF121E" w:rsidP="008A1560">
                      <w:pPr>
                        <w:pStyle w:val="Beschriftung"/>
                        <w:rPr>
                          <w:noProof/>
                          <w:szCs w:val="24"/>
                        </w:rPr>
                      </w:pPr>
                      <w:bookmarkStart w:id="1817" w:name="_Toc3557144"/>
                      <w:bookmarkStart w:id="1818" w:name="_Toc34747397"/>
                      <w:bookmarkStart w:id="1819" w:name="_Toc39880718"/>
                      <w:r>
                        <w:t xml:space="preserve">Figure </w:t>
                      </w:r>
                      <w:r>
                        <w:fldChar w:fldCharType="begin"/>
                      </w:r>
                      <w:r>
                        <w:instrText xml:space="preserve"> SEQ Figure \* ARABIC </w:instrText>
                      </w:r>
                      <w:r>
                        <w:fldChar w:fldCharType="separate"/>
                      </w:r>
                      <w:r>
                        <w:rPr>
                          <w:noProof/>
                        </w:rPr>
                        <w:t>67</w:t>
                      </w:r>
                      <w:r>
                        <w:fldChar w:fldCharType="end"/>
                      </w:r>
                      <w:r>
                        <w:t>: Parameters of K-Joint Weld</w:t>
                      </w:r>
                      <w:bookmarkEnd w:id="1817"/>
                      <w:bookmarkEnd w:id="1818"/>
                      <w:bookmarkEnd w:id="1819"/>
                    </w:p>
                  </w:txbxContent>
                </v:textbox>
              </v:shape>
            </w:pict>
          </mc:Fallback>
        </mc:AlternateContent>
      </w:r>
      <w:r w:rsidR="00255787" w:rsidRPr="007055D9">
        <w:t>The parameters of the welds are the same for all of the three potential welds on the connection:</w:t>
      </w:r>
    </w:p>
    <w:p w14:paraId="580F9547" w14:textId="77777777" w:rsidR="00255787" w:rsidRPr="007055D9" w:rsidRDefault="00255787" w:rsidP="007C5CDD">
      <w:pPr>
        <w:pStyle w:val="Aufzhlungszeichen"/>
        <w:keepNext/>
      </w:pPr>
      <w:r w:rsidRPr="0004217B">
        <w:rPr>
          <w:sz w:val="24"/>
          <w:szCs w:val="28"/>
        </w:rPr>
        <w:t>a</w:t>
      </w:r>
      <w:r w:rsidRPr="0004217B">
        <w:rPr>
          <w:sz w:val="24"/>
          <w:szCs w:val="28"/>
          <w:vertAlign w:val="subscript"/>
        </w:rPr>
        <w:t>i</w:t>
      </w:r>
      <w:r w:rsidRPr="007055D9">
        <w:tab/>
      </w:r>
      <w:r w:rsidRPr="007055D9">
        <w:tab/>
        <w:t>Thickness of the weld (a-</w:t>
      </w:r>
      <w:r w:rsidR="00DD7113">
        <w:t>value, throat</w:t>
      </w:r>
      <w:r w:rsidRPr="007055D9">
        <w:t>)</w:t>
      </w:r>
    </w:p>
    <w:p w14:paraId="68DE9C62" w14:textId="77777777" w:rsidR="00255787" w:rsidRPr="007055D9" w:rsidRDefault="00255787" w:rsidP="007C5CDD">
      <w:pPr>
        <w:pStyle w:val="Aufzhlungszeichen"/>
        <w:keepNext/>
      </w:pPr>
      <w:r w:rsidRPr="0004217B">
        <w:rPr>
          <w:sz w:val="24"/>
          <w:szCs w:val="28"/>
        </w:rPr>
        <w:t>d</w:t>
      </w:r>
      <w:r w:rsidRPr="0004217B">
        <w:rPr>
          <w:sz w:val="24"/>
          <w:szCs w:val="28"/>
          <w:vertAlign w:val="subscript"/>
        </w:rPr>
        <w:t>i</w:t>
      </w:r>
      <w:r w:rsidRPr="0004217B">
        <w:rPr>
          <w:sz w:val="20"/>
        </w:rPr>
        <w:tab/>
      </w:r>
      <w:r w:rsidRPr="007055D9">
        <w:tab/>
        <w:t>Depth of the penetration</w:t>
      </w:r>
    </w:p>
    <w:p w14:paraId="3F224267" w14:textId="77777777" w:rsidR="00255787" w:rsidRPr="007055D9" w:rsidRDefault="00255787" w:rsidP="007C5CDD">
      <w:pPr>
        <w:pStyle w:val="Aufzhlungszeichen"/>
        <w:keepNext/>
      </w:pPr>
      <w:r w:rsidRPr="007055D9">
        <w:rPr>
          <w:rFonts w:ascii="Arial" w:hAnsi="Arial" w:cs="Arial"/>
        </w:rPr>
        <w:t>β</w:t>
      </w:r>
      <w:r w:rsidRPr="007055D9">
        <w:rPr>
          <w:sz w:val="28"/>
          <w:szCs w:val="28"/>
          <w:vertAlign w:val="subscript"/>
        </w:rPr>
        <w:t>i</w:t>
      </w:r>
      <w:r w:rsidRPr="007055D9">
        <w:tab/>
      </w:r>
      <w:r w:rsidRPr="007055D9">
        <w:tab/>
        <w:t>Weld angle</w:t>
      </w:r>
    </w:p>
    <w:p w14:paraId="205A4B5A" w14:textId="77777777" w:rsidR="00B40994" w:rsidRPr="007055D9" w:rsidRDefault="00B40994" w:rsidP="00255787"/>
    <w:p w14:paraId="43097EAE" w14:textId="77777777" w:rsidR="0004217B" w:rsidRDefault="0004217B" w:rsidP="0004217B">
      <w:pPr>
        <w:jc w:val="both"/>
      </w:pPr>
    </w:p>
    <w:p w14:paraId="5E4DC1E2" w14:textId="77777777" w:rsidR="00255787" w:rsidRPr="007055D9" w:rsidRDefault="00255787" w:rsidP="0004217B">
      <w:pPr>
        <w:jc w:val="both"/>
      </w:pPr>
      <w:r w:rsidRPr="007055D9">
        <w:t xml:space="preserve">For the </w:t>
      </w:r>
      <w:r w:rsidR="009174B8" w:rsidRPr="007055D9">
        <w:t>penetration</w:t>
      </w:r>
      <w:r w:rsidRPr="007055D9">
        <w:t xml:space="preserve">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6813F1C9" w14:textId="77777777" w:rsidR="00255787" w:rsidRPr="007055D9" w:rsidRDefault="00255787" w:rsidP="0004217B">
      <w:pPr>
        <w:jc w:val="both"/>
      </w:pPr>
      <w:r w:rsidRPr="007055D9">
        <w:t xml:space="preserve">This is computed by </w:t>
      </w:r>
      <w:r w:rsidRPr="007055D9">
        <w:rPr>
          <w:position w:val="-32"/>
          <w:szCs w:val="22"/>
        </w:rPr>
        <w:object w:dxaOrig="1240" w:dyaOrig="700" w14:anchorId="1719A91E">
          <v:shape id="_x0000_i1033" type="#_x0000_t75" style="width:62.25pt;height:36pt" o:ole="">
            <v:imagedata r:id="rId158" o:title=""/>
          </v:shape>
          <o:OLEObject Type="Embed" ProgID="Equation.3" ShapeID="_x0000_i1033" DrawAspect="Content" ObjectID="_1650495810" r:id="rId189"/>
        </w:object>
      </w:r>
      <w:r w:rsidRPr="007055D9">
        <w:t xml:space="preserve"> where index </w:t>
      </w:r>
      <w:r w:rsidRPr="007055D9">
        <w:rPr>
          <w:rStyle w:val="TextZchn"/>
          <w:i/>
        </w:rPr>
        <w:t>i</w:t>
      </w:r>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602FA16E" w14:textId="77777777" w:rsidR="00255787" w:rsidRPr="007055D9" w:rsidRDefault="00255787" w:rsidP="005E1694">
      <w:r w:rsidRPr="007055D9">
        <w:t xml:space="preserve">The following parameters can be specified for the </w:t>
      </w:r>
      <w:r w:rsidR="00F53B46">
        <w:t>K-J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7"/>
        <w:gridCol w:w="1401"/>
        <w:gridCol w:w="1474"/>
        <w:gridCol w:w="1474"/>
        <w:gridCol w:w="1474"/>
      </w:tblGrid>
      <w:tr w:rsidR="00255787" w:rsidRPr="007055D9" w14:paraId="78ADA027" w14:textId="77777777" w:rsidTr="00263237">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50EB01" w14:textId="77777777" w:rsidR="00255787" w:rsidRPr="007055D9" w:rsidRDefault="00255787" w:rsidP="00237781">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544A60" w14:textId="77777777" w:rsidR="00255787" w:rsidRPr="007055D9" w:rsidRDefault="00255787" w:rsidP="00237781">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B60384" w14:textId="77777777" w:rsidR="00255787" w:rsidRPr="007055D9" w:rsidRDefault="00255787" w:rsidP="00237781">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1B31A" w14:textId="77777777" w:rsidR="00255787" w:rsidRPr="007055D9" w:rsidRDefault="00255787" w:rsidP="00237781">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A309F3F" w14:textId="49D32D4A" w:rsidR="00255787" w:rsidRPr="007055D9" w:rsidRDefault="000E60DF" w:rsidP="00237781">
            <w:pPr>
              <w:keepNext/>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65A1391" w14:textId="77777777" w:rsidR="00255787" w:rsidRPr="007055D9" w:rsidRDefault="00255787" w:rsidP="00237781">
            <w:pPr>
              <w:keepNext/>
              <w:rPr>
                <w:b/>
                <w:i/>
              </w:rPr>
            </w:pPr>
            <w:r w:rsidRPr="007055D9">
              <w:rPr>
                <w:b/>
                <w:i/>
              </w:rPr>
              <w:t>Default Value</w:t>
            </w:r>
          </w:p>
        </w:tc>
      </w:tr>
      <w:tr w:rsidR="00876F6F" w:rsidRPr="007055D9" w14:paraId="58A09D89" w14:textId="77777777" w:rsidTr="00263237">
        <w:trPr>
          <w:jc w:val="center"/>
        </w:trPr>
        <w:tc>
          <w:tcPr>
            <w:tcW w:w="1191" w:type="dxa"/>
            <w:shd w:val="clear" w:color="auto" w:fill="auto"/>
            <w:vAlign w:val="bottom"/>
          </w:tcPr>
          <w:p w14:paraId="37E5E963" w14:textId="50FC77C2" w:rsidR="00255787" w:rsidRPr="003A532B" w:rsidRDefault="00EF121E" w:rsidP="00521CFE">
            <w:pPr>
              <w:rPr>
                <w:sz w:val="20"/>
                <w:szCs w:val="20"/>
              </w:rPr>
            </w:pPr>
            <w:r>
              <w:rPr>
                <w:sz w:val="20"/>
                <w:szCs w:val="20"/>
              </w:rPr>
              <w:t>a</w:t>
            </w:r>
          </w:p>
        </w:tc>
        <w:tc>
          <w:tcPr>
            <w:tcW w:w="1517" w:type="dxa"/>
            <w:shd w:val="clear" w:color="auto" w:fill="auto"/>
            <w:vAlign w:val="bottom"/>
          </w:tcPr>
          <w:p w14:paraId="0A374021" w14:textId="77777777" w:rsidR="00255787" w:rsidRPr="003A532B" w:rsidRDefault="003A532B" w:rsidP="00521CFE">
            <w:pPr>
              <w:rPr>
                <w:sz w:val="20"/>
                <w:szCs w:val="20"/>
              </w:rPr>
            </w:pPr>
            <w:r>
              <w:rPr>
                <w:sz w:val="20"/>
                <w:szCs w:val="20"/>
              </w:rPr>
              <w:t>t</w:t>
            </w:r>
            <w:r w:rsidR="00255787" w:rsidRPr="003A532B">
              <w:rPr>
                <w:sz w:val="20"/>
                <w:szCs w:val="20"/>
              </w:rPr>
              <w:t>hickness</w:t>
            </w:r>
          </w:p>
        </w:tc>
        <w:tc>
          <w:tcPr>
            <w:tcW w:w="1401" w:type="dxa"/>
            <w:shd w:val="clear" w:color="auto" w:fill="auto"/>
            <w:vAlign w:val="bottom"/>
          </w:tcPr>
          <w:p w14:paraId="04A3D835" w14:textId="77777777" w:rsidR="00255787" w:rsidRPr="003A532B" w:rsidRDefault="00255787" w:rsidP="00521CFE">
            <w:pPr>
              <w:rPr>
                <w:sz w:val="20"/>
                <w:szCs w:val="20"/>
              </w:rPr>
            </w:pPr>
            <w:r w:rsidRPr="003A532B">
              <w:rPr>
                <w:sz w:val="20"/>
                <w:szCs w:val="20"/>
              </w:rPr>
              <w:t xml:space="preserve">1 </w:t>
            </w:r>
            <w:r w:rsidR="008F1B46" w:rsidRPr="003A532B">
              <w:rPr>
                <w:sz w:val="20"/>
                <w:szCs w:val="20"/>
              </w:rPr>
              <w:t>–</w:t>
            </w:r>
            <w:r w:rsidRPr="003A532B">
              <w:rPr>
                <w:sz w:val="20"/>
                <w:szCs w:val="20"/>
              </w:rPr>
              <w:t xml:space="preserve"> 3</w:t>
            </w:r>
          </w:p>
        </w:tc>
        <w:tc>
          <w:tcPr>
            <w:tcW w:w="1474" w:type="dxa"/>
            <w:shd w:val="clear" w:color="auto" w:fill="auto"/>
            <w:vAlign w:val="bottom"/>
          </w:tcPr>
          <w:p w14:paraId="1CAA0ECC" w14:textId="77777777" w:rsidR="00255787" w:rsidRPr="003A532B" w:rsidRDefault="00255787" w:rsidP="00521CFE">
            <w:pPr>
              <w:rPr>
                <w:sz w:val="20"/>
                <w:szCs w:val="20"/>
              </w:rPr>
            </w:pPr>
            <w:r w:rsidRPr="003A532B">
              <w:rPr>
                <w:sz w:val="20"/>
                <w:szCs w:val="20"/>
              </w:rPr>
              <w:t>≥ 0</w:t>
            </w:r>
          </w:p>
        </w:tc>
        <w:tc>
          <w:tcPr>
            <w:tcW w:w="1474" w:type="dxa"/>
            <w:shd w:val="clear" w:color="auto" w:fill="auto"/>
            <w:vAlign w:val="bottom"/>
          </w:tcPr>
          <w:p w14:paraId="43065BA9" w14:textId="77777777" w:rsidR="00255787" w:rsidRPr="003A532B" w:rsidRDefault="00263237" w:rsidP="00521CFE">
            <w:pPr>
              <w:rPr>
                <w:sz w:val="20"/>
                <w:szCs w:val="20"/>
              </w:rPr>
            </w:pPr>
            <w:r>
              <w:rPr>
                <w:sz w:val="20"/>
                <w:szCs w:val="20"/>
              </w:rPr>
              <w:t>Optional</w:t>
            </w:r>
          </w:p>
        </w:tc>
        <w:tc>
          <w:tcPr>
            <w:tcW w:w="1474" w:type="dxa"/>
            <w:shd w:val="clear" w:color="auto" w:fill="auto"/>
            <w:vAlign w:val="bottom"/>
          </w:tcPr>
          <w:p w14:paraId="65F73B08" w14:textId="6C0DDEB7" w:rsidR="00255787" w:rsidRPr="003A532B" w:rsidRDefault="00443C08" w:rsidP="00521CFE">
            <w:pPr>
              <w:rPr>
                <w:sz w:val="20"/>
                <w:szCs w:val="20"/>
              </w:rPr>
            </w:pPr>
            <w:r>
              <w:rPr>
                <w:sz w:val="20"/>
                <w:szCs w:val="20"/>
              </w:rPr>
              <w:t>-</w:t>
            </w:r>
          </w:p>
        </w:tc>
      </w:tr>
      <w:tr w:rsidR="00876F6F" w:rsidRPr="007055D9" w14:paraId="586AC956" w14:textId="77777777" w:rsidTr="00263237">
        <w:trPr>
          <w:jc w:val="center"/>
        </w:trPr>
        <w:tc>
          <w:tcPr>
            <w:tcW w:w="1191" w:type="dxa"/>
            <w:shd w:val="clear" w:color="auto" w:fill="auto"/>
            <w:vAlign w:val="bottom"/>
          </w:tcPr>
          <w:p w14:paraId="24C885BC" w14:textId="008B27EB" w:rsidR="00255787" w:rsidRPr="00EF121E" w:rsidRDefault="00EF121E" w:rsidP="00521CFE">
            <w:pPr>
              <w:rPr>
                <w:sz w:val="20"/>
                <w:szCs w:val="20"/>
              </w:rPr>
            </w:pPr>
            <w:r>
              <w:rPr>
                <w:sz w:val="20"/>
                <w:szCs w:val="20"/>
                <w:lang w:val="el-GR"/>
              </w:rPr>
              <w:t>β</w:t>
            </w:r>
          </w:p>
        </w:tc>
        <w:tc>
          <w:tcPr>
            <w:tcW w:w="1517" w:type="dxa"/>
            <w:shd w:val="clear" w:color="auto" w:fill="auto"/>
            <w:vAlign w:val="bottom"/>
          </w:tcPr>
          <w:p w14:paraId="3BBF4587" w14:textId="77777777" w:rsidR="00255787" w:rsidRPr="003A532B" w:rsidRDefault="003A532B" w:rsidP="00521CFE">
            <w:pPr>
              <w:rPr>
                <w:sz w:val="20"/>
                <w:szCs w:val="20"/>
              </w:rPr>
            </w:pPr>
            <w:r>
              <w:rPr>
                <w:sz w:val="20"/>
                <w:szCs w:val="20"/>
              </w:rPr>
              <w:t>a</w:t>
            </w:r>
            <w:r w:rsidR="00255787" w:rsidRPr="003A532B">
              <w:rPr>
                <w:sz w:val="20"/>
                <w:szCs w:val="20"/>
              </w:rPr>
              <w:t>ngle</w:t>
            </w:r>
          </w:p>
        </w:tc>
        <w:tc>
          <w:tcPr>
            <w:tcW w:w="1401" w:type="dxa"/>
            <w:shd w:val="clear" w:color="auto" w:fill="auto"/>
            <w:vAlign w:val="bottom"/>
          </w:tcPr>
          <w:p w14:paraId="33DB29C8" w14:textId="77777777" w:rsidR="00255787" w:rsidRPr="003A532B" w:rsidRDefault="00241236" w:rsidP="00241236">
            <w:pPr>
              <w:rPr>
                <w:sz w:val="20"/>
                <w:szCs w:val="20"/>
              </w:rPr>
            </w:pPr>
            <w:r w:rsidRPr="003A532B">
              <w:rPr>
                <w:sz w:val="20"/>
                <w:szCs w:val="20"/>
              </w:rPr>
              <w:t>0</w:t>
            </w:r>
            <w:r w:rsidR="001A67C4" w:rsidRPr="003A532B">
              <w:rPr>
                <w:sz w:val="20"/>
                <w:szCs w:val="20"/>
              </w:rPr>
              <w:t xml:space="preserve"> </w:t>
            </w:r>
            <w:r w:rsidR="008F1B46" w:rsidRPr="003A532B">
              <w:rPr>
                <w:sz w:val="20"/>
                <w:szCs w:val="20"/>
              </w:rPr>
              <w:t>–</w:t>
            </w:r>
            <w:r w:rsidR="001A67C4" w:rsidRPr="003A532B">
              <w:rPr>
                <w:sz w:val="20"/>
                <w:szCs w:val="20"/>
              </w:rPr>
              <w:t xml:space="preserve"> 2</w:t>
            </w:r>
          </w:p>
        </w:tc>
        <w:tc>
          <w:tcPr>
            <w:tcW w:w="1474" w:type="dxa"/>
            <w:shd w:val="clear" w:color="auto" w:fill="auto"/>
            <w:vAlign w:val="bottom"/>
          </w:tcPr>
          <w:p w14:paraId="79DE9A0C" w14:textId="77777777" w:rsidR="00255787" w:rsidRPr="003A532B" w:rsidRDefault="00255787" w:rsidP="00521CFE">
            <w:pPr>
              <w:rPr>
                <w:sz w:val="20"/>
                <w:szCs w:val="20"/>
              </w:rPr>
            </w:pPr>
            <w:r w:rsidRPr="003A532B">
              <w:rPr>
                <w:sz w:val="20"/>
                <w:szCs w:val="20"/>
              </w:rPr>
              <w:t>≥ 0</w:t>
            </w:r>
          </w:p>
        </w:tc>
        <w:tc>
          <w:tcPr>
            <w:tcW w:w="1474" w:type="dxa"/>
            <w:shd w:val="clear" w:color="auto" w:fill="auto"/>
            <w:vAlign w:val="bottom"/>
          </w:tcPr>
          <w:p w14:paraId="6BC8A7A2" w14:textId="77777777" w:rsidR="00255787" w:rsidRPr="003A532B" w:rsidRDefault="00D44D5C" w:rsidP="00241236">
            <w:pPr>
              <w:rPr>
                <w:sz w:val="20"/>
                <w:szCs w:val="20"/>
              </w:rPr>
            </w:pPr>
            <w:r w:rsidRPr="00D44D5C">
              <w:rPr>
                <w:sz w:val="20"/>
                <w:szCs w:val="20"/>
              </w:rPr>
              <w:t>O</w:t>
            </w:r>
            <w:r w:rsidR="00241236" w:rsidRPr="003A532B">
              <w:rPr>
                <w:sz w:val="20"/>
                <w:szCs w:val="20"/>
              </w:rPr>
              <w:t>ptional</w:t>
            </w:r>
          </w:p>
        </w:tc>
        <w:tc>
          <w:tcPr>
            <w:tcW w:w="1474" w:type="dxa"/>
            <w:shd w:val="clear" w:color="auto" w:fill="auto"/>
            <w:vAlign w:val="bottom"/>
          </w:tcPr>
          <w:p w14:paraId="0BD3D3A3" w14:textId="77777777" w:rsidR="00255787" w:rsidRPr="003A532B" w:rsidRDefault="00241236" w:rsidP="00521CFE">
            <w:pPr>
              <w:rPr>
                <w:sz w:val="20"/>
                <w:szCs w:val="20"/>
              </w:rPr>
            </w:pPr>
            <w:r w:rsidRPr="003A532B">
              <w:rPr>
                <w:sz w:val="20"/>
                <w:szCs w:val="20"/>
              </w:rPr>
              <w:t>45 [deg]</w:t>
            </w:r>
          </w:p>
        </w:tc>
      </w:tr>
      <w:tr w:rsidR="00876F6F" w:rsidRPr="007055D9" w14:paraId="719C06AA" w14:textId="77777777" w:rsidTr="00263237">
        <w:trPr>
          <w:jc w:val="center"/>
        </w:trPr>
        <w:tc>
          <w:tcPr>
            <w:tcW w:w="1191" w:type="dxa"/>
            <w:shd w:val="clear" w:color="auto" w:fill="auto"/>
            <w:vAlign w:val="bottom"/>
          </w:tcPr>
          <w:p w14:paraId="13BAE021" w14:textId="77777777" w:rsidR="00255787" w:rsidRPr="003A532B" w:rsidRDefault="00262EC6" w:rsidP="00521CFE">
            <w:pPr>
              <w:rPr>
                <w:sz w:val="20"/>
                <w:szCs w:val="20"/>
              </w:rPr>
            </w:pPr>
            <w:r w:rsidRPr="003A532B">
              <w:rPr>
                <w:sz w:val="20"/>
                <w:szCs w:val="20"/>
              </w:rPr>
              <w:t>η</w:t>
            </w:r>
            <w:r w:rsidRPr="003A532B" w:rsidDel="00257EF9">
              <w:rPr>
                <w:sz w:val="20"/>
                <w:szCs w:val="20"/>
              </w:rPr>
              <w:t xml:space="preserve"> </w:t>
            </w:r>
          </w:p>
        </w:tc>
        <w:tc>
          <w:tcPr>
            <w:tcW w:w="1517" w:type="dxa"/>
            <w:shd w:val="clear" w:color="auto" w:fill="auto"/>
            <w:vAlign w:val="bottom"/>
          </w:tcPr>
          <w:p w14:paraId="03351D72" w14:textId="77777777" w:rsidR="00255787" w:rsidRPr="003A532B" w:rsidRDefault="005E1694" w:rsidP="001F728A">
            <w:pPr>
              <w:rPr>
                <w:sz w:val="20"/>
                <w:szCs w:val="20"/>
              </w:rPr>
            </w:pPr>
            <w:r>
              <w:rPr>
                <w:sz w:val="20"/>
                <w:szCs w:val="20"/>
              </w:rPr>
              <w:t>penetration</w:t>
            </w:r>
          </w:p>
        </w:tc>
        <w:tc>
          <w:tcPr>
            <w:tcW w:w="1401" w:type="dxa"/>
            <w:shd w:val="clear" w:color="auto" w:fill="auto"/>
            <w:vAlign w:val="bottom"/>
          </w:tcPr>
          <w:p w14:paraId="27B74E85" w14:textId="77777777" w:rsidR="00255787" w:rsidRPr="003A532B" w:rsidRDefault="00262EC6" w:rsidP="00521CFE">
            <w:pPr>
              <w:rPr>
                <w:sz w:val="20"/>
                <w:szCs w:val="20"/>
              </w:rPr>
            </w:pPr>
            <w:r w:rsidRPr="003A532B">
              <w:rPr>
                <w:sz w:val="20"/>
                <w:szCs w:val="20"/>
              </w:rPr>
              <w:t>0 – 3</w:t>
            </w:r>
          </w:p>
        </w:tc>
        <w:tc>
          <w:tcPr>
            <w:tcW w:w="1474" w:type="dxa"/>
            <w:shd w:val="clear" w:color="auto" w:fill="auto"/>
            <w:vAlign w:val="bottom"/>
          </w:tcPr>
          <w:p w14:paraId="3E4C0F53" w14:textId="77777777" w:rsidR="00255787" w:rsidRPr="003A532B" w:rsidRDefault="00262EC6" w:rsidP="00521CFE">
            <w:pPr>
              <w:rPr>
                <w:sz w:val="20"/>
                <w:szCs w:val="20"/>
              </w:rPr>
            </w:pPr>
            <w:r w:rsidRPr="003A532B">
              <w:rPr>
                <w:sz w:val="20"/>
                <w:szCs w:val="20"/>
              </w:rPr>
              <w:t>0 ≤ η ≤ 1</w:t>
            </w:r>
          </w:p>
        </w:tc>
        <w:tc>
          <w:tcPr>
            <w:tcW w:w="1474" w:type="dxa"/>
            <w:shd w:val="clear" w:color="auto" w:fill="auto"/>
            <w:vAlign w:val="bottom"/>
          </w:tcPr>
          <w:p w14:paraId="06F4A6D1" w14:textId="77777777" w:rsidR="00255787" w:rsidRPr="003A532B" w:rsidRDefault="00262EC6" w:rsidP="00521CFE">
            <w:pPr>
              <w:rPr>
                <w:sz w:val="20"/>
                <w:szCs w:val="20"/>
              </w:rPr>
            </w:pPr>
            <w:r w:rsidRPr="00D44D5C">
              <w:rPr>
                <w:sz w:val="20"/>
                <w:szCs w:val="20"/>
              </w:rPr>
              <w:t>O</w:t>
            </w:r>
            <w:r w:rsidRPr="003A532B">
              <w:rPr>
                <w:sz w:val="20"/>
                <w:szCs w:val="20"/>
              </w:rPr>
              <w:t>ptional</w:t>
            </w:r>
            <w:r w:rsidRPr="00D44D5C" w:rsidDel="00257EF9">
              <w:rPr>
                <w:sz w:val="20"/>
                <w:szCs w:val="20"/>
              </w:rPr>
              <w:t xml:space="preserve"> </w:t>
            </w:r>
          </w:p>
        </w:tc>
        <w:tc>
          <w:tcPr>
            <w:tcW w:w="1474" w:type="dxa"/>
            <w:shd w:val="clear" w:color="auto" w:fill="auto"/>
            <w:vAlign w:val="bottom"/>
          </w:tcPr>
          <w:p w14:paraId="72B05439" w14:textId="77777777" w:rsidR="00255787" w:rsidRPr="003A532B" w:rsidRDefault="00262EC6" w:rsidP="00F3716C">
            <w:pPr>
              <w:keepNext/>
              <w:rPr>
                <w:sz w:val="20"/>
                <w:szCs w:val="20"/>
              </w:rPr>
            </w:pPr>
            <w:r w:rsidRPr="003A532B">
              <w:rPr>
                <w:sz w:val="20"/>
                <w:szCs w:val="20"/>
              </w:rPr>
              <w:t>0</w:t>
            </w:r>
          </w:p>
        </w:tc>
      </w:tr>
    </w:tbl>
    <w:p w14:paraId="09B8A09F" w14:textId="1B024EF9" w:rsidR="00255787" w:rsidRPr="007055D9" w:rsidRDefault="00F3716C" w:rsidP="00F3716C">
      <w:pPr>
        <w:pStyle w:val="Beschriftung"/>
        <w:spacing w:before="120"/>
      </w:pPr>
      <w:bookmarkStart w:id="1820" w:name="_Toc3566515"/>
      <w:bookmarkStart w:id="1821" w:name="_Toc34747517"/>
      <w:bookmarkStart w:id="1822" w:name="_Toc39880843"/>
      <w:r>
        <w:t xml:space="preserve">Table </w:t>
      </w:r>
      <w:r w:rsidR="00ED469A">
        <w:fldChar w:fldCharType="begin"/>
      </w:r>
      <w:r w:rsidR="00ED469A">
        <w:instrText xml:space="preserve"> SEQ Table \* ARABIC </w:instrText>
      </w:r>
      <w:r w:rsidR="00ED469A">
        <w:fldChar w:fldCharType="separate"/>
      </w:r>
      <w:r w:rsidR="00A2710C">
        <w:rPr>
          <w:noProof/>
        </w:rPr>
        <w:t>112</w:t>
      </w:r>
      <w:r w:rsidR="00ED469A">
        <w:fldChar w:fldCharType="end"/>
      </w:r>
      <w:r w:rsidR="008A1560">
        <w:t>: Parameters of K-Joint</w:t>
      </w:r>
      <w:bookmarkEnd w:id="1820"/>
      <w:bookmarkEnd w:id="1821"/>
      <w:bookmarkEnd w:id="1822"/>
    </w:p>
    <w:p w14:paraId="0AF6A6CB" w14:textId="77777777" w:rsidR="00452C51" w:rsidRPr="007055D9" w:rsidRDefault="00452C51" w:rsidP="00262EC6">
      <w:pPr>
        <w:jc w:val="both"/>
      </w:pPr>
      <w:r w:rsidRPr="007055D9">
        <w:t>The penetration of the 3</w:t>
      </w:r>
      <w:r w:rsidRPr="007055D9">
        <w:rPr>
          <w:vertAlign w:val="superscript"/>
        </w:rPr>
        <w:t>rd</w:t>
      </w:r>
      <w:r w:rsidRPr="007055D9">
        <w:t xml:space="preserve"> weld connection</w:t>
      </w:r>
      <w:r w:rsidR="008140DB" w:rsidRPr="007055D9">
        <w:t xml:space="preserve"> (d</w:t>
      </w:r>
      <w:r w:rsidR="008140DB" w:rsidRPr="007055D9">
        <w:rPr>
          <w:vertAlign w:val="subscript"/>
        </w:rPr>
        <w:t>3</w:t>
      </w:r>
      <w:r w:rsidR="008140DB" w:rsidRPr="007055D9">
        <w:t>)</w:t>
      </w:r>
      <w:r w:rsidRPr="007055D9">
        <w:t xml:space="preserve"> is assumed to be equal on both welded sheet. There is only one value to be specified.</w:t>
      </w:r>
    </w:p>
    <w:p w14:paraId="3369619C" w14:textId="77777777" w:rsidR="0006113C" w:rsidRPr="007055D9" w:rsidRDefault="0006113C" w:rsidP="005E1694">
      <w:pPr>
        <w:pStyle w:val="berschrift4"/>
        <w:tabs>
          <w:tab w:val="clear" w:pos="864"/>
          <w:tab w:val="num" w:pos="993"/>
        </w:tabs>
      </w:pPr>
      <w:bookmarkStart w:id="1823" w:name="_Toc338939226"/>
      <w:bookmarkStart w:id="1824" w:name="_Toc3557052"/>
      <w:bookmarkStart w:id="1825" w:name="_Toc34747302"/>
      <w:bookmarkStart w:id="1826" w:name="_Toc39880619"/>
      <w:r w:rsidRPr="007055D9">
        <w:t>Attributes</w:t>
      </w:r>
      <w:bookmarkEnd w:id="1823"/>
      <w:bookmarkEnd w:id="1824"/>
      <w:bookmarkEnd w:id="1825"/>
      <w:bookmarkEnd w:id="1826"/>
    </w:p>
    <w:p w14:paraId="6CD2696C" w14:textId="0CB68550" w:rsidR="0006113C" w:rsidRPr="007055D9" w:rsidRDefault="008140DB" w:rsidP="003E1F0A">
      <w:pPr>
        <w:pStyle w:val="berschrift5"/>
        <w:keepNext/>
      </w:pPr>
      <w:bookmarkStart w:id="1827" w:name="_Toc338939228"/>
      <w:r w:rsidRPr="007055D9">
        <w:t xml:space="preserve">Attribute </w:t>
      </w:r>
      <w:r w:rsidR="00194316">
        <w:t>"</w:t>
      </w:r>
      <w:r w:rsidRPr="007055D9">
        <w:t>b</w:t>
      </w:r>
      <w:r w:rsidR="0006113C" w:rsidRPr="007055D9">
        <w:t>ase</w:t>
      </w:r>
      <w:bookmarkEnd w:id="1827"/>
      <w:r w:rsidR="00194316">
        <w:t>"</w:t>
      </w:r>
    </w:p>
    <w:p w14:paraId="5F234693"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6757566F" w14:textId="16EEF7D2" w:rsidR="0006113C" w:rsidRPr="007055D9" w:rsidRDefault="008140DB" w:rsidP="003E1F0A">
      <w:pPr>
        <w:pStyle w:val="berschrift5"/>
        <w:keepNext/>
      </w:pPr>
      <w:bookmarkStart w:id="1828" w:name="_Toc338939229"/>
      <w:r w:rsidRPr="007055D9">
        <w:t xml:space="preserve">Attribute </w:t>
      </w:r>
      <w:r w:rsidR="00194316">
        <w:t>"</w:t>
      </w:r>
      <w:r w:rsidRPr="007055D9">
        <w:t>t</w:t>
      </w:r>
      <w:r w:rsidR="0006113C" w:rsidRPr="007055D9">
        <w:t>echnology</w:t>
      </w:r>
      <w:bookmarkEnd w:id="1828"/>
      <w:r w:rsidR="00194316">
        <w:t>"</w:t>
      </w:r>
    </w:p>
    <w:p w14:paraId="1C9BC2C8"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1E8C400F" w14:textId="77777777" w:rsidR="0006113C" w:rsidRPr="007055D9" w:rsidRDefault="00C346D0" w:rsidP="0006113C">
      <w:pPr>
        <w:pStyle w:val="Aufzhlungszeichen"/>
        <w:rPr>
          <w:rStyle w:val="XMLElement"/>
        </w:rPr>
      </w:pPr>
      <w:r>
        <w:rPr>
          <w:rStyle w:val="XMLElement"/>
        </w:rPr>
        <w:t>r</w:t>
      </w:r>
      <w:r w:rsidR="0006113C" w:rsidRPr="007055D9">
        <w:rPr>
          <w:rStyle w:val="XMLElement"/>
        </w:rPr>
        <w:t>esistance</w:t>
      </w:r>
    </w:p>
    <w:p w14:paraId="05824B48" w14:textId="77777777" w:rsidR="0006113C" w:rsidRPr="007055D9" w:rsidRDefault="00C346D0" w:rsidP="0006113C">
      <w:pPr>
        <w:pStyle w:val="Aufzhlungszeichen"/>
        <w:rPr>
          <w:rStyle w:val="XMLElement"/>
        </w:rPr>
      </w:pPr>
      <w:r>
        <w:rPr>
          <w:rStyle w:val="XMLElement"/>
        </w:rPr>
        <w:t>a</w:t>
      </w:r>
      <w:r w:rsidR="0006113C" w:rsidRPr="007055D9">
        <w:rPr>
          <w:rStyle w:val="XMLElement"/>
        </w:rPr>
        <w:t>rc</w:t>
      </w:r>
    </w:p>
    <w:p w14:paraId="728EB5BC" w14:textId="77777777" w:rsidR="0006113C" w:rsidRPr="00604BF1" w:rsidRDefault="00C346D0" w:rsidP="0006113C">
      <w:pPr>
        <w:pStyle w:val="Aufzhlungszeichen"/>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01A38BC9" w14:textId="7A36558A" w:rsidR="00604BF1" w:rsidRDefault="00604BF1" w:rsidP="0006113C">
      <w:pPr>
        <w:pStyle w:val="Aufzhlungszeichen"/>
        <w:rPr>
          <w:rStyle w:val="XMLElement"/>
        </w:rPr>
      </w:pPr>
      <w:r>
        <w:rPr>
          <w:rStyle w:val="XMLElement"/>
        </w:rPr>
        <w:t>friction</w:t>
      </w:r>
    </w:p>
    <w:p w14:paraId="117C7FD4" w14:textId="7040AE39" w:rsidR="00604BF1" w:rsidRPr="007055D9" w:rsidRDefault="00604BF1" w:rsidP="0006113C">
      <w:pPr>
        <w:pStyle w:val="Aufzhlungszeichen"/>
        <w:rPr>
          <w:rStyle w:val="XMLElement"/>
        </w:rPr>
      </w:pPr>
      <w:r>
        <w:rPr>
          <w:rStyle w:val="XMLElement"/>
        </w:rPr>
        <w:t>brazing</w:t>
      </w:r>
    </w:p>
    <w:p w14:paraId="67DEF06B" w14:textId="4119AD49" w:rsidR="0006113C" w:rsidRPr="007055D9" w:rsidRDefault="0006113C" w:rsidP="005E1694">
      <w:pPr>
        <w:pStyle w:val="berschrift4"/>
        <w:tabs>
          <w:tab w:val="clear" w:pos="864"/>
          <w:tab w:val="num" w:pos="993"/>
        </w:tabs>
      </w:pPr>
      <w:bookmarkStart w:id="1829" w:name="_Toc338939230"/>
      <w:bookmarkStart w:id="1830" w:name="_Toc3557053"/>
      <w:bookmarkStart w:id="1831" w:name="_Toc34747303"/>
      <w:bookmarkStart w:id="1832" w:name="_Toc39880620"/>
      <w:r w:rsidRPr="007055D9">
        <w:t xml:space="preserve">Element </w:t>
      </w:r>
      <w:r w:rsidR="00194316">
        <w:t>"</w:t>
      </w:r>
      <w:r w:rsidRPr="007055D9">
        <w:t>weld_position</w:t>
      </w:r>
      <w:bookmarkEnd w:id="1829"/>
      <w:bookmarkEnd w:id="1830"/>
      <w:r w:rsidR="00194316">
        <w:t>"</w:t>
      </w:r>
      <w:bookmarkEnd w:id="1831"/>
      <w:bookmarkEnd w:id="1832"/>
    </w:p>
    <w:p w14:paraId="6EBA3447" w14:textId="77777777" w:rsidR="0006113C" w:rsidRPr="007055D9" w:rsidRDefault="0006113C" w:rsidP="001409DA">
      <w:pPr>
        <w:jc w:val="both"/>
      </w:pPr>
      <w:r w:rsidRPr="007055D9">
        <w:t xml:space="preserve">For the element </w:t>
      </w:r>
      <w:r w:rsidR="008A1560">
        <w:rPr>
          <w:rStyle w:val="XMLElement"/>
        </w:rPr>
        <w:t>&lt;w</w:t>
      </w:r>
      <w:r w:rsidRPr="007055D9">
        <w:rPr>
          <w:rStyle w:val="XMLElement"/>
        </w:rPr>
        <w:t>eld_position</w:t>
      </w:r>
      <w:r w:rsidR="008A1560">
        <w:rPr>
          <w:rStyle w:val="XMLElement"/>
        </w:rPr>
        <w:t>/&gt;</w:t>
      </w:r>
      <w:r w:rsidRPr="007055D9">
        <w:t xml:space="preserve"> the following attributes can be specified for the </w:t>
      </w:r>
      <w:r w:rsidR="001409DA">
        <w:t>K</w:t>
      </w:r>
      <w:r w:rsidRPr="007055D9">
        <w:t>-</w:t>
      </w:r>
      <w:r w:rsidR="001409DA">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1B8D6840" w14:textId="77777777" w:rsidTr="00237781">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87467D9" w14:textId="77777777" w:rsidR="0006113C" w:rsidRPr="007055D9" w:rsidRDefault="0006113C" w:rsidP="00237781">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C0EAF1" w14:textId="77777777" w:rsidR="0006113C" w:rsidRPr="007055D9" w:rsidRDefault="0006113C" w:rsidP="00237781">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01E3D0" w14:textId="457D4F6B" w:rsidR="0006113C" w:rsidRPr="007055D9" w:rsidRDefault="000E60DF" w:rsidP="00237781">
            <w:pPr>
              <w:keepNext/>
              <w:rPr>
                <w:b/>
                <w:i/>
              </w:rPr>
            </w:pPr>
            <w:r>
              <w:rPr>
                <w:b/>
                <w:i/>
              </w:rPr>
              <w:t>Use</w:t>
            </w:r>
          </w:p>
        </w:tc>
      </w:tr>
      <w:tr w:rsidR="00593AB3" w:rsidRPr="007055D9" w14:paraId="7D420186" w14:textId="77777777" w:rsidTr="00237781">
        <w:trPr>
          <w:cantSplit/>
          <w:jc w:val="center"/>
        </w:trPr>
        <w:tc>
          <w:tcPr>
            <w:tcW w:w="1871" w:type="dxa"/>
            <w:shd w:val="clear" w:color="auto" w:fill="auto"/>
          </w:tcPr>
          <w:p w14:paraId="1AE50FE2" w14:textId="5BBF8799" w:rsidR="00593AB3" w:rsidRPr="000A1539" w:rsidRDefault="00EF121E" w:rsidP="00237781">
            <w:pPr>
              <w:rPr>
                <w:rStyle w:val="Kommentarzeichen"/>
                <w:sz w:val="20"/>
                <w:szCs w:val="20"/>
                <w:lang w:eastAsia="x-none"/>
              </w:rPr>
            </w:pPr>
            <w:r>
              <w:rPr>
                <w:sz w:val="20"/>
                <w:szCs w:val="20"/>
              </w:rPr>
              <w:t>b</w:t>
            </w:r>
            <w:r w:rsidRPr="001409DA">
              <w:rPr>
                <w:sz w:val="20"/>
                <w:szCs w:val="20"/>
              </w:rPr>
              <w:t>ase</w:t>
            </w:r>
          </w:p>
        </w:tc>
        <w:tc>
          <w:tcPr>
            <w:tcW w:w="1800" w:type="dxa"/>
            <w:shd w:val="clear" w:color="auto" w:fill="auto"/>
          </w:tcPr>
          <w:p w14:paraId="609F0028" w14:textId="3224340B" w:rsidR="00593AB3" w:rsidRPr="001409DA" w:rsidRDefault="00C9639A" w:rsidP="00237781">
            <w:pPr>
              <w:rPr>
                <w:sz w:val="20"/>
                <w:szCs w:val="20"/>
              </w:rPr>
            </w:pPr>
            <w:r>
              <w:rPr>
                <w:sz w:val="20"/>
                <w:szCs w:val="20"/>
              </w:rPr>
              <w:t>Integer</w:t>
            </w:r>
          </w:p>
        </w:tc>
        <w:tc>
          <w:tcPr>
            <w:tcW w:w="4680" w:type="dxa"/>
            <w:shd w:val="clear" w:color="auto" w:fill="auto"/>
          </w:tcPr>
          <w:p w14:paraId="4ED5DB11" w14:textId="77777777" w:rsidR="00593AB3" w:rsidRPr="001409DA" w:rsidRDefault="000A1539" w:rsidP="00237781">
            <w:pPr>
              <w:rPr>
                <w:sz w:val="20"/>
                <w:szCs w:val="20"/>
              </w:rPr>
            </w:pPr>
            <w:r w:rsidRPr="000A1539">
              <w:rPr>
                <w:sz w:val="20"/>
                <w:szCs w:val="20"/>
              </w:rPr>
              <w:t>O</w:t>
            </w:r>
            <w:r w:rsidR="00593AB3" w:rsidRPr="001409DA">
              <w:rPr>
                <w:sz w:val="20"/>
                <w:szCs w:val="20"/>
              </w:rPr>
              <w:t>ptional</w:t>
            </w:r>
          </w:p>
        </w:tc>
      </w:tr>
      <w:tr w:rsidR="00593AB3" w:rsidRPr="007055D9" w14:paraId="3074DB7A" w14:textId="77777777" w:rsidTr="00237781">
        <w:trPr>
          <w:cantSplit/>
          <w:jc w:val="center"/>
        </w:trPr>
        <w:tc>
          <w:tcPr>
            <w:tcW w:w="1871" w:type="dxa"/>
            <w:shd w:val="clear" w:color="auto" w:fill="auto"/>
          </w:tcPr>
          <w:p w14:paraId="68417687" w14:textId="5DC1D56B" w:rsidR="00593AB3" w:rsidRPr="000A1539" w:rsidRDefault="00EF121E" w:rsidP="00237781">
            <w:pPr>
              <w:rPr>
                <w:rStyle w:val="Kommentarzeichen"/>
                <w:sz w:val="20"/>
                <w:szCs w:val="20"/>
                <w:lang w:eastAsia="x-none"/>
              </w:rPr>
            </w:pPr>
            <w:r>
              <w:rPr>
                <w:sz w:val="20"/>
                <w:szCs w:val="20"/>
              </w:rPr>
              <w:t>u</w:t>
            </w:r>
          </w:p>
        </w:tc>
        <w:tc>
          <w:tcPr>
            <w:tcW w:w="1800" w:type="dxa"/>
            <w:shd w:val="clear" w:color="auto" w:fill="auto"/>
          </w:tcPr>
          <w:p w14:paraId="326CF4D5" w14:textId="7A24A588" w:rsidR="00593AB3" w:rsidRPr="001409DA" w:rsidRDefault="00C9639A" w:rsidP="00237781">
            <w:pPr>
              <w:rPr>
                <w:sz w:val="20"/>
                <w:szCs w:val="20"/>
              </w:rPr>
            </w:pPr>
            <w:r>
              <w:rPr>
                <w:sz w:val="20"/>
                <w:szCs w:val="20"/>
              </w:rPr>
              <w:t>Floating Point</w:t>
            </w:r>
          </w:p>
        </w:tc>
        <w:tc>
          <w:tcPr>
            <w:tcW w:w="4680" w:type="dxa"/>
            <w:shd w:val="clear" w:color="auto" w:fill="auto"/>
          </w:tcPr>
          <w:p w14:paraId="18F9566A"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6553E454" w14:textId="77777777" w:rsidTr="00237781">
        <w:trPr>
          <w:cantSplit/>
          <w:jc w:val="center"/>
        </w:trPr>
        <w:tc>
          <w:tcPr>
            <w:tcW w:w="1871" w:type="dxa"/>
            <w:shd w:val="clear" w:color="auto" w:fill="auto"/>
          </w:tcPr>
          <w:p w14:paraId="0E14AF4A" w14:textId="702545BB" w:rsidR="00593AB3" w:rsidRPr="000A1539" w:rsidRDefault="00EF121E" w:rsidP="00237781">
            <w:pPr>
              <w:rPr>
                <w:rStyle w:val="Kommentarzeichen"/>
                <w:sz w:val="20"/>
                <w:szCs w:val="20"/>
                <w:lang w:eastAsia="x-none"/>
              </w:rPr>
            </w:pPr>
            <w:r>
              <w:rPr>
                <w:sz w:val="20"/>
                <w:szCs w:val="20"/>
              </w:rPr>
              <w:t>x</w:t>
            </w:r>
          </w:p>
        </w:tc>
        <w:tc>
          <w:tcPr>
            <w:tcW w:w="1800" w:type="dxa"/>
            <w:shd w:val="clear" w:color="auto" w:fill="auto"/>
          </w:tcPr>
          <w:p w14:paraId="4A9566CD" w14:textId="7B8E6D6A" w:rsidR="00593AB3" w:rsidRPr="001409DA" w:rsidRDefault="00C9639A" w:rsidP="00237781">
            <w:pPr>
              <w:rPr>
                <w:sz w:val="20"/>
                <w:szCs w:val="20"/>
              </w:rPr>
            </w:pPr>
            <w:r>
              <w:rPr>
                <w:sz w:val="20"/>
                <w:szCs w:val="20"/>
              </w:rPr>
              <w:t>Floating Point</w:t>
            </w:r>
          </w:p>
        </w:tc>
        <w:tc>
          <w:tcPr>
            <w:tcW w:w="4680" w:type="dxa"/>
            <w:shd w:val="clear" w:color="auto" w:fill="auto"/>
          </w:tcPr>
          <w:p w14:paraId="609593CC"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354679B1" w14:textId="77777777" w:rsidTr="00237781">
        <w:trPr>
          <w:cantSplit/>
          <w:jc w:val="center"/>
        </w:trPr>
        <w:tc>
          <w:tcPr>
            <w:tcW w:w="1871" w:type="dxa"/>
            <w:shd w:val="clear" w:color="auto" w:fill="auto"/>
          </w:tcPr>
          <w:p w14:paraId="5E6B67F2" w14:textId="60F10B4C" w:rsidR="00593AB3" w:rsidRPr="000A1539" w:rsidRDefault="00EF121E" w:rsidP="00237781">
            <w:pPr>
              <w:rPr>
                <w:rStyle w:val="Kommentarzeichen"/>
                <w:sz w:val="20"/>
                <w:szCs w:val="20"/>
                <w:lang w:eastAsia="x-none"/>
              </w:rPr>
            </w:pPr>
            <w:r>
              <w:rPr>
                <w:sz w:val="20"/>
                <w:szCs w:val="20"/>
              </w:rPr>
              <w:t>y</w:t>
            </w:r>
          </w:p>
        </w:tc>
        <w:tc>
          <w:tcPr>
            <w:tcW w:w="1800" w:type="dxa"/>
            <w:shd w:val="clear" w:color="auto" w:fill="auto"/>
          </w:tcPr>
          <w:p w14:paraId="597F8B4D" w14:textId="38D55A01" w:rsidR="00593AB3" w:rsidRPr="001409DA" w:rsidRDefault="00C9639A" w:rsidP="00237781">
            <w:pPr>
              <w:rPr>
                <w:sz w:val="20"/>
                <w:szCs w:val="20"/>
              </w:rPr>
            </w:pPr>
            <w:r>
              <w:rPr>
                <w:sz w:val="20"/>
                <w:szCs w:val="20"/>
              </w:rPr>
              <w:t>Floating Point</w:t>
            </w:r>
          </w:p>
        </w:tc>
        <w:tc>
          <w:tcPr>
            <w:tcW w:w="4680" w:type="dxa"/>
            <w:shd w:val="clear" w:color="auto" w:fill="auto"/>
          </w:tcPr>
          <w:p w14:paraId="0D0FE164"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396D984B" w14:textId="77777777" w:rsidTr="00237781">
        <w:trPr>
          <w:cantSplit/>
          <w:jc w:val="center"/>
        </w:trPr>
        <w:tc>
          <w:tcPr>
            <w:tcW w:w="1871" w:type="dxa"/>
            <w:shd w:val="clear" w:color="auto" w:fill="auto"/>
          </w:tcPr>
          <w:p w14:paraId="6BB75643" w14:textId="1A4B3FE6" w:rsidR="00593AB3" w:rsidRPr="000A1539" w:rsidRDefault="00EF121E" w:rsidP="00237781">
            <w:pPr>
              <w:rPr>
                <w:rStyle w:val="Kommentarzeichen"/>
                <w:sz w:val="20"/>
                <w:szCs w:val="20"/>
                <w:lang w:eastAsia="x-none"/>
              </w:rPr>
            </w:pPr>
            <w:r>
              <w:rPr>
                <w:sz w:val="20"/>
                <w:szCs w:val="20"/>
              </w:rPr>
              <w:t>z</w:t>
            </w:r>
          </w:p>
        </w:tc>
        <w:tc>
          <w:tcPr>
            <w:tcW w:w="1800" w:type="dxa"/>
            <w:shd w:val="clear" w:color="auto" w:fill="auto"/>
          </w:tcPr>
          <w:p w14:paraId="737535CF" w14:textId="2627E20A" w:rsidR="00593AB3" w:rsidRPr="001409DA" w:rsidRDefault="00C9639A" w:rsidP="00237781">
            <w:pPr>
              <w:rPr>
                <w:sz w:val="20"/>
                <w:szCs w:val="20"/>
              </w:rPr>
            </w:pPr>
            <w:r>
              <w:rPr>
                <w:sz w:val="20"/>
                <w:szCs w:val="20"/>
              </w:rPr>
              <w:t>Floating Point</w:t>
            </w:r>
          </w:p>
        </w:tc>
        <w:tc>
          <w:tcPr>
            <w:tcW w:w="4680" w:type="dxa"/>
            <w:shd w:val="clear" w:color="auto" w:fill="auto"/>
          </w:tcPr>
          <w:p w14:paraId="729E2E92"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517ED1AF" w14:textId="77777777" w:rsidTr="00237781">
        <w:trPr>
          <w:cantSplit/>
          <w:jc w:val="center"/>
        </w:trPr>
        <w:tc>
          <w:tcPr>
            <w:tcW w:w="1871" w:type="dxa"/>
            <w:shd w:val="clear" w:color="auto" w:fill="auto"/>
          </w:tcPr>
          <w:p w14:paraId="3C783576" w14:textId="2FFBF123" w:rsidR="00593AB3" w:rsidRPr="000A1539" w:rsidRDefault="00EF121E" w:rsidP="00237781">
            <w:pPr>
              <w:rPr>
                <w:rStyle w:val="Kommentarzeichen"/>
                <w:sz w:val="20"/>
                <w:szCs w:val="20"/>
                <w:lang w:eastAsia="x-none"/>
              </w:rPr>
            </w:pPr>
            <w:r>
              <w:rPr>
                <w:sz w:val="20"/>
                <w:szCs w:val="20"/>
              </w:rPr>
              <w:t>r</w:t>
            </w:r>
            <w:r w:rsidRPr="001409DA">
              <w:rPr>
                <w:sz w:val="20"/>
                <w:szCs w:val="20"/>
              </w:rPr>
              <w:t>eference</w:t>
            </w:r>
          </w:p>
        </w:tc>
        <w:tc>
          <w:tcPr>
            <w:tcW w:w="1800" w:type="dxa"/>
            <w:shd w:val="clear" w:color="auto" w:fill="auto"/>
          </w:tcPr>
          <w:p w14:paraId="6AA7BCE4" w14:textId="77777777" w:rsidR="00593AB3" w:rsidRPr="001409DA" w:rsidRDefault="000A1539" w:rsidP="00237781">
            <w:pPr>
              <w:rPr>
                <w:sz w:val="20"/>
                <w:szCs w:val="20"/>
              </w:rPr>
            </w:pPr>
            <w:r>
              <w:rPr>
                <w:sz w:val="20"/>
                <w:szCs w:val="20"/>
              </w:rPr>
              <w:t>Boolean</w:t>
            </w:r>
          </w:p>
        </w:tc>
        <w:tc>
          <w:tcPr>
            <w:tcW w:w="4680" w:type="dxa"/>
            <w:shd w:val="clear" w:color="auto" w:fill="auto"/>
          </w:tcPr>
          <w:p w14:paraId="40066C8A" w14:textId="77777777" w:rsidR="00593AB3" w:rsidRPr="001409DA" w:rsidRDefault="000A1539" w:rsidP="00237781">
            <w:pPr>
              <w:rPr>
                <w:sz w:val="20"/>
                <w:szCs w:val="20"/>
              </w:rPr>
            </w:pPr>
            <w:r w:rsidRPr="000A1539">
              <w:rPr>
                <w:sz w:val="20"/>
                <w:szCs w:val="20"/>
              </w:rPr>
              <w:t>O</w:t>
            </w:r>
            <w:r w:rsidR="00593AB3" w:rsidRPr="001409DA">
              <w:rPr>
                <w:sz w:val="20"/>
                <w:szCs w:val="20"/>
              </w:rPr>
              <w:t>ptional</w:t>
            </w:r>
          </w:p>
        </w:tc>
      </w:tr>
      <w:tr w:rsidR="00593AB3" w:rsidRPr="007055D9" w14:paraId="3A457083" w14:textId="77777777" w:rsidTr="00237781">
        <w:trPr>
          <w:cantSplit/>
          <w:jc w:val="center"/>
        </w:trPr>
        <w:tc>
          <w:tcPr>
            <w:tcW w:w="1871" w:type="dxa"/>
            <w:shd w:val="clear" w:color="auto" w:fill="auto"/>
          </w:tcPr>
          <w:p w14:paraId="093F0177" w14:textId="1DD9A090" w:rsidR="00593AB3" w:rsidRPr="000A1539" w:rsidRDefault="00EF121E" w:rsidP="00237781">
            <w:pPr>
              <w:rPr>
                <w:sz w:val="20"/>
                <w:szCs w:val="20"/>
              </w:rPr>
            </w:pPr>
            <w:r>
              <w:rPr>
                <w:sz w:val="20"/>
                <w:szCs w:val="20"/>
              </w:rPr>
              <w:t>s</w:t>
            </w:r>
            <w:r w:rsidRPr="000A1539">
              <w:rPr>
                <w:sz w:val="20"/>
                <w:szCs w:val="20"/>
              </w:rPr>
              <w:t>ection</w:t>
            </w:r>
          </w:p>
        </w:tc>
        <w:tc>
          <w:tcPr>
            <w:tcW w:w="1800" w:type="dxa"/>
            <w:shd w:val="clear" w:color="auto" w:fill="auto"/>
          </w:tcPr>
          <w:p w14:paraId="5127F25E" w14:textId="77777777" w:rsidR="00593AB3" w:rsidRPr="001409DA" w:rsidRDefault="00593AB3" w:rsidP="00237781">
            <w:pPr>
              <w:rPr>
                <w:sz w:val="20"/>
                <w:szCs w:val="20"/>
              </w:rPr>
            </w:pPr>
            <w:r w:rsidRPr="001409DA">
              <w:rPr>
                <w:sz w:val="20"/>
                <w:szCs w:val="20"/>
              </w:rPr>
              <w:t>Selection</w:t>
            </w:r>
          </w:p>
        </w:tc>
        <w:tc>
          <w:tcPr>
            <w:tcW w:w="4680" w:type="dxa"/>
            <w:shd w:val="clear" w:color="auto" w:fill="auto"/>
          </w:tcPr>
          <w:p w14:paraId="0489EC93" w14:textId="77777777" w:rsidR="00593AB3" w:rsidRPr="001409DA" w:rsidRDefault="00263237" w:rsidP="00237781">
            <w:pPr>
              <w:rPr>
                <w:sz w:val="20"/>
                <w:szCs w:val="20"/>
              </w:rPr>
            </w:pPr>
            <w:r>
              <w:rPr>
                <w:sz w:val="20"/>
                <w:szCs w:val="20"/>
              </w:rPr>
              <w:t>Optional</w:t>
            </w:r>
          </w:p>
        </w:tc>
      </w:tr>
      <w:tr w:rsidR="00593AB3" w:rsidRPr="007055D9" w14:paraId="57176106" w14:textId="77777777" w:rsidTr="00237781">
        <w:trPr>
          <w:cantSplit/>
          <w:jc w:val="center"/>
        </w:trPr>
        <w:tc>
          <w:tcPr>
            <w:tcW w:w="1871" w:type="dxa"/>
            <w:shd w:val="clear" w:color="auto" w:fill="auto"/>
          </w:tcPr>
          <w:p w14:paraId="14FA1268" w14:textId="07C5C675" w:rsidR="00593AB3" w:rsidRPr="000A1539" w:rsidRDefault="00EF121E" w:rsidP="00237781">
            <w:pPr>
              <w:rPr>
                <w:sz w:val="20"/>
                <w:szCs w:val="20"/>
              </w:rPr>
            </w:pPr>
            <w:r>
              <w:rPr>
                <w:rStyle w:val="Kommentarzeichen"/>
                <w:sz w:val="20"/>
                <w:szCs w:val="20"/>
                <w:lang w:eastAsia="x-none"/>
              </w:rPr>
              <w:t>t</w:t>
            </w:r>
            <w:r w:rsidRPr="000A1539">
              <w:rPr>
                <w:rStyle w:val="Kommentarzeichen"/>
                <w:sz w:val="20"/>
                <w:szCs w:val="20"/>
                <w:lang w:eastAsia="x-none"/>
              </w:rPr>
              <w:t>hickness</w:t>
            </w:r>
          </w:p>
        </w:tc>
        <w:tc>
          <w:tcPr>
            <w:tcW w:w="1800" w:type="dxa"/>
            <w:shd w:val="clear" w:color="auto" w:fill="auto"/>
          </w:tcPr>
          <w:p w14:paraId="58A0D7D4" w14:textId="631755F3" w:rsidR="00593AB3" w:rsidRPr="001409DA" w:rsidRDefault="00C9639A" w:rsidP="00237781">
            <w:pPr>
              <w:rPr>
                <w:sz w:val="20"/>
                <w:szCs w:val="20"/>
              </w:rPr>
            </w:pPr>
            <w:r>
              <w:rPr>
                <w:sz w:val="20"/>
                <w:szCs w:val="20"/>
              </w:rPr>
              <w:t>Floating Point</w:t>
            </w:r>
          </w:p>
        </w:tc>
        <w:tc>
          <w:tcPr>
            <w:tcW w:w="4680" w:type="dxa"/>
            <w:shd w:val="clear" w:color="auto" w:fill="auto"/>
          </w:tcPr>
          <w:p w14:paraId="2D84B4C3" w14:textId="77777777" w:rsidR="00593AB3" w:rsidRPr="001409DA" w:rsidRDefault="00593AB3" w:rsidP="00237781">
            <w:pPr>
              <w:rPr>
                <w:sz w:val="20"/>
                <w:szCs w:val="20"/>
              </w:rPr>
            </w:pPr>
            <w:r w:rsidRPr="001409DA">
              <w:rPr>
                <w:sz w:val="20"/>
                <w:szCs w:val="20"/>
              </w:rPr>
              <w:t>* see attribute description</w:t>
            </w:r>
          </w:p>
        </w:tc>
      </w:tr>
      <w:tr w:rsidR="00593AB3" w:rsidRPr="007055D9" w14:paraId="2C691330" w14:textId="77777777" w:rsidTr="00237781">
        <w:trPr>
          <w:cantSplit/>
          <w:jc w:val="center"/>
        </w:trPr>
        <w:tc>
          <w:tcPr>
            <w:tcW w:w="1871" w:type="dxa"/>
            <w:shd w:val="clear" w:color="auto" w:fill="auto"/>
          </w:tcPr>
          <w:p w14:paraId="36F20842" w14:textId="47556BA7" w:rsidR="00593AB3" w:rsidRPr="000A1539" w:rsidRDefault="00EF121E" w:rsidP="00237781">
            <w:pPr>
              <w:rPr>
                <w:sz w:val="20"/>
                <w:szCs w:val="20"/>
              </w:rPr>
            </w:pPr>
            <w:r>
              <w:rPr>
                <w:sz w:val="20"/>
                <w:szCs w:val="20"/>
              </w:rPr>
              <w:t>a</w:t>
            </w:r>
            <w:r w:rsidRPr="000A1539">
              <w:rPr>
                <w:sz w:val="20"/>
                <w:szCs w:val="20"/>
              </w:rPr>
              <w:t>ngle</w:t>
            </w:r>
          </w:p>
        </w:tc>
        <w:tc>
          <w:tcPr>
            <w:tcW w:w="1800" w:type="dxa"/>
            <w:shd w:val="clear" w:color="auto" w:fill="auto"/>
          </w:tcPr>
          <w:p w14:paraId="7E33A716" w14:textId="11492D96" w:rsidR="00593AB3" w:rsidRPr="001409DA" w:rsidRDefault="00C9639A" w:rsidP="00237781">
            <w:pPr>
              <w:rPr>
                <w:sz w:val="20"/>
                <w:szCs w:val="20"/>
              </w:rPr>
            </w:pPr>
            <w:r>
              <w:rPr>
                <w:sz w:val="20"/>
                <w:szCs w:val="20"/>
              </w:rPr>
              <w:t>Floating Point</w:t>
            </w:r>
          </w:p>
        </w:tc>
        <w:tc>
          <w:tcPr>
            <w:tcW w:w="4680" w:type="dxa"/>
            <w:shd w:val="clear" w:color="auto" w:fill="auto"/>
          </w:tcPr>
          <w:p w14:paraId="1E9DF267" w14:textId="77777777" w:rsidR="00593AB3" w:rsidRPr="001409DA" w:rsidRDefault="00593AB3" w:rsidP="00237781">
            <w:pPr>
              <w:rPr>
                <w:sz w:val="20"/>
                <w:szCs w:val="20"/>
              </w:rPr>
            </w:pPr>
            <w:r w:rsidRPr="001409DA">
              <w:rPr>
                <w:sz w:val="20"/>
                <w:szCs w:val="20"/>
              </w:rPr>
              <w:t>* see attribute description</w:t>
            </w:r>
          </w:p>
        </w:tc>
      </w:tr>
      <w:tr w:rsidR="00593AB3" w:rsidRPr="007055D9" w14:paraId="5A2EA3A6" w14:textId="77777777" w:rsidTr="00237781">
        <w:trPr>
          <w:cantSplit/>
          <w:jc w:val="center"/>
        </w:trPr>
        <w:tc>
          <w:tcPr>
            <w:tcW w:w="1871" w:type="dxa"/>
            <w:shd w:val="clear" w:color="auto" w:fill="auto"/>
          </w:tcPr>
          <w:p w14:paraId="5611F400" w14:textId="77777777" w:rsidR="00593AB3" w:rsidRPr="000A1539" w:rsidRDefault="00593AB3" w:rsidP="00237781">
            <w:pPr>
              <w:rPr>
                <w:sz w:val="20"/>
                <w:szCs w:val="20"/>
              </w:rPr>
            </w:pPr>
            <w:r w:rsidRPr="000A1539">
              <w:rPr>
                <w:sz w:val="20"/>
                <w:szCs w:val="20"/>
              </w:rPr>
              <w:t>penetration</w:t>
            </w:r>
          </w:p>
        </w:tc>
        <w:tc>
          <w:tcPr>
            <w:tcW w:w="1800" w:type="dxa"/>
            <w:shd w:val="clear" w:color="auto" w:fill="auto"/>
          </w:tcPr>
          <w:p w14:paraId="09CA7C7E" w14:textId="3F6692F5" w:rsidR="00593AB3" w:rsidRPr="001409DA" w:rsidRDefault="00C9639A" w:rsidP="00237781">
            <w:pPr>
              <w:rPr>
                <w:sz w:val="20"/>
                <w:szCs w:val="20"/>
              </w:rPr>
            </w:pPr>
            <w:r>
              <w:rPr>
                <w:sz w:val="20"/>
                <w:szCs w:val="20"/>
              </w:rPr>
              <w:t>Floating Point</w:t>
            </w:r>
          </w:p>
        </w:tc>
        <w:tc>
          <w:tcPr>
            <w:tcW w:w="4680" w:type="dxa"/>
            <w:shd w:val="clear" w:color="auto" w:fill="auto"/>
          </w:tcPr>
          <w:p w14:paraId="3816B51B" w14:textId="77777777" w:rsidR="00593AB3" w:rsidRPr="001409DA" w:rsidRDefault="00593AB3" w:rsidP="00237781">
            <w:pPr>
              <w:rPr>
                <w:sz w:val="20"/>
                <w:szCs w:val="20"/>
              </w:rPr>
            </w:pPr>
            <w:r w:rsidRPr="001409DA">
              <w:rPr>
                <w:sz w:val="20"/>
                <w:szCs w:val="20"/>
              </w:rPr>
              <w:t>* see attribute description</w:t>
            </w:r>
          </w:p>
        </w:tc>
      </w:tr>
      <w:tr w:rsidR="00593AB3" w:rsidRPr="007055D9" w14:paraId="34157F76" w14:textId="77777777" w:rsidTr="00237781">
        <w:trPr>
          <w:cantSplit/>
          <w:jc w:val="center"/>
        </w:trPr>
        <w:tc>
          <w:tcPr>
            <w:tcW w:w="1871" w:type="dxa"/>
            <w:shd w:val="clear" w:color="auto" w:fill="auto"/>
          </w:tcPr>
          <w:p w14:paraId="4A490526" w14:textId="77777777" w:rsidR="00593AB3" w:rsidRPr="000A1539" w:rsidRDefault="002B7095" w:rsidP="00237781">
            <w:pPr>
              <w:rPr>
                <w:sz w:val="20"/>
                <w:szCs w:val="20"/>
              </w:rPr>
            </w:pPr>
            <w:r w:rsidRPr="000A1539">
              <w:rPr>
                <w:sz w:val="20"/>
                <w:szCs w:val="20"/>
              </w:rPr>
              <w:lastRenderedPageBreak/>
              <w:t>filler</w:t>
            </w:r>
            <w:r w:rsidRPr="000A1539" w:rsidDel="00E01928">
              <w:rPr>
                <w:sz w:val="20"/>
                <w:szCs w:val="20"/>
              </w:rPr>
              <w:t xml:space="preserve"> </w:t>
            </w:r>
          </w:p>
        </w:tc>
        <w:tc>
          <w:tcPr>
            <w:tcW w:w="1800" w:type="dxa"/>
            <w:shd w:val="clear" w:color="auto" w:fill="auto"/>
          </w:tcPr>
          <w:p w14:paraId="6E576795" w14:textId="77777777" w:rsidR="00593AB3" w:rsidRPr="001409DA" w:rsidRDefault="002B7095" w:rsidP="00237781">
            <w:pPr>
              <w:rPr>
                <w:sz w:val="20"/>
                <w:szCs w:val="20"/>
              </w:rPr>
            </w:pPr>
            <w:r w:rsidRPr="001409DA">
              <w:rPr>
                <w:sz w:val="20"/>
                <w:szCs w:val="20"/>
              </w:rPr>
              <w:t>Selection</w:t>
            </w:r>
            <w:r w:rsidRPr="001409DA" w:rsidDel="00E01928">
              <w:rPr>
                <w:sz w:val="20"/>
                <w:szCs w:val="20"/>
              </w:rPr>
              <w:t xml:space="preserve"> </w:t>
            </w:r>
          </w:p>
        </w:tc>
        <w:tc>
          <w:tcPr>
            <w:tcW w:w="4680" w:type="dxa"/>
            <w:shd w:val="clear" w:color="auto" w:fill="auto"/>
          </w:tcPr>
          <w:p w14:paraId="2A2DA4BC" w14:textId="77777777" w:rsidR="00593AB3" w:rsidRPr="001409DA" w:rsidRDefault="002B7095" w:rsidP="00237781">
            <w:pPr>
              <w:rPr>
                <w:sz w:val="20"/>
                <w:szCs w:val="20"/>
              </w:rPr>
            </w:pPr>
            <w:r w:rsidRPr="001409DA">
              <w:rPr>
                <w:sz w:val="20"/>
                <w:szCs w:val="20"/>
              </w:rPr>
              <w:t>Optional</w:t>
            </w:r>
          </w:p>
        </w:tc>
      </w:tr>
      <w:tr w:rsidR="0026200C" w:rsidRPr="007055D9" w14:paraId="6D93A15B" w14:textId="77777777" w:rsidTr="00237781">
        <w:trPr>
          <w:cantSplit/>
          <w:jc w:val="center"/>
        </w:trPr>
        <w:tc>
          <w:tcPr>
            <w:tcW w:w="1871" w:type="dxa"/>
            <w:shd w:val="clear" w:color="auto" w:fill="auto"/>
          </w:tcPr>
          <w:p w14:paraId="12C603F5" w14:textId="65B5C359" w:rsidR="0026200C" w:rsidRPr="000A1539" w:rsidRDefault="0026200C" w:rsidP="00237781">
            <w:pPr>
              <w:rPr>
                <w:sz w:val="20"/>
                <w:szCs w:val="20"/>
              </w:rPr>
            </w:pPr>
            <w:r>
              <w:rPr>
                <w:sz w:val="20"/>
                <w:szCs w:val="20"/>
              </w:rPr>
              <w:t>filler_material</w:t>
            </w:r>
          </w:p>
        </w:tc>
        <w:tc>
          <w:tcPr>
            <w:tcW w:w="1800" w:type="dxa"/>
            <w:shd w:val="clear" w:color="auto" w:fill="auto"/>
          </w:tcPr>
          <w:p w14:paraId="51928706" w14:textId="09141BB5" w:rsidR="0026200C" w:rsidRPr="001409DA" w:rsidRDefault="0026200C" w:rsidP="00237781">
            <w:pPr>
              <w:rPr>
                <w:sz w:val="20"/>
                <w:szCs w:val="20"/>
              </w:rPr>
            </w:pPr>
            <w:r w:rsidRPr="00A20C5C">
              <w:rPr>
                <w:sz w:val="20"/>
                <w:szCs w:val="20"/>
              </w:rPr>
              <w:t>Alphanumeric</w:t>
            </w:r>
          </w:p>
        </w:tc>
        <w:tc>
          <w:tcPr>
            <w:tcW w:w="4680" w:type="dxa"/>
            <w:shd w:val="clear" w:color="auto" w:fill="auto"/>
          </w:tcPr>
          <w:p w14:paraId="7D52D3C8" w14:textId="63779138" w:rsidR="0026200C" w:rsidRPr="001409DA" w:rsidRDefault="0026200C" w:rsidP="00237781">
            <w:pPr>
              <w:rPr>
                <w:sz w:val="20"/>
                <w:szCs w:val="20"/>
              </w:rPr>
            </w:pPr>
            <w:r w:rsidRPr="00A20C5C">
              <w:rPr>
                <w:sz w:val="20"/>
                <w:szCs w:val="20"/>
              </w:rPr>
              <w:t>Optional</w:t>
            </w:r>
          </w:p>
        </w:tc>
      </w:tr>
      <w:tr w:rsidR="00593AB3" w:rsidRPr="007055D9" w14:paraId="3D2FBAEA" w14:textId="77777777" w:rsidTr="00237781">
        <w:trPr>
          <w:cantSplit/>
          <w:jc w:val="center"/>
        </w:trPr>
        <w:tc>
          <w:tcPr>
            <w:tcW w:w="1871" w:type="dxa"/>
            <w:shd w:val="clear" w:color="auto" w:fill="auto"/>
          </w:tcPr>
          <w:p w14:paraId="37C7B06D" w14:textId="7CC88031" w:rsidR="00593AB3" w:rsidRPr="000A1539" w:rsidRDefault="00EF121E" w:rsidP="005739EE">
            <w:pPr>
              <w:keepNext/>
              <w:rPr>
                <w:sz w:val="20"/>
                <w:szCs w:val="20"/>
              </w:rPr>
            </w:pPr>
            <w:r>
              <w:rPr>
                <w:rStyle w:val="Kommentarzeichen"/>
                <w:sz w:val="20"/>
                <w:szCs w:val="20"/>
                <w:lang w:eastAsia="x-none"/>
              </w:rPr>
              <w:t>s</w:t>
            </w:r>
            <w:r w:rsidRPr="000A1539">
              <w:rPr>
                <w:rStyle w:val="Kommentarzeichen"/>
                <w:sz w:val="20"/>
                <w:szCs w:val="20"/>
                <w:lang w:eastAsia="x-none"/>
              </w:rPr>
              <w:t>hape</w:t>
            </w:r>
          </w:p>
        </w:tc>
        <w:tc>
          <w:tcPr>
            <w:tcW w:w="1800" w:type="dxa"/>
            <w:shd w:val="clear" w:color="auto" w:fill="auto"/>
          </w:tcPr>
          <w:p w14:paraId="02C82848" w14:textId="77777777" w:rsidR="00593AB3" w:rsidRPr="001409DA" w:rsidRDefault="00593AB3" w:rsidP="005739EE">
            <w:pPr>
              <w:keepNext/>
              <w:rPr>
                <w:sz w:val="20"/>
                <w:szCs w:val="20"/>
              </w:rPr>
            </w:pPr>
            <w:r w:rsidRPr="001409DA">
              <w:rPr>
                <w:sz w:val="20"/>
                <w:szCs w:val="20"/>
              </w:rPr>
              <w:t>Selection</w:t>
            </w:r>
          </w:p>
        </w:tc>
        <w:tc>
          <w:tcPr>
            <w:tcW w:w="4680" w:type="dxa"/>
            <w:shd w:val="clear" w:color="auto" w:fill="auto"/>
          </w:tcPr>
          <w:p w14:paraId="53BE0E19" w14:textId="77777777" w:rsidR="00593AB3" w:rsidRPr="001409DA" w:rsidRDefault="00593AB3" w:rsidP="002B00C2">
            <w:pPr>
              <w:keepNext/>
              <w:rPr>
                <w:sz w:val="20"/>
                <w:szCs w:val="20"/>
              </w:rPr>
            </w:pPr>
            <w:r w:rsidRPr="001409DA">
              <w:rPr>
                <w:sz w:val="20"/>
                <w:szCs w:val="20"/>
              </w:rPr>
              <w:t>Optional</w:t>
            </w:r>
          </w:p>
        </w:tc>
      </w:tr>
    </w:tbl>
    <w:p w14:paraId="6B2267B7" w14:textId="6D6E29B9" w:rsidR="00237781" w:rsidRDefault="00237781" w:rsidP="00F3716C">
      <w:pPr>
        <w:pStyle w:val="Beschriftung"/>
        <w:spacing w:before="120"/>
      </w:pPr>
      <w:bookmarkStart w:id="1833" w:name="_Toc3566516"/>
      <w:bookmarkStart w:id="1834" w:name="_Toc34747518"/>
      <w:bookmarkStart w:id="1835" w:name="_Toc338939233"/>
      <w:bookmarkStart w:id="1836" w:name="_Toc39880844"/>
      <w:r>
        <w:t xml:space="preserve">Table </w:t>
      </w:r>
      <w:r w:rsidR="00ED469A">
        <w:fldChar w:fldCharType="begin"/>
      </w:r>
      <w:r w:rsidR="00ED469A">
        <w:instrText xml:space="preserve"> SEQ Table \* ARABIC </w:instrText>
      </w:r>
      <w:r w:rsidR="00ED469A">
        <w:fldChar w:fldCharType="separate"/>
      </w:r>
      <w:r w:rsidR="00A2710C">
        <w:rPr>
          <w:noProof/>
        </w:rPr>
        <w:t>113</w:t>
      </w:r>
      <w:r w:rsidR="00ED469A">
        <w:fldChar w:fldCharType="end"/>
      </w:r>
      <w:r>
        <w:t xml:space="preserve">: </w:t>
      </w:r>
      <w:r w:rsidRPr="0008681E">
        <w:t xml:space="preserve">Attributes of element </w:t>
      </w:r>
      <w:r w:rsidRPr="008A1560">
        <w:rPr>
          <w:rStyle w:val="elementdeftypeChar"/>
          <w:b/>
        </w:rPr>
        <w:t>&lt;</w:t>
      </w:r>
      <w:r w:rsidRPr="00E67798">
        <w:rPr>
          <w:rFonts w:ascii="Courier New" w:hAnsi="Courier New" w:cs="Courier New"/>
          <w:bCs w:val="0"/>
          <w:i/>
          <w:kern w:val="22"/>
          <w:sz w:val="18"/>
          <w:szCs w:val="18"/>
        </w:rPr>
        <w:t>weld_position/&gt;</w:t>
      </w:r>
      <w:r w:rsidRPr="0008681E">
        <w:t xml:space="preserve"> for </w:t>
      </w:r>
      <w:r>
        <w:t>K Joint</w:t>
      </w:r>
      <w:bookmarkEnd w:id="1833"/>
      <w:bookmarkEnd w:id="1834"/>
      <w:bookmarkEnd w:id="1836"/>
      <w:r>
        <w:t xml:space="preserve"> </w:t>
      </w:r>
    </w:p>
    <w:p w14:paraId="60666475" w14:textId="21CA7902" w:rsidR="007C55C2" w:rsidRDefault="007C55C2" w:rsidP="007C55C2">
      <w:pPr>
        <w:pStyle w:val="berschrift5"/>
        <w:keepNext/>
      </w:pPr>
      <w:r w:rsidRPr="007055D9">
        <w:t>Attribute</w:t>
      </w:r>
      <w:r>
        <w:t>s</w:t>
      </w:r>
      <w:r w:rsidRPr="007055D9">
        <w:t xml:space="preserve"> </w:t>
      </w:r>
      <w:r w:rsidR="00194316">
        <w:t>"</w:t>
      </w:r>
      <w:r>
        <w:t>u, x, y, z, reference</w:t>
      </w:r>
      <w:r w:rsidR="00194316">
        <w:t>"</w:t>
      </w:r>
    </w:p>
    <w:p w14:paraId="2656862E" w14:textId="176A801A" w:rsidR="007C55C2" w:rsidRDefault="007C55C2" w:rsidP="007C55C2">
      <w:pPr>
        <w:pStyle w:val="berschrift5"/>
        <w:keepNext/>
        <w:rPr>
          <w:lang w:val="en-US"/>
        </w:rPr>
      </w:pPr>
      <w:r w:rsidRPr="00F07803">
        <w:rPr>
          <w:b w:val="0"/>
          <w:i w:val="0"/>
        </w:rPr>
        <w:t xml:space="preserve">Detailed definition can be found in section </w:t>
      </w:r>
      <w:r w:rsidRPr="00F07803">
        <w:rPr>
          <w:b w:val="0"/>
          <w:i w:val="0"/>
        </w:rPr>
        <w:fldChar w:fldCharType="begin"/>
      </w:r>
      <w:r w:rsidRPr="00F07803">
        <w:rPr>
          <w:b w:val="0"/>
          <w:i w:val="0"/>
        </w:rPr>
        <w:instrText xml:space="preserve"> REF _Ref397524978 \r \h  \* MERGEFORMAT </w:instrText>
      </w:r>
      <w:r w:rsidRPr="00F07803">
        <w:rPr>
          <w:b w:val="0"/>
          <w:i w:val="0"/>
        </w:rPr>
      </w:r>
      <w:r w:rsidRPr="00F07803">
        <w:rPr>
          <w:b w:val="0"/>
          <w:i w:val="0"/>
        </w:rPr>
        <w:fldChar w:fldCharType="separate"/>
      </w:r>
      <w:r w:rsidR="00A2710C">
        <w:rPr>
          <w:b w:val="0"/>
          <w:i w:val="0"/>
        </w:rPr>
        <w:t>8.2.4.3.2</w:t>
      </w:r>
      <w:r w:rsidRPr="00F07803">
        <w:rPr>
          <w:b w:val="0"/>
          <w:i w:val="0"/>
        </w:rPr>
        <w:fldChar w:fldCharType="end"/>
      </w:r>
      <w:r w:rsidRPr="00044694">
        <w:rPr>
          <w:b w:val="0"/>
          <w:i w:val="0"/>
          <w:lang w:val="en-US"/>
        </w:rPr>
        <w:t xml:space="preserve"> </w:t>
      </w:r>
      <w:r w:rsidRPr="00044694">
        <w:rPr>
          <w:b w:val="0"/>
          <w:i w:val="0"/>
          <w:lang w:val="en-US"/>
        </w:rPr>
        <w:fldChar w:fldCharType="begin"/>
      </w:r>
      <w:r w:rsidRPr="00044694">
        <w:rPr>
          <w:b w:val="0"/>
          <w:i w:val="0"/>
          <w:lang w:val="en-US"/>
        </w:rPr>
        <w:instrText xml:space="preserve"> REF _Ref397524978 \h  \* MERGEFORMAT </w:instrText>
      </w:r>
      <w:r w:rsidRPr="00044694">
        <w:rPr>
          <w:b w:val="0"/>
          <w:i w:val="0"/>
          <w:lang w:val="en-US"/>
        </w:rPr>
      </w:r>
      <w:r w:rsidRPr="00044694">
        <w:rPr>
          <w:b w:val="0"/>
          <w:i w:val="0"/>
          <w:lang w:val="en-US"/>
        </w:rPr>
        <w:fldChar w:fldCharType="separate"/>
      </w:r>
      <w:r w:rsidR="00A2710C" w:rsidRPr="00A2710C">
        <w:rPr>
          <w:b w:val="0"/>
          <w:i w:val="0"/>
        </w:rPr>
        <w:t>Welding Position</w:t>
      </w:r>
      <w:r w:rsidRPr="00044694">
        <w:rPr>
          <w:b w:val="0"/>
          <w:i w:val="0"/>
          <w:lang w:val="en-US"/>
        </w:rPr>
        <w:fldChar w:fldCharType="end"/>
      </w:r>
      <w:r w:rsidRPr="00F07803">
        <w:rPr>
          <w:b w:val="0"/>
          <w:i w:val="0"/>
        </w:rPr>
        <w:t>.</w:t>
      </w:r>
    </w:p>
    <w:p w14:paraId="21F1C6FA" w14:textId="27F613BC" w:rsidR="00593AB3" w:rsidRPr="007055D9" w:rsidRDefault="00593AB3" w:rsidP="003E1F0A">
      <w:pPr>
        <w:pStyle w:val="berschrift5"/>
        <w:keepNext/>
      </w:pPr>
      <w:r w:rsidRPr="007055D9">
        <w:t xml:space="preserve">Attribute </w:t>
      </w:r>
      <w:r w:rsidR="00194316">
        <w:t>"</w:t>
      </w:r>
      <w:r w:rsidRPr="007055D9">
        <w:t>base</w:t>
      </w:r>
      <w:r w:rsidR="00194316">
        <w:t>"</w:t>
      </w:r>
    </w:p>
    <w:p w14:paraId="536B2316" w14:textId="77777777" w:rsidR="00593AB3" w:rsidRPr="007055D9" w:rsidRDefault="00593AB3" w:rsidP="007E39C8">
      <w:pPr>
        <w:jc w:val="both"/>
      </w:pPr>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&lt;weld_position/&gt;</w:t>
      </w:r>
      <w:r w:rsidRPr="007055D9">
        <w:t>. This is necessary in the case of a stacked welding with two welded sheets.</w:t>
      </w:r>
    </w:p>
    <w:p w14:paraId="502DDAA8" w14:textId="481C34C4" w:rsidR="0006113C" w:rsidRPr="007055D9" w:rsidRDefault="0006113C" w:rsidP="003E1F0A">
      <w:pPr>
        <w:pStyle w:val="berschrift5"/>
        <w:keepNext/>
      </w:pPr>
      <w:r w:rsidRPr="007055D9">
        <w:t xml:space="preserve">Attribute </w:t>
      </w:r>
      <w:r w:rsidR="00194316">
        <w:t>"</w:t>
      </w:r>
      <w:r w:rsidRPr="007055D9">
        <w:t>section</w:t>
      </w:r>
      <w:bookmarkEnd w:id="1835"/>
      <w:r w:rsidR="00194316">
        <w:t>"</w:t>
      </w:r>
    </w:p>
    <w:p w14:paraId="0A2A4CCE" w14:textId="7CEDA370" w:rsidR="0006113C" w:rsidRPr="007055D9" w:rsidRDefault="0006113C" w:rsidP="007E39C8">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sidR="00194316">
        <w:rPr>
          <w:rStyle w:val="XMLAttribute"/>
        </w:rPr>
        <w:t>"</w:t>
      </w:r>
      <w:r w:rsidRPr="007055D9">
        <w:rPr>
          <w:rStyle w:val="XMLAttribute"/>
        </w:rPr>
        <w:t>laser</w:t>
      </w:r>
      <w:r w:rsidR="00194316">
        <w:rPr>
          <w:rStyle w:val="XMLAttribute"/>
        </w:rPr>
        <w:t>"</w:t>
      </w:r>
      <w:r w:rsidRPr="007055D9">
        <w:rPr>
          <w:rStyle w:val="XMLAttribute"/>
        </w:rPr>
        <w:t xml:space="preserve"> </w:t>
      </w:r>
      <w:r w:rsidRPr="007055D9">
        <w:t xml:space="preserve">inside element </w:t>
      </w:r>
      <w:r w:rsidR="00D91274" w:rsidRPr="00D91274">
        <w:t>subtype</w:t>
      </w:r>
      <w:r w:rsidRPr="007055D9">
        <w:t>.</w:t>
      </w:r>
    </w:p>
    <w:p w14:paraId="13D13249" w14:textId="77777777" w:rsidR="0006113C" w:rsidRPr="007055D9" w:rsidRDefault="0006113C" w:rsidP="007E39C8">
      <w:pPr>
        <w:jc w:val="both"/>
      </w:pPr>
      <w:r w:rsidRPr="007055D9">
        <w:t xml:space="preserve">Valid values for the attribute </w:t>
      </w:r>
      <w:r w:rsidRPr="007055D9">
        <w:rPr>
          <w:rStyle w:val="XMLAttribute"/>
        </w:rPr>
        <w:t>section</w:t>
      </w:r>
      <w:r w:rsidR="008140DB" w:rsidRPr="007055D9">
        <w:t xml:space="preserve"> (if present) of a K</w:t>
      </w:r>
      <w:r w:rsidRPr="007055D9">
        <w:t>-</w:t>
      </w:r>
      <w:r w:rsidR="008140DB" w:rsidRPr="007055D9">
        <w:t>J</w:t>
      </w:r>
      <w:r w:rsidRPr="007055D9">
        <w:t>oint are:</w:t>
      </w:r>
    </w:p>
    <w:p w14:paraId="5B82DDE1" w14:textId="77777777" w:rsidR="0006113C" w:rsidRPr="007055D9" w:rsidRDefault="0006113C" w:rsidP="0006113C">
      <w:pPr>
        <w:pStyle w:val="Aufzhlungszeichen"/>
        <w:rPr>
          <w:rStyle w:val="XMLAttribute"/>
        </w:rPr>
      </w:pPr>
      <w:r w:rsidRPr="007055D9">
        <w:rPr>
          <w:rStyle w:val="XMLAttribute"/>
        </w:rPr>
        <w:t>Fillet</w:t>
      </w:r>
    </w:p>
    <w:p w14:paraId="4686E5E4" w14:textId="77777777" w:rsidR="0006113C" w:rsidRPr="007055D9" w:rsidRDefault="0006113C" w:rsidP="0006113C">
      <w:pPr>
        <w:pStyle w:val="Aufzhlungszeichen"/>
        <w:rPr>
          <w:rStyle w:val="XMLAttribute"/>
        </w:rPr>
      </w:pPr>
      <w:r w:rsidRPr="007055D9">
        <w:rPr>
          <w:rStyle w:val="XMLAttribute"/>
        </w:rPr>
        <w:t>HV</w:t>
      </w:r>
    </w:p>
    <w:p w14:paraId="402E3DE9" w14:textId="77777777" w:rsidR="0006113C" w:rsidRPr="007055D9" w:rsidRDefault="0006113C" w:rsidP="0006113C">
      <w:pPr>
        <w:pStyle w:val="Aufzhlungszeichen"/>
        <w:rPr>
          <w:rStyle w:val="XMLAttribute"/>
        </w:rPr>
      </w:pPr>
      <w:r w:rsidRPr="007055D9">
        <w:rPr>
          <w:rStyle w:val="XMLAttribute"/>
        </w:rPr>
        <w:t>HY</w:t>
      </w:r>
    </w:p>
    <w:p w14:paraId="4909E491" w14:textId="03F332B8" w:rsidR="0006113C" w:rsidRPr="007055D9" w:rsidRDefault="0006113C" w:rsidP="00DA7B31">
      <w:pPr>
        <w:pStyle w:val="berschrift5"/>
        <w:keepNext/>
      </w:pPr>
      <w:bookmarkStart w:id="1837" w:name="_Toc338939234"/>
      <w:r w:rsidRPr="007055D9">
        <w:t xml:space="preserve">Attribute </w:t>
      </w:r>
      <w:r w:rsidR="00194316">
        <w:t>"</w:t>
      </w:r>
      <w:r w:rsidRPr="007055D9">
        <w:t>thickness</w:t>
      </w:r>
      <w:bookmarkEnd w:id="1837"/>
      <w:r w:rsidR="00194316">
        <w:t>"</w:t>
      </w:r>
    </w:p>
    <w:p w14:paraId="1B926F1C" w14:textId="77777777" w:rsidR="0006113C" w:rsidRPr="007055D9" w:rsidRDefault="0006113C" w:rsidP="007E39C8">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38B7F806" w14:textId="77777777" w:rsidTr="00883653">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BBD563E" w14:textId="675F66EF" w:rsidR="0006113C" w:rsidRPr="007055D9" w:rsidRDefault="0006113C" w:rsidP="0053575A">
            <w:pPr>
              <w:rPr>
                <w:b/>
                <w:i/>
              </w:rPr>
            </w:pPr>
            <w:r w:rsidRPr="007055D9">
              <w:rPr>
                <w:b/>
                <w:i/>
              </w:rPr>
              <w:t xml:space="preserve">Attribute value </w:t>
            </w:r>
            <w:r w:rsidR="00194316">
              <w:rPr>
                <w:b/>
                <w:i/>
              </w:rPr>
              <w:t>"</w:t>
            </w:r>
            <w:r w:rsidRPr="007055D9">
              <w:rPr>
                <w:b/>
                <w:i/>
              </w:rPr>
              <w:t>section</w:t>
            </w:r>
            <w:r w:rsidR="00194316">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A276E5" w14:textId="6895744C" w:rsidR="0006113C" w:rsidRPr="007055D9" w:rsidRDefault="0006113C" w:rsidP="0053575A">
            <w:pPr>
              <w:rPr>
                <w:b/>
                <w:i/>
              </w:rPr>
            </w:pPr>
            <w:r w:rsidRPr="007055D9">
              <w:rPr>
                <w:b/>
                <w:i/>
              </w:rPr>
              <w:t xml:space="preserve">Attribute </w:t>
            </w:r>
            <w:r w:rsidR="00194316">
              <w:rPr>
                <w:b/>
                <w:i/>
              </w:rPr>
              <w:t>"</w:t>
            </w:r>
            <w:r w:rsidRPr="007055D9">
              <w:rPr>
                <w:b/>
                <w:i/>
              </w:rPr>
              <w:t>thickness</w:t>
            </w:r>
            <w:r w:rsidR="00194316">
              <w:rPr>
                <w:b/>
                <w:i/>
              </w:rPr>
              <w:t>"</w:t>
            </w:r>
          </w:p>
        </w:tc>
      </w:tr>
      <w:tr w:rsidR="0006113C" w:rsidRPr="007055D9" w14:paraId="1DC08ABB" w14:textId="77777777" w:rsidTr="00883653">
        <w:trPr>
          <w:jc w:val="center"/>
        </w:trPr>
        <w:tc>
          <w:tcPr>
            <w:tcW w:w="2951" w:type="dxa"/>
            <w:shd w:val="clear" w:color="auto" w:fill="auto"/>
            <w:vAlign w:val="bottom"/>
          </w:tcPr>
          <w:p w14:paraId="04B2C6F0" w14:textId="77777777" w:rsidR="0006113C" w:rsidRPr="002D3FA2" w:rsidRDefault="0006113C" w:rsidP="0053575A">
            <w:pPr>
              <w:rPr>
                <w:sz w:val="20"/>
                <w:szCs w:val="20"/>
              </w:rPr>
            </w:pPr>
            <w:r w:rsidRPr="002D3FA2">
              <w:rPr>
                <w:sz w:val="20"/>
                <w:szCs w:val="20"/>
              </w:rPr>
              <w:t>HV</w:t>
            </w:r>
          </w:p>
        </w:tc>
        <w:tc>
          <w:tcPr>
            <w:tcW w:w="4860" w:type="dxa"/>
            <w:shd w:val="clear" w:color="auto" w:fill="auto"/>
            <w:vAlign w:val="bottom"/>
          </w:tcPr>
          <w:p w14:paraId="5986A6F9" w14:textId="77777777" w:rsidR="0006113C" w:rsidRPr="002D3FA2" w:rsidRDefault="00B65804" w:rsidP="0053575A">
            <w:pPr>
              <w:rPr>
                <w:sz w:val="20"/>
                <w:szCs w:val="20"/>
              </w:rPr>
            </w:pPr>
            <w:r w:rsidRPr="002D3FA2">
              <w:rPr>
                <w:sz w:val="20"/>
                <w:szCs w:val="20"/>
              </w:rPr>
              <w:t>O</w:t>
            </w:r>
            <w:r w:rsidR="0006113C" w:rsidRPr="002D3FA2">
              <w:rPr>
                <w:sz w:val="20"/>
                <w:szCs w:val="20"/>
              </w:rPr>
              <w:t>ptional</w:t>
            </w:r>
          </w:p>
        </w:tc>
      </w:tr>
      <w:tr w:rsidR="0006113C" w:rsidRPr="007055D9" w14:paraId="2AE4070B" w14:textId="77777777" w:rsidTr="00883653">
        <w:trPr>
          <w:jc w:val="center"/>
        </w:trPr>
        <w:tc>
          <w:tcPr>
            <w:tcW w:w="2951" w:type="dxa"/>
            <w:shd w:val="clear" w:color="auto" w:fill="auto"/>
            <w:vAlign w:val="bottom"/>
          </w:tcPr>
          <w:p w14:paraId="7E96ED77" w14:textId="77777777" w:rsidR="0006113C" w:rsidRPr="002D3FA2" w:rsidRDefault="0006113C" w:rsidP="0053575A">
            <w:pPr>
              <w:rPr>
                <w:sz w:val="20"/>
                <w:szCs w:val="20"/>
              </w:rPr>
            </w:pPr>
            <w:r w:rsidRPr="002D3FA2">
              <w:rPr>
                <w:sz w:val="20"/>
                <w:szCs w:val="20"/>
              </w:rPr>
              <w:t>HY</w:t>
            </w:r>
          </w:p>
        </w:tc>
        <w:tc>
          <w:tcPr>
            <w:tcW w:w="4860" w:type="dxa"/>
            <w:shd w:val="clear" w:color="auto" w:fill="auto"/>
            <w:vAlign w:val="bottom"/>
          </w:tcPr>
          <w:p w14:paraId="7F20DDA5" w14:textId="77777777" w:rsidR="0006113C" w:rsidRPr="002D3FA2" w:rsidRDefault="000A1539" w:rsidP="0053575A">
            <w:pPr>
              <w:rPr>
                <w:sz w:val="20"/>
                <w:szCs w:val="20"/>
              </w:rPr>
            </w:pPr>
            <w:r>
              <w:rPr>
                <w:sz w:val="20"/>
                <w:szCs w:val="20"/>
              </w:rPr>
              <w:t>N</w:t>
            </w:r>
            <w:r w:rsidR="0006113C" w:rsidRPr="002D3FA2">
              <w:rPr>
                <w:sz w:val="20"/>
                <w:szCs w:val="20"/>
              </w:rPr>
              <w:t>ot allowed</w:t>
            </w:r>
          </w:p>
        </w:tc>
      </w:tr>
      <w:tr w:rsidR="0006113C" w:rsidRPr="007055D9" w14:paraId="3C5BE7C2" w14:textId="77777777" w:rsidTr="00883653">
        <w:trPr>
          <w:jc w:val="center"/>
        </w:trPr>
        <w:tc>
          <w:tcPr>
            <w:tcW w:w="2951" w:type="dxa"/>
            <w:shd w:val="clear" w:color="auto" w:fill="auto"/>
            <w:vAlign w:val="bottom"/>
          </w:tcPr>
          <w:p w14:paraId="08EEED78" w14:textId="77777777" w:rsidR="0006113C" w:rsidRPr="002D3FA2" w:rsidRDefault="0006113C" w:rsidP="0053575A">
            <w:pPr>
              <w:rPr>
                <w:sz w:val="20"/>
                <w:szCs w:val="20"/>
              </w:rPr>
            </w:pPr>
            <w:r w:rsidRPr="002D3FA2">
              <w:rPr>
                <w:sz w:val="20"/>
                <w:szCs w:val="20"/>
              </w:rPr>
              <w:t>Fillet</w:t>
            </w:r>
          </w:p>
        </w:tc>
        <w:tc>
          <w:tcPr>
            <w:tcW w:w="4860" w:type="dxa"/>
            <w:shd w:val="clear" w:color="auto" w:fill="auto"/>
            <w:vAlign w:val="bottom"/>
          </w:tcPr>
          <w:p w14:paraId="5118B81C" w14:textId="77777777" w:rsidR="0006113C" w:rsidRPr="002D3FA2" w:rsidRDefault="00B65804" w:rsidP="00F3716C">
            <w:pPr>
              <w:keepNext/>
              <w:rPr>
                <w:sz w:val="20"/>
                <w:szCs w:val="20"/>
              </w:rPr>
            </w:pPr>
            <w:r w:rsidRPr="002D3FA2">
              <w:rPr>
                <w:sz w:val="20"/>
                <w:szCs w:val="20"/>
              </w:rPr>
              <w:t>R</w:t>
            </w:r>
            <w:r w:rsidR="0006113C" w:rsidRPr="002D3FA2">
              <w:rPr>
                <w:sz w:val="20"/>
                <w:szCs w:val="20"/>
              </w:rPr>
              <w:t>equired</w:t>
            </w:r>
          </w:p>
        </w:tc>
      </w:tr>
    </w:tbl>
    <w:p w14:paraId="2CD6D24C" w14:textId="792D231E" w:rsidR="00F3716C" w:rsidRDefault="00F3716C" w:rsidP="00F3716C">
      <w:pPr>
        <w:pStyle w:val="Beschriftung"/>
        <w:spacing w:before="120"/>
      </w:pPr>
      <w:bookmarkStart w:id="1838" w:name="_Toc3566517"/>
      <w:bookmarkStart w:id="1839" w:name="_Toc34747519"/>
      <w:bookmarkStart w:id="1840" w:name="_Toc338939235"/>
      <w:bookmarkStart w:id="1841" w:name="_Toc39880845"/>
      <w:r>
        <w:t xml:space="preserve">Table </w:t>
      </w:r>
      <w:r w:rsidR="00ED469A">
        <w:fldChar w:fldCharType="begin"/>
      </w:r>
      <w:r w:rsidR="00ED469A">
        <w:instrText xml:space="preserve"> SEQ Table \* ARABIC </w:instrText>
      </w:r>
      <w:r w:rsidR="00ED469A">
        <w:fldChar w:fldCharType="separate"/>
      </w:r>
      <w:r w:rsidR="00A2710C">
        <w:rPr>
          <w:noProof/>
        </w:rPr>
        <w:t>114</w:t>
      </w:r>
      <w:r w:rsidR="00ED469A">
        <w:fldChar w:fldCharType="end"/>
      </w:r>
      <w:r w:rsidR="0070710C">
        <w:t xml:space="preserve">: Value Dependency of Attribute </w:t>
      </w:r>
      <w:r w:rsidR="0070710C">
        <w:rPr>
          <w:rStyle w:val="elementdeftypeChar"/>
          <w:b/>
        </w:rPr>
        <w:t>thickness</w:t>
      </w:r>
      <w:bookmarkEnd w:id="1838"/>
      <w:bookmarkEnd w:id="1839"/>
      <w:bookmarkEnd w:id="1841"/>
    </w:p>
    <w:p w14:paraId="484E78C3" w14:textId="0E604EA6" w:rsidR="0006113C" w:rsidRPr="007055D9" w:rsidRDefault="0006113C" w:rsidP="00DA7B31">
      <w:pPr>
        <w:pStyle w:val="berschrift5"/>
        <w:keepNext/>
      </w:pPr>
      <w:r w:rsidRPr="007055D9">
        <w:t xml:space="preserve">Attribute </w:t>
      </w:r>
      <w:r w:rsidR="00194316">
        <w:t>"</w:t>
      </w:r>
      <w:r w:rsidRPr="007055D9">
        <w:t>angle</w:t>
      </w:r>
      <w:bookmarkEnd w:id="1840"/>
      <w:r w:rsidR="00194316">
        <w:t>"</w:t>
      </w:r>
    </w:p>
    <w:p w14:paraId="057BB1CD" w14:textId="77777777" w:rsidR="0006113C" w:rsidRPr="007055D9" w:rsidRDefault="0006113C" w:rsidP="009E4449">
      <w:pPr>
        <w:autoSpaceDE w:val="0"/>
        <w:autoSpaceDN w:val="0"/>
        <w:adjustRightInd w:val="0"/>
        <w:spacing w:after="0"/>
        <w:jc w:val="both"/>
      </w:pPr>
      <w:r w:rsidRPr="007055D9">
        <w:t xml:space="preserve">The attribute </w:t>
      </w:r>
      <w:r w:rsidRPr="004268DB">
        <w:rPr>
          <w:rStyle w:val="XMLAttribute"/>
        </w:rPr>
        <w:t>angle</w:t>
      </w:r>
      <w:r w:rsidRPr="004268DB">
        <w:rPr>
          <w:b/>
          <w:i/>
        </w:rPr>
        <w:t xml:space="preserve"> </w:t>
      </w:r>
      <w:r w:rsidRPr="007055D9">
        <w:t xml:space="preserve">specifies the angle of the weld relative to the base sheet. </w:t>
      </w:r>
      <w:r w:rsidR="0069636F" w:rsidRPr="004268DB">
        <w:t>The weld</w:t>
      </w:r>
      <w:r w:rsidR="009E4449" w:rsidRPr="004268DB">
        <w:t xml:space="preserve"> angle of a center weld of a K-J</w:t>
      </w:r>
      <w:r w:rsidR="0069636F" w:rsidRPr="004268DB">
        <w:t>oint is assumed to be parallel to the base</w:t>
      </w:r>
      <w:r w:rsidR="000371BF" w:rsidRPr="004268DB">
        <w:t xml:space="preserve"> </w:t>
      </w:r>
      <w:r w:rsidR="0069636F" w:rsidRPr="004268DB">
        <w:t>sheet (i.e. 0°).</w:t>
      </w:r>
    </w:p>
    <w:p w14:paraId="7560BA98" w14:textId="20385671" w:rsidR="0006113C" w:rsidRPr="007055D9" w:rsidRDefault="0006113C" w:rsidP="00DA7B31">
      <w:pPr>
        <w:pStyle w:val="berschrift5"/>
        <w:keepNext/>
      </w:pPr>
      <w:bookmarkStart w:id="1842" w:name="_Toc338939236"/>
      <w:r w:rsidRPr="007055D9">
        <w:t xml:space="preserve">Attribute </w:t>
      </w:r>
      <w:r w:rsidR="00194316">
        <w:t>"</w:t>
      </w:r>
      <w:r w:rsidRPr="007055D9">
        <w:t>penetration</w:t>
      </w:r>
      <w:bookmarkEnd w:id="1842"/>
      <w:r w:rsidR="00194316">
        <w:t>"</w:t>
      </w:r>
    </w:p>
    <w:p w14:paraId="1AE3511B" w14:textId="77777777" w:rsidR="0006113C" w:rsidRPr="007055D9" w:rsidRDefault="0006113C" w:rsidP="009E4449">
      <w:pPr>
        <w:jc w:val="both"/>
      </w:pPr>
      <w:r w:rsidRPr="007055D9">
        <w:t xml:space="preserve">The attribute </w:t>
      </w:r>
      <w:r w:rsidRPr="007055D9">
        <w:rPr>
          <w:rStyle w:val="XMLAttribute"/>
        </w:rPr>
        <w:t xml:space="preserve">penetration </w:t>
      </w:r>
      <w:r w:rsidRPr="007055D9">
        <w:t>specifies the degree of penetration resulting from the welding.</w:t>
      </w:r>
    </w:p>
    <w:p w14:paraId="1DAB4444" w14:textId="6DD1D15A" w:rsidR="0006113C" w:rsidRPr="007055D9" w:rsidRDefault="0006113C" w:rsidP="00DA7B31">
      <w:pPr>
        <w:pStyle w:val="berschrift5"/>
        <w:keepNext/>
      </w:pPr>
      <w:bookmarkStart w:id="1843" w:name="_Toc338939238"/>
      <w:r w:rsidRPr="007055D9">
        <w:t xml:space="preserve">Attribute </w:t>
      </w:r>
      <w:r w:rsidR="00194316">
        <w:t>"</w:t>
      </w:r>
      <w:r w:rsidRPr="007055D9">
        <w:t>shape</w:t>
      </w:r>
      <w:bookmarkEnd w:id="1843"/>
      <w:r w:rsidR="00194316">
        <w:t>"</w:t>
      </w:r>
    </w:p>
    <w:p w14:paraId="4E6694CE"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50679434" w14:textId="706BE34E" w:rsidR="0006113C" w:rsidRPr="007055D9" w:rsidRDefault="0006113C" w:rsidP="00DA7B31">
      <w:pPr>
        <w:pStyle w:val="berschrift5"/>
        <w:keepNext/>
      </w:pPr>
      <w:bookmarkStart w:id="1844" w:name="_Toc338939239"/>
      <w:r w:rsidRPr="007055D9">
        <w:t xml:space="preserve">Attribute </w:t>
      </w:r>
      <w:r w:rsidR="00194316">
        <w:t>"</w:t>
      </w:r>
      <w:r w:rsidRPr="007055D9">
        <w:t>filler</w:t>
      </w:r>
      <w:bookmarkEnd w:id="1844"/>
      <w:r w:rsidR="00194316">
        <w:t>"</w:t>
      </w:r>
    </w:p>
    <w:p w14:paraId="30AD61EA" w14:textId="77777777" w:rsidR="0006113C" w:rsidRPr="007055D9" w:rsidRDefault="0006113C" w:rsidP="0006113C">
      <w:r w:rsidRPr="007055D9">
        <w:t>Valid values for the attribute filler can be:</w:t>
      </w:r>
    </w:p>
    <w:p w14:paraId="06920B61" w14:textId="77777777" w:rsidR="0006113C" w:rsidRPr="007055D9" w:rsidRDefault="0006113C" w:rsidP="000D7C62">
      <w:pPr>
        <w:pStyle w:val="Aufzhlungszeichen"/>
        <w:keepNext/>
        <w:rPr>
          <w:rStyle w:val="XMLAttribute"/>
        </w:rPr>
      </w:pPr>
      <w:r w:rsidRPr="007055D9">
        <w:rPr>
          <w:rStyle w:val="XMLAttribute"/>
        </w:rPr>
        <w:t>yes</w:t>
      </w:r>
    </w:p>
    <w:p w14:paraId="2BCB32A6" w14:textId="77777777" w:rsidR="0006113C" w:rsidRPr="007055D9" w:rsidRDefault="0006113C" w:rsidP="0006113C">
      <w:pPr>
        <w:pStyle w:val="Aufzhlungszeichen"/>
        <w:rPr>
          <w:rStyle w:val="XMLAttribute"/>
        </w:rPr>
      </w:pPr>
      <w:r w:rsidRPr="007055D9">
        <w:rPr>
          <w:rStyle w:val="XMLAttribute"/>
        </w:rPr>
        <w:t>no</w:t>
      </w:r>
    </w:p>
    <w:p w14:paraId="2D62DCCD" w14:textId="77777777" w:rsidR="0006113C" w:rsidRDefault="0006113C" w:rsidP="00994CF9">
      <w:pPr>
        <w:pStyle w:val="Note"/>
        <w:jc w:val="both"/>
        <w:rPr>
          <w:sz w:val="22"/>
          <w:szCs w:val="22"/>
        </w:rPr>
      </w:pPr>
      <w:r w:rsidRPr="00994CF9">
        <w:rPr>
          <w:b/>
          <w:sz w:val="22"/>
          <w:szCs w:val="22"/>
        </w:rPr>
        <w:lastRenderedPageBreak/>
        <w:t xml:space="preserve">Note: </w:t>
      </w:r>
      <w:r w:rsidR="00002992" w:rsidRPr="00002992">
        <w:rPr>
          <w:sz w:val="22"/>
          <w:szCs w:val="22"/>
        </w:rPr>
        <w:t>Depending on the technology the default value can different (see in Generic Seam Weld Definition section under attribute filler).</w:t>
      </w:r>
    </w:p>
    <w:p w14:paraId="643623C2" w14:textId="62A2EC31" w:rsidR="00FB5F47" w:rsidRPr="007055D9" w:rsidRDefault="00FB5F47" w:rsidP="00FB5F47">
      <w:pPr>
        <w:pStyle w:val="berschrift5"/>
        <w:keepNext/>
      </w:pPr>
      <w:r w:rsidRPr="007055D9">
        <w:t xml:space="preserve">Attribute </w:t>
      </w:r>
      <w:r w:rsidR="00194316">
        <w:t>"</w:t>
      </w:r>
      <w:r w:rsidRPr="007055D9">
        <w:t>filler</w:t>
      </w:r>
      <w:r w:rsidRPr="00A06030">
        <w:rPr>
          <w:lang w:val="en-US"/>
        </w:rPr>
        <w:t>_material</w:t>
      </w:r>
      <w:r w:rsidR="00194316">
        <w:t>"</w:t>
      </w:r>
    </w:p>
    <w:p w14:paraId="3283A0C6" w14:textId="590EDA7F" w:rsidR="00FB5F47" w:rsidRPr="00994CF9" w:rsidRDefault="00FB5F47" w:rsidP="00FB5F47">
      <w:pPr>
        <w:pStyle w:val="Note"/>
        <w:jc w:val="both"/>
        <w:rPr>
          <w:sz w:val="22"/>
          <w:szCs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44BD7DCA" w14:textId="77777777" w:rsidR="0006113C" w:rsidRPr="007055D9" w:rsidRDefault="00D278BA" w:rsidP="00237781">
      <w:pPr>
        <w:pStyle w:val="Example"/>
        <w:keepNext/>
      </w:pPr>
      <w:r w:rsidRPr="007055D9">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70710C" w:rsidRPr="00AA1695">
        <w:rPr>
          <w:rStyle w:val="elementdeftypeChar"/>
          <w:b/>
        </w:rPr>
        <w:t>&lt;w</w:t>
      </w:r>
      <w:r w:rsidR="00D3479F" w:rsidRPr="00AA1695">
        <w:rPr>
          <w:rStyle w:val="elementdeftypeChar"/>
          <w:b/>
        </w:rPr>
        <w:t>eld_position</w:t>
      </w:r>
      <w:r w:rsidR="0070710C" w:rsidRPr="00AA1695">
        <w:rPr>
          <w:rStyle w:val="elementdeftypeChar"/>
          <w:b/>
        </w:rPr>
        <w:t>/&gt;</w:t>
      </w:r>
      <w:r>
        <w:t>)</w:t>
      </w:r>
      <w:r w:rsidRPr="007055D9">
        <w:t>:</w:t>
      </w:r>
    </w:p>
    <w:p w14:paraId="348F75A4" w14:textId="77777777" w:rsidR="0006113C" w:rsidRPr="007055D9" w:rsidRDefault="0006113C" w:rsidP="00237781">
      <w:pPr>
        <w:pStyle w:val="XMLCode"/>
        <w:keepNext/>
      </w:pPr>
    </w:p>
    <w:p w14:paraId="7EA0E473" w14:textId="77777777" w:rsidR="00574534" w:rsidRDefault="0006113C" w:rsidP="00237781">
      <w:pPr>
        <w:pStyle w:val="XMLCode"/>
        <w:keepNext/>
      </w:pPr>
      <w:r w:rsidRPr="007055D9">
        <w:t>&lt;</w:t>
      </w:r>
      <w:r w:rsidR="00574534">
        <w:t>seamwweld&gt;</w:t>
      </w:r>
    </w:p>
    <w:p w14:paraId="7D6901BD" w14:textId="1086BBC0" w:rsidR="0006113C" w:rsidRDefault="00574534" w:rsidP="00237781">
      <w:pPr>
        <w:pStyle w:val="XMLCode"/>
        <w:keepNext/>
      </w:pPr>
      <w:r>
        <w:t xml:space="preserve">    &lt;</w:t>
      </w:r>
      <w:r w:rsidR="0006113C" w:rsidRPr="007055D9">
        <w:t>k</w:t>
      </w:r>
      <w:r>
        <w:t>_</w:t>
      </w:r>
      <w:r w:rsidR="0006113C" w:rsidRPr="007055D9">
        <w:t>joint base=</w:t>
      </w:r>
      <w:r w:rsidR="00194316">
        <w:t>"</w:t>
      </w:r>
      <w:r>
        <w:t>2</w:t>
      </w:r>
      <w:r w:rsidR="00194316">
        <w:t>"</w:t>
      </w:r>
      <w:r w:rsidR="0006113C" w:rsidRPr="007055D9">
        <w:t xml:space="preserve"> technology=</w:t>
      </w:r>
      <w:r w:rsidR="00194316">
        <w:t>"</w:t>
      </w:r>
      <w:r w:rsidR="0006113C" w:rsidRPr="007055D9">
        <w:t>resistance</w:t>
      </w:r>
      <w:r w:rsidR="00194316">
        <w:t>"</w:t>
      </w:r>
      <w:r w:rsidR="0006113C" w:rsidRPr="007055D9">
        <w:t>&gt;</w:t>
      </w:r>
    </w:p>
    <w:p w14:paraId="4074BA81" w14:textId="3BF5BDB6" w:rsidR="00574534" w:rsidRPr="0033379A" w:rsidRDefault="00574534" w:rsidP="00574534">
      <w:pPr>
        <w:pStyle w:val="XMLCode"/>
        <w:rPr>
          <w:b/>
          <w:color w:val="0070C0"/>
          <w:lang w:val="fr-FR"/>
        </w:rPr>
      </w:pPr>
      <w:r w:rsidRPr="00517BED">
        <w:rPr>
          <w:b/>
          <w:color w:val="0070C0"/>
        </w:rPr>
        <w:t xml:space="preserve">        </w:t>
      </w:r>
      <w:r w:rsidRPr="0033379A">
        <w:rPr>
          <w:b/>
          <w:color w:val="0070C0"/>
          <w:lang w:val="fr-FR"/>
        </w:rPr>
        <w:t>&lt;weld_position u=</w:t>
      </w:r>
      <w:r w:rsidR="00194316" w:rsidRPr="0033379A">
        <w:rPr>
          <w:b/>
          <w:color w:val="0070C0"/>
          <w:lang w:val="fr-FR"/>
        </w:rPr>
        <w:t>"</w:t>
      </w:r>
      <w:r w:rsidRPr="0033379A">
        <w:rPr>
          <w:b/>
          <w:color w:val="0070C0"/>
          <w:lang w:val="fr-FR"/>
        </w:rPr>
        <w:t>1.0</w:t>
      </w:r>
      <w:r w:rsidR="00194316" w:rsidRPr="0033379A">
        <w:rPr>
          <w:b/>
          <w:color w:val="0070C0"/>
          <w:lang w:val="fr-FR"/>
        </w:rPr>
        <w:t>"</w:t>
      </w:r>
      <w:r w:rsidRPr="0033379A">
        <w:rPr>
          <w:b/>
          <w:color w:val="0070C0"/>
          <w:lang w:val="fr-FR"/>
        </w:rPr>
        <w:t xml:space="preserve"> x=</w:t>
      </w:r>
      <w:r w:rsidR="00194316" w:rsidRPr="0033379A">
        <w:rPr>
          <w:b/>
          <w:color w:val="0070C0"/>
          <w:lang w:val="fr-FR"/>
        </w:rPr>
        <w:t>"</w:t>
      </w:r>
      <w:r w:rsidRPr="0033379A">
        <w:rPr>
          <w:b/>
          <w:color w:val="0070C0"/>
          <w:lang w:val="fr-FR"/>
        </w:rPr>
        <w:t>2</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1</w:t>
      </w:r>
      <w:r w:rsidR="00194316" w:rsidRPr="0033379A">
        <w:rPr>
          <w:b/>
          <w:color w:val="0070C0"/>
          <w:lang w:val="fr-FR"/>
        </w:rPr>
        <w:t>"</w:t>
      </w:r>
    </w:p>
    <w:p w14:paraId="5923B0AB" w14:textId="6D2A5B18" w:rsidR="00574534" w:rsidRPr="00517BED" w:rsidRDefault="00574534" w:rsidP="00574534">
      <w:pPr>
        <w:pStyle w:val="XMLCode"/>
        <w:rPr>
          <w:b/>
          <w:color w:val="0070C0"/>
        </w:rPr>
      </w:pPr>
      <w:r w:rsidRPr="0033379A">
        <w:rPr>
          <w:b/>
          <w:color w:val="0070C0"/>
          <w:lang w:val="fr-FR"/>
        </w:rPr>
        <w:t xml:space="preserve">                       </w:t>
      </w:r>
      <w:r w:rsidRPr="00517BED">
        <w:rPr>
          <w:b/>
          <w:color w:val="0070C0"/>
        </w:rPr>
        <w:t>reference=</w:t>
      </w:r>
      <w:r w:rsidR="00194316">
        <w:rPr>
          <w:b/>
          <w:color w:val="0070C0"/>
        </w:rPr>
        <w:t>"</w:t>
      </w:r>
      <w:r w:rsidR="00A67679">
        <w:rPr>
          <w:b/>
          <w:color w:val="0070C0"/>
        </w:rPr>
        <w:t>true</w:t>
      </w:r>
      <w:r w:rsidR="00194316">
        <w:rPr>
          <w:b/>
          <w:color w:val="0070C0"/>
        </w:rPr>
        <w:t>"</w:t>
      </w:r>
    </w:p>
    <w:p w14:paraId="493D66BD" w14:textId="42BFCDF4" w:rsidR="00574534" w:rsidRPr="00517BED" w:rsidRDefault="00574534" w:rsidP="00574534">
      <w:pPr>
        <w:pStyle w:val="XMLCode"/>
        <w:rPr>
          <w:b/>
          <w:color w:val="0070C0"/>
        </w:rPr>
      </w:pPr>
      <w:r w:rsidRPr="00517BED">
        <w:rPr>
          <w:b/>
          <w:color w:val="0070C0"/>
        </w:rPr>
        <w:t xml:space="preserve">                       penetration=</w:t>
      </w:r>
      <w:r w:rsidR="00194316">
        <w:rPr>
          <w:b/>
          <w:color w:val="0070C0"/>
        </w:rPr>
        <w:t>"</w:t>
      </w:r>
      <w:r w:rsidR="00A67679">
        <w:rPr>
          <w:b/>
          <w:color w:val="0070C0"/>
        </w:rPr>
        <w:t>0.5</w:t>
      </w:r>
      <w:r w:rsidR="00194316">
        <w:rPr>
          <w:b/>
          <w:color w:val="0070C0"/>
        </w:rPr>
        <w:t>"</w:t>
      </w:r>
    </w:p>
    <w:p w14:paraId="539B3999" w14:textId="474F9C66" w:rsidR="00574534" w:rsidRPr="00517BED" w:rsidRDefault="00574534" w:rsidP="00574534">
      <w:pPr>
        <w:pStyle w:val="XMLCode"/>
        <w:rPr>
          <w:b/>
          <w:color w:val="0070C0"/>
        </w:rPr>
      </w:pPr>
      <w:r w:rsidRPr="00517BED">
        <w:rPr>
          <w:b/>
          <w:color w:val="0070C0"/>
        </w:rPr>
        <w:t xml:space="preserve">                       thickness=</w:t>
      </w:r>
      <w:r w:rsidR="00194316">
        <w:rPr>
          <w:b/>
          <w:color w:val="0070C0"/>
        </w:rPr>
        <w:t>"</w:t>
      </w:r>
      <w:r w:rsidRPr="00517BED">
        <w:rPr>
          <w:b/>
          <w:color w:val="0070C0"/>
        </w:rPr>
        <w:t>1.4</w:t>
      </w:r>
      <w:r w:rsidR="00194316">
        <w:rPr>
          <w:b/>
          <w:color w:val="0070C0"/>
        </w:rPr>
        <w:t>"</w:t>
      </w:r>
    </w:p>
    <w:p w14:paraId="04FD93BA" w14:textId="4A268D18" w:rsidR="00574534" w:rsidRPr="00517BED" w:rsidRDefault="00574534" w:rsidP="00574534">
      <w:pPr>
        <w:pStyle w:val="XMLCode"/>
        <w:rPr>
          <w:b/>
          <w:color w:val="0070C0"/>
        </w:rPr>
      </w:pPr>
      <w:r w:rsidRPr="00517BED">
        <w:rPr>
          <w:b/>
          <w:color w:val="0070C0"/>
        </w:rPr>
        <w:t xml:space="preserve">                       angle=</w:t>
      </w:r>
      <w:r w:rsidR="00194316">
        <w:rPr>
          <w:b/>
          <w:color w:val="0070C0"/>
        </w:rPr>
        <w:t>"</w:t>
      </w:r>
      <w:r w:rsidRPr="00517BED">
        <w:rPr>
          <w:b/>
          <w:color w:val="0070C0"/>
        </w:rPr>
        <w:t>15</w:t>
      </w:r>
      <w:r w:rsidR="00194316">
        <w:rPr>
          <w:b/>
          <w:color w:val="0070C0"/>
        </w:rPr>
        <w:t>"</w:t>
      </w:r>
    </w:p>
    <w:p w14:paraId="0F1904B0" w14:textId="439EB086" w:rsidR="005215A9" w:rsidRDefault="00574534" w:rsidP="00574534">
      <w:pPr>
        <w:pStyle w:val="XMLCode"/>
        <w:rPr>
          <w:b/>
          <w:color w:val="0070C0"/>
        </w:rPr>
      </w:pPr>
      <w:r w:rsidRPr="00517BED">
        <w:rPr>
          <w:b/>
          <w:color w:val="0070C0"/>
        </w:rPr>
        <w:t xml:space="preserve">                       section=</w:t>
      </w:r>
      <w:r w:rsidR="00194316">
        <w:rPr>
          <w:b/>
          <w:color w:val="0070C0"/>
        </w:rPr>
        <w:t>"</w:t>
      </w:r>
      <w:r w:rsidRPr="00517BED">
        <w:rPr>
          <w:b/>
          <w:color w:val="0070C0"/>
        </w:rPr>
        <w:t>HV</w:t>
      </w:r>
      <w:r w:rsidR="00194316">
        <w:rPr>
          <w:b/>
          <w:color w:val="0070C0"/>
        </w:rPr>
        <w:t>"</w:t>
      </w:r>
    </w:p>
    <w:p w14:paraId="4DD59DAB" w14:textId="6A8E737E" w:rsidR="005215A9" w:rsidRDefault="005215A9" w:rsidP="00574534">
      <w:pPr>
        <w:pStyle w:val="XMLCode"/>
        <w:rPr>
          <w:b/>
          <w:color w:val="0070C0"/>
        </w:rPr>
      </w:pPr>
      <w:r>
        <w:rPr>
          <w:b/>
          <w:color w:val="0070C0"/>
        </w:rPr>
        <w:t xml:space="preserve">                       filler=</w:t>
      </w:r>
      <w:r w:rsidR="00194316">
        <w:rPr>
          <w:b/>
          <w:color w:val="0070C0"/>
        </w:rPr>
        <w:t>"</w:t>
      </w:r>
      <w:r>
        <w:rPr>
          <w:b/>
          <w:color w:val="0070C0"/>
        </w:rPr>
        <w:t>yes</w:t>
      </w:r>
      <w:r w:rsidR="00194316">
        <w:rPr>
          <w:b/>
          <w:color w:val="0070C0"/>
        </w:rPr>
        <w:t>"</w:t>
      </w:r>
    </w:p>
    <w:p w14:paraId="3C28FE05" w14:textId="50C74931" w:rsidR="00645F8D" w:rsidRDefault="00645F8D" w:rsidP="00574534">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170E78C6" w14:textId="7809E19F" w:rsidR="00574534" w:rsidRPr="00517BED" w:rsidRDefault="005215A9" w:rsidP="00574534">
      <w:pPr>
        <w:pStyle w:val="XMLCode"/>
        <w:rPr>
          <w:b/>
          <w:color w:val="0070C0"/>
        </w:rPr>
      </w:pPr>
      <w:r>
        <w:rPr>
          <w:b/>
          <w:color w:val="0070C0"/>
        </w:rPr>
        <w:t xml:space="preserve">                       shape=</w:t>
      </w:r>
      <w:r w:rsidR="00194316">
        <w:rPr>
          <w:b/>
          <w:color w:val="0070C0"/>
        </w:rPr>
        <w:t>"</w:t>
      </w:r>
      <w:r>
        <w:rPr>
          <w:b/>
          <w:color w:val="0070C0"/>
        </w:rPr>
        <w:t>straight</w:t>
      </w:r>
      <w:r w:rsidR="00194316">
        <w:rPr>
          <w:b/>
          <w:color w:val="0070C0"/>
        </w:rPr>
        <w:t>"</w:t>
      </w:r>
      <w:r>
        <w:rPr>
          <w:b/>
          <w:color w:val="0070C0"/>
        </w:rPr>
        <w:t xml:space="preserve"> /</w:t>
      </w:r>
      <w:r w:rsidR="00574534" w:rsidRPr="00517BED">
        <w:rPr>
          <w:b/>
          <w:color w:val="0070C0"/>
        </w:rPr>
        <w:t>&gt;</w:t>
      </w:r>
    </w:p>
    <w:p w14:paraId="213BFAA1" w14:textId="4FD84E84" w:rsidR="00574534" w:rsidRPr="00517BED" w:rsidRDefault="00574534" w:rsidP="00574534">
      <w:pPr>
        <w:pStyle w:val="XMLCode"/>
        <w:rPr>
          <w:b/>
          <w:color w:val="0070C0"/>
        </w:rPr>
      </w:pPr>
      <w:r w:rsidRPr="00517BED">
        <w:rPr>
          <w:b/>
          <w:color w:val="0070C0"/>
        </w:rPr>
        <w:t xml:space="preserve">        &lt;weld_position u=</w:t>
      </w:r>
      <w:r w:rsidR="00194316">
        <w:rPr>
          <w:b/>
          <w:color w:val="0070C0"/>
        </w:rPr>
        <w:t>"</w:t>
      </w:r>
      <w:r w:rsidRPr="00517BED">
        <w:rPr>
          <w:b/>
          <w:color w:val="0070C0"/>
        </w:rPr>
        <w:t>0.0</w:t>
      </w:r>
      <w:r w:rsidR="00194316">
        <w:rPr>
          <w:b/>
          <w:color w:val="0070C0"/>
        </w:rPr>
        <w:t>"</w:t>
      </w:r>
      <w:r w:rsidRPr="00517BED">
        <w:rPr>
          <w:b/>
          <w:color w:val="0070C0"/>
        </w:rPr>
        <w:t xml:space="preserve"> x=</w:t>
      </w:r>
      <w:r w:rsidR="00194316">
        <w:rPr>
          <w:b/>
          <w:color w:val="0070C0"/>
        </w:rPr>
        <w:t>"</w:t>
      </w:r>
      <w:r w:rsidRPr="00517BED">
        <w:rPr>
          <w:b/>
          <w:color w:val="0070C0"/>
        </w:rPr>
        <w:t>1</w:t>
      </w:r>
      <w:r w:rsidR="00194316">
        <w:rPr>
          <w:b/>
          <w:color w:val="0070C0"/>
        </w:rPr>
        <w:t>"</w:t>
      </w:r>
      <w:r w:rsidRPr="00517BED">
        <w:rPr>
          <w:b/>
          <w:color w:val="0070C0"/>
        </w:rPr>
        <w:t xml:space="preserve"> y=</w:t>
      </w:r>
      <w:r w:rsidR="00194316">
        <w:rPr>
          <w:b/>
          <w:color w:val="0070C0"/>
        </w:rPr>
        <w:t>"</w:t>
      </w:r>
      <w:r w:rsidRPr="00517BED">
        <w:rPr>
          <w:b/>
          <w:color w:val="0070C0"/>
        </w:rPr>
        <w:t>0</w:t>
      </w:r>
      <w:r w:rsidR="00194316">
        <w:rPr>
          <w:b/>
          <w:color w:val="0070C0"/>
        </w:rPr>
        <w:t>"</w:t>
      </w:r>
      <w:r w:rsidRPr="00517BED">
        <w:rPr>
          <w:b/>
          <w:color w:val="0070C0"/>
        </w:rPr>
        <w:t xml:space="preserve"> z=</w:t>
      </w:r>
      <w:r w:rsidR="00194316">
        <w:rPr>
          <w:b/>
          <w:color w:val="0070C0"/>
        </w:rPr>
        <w:t>"</w:t>
      </w:r>
      <w:r w:rsidRPr="00517BED">
        <w:rPr>
          <w:b/>
          <w:color w:val="0070C0"/>
        </w:rPr>
        <w:t>2</w:t>
      </w:r>
      <w:r w:rsidR="00194316">
        <w:rPr>
          <w:b/>
          <w:color w:val="0070C0"/>
        </w:rPr>
        <w:t>"</w:t>
      </w:r>
    </w:p>
    <w:p w14:paraId="150ABCE5" w14:textId="6190A157" w:rsidR="00574534" w:rsidRPr="00517BED" w:rsidRDefault="00574534" w:rsidP="00574534">
      <w:pPr>
        <w:pStyle w:val="XMLCode"/>
        <w:rPr>
          <w:b/>
          <w:color w:val="0070C0"/>
        </w:rPr>
      </w:pPr>
      <w:r w:rsidRPr="00517BED">
        <w:rPr>
          <w:b/>
          <w:color w:val="0070C0"/>
        </w:rPr>
        <w:t xml:space="preserve">                       reference=</w:t>
      </w:r>
      <w:r w:rsidR="00194316">
        <w:rPr>
          <w:b/>
          <w:color w:val="0070C0"/>
        </w:rPr>
        <w:t>"</w:t>
      </w:r>
      <w:r w:rsidR="00A67679">
        <w:rPr>
          <w:b/>
          <w:color w:val="0070C0"/>
        </w:rPr>
        <w:t>true</w:t>
      </w:r>
      <w:r w:rsidR="00194316">
        <w:rPr>
          <w:b/>
          <w:color w:val="0070C0"/>
        </w:rPr>
        <w:t>"</w:t>
      </w:r>
    </w:p>
    <w:p w14:paraId="57FD5ED4" w14:textId="4DF00C93" w:rsidR="00574534" w:rsidRPr="00517BED" w:rsidRDefault="00574534" w:rsidP="00574534">
      <w:pPr>
        <w:pStyle w:val="XMLCode"/>
        <w:rPr>
          <w:b/>
          <w:color w:val="0070C0"/>
        </w:rPr>
      </w:pPr>
      <w:r w:rsidRPr="00517BED">
        <w:rPr>
          <w:b/>
          <w:color w:val="0070C0"/>
        </w:rPr>
        <w:t xml:space="preserve">                       penetration=</w:t>
      </w:r>
      <w:r w:rsidR="00194316">
        <w:rPr>
          <w:b/>
          <w:color w:val="0070C0"/>
        </w:rPr>
        <w:t>"</w:t>
      </w:r>
      <w:r w:rsidR="00A67679">
        <w:rPr>
          <w:b/>
          <w:color w:val="0070C0"/>
        </w:rPr>
        <w:t>0.5</w:t>
      </w:r>
      <w:r w:rsidR="00194316">
        <w:rPr>
          <w:b/>
          <w:color w:val="0070C0"/>
        </w:rPr>
        <w:t>"</w:t>
      </w:r>
    </w:p>
    <w:p w14:paraId="2E2BC95A" w14:textId="024C6766" w:rsidR="00574534" w:rsidRPr="00517BED" w:rsidRDefault="00574534" w:rsidP="00574534">
      <w:pPr>
        <w:pStyle w:val="XMLCode"/>
        <w:rPr>
          <w:b/>
          <w:color w:val="0070C0"/>
        </w:rPr>
      </w:pPr>
      <w:r w:rsidRPr="00517BED">
        <w:rPr>
          <w:b/>
          <w:color w:val="0070C0"/>
        </w:rPr>
        <w:t xml:space="preserve">                       thickness=</w:t>
      </w:r>
      <w:r w:rsidR="00194316">
        <w:rPr>
          <w:b/>
          <w:color w:val="0070C0"/>
        </w:rPr>
        <w:t>"</w:t>
      </w:r>
      <w:r w:rsidRPr="00517BED">
        <w:rPr>
          <w:b/>
          <w:color w:val="0070C0"/>
        </w:rPr>
        <w:t>1.1</w:t>
      </w:r>
      <w:r w:rsidR="00194316">
        <w:rPr>
          <w:b/>
          <w:color w:val="0070C0"/>
        </w:rPr>
        <w:t>"</w:t>
      </w:r>
    </w:p>
    <w:p w14:paraId="60D84F78" w14:textId="29AA8A5E" w:rsidR="00574534" w:rsidRPr="00517BED" w:rsidRDefault="00574534" w:rsidP="00574534">
      <w:pPr>
        <w:pStyle w:val="XMLCode"/>
        <w:rPr>
          <w:b/>
          <w:color w:val="0070C0"/>
        </w:rPr>
      </w:pPr>
      <w:r w:rsidRPr="00517BED">
        <w:rPr>
          <w:b/>
          <w:color w:val="0070C0"/>
        </w:rPr>
        <w:t xml:space="preserve">                       angle=</w:t>
      </w:r>
      <w:r w:rsidR="00194316">
        <w:rPr>
          <w:b/>
          <w:color w:val="0070C0"/>
        </w:rPr>
        <w:t>"</w:t>
      </w:r>
      <w:r w:rsidRPr="00517BED">
        <w:rPr>
          <w:b/>
          <w:color w:val="0070C0"/>
        </w:rPr>
        <w:t>90</w:t>
      </w:r>
      <w:r w:rsidR="00194316">
        <w:rPr>
          <w:b/>
          <w:color w:val="0070C0"/>
        </w:rPr>
        <w:t>"</w:t>
      </w:r>
    </w:p>
    <w:p w14:paraId="656D9D43" w14:textId="070D364B" w:rsidR="00574534" w:rsidRDefault="00574534" w:rsidP="00574534">
      <w:pPr>
        <w:pStyle w:val="XMLCode"/>
        <w:rPr>
          <w:b/>
          <w:color w:val="0070C0"/>
        </w:rPr>
      </w:pPr>
      <w:r w:rsidRPr="00517BED">
        <w:rPr>
          <w:b/>
          <w:color w:val="0070C0"/>
        </w:rPr>
        <w:t xml:space="preserve">                       section=</w:t>
      </w:r>
      <w:r w:rsidR="00194316">
        <w:rPr>
          <w:b/>
          <w:color w:val="0070C0"/>
        </w:rPr>
        <w:t>"</w:t>
      </w:r>
      <w:r w:rsidRPr="00517BED">
        <w:rPr>
          <w:b/>
          <w:color w:val="0070C0"/>
        </w:rPr>
        <w:t>HV</w:t>
      </w:r>
      <w:r w:rsidR="00194316">
        <w:rPr>
          <w:b/>
          <w:color w:val="0070C0"/>
        </w:rPr>
        <w:t>"</w:t>
      </w:r>
    </w:p>
    <w:p w14:paraId="3936F80B" w14:textId="16E0080D" w:rsidR="005215A9" w:rsidRDefault="005215A9" w:rsidP="005215A9">
      <w:pPr>
        <w:pStyle w:val="XMLCode"/>
        <w:rPr>
          <w:b/>
          <w:color w:val="0070C0"/>
        </w:rPr>
      </w:pPr>
      <w:r>
        <w:rPr>
          <w:b/>
          <w:color w:val="0070C0"/>
        </w:rPr>
        <w:t xml:space="preserve">                       filler=</w:t>
      </w:r>
      <w:r w:rsidR="00194316">
        <w:rPr>
          <w:b/>
          <w:color w:val="0070C0"/>
        </w:rPr>
        <w:t>"</w:t>
      </w:r>
      <w:r>
        <w:rPr>
          <w:b/>
          <w:color w:val="0070C0"/>
        </w:rPr>
        <w:t>yes</w:t>
      </w:r>
      <w:r w:rsidR="00194316">
        <w:rPr>
          <w:b/>
          <w:color w:val="0070C0"/>
        </w:rPr>
        <w:t>"</w:t>
      </w:r>
    </w:p>
    <w:p w14:paraId="1ABECE01" w14:textId="71EFB424" w:rsidR="00645F8D" w:rsidRDefault="00645F8D" w:rsidP="005215A9">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0CD69CA2" w14:textId="64E82062" w:rsidR="005215A9" w:rsidRPr="00517BED" w:rsidRDefault="005215A9" w:rsidP="005215A9">
      <w:pPr>
        <w:pStyle w:val="XMLCode"/>
        <w:rPr>
          <w:b/>
          <w:color w:val="0070C0"/>
        </w:rPr>
      </w:pPr>
      <w:r>
        <w:rPr>
          <w:b/>
          <w:color w:val="0070C0"/>
        </w:rPr>
        <w:t xml:space="preserve">                       shape=</w:t>
      </w:r>
      <w:r w:rsidR="00194316">
        <w:rPr>
          <w:b/>
          <w:color w:val="0070C0"/>
        </w:rPr>
        <w:t>"</w:t>
      </w:r>
      <w:r>
        <w:rPr>
          <w:b/>
          <w:color w:val="0070C0"/>
        </w:rPr>
        <w:t>straight</w:t>
      </w:r>
      <w:r w:rsidR="00194316">
        <w:rPr>
          <w:b/>
          <w:color w:val="0070C0"/>
        </w:rPr>
        <w:t>"</w:t>
      </w:r>
      <w:r>
        <w:rPr>
          <w:b/>
          <w:color w:val="0070C0"/>
        </w:rPr>
        <w:t xml:space="preserve"> /</w:t>
      </w:r>
      <w:r w:rsidRPr="00517BED">
        <w:rPr>
          <w:b/>
          <w:color w:val="0070C0"/>
        </w:rPr>
        <w:t>&gt;</w:t>
      </w:r>
    </w:p>
    <w:p w14:paraId="2043B624" w14:textId="754D7487" w:rsidR="00574534" w:rsidRPr="00517BED" w:rsidRDefault="00574534" w:rsidP="00574534">
      <w:pPr>
        <w:pStyle w:val="XMLCode"/>
        <w:rPr>
          <w:b/>
          <w:color w:val="0070C0"/>
        </w:rPr>
      </w:pPr>
      <w:r w:rsidRPr="00517BED">
        <w:rPr>
          <w:b/>
          <w:color w:val="0070C0"/>
        </w:rPr>
        <w:t xml:space="preserve">        &lt;weld_position u=</w:t>
      </w:r>
      <w:r w:rsidR="00194316">
        <w:rPr>
          <w:b/>
          <w:color w:val="0070C0"/>
        </w:rPr>
        <w:t>"</w:t>
      </w:r>
      <w:r w:rsidRPr="00517BED">
        <w:rPr>
          <w:b/>
          <w:color w:val="0070C0"/>
        </w:rPr>
        <w:t>1.0</w:t>
      </w:r>
      <w:r w:rsidR="00194316">
        <w:rPr>
          <w:b/>
          <w:color w:val="0070C0"/>
        </w:rPr>
        <w:t>"</w:t>
      </w:r>
      <w:r w:rsidRPr="00517BED">
        <w:rPr>
          <w:b/>
          <w:color w:val="0070C0"/>
        </w:rPr>
        <w:t xml:space="preserve"> x=</w:t>
      </w:r>
      <w:r w:rsidR="00194316">
        <w:rPr>
          <w:b/>
          <w:color w:val="0070C0"/>
        </w:rPr>
        <w:t>"</w:t>
      </w:r>
      <w:r w:rsidRPr="00517BED">
        <w:rPr>
          <w:b/>
          <w:color w:val="0070C0"/>
        </w:rPr>
        <w:t>-2</w:t>
      </w:r>
      <w:r w:rsidR="00194316">
        <w:rPr>
          <w:b/>
          <w:color w:val="0070C0"/>
        </w:rPr>
        <w:t>"</w:t>
      </w:r>
      <w:r w:rsidRPr="00517BED">
        <w:rPr>
          <w:b/>
          <w:color w:val="0070C0"/>
        </w:rPr>
        <w:t xml:space="preserve"> y=</w:t>
      </w:r>
      <w:r w:rsidR="00194316">
        <w:rPr>
          <w:b/>
          <w:color w:val="0070C0"/>
        </w:rPr>
        <w:t>"</w:t>
      </w:r>
      <w:r w:rsidRPr="00517BED">
        <w:rPr>
          <w:b/>
          <w:color w:val="0070C0"/>
        </w:rPr>
        <w:t>0</w:t>
      </w:r>
      <w:r w:rsidR="00194316">
        <w:rPr>
          <w:b/>
          <w:color w:val="0070C0"/>
        </w:rPr>
        <w:t>"</w:t>
      </w:r>
      <w:r w:rsidRPr="00517BED">
        <w:rPr>
          <w:b/>
          <w:color w:val="0070C0"/>
        </w:rPr>
        <w:t xml:space="preserve"> z=</w:t>
      </w:r>
      <w:r w:rsidR="00194316">
        <w:rPr>
          <w:b/>
          <w:color w:val="0070C0"/>
        </w:rPr>
        <w:t>"</w:t>
      </w:r>
      <w:r w:rsidRPr="00517BED">
        <w:rPr>
          <w:b/>
          <w:color w:val="0070C0"/>
        </w:rPr>
        <w:t>1</w:t>
      </w:r>
      <w:r w:rsidR="00194316">
        <w:rPr>
          <w:b/>
          <w:color w:val="0070C0"/>
        </w:rPr>
        <w:t>"</w:t>
      </w:r>
    </w:p>
    <w:p w14:paraId="60AF3AE6" w14:textId="39C3612F" w:rsidR="00574534" w:rsidRPr="00517BED" w:rsidRDefault="00574534" w:rsidP="00574534">
      <w:pPr>
        <w:pStyle w:val="XMLCode"/>
        <w:rPr>
          <w:b/>
          <w:color w:val="0070C0"/>
        </w:rPr>
      </w:pPr>
      <w:r w:rsidRPr="00517BED">
        <w:rPr>
          <w:b/>
          <w:color w:val="0070C0"/>
        </w:rPr>
        <w:t xml:space="preserve">                       reference=</w:t>
      </w:r>
      <w:r w:rsidR="00194316">
        <w:rPr>
          <w:b/>
          <w:color w:val="0070C0"/>
        </w:rPr>
        <w:t>"</w:t>
      </w:r>
      <w:r w:rsidR="00A67679">
        <w:rPr>
          <w:b/>
          <w:color w:val="0070C0"/>
        </w:rPr>
        <w:t>true</w:t>
      </w:r>
      <w:r w:rsidR="00194316">
        <w:rPr>
          <w:b/>
          <w:color w:val="0070C0"/>
        </w:rPr>
        <w:t>"</w:t>
      </w:r>
    </w:p>
    <w:p w14:paraId="3D736FC2" w14:textId="5AED1AB5" w:rsidR="00574534" w:rsidRPr="00517BED" w:rsidRDefault="00574534" w:rsidP="00574534">
      <w:pPr>
        <w:pStyle w:val="XMLCode"/>
        <w:rPr>
          <w:b/>
          <w:color w:val="0070C0"/>
        </w:rPr>
      </w:pPr>
      <w:r w:rsidRPr="00517BED">
        <w:rPr>
          <w:b/>
          <w:color w:val="0070C0"/>
        </w:rPr>
        <w:t xml:space="preserve">                       penetration=</w:t>
      </w:r>
      <w:r w:rsidR="00194316">
        <w:rPr>
          <w:b/>
          <w:color w:val="0070C0"/>
        </w:rPr>
        <w:t>"</w:t>
      </w:r>
      <w:r w:rsidR="00A67679">
        <w:rPr>
          <w:b/>
          <w:color w:val="0070C0"/>
        </w:rPr>
        <w:t>0.6</w:t>
      </w:r>
      <w:r w:rsidR="00194316">
        <w:rPr>
          <w:b/>
          <w:color w:val="0070C0"/>
        </w:rPr>
        <w:t>"</w:t>
      </w:r>
    </w:p>
    <w:p w14:paraId="10933607" w14:textId="40813ACB" w:rsidR="00574534" w:rsidRPr="00517BED" w:rsidRDefault="00574534" w:rsidP="00574534">
      <w:pPr>
        <w:pStyle w:val="XMLCode"/>
        <w:rPr>
          <w:b/>
          <w:color w:val="0070C0"/>
        </w:rPr>
      </w:pPr>
      <w:r w:rsidRPr="00517BED">
        <w:rPr>
          <w:b/>
          <w:color w:val="0070C0"/>
        </w:rPr>
        <w:t xml:space="preserve">                       thickness=</w:t>
      </w:r>
      <w:r w:rsidR="00194316">
        <w:rPr>
          <w:b/>
          <w:color w:val="0070C0"/>
        </w:rPr>
        <w:t>"</w:t>
      </w:r>
      <w:r w:rsidRPr="00517BED">
        <w:rPr>
          <w:b/>
          <w:color w:val="0070C0"/>
        </w:rPr>
        <w:t>.5</w:t>
      </w:r>
      <w:r w:rsidR="00194316">
        <w:rPr>
          <w:b/>
          <w:color w:val="0070C0"/>
        </w:rPr>
        <w:t>"</w:t>
      </w:r>
    </w:p>
    <w:p w14:paraId="7A8C6821" w14:textId="38569331" w:rsidR="00574534" w:rsidRPr="00517BED" w:rsidRDefault="00574534" w:rsidP="00574534">
      <w:pPr>
        <w:pStyle w:val="XMLCode"/>
        <w:rPr>
          <w:b/>
          <w:color w:val="0070C0"/>
        </w:rPr>
      </w:pPr>
      <w:r w:rsidRPr="00517BED">
        <w:rPr>
          <w:b/>
          <w:color w:val="0070C0"/>
        </w:rPr>
        <w:t xml:space="preserve">                       angle=</w:t>
      </w:r>
      <w:r w:rsidR="00194316">
        <w:rPr>
          <w:b/>
          <w:color w:val="0070C0"/>
        </w:rPr>
        <w:t>"</w:t>
      </w:r>
      <w:r w:rsidRPr="00517BED">
        <w:rPr>
          <w:b/>
          <w:color w:val="0070C0"/>
        </w:rPr>
        <w:t>30</w:t>
      </w:r>
      <w:r w:rsidR="00194316">
        <w:rPr>
          <w:b/>
          <w:color w:val="0070C0"/>
        </w:rPr>
        <w:t>"</w:t>
      </w:r>
    </w:p>
    <w:p w14:paraId="7783C607" w14:textId="4421FEAC" w:rsidR="005215A9" w:rsidRDefault="00574534" w:rsidP="00574534">
      <w:pPr>
        <w:pStyle w:val="XMLCode"/>
        <w:rPr>
          <w:b/>
          <w:color w:val="0070C0"/>
        </w:rPr>
      </w:pPr>
      <w:r w:rsidRPr="00517BED">
        <w:rPr>
          <w:b/>
          <w:color w:val="0070C0"/>
        </w:rPr>
        <w:t xml:space="preserve">                       section=</w:t>
      </w:r>
      <w:r w:rsidR="00194316">
        <w:rPr>
          <w:b/>
          <w:color w:val="0070C0"/>
        </w:rPr>
        <w:t>"</w:t>
      </w:r>
      <w:r w:rsidRPr="00517BED">
        <w:rPr>
          <w:b/>
          <w:color w:val="0070C0"/>
        </w:rPr>
        <w:t>HV</w:t>
      </w:r>
      <w:r w:rsidR="00194316">
        <w:rPr>
          <w:b/>
          <w:color w:val="0070C0"/>
        </w:rPr>
        <w:t>"</w:t>
      </w:r>
    </w:p>
    <w:p w14:paraId="1550E71E" w14:textId="4E14C471" w:rsidR="005215A9" w:rsidRDefault="005215A9" w:rsidP="005215A9">
      <w:pPr>
        <w:pStyle w:val="XMLCode"/>
        <w:rPr>
          <w:b/>
          <w:color w:val="0070C0"/>
        </w:rPr>
      </w:pPr>
      <w:r>
        <w:rPr>
          <w:b/>
          <w:color w:val="0070C0"/>
        </w:rPr>
        <w:t xml:space="preserve">                       filler=</w:t>
      </w:r>
      <w:r w:rsidR="00194316">
        <w:rPr>
          <w:b/>
          <w:color w:val="0070C0"/>
        </w:rPr>
        <w:t>"</w:t>
      </w:r>
      <w:r>
        <w:rPr>
          <w:b/>
          <w:color w:val="0070C0"/>
        </w:rPr>
        <w:t>yes</w:t>
      </w:r>
      <w:r w:rsidR="00194316">
        <w:rPr>
          <w:b/>
          <w:color w:val="0070C0"/>
        </w:rPr>
        <w:t>"</w:t>
      </w:r>
    </w:p>
    <w:p w14:paraId="21A46B04" w14:textId="42C62511" w:rsidR="00645F8D" w:rsidRDefault="00645F8D" w:rsidP="005215A9">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5BBF2504" w14:textId="081E239D" w:rsidR="005215A9" w:rsidRPr="00517BED" w:rsidRDefault="005215A9" w:rsidP="005215A9">
      <w:pPr>
        <w:pStyle w:val="XMLCode"/>
        <w:rPr>
          <w:b/>
          <w:color w:val="0070C0"/>
        </w:rPr>
      </w:pPr>
      <w:r>
        <w:rPr>
          <w:b/>
          <w:color w:val="0070C0"/>
        </w:rPr>
        <w:t xml:space="preserve">                       shape=</w:t>
      </w:r>
      <w:r w:rsidR="00194316">
        <w:rPr>
          <w:b/>
          <w:color w:val="0070C0"/>
        </w:rPr>
        <w:t>"</w:t>
      </w:r>
      <w:r>
        <w:rPr>
          <w:b/>
          <w:color w:val="0070C0"/>
        </w:rPr>
        <w:t>straight</w:t>
      </w:r>
      <w:r w:rsidR="00194316">
        <w:rPr>
          <w:b/>
          <w:color w:val="0070C0"/>
        </w:rPr>
        <w:t>"</w:t>
      </w:r>
      <w:r>
        <w:rPr>
          <w:b/>
          <w:color w:val="0070C0"/>
        </w:rPr>
        <w:t xml:space="preserve"> /</w:t>
      </w:r>
      <w:r w:rsidRPr="00517BED">
        <w:rPr>
          <w:b/>
          <w:color w:val="0070C0"/>
        </w:rPr>
        <w:t>&gt;</w:t>
      </w:r>
    </w:p>
    <w:p w14:paraId="4EFBF05B" w14:textId="77777777" w:rsidR="00574534" w:rsidRDefault="00574534" w:rsidP="00574534">
      <w:pPr>
        <w:pStyle w:val="XMLCode"/>
      </w:pPr>
      <w:r>
        <w:t xml:space="preserve">        &lt;she</w:t>
      </w:r>
      <w:r w:rsidR="00734976">
        <w:t>et_parameter</w:t>
      </w:r>
      <w:r w:rsidR="001A5B06">
        <w:t xml:space="preserve"> ...</w:t>
      </w:r>
      <w:r>
        <w:t xml:space="preserve"> /&gt;</w:t>
      </w:r>
    </w:p>
    <w:p w14:paraId="3240AE19" w14:textId="77777777" w:rsidR="00574534" w:rsidRDefault="00574534" w:rsidP="00574534">
      <w:pPr>
        <w:pStyle w:val="XMLCode"/>
      </w:pPr>
      <w:r>
        <w:t xml:space="preserve">        &lt;sheet_parameter</w:t>
      </w:r>
      <w:r w:rsidR="00734976">
        <w:t xml:space="preserve"> </w:t>
      </w:r>
      <w:r w:rsidR="001A5B06">
        <w:t>...</w:t>
      </w:r>
      <w:r>
        <w:t xml:space="preserve"> /&gt;</w:t>
      </w:r>
    </w:p>
    <w:p w14:paraId="7663C328" w14:textId="77777777" w:rsidR="00574534" w:rsidRPr="007055D9" w:rsidRDefault="00574534" w:rsidP="00574534">
      <w:pPr>
        <w:pStyle w:val="XMLCode"/>
      </w:pPr>
      <w:r>
        <w:t xml:space="preserve">    &lt;/k_joint&gt;</w:t>
      </w:r>
    </w:p>
    <w:p w14:paraId="6C42B9B5" w14:textId="77777777" w:rsidR="0006113C" w:rsidRDefault="0006113C" w:rsidP="00574534">
      <w:pPr>
        <w:pStyle w:val="XMLCode"/>
      </w:pPr>
      <w:r w:rsidRPr="007055D9">
        <w:t>&lt;/</w:t>
      </w:r>
      <w:r w:rsidR="00574534">
        <w:t>seamweld</w:t>
      </w:r>
      <w:r w:rsidRPr="007055D9">
        <w:t>&gt;</w:t>
      </w:r>
    </w:p>
    <w:p w14:paraId="56DB4F69" w14:textId="77777777" w:rsidR="00C85FA4" w:rsidRPr="007055D9" w:rsidRDefault="00C85FA4" w:rsidP="0006113C">
      <w:pPr>
        <w:pStyle w:val="XMLCode"/>
      </w:pPr>
    </w:p>
    <w:p w14:paraId="36825652" w14:textId="298E0A45" w:rsidR="00C349F8" w:rsidRPr="007055D9" w:rsidRDefault="00C349F8" w:rsidP="009647BD">
      <w:pPr>
        <w:pStyle w:val="berschrift4"/>
        <w:keepLines/>
        <w:ind w:left="862" w:hanging="862"/>
      </w:pPr>
      <w:bookmarkStart w:id="1845" w:name="WeldDefinitionCrossJoint"/>
      <w:bookmarkStart w:id="1846" w:name="_Ref397588351"/>
      <w:bookmarkStart w:id="1847" w:name="_Toc3557054"/>
      <w:bookmarkStart w:id="1848" w:name="_Toc34747304"/>
      <w:bookmarkStart w:id="1849" w:name="_Toc338939116"/>
      <w:bookmarkStart w:id="1850" w:name="_Toc39880621"/>
      <w:bookmarkEnd w:id="1845"/>
      <w:r w:rsidRPr="007055D9">
        <w:t xml:space="preserve">Element </w:t>
      </w:r>
      <w:r w:rsidR="00194316">
        <w:t>"</w:t>
      </w:r>
      <w:r>
        <w:t>sheet_parameter</w:t>
      </w:r>
      <w:bookmarkEnd w:id="1846"/>
      <w:bookmarkEnd w:id="1847"/>
      <w:r w:rsidR="00194316">
        <w:t>"</w:t>
      </w:r>
      <w:bookmarkEnd w:id="1848"/>
      <w:bookmarkEnd w:id="1850"/>
    </w:p>
    <w:p w14:paraId="41366633" w14:textId="77777777" w:rsidR="00C349F8" w:rsidRPr="007055D9" w:rsidRDefault="00C349F8" w:rsidP="00C349F8">
      <w:pPr>
        <w:keepNext/>
        <w:keepLines/>
        <w:jc w:val="both"/>
      </w:pPr>
      <w:r w:rsidRPr="007055D9">
        <w:t xml:space="preserve">For the element </w:t>
      </w:r>
      <w:r w:rsidR="0070710C">
        <w:rPr>
          <w:rStyle w:val="XMLElement"/>
        </w:rPr>
        <w:t>&lt;s</w:t>
      </w:r>
      <w:r>
        <w:rPr>
          <w:rStyle w:val="XMLElement"/>
        </w:rPr>
        <w:t>heet_parameter</w:t>
      </w:r>
      <w:r w:rsidR="0070710C" w:rsidRPr="0070710C">
        <w:rPr>
          <w:rStyle w:val="elementdeftypeChar"/>
        </w:rPr>
        <w:t>/&gt;</w:t>
      </w:r>
      <w:r w:rsidRPr="007055D9">
        <w:t>, the following attri</w:t>
      </w:r>
      <w:r>
        <w:t xml:space="preserve">butes can be specified for the </w:t>
      </w:r>
      <w:r w:rsidR="00237781">
        <w:t>K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C349F8" w:rsidRPr="007055D9" w14:paraId="29356438"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EFB8745" w14:textId="77777777" w:rsidR="00C349F8" w:rsidRPr="007055D9" w:rsidRDefault="00C349F8" w:rsidP="00C349F8">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814C9D" w14:textId="77777777" w:rsidR="00C349F8" w:rsidRPr="007055D9" w:rsidRDefault="00C349F8" w:rsidP="00C349F8">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65081D" w14:textId="735C860C" w:rsidR="00C349F8" w:rsidRPr="007055D9" w:rsidRDefault="003C5489" w:rsidP="00C349F8">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FF51BB8" w14:textId="69CDE371" w:rsidR="00C349F8" w:rsidRPr="007055D9" w:rsidRDefault="009436D3" w:rsidP="00C349F8">
            <w:pPr>
              <w:keepNext/>
              <w:keepLines/>
              <w:rPr>
                <w:b/>
                <w:i/>
              </w:rPr>
            </w:pPr>
            <w:r w:rsidRPr="00A20C5C">
              <w:rPr>
                <w:b/>
                <w:i/>
              </w:rPr>
              <w:t>Constraint</w:t>
            </w:r>
            <w:r>
              <w:rPr>
                <w:b/>
                <w:i/>
              </w:rPr>
              <w:t xml:space="preserve"> / Remarks</w:t>
            </w:r>
          </w:p>
        </w:tc>
      </w:tr>
      <w:tr w:rsidR="00C349F8" w:rsidRPr="007055D9" w14:paraId="1DB0E571" w14:textId="77777777" w:rsidTr="00E70582">
        <w:trPr>
          <w:jc w:val="center"/>
        </w:trPr>
        <w:tc>
          <w:tcPr>
            <w:tcW w:w="1574" w:type="dxa"/>
            <w:shd w:val="clear" w:color="auto" w:fill="auto"/>
          </w:tcPr>
          <w:p w14:paraId="00529449" w14:textId="77777777" w:rsidR="00C349F8" w:rsidRPr="002D6B99" w:rsidRDefault="00C349F8" w:rsidP="00C349F8">
            <w:pPr>
              <w:keepNext/>
              <w:keepLines/>
              <w:rPr>
                <w:rStyle w:val="Kommentarzeichen"/>
                <w:sz w:val="20"/>
                <w:szCs w:val="20"/>
                <w:lang w:eastAsia="x-none"/>
              </w:rPr>
            </w:pPr>
            <w:r>
              <w:rPr>
                <w:sz w:val="20"/>
                <w:szCs w:val="20"/>
              </w:rPr>
              <w:t>index</w:t>
            </w:r>
          </w:p>
        </w:tc>
        <w:tc>
          <w:tcPr>
            <w:tcW w:w="1418" w:type="dxa"/>
            <w:shd w:val="clear" w:color="auto" w:fill="auto"/>
          </w:tcPr>
          <w:p w14:paraId="7B0F631F" w14:textId="5D209512" w:rsidR="00C349F8" w:rsidRPr="002D6B99" w:rsidRDefault="00C9639A" w:rsidP="00C349F8">
            <w:pPr>
              <w:keepNext/>
              <w:keepLines/>
              <w:rPr>
                <w:sz w:val="20"/>
                <w:szCs w:val="20"/>
              </w:rPr>
            </w:pPr>
            <w:r>
              <w:rPr>
                <w:sz w:val="20"/>
                <w:szCs w:val="20"/>
              </w:rPr>
              <w:t>Integer</w:t>
            </w:r>
          </w:p>
        </w:tc>
        <w:tc>
          <w:tcPr>
            <w:tcW w:w="1275" w:type="dxa"/>
            <w:shd w:val="clear" w:color="auto" w:fill="auto"/>
          </w:tcPr>
          <w:p w14:paraId="185A9BB8" w14:textId="77777777" w:rsidR="00C349F8" w:rsidRPr="002D6B99" w:rsidRDefault="00C349F8" w:rsidP="00C349F8">
            <w:pPr>
              <w:keepNext/>
              <w:keepLines/>
              <w:rPr>
                <w:sz w:val="20"/>
                <w:szCs w:val="20"/>
              </w:rPr>
            </w:pPr>
            <w:r w:rsidRPr="002D6B99">
              <w:rPr>
                <w:sz w:val="20"/>
                <w:szCs w:val="20"/>
              </w:rPr>
              <w:t>Required</w:t>
            </w:r>
          </w:p>
        </w:tc>
        <w:tc>
          <w:tcPr>
            <w:tcW w:w="4264" w:type="dxa"/>
            <w:shd w:val="clear" w:color="auto" w:fill="auto"/>
          </w:tcPr>
          <w:p w14:paraId="6714A2A8" w14:textId="77777777" w:rsidR="00C349F8" w:rsidRPr="002D6B99" w:rsidRDefault="00C349F8" w:rsidP="00C349F8">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C349F8" w:rsidRPr="007055D9" w14:paraId="762FD8BE" w14:textId="77777777" w:rsidTr="00E70582">
        <w:trPr>
          <w:jc w:val="center"/>
        </w:trPr>
        <w:tc>
          <w:tcPr>
            <w:tcW w:w="1574" w:type="dxa"/>
            <w:shd w:val="clear" w:color="auto" w:fill="auto"/>
            <w:vAlign w:val="bottom"/>
          </w:tcPr>
          <w:p w14:paraId="265EF4CC" w14:textId="77777777" w:rsidR="00C349F8" w:rsidRDefault="00C349F8" w:rsidP="00C349F8">
            <w:pPr>
              <w:keepNext/>
              <w:keepLines/>
              <w:rPr>
                <w:sz w:val="20"/>
                <w:szCs w:val="20"/>
              </w:rPr>
            </w:pPr>
            <w:r>
              <w:rPr>
                <w:sz w:val="20"/>
                <w:szCs w:val="20"/>
              </w:rPr>
              <w:t>gap</w:t>
            </w:r>
          </w:p>
        </w:tc>
        <w:tc>
          <w:tcPr>
            <w:tcW w:w="1418" w:type="dxa"/>
            <w:shd w:val="clear" w:color="auto" w:fill="auto"/>
            <w:vAlign w:val="bottom"/>
          </w:tcPr>
          <w:p w14:paraId="23E1FA4C" w14:textId="4603CC19" w:rsidR="00C349F8" w:rsidRPr="002D6B99" w:rsidRDefault="00C9639A" w:rsidP="00C349F8">
            <w:pPr>
              <w:keepNext/>
              <w:keepLines/>
              <w:rPr>
                <w:sz w:val="20"/>
                <w:szCs w:val="20"/>
              </w:rPr>
            </w:pPr>
            <w:r>
              <w:rPr>
                <w:sz w:val="20"/>
                <w:szCs w:val="20"/>
              </w:rPr>
              <w:t>Floating Point</w:t>
            </w:r>
          </w:p>
        </w:tc>
        <w:tc>
          <w:tcPr>
            <w:tcW w:w="1275" w:type="dxa"/>
            <w:shd w:val="clear" w:color="auto" w:fill="auto"/>
            <w:vAlign w:val="bottom"/>
          </w:tcPr>
          <w:p w14:paraId="2F4BF453" w14:textId="590C55BC" w:rsidR="00C349F8" w:rsidRPr="002D6B99" w:rsidRDefault="00B85EEA" w:rsidP="00C349F8">
            <w:pPr>
              <w:keepNext/>
              <w:keepLines/>
              <w:rPr>
                <w:sz w:val="20"/>
                <w:szCs w:val="20"/>
              </w:rPr>
            </w:pPr>
            <w:r>
              <w:rPr>
                <w:sz w:val="20"/>
                <w:szCs w:val="20"/>
              </w:rPr>
              <w:t>Optional</w:t>
            </w:r>
          </w:p>
        </w:tc>
        <w:tc>
          <w:tcPr>
            <w:tcW w:w="4264" w:type="dxa"/>
            <w:shd w:val="clear" w:color="auto" w:fill="auto"/>
            <w:vAlign w:val="bottom"/>
          </w:tcPr>
          <w:p w14:paraId="0FE8EF45" w14:textId="1FC5C4FC" w:rsidR="00C349F8" w:rsidRPr="002D6B99" w:rsidRDefault="00835F7D" w:rsidP="00C349F8">
            <w:pPr>
              <w:keepNext/>
              <w:keepLines/>
              <w:rPr>
                <w:sz w:val="20"/>
                <w:szCs w:val="20"/>
              </w:rPr>
            </w:pPr>
            <w:r>
              <w:rPr>
                <w:sz w:val="20"/>
                <w:szCs w:val="20"/>
              </w:rPr>
              <w:t>Default value is 0</w:t>
            </w:r>
          </w:p>
        </w:tc>
      </w:tr>
      <w:tr w:rsidR="00C349F8" w:rsidRPr="007055D9" w14:paraId="3AE00915" w14:textId="77777777" w:rsidTr="00E70582">
        <w:trPr>
          <w:jc w:val="center"/>
        </w:trPr>
        <w:tc>
          <w:tcPr>
            <w:tcW w:w="1574" w:type="dxa"/>
            <w:shd w:val="clear" w:color="auto" w:fill="auto"/>
            <w:vAlign w:val="bottom"/>
          </w:tcPr>
          <w:p w14:paraId="249AF772" w14:textId="32EAC5B9" w:rsidR="00C349F8" w:rsidRDefault="00B85EEA" w:rsidP="00B85EEA">
            <w:pPr>
              <w:keepNext/>
              <w:keepLines/>
              <w:rPr>
                <w:sz w:val="20"/>
                <w:szCs w:val="20"/>
              </w:rPr>
            </w:pPr>
            <w:r>
              <w:rPr>
                <w:sz w:val="20"/>
                <w:szCs w:val="20"/>
              </w:rPr>
              <w:t xml:space="preserve">sheet_thickness </w:t>
            </w:r>
          </w:p>
        </w:tc>
        <w:tc>
          <w:tcPr>
            <w:tcW w:w="1418" w:type="dxa"/>
            <w:shd w:val="clear" w:color="auto" w:fill="auto"/>
            <w:vAlign w:val="bottom"/>
          </w:tcPr>
          <w:p w14:paraId="6813A528" w14:textId="1AB9BEE4" w:rsidR="00C349F8" w:rsidRPr="002D6B99" w:rsidRDefault="00C9639A" w:rsidP="00C349F8">
            <w:pPr>
              <w:keepNext/>
              <w:keepLines/>
              <w:rPr>
                <w:sz w:val="20"/>
                <w:szCs w:val="20"/>
              </w:rPr>
            </w:pPr>
            <w:r>
              <w:rPr>
                <w:sz w:val="20"/>
                <w:szCs w:val="20"/>
              </w:rPr>
              <w:t>Floating Point</w:t>
            </w:r>
          </w:p>
        </w:tc>
        <w:tc>
          <w:tcPr>
            <w:tcW w:w="1275" w:type="dxa"/>
            <w:shd w:val="clear" w:color="auto" w:fill="auto"/>
            <w:vAlign w:val="bottom"/>
          </w:tcPr>
          <w:p w14:paraId="54B3DA14" w14:textId="596CB6D6" w:rsidR="00C349F8" w:rsidRPr="002D6B99" w:rsidRDefault="00B85EEA" w:rsidP="00C349F8">
            <w:pPr>
              <w:keepNext/>
              <w:keepLines/>
              <w:rPr>
                <w:sz w:val="20"/>
                <w:szCs w:val="20"/>
              </w:rPr>
            </w:pPr>
            <w:r>
              <w:rPr>
                <w:sz w:val="20"/>
                <w:szCs w:val="20"/>
              </w:rPr>
              <w:t>Optional</w:t>
            </w:r>
          </w:p>
        </w:tc>
        <w:tc>
          <w:tcPr>
            <w:tcW w:w="4264" w:type="dxa"/>
            <w:shd w:val="clear" w:color="auto" w:fill="auto"/>
            <w:vAlign w:val="bottom"/>
          </w:tcPr>
          <w:p w14:paraId="12C21659" w14:textId="77777777" w:rsidR="00C349F8" w:rsidRPr="002D6B99" w:rsidRDefault="00C349F8" w:rsidP="00C349F8">
            <w:pPr>
              <w:keepNext/>
              <w:keepLines/>
              <w:rPr>
                <w:sz w:val="20"/>
                <w:szCs w:val="20"/>
              </w:rPr>
            </w:pPr>
            <w:r>
              <w:rPr>
                <w:sz w:val="20"/>
                <w:szCs w:val="20"/>
              </w:rPr>
              <w:t>-</w:t>
            </w:r>
          </w:p>
        </w:tc>
      </w:tr>
      <w:tr w:rsidR="00C349F8" w:rsidRPr="007055D9" w14:paraId="10FBA50E" w14:textId="77777777" w:rsidTr="00E70582">
        <w:trPr>
          <w:jc w:val="center"/>
        </w:trPr>
        <w:tc>
          <w:tcPr>
            <w:tcW w:w="1574" w:type="dxa"/>
            <w:shd w:val="clear" w:color="auto" w:fill="auto"/>
            <w:vAlign w:val="bottom"/>
          </w:tcPr>
          <w:p w14:paraId="3FC93FAC" w14:textId="77777777" w:rsidR="00C349F8" w:rsidRDefault="00C349F8" w:rsidP="00C349F8">
            <w:pPr>
              <w:keepNext/>
              <w:keepLines/>
              <w:rPr>
                <w:sz w:val="20"/>
                <w:szCs w:val="20"/>
              </w:rPr>
            </w:pPr>
            <w:r>
              <w:rPr>
                <w:sz w:val="20"/>
                <w:szCs w:val="20"/>
              </w:rPr>
              <w:t>sheet_angle</w:t>
            </w:r>
          </w:p>
        </w:tc>
        <w:tc>
          <w:tcPr>
            <w:tcW w:w="1418" w:type="dxa"/>
            <w:shd w:val="clear" w:color="auto" w:fill="auto"/>
            <w:vAlign w:val="bottom"/>
          </w:tcPr>
          <w:p w14:paraId="269C898B" w14:textId="62DCE234" w:rsidR="00C349F8" w:rsidRPr="002D6B99" w:rsidRDefault="00C9639A" w:rsidP="00C349F8">
            <w:pPr>
              <w:keepNext/>
              <w:keepLines/>
              <w:rPr>
                <w:sz w:val="20"/>
                <w:szCs w:val="20"/>
              </w:rPr>
            </w:pPr>
            <w:r>
              <w:rPr>
                <w:sz w:val="20"/>
                <w:szCs w:val="20"/>
              </w:rPr>
              <w:t>Floating Point</w:t>
            </w:r>
          </w:p>
        </w:tc>
        <w:tc>
          <w:tcPr>
            <w:tcW w:w="1275" w:type="dxa"/>
            <w:shd w:val="clear" w:color="auto" w:fill="auto"/>
            <w:vAlign w:val="bottom"/>
          </w:tcPr>
          <w:p w14:paraId="5E556E17" w14:textId="010D86F5" w:rsidR="00C349F8" w:rsidRPr="002D6B99" w:rsidRDefault="00B85EEA" w:rsidP="00C349F8">
            <w:pPr>
              <w:keepNext/>
              <w:keepLines/>
              <w:rPr>
                <w:sz w:val="20"/>
                <w:szCs w:val="20"/>
              </w:rPr>
            </w:pPr>
            <w:r>
              <w:rPr>
                <w:sz w:val="20"/>
                <w:szCs w:val="20"/>
              </w:rPr>
              <w:t>Optional</w:t>
            </w:r>
          </w:p>
        </w:tc>
        <w:tc>
          <w:tcPr>
            <w:tcW w:w="4264" w:type="dxa"/>
            <w:shd w:val="clear" w:color="auto" w:fill="auto"/>
            <w:vAlign w:val="bottom"/>
          </w:tcPr>
          <w:p w14:paraId="0E6D44F8" w14:textId="77777777" w:rsidR="00C349F8" w:rsidRPr="002D6B99" w:rsidRDefault="00C349F8" w:rsidP="00237781">
            <w:pPr>
              <w:keepNext/>
              <w:keepLines/>
              <w:rPr>
                <w:sz w:val="20"/>
                <w:szCs w:val="20"/>
              </w:rPr>
            </w:pPr>
            <w:r>
              <w:rPr>
                <w:sz w:val="20"/>
                <w:szCs w:val="20"/>
              </w:rPr>
              <w:t>-</w:t>
            </w:r>
          </w:p>
        </w:tc>
      </w:tr>
    </w:tbl>
    <w:p w14:paraId="20F7BE17" w14:textId="48100A1F" w:rsidR="00237781" w:rsidRDefault="00237781" w:rsidP="00F3716C">
      <w:pPr>
        <w:pStyle w:val="Beschriftung"/>
        <w:spacing w:before="120"/>
      </w:pPr>
      <w:bookmarkStart w:id="1851" w:name="_Toc3566518"/>
      <w:bookmarkStart w:id="1852" w:name="_Toc34747520"/>
      <w:bookmarkStart w:id="1853" w:name="_Toc39880846"/>
      <w:r>
        <w:t xml:space="preserve">Table </w:t>
      </w:r>
      <w:r w:rsidR="00ED469A">
        <w:fldChar w:fldCharType="begin"/>
      </w:r>
      <w:r w:rsidR="00ED469A">
        <w:instrText xml:space="preserve"> SEQ Table \* ARABIC </w:instrText>
      </w:r>
      <w:r w:rsidR="00ED469A">
        <w:fldChar w:fldCharType="separate"/>
      </w:r>
      <w:r w:rsidR="00A2710C">
        <w:rPr>
          <w:noProof/>
        </w:rPr>
        <w:t>115</w:t>
      </w:r>
      <w:r w:rsidR="00ED469A">
        <w:fldChar w:fldCharType="end"/>
      </w:r>
      <w:r>
        <w:t xml:space="preserve">: </w:t>
      </w:r>
      <w:r w:rsidRPr="0008681E">
        <w:t>Attributes of element &lt;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K Joint</w:t>
      </w:r>
      <w:bookmarkEnd w:id="1851"/>
      <w:bookmarkEnd w:id="1852"/>
      <w:bookmarkEnd w:id="1853"/>
      <w:r>
        <w:t xml:space="preserve"> </w:t>
      </w:r>
    </w:p>
    <w:p w14:paraId="5B442E14" w14:textId="77777777" w:rsidR="00C349F8" w:rsidRDefault="00C349F8" w:rsidP="00C349F8">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61A8982B" w14:textId="77777777" w:rsidR="00C349F8" w:rsidRDefault="00C349F8" w:rsidP="003C4247">
      <w:pPr>
        <w:pStyle w:val="XMLCode"/>
        <w:keepNext/>
      </w:pPr>
    </w:p>
    <w:p w14:paraId="1BE2A0D6" w14:textId="77777777" w:rsidR="00C349F8" w:rsidRDefault="00C349F8" w:rsidP="003C4247">
      <w:pPr>
        <w:pStyle w:val="XMLCode"/>
        <w:keepNext/>
      </w:pPr>
      <w:r w:rsidRPr="007055D9">
        <w:t>&lt;</w:t>
      </w:r>
      <w:r>
        <w:t>seamweld&gt;</w:t>
      </w:r>
    </w:p>
    <w:p w14:paraId="6040E4D7" w14:textId="2F398698" w:rsidR="00C349F8" w:rsidRPr="007055D9" w:rsidRDefault="00C349F8" w:rsidP="003C4247">
      <w:pPr>
        <w:pStyle w:val="XMLCode"/>
        <w:keepNext/>
      </w:pPr>
      <w:r>
        <w:t xml:space="preserve">    &lt;k_joint base=</w:t>
      </w:r>
      <w:r w:rsidR="00194316">
        <w:t>"</w:t>
      </w:r>
      <w:r>
        <w:t>2</w:t>
      </w:r>
      <w:r w:rsidR="00194316">
        <w:t>"</w:t>
      </w:r>
      <w:r>
        <w:t xml:space="preserve"> technology=</w:t>
      </w:r>
      <w:r w:rsidR="00194316">
        <w:t>"</w:t>
      </w:r>
      <w:r>
        <w:t>resistance</w:t>
      </w:r>
      <w:r w:rsidR="00194316">
        <w:t>"</w:t>
      </w:r>
      <w:r w:rsidRPr="007055D9">
        <w:t>&gt;</w:t>
      </w:r>
    </w:p>
    <w:p w14:paraId="349807AA" w14:textId="287171EE" w:rsidR="00C349F8" w:rsidRPr="0033379A" w:rsidRDefault="00C349F8" w:rsidP="00C349F8">
      <w:pPr>
        <w:pStyle w:val="XMLCode"/>
        <w:rPr>
          <w:i/>
          <w:lang w:val="fr-FR"/>
        </w:rPr>
      </w:pPr>
      <w:r w:rsidRPr="006A238A">
        <w:t xml:space="preserve">        </w:t>
      </w:r>
      <w:r w:rsidRPr="0033379A">
        <w:rPr>
          <w:i/>
          <w:lang w:val="fr-FR"/>
        </w:rPr>
        <w:t xml:space="preserve">&lt;weld_position </w:t>
      </w:r>
      <w:r w:rsidR="003A004C" w:rsidRPr="0033379A">
        <w:rPr>
          <w:i/>
          <w:lang w:val="fr-FR"/>
        </w:rPr>
        <w:t>u=</w:t>
      </w:r>
      <w:r w:rsidR="00194316" w:rsidRPr="0033379A">
        <w:rPr>
          <w:i/>
          <w:lang w:val="fr-FR"/>
        </w:rPr>
        <w:t>"</w:t>
      </w:r>
      <w:r w:rsidR="003A004C" w:rsidRPr="0033379A">
        <w:rPr>
          <w:i/>
          <w:lang w:val="fr-FR"/>
        </w:rPr>
        <w:t>1.0</w:t>
      </w:r>
      <w:r w:rsidR="00194316" w:rsidRPr="0033379A">
        <w:rPr>
          <w:i/>
          <w:lang w:val="fr-FR"/>
        </w:rPr>
        <w:t>"</w:t>
      </w:r>
      <w:r w:rsidR="003A004C" w:rsidRPr="0033379A">
        <w:rPr>
          <w:i/>
          <w:lang w:val="fr-FR"/>
        </w:rPr>
        <w:t xml:space="preserve"> x=</w:t>
      </w:r>
      <w:r w:rsidR="00194316" w:rsidRPr="0033379A">
        <w:rPr>
          <w:i/>
          <w:lang w:val="fr-FR"/>
        </w:rPr>
        <w:t>"</w:t>
      </w:r>
      <w:r w:rsidR="003A004C" w:rsidRPr="0033379A">
        <w:rPr>
          <w:i/>
          <w:lang w:val="fr-FR"/>
        </w:rPr>
        <w:t>2</w:t>
      </w:r>
      <w:r w:rsidR="00194316" w:rsidRPr="0033379A">
        <w:rPr>
          <w:i/>
          <w:lang w:val="fr-FR"/>
        </w:rPr>
        <w:t>"</w:t>
      </w:r>
      <w:r w:rsidR="003A004C" w:rsidRPr="0033379A">
        <w:rPr>
          <w:i/>
          <w:lang w:val="fr-FR"/>
        </w:rPr>
        <w:t xml:space="preserve"> y=</w:t>
      </w:r>
      <w:r w:rsidR="00194316" w:rsidRPr="0033379A">
        <w:rPr>
          <w:i/>
          <w:lang w:val="fr-FR"/>
        </w:rPr>
        <w:t>"</w:t>
      </w:r>
      <w:r w:rsidR="003A004C" w:rsidRPr="0033379A">
        <w:rPr>
          <w:i/>
          <w:lang w:val="fr-FR"/>
        </w:rPr>
        <w:t>0</w:t>
      </w:r>
      <w:r w:rsidR="00194316" w:rsidRPr="0033379A">
        <w:rPr>
          <w:i/>
          <w:lang w:val="fr-FR"/>
        </w:rPr>
        <w:t>"</w:t>
      </w:r>
      <w:r w:rsidR="003A004C" w:rsidRPr="0033379A">
        <w:rPr>
          <w:i/>
          <w:lang w:val="fr-FR"/>
        </w:rPr>
        <w:t xml:space="preserve"> z=</w:t>
      </w:r>
      <w:r w:rsidR="00194316" w:rsidRPr="0033379A">
        <w:rPr>
          <w:i/>
          <w:lang w:val="fr-FR"/>
        </w:rPr>
        <w:t>"</w:t>
      </w:r>
      <w:r w:rsidR="003A004C" w:rsidRPr="0033379A">
        <w:rPr>
          <w:i/>
          <w:lang w:val="fr-FR"/>
        </w:rPr>
        <w:t>1</w:t>
      </w:r>
      <w:r w:rsidR="00194316" w:rsidRPr="0033379A">
        <w:rPr>
          <w:i/>
          <w:lang w:val="fr-FR"/>
        </w:rPr>
        <w:t>"</w:t>
      </w:r>
      <w:r w:rsidRPr="0033379A">
        <w:rPr>
          <w:i/>
          <w:lang w:val="fr-FR"/>
        </w:rPr>
        <w:t xml:space="preserve"> .../&gt;</w:t>
      </w:r>
    </w:p>
    <w:p w14:paraId="476ACC64" w14:textId="619CC2F5" w:rsidR="003A004C" w:rsidRPr="0033379A" w:rsidRDefault="003A004C" w:rsidP="003A004C">
      <w:pPr>
        <w:pStyle w:val="XMLCode"/>
        <w:rPr>
          <w:i/>
          <w:lang w:val="fr-FR"/>
        </w:rPr>
      </w:pPr>
      <w:r w:rsidRPr="0033379A">
        <w:rPr>
          <w:i/>
          <w:lang w:val="fr-FR"/>
        </w:rPr>
        <w:t xml:space="preserve">        &lt;weld_position u=</w:t>
      </w:r>
      <w:r w:rsidR="00194316" w:rsidRPr="0033379A">
        <w:rPr>
          <w:i/>
          <w:lang w:val="fr-FR"/>
        </w:rPr>
        <w:t>"</w:t>
      </w:r>
      <w:r w:rsidRPr="0033379A">
        <w:rPr>
          <w:i/>
          <w:lang w:val="fr-FR"/>
        </w:rPr>
        <w:t>0.0</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2</w:t>
      </w:r>
      <w:r w:rsidR="00194316" w:rsidRPr="0033379A">
        <w:rPr>
          <w:i/>
          <w:lang w:val="fr-FR"/>
        </w:rPr>
        <w:t>"</w:t>
      </w:r>
      <w:r w:rsidRPr="0033379A">
        <w:rPr>
          <w:i/>
          <w:lang w:val="fr-FR"/>
        </w:rPr>
        <w:t xml:space="preserve"> .../&gt;</w:t>
      </w:r>
    </w:p>
    <w:p w14:paraId="672FE4AE" w14:textId="241D8E0A" w:rsidR="003A004C" w:rsidRPr="0033379A" w:rsidRDefault="003A004C" w:rsidP="003A004C">
      <w:pPr>
        <w:pStyle w:val="XMLCode"/>
        <w:rPr>
          <w:i/>
          <w:lang w:val="fr-FR"/>
        </w:rPr>
      </w:pPr>
      <w:r w:rsidRPr="0033379A">
        <w:rPr>
          <w:i/>
          <w:lang w:val="fr-FR"/>
        </w:rPr>
        <w:t xml:space="preserve">        &lt;weld_position u=</w:t>
      </w:r>
      <w:r w:rsidR="00194316" w:rsidRPr="0033379A">
        <w:rPr>
          <w:i/>
          <w:lang w:val="fr-FR"/>
        </w:rPr>
        <w:t>"</w:t>
      </w:r>
      <w:r w:rsidRPr="0033379A">
        <w:rPr>
          <w:i/>
          <w:lang w:val="fr-FR"/>
        </w:rPr>
        <w:t>1.0</w:t>
      </w:r>
      <w:r w:rsidR="00194316" w:rsidRPr="0033379A">
        <w:rPr>
          <w:i/>
          <w:lang w:val="fr-FR"/>
        </w:rPr>
        <w:t>"</w:t>
      </w:r>
      <w:r w:rsidRPr="0033379A">
        <w:rPr>
          <w:i/>
          <w:lang w:val="fr-FR"/>
        </w:rPr>
        <w:t xml:space="preserve"> x=</w:t>
      </w:r>
      <w:r w:rsidR="00194316" w:rsidRPr="0033379A">
        <w:rPr>
          <w:i/>
          <w:lang w:val="fr-FR"/>
        </w:rPr>
        <w:t>"</w:t>
      </w:r>
      <w:r w:rsidRPr="0033379A">
        <w:rPr>
          <w:i/>
          <w:lang w:val="fr-FR"/>
        </w:rPr>
        <w:t>-2</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 xml:space="preserve"> .../&gt;</w:t>
      </w:r>
    </w:p>
    <w:p w14:paraId="3364C493" w14:textId="2C081B2C" w:rsidR="00C349F8" w:rsidRDefault="00C349F8" w:rsidP="00C349F8">
      <w:pPr>
        <w:pStyle w:val="XMLCode"/>
        <w:rPr>
          <w:b/>
          <w:color w:val="0070C0"/>
        </w:rPr>
      </w:pPr>
      <w:r w:rsidRPr="0033379A">
        <w:rPr>
          <w:lang w:val="fr-FR"/>
        </w:rPr>
        <w:t xml:space="preserve">        </w:t>
      </w:r>
      <w:r w:rsidRPr="009F3818">
        <w:rPr>
          <w:b/>
          <w:color w:val="0070C0"/>
        </w:rPr>
        <w:t>&lt;sheet_parameter ind</w:t>
      </w:r>
      <w:r w:rsidR="002B2B07">
        <w:rPr>
          <w:b/>
          <w:color w:val="0070C0"/>
        </w:rPr>
        <w:t>ex=</w:t>
      </w:r>
      <w:r w:rsidR="00194316">
        <w:rPr>
          <w:b/>
          <w:color w:val="0070C0"/>
        </w:rPr>
        <w:t>"</w:t>
      </w:r>
      <w:r w:rsidR="002B2B07">
        <w:rPr>
          <w:b/>
          <w:color w:val="0070C0"/>
        </w:rPr>
        <w:t>1</w:t>
      </w:r>
      <w:r w:rsidR="00194316">
        <w:rPr>
          <w:b/>
          <w:color w:val="0070C0"/>
        </w:rPr>
        <w:t>"</w:t>
      </w:r>
      <w:r>
        <w:rPr>
          <w:b/>
          <w:color w:val="0070C0"/>
        </w:rPr>
        <w:t xml:space="preserve"> gap=</w:t>
      </w:r>
      <w:r w:rsidR="00194316">
        <w:rPr>
          <w:b/>
          <w:color w:val="0070C0"/>
        </w:rPr>
        <w:t>"</w:t>
      </w:r>
      <w:r>
        <w:rPr>
          <w:b/>
          <w:color w:val="0070C0"/>
        </w:rPr>
        <w:t>1.</w:t>
      </w:r>
      <w:r w:rsidR="002B2B07">
        <w:rPr>
          <w:b/>
          <w:color w:val="0070C0"/>
        </w:rPr>
        <w:t>5</w:t>
      </w:r>
      <w:r w:rsidR="00194316">
        <w:rPr>
          <w:b/>
          <w:color w:val="0070C0"/>
        </w:rPr>
        <w:t>"</w:t>
      </w:r>
      <w:r w:rsidRPr="009F3818">
        <w:rPr>
          <w:b/>
          <w:color w:val="0070C0"/>
        </w:rPr>
        <w:t xml:space="preserve"> </w:t>
      </w:r>
      <w:r w:rsidR="00B85EEA">
        <w:rPr>
          <w:b/>
          <w:color w:val="0070C0"/>
        </w:rPr>
        <w:t>sheet_</w:t>
      </w:r>
      <w:r>
        <w:rPr>
          <w:b/>
          <w:color w:val="0070C0"/>
        </w:rPr>
        <w:t>thickness=</w:t>
      </w:r>
      <w:r w:rsidR="00194316">
        <w:rPr>
          <w:b/>
          <w:color w:val="0070C0"/>
        </w:rPr>
        <w:t>"</w:t>
      </w:r>
      <w:r>
        <w:rPr>
          <w:b/>
          <w:color w:val="0070C0"/>
        </w:rPr>
        <w:t>1.5</w:t>
      </w:r>
      <w:r w:rsidR="00194316">
        <w:rPr>
          <w:b/>
          <w:color w:val="0070C0"/>
        </w:rPr>
        <w:t>"</w:t>
      </w:r>
      <w:r>
        <w:rPr>
          <w:b/>
          <w:color w:val="0070C0"/>
        </w:rPr>
        <w:t xml:space="preserve"> sheet_angle=</w:t>
      </w:r>
      <w:r w:rsidR="00194316">
        <w:rPr>
          <w:b/>
          <w:color w:val="0070C0"/>
        </w:rPr>
        <w:t>"</w:t>
      </w:r>
      <w:r w:rsidR="002B2B07">
        <w:rPr>
          <w:b/>
          <w:color w:val="0070C0"/>
        </w:rPr>
        <w:t>45</w:t>
      </w:r>
      <w:r w:rsidR="00194316">
        <w:rPr>
          <w:b/>
          <w:color w:val="0070C0"/>
        </w:rPr>
        <w:t>"</w:t>
      </w:r>
      <w:r w:rsidRPr="009F3818">
        <w:rPr>
          <w:b/>
          <w:color w:val="0070C0"/>
        </w:rPr>
        <w:t>/&gt;</w:t>
      </w:r>
    </w:p>
    <w:p w14:paraId="3BD5FB51" w14:textId="5A09BBB5" w:rsidR="002B2B07" w:rsidRPr="009F3818" w:rsidRDefault="002B2B07" w:rsidP="00C349F8">
      <w:pPr>
        <w:pStyle w:val="XMLCode"/>
        <w:rPr>
          <w:b/>
          <w:color w:val="0070C0"/>
        </w:rPr>
      </w:pPr>
      <w:r>
        <w:rPr>
          <w:b/>
          <w:color w:val="0070C0"/>
        </w:rPr>
        <w:lastRenderedPageBreak/>
        <w:t xml:space="preserve">        </w:t>
      </w:r>
      <w:r w:rsidRPr="009F3818">
        <w:rPr>
          <w:b/>
          <w:color w:val="0070C0"/>
        </w:rPr>
        <w:t>&lt;sheet_parameter ind</w:t>
      </w:r>
      <w:r>
        <w:rPr>
          <w:b/>
          <w:color w:val="0070C0"/>
        </w:rPr>
        <w:t>ex=</w:t>
      </w:r>
      <w:r w:rsidR="00194316">
        <w:rPr>
          <w:b/>
          <w:color w:val="0070C0"/>
        </w:rPr>
        <w:t>"</w:t>
      </w:r>
      <w:r>
        <w:rPr>
          <w:b/>
          <w:color w:val="0070C0"/>
        </w:rPr>
        <w:t>3</w:t>
      </w:r>
      <w:r w:rsidR="00194316">
        <w:rPr>
          <w:b/>
          <w:color w:val="0070C0"/>
        </w:rPr>
        <w:t>"</w:t>
      </w:r>
      <w:r>
        <w:rPr>
          <w:b/>
          <w:color w:val="0070C0"/>
        </w:rPr>
        <w:t xml:space="preserve"> gap=</w:t>
      </w:r>
      <w:r w:rsidR="00194316">
        <w:rPr>
          <w:b/>
          <w:color w:val="0070C0"/>
        </w:rPr>
        <w:t>"</w:t>
      </w:r>
      <w:r>
        <w:rPr>
          <w:b/>
          <w:color w:val="0070C0"/>
        </w:rPr>
        <w:t>1.0</w:t>
      </w:r>
      <w:r w:rsidR="00194316">
        <w:rPr>
          <w:b/>
          <w:color w:val="0070C0"/>
        </w:rPr>
        <w:t>"</w:t>
      </w:r>
      <w:r w:rsidRPr="009F3818">
        <w:rPr>
          <w:b/>
          <w:color w:val="0070C0"/>
        </w:rPr>
        <w:t xml:space="preserve"> </w:t>
      </w:r>
      <w:r w:rsidR="00B85EEA">
        <w:rPr>
          <w:b/>
          <w:color w:val="0070C0"/>
        </w:rPr>
        <w:t>sheet_</w:t>
      </w:r>
      <w:r>
        <w:rPr>
          <w:b/>
          <w:color w:val="0070C0"/>
        </w:rPr>
        <w:t>thickness=</w:t>
      </w:r>
      <w:r w:rsidR="00194316">
        <w:rPr>
          <w:b/>
          <w:color w:val="0070C0"/>
        </w:rPr>
        <w:t>"</w:t>
      </w:r>
      <w:r>
        <w:rPr>
          <w:b/>
          <w:color w:val="0070C0"/>
        </w:rPr>
        <w:t>1.5</w:t>
      </w:r>
      <w:r w:rsidR="00194316">
        <w:rPr>
          <w:b/>
          <w:color w:val="0070C0"/>
        </w:rPr>
        <w:t>"</w:t>
      </w:r>
      <w:r>
        <w:rPr>
          <w:b/>
          <w:color w:val="0070C0"/>
        </w:rPr>
        <w:t xml:space="preserve"> sheet_angle=</w:t>
      </w:r>
      <w:r w:rsidR="00194316">
        <w:rPr>
          <w:b/>
          <w:color w:val="0070C0"/>
        </w:rPr>
        <w:t>"</w:t>
      </w:r>
      <w:r>
        <w:rPr>
          <w:b/>
          <w:color w:val="0070C0"/>
        </w:rPr>
        <w:t>30</w:t>
      </w:r>
      <w:r w:rsidR="00194316">
        <w:rPr>
          <w:b/>
          <w:color w:val="0070C0"/>
        </w:rPr>
        <w:t>"</w:t>
      </w:r>
      <w:r w:rsidRPr="009F3818">
        <w:rPr>
          <w:b/>
          <w:color w:val="0070C0"/>
        </w:rPr>
        <w:t>/&gt;</w:t>
      </w:r>
    </w:p>
    <w:p w14:paraId="1B1729F2" w14:textId="77777777" w:rsidR="00C349F8" w:rsidRPr="007055D9" w:rsidRDefault="00C349F8" w:rsidP="00C349F8">
      <w:pPr>
        <w:pStyle w:val="XMLCode"/>
      </w:pPr>
      <w:r>
        <w:t xml:space="preserve">    &lt;/k_joint&gt;</w:t>
      </w:r>
    </w:p>
    <w:p w14:paraId="62B0E262" w14:textId="77777777" w:rsidR="00C349F8" w:rsidRDefault="00C349F8" w:rsidP="00C349F8">
      <w:pPr>
        <w:pStyle w:val="XMLCode"/>
      </w:pPr>
      <w:r w:rsidRPr="007055D9">
        <w:t>&lt;/</w:t>
      </w:r>
      <w:r>
        <w:t>seamweld</w:t>
      </w:r>
      <w:r w:rsidRPr="007055D9">
        <w:t>&gt;</w:t>
      </w:r>
    </w:p>
    <w:p w14:paraId="36E9AFA8" w14:textId="77777777" w:rsidR="00C349F8" w:rsidRDefault="00C349F8" w:rsidP="00C349F8">
      <w:pPr>
        <w:pStyle w:val="XMLCode"/>
      </w:pPr>
    </w:p>
    <w:p w14:paraId="3E0482A5" w14:textId="77777777" w:rsidR="00255787" w:rsidRPr="007055D9" w:rsidRDefault="003D5487" w:rsidP="00327322">
      <w:pPr>
        <w:pStyle w:val="berschrift3"/>
      </w:pPr>
      <w:bookmarkStart w:id="1854" w:name="_Toc3557055"/>
      <w:bookmarkStart w:id="1855" w:name="_Toc34747305"/>
      <w:bookmarkStart w:id="1856" w:name="_Toc39880622"/>
      <w:r>
        <w:t>Cruciform Joint</w:t>
      </w:r>
      <w:bookmarkEnd w:id="1849"/>
      <w:bookmarkEnd w:id="1854"/>
      <w:bookmarkEnd w:id="1855"/>
      <w:bookmarkEnd w:id="1856"/>
    </w:p>
    <w:p w14:paraId="4E14B9C6" w14:textId="77777777" w:rsidR="00255787" w:rsidRPr="007055D9" w:rsidRDefault="00255787" w:rsidP="00327322">
      <w:pPr>
        <w:keepNext/>
        <w:jc w:val="both"/>
      </w:pPr>
      <w:r w:rsidRPr="007055D9">
        <w:t>The cross</w:t>
      </w:r>
      <w:r w:rsidR="006E534D" w:rsidRPr="007055D9">
        <w:t xml:space="preserve"> joint </w:t>
      </w:r>
      <w:r w:rsidR="009174B8" w:rsidRPr="007055D9">
        <w:t>connects</w:t>
      </w:r>
      <w:r w:rsidRPr="007055D9">
        <w:t xml:space="preserve"> two welded sheets from different sides to a base sheet.</w:t>
      </w:r>
    </w:p>
    <w:p w14:paraId="0C27C5DD" w14:textId="77777777" w:rsidR="00255787" w:rsidRPr="007055D9" w:rsidRDefault="00255787" w:rsidP="005A2F72">
      <w:pPr>
        <w:jc w:val="both"/>
      </w:pPr>
      <w:r w:rsidRPr="007055D9">
        <w:t xml:space="preserve">There are four potential welds that can be specified for this type of connection. The parameters for each of the welds can be described </w:t>
      </w:r>
      <w:r w:rsidR="009174B8" w:rsidRPr="007055D9">
        <w:t>separately</w:t>
      </w:r>
      <w:r w:rsidRPr="007055D9">
        <w:t>.</w:t>
      </w:r>
    </w:p>
    <w:p w14:paraId="6CDE5618" w14:textId="52C3840F" w:rsidR="00C85FA4" w:rsidRPr="007055D9" w:rsidRDefault="005A2F72" w:rsidP="005A2F72">
      <w:pPr>
        <w:jc w:val="both"/>
      </w:pPr>
      <w:r>
        <w:t xml:space="preserve">The XML definition of a Cruciform </w:t>
      </w:r>
      <w:r w:rsidR="00DB46FE" w:rsidRPr="007055D9">
        <w:t>Joint</w:t>
      </w:r>
      <w:bookmarkStart w:id="1857" w:name="GenericSeamWeldWeldingTechnology"/>
      <w:bookmarkEnd w:id="1857"/>
      <w:r>
        <w:t xml:space="preserve"> </w:t>
      </w:r>
      <w:r w:rsidR="00DB46FE" w:rsidRPr="007055D9">
        <w:t xml:space="preserve">supports up to four weld positions. Each of the weld positions is specified using the element </w:t>
      </w:r>
      <w:r w:rsidR="00AA1695">
        <w:rPr>
          <w:rStyle w:val="XMLElement"/>
        </w:rPr>
        <w:t>&lt;w</w:t>
      </w:r>
      <w:r w:rsidR="00DB46FE" w:rsidRPr="007055D9">
        <w:rPr>
          <w:rStyle w:val="XMLElement"/>
        </w:rPr>
        <w:t>eld_positio</w:t>
      </w:r>
      <w:r w:rsidR="00AA1695">
        <w:rPr>
          <w:rStyle w:val="XMLElement"/>
        </w:rPr>
        <w:t>n/&gt;</w:t>
      </w:r>
      <w:r w:rsidR="00DB46FE" w:rsidRPr="007055D9">
        <w:rPr>
          <w:rStyle w:val="XMLElement"/>
        </w:rPr>
        <w:t xml:space="preserve"> </w:t>
      </w:r>
      <w:r w:rsidR="00DB46FE" w:rsidRPr="007055D9">
        <w:t xml:space="preserve">with the corresponding attributes and nested elements inside the </w:t>
      </w:r>
      <w:r w:rsidR="00D91274" w:rsidRPr="00D91274">
        <w:t>subtype</w:t>
      </w:r>
      <w:r w:rsidR="00DB46FE" w:rsidRPr="007055D9">
        <w:t xml:space="preserve"> definition.</w:t>
      </w:r>
    </w:p>
    <w:p w14:paraId="2899DA5F" w14:textId="31AE16CE" w:rsidR="00255787" w:rsidRPr="007055D9" w:rsidRDefault="00645F8D" w:rsidP="00645F8D">
      <w:pPr>
        <w:pStyle w:val="berschrift4"/>
        <w:numPr>
          <w:ilvl w:val="3"/>
          <w:numId w:val="13"/>
        </w:numPr>
        <w:tabs>
          <w:tab w:val="clear" w:pos="864"/>
          <w:tab w:val="num" w:pos="993"/>
        </w:tabs>
      </w:pPr>
      <w:bookmarkStart w:id="1858" w:name="_Toc3557056"/>
      <w:bookmarkStart w:id="1859" w:name="_Toc34747306"/>
      <w:bookmarkStart w:id="1860" w:name="_Toc39880623"/>
      <w:r>
        <w:rPr>
          <w:noProof/>
          <w:lang w:eastAsia="en-US"/>
        </w:rPr>
        <w:drawing>
          <wp:anchor distT="0" distB="0" distL="114300" distR="114300" simplePos="0" relativeHeight="251643904" behindDoc="1" locked="0" layoutInCell="1" allowOverlap="1" wp14:anchorId="21FF3B0F" wp14:editId="0E2307B6">
            <wp:simplePos x="0" y="0"/>
            <wp:positionH relativeFrom="column">
              <wp:posOffset>3251835</wp:posOffset>
            </wp:positionH>
            <wp:positionV relativeFrom="paragraph">
              <wp:posOffset>-241315</wp:posOffset>
            </wp:positionV>
            <wp:extent cx="2209800" cy="1835785"/>
            <wp:effectExtent l="0" t="0" r="0" b="0"/>
            <wp:wrapNone/>
            <wp:docPr id="155" name="Bild 192"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2" descr="CruciformJoint_v2"/>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2209800" cy="1835785"/>
                    </a:xfrm>
                    <a:prstGeom prst="rect">
                      <a:avLst/>
                    </a:prstGeom>
                    <a:noFill/>
                    <a:ln>
                      <a:noFill/>
                    </a:ln>
                  </pic:spPr>
                </pic:pic>
              </a:graphicData>
            </a:graphic>
            <wp14:sizeRelH relativeFrom="page">
              <wp14:pctWidth>0</wp14:pctWidth>
            </wp14:sizeRelH>
            <wp14:sizeRelV relativeFrom="page">
              <wp14:pctHeight>0</wp14:pctHeight>
            </wp14:sizeRelV>
          </wp:anchor>
        </w:drawing>
      </w:r>
      <w:r w:rsidR="00255787" w:rsidRPr="007055D9">
        <w:t>Sheet Parameters</w:t>
      </w:r>
      <w:bookmarkEnd w:id="1858"/>
      <w:bookmarkEnd w:id="1859"/>
      <w:bookmarkEnd w:id="1860"/>
    </w:p>
    <w:p w14:paraId="315B2789" w14:textId="77777777" w:rsidR="00255787" w:rsidRPr="007055D9" w:rsidRDefault="00255787" w:rsidP="00645F8D">
      <w:pPr>
        <w:keepNext/>
      </w:pPr>
      <w:r w:rsidRPr="007055D9">
        <w:t>The parameters to describe the connection are:</w:t>
      </w:r>
    </w:p>
    <w:p w14:paraId="11086F04" w14:textId="77777777" w:rsidR="00255787" w:rsidRPr="007055D9" w:rsidRDefault="00255787" w:rsidP="00645F8D">
      <w:pPr>
        <w:pStyle w:val="Aufzhlungszeichen"/>
        <w:keepNext/>
      </w:pPr>
      <w:r w:rsidRPr="005A2F72">
        <w:rPr>
          <w:sz w:val="24"/>
          <w:szCs w:val="28"/>
        </w:rPr>
        <w:t>t</w:t>
      </w:r>
      <w:r w:rsidRPr="005A2F72">
        <w:rPr>
          <w:sz w:val="24"/>
          <w:szCs w:val="28"/>
          <w:vertAlign w:val="subscript"/>
        </w:rPr>
        <w:t>B</w:t>
      </w:r>
      <w:r w:rsidRPr="005A2F72">
        <w:rPr>
          <w:sz w:val="24"/>
          <w:szCs w:val="28"/>
          <w:vertAlign w:val="subscript"/>
        </w:rPr>
        <w:tab/>
      </w:r>
      <w:r w:rsidRPr="007055D9">
        <w:rPr>
          <w:sz w:val="28"/>
          <w:szCs w:val="28"/>
          <w:vertAlign w:val="subscript"/>
        </w:rPr>
        <w:tab/>
      </w:r>
      <w:r w:rsidRPr="007055D9">
        <w:t>Thickness of base sheet</w:t>
      </w:r>
    </w:p>
    <w:p w14:paraId="0B97A16E" w14:textId="77777777" w:rsidR="00255787" w:rsidRPr="007055D9" w:rsidRDefault="00255787" w:rsidP="00255787">
      <w:pPr>
        <w:pStyle w:val="Aufzhlungszeichen"/>
      </w:pPr>
      <w:r w:rsidRPr="005A2F72">
        <w:rPr>
          <w:sz w:val="24"/>
          <w:szCs w:val="28"/>
        </w:rPr>
        <w:t>t</w:t>
      </w:r>
      <w:r w:rsidRPr="005A2F72">
        <w:rPr>
          <w:sz w:val="24"/>
          <w:szCs w:val="28"/>
          <w:vertAlign w:val="subscript"/>
        </w:rPr>
        <w:t>1</w:t>
      </w:r>
      <w:r w:rsidRPr="005A2F72">
        <w:rPr>
          <w:sz w:val="20"/>
        </w:rPr>
        <w:t xml:space="preserve">, </w:t>
      </w:r>
      <w:r w:rsidRPr="005A2F72">
        <w:rPr>
          <w:sz w:val="24"/>
          <w:szCs w:val="28"/>
        </w:rPr>
        <w:t>t</w:t>
      </w:r>
      <w:r w:rsidRPr="005A2F72">
        <w:rPr>
          <w:sz w:val="24"/>
          <w:szCs w:val="28"/>
          <w:vertAlign w:val="subscript"/>
        </w:rPr>
        <w:t>2</w:t>
      </w:r>
      <w:r w:rsidRPr="007055D9">
        <w:tab/>
        <w:t>Thickness of welded sheet</w:t>
      </w:r>
    </w:p>
    <w:p w14:paraId="5318BC8C" w14:textId="77777777" w:rsidR="00255787" w:rsidRPr="007055D9" w:rsidRDefault="00255787" w:rsidP="00255787">
      <w:pPr>
        <w:pStyle w:val="Aufzhlungszeichen"/>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77061A8D" w14:textId="77777777" w:rsidR="00255787" w:rsidRDefault="00255787" w:rsidP="00255787">
      <w:pPr>
        <w:pStyle w:val="Aufzhlungszeichen"/>
      </w:pPr>
      <w:r w:rsidRPr="005A2F72">
        <w:rPr>
          <w:sz w:val="24"/>
          <w:szCs w:val="28"/>
        </w:rPr>
        <w:t>c</w:t>
      </w:r>
      <w:r w:rsidRPr="005A2F72">
        <w:rPr>
          <w:sz w:val="24"/>
          <w:szCs w:val="28"/>
          <w:vertAlign w:val="subscript"/>
        </w:rPr>
        <w:t>1</w:t>
      </w:r>
      <w:r w:rsidRPr="005A2F72">
        <w:rPr>
          <w:sz w:val="20"/>
        </w:rPr>
        <w:t xml:space="preserve">, </w:t>
      </w:r>
      <w:r w:rsidRPr="005A2F72">
        <w:rPr>
          <w:sz w:val="24"/>
          <w:szCs w:val="28"/>
        </w:rPr>
        <w:t>c</w:t>
      </w:r>
      <w:r w:rsidRPr="005A2F72">
        <w:rPr>
          <w:sz w:val="24"/>
          <w:szCs w:val="28"/>
          <w:vertAlign w:val="subscript"/>
        </w:rPr>
        <w:t>2</w:t>
      </w:r>
      <w:r w:rsidRPr="007055D9">
        <w:tab/>
        <w:t>Gap between base and welded sheet</w:t>
      </w:r>
    </w:p>
    <w:p w14:paraId="40358F4E" w14:textId="77777777" w:rsidR="00AA1695" w:rsidRPr="007055D9" w:rsidRDefault="00AA1695" w:rsidP="00AA1695">
      <w:pPr>
        <w:pStyle w:val="Aufzhlungszeichen"/>
        <w:numPr>
          <w:ilvl w:val="0"/>
          <w:numId w:val="0"/>
        </w:numPr>
        <w:ind w:left="454"/>
      </w:pPr>
    </w:p>
    <w:p w14:paraId="61C77561" w14:textId="77777777" w:rsidR="00255787" w:rsidRPr="007055D9" w:rsidRDefault="00AA1695" w:rsidP="005E1694">
      <w:pPr>
        <w:pStyle w:val="berschrift4"/>
        <w:tabs>
          <w:tab w:val="clear" w:pos="864"/>
          <w:tab w:val="num" w:pos="993"/>
        </w:tabs>
      </w:pPr>
      <w:bookmarkStart w:id="1861" w:name="_Toc3557057"/>
      <w:bookmarkStart w:id="1862" w:name="_Toc34747307"/>
      <w:bookmarkStart w:id="1863" w:name="_Toc39880624"/>
      <w:r>
        <w:rPr>
          <w:noProof/>
          <w:lang w:eastAsia="en-US"/>
        </w:rPr>
        <mc:AlternateContent>
          <mc:Choice Requires="wps">
            <w:drawing>
              <wp:anchor distT="0" distB="0" distL="114300" distR="114300" simplePos="0" relativeHeight="251693056" behindDoc="0" locked="0" layoutInCell="1" allowOverlap="1" wp14:anchorId="4CD7AEC3" wp14:editId="70EB7CCC">
                <wp:simplePos x="0" y="0"/>
                <wp:positionH relativeFrom="column">
                  <wp:posOffset>3183255</wp:posOffset>
                </wp:positionH>
                <wp:positionV relativeFrom="paragraph">
                  <wp:posOffset>2804</wp:posOffset>
                </wp:positionV>
                <wp:extent cx="2209800" cy="635"/>
                <wp:effectExtent l="0" t="0" r="0" b="16510"/>
                <wp:wrapNone/>
                <wp:docPr id="1040" name="Text Box 1040"/>
                <wp:cNvGraphicFramePr/>
                <a:graphic xmlns:a="http://schemas.openxmlformats.org/drawingml/2006/main">
                  <a:graphicData uri="http://schemas.microsoft.com/office/word/2010/wordprocessingShape">
                    <wps:wsp>
                      <wps:cNvSpPr txBox="1"/>
                      <wps:spPr>
                        <a:xfrm>
                          <a:off x="0" y="0"/>
                          <a:ext cx="2209800" cy="635"/>
                        </a:xfrm>
                        <a:prstGeom prst="rect">
                          <a:avLst/>
                        </a:prstGeom>
                        <a:noFill/>
                        <a:ln>
                          <a:noFill/>
                        </a:ln>
                        <a:effectLst/>
                      </wps:spPr>
                      <wps:txbx>
                        <w:txbxContent>
                          <w:p w14:paraId="27C43B5F" w14:textId="79E34D13" w:rsidR="00EF121E" w:rsidRPr="00412853" w:rsidRDefault="00EF121E" w:rsidP="00AA1695">
                            <w:pPr>
                              <w:pStyle w:val="Beschriftung"/>
                              <w:rPr>
                                <w:noProof/>
                                <w:szCs w:val="24"/>
                              </w:rPr>
                            </w:pPr>
                            <w:bookmarkStart w:id="1864" w:name="_Toc3557145"/>
                            <w:bookmarkStart w:id="1865" w:name="_Toc34747398"/>
                            <w:bookmarkStart w:id="1866" w:name="_Toc39880719"/>
                            <w:r>
                              <w:t xml:space="preserve">Figure </w:t>
                            </w:r>
                            <w:r>
                              <w:fldChar w:fldCharType="begin"/>
                            </w:r>
                            <w:r>
                              <w:instrText xml:space="preserve"> SEQ Figure \* ARABIC </w:instrText>
                            </w:r>
                            <w:r>
                              <w:fldChar w:fldCharType="separate"/>
                            </w:r>
                            <w:r>
                              <w:rPr>
                                <w:noProof/>
                              </w:rPr>
                              <w:t>68</w:t>
                            </w:r>
                            <w:r>
                              <w:fldChar w:fldCharType="end"/>
                            </w:r>
                            <w:r>
                              <w:t>: Cruciform Joint Sheet Layout</w:t>
                            </w:r>
                            <w:bookmarkEnd w:id="1864"/>
                            <w:bookmarkEnd w:id="1865"/>
                            <w:bookmarkEnd w:id="18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D7AEC3" id="Text Box 1040" o:spid="_x0000_s1071" type="#_x0000_t202" style="position:absolute;left:0;text-align:left;margin-left:250.65pt;margin-top:.2pt;width:174pt;height:.0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" filled="f" stroked="f">
                <v:textbox style="mso-fit-shape-to-text:t" inset="0,0,0,0">
                  <w:txbxContent>
                    <w:p w14:paraId="27C43B5F" w14:textId="79E34D13" w:rsidR="00EF121E" w:rsidRPr="00412853" w:rsidRDefault="00EF121E" w:rsidP="00AA1695">
                      <w:pPr>
                        <w:pStyle w:val="Beschriftung"/>
                        <w:rPr>
                          <w:noProof/>
                          <w:szCs w:val="24"/>
                        </w:rPr>
                      </w:pPr>
                      <w:bookmarkStart w:id="1867" w:name="_Toc3557145"/>
                      <w:bookmarkStart w:id="1868" w:name="_Toc34747398"/>
                      <w:bookmarkStart w:id="1869" w:name="_Toc39880719"/>
                      <w:r>
                        <w:t xml:space="preserve">Figure </w:t>
                      </w:r>
                      <w:r>
                        <w:fldChar w:fldCharType="begin"/>
                      </w:r>
                      <w:r>
                        <w:instrText xml:space="preserve"> SEQ Figure \* ARABIC </w:instrText>
                      </w:r>
                      <w:r>
                        <w:fldChar w:fldCharType="separate"/>
                      </w:r>
                      <w:r>
                        <w:rPr>
                          <w:noProof/>
                        </w:rPr>
                        <w:t>68</w:t>
                      </w:r>
                      <w:r>
                        <w:fldChar w:fldCharType="end"/>
                      </w:r>
                      <w:r>
                        <w:t>: Cruciform Joint Sheet Layout</w:t>
                      </w:r>
                      <w:bookmarkEnd w:id="1867"/>
                      <w:bookmarkEnd w:id="1868"/>
                      <w:bookmarkEnd w:id="1869"/>
                    </w:p>
                  </w:txbxContent>
                </v:textbox>
              </v:shape>
            </w:pict>
          </mc:Fallback>
        </mc:AlternateContent>
      </w:r>
      <w:r w:rsidR="00255787" w:rsidRPr="007055D9">
        <w:t>Weld Parameters</w:t>
      </w:r>
      <w:bookmarkEnd w:id="1861"/>
      <w:bookmarkEnd w:id="1862"/>
      <w:bookmarkEnd w:id="1863"/>
    </w:p>
    <w:p w14:paraId="3BEF0678" w14:textId="61631B50" w:rsidR="00255787" w:rsidRPr="007055D9" w:rsidRDefault="00E664A9" w:rsidP="00255787">
      <w:r>
        <w:rPr>
          <w:noProof/>
          <w:lang w:eastAsia="en-US"/>
        </w:rPr>
        <w:drawing>
          <wp:anchor distT="0" distB="0" distL="114300" distR="114300" simplePos="0" relativeHeight="251650048" behindDoc="0" locked="0" layoutInCell="1" allowOverlap="1" wp14:anchorId="18F20384" wp14:editId="151F9A58">
            <wp:simplePos x="0" y="0"/>
            <wp:positionH relativeFrom="column">
              <wp:posOffset>4620260</wp:posOffset>
            </wp:positionH>
            <wp:positionV relativeFrom="paragraph">
              <wp:posOffset>952500</wp:posOffset>
            </wp:positionV>
            <wp:extent cx="845185" cy="719455"/>
            <wp:effectExtent l="0" t="0" r="0" b="4445"/>
            <wp:wrapNone/>
            <wp:docPr id="152" name="Bild 196"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6" descr="CruciformJoint_v2"/>
                    <pic:cNvPicPr>
                      <a:picLocks noChangeAspect="1" noChangeArrowheads="1"/>
                    </pic:cNvPicPr>
                  </pic:nvPicPr>
                  <pic:blipFill>
                    <a:blip r:embed="rId191">
                      <a:extLst>
                        <a:ext uri="{28A0092B-C50C-407E-A947-70E740481C1C}">
                          <a14:useLocalDpi xmlns:a14="http://schemas.microsoft.com/office/drawing/2010/main" val="0"/>
                        </a:ext>
                      </a:extLst>
                    </a:blip>
                    <a:srcRect l="61478" t="53860" b="8365"/>
                    <a:stretch>
                      <a:fillRect/>
                    </a:stretch>
                  </pic:blipFill>
                  <pic:spPr bwMode="auto">
                    <a:xfrm>
                      <a:off x="0" y="0"/>
                      <a:ext cx="84518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645952" behindDoc="0" locked="0" layoutInCell="1" allowOverlap="1" wp14:anchorId="4BEDC384" wp14:editId="7870DBBC">
            <wp:simplePos x="0" y="0"/>
            <wp:positionH relativeFrom="column">
              <wp:posOffset>4620260</wp:posOffset>
            </wp:positionH>
            <wp:positionV relativeFrom="paragraph">
              <wp:posOffset>186055</wp:posOffset>
            </wp:positionV>
            <wp:extent cx="838835" cy="719455"/>
            <wp:effectExtent l="0" t="0" r="0" b="4445"/>
            <wp:wrapNone/>
            <wp:docPr id="153" name="Bild 193"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3" descr="CruciformJoint_v2"/>
                    <pic:cNvPicPr>
                      <a:picLocks noChangeAspect="1" noChangeArrowheads="1"/>
                    </pic:cNvPicPr>
                  </pic:nvPicPr>
                  <pic:blipFill>
                    <a:blip r:embed="rId191">
                      <a:extLst>
                        <a:ext uri="{28A0092B-C50C-407E-A947-70E740481C1C}">
                          <a14:useLocalDpi xmlns:a14="http://schemas.microsoft.com/office/drawing/2010/main" val="0"/>
                        </a:ext>
                      </a:extLst>
                    </a:blip>
                    <a:srcRect l="56519" t="18349" r="4959" b="43590"/>
                    <a:stretch>
                      <a:fillRect/>
                    </a:stretch>
                  </pic:blipFill>
                  <pic:spPr bwMode="auto">
                    <a:xfrm>
                      <a:off x="0" y="0"/>
                      <a:ext cx="83883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648000" behindDoc="0" locked="0" layoutInCell="1" allowOverlap="1" wp14:anchorId="6FD34976" wp14:editId="1CAABD3A">
            <wp:simplePos x="0" y="0"/>
            <wp:positionH relativeFrom="column">
              <wp:posOffset>3275965</wp:posOffset>
            </wp:positionH>
            <wp:positionV relativeFrom="paragraph">
              <wp:posOffset>229235</wp:posOffset>
            </wp:positionV>
            <wp:extent cx="821690" cy="719455"/>
            <wp:effectExtent l="0" t="0" r="0" b="4445"/>
            <wp:wrapNone/>
            <wp:docPr id="154" name="Bild 194"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4" descr="CruciformJoint_v2"/>
                    <pic:cNvPicPr>
                      <a:picLocks noChangeAspect="1" noChangeArrowheads="1"/>
                    </pic:cNvPicPr>
                  </pic:nvPicPr>
                  <pic:blipFill>
                    <a:blip r:embed="rId191">
                      <a:extLst>
                        <a:ext uri="{28A0092B-C50C-407E-A947-70E740481C1C}">
                          <a14:useLocalDpi xmlns:a14="http://schemas.microsoft.com/office/drawing/2010/main" val="0"/>
                        </a:ext>
                      </a:extLst>
                    </a:blip>
                    <a:srcRect l="17810" t="18349" r="44447" b="43590"/>
                    <a:stretch>
                      <a:fillRect/>
                    </a:stretch>
                  </pic:blipFill>
                  <pic:spPr bwMode="auto">
                    <a:xfrm>
                      <a:off x="0" y="0"/>
                      <a:ext cx="82169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652096" behindDoc="0" locked="0" layoutInCell="1" allowOverlap="1" wp14:anchorId="41E78015" wp14:editId="5D2A0C59">
            <wp:simplePos x="0" y="0"/>
            <wp:positionH relativeFrom="column">
              <wp:posOffset>3275965</wp:posOffset>
            </wp:positionH>
            <wp:positionV relativeFrom="paragraph">
              <wp:posOffset>995680</wp:posOffset>
            </wp:positionV>
            <wp:extent cx="828040" cy="719455"/>
            <wp:effectExtent l="0" t="0" r="0" b="4445"/>
            <wp:wrapNone/>
            <wp:docPr id="151" name="Bild 197"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7" descr="CruciformJoint_v2"/>
                    <pic:cNvPicPr>
                      <a:picLocks noChangeAspect="1" noChangeArrowheads="1"/>
                    </pic:cNvPicPr>
                  </pic:nvPicPr>
                  <pic:blipFill>
                    <a:blip r:embed="rId191">
                      <a:extLst>
                        <a:ext uri="{28A0092B-C50C-407E-A947-70E740481C1C}">
                          <a14:useLocalDpi xmlns:a14="http://schemas.microsoft.com/office/drawing/2010/main" val="0"/>
                        </a:ext>
                      </a:extLst>
                    </a:blip>
                    <a:srcRect l="26822" t="53860" r="35434" b="8365"/>
                    <a:stretch>
                      <a:fillRect/>
                    </a:stretch>
                  </pic:blipFill>
                  <pic:spPr bwMode="auto">
                    <a:xfrm>
                      <a:off x="0" y="0"/>
                      <a:ext cx="82804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sidR="00AA1695">
        <w:rPr>
          <w:noProof/>
          <w:lang w:eastAsia="en-US"/>
        </w:rPr>
        <mc:AlternateContent>
          <mc:Choice Requires="wps">
            <w:drawing>
              <wp:anchor distT="0" distB="0" distL="114300" distR="114300" simplePos="0" relativeHeight="251695104" behindDoc="0" locked="0" layoutInCell="1" allowOverlap="1" wp14:anchorId="77AD1488" wp14:editId="3128879A">
                <wp:simplePos x="0" y="0"/>
                <wp:positionH relativeFrom="column">
                  <wp:posOffset>3274695</wp:posOffset>
                </wp:positionH>
                <wp:positionV relativeFrom="paragraph">
                  <wp:posOffset>1774190</wp:posOffset>
                </wp:positionV>
                <wp:extent cx="2190750" cy="635"/>
                <wp:effectExtent l="0" t="0" r="0" b="0"/>
                <wp:wrapNone/>
                <wp:docPr id="1041" name="Text Box 1041"/>
                <wp:cNvGraphicFramePr/>
                <a:graphic xmlns:a="http://schemas.openxmlformats.org/drawingml/2006/main">
                  <a:graphicData uri="http://schemas.microsoft.com/office/word/2010/wordprocessingShape">
                    <wps:wsp>
                      <wps:cNvSpPr txBox="1"/>
                      <wps:spPr>
                        <a:xfrm>
                          <a:off x="0" y="0"/>
                          <a:ext cx="2190750" cy="635"/>
                        </a:xfrm>
                        <a:prstGeom prst="rect">
                          <a:avLst/>
                        </a:prstGeom>
                        <a:solidFill>
                          <a:prstClr val="white"/>
                        </a:solidFill>
                        <a:ln>
                          <a:noFill/>
                        </a:ln>
                        <a:effectLst/>
                      </wps:spPr>
                      <wps:txbx>
                        <w:txbxContent>
                          <w:p w14:paraId="120856B9" w14:textId="2010CA9D" w:rsidR="00EF121E" w:rsidRPr="006E5062" w:rsidRDefault="00EF121E" w:rsidP="00AA1695">
                            <w:pPr>
                              <w:pStyle w:val="Beschriftung"/>
                              <w:rPr>
                                <w:noProof/>
                                <w:szCs w:val="24"/>
                              </w:rPr>
                            </w:pPr>
                            <w:bookmarkStart w:id="1870" w:name="_Toc3557146"/>
                            <w:bookmarkStart w:id="1871" w:name="_Toc34747399"/>
                            <w:bookmarkStart w:id="1872" w:name="_Toc39880720"/>
                            <w:r>
                              <w:t xml:space="preserve">Figure </w:t>
                            </w:r>
                            <w:r>
                              <w:fldChar w:fldCharType="begin"/>
                            </w:r>
                            <w:r>
                              <w:instrText xml:space="preserve"> SEQ Figure \* ARABIC </w:instrText>
                            </w:r>
                            <w:r>
                              <w:fldChar w:fldCharType="separate"/>
                            </w:r>
                            <w:r>
                              <w:rPr>
                                <w:noProof/>
                              </w:rPr>
                              <w:t>69</w:t>
                            </w:r>
                            <w:r>
                              <w:fldChar w:fldCharType="end"/>
                            </w:r>
                            <w:r>
                              <w:t>: Parameters of Cruciform Joint</w:t>
                            </w:r>
                            <w:bookmarkEnd w:id="1870"/>
                            <w:bookmarkEnd w:id="1871"/>
                            <w:bookmarkEnd w:id="18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7AD1488" id="Text Box 1041" o:spid="_x0000_s1072" type="#_x0000_t202" style="position:absolute;margin-left:257.85pt;margin-top:139.7pt;width:172.5pt;height:.05pt;z-index:251695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" stroked="f">
                <v:textbox style="mso-fit-shape-to-text:t" inset="0,0,0,0">
                  <w:txbxContent>
                    <w:p w14:paraId="120856B9" w14:textId="2010CA9D" w:rsidR="00EF121E" w:rsidRPr="006E5062" w:rsidRDefault="00EF121E" w:rsidP="00AA1695">
                      <w:pPr>
                        <w:pStyle w:val="Beschriftung"/>
                        <w:rPr>
                          <w:noProof/>
                          <w:szCs w:val="24"/>
                        </w:rPr>
                      </w:pPr>
                      <w:bookmarkStart w:id="1873" w:name="_Toc3557146"/>
                      <w:bookmarkStart w:id="1874" w:name="_Toc34747399"/>
                      <w:bookmarkStart w:id="1875" w:name="_Toc39880720"/>
                      <w:r>
                        <w:t xml:space="preserve">Figure </w:t>
                      </w:r>
                      <w:r>
                        <w:fldChar w:fldCharType="begin"/>
                      </w:r>
                      <w:r>
                        <w:instrText xml:space="preserve"> SEQ Figure \* ARABIC </w:instrText>
                      </w:r>
                      <w:r>
                        <w:fldChar w:fldCharType="separate"/>
                      </w:r>
                      <w:r>
                        <w:rPr>
                          <w:noProof/>
                        </w:rPr>
                        <w:t>69</w:t>
                      </w:r>
                      <w:r>
                        <w:fldChar w:fldCharType="end"/>
                      </w:r>
                      <w:r>
                        <w:t>: Parameters of Cruciform Joint</w:t>
                      </w:r>
                      <w:bookmarkEnd w:id="1873"/>
                      <w:bookmarkEnd w:id="1874"/>
                      <w:bookmarkEnd w:id="1875"/>
                    </w:p>
                  </w:txbxContent>
                </v:textbox>
              </v:shape>
            </w:pict>
          </mc:Fallback>
        </mc:AlternateContent>
      </w:r>
      <w:r w:rsidR="00255787" w:rsidRPr="007055D9">
        <w:t>The parameters of the welds are the same for all the four potential welds on the connection:</w:t>
      </w:r>
    </w:p>
    <w:p w14:paraId="5BD80993" w14:textId="77777777" w:rsidR="00255787" w:rsidRPr="007055D9" w:rsidRDefault="00255787" w:rsidP="00255787">
      <w:pPr>
        <w:pStyle w:val="Aufzhlungszeichen"/>
      </w:pPr>
      <w:r w:rsidRPr="005A2F72">
        <w:rPr>
          <w:sz w:val="24"/>
          <w:szCs w:val="28"/>
        </w:rPr>
        <w:t>a</w:t>
      </w:r>
      <w:r w:rsidRPr="005A2F72">
        <w:rPr>
          <w:sz w:val="24"/>
          <w:szCs w:val="28"/>
          <w:vertAlign w:val="subscript"/>
        </w:rPr>
        <w:t>i</w:t>
      </w:r>
      <w:r w:rsidRPr="005A2F72">
        <w:rPr>
          <w:sz w:val="20"/>
        </w:rPr>
        <w:tab/>
      </w:r>
      <w:r w:rsidRPr="007055D9">
        <w:tab/>
        <w:t>Thickness of the weld (a-</w:t>
      </w:r>
      <w:r w:rsidR="00FE6CBF">
        <w:t>value, throat</w:t>
      </w:r>
      <w:r w:rsidRPr="007055D9">
        <w:t>)</w:t>
      </w:r>
    </w:p>
    <w:p w14:paraId="09F44065" w14:textId="77777777" w:rsidR="00255787" w:rsidRPr="007055D9" w:rsidRDefault="00255787" w:rsidP="00255787">
      <w:pPr>
        <w:pStyle w:val="Aufzhlungszeichen"/>
      </w:pPr>
      <w:r w:rsidRPr="005A2F72">
        <w:rPr>
          <w:sz w:val="24"/>
          <w:szCs w:val="28"/>
        </w:rPr>
        <w:t>d</w:t>
      </w:r>
      <w:r w:rsidRPr="005A2F72">
        <w:rPr>
          <w:sz w:val="24"/>
          <w:szCs w:val="28"/>
          <w:vertAlign w:val="subscript"/>
        </w:rPr>
        <w:t>i</w:t>
      </w:r>
      <w:r w:rsidRPr="005A2F72">
        <w:rPr>
          <w:sz w:val="20"/>
        </w:rPr>
        <w:tab/>
      </w:r>
      <w:r w:rsidRPr="007055D9">
        <w:tab/>
        <w:t>Depth of the penetration</w:t>
      </w:r>
    </w:p>
    <w:p w14:paraId="7A571D0F" w14:textId="77777777" w:rsidR="00255787" w:rsidRPr="007055D9" w:rsidRDefault="00255787" w:rsidP="00255787">
      <w:pPr>
        <w:pStyle w:val="Aufzhlungszeichen"/>
      </w:pPr>
      <w:r w:rsidRPr="007055D9">
        <w:rPr>
          <w:rFonts w:ascii="Arial" w:hAnsi="Arial" w:cs="Arial"/>
        </w:rPr>
        <w:t>β</w:t>
      </w:r>
      <w:r w:rsidRPr="007055D9">
        <w:rPr>
          <w:sz w:val="28"/>
          <w:szCs w:val="28"/>
          <w:vertAlign w:val="subscript"/>
        </w:rPr>
        <w:t>i</w:t>
      </w:r>
      <w:r w:rsidRPr="007055D9">
        <w:tab/>
      </w:r>
      <w:r w:rsidRPr="007055D9">
        <w:tab/>
        <w:t>Weld angle</w:t>
      </w:r>
    </w:p>
    <w:p w14:paraId="7B02B564" w14:textId="77777777" w:rsidR="00075AFF" w:rsidRDefault="00075AFF" w:rsidP="00255787"/>
    <w:p w14:paraId="31F5C1BA" w14:textId="77777777" w:rsidR="00075AFF" w:rsidRDefault="00075AFF" w:rsidP="00255787"/>
    <w:p w14:paraId="3C15D4E9" w14:textId="77777777" w:rsidR="00BF2373" w:rsidRDefault="00BF2373" w:rsidP="00255787"/>
    <w:p w14:paraId="2C95CE68" w14:textId="77777777" w:rsidR="00AA1695" w:rsidRDefault="00AA1695" w:rsidP="00255787"/>
    <w:p w14:paraId="0A1C2481" w14:textId="77777777" w:rsidR="00255787" w:rsidRPr="007055D9" w:rsidRDefault="00255787" w:rsidP="006F39BB">
      <w:pPr>
        <w:jc w:val="both"/>
      </w:pPr>
      <w:r w:rsidRPr="007055D9">
        <w:t xml:space="preserve">For the </w:t>
      </w:r>
      <w:r w:rsidR="009174B8" w:rsidRPr="007055D9">
        <w:t>penetration</w:t>
      </w:r>
      <w:r w:rsidRPr="007055D9">
        <w:t xml:space="preserve">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74B12F98" w14:textId="77777777" w:rsidR="00255787" w:rsidRPr="007055D9" w:rsidRDefault="00255787" w:rsidP="006F39BB">
      <w:pPr>
        <w:jc w:val="both"/>
      </w:pPr>
      <w:r w:rsidRPr="007055D9">
        <w:t xml:space="preserve">This is computed by </w:t>
      </w:r>
      <w:r w:rsidRPr="007055D9">
        <w:rPr>
          <w:position w:val="-32"/>
          <w:szCs w:val="22"/>
        </w:rPr>
        <w:object w:dxaOrig="1240" w:dyaOrig="700" w14:anchorId="1F6F6590">
          <v:shape id="_x0000_i1034" type="#_x0000_t75" style="width:62.25pt;height:36pt" o:ole="">
            <v:imagedata r:id="rId158" o:title=""/>
          </v:shape>
          <o:OLEObject Type="Embed" ProgID="Equation.3" ShapeID="_x0000_i1034" DrawAspect="Content" ObjectID="_1650495811" r:id="rId192"/>
        </w:object>
      </w:r>
      <w:r w:rsidRPr="007055D9">
        <w:t xml:space="preserve"> where index </w:t>
      </w:r>
      <w:r w:rsidRPr="007055D9">
        <w:rPr>
          <w:rStyle w:val="TextZchn"/>
          <w:i/>
        </w:rPr>
        <w:t>i</w:t>
      </w:r>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4C7BC60A" w14:textId="77777777" w:rsidR="00255787" w:rsidRPr="007055D9" w:rsidRDefault="00255787" w:rsidP="006F39BB">
      <w:pPr>
        <w:jc w:val="both"/>
      </w:pPr>
      <w:r w:rsidRPr="007055D9">
        <w:t>The following param</w:t>
      </w:r>
      <w:r w:rsidR="006F39BB">
        <w:t>eters can be specified for the C</w:t>
      </w:r>
      <w:r w:rsidRPr="007055D9">
        <w:t>r</w:t>
      </w:r>
      <w:r w:rsidR="006F39BB">
        <w:t>uciform</w:t>
      </w:r>
      <w:r w:rsidRPr="007055D9">
        <w:t xml:space="preserve"> </w:t>
      </w:r>
      <w:r w:rsidR="006F39BB">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255787" w:rsidRPr="007055D9" w14:paraId="14ED8857" w14:textId="77777777" w:rsidTr="00EF4493">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3695628" w14:textId="77777777" w:rsidR="00255787" w:rsidRPr="007055D9" w:rsidRDefault="00255787" w:rsidP="00AA1695">
            <w:pPr>
              <w:keepNext/>
              <w:keepLines/>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1B2548" w14:textId="77777777" w:rsidR="00255787" w:rsidRPr="007055D9" w:rsidRDefault="00255787" w:rsidP="00521CFE">
            <w:pPr>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721273" w14:textId="77777777" w:rsidR="00255787" w:rsidRPr="007055D9" w:rsidRDefault="00255787" w:rsidP="00521CFE">
            <w:pPr>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3A90B6" w14:textId="77777777" w:rsidR="00255787" w:rsidRPr="007055D9" w:rsidRDefault="00255787" w:rsidP="00521CFE">
            <w:pPr>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CE3BCF" w14:textId="0787E742" w:rsidR="00255787" w:rsidRPr="007055D9" w:rsidRDefault="003C5489" w:rsidP="00521CFE">
            <w:pPr>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935B0" w14:textId="77777777" w:rsidR="00255787" w:rsidRPr="007055D9" w:rsidRDefault="00255787" w:rsidP="00521CFE">
            <w:pPr>
              <w:rPr>
                <w:b/>
                <w:i/>
              </w:rPr>
            </w:pPr>
            <w:r w:rsidRPr="007055D9">
              <w:rPr>
                <w:b/>
                <w:i/>
              </w:rPr>
              <w:t>Default Value</w:t>
            </w:r>
          </w:p>
        </w:tc>
      </w:tr>
      <w:tr w:rsidR="00876F6F" w:rsidRPr="007055D9" w14:paraId="3C259A8D" w14:textId="77777777" w:rsidTr="00EF4493">
        <w:trPr>
          <w:jc w:val="center"/>
        </w:trPr>
        <w:tc>
          <w:tcPr>
            <w:tcW w:w="1192" w:type="dxa"/>
            <w:shd w:val="clear" w:color="auto" w:fill="auto"/>
            <w:vAlign w:val="bottom"/>
          </w:tcPr>
          <w:p w14:paraId="77943E8E" w14:textId="77777777" w:rsidR="00255787" w:rsidRPr="00C84196" w:rsidRDefault="00BC258B" w:rsidP="00AA1695">
            <w:pPr>
              <w:keepNext/>
              <w:keepLines/>
              <w:rPr>
                <w:sz w:val="20"/>
                <w:szCs w:val="20"/>
              </w:rPr>
            </w:pPr>
            <w:r w:rsidRPr="00C84196">
              <w:rPr>
                <w:sz w:val="20"/>
                <w:szCs w:val="20"/>
              </w:rPr>
              <w:t>a</w:t>
            </w:r>
          </w:p>
        </w:tc>
        <w:tc>
          <w:tcPr>
            <w:tcW w:w="1517" w:type="dxa"/>
            <w:shd w:val="clear" w:color="auto" w:fill="auto"/>
            <w:vAlign w:val="bottom"/>
          </w:tcPr>
          <w:p w14:paraId="0D30BC55" w14:textId="77777777" w:rsidR="00255787" w:rsidRPr="00C84196" w:rsidRDefault="000C0DD7" w:rsidP="00521CFE">
            <w:pPr>
              <w:rPr>
                <w:sz w:val="20"/>
                <w:szCs w:val="20"/>
              </w:rPr>
            </w:pPr>
            <w:r>
              <w:rPr>
                <w:sz w:val="20"/>
                <w:szCs w:val="20"/>
              </w:rPr>
              <w:t>t</w:t>
            </w:r>
            <w:r w:rsidR="00255787" w:rsidRPr="00C84196">
              <w:rPr>
                <w:sz w:val="20"/>
                <w:szCs w:val="20"/>
              </w:rPr>
              <w:t>hickness</w:t>
            </w:r>
          </w:p>
        </w:tc>
        <w:tc>
          <w:tcPr>
            <w:tcW w:w="1400" w:type="dxa"/>
            <w:shd w:val="clear" w:color="auto" w:fill="auto"/>
            <w:vAlign w:val="bottom"/>
          </w:tcPr>
          <w:p w14:paraId="21B5CE57" w14:textId="77777777" w:rsidR="00255787" w:rsidRPr="00C84196" w:rsidRDefault="00255787" w:rsidP="00521CFE">
            <w:pPr>
              <w:rPr>
                <w:sz w:val="20"/>
                <w:szCs w:val="20"/>
              </w:rPr>
            </w:pPr>
            <w:r w:rsidRPr="00C84196">
              <w:rPr>
                <w:sz w:val="20"/>
                <w:szCs w:val="20"/>
              </w:rPr>
              <w:t xml:space="preserve">2 </w:t>
            </w:r>
            <w:r w:rsidR="008F1B46" w:rsidRPr="00C84196">
              <w:rPr>
                <w:sz w:val="20"/>
                <w:szCs w:val="20"/>
              </w:rPr>
              <w:t>–</w:t>
            </w:r>
            <w:r w:rsidRPr="00C84196">
              <w:rPr>
                <w:sz w:val="20"/>
                <w:szCs w:val="20"/>
              </w:rPr>
              <w:t xml:space="preserve"> 4</w:t>
            </w:r>
          </w:p>
        </w:tc>
        <w:tc>
          <w:tcPr>
            <w:tcW w:w="1474" w:type="dxa"/>
            <w:shd w:val="clear" w:color="auto" w:fill="auto"/>
            <w:vAlign w:val="bottom"/>
          </w:tcPr>
          <w:p w14:paraId="56B9A1B1" w14:textId="77777777" w:rsidR="00255787" w:rsidRPr="00C84196" w:rsidRDefault="00255787" w:rsidP="00521CFE">
            <w:pPr>
              <w:rPr>
                <w:sz w:val="20"/>
                <w:szCs w:val="20"/>
              </w:rPr>
            </w:pPr>
            <w:r w:rsidRPr="00C84196">
              <w:rPr>
                <w:sz w:val="20"/>
                <w:szCs w:val="20"/>
              </w:rPr>
              <w:t>≥ 0</w:t>
            </w:r>
          </w:p>
        </w:tc>
        <w:tc>
          <w:tcPr>
            <w:tcW w:w="1474" w:type="dxa"/>
            <w:shd w:val="clear" w:color="auto" w:fill="auto"/>
            <w:vAlign w:val="bottom"/>
          </w:tcPr>
          <w:p w14:paraId="2A7CE515" w14:textId="77777777" w:rsidR="00255787" w:rsidRPr="00C84196" w:rsidRDefault="00EF4493" w:rsidP="00521CFE">
            <w:pPr>
              <w:rPr>
                <w:sz w:val="20"/>
                <w:szCs w:val="20"/>
              </w:rPr>
            </w:pPr>
            <w:r>
              <w:rPr>
                <w:sz w:val="20"/>
                <w:szCs w:val="20"/>
              </w:rPr>
              <w:t>Optional</w:t>
            </w:r>
          </w:p>
        </w:tc>
        <w:tc>
          <w:tcPr>
            <w:tcW w:w="1474" w:type="dxa"/>
            <w:shd w:val="clear" w:color="auto" w:fill="auto"/>
            <w:vAlign w:val="bottom"/>
          </w:tcPr>
          <w:p w14:paraId="146D320B" w14:textId="6B260F75" w:rsidR="00255787" w:rsidRPr="00C84196" w:rsidRDefault="00443C08" w:rsidP="00521CFE">
            <w:pPr>
              <w:rPr>
                <w:sz w:val="20"/>
                <w:szCs w:val="20"/>
              </w:rPr>
            </w:pPr>
            <w:r>
              <w:rPr>
                <w:sz w:val="20"/>
                <w:szCs w:val="20"/>
              </w:rPr>
              <w:t>-</w:t>
            </w:r>
          </w:p>
        </w:tc>
      </w:tr>
      <w:tr w:rsidR="00876F6F" w:rsidRPr="007055D9" w14:paraId="48F259A6" w14:textId="77777777" w:rsidTr="00EF4493">
        <w:trPr>
          <w:jc w:val="center"/>
        </w:trPr>
        <w:tc>
          <w:tcPr>
            <w:tcW w:w="1192" w:type="dxa"/>
            <w:shd w:val="clear" w:color="auto" w:fill="auto"/>
            <w:vAlign w:val="bottom"/>
          </w:tcPr>
          <w:p w14:paraId="09A6E2CD" w14:textId="77777777" w:rsidR="00255787" w:rsidRPr="00C84196" w:rsidRDefault="00BC258B" w:rsidP="00AA1695">
            <w:pPr>
              <w:keepNext/>
              <w:keepLines/>
              <w:rPr>
                <w:sz w:val="20"/>
                <w:szCs w:val="20"/>
              </w:rPr>
            </w:pPr>
            <w:r w:rsidRPr="00C84196">
              <w:rPr>
                <w:sz w:val="20"/>
                <w:szCs w:val="20"/>
              </w:rPr>
              <w:t>β</w:t>
            </w:r>
          </w:p>
        </w:tc>
        <w:tc>
          <w:tcPr>
            <w:tcW w:w="1517" w:type="dxa"/>
            <w:shd w:val="clear" w:color="auto" w:fill="auto"/>
            <w:vAlign w:val="bottom"/>
          </w:tcPr>
          <w:p w14:paraId="62578233" w14:textId="77777777" w:rsidR="00255787" w:rsidRPr="00C84196" w:rsidRDefault="000C0DD7" w:rsidP="00521CFE">
            <w:pPr>
              <w:rPr>
                <w:sz w:val="20"/>
                <w:szCs w:val="20"/>
              </w:rPr>
            </w:pPr>
            <w:r>
              <w:rPr>
                <w:sz w:val="20"/>
                <w:szCs w:val="20"/>
              </w:rPr>
              <w:t>a</w:t>
            </w:r>
            <w:r w:rsidR="00255787" w:rsidRPr="00C84196">
              <w:rPr>
                <w:sz w:val="20"/>
                <w:szCs w:val="20"/>
              </w:rPr>
              <w:t>ngle</w:t>
            </w:r>
          </w:p>
        </w:tc>
        <w:tc>
          <w:tcPr>
            <w:tcW w:w="1400" w:type="dxa"/>
            <w:shd w:val="clear" w:color="auto" w:fill="auto"/>
            <w:vAlign w:val="bottom"/>
          </w:tcPr>
          <w:p w14:paraId="522AD36A" w14:textId="77777777" w:rsidR="00255787" w:rsidRPr="00C84196" w:rsidRDefault="00241236" w:rsidP="00241236">
            <w:pPr>
              <w:rPr>
                <w:sz w:val="20"/>
                <w:szCs w:val="20"/>
              </w:rPr>
            </w:pPr>
            <w:r w:rsidRPr="00C84196">
              <w:rPr>
                <w:sz w:val="20"/>
                <w:szCs w:val="20"/>
              </w:rPr>
              <w:t>0</w:t>
            </w:r>
            <w:r w:rsidR="00255787" w:rsidRPr="00C84196">
              <w:rPr>
                <w:sz w:val="20"/>
                <w:szCs w:val="20"/>
              </w:rPr>
              <w:t xml:space="preserve"> </w:t>
            </w:r>
            <w:r w:rsidR="008F1B46" w:rsidRPr="00C84196">
              <w:rPr>
                <w:sz w:val="20"/>
                <w:szCs w:val="20"/>
              </w:rPr>
              <w:t>–</w:t>
            </w:r>
            <w:r w:rsidR="00255787" w:rsidRPr="00C84196">
              <w:rPr>
                <w:sz w:val="20"/>
                <w:szCs w:val="20"/>
              </w:rPr>
              <w:t xml:space="preserve"> 4</w:t>
            </w:r>
          </w:p>
        </w:tc>
        <w:tc>
          <w:tcPr>
            <w:tcW w:w="1474" w:type="dxa"/>
            <w:shd w:val="clear" w:color="auto" w:fill="auto"/>
            <w:vAlign w:val="bottom"/>
          </w:tcPr>
          <w:p w14:paraId="4FFD7122" w14:textId="77777777" w:rsidR="00255787" w:rsidRPr="00C84196" w:rsidRDefault="00255787" w:rsidP="00521CFE">
            <w:pPr>
              <w:rPr>
                <w:sz w:val="20"/>
                <w:szCs w:val="20"/>
              </w:rPr>
            </w:pPr>
            <w:r w:rsidRPr="00C84196">
              <w:rPr>
                <w:sz w:val="20"/>
                <w:szCs w:val="20"/>
              </w:rPr>
              <w:t>≥ 0</w:t>
            </w:r>
          </w:p>
        </w:tc>
        <w:tc>
          <w:tcPr>
            <w:tcW w:w="1474" w:type="dxa"/>
            <w:shd w:val="clear" w:color="auto" w:fill="auto"/>
            <w:vAlign w:val="bottom"/>
          </w:tcPr>
          <w:p w14:paraId="48EA0735" w14:textId="77777777" w:rsidR="00255787" w:rsidRPr="00C84196" w:rsidRDefault="00844F63" w:rsidP="00241236">
            <w:pPr>
              <w:rPr>
                <w:sz w:val="20"/>
                <w:szCs w:val="20"/>
              </w:rPr>
            </w:pPr>
            <w:r w:rsidRPr="00844F63">
              <w:rPr>
                <w:sz w:val="20"/>
                <w:szCs w:val="20"/>
              </w:rPr>
              <w:t>O</w:t>
            </w:r>
            <w:r w:rsidR="00241236" w:rsidRPr="00C84196">
              <w:rPr>
                <w:sz w:val="20"/>
                <w:szCs w:val="20"/>
              </w:rPr>
              <w:t>ptional</w:t>
            </w:r>
          </w:p>
        </w:tc>
        <w:tc>
          <w:tcPr>
            <w:tcW w:w="1474" w:type="dxa"/>
            <w:shd w:val="clear" w:color="auto" w:fill="auto"/>
            <w:vAlign w:val="bottom"/>
          </w:tcPr>
          <w:p w14:paraId="55235EA2" w14:textId="77777777" w:rsidR="00255787" w:rsidRPr="00C84196" w:rsidRDefault="00241236" w:rsidP="00521CFE">
            <w:pPr>
              <w:rPr>
                <w:sz w:val="20"/>
                <w:szCs w:val="20"/>
              </w:rPr>
            </w:pPr>
            <w:r w:rsidRPr="00C84196">
              <w:rPr>
                <w:sz w:val="20"/>
                <w:szCs w:val="20"/>
              </w:rPr>
              <w:t>45 [deg]</w:t>
            </w:r>
          </w:p>
        </w:tc>
      </w:tr>
      <w:tr w:rsidR="00876F6F" w:rsidRPr="007055D9" w14:paraId="79A15E57" w14:textId="77777777" w:rsidTr="00EF4493">
        <w:trPr>
          <w:jc w:val="center"/>
        </w:trPr>
        <w:tc>
          <w:tcPr>
            <w:tcW w:w="1192" w:type="dxa"/>
            <w:shd w:val="clear" w:color="auto" w:fill="auto"/>
            <w:vAlign w:val="bottom"/>
          </w:tcPr>
          <w:p w14:paraId="14660542" w14:textId="77777777" w:rsidR="00255787" w:rsidRPr="00C84196" w:rsidRDefault="00C7214D" w:rsidP="00AA1695">
            <w:pPr>
              <w:keepNext/>
              <w:keepLines/>
              <w:rPr>
                <w:sz w:val="20"/>
                <w:szCs w:val="20"/>
              </w:rPr>
            </w:pPr>
            <w:r w:rsidRPr="00C84196">
              <w:rPr>
                <w:sz w:val="20"/>
                <w:szCs w:val="20"/>
              </w:rPr>
              <w:t>η</w:t>
            </w:r>
            <w:r w:rsidRPr="00C84196" w:rsidDel="00C7214D">
              <w:rPr>
                <w:sz w:val="20"/>
                <w:szCs w:val="20"/>
              </w:rPr>
              <w:t xml:space="preserve"> </w:t>
            </w:r>
          </w:p>
        </w:tc>
        <w:tc>
          <w:tcPr>
            <w:tcW w:w="1517" w:type="dxa"/>
            <w:shd w:val="clear" w:color="auto" w:fill="auto"/>
            <w:vAlign w:val="bottom"/>
          </w:tcPr>
          <w:p w14:paraId="28E46130" w14:textId="77777777" w:rsidR="00255787" w:rsidRPr="00C84196" w:rsidRDefault="00C7214D" w:rsidP="00241236">
            <w:pPr>
              <w:rPr>
                <w:sz w:val="20"/>
                <w:szCs w:val="20"/>
              </w:rPr>
            </w:pPr>
            <w:r>
              <w:rPr>
                <w:sz w:val="20"/>
                <w:szCs w:val="20"/>
              </w:rPr>
              <w:t>p</w:t>
            </w:r>
            <w:r w:rsidRPr="00C84196">
              <w:rPr>
                <w:sz w:val="20"/>
                <w:szCs w:val="20"/>
              </w:rPr>
              <w:t>enetration</w:t>
            </w:r>
            <w:r w:rsidDel="00C7214D">
              <w:rPr>
                <w:sz w:val="20"/>
                <w:szCs w:val="20"/>
              </w:rPr>
              <w:t xml:space="preserve"> </w:t>
            </w:r>
          </w:p>
        </w:tc>
        <w:tc>
          <w:tcPr>
            <w:tcW w:w="1400" w:type="dxa"/>
            <w:shd w:val="clear" w:color="auto" w:fill="auto"/>
            <w:vAlign w:val="bottom"/>
          </w:tcPr>
          <w:p w14:paraId="5C71285B" w14:textId="77777777" w:rsidR="00255787" w:rsidRPr="00C84196" w:rsidRDefault="00C7214D" w:rsidP="00521CFE">
            <w:pPr>
              <w:rPr>
                <w:sz w:val="20"/>
                <w:szCs w:val="20"/>
              </w:rPr>
            </w:pPr>
            <w:r w:rsidRPr="00C84196">
              <w:rPr>
                <w:sz w:val="20"/>
                <w:szCs w:val="20"/>
              </w:rPr>
              <w:t>0 – 4</w:t>
            </w:r>
          </w:p>
        </w:tc>
        <w:tc>
          <w:tcPr>
            <w:tcW w:w="1474" w:type="dxa"/>
            <w:shd w:val="clear" w:color="auto" w:fill="auto"/>
            <w:vAlign w:val="bottom"/>
          </w:tcPr>
          <w:p w14:paraId="7C26148E" w14:textId="77777777" w:rsidR="00255787" w:rsidRPr="00C84196" w:rsidRDefault="00C7214D" w:rsidP="00521CFE">
            <w:pPr>
              <w:rPr>
                <w:sz w:val="20"/>
                <w:szCs w:val="20"/>
              </w:rPr>
            </w:pPr>
            <w:r w:rsidRPr="00C84196">
              <w:rPr>
                <w:sz w:val="20"/>
                <w:szCs w:val="20"/>
              </w:rPr>
              <w:t>0 ≤ η ≤ 1</w:t>
            </w:r>
          </w:p>
        </w:tc>
        <w:tc>
          <w:tcPr>
            <w:tcW w:w="1474" w:type="dxa"/>
            <w:shd w:val="clear" w:color="auto" w:fill="auto"/>
            <w:vAlign w:val="bottom"/>
          </w:tcPr>
          <w:p w14:paraId="5BEF8232" w14:textId="77777777" w:rsidR="00255787" w:rsidRPr="00C84196" w:rsidRDefault="00C7214D" w:rsidP="00521CFE">
            <w:pPr>
              <w:rPr>
                <w:sz w:val="20"/>
                <w:szCs w:val="20"/>
              </w:rPr>
            </w:pPr>
            <w:r w:rsidRPr="00844F63">
              <w:rPr>
                <w:sz w:val="20"/>
                <w:szCs w:val="20"/>
              </w:rPr>
              <w:t>O</w:t>
            </w:r>
            <w:r w:rsidRPr="00C84196">
              <w:rPr>
                <w:sz w:val="20"/>
                <w:szCs w:val="20"/>
              </w:rPr>
              <w:t>ptional</w:t>
            </w:r>
            <w:r w:rsidRPr="00844F63" w:rsidDel="00C7214D">
              <w:rPr>
                <w:sz w:val="20"/>
                <w:szCs w:val="20"/>
              </w:rPr>
              <w:t xml:space="preserve"> </w:t>
            </w:r>
          </w:p>
        </w:tc>
        <w:tc>
          <w:tcPr>
            <w:tcW w:w="1474" w:type="dxa"/>
            <w:shd w:val="clear" w:color="auto" w:fill="auto"/>
            <w:vAlign w:val="bottom"/>
          </w:tcPr>
          <w:p w14:paraId="0E62A6B0" w14:textId="77777777" w:rsidR="00255787" w:rsidRPr="00C84196" w:rsidRDefault="00C7214D" w:rsidP="00F3716C">
            <w:pPr>
              <w:keepNext/>
              <w:rPr>
                <w:sz w:val="20"/>
                <w:szCs w:val="20"/>
              </w:rPr>
            </w:pPr>
            <w:r w:rsidRPr="00C84196">
              <w:rPr>
                <w:sz w:val="20"/>
                <w:szCs w:val="20"/>
              </w:rPr>
              <w:t>0</w:t>
            </w:r>
          </w:p>
        </w:tc>
      </w:tr>
    </w:tbl>
    <w:p w14:paraId="3EAD167C" w14:textId="35D69CFC" w:rsidR="00F3716C" w:rsidRDefault="00F3716C" w:rsidP="00F3716C">
      <w:pPr>
        <w:pStyle w:val="Beschriftung"/>
        <w:spacing w:before="120"/>
      </w:pPr>
      <w:bookmarkStart w:id="1876" w:name="_Toc3566519"/>
      <w:bookmarkStart w:id="1877" w:name="_Toc34747521"/>
      <w:bookmarkStart w:id="1878" w:name="_Toc338939241"/>
      <w:bookmarkStart w:id="1879" w:name="_Toc288196482"/>
      <w:bookmarkStart w:id="1880" w:name="_Toc288200784"/>
      <w:bookmarkStart w:id="1881" w:name="_Toc338938909"/>
      <w:bookmarkStart w:id="1882" w:name="_Toc338939128"/>
      <w:bookmarkStart w:id="1883" w:name="_Toc39880847"/>
      <w:bookmarkEnd w:id="1434"/>
      <w:r>
        <w:t xml:space="preserve">Table </w:t>
      </w:r>
      <w:r w:rsidR="00ED469A">
        <w:fldChar w:fldCharType="begin"/>
      </w:r>
      <w:r w:rsidR="00ED469A">
        <w:instrText xml:space="preserve"> SEQ Table \* ARABIC </w:instrText>
      </w:r>
      <w:r w:rsidR="00ED469A">
        <w:fldChar w:fldCharType="separate"/>
      </w:r>
      <w:r w:rsidR="00A2710C">
        <w:rPr>
          <w:noProof/>
        </w:rPr>
        <w:t>116</w:t>
      </w:r>
      <w:r w:rsidR="00ED469A">
        <w:fldChar w:fldCharType="end"/>
      </w:r>
      <w:r w:rsidR="00AA1695">
        <w:t>: Parameters of Cruciform Joint</w:t>
      </w:r>
      <w:bookmarkEnd w:id="1876"/>
      <w:bookmarkEnd w:id="1877"/>
      <w:bookmarkEnd w:id="1883"/>
    </w:p>
    <w:p w14:paraId="114455A9" w14:textId="77777777" w:rsidR="0006113C" w:rsidRPr="007055D9" w:rsidRDefault="0006113C" w:rsidP="005E1694">
      <w:pPr>
        <w:pStyle w:val="berschrift4"/>
        <w:tabs>
          <w:tab w:val="clear" w:pos="864"/>
          <w:tab w:val="num" w:pos="993"/>
        </w:tabs>
      </w:pPr>
      <w:bookmarkStart w:id="1884" w:name="_Toc3557058"/>
      <w:bookmarkStart w:id="1885" w:name="_Toc34747308"/>
      <w:bookmarkStart w:id="1886" w:name="_Toc39880625"/>
      <w:r w:rsidRPr="007055D9">
        <w:lastRenderedPageBreak/>
        <w:t>Attributes</w:t>
      </w:r>
      <w:bookmarkEnd w:id="1878"/>
      <w:bookmarkEnd w:id="1884"/>
      <w:bookmarkEnd w:id="1885"/>
      <w:bookmarkEnd w:id="1886"/>
    </w:p>
    <w:p w14:paraId="0596FA3B" w14:textId="4F2C2B8D" w:rsidR="0006113C" w:rsidRPr="007055D9" w:rsidRDefault="007D42C3" w:rsidP="003C4247">
      <w:pPr>
        <w:pStyle w:val="berschrift5"/>
        <w:keepNext/>
      </w:pPr>
      <w:bookmarkStart w:id="1887" w:name="_Toc338939243"/>
      <w:r w:rsidRPr="007055D9">
        <w:t xml:space="preserve">Attribute </w:t>
      </w:r>
      <w:r w:rsidR="00194316">
        <w:t>"</w:t>
      </w:r>
      <w:r w:rsidRPr="007055D9">
        <w:t>b</w:t>
      </w:r>
      <w:r w:rsidR="0006113C" w:rsidRPr="007055D9">
        <w:t>ase</w:t>
      </w:r>
      <w:bookmarkEnd w:id="1887"/>
      <w:r w:rsidR="00194316">
        <w:t>"</w:t>
      </w:r>
    </w:p>
    <w:p w14:paraId="0C0A6801"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0644952E" w14:textId="5D9A3806" w:rsidR="0006113C" w:rsidRPr="007055D9" w:rsidRDefault="007D42C3" w:rsidP="00F3716C">
      <w:pPr>
        <w:pStyle w:val="berschrift5"/>
        <w:keepNext/>
        <w:spacing w:before="120"/>
      </w:pPr>
      <w:bookmarkStart w:id="1888" w:name="_Toc338939244"/>
      <w:r w:rsidRPr="007055D9">
        <w:t xml:space="preserve">Attribute </w:t>
      </w:r>
      <w:r w:rsidR="00194316">
        <w:t>"</w:t>
      </w:r>
      <w:r w:rsidRPr="007055D9">
        <w:t>t</w:t>
      </w:r>
      <w:r w:rsidR="0006113C" w:rsidRPr="007055D9">
        <w:t>echnology</w:t>
      </w:r>
      <w:bookmarkEnd w:id="1888"/>
      <w:r w:rsidR="00194316">
        <w:t>"</w:t>
      </w:r>
    </w:p>
    <w:p w14:paraId="101BBCA3" w14:textId="77777777" w:rsidR="0006113C" w:rsidRPr="007055D9" w:rsidRDefault="0006113C" w:rsidP="003C4247">
      <w:pPr>
        <w:keepNext/>
      </w:pPr>
      <w:r w:rsidRPr="007055D9">
        <w:t xml:space="preserve">The value for the attribute </w:t>
      </w:r>
      <w:r w:rsidRPr="007055D9">
        <w:rPr>
          <w:rStyle w:val="XMLElement"/>
        </w:rPr>
        <w:t xml:space="preserve">technology </w:t>
      </w:r>
      <w:r w:rsidRPr="007055D9">
        <w:t>can be specified using the following values:</w:t>
      </w:r>
    </w:p>
    <w:p w14:paraId="1320722A" w14:textId="77777777" w:rsidR="0006113C" w:rsidRPr="007055D9" w:rsidRDefault="008B141F" w:rsidP="0006113C">
      <w:pPr>
        <w:pStyle w:val="Aufzhlungszeichen"/>
        <w:rPr>
          <w:rStyle w:val="XMLElement"/>
        </w:rPr>
      </w:pPr>
      <w:r>
        <w:rPr>
          <w:rStyle w:val="XMLElement"/>
        </w:rPr>
        <w:t>r</w:t>
      </w:r>
      <w:r w:rsidR="0006113C" w:rsidRPr="007055D9">
        <w:rPr>
          <w:rStyle w:val="XMLElement"/>
        </w:rPr>
        <w:t>esistance</w:t>
      </w:r>
    </w:p>
    <w:p w14:paraId="5EC86A88" w14:textId="77777777" w:rsidR="0006113C" w:rsidRPr="007055D9" w:rsidRDefault="008B141F" w:rsidP="0006113C">
      <w:pPr>
        <w:pStyle w:val="Aufzhlungszeichen"/>
        <w:rPr>
          <w:rStyle w:val="XMLElement"/>
        </w:rPr>
      </w:pPr>
      <w:r>
        <w:rPr>
          <w:rStyle w:val="XMLElement"/>
        </w:rPr>
        <w:t>a</w:t>
      </w:r>
      <w:r w:rsidR="0006113C" w:rsidRPr="007055D9">
        <w:rPr>
          <w:rStyle w:val="XMLElement"/>
        </w:rPr>
        <w:t>rc</w:t>
      </w:r>
    </w:p>
    <w:p w14:paraId="49ABC2DD" w14:textId="77777777" w:rsidR="0006113C" w:rsidRPr="00604BF1" w:rsidRDefault="008B141F" w:rsidP="0006113C">
      <w:pPr>
        <w:pStyle w:val="Aufzhlungszeichen"/>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7C68A21C" w14:textId="55201178" w:rsidR="00604BF1" w:rsidRDefault="00604BF1" w:rsidP="0006113C">
      <w:pPr>
        <w:pStyle w:val="Aufzhlungszeichen"/>
        <w:rPr>
          <w:rStyle w:val="XMLElement"/>
        </w:rPr>
      </w:pPr>
      <w:r>
        <w:rPr>
          <w:rStyle w:val="XMLElement"/>
        </w:rPr>
        <w:t>friction</w:t>
      </w:r>
    </w:p>
    <w:p w14:paraId="4A4B07D4" w14:textId="3B7824AF" w:rsidR="00604BF1" w:rsidRPr="007055D9" w:rsidRDefault="00604BF1" w:rsidP="0006113C">
      <w:pPr>
        <w:pStyle w:val="Aufzhlungszeichen"/>
        <w:rPr>
          <w:rStyle w:val="XMLElement"/>
        </w:rPr>
      </w:pPr>
      <w:r>
        <w:rPr>
          <w:rStyle w:val="XMLElement"/>
        </w:rPr>
        <w:t>brazing</w:t>
      </w:r>
    </w:p>
    <w:p w14:paraId="5D5F81DC" w14:textId="1DC8E929" w:rsidR="0006113C" w:rsidRPr="007055D9" w:rsidRDefault="0006113C" w:rsidP="005E1694">
      <w:pPr>
        <w:pStyle w:val="berschrift4"/>
        <w:tabs>
          <w:tab w:val="clear" w:pos="864"/>
          <w:tab w:val="num" w:pos="993"/>
        </w:tabs>
      </w:pPr>
      <w:bookmarkStart w:id="1889" w:name="_Toc338939245"/>
      <w:bookmarkStart w:id="1890" w:name="_Toc3557059"/>
      <w:bookmarkStart w:id="1891" w:name="_Toc34747309"/>
      <w:bookmarkStart w:id="1892" w:name="_Toc39880626"/>
      <w:r w:rsidRPr="007055D9">
        <w:t xml:space="preserve">Element </w:t>
      </w:r>
      <w:r w:rsidR="00194316">
        <w:t>"</w:t>
      </w:r>
      <w:r w:rsidRPr="007055D9">
        <w:t>weld_position</w:t>
      </w:r>
      <w:bookmarkEnd w:id="1889"/>
      <w:bookmarkEnd w:id="1890"/>
      <w:r w:rsidR="00194316">
        <w:t>"</w:t>
      </w:r>
      <w:bookmarkEnd w:id="1891"/>
      <w:bookmarkEnd w:id="1892"/>
    </w:p>
    <w:p w14:paraId="3405AC24" w14:textId="77777777" w:rsidR="0006113C" w:rsidRPr="007055D9" w:rsidRDefault="0006113C" w:rsidP="00F72843">
      <w:pPr>
        <w:jc w:val="both"/>
      </w:pPr>
      <w:r w:rsidRPr="007055D9">
        <w:t xml:space="preserve">For the element </w:t>
      </w:r>
      <w:r w:rsidR="00AA1695">
        <w:rPr>
          <w:rStyle w:val="XMLElement"/>
        </w:rPr>
        <w:t>&lt;w</w:t>
      </w:r>
      <w:r w:rsidRPr="007055D9">
        <w:rPr>
          <w:rStyle w:val="XMLElement"/>
        </w:rPr>
        <w:t>eld_positio</w:t>
      </w:r>
      <w:r w:rsidR="00AA1695">
        <w:rPr>
          <w:rStyle w:val="XMLElement"/>
        </w:rPr>
        <w:t>n/&gt;</w:t>
      </w:r>
      <w:r w:rsidRPr="007055D9">
        <w:t xml:space="preserve"> the following attributes can be specified for the </w:t>
      </w:r>
      <w:r w:rsidR="003C4247" w:rsidRPr="007055D9">
        <w:t>Cr</w:t>
      </w:r>
      <w:r w:rsidR="003C4247">
        <w:t>uciform</w:t>
      </w:r>
      <w:r w:rsidR="00AA1695">
        <w:t xml:space="preserve"> </w:t>
      </w:r>
      <w:r w:rsidR="00584CE6" w:rsidRPr="007055D9">
        <w:t>J</w:t>
      </w:r>
      <w:r w:rsidRPr="007055D9">
        <w:t>oint:</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7C2AFF0E" w14:textId="77777777" w:rsidTr="008641A9">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8A9A509" w14:textId="77777777" w:rsidR="0006113C" w:rsidRPr="007055D9" w:rsidRDefault="0006113C" w:rsidP="003C4247">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F2D40CD" w14:textId="77777777" w:rsidR="0006113C" w:rsidRPr="007055D9" w:rsidRDefault="0006113C" w:rsidP="003C4247">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61C0651" w14:textId="03BF7E1C" w:rsidR="0006113C" w:rsidRPr="007055D9" w:rsidRDefault="003C5489" w:rsidP="003C4247">
            <w:pPr>
              <w:keepNext/>
              <w:rPr>
                <w:b/>
                <w:i/>
              </w:rPr>
            </w:pPr>
            <w:r>
              <w:rPr>
                <w:b/>
                <w:i/>
              </w:rPr>
              <w:t>Use</w:t>
            </w:r>
          </w:p>
        </w:tc>
      </w:tr>
      <w:tr w:rsidR="00BD3D80" w:rsidRPr="007055D9" w14:paraId="01CAA183" w14:textId="77777777" w:rsidTr="003C4247">
        <w:trPr>
          <w:cantSplit/>
        </w:trPr>
        <w:tc>
          <w:tcPr>
            <w:tcW w:w="1871" w:type="dxa"/>
            <w:shd w:val="clear" w:color="auto" w:fill="auto"/>
          </w:tcPr>
          <w:p w14:paraId="1887ADAE" w14:textId="77777777" w:rsidR="00BD3D80" w:rsidRPr="00D94169" w:rsidRDefault="00BD3D80" w:rsidP="003C4247">
            <w:pPr>
              <w:rPr>
                <w:rStyle w:val="Kommentarzeichen"/>
                <w:sz w:val="20"/>
                <w:szCs w:val="20"/>
                <w:lang w:eastAsia="x-none"/>
              </w:rPr>
            </w:pPr>
            <w:r w:rsidRPr="00664F44">
              <w:rPr>
                <w:sz w:val="20"/>
                <w:szCs w:val="20"/>
              </w:rPr>
              <w:t>base</w:t>
            </w:r>
          </w:p>
        </w:tc>
        <w:tc>
          <w:tcPr>
            <w:tcW w:w="1800" w:type="dxa"/>
            <w:shd w:val="clear" w:color="auto" w:fill="auto"/>
          </w:tcPr>
          <w:p w14:paraId="281EADC6" w14:textId="564FCF2D" w:rsidR="00BD3D80" w:rsidRPr="00664F44" w:rsidRDefault="00C9639A" w:rsidP="003C4247">
            <w:pPr>
              <w:rPr>
                <w:sz w:val="20"/>
                <w:szCs w:val="20"/>
              </w:rPr>
            </w:pPr>
            <w:r>
              <w:rPr>
                <w:sz w:val="20"/>
                <w:szCs w:val="20"/>
              </w:rPr>
              <w:t>Integer</w:t>
            </w:r>
          </w:p>
        </w:tc>
        <w:tc>
          <w:tcPr>
            <w:tcW w:w="4680" w:type="dxa"/>
            <w:shd w:val="clear" w:color="auto" w:fill="auto"/>
          </w:tcPr>
          <w:p w14:paraId="3BFD5C4C" w14:textId="77777777" w:rsidR="00BD3D80" w:rsidRPr="00664F44" w:rsidRDefault="00D94169" w:rsidP="003C4247">
            <w:pPr>
              <w:rPr>
                <w:sz w:val="20"/>
                <w:szCs w:val="20"/>
              </w:rPr>
            </w:pPr>
            <w:r w:rsidRPr="00D94169">
              <w:rPr>
                <w:sz w:val="20"/>
                <w:szCs w:val="20"/>
              </w:rPr>
              <w:t>O</w:t>
            </w:r>
            <w:r w:rsidR="00BD3D80" w:rsidRPr="00664F44">
              <w:rPr>
                <w:sz w:val="20"/>
                <w:szCs w:val="20"/>
              </w:rPr>
              <w:t>ptional</w:t>
            </w:r>
          </w:p>
        </w:tc>
      </w:tr>
      <w:tr w:rsidR="00BD3D80" w:rsidRPr="007055D9" w14:paraId="15AF35C5" w14:textId="77777777" w:rsidTr="003C4247">
        <w:trPr>
          <w:cantSplit/>
        </w:trPr>
        <w:tc>
          <w:tcPr>
            <w:tcW w:w="1871" w:type="dxa"/>
            <w:shd w:val="clear" w:color="auto" w:fill="auto"/>
          </w:tcPr>
          <w:p w14:paraId="55A2C028" w14:textId="77777777" w:rsidR="00BD3D80" w:rsidRPr="00D94169" w:rsidRDefault="00BD3D80" w:rsidP="003C4247">
            <w:pPr>
              <w:rPr>
                <w:rStyle w:val="Kommentarzeichen"/>
                <w:sz w:val="20"/>
                <w:szCs w:val="20"/>
                <w:lang w:eastAsia="x-none"/>
              </w:rPr>
            </w:pPr>
            <w:r w:rsidRPr="00664F44">
              <w:rPr>
                <w:sz w:val="20"/>
                <w:szCs w:val="20"/>
              </w:rPr>
              <w:t>u</w:t>
            </w:r>
          </w:p>
        </w:tc>
        <w:tc>
          <w:tcPr>
            <w:tcW w:w="1800" w:type="dxa"/>
            <w:shd w:val="clear" w:color="auto" w:fill="auto"/>
          </w:tcPr>
          <w:p w14:paraId="5FB2A6C2" w14:textId="7DAE860B" w:rsidR="00BD3D80" w:rsidRPr="00664F44" w:rsidRDefault="00C9639A" w:rsidP="003C4247">
            <w:pPr>
              <w:rPr>
                <w:sz w:val="20"/>
                <w:szCs w:val="20"/>
              </w:rPr>
            </w:pPr>
            <w:r>
              <w:rPr>
                <w:sz w:val="20"/>
                <w:szCs w:val="20"/>
              </w:rPr>
              <w:t>Floating Point</w:t>
            </w:r>
          </w:p>
        </w:tc>
        <w:tc>
          <w:tcPr>
            <w:tcW w:w="4680" w:type="dxa"/>
            <w:shd w:val="clear" w:color="auto" w:fill="auto"/>
          </w:tcPr>
          <w:p w14:paraId="63B4445B"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1FA43333" w14:textId="77777777" w:rsidTr="003C4247">
        <w:trPr>
          <w:cantSplit/>
        </w:trPr>
        <w:tc>
          <w:tcPr>
            <w:tcW w:w="1871" w:type="dxa"/>
            <w:shd w:val="clear" w:color="auto" w:fill="auto"/>
          </w:tcPr>
          <w:p w14:paraId="7DAE90D1" w14:textId="77777777" w:rsidR="00BD3D80" w:rsidRPr="00D94169" w:rsidRDefault="00BD3D80" w:rsidP="003C4247">
            <w:pPr>
              <w:rPr>
                <w:rStyle w:val="Kommentarzeichen"/>
                <w:sz w:val="20"/>
                <w:szCs w:val="20"/>
                <w:lang w:eastAsia="x-none"/>
              </w:rPr>
            </w:pPr>
            <w:r w:rsidRPr="00664F44">
              <w:rPr>
                <w:sz w:val="20"/>
                <w:szCs w:val="20"/>
              </w:rPr>
              <w:t>x</w:t>
            </w:r>
          </w:p>
        </w:tc>
        <w:tc>
          <w:tcPr>
            <w:tcW w:w="1800" w:type="dxa"/>
            <w:shd w:val="clear" w:color="auto" w:fill="auto"/>
          </w:tcPr>
          <w:p w14:paraId="2CF6A25B" w14:textId="1B25AFB1" w:rsidR="00BD3D80" w:rsidRPr="00664F44" w:rsidRDefault="00C9639A" w:rsidP="003C4247">
            <w:pPr>
              <w:rPr>
                <w:sz w:val="20"/>
                <w:szCs w:val="20"/>
              </w:rPr>
            </w:pPr>
            <w:r>
              <w:rPr>
                <w:sz w:val="20"/>
                <w:szCs w:val="20"/>
              </w:rPr>
              <w:t>Floating Point</w:t>
            </w:r>
          </w:p>
        </w:tc>
        <w:tc>
          <w:tcPr>
            <w:tcW w:w="4680" w:type="dxa"/>
            <w:shd w:val="clear" w:color="auto" w:fill="auto"/>
          </w:tcPr>
          <w:p w14:paraId="0CBF3D6D"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7CD373BE" w14:textId="77777777" w:rsidTr="003C4247">
        <w:trPr>
          <w:cantSplit/>
        </w:trPr>
        <w:tc>
          <w:tcPr>
            <w:tcW w:w="1871" w:type="dxa"/>
            <w:shd w:val="clear" w:color="auto" w:fill="auto"/>
          </w:tcPr>
          <w:p w14:paraId="794CF2A2" w14:textId="77777777" w:rsidR="00BD3D80" w:rsidRPr="00D94169" w:rsidRDefault="00BD3D80" w:rsidP="003C4247">
            <w:pPr>
              <w:rPr>
                <w:rStyle w:val="Kommentarzeichen"/>
                <w:sz w:val="20"/>
                <w:szCs w:val="20"/>
                <w:lang w:eastAsia="x-none"/>
              </w:rPr>
            </w:pPr>
            <w:r w:rsidRPr="00664F44">
              <w:rPr>
                <w:sz w:val="20"/>
                <w:szCs w:val="20"/>
              </w:rPr>
              <w:t>y</w:t>
            </w:r>
          </w:p>
        </w:tc>
        <w:tc>
          <w:tcPr>
            <w:tcW w:w="1800" w:type="dxa"/>
            <w:shd w:val="clear" w:color="auto" w:fill="auto"/>
          </w:tcPr>
          <w:p w14:paraId="18051928" w14:textId="7F19DAEB" w:rsidR="00BD3D80" w:rsidRPr="00664F44" w:rsidRDefault="00C9639A" w:rsidP="003C4247">
            <w:pPr>
              <w:rPr>
                <w:sz w:val="20"/>
                <w:szCs w:val="20"/>
              </w:rPr>
            </w:pPr>
            <w:r>
              <w:rPr>
                <w:sz w:val="20"/>
                <w:szCs w:val="20"/>
              </w:rPr>
              <w:t>Floating Point</w:t>
            </w:r>
          </w:p>
        </w:tc>
        <w:tc>
          <w:tcPr>
            <w:tcW w:w="4680" w:type="dxa"/>
            <w:shd w:val="clear" w:color="auto" w:fill="auto"/>
          </w:tcPr>
          <w:p w14:paraId="16A2C104"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6FE12B3B" w14:textId="77777777" w:rsidTr="003C4247">
        <w:trPr>
          <w:cantSplit/>
        </w:trPr>
        <w:tc>
          <w:tcPr>
            <w:tcW w:w="1871" w:type="dxa"/>
            <w:shd w:val="clear" w:color="auto" w:fill="auto"/>
          </w:tcPr>
          <w:p w14:paraId="570C3031" w14:textId="77777777" w:rsidR="00BD3D80" w:rsidRPr="00D94169" w:rsidRDefault="00BD3D80" w:rsidP="003C4247">
            <w:pPr>
              <w:rPr>
                <w:rStyle w:val="Kommentarzeichen"/>
                <w:sz w:val="20"/>
                <w:szCs w:val="20"/>
                <w:lang w:eastAsia="x-none"/>
              </w:rPr>
            </w:pPr>
            <w:r w:rsidRPr="00664F44">
              <w:rPr>
                <w:sz w:val="20"/>
                <w:szCs w:val="20"/>
              </w:rPr>
              <w:t>z</w:t>
            </w:r>
          </w:p>
        </w:tc>
        <w:tc>
          <w:tcPr>
            <w:tcW w:w="1800" w:type="dxa"/>
            <w:shd w:val="clear" w:color="auto" w:fill="auto"/>
          </w:tcPr>
          <w:p w14:paraId="09A19E7F" w14:textId="29E6EB65" w:rsidR="00BD3D80" w:rsidRPr="00664F44" w:rsidRDefault="00C9639A" w:rsidP="003C4247">
            <w:pPr>
              <w:rPr>
                <w:sz w:val="20"/>
                <w:szCs w:val="20"/>
              </w:rPr>
            </w:pPr>
            <w:r>
              <w:rPr>
                <w:sz w:val="20"/>
                <w:szCs w:val="20"/>
              </w:rPr>
              <w:t>Floating Point</w:t>
            </w:r>
          </w:p>
        </w:tc>
        <w:tc>
          <w:tcPr>
            <w:tcW w:w="4680" w:type="dxa"/>
            <w:shd w:val="clear" w:color="auto" w:fill="auto"/>
          </w:tcPr>
          <w:p w14:paraId="184A27AF"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454A5E8E" w14:textId="77777777" w:rsidTr="003C4247">
        <w:trPr>
          <w:cantSplit/>
        </w:trPr>
        <w:tc>
          <w:tcPr>
            <w:tcW w:w="1871" w:type="dxa"/>
            <w:shd w:val="clear" w:color="auto" w:fill="auto"/>
          </w:tcPr>
          <w:p w14:paraId="2C445B4A" w14:textId="77777777" w:rsidR="00BD3D80" w:rsidRPr="00D94169" w:rsidRDefault="00BD3D80" w:rsidP="003C4247">
            <w:pPr>
              <w:rPr>
                <w:rStyle w:val="Kommentarzeichen"/>
                <w:sz w:val="20"/>
                <w:szCs w:val="20"/>
                <w:lang w:eastAsia="x-none"/>
              </w:rPr>
            </w:pPr>
            <w:r w:rsidRPr="00664F44">
              <w:rPr>
                <w:sz w:val="20"/>
                <w:szCs w:val="20"/>
              </w:rPr>
              <w:t>reference</w:t>
            </w:r>
          </w:p>
        </w:tc>
        <w:tc>
          <w:tcPr>
            <w:tcW w:w="1800" w:type="dxa"/>
            <w:shd w:val="clear" w:color="auto" w:fill="auto"/>
          </w:tcPr>
          <w:p w14:paraId="556EEC3D" w14:textId="77777777" w:rsidR="00BD3D80" w:rsidRPr="00664F44" w:rsidRDefault="00D94169" w:rsidP="003C4247">
            <w:pPr>
              <w:rPr>
                <w:sz w:val="20"/>
                <w:szCs w:val="20"/>
              </w:rPr>
            </w:pPr>
            <w:r>
              <w:rPr>
                <w:sz w:val="20"/>
                <w:szCs w:val="20"/>
              </w:rPr>
              <w:t>Boolean</w:t>
            </w:r>
          </w:p>
        </w:tc>
        <w:tc>
          <w:tcPr>
            <w:tcW w:w="4680" w:type="dxa"/>
            <w:shd w:val="clear" w:color="auto" w:fill="auto"/>
          </w:tcPr>
          <w:p w14:paraId="1B69CF82" w14:textId="77777777" w:rsidR="00BD3D80" w:rsidRPr="00664F44" w:rsidRDefault="00D94169" w:rsidP="003C4247">
            <w:pPr>
              <w:rPr>
                <w:sz w:val="20"/>
                <w:szCs w:val="20"/>
              </w:rPr>
            </w:pPr>
            <w:r w:rsidRPr="00D94169">
              <w:rPr>
                <w:sz w:val="20"/>
                <w:szCs w:val="20"/>
              </w:rPr>
              <w:t>O</w:t>
            </w:r>
            <w:r w:rsidR="00BD3D80" w:rsidRPr="00664F44">
              <w:rPr>
                <w:sz w:val="20"/>
                <w:szCs w:val="20"/>
              </w:rPr>
              <w:t>ptional</w:t>
            </w:r>
          </w:p>
        </w:tc>
      </w:tr>
      <w:tr w:rsidR="00BD3D80" w:rsidRPr="007055D9" w14:paraId="797A294D" w14:textId="77777777" w:rsidTr="003C4247">
        <w:trPr>
          <w:cantSplit/>
        </w:trPr>
        <w:tc>
          <w:tcPr>
            <w:tcW w:w="1871" w:type="dxa"/>
            <w:shd w:val="clear" w:color="auto" w:fill="auto"/>
          </w:tcPr>
          <w:p w14:paraId="511A4D7E" w14:textId="77777777" w:rsidR="00BD3D80" w:rsidRPr="00D94169" w:rsidRDefault="00BD3D80" w:rsidP="003C4247">
            <w:pPr>
              <w:rPr>
                <w:sz w:val="20"/>
                <w:szCs w:val="20"/>
              </w:rPr>
            </w:pPr>
            <w:r w:rsidRPr="00D94169">
              <w:rPr>
                <w:sz w:val="20"/>
                <w:szCs w:val="20"/>
              </w:rPr>
              <w:t>section</w:t>
            </w:r>
          </w:p>
        </w:tc>
        <w:tc>
          <w:tcPr>
            <w:tcW w:w="1800" w:type="dxa"/>
            <w:shd w:val="clear" w:color="auto" w:fill="auto"/>
          </w:tcPr>
          <w:p w14:paraId="791BC7CA" w14:textId="77777777" w:rsidR="00BD3D80" w:rsidRPr="00664F44" w:rsidRDefault="00BD3D80" w:rsidP="003C4247">
            <w:pPr>
              <w:rPr>
                <w:sz w:val="20"/>
                <w:szCs w:val="20"/>
              </w:rPr>
            </w:pPr>
            <w:r w:rsidRPr="00664F44">
              <w:rPr>
                <w:sz w:val="20"/>
                <w:szCs w:val="20"/>
              </w:rPr>
              <w:t>Selection</w:t>
            </w:r>
          </w:p>
        </w:tc>
        <w:tc>
          <w:tcPr>
            <w:tcW w:w="4680" w:type="dxa"/>
            <w:shd w:val="clear" w:color="auto" w:fill="auto"/>
          </w:tcPr>
          <w:p w14:paraId="39CC9B9A" w14:textId="77777777" w:rsidR="00BD3D80" w:rsidRPr="00664F44" w:rsidRDefault="003442B4" w:rsidP="003C4247">
            <w:pPr>
              <w:rPr>
                <w:sz w:val="20"/>
                <w:szCs w:val="20"/>
              </w:rPr>
            </w:pPr>
            <w:r>
              <w:rPr>
                <w:sz w:val="20"/>
                <w:szCs w:val="20"/>
              </w:rPr>
              <w:t>Optional</w:t>
            </w:r>
          </w:p>
        </w:tc>
      </w:tr>
      <w:tr w:rsidR="00BD3D80" w:rsidRPr="007055D9" w14:paraId="7266E5A3" w14:textId="77777777" w:rsidTr="003C4247">
        <w:trPr>
          <w:cantSplit/>
        </w:trPr>
        <w:tc>
          <w:tcPr>
            <w:tcW w:w="1871" w:type="dxa"/>
            <w:shd w:val="clear" w:color="auto" w:fill="auto"/>
          </w:tcPr>
          <w:p w14:paraId="5E8F5E51" w14:textId="77777777" w:rsidR="00BD3D80" w:rsidRPr="00D94169" w:rsidRDefault="00BD3D80" w:rsidP="003C4247">
            <w:pPr>
              <w:rPr>
                <w:sz w:val="20"/>
                <w:szCs w:val="20"/>
              </w:rPr>
            </w:pPr>
            <w:r w:rsidRPr="00D94169">
              <w:rPr>
                <w:rStyle w:val="Kommentarzeichen"/>
                <w:sz w:val="20"/>
                <w:szCs w:val="20"/>
                <w:lang w:eastAsia="x-none"/>
              </w:rPr>
              <w:t>thickness</w:t>
            </w:r>
          </w:p>
        </w:tc>
        <w:tc>
          <w:tcPr>
            <w:tcW w:w="1800" w:type="dxa"/>
            <w:shd w:val="clear" w:color="auto" w:fill="auto"/>
          </w:tcPr>
          <w:p w14:paraId="3D222045" w14:textId="1AE15D8E" w:rsidR="00BD3D80" w:rsidRPr="00664F44" w:rsidRDefault="00C9639A" w:rsidP="003C4247">
            <w:pPr>
              <w:rPr>
                <w:sz w:val="20"/>
                <w:szCs w:val="20"/>
              </w:rPr>
            </w:pPr>
            <w:r>
              <w:rPr>
                <w:sz w:val="20"/>
                <w:szCs w:val="20"/>
              </w:rPr>
              <w:t>Floating Point</w:t>
            </w:r>
          </w:p>
        </w:tc>
        <w:tc>
          <w:tcPr>
            <w:tcW w:w="4680" w:type="dxa"/>
            <w:shd w:val="clear" w:color="auto" w:fill="auto"/>
          </w:tcPr>
          <w:p w14:paraId="613CBE8C" w14:textId="77777777" w:rsidR="00BD3D80" w:rsidRPr="00664F44" w:rsidRDefault="00BD3D80" w:rsidP="003C4247">
            <w:pPr>
              <w:rPr>
                <w:sz w:val="20"/>
                <w:szCs w:val="20"/>
              </w:rPr>
            </w:pPr>
            <w:r w:rsidRPr="00664F44">
              <w:rPr>
                <w:sz w:val="20"/>
                <w:szCs w:val="20"/>
              </w:rPr>
              <w:t>* see attribute description</w:t>
            </w:r>
          </w:p>
        </w:tc>
      </w:tr>
      <w:tr w:rsidR="00BD3D80" w:rsidRPr="007055D9" w14:paraId="27E89395" w14:textId="77777777" w:rsidTr="003C4247">
        <w:trPr>
          <w:cantSplit/>
        </w:trPr>
        <w:tc>
          <w:tcPr>
            <w:tcW w:w="1871" w:type="dxa"/>
            <w:shd w:val="clear" w:color="auto" w:fill="auto"/>
          </w:tcPr>
          <w:p w14:paraId="708483D1" w14:textId="77777777" w:rsidR="00BD3D80" w:rsidRPr="00D94169" w:rsidRDefault="00BD3D80" w:rsidP="003C4247">
            <w:pPr>
              <w:rPr>
                <w:sz w:val="20"/>
                <w:szCs w:val="20"/>
              </w:rPr>
            </w:pPr>
            <w:r w:rsidRPr="00D94169">
              <w:rPr>
                <w:sz w:val="20"/>
                <w:szCs w:val="20"/>
              </w:rPr>
              <w:t>angle</w:t>
            </w:r>
          </w:p>
        </w:tc>
        <w:tc>
          <w:tcPr>
            <w:tcW w:w="1800" w:type="dxa"/>
            <w:shd w:val="clear" w:color="auto" w:fill="auto"/>
          </w:tcPr>
          <w:p w14:paraId="26C1CE75" w14:textId="52CEDE96" w:rsidR="00BD3D80" w:rsidRPr="00664F44" w:rsidRDefault="00C9639A" w:rsidP="003C4247">
            <w:pPr>
              <w:rPr>
                <w:sz w:val="20"/>
                <w:szCs w:val="20"/>
              </w:rPr>
            </w:pPr>
            <w:r>
              <w:rPr>
                <w:sz w:val="20"/>
                <w:szCs w:val="20"/>
              </w:rPr>
              <w:t>Floating Point</w:t>
            </w:r>
          </w:p>
        </w:tc>
        <w:tc>
          <w:tcPr>
            <w:tcW w:w="4680" w:type="dxa"/>
            <w:shd w:val="clear" w:color="auto" w:fill="auto"/>
          </w:tcPr>
          <w:p w14:paraId="741A16C6" w14:textId="77777777" w:rsidR="00BD3D80" w:rsidRPr="00664F44" w:rsidRDefault="00BD3D80" w:rsidP="003C4247">
            <w:pPr>
              <w:rPr>
                <w:sz w:val="20"/>
                <w:szCs w:val="20"/>
              </w:rPr>
            </w:pPr>
            <w:r w:rsidRPr="00664F44">
              <w:rPr>
                <w:sz w:val="20"/>
                <w:szCs w:val="20"/>
              </w:rPr>
              <w:t>* see attribute description</w:t>
            </w:r>
          </w:p>
        </w:tc>
      </w:tr>
      <w:tr w:rsidR="00BD3D80" w:rsidRPr="007055D9" w14:paraId="127648CC" w14:textId="77777777" w:rsidTr="003C4247">
        <w:trPr>
          <w:cantSplit/>
        </w:trPr>
        <w:tc>
          <w:tcPr>
            <w:tcW w:w="1871" w:type="dxa"/>
            <w:shd w:val="clear" w:color="auto" w:fill="auto"/>
          </w:tcPr>
          <w:p w14:paraId="2072731A" w14:textId="77777777" w:rsidR="00BD3D80" w:rsidRPr="00D94169" w:rsidRDefault="00BD3D80" w:rsidP="003C4247">
            <w:pPr>
              <w:rPr>
                <w:sz w:val="20"/>
                <w:szCs w:val="20"/>
              </w:rPr>
            </w:pPr>
            <w:r w:rsidRPr="00D94169">
              <w:rPr>
                <w:sz w:val="20"/>
                <w:szCs w:val="20"/>
              </w:rPr>
              <w:t>penetration</w:t>
            </w:r>
          </w:p>
        </w:tc>
        <w:tc>
          <w:tcPr>
            <w:tcW w:w="1800" w:type="dxa"/>
            <w:shd w:val="clear" w:color="auto" w:fill="auto"/>
          </w:tcPr>
          <w:p w14:paraId="61B67A38" w14:textId="653DFDB3" w:rsidR="00BD3D80" w:rsidRPr="00664F44" w:rsidRDefault="00C9639A" w:rsidP="003C4247">
            <w:pPr>
              <w:rPr>
                <w:sz w:val="20"/>
                <w:szCs w:val="20"/>
              </w:rPr>
            </w:pPr>
            <w:r>
              <w:rPr>
                <w:sz w:val="20"/>
                <w:szCs w:val="20"/>
              </w:rPr>
              <w:t>Floating Point</w:t>
            </w:r>
          </w:p>
        </w:tc>
        <w:tc>
          <w:tcPr>
            <w:tcW w:w="4680" w:type="dxa"/>
            <w:shd w:val="clear" w:color="auto" w:fill="auto"/>
          </w:tcPr>
          <w:p w14:paraId="307BA504" w14:textId="77777777" w:rsidR="00BD3D80" w:rsidRPr="00664F44" w:rsidRDefault="00BD3D80" w:rsidP="003C4247">
            <w:pPr>
              <w:rPr>
                <w:sz w:val="20"/>
                <w:szCs w:val="20"/>
              </w:rPr>
            </w:pPr>
            <w:r w:rsidRPr="00664F44">
              <w:rPr>
                <w:sz w:val="20"/>
                <w:szCs w:val="20"/>
              </w:rPr>
              <w:t>* see attribute description</w:t>
            </w:r>
          </w:p>
        </w:tc>
      </w:tr>
      <w:tr w:rsidR="00BD3D80" w:rsidRPr="007055D9" w14:paraId="0BA19C96" w14:textId="77777777" w:rsidTr="003C4247">
        <w:trPr>
          <w:cantSplit/>
        </w:trPr>
        <w:tc>
          <w:tcPr>
            <w:tcW w:w="1871" w:type="dxa"/>
            <w:shd w:val="clear" w:color="auto" w:fill="auto"/>
          </w:tcPr>
          <w:p w14:paraId="5ED37261" w14:textId="77777777" w:rsidR="00BD3D80" w:rsidRPr="00D94169" w:rsidRDefault="00C7214D" w:rsidP="003C4247">
            <w:pPr>
              <w:rPr>
                <w:sz w:val="20"/>
                <w:szCs w:val="20"/>
              </w:rPr>
            </w:pPr>
            <w:r w:rsidRPr="00D94169">
              <w:rPr>
                <w:sz w:val="20"/>
                <w:szCs w:val="20"/>
              </w:rPr>
              <w:t>filler</w:t>
            </w:r>
            <w:r w:rsidRPr="00D94169" w:rsidDel="00AD6519">
              <w:rPr>
                <w:sz w:val="20"/>
                <w:szCs w:val="20"/>
              </w:rPr>
              <w:t xml:space="preserve"> </w:t>
            </w:r>
          </w:p>
        </w:tc>
        <w:tc>
          <w:tcPr>
            <w:tcW w:w="1800" w:type="dxa"/>
            <w:shd w:val="clear" w:color="auto" w:fill="auto"/>
          </w:tcPr>
          <w:p w14:paraId="70D7DCE2" w14:textId="77777777" w:rsidR="00BD3D80" w:rsidRPr="00664F44" w:rsidRDefault="00C7214D" w:rsidP="003C4247">
            <w:pPr>
              <w:rPr>
                <w:sz w:val="20"/>
                <w:szCs w:val="20"/>
              </w:rPr>
            </w:pPr>
            <w:r w:rsidRPr="00664F44">
              <w:rPr>
                <w:sz w:val="20"/>
                <w:szCs w:val="20"/>
              </w:rPr>
              <w:t>Selection</w:t>
            </w:r>
            <w:r w:rsidRPr="00664F44" w:rsidDel="00AD6519">
              <w:rPr>
                <w:sz w:val="20"/>
                <w:szCs w:val="20"/>
              </w:rPr>
              <w:t xml:space="preserve"> </w:t>
            </w:r>
          </w:p>
        </w:tc>
        <w:tc>
          <w:tcPr>
            <w:tcW w:w="4680" w:type="dxa"/>
            <w:shd w:val="clear" w:color="auto" w:fill="auto"/>
          </w:tcPr>
          <w:p w14:paraId="2441CEA7" w14:textId="77777777" w:rsidR="00BD3D80" w:rsidRPr="00664F44" w:rsidRDefault="00C7214D" w:rsidP="003C4247">
            <w:pPr>
              <w:rPr>
                <w:sz w:val="20"/>
                <w:szCs w:val="20"/>
              </w:rPr>
            </w:pPr>
            <w:r w:rsidRPr="00664F44">
              <w:rPr>
                <w:sz w:val="20"/>
                <w:szCs w:val="20"/>
              </w:rPr>
              <w:t>Optional</w:t>
            </w:r>
            <w:r w:rsidRPr="00664F44" w:rsidDel="00AD6519">
              <w:rPr>
                <w:sz w:val="20"/>
                <w:szCs w:val="20"/>
              </w:rPr>
              <w:t xml:space="preserve"> </w:t>
            </w:r>
          </w:p>
        </w:tc>
      </w:tr>
      <w:tr w:rsidR="0026200C" w:rsidRPr="007055D9" w14:paraId="654F835C" w14:textId="77777777" w:rsidTr="003C4247">
        <w:trPr>
          <w:cantSplit/>
        </w:trPr>
        <w:tc>
          <w:tcPr>
            <w:tcW w:w="1871" w:type="dxa"/>
            <w:shd w:val="clear" w:color="auto" w:fill="auto"/>
          </w:tcPr>
          <w:p w14:paraId="287DF660" w14:textId="3577BFF1" w:rsidR="0026200C" w:rsidRPr="00D94169" w:rsidRDefault="0026200C" w:rsidP="003C4247">
            <w:pPr>
              <w:rPr>
                <w:sz w:val="20"/>
                <w:szCs w:val="20"/>
              </w:rPr>
            </w:pPr>
            <w:r>
              <w:rPr>
                <w:sz w:val="20"/>
                <w:szCs w:val="20"/>
              </w:rPr>
              <w:t>filler_material</w:t>
            </w:r>
          </w:p>
        </w:tc>
        <w:tc>
          <w:tcPr>
            <w:tcW w:w="1800" w:type="dxa"/>
            <w:shd w:val="clear" w:color="auto" w:fill="auto"/>
          </w:tcPr>
          <w:p w14:paraId="03618909" w14:textId="4E0B5BE3" w:rsidR="0026200C" w:rsidRPr="00664F44" w:rsidRDefault="0026200C" w:rsidP="003C4247">
            <w:pPr>
              <w:rPr>
                <w:sz w:val="20"/>
                <w:szCs w:val="20"/>
              </w:rPr>
            </w:pPr>
            <w:r w:rsidRPr="00A20C5C">
              <w:rPr>
                <w:sz w:val="20"/>
                <w:szCs w:val="20"/>
              </w:rPr>
              <w:t>Alphanumeric</w:t>
            </w:r>
          </w:p>
        </w:tc>
        <w:tc>
          <w:tcPr>
            <w:tcW w:w="4680" w:type="dxa"/>
            <w:shd w:val="clear" w:color="auto" w:fill="auto"/>
          </w:tcPr>
          <w:p w14:paraId="4FD2CEAC" w14:textId="24D0FD6A" w:rsidR="0026200C" w:rsidRPr="00664F44" w:rsidRDefault="0026200C" w:rsidP="003C4247">
            <w:pPr>
              <w:rPr>
                <w:sz w:val="20"/>
                <w:szCs w:val="20"/>
              </w:rPr>
            </w:pPr>
            <w:r w:rsidRPr="00A20C5C">
              <w:rPr>
                <w:sz w:val="20"/>
                <w:szCs w:val="20"/>
              </w:rPr>
              <w:t>Optional</w:t>
            </w:r>
          </w:p>
        </w:tc>
      </w:tr>
      <w:tr w:rsidR="00BD3D80" w:rsidRPr="007055D9" w14:paraId="7BA58728" w14:textId="77777777" w:rsidTr="003C4247">
        <w:trPr>
          <w:cantSplit/>
        </w:trPr>
        <w:tc>
          <w:tcPr>
            <w:tcW w:w="1871" w:type="dxa"/>
            <w:shd w:val="clear" w:color="auto" w:fill="auto"/>
          </w:tcPr>
          <w:p w14:paraId="5200D7A5" w14:textId="77777777" w:rsidR="00BD3D80" w:rsidRPr="00D94169" w:rsidRDefault="00BD3D80" w:rsidP="003C4247">
            <w:pPr>
              <w:rPr>
                <w:sz w:val="20"/>
                <w:szCs w:val="20"/>
              </w:rPr>
            </w:pPr>
            <w:r w:rsidRPr="00D94169">
              <w:rPr>
                <w:rStyle w:val="Kommentarzeichen"/>
                <w:sz w:val="20"/>
                <w:szCs w:val="20"/>
                <w:lang w:eastAsia="x-none"/>
              </w:rPr>
              <w:t>shape</w:t>
            </w:r>
          </w:p>
        </w:tc>
        <w:tc>
          <w:tcPr>
            <w:tcW w:w="1800" w:type="dxa"/>
            <w:shd w:val="clear" w:color="auto" w:fill="auto"/>
          </w:tcPr>
          <w:p w14:paraId="055DB4C7" w14:textId="77777777" w:rsidR="00BD3D80" w:rsidRPr="00664F44" w:rsidRDefault="00BD3D80" w:rsidP="003C4247">
            <w:pPr>
              <w:rPr>
                <w:sz w:val="20"/>
                <w:szCs w:val="20"/>
              </w:rPr>
            </w:pPr>
            <w:r w:rsidRPr="00664F44">
              <w:rPr>
                <w:sz w:val="20"/>
                <w:szCs w:val="20"/>
              </w:rPr>
              <w:t>Selection</w:t>
            </w:r>
          </w:p>
        </w:tc>
        <w:tc>
          <w:tcPr>
            <w:tcW w:w="4680" w:type="dxa"/>
            <w:shd w:val="clear" w:color="auto" w:fill="auto"/>
          </w:tcPr>
          <w:p w14:paraId="76ECF5FB" w14:textId="77777777" w:rsidR="00BD3D80" w:rsidRPr="00664F44" w:rsidRDefault="00BD3D80" w:rsidP="003C4247">
            <w:pPr>
              <w:keepNext/>
              <w:rPr>
                <w:sz w:val="20"/>
                <w:szCs w:val="20"/>
              </w:rPr>
            </w:pPr>
            <w:r w:rsidRPr="00664F44">
              <w:rPr>
                <w:sz w:val="20"/>
                <w:szCs w:val="20"/>
              </w:rPr>
              <w:t>Optional</w:t>
            </w:r>
          </w:p>
        </w:tc>
      </w:tr>
    </w:tbl>
    <w:p w14:paraId="183EF5CE" w14:textId="622FF8BA" w:rsidR="003C4247" w:rsidRDefault="003C4247" w:rsidP="00F3716C">
      <w:pPr>
        <w:pStyle w:val="Beschriftung"/>
        <w:spacing w:before="120"/>
      </w:pPr>
      <w:bookmarkStart w:id="1893" w:name="_Toc3566520"/>
      <w:bookmarkStart w:id="1894" w:name="_Toc34747522"/>
      <w:bookmarkStart w:id="1895" w:name="_Toc338939248"/>
      <w:bookmarkStart w:id="1896" w:name="_Toc39880848"/>
      <w:r>
        <w:t xml:space="preserve">Table </w:t>
      </w:r>
      <w:r w:rsidR="00ED469A">
        <w:fldChar w:fldCharType="begin"/>
      </w:r>
      <w:r w:rsidR="00ED469A">
        <w:instrText xml:space="preserve"> SEQ Table \* ARABIC </w:instrText>
      </w:r>
      <w:r w:rsidR="00ED469A">
        <w:fldChar w:fldCharType="separate"/>
      </w:r>
      <w:r w:rsidR="00A2710C">
        <w:rPr>
          <w:noProof/>
        </w:rPr>
        <w:t>117</w:t>
      </w:r>
      <w:r w:rsidR="00ED469A">
        <w:fldChar w:fldCharType="end"/>
      </w:r>
      <w:r>
        <w:t xml:space="preserve">: </w:t>
      </w:r>
      <w:r w:rsidRPr="0008681E">
        <w:t xml:space="preserve">Attributes of element </w:t>
      </w:r>
      <w:r w:rsidRPr="00AA1695">
        <w:rPr>
          <w:rStyle w:val="elementdeftypeChar"/>
          <w:b/>
        </w:rPr>
        <w:t>&lt;</w:t>
      </w:r>
      <w:r w:rsidRPr="00E67798">
        <w:rPr>
          <w:rFonts w:ascii="Courier New" w:hAnsi="Courier New" w:cs="Courier New"/>
          <w:bCs w:val="0"/>
          <w:i/>
          <w:kern w:val="22"/>
          <w:sz w:val="18"/>
          <w:szCs w:val="18"/>
        </w:rPr>
        <w:t>weld_position/&gt;</w:t>
      </w:r>
      <w:r w:rsidRPr="0008681E">
        <w:t xml:space="preserve"> for </w:t>
      </w:r>
      <w:r>
        <w:t>Cruciform Joint</w:t>
      </w:r>
      <w:bookmarkEnd w:id="1893"/>
      <w:bookmarkEnd w:id="1894"/>
      <w:bookmarkEnd w:id="1896"/>
      <w:r>
        <w:t xml:space="preserve"> </w:t>
      </w:r>
    </w:p>
    <w:p w14:paraId="7F076D9A" w14:textId="4B8AFCC6" w:rsidR="00D21A31" w:rsidRDefault="00D21A31" w:rsidP="00D21A31">
      <w:pPr>
        <w:pStyle w:val="berschrift5"/>
        <w:keepNext/>
      </w:pPr>
      <w:r w:rsidRPr="007055D9">
        <w:t>Attribute</w:t>
      </w:r>
      <w:r>
        <w:t>s</w:t>
      </w:r>
      <w:r w:rsidRPr="007055D9">
        <w:t xml:space="preserve"> </w:t>
      </w:r>
      <w:r w:rsidR="00194316">
        <w:t>"</w:t>
      </w:r>
      <w:r>
        <w:t>u, x, y, z, reference</w:t>
      </w:r>
      <w:r w:rsidR="00194316">
        <w:t>"</w:t>
      </w:r>
    </w:p>
    <w:p w14:paraId="5B049AB7" w14:textId="3869B547" w:rsidR="00D21A31" w:rsidRDefault="00D21A31" w:rsidP="00D21A31">
      <w:pPr>
        <w:pStyle w:val="berschrift5"/>
        <w:keepNext/>
        <w:rPr>
          <w:lang w:val="en-US"/>
        </w:rPr>
      </w:pPr>
      <w:r w:rsidRPr="00F07803">
        <w:rPr>
          <w:b w:val="0"/>
          <w:i w:val="0"/>
        </w:rPr>
        <w:t xml:space="preserve">Detailed definition can be found in section </w:t>
      </w:r>
      <w:r w:rsidRPr="00F07803">
        <w:rPr>
          <w:b w:val="0"/>
          <w:i w:val="0"/>
        </w:rPr>
        <w:fldChar w:fldCharType="begin"/>
      </w:r>
      <w:r w:rsidRPr="00F07803">
        <w:rPr>
          <w:b w:val="0"/>
          <w:i w:val="0"/>
        </w:rPr>
        <w:instrText xml:space="preserve"> REF _Ref397524978 \r \h  \* MERGEFORMAT </w:instrText>
      </w:r>
      <w:r w:rsidRPr="00F07803">
        <w:rPr>
          <w:b w:val="0"/>
          <w:i w:val="0"/>
        </w:rPr>
      </w:r>
      <w:r w:rsidRPr="00F07803">
        <w:rPr>
          <w:b w:val="0"/>
          <w:i w:val="0"/>
        </w:rPr>
        <w:fldChar w:fldCharType="separate"/>
      </w:r>
      <w:r w:rsidR="00A2710C">
        <w:rPr>
          <w:b w:val="0"/>
          <w:i w:val="0"/>
        </w:rPr>
        <w:t>8.2.4.3.2</w:t>
      </w:r>
      <w:r w:rsidRPr="00F07803">
        <w:rPr>
          <w:b w:val="0"/>
          <w:i w:val="0"/>
        </w:rPr>
        <w:fldChar w:fldCharType="end"/>
      </w:r>
      <w:r w:rsidRPr="00044694">
        <w:rPr>
          <w:b w:val="0"/>
          <w:i w:val="0"/>
          <w:lang w:val="en-US"/>
        </w:rPr>
        <w:t xml:space="preserve"> </w:t>
      </w:r>
      <w:r w:rsidRPr="00044694">
        <w:rPr>
          <w:b w:val="0"/>
          <w:i w:val="0"/>
          <w:lang w:val="en-US"/>
        </w:rPr>
        <w:fldChar w:fldCharType="begin"/>
      </w:r>
      <w:r w:rsidRPr="00044694">
        <w:rPr>
          <w:b w:val="0"/>
          <w:i w:val="0"/>
          <w:lang w:val="en-US"/>
        </w:rPr>
        <w:instrText xml:space="preserve"> REF _Ref397524978 \h  \* MERGEFORMAT </w:instrText>
      </w:r>
      <w:r w:rsidRPr="00044694">
        <w:rPr>
          <w:b w:val="0"/>
          <w:i w:val="0"/>
          <w:lang w:val="en-US"/>
        </w:rPr>
      </w:r>
      <w:r w:rsidRPr="00044694">
        <w:rPr>
          <w:b w:val="0"/>
          <w:i w:val="0"/>
          <w:lang w:val="en-US"/>
        </w:rPr>
        <w:fldChar w:fldCharType="separate"/>
      </w:r>
      <w:r w:rsidR="00A2710C" w:rsidRPr="00A2710C">
        <w:rPr>
          <w:b w:val="0"/>
          <w:i w:val="0"/>
        </w:rPr>
        <w:t>Welding Position</w:t>
      </w:r>
      <w:r w:rsidRPr="00044694">
        <w:rPr>
          <w:b w:val="0"/>
          <w:i w:val="0"/>
          <w:lang w:val="en-US"/>
        </w:rPr>
        <w:fldChar w:fldCharType="end"/>
      </w:r>
      <w:r w:rsidRPr="00F07803">
        <w:rPr>
          <w:b w:val="0"/>
          <w:i w:val="0"/>
        </w:rPr>
        <w:t>.</w:t>
      </w:r>
    </w:p>
    <w:p w14:paraId="4268A572" w14:textId="3CBC9F40" w:rsidR="00BD3D80" w:rsidRPr="007055D9" w:rsidRDefault="00BD3D80" w:rsidP="003C4247">
      <w:pPr>
        <w:pStyle w:val="berschrift5"/>
        <w:keepNext/>
      </w:pPr>
      <w:r w:rsidRPr="007055D9">
        <w:t xml:space="preserve">Attribute </w:t>
      </w:r>
      <w:r w:rsidR="00194316">
        <w:t>"</w:t>
      </w:r>
      <w:r w:rsidRPr="007055D9">
        <w:t>base</w:t>
      </w:r>
      <w:r w:rsidR="00194316">
        <w:t>"</w:t>
      </w:r>
    </w:p>
    <w:p w14:paraId="439FD670" w14:textId="77777777" w:rsidR="00BD3D80" w:rsidRPr="007055D9" w:rsidRDefault="00BD3D80" w:rsidP="00BD3D80">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&lt;weld_position/&gt;</w:t>
      </w:r>
      <w:r w:rsidRPr="007055D9">
        <w:t>. This is necessary in the case of a stacked welding with two welded sheets.</w:t>
      </w:r>
    </w:p>
    <w:p w14:paraId="65F2603A" w14:textId="5B001670" w:rsidR="0006113C" w:rsidRPr="007055D9" w:rsidRDefault="0006113C" w:rsidP="003C4247">
      <w:pPr>
        <w:pStyle w:val="berschrift5"/>
        <w:keepNext/>
      </w:pPr>
      <w:r w:rsidRPr="007055D9">
        <w:t xml:space="preserve">Attribute </w:t>
      </w:r>
      <w:r w:rsidR="00194316">
        <w:t>"</w:t>
      </w:r>
      <w:r w:rsidRPr="007055D9">
        <w:t>section</w:t>
      </w:r>
      <w:bookmarkEnd w:id="1895"/>
      <w:r w:rsidR="00194316">
        <w:t>"</w:t>
      </w:r>
    </w:p>
    <w:p w14:paraId="1E626D3C" w14:textId="4A6DD3A0" w:rsidR="0006113C" w:rsidRPr="007055D9" w:rsidRDefault="0006113C" w:rsidP="00F72843">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sidR="00194316">
        <w:rPr>
          <w:rStyle w:val="XMLAttribute"/>
        </w:rPr>
        <w:t>"</w:t>
      </w:r>
      <w:r w:rsidRPr="007055D9">
        <w:rPr>
          <w:rStyle w:val="XMLAttribute"/>
        </w:rPr>
        <w:t>laser</w:t>
      </w:r>
      <w:r w:rsidR="00194316">
        <w:rPr>
          <w:rStyle w:val="XMLAttribute"/>
        </w:rPr>
        <w:t>"</w:t>
      </w:r>
      <w:r w:rsidRPr="007055D9">
        <w:rPr>
          <w:rStyle w:val="XMLAttribute"/>
        </w:rPr>
        <w:t xml:space="preserve"> </w:t>
      </w:r>
      <w:r w:rsidRPr="007055D9">
        <w:t xml:space="preserve">inside element </w:t>
      </w:r>
      <w:r w:rsidR="00D91274" w:rsidRPr="00D91274">
        <w:t>subtype</w:t>
      </w:r>
      <w:r w:rsidRPr="007055D9">
        <w:t>.</w:t>
      </w:r>
    </w:p>
    <w:p w14:paraId="41055A4F" w14:textId="77777777" w:rsidR="0006113C" w:rsidRPr="007055D9" w:rsidRDefault="0006113C" w:rsidP="008641A9">
      <w:pPr>
        <w:keepNext/>
      </w:pPr>
      <w:r w:rsidRPr="007055D9">
        <w:t xml:space="preserve">Valid values for the attribute </w:t>
      </w:r>
      <w:r w:rsidRPr="007055D9">
        <w:rPr>
          <w:rStyle w:val="XMLAttribute"/>
        </w:rPr>
        <w:t>section</w:t>
      </w:r>
      <w:r w:rsidRPr="007055D9">
        <w:t xml:space="preserve"> (if present) of a cross joint are:</w:t>
      </w:r>
    </w:p>
    <w:p w14:paraId="0566556E" w14:textId="77777777" w:rsidR="0006113C" w:rsidRPr="007055D9" w:rsidRDefault="0006113C" w:rsidP="0006113C">
      <w:pPr>
        <w:pStyle w:val="Aufzhlungszeichen"/>
        <w:rPr>
          <w:rStyle w:val="XMLAttribute"/>
        </w:rPr>
      </w:pPr>
      <w:r w:rsidRPr="007055D9">
        <w:rPr>
          <w:rStyle w:val="XMLAttribute"/>
        </w:rPr>
        <w:t>Fillet</w:t>
      </w:r>
    </w:p>
    <w:p w14:paraId="41E81070" w14:textId="77777777" w:rsidR="0006113C" w:rsidRPr="007055D9" w:rsidRDefault="0006113C" w:rsidP="0006113C">
      <w:pPr>
        <w:pStyle w:val="Aufzhlungszeichen"/>
        <w:rPr>
          <w:rStyle w:val="XMLAttribute"/>
        </w:rPr>
      </w:pPr>
      <w:r w:rsidRPr="007055D9">
        <w:rPr>
          <w:rStyle w:val="XMLAttribute"/>
        </w:rPr>
        <w:lastRenderedPageBreak/>
        <w:t>HV</w:t>
      </w:r>
    </w:p>
    <w:p w14:paraId="7ECB6A5B" w14:textId="77777777" w:rsidR="0006113C" w:rsidRPr="007055D9" w:rsidRDefault="0006113C" w:rsidP="0006113C">
      <w:pPr>
        <w:pStyle w:val="Aufzhlungszeichen"/>
        <w:rPr>
          <w:rStyle w:val="XMLAttribute"/>
        </w:rPr>
      </w:pPr>
      <w:r w:rsidRPr="007055D9">
        <w:rPr>
          <w:rStyle w:val="XMLAttribute"/>
        </w:rPr>
        <w:t>HY</w:t>
      </w:r>
    </w:p>
    <w:p w14:paraId="5CBC24CF" w14:textId="61C09D92" w:rsidR="0006113C" w:rsidRPr="007055D9" w:rsidRDefault="0006113C" w:rsidP="003C4247">
      <w:pPr>
        <w:pStyle w:val="berschrift5"/>
        <w:keepNext/>
      </w:pPr>
      <w:bookmarkStart w:id="1897" w:name="_Toc338939249"/>
      <w:r w:rsidRPr="007055D9">
        <w:t xml:space="preserve">Attribute </w:t>
      </w:r>
      <w:r w:rsidR="00194316">
        <w:t>"</w:t>
      </w:r>
      <w:r w:rsidRPr="007055D9">
        <w:t>thickness</w:t>
      </w:r>
      <w:bookmarkEnd w:id="1897"/>
      <w:r w:rsidR="00194316">
        <w:t>"</w:t>
      </w:r>
    </w:p>
    <w:p w14:paraId="38DD0DDD" w14:textId="77777777" w:rsidR="0006113C" w:rsidRPr="007055D9" w:rsidRDefault="0006113C" w:rsidP="00F72843">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of the weld. Depending on the section this is required, optional or not allowed:</w:t>
      </w:r>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7653F362" w14:textId="77777777" w:rsidTr="008641A9">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369AA02" w14:textId="3A4F2994" w:rsidR="0006113C" w:rsidRPr="007055D9" w:rsidRDefault="0006113C" w:rsidP="008641A9">
            <w:pPr>
              <w:keepNext/>
              <w:rPr>
                <w:b/>
                <w:i/>
              </w:rPr>
            </w:pPr>
            <w:r w:rsidRPr="007055D9">
              <w:rPr>
                <w:b/>
                <w:i/>
              </w:rPr>
              <w:t xml:space="preserve">Attribute value </w:t>
            </w:r>
            <w:r w:rsidR="00194316">
              <w:rPr>
                <w:b/>
                <w:i/>
              </w:rPr>
              <w:t>"</w:t>
            </w:r>
            <w:r w:rsidRPr="007055D9">
              <w:rPr>
                <w:b/>
                <w:i/>
              </w:rPr>
              <w:t>section</w:t>
            </w:r>
            <w:r w:rsidR="00194316">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7ABD695" w14:textId="771DACF7" w:rsidR="0006113C" w:rsidRPr="007055D9" w:rsidRDefault="0006113C" w:rsidP="008641A9">
            <w:pPr>
              <w:keepNext/>
              <w:rPr>
                <w:b/>
                <w:i/>
              </w:rPr>
            </w:pPr>
            <w:r w:rsidRPr="007055D9">
              <w:rPr>
                <w:b/>
                <w:i/>
              </w:rPr>
              <w:t xml:space="preserve">Attribute </w:t>
            </w:r>
            <w:r w:rsidR="00194316">
              <w:rPr>
                <w:b/>
                <w:i/>
              </w:rPr>
              <w:t>"</w:t>
            </w:r>
            <w:r w:rsidRPr="007055D9">
              <w:rPr>
                <w:b/>
                <w:i/>
              </w:rPr>
              <w:t>thickness</w:t>
            </w:r>
            <w:r w:rsidR="00194316">
              <w:rPr>
                <w:b/>
                <w:i/>
              </w:rPr>
              <w:t>"</w:t>
            </w:r>
          </w:p>
        </w:tc>
      </w:tr>
      <w:tr w:rsidR="0006113C" w:rsidRPr="007055D9" w14:paraId="1A187B64" w14:textId="77777777" w:rsidTr="008641A9">
        <w:tc>
          <w:tcPr>
            <w:tcW w:w="2951" w:type="dxa"/>
            <w:shd w:val="clear" w:color="auto" w:fill="auto"/>
          </w:tcPr>
          <w:p w14:paraId="0DACEDF7" w14:textId="77777777" w:rsidR="0006113C" w:rsidRPr="000A77EE" w:rsidRDefault="0006113C" w:rsidP="008641A9">
            <w:pPr>
              <w:rPr>
                <w:sz w:val="20"/>
                <w:szCs w:val="20"/>
              </w:rPr>
            </w:pPr>
            <w:r w:rsidRPr="000A77EE">
              <w:rPr>
                <w:sz w:val="20"/>
                <w:szCs w:val="20"/>
              </w:rPr>
              <w:t>HV</w:t>
            </w:r>
          </w:p>
        </w:tc>
        <w:tc>
          <w:tcPr>
            <w:tcW w:w="4860" w:type="dxa"/>
            <w:shd w:val="clear" w:color="auto" w:fill="auto"/>
          </w:tcPr>
          <w:p w14:paraId="3E31DDD8" w14:textId="77777777" w:rsidR="0006113C" w:rsidRPr="000A77EE" w:rsidRDefault="0006113C" w:rsidP="008641A9">
            <w:pPr>
              <w:rPr>
                <w:sz w:val="20"/>
                <w:szCs w:val="20"/>
              </w:rPr>
            </w:pPr>
            <w:r w:rsidRPr="000A77EE">
              <w:rPr>
                <w:sz w:val="20"/>
                <w:szCs w:val="20"/>
              </w:rPr>
              <w:t>Optional</w:t>
            </w:r>
          </w:p>
        </w:tc>
      </w:tr>
      <w:tr w:rsidR="0006113C" w:rsidRPr="007055D9" w14:paraId="413DBA20" w14:textId="77777777" w:rsidTr="008641A9">
        <w:tc>
          <w:tcPr>
            <w:tcW w:w="2951" w:type="dxa"/>
            <w:shd w:val="clear" w:color="auto" w:fill="auto"/>
          </w:tcPr>
          <w:p w14:paraId="38426F97" w14:textId="77777777" w:rsidR="0006113C" w:rsidRPr="000A77EE" w:rsidRDefault="0006113C" w:rsidP="008641A9">
            <w:pPr>
              <w:rPr>
                <w:sz w:val="20"/>
                <w:szCs w:val="20"/>
              </w:rPr>
            </w:pPr>
            <w:r w:rsidRPr="000A77EE">
              <w:rPr>
                <w:sz w:val="20"/>
                <w:szCs w:val="20"/>
              </w:rPr>
              <w:t>HY</w:t>
            </w:r>
          </w:p>
        </w:tc>
        <w:tc>
          <w:tcPr>
            <w:tcW w:w="4860" w:type="dxa"/>
            <w:shd w:val="clear" w:color="auto" w:fill="auto"/>
          </w:tcPr>
          <w:p w14:paraId="67BFB989" w14:textId="77777777" w:rsidR="0006113C" w:rsidRPr="000A77EE" w:rsidRDefault="00D94169" w:rsidP="008641A9">
            <w:pPr>
              <w:rPr>
                <w:sz w:val="20"/>
                <w:szCs w:val="20"/>
              </w:rPr>
            </w:pPr>
            <w:r>
              <w:rPr>
                <w:sz w:val="20"/>
                <w:szCs w:val="20"/>
              </w:rPr>
              <w:t>N</w:t>
            </w:r>
            <w:r w:rsidR="0006113C" w:rsidRPr="000A77EE">
              <w:rPr>
                <w:sz w:val="20"/>
                <w:szCs w:val="20"/>
              </w:rPr>
              <w:t>ot allowed</w:t>
            </w:r>
          </w:p>
        </w:tc>
      </w:tr>
      <w:tr w:rsidR="0006113C" w:rsidRPr="007055D9" w14:paraId="47EB8CD5" w14:textId="77777777" w:rsidTr="008641A9">
        <w:tc>
          <w:tcPr>
            <w:tcW w:w="2951" w:type="dxa"/>
            <w:shd w:val="clear" w:color="auto" w:fill="auto"/>
          </w:tcPr>
          <w:p w14:paraId="781A330A" w14:textId="77777777" w:rsidR="0006113C" w:rsidRPr="000A77EE" w:rsidRDefault="0006113C" w:rsidP="008641A9">
            <w:pPr>
              <w:rPr>
                <w:sz w:val="20"/>
                <w:szCs w:val="20"/>
              </w:rPr>
            </w:pPr>
            <w:r w:rsidRPr="000A77EE">
              <w:rPr>
                <w:sz w:val="20"/>
                <w:szCs w:val="20"/>
              </w:rPr>
              <w:t>Fillet</w:t>
            </w:r>
          </w:p>
        </w:tc>
        <w:tc>
          <w:tcPr>
            <w:tcW w:w="4860" w:type="dxa"/>
            <w:shd w:val="clear" w:color="auto" w:fill="auto"/>
          </w:tcPr>
          <w:p w14:paraId="20250989" w14:textId="77777777" w:rsidR="0006113C" w:rsidRPr="000A77EE" w:rsidRDefault="0006113C" w:rsidP="00AA1695">
            <w:pPr>
              <w:keepNext/>
              <w:rPr>
                <w:sz w:val="20"/>
                <w:szCs w:val="20"/>
              </w:rPr>
            </w:pPr>
            <w:r w:rsidRPr="000A77EE">
              <w:rPr>
                <w:sz w:val="20"/>
                <w:szCs w:val="20"/>
              </w:rPr>
              <w:t>Required</w:t>
            </w:r>
          </w:p>
        </w:tc>
      </w:tr>
    </w:tbl>
    <w:p w14:paraId="3286ACD5" w14:textId="68FA9A9B" w:rsidR="00AA1695" w:rsidRDefault="00AA1695" w:rsidP="00AA1695">
      <w:pPr>
        <w:pStyle w:val="Beschriftung"/>
        <w:spacing w:before="120"/>
      </w:pPr>
      <w:bookmarkStart w:id="1898" w:name="_Toc3566521"/>
      <w:bookmarkStart w:id="1899" w:name="_Toc34747523"/>
      <w:bookmarkStart w:id="1900" w:name="_Toc338939250"/>
      <w:bookmarkStart w:id="1901" w:name="_Toc39880849"/>
      <w:r>
        <w:t xml:space="preserve">Table </w:t>
      </w:r>
      <w:r w:rsidR="00ED469A">
        <w:fldChar w:fldCharType="begin"/>
      </w:r>
      <w:r w:rsidR="00ED469A">
        <w:instrText xml:space="preserve"> SEQ Table \* ARABIC </w:instrText>
      </w:r>
      <w:r w:rsidR="00ED469A">
        <w:fldChar w:fldCharType="separate"/>
      </w:r>
      <w:r w:rsidR="00A2710C">
        <w:rPr>
          <w:noProof/>
        </w:rPr>
        <w:t>118</w:t>
      </w:r>
      <w:r w:rsidR="00ED469A">
        <w:fldChar w:fldCharType="end"/>
      </w:r>
      <w:r>
        <w:t xml:space="preserve">: Value Dependency of Attribute </w:t>
      </w:r>
      <w:r>
        <w:rPr>
          <w:rStyle w:val="elementdeftypeChar"/>
          <w:b/>
        </w:rPr>
        <w:t>thickness</w:t>
      </w:r>
      <w:bookmarkEnd w:id="1898"/>
      <w:bookmarkEnd w:id="1899"/>
      <w:bookmarkEnd w:id="1901"/>
    </w:p>
    <w:p w14:paraId="73A13EF8" w14:textId="296C58B7" w:rsidR="0006113C" w:rsidRPr="007055D9" w:rsidRDefault="0006113C" w:rsidP="008641A9">
      <w:pPr>
        <w:pStyle w:val="berschrift5"/>
        <w:keepNext/>
      </w:pPr>
      <w:r w:rsidRPr="007055D9">
        <w:t xml:space="preserve">Attribute </w:t>
      </w:r>
      <w:r w:rsidR="00194316">
        <w:t>"</w:t>
      </w:r>
      <w:r w:rsidRPr="007055D9">
        <w:t>angle</w:t>
      </w:r>
      <w:bookmarkEnd w:id="1900"/>
      <w:r w:rsidR="00194316">
        <w:t>"</w:t>
      </w:r>
    </w:p>
    <w:p w14:paraId="0BF996E6"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011EB120" w14:textId="18CC7F27" w:rsidR="0006113C" w:rsidRPr="007055D9" w:rsidRDefault="0006113C" w:rsidP="008641A9">
      <w:pPr>
        <w:pStyle w:val="berschrift5"/>
        <w:keepNext/>
      </w:pPr>
      <w:bookmarkStart w:id="1902" w:name="_Toc338939251"/>
      <w:r w:rsidRPr="007055D9">
        <w:t xml:space="preserve">Attribute </w:t>
      </w:r>
      <w:r w:rsidR="00194316">
        <w:t>"</w:t>
      </w:r>
      <w:r w:rsidRPr="007055D9">
        <w:t>penetration</w:t>
      </w:r>
      <w:bookmarkEnd w:id="1902"/>
      <w:r w:rsidR="00194316">
        <w:t>"</w:t>
      </w:r>
    </w:p>
    <w:p w14:paraId="117DDB9D"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r w:rsidR="00FA0EDB">
        <w:rPr>
          <w:rStyle w:val="Funotenzeichen"/>
        </w:rPr>
        <w:footnoteReference w:id="24"/>
      </w:r>
      <w:r w:rsidRPr="007055D9">
        <w:t>.</w:t>
      </w:r>
    </w:p>
    <w:p w14:paraId="245ED85A" w14:textId="6627127B" w:rsidR="0006113C" w:rsidRPr="007055D9" w:rsidRDefault="0006113C" w:rsidP="008641A9">
      <w:pPr>
        <w:pStyle w:val="berschrift5"/>
        <w:keepNext/>
      </w:pPr>
      <w:bookmarkStart w:id="1903" w:name="_Toc338939253"/>
      <w:r w:rsidRPr="007055D9">
        <w:t xml:space="preserve">Attribute </w:t>
      </w:r>
      <w:r w:rsidR="00194316">
        <w:t>"</w:t>
      </w:r>
      <w:r w:rsidRPr="007055D9">
        <w:t>shape</w:t>
      </w:r>
      <w:bookmarkEnd w:id="1903"/>
      <w:r w:rsidR="00194316">
        <w:t>"</w:t>
      </w:r>
    </w:p>
    <w:p w14:paraId="659EAA28"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12F29E3B" w14:textId="1792146C" w:rsidR="0006113C" w:rsidRPr="007055D9" w:rsidRDefault="0006113C" w:rsidP="008641A9">
      <w:pPr>
        <w:pStyle w:val="berschrift5"/>
        <w:keepNext/>
      </w:pPr>
      <w:bookmarkStart w:id="1904" w:name="_Toc338939254"/>
      <w:r w:rsidRPr="007055D9">
        <w:t xml:space="preserve">Attribute </w:t>
      </w:r>
      <w:r w:rsidR="00194316">
        <w:t>"</w:t>
      </w:r>
      <w:r w:rsidRPr="007055D9">
        <w:t>filler</w:t>
      </w:r>
      <w:bookmarkEnd w:id="1904"/>
      <w:r w:rsidR="00194316">
        <w:t>"</w:t>
      </w:r>
    </w:p>
    <w:p w14:paraId="00AD0991" w14:textId="77777777" w:rsidR="0006113C" w:rsidRPr="007055D9" w:rsidRDefault="0006113C" w:rsidP="008641A9">
      <w:pPr>
        <w:keepNext/>
      </w:pPr>
      <w:r w:rsidRPr="007055D9">
        <w:t>Valid values for the attribute filler can be:</w:t>
      </w:r>
    </w:p>
    <w:p w14:paraId="0954A1C6" w14:textId="77777777" w:rsidR="0006113C" w:rsidRPr="007055D9" w:rsidRDefault="0006113C" w:rsidP="0006113C">
      <w:pPr>
        <w:pStyle w:val="Aufzhlungszeichen"/>
        <w:rPr>
          <w:rStyle w:val="XMLAttribute"/>
        </w:rPr>
      </w:pPr>
      <w:r w:rsidRPr="007055D9">
        <w:rPr>
          <w:rStyle w:val="XMLAttribute"/>
        </w:rPr>
        <w:t>yes</w:t>
      </w:r>
    </w:p>
    <w:p w14:paraId="0ECECED9" w14:textId="77777777" w:rsidR="0006113C" w:rsidRPr="007055D9" w:rsidRDefault="0006113C" w:rsidP="00645F8D">
      <w:pPr>
        <w:pStyle w:val="Aufzhlungszeichen"/>
        <w:spacing w:after="120"/>
        <w:rPr>
          <w:rStyle w:val="XMLAttribute"/>
        </w:rPr>
      </w:pPr>
      <w:r w:rsidRPr="007055D9">
        <w:rPr>
          <w:rStyle w:val="XMLAttribute"/>
        </w:rPr>
        <w:t>no</w:t>
      </w:r>
    </w:p>
    <w:p w14:paraId="2EE2165D" w14:textId="77777777" w:rsidR="0006113C" w:rsidRDefault="0006113C" w:rsidP="00645F8D">
      <w:pPr>
        <w:pStyle w:val="Note"/>
        <w:spacing w:after="0"/>
        <w:jc w:val="both"/>
        <w:rPr>
          <w:sz w:val="22"/>
        </w:rPr>
      </w:pPr>
      <w:r w:rsidRPr="00EB0BAC">
        <w:rPr>
          <w:b/>
          <w:sz w:val="22"/>
        </w:rPr>
        <w:t xml:space="preserve">Note: </w:t>
      </w:r>
      <w:r w:rsidR="00EB0BAC" w:rsidRPr="00EB0BAC">
        <w:rPr>
          <w:sz w:val="22"/>
        </w:rPr>
        <w:t>Depending on the technology the default value can different (see in Generic Seam Weld Definition section under attribute filler).</w:t>
      </w:r>
    </w:p>
    <w:p w14:paraId="3568EF8A" w14:textId="036BB405" w:rsidR="00FB5F47" w:rsidRPr="007055D9" w:rsidRDefault="00FB5F47" w:rsidP="00645F8D">
      <w:pPr>
        <w:pStyle w:val="berschrift5"/>
        <w:keepNext/>
        <w:spacing w:before="120"/>
      </w:pPr>
      <w:r w:rsidRPr="007055D9">
        <w:t xml:space="preserve">Attribute </w:t>
      </w:r>
      <w:r w:rsidR="00194316">
        <w:t>"</w:t>
      </w:r>
      <w:r w:rsidRPr="007055D9">
        <w:t>filler</w:t>
      </w:r>
      <w:r w:rsidRPr="00A06030">
        <w:rPr>
          <w:lang w:val="en-US"/>
        </w:rPr>
        <w:t>_material</w:t>
      </w:r>
      <w:r w:rsidR="00194316">
        <w:t>"</w:t>
      </w:r>
    </w:p>
    <w:p w14:paraId="66430D7A" w14:textId="3EB92219" w:rsidR="00FB5F47" w:rsidRPr="00EB0BAC"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3280C078" w14:textId="77777777" w:rsidR="0006113C" w:rsidRPr="007055D9" w:rsidRDefault="000A77EE" w:rsidP="008641A9">
      <w:pPr>
        <w:pStyle w:val="Example"/>
        <w:keepNext/>
        <w:spacing w:before="120"/>
      </w:pPr>
      <w:r w:rsidRPr="007055D9">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AA1695" w:rsidRPr="00AA1695">
        <w:rPr>
          <w:rStyle w:val="elementdeftypeChar"/>
          <w:b/>
        </w:rPr>
        <w:t>&lt;w</w:t>
      </w:r>
      <w:r w:rsidR="00D3479F" w:rsidRPr="00AA1695">
        <w:rPr>
          <w:rStyle w:val="elementdeftypeChar"/>
          <w:b/>
        </w:rPr>
        <w:t>eld_positio</w:t>
      </w:r>
      <w:r w:rsidR="00AA1695" w:rsidRPr="00AA1695">
        <w:rPr>
          <w:rStyle w:val="elementdeftypeChar"/>
          <w:b/>
        </w:rPr>
        <w:t>n/&gt;</w:t>
      </w:r>
      <w:r>
        <w:t>)</w:t>
      </w:r>
      <w:r w:rsidRPr="007055D9">
        <w:t>:</w:t>
      </w:r>
    </w:p>
    <w:p w14:paraId="10649327" w14:textId="77777777" w:rsidR="000A77EE" w:rsidRDefault="000A77EE" w:rsidP="008641A9">
      <w:pPr>
        <w:pStyle w:val="XMLCode"/>
        <w:keepNext/>
      </w:pPr>
    </w:p>
    <w:p w14:paraId="7D6DE8F0" w14:textId="77777777" w:rsidR="00885D11" w:rsidRDefault="0006113C" w:rsidP="008641A9">
      <w:pPr>
        <w:pStyle w:val="XMLCode"/>
        <w:keepNext/>
      </w:pPr>
      <w:r w:rsidRPr="007055D9">
        <w:t>&lt;</w:t>
      </w:r>
      <w:r w:rsidR="00885D11">
        <w:t>seamweld&gt;</w:t>
      </w:r>
    </w:p>
    <w:p w14:paraId="7C8E365C" w14:textId="40DEB3DD" w:rsidR="00885D11" w:rsidRDefault="00885D11" w:rsidP="008641A9">
      <w:pPr>
        <w:pStyle w:val="XMLCode"/>
        <w:keepNext/>
      </w:pPr>
      <w:r>
        <w:t xml:space="preserve">    &lt;cruciform_joint base=</w:t>
      </w:r>
      <w:r w:rsidR="00194316">
        <w:t>"</w:t>
      </w:r>
      <w:r>
        <w:t>1</w:t>
      </w:r>
      <w:r w:rsidR="00194316">
        <w:t>"</w:t>
      </w:r>
      <w:r>
        <w:t xml:space="preserve"> technology=</w:t>
      </w:r>
      <w:r w:rsidR="00194316">
        <w:t>"</w:t>
      </w:r>
      <w:r w:rsidR="00970C42">
        <w:t>a</w:t>
      </w:r>
      <w:r>
        <w:t>rc</w:t>
      </w:r>
      <w:r w:rsidR="00194316">
        <w:t>"</w:t>
      </w:r>
      <w:r>
        <w:t>&gt;</w:t>
      </w:r>
    </w:p>
    <w:p w14:paraId="76C850B1" w14:textId="4C3EA12F" w:rsidR="00885D11" w:rsidRPr="0033379A" w:rsidRDefault="00885D11" w:rsidP="008641A9">
      <w:pPr>
        <w:pStyle w:val="XMLCode"/>
        <w:keepNext/>
        <w:rPr>
          <w:b/>
          <w:color w:val="0070C0"/>
          <w:lang w:val="fr-FR"/>
        </w:rPr>
      </w:pPr>
      <w:r w:rsidRPr="00BB1AF9">
        <w:rPr>
          <w:b/>
          <w:color w:val="0070C0"/>
        </w:rPr>
        <w:t xml:space="preserve">        </w:t>
      </w:r>
      <w:r w:rsidRPr="0033379A">
        <w:rPr>
          <w:b/>
          <w:color w:val="0070C0"/>
          <w:lang w:val="fr-FR"/>
        </w:rPr>
        <w:t>&lt;weld_position u=</w:t>
      </w:r>
      <w:r w:rsidR="00194316" w:rsidRPr="0033379A">
        <w:rPr>
          <w:b/>
          <w:color w:val="0070C0"/>
          <w:lang w:val="fr-FR"/>
        </w:rPr>
        <w:t>"</w:t>
      </w:r>
      <w:r w:rsidRPr="0033379A">
        <w:rPr>
          <w:b/>
          <w:color w:val="0070C0"/>
          <w:lang w:val="fr-FR"/>
        </w:rPr>
        <w:t>0.2</w:t>
      </w:r>
      <w:r w:rsidR="00194316" w:rsidRPr="0033379A">
        <w:rPr>
          <w:b/>
          <w:color w:val="0070C0"/>
          <w:lang w:val="fr-FR"/>
        </w:rPr>
        <w:t>"</w:t>
      </w:r>
      <w:r w:rsidRPr="0033379A">
        <w:rPr>
          <w:b/>
          <w:color w:val="0070C0"/>
          <w:lang w:val="fr-FR"/>
        </w:rPr>
        <w:t xml:space="preserve"> x=</w:t>
      </w:r>
      <w:r w:rsidR="00194316" w:rsidRPr="0033379A">
        <w:rPr>
          <w:b/>
          <w:color w:val="0070C0"/>
          <w:lang w:val="fr-FR"/>
        </w:rPr>
        <w:t>"</w:t>
      </w:r>
      <w:r w:rsidRPr="0033379A">
        <w:rPr>
          <w:b/>
          <w:color w:val="0070C0"/>
          <w:lang w:val="fr-FR"/>
        </w:rPr>
        <w:t>1</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1</w:t>
      </w:r>
      <w:r w:rsidR="00194316" w:rsidRPr="0033379A">
        <w:rPr>
          <w:b/>
          <w:color w:val="0070C0"/>
          <w:lang w:val="fr-FR"/>
        </w:rPr>
        <w:t>"</w:t>
      </w:r>
    </w:p>
    <w:p w14:paraId="7DCC9E71" w14:textId="1FCC4E5A" w:rsidR="00885D11" w:rsidRPr="00BB1AF9" w:rsidRDefault="00885D11" w:rsidP="00885D11">
      <w:pPr>
        <w:pStyle w:val="XMLCode"/>
        <w:rPr>
          <w:b/>
          <w:color w:val="0070C0"/>
        </w:rPr>
      </w:pPr>
      <w:r w:rsidRPr="0033379A">
        <w:rPr>
          <w:b/>
          <w:color w:val="0070C0"/>
          <w:lang w:val="fr-FR"/>
        </w:rPr>
        <w:t xml:space="preserve">                       </w:t>
      </w:r>
      <w:r w:rsidRPr="00BB1AF9">
        <w:rPr>
          <w:b/>
          <w:color w:val="0070C0"/>
        </w:rPr>
        <w:t>thickness=</w:t>
      </w:r>
      <w:r w:rsidR="00194316">
        <w:rPr>
          <w:b/>
          <w:color w:val="0070C0"/>
        </w:rPr>
        <w:t>"</w:t>
      </w:r>
      <w:r w:rsidRPr="00BB1AF9">
        <w:rPr>
          <w:b/>
          <w:color w:val="0070C0"/>
        </w:rPr>
        <w:t>3.0</w:t>
      </w:r>
      <w:r w:rsidR="00194316">
        <w:rPr>
          <w:b/>
          <w:color w:val="0070C0"/>
        </w:rPr>
        <w:t>"</w:t>
      </w:r>
    </w:p>
    <w:p w14:paraId="2DE756E7" w14:textId="591FF057" w:rsidR="00885D11" w:rsidRPr="00BB1AF9" w:rsidRDefault="00885D11" w:rsidP="00885D11">
      <w:pPr>
        <w:pStyle w:val="XMLCode"/>
        <w:rPr>
          <w:b/>
          <w:color w:val="0070C0"/>
        </w:rPr>
      </w:pPr>
      <w:r w:rsidRPr="00BB1AF9">
        <w:rPr>
          <w:b/>
          <w:color w:val="0070C0"/>
        </w:rPr>
        <w:t xml:space="preserve">                       penetration=</w:t>
      </w:r>
      <w:r w:rsidR="00194316">
        <w:rPr>
          <w:b/>
          <w:color w:val="0070C0"/>
        </w:rPr>
        <w:t>"</w:t>
      </w:r>
      <w:r w:rsidRPr="00BB1AF9">
        <w:rPr>
          <w:b/>
          <w:color w:val="0070C0"/>
        </w:rPr>
        <w:t>0.8</w:t>
      </w:r>
      <w:r w:rsidR="00194316">
        <w:rPr>
          <w:b/>
          <w:color w:val="0070C0"/>
        </w:rPr>
        <w:t>"</w:t>
      </w:r>
    </w:p>
    <w:p w14:paraId="1EFDAD84" w14:textId="6B6937D7" w:rsidR="00885D11" w:rsidRPr="00BB1AF9" w:rsidRDefault="00885D11" w:rsidP="00885D11">
      <w:pPr>
        <w:pStyle w:val="XMLCode"/>
        <w:rPr>
          <w:b/>
          <w:color w:val="0070C0"/>
        </w:rPr>
      </w:pPr>
      <w:r w:rsidRPr="00BB1AF9">
        <w:rPr>
          <w:b/>
          <w:color w:val="0070C0"/>
        </w:rPr>
        <w:t xml:space="preserve">                       section=</w:t>
      </w:r>
      <w:r w:rsidR="00194316">
        <w:rPr>
          <w:b/>
          <w:color w:val="0070C0"/>
        </w:rPr>
        <w:t>"</w:t>
      </w:r>
      <w:r w:rsidRPr="00BB1AF9">
        <w:rPr>
          <w:b/>
          <w:color w:val="0070C0"/>
        </w:rPr>
        <w:t>HY</w:t>
      </w:r>
      <w:r w:rsidR="00194316">
        <w:rPr>
          <w:b/>
          <w:color w:val="0070C0"/>
        </w:rPr>
        <w:t>"</w:t>
      </w:r>
    </w:p>
    <w:p w14:paraId="04F67361" w14:textId="3A3E8FC7" w:rsidR="00093B40" w:rsidRPr="00BB1AF9" w:rsidRDefault="00885D11" w:rsidP="00885D11">
      <w:pPr>
        <w:pStyle w:val="XMLCode"/>
        <w:rPr>
          <w:b/>
          <w:color w:val="0070C0"/>
        </w:rPr>
      </w:pPr>
      <w:r w:rsidRPr="00BB1AF9">
        <w:rPr>
          <w:b/>
          <w:color w:val="0070C0"/>
        </w:rPr>
        <w:t xml:space="preserve">                       angle=</w:t>
      </w:r>
      <w:r w:rsidR="00194316">
        <w:rPr>
          <w:b/>
          <w:color w:val="0070C0"/>
        </w:rPr>
        <w:t>"</w:t>
      </w:r>
      <w:r w:rsidRPr="00BB1AF9">
        <w:rPr>
          <w:b/>
          <w:color w:val="0070C0"/>
        </w:rPr>
        <w:t>30</w:t>
      </w:r>
      <w:r w:rsidR="00194316">
        <w:rPr>
          <w:b/>
          <w:color w:val="0070C0"/>
        </w:rPr>
        <w:t>"</w:t>
      </w:r>
    </w:p>
    <w:p w14:paraId="7DB4FC38" w14:textId="6AF10B57" w:rsidR="00093B40" w:rsidRPr="00BB1AF9" w:rsidRDefault="00093B40" w:rsidP="00093B40">
      <w:pPr>
        <w:pStyle w:val="XMLCode"/>
        <w:rPr>
          <w:b/>
          <w:color w:val="0070C0"/>
        </w:rPr>
      </w:pPr>
      <w:r w:rsidRPr="00BB1AF9">
        <w:rPr>
          <w:b/>
          <w:color w:val="0070C0"/>
        </w:rPr>
        <w:t xml:space="preserve">                       reference=</w:t>
      </w:r>
      <w:r w:rsidR="00194316">
        <w:rPr>
          <w:b/>
          <w:color w:val="0070C0"/>
        </w:rPr>
        <w:t>"</w:t>
      </w:r>
      <w:r w:rsidR="00A67679">
        <w:rPr>
          <w:b/>
          <w:color w:val="0070C0"/>
        </w:rPr>
        <w:t>true</w:t>
      </w:r>
      <w:r w:rsidR="00194316">
        <w:rPr>
          <w:b/>
          <w:color w:val="0070C0"/>
        </w:rPr>
        <w:t>"</w:t>
      </w:r>
    </w:p>
    <w:p w14:paraId="233CE216" w14:textId="6FFEFA0C" w:rsidR="00093B40" w:rsidRDefault="00093B40" w:rsidP="00093B40">
      <w:pPr>
        <w:pStyle w:val="XMLCode"/>
        <w:rPr>
          <w:b/>
          <w:color w:val="0070C0"/>
        </w:rPr>
      </w:pPr>
      <w:r w:rsidRPr="00BB1AF9">
        <w:rPr>
          <w:b/>
          <w:color w:val="0070C0"/>
        </w:rPr>
        <w:t xml:space="preserve">                       filler=</w:t>
      </w:r>
      <w:r w:rsidR="00194316">
        <w:rPr>
          <w:b/>
          <w:color w:val="0070C0"/>
        </w:rPr>
        <w:t>"</w:t>
      </w:r>
      <w:r w:rsidRPr="00BB1AF9">
        <w:rPr>
          <w:b/>
          <w:color w:val="0070C0"/>
        </w:rPr>
        <w:t>yes</w:t>
      </w:r>
      <w:r w:rsidR="00194316">
        <w:rPr>
          <w:b/>
          <w:color w:val="0070C0"/>
        </w:rPr>
        <w:t>"</w:t>
      </w:r>
    </w:p>
    <w:p w14:paraId="61D27679" w14:textId="546C7932"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71BA35A3" w14:textId="1D2903B8" w:rsidR="00885D11" w:rsidRPr="00BB1AF9" w:rsidRDefault="00093B40" w:rsidP="00093B40">
      <w:pPr>
        <w:pStyle w:val="XMLCode"/>
        <w:rPr>
          <w:b/>
          <w:color w:val="0070C0"/>
        </w:rPr>
      </w:pPr>
      <w:r w:rsidRPr="00BB1AF9">
        <w:rPr>
          <w:b/>
          <w:color w:val="0070C0"/>
        </w:rPr>
        <w:t xml:space="preserve">                       shape=</w:t>
      </w:r>
      <w:r w:rsidR="00194316">
        <w:rPr>
          <w:b/>
          <w:color w:val="0070C0"/>
        </w:rPr>
        <w:t>"</w:t>
      </w:r>
      <w:r w:rsidRPr="00BB1AF9">
        <w:rPr>
          <w:b/>
          <w:color w:val="0070C0"/>
        </w:rPr>
        <w:t>straight</w:t>
      </w:r>
      <w:r w:rsidR="00194316">
        <w:rPr>
          <w:b/>
          <w:color w:val="0070C0"/>
        </w:rPr>
        <w:t>"</w:t>
      </w:r>
      <w:r w:rsidRPr="00BB1AF9">
        <w:rPr>
          <w:b/>
          <w:color w:val="0070C0"/>
        </w:rPr>
        <w:t xml:space="preserve"> </w:t>
      </w:r>
      <w:r w:rsidR="00885D11" w:rsidRPr="00BB1AF9">
        <w:rPr>
          <w:b/>
          <w:color w:val="0070C0"/>
        </w:rPr>
        <w:t>/&gt;</w:t>
      </w:r>
    </w:p>
    <w:p w14:paraId="0FA8B1A4" w14:textId="59E0CB21" w:rsidR="00885D11" w:rsidRPr="00BB1AF9" w:rsidRDefault="00FD20E4" w:rsidP="00885D11">
      <w:pPr>
        <w:pStyle w:val="XMLCode"/>
        <w:rPr>
          <w:b/>
          <w:color w:val="0070C0"/>
        </w:rPr>
      </w:pPr>
      <w:r w:rsidRPr="00BB1AF9">
        <w:rPr>
          <w:b/>
          <w:color w:val="0070C0"/>
        </w:rPr>
        <w:t xml:space="preserve">        </w:t>
      </w:r>
      <w:r w:rsidR="00885D11" w:rsidRPr="00BB1AF9">
        <w:rPr>
          <w:b/>
          <w:color w:val="0070C0"/>
        </w:rPr>
        <w:t>&lt;weld_position u=</w:t>
      </w:r>
      <w:r w:rsidR="00194316">
        <w:rPr>
          <w:b/>
          <w:color w:val="0070C0"/>
        </w:rPr>
        <w:t>"</w:t>
      </w:r>
      <w:r w:rsidR="00885D11" w:rsidRPr="00BB1AF9">
        <w:rPr>
          <w:b/>
          <w:color w:val="0070C0"/>
        </w:rPr>
        <w:t>0.4</w:t>
      </w:r>
      <w:r w:rsidR="00194316">
        <w:rPr>
          <w:b/>
          <w:color w:val="0070C0"/>
        </w:rPr>
        <w:t>"</w:t>
      </w:r>
      <w:r w:rsidR="00885D11" w:rsidRPr="00BB1AF9">
        <w:rPr>
          <w:b/>
          <w:color w:val="0070C0"/>
        </w:rPr>
        <w:t xml:space="preserve"> x=</w:t>
      </w:r>
      <w:r w:rsidR="00194316">
        <w:rPr>
          <w:b/>
          <w:color w:val="0070C0"/>
        </w:rPr>
        <w:t>"</w:t>
      </w:r>
      <w:r w:rsidR="00885D11" w:rsidRPr="00BB1AF9">
        <w:rPr>
          <w:b/>
          <w:color w:val="0070C0"/>
        </w:rPr>
        <w:t>-1</w:t>
      </w:r>
      <w:r w:rsidR="00194316">
        <w:rPr>
          <w:b/>
          <w:color w:val="0070C0"/>
        </w:rPr>
        <w:t>"</w:t>
      </w:r>
      <w:r w:rsidR="00885D11" w:rsidRPr="00BB1AF9">
        <w:rPr>
          <w:b/>
          <w:color w:val="0070C0"/>
        </w:rPr>
        <w:t xml:space="preserve"> y=</w:t>
      </w:r>
      <w:r w:rsidR="00194316">
        <w:rPr>
          <w:b/>
          <w:color w:val="0070C0"/>
        </w:rPr>
        <w:t>"</w:t>
      </w:r>
      <w:r w:rsidR="00885D11" w:rsidRPr="00BB1AF9">
        <w:rPr>
          <w:b/>
          <w:color w:val="0070C0"/>
        </w:rPr>
        <w:t>0</w:t>
      </w:r>
      <w:r w:rsidR="00194316">
        <w:rPr>
          <w:b/>
          <w:color w:val="0070C0"/>
        </w:rPr>
        <w:t>"</w:t>
      </w:r>
      <w:r w:rsidR="00885D11" w:rsidRPr="00BB1AF9">
        <w:rPr>
          <w:b/>
          <w:color w:val="0070C0"/>
        </w:rPr>
        <w:t xml:space="preserve"> z=</w:t>
      </w:r>
      <w:r w:rsidR="00194316">
        <w:rPr>
          <w:b/>
          <w:color w:val="0070C0"/>
        </w:rPr>
        <w:t>"</w:t>
      </w:r>
      <w:r w:rsidR="00885D11" w:rsidRPr="00BB1AF9">
        <w:rPr>
          <w:b/>
          <w:color w:val="0070C0"/>
        </w:rPr>
        <w:t>-1</w:t>
      </w:r>
      <w:r w:rsidR="00194316">
        <w:rPr>
          <w:b/>
          <w:color w:val="0070C0"/>
        </w:rPr>
        <w:t>"</w:t>
      </w:r>
    </w:p>
    <w:p w14:paraId="55B3AB21" w14:textId="14BE6F2D" w:rsidR="00FD20E4" w:rsidRPr="00BB1AF9" w:rsidRDefault="00885D11" w:rsidP="00885D11">
      <w:pPr>
        <w:pStyle w:val="XMLCode"/>
        <w:rPr>
          <w:b/>
          <w:color w:val="0070C0"/>
        </w:rPr>
      </w:pPr>
      <w:r w:rsidRPr="00BB1AF9">
        <w:rPr>
          <w:b/>
          <w:color w:val="0070C0"/>
        </w:rPr>
        <w:t xml:space="preserve">                       thickness=</w:t>
      </w:r>
      <w:r w:rsidR="00194316">
        <w:rPr>
          <w:b/>
          <w:color w:val="0070C0"/>
        </w:rPr>
        <w:t>"</w:t>
      </w:r>
      <w:r w:rsidRPr="00BB1AF9">
        <w:rPr>
          <w:b/>
          <w:color w:val="0070C0"/>
        </w:rPr>
        <w:t>4.0</w:t>
      </w:r>
      <w:r w:rsidR="00194316">
        <w:rPr>
          <w:b/>
          <w:color w:val="0070C0"/>
        </w:rPr>
        <w:t>"</w:t>
      </w:r>
    </w:p>
    <w:p w14:paraId="68B906EC" w14:textId="096322D5" w:rsidR="00FD20E4" w:rsidRPr="00BB1AF9" w:rsidRDefault="00FD20E4" w:rsidP="00885D11">
      <w:pPr>
        <w:pStyle w:val="XMLCode"/>
        <w:rPr>
          <w:b/>
          <w:color w:val="0070C0"/>
        </w:rPr>
      </w:pPr>
      <w:r w:rsidRPr="00BB1AF9">
        <w:rPr>
          <w:b/>
          <w:color w:val="0070C0"/>
        </w:rPr>
        <w:t xml:space="preserve">                       </w:t>
      </w:r>
      <w:r w:rsidR="00885D11" w:rsidRPr="00BB1AF9">
        <w:rPr>
          <w:b/>
          <w:color w:val="0070C0"/>
        </w:rPr>
        <w:t>penetration=</w:t>
      </w:r>
      <w:r w:rsidR="00194316">
        <w:rPr>
          <w:b/>
          <w:color w:val="0070C0"/>
        </w:rPr>
        <w:t>"</w:t>
      </w:r>
      <w:r w:rsidR="00885D11" w:rsidRPr="00BB1AF9">
        <w:rPr>
          <w:b/>
          <w:color w:val="0070C0"/>
        </w:rPr>
        <w:t>0.4</w:t>
      </w:r>
      <w:r w:rsidR="00194316">
        <w:rPr>
          <w:b/>
          <w:color w:val="0070C0"/>
        </w:rPr>
        <w:t>"</w:t>
      </w:r>
    </w:p>
    <w:p w14:paraId="1D4B8831" w14:textId="07BB103E" w:rsidR="00FD20E4" w:rsidRPr="00BB1AF9" w:rsidRDefault="00FD20E4" w:rsidP="00885D11">
      <w:pPr>
        <w:pStyle w:val="XMLCode"/>
        <w:rPr>
          <w:b/>
          <w:color w:val="0070C0"/>
        </w:rPr>
      </w:pPr>
      <w:r w:rsidRPr="00BB1AF9">
        <w:rPr>
          <w:b/>
          <w:color w:val="0070C0"/>
        </w:rPr>
        <w:t xml:space="preserve">                       </w:t>
      </w:r>
      <w:r w:rsidR="00885D11" w:rsidRPr="00BB1AF9">
        <w:rPr>
          <w:b/>
          <w:color w:val="0070C0"/>
        </w:rPr>
        <w:t>section=</w:t>
      </w:r>
      <w:r w:rsidR="00194316">
        <w:rPr>
          <w:b/>
          <w:color w:val="0070C0"/>
        </w:rPr>
        <w:t>"</w:t>
      </w:r>
      <w:r w:rsidR="00885D11" w:rsidRPr="00BB1AF9">
        <w:rPr>
          <w:b/>
          <w:color w:val="0070C0"/>
        </w:rPr>
        <w:t>HY</w:t>
      </w:r>
      <w:r w:rsidR="00194316">
        <w:rPr>
          <w:b/>
          <w:color w:val="0070C0"/>
        </w:rPr>
        <w:t>"</w:t>
      </w:r>
    </w:p>
    <w:p w14:paraId="75B48E53" w14:textId="519BD11D" w:rsidR="00093B40" w:rsidRPr="00BB1AF9" w:rsidRDefault="00FD20E4" w:rsidP="00885D11">
      <w:pPr>
        <w:pStyle w:val="XMLCode"/>
        <w:rPr>
          <w:b/>
          <w:color w:val="0070C0"/>
        </w:rPr>
      </w:pPr>
      <w:r w:rsidRPr="00BB1AF9">
        <w:rPr>
          <w:b/>
          <w:color w:val="0070C0"/>
        </w:rPr>
        <w:lastRenderedPageBreak/>
        <w:t xml:space="preserve">                       </w:t>
      </w:r>
      <w:r w:rsidR="00885D11" w:rsidRPr="00BB1AF9">
        <w:rPr>
          <w:b/>
          <w:color w:val="0070C0"/>
        </w:rPr>
        <w:t>angle=</w:t>
      </w:r>
      <w:r w:rsidR="00194316">
        <w:rPr>
          <w:b/>
          <w:color w:val="0070C0"/>
        </w:rPr>
        <w:t>"</w:t>
      </w:r>
      <w:r w:rsidR="00885D11" w:rsidRPr="00BB1AF9">
        <w:rPr>
          <w:b/>
          <w:color w:val="0070C0"/>
        </w:rPr>
        <w:t>45</w:t>
      </w:r>
      <w:r w:rsidR="00194316">
        <w:rPr>
          <w:b/>
          <w:color w:val="0070C0"/>
        </w:rPr>
        <w:t>"</w:t>
      </w:r>
    </w:p>
    <w:p w14:paraId="2AC4EDC8" w14:textId="087062CD" w:rsidR="00093B40" w:rsidRPr="00BB1AF9" w:rsidRDefault="00093B40" w:rsidP="00093B40">
      <w:pPr>
        <w:pStyle w:val="XMLCode"/>
        <w:rPr>
          <w:b/>
          <w:color w:val="0070C0"/>
        </w:rPr>
      </w:pPr>
      <w:r w:rsidRPr="00BB1AF9">
        <w:rPr>
          <w:b/>
          <w:color w:val="0070C0"/>
        </w:rPr>
        <w:t xml:space="preserve">                       reference=</w:t>
      </w:r>
      <w:r w:rsidR="00194316">
        <w:rPr>
          <w:b/>
          <w:color w:val="0070C0"/>
        </w:rPr>
        <w:t>"</w:t>
      </w:r>
      <w:r w:rsidR="00A67679">
        <w:rPr>
          <w:b/>
          <w:color w:val="0070C0"/>
        </w:rPr>
        <w:t>true</w:t>
      </w:r>
      <w:r w:rsidR="00194316">
        <w:rPr>
          <w:b/>
          <w:color w:val="0070C0"/>
        </w:rPr>
        <w:t>"</w:t>
      </w:r>
    </w:p>
    <w:p w14:paraId="5FE2CD39" w14:textId="245B96D6" w:rsidR="00093B40" w:rsidRDefault="00093B40" w:rsidP="00093B40">
      <w:pPr>
        <w:pStyle w:val="XMLCode"/>
        <w:rPr>
          <w:b/>
          <w:color w:val="0070C0"/>
        </w:rPr>
      </w:pPr>
      <w:r w:rsidRPr="00BB1AF9">
        <w:rPr>
          <w:b/>
          <w:color w:val="0070C0"/>
        </w:rPr>
        <w:t xml:space="preserve">                       filler=</w:t>
      </w:r>
      <w:r w:rsidR="00194316">
        <w:rPr>
          <w:b/>
          <w:color w:val="0070C0"/>
        </w:rPr>
        <w:t>"</w:t>
      </w:r>
      <w:r w:rsidRPr="00BB1AF9">
        <w:rPr>
          <w:b/>
          <w:color w:val="0070C0"/>
        </w:rPr>
        <w:t>yes</w:t>
      </w:r>
      <w:r w:rsidR="00194316">
        <w:rPr>
          <w:b/>
          <w:color w:val="0070C0"/>
        </w:rPr>
        <w:t>"</w:t>
      </w:r>
    </w:p>
    <w:p w14:paraId="0A1C2FF6" w14:textId="36CCC405"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1AE7ED0F" w14:textId="62E79BF8" w:rsidR="00885D11" w:rsidRPr="00BB1AF9" w:rsidRDefault="00093B40" w:rsidP="00093B40">
      <w:pPr>
        <w:pStyle w:val="XMLCode"/>
        <w:rPr>
          <w:b/>
          <w:color w:val="0070C0"/>
        </w:rPr>
      </w:pPr>
      <w:r w:rsidRPr="00BB1AF9">
        <w:rPr>
          <w:b/>
          <w:color w:val="0070C0"/>
        </w:rPr>
        <w:t xml:space="preserve">                       shape=</w:t>
      </w:r>
      <w:r w:rsidR="00194316">
        <w:rPr>
          <w:b/>
          <w:color w:val="0070C0"/>
        </w:rPr>
        <w:t>"</w:t>
      </w:r>
      <w:r w:rsidRPr="00BB1AF9">
        <w:rPr>
          <w:b/>
          <w:color w:val="0070C0"/>
        </w:rPr>
        <w:t>straight</w:t>
      </w:r>
      <w:r w:rsidR="00194316">
        <w:rPr>
          <w:b/>
          <w:color w:val="0070C0"/>
        </w:rPr>
        <w:t>"</w:t>
      </w:r>
      <w:r w:rsidRPr="00BB1AF9">
        <w:rPr>
          <w:b/>
          <w:color w:val="0070C0"/>
        </w:rPr>
        <w:t xml:space="preserve"> </w:t>
      </w:r>
      <w:r w:rsidR="00885D11" w:rsidRPr="00BB1AF9">
        <w:rPr>
          <w:b/>
          <w:color w:val="0070C0"/>
        </w:rPr>
        <w:t>/&gt;</w:t>
      </w:r>
    </w:p>
    <w:p w14:paraId="4E7E1AC3" w14:textId="53357438" w:rsidR="00885D11" w:rsidRPr="00BB1AF9" w:rsidRDefault="00FD20E4" w:rsidP="00885D11">
      <w:pPr>
        <w:pStyle w:val="XMLCode"/>
        <w:rPr>
          <w:b/>
          <w:color w:val="0070C0"/>
        </w:rPr>
      </w:pPr>
      <w:r w:rsidRPr="00BB1AF9">
        <w:rPr>
          <w:b/>
          <w:color w:val="0070C0"/>
        </w:rPr>
        <w:t xml:space="preserve">        </w:t>
      </w:r>
      <w:r w:rsidR="00885D11" w:rsidRPr="00BB1AF9">
        <w:rPr>
          <w:b/>
          <w:color w:val="0070C0"/>
        </w:rPr>
        <w:t>&lt;weld_position u=</w:t>
      </w:r>
      <w:r w:rsidR="00194316">
        <w:rPr>
          <w:b/>
          <w:color w:val="0070C0"/>
        </w:rPr>
        <w:t>"</w:t>
      </w:r>
      <w:r w:rsidR="00885D11" w:rsidRPr="00BB1AF9">
        <w:rPr>
          <w:b/>
          <w:color w:val="0070C0"/>
        </w:rPr>
        <w:t>0.6</w:t>
      </w:r>
      <w:r w:rsidR="00194316">
        <w:rPr>
          <w:b/>
          <w:color w:val="0070C0"/>
        </w:rPr>
        <w:t>"</w:t>
      </w:r>
      <w:r w:rsidR="00885D11" w:rsidRPr="00BB1AF9">
        <w:rPr>
          <w:b/>
          <w:color w:val="0070C0"/>
        </w:rPr>
        <w:t xml:space="preserve"> x=</w:t>
      </w:r>
      <w:r w:rsidR="00194316">
        <w:rPr>
          <w:b/>
          <w:color w:val="0070C0"/>
        </w:rPr>
        <w:t>"</w:t>
      </w:r>
      <w:r w:rsidR="00885D11" w:rsidRPr="00BB1AF9">
        <w:rPr>
          <w:b/>
          <w:color w:val="0070C0"/>
        </w:rPr>
        <w:t>-1</w:t>
      </w:r>
      <w:r w:rsidR="00194316">
        <w:rPr>
          <w:b/>
          <w:color w:val="0070C0"/>
        </w:rPr>
        <w:t>"</w:t>
      </w:r>
      <w:r w:rsidR="00885D11" w:rsidRPr="00BB1AF9">
        <w:rPr>
          <w:b/>
          <w:color w:val="0070C0"/>
        </w:rPr>
        <w:t xml:space="preserve"> y=</w:t>
      </w:r>
      <w:r w:rsidR="00194316">
        <w:rPr>
          <w:b/>
          <w:color w:val="0070C0"/>
        </w:rPr>
        <w:t>"</w:t>
      </w:r>
      <w:r w:rsidR="00885D11" w:rsidRPr="00BB1AF9">
        <w:rPr>
          <w:b/>
          <w:color w:val="0070C0"/>
        </w:rPr>
        <w:t>0</w:t>
      </w:r>
      <w:r w:rsidR="00194316">
        <w:rPr>
          <w:b/>
          <w:color w:val="0070C0"/>
        </w:rPr>
        <w:t>"</w:t>
      </w:r>
      <w:r w:rsidR="00885D11" w:rsidRPr="00BB1AF9">
        <w:rPr>
          <w:b/>
          <w:color w:val="0070C0"/>
        </w:rPr>
        <w:t xml:space="preserve"> z=</w:t>
      </w:r>
      <w:r w:rsidR="00194316">
        <w:rPr>
          <w:b/>
          <w:color w:val="0070C0"/>
        </w:rPr>
        <w:t>"</w:t>
      </w:r>
      <w:r w:rsidR="00885D11" w:rsidRPr="00BB1AF9">
        <w:rPr>
          <w:b/>
          <w:color w:val="0070C0"/>
        </w:rPr>
        <w:t>1</w:t>
      </w:r>
      <w:r w:rsidR="00194316">
        <w:rPr>
          <w:b/>
          <w:color w:val="0070C0"/>
        </w:rPr>
        <w:t>"</w:t>
      </w:r>
    </w:p>
    <w:p w14:paraId="56D57B29" w14:textId="74500C11" w:rsidR="00FD20E4" w:rsidRPr="00BB1AF9" w:rsidRDefault="00885D11" w:rsidP="00885D11">
      <w:pPr>
        <w:pStyle w:val="XMLCode"/>
        <w:rPr>
          <w:b/>
          <w:color w:val="0070C0"/>
        </w:rPr>
      </w:pPr>
      <w:r w:rsidRPr="00BB1AF9">
        <w:rPr>
          <w:b/>
          <w:color w:val="0070C0"/>
        </w:rPr>
        <w:t xml:space="preserve">                       thickness=</w:t>
      </w:r>
      <w:r w:rsidR="00194316">
        <w:rPr>
          <w:b/>
          <w:color w:val="0070C0"/>
        </w:rPr>
        <w:t>"</w:t>
      </w:r>
      <w:r w:rsidRPr="00BB1AF9">
        <w:rPr>
          <w:b/>
          <w:color w:val="0070C0"/>
        </w:rPr>
        <w:t>5.0</w:t>
      </w:r>
      <w:r w:rsidR="00194316">
        <w:rPr>
          <w:b/>
          <w:color w:val="0070C0"/>
        </w:rPr>
        <w:t>"</w:t>
      </w:r>
    </w:p>
    <w:p w14:paraId="56E2C94E" w14:textId="1B984182" w:rsidR="00FD20E4" w:rsidRPr="00BB1AF9" w:rsidRDefault="00FD20E4" w:rsidP="00885D11">
      <w:pPr>
        <w:pStyle w:val="XMLCode"/>
        <w:rPr>
          <w:b/>
          <w:color w:val="0070C0"/>
        </w:rPr>
      </w:pPr>
      <w:r w:rsidRPr="00BB1AF9">
        <w:rPr>
          <w:b/>
          <w:color w:val="0070C0"/>
        </w:rPr>
        <w:t xml:space="preserve">                       </w:t>
      </w:r>
      <w:r w:rsidR="00885D11" w:rsidRPr="00BB1AF9">
        <w:rPr>
          <w:b/>
          <w:color w:val="0070C0"/>
        </w:rPr>
        <w:t>penetration=</w:t>
      </w:r>
      <w:r w:rsidR="00194316">
        <w:rPr>
          <w:b/>
          <w:color w:val="0070C0"/>
        </w:rPr>
        <w:t>"</w:t>
      </w:r>
      <w:r w:rsidR="00885D11" w:rsidRPr="00BB1AF9">
        <w:rPr>
          <w:b/>
          <w:color w:val="0070C0"/>
        </w:rPr>
        <w:t>0.8</w:t>
      </w:r>
      <w:r w:rsidR="00194316">
        <w:rPr>
          <w:b/>
          <w:color w:val="0070C0"/>
        </w:rPr>
        <w:t>"</w:t>
      </w:r>
    </w:p>
    <w:p w14:paraId="5551A760" w14:textId="51340788" w:rsidR="00FD20E4" w:rsidRPr="00BB1AF9" w:rsidRDefault="00FD20E4" w:rsidP="00885D11">
      <w:pPr>
        <w:pStyle w:val="XMLCode"/>
        <w:rPr>
          <w:b/>
          <w:color w:val="0070C0"/>
        </w:rPr>
      </w:pPr>
      <w:r w:rsidRPr="00BB1AF9">
        <w:rPr>
          <w:b/>
          <w:color w:val="0070C0"/>
        </w:rPr>
        <w:t xml:space="preserve">                       </w:t>
      </w:r>
      <w:r w:rsidR="00885D11" w:rsidRPr="00BB1AF9">
        <w:rPr>
          <w:b/>
          <w:color w:val="0070C0"/>
        </w:rPr>
        <w:t>section=</w:t>
      </w:r>
      <w:r w:rsidR="00194316">
        <w:rPr>
          <w:b/>
          <w:color w:val="0070C0"/>
        </w:rPr>
        <w:t>"</w:t>
      </w:r>
      <w:r w:rsidR="00885D11" w:rsidRPr="00BB1AF9">
        <w:rPr>
          <w:b/>
          <w:color w:val="0070C0"/>
        </w:rPr>
        <w:t>HY</w:t>
      </w:r>
      <w:r w:rsidR="00194316">
        <w:rPr>
          <w:b/>
          <w:color w:val="0070C0"/>
        </w:rPr>
        <w:t>"</w:t>
      </w:r>
    </w:p>
    <w:p w14:paraId="388EF93F" w14:textId="4AB27C41" w:rsidR="00093B40" w:rsidRPr="00BB1AF9" w:rsidRDefault="00FD20E4" w:rsidP="00885D11">
      <w:pPr>
        <w:pStyle w:val="XMLCode"/>
        <w:rPr>
          <w:b/>
          <w:color w:val="0070C0"/>
        </w:rPr>
      </w:pPr>
      <w:r w:rsidRPr="00BB1AF9">
        <w:rPr>
          <w:b/>
          <w:color w:val="0070C0"/>
        </w:rPr>
        <w:t xml:space="preserve">                       </w:t>
      </w:r>
      <w:r w:rsidR="00885D11" w:rsidRPr="00BB1AF9">
        <w:rPr>
          <w:b/>
          <w:color w:val="0070C0"/>
        </w:rPr>
        <w:t>angle=</w:t>
      </w:r>
      <w:r w:rsidR="00194316">
        <w:rPr>
          <w:b/>
          <w:color w:val="0070C0"/>
        </w:rPr>
        <w:t>"</w:t>
      </w:r>
      <w:r w:rsidR="00885D11" w:rsidRPr="00BB1AF9">
        <w:rPr>
          <w:b/>
          <w:color w:val="0070C0"/>
        </w:rPr>
        <w:t>50</w:t>
      </w:r>
      <w:r w:rsidR="00194316">
        <w:rPr>
          <w:b/>
          <w:color w:val="0070C0"/>
        </w:rPr>
        <w:t>"</w:t>
      </w:r>
    </w:p>
    <w:p w14:paraId="5FFCCAE3" w14:textId="3D2182AA" w:rsidR="00093B40" w:rsidRPr="00BB1AF9" w:rsidRDefault="00093B40" w:rsidP="00093B40">
      <w:pPr>
        <w:pStyle w:val="XMLCode"/>
        <w:rPr>
          <w:b/>
          <w:color w:val="0070C0"/>
        </w:rPr>
      </w:pPr>
      <w:r w:rsidRPr="00BB1AF9">
        <w:rPr>
          <w:b/>
          <w:color w:val="0070C0"/>
        </w:rPr>
        <w:t xml:space="preserve">                       reference=</w:t>
      </w:r>
      <w:r w:rsidR="00194316">
        <w:rPr>
          <w:b/>
          <w:color w:val="0070C0"/>
        </w:rPr>
        <w:t>"</w:t>
      </w:r>
      <w:r w:rsidR="00A67679">
        <w:rPr>
          <w:b/>
          <w:color w:val="0070C0"/>
        </w:rPr>
        <w:t>true</w:t>
      </w:r>
      <w:r w:rsidR="00194316">
        <w:rPr>
          <w:b/>
          <w:color w:val="0070C0"/>
        </w:rPr>
        <w:t>"</w:t>
      </w:r>
    </w:p>
    <w:p w14:paraId="000060FA" w14:textId="63EFC9A3" w:rsidR="00093B40" w:rsidRDefault="00093B40" w:rsidP="00093B40">
      <w:pPr>
        <w:pStyle w:val="XMLCode"/>
        <w:rPr>
          <w:b/>
          <w:color w:val="0070C0"/>
        </w:rPr>
      </w:pPr>
      <w:r w:rsidRPr="00BB1AF9">
        <w:rPr>
          <w:b/>
          <w:color w:val="0070C0"/>
        </w:rPr>
        <w:t xml:space="preserve">                       filler=</w:t>
      </w:r>
      <w:r w:rsidR="00194316">
        <w:rPr>
          <w:b/>
          <w:color w:val="0070C0"/>
        </w:rPr>
        <w:t>"</w:t>
      </w:r>
      <w:r w:rsidRPr="00BB1AF9">
        <w:rPr>
          <w:b/>
          <w:color w:val="0070C0"/>
        </w:rPr>
        <w:t>yes</w:t>
      </w:r>
      <w:r w:rsidR="00194316">
        <w:rPr>
          <w:b/>
          <w:color w:val="0070C0"/>
        </w:rPr>
        <w:t>"</w:t>
      </w:r>
    </w:p>
    <w:p w14:paraId="5AB2BE6F" w14:textId="7AAFEE7F"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299509A0" w14:textId="0142FB9F" w:rsidR="00885D11" w:rsidRPr="00BB1AF9" w:rsidRDefault="00093B40" w:rsidP="00093B40">
      <w:pPr>
        <w:pStyle w:val="XMLCode"/>
        <w:rPr>
          <w:b/>
          <w:color w:val="0070C0"/>
        </w:rPr>
      </w:pPr>
      <w:r w:rsidRPr="00BB1AF9">
        <w:rPr>
          <w:b/>
          <w:color w:val="0070C0"/>
        </w:rPr>
        <w:t xml:space="preserve">                       shape=</w:t>
      </w:r>
      <w:r w:rsidR="00194316">
        <w:rPr>
          <w:b/>
          <w:color w:val="0070C0"/>
        </w:rPr>
        <w:t>"</w:t>
      </w:r>
      <w:r w:rsidRPr="00BB1AF9">
        <w:rPr>
          <w:b/>
          <w:color w:val="0070C0"/>
        </w:rPr>
        <w:t>straight</w:t>
      </w:r>
      <w:r w:rsidR="00194316">
        <w:rPr>
          <w:b/>
          <w:color w:val="0070C0"/>
        </w:rPr>
        <w:t>"</w:t>
      </w:r>
      <w:r w:rsidR="00885D11" w:rsidRPr="00BB1AF9">
        <w:rPr>
          <w:b/>
          <w:color w:val="0070C0"/>
        </w:rPr>
        <w:t xml:space="preserve"> /&gt;</w:t>
      </w:r>
    </w:p>
    <w:p w14:paraId="559EF872" w14:textId="2883E6E6" w:rsidR="00885D11" w:rsidRPr="00BB1AF9" w:rsidRDefault="00FD20E4" w:rsidP="00885D11">
      <w:pPr>
        <w:pStyle w:val="XMLCode"/>
        <w:rPr>
          <w:b/>
          <w:color w:val="0070C0"/>
        </w:rPr>
      </w:pPr>
      <w:r w:rsidRPr="00BB1AF9">
        <w:rPr>
          <w:b/>
          <w:color w:val="0070C0"/>
        </w:rPr>
        <w:t xml:space="preserve">        </w:t>
      </w:r>
      <w:r w:rsidR="00885D11" w:rsidRPr="00BB1AF9">
        <w:rPr>
          <w:b/>
          <w:color w:val="0070C0"/>
        </w:rPr>
        <w:t>&lt;weld_position u=</w:t>
      </w:r>
      <w:r w:rsidR="00194316">
        <w:rPr>
          <w:b/>
          <w:color w:val="0070C0"/>
        </w:rPr>
        <w:t>"</w:t>
      </w:r>
      <w:r w:rsidR="00885D11" w:rsidRPr="00BB1AF9">
        <w:rPr>
          <w:b/>
          <w:color w:val="0070C0"/>
        </w:rPr>
        <w:t>0.8</w:t>
      </w:r>
      <w:r w:rsidR="00194316">
        <w:rPr>
          <w:b/>
          <w:color w:val="0070C0"/>
        </w:rPr>
        <w:t>"</w:t>
      </w:r>
      <w:r w:rsidR="00885D11" w:rsidRPr="00BB1AF9">
        <w:rPr>
          <w:b/>
          <w:color w:val="0070C0"/>
        </w:rPr>
        <w:t xml:space="preserve"> x=</w:t>
      </w:r>
      <w:r w:rsidR="00194316">
        <w:rPr>
          <w:b/>
          <w:color w:val="0070C0"/>
        </w:rPr>
        <w:t>"</w:t>
      </w:r>
      <w:r w:rsidR="00885D11" w:rsidRPr="00BB1AF9">
        <w:rPr>
          <w:b/>
          <w:color w:val="0070C0"/>
        </w:rPr>
        <w:t>1</w:t>
      </w:r>
      <w:r w:rsidR="00194316">
        <w:rPr>
          <w:b/>
          <w:color w:val="0070C0"/>
        </w:rPr>
        <w:t>"</w:t>
      </w:r>
      <w:r w:rsidR="00885D11" w:rsidRPr="00BB1AF9">
        <w:rPr>
          <w:b/>
          <w:color w:val="0070C0"/>
        </w:rPr>
        <w:t xml:space="preserve"> y=</w:t>
      </w:r>
      <w:r w:rsidR="00194316">
        <w:rPr>
          <w:b/>
          <w:color w:val="0070C0"/>
        </w:rPr>
        <w:t>"</w:t>
      </w:r>
      <w:r w:rsidR="00885D11" w:rsidRPr="00BB1AF9">
        <w:rPr>
          <w:b/>
          <w:color w:val="0070C0"/>
        </w:rPr>
        <w:t>0</w:t>
      </w:r>
      <w:r w:rsidR="00194316">
        <w:rPr>
          <w:b/>
          <w:color w:val="0070C0"/>
        </w:rPr>
        <w:t>"</w:t>
      </w:r>
      <w:r w:rsidR="00885D11" w:rsidRPr="00BB1AF9">
        <w:rPr>
          <w:b/>
          <w:color w:val="0070C0"/>
        </w:rPr>
        <w:t xml:space="preserve"> z=</w:t>
      </w:r>
      <w:r w:rsidR="00194316">
        <w:rPr>
          <w:b/>
          <w:color w:val="0070C0"/>
        </w:rPr>
        <w:t>"</w:t>
      </w:r>
      <w:r w:rsidR="00885D11" w:rsidRPr="00BB1AF9">
        <w:rPr>
          <w:b/>
          <w:color w:val="0070C0"/>
        </w:rPr>
        <w:t>-1</w:t>
      </w:r>
      <w:r w:rsidR="00194316">
        <w:rPr>
          <w:b/>
          <w:color w:val="0070C0"/>
        </w:rPr>
        <w:t>"</w:t>
      </w:r>
    </w:p>
    <w:p w14:paraId="4EAE1351" w14:textId="4A206957" w:rsidR="00FD20E4" w:rsidRPr="00BB1AF9" w:rsidRDefault="00885D11" w:rsidP="00885D11">
      <w:pPr>
        <w:pStyle w:val="XMLCode"/>
        <w:rPr>
          <w:b/>
          <w:color w:val="0070C0"/>
        </w:rPr>
      </w:pPr>
      <w:r w:rsidRPr="00BB1AF9">
        <w:rPr>
          <w:b/>
          <w:color w:val="0070C0"/>
        </w:rPr>
        <w:t xml:space="preserve">                       thickness=</w:t>
      </w:r>
      <w:r w:rsidR="00194316">
        <w:rPr>
          <w:b/>
          <w:color w:val="0070C0"/>
        </w:rPr>
        <w:t>"</w:t>
      </w:r>
      <w:r w:rsidRPr="00BB1AF9">
        <w:rPr>
          <w:b/>
          <w:color w:val="0070C0"/>
        </w:rPr>
        <w:t>6.0</w:t>
      </w:r>
      <w:r w:rsidR="00194316">
        <w:rPr>
          <w:b/>
          <w:color w:val="0070C0"/>
        </w:rPr>
        <w:t>"</w:t>
      </w:r>
    </w:p>
    <w:p w14:paraId="0727E578" w14:textId="42B8F463" w:rsidR="00FD20E4" w:rsidRPr="00BB1AF9" w:rsidRDefault="00FD20E4" w:rsidP="00885D11">
      <w:pPr>
        <w:pStyle w:val="XMLCode"/>
        <w:rPr>
          <w:b/>
          <w:color w:val="0070C0"/>
        </w:rPr>
      </w:pPr>
      <w:r w:rsidRPr="00BB1AF9">
        <w:rPr>
          <w:b/>
          <w:color w:val="0070C0"/>
        </w:rPr>
        <w:t xml:space="preserve">                       penetration=</w:t>
      </w:r>
      <w:r w:rsidR="00194316">
        <w:rPr>
          <w:b/>
          <w:color w:val="0070C0"/>
        </w:rPr>
        <w:t>"</w:t>
      </w:r>
      <w:r w:rsidRPr="00BB1AF9">
        <w:rPr>
          <w:b/>
          <w:color w:val="0070C0"/>
        </w:rPr>
        <w:t>0.4</w:t>
      </w:r>
      <w:r w:rsidR="00194316">
        <w:rPr>
          <w:b/>
          <w:color w:val="0070C0"/>
        </w:rPr>
        <w:t>"</w:t>
      </w:r>
    </w:p>
    <w:p w14:paraId="209AD44F" w14:textId="0DD19D84" w:rsidR="00FD20E4" w:rsidRPr="00BB1AF9" w:rsidRDefault="00FD20E4" w:rsidP="00885D11">
      <w:pPr>
        <w:pStyle w:val="XMLCode"/>
        <w:rPr>
          <w:b/>
          <w:color w:val="0070C0"/>
        </w:rPr>
      </w:pPr>
      <w:r w:rsidRPr="00BB1AF9">
        <w:rPr>
          <w:b/>
          <w:color w:val="0070C0"/>
        </w:rPr>
        <w:t xml:space="preserve">                       </w:t>
      </w:r>
      <w:r w:rsidR="00885D11" w:rsidRPr="00BB1AF9">
        <w:rPr>
          <w:b/>
          <w:color w:val="0070C0"/>
        </w:rPr>
        <w:t>section=</w:t>
      </w:r>
      <w:r w:rsidR="00194316">
        <w:rPr>
          <w:b/>
          <w:color w:val="0070C0"/>
        </w:rPr>
        <w:t>"</w:t>
      </w:r>
      <w:r w:rsidR="00885D11" w:rsidRPr="00BB1AF9">
        <w:rPr>
          <w:b/>
          <w:color w:val="0070C0"/>
        </w:rPr>
        <w:t>HY</w:t>
      </w:r>
      <w:r w:rsidR="00194316">
        <w:rPr>
          <w:b/>
          <w:color w:val="0070C0"/>
        </w:rPr>
        <w:t>"</w:t>
      </w:r>
    </w:p>
    <w:p w14:paraId="6ECF9883" w14:textId="07F0C762" w:rsidR="00093B40" w:rsidRPr="00BB1AF9" w:rsidRDefault="00FD20E4" w:rsidP="00885D11">
      <w:pPr>
        <w:pStyle w:val="XMLCode"/>
        <w:rPr>
          <w:b/>
          <w:color w:val="0070C0"/>
        </w:rPr>
      </w:pPr>
      <w:r w:rsidRPr="00BB1AF9">
        <w:rPr>
          <w:b/>
          <w:color w:val="0070C0"/>
        </w:rPr>
        <w:t xml:space="preserve">                       </w:t>
      </w:r>
      <w:r w:rsidR="00885D11" w:rsidRPr="00BB1AF9">
        <w:rPr>
          <w:b/>
          <w:color w:val="0070C0"/>
        </w:rPr>
        <w:t>angle=</w:t>
      </w:r>
      <w:r w:rsidR="00194316">
        <w:rPr>
          <w:b/>
          <w:color w:val="0070C0"/>
        </w:rPr>
        <w:t>"</w:t>
      </w:r>
      <w:r w:rsidR="00885D11" w:rsidRPr="00BB1AF9">
        <w:rPr>
          <w:b/>
          <w:color w:val="0070C0"/>
        </w:rPr>
        <w:t>75</w:t>
      </w:r>
      <w:r w:rsidR="00194316">
        <w:rPr>
          <w:b/>
          <w:color w:val="0070C0"/>
        </w:rPr>
        <w:t>"</w:t>
      </w:r>
    </w:p>
    <w:p w14:paraId="2D1AD42D" w14:textId="7DB75AE8" w:rsidR="00093B40" w:rsidRPr="00BB1AF9" w:rsidRDefault="00093B40" w:rsidP="00093B40">
      <w:pPr>
        <w:pStyle w:val="XMLCode"/>
        <w:rPr>
          <w:b/>
          <w:color w:val="0070C0"/>
        </w:rPr>
      </w:pPr>
      <w:r w:rsidRPr="00BB1AF9">
        <w:rPr>
          <w:b/>
          <w:color w:val="0070C0"/>
        </w:rPr>
        <w:t xml:space="preserve">                       reference=</w:t>
      </w:r>
      <w:r w:rsidR="00194316">
        <w:rPr>
          <w:b/>
          <w:color w:val="0070C0"/>
        </w:rPr>
        <w:t>"</w:t>
      </w:r>
      <w:r w:rsidR="00A67679">
        <w:rPr>
          <w:b/>
          <w:color w:val="0070C0"/>
        </w:rPr>
        <w:t>true</w:t>
      </w:r>
      <w:r w:rsidR="00194316">
        <w:rPr>
          <w:b/>
          <w:color w:val="0070C0"/>
        </w:rPr>
        <w:t>"</w:t>
      </w:r>
    </w:p>
    <w:p w14:paraId="794A7C1D" w14:textId="4AF664FF" w:rsidR="00093B40" w:rsidRDefault="00093B40" w:rsidP="00093B40">
      <w:pPr>
        <w:pStyle w:val="XMLCode"/>
        <w:rPr>
          <w:b/>
          <w:color w:val="0070C0"/>
        </w:rPr>
      </w:pPr>
      <w:r w:rsidRPr="00BB1AF9">
        <w:rPr>
          <w:b/>
          <w:color w:val="0070C0"/>
        </w:rPr>
        <w:t xml:space="preserve">                       filler=</w:t>
      </w:r>
      <w:r w:rsidR="00194316">
        <w:rPr>
          <w:b/>
          <w:color w:val="0070C0"/>
        </w:rPr>
        <w:t>"</w:t>
      </w:r>
      <w:r w:rsidRPr="00BB1AF9">
        <w:rPr>
          <w:b/>
          <w:color w:val="0070C0"/>
        </w:rPr>
        <w:t>yes</w:t>
      </w:r>
      <w:r w:rsidR="00194316">
        <w:rPr>
          <w:b/>
          <w:color w:val="0070C0"/>
        </w:rPr>
        <w:t>"</w:t>
      </w:r>
    </w:p>
    <w:p w14:paraId="2A9D7736" w14:textId="72FACF78"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39886676" w14:textId="6F5771E8" w:rsidR="00885D11" w:rsidRPr="00BB1AF9" w:rsidRDefault="00093B40" w:rsidP="00093B40">
      <w:pPr>
        <w:pStyle w:val="XMLCode"/>
        <w:rPr>
          <w:b/>
          <w:color w:val="0070C0"/>
        </w:rPr>
      </w:pPr>
      <w:r w:rsidRPr="00BB1AF9">
        <w:rPr>
          <w:b/>
          <w:color w:val="0070C0"/>
        </w:rPr>
        <w:t xml:space="preserve">                       shape=</w:t>
      </w:r>
      <w:r w:rsidR="00194316">
        <w:rPr>
          <w:b/>
          <w:color w:val="0070C0"/>
        </w:rPr>
        <w:t>"</w:t>
      </w:r>
      <w:r w:rsidRPr="00BB1AF9">
        <w:rPr>
          <w:b/>
          <w:color w:val="0070C0"/>
        </w:rPr>
        <w:t>straight</w:t>
      </w:r>
      <w:r w:rsidR="00194316">
        <w:rPr>
          <w:b/>
          <w:color w:val="0070C0"/>
        </w:rPr>
        <w:t>"</w:t>
      </w:r>
      <w:r w:rsidR="00885D11" w:rsidRPr="00BB1AF9">
        <w:rPr>
          <w:b/>
          <w:color w:val="0070C0"/>
        </w:rPr>
        <w:t xml:space="preserve"> /&gt;</w:t>
      </w:r>
    </w:p>
    <w:p w14:paraId="40CF9582" w14:textId="77777777" w:rsidR="00885D11" w:rsidRDefault="00FD20E4" w:rsidP="00885D11">
      <w:pPr>
        <w:pStyle w:val="XMLCode"/>
      </w:pPr>
      <w:r>
        <w:t xml:space="preserve">        </w:t>
      </w:r>
      <w:r w:rsidR="00885D11">
        <w:t>&lt;sheet_parameter</w:t>
      </w:r>
      <w:r w:rsidR="00D32EBC">
        <w:t xml:space="preserve"> </w:t>
      </w:r>
      <w:r w:rsidR="00885D11">
        <w:t>... /&gt;</w:t>
      </w:r>
    </w:p>
    <w:p w14:paraId="76A7717E" w14:textId="77777777" w:rsidR="00885D11" w:rsidRDefault="00885D11" w:rsidP="00885D11">
      <w:pPr>
        <w:pStyle w:val="XMLCode"/>
      </w:pPr>
      <w:r>
        <w:t xml:space="preserve">        &lt;sheet_parameter ... /&gt;</w:t>
      </w:r>
    </w:p>
    <w:p w14:paraId="10B9E3BD" w14:textId="77777777" w:rsidR="00D94169" w:rsidRDefault="00FD20E4" w:rsidP="00885D11">
      <w:pPr>
        <w:pStyle w:val="XMLCode"/>
      </w:pPr>
      <w:r>
        <w:t xml:space="preserve">    </w:t>
      </w:r>
      <w:r w:rsidR="00885D11">
        <w:t>&lt;/cruciform_joint&gt;</w:t>
      </w:r>
    </w:p>
    <w:p w14:paraId="466291F7" w14:textId="77777777" w:rsidR="0088549D" w:rsidRDefault="0006113C" w:rsidP="00D94169">
      <w:pPr>
        <w:pStyle w:val="XMLCode"/>
      </w:pPr>
      <w:r w:rsidRPr="007055D9">
        <w:t>&lt;/</w:t>
      </w:r>
      <w:r w:rsidR="00885D11">
        <w:t>seamweld</w:t>
      </w:r>
      <w:r w:rsidRPr="007055D9">
        <w:t>&gt;</w:t>
      </w:r>
    </w:p>
    <w:p w14:paraId="4E86956F" w14:textId="77777777" w:rsidR="000A77EE" w:rsidRDefault="000A77EE" w:rsidP="00D94169">
      <w:pPr>
        <w:pStyle w:val="XMLCode"/>
      </w:pPr>
    </w:p>
    <w:p w14:paraId="1C1FA1F6" w14:textId="5C83A9C2" w:rsidR="00996CC5" w:rsidRPr="007055D9" w:rsidRDefault="00996CC5" w:rsidP="00F3716C">
      <w:pPr>
        <w:pStyle w:val="berschrift4"/>
        <w:keepLines/>
        <w:tabs>
          <w:tab w:val="clear" w:pos="864"/>
          <w:tab w:val="num" w:pos="993"/>
        </w:tabs>
        <w:ind w:left="862" w:hanging="862"/>
      </w:pPr>
      <w:bookmarkStart w:id="1905" w:name="GenericSeamWeldWeld"/>
      <w:bookmarkStart w:id="1906" w:name="_Toc3557060"/>
      <w:bookmarkStart w:id="1907" w:name="_Toc34747310"/>
      <w:bookmarkStart w:id="1908" w:name="_Toc338938919"/>
      <w:bookmarkStart w:id="1909" w:name="_Toc338939255"/>
      <w:bookmarkStart w:id="1910" w:name="_Toc334183560"/>
      <w:bookmarkStart w:id="1911" w:name="_Toc288196537"/>
      <w:bookmarkStart w:id="1912" w:name="_Toc288200840"/>
      <w:bookmarkStart w:id="1913" w:name="_Toc39880627"/>
      <w:bookmarkEnd w:id="1879"/>
      <w:bookmarkEnd w:id="1880"/>
      <w:bookmarkEnd w:id="1881"/>
      <w:bookmarkEnd w:id="1882"/>
      <w:bookmarkEnd w:id="1905"/>
      <w:r w:rsidRPr="007055D9">
        <w:t xml:space="preserve">Element </w:t>
      </w:r>
      <w:r w:rsidR="00194316">
        <w:t>"</w:t>
      </w:r>
      <w:r>
        <w:t>sheet_parameter</w:t>
      </w:r>
      <w:bookmarkEnd w:id="1906"/>
      <w:r w:rsidR="00194316">
        <w:t>"</w:t>
      </w:r>
      <w:bookmarkEnd w:id="1907"/>
      <w:bookmarkEnd w:id="1913"/>
    </w:p>
    <w:p w14:paraId="04951DA8" w14:textId="77777777" w:rsidR="00996CC5" w:rsidRPr="007055D9" w:rsidRDefault="00996CC5" w:rsidP="00996CC5">
      <w:pPr>
        <w:keepNext/>
        <w:keepLines/>
        <w:jc w:val="both"/>
      </w:pPr>
      <w:r w:rsidRPr="007055D9">
        <w:t xml:space="preserve">For the element </w:t>
      </w:r>
      <w:r w:rsidR="00AA1695">
        <w:rPr>
          <w:rStyle w:val="XMLElement"/>
        </w:rPr>
        <w:t>&lt;s</w:t>
      </w:r>
      <w:r>
        <w:rPr>
          <w:rStyle w:val="XMLElement"/>
        </w:rPr>
        <w:t>heet_parameter</w:t>
      </w:r>
      <w:r w:rsidR="00AA1695">
        <w:rPr>
          <w:rStyle w:val="XMLElement"/>
        </w:rPr>
        <w:t>/&gt;</w:t>
      </w:r>
      <w:r w:rsidRPr="007055D9">
        <w:t>, the following attri</w:t>
      </w:r>
      <w:r>
        <w:t xml:space="preserve">butes can be specified for the </w:t>
      </w:r>
      <w:r w:rsidR="008641A9">
        <w:t>Cruciform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996CC5" w:rsidRPr="007055D9" w14:paraId="7E9D8B3B" w14:textId="77777777" w:rsidTr="000F259A">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9F6DDA" w14:textId="77777777" w:rsidR="00996CC5" w:rsidRPr="007055D9" w:rsidRDefault="00996CC5" w:rsidP="000F259A">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462A65" w14:textId="77777777" w:rsidR="00996CC5" w:rsidRPr="007055D9" w:rsidRDefault="00996CC5" w:rsidP="000F259A">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0D55B9B" w14:textId="6455B550" w:rsidR="00996CC5" w:rsidRPr="007055D9" w:rsidRDefault="003C5489" w:rsidP="000F259A">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2806E7" w14:textId="52506F98" w:rsidR="00996CC5" w:rsidRPr="007055D9" w:rsidRDefault="009436D3" w:rsidP="000F259A">
            <w:pPr>
              <w:keepNext/>
              <w:keepLines/>
              <w:rPr>
                <w:b/>
                <w:i/>
              </w:rPr>
            </w:pPr>
            <w:r w:rsidRPr="00A20C5C">
              <w:rPr>
                <w:b/>
                <w:i/>
              </w:rPr>
              <w:t>Constraint</w:t>
            </w:r>
            <w:r>
              <w:rPr>
                <w:b/>
                <w:i/>
              </w:rPr>
              <w:t xml:space="preserve"> / Remarks</w:t>
            </w:r>
          </w:p>
        </w:tc>
      </w:tr>
      <w:tr w:rsidR="00996CC5" w:rsidRPr="007055D9" w14:paraId="17C2C69F" w14:textId="77777777" w:rsidTr="000F259A">
        <w:trPr>
          <w:jc w:val="center"/>
        </w:trPr>
        <w:tc>
          <w:tcPr>
            <w:tcW w:w="1574" w:type="dxa"/>
            <w:shd w:val="clear" w:color="auto" w:fill="auto"/>
          </w:tcPr>
          <w:p w14:paraId="7CF342ED" w14:textId="77777777" w:rsidR="00996CC5" w:rsidRPr="002D6B99" w:rsidRDefault="00996CC5" w:rsidP="000F259A">
            <w:pPr>
              <w:keepNext/>
              <w:keepLines/>
              <w:rPr>
                <w:rStyle w:val="Kommentarzeichen"/>
                <w:sz w:val="20"/>
                <w:szCs w:val="20"/>
                <w:lang w:eastAsia="x-none"/>
              </w:rPr>
            </w:pPr>
            <w:r>
              <w:rPr>
                <w:sz w:val="20"/>
                <w:szCs w:val="20"/>
              </w:rPr>
              <w:t>index</w:t>
            </w:r>
          </w:p>
        </w:tc>
        <w:tc>
          <w:tcPr>
            <w:tcW w:w="1418" w:type="dxa"/>
            <w:shd w:val="clear" w:color="auto" w:fill="auto"/>
          </w:tcPr>
          <w:p w14:paraId="1B5B7EE7" w14:textId="163ABABC" w:rsidR="00996CC5" w:rsidRPr="002D6B99" w:rsidRDefault="00C9639A" w:rsidP="000F259A">
            <w:pPr>
              <w:keepNext/>
              <w:keepLines/>
              <w:rPr>
                <w:sz w:val="20"/>
                <w:szCs w:val="20"/>
              </w:rPr>
            </w:pPr>
            <w:r>
              <w:rPr>
                <w:sz w:val="20"/>
                <w:szCs w:val="20"/>
              </w:rPr>
              <w:t>Integer</w:t>
            </w:r>
          </w:p>
        </w:tc>
        <w:tc>
          <w:tcPr>
            <w:tcW w:w="1275" w:type="dxa"/>
            <w:shd w:val="clear" w:color="auto" w:fill="auto"/>
          </w:tcPr>
          <w:p w14:paraId="202020B0" w14:textId="77777777" w:rsidR="00996CC5" w:rsidRPr="002D6B99" w:rsidRDefault="00996CC5" w:rsidP="000F259A">
            <w:pPr>
              <w:keepNext/>
              <w:keepLines/>
              <w:rPr>
                <w:sz w:val="20"/>
                <w:szCs w:val="20"/>
              </w:rPr>
            </w:pPr>
            <w:r w:rsidRPr="002D6B99">
              <w:rPr>
                <w:sz w:val="20"/>
                <w:szCs w:val="20"/>
              </w:rPr>
              <w:t>Required</w:t>
            </w:r>
          </w:p>
        </w:tc>
        <w:tc>
          <w:tcPr>
            <w:tcW w:w="4264" w:type="dxa"/>
            <w:shd w:val="clear" w:color="auto" w:fill="auto"/>
          </w:tcPr>
          <w:p w14:paraId="0B92BF55" w14:textId="77777777" w:rsidR="00996CC5" w:rsidRPr="002D6B99" w:rsidRDefault="00996CC5" w:rsidP="000F259A">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996CC5" w:rsidRPr="007055D9" w14:paraId="1EE20628" w14:textId="77777777" w:rsidTr="000F259A">
        <w:trPr>
          <w:jc w:val="center"/>
        </w:trPr>
        <w:tc>
          <w:tcPr>
            <w:tcW w:w="1574" w:type="dxa"/>
            <w:shd w:val="clear" w:color="auto" w:fill="auto"/>
            <w:vAlign w:val="bottom"/>
          </w:tcPr>
          <w:p w14:paraId="264A71B8" w14:textId="77777777" w:rsidR="00996CC5" w:rsidRDefault="00996CC5" w:rsidP="000F259A">
            <w:pPr>
              <w:keepNext/>
              <w:keepLines/>
              <w:rPr>
                <w:sz w:val="20"/>
                <w:szCs w:val="20"/>
              </w:rPr>
            </w:pPr>
            <w:r>
              <w:rPr>
                <w:sz w:val="20"/>
                <w:szCs w:val="20"/>
              </w:rPr>
              <w:t>gap</w:t>
            </w:r>
          </w:p>
        </w:tc>
        <w:tc>
          <w:tcPr>
            <w:tcW w:w="1418" w:type="dxa"/>
            <w:shd w:val="clear" w:color="auto" w:fill="auto"/>
            <w:vAlign w:val="bottom"/>
          </w:tcPr>
          <w:p w14:paraId="10F95CEA" w14:textId="661A77B1" w:rsidR="00996CC5" w:rsidRPr="002D6B99" w:rsidRDefault="00C9639A" w:rsidP="000F259A">
            <w:pPr>
              <w:keepNext/>
              <w:keepLines/>
              <w:rPr>
                <w:sz w:val="20"/>
                <w:szCs w:val="20"/>
              </w:rPr>
            </w:pPr>
            <w:r>
              <w:rPr>
                <w:sz w:val="20"/>
                <w:szCs w:val="20"/>
              </w:rPr>
              <w:t>Floating Point</w:t>
            </w:r>
          </w:p>
        </w:tc>
        <w:tc>
          <w:tcPr>
            <w:tcW w:w="1275" w:type="dxa"/>
            <w:shd w:val="clear" w:color="auto" w:fill="auto"/>
            <w:vAlign w:val="bottom"/>
          </w:tcPr>
          <w:p w14:paraId="496E31E8" w14:textId="09E2D205" w:rsidR="00996CC5" w:rsidRPr="002D6B99" w:rsidRDefault="00B85EEA" w:rsidP="000F259A">
            <w:pPr>
              <w:keepNext/>
              <w:keepLines/>
              <w:rPr>
                <w:sz w:val="20"/>
                <w:szCs w:val="20"/>
              </w:rPr>
            </w:pPr>
            <w:r>
              <w:rPr>
                <w:sz w:val="20"/>
                <w:szCs w:val="20"/>
              </w:rPr>
              <w:t>Optional</w:t>
            </w:r>
          </w:p>
        </w:tc>
        <w:tc>
          <w:tcPr>
            <w:tcW w:w="4264" w:type="dxa"/>
            <w:shd w:val="clear" w:color="auto" w:fill="auto"/>
            <w:vAlign w:val="bottom"/>
          </w:tcPr>
          <w:p w14:paraId="237D7443" w14:textId="2AC61237" w:rsidR="00996CC5" w:rsidRPr="002D6B99" w:rsidRDefault="00B36F90" w:rsidP="000F259A">
            <w:pPr>
              <w:keepNext/>
              <w:keepLines/>
              <w:rPr>
                <w:sz w:val="20"/>
                <w:szCs w:val="20"/>
              </w:rPr>
            </w:pPr>
            <w:r>
              <w:rPr>
                <w:sz w:val="20"/>
                <w:szCs w:val="20"/>
              </w:rPr>
              <w:t>Default value is 0</w:t>
            </w:r>
          </w:p>
        </w:tc>
      </w:tr>
      <w:tr w:rsidR="00996CC5" w:rsidRPr="007055D9" w14:paraId="0D1A411F" w14:textId="77777777" w:rsidTr="000F259A">
        <w:trPr>
          <w:jc w:val="center"/>
        </w:trPr>
        <w:tc>
          <w:tcPr>
            <w:tcW w:w="1574" w:type="dxa"/>
            <w:shd w:val="clear" w:color="auto" w:fill="auto"/>
            <w:vAlign w:val="bottom"/>
          </w:tcPr>
          <w:p w14:paraId="601301DF" w14:textId="1A8924C1" w:rsidR="00996CC5" w:rsidRDefault="00B85EEA" w:rsidP="000F259A">
            <w:pPr>
              <w:keepNext/>
              <w:keepLines/>
              <w:rPr>
                <w:sz w:val="20"/>
                <w:szCs w:val="20"/>
              </w:rPr>
            </w:pPr>
            <w:r>
              <w:rPr>
                <w:sz w:val="20"/>
                <w:szCs w:val="20"/>
              </w:rPr>
              <w:t>sheet_thickness</w:t>
            </w:r>
          </w:p>
        </w:tc>
        <w:tc>
          <w:tcPr>
            <w:tcW w:w="1418" w:type="dxa"/>
            <w:shd w:val="clear" w:color="auto" w:fill="auto"/>
            <w:vAlign w:val="bottom"/>
          </w:tcPr>
          <w:p w14:paraId="543BC3F1" w14:textId="206EA063" w:rsidR="00996CC5" w:rsidRPr="002D6B99" w:rsidRDefault="00C9639A" w:rsidP="000F259A">
            <w:pPr>
              <w:keepNext/>
              <w:keepLines/>
              <w:rPr>
                <w:sz w:val="20"/>
                <w:szCs w:val="20"/>
              </w:rPr>
            </w:pPr>
            <w:r>
              <w:rPr>
                <w:sz w:val="20"/>
                <w:szCs w:val="20"/>
              </w:rPr>
              <w:t>Floating Point</w:t>
            </w:r>
          </w:p>
        </w:tc>
        <w:tc>
          <w:tcPr>
            <w:tcW w:w="1275" w:type="dxa"/>
            <w:shd w:val="clear" w:color="auto" w:fill="auto"/>
            <w:vAlign w:val="bottom"/>
          </w:tcPr>
          <w:p w14:paraId="13D8DF07" w14:textId="3BA5487F" w:rsidR="00996CC5" w:rsidRPr="002D6B99" w:rsidRDefault="00B85EEA" w:rsidP="000F259A">
            <w:pPr>
              <w:keepNext/>
              <w:keepLines/>
              <w:rPr>
                <w:sz w:val="20"/>
                <w:szCs w:val="20"/>
              </w:rPr>
            </w:pPr>
            <w:r>
              <w:rPr>
                <w:sz w:val="20"/>
                <w:szCs w:val="20"/>
              </w:rPr>
              <w:t>Optional</w:t>
            </w:r>
          </w:p>
        </w:tc>
        <w:tc>
          <w:tcPr>
            <w:tcW w:w="4264" w:type="dxa"/>
            <w:shd w:val="clear" w:color="auto" w:fill="auto"/>
            <w:vAlign w:val="bottom"/>
          </w:tcPr>
          <w:p w14:paraId="01F0C74B" w14:textId="77777777" w:rsidR="00996CC5" w:rsidRPr="002D6B99" w:rsidRDefault="00996CC5" w:rsidP="000F259A">
            <w:pPr>
              <w:keepNext/>
              <w:keepLines/>
              <w:rPr>
                <w:sz w:val="20"/>
                <w:szCs w:val="20"/>
              </w:rPr>
            </w:pPr>
            <w:r>
              <w:rPr>
                <w:sz w:val="20"/>
                <w:szCs w:val="20"/>
              </w:rPr>
              <w:t>-</w:t>
            </w:r>
          </w:p>
        </w:tc>
      </w:tr>
      <w:tr w:rsidR="00996CC5" w:rsidRPr="007055D9" w14:paraId="2AC22934" w14:textId="77777777" w:rsidTr="000F259A">
        <w:trPr>
          <w:jc w:val="center"/>
        </w:trPr>
        <w:tc>
          <w:tcPr>
            <w:tcW w:w="1574" w:type="dxa"/>
            <w:shd w:val="clear" w:color="auto" w:fill="auto"/>
            <w:vAlign w:val="bottom"/>
          </w:tcPr>
          <w:p w14:paraId="4340F092" w14:textId="77777777" w:rsidR="00996CC5" w:rsidRDefault="00996CC5" w:rsidP="000F259A">
            <w:pPr>
              <w:keepNext/>
              <w:keepLines/>
              <w:rPr>
                <w:sz w:val="20"/>
                <w:szCs w:val="20"/>
              </w:rPr>
            </w:pPr>
            <w:r>
              <w:rPr>
                <w:sz w:val="20"/>
                <w:szCs w:val="20"/>
              </w:rPr>
              <w:t>sheet_angle</w:t>
            </w:r>
          </w:p>
        </w:tc>
        <w:tc>
          <w:tcPr>
            <w:tcW w:w="1418" w:type="dxa"/>
            <w:shd w:val="clear" w:color="auto" w:fill="auto"/>
            <w:vAlign w:val="bottom"/>
          </w:tcPr>
          <w:p w14:paraId="2D59E540" w14:textId="4F0BBCB2" w:rsidR="00996CC5" w:rsidRPr="002D6B99" w:rsidRDefault="00C9639A" w:rsidP="000F259A">
            <w:pPr>
              <w:keepNext/>
              <w:keepLines/>
              <w:rPr>
                <w:sz w:val="20"/>
                <w:szCs w:val="20"/>
              </w:rPr>
            </w:pPr>
            <w:r>
              <w:rPr>
                <w:sz w:val="20"/>
                <w:szCs w:val="20"/>
              </w:rPr>
              <w:t>Floating Point</w:t>
            </w:r>
          </w:p>
        </w:tc>
        <w:tc>
          <w:tcPr>
            <w:tcW w:w="1275" w:type="dxa"/>
            <w:shd w:val="clear" w:color="auto" w:fill="auto"/>
            <w:vAlign w:val="bottom"/>
          </w:tcPr>
          <w:p w14:paraId="6CBC9918" w14:textId="3A06A143" w:rsidR="00996CC5" w:rsidRPr="002D6B99" w:rsidRDefault="00B85EEA" w:rsidP="000F259A">
            <w:pPr>
              <w:keepNext/>
              <w:keepLines/>
              <w:rPr>
                <w:sz w:val="20"/>
                <w:szCs w:val="20"/>
              </w:rPr>
            </w:pPr>
            <w:r>
              <w:rPr>
                <w:sz w:val="20"/>
                <w:szCs w:val="20"/>
              </w:rPr>
              <w:t>Optional</w:t>
            </w:r>
          </w:p>
        </w:tc>
        <w:tc>
          <w:tcPr>
            <w:tcW w:w="4264" w:type="dxa"/>
            <w:shd w:val="clear" w:color="auto" w:fill="auto"/>
            <w:vAlign w:val="bottom"/>
          </w:tcPr>
          <w:p w14:paraId="1A4A2D8D" w14:textId="77777777" w:rsidR="00996CC5" w:rsidRPr="002D6B99" w:rsidRDefault="00996CC5" w:rsidP="008641A9">
            <w:pPr>
              <w:keepNext/>
              <w:keepLines/>
              <w:rPr>
                <w:sz w:val="20"/>
                <w:szCs w:val="20"/>
              </w:rPr>
            </w:pPr>
            <w:r>
              <w:rPr>
                <w:sz w:val="20"/>
                <w:szCs w:val="20"/>
              </w:rPr>
              <w:t>-</w:t>
            </w:r>
          </w:p>
        </w:tc>
      </w:tr>
    </w:tbl>
    <w:p w14:paraId="75B38575" w14:textId="5AF20B7C" w:rsidR="008641A9" w:rsidRDefault="008641A9" w:rsidP="00AA1695">
      <w:pPr>
        <w:pStyle w:val="Beschriftung"/>
        <w:spacing w:before="120"/>
      </w:pPr>
      <w:bookmarkStart w:id="1914" w:name="_Toc3566522"/>
      <w:bookmarkStart w:id="1915" w:name="_Toc34747524"/>
      <w:bookmarkStart w:id="1916" w:name="_Toc39880850"/>
      <w:r>
        <w:t xml:space="preserve">Table </w:t>
      </w:r>
      <w:r w:rsidR="00ED469A">
        <w:fldChar w:fldCharType="begin"/>
      </w:r>
      <w:r w:rsidR="00ED469A">
        <w:instrText xml:space="preserve"> SEQ Table \* ARABIC </w:instrText>
      </w:r>
      <w:r w:rsidR="00ED469A">
        <w:fldChar w:fldCharType="separate"/>
      </w:r>
      <w:r w:rsidR="00A2710C">
        <w:rPr>
          <w:noProof/>
        </w:rPr>
        <w:t>119</w:t>
      </w:r>
      <w:r w:rsidR="00ED469A">
        <w:fldChar w:fldCharType="end"/>
      </w:r>
      <w:r>
        <w:t xml:space="preserve">: </w:t>
      </w:r>
      <w:r w:rsidRPr="0008681E">
        <w:t xml:space="preserve">Attributes of element </w:t>
      </w:r>
      <w:r w:rsidRPr="00AA1695">
        <w:rPr>
          <w:rStyle w:val="elementdeftypeChar"/>
          <w:b/>
        </w:rPr>
        <w:t>&lt;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Cruciform Joint</w:t>
      </w:r>
      <w:bookmarkEnd w:id="1914"/>
      <w:bookmarkEnd w:id="1915"/>
      <w:bookmarkEnd w:id="1916"/>
    </w:p>
    <w:p w14:paraId="0313C3FB" w14:textId="77777777" w:rsidR="00996CC5" w:rsidRDefault="00996CC5" w:rsidP="0026200C">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28522C02" w14:textId="77777777" w:rsidR="00996CC5" w:rsidRDefault="00996CC5" w:rsidP="0026200C">
      <w:pPr>
        <w:pStyle w:val="XMLCode"/>
        <w:keepNext/>
      </w:pPr>
    </w:p>
    <w:p w14:paraId="736F0891" w14:textId="77777777" w:rsidR="00996CC5" w:rsidRDefault="00996CC5" w:rsidP="0026200C">
      <w:pPr>
        <w:pStyle w:val="XMLCode"/>
        <w:keepNext/>
      </w:pPr>
      <w:r w:rsidRPr="007055D9">
        <w:t>&lt;</w:t>
      </w:r>
      <w:r>
        <w:t>seamweld&gt;</w:t>
      </w:r>
    </w:p>
    <w:p w14:paraId="05A88A3B" w14:textId="0C44149A" w:rsidR="00996CC5" w:rsidRPr="007055D9" w:rsidRDefault="00996CC5" w:rsidP="0026200C">
      <w:pPr>
        <w:pStyle w:val="XMLCode"/>
        <w:keepNext/>
      </w:pPr>
      <w:r>
        <w:t xml:space="preserve">    &lt;cruciform_joint base=</w:t>
      </w:r>
      <w:r w:rsidR="00194316">
        <w:t>"</w:t>
      </w:r>
      <w:r>
        <w:t>1</w:t>
      </w:r>
      <w:r w:rsidR="00194316">
        <w:t>"</w:t>
      </w:r>
      <w:r>
        <w:t xml:space="preserve"> technology=</w:t>
      </w:r>
      <w:r w:rsidR="00194316">
        <w:t>"</w:t>
      </w:r>
      <w:r>
        <w:t>arc</w:t>
      </w:r>
      <w:r w:rsidR="00194316">
        <w:t>"</w:t>
      </w:r>
      <w:r w:rsidRPr="007055D9">
        <w:t>&gt;</w:t>
      </w:r>
    </w:p>
    <w:p w14:paraId="2DCBAE1C" w14:textId="3B53DA7F" w:rsidR="00996CC5" w:rsidRPr="0033379A" w:rsidRDefault="00996CC5" w:rsidP="0026200C">
      <w:pPr>
        <w:pStyle w:val="XMLCode"/>
        <w:keepNext/>
        <w:rPr>
          <w:i/>
          <w:lang w:val="fr-FR"/>
        </w:rPr>
      </w:pPr>
      <w:r w:rsidRPr="006A238A">
        <w:t xml:space="preserve">        </w:t>
      </w:r>
      <w:r w:rsidRPr="0033379A">
        <w:rPr>
          <w:i/>
          <w:lang w:val="fr-FR"/>
        </w:rPr>
        <w:t>&lt;weld_position u=</w:t>
      </w:r>
      <w:r w:rsidR="00194316" w:rsidRPr="0033379A">
        <w:rPr>
          <w:i/>
          <w:lang w:val="fr-FR"/>
        </w:rPr>
        <w:t>"</w:t>
      </w:r>
      <w:r w:rsidRPr="0033379A">
        <w:rPr>
          <w:i/>
          <w:lang w:val="fr-FR"/>
        </w:rPr>
        <w:t>0.2</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 xml:space="preserve"> .../&gt;</w:t>
      </w:r>
    </w:p>
    <w:p w14:paraId="79E3363E" w14:textId="7CCBEEE8" w:rsidR="00996CC5" w:rsidRPr="0033379A" w:rsidRDefault="00996CC5" w:rsidP="0026200C">
      <w:pPr>
        <w:pStyle w:val="XMLCode"/>
        <w:keepNext/>
        <w:rPr>
          <w:i/>
          <w:lang w:val="fr-FR"/>
        </w:rPr>
      </w:pPr>
      <w:r w:rsidRPr="0033379A">
        <w:rPr>
          <w:i/>
          <w:lang w:val="fr-FR"/>
        </w:rPr>
        <w:t xml:space="preserve">        &lt;weld_position u=</w:t>
      </w:r>
      <w:r w:rsidR="00194316" w:rsidRPr="0033379A">
        <w:rPr>
          <w:i/>
          <w:lang w:val="fr-FR"/>
        </w:rPr>
        <w:t>"</w:t>
      </w:r>
      <w:r w:rsidRPr="0033379A">
        <w:rPr>
          <w:i/>
          <w:lang w:val="fr-FR"/>
        </w:rPr>
        <w:t>0.4</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.../&gt;</w:t>
      </w:r>
    </w:p>
    <w:p w14:paraId="1CA4F311" w14:textId="21D730F8" w:rsidR="00996CC5" w:rsidRPr="0033379A" w:rsidRDefault="00996CC5" w:rsidP="0026200C">
      <w:pPr>
        <w:pStyle w:val="XMLCode"/>
        <w:keepNext/>
        <w:rPr>
          <w:i/>
          <w:lang w:val="fr-FR"/>
        </w:rPr>
      </w:pPr>
      <w:r w:rsidRPr="0033379A">
        <w:rPr>
          <w:i/>
          <w:lang w:val="fr-FR"/>
        </w:rPr>
        <w:t xml:space="preserve">        &lt;weld_position u=</w:t>
      </w:r>
      <w:r w:rsidR="00194316" w:rsidRPr="0033379A">
        <w:rPr>
          <w:i/>
          <w:lang w:val="fr-FR"/>
        </w:rPr>
        <w:t>"</w:t>
      </w:r>
      <w:r w:rsidRPr="0033379A">
        <w:rPr>
          <w:i/>
          <w:lang w:val="fr-FR"/>
        </w:rPr>
        <w:t>0.6</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 xml:space="preserve"> .../&gt;</w:t>
      </w:r>
    </w:p>
    <w:p w14:paraId="7F0DA777" w14:textId="238AF900" w:rsidR="00996CC5" w:rsidRPr="0033379A" w:rsidRDefault="00996CC5" w:rsidP="0026200C">
      <w:pPr>
        <w:pStyle w:val="XMLCode"/>
        <w:keepNext/>
        <w:rPr>
          <w:lang w:val="fr-FR"/>
        </w:rPr>
      </w:pPr>
      <w:r w:rsidRPr="0033379A">
        <w:rPr>
          <w:i/>
          <w:lang w:val="fr-FR"/>
        </w:rPr>
        <w:t xml:space="preserve">        &lt;weld_position u=</w:t>
      </w:r>
      <w:r w:rsidR="00194316" w:rsidRPr="0033379A">
        <w:rPr>
          <w:i/>
          <w:lang w:val="fr-FR"/>
        </w:rPr>
        <w:t>"</w:t>
      </w:r>
      <w:r w:rsidRPr="0033379A">
        <w:rPr>
          <w:i/>
          <w:lang w:val="fr-FR"/>
        </w:rPr>
        <w:t>0.8</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 xml:space="preserve"> .../&gt;</w:t>
      </w:r>
    </w:p>
    <w:p w14:paraId="49DE8DB2" w14:textId="6F5F3C56" w:rsidR="00996CC5" w:rsidRDefault="00996CC5" w:rsidP="0026200C">
      <w:pPr>
        <w:pStyle w:val="XMLCode"/>
        <w:keepNext/>
        <w:rPr>
          <w:b/>
          <w:color w:val="0070C0"/>
        </w:rPr>
      </w:pPr>
      <w:r w:rsidRPr="0033379A">
        <w:rPr>
          <w:lang w:val="fr-FR"/>
        </w:rPr>
        <w:t xml:space="preserve">        </w:t>
      </w:r>
      <w:r w:rsidRPr="009F3818">
        <w:rPr>
          <w:b/>
          <w:color w:val="0070C0"/>
        </w:rPr>
        <w:t>&lt;sheet_parameter ind</w:t>
      </w:r>
      <w:r>
        <w:rPr>
          <w:b/>
          <w:color w:val="0070C0"/>
        </w:rPr>
        <w:t>ex=</w:t>
      </w:r>
      <w:r w:rsidR="00194316">
        <w:rPr>
          <w:b/>
          <w:color w:val="0070C0"/>
        </w:rPr>
        <w:t>"</w:t>
      </w:r>
      <w:r>
        <w:rPr>
          <w:b/>
          <w:color w:val="0070C0"/>
        </w:rPr>
        <w:t>2</w:t>
      </w:r>
      <w:r w:rsidR="00194316">
        <w:rPr>
          <w:b/>
          <w:color w:val="0070C0"/>
        </w:rPr>
        <w:t>"</w:t>
      </w:r>
      <w:r>
        <w:rPr>
          <w:b/>
          <w:color w:val="0070C0"/>
        </w:rPr>
        <w:t xml:space="preserve"> gap=</w:t>
      </w:r>
      <w:r w:rsidR="00194316">
        <w:rPr>
          <w:b/>
          <w:color w:val="0070C0"/>
        </w:rPr>
        <w:t>"</w:t>
      </w:r>
      <w:r>
        <w:rPr>
          <w:b/>
          <w:color w:val="0070C0"/>
        </w:rPr>
        <w:t>1.5</w:t>
      </w:r>
      <w:r w:rsidR="00194316">
        <w:rPr>
          <w:b/>
          <w:color w:val="0070C0"/>
        </w:rPr>
        <w:t>"</w:t>
      </w:r>
      <w:r w:rsidRPr="009F3818">
        <w:rPr>
          <w:b/>
          <w:color w:val="0070C0"/>
        </w:rPr>
        <w:t xml:space="preserve"> </w:t>
      </w:r>
      <w:r w:rsidR="00B85EEA">
        <w:rPr>
          <w:b/>
          <w:color w:val="0070C0"/>
        </w:rPr>
        <w:t>sheet_</w:t>
      </w:r>
      <w:r>
        <w:rPr>
          <w:b/>
          <w:color w:val="0070C0"/>
        </w:rPr>
        <w:t>thickness=</w:t>
      </w:r>
      <w:r w:rsidR="00194316">
        <w:rPr>
          <w:b/>
          <w:color w:val="0070C0"/>
        </w:rPr>
        <w:t>"</w:t>
      </w:r>
      <w:r>
        <w:rPr>
          <w:b/>
          <w:color w:val="0070C0"/>
        </w:rPr>
        <w:t>1.5</w:t>
      </w:r>
      <w:r w:rsidR="00194316">
        <w:rPr>
          <w:b/>
          <w:color w:val="0070C0"/>
        </w:rPr>
        <w:t>"</w:t>
      </w:r>
      <w:r>
        <w:rPr>
          <w:b/>
          <w:color w:val="0070C0"/>
        </w:rPr>
        <w:t xml:space="preserve"> sheet_angle=</w:t>
      </w:r>
      <w:r w:rsidR="00194316">
        <w:rPr>
          <w:b/>
          <w:color w:val="0070C0"/>
        </w:rPr>
        <w:t>"</w:t>
      </w:r>
      <w:r>
        <w:rPr>
          <w:b/>
          <w:color w:val="0070C0"/>
        </w:rPr>
        <w:t>90</w:t>
      </w:r>
      <w:r w:rsidR="00194316">
        <w:rPr>
          <w:b/>
          <w:color w:val="0070C0"/>
        </w:rPr>
        <w:t>"</w:t>
      </w:r>
      <w:r w:rsidRPr="009F3818">
        <w:rPr>
          <w:b/>
          <w:color w:val="0070C0"/>
        </w:rPr>
        <w:t>/&gt;</w:t>
      </w:r>
    </w:p>
    <w:p w14:paraId="79EEBD1A" w14:textId="403FB9C7" w:rsidR="00996CC5" w:rsidRPr="009F3818" w:rsidRDefault="00996CC5" w:rsidP="0026200C">
      <w:pPr>
        <w:pStyle w:val="XMLCode"/>
        <w:keepNext/>
        <w:rPr>
          <w:b/>
          <w:color w:val="0070C0"/>
        </w:rPr>
      </w:pPr>
      <w:r>
        <w:rPr>
          <w:b/>
          <w:color w:val="0070C0"/>
        </w:rPr>
        <w:t xml:space="preserve">        </w:t>
      </w:r>
      <w:r w:rsidRPr="009F3818">
        <w:rPr>
          <w:b/>
          <w:color w:val="0070C0"/>
        </w:rPr>
        <w:t>&lt;sheet_parameter ind</w:t>
      </w:r>
      <w:r>
        <w:rPr>
          <w:b/>
          <w:color w:val="0070C0"/>
        </w:rPr>
        <w:t>ex=</w:t>
      </w:r>
      <w:r w:rsidR="00194316">
        <w:rPr>
          <w:b/>
          <w:color w:val="0070C0"/>
        </w:rPr>
        <w:t>"</w:t>
      </w:r>
      <w:r>
        <w:rPr>
          <w:b/>
          <w:color w:val="0070C0"/>
        </w:rPr>
        <w:t>3</w:t>
      </w:r>
      <w:r w:rsidR="00194316">
        <w:rPr>
          <w:b/>
          <w:color w:val="0070C0"/>
        </w:rPr>
        <w:t>"</w:t>
      </w:r>
      <w:r>
        <w:rPr>
          <w:b/>
          <w:color w:val="0070C0"/>
        </w:rPr>
        <w:t xml:space="preserve"> gap=</w:t>
      </w:r>
      <w:r w:rsidR="00194316">
        <w:rPr>
          <w:b/>
          <w:color w:val="0070C0"/>
        </w:rPr>
        <w:t>"</w:t>
      </w:r>
      <w:r>
        <w:rPr>
          <w:b/>
          <w:color w:val="0070C0"/>
        </w:rPr>
        <w:t>1.0</w:t>
      </w:r>
      <w:r w:rsidR="00194316">
        <w:rPr>
          <w:b/>
          <w:color w:val="0070C0"/>
        </w:rPr>
        <w:t>"</w:t>
      </w:r>
      <w:r w:rsidRPr="009F3818">
        <w:rPr>
          <w:b/>
          <w:color w:val="0070C0"/>
        </w:rPr>
        <w:t xml:space="preserve"> </w:t>
      </w:r>
      <w:r w:rsidR="00B85EEA">
        <w:rPr>
          <w:b/>
          <w:color w:val="0070C0"/>
        </w:rPr>
        <w:t>sheet_</w:t>
      </w:r>
      <w:r>
        <w:rPr>
          <w:b/>
          <w:color w:val="0070C0"/>
        </w:rPr>
        <w:t>thickness=</w:t>
      </w:r>
      <w:r w:rsidR="00194316">
        <w:rPr>
          <w:b/>
          <w:color w:val="0070C0"/>
        </w:rPr>
        <w:t>"</w:t>
      </w:r>
      <w:r>
        <w:rPr>
          <w:b/>
          <w:color w:val="0070C0"/>
        </w:rPr>
        <w:t>1.5</w:t>
      </w:r>
      <w:r w:rsidR="00194316">
        <w:rPr>
          <w:b/>
          <w:color w:val="0070C0"/>
        </w:rPr>
        <w:t>"</w:t>
      </w:r>
      <w:r>
        <w:rPr>
          <w:b/>
          <w:color w:val="0070C0"/>
        </w:rPr>
        <w:t xml:space="preserve"> sheet_angle=</w:t>
      </w:r>
      <w:r w:rsidR="00194316">
        <w:rPr>
          <w:b/>
          <w:color w:val="0070C0"/>
        </w:rPr>
        <w:t>"</w:t>
      </w:r>
      <w:r>
        <w:rPr>
          <w:b/>
          <w:color w:val="0070C0"/>
        </w:rPr>
        <w:t>90</w:t>
      </w:r>
      <w:r w:rsidR="00194316">
        <w:rPr>
          <w:b/>
          <w:color w:val="0070C0"/>
        </w:rPr>
        <w:t>"</w:t>
      </w:r>
      <w:r w:rsidRPr="009F3818">
        <w:rPr>
          <w:b/>
          <w:color w:val="0070C0"/>
        </w:rPr>
        <w:t>/&gt;</w:t>
      </w:r>
    </w:p>
    <w:p w14:paraId="56D98DAC" w14:textId="77777777" w:rsidR="00996CC5" w:rsidRPr="007055D9" w:rsidRDefault="00996CC5" w:rsidP="0026200C">
      <w:pPr>
        <w:pStyle w:val="XMLCode"/>
        <w:keepNext/>
      </w:pPr>
      <w:r>
        <w:t xml:space="preserve">    &lt;/cruciform_joint&gt;</w:t>
      </w:r>
    </w:p>
    <w:p w14:paraId="731CE9CE" w14:textId="77777777" w:rsidR="00996CC5" w:rsidRDefault="00996CC5" w:rsidP="0026200C">
      <w:pPr>
        <w:pStyle w:val="XMLCode"/>
        <w:keepNext/>
      </w:pPr>
      <w:r w:rsidRPr="007055D9">
        <w:t>&lt;/</w:t>
      </w:r>
      <w:r>
        <w:t>seamweld</w:t>
      </w:r>
      <w:r w:rsidRPr="007055D9">
        <w:t>&gt;</w:t>
      </w:r>
    </w:p>
    <w:p w14:paraId="37427A60" w14:textId="77777777" w:rsidR="00996CC5" w:rsidRPr="007055D9" w:rsidRDefault="00996CC5" w:rsidP="00996CC5">
      <w:pPr>
        <w:pStyle w:val="XMLCode"/>
      </w:pPr>
    </w:p>
    <w:p w14:paraId="0C5D7624" w14:textId="5E65EC53" w:rsidR="00504BAD" w:rsidRPr="00226A3F" w:rsidRDefault="00327322" w:rsidP="00327322">
      <w:pPr>
        <w:pStyle w:val="berschrift3"/>
        <w:spacing w:before="480"/>
      </w:pPr>
      <w:bookmarkStart w:id="1917" w:name="_Toc413861928"/>
      <w:bookmarkStart w:id="1918" w:name="_Toc3557061"/>
      <w:bookmarkStart w:id="1919" w:name="_Toc34747311"/>
      <w:bookmarkStart w:id="1920" w:name="_Toc413359615"/>
      <w:bookmarkStart w:id="1921" w:name="_Toc338938920"/>
      <w:bookmarkStart w:id="1922" w:name="_Toc338939256"/>
      <w:bookmarkStart w:id="1923" w:name="_Toc391571769"/>
      <w:bookmarkStart w:id="1924" w:name="_Toc39880628"/>
      <w:bookmarkEnd w:id="1908"/>
      <w:bookmarkEnd w:id="1909"/>
      <w:r>
        <w:rPr>
          <w:noProof/>
          <w:lang w:eastAsia="en-US"/>
        </w:rPr>
        <mc:AlternateContent>
          <mc:Choice Requires="wpg">
            <w:drawing>
              <wp:anchor distT="0" distB="0" distL="114300" distR="114300" simplePos="0" relativeHeight="251684864" behindDoc="0" locked="0" layoutInCell="1" allowOverlap="1" wp14:anchorId="07280552" wp14:editId="7AE6ED8B">
                <wp:simplePos x="0" y="0"/>
                <wp:positionH relativeFrom="column">
                  <wp:posOffset>3004820</wp:posOffset>
                </wp:positionH>
                <wp:positionV relativeFrom="paragraph">
                  <wp:posOffset>303530</wp:posOffset>
                </wp:positionV>
                <wp:extent cx="2835910" cy="1450340"/>
                <wp:effectExtent l="0" t="0" r="2540" b="0"/>
                <wp:wrapNone/>
                <wp:docPr id="141" name="Gruppieren 141"/>
                <wp:cNvGraphicFramePr/>
                <a:graphic xmlns:a="http://schemas.openxmlformats.org/drawingml/2006/main">
                  <a:graphicData uri="http://schemas.microsoft.com/office/word/2010/wordprocessingGroup">
                    <wpg:wgp>
                      <wpg:cNvGrpSpPr/>
                      <wpg:grpSpPr>
                        <a:xfrm>
                          <a:off x="0" y="0"/>
                          <a:ext cx="2835910" cy="1450340"/>
                          <a:chOff x="0" y="0"/>
                          <a:chExt cx="2835910" cy="1450340"/>
                        </a:xfrm>
                      </wpg:grpSpPr>
                      <pic:pic xmlns:pic="http://schemas.openxmlformats.org/drawingml/2006/picture">
                        <pic:nvPicPr>
                          <pic:cNvPr id="25" name="Picture 25"/>
                          <pic:cNvPicPr>
                            <a:picLocks noChangeAspect="1"/>
                          </pic:cNvPicPr>
                        </pic:nvPicPr>
                        <pic:blipFill>
                          <a:blip r:embed="rId193">
                            <a:extLst>
                              <a:ext uri="{28A0092B-C50C-407E-A947-70E740481C1C}">
                                <a14:useLocalDpi xmlns:a14="http://schemas.microsoft.com/office/drawing/2010/main" val="0"/>
                              </a:ext>
                            </a:extLst>
                          </a:blip>
                          <a:stretch>
                            <a:fillRect/>
                          </a:stretch>
                        </pic:blipFill>
                        <pic:spPr>
                          <a:xfrm>
                            <a:off x="0" y="0"/>
                            <a:ext cx="2835910" cy="1158240"/>
                          </a:xfrm>
                          <a:prstGeom prst="rect">
                            <a:avLst/>
                          </a:prstGeom>
                        </pic:spPr>
                      </pic:pic>
                      <wps:wsp>
                        <wps:cNvPr id="1042" name="Text Box 1042"/>
                        <wps:cNvSpPr txBox="1"/>
                        <wps:spPr>
                          <a:xfrm>
                            <a:off x="0" y="1219200"/>
                            <a:ext cx="2835910" cy="231140"/>
                          </a:xfrm>
                          <a:prstGeom prst="rect">
                            <a:avLst/>
                          </a:prstGeom>
                          <a:solidFill>
                            <a:prstClr val="white"/>
                          </a:solidFill>
                          <a:ln>
                            <a:noFill/>
                          </a:ln>
                          <a:effectLst/>
                        </wps:spPr>
                        <wps:txbx>
                          <w:txbxContent>
                            <w:p w14:paraId="72B40F92" w14:textId="3F39B47D" w:rsidR="00EF121E" w:rsidRPr="000E4598" w:rsidRDefault="00EF121E" w:rsidP="00AA1695">
                              <w:pPr>
                                <w:pStyle w:val="Beschriftung"/>
                                <w:rPr>
                                  <w:noProof/>
                                  <w:sz w:val="30"/>
                                  <w:szCs w:val="26"/>
                                </w:rPr>
                              </w:pPr>
                              <w:bookmarkStart w:id="1925" w:name="_Toc3557147"/>
                              <w:bookmarkStart w:id="1926" w:name="_Toc34747400"/>
                              <w:bookmarkStart w:id="1927" w:name="_Toc39880721"/>
                              <w:r>
                                <w:t xml:space="preserve">Figure </w:t>
                              </w:r>
                              <w:r>
                                <w:fldChar w:fldCharType="begin"/>
                              </w:r>
                              <w:r>
                                <w:instrText xml:space="preserve"> SEQ Figure \* ARABIC </w:instrText>
                              </w:r>
                              <w:r>
                                <w:fldChar w:fldCharType="separate"/>
                              </w:r>
                              <w:r>
                                <w:rPr>
                                  <w:noProof/>
                                </w:rPr>
                                <w:t>70</w:t>
                              </w:r>
                              <w:r>
                                <w:fldChar w:fldCharType="end"/>
                              </w:r>
                              <w:r>
                                <w:t>: Flared Joint Sheet Layout</w:t>
                              </w:r>
                              <w:bookmarkEnd w:id="1925"/>
                              <w:bookmarkEnd w:id="1926"/>
                              <w:bookmarkEnd w:id="19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7280552" id="Gruppieren 141" o:spid="_x0000_s1073" style="position:absolute;left:0;text-align:left;margin-left:236.6pt;margin-top:23.9pt;width:223.3pt;height:114.2pt;z-index:251684864" coordsize="28359,145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">
                <v:shape id="Picture 25" o:spid="_x0000_s1074" type="#_x0000_t75" style="position:absolute;width:28359;height:115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">
                  <v:imagedata r:id="rId194" o:title=""/>
                </v:shape>
                <v:shape id="Text Box 1042" o:spid="_x0000_s1075" type="#_x0000_t202" style="position:absolute;top:12192;width:28359;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" stroked="f">
                  <v:textbox style="mso-fit-shape-to-text:t" inset="0,0,0,0">
                    <w:txbxContent>
                      <w:p w14:paraId="72B40F92" w14:textId="3F39B47D" w:rsidR="00EF121E" w:rsidRPr="000E4598" w:rsidRDefault="00EF121E" w:rsidP="00AA1695">
                        <w:pPr>
                          <w:pStyle w:val="Beschriftung"/>
                          <w:rPr>
                            <w:noProof/>
                            <w:sz w:val="30"/>
                            <w:szCs w:val="26"/>
                          </w:rPr>
                        </w:pPr>
                        <w:bookmarkStart w:id="1928" w:name="_Toc3557147"/>
                        <w:bookmarkStart w:id="1929" w:name="_Toc34747400"/>
                        <w:bookmarkStart w:id="1930" w:name="_Toc39880721"/>
                        <w:r>
                          <w:t xml:space="preserve">Figure </w:t>
                        </w:r>
                        <w:r>
                          <w:fldChar w:fldCharType="begin"/>
                        </w:r>
                        <w:r>
                          <w:instrText xml:space="preserve"> SEQ Figure \* ARABIC </w:instrText>
                        </w:r>
                        <w:r>
                          <w:fldChar w:fldCharType="separate"/>
                        </w:r>
                        <w:r>
                          <w:rPr>
                            <w:noProof/>
                          </w:rPr>
                          <w:t>70</w:t>
                        </w:r>
                        <w:r>
                          <w:fldChar w:fldCharType="end"/>
                        </w:r>
                        <w:r>
                          <w:t>: Flared Joint Sheet Layout</w:t>
                        </w:r>
                        <w:bookmarkEnd w:id="1928"/>
                        <w:bookmarkEnd w:id="1929"/>
                        <w:bookmarkEnd w:id="1930"/>
                      </w:p>
                    </w:txbxContent>
                  </v:textbox>
                </v:shape>
              </v:group>
            </w:pict>
          </mc:Fallback>
        </mc:AlternateContent>
      </w:r>
      <w:r w:rsidR="00504BAD" w:rsidRPr="00226A3F">
        <w:t>Flared Joint</w:t>
      </w:r>
      <w:bookmarkEnd w:id="1917"/>
      <w:bookmarkEnd w:id="1918"/>
      <w:bookmarkEnd w:id="1919"/>
      <w:bookmarkEnd w:id="1924"/>
    </w:p>
    <w:p w14:paraId="7889FE91" w14:textId="77777777" w:rsidR="00504BAD" w:rsidRDefault="00504BAD" w:rsidP="00DF723F">
      <w:pPr>
        <w:pStyle w:val="berschrift5"/>
        <w:keepNext/>
        <w:spacing w:before="0"/>
      </w:pPr>
      <w:r>
        <w:t>Sheet Parameters</w:t>
      </w:r>
    </w:p>
    <w:p w14:paraId="60F8096B" w14:textId="77777777" w:rsidR="00504BAD" w:rsidRDefault="00504BAD" w:rsidP="00504BAD">
      <w:r>
        <w:t>The parameters to describe the connection are:</w:t>
      </w:r>
      <w:r w:rsidRPr="00221648">
        <w:rPr>
          <w:noProof/>
          <w:lang w:val="en-GB" w:eastAsia="en-GB"/>
        </w:rPr>
        <w:t xml:space="preserve"> </w:t>
      </w:r>
    </w:p>
    <w:p w14:paraId="268E3ABE" w14:textId="77777777" w:rsidR="00504BAD" w:rsidRDefault="00504BAD" w:rsidP="00504BAD">
      <w:pPr>
        <w:pStyle w:val="Aufzhlungszeichen"/>
        <w:rPr>
          <w:sz w:val="20"/>
        </w:rPr>
      </w:pPr>
      <w:r>
        <w:rPr>
          <w:sz w:val="24"/>
          <w:szCs w:val="28"/>
        </w:rPr>
        <w:t>t</w:t>
      </w:r>
      <w:r>
        <w:rPr>
          <w:sz w:val="24"/>
          <w:szCs w:val="28"/>
          <w:vertAlign w:val="subscript"/>
        </w:rPr>
        <w:t>B</w:t>
      </w:r>
      <w:r>
        <w:rPr>
          <w:sz w:val="24"/>
          <w:szCs w:val="28"/>
          <w:vertAlign w:val="subscript"/>
        </w:rPr>
        <w:tab/>
      </w:r>
      <w:r>
        <w:rPr>
          <w:sz w:val="24"/>
          <w:szCs w:val="28"/>
          <w:vertAlign w:val="subscript"/>
        </w:rPr>
        <w:tab/>
      </w:r>
      <w:r>
        <w:rPr>
          <w:sz w:val="20"/>
        </w:rPr>
        <w:t>Thickness of base sheet</w:t>
      </w:r>
    </w:p>
    <w:p w14:paraId="397061F1" w14:textId="77777777" w:rsidR="00504BAD" w:rsidRDefault="00504BAD" w:rsidP="00504BAD">
      <w:pPr>
        <w:pStyle w:val="Aufzhlungszeichen"/>
        <w:rPr>
          <w:sz w:val="20"/>
        </w:rPr>
      </w:pPr>
      <w:r>
        <w:rPr>
          <w:sz w:val="24"/>
          <w:szCs w:val="28"/>
        </w:rPr>
        <w:t>t</w:t>
      </w:r>
      <w:r>
        <w:rPr>
          <w:sz w:val="24"/>
          <w:szCs w:val="28"/>
          <w:vertAlign w:val="subscript"/>
        </w:rPr>
        <w:t>1</w:t>
      </w:r>
      <w:r>
        <w:rPr>
          <w:sz w:val="20"/>
        </w:rPr>
        <w:tab/>
      </w:r>
      <w:r>
        <w:rPr>
          <w:sz w:val="20"/>
        </w:rPr>
        <w:tab/>
        <w:t>Thickness of welded sheet</w:t>
      </w:r>
    </w:p>
    <w:p w14:paraId="276A2901" w14:textId="77777777" w:rsidR="00504BAD" w:rsidRDefault="00504BAD" w:rsidP="00504BAD">
      <w:pPr>
        <w:pStyle w:val="Aufzhlungszeichen"/>
        <w:rPr>
          <w:sz w:val="20"/>
        </w:rPr>
      </w:pPr>
      <w:r>
        <w:rPr>
          <w:sz w:val="24"/>
          <w:szCs w:val="28"/>
        </w:rPr>
        <w:lastRenderedPageBreak/>
        <w:t>c</w:t>
      </w:r>
      <w:r>
        <w:rPr>
          <w:sz w:val="20"/>
        </w:rPr>
        <w:tab/>
      </w:r>
      <w:r>
        <w:rPr>
          <w:sz w:val="20"/>
        </w:rPr>
        <w:tab/>
        <w:t>Gap between base and welded sheet</w:t>
      </w:r>
    </w:p>
    <w:p w14:paraId="2EB3C5A9" w14:textId="7C47FDD4" w:rsidR="00504BAD" w:rsidRDefault="00327322" w:rsidP="00443C08">
      <w:pPr>
        <w:pStyle w:val="berschrift5"/>
        <w:keepNext/>
      </w:pPr>
      <w:r>
        <w:rPr>
          <w:noProof/>
          <w:lang w:val="en-US" w:eastAsia="en-US"/>
        </w:rPr>
        <mc:AlternateContent>
          <mc:Choice Requires="wpg">
            <w:drawing>
              <wp:anchor distT="0" distB="0" distL="114300" distR="114300" simplePos="0" relativeHeight="251686912" behindDoc="0" locked="0" layoutInCell="1" allowOverlap="1" wp14:anchorId="70E1AA19" wp14:editId="0833DC18">
                <wp:simplePos x="0" y="0"/>
                <wp:positionH relativeFrom="column">
                  <wp:posOffset>3138170</wp:posOffset>
                </wp:positionH>
                <wp:positionV relativeFrom="paragraph">
                  <wp:posOffset>-59690</wp:posOffset>
                </wp:positionV>
                <wp:extent cx="2595880" cy="1421765"/>
                <wp:effectExtent l="0" t="0" r="0" b="6985"/>
                <wp:wrapNone/>
                <wp:docPr id="142" name="Gruppieren 142"/>
                <wp:cNvGraphicFramePr/>
                <a:graphic xmlns:a="http://schemas.openxmlformats.org/drawingml/2006/main">
                  <a:graphicData uri="http://schemas.microsoft.com/office/word/2010/wordprocessingGroup">
                    <wpg:wgp>
                      <wpg:cNvGrpSpPr/>
                      <wpg:grpSpPr>
                        <a:xfrm>
                          <a:off x="0" y="0"/>
                          <a:ext cx="2595880" cy="1421765"/>
                          <a:chOff x="0" y="0"/>
                          <a:chExt cx="2595880" cy="1421765"/>
                        </a:xfrm>
                      </wpg:grpSpPr>
                      <pic:pic xmlns:pic="http://schemas.openxmlformats.org/drawingml/2006/picture">
                        <pic:nvPicPr>
                          <pic:cNvPr id="26" name="Picture 26"/>
                          <pic:cNvPicPr>
                            <a:picLocks noChangeAspect="1"/>
                          </pic:cNvPicPr>
                        </pic:nvPicPr>
                        <pic:blipFill>
                          <a:blip r:embed="rId195">
                            <a:extLst>
                              <a:ext uri="{28A0092B-C50C-407E-A947-70E740481C1C}">
                                <a14:useLocalDpi xmlns:a14="http://schemas.microsoft.com/office/drawing/2010/main" val="0"/>
                              </a:ext>
                            </a:extLst>
                          </a:blip>
                          <a:stretch>
                            <a:fillRect/>
                          </a:stretch>
                        </pic:blipFill>
                        <pic:spPr>
                          <a:xfrm>
                            <a:off x="0" y="0"/>
                            <a:ext cx="2595880" cy="1132205"/>
                          </a:xfrm>
                          <a:prstGeom prst="rect">
                            <a:avLst/>
                          </a:prstGeom>
                        </pic:spPr>
                      </pic:pic>
                      <wps:wsp>
                        <wps:cNvPr id="1043" name="Text Box 1043"/>
                        <wps:cNvSpPr txBox="1"/>
                        <wps:spPr>
                          <a:xfrm>
                            <a:off x="0" y="1190625"/>
                            <a:ext cx="2595880" cy="231140"/>
                          </a:xfrm>
                          <a:prstGeom prst="rect">
                            <a:avLst/>
                          </a:prstGeom>
                          <a:solidFill>
                            <a:prstClr val="white"/>
                          </a:solidFill>
                          <a:ln>
                            <a:noFill/>
                          </a:ln>
                          <a:effectLst/>
                        </wps:spPr>
                        <wps:txbx>
                          <w:txbxContent>
                            <w:p w14:paraId="5327A571" w14:textId="23CDF5E1" w:rsidR="00EF121E" w:rsidRPr="000C12FE" w:rsidRDefault="00EF121E" w:rsidP="00AA1695">
                              <w:pPr>
                                <w:pStyle w:val="Beschriftung"/>
                                <w:rPr>
                                  <w:i/>
                                  <w:iCs/>
                                  <w:noProof/>
                                  <w:sz w:val="24"/>
                                  <w:szCs w:val="26"/>
                                  <w:lang w:val="x-none"/>
                                </w:rPr>
                              </w:pPr>
                              <w:bookmarkStart w:id="1931" w:name="_Toc3557148"/>
                              <w:bookmarkStart w:id="1932" w:name="_Toc34747401"/>
                              <w:bookmarkStart w:id="1933" w:name="_Toc39880722"/>
                              <w:r>
                                <w:t xml:space="preserve">Figure </w:t>
                              </w:r>
                              <w:r>
                                <w:fldChar w:fldCharType="begin"/>
                              </w:r>
                              <w:r>
                                <w:instrText xml:space="preserve"> SEQ Figure \* ARABIC </w:instrText>
                              </w:r>
                              <w:r>
                                <w:fldChar w:fldCharType="separate"/>
                              </w:r>
                              <w:r>
                                <w:rPr>
                                  <w:noProof/>
                                </w:rPr>
                                <w:t>71</w:t>
                              </w:r>
                              <w:r>
                                <w:fldChar w:fldCharType="end"/>
                              </w:r>
                              <w:r>
                                <w:t>: Parameters of Flared Joint Weld</w:t>
                              </w:r>
                              <w:bookmarkEnd w:id="1931"/>
                              <w:bookmarkEnd w:id="1932"/>
                              <w:bookmarkEnd w:id="19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0E1AA19" id="Gruppieren 142" o:spid="_x0000_s1076" style="position:absolute;margin-left:247.1pt;margin-top:-4.7pt;width:204.4pt;height:111.95pt;z-index:251686912" coordsize="25958,142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">
                <v:shape id="Picture 26" o:spid="_x0000_s1077" type="#_x0000_t75" style="position:absolute;width:25958;height:11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">
                  <v:imagedata r:id="rId196" o:title=""/>
                </v:shape>
                <v:shape id="Text Box 1043" o:spid="_x0000_s1078" type="#_x0000_t202" style="position:absolute;top:11906;width:25958;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" stroked="f">
                  <v:textbox style="mso-fit-shape-to-text:t" inset="0,0,0,0">
                    <w:txbxContent>
                      <w:p w14:paraId="5327A571" w14:textId="23CDF5E1" w:rsidR="00EF121E" w:rsidRPr="000C12FE" w:rsidRDefault="00EF121E" w:rsidP="00AA1695">
                        <w:pPr>
                          <w:pStyle w:val="Beschriftung"/>
                          <w:rPr>
                            <w:i/>
                            <w:iCs/>
                            <w:noProof/>
                            <w:sz w:val="24"/>
                            <w:szCs w:val="26"/>
                            <w:lang w:val="x-none"/>
                          </w:rPr>
                        </w:pPr>
                        <w:bookmarkStart w:id="1934" w:name="_Toc3557148"/>
                        <w:bookmarkStart w:id="1935" w:name="_Toc34747401"/>
                        <w:bookmarkStart w:id="1936" w:name="_Toc39880722"/>
                        <w:r>
                          <w:t xml:space="preserve">Figure </w:t>
                        </w:r>
                        <w:r>
                          <w:fldChar w:fldCharType="begin"/>
                        </w:r>
                        <w:r>
                          <w:instrText xml:space="preserve"> SEQ Figure \* ARABIC </w:instrText>
                        </w:r>
                        <w:r>
                          <w:fldChar w:fldCharType="separate"/>
                        </w:r>
                        <w:r>
                          <w:rPr>
                            <w:noProof/>
                          </w:rPr>
                          <w:t>71</w:t>
                        </w:r>
                        <w:r>
                          <w:fldChar w:fldCharType="end"/>
                        </w:r>
                        <w:r>
                          <w:t>: Parameters of Flared Joint Weld</w:t>
                        </w:r>
                        <w:bookmarkEnd w:id="1934"/>
                        <w:bookmarkEnd w:id="1935"/>
                        <w:bookmarkEnd w:id="1936"/>
                      </w:p>
                    </w:txbxContent>
                  </v:textbox>
                </v:shape>
              </v:group>
            </w:pict>
          </mc:Fallback>
        </mc:AlternateContent>
      </w:r>
      <w:r w:rsidR="00504BAD">
        <w:t>Weld Parameters</w:t>
      </w:r>
    </w:p>
    <w:p w14:paraId="41B2A402" w14:textId="77777777" w:rsidR="00504BAD" w:rsidRDefault="00504BAD" w:rsidP="00443C08">
      <w:pPr>
        <w:keepNext/>
      </w:pPr>
      <w:r>
        <w:t>The parameters of the welds are described below:</w:t>
      </w:r>
      <w:r w:rsidR="00FD56C7" w:rsidRPr="00FD56C7">
        <w:rPr>
          <w:noProof/>
          <w:lang w:val="en-GB" w:eastAsia="en-GB"/>
        </w:rPr>
        <w:t xml:space="preserve"> </w:t>
      </w:r>
    </w:p>
    <w:p w14:paraId="7D4AC2BB" w14:textId="77777777" w:rsidR="00504BAD" w:rsidRDefault="00504BAD" w:rsidP="00443C08">
      <w:pPr>
        <w:pStyle w:val="Aufzhlungszeichen"/>
        <w:keepNext/>
        <w:rPr>
          <w:sz w:val="20"/>
        </w:rPr>
      </w:pPr>
      <w:r>
        <w:rPr>
          <w:sz w:val="24"/>
          <w:szCs w:val="28"/>
        </w:rPr>
        <w:t>b</w:t>
      </w:r>
      <w:r>
        <w:rPr>
          <w:sz w:val="20"/>
        </w:rPr>
        <w:tab/>
      </w:r>
      <w:r>
        <w:rPr>
          <w:sz w:val="20"/>
        </w:rPr>
        <w:tab/>
        <w:t>width of the weld</w:t>
      </w:r>
    </w:p>
    <w:p w14:paraId="381D7040" w14:textId="77777777" w:rsidR="00504BAD" w:rsidRDefault="00504BAD" w:rsidP="00504BAD">
      <w:pPr>
        <w:jc w:val="both"/>
      </w:pPr>
    </w:p>
    <w:p w14:paraId="5C682BE1" w14:textId="77777777" w:rsidR="00504BAD" w:rsidRDefault="00504BAD" w:rsidP="00504BAD">
      <w:pPr>
        <w:jc w:val="both"/>
      </w:pPr>
    </w:p>
    <w:p w14:paraId="23682E68" w14:textId="77777777" w:rsidR="00504BAD" w:rsidRDefault="00504BAD" w:rsidP="00504BAD">
      <w:r w:rsidRPr="00221648">
        <w:t>The following parameter can be specified for the</w:t>
      </w:r>
      <w:r>
        <w:t xml:space="preserve"> Flared Joint: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31"/>
        <w:gridCol w:w="1363"/>
        <w:gridCol w:w="1444"/>
        <w:gridCol w:w="1529"/>
        <w:gridCol w:w="1570"/>
      </w:tblGrid>
      <w:tr w:rsidR="00504BAD" w14:paraId="65B61EA5" w14:textId="77777777" w:rsidTr="00060B33">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6EC9132F" w14:textId="77777777" w:rsidR="00504BAD" w:rsidRDefault="00504BAD" w:rsidP="00DF723F">
            <w:pPr>
              <w:keepNext/>
              <w:rPr>
                <w:b/>
                <w:i/>
              </w:rPr>
            </w:pPr>
            <w:r>
              <w:rPr>
                <w:b/>
                <w:i/>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32F1F640" w14:textId="77777777" w:rsidR="00504BAD" w:rsidRDefault="00504BAD" w:rsidP="00DF723F">
            <w:pPr>
              <w:keepNext/>
              <w:rPr>
                <w:b/>
                <w:i/>
              </w:rPr>
            </w:pPr>
            <w:r>
              <w:rPr>
                <w:b/>
                <w:i/>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0780B89D" w14:textId="77777777" w:rsidR="00504BAD" w:rsidRDefault="00504BAD" w:rsidP="00DF723F">
            <w:pPr>
              <w:keepNext/>
              <w:rPr>
                <w:b/>
                <w:i/>
              </w:rPr>
            </w:pPr>
            <w:r>
              <w:rPr>
                <w:b/>
                <w:i/>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70371DD3" w14:textId="77777777" w:rsidR="00504BAD" w:rsidRDefault="00504BAD" w:rsidP="00DF723F">
            <w:pPr>
              <w:keepNext/>
              <w:rPr>
                <w:b/>
                <w:i/>
              </w:rPr>
            </w:pPr>
            <w:r>
              <w:rPr>
                <w:b/>
                <w:i/>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0D8009BD" w14:textId="77157C9D" w:rsidR="00504BAD" w:rsidRDefault="003C5489" w:rsidP="00DF723F">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0402424C" w14:textId="77777777" w:rsidR="00504BAD" w:rsidRDefault="00504BAD" w:rsidP="00DF723F">
            <w:pPr>
              <w:keepNext/>
              <w:rPr>
                <w:b/>
                <w:i/>
              </w:rPr>
            </w:pPr>
            <w:r>
              <w:rPr>
                <w:b/>
                <w:i/>
              </w:rPr>
              <w:t>Default Value</w:t>
            </w:r>
          </w:p>
        </w:tc>
      </w:tr>
      <w:tr w:rsidR="00504BAD" w14:paraId="07AD1998" w14:textId="77777777" w:rsidTr="00060B33">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16C29342" w14:textId="77777777" w:rsidR="00504BAD" w:rsidRDefault="00504BAD" w:rsidP="005739EE">
            <w:pPr>
              <w:keepNext/>
              <w:rPr>
                <w:sz w:val="20"/>
                <w:szCs w:val="20"/>
              </w:rPr>
            </w:pPr>
            <w:r>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4198135C" w14:textId="40D59F41" w:rsidR="00504BAD" w:rsidRDefault="00EC1B4B" w:rsidP="005739EE">
            <w:pPr>
              <w:keepNext/>
              <w:rPr>
                <w:sz w:val="20"/>
                <w:szCs w:val="20"/>
              </w:rPr>
            </w:pPr>
            <w:r>
              <w:t>w</w:t>
            </w:r>
            <w:r>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022B75BC" w14:textId="77777777" w:rsidR="00504BAD" w:rsidRDefault="00504BAD" w:rsidP="005739EE">
            <w:pPr>
              <w:keepNext/>
              <w:rPr>
                <w:sz w:val="20"/>
                <w:szCs w:val="20"/>
              </w:rPr>
            </w:pPr>
            <w:r>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58506172" w14:textId="77777777" w:rsidR="00504BAD" w:rsidRDefault="00504BAD" w:rsidP="005739EE">
            <w:pPr>
              <w:keepNext/>
              <w:rPr>
                <w:sz w:val="20"/>
                <w:szCs w:val="20"/>
              </w:rPr>
            </w:pPr>
            <w:r>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1EB73C71" w14:textId="1ADE07FE" w:rsidR="00504BAD" w:rsidRDefault="00504BAD" w:rsidP="005739EE">
            <w:pPr>
              <w:keepNext/>
              <w:rPr>
                <w:sz w:val="20"/>
                <w:szCs w:val="20"/>
              </w:rPr>
            </w:pPr>
            <w:r>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7696865A" w14:textId="0164D83F" w:rsidR="00504BAD" w:rsidRDefault="00443C08" w:rsidP="002B00C2">
            <w:pPr>
              <w:keepNext/>
              <w:rPr>
                <w:sz w:val="20"/>
                <w:szCs w:val="20"/>
              </w:rPr>
            </w:pPr>
            <w:r>
              <w:rPr>
                <w:sz w:val="20"/>
                <w:szCs w:val="20"/>
              </w:rPr>
              <w:t>-</w:t>
            </w:r>
          </w:p>
        </w:tc>
      </w:tr>
    </w:tbl>
    <w:p w14:paraId="16BB891B" w14:textId="68EFCFD1" w:rsidR="00F3716C" w:rsidRDefault="00F3716C" w:rsidP="00F3716C">
      <w:pPr>
        <w:pStyle w:val="Beschriftung"/>
        <w:spacing w:before="120"/>
      </w:pPr>
      <w:bookmarkStart w:id="1937" w:name="_Toc3566523"/>
      <w:bookmarkStart w:id="1938" w:name="_Toc34747525"/>
      <w:bookmarkStart w:id="1939" w:name="_Toc39880851"/>
      <w:r>
        <w:t xml:space="preserve">Table </w:t>
      </w:r>
      <w:r w:rsidR="00ED469A">
        <w:fldChar w:fldCharType="begin"/>
      </w:r>
      <w:r w:rsidR="00ED469A">
        <w:instrText xml:space="preserve"> SEQ Table \* ARABIC </w:instrText>
      </w:r>
      <w:r w:rsidR="00ED469A">
        <w:fldChar w:fldCharType="separate"/>
      </w:r>
      <w:r w:rsidR="00A2710C">
        <w:rPr>
          <w:noProof/>
        </w:rPr>
        <w:t>120</w:t>
      </w:r>
      <w:r w:rsidR="00ED469A">
        <w:fldChar w:fldCharType="end"/>
      </w:r>
      <w:r w:rsidR="00AA1695">
        <w:t>: Parameters of Flared joint</w:t>
      </w:r>
      <w:bookmarkEnd w:id="1937"/>
      <w:bookmarkEnd w:id="1938"/>
      <w:bookmarkEnd w:id="1939"/>
    </w:p>
    <w:p w14:paraId="33877CB8" w14:textId="77777777" w:rsidR="00504BAD" w:rsidRDefault="00504BAD" w:rsidP="00F72843">
      <w:pPr>
        <w:spacing w:before="120"/>
        <w:jc w:val="both"/>
      </w:pPr>
      <w:r>
        <w:t>All other parameters are provided by the model itself and are partially used to specify parameters of the weld.</w:t>
      </w:r>
    </w:p>
    <w:p w14:paraId="6FC86340" w14:textId="77777777" w:rsidR="00504BAD" w:rsidRDefault="00504BAD" w:rsidP="00F3716C">
      <w:pPr>
        <w:pStyle w:val="berschrift4"/>
        <w:numPr>
          <w:ilvl w:val="3"/>
          <w:numId w:val="12"/>
        </w:numPr>
        <w:tabs>
          <w:tab w:val="clear" w:pos="864"/>
          <w:tab w:val="num" w:pos="993"/>
        </w:tabs>
      </w:pPr>
      <w:bookmarkStart w:id="1940" w:name="_Toc3557062"/>
      <w:bookmarkStart w:id="1941" w:name="_Toc34747312"/>
      <w:bookmarkStart w:id="1942" w:name="_Toc39880629"/>
      <w:r>
        <w:t>Attributes</w:t>
      </w:r>
      <w:bookmarkEnd w:id="1940"/>
      <w:bookmarkEnd w:id="1941"/>
      <w:bookmarkEnd w:id="1942"/>
    </w:p>
    <w:p w14:paraId="7594883B" w14:textId="554FD4A8" w:rsidR="00504BAD" w:rsidRDefault="00504BAD" w:rsidP="00DF723F">
      <w:pPr>
        <w:pStyle w:val="berschrift5"/>
        <w:keepNext/>
      </w:pPr>
      <w:r>
        <w:t xml:space="preserve">Attribute </w:t>
      </w:r>
      <w:r w:rsidR="00194316">
        <w:t>"</w:t>
      </w:r>
      <w:r>
        <w:t>base</w:t>
      </w:r>
      <w:r w:rsidR="00194316">
        <w:t>"</w:t>
      </w:r>
    </w:p>
    <w:p w14:paraId="5E3B348C" w14:textId="77777777" w:rsidR="00504BAD" w:rsidRDefault="00504BAD" w:rsidP="00504BAD">
      <w:r>
        <w:t>The index for the base sheet is specified using the attribute base.</w:t>
      </w:r>
    </w:p>
    <w:p w14:paraId="205BB51B" w14:textId="384CAE0F" w:rsidR="00504BAD" w:rsidRDefault="00504BAD" w:rsidP="00DF723F">
      <w:pPr>
        <w:pStyle w:val="berschrift5"/>
        <w:keepNext/>
      </w:pPr>
      <w:r>
        <w:t xml:space="preserve">Attribute </w:t>
      </w:r>
      <w:r w:rsidR="00194316">
        <w:t>"</w:t>
      </w:r>
      <w:r>
        <w:t>technology</w:t>
      </w:r>
      <w:r w:rsidR="00194316">
        <w:t>"</w:t>
      </w:r>
    </w:p>
    <w:p w14:paraId="793F82E7" w14:textId="77777777" w:rsidR="00504BAD" w:rsidRDefault="00504BAD" w:rsidP="00504BAD">
      <w:r>
        <w:t>The value for the attribute technology can be specified using the following values:</w:t>
      </w:r>
    </w:p>
    <w:p w14:paraId="68978E53" w14:textId="77777777" w:rsidR="008A24F5" w:rsidRPr="007055D9" w:rsidRDefault="008A24F5" w:rsidP="008A24F5">
      <w:pPr>
        <w:pStyle w:val="Aufzhlungszeichen"/>
        <w:rPr>
          <w:rStyle w:val="XMLElement"/>
        </w:rPr>
      </w:pPr>
      <w:r>
        <w:rPr>
          <w:rStyle w:val="XMLElement"/>
        </w:rPr>
        <w:t>r</w:t>
      </w:r>
      <w:r w:rsidRPr="007055D9">
        <w:rPr>
          <w:rStyle w:val="XMLElement"/>
        </w:rPr>
        <w:t>esistance</w:t>
      </w:r>
    </w:p>
    <w:p w14:paraId="148DDDAB" w14:textId="77777777" w:rsidR="00504BAD" w:rsidRPr="00604BF1" w:rsidRDefault="00504BAD" w:rsidP="00604BF1">
      <w:pPr>
        <w:pStyle w:val="Aufzhlungszeichen"/>
        <w:rPr>
          <w:rStyle w:val="XMLElement"/>
        </w:rPr>
      </w:pPr>
      <w:r w:rsidRPr="00604BF1">
        <w:rPr>
          <w:rStyle w:val="XMLElement"/>
        </w:rPr>
        <w:t>arc</w:t>
      </w:r>
    </w:p>
    <w:p w14:paraId="23DBFFB7" w14:textId="77777777" w:rsidR="008A24F5" w:rsidRPr="00604BF1" w:rsidRDefault="008A24F5" w:rsidP="008A24F5">
      <w:pPr>
        <w:pStyle w:val="Aufzhlungszeichen"/>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1D4A8905" w14:textId="2F213F9B" w:rsidR="00604BF1" w:rsidRPr="00604BF1" w:rsidRDefault="00604BF1" w:rsidP="00604BF1">
      <w:pPr>
        <w:pStyle w:val="Aufzhlungszeichen"/>
        <w:rPr>
          <w:rStyle w:val="XMLElement"/>
        </w:rPr>
      </w:pPr>
      <w:r w:rsidRPr="00604BF1">
        <w:rPr>
          <w:rStyle w:val="XMLElement"/>
        </w:rPr>
        <w:t>friction</w:t>
      </w:r>
    </w:p>
    <w:p w14:paraId="4F774F12" w14:textId="2991DD86" w:rsidR="00604BF1" w:rsidRPr="00604BF1" w:rsidRDefault="00604BF1" w:rsidP="00604BF1">
      <w:pPr>
        <w:pStyle w:val="Aufzhlungszeichen"/>
        <w:rPr>
          <w:rStyle w:val="XMLElement"/>
        </w:rPr>
      </w:pPr>
      <w:r w:rsidRPr="00604BF1">
        <w:rPr>
          <w:rStyle w:val="XMLElement"/>
        </w:rPr>
        <w:t>brazing</w:t>
      </w:r>
    </w:p>
    <w:p w14:paraId="217DA571" w14:textId="4DAA35F0" w:rsidR="00504BAD" w:rsidRDefault="00504BAD" w:rsidP="00F3716C">
      <w:pPr>
        <w:pStyle w:val="berschrift4"/>
        <w:numPr>
          <w:ilvl w:val="3"/>
          <w:numId w:val="12"/>
        </w:numPr>
        <w:tabs>
          <w:tab w:val="clear" w:pos="864"/>
          <w:tab w:val="num" w:pos="993"/>
        </w:tabs>
      </w:pPr>
      <w:bookmarkStart w:id="1943" w:name="_Toc3557063"/>
      <w:bookmarkStart w:id="1944" w:name="_Toc34747313"/>
      <w:bookmarkStart w:id="1945" w:name="_Toc39880630"/>
      <w:r>
        <w:t xml:space="preserve">Element </w:t>
      </w:r>
      <w:r w:rsidR="00194316">
        <w:t>"</w:t>
      </w:r>
      <w:r>
        <w:t>weld_position</w:t>
      </w:r>
      <w:bookmarkEnd w:id="1943"/>
      <w:r w:rsidR="00194316">
        <w:t>"</w:t>
      </w:r>
      <w:bookmarkEnd w:id="1944"/>
      <w:bookmarkEnd w:id="1945"/>
    </w:p>
    <w:p w14:paraId="6C409BFE" w14:textId="77777777" w:rsidR="00504BAD" w:rsidRDefault="00504BAD" w:rsidP="00504BAD">
      <w:r>
        <w:t xml:space="preserve">For the element </w:t>
      </w:r>
      <w:r w:rsidR="0033708C" w:rsidRPr="0033708C">
        <w:rPr>
          <w:rStyle w:val="XMLElement"/>
        </w:rPr>
        <w:t>&lt;weld_position/&gt;</w:t>
      </w:r>
      <w:r>
        <w:t xml:space="preserve"> the following attributes can be specified for the Flared-Joint:</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504BAD" w14:paraId="340D8B80" w14:textId="77777777" w:rsidTr="00504BAD">
        <w:trP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05AD451B" w14:textId="77777777" w:rsidR="00504BAD" w:rsidRDefault="00504BAD" w:rsidP="00DF723F">
            <w:pPr>
              <w:keepNext/>
              <w:rPr>
                <w:b/>
                <w:i/>
                <w:sz w:val="20"/>
              </w:rPr>
            </w:pPr>
            <w:r>
              <w:rPr>
                <w:b/>
                <w:i/>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6340CA97" w14:textId="77777777" w:rsidR="00504BAD" w:rsidRDefault="00504BAD" w:rsidP="00DF723F">
            <w:pPr>
              <w:keepNext/>
              <w:rPr>
                <w:b/>
                <w:i/>
                <w:sz w:val="20"/>
              </w:rPr>
            </w:pPr>
            <w:r>
              <w:rPr>
                <w:b/>
                <w:i/>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7A8DC05" w14:textId="31BDBE1F" w:rsidR="00504BAD" w:rsidRDefault="003C5489" w:rsidP="00DF723F">
            <w:pPr>
              <w:keepNext/>
              <w:rPr>
                <w:b/>
                <w:i/>
                <w:sz w:val="20"/>
              </w:rPr>
            </w:pPr>
            <w:r>
              <w:rPr>
                <w:b/>
                <w:i/>
                <w:sz w:val="20"/>
              </w:rPr>
              <w:t>Use</w:t>
            </w:r>
          </w:p>
        </w:tc>
      </w:tr>
      <w:tr w:rsidR="00504BAD" w14:paraId="5E26A3A2"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AD859F" w14:textId="73B00FAA" w:rsidR="00504BAD" w:rsidRDefault="00EF121E" w:rsidP="00504BAD">
            <w:pPr>
              <w:rPr>
                <w:sz w:val="20"/>
                <w:szCs w:val="20"/>
              </w:rPr>
            </w:pPr>
            <w:r>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49EBC940" w14:textId="1052E47D"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759487B2" w14:textId="77777777" w:rsidR="00504BAD" w:rsidRDefault="00504BAD" w:rsidP="00504BAD">
            <w:pPr>
              <w:rPr>
                <w:sz w:val="20"/>
                <w:szCs w:val="20"/>
              </w:rPr>
            </w:pPr>
            <w:r>
              <w:rPr>
                <w:sz w:val="20"/>
                <w:szCs w:val="20"/>
              </w:rPr>
              <w:t>Required</w:t>
            </w:r>
          </w:p>
        </w:tc>
      </w:tr>
      <w:tr w:rsidR="00504BAD" w14:paraId="5253E783"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B607451" w14:textId="4455D535" w:rsidR="00504BAD" w:rsidRDefault="00EF121E" w:rsidP="00504BAD">
            <w:pPr>
              <w:rPr>
                <w:sz w:val="20"/>
                <w:szCs w:val="20"/>
              </w:rPr>
            </w:pPr>
            <w:r>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E5B0193" w14:textId="5714517F"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54581614" w14:textId="77777777" w:rsidR="00504BAD" w:rsidRDefault="00504BAD" w:rsidP="00504BAD">
            <w:pPr>
              <w:rPr>
                <w:sz w:val="20"/>
                <w:szCs w:val="20"/>
              </w:rPr>
            </w:pPr>
            <w:r>
              <w:rPr>
                <w:sz w:val="20"/>
                <w:szCs w:val="20"/>
              </w:rPr>
              <w:t>Required</w:t>
            </w:r>
          </w:p>
        </w:tc>
      </w:tr>
      <w:tr w:rsidR="00504BAD" w14:paraId="36CB068D"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77E57C28" w14:textId="2BE13430" w:rsidR="00504BAD" w:rsidRDefault="00EF121E" w:rsidP="00504BAD">
            <w:pPr>
              <w:rPr>
                <w:sz w:val="20"/>
                <w:szCs w:val="20"/>
              </w:rPr>
            </w:pPr>
            <w:r>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D8F621" w14:textId="418756EB"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53672388" w14:textId="77777777" w:rsidR="00504BAD" w:rsidRDefault="00504BAD" w:rsidP="00504BAD">
            <w:pPr>
              <w:rPr>
                <w:sz w:val="20"/>
                <w:szCs w:val="20"/>
              </w:rPr>
            </w:pPr>
            <w:r>
              <w:rPr>
                <w:sz w:val="20"/>
                <w:szCs w:val="20"/>
              </w:rPr>
              <w:t>Required</w:t>
            </w:r>
          </w:p>
        </w:tc>
      </w:tr>
      <w:tr w:rsidR="00504BAD" w14:paraId="571F6A21"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5C72983" w14:textId="799BD86C" w:rsidR="00504BAD" w:rsidRDefault="00EF121E" w:rsidP="00504BAD">
            <w:pPr>
              <w:rPr>
                <w:sz w:val="20"/>
                <w:szCs w:val="20"/>
              </w:rPr>
            </w:pPr>
            <w:r>
              <w:rPr>
                <w:sz w:val="20"/>
                <w:szCs w:val="20"/>
              </w:rPr>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64905BB5" w14:textId="001E50CA"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111B15C9" w14:textId="77777777" w:rsidR="00504BAD" w:rsidRDefault="00504BAD" w:rsidP="00504BAD">
            <w:pPr>
              <w:rPr>
                <w:sz w:val="20"/>
                <w:szCs w:val="20"/>
              </w:rPr>
            </w:pPr>
            <w:r>
              <w:rPr>
                <w:sz w:val="20"/>
                <w:szCs w:val="20"/>
              </w:rPr>
              <w:t>Required</w:t>
            </w:r>
          </w:p>
        </w:tc>
      </w:tr>
      <w:tr w:rsidR="00504BAD" w14:paraId="43508942" w14:textId="77777777" w:rsidTr="00060B33">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6B3750F9" w14:textId="77FFAE0A" w:rsidR="00504BAD" w:rsidRDefault="00EF121E" w:rsidP="00504BAD">
            <w:pPr>
              <w:rPr>
                <w:sz w:val="20"/>
                <w:szCs w:val="20"/>
              </w:rPr>
            </w:pPr>
            <w:r>
              <w:rPr>
                <w:sz w:val="20"/>
                <w:szCs w:val="20"/>
              </w:rPr>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442A4A41" w14:textId="77777777" w:rsidR="00504BAD" w:rsidRDefault="00504BAD" w:rsidP="00504BAD">
            <w:pPr>
              <w:rPr>
                <w:sz w:val="20"/>
                <w:szCs w:val="20"/>
              </w:rPr>
            </w:pPr>
            <w:r>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56F8BBD" w14:textId="77777777" w:rsidR="00504BAD" w:rsidRDefault="00504BAD" w:rsidP="00504BAD">
            <w:pPr>
              <w:rPr>
                <w:sz w:val="20"/>
                <w:szCs w:val="20"/>
              </w:rPr>
            </w:pPr>
            <w:r>
              <w:rPr>
                <w:sz w:val="20"/>
                <w:szCs w:val="20"/>
              </w:rPr>
              <w:t>Optional</w:t>
            </w:r>
          </w:p>
        </w:tc>
      </w:tr>
      <w:tr w:rsidR="00504BAD" w14:paraId="65105A91" w14:textId="77777777" w:rsidTr="00060B33">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03AE7A47" w14:textId="62F0EAF4" w:rsidR="00504BAD" w:rsidRDefault="00EF121E" w:rsidP="00504BAD">
            <w:pPr>
              <w:rPr>
                <w:sz w:val="20"/>
                <w:szCs w:val="20"/>
              </w:rPr>
            </w:pPr>
            <w:r>
              <w:rPr>
                <w:sz w:val="20"/>
                <w:szCs w:val="20"/>
              </w:rPr>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795AC57" w14:textId="260DF993"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24016870" w14:textId="77777777" w:rsidR="00504BAD" w:rsidRDefault="00504BAD" w:rsidP="00060B33">
            <w:pPr>
              <w:keepNext/>
              <w:rPr>
                <w:sz w:val="20"/>
                <w:szCs w:val="20"/>
              </w:rPr>
            </w:pPr>
            <w:r>
              <w:rPr>
                <w:sz w:val="20"/>
                <w:szCs w:val="20"/>
              </w:rPr>
              <w:t>Optional</w:t>
            </w:r>
          </w:p>
        </w:tc>
      </w:tr>
    </w:tbl>
    <w:p w14:paraId="3F6F4A43" w14:textId="2F39BCEF" w:rsidR="00060B33" w:rsidRDefault="00060B33" w:rsidP="00F3716C">
      <w:pPr>
        <w:pStyle w:val="Beschriftung"/>
        <w:spacing w:before="120"/>
      </w:pPr>
      <w:bookmarkStart w:id="1946" w:name="_Toc3566524"/>
      <w:bookmarkStart w:id="1947" w:name="_Toc34747526"/>
      <w:bookmarkStart w:id="1948" w:name="_Toc39880852"/>
      <w:r>
        <w:t xml:space="preserve">Table </w:t>
      </w:r>
      <w:r w:rsidR="00ED469A">
        <w:fldChar w:fldCharType="begin"/>
      </w:r>
      <w:r w:rsidR="00ED469A">
        <w:instrText xml:space="preserve"> SEQ Table \* ARABIC </w:instrText>
      </w:r>
      <w:r w:rsidR="00ED469A">
        <w:fldChar w:fldCharType="separate"/>
      </w:r>
      <w:r w:rsidR="00A2710C">
        <w:rPr>
          <w:noProof/>
        </w:rPr>
        <w:t>121</w:t>
      </w:r>
      <w:r w:rsidR="00ED469A">
        <w:fldChar w:fldCharType="end"/>
      </w:r>
      <w:r>
        <w:t xml:space="preserve">: </w:t>
      </w:r>
      <w:r w:rsidRPr="0008681E">
        <w:t xml:space="preserve">Attributes of element </w:t>
      </w:r>
      <w:r w:rsidRPr="00AA1695">
        <w:rPr>
          <w:rStyle w:val="elementdeftypeChar"/>
          <w:b/>
        </w:rPr>
        <w:t>&lt;</w:t>
      </w:r>
      <w:r w:rsidRPr="00E67798">
        <w:rPr>
          <w:rFonts w:ascii="Courier New" w:hAnsi="Courier New" w:cs="Courier New"/>
          <w:bCs w:val="0"/>
          <w:i/>
          <w:kern w:val="22"/>
          <w:sz w:val="18"/>
          <w:szCs w:val="18"/>
        </w:rPr>
        <w:t>weld_position/&gt;</w:t>
      </w:r>
      <w:r w:rsidRPr="0008681E">
        <w:t xml:space="preserve"> for </w:t>
      </w:r>
      <w:r>
        <w:t>Flared Joint</w:t>
      </w:r>
      <w:bookmarkEnd w:id="1946"/>
      <w:bookmarkEnd w:id="1947"/>
      <w:bookmarkEnd w:id="1948"/>
      <w:r>
        <w:t xml:space="preserve"> </w:t>
      </w:r>
    </w:p>
    <w:p w14:paraId="2B80C129" w14:textId="690A6E6C" w:rsidR="00504BAD" w:rsidRDefault="00504BAD" w:rsidP="00DF723F">
      <w:pPr>
        <w:pStyle w:val="berschrift5"/>
        <w:keepNext/>
      </w:pPr>
      <w:r>
        <w:t xml:space="preserve">Attributes </w:t>
      </w:r>
      <w:r w:rsidR="00194316">
        <w:t>"</w:t>
      </w:r>
      <w:r>
        <w:t>u, x, y, z, reference</w:t>
      </w:r>
      <w:r w:rsidR="00194316">
        <w:t>"</w:t>
      </w:r>
    </w:p>
    <w:p w14:paraId="057F0D0D" w14:textId="017F3C53" w:rsidR="00504BAD" w:rsidRPr="00DA6777" w:rsidRDefault="00504BAD" w:rsidP="00504BAD">
      <w:pPr>
        <w:pStyle w:val="berschrift5"/>
        <w:spacing w:before="0" w:after="120"/>
        <w:rPr>
          <w:b w:val="0"/>
          <w:i w:val="0"/>
          <w:sz w:val="22"/>
          <w:szCs w:val="22"/>
          <w:lang w:val="en-GB"/>
        </w:rPr>
      </w:pPr>
      <w:r w:rsidRPr="00DA6777">
        <w:rPr>
          <w:b w:val="0"/>
          <w:i w:val="0"/>
          <w:sz w:val="22"/>
          <w:szCs w:val="22"/>
        </w:rPr>
        <w:t xml:space="preserve">Detailed definition can be found in section </w:t>
      </w:r>
      <w:hyperlink w:anchor="_Welding_Position" w:history="1">
        <w:r w:rsidRPr="00DA6777">
          <w:rPr>
            <w:rStyle w:val="Hyperlink"/>
            <w:b w:val="0"/>
            <w:i w:val="0"/>
            <w:color w:val="auto"/>
            <w:sz w:val="22"/>
            <w:szCs w:val="22"/>
            <w:u w:val="none"/>
          </w:rPr>
          <w:t>Welding Position</w:t>
        </w:r>
      </w:hyperlink>
      <w:r w:rsidRPr="00DA6777">
        <w:rPr>
          <w:b w:val="0"/>
          <w:i w:val="0"/>
          <w:sz w:val="22"/>
          <w:szCs w:val="22"/>
          <w:lang w:val="en-GB"/>
        </w:rPr>
        <w:t>.</w:t>
      </w:r>
    </w:p>
    <w:p w14:paraId="76246650" w14:textId="032D0402" w:rsidR="00504BAD" w:rsidRDefault="00504BAD" w:rsidP="00DF723F">
      <w:pPr>
        <w:pStyle w:val="berschrift5"/>
        <w:keepNext/>
      </w:pPr>
      <w:r>
        <w:lastRenderedPageBreak/>
        <w:t xml:space="preserve">Attribute </w:t>
      </w:r>
      <w:r w:rsidR="00194316">
        <w:t>"</w:t>
      </w:r>
      <w:r>
        <w:t>width</w:t>
      </w:r>
      <w:r w:rsidR="00194316">
        <w:t>"</w:t>
      </w:r>
    </w:p>
    <w:p w14:paraId="6D760CE9" w14:textId="77777777" w:rsidR="00504BAD" w:rsidRDefault="00504BAD" w:rsidP="00504BAD">
      <w:r>
        <w:t xml:space="preserve">The attribute </w:t>
      </w:r>
      <w:r>
        <w:rPr>
          <w:rStyle w:val="XMLAttribute"/>
        </w:rPr>
        <w:t xml:space="preserve">width </w:t>
      </w:r>
      <w:r>
        <w:t xml:space="preserve">specifies the width of the weld. </w:t>
      </w:r>
    </w:p>
    <w:p w14:paraId="64DA3E9A" w14:textId="77777777" w:rsidR="00504BAD" w:rsidRDefault="00504BAD" w:rsidP="00DF723F">
      <w:pPr>
        <w:pStyle w:val="Example"/>
        <w:keepNext/>
      </w:pPr>
      <w:r>
        <w:t>Example A (</w:t>
      </w:r>
      <w:r>
        <w:rPr>
          <w:b w:val="0"/>
          <w:sz w:val="22"/>
        </w:rPr>
        <w:t xml:space="preserve">within each </w:t>
      </w:r>
      <w:r>
        <w:rPr>
          <w:rFonts w:ascii="Courier New" w:hAnsi="Courier New" w:cs="Courier New"/>
          <w:i/>
          <w:sz w:val="18"/>
        </w:rPr>
        <w:t>attribute</w:t>
      </w:r>
      <w:r>
        <w:t>):</w:t>
      </w:r>
    </w:p>
    <w:p w14:paraId="23A092CF" w14:textId="77777777" w:rsidR="00504BAD" w:rsidRDefault="00504BAD" w:rsidP="00DF723F">
      <w:pPr>
        <w:pStyle w:val="XMLCode"/>
        <w:keepNext/>
      </w:pPr>
    </w:p>
    <w:p w14:paraId="622CC226" w14:textId="77777777" w:rsidR="00504BAD" w:rsidRDefault="00504BAD" w:rsidP="00DF723F">
      <w:pPr>
        <w:pStyle w:val="XMLCode"/>
        <w:keepNext/>
      </w:pPr>
      <w:r>
        <w:t>&lt;seamweld&gt;</w:t>
      </w:r>
    </w:p>
    <w:p w14:paraId="6A21196C" w14:textId="1A3ABCD7" w:rsidR="00504BAD" w:rsidRDefault="00504BAD" w:rsidP="00DF723F">
      <w:pPr>
        <w:pStyle w:val="XMLCode"/>
        <w:keepNext/>
      </w:pPr>
      <w:r>
        <w:t xml:space="preserve">    &lt;flared_joint base=</w:t>
      </w:r>
      <w:r w:rsidR="00194316">
        <w:t>"</w:t>
      </w:r>
      <w:r>
        <w:t>1</w:t>
      </w:r>
      <w:r w:rsidR="00194316">
        <w:t>"</w:t>
      </w:r>
      <w:r>
        <w:t xml:space="preserve"> technology=</w:t>
      </w:r>
      <w:r w:rsidR="00194316">
        <w:t>"</w:t>
      </w:r>
      <w:r>
        <w:t>arc</w:t>
      </w:r>
      <w:r w:rsidR="00194316">
        <w:t>"</w:t>
      </w:r>
      <w:r>
        <w:t>&gt;</w:t>
      </w:r>
    </w:p>
    <w:p w14:paraId="12D93A79" w14:textId="3CAC97A3" w:rsidR="00504BAD" w:rsidRDefault="00504BAD" w:rsidP="00504BAD">
      <w:pPr>
        <w:pStyle w:val="XMLCode"/>
        <w:rPr>
          <w:b/>
          <w:color w:val="0070C0"/>
          <w:lang w:val="es-ES"/>
        </w:rPr>
      </w:pPr>
      <w:r>
        <w:t xml:space="preserve">        </w:t>
      </w:r>
      <w:r>
        <w:rPr>
          <w:b/>
          <w:color w:val="0070C0"/>
          <w:lang w:val="es-ES"/>
        </w:rPr>
        <w:t>&lt;weld_position u=</w:t>
      </w:r>
      <w:r w:rsidR="00194316">
        <w:rPr>
          <w:b/>
          <w:color w:val="0070C0"/>
          <w:lang w:val="es-ES"/>
        </w:rPr>
        <w:t>"</w:t>
      </w:r>
      <w:r>
        <w:rPr>
          <w:b/>
          <w:color w:val="0070C0"/>
          <w:lang w:val="es-ES"/>
        </w:rPr>
        <w:t>0</w:t>
      </w:r>
      <w:r w:rsidR="00194316">
        <w:rPr>
          <w:b/>
          <w:color w:val="0070C0"/>
          <w:lang w:val="es-ES"/>
        </w:rPr>
        <w:t>"</w:t>
      </w:r>
      <w:r>
        <w:rPr>
          <w:b/>
          <w:color w:val="0070C0"/>
          <w:lang w:val="es-ES"/>
        </w:rPr>
        <w:t xml:space="preserve"> x=</w:t>
      </w:r>
      <w:r w:rsidR="00194316">
        <w:rPr>
          <w:b/>
          <w:color w:val="0070C0"/>
          <w:lang w:val="es-ES"/>
        </w:rPr>
        <w:t>"</w:t>
      </w:r>
      <w:r>
        <w:rPr>
          <w:b/>
          <w:color w:val="0070C0"/>
          <w:lang w:val="es-ES"/>
        </w:rPr>
        <w:t>1</w:t>
      </w:r>
      <w:r w:rsidR="00194316">
        <w:rPr>
          <w:b/>
          <w:color w:val="0070C0"/>
          <w:lang w:val="es-ES"/>
        </w:rPr>
        <w:t>"</w:t>
      </w:r>
      <w:r>
        <w:rPr>
          <w:b/>
          <w:color w:val="0070C0"/>
          <w:lang w:val="es-ES"/>
        </w:rPr>
        <w:t xml:space="preserve"> y=</w:t>
      </w:r>
      <w:r w:rsidR="00194316">
        <w:rPr>
          <w:b/>
          <w:color w:val="0070C0"/>
          <w:lang w:val="es-ES"/>
        </w:rPr>
        <w:t>"</w:t>
      </w:r>
      <w:r>
        <w:rPr>
          <w:b/>
          <w:color w:val="0070C0"/>
          <w:lang w:val="es-ES"/>
        </w:rPr>
        <w:t>1</w:t>
      </w:r>
      <w:r w:rsidR="00194316">
        <w:rPr>
          <w:b/>
          <w:color w:val="0070C0"/>
          <w:lang w:val="es-ES"/>
        </w:rPr>
        <w:t>"</w:t>
      </w:r>
      <w:r>
        <w:rPr>
          <w:b/>
          <w:color w:val="0070C0"/>
          <w:lang w:val="es-ES"/>
        </w:rPr>
        <w:t xml:space="preserve"> z=</w:t>
      </w:r>
      <w:r w:rsidR="00194316">
        <w:rPr>
          <w:b/>
          <w:color w:val="0070C0"/>
          <w:lang w:val="es-ES"/>
        </w:rPr>
        <w:t>"</w:t>
      </w:r>
      <w:r>
        <w:rPr>
          <w:b/>
          <w:color w:val="0070C0"/>
          <w:lang w:val="es-ES"/>
        </w:rPr>
        <w:t>1</w:t>
      </w:r>
      <w:r w:rsidR="00194316">
        <w:rPr>
          <w:b/>
          <w:color w:val="0070C0"/>
          <w:lang w:val="es-ES"/>
        </w:rPr>
        <w:t>"</w:t>
      </w:r>
    </w:p>
    <w:p w14:paraId="32A4FF90" w14:textId="3A26AD7B" w:rsidR="00504BAD" w:rsidRDefault="00504BAD" w:rsidP="00504BAD">
      <w:pPr>
        <w:pStyle w:val="XMLCode"/>
        <w:rPr>
          <w:b/>
          <w:color w:val="0070C0"/>
          <w:lang w:val="es-ES"/>
        </w:rPr>
      </w:pPr>
      <w:r>
        <w:rPr>
          <w:b/>
          <w:color w:val="0070C0"/>
          <w:lang w:val="es-ES"/>
        </w:rPr>
        <w:t xml:space="preserve">                       reference=</w:t>
      </w:r>
      <w:r w:rsidR="00194316">
        <w:rPr>
          <w:b/>
          <w:color w:val="0070C0"/>
          <w:lang w:val="es-ES"/>
        </w:rPr>
        <w:t>"</w:t>
      </w:r>
      <w:r w:rsidR="005259D0">
        <w:rPr>
          <w:b/>
          <w:color w:val="0070C0"/>
          <w:lang w:val="es-ES"/>
        </w:rPr>
        <w:t>false</w:t>
      </w:r>
      <w:r w:rsidR="00194316">
        <w:rPr>
          <w:b/>
          <w:color w:val="0070C0"/>
          <w:lang w:val="es-ES"/>
        </w:rPr>
        <w:t>"</w:t>
      </w:r>
    </w:p>
    <w:p w14:paraId="7EECF55A" w14:textId="61453A5F" w:rsidR="00504BAD" w:rsidRDefault="00504BAD" w:rsidP="00504BAD">
      <w:pPr>
        <w:pStyle w:val="XMLCode"/>
        <w:rPr>
          <w:b/>
          <w:color w:val="0070C0"/>
        </w:rPr>
      </w:pPr>
      <w:r>
        <w:rPr>
          <w:b/>
          <w:color w:val="0070C0"/>
        </w:rPr>
        <w:t xml:space="preserve">                       width=</w:t>
      </w:r>
      <w:r w:rsidR="00194316">
        <w:rPr>
          <w:b/>
          <w:color w:val="0070C0"/>
        </w:rPr>
        <w:t>"</w:t>
      </w:r>
      <w:r>
        <w:rPr>
          <w:b/>
          <w:color w:val="0070C0"/>
        </w:rPr>
        <w:t>1.0</w:t>
      </w:r>
      <w:r w:rsidR="00194316">
        <w:rPr>
          <w:b/>
          <w:color w:val="0070C0"/>
        </w:rPr>
        <w:t>"</w:t>
      </w:r>
      <w:r>
        <w:rPr>
          <w:b/>
          <w:color w:val="0070C0"/>
        </w:rPr>
        <w:t xml:space="preserve"> /&gt;</w:t>
      </w:r>
    </w:p>
    <w:p w14:paraId="638D66D1" w14:textId="77777777" w:rsidR="00504BAD" w:rsidRDefault="00504BAD" w:rsidP="00504BAD">
      <w:pPr>
        <w:pStyle w:val="XMLCode"/>
      </w:pPr>
      <w:r>
        <w:t xml:space="preserve">        &lt;sheet_parameter ... /&gt;</w:t>
      </w:r>
    </w:p>
    <w:p w14:paraId="42AE5A22" w14:textId="77777777" w:rsidR="00504BAD" w:rsidRDefault="00504BAD" w:rsidP="00504BAD">
      <w:pPr>
        <w:pStyle w:val="XMLCode"/>
      </w:pPr>
      <w:r>
        <w:t xml:space="preserve">    &lt;/</w:t>
      </w:r>
      <w:r>
        <w:rPr>
          <w:lang w:val="en-GB"/>
        </w:rPr>
        <w:t>flared_joint</w:t>
      </w:r>
      <w:r>
        <w:t xml:space="preserve"> &gt;</w:t>
      </w:r>
    </w:p>
    <w:p w14:paraId="35C4AE02" w14:textId="77777777" w:rsidR="00504BAD" w:rsidRDefault="00504BAD" w:rsidP="00504BAD">
      <w:pPr>
        <w:pStyle w:val="XMLCode"/>
      </w:pPr>
      <w:r>
        <w:t>&lt;/seamweld&gt;</w:t>
      </w:r>
    </w:p>
    <w:p w14:paraId="55544C88" w14:textId="77777777" w:rsidR="00504BAD" w:rsidRDefault="00504BAD" w:rsidP="00504BAD">
      <w:pPr>
        <w:pStyle w:val="XMLCode"/>
      </w:pPr>
    </w:p>
    <w:p w14:paraId="1E08D407" w14:textId="3B02CF20" w:rsidR="00504BAD" w:rsidRDefault="00504BAD" w:rsidP="007D65FC">
      <w:pPr>
        <w:pStyle w:val="berschrift4"/>
        <w:numPr>
          <w:ilvl w:val="3"/>
          <w:numId w:val="12"/>
        </w:numPr>
      </w:pPr>
      <w:bookmarkStart w:id="1949" w:name="_Toc3557064"/>
      <w:bookmarkStart w:id="1950" w:name="_Toc34747314"/>
      <w:bookmarkStart w:id="1951" w:name="_Toc39880631"/>
      <w:r>
        <w:t xml:space="preserve">Element </w:t>
      </w:r>
      <w:r w:rsidR="00194316">
        <w:t>"</w:t>
      </w:r>
      <w:r>
        <w:t>sheet_parameter</w:t>
      </w:r>
      <w:bookmarkEnd w:id="1949"/>
      <w:r w:rsidR="00194316">
        <w:t>"</w:t>
      </w:r>
      <w:bookmarkEnd w:id="1950"/>
      <w:bookmarkEnd w:id="1951"/>
    </w:p>
    <w:p w14:paraId="53BAC31E" w14:textId="77777777" w:rsidR="00504BAD" w:rsidRDefault="00504BAD" w:rsidP="00504BAD">
      <w:pPr>
        <w:jc w:val="both"/>
      </w:pPr>
      <w:r>
        <w:t xml:space="preserve">For the element </w:t>
      </w:r>
      <w:r w:rsidR="00AA1695">
        <w:rPr>
          <w:rStyle w:val="XMLElement"/>
        </w:rPr>
        <w:t>&lt;s</w:t>
      </w:r>
      <w:r>
        <w:rPr>
          <w:rStyle w:val="XMLElement"/>
        </w:rPr>
        <w:t>heet_parameter</w:t>
      </w:r>
      <w:r w:rsidR="00AA1695">
        <w:rPr>
          <w:rStyle w:val="XMLElement"/>
        </w:rPr>
        <w:t>/&gt;</w:t>
      </w:r>
      <w:r>
        <w:t xml:space="preserve">, the following attributes can be specified for the </w:t>
      </w:r>
      <w:r w:rsidR="00F62294">
        <w:t>Flared Joint</w:t>
      </w:r>
      <w:r>
        <w:t>:</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275"/>
        <w:gridCol w:w="4264"/>
      </w:tblGrid>
      <w:tr w:rsidR="00504BAD" w14:paraId="24D1F6C2" w14:textId="77777777" w:rsidTr="00F62294">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3EDC470A" w14:textId="77777777" w:rsidR="00504BAD" w:rsidRDefault="00504BAD" w:rsidP="00F62294">
            <w:pPr>
              <w:keepNext/>
              <w:rPr>
                <w:b/>
                <w:i/>
              </w:rPr>
            </w:pPr>
            <w:r>
              <w:rPr>
                <w:b/>
                <w:i/>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239E2F1D" w14:textId="77777777" w:rsidR="00504BAD" w:rsidRDefault="00504BAD" w:rsidP="00F62294">
            <w:pPr>
              <w:keepNext/>
              <w:rPr>
                <w:b/>
                <w:i/>
              </w:rPr>
            </w:pPr>
            <w:r>
              <w:rPr>
                <w:b/>
                <w:i/>
              </w:rPr>
              <w:t>Type</w:t>
            </w:r>
          </w:p>
        </w:tc>
        <w:tc>
          <w:tcPr>
            <w:tcW w:w="1275" w:type="dxa"/>
            <w:tcBorders>
              <w:top w:val="single" w:sz="8" w:space="0" w:color="auto"/>
              <w:left w:val="single" w:sz="4" w:space="0" w:color="auto"/>
              <w:bottom w:val="single" w:sz="8" w:space="0" w:color="auto"/>
              <w:right w:val="single" w:sz="4" w:space="0" w:color="auto"/>
            </w:tcBorders>
            <w:shd w:val="clear" w:color="auto" w:fill="F3F3F3"/>
            <w:hideMark/>
          </w:tcPr>
          <w:p w14:paraId="06823545" w14:textId="57337D02" w:rsidR="00504BAD" w:rsidRDefault="003C5489" w:rsidP="00F62294">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cBorders>
            <w:shd w:val="clear" w:color="auto" w:fill="F3F3F3"/>
            <w:hideMark/>
          </w:tcPr>
          <w:p w14:paraId="4C42415A" w14:textId="13B623FF" w:rsidR="00504BAD" w:rsidRDefault="009436D3" w:rsidP="00F62294">
            <w:pPr>
              <w:keepNext/>
              <w:rPr>
                <w:b/>
                <w:i/>
              </w:rPr>
            </w:pPr>
            <w:r w:rsidRPr="00A20C5C">
              <w:rPr>
                <w:b/>
                <w:i/>
              </w:rPr>
              <w:t>Constraint</w:t>
            </w:r>
            <w:r>
              <w:rPr>
                <w:b/>
                <w:i/>
              </w:rPr>
              <w:t xml:space="preserve"> / Remarks</w:t>
            </w:r>
          </w:p>
        </w:tc>
      </w:tr>
      <w:tr w:rsidR="00504BAD" w14:paraId="1BDE43D1" w14:textId="77777777" w:rsidTr="00F62294">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25F43AE2" w14:textId="76D4B887" w:rsidR="00504BAD" w:rsidRDefault="00EF121E" w:rsidP="00F62294">
            <w:pPr>
              <w:rPr>
                <w:rStyle w:val="Kommentarzeichen"/>
                <w:sz w:val="20"/>
                <w:szCs w:val="20"/>
                <w:lang w:eastAsia="x-none"/>
              </w:rPr>
            </w:pPr>
            <w:r>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2583B1BE" w14:textId="012C4BFB" w:rsidR="00504BAD" w:rsidRDefault="00C9639A" w:rsidP="00F62294">
            <w:pPr>
              <w:rPr>
                <w:sz w:val="20"/>
                <w:szCs w:val="20"/>
              </w:rPr>
            </w:pPr>
            <w:r>
              <w:rPr>
                <w:sz w:val="20"/>
                <w:szCs w:val="20"/>
              </w:rPr>
              <w:t>Integer</w:t>
            </w:r>
          </w:p>
        </w:tc>
        <w:tc>
          <w:tcPr>
            <w:tcW w:w="1275" w:type="dxa"/>
            <w:tcBorders>
              <w:top w:val="dotted" w:sz="4" w:space="0" w:color="auto"/>
              <w:left w:val="single" w:sz="4" w:space="0" w:color="000000"/>
              <w:bottom w:val="dotted" w:sz="4" w:space="0" w:color="auto"/>
              <w:right w:val="single" w:sz="4" w:space="0" w:color="000000"/>
            </w:tcBorders>
            <w:hideMark/>
          </w:tcPr>
          <w:p w14:paraId="48467DFF" w14:textId="77777777" w:rsidR="00504BAD" w:rsidRDefault="00504BAD" w:rsidP="00F62294">
            <w:pPr>
              <w:rPr>
                <w:sz w:val="20"/>
                <w:szCs w:val="20"/>
              </w:rPr>
            </w:pPr>
            <w:r>
              <w:rPr>
                <w:sz w:val="20"/>
                <w:szCs w:val="20"/>
              </w:rPr>
              <w:t>Required</w:t>
            </w:r>
          </w:p>
        </w:tc>
        <w:tc>
          <w:tcPr>
            <w:tcW w:w="4264" w:type="dxa"/>
            <w:tcBorders>
              <w:top w:val="dotted" w:sz="4" w:space="0" w:color="auto"/>
              <w:left w:val="single" w:sz="4" w:space="0" w:color="000000"/>
              <w:bottom w:val="dotted" w:sz="4" w:space="0" w:color="auto"/>
              <w:right w:val="single" w:sz="8" w:space="0" w:color="000000"/>
            </w:tcBorders>
            <w:hideMark/>
          </w:tcPr>
          <w:p w14:paraId="535C6D69" w14:textId="77777777" w:rsidR="00504BAD" w:rsidRDefault="00504BAD" w:rsidP="00F62294">
            <w:pPr>
              <w:rPr>
                <w:sz w:val="20"/>
                <w:szCs w:val="20"/>
              </w:rPr>
            </w:pPr>
            <w:r>
              <w:rPr>
                <w:sz w:val="20"/>
                <w:szCs w:val="20"/>
              </w:rPr>
              <w:t xml:space="preserve">It must be referenced to </w:t>
            </w:r>
            <w:r>
              <w:rPr>
                <w:rFonts w:ascii="Courier New" w:hAnsi="Courier New" w:cs="Courier New"/>
                <w:b/>
                <w:i/>
                <w:sz w:val="18"/>
                <w:szCs w:val="20"/>
              </w:rPr>
              <w:t>&lt;part&gt;</w:t>
            </w:r>
            <w:r>
              <w:rPr>
                <w:sz w:val="20"/>
                <w:szCs w:val="20"/>
              </w:rPr>
              <w:t xml:space="preserve"> index attribute</w:t>
            </w:r>
          </w:p>
        </w:tc>
      </w:tr>
      <w:tr w:rsidR="00504BAD" w14:paraId="5EE8EC08" w14:textId="77777777" w:rsidTr="00F62294">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38DC6744" w14:textId="071D3A53" w:rsidR="00504BAD" w:rsidRDefault="00EF121E" w:rsidP="00F62294">
            <w:pPr>
              <w:rPr>
                <w:sz w:val="20"/>
                <w:szCs w:val="20"/>
              </w:rPr>
            </w:pPr>
            <w:r>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A727A56" w14:textId="1B6B9A4D" w:rsidR="00504BAD" w:rsidRDefault="00C9639A" w:rsidP="00F62294">
            <w:pPr>
              <w:rPr>
                <w:sz w:val="20"/>
                <w:szCs w:val="20"/>
              </w:rPr>
            </w:pPr>
            <w:r>
              <w:rPr>
                <w:sz w:val="20"/>
                <w:szCs w:val="20"/>
              </w:rPr>
              <w:t>Floating point</w:t>
            </w:r>
          </w:p>
        </w:tc>
        <w:tc>
          <w:tcPr>
            <w:tcW w:w="1275" w:type="dxa"/>
            <w:tcBorders>
              <w:top w:val="dotted" w:sz="4" w:space="0" w:color="auto"/>
              <w:left w:val="single" w:sz="4" w:space="0" w:color="000000"/>
              <w:bottom w:val="dotted" w:sz="4" w:space="0" w:color="auto"/>
              <w:right w:val="single" w:sz="4" w:space="0" w:color="000000"/>
            </w:tcBorders>
            <w:hideMark/>
          </w:tcPr>
          <w:p w14:paraId="14CC1EE5" w14:textId="77777777" w:rsidR="00504BAD" w:rsidRDefault="00504BAD" w:rsidP="00F62294">
            <w:pPr>
              <w:keepNext/>
              <w:keepLines/>
              <w:rPr>
                <w:sz w:val="20"/>
                <w:szCs w:val="20"/>
              </w:rPr>
            </w:pPr>
            <w:r>
              <w:rPr>
                <w:sz w:val="20"/>
                <w:szCs w:val="20"/>
              </w:rPr>
              <w:t>Optional</w:t>
            </w:r>
          </w:p>
        </w:tc>
        <w:tc>
          <w:tcPr>
            <w:tcW w:w="4264" w:type="dxa"/>
            <w:tcBorders>
              <w:top w:val="dotted" w:sz="4" w:space="0" w:color="auto"/>
              <w:left w:val="single" w:sz="4" w:space="0" w:color="000000"/>
              <w:bottom w:val="dotted" w:sz="4" w:space="0" w:color="auto"/>
              <w:right w:val="single" w:sz="8" w:space="0" w:color="000000"/>
            </w:tcBorders>
            <w:hideMark/>
          </w:tcPr>
          <w:p w14:paraId="75C9EF29" w14:textId="578C94FE" w:rsidR="00504BAD" w:rsidRDefault="00504BAD" w:rsidP="00F62294">
            <w:pPr>
              <w:keepNext/>
              <w:keepLines/>
              <w:rPr>
                <w:sz w:val="20"/>
                <w:szCs w:val="20"/>
              </w:rPr>
            </w:pPr>
            <w:r>
              <w:rPr>
                <w:sz w:val="20"/>
                <w:szCs w:val="20"/>
              </w:rPr>
              <w:t>Default value is 0</w:t>
            </w:r>
          </w:p>
        </w:tc>
      </w:tr>
      <w:tr w:rsidR="00504BAD" w14:paraId="502B9AF3" w14:textId="77777777" w:rsidTr="00F62294">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28B3DDBA" w14:textId="77777777" w:rsidR="00504BAD" w:rsidRDefault="00504BAD" w:rsidP="00F62294">
            <w:pPr>
              <w:rPr>
                <w:sz w:val="20"/>
                <w:szCs w:val="20"/>
              </w:rPr>
            </w:pPr>
            <w:r>
              <w:rPr>
                <w:sz w:val="20"/>
                <w:szCs w:val="20"/>
              </w:rPr>
              <w:t>sheet_thickness</w:t>
            </w:r>
          </w:p>
        </w:tc>
        <w:tc>
          <w:tcPr>
            <w:tcW w:w="1418" w:type="dxa"/>
            <w:tcBorders>
              <w:top w:val="dotted" w:sz="4" w:space="0" w:color="auto"/>
              <w:left w:val="single" w:sz="4" w:space="0" w:color="000000"/>
              <w:bottom w:val="single" w:sz="4" w:space="0" w:color="000000"/>
              <w:right w:val="single" w:sz="4" w:space="0" w:color="000000"/>
            </w:tcBorders>
            <w:hideMark/>
          </w:tcPr>
          <w:p w14:paraId="174DF4DA" w14:textId="0A0B45B5" w:rsidR="00504BAD" w:rsidRDefault="00C9639A" w:rsidP="00F62294">
            <w:pPr>
              <w:rPr>
                <w:sz w:val="20"/>
                <w:szCs w:val="20"/>
              </w:rPr>
            </w:pPr>
            <w:r>
              <w:rPr>
                <w:sz w:val="20"/>
                <w:szCs w:val="20"/>
              </w:rPr>
              <w:t>Floating point</w:t>
            </w:r>
          </w:p>
        </w:tc>
        <w:tc>
          <w:tcPr>
            <w:tcW w:w="1275" w:type="dxa"/>
            <w:tcBorders>
              <w:top w:val="dotted" w:sz="4" w:space="0" w:color="auto"/>
              <w:left w:val="single" w:sz="4" w:space="0" w:color="000000"/>
              <w:bottom w:val="single" w:sz="4" w:space="0" w:color="000000"/>
              <w:right w:val="single" w:sz="4" w:space="0" w:color="000000"/>
            </w:tcBorders>
            <w:hideMark/>
          </w:tcPr>
          <w:p w14:paraId="24B6FF3A" w14:textId="77777777" w:rsidR="00504BAD" w:rsidRDefault="00504BAD" w:rsidP="00F62294">
            <w:pPr>
              <w:keepNext/>
              <w:keepLines/>
              <w:rPr>
                <w:sz w:val="20"/>
                <w:szCs w:val="20"/>
              </w:rPr>
            </w:pPr>
            <w:r>
              <w:rPr>
                <w:sz w:val="20"/>
                <w:szCs w:val="20"/>
              </w:rPr>
              <w:t>Optional</w:t>
            </w:r>
          </w:p>
        </w:tc>
        <w:tc>
          <w:tcPr>
            <w:tcW w:w="4264" w:type="dxa"/>
            <w:tcBorders>
              <w:top w:val="dotted" w:sz="4" w:space="0" w:color="auto"/>
              <w:left w:val="single" w:sz="4" w:space="0" w:color="000000"/>
              <w:bottom w:val="single" w:sz="4" w:space="0" w:color="000000"/>
              <w:right w:val="single" w:sz="8" w:space="0" w:color="000000"/>
            </w:tcBorders>
            <w:hideMark/>
          </w:tcPr>
          <w:p w14:paraId="1B6A181C" w14:textId="77777777" w:rsidR="00504BAD" w:rsidRDefault="00504BAD" w:rsidP="00F62294">
            <w:pPr>
              <w:keepNext/>
              <w:keepLines/>
              <w:rPr>
                <w:sz w:val="20"/>
                <w:szCs w:val="20"/>
              </w:rPr>
            </w:pPr>
            <w:r>
              <w:rPr>
                <w:sz w:val="20"/>
                <w:szCs w:val="20"/>
              </w:rPr>
              <w:t>-</w:t>
            </w:r>
          </w:p>
        </w:tc>
      </w:tr>
    </w:tbl>
    <w:p w14:paraId="33E43FA2" w14:textId="6183863A" w:rsidR="00F62294" w:rsidRDefault="00F62294" w:rsidP="00F3716C">
      <w:pPr>
        <w:pStyle w:val="Beschriftung"/>
        <w:spacing w:before="120"/>
      </w:pPr>
      <w:bookmarkStart w:id="1952" w:name="_Toc3566525"/>
      <w:bookmarkStart w:id="1953" w:name="_Toc34747527"/>
      <w:bookmarkStart w:id="1954" w:name="_Toc39880853"/>
      <w:r>
        <w:t xml:space="preserve">Table </w:t>
      </w:r>
      <w:r w:rsidR="00ED469A">
        <w:fldChar w:fldCharType="begin"/>
      </w:r>
      <w:r w:rsidR="00ED469A">
        <w:instrText xml:space="preserve"> SEQ Table \* ARABIC </w:instrText>
      </w:r>
      <w:r w:rsidR="00ED469A">
        <w:fldChar w:fldCharType="separate"/>
      </w:r>
      <w:r w:rsidR="00A2710C">
        <w:rPr>
          <w:noProof/>
        </w:rPr>
        <w:t>122</w:t>
      </w:r>
      <w:r w:rsidR="00ED469A">
        <w:fldChar w:fldCharType="end"/>
      </w:r>
      <w:r>
        <w:t xml:space="preserve">: </w:t>
      </w:r>
      <w:r w:rsidRPr="0008681E">
        <w:t xml:space="preserve">Attributes of element </w:t>
      </w:r>
      <w:r w:rsidRPr="00AA1695">
        <w:rPr>
          <w:rStyle w:val="elementdeftypeChar"/>
          <w:b/>
        </w:rPr>
        <w:t>&lt;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Flared Joint</w:t>
      </w:r>
      <w:bookmarkEnd w:id="1952"/>
      <w:bookmarkEnd w:id="1953"/>
      <w:bookmarkEnd w:id="1954"/>
      <w:r>
        <w:t xml:space="preserve"> </w:t>
      </w:r>
    </w:p>
    <w:p w14:paraId="5669FE25" w14:textId="77777777" w:rsidR="00504BAD" w:rsidRDefault="00504BAD" w:rsidP="00504BAD">
      <w:pPr>
        <w:pStyle w:val="Example"/>
        <w:keepNext/>
      </w:pPr>
      <w:r>
        <w:t>Example A (</w:t>
      </w:r>
      <w:r>
        <w:rPr>
          <w:b w:val="0"/>
          <w:sz w:val="22"/>
        </w:rPr>
        <w:t xml:space="preserve">within only required </w:t>
      </w:r>
      <w:r>
        <w:rPr>
          <w:rFonts w:ascii="Courier New" w:hAnsi="Courier New" w:cs="Courier New"/>
          <w:i/>
          <w:sz w:val="18"/>
        </w:rPr>
        <w:t>attributes</w:t>
      </w:r>
      <w:r>
        <w:t>):</w:t>
      </w:r>
    </w:p>
    <w:p w14:paraId="3B47B88B" w14:textId="77777777" w:rsidR="00504BAD" w:rsidRDefault="00504BAD" w:rsidP="00504BAD">
      <w:pPr>
        <w:pStyle w:val="XMLCode"/>
      </w:pPr>
    </w:p>
    <w:p w14:paraId="497F83F0" w14:textId="77777777" w:rsidR="00504BAD" w:rsidRDefault="00504BAD" w:rsidP="00504BAD">
      <w:pPr>
        <w:pStyle w:val="XMLCode"/>
      </w:pPr>
      <w:r>
        <w:t>&lt;seamweld&gt;</w:t>
      </w:r>
    </w:p>
    <w:p w14:paraId="3BF5670E" w14:textId="1C470B17" w:rsidR="00504BAD" w:rsidRDefault="00504BAD" w:rsidP="00504BAD">
      <w:pPr>
        <w:pStyle w:val="XMLCode"/>
      </w:pPr>
      <w:r>
        <w:t xml:space="preserve">    &lt;flared_joint base=</w:t>
      </w:r>
      <w:r w:rsidR="00194316">
        <w:t>"</w:t>
      </w:r>
      <w:r>
        <w:t>1</w:t>
      </w:r>
      <w:r w:rsidR="00194316">
        <w:t>"</w:t>
      </w:r>
      <w:r>
        <w:t xml:space="preserve"> technology=</w:t>
      </w:r>
      <w:r w:rsidR="00194316">
        <w:t>"</w:t>
      </w:r>
      <w:r>
        <w:t>arc</w:t>
      </w:r>
      <w:r w:rsidR="00194316">
        <w:t>"</w:t>
      </w:r>
      <w:r>
        <w:t>&gt;</w:t>
      </w:r>
    </w:p>
    <w:p w14:paraId="507F47E5" w14:textId="4967A19C" w:rsidR="00504BAD" w:rsidRDefault="00504BAD" w:rsidP="00504BAD">
      <w:pPr>
        <w:pStyle w:val="XMLCode"/>
      </w:pPr>
      <w:r>
        <w:t xml:space="preserve">        </w:t>
      </w:r>
      <w:r w:rsidRPr="0033379A">
        <w:rPr>
          <w:i/>
          <w:lang w:val="fr-FR"/>
        </w:rPr>
        <w:t>&lt;weld_position u=</w:t>
      </w:r>
      <w:r w:rsidR="00194316" w:rsidRPr="0033379A">
        <w:rPr>
          <w:i/>
          <w:lang w:val="fr-FR"/>
        </w:rPr>
        <w:t>"</w:t>
      </w:r>
      <w:r w:rsidRPr="0033379A">
        <w:rPr>
          <w:i/>
          <w:lang w:val="fr-FR"/>
        </w:rPr>
        <w:t>0</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1</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lang w:val="fr-FR"/>
        </w:rPr>
        <w:t xml:space="preserve"> ... </w:t>
      </w:r>
      <w:r w:rsidR="00194316">
        <w:t>"</w:t>
      </w:r>
      <w:r>
        <w:t>/&gt;</w:t>
      </w:r>
    </w:p>
    <w:p w14:paraId="3DF604CB" w14:textId="368F7888" w:rsidR="00504BAD" w:rsidRDefault="00504BAD" w:rsidP="00504BAD">
      <w:pPr>
        <w:pStyle w:val="XMLCode"/>
        <w:rPr>
          <w:b/>
          <w:color w:val="0070C0"/>
        </w:rPr>
      </w:pPr>
      <w:r>
        <w:t xml:space="preserve">        </w:t>
      </w:r>
      <w:r>
        <w:rPr>
          <w:b/>
          <w:color w:val="0070C0"/>
        </w:rPr>
        <w:t>&lt;sheet_parameter index=</w:t>
      </w:r>
      <w:r w:rsidR="00194316">
        <w:rPr>
          <w:b/>
          <w:color w:val="0070C0"/>
        </w:rPr>
        <w:t>"</w:t>
      </w:r>
      <w:r>
        <w:rPr>
          <w:b/>
          <w:color w:val="0070C0"/>
        </w:rPr>
        <w:t>2</w:t>
      </w:r>
      <w:r w:rsidR="00194316">
        <w:rPr>
          <w:b/>
          <w:color w:val="0070C0"/>
        </w:rPr>
        <w:t>"</w:t>
      </w:r>
      <w:r>
        <w:rPr>
          <w:b/>
          <w:color w:val="0070C0"/>
        </w:rPr>
        <w:t xml:space="preserve"> gap=</w:t>
      </w:r>
      <w:r w:rsidR="00194316">
        <w:rPr>
          <w:b/>
          <w:color w:val="0070C0"/>
        </w:rPr>
        <w:t>"</w:t>
      </w:r>
      <w:r>
        <w:rPr>
          <w:b/>
          <w:color w:val="0070C0"/>
        </w:rPr>
        <w:t>0</w:t>
      </w:r>
      <w:r w:rsidR="00194316">
        <w:rPr>
          <w:b/>
          <w:color w:val="0070C0"/>
        </w:rPr>
        <w:t>"</w:t>
      </w:r>
      <w:r>
        <w:rPr>
          <w:b/>
          <w:color w:val="0070C0"/>
        </w:rPr>
        <w:t xml:space="preserve"> sheet_thickness=</w:t>
      </w:r>
      <w:r w:rsidR="00194316">
        <w:rPr>
          <w:b/>
          <w:color w:val="0070C0"/>
        </w:rPr>
        <w:t>"</w:t>
      </w:r>
      <w:r>
        <w:rPr>
          <w:b/>
          <w:color w:val="0070C0"/>
        </w:rPr>
        <w:t>1.5</w:t>
      </w:r>
      <w:r w:rsidR="00194316">
        <w:rPr>
          <w:b/>
          <w:color w:val="0070C0"/>
        </w:rPr>
        <w:t>"</w:t>
      </w:r>
      <w:r>
        <w:rPr>
          <w:b/>
          <w:color w:val="0070C0"/>
        </w:rPr>
        <w:t>/&gt;</w:t>
      </w:r>
    </w:p>
    <w:p w14:paraId="2222A91A" w14:textId="77777777" w:rsidR="00504BAD" w:rsidRDefault="00504BAD" w:rsidP="00504BAD">
      <w:pPr>
        <w:pStyle w:val="XMLCode"/>
      </w:pPr>
      <w:r>
        <w:t xml:space="preserve">    &lt;/flared_joint &gt;</w:t>
      </w:r>
    </w:p>
    <w:p w14:paraId="26BE1D9E" w14:textId="77777777" w:rsidR="00504BAD" w:rsidRDefault="00504BAD" w:rsidP="00504BAD">
      <w:pPr>
        <w:pStyle w:val="XMLCode"/>
      </w:pPr>
      <w:r>
        <w:t>&lt;/seamweld&gt;</w:t>
      </w:r>
    </w:p>
    <w:p w14:paraId="668301B3" w14:textId="77777777" w:rsidR="00504BAD" w:rsidRDefault="00504BAD" w:rsidP="00504BAD">
      <w:pPr>
        <w:pStyle w:val="XMLCode"/>
      </w:pPr>
    </w:p>
    <w:p w14:paraId="4AE51EEC" w14:textId="77777777" w:rsidR="00C107D0" w:rsidRPr="00226A3F" w:rsidRDefault="00C107D0" w:rsidP="0026200C">
      <w:pPr>
        <w:pStyle w:val="berschrift2"/>
        <w:ind w:left="578" w:hanging="578"/>
      </w:pPr>
      <w:bookmarkStart w:id="1955" w:name="_Ref414345739"/>
      <w:bookmarkStart w:id="1956" w:name="_Ref414345749"/>
      <w:bookmarkStart w:id="1957" w:name="_Ref414345786"/>
      <w:bookmarkStart w:id="1958" w:name="_Ref414345798"/>
      <w:bookmarkStart w:id="1959" w:name="_Toc3557065"/>
      <w:bookmarkStart w:id="1960" w:name="_Toc34747315"/>
      <w:bookmarkStart w:id="1961" w:name="_Toc39880632"/>
      <w:r w:rsidRPr="00226A3F">
        <w:t>Adhesive Lines</w:t>
      </w:r>
      <w:bookmarkEnd w:id="1920"/>
      <w:bookmarkEnd w:id="1955"/>
      <w:bookmarkEnd w:id="1956"/>
      <w:bookmarkEnd w:id="1957"/>
      <w:bookmarkEnd w:id="1958"/>
      <w:bookmarkEnd w:id="1959"/>
      <w:bookmarkEnd w:id="1960"/>
      <w:bookmarkEnd w:id="1961"/>
    </w:p>
    <w:p w14:paraId="52E016FB" w14:textId="77777777" w:rsidR="00C107D0" w:rsidRPr="00226A3F" w:rsidRDefault="00C107D0" w:rsidP="0026200C">
      <w:pPr>
        <w:keepNext/>
        <w:jc w:val="both"/>
      </w:pPr>
      <w:r w:rsidRPr="00226A3F">
        <w:t xml:space="preserve">An </w:t>
      </w:r>
      <w:r>
        <w:t>a</w:t>
      </w:r>
      <w:r w:rsidRPr="00226A3F">
        <w:t xml:space="preserve">dhesive </w:t>
      </w:r>
      <w:r>
        <w:t>l</w:t>
      </w:r>
      <w:r w:rsidRPr="00226A3F">
        <w:t xml:space="preserve">ine is denoted by an element </w:t>
      </w:r>
      <w:r w:rsidR="00AA1695" w:rsidRPr="00AA1695">
        <w:rPr>
          <w:rStyle w:val="elementdeftypeChar"/>
        </w:rPr>
        <w:t>&lt;</w:t>
      </w:r>
      <w:r w:rsidRPr="00AA1695">
        <w:rPr>
          <w:rStyle w:val="elementdeftypeChar"/>
        </w:rPr>
        <w:t>adhesive_line</w:t>
      </w:r>
      <w:r w:rsidR="00AA1695" w:rsidRPr="00AA1695">
        <w:rPr>
          <w:rStyle w:val="elementdeftypeChar"/>
        </w:rPr>
        <w:t>/&gt;</w:t>
      </w:r>
      <w:r w:rsidRPr="00226A3F">
        <w:t xml:space="preserve">. This element is </w:t>
      </w:r>
      <w:r>
        <w:t>described</w:t>
      </w:r>
      <w:r w:rsidRPr="00226A3F">
        <w:t xml:space="preserve"> completely by its attributes and nested elements.</w:t>
      </w:r>
    </w:p>
    <w:p w14:paraId="79DE6D74" w14:textId="77777777" w:rsidR="00C107D0" w:rsidRPr="00226A3F" w:rsidRDefault="00C107D0" w:rsidP="0026200C">
      <w:pPr>
        <w:keepNext/>
        <w:rPr>
          <w:b/>
          <w:i/>
        </w:rPr>
      </w:pPr>
      <w:r w:rsidRPr="00226A3F">
        <w:t xml:space="preserve">XML specification of </w:t>
      </w:r>
      <w:r w:rsidRPr="00226A3F">
        <w:rPr>
          <w:rFonts w:ascii="Courier New" w:hAnsi="Courier New" w:cs="Courier New"/>
          <w:b/>
          <w:i/>
          <w:sz w:val="18"/>
          <w:szCs w:val="18"/>
        </w:rPr>
        <w:t>&lt;connection_1d</w:t>
      </w:r>
      <w:r w:rsidR="00AA1695">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jc w:val="center"/>
        <w:tblLayout w:type="fixed"/>
        <w:tblLook w:val="04A0" w:firstRow="1" w:lastRow="0" w:firstColumn="1" w:lastColumn="0" w:noHBand="0" w:noVBand="1"/>
      </w:tblPr>
      <w:tblGrid>
        <w:gridCol w:w="1469"/>
        <w:gridCol w:w="1372"/>
        <w:gridCol w:w="1358"/>
        <w:gridCol w:w="952"/>
        <w:gridCol w:w="3888"/>
      </w:tblGrid>
      <w:tr w:rsidR="00C107D0" w:rsidRPr="000F7EEA" w14:paraId="5D333D78" w14:textId="77777777" w:rsidTr="00443C08">
        <w:trPr>
          <w:tblHeader/>
          <w:jc w:val="center"/>
        </w:trPr>
        <w:tc>
          <w:tcPr>
            <w:tcW w:w="1469" w:type="dxa"/>
            <w:tcBorders>
              <w:top w:val="single" w:sz="8" w:space="0" w:color="000000"/>
              <w:left w:val="single" w:sz="8" w:space="0" w:color="000000"/>
              <w:bottom w:val="single" w:sz="8" w:space="0" w:color="000000"/>
              <w:right w:val="nil"/>
            </w:tcBorders>
            <w:shd w:val="clear" w:color="auto" w:fill="F3F3F3"/>
            <w:vAlign w:val="bottom"/>
            <w:hideMark/>
          </w:tcPr>
          <w:p w14:paraId="6519E5E9" w14:textId="77777777" w:rsidR="00C107D0" w:rsidRPr="00226A3F" w:rsidRDefault="00C107D0" w:rsidP="0088515B">
            <w:pPr>
              <w:suppressAutoHyphens/>
              <w:rPr>
                <w:rFonts w:cs="Calibri"/>
                <w:b/>
                <w:i/>
                <w:lang w:eastAsia="zh-CN"/>
              </w:rPr>
            </w:pPr>
            <w:r w:rsidRPr="00226A3F">
              <w:rPr>
                <w:b/>
                <w:i/>
              </w:rPr>
              <w:t>Attributes</w:t>
            </w:r>
          </w:p>
        </w:tc>
        <w:tc>
          <w:tcPr>
            <w:tcW w:w="1372" w:type="dxa"/>
            <w:tcBorders>
              <w:top w:val="single" w:sz="8" w:space="0" w:color="000000"/>
              <w:left w:val="single" w:sz="4" w:space="0" w:color="000000"/>
              <w:bottom w:val="single" w:sz="8" w:space="0" w:color="000000"/>
              <w:right w:val="nil"/>
            </w:tcBorders>
            <w:shd w:val="clear" w:color="auto" w:fill="F3F3F3"/>
            <w:vAlign w:val="bottom"/>
            <w:hideMark/>
          </w:tcPr>
          <w:p w14:paraId="2D9615B4" w14:textId="77777777" w:rsidR="00C107D0" w:rsidRPr="00226A3F" w:rsidRDefault="00C107D0" w:rsidP="0088515B">
            <w:pPr>
              <w:suppressAutoHyphens/>
              <w:rPr>
                <w:rFonts w:cs="Calibri"/>
                <w:b/>
                <w:i/>
                <w:lang w:eastAsia="zh-CN"/>
              </w:rPr>
            </w:pPr>
            <w:r w:rsidRPr="00226A3F">
              <w:rPr>
                <w:b/>
                <w:i/>
              </w:rPr>
              <w:t>Type</w:t>
            </w:r>
          </w:p>
        </w:tc>
        <w:tc>
          <w:tcPr>
            <w:tcW w:w="1358" w:type="dxa"/>
            <w:tcBorders>
              <w:top w:val="single" w:sz="8" w:space="0" w:color="000000"/>
              <w:left w:val="single" w:sz="4" w:space="0" w:color="000000"/>
              <w:bottom w:val="single" w:sz="8" w:space="0" w:color="000000"/>
              <w:right w:val="nil"/>
            </w:tcBorders>
            <w:shd w:val="clear" w:color="auto" w:fill="F3F3F3"/>
            <w:vAlign w:val="bottom"/>
            <w:hideMark/>
          </w:tcPr>
          <w:p w14:paraId="71CB701B" w14:textId="77777777" w:rsidR="00C107D0" w:rsidRPr="00226A3F" w:rsidRDefault="00C107D0" w:rsidP="0088515B">
            <w:pPr>
              <w:suppressAutoHyphens/>
              <w:rPr>
                <w:rFonts w:cs="Calibri"/>
                <w:b/>
                <w:i/>
                <w:lang w:eastAsia="zh-CN"/>
              </w:rPr>
            </w:pPr>
            <w:r w:rsidRPr="00226A3F">
              <w:rPr>
                <w:b/>
                <w:i/>
              </w:rPr>
              <w:t>Value Space</w:t>
            </w:r>
          </w:p>
        </w:tc>
        <w:tc>
          <w:tcPr>
            <w:tcW w:w="952" w:type="dxa"/>
            <w:tcBorders>
              <w:top w:val="single" w:sz="8" w:space="0" w:color="000000"/>
              <w:left w:val="single" w:sz="4" w:space="0" w:color="000000"/>
              <w:bottom w:val="single" w:sz="8" w:space="0" w:color="000000"/>
              <w:right w:val="nil"/>
            </w:tcBorders>
            <w:shd w:val="clear" w:color="auto" w:fill="F3F3F3"/>
            <w:vAlign w:val="bottom"/>
            <w:hideMark/>
          </w:tcPr>
          <w:p w14:paraId="2498B438" w14:textId="6D4F9615" w:rsidR="00C107D0" w:rsidRPr="00226A3F" w:rsidRDefault="003C5489" w:rsidP="0088515B">
            <w:pPr>
              <w:suppressAutoHyphens/>
              <w:rPr>
                <w:rFonts w:cs="Calibri"/>
                <w:b/>
                <w:i/>
                <w:lang w:eastAsia="zh-CN"/>
              </w:rPr>
            </w:pPr>
            <w:r>
              <w:rPr>
                <w:b/>
                <w:i/>
              </w:rPr>
              <w:t>Use</w:t>
            </w:r>
          </w:p>
        </w:tc>
        <w:tc>
          <w:tcPr>
            <w:tcW w:w="388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1469E4A" w14:textId="1C1E9073" w:rsidR="00C107D0" w:rsidRPr="00226A3F" w:rsidRDefault="009436D3" w:rsidP="0088515B">
            <w:pPr>
              <w:suppressAutoHyphens/>
              <w:rPr>
                <w:rFonts w:cs="Calibri"/>
                <w:lang w:eastAsia="zh-CN"/>
              </w:rPr>
            </w:pPr>
            <w:r w:rsidRPr="00A20C5C">
              <w:rPr>
                <w:b/>
                <w:i/>
              </w:rPr>
              <w:t>Constraint</w:t>
            </w:r>
            <w:r>
              <w:rPr>
                <w:b/>
                <w:i/>
              </w:rPr>
              <w:t xml:space="preserve"> / Remarks</w:t>
            </w:r>
          </w:p>
        </w:tc>
      </w:tr>
      <w:tr w:rsidR="00C107D0" w:rsidRPr="000F7EEA" w14:paraId="7018DC42" w14:textId="77777777" w:rsidTr="00443C08">
        <w:trPr>
          <w:jc w:val="center"/>
        </w:trPr>
        <w:tc>
          <w:tcPr>
            <w:tcW w:w="1469" w:type="dxa"/>
            <w:tcBorders>
              <w:top w:val="dotted" w:sz="4" w:space="0" w:color="000000"/>
              <w:left w:val="single" w:sz="8" w:space="0" w:color="000000"/>
              <w:bottom w:val="single" w:sz="8" w:space="0" w:color="000000"/>
              <w:right w:val="nil"/>
            </w:tcBorders>
            <w:hideMark/>
          </w:tcPr>
          <w:p w14:paraId="11CA1477" w14:textId="77777777" w:rsidR="00C107D0" w:rsidRPr="00226A3F" w:rsidRDefault="00C107D0" w:rsidP="0088515B">
            <w:pPr>
              <w:suppressAutoHyphens/>
              <w:rPr>
                <w:rFonts w:cs="Calibri"/>
                <w:sz w:val="20"/>
                <w:szCs w:val="20"/>
                <w:lang w:eastAsia="zh-CN"/>
              </w:rPr>
            </w:pPr>
            <w:r w:rsidRPr="00226A3F">
              <w:rPr>
                <w:sz w:val="20"/>
                <w:szCs w:val="20"/>
              </w:rPr>
              <w:t>label</w:t>
            </w:r>
          </w:p>
        </w:tc>
        <w:tc>
          <w:tcPr>
            <w:tcW w:w="1372" w:type="dxa"/>
            <w:tcBorders>
              <w:top w:val="dotted" w:sz="4" w:space="0" w:color="000000"/>
              <w:left w:val="single" w:sz="4" w:space="0" w:color="000000"/>
              <w:bottom w:val="single" w:sz="8" w:space="0" w:color="000000"/>
              <w:right w:val="nil"/>
            </w:tcBorders>
            <w:hideMark/>
          </w:tcPr>
          <w:p w14:paraId="107FD3FA" w14:textId="77777777" w:rsidR="00C107D0" w:rsidRPr="00226A3F" w:rsidRDefault="00C107D0" w:rsidP="0088515B">
            <w:pPr>
              <w:suppressAutoHyphens/>
              <w:rPr>
                <w:rFonts w:cs="Calibri"/>
                <w:sz w:val="20"/>
                <w:szCs w:val="20"/>
                <w:lang w:eastAsia="zh-CN"/>
              </w:rPr>
            </w:pPr>
            <w:r w:rsidRPr="00226A3F">
              <w:rPr>
                <w:sz w:val="20"/>
                <w:szCs w:val="20"/>
              </w:rPr>
              <w:t>Alphanumeric</w:t>
            </w:r>
          </w:p>
        </w:tc>
        <w:tc>
          <w:tcPr>
            <w:tcW w:w="1358" w:type="dxa"/>
            <w:tcBorders>
              <w:top w:val="dotted" w:sz="4" w:space="0" w:color="000000"/>
              <w:left w:val="single" w:sz="4" w:space="0" w:color="000000"/>
              <w:bottom w:val="single" w:sz="8" w:space="0" w:color="000000"/>
              <w:right w:val="nil"/>
            </w:tcBorders>
            <w:hideMark/>
          </w:tcPr>
          <w:p w14:paraId="12F3E0E2" w14:textId="77777777" w:rsidR="00C107D0" w:rsidRPr="00226A3F" w:rsidRDefault="00C107D0" w:rsidP="0088515B">
            <w:pPr>
              <w:suppressAutoHyphens/>
              <w:rPr>
                <w:rFonts w:cs="Calibri"/>
                <w:sz w:val="20"/>
                <w:szCs w:val="20"/>
                <w:lang w:eastAsia="zh-CN"/>
              </w:rPr>
            </w:pPr>
            <w:r w:rsidRPr="00226A3F">
              <w:rPr>
                <w:sz w:val="20"/>
                <w:szCs w:val="20"/>
              </w:rPr>
              <w:t>Alphanumeric</w:t>
            </w:r>
          </w:p>
        </w:tc>
        <w:tc>
          <w:tcPr>
            <w:tcW w:w="952" w:type="dxa"/>
            <w:tcBorders>
              <w:top w:val="dotted" w:sz="4" w:space="0" w:color="000000"/>
              <w:left w:val="single" w:sz="4" w:space="0" w:color="000000"/>
              <w:bottom w:val="single" w:sz="8" w:space="0" w:color="000000"/>
              <w:right w:val="nil"/>
            </w:tcBorders>
            <w:hideMark/>
          </w:tcPr>
          <w:p w14:paraId="31070762"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3888" w:type="dxa"/>
            <w:tcBorders>
              <w:top w:val="dotted" w:sz="4" w:space="0" w:color="000000"/>
              <w:left w:val="single" w:sz="4" w:space="0" w:color="000000"/>
              <w:bottom w:val="single" w:sz="8" w:space="0" w:color="000000"/>
              <w:right w:val="single" w:sz="8" w:space="0" w:color="000000"/>
            </w:tcBorders>
            <w:hideMark/>
          </w:tcPr>
          <w:p w14:paraId="75B306CD" w14:textId="77777777" w:rsidR="00C107D0" w:rsidRPr="00226A3F" w:rsidRDefault="00C107D0" w:rsidP="0088515B">
            <w:pPr>
              <w:suppressAutoHyphens/>
              <w:rPr>
                <w:rFonts w:cs="Calibri"/>
                <w:lang w:eastAsia="zh-CN"/>
              </w:rPr>
            </w:pPr>
            <w:r w:rsidRPr="00226A3F">
              <w:rPr>
                <w:sz w:val="20"/>
                <w:szCs w:val="20"/>
              </w:rPr>
              <w:t>-</w:t>
            </w:r>
          </w:p>
        </w:tc>
      </w:tr>
      <w:tr w:rsidR="00C107D0" w:rsidRPr="00226A3F" w14:paraId="3FEE80E9" w14:textId="77777777" w:rsidTr="00443C08">
        <w:trPr>
          <w:jc w:val="center"/>
        </w:trPr>
        <w:tc>
          <w:tcPr>
            <w:tcW w:w="1469" w:type="dxa"/>
            <w:tcBorders>
              <w:top w:val="dotted" w:sz="4" w:space="0" w:color="000000"/>
              <w:left w:val="single" w:sz="8" w:space="0" w:color="000000"/>
              <w:bottom w:val="single" w:sz="8" w:space="0" w:color="000000"/>
              <w:right w:val="nil"/>
            </w:tcBorders>
            <w:shd w:val="clear" w:color="auto" w:fill="auto"/>
            <w:hideMark/>
          </w:tcPr>
          <w:p w14:paraId="04C6BE80" w14:textId="77777777" w:rsidR="00C107D0" w:rsidRPr="00226A3F" w:rsidRDefault="00C107D0" w:rsidP="0088515B">
            <w:pPr>
              <w:suppressAutoHyphens/>
              <w:rPr>
                <w:sz w:val="20"/>
                <w:szCs w:val="20"/>
              </w:rPr>
            </w:pPr>
            <w:r>
              <w:rPr>
                <w:sz w:val="20"/>
                <w:szCs w:val="20"/>
              </w:rPr>
              <w:t>quality_control</w:t>
            </w:r>
          </w:p>
        </w:tc>
        <w:tc>
          <w:tcPr>
            <w:tcW w:w="1372" w:type="dxa"/>
            <w:tcBorders>
              <w:top w:val="dotted" w:sz="4" w:space="0" w:color="000000"/>
              <w:left w:val="single" w:sz="4" w:space="0" w:color="000000"/>
              <w:bottom w:val="single" w:sz="8" w:space="0" w:color="000000"/>
              <w:right w:val="nil"/>
            </w:tcBorders>
            <w:shd w:val="clear" w:color="auto" w:fill="auto"/>
            <w:hideMark/>
          </w:tcPr>
          <w:p w14:paraId="5786E4FA" w14:textId="77777777" w:rsidR="00C107D0" w:rsidRPr="00226A3F" w:rsidRDefault="00C107D0" w:rsidP="0088515B">
            <w:pPr>
              <w:suppressAutoHyphens/>
              <w:rPr>
                <w:sz w:val="20"/>
                <w:szCs w:val="20"/>
              </w:rPr>
            </w:pPr>
            <w:r w:rsidRPr="00A04202">
              <w:rPr>
                <w:sz w:val="20"/>
                <w:szCs w:val="20"/>
              </w:rPr>
              <w:t>Alphanumeric</w:t>
            </w:r>
          </w:p>
        </w:tc>
        <w:tc>
          <w:tcPr>
            <w:tcW w:w="1358" w:type="dxa"/>
            <w:tcBorders>
              <w:top w:val="dotted" w:sz="4" w:space="0" w:color="000000"/>
              <w:left w:val="single" w:sz="4" w:space="0" w:color="000000"/>
              <w:bottom w:val="single" w:sz="8" w:space="0" w:color="000000"/>
              <w:right w:val="nil"/>
            </w:tcBorders>
            <w:hideMark/>
          </w:tcPr>
          <w:p w14:paraId="6D0B38AA" w14:textId="77777777" w:rsidR="00C107D0" w:rsidRPr="00226A3F" w:rsidRDefault="00C107D0" w:rsidP="0088515B">
            <w:pPr>
              <w:suppressAutoHyphens/>
              <w:rPr>
                <w:sz w:val="20"/>
                <w:szCs w:val="20"/>
              </w:rPr>
            </w:pPr>
            <w:r w:rsidRPr="00A04202">
              <w:rPr>
                <w:sz w:val="20"/>
                <w:szCs w:val="20"/>
              </w:rPr>
              <w:t>Alphanumeric</w:t>
            </w:r>
          </w:p>
        </w:tc>
        <w:tc>
          <w:tcPr>
            <w:tcW w:w="952" w:type="dxa"/>
            <w:tcBorders>
              <w:top w:val="dotted" w:sz="4" w:space="0" w:color="000000"/>
              <w:left w:val="single" w:sz="4" w:space="0" w:color="000000"/>
              <w:bottom w:val="single" w:sz="8" w:space="0" w:color="000000"/>
              <w:right w:val="nil"/>
            </w:tcBorders>
            <w:shd w:val="clear" w:color="auto" w:fill="auto"/>
            <w:hideMark/>
          </w:tcPr>
          <w:p w14:paraId="6289B689" w14:textId="77777777" w:rsidR="00C107D0" w:rsidRPr="00226A3F" w:rsidRDefault="00C107D0" w:rsidP="0088515B">
            <w:pPr>
              <w:suppressAutoHyphens/>
              <w:rPr>
                <w:sz w:val="20"/>
                <w:szCs w:val="20"/>
              </w:rPr>
            </w:pPr>
            <w:r w:rsidRPr="00A04202">
              <w:rPr>
                <w:sz w:val="20"/>
                <w:szCs w:val="20"/>
              </w:rPr>
              <w:t>Optional</w:t>
            </w:r>
          </w:p>
        </w:tc>
        <w:tc>
          <w:tcPr>
            <w:tcW w:w="3888" w:type="dxa"/>
            <w:tcBorders>
              <w:top w:val="dotted" w:sz="4" w:space="0" w:color="000000"/>
              <w:left w:val="single" w:sz="4" w:space="0" w:color="000000"/>
              <w:bottom w:val="single" w:sz="8" w:space="0" w:color="000000"/>
              <w:right w:val="single" w:sz="8" w:space="0" w:color="000000"/>
            </w:tcBorders>
            <w:shd w:val="clear" w:color="auto" w:fill="auto"/>
            <w:hideMark/>
          </w:tcPr>
          <w:p w14:paraId="582C8B72" w14:textId="35D159FF" w:rsidR="00C107D0" w:rsidRPr="00226A3F" w:rsidRDefault="00C107D0" w:rsidP="00443C08">
            <w:pPr>
              <w:keepNext/>
              <w:suppressAutoHyphens/>
              <w:rPr>
                <w:sz w:val="20"/>
                <w:szCs w:val="20"/>
              </w:rPr>
            </w:pPr>
            <w:r>
              <w:rPr>
                <w:sz w:val="20"/>
                <w:szCs w:val="20"/>
              </w:rPr>
              <w:t>S</w:t>
            </w:r>
            <w:r w:rsidR="00443C08">
              <w:rPr>
                <w:sz w:val="20"/>
                <w:szCs w:val="20"/>
              </w:rPr>
              <w:t>ee</w:t>
            </w:r>
            <w:r>
              <w:rPr>
                <w:sz w:val="20"/>
                <w:szCs w:val="20"/>
              </w:rPr>
              <w:t xml:space="preserve"> section</w:t>
            </w:r>
            <w:r w:rsidR="00443C08">
              <w:rPr>
                <w:sz w:val="20"/>
                <w:szCs w:val="20"/>
              </w:rPr>
              <w:t xml:space="preserve"> </w:t>
            </w:r>
            <w:r w:rsidR="00443C08">
              <w:rPr>
                <w:sz w:val="20"/>
                <w:szCs w:val="20"/>
              </w:rPr>
              <w:fldChar w:fldCharType="begin"/>
            </w:r>
            <w:r w:rsidR="00443C08">
              <w:rPr>
                <w:sz w:val="20"/>
                <w:szCs w:val="20"/>
              </w:rPr>
              <w:instrText xml:space="preserve"> REF _Ref440454500 \r \h </w:instrText>
            </w:r>
            <w:r w:rsidR="00443C08">
              <w:rPr>
                <w:sz w:val="20"/>
                <w:szCs w:val="20"/>
              </w:rPr>
            </w:r>
            <w:r w:rsidR="00443C08">
              <w:rPr>
                <w:sz w:val="20"/>
                <w:szCs w:val="20"/>
              </w:rPr>
              <w:fldChar w:fldCharType="separate"/>
            </w:r>
            <w:r w:rsidR="00A2710C">
              <w:rPr>
                <w:sz w:val="20"/>
                <w:szCs w:val="20"/>
              </w:rPr>
              <w:t>6.4</w:t>
            </w:r>
            <w:r w:rsidR="00443C08">
              <w:rPr>
                <w:sz w:val="20"/>
                <w:szCs w:val="20"/>
              </w:rPr>
              <w:fldChar w:fldCharType="end"/>
            </w:r>
            <w:r w:rsidR="00443C08">
              <w:rPr>
                <w:sz w:val="20"/>
                <w:szCs w:val="20"/>
              </w:rPr>
              <w:t xml:space="preserve"> </w:t>
            </w:r>
            <w:r w:rsidR="00443C08">
              <w:rPr>
                <w:sz w:val="20"/>
                <w:szCs w:val="20"/>
              </w:rPr>
              <w:fldChar w:fldCharType="begin"/>
            </w:r>
            <w:r w:rsidR="00443C08">
              <w:rPr>
                <w:sz w:val="20"/>
                <w:szCs w:val="20"/>
              </w:rPr>
              <w:instrText xml:space="preserve"> REF _Ref440454502 \h  \* MERGEFORMAT </w:instrText>
            </w:r>
            <w:r w:rsidR="00443C08">
              <w:rPr>
                <w:sz w:val="20"/>
                <w:szCs w:val="20"/>
              </w:rPr>
            </w:r>
            <w:r w:rsidR="00443C08">
              <w:rPr>
                <w:sz w:val="20"/>
                <w:szCs w:val="20"/>
              </w:rPr>
              <w:fldChar w:fldCharType="separate"/>
            </w:r>
            <w:r w:rsidR="00A2710C" w:rsidRPr="00BD20ED">
              <w:rPr>
                <w:szCs w:val="34"/>
              </w:rPr>
              <w:t xml:space="preserve">Attribute </w:t>
            </w:r>
            <w:r w:rsidR="00A2710C" w:rsidRPr="00A2710C">
              <w:rPr>
                <w:rFonts w:ascii="Courier New" w:hAnsi="Courier New" w:cs="Courier New"/>
                <w:b/>
                <w:sz w:val="16"/>
                <w:szCs w:val="34"/>
                <w:highlight w:val="white"/>
              </w:rPr>
              <w:t>quality_control</w:t>
            </w:r>
            <w:r w:rsidR="00443C08">
              <w:rPr>
                <w:sz w:val="20"/>
                <w:szCs w:val="20"/>
              </w:rPr>
              <w:fldChar w:fldCharType="end"/>
            </w:r>
          </w:p>
        </w:tc>
      </w:tr>
    </w:tbl>
    <w:p w14:paraId="3BD44515" w14:textId="1D143B9D" w:rsidR="00C107D0" w:rsidRPr="00226A3F" w:rsidRDefault="00D05249" w:rsidP="00F3716C">
      <w:pPr>
        <w:pStyle w:val="Beschriftung"/>
        <w:spacing w:before="120"/>
        <w:rPr>
          <w:rFonts w:cs="Calibri"/>
          <w:lang w:eastAsia="zh-CN"/>
        </w:rPr>
      </w:pPr>
      <w:bookmarkStart w:id="1962" w:name="_Toc3566526"/>
      <w:bookmarkStart w:id="1963" w:name="_Toc34747528"/>
      <w:bookmarkStart w:id="1964" w:name="_Toc39880854"/>
      <w:r>
        <w:t xml:space="preserve">Table </w:t>
      </w:r>
      <w:r w:rsidR="00ED469A">
        <w:fldChar w:fldCharType="begin"/>
      </w:r>
      <w:r w:rsidR="00ED469A">
        <w:instrText xml:space="preserve"> SEQ Table \* ARABIC </w:instrText>
      </w:r>
      <w:r w:rsidR="00ED469A">
        <w:fldChar w:fldCharType="separate"/>
      </w:r>
      <w:r w:rsidR="00A2710C">
        <w:rPr>
          <w:noProof/>
        </w:rPr>
        <w:t>123</w:t>
      </w:r>
      <w:r w:rsidR="00ED469A">
        <w:fldChar w:fldCharType="end"/>
      </w:r>
      <w:r w:rsidR="00AA1695">
        <w:t xml:space="preserve">: Attributes of </w:t>
      </w:r>
      <w:r w:rsidR="00AA1695" w:rsidRPr="00AA1695">
        <w:rPr>
          <w:rStyle w:val="elementdeftypeChar"/>
          <w:b/>
        </w:rPr>
        <w:t>&lt;connection_1d/&gt;</w:t>
      </w:r>
      <w:bookmarkEnd w:id="1962"/>
      <w:bookmarkEnd w:id="1963"/>
      <w:bookmarkEnd w:id="1964"/>
    </w:p>
    <w:tbl>
      <w:tblPr>
        <w:tblW w:w="0" w:type="auto"/>
        <w:jc w:val="center"/>
        <w:tblLayout w:type="fixed"/>
        <w:tblLook w:val="04A0" w:firstRow="1" w:lastRow="0" w:firstColumn="1" w:lastColumn="0" w:noHBand="0" w:noVBand="1"/>
      </w:tblPr>
      <w:tblGrid>
        <w:gridCol w:w="2111"/>
        <w:gridCol w:w="1853"/>
        <w:gridCol w:w="1134"/>
        <w:gridCol w:w="3394"/>
      </w:tblGrid>
      <w:tr w:rsidR="00C107D0" w:rsidRPr="000F7EEA" w14:paraId="6EA4830D" w14:textId="77777777" w:rsidTr="00443C08">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96B19AF" w14:textId="77777777" w:rsidR="00C107D0" w:rsidRPr="00226A3F" w:rsidRDefault="00C107D0" w:rsidP="0088515B">
            <w:pPr>
              <w:suppressAutoHyphens/>
              <w:rPr>
                <w:rFonts w:cs="Calibri"/>
                <w:b/>
                <w:i/>
                <w:lang w:eastAsia="zh-CN"/>
              </w:rPr>
            </w:pPr>
            <w:r w:rsidRPr="00226A3F">
              <w:rPr>
                <w:b/>
                <w:i/>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7CC52D5B" w14:textId="77777777" w:rsidR="00C107D0" w:rsidRPr="00226A3F" w:rsidRDefault="00C107D0" w:rsidP="0088515B">
            <w:pPr>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369F3A5" w14:textId="213D9419" w:rsidR="00C107D0" w:rsidRPr="00226A3F" w:rsidRDefault="003C5489" w:rsidP="0088515B">
            <w:pPr>
              <w:suppressAutoHyphens/>
              <w:rPr>
                <w:rFonts w:cs="Calibri"/>
                <w:b/>
                <w:i/>
                <w:lang w:eastAsia="zh-CN"/>
              </w:rPr>
            </w:pPr>
            <w:r>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2B4D6E3" w14:textId="7B382CDA" w:rsidR="00C107D0" w:rsidRPr="00226A3F" w:rsidRDefault="009436D3" w:rsidP="0088515B">
            <w:pPr>
              <w:suppressAutoHyphens/>
              <w:rPr>
                <w:rFonts w:cs="Calibri"/>
                <w:lang w:eastAsia="zh-CN"/>
              </w:rPr>
            </w:pPr>
            <w:r w:rsidRPr="00A20C5C">
              <w:rPr>
                <w:b/>
                <w:i/>
              </w:rPr>
              <w:t>Constraint</w:t>
            </w:r>
            <w:r>
              <w:rPr>
                <w:b/>
                <w:i/>
              </w:rPr>
              <w:t xml:space="preserve"> / Remarks</w:t>
            </w:r>
          </w:p>
        </w:tc>
      </w:tr>
      <w:tr w:rsidR="00A2456B" w:rsidRPr="000F7EEA" w14:paraId="5F740BFE" w14:textId="77777777" w:rsidTr="00443C08">
        <w:trPr>
          <w:jc w:val="center"/>
        </w:trPr>
        <w:tc>
          <w:tcPr>
            <w:tcW w:w="2111" w:type="dxa"/>
            <w:tcBorders>
              <w:top w:val="dotted" w:sz="4" w:space="0" w:color="000000"/>
              <w:left w:val="single" w:sz="8" w:space="0" w:color="000000"/>
              <w:bottom w:val="single" w:sz="8" w:space="0" w:color="000000"/>
              <w:right w:val="nil"/>
            </w:tcBorders>
            <w:vAlign w:val="bottom"/>
            <w:hideMark/>
          </w:tcPr>
          <w:p w14:paraId="38447998" w14:textId="07BBC8E0" w:rsidR="00A2456B" w:rsidRPr="00226A3F" w:rsidRDefault="00A2456B" w:rsidP="0088515B">
            <w:pPr>
              <w:suppressAutoHyphens/>
              <w:rPr>
                <w:rFonts w:cs="Calibri"/>
                <w:sz w:val="20"/>
                <w:szCs w:val="20"/>
                <w:lang w:eastAsia="zh-CN"/>
              </w:rPr>
            </w:pPr>
            <w:r w:rsidRPr="00226A3F">
              <w:rPr>
                <w:sz w:val="20"/>
                <w:szCs w:val="20"/>
              </w:rPr>
              <w:t>adhesive_line</w:t>
            </w:r>
          </w:p>
        </w:tc>
        <w:tc>
          <w:tcPr>
            <w:tcW w:w="1853" w:type="dxa"/>
            <w:tcBorders>
              <w:top w:val="dotted" w:sz="4" w:space="0" w:color="000000"/>
              <w:left w:val="single" w:sz="4" w:space="0" w:color="000000"/>
              <w:bottom w:val="single" w:sz="8" w:space="0" w:color="000000"/>
              <w:right w:val="nil"/>
            </w:tcBorders>
            <w:vAlign w:val="bottom"/>
            <w:hideMark/>
          </w:tcPr>
          <w:p w14:paraId="35F98DF7" w14:textId="52674F49" w:rsidR="00A2456B" w:rsidRPr="00226A3F" w:rsidRDefault="00A2456B" w:rsidP="0088515B">
            <w:pPr>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41C81D17" w14:textId="6C7CD52A" w:rsidR="00A2456B" w:rsidRPr="00226A3F" w:rsidRDefault="00A2456B" w:rsidP="0088515B">
            <w:pPr>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8" w:space="0" w:color="000000"/>
              <w:right w:val="single" w:sz="8" w:space="0" w:color="000000"/>
            </w:tcBorders>
            <w:vAlign w:val="bottom"/>
            <w:hideMark/>
          </w:tcPr>
          <w:p w14:paraId="3510C576" w14:textId="0E9892DD" w:rsidR="00A2456B" w:rsidRPr="00226A3F" w:rsidRDefault="00A2456B" w:rsidP="0088515B">
            <w:pPr>
              <w:suppressAutoHyphens/>
              <w:rPr>
                <w:rFonts w:cs="Calibri"/>
                <w:lang w:eastAsia="zh-CN"/>
              </w:rPr>
            </w:pPr>
            <w:r w:rsidRPr="00226A3F">
              <w:rPr>
                <w:sz w:val="20"/>
                <w:szCs w:val="20"/>
              </w:rPr>
              <w:t>-</w:t>
            </w:r>
          </w:p>
        </w:tc>
      </w:tr>
      <w:tr w:rsidR="00A2456B" w:rsidRPr="000F7EEA" w14:paraId="2F1751FE" w14:textId="77777777" w:rsidTr="00443C08">
        <w:trPr>
          <w:jc w:val="center"/>
        </w:trPr>
        <w:tc>
          <w:tcPr>
            <w:tcW w:w="2111" w:type="dxa"/>
            <w:tcBorders>
              <w:top w:val="nil"/>
              <w:left w:val="single" w:sz="8" w:space="0" w:color="000000"/>
              <w:bottom w:val="single" w:sz="4" w:space="0" w:color="auto"/>
              <w:right w:val="nil"/>
            </w:tcBorders>
            <w:vAlign w:val="bottom"/>
            <w:hideMark/>
          </w:tcPr>
          <w:p w14:paraId="01FCFE19" w14:textId="4D6150EB" w:rsidR="00A2456B" w:rsidRPr="00226A3F" w:rsidRDefault="00A2456B" w:rsidP="0088515B">
            <w:pPr>
              <w:suppressAutoHyphens/>
              <w:rPr>
                <w:rFonts w:cs="Calibri"/>
                <w:sz w:val="20"/>
                <w:szCs w:val="20"/>
                <w:lang w:eastAsia="zh-CN"/>
              </w:rPr>
            </w:pPr>
            <w:r w:rsidRPr="00226A3F">
              <w:rPr>
                <w:sz w:val="20"/>
                <w:szCs w:val="20"/>
              </w:rPr>
              <w:t>loc_list</w:t>
            </w:r>
          </w:p>
        </w:tc>
        <w:tc>
          <w:tcPr>
            <w:tcW w:w="1853" w:type="dxa"/>
            <w:tcBorders>
              <w:top w:val="nil"/>
              <w:left w:val="single" w:sz="4" w:space="0" w:color="000000"/>
              <w:bottom w:val="single" w:sz="4" w:space="0" w:color="auto"/>
              <w:right w:val="nil"/>
            </w:tcBorders>
            <w:vAlign w:val="bottom"/>
            <w:hideMark/>
          </w:tcPr>
          <w:p w14:paraId="61ACAAFE" w14:textId="5CED24EF" w:rsidR="00A2456B" w:rsidRPr="00226A3F" w:rsidRDefault="00A2456B" w:rsidP="0088515B">
            <w:pPr>
              <w:suppressAutoHyphens/>
              <w:rPr>
                <w:rFonts w:cs="Calibri"/>
                <w:sz w:val="20"/>
                <w:szCs w:val="20"/>
                <w:lang w:eastAsia="zh-CN"/>
              </w:rPr>
            </w:pPr>
            <w:r w:rsidRPr="00226A3F">
              <w:rPr>
                <w:sz w:val="20"/>
                <w:szCs w:val="20"/>
              </w:rPr>
              <w:t>1</w:t>
            </w:r>
            <w:r w:rsidR="00341FEE">
              <w:rPr>
                <w:sz w:val="20"/>
                <w:szCs w:val="20"/>
              </w:rPr>
              <w:t>-*</w:t>
            </w:r>
          </w:p>
        </w:tc>
        <w:tc>
          <w:tcPr>
            <w:tcW w:w="1134" w:type="dxa"/>
            <w:tcBorders>
              <w:top w:val="nil"/>
              <w:left w:val="single" w:sz="4" w:space="0" w:color="000000"/>
              <w:bottom w:val="single" w:sz="4" w:space="0" w:color="auto"/>
              <w:right w:val="nil"/>
            </w:tcBorders>
            <w:vAlign w:val="bottom"/>
            <w:hideMark/>
          </w:tcPr>
          <w:p w14:paraId="3828CF08" w14:textId="4F954E77" w:rsidR="00A2456B" w:rsidRPr="00226A3F" w:rsidRDefault="00A2456B" w:rsidP="0088515B">
            <w:pPr>
              <w:suppressAutoHyphens/>
              <w:rPr>
                <w:rFonts w:cs="Calibri"/>
                <w:sz w:val="20"/>
                <w:szCs w:val="20"/>
                <w:lang w:eastAsia="zh-CN"/>
              </w:rPr>
            </w:pPr>
            <w:r w:rsidRPr="00226A3F">
              <w:rPr>
                <w:sz w:val="20"/>
                <w:szCs w:val="20"/>
              </w:rPr>
              <w:t>Required</w:t>
            </w:r>
          </w:p>
        </w:tc>
        <w:tc>
          <w:tcPr>
            <w:tcW w:w="3394" w:type="dxa"/>
            <w:tcBorders>
              <w:top w:val="nil"/>
              <w:left w:val="single" w:sz="4" w:space="0" w:color="000000"/>
              <w:bottom w:val="single" w:sz="4" w:space="0" w:color="auto"/>
              <w:right w:val="single" w:sz="8" w:space="0" w:color="000000"/>
            </w:tcBorders>
            <w:vAlign w:val="bottom"/>
            <w:hideMark/>
          </w:tcPr>
          <w:p w14:paraId="109B40F3" w14:textId="217C3695" w:rsidR="00A2456B" w:rsidRPr="00226A3F" w:rsidRDefault="007A5977" w:rsidP="007A5977">
            <w:pPr>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A2710C">
              <w:rPr>
                <w:sz w:val="20"/>
                <w:szCs w:val="20"/>
              </w:rPr>
              <w:t>8.1.2</w:t>
            </w:r>
            <w:r>
              <w:rPr>
                <w:sz w:val="20"/>
                <w:szCs w:val="20"/>
              </w:rPr>
              <w:fldChar w:fldCharType="end"/>
            </w:r>
            <w:r>
              <w:rPr>
                <w:sz w:val="20"/>
                <w:szCs w:val="20"/>
              </w:rPr>
              <w:t xml:space="preserve"> loc_list</w:t>
            </w:r>
          </w:p>
        </w:tc>
      </w:tr>
      <w:tr w:rsidR="00A2456B" w:rsidRPr="000F7EEA" w14:paraId="724E745E"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2CB13B17" w14:textId="0D6CD8D8" w:rsidR="00A2456B" w:rsidRPr="00226A3F" w:rsidRDefault="00A2456B" w:rsidP="0088515B">
            <w:pPr>
              <w:suppressAutoHyphens/>
              <w:rPr>
                <w:rFonts w:cs="Calibri"/>
                <w:sz w:val="20"/>
                <w:szCs w:val="20"/>
                <w:lang w:eastAsia="zh-CN"/>
              </w:rPr>
            </w:pPr>
            <w:r w:rsidRPr="00226A3F">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2634B594" w14:textId="629B7611" w:rsidR="00A2456B" w:rsidRPr="00226A3F" w:rsidRDefault="00A2456B" w:rsidP="0088515B">
            <w:pPr>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4F26A889" w14:textId="0454057A" w:rsidR="00A2456B" w:rsidRPr="00226A3F" w:rsidRDefault="00A2456B" w:rsidP="0088515B">
            <w:pPr>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191C6B56" w14:textId="39F82185" w:rsidR="00A2456B" w:rsidRPr="00226A3F" w:rsidRDefault="00A2456B" w:rsidP="00D05249">
            <w:pPr>
              <w:keepNext/>
              <w:suppressAutoHyphens/>
              <w:rPr>
                <w:rFonts w:cs="Calibri"/>
                <w:lang w:eastAsia="zh-CN"/>
              </w:rPr>
            </w:pPr>
            <w:r w:rsidRPr="00226A3F">
              <w:rPr>
                <w:sz w:val="20"/>
                <w:szCs w:val="20"/>
              </w:rPr>
              <w:t>-</w:t>
            </w:r>
          </w:p>
        </w:tc>
      </w:tr>
      <w:tr w:rsidR="00670B99" w:rsidRPr="000F7EEA" w14:paraId="40D82FAD"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481F89C2" w14:textId="40A9D5F1" w:rsidR="00670B99" w:rsidRPr="00226A3F" w:rsidRDefault="00670B99" w:rsidP="0088515B">
            <w:pPr>
              <w:suppressAutoHyphens/>
              <w:rPr>
                <w:sz w:val="20"/>
                <w:szCs w:val="20"/>
              </w:rPr>
            </w:pPr>
            <w:r>
              <w:rPr>
                <w:sz w:val="20"/>
                <w:szCs w:val="20"/>
              </w:rPr>
              <w:lastRenderedPageBreak/>
              <w:t>femdata</w:t>
            </w:r>
          </w:p>
        </w:tc>
        <w:tc>
          <w:tcPr>
            <w:tcW w:w="1853" w:type="dxa"/>
            <w:tcBorders>
              <w:top w:val="single" w:sz="4" w:space="0" w:color="auto"/>
              <w:left w:val="single" w:sz="4" w:space="0" w:color="auto"/>
              <w:bottom w:val="single" w:sz="4" w:space="0" w:color="auto"/>
              <w:right w:val="single" w:sz="4" w:space="0" w:color="auto"/>
            </w:tcBorders>
            <w:vAlign w:val="bottom"/>
          </w:tcPr>
          <w:p w14:paraId="7CF4B941" w14:textId="4E814D13" w:rsidR="00670B99" w:rsidDel="009050D3" w:rsidRDefault="00670B99" w:rsidP="0088515B">
            <w:pPr>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5373F463" w14:textId="5176B987" w:rsidR="00670B99" w:rsidRPr="00226A3F" w:rsidRDefault="00670B99" w:rsidP="0088515B">
            <w:pPr>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22736AE2" w14:textId="52B851E6" w:rsidR="00670B99" w:rsidRPr="00226A3F" w:rsidRDefault="00670B99" w:rsidP="00D05249">
            <w:pPr>
              <w:keepNext/>
              <w:suppressAutoHyphens/>
              <w:rPr>
                <w:sz w:val="20"/>
                <w:szCs w:val="20"/>
              </w:rPr>
            </w:pPr>
            <w:r>
              <w:rPr>
                <w:sz w:val="20"/>
                <w:szCs w:val="20"/>
              </w:rPr>
              <w:t>-</w:t>
            </w:r>
          </w:p>
        </w:tc>
      </w:tr>
      <w:tr w:rsidR="00A2456B" w:rsidRPr="000F7EEA" w14:paraId="4BC4AF24"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tcPr>
          <w:p w14:paraId="18A6565B" w14:textId="7F2ABF75" w:rsidR="00A2456B" w:rsidRPr="00226A3F" w:rsidRDefault="00A2456B" w:rsidP="0088515B">
            <w:pPr>
              <w:suppressAutoHyphens/>
              <w:rPr>
                <w:sz w:val="20"/>
                <w:szCs w:val="20"/>
              </w:rPr>
            </w:pPr>
            <w:r>
              <w:rPr>
                <w:rFonts w:cs="Calibri"/>
                <w:sz w:val="20"/>
                <w:szCs w:val="20"/>
                <w:lang w:eastAsia="en-GB"/>
              </w:rPr>
              <w:t xml:space="preserve">custom_attributes_list </w:t>
            </w:r>
          </w:p>
        </w:tc>
        <w:tc>
          <w:tcPr>
            <w:tcW w:w="1853" w:type="dxa"/>
            <w:tcBorders>
              <w:top w:val="single" w:sz="4" w:space="0" w:color="auto"/>
              <w:left w:val="single" w:sz="4" w:space="0" w:color="auto"/>
              <w:bottom w:val="single" w:sz="4" w:space="0" w:color="auto"/>
              <w:right w:val="single" w:sz="4" w:space="0" w:color="auto"/>
            </w:tcBorders>
          </w:tcPr>
          <w:p w14:paraId="404B9655" w14:textId="010D674F" w:rsidR="00A2456B" w:rsidRPr="00226A3F" w:rsidRDefault="00A2456B" w:rsidP="0088515B">
            <w:pPr>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2ED31A57" w14:textId="65E87196" w:rsidR="00A2456B" w:rsidRPr="00226A3F" w:rsidRDefault="00A2456B" w:rsidP="0088515B">
            <w:pPr>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73A63ED0" w14:textId="2CC72A06" w:rsidR="00A2456B" w:rsidRPr="00226A3F" w:rsidRDefault="00A2456B" w:rsidP="00D05249">
            <w:pPr>
              <w:keepNext/>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2710C">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A2710C" w:rsidRPr="00A2710C">
              <w:rPr>
                <w:sz w:val="20"/>
                <w:szCs w:val="20"/>
              </w:rPr>
              <w:t xml:space="preserve">Custom Attributes </w:t>
            </w:r>
            <w:r w:rsidR="00A2710C" w:rsidRPr="007331A4">
              <w:t>list</w:t>
            </w:r>
            <w:r w:rsidRPr="003D0E42">
              <w:rPr>
                <w:rFonts w:cs="Calibri"/>
                <w:sz w:val="20"/>
                <w:szCs w:val="20"/>
                <w:lang w:eastAsia="en-GB"/>
              </w:rPr>
              <w:fldChar w:fldCharType="end"/>
            </w:r>
          </w:p>
        </w:tc>
      </w:tr>
    </w:tbl>
    <w:p w14:paraId="46D327D8" w14:textId="3905E077" w:rsidR="00D05249" w:rsidRDefault="00D05249" w:rsidP="00F3716C">
      <w:pPr>
        <w:pStyle w:val="Beschriftung"/>
        <w:spacing w:before="120"/>
      </w:pPr>
      <w:bookmarkStart w:id="1965" w:name="_Toc3566527"/>
      <w:bookmarkStart w:id="1966" w:name="_Toc34747529"/>
      <w:bookmarkStart w:id="1967" w:name="_Toc39880855"/>
      <w:r>
        <w:t xml:space="preserve">Table </w:t>
      </w:r>
      <w:r w:rsidR="00ED469A">
        <w:fldChar w:fldCharType="begin"/>
      </w:r>
      <w:r w:rsidR="00ED469A">
        <w:instrText xml:space="preserve"> SEQ Table \* ARABIC </w:instrText>
      </w:r>
      <w:r w:rsidR="00ED469A">
        <w:fldChar w:fldCharType="separate"/>
      </w:r>
      <w:r w:rsidR="00A2710C">
        <w:rPr>
          <w:noProof/>
        </w:rPr>
        <w:t>124</w:t>
      </w:r>
      <w:r w:rsidR="00ED469A">
        <w:fldChar w:fldCharType="end"/>
      </w:r>
      <w:r w:rsidR="00AA1695">
        <w:t xml:space="preserve">: Nested elements of </w:t>
      </w:r>
      <w:r w:rsidR="00AA1695" w:rsidRPr="00AA1695">
        <w:rPr>
          <w:rStyle w:val="elementdeftypeChar"/>
          <w:b/>
        </w:rPr>
        <w:t>&lt;connection_1d/&gt;</w:t>
      </w:r>
      <w:bookmarkEnd w:id="1965"/>
      <w:bookmarkEnd w:id="1966"/>
      <w:bookmarkEnd w:id="1967"/>
    </w:p>
    <w:p w14:paraId="2DAC6050" w14:textId="2B7C0ADA" w:rsidR="00C107D0" w:rsidRPr="00226A3F" w:rsidRDefault="00C107D0" w:rsidP="00C107D0">
      <w:pPr>
        <w:pStyle w:val="berschrift5"/>
        <w:keepNext/>
        <w:spacing w:before="120" w:after="120"/>
        <w:rPr>
          <w:rFonts w:cs="Calibri"/>
          <w:kern w:val="22"/>
          <w:lang w:eastAsia="zh-CN"/>
        </w:rPr>
      </w:pPr>
      <w:r w:rsidRPr="00226A3F">
        <w:rPr>
          <w:kern w:val="22"/>
        </w:rPr>
        <w:t xml:space="preserve">Element </w:t>
      </w:r>
      <w:r w:rsidR="00194316">
        <w:rPr>
          <w:kern w:val="22"/>
        </w:rPr>
        <w:t>"</w:t>
      </w:r>
      <w:r w:rsidRPr="00226A3F">
        <w:rPr>
          <w:kern w:val="22"/>
        </w:rPr>
        <w:t>adhesive_line</w:t>
      </w:r>
      <w:r w:rsidR="00194316">
        <w:rPr>
          <w:kern w:val="22"/>
        </w:rPr>
        <w:t>"</w:t>
      </w:r>
    </w:p>
    <w:p w14:paraId="48F7A48B" w14:textId="77777777" w:rsidR="00C107D0" w:rsidRPr="00226A3F" w:rsidRDefault="00C107D0" w:rsidP="00C107D0">
      <w:pPr>
        <w:spacing w:before="120"/>
        <w:rPr>
          <w:b/>
          <w:i/>
        </w:rPr>
      </w:pPr>
      <w:r w:rsidRPr="00226A3F">
        <w:t xml:space="preserve">For the </w:t>
      </w:r>
      <w:r w:rsidRPr="00226A3F">
        <w:rPr>
          <w:rFonts w:ascii="Courier New" w:hAnsi="Courier New" w:cs="Courier New"/>
          <w:b/>
          <w:i/>
          <w:sz w:val="18"/>
          <w:szCs w:val="18"/>
        </w:rPr>
        <w:t>&lt;adhesive_line</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jc w:val="center"/>
        <w:tblLayout w:type="fixed"/>
        <w:tblLook w:val="04A0" w:firstRow="1" w:lastRow="0" w:firstColumn="1" w:lastColumn="0" w:noHBand="0" w:noVBand="1"/>
      </w:tblPr>
      <w:tblGrid>
        <w:gridCol w:w="1271"/>
        <w:gridCol w:w="1559"/>
        <w:gridCol w:w="1559"/>
        <w:gridCol w:w="1276"/>
        <w:gridCol w:w="2855"/>
      </w:tblGrid>
      <w:tr w:rsidR="00C107D0" w:rsidRPr="000F7EEA" w14:paraId="4E0D1901" w14:textId="77777777" w:rsidTr="00D05249">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704D46" w14:textId="77777777" w:rsidR="00C107D0" w:rsidRPr="00226A3F" w:rsidRDefault="00C107D0" w:rsidP="0088515B">
            <w:pPr>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2515C08" w14:textId="77777777" w:rsidR="00C107D0" w:rsidRPr="00226A3F" w:rsidRDefault="00C107D0" w:rsidP="0088515B">
            <w:pPr>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3644846F" w14:textId="77777777" w:rsidR="00C107D0" w:rsidRPr="00226A3F" w:rsidRDefault="00C107D0" w:rsidP="0088515B">
            <w:pPr>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7D9974F5" w14:textId="7A410236" w:rsidR="00C107D0" w:rsidRPr="00226A3F" w:rsidRDefault="003C5489" w:rsidP="0088515B">
            <w:pPr>
              <w:suppressAutoHyphens/>
              <w:rPr>
                <w:rFonts w:cs="Calibri"/>
                <w:b/>
                <w:i/>
                <w:lang w:eastAsia="zh-CN"/>
              </w:rPr>
            </w:pPr>
            <w:r>
              <w:rPr>
                <w:b/>
                <w:i/>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328C4A8" w14:textId="77777777" w:rsidR="00C107D0" w:rsidRPr="00226A3F" w:rsidRDefault="00C107D0" w:rsidP="0088515B">
            <w:pPr>
              <w:suppressAutoHyphens/>
              <w:rPr>
                <w:rFonts w:cs="Calibri"/>
                <w:lang w:eastAsia="zh-CN"/>
              </w:rPr>
            </w:pPr>
            <w:r w:rsidRPr="00226A3F">
              <w:rPr>
                <w:b/>
                <w:i/>
              </w:rPr>
              <w:t>Constraint</w:t>
            </w:r>
          </w:p>
        </w:tc>
      </w:tr>
      <w:tr w:rsidR="00C107D0" w:rsidRPr="000F7EEA" w14:paraId="65536261" w14:textId="77777777" w:rsidTr="00D05249">
        <w:trPr>
          <w:trHeight w:val="284"/>
          <w:jc w:val="center"/>
        </w:trPr>
        <w:tc>
          <w:tcPr>
            <w:tcW w:w="1271" w:type="dxa"/>
            <w:tcBorders>
              <w:top w:val="dotted" w:sz="4" w:space="0" w:color="000000"/>
              <w:left w:val="single" w:sz="8" w:space="0" w:color="000000"/>
              <w:bottom w:val="single" w:sz="8" w:space="0" w:color="000000"/>
              <w:right w:val="nil"/>
            </w:tcBorders>
            <w:hideMark/>
          </w:tcPr>
          <w:p w14:paraId="67850924" w14:textId="77777777" w:rsidR="00C107D0" w:rsidRPr="00226A3F" w:rsidRDefault="00C107D0" w:rsidP="0088515B">
            <w:pPr>
              <w:suppressAutoHyphens/>
              <w:rPr>
                <w:sz w:val="20"/>
                <w:szCs w:val="20"/>
              </w:rPr>
            </w:pPr>
            <w:r>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75BC8962" w14:textId="77777777" w:rsidR="00C107D0" w:rsidRPr="00226A3F" w:rsidRDefault="00C107D0" w:rsidP="0088515B">
            <w:pPr>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5CEF769A" w14:textId="77777777" w:rsidR="00C107D0" w:rsidRPr="00226A3F" w:rsidRDefault="00C107D0" w:rsidP="0088515B">
            <w:pPr>
              <w:suppressAutoHyphens/>
              <w:rPr>
                <w:sz w:val="20"/>
                <w:szCs w:val="20"/>
              </w:rPr>
            </w:pPr>
            <w:r w:rsidRPr="00666FDF">
              <w:rPr>
                <w:sz w:val="20"/>
                <w:szCs w:val="20"/>
              </w:rPr>
              <w:t>&gt;</w:t>
            </w:r>
            <w:r>
              <w:rPr>
                <w:sz w:val="20"/>
                <w:szCs w:val="20"/>
              </w:rPr>
              <w:t xml:space="preserve"> 0</w:t>
            </w:r>
          </w:p>
        </w:tc>
        <w:tc>
          <w:tcPr>
            <w:tcW w:w="1276" w:type="dxa"/>
            <w:tcBorders>
              <w:top w:val="dotted" w:sz="4" w:space="0" w:color="000000"/>
              <w:left w:val="single" w:sz="4" w:space="0" w:color="000000"/>
              <w:bottom w:val="single" w:sz="8" w:space="0" w:color="000000"/>
              <w:right w:val="nil"/>
            </w:tcBorders>
            <w:hideMark/>
          </w:tcPr>
          <w:p w14:paraId="69A5D17A" w14:textId="77777777" w:rsidR="00C107D0" w:rsidRPr="00226A3F" w:rsidRDefault="00C107D0" w:rsidP="0088515B">
            <w:pPr>
              <w:suppressAutoHyphens/>
              <w:rPr>
                <w:sz w:val="20"/>
                <w:szCs w:val="20"/>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196225DE" w14:textId="77777777" w:rsidR="00C107D0" w:rsidRPr="00226A3F" w:rsidRDefault="00C107D0" w:rsidP="0088515B">
            <w:pPr>
              <w:suppressAutoHyphens/>
              <w:rPr>
                <w:sz w:val="20"/>
                <w:szCs w:val="20"/>
              </w:rPr>
            </w:pPr>
            <w:r>
              <w:rPr>
                <w:sz w:val="20"/>
                <w:szCs w:val="20"/>
              </w:rPr>
              <w:t>-</w:t>
            </w:r>
          </w:p>
        </w:tc>
      </w:tr>
      <w:tr w:rsidR="00C107D0" w:rsidRPr="000F7EEA" w14:paraId="2EB99E57" w14:textId="77777777" w:rsidTr="00D05249">
        <w:trPr>
          <w:jc w:val="center"/>
        </w:trPr>
        <w:tc>
          <w:tcPr>
            <w:tcW w:w="1271" w:type="dxa"/>
            <w:tcBorders>
              <w:top w:val="dotted" w:sz="4" w:space="0" w:color="000000"/>
              <w:left w:val="single" w:sz="8" w:space="0" w:color="000000"/>
              <w:bottom w:val="dotted" w:sz="4" w:space="0" w:color="000000"/>
              <w:right w:val="nil"/>
            </w:tcBorders>
            <w:hideMark/>
          </w:tcPr>
          <w:p w14:paraId="4AF20DF0" w14:textId="77777777" w:rsidR="00C107D0" w:rsidRPr="00226A3F" w:rsidRDefault="00C107D0" w:rsidP="0088515B">
            <w:pPr>
              <w:suppressAutoHyphens/>
              <w:rPr>
                <w:rFonts w:cs="Calibri"/>
                <w:sz w:val="20"/>
                <w:szCs w:val="20"/>
                <w:lang w:eastAsia="zh-CN"/>
              </w:rPr>
            </w:pPr>
            <w:r w:rsidRPr="00226A3F">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430D7CD7" w14:textId="77777777" w:rsidR="00C107D0" w:rsidRPr="00226A3F" w:rsidRDefault="00C107D0" w:rsidP="0088515B">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777B16F9" w14:textId="77777777" w:rsidR="00C107D0" w:rsidRPr="00226A3F" w:rsidRDefault="00C107D0" w:rsidP="0088515B">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482D4A9D"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0C944221" w14:textId="77777777" w:rsidR="00C107D0" w:rsidRPr="00226A3F" w:rsidRDefault="00C107D0" w:rsidP="0088515B">
            <w:pPr>
              <w:suppressAutoHyphens/>
              <w:rPr>
                <w:rFonts w:cs="Calibri"/>
                <w:lang w:eastAsia="zh-CN"/>
              </w:rPr>
            </w:pPr>
            <w:r w:rsidRPr="00226A3F">
              <w:rPr>
                <w:sz w:val="20"/>
                <w:szCs w:val="20"/>
              </w:rPr>
              <w:t>-</w:t>
            </w:r>
          </w:p>
        </w:tc>
      </w:tr>
      <w:tr w:rsidR="00C107D0" w:rsidRPr="000F7EEA" w14:paraId="0420088E" w14:textId="77777777" w:rsidTr="00D05249">
        <w:trPr>
          <w:jc w:val="center"/>
        </w:trPr>
        <w:tc>
          <w:tcPr>
            <w:tcW w:w="1271" w:type="dxa"/>
            <w:tcBorders>
              <w:top w:val="dotted" w:sz="4" w:space="0" w:color="000000"/>
              <w:left w:val="single" w:sz="8" w:space="0" w:color="000000"/>
              <w:bottom w:val="single" w:sz="8" w:space="0" w:color="000000"/>
              <w:right w:val="nil"/>
            </w:tcBorders>
            <w:hideMark/>
          </w:tcPr>
          <w:p w14:paraId="21FC4BD8" w14:textId="77777777" w:rsidR="00C107D0" w:rsidRPr="00226A3F" w:rsidRDefault="00C107D0" w:rsidP="0088515B">
            <w:pPr>
              <w:suppressAutoHyphens/>
              <w:rPr>
                <w:rFonts w:cs="Calibri"/>
                <w:sz w:val="20"/>
                <w:szCs w:val="20"/>
                <w:lang w:eastAsia="zh-CN"/>
              </w:rPr>
            </w:pPr>
            <w:r w:rsidRPr="00226A3F">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66F667F2" w14:textId="77777777" w:rsidR="00C107D0" w:rsidRPr="00226A3F" w:rsidRDefault="00C107D0" w:rsidP="0088515B">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15FE9DE3" w14:textId="77777777" w:rsidR="00C107D0" w:rsidRPr="00226A3F" w:rsidRDefault="00C107D0" w:rsidP="0088515B">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63FBC150"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4C340E93" w14:textId="77777777" w:rsidR="00C107D0" w:rsidRPr="00226A3F" w:rsidRDefault="00C107D0" w:rsidP="0088515B">
            <w:pPr>
              <w:suppressAutoHyphens/>
              <w:rPr>
                <w:rFonts w:cs="Calibri"/>
                <w:lang w:eastAsia="zh-CN"/>
              </w:rPr>
            </w:pPr>
            <w:r w:rsidRPr="00226A3F">
              <w:rPr>
                <w:sz w:val="20"/>
                <w:szCs w:val="20"/>
              </w:rPr>
              <w:t>-</w:t>
            </w:r>
          </w:p>
        </w:tc>
      </w:tr>
      <w:tr w:rsidR="00C107D0" w:rsidRPr="000F7EEA" w14:paraId="76C3F0FA" w14:textId="77777777" w:rsidTr="00D05249">
        <w:trPr>
          <w:jc w:val="center"/>
        </w:trPr>
        <w:tc>
          <w:tcPr>
            <w:tcW w:w="1271" w:type="dxa"/>
            <w:tcBorders>
              <w:top w:val="nil"/>
              <w:left w:val="single" w:sz="8" w:space="0" w:color="000000"/>
              <w:bottom w:val="single" w:sz="8" w:space="0" w:color="000000"/>
              <w:right w:val="nil"/>
            </w:tcBorders>
            <w:hideMark/>
          </w:tcPr>
          <w:p w14:paraId="5BF4D952" w14:textId="77777777" w:rsidR="00C107D0" w:rsidRPr="00226A3F" w:rsidRDefault="00C107D0" w:rsidP="0088515B">
            <w:pPr>
              <w:suppressAutoHyphens/>
              <w:rPr>
                <w:rFonts w:cs="Calibri"/>
                <w:sz w:val="20"/>
                <w:szCs w:val="20"/>
                <w:lang w:eastAsia="zh-CN"/>
              </w:rPr>
            </w:pPr>
            <w:r>
              <w:rPr>
                <w:sz w:val="20"/>
                <w:szCs w:val="20"/>
              </w:rPr>
              <w:t>material</w:t>
            </w:r>
          </w:p>
        </w:tc>
        <w:tc>
          <w:tcPr>
            <w:tcW w:w="1559" w:type="dxa"/>
            <w:tcBorders>
              <w:top w:val="nil"/>
              <w:left w:val="single" w:sz="4" w:space="0" w:color="000000"/>
              <w:bottom w:val="single" w:sz="8" w:space="0" w:color="000000"/>
              <w:right w:val="nil"/>
            </w:tcBorders>
            <w:hideMark/>
          </w:tcPr>
          <w:p w14:paraId="5B41FF4C" w14:textId="77777777" w:rsidR="00C107D0" w:rsidRPr="00226A3F" w:rsidRDefault="00C107D0" w:rsidP="0088515B">
            <w:pPr>
              <w:suppressAutoHyphens/>
              <w:rPr>
                <w:rFonts w:cs="Calibri"/>
                <w:sz w:val="20"/>
                <w:szCs w:val="20"/>
                <w:lang w:eastAsia="zh-CN"/>
              </w:rPr>
            </w:pPr>
            <w:r w:rsidRPr="00226A3F">
              <w:rPr>
                <w:sz w:val="20"/>
                <w:szCs w:val="20"/>
              </w:rPr>
              <w:t>Alphanumeric</w:t>
            </w:r>
          </w:p>
        </w:tc>
        <w:tc>
          <w:tcPr>
            <w:tcW w:w="1559" w:type="dxa"/>
            <w:tcBorders>
              <w:top w:val="nil"/>
              <w:left w:val="single" w:sz="4" w:space="0" w:color="000000"/>
              <w:bottom w:val="single" w:sz="8" w:space="0" w:color="000000"/>
              <w:right w:val="nil"/>
            </w:tcBorders>
            <w:hideMark/>
          </w:tcPr>
          <w:p w14:paraId="0DEBDEA7" w14:textId="120F2215" w:rsidR="00C107D0" w:rsidRPr="00226A3F" w:rsidRDefault="00443C08" w:rsidP="0088515B">
            <w:pPr>
              <w:suppressAutoHyphens/>
              <w:rPr>
                <w:rFonts w:cs="Calibri"/>
                <w:sz w:val="20"/>
                <w:szCs w:val="20"/>
                <w:lang w:eastAsia="zh-CN"/>
              </w:rPr>
            </w:pPr>
            <w:r w:rsidRPr="00226A3F">
              <w:rPr>
                <w:sz w:val="20"/>
                <w:szCs w:val="20"/>
              </w:rPr>
              <w:t>Alphanumeric</w:t>
            </w:r>
          </w:p>
        </w:tc>
        <w:tc>
          <w:tcPr>
            <w:tcW w:w="1276" w:type="dxa"/>
            <w:tcBorders>
              <w:top w:val="nil"/>
              <w:left w:val="single" w:sz="4" w:space="0" w:color="000000"/>
              <w:bottom w:val="single" w:sz="8" w:space="0" w:color="000000"/>
              <w:right w:val="nil"/>
            </w:tcBorders>
            <w:hideMark/>
          </w:tcPr>
          <w:p w14:paraId="2CC9708E"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nil"/>
              <w:left w:val="single" w:sz="4" w:space="0" w:color="000000"/>
              <w:bottom w:val="single" w:sz="8" w:space="0" w:color="000000"/>
              <w:right w:val="single" w:sz="8" w:space="0" w:color="000000"/>
            </w:tcBorders>
          </w:tcPr>
          <w:p w14:paraId="46EFC0CA" w14:textId="351D9351" w:rsidR="00C107D0" w:rsidRPr="00226A3F" w:rsidRDefault="009436D3" w:rsidP="0088515B">
            <w:pPr>
              <w:keepNext/>
              <w:suppressAutoHyphens/>
              <w:rPr>
                <w:rFonts w:cs="Calibri"/>
                <w:sz w:val="20"/>
                <w:szCs w:val="20"/>
                <w:lang w:eastAsia="zh-CN"/>
              </w:rPr>
            </w:pPr>
            <w:r>
              <w:rPr>
                <w:rFonts w:cs="Calibri"/>
                <w:sz w:val="20"/>
                <w:szCs w:val="20"/>
                <w:lang w:eastAsia="zh-CN"/>
              </w:rPr>
              <w:t>-</w:t>
            </w:r>
          </w:p>
        </w:tc>
      </w:tr>
    </w:tbl>
    <w:p w14:paraId="5600A0BA" w14:textId="2CCA799F" w:rsidR="00C107D0" w:rsidRDefault="00C107D0" w:rsidP="00D05249">
      <w:pPr>
        <w:pStyle w:val="Beschriftung"/>
        <w:spacing w:before="120"/>
        <w:rPr>
          <w:rFonts w:ascii="Courier New" w:hAnsi="Courier New"/>
          <w:sz w:val="18"/>
          <w:szCs w:val="18"/>
        </w:rPr>
      </w:pPr>
      <w:bookmarkStart w:id="1968" w:name="_Toc3566528"/>
      <w:bookmarkStart w:id="1969" w:name="_Toc34747530"/>
      <w:bookmarkStart w:id="1970" w:name="_Toc39880856"/>
      <w:r>
        <w:t xml:space="preserve">Table </w:t>
      </w:r>
      <w:r w:rsidR="00ED469A">
        <w:fldChar w:fldCharType="begin"/>
      </w:r>
      <w:r w:rsidR="00ED469A">
        <w:instrText xml:space="preserve"> SEQ Table \* ARABIC </w:instrText>
      </w:r>
      <w:r w:rsidR="00ED469A">
        <w:fldChar w:fldCharType="separate"/>
      </w:r>
      <w:r w:rsidR="00A2710C">
        <w:rPr>
          <w:noProof/>
        </w:rPr>
        <w:t>125</w:t>
      </w:r>
      <w:r w:rsidR="00ED469A">
        <w:fldChar w:fldCharType="end"/>
      </w:r>
      <w:r>
        <w:t xml:space="preserve">: Attributes of element </w:t>
      </w:r>
      <w:r w:rsidRPr="00D66FF0">
        <w:rPr>
          <w:rFonts w:ascii="Courier New" w:hAnsi="Courier New" w:cs="Courier New"/>
          <w:bCs w:val="0"/>
          <w:i/>
          <w:sz w:val="18"/>
          <w:szCs w:val="18"/>
        </w:rPr>
        <w:t>&lt;adhesive_line/&gt;</w:t>
      </w:r>
      <w:bookmarkEnd w:id="1968"/>
      <w:bookmarkEnd w:id="1969"/>
      <w:bookmarkEnd w:id="1970"/>
    </w:p>
    <w:p w14:paraId="7122EDCA" w14:textId="77777777" w:rsidR="00C107D0" w:rsidRPr="006C220A" w:rsidRDefault="00C107D0" w:rsidP="00F72843">
      <w:pPr>
        <w:pStyle w:val="Listenabsatz"/>
        <w:numPr>
          <w:ilvl w:val="0"/>
          <w:numId w:val="46"/>
        </w:numPr>
        <w:spacing w:before="120"/>
        <w:jc w:val="both"/>
        <w:rPr>
          <w:rFonts w:ascii="Courier New" w:hAnsi="Courier New" w:cs="Calibri"/>
          <w:sz w:val="18"/>
          <w:szCs w:val="18"/>
          <w:lang w:val="en-US" w:eastAsia="zh-CN"/>
        </w:rPr>
      </w:pPr>
      <w:r w:rsidRPr="00AA1695">
        <w:rPr>
          <w:rStyle w:val="elementdeftypeChar"/>
        </w:rPr>
        <w:t>base</w:t>
      </w:r>
      <w:r w:rsidRPr="006C220A">
        <w:rPr>
          <w:lang w:val="en-US"/>
        </w:rPr>
        <w:t xml:space="preserve">: the index of the flange partner, which the robot applies the adhesive to, before the flange partners are fitted together. </w:t>
      </w:r>
    </w:p>
    <w:p w14:paraId="64093FA3" w14:textId="77777777" w:rsidR="00C107D0" w:rsidRPr="006C220A" w:rsidRDefault="00C107D0" w:rsidP="00B90690">
      <w:pPr>
        <w:pStyle w:val="Listenabsatz"/>
        <w:numPr>
          <w:ilvl w:val="0"/>
          <w:numId w:val="46"/>
        </w:numPr>
        <w:spacing w:before="120"/>
        <w:rPr>
          <w:rFonts w:ascii="Courier New" w:hAnsi="Courier New" w:cs="Calibri"/>
          <w:sz w:val="18"/>
          <w:szCs w:val="18"/>
          <w:lang w:val="en-US" w:eastAsia="zh-CN"/>
        </w:rPr>
      </w:pPr>
      <w:r w:rsidRPr="00AA1695">
        <w:rPr>
          <w:rStyle w:val="elementdeftypeChar"/>
        </w:rPr>
        <w:t>width</w:t>
      </w:r>
      <w:r w:rsidRPr="006C220A">
        <w:rPr>
          <w:lang w:val="en-US"/>
        </w:rPr>
        <w:t>: the width of the adhesive</w:t>
      </w:r>
    </w:p>
    <w:p w14:paraId="51DB47BA" w14:textId="77777777" w:rsidR="00C107D0" w:rsidRPr="006C220A" w:rsidRDefault="00C107D0" w:rsidP="00B90690">
      <w:pPr>
        <w:pStyle w:val="Listenabsatz"/>
        <w:numPr>
          <w:ilvl w:val="0"/>
          <w:numId w:val="46"/>
        </w:numPr>
        <w:spacing w:before="120"/>
        <w:rPr>
          <w:rFonts w:ascii="Courier New" w:hAnsi="Courier New"/>
          <w:sz w:val="18"/>
          <w:szCs w:val="18"/>
          <w:lang w:val="en-US"/>
        </w:rPr>
      </w:pPr>
      <w:r w:rsidRPr="00AA1695">
        <w:rPr>
          <w:rStyle w:val="elementdeftypeChar"/>
        </w:rPr>
        <w:t>thickness</w:t>
      </w:r>
      <w:r w:rsidRPr="006C220A">
        <w:rPr>
          <w:lang w:val="en-US"/>
        </w:rPr>
        <w:t>: the height of the adhesive</w:t>
      </w:r>
    </w:p>
    <w:p w14:paraId="645B798B" w14:textId="77777777" w:rsidR="00C107D0" w:rsidRDefault="00C107D0" w:rsidP="00F72843">
      <w:pPr>
        <w:pStyle w:val="Listenabsatz"/>
        <w:numPr>
          <w:ilvl w:val="0"/>
          <w:numId w:val="46"/>
        </w:numPr>
        <w:spacing w:before="120"/>
        <w:jc w:val="both"/>
      </w:pPr>
      <w:r w:rsidRPr="00AA1695">
        <w:rPr>
          <w:rStyle w:val="elementdeftypeChar"/>
        </w:rPr>
        <w:t>material</w:t>
      </w:r>
      <w:r w:rsidRPr="006C220A">
        <w:rPr>
          <w:lang w:val="en-US"/>
        </w:rPr>
        <w:t xml:space="preserve">: the name of the adhesive material according to CAD/PDM. For CAE applications, another label from a reduced data base may be applicable. </w:t>
      </w:r>
      <w:r>
        <w:t xml:space="preserve">This is to be stored in &lt;appdata/&gt;, then. </w:t>
      </w:r>
    </w:p>
    <w:p w14:paraId="2452B492" w14:textId="77777777" w:rsidR="00C107D0" w:rsidRDefault="00C107D0" w:rsidP="00F72843">
      <w:pPr>
        <w:spacing w:before="120"/>
        <w:jc w:val="both"/>
      </w:pPr>
      <w:r>
        <w:t>All attributes of this connection are optional for import to CAD or CAE processors. However, specific FE solvers may declare some of them to be mandatory.</w:t>
      </w:r>
    </w:p>
    <w:p w14:paraId="13E60E2C" w14:textId="69691DF5" w:rsidR="00FD3FB5" w:rsidRPr="00FD3FB5" w:rsidRDefault="00C107D0" w:rsidP="00F72843">
      <w:pPr>
        <w:pStyle w:val="berschrift5"/>
        <w:keepNext/>
        <w:jc w:val="both"/>
        <w:rPr>
          <w:b w:val="0"/>
          <w:bCs w:val="0"/>
          <w:i w:val="0"/>
          <w:iCs w:val="0"/>
          <w:sz w:val="22"/>
          <w:szCs w:val="24"/>
          <w:lang w:val="en-US"/>
        </w:rPr>
      </w:pPr>
      <w:r w:rsidRPr="00FD3FB5">
        <w:rPr>
          <w:b w:val="0"/>
          <w:bCs w:val="0"/>
          <w:i w:val="0"/>
          <w:iCs w:val="0"/>
          <w:sz w:val="22"/>
          <w:szCs w:val="24"/>
          <w:lang w:val="en-US"/>
        </w:rPr>
        <w:t xml:space="preserve">General defaults are: 0 for numeric values, </w:t>
      </w:r>
      <w:r w:rsidR="00194316">
        <w:rPr>
          <w:b w:val="0"/>
          <w:bCs w:val="0"/>
          <w:i w:val="0"/>
          <w:iCs w:val="0"/>
          <w:sz w:val="22"/>
          <w:szCs w:val="24"/>
          <w:lang w:val="en-US"/>
        </w:rPr>
        <w:t>""</w:t>
      </w:r>
      <w:r w:rsidRPr="00FD3FB5">
        <w:rPr>
          <w:b w:val="0"/>
          <w:bCs w:val="0"/>
          <w:i w:val="0"/>
          <w:iCs w:val="0"/>
          <w:sz w:val="22"/>
          <w:szCs w:val="24"/>
          <w:lang w:val="en-US"/>
        </w:rPr>
        <w:t xml:space="preserve"> for strings. However, these def</w:t>
      </w:r>
      <w:r w:rsidR="00FD3FB5" w:rsidRPr="00FD3FB5">
        <w:rPr>
          <w:b w:val="0"/>
          <w:bCs w:val="0"/>
          <w:i w:val="0"/>
          <w:iCs w:val="0"/>
          <w:sz w:val="22"/>
          <w:szCs w:val="24"/>
          <w:lang w:val="en-US"/>
        </w:rPr>
        <w:t xml:space="preserve">aults are not </w:t>
      </w:r>
      <w:r w:rsidR="00A2456B">
        <w:rPr>
          <w:b w:val="0"/>
          <w:bCs w:val="0"/>
          <w:i w:val="0"/>
          <w:iCs w:val="0"/>
          <w:sz w:val="22"/>
          <w:szCs w:val="24"/>
          <w:lang w:val="en-US"/>
        </w:rPr>
        <w:t xml:space="preserve">always </w:t>
      </w:r>
      <w:r w:rsidR="00FD3FB5" w:rsidRPr="00FD3FB5">
        <w:rPr>
          <w:b w:val="0"/>
          <w:bCs w:val="0"/>
          <w:i w:val="0"/>
          <w:iCs w:val="0"/>
          <w:sz w:val="22"/>
          <w:szCs w:val="24"/>
          <w:lang w:val="en-US"/>
        </w:rPr>
        <w:t>useful for CAE.</w:t>
      </w:r>
    </w:p>
    <w:p w14:paraId="7BBA6C3F" w14:textId="5C399A34" w:rsidR="00C107D0" w:rsidRPr="00226A3F" w:rsidRDefault="00C107D0" w:rsidP="00C107D0">
      <w:pPr>
        <w:pStyle w:val="berschrift5"/>
        <w:keepNext/>
        <w:rPr>
          <w:kern w:val="22"/>
        </w:rPr>
      </w:pPr>
      <w:r w:rsidRPr="00226A3F">
        <w:rPr>
          <w:kern w:val="22"/>
        </w:rPr>
        <w:t xml:space="preserve">Element </w:t>
      </w:r>
      <w:r w:rsidR="00194316">
        <w:rPr>
          <w:kern w:val="22"/>
        </w:rPr>
        <w:t>"</w:t>
      </w:r>
      <w:r w:rsidRPr="00226A3F">
        <w:rPr>
          <w:kern w:val="22"/>
        </w:rPr>
        <w:t>loc_list</w:t>
      </w:r>
      <w:r w:rsidR="00194316">
        <w:rPr>
          <w:kern w:val="22"/>
        </w:rPr>
        <w:t>"</w:t>
      </w:r>
    </w:p>
    <w:p w14:paraId="39D7AAEB" w14:textId="080B89FC" w:rsidR="00C107D0" w:rsidRPr="009C0E9B" w:rsidRDefault="00C107D0" w:rsidP="00C107D0">
      <w:pPr>
        <w:rPr>
          <w:szCs w:val="22"/>
        </w:rPr>
      </w:pPr>
      <w:r w:rsidRPr="009C0E9B">
        <w:rPr>
          <w:szCs w:val="22"/>
        </w:rPr>
        <w:t>This follows the same syntax as defined in</w:t>
      </w:r>
      <w:r w:rsidR="00D54746">
        <w:rPr>
          <w:szCs w:val="22"/>
        </w:rPr>
        <w:t xml:space="preserve"> section </w:t>
      </w:r>
      <w:r w:rsidR="00D54746">
        <w:rPr>
          <w:szCs w:val="22"/>
        </w:rPr>
        <w:fldChar w:fldCharType="begin"/>
      </w:r>
      <w:r w:rsidR="00D54746">
        <w:rPr>
          <w:szCs w:val="22"/>
        </w:rPr>
        <w:instrText xml:space="preserve"> REF _Ref414571413 \r \h </w:instrText>
      </w:r>
      <w:r w:rsidR="00D54746">
        <w:rPr>
          <w:szCs w:val="22"/>
        </w:rPr>
      </w:r>
      <w:r w:rsidR="00D54746">
        <w:rPr>
          <w:szCs w:val="22"/>
        </w:rPr>
        <w:fldChar w:fldCharType="separate"/>
      </w:r>
      <w:r w:rsidR="00A2710C">
        <w:rPr>
          <w:szCs w:val="22"/>
        </w:rPr>
        <w:t>8.1.2</w:t>
      </w:r>
      <w:r w:rsidR="00D54746">
        <w:rPr>
          <w:szCs w:val="22"/>
        </w:rPr>
        <w:fldChar w:fldCharType="end"/>
      </w:r>
      <w:r w:rsidR="00D54746">
        <w:rPr>
          <w:szCs w:val="22"/>
        </w:rPr>
        <w:t> </w:t>
      </w:r>
      <w:r w:rsidR="000625C2">
        <w:rPr>
          <w:szCs w:val="22"/>
        </w:rPr>
        <w:fldChar w:fldCharType="begin"/>
      </w:r>
      <w:r w:rsidR="000625C2">
        <w:rPr>
          <w:szCs w:val="22"/>
        </w:rPr>
        <w:instrText xml:space="preserve"> REF _Ref429050458 \h </w:instrText>
      </w:r>
      <w:r w:rsidR="000625C2">
        <w:rPr>
          <w:szCs w:val="22"/>
        </w:rPr>
      </w:r>
      <w:r w:rsidR="000625C2">
        <w:rPr>
          <w:szCs w:val="22"/>
        </w:rPr>
        <w:fldChar w:fldCharType="separate"/>
      </w:r>
      <w:r w:rsidR="00A2710C" w:rsidRPr="007055D9">
        <w:t>L</w:t>
      </w:r>
      <w:r w:rsidR="00A2710C">
        <w:t>ocation</w:t>
      </w:r>
      <w:r w:rsidR="000625C2">
        <w:rPr>
          <w:szCs w:val="22"/>
        </w:rPr>
        <w:fldChar w:fldCharType="end"/>
      </w:r>
      <w:r w:rsidRPr="009C0E9B">
        <w:rPr>
          <w:szCs w:val="22"/>
        </w:rPr>
        <w:t>.</w:t>
      </w:r>
    </w:p>
    <w:p w14:paraId="21C4C0EE" w14:textId="59C98B9A" w:rsidR="00C107D0" w:rsidRPr="00226A3F" w:rsidRDefault="00C107D0" w:rsidP="00C107D0">
      <w:pPr>
        <w:pStyle w:val="Formatvorlageberschrift5BlockUnterschneidungab11pt"/>
        <w:keepNext/>
        <w:jc w:val="left"/>
        <w:rPr>
          <w:kern w:val="22"/>
        </w:rPr>
      </w:pPr>
      <w:r w:rsidRPr="00226A3F">
        <w:rPr>
          <w:kern w:val="22"/>
        </w:rPr>
        <w:t xml:space="preserve">Element </w:t>
      </w:r>
      <w:r w:rsidR="00194316">
        <w:rPr>
          <w:kern w:val="22"/>
        </w:rPr>
        <w:t>"</w:t>
      </w:r>
      <w:r w:rsidRPr="00226A3F">
        <w:rPr>
          <w:kern w:val="22"/>
        </w:rPr>
        <w:t>appdata</w:t>
      </w:r>
      <w:r w:rsidR="00194316">
        <w:rPr>
          <w:kern w:val="22"/>
        </w:rPr>
        <w:t>"</w:t>
      </w:r>
    </w:p>
    <w:p w14:paraId="142A2FD9" w14:textId="2F174B1A" w:rsidR="00C107D0" w:rsidRDefault="00C107D0" w:rsidP="00C107D0">
      <w:pPr>
        <w:rPr>
          <w:szCs w:val="22"/>
        </w:rPr>
      </w:pPr>
      <w:r w:rsidRPr="009C0E9B">
        <w:rPr>
          <w:szCs w:val="22"/>
        </w:rPr>
        <w:t>This follows the same syntax as defined in</w:t>
      </w:r>
      <w:r w:rsidR="00D54746">
        <w:rPr>
          <w:szCs w:val="22"/>
        </w:rPr>
        <w:t xml:space="preserve"> section </w:t>
      </w:r>
      <w:r w:rsidR="00D54746">
        <w:fldChar w:fldCharType="begin"/>
      </w:r>
      <w:r w:rsidR="00D54746">
        <w:instrText xml:space="preserve"> REF _Ref414571476 \r \h </w:instrText>
      </w:r>
      <w:r w:rsidR="00D54746">
        <w:fldChar w:fldCharType="separate"/>
      </w:r>
      <w:r w:rsidR="00A2710C">
        <w:t>5.2.1</w:t>
      </w:r>
      <w:r w:rsidR="00D54746">
        <w:fldChar w:fldCharType="end"/>
      </w:r>
      <w:r w:rsidR="000A5516">
        <w:t xml:space="preserve"> </w:t>
      </w:r>
      <w:r w:rsidR="00130C23" w:rsidRPr="00130C23">
        <w:rPr>
          <w:rStyle w:val="Hervorhebung"/>
          <w:i w:val="0"/>
        </w:rPr>
        <w:fldChar w:fldCharType="begin"/>
      </w:r>
      <w:r w:rsidR="00130C23" w:rsidRPr="00130C23">
        <w:rPr>
          <w:rStyle w:val="Hervorhebung"/>
          <w:i w:val="0"/>
        </w:rPr>
        <w:instrText xml:space="preserve"> REF _Ref429050591 \h  \* MERGEFORMAT </w:instrText>
      </w:r>
      <w:r w:rsidR="00130C23" w:rsidRPr="00130C23">
        <w:rPr>
          <w:rStyle w:val="Hervorhebung"/>
          <w:i w:val="0"/>
        </w:rPr>
      </w:r>
      <w:r w:rsidR="00130C23" w:rsidRPr="00130C23">
        <w:rPr>
          <w:rStyle w:val="Hervorhebung"/>
          <w:i w:val="0"/>
        </w:rPr>
        <w:fldChar w:fldCharType="separate"/>
      </w:r>
      <w:r w:rsidR="00A2710C" w:rsidRPr="00A2710C">
        <w:rPr>
          <w:rStyle w:val="Hervorhebung"/>
          <w:i w:val="0"/>
        </w:rPr>
        <w:t>User Specific Data &lt;appdata&gt;</w:t>
      </w:r>
      <w:r w:rsidR="00130C23" w:rsidRPr="00130C23">
        <w:rPr>
          <w:rStyle w:val="Hervorhebung"/>
          <w:i w:val="0"/>
        </w:rPr>
        <w:fldChar w:fldCharType="end"/>
      </w:r>
      <w:r w:rsidRPr="009C0E9B">
        <w:rPr>
          <w:szCs w:val="22"/>
        </w:rPr>
        <w:t>.</w:t>
      </w:r>
    </w:p>
    <w:p w14:paraId="073CD577" w14:textId="4BF5902F" w:rsidR="00330719" w:rsidRPr="00226A3F" w:rsidRDefault="00330719" w:rsidP="00330719">
      <w:pPr>
        <w:pStyle w:val="Formatvorlageberschrift5BlockUnterschneidungab11pt"/>
        <w:keepNext/>
        <w:jc w:val="left"/>
        <w:rPr>
          <w:kern w:val="22"/>
        </w:rPr>
      </w:pPr>
      <w:r>
        <w:rPr>
          <w:kern w:val="22"/>
        </w:rPr>
        <w:t xml:space="preserve">Element </w:t>
      </w:r>
      <w:r w:rsidR="00194316">
        <w:rPr>
          <w:kern w:val="22"/>
        </w:rPr>
        <w:t>"</w:t>
      </w:r>
      <w:r>
        <w:rPr>
          <w:kern w:val="22"/>
          <w:lang w:val="en-US"/>
        </w:rPr>
        <w:t>fem</w:t>
      </w:r>
      <w:r w:rsidRPr="00226A3F">
        <w:rPr>
          <w:kern w:val="22"/>
        </w:rPr>
        <w:t>data</w:t>
      </w:r>
      <w:r w:rsidR="00194316">
        <w:rPr>
          <w:kern w:val="22"/>
        </w:rPr>
        <w:t>"</w:t>
      </w:r>
    </w:p>
    <w:p w14:paraId="7447F2DC" w14:textId="70F25981" w:rsidR="00330719" w:rsidRPr="009C0E9B" w:rsidRDefault="00330719" w:rsidP="00330719">
      <w:pPr>
        <w:rPr>
          <w:b/>
          <w:szCs w:val="22"/>
        </w:rPr>
      </w:pPr>
      <w:r w:rsidRPr="009C0E9B">
        <w:rPr>
          <w:szCs w:val="22"/>
        </w:rPr>
        <w:t>This follows the same syntax as defined in</w:t>
      </w:r>
      <w:r>
        <w:rPr>
          <w:szCs w:val="22"/>
        </w:rPr>
        <w:t xml:space="preserve"> section</w:t>
      </w:r>
      <w:r>
        <w:t xml:space="preserve"> </w:t>
      </w:r>
      <w:hyperlink w:anchor="_Finite_Element_Specific" w:history="1">
        <w:r w:rsidRPr="00330719">
          <w:rPr>
            <w:rStyle w:val="Hyperlink"/>
          </w:rPr>
          <w:t>5.2.2 Finite Element Specific Data &lt;femdata&gt;</w:t>
        </w:r>
      </w:hyperlink>
      <w:r w:rsidRPr="009C0E9B">
        <w:rPr>
          <w:szCs w:val="22"/>
        </w:rPr>
        <w:t>.</w:t>
      </w:r>
    </w:p>
    <w:p w14:paraId="317A52F4" w14:textId="77777777" w:rsidR="00C107D0" w:rsidRPr="00226A3F" w:rsidRDefault="00C107D0" w:rsidP="00C107D0">
      <w:pPr>
        <w:keepNext/>
        <w:spacing w:before="240"/>
        <w:rPr>
          <w:rFonts w:ascii="Courier New" w:hAnsi="Courier New" w:cs="Courier New"/>
          <w:sz w:val="16"/>
        </w:rPr>
      </w:pPr>
      <w:r w:rsidRPr="00226A3F">
        <w:rPr>
          <w:b/>
          <w:sz w:val="24"/>
        </w:rPr>
        <w:t>Example A (</w:t>
      </w:r>
      <w:r w:rsidR="00647403">
        <w:rPr>
          <w:sz w:val="24"/>
        </w:rPr>
        <w:t xml:space="preserve">without </w:t>
      </w:r>
      <w:r w:rsidR="00647403" w:rsidRPr="00647403">
        <w:rPr>
          <w:rStyle w:val="elementdeftypeChar"/>
          <w:sz w:val="20"/>
        </w:rPr>
        <w:t>base</w:t>
      </w:r>
      <w:r w:rsidR="00647403" w:rsidRPr="00647403">
        <w:rPr>
          <w:sz w:val="28"/>
        </w:rPr>
        <w:t xml:space="preserve"> </w:t>
      </w:r>
      <w:r w:rsidR="00647403">
        <w:rPr>
          <w:sz w:val="24"/>
        </w:rPr>
        <w:t>definition</w:t>
      </w:r>
      <w:r w:rsidRPr="00226A3F">
        <w:rPr>
          <w:b/>
          <w:sz w:val="24"/>
        </w:rPr>
        <w:t xml:space="preserve">): </w:t>
      </w:r>
    </w:p>
    <w:p w14:paraId="3CCD1A2E" w14:textId="77777777" w:rsidR="00C107D0" w:rsidRPr="00226A3F"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237231C0" w14:textId="43BBEE0D" w:rsidR="00C107D0" w:rsidRPr="00226A3F" w:rsidRDefault="00C107D0" w:rsidP="00677447">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r w:rsidR="00194316">
        <w:rPr>
          <w:rFonts w:ascii="Courier New" w:hAnsi="Courier New" w:cs="Courier New"/>
          <w:sz w:val="16"/>
        </w:rPr>
        <w:t>"</w:t>
      </w:r>
      <w:r w:rsidR="00FA50F5">
        <w:rPr>
          <w:rFonts w:ascii="Courier New" w:hAnsi="Courier New" w:cs="Courier New"/>
          <w:sz w:val="16"/>
        </w:rPr>
        <w:t>ADH_</w:t>
      </w:r>
      <w:r w:rsidRPr="00226A3F">
        <w:rPr>
          <w:rFonts w:ascii="Courier New" w:hAnsi="Courier New" w:cs="Courier New"/>
          <w:sz w:val="16"/>
        </w:rPr>
        <w:t>100006</w:t>
      </w:r>
      <w:r w:rsidR="00194316">
        <w:rPr>
          <w:rFonts w:ascii="Courier New" w:hAnsi="Courier New" w:cs="Courier New"/>
          <w:sz w:val="16"/>
        </w:rPr>
        <w:t>"</w:t>
      </w:r>
      <w:r w:rsidRPr="00226A3F">
        <w:rPr>
          <w:rFonts w:ascii="Courier New" w:hAnsi="Courier New" w:cs="Courier New"/>
          <w:sz w:val="16"/>
        </w:rPr>
        <w:t>&gt;</w:t>
      </w:r>
    </w:p>
    <w:p w14:paraId="6EEB60D3" w14:textId="75A839FB"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26A3F">
        <w:rPr>
          <w:rFonts w:ascii="Courier New" w:hAnsi="Courier New" w:cs="Courier New"/>
          <w:b/>
          <w:color w:val="0070C0"/>
          <w:sz w:val="16"/>
        </w:rPr>
        <w:t>&lt;adhesive_line width=</w:t>
      </w:r>
      <w:r w:rsidR="00194316">
        <w:rPr>
          <w:rFonts w:ascii="Courier New" w:hAnsi="Courier New" w:cs="Courier New"/>
          <w:b/>
          <w:color w:val="0070C0"/>
          <w:sz w:val="16"/>
        </w:rPr>
        <w:t>"</w:t>
      </w:r>
      <w:r w:rsidRPr="00226A3F">
        <w:rPr>
          <w:rFonts w:ascii="Courier New" w:hAnsi="Courier New" w:cs="Courier New"/>
          <w:b/>
          <w:color w:val="0070C0"/>
          <w:sz w:val="16"/>
        </w:rPr>
        <w:t>5</w:t>
      </w:r>
      <w:r w:rsidR="00194316">
        <w:rPr>
          <w:rFonts w:ascii="Courier New" w:hAnsi="Courier New" w:cs="Courier New"/>
          <w:b/>
          <w:color w:val="0070C0"/>
          <w:sz w:val="16"/>
        </w:rPr>
        <w:t>"</w:t>
      </w:r>
      <w:r w:rsidRPr="00226A3F">
        <w:rPr>
          <w:rFonts w:ascii="Courier New" w:hAnsi="Courier New" w:cs="Courier New"/>
          <w:b/>
          <w:color w:val="0070C0"/>
          <w:sz w:val="16"/>
        </w:rPr>
        <w:t xml:space="preserve"> thickness=</w:t>
      </w:r>
      <w:r w:rsidR="00194316">
        <w:rPr>
          <w:rFonts w:ascii="Courier New" w:hAnsi="Courier New" w:cs="Courier New"/>
          <w:b/>
          <w:color w:val="0070C0"/>
          <w:sz w:val="16"/>
        </w:rPr>
        <w:t>"</w:t>
      </w:r>
      <w:r w:rsidRPr="00226A3F">
        <w:rPr>
          <w:rFonts w:ascii="Courier New" w:hAnsi="Courier New" w:cs="Courier New"/>
          <w:b/>
          <w:color w:val="0070C0"/>
          <w:sz w:val="16"/>
        </w:rPr>
        <w:t>2</w:t>
      </w:r>
      <w:r w:rsidR="00194316">
        <w:rPr>
          <w:rFonts w:ascii="Courier New" w:hAnsi="Courier New" w:cs="Courier New"/>
          <w:b/>
          <w:color w:val="0070C0"/>
          <w:sz w:val="16"/>
        </w:rPr>
        <w:t>"</w:t>
      </w:r>
      <w:r w:rsidRPr="00226A3F">
        <w:rPr>
          <w:rFonts w:ascii="Courier New" w:hAnsi="Courier New" w:cs="Courier New"/>
          <w:b/>
          <w:color w:val="0070C0"/>
          <w:sz w:val="16"/>
        </w:rPr>
        <w:t xml:space="preserve"> </w:t>
      </w:r>
      <w:r>
        <w:rPr>
          <w:rFonts w:ascii="Courier New" w:hAnsi="Courier New" w:cs="Courier New"/>
          <w:b/>
          <w:color w:val="0070C0"/>
          <w:sz w:val="16"/>
        </w:rPr>
        <w:t>material</w:t>
      </w:r>
      <w:r w:rsidRPr="00226A3F">
        <w:rPr>
          <w:rFonts w:ascii="Courier New" w:hAnsi="Courier New" w:cs="Courier New"/>
          <w:b/>
          <w:color w:val="0070C0"/>
          <w:sz w:val="16"/>
        </w:rPr>
        <w:t>=</w:t>
      </w:r>
      <w:r w:rsidR="00194316">
        <w:rPr>
          <w:rFonts w:ascii="Courier New" w:hAnsi="Courier New" w:cs="Courier New"/>
          <w:b/>
          <w:color w:val="0070C0"/>
          <w:sz w:val="16"/>
        </w:rPr>
        <w:t>"</w:t>
      </w:r>
      <w:r w:rsidRPr="00226A3F">
        <w:rPr>
          <w:rFonts w:ascii="Courier New" w:hAnsi="Courier New" w:cs="Courier New"/>
          <w:b/>
          <w:color w:val="0070C0"/>
          <w:sz w:val="16"/>
        </w:rPr>
        <w:t>CAD_Material</w:t>
      </w:r>
      <w:r w:rsidR="00194316">
        <w:rPr>
          <w:rFonts w:ascii="Courier New" w:hAnsi="Courier New" w:cs="Courier New"/>
          <w:b/>
          <w:color w:val="0070C0"/>
          <w:sz w:val="16"/>
        </w:rPr>
        <w:t>"</w:t>
      </w:r>
      <w:r w:rsidRPr="00226A3F">
        <w:rPr>
          <w:rFonts w:ascii="Courier New" w:hAnsi="Courier New" w:cs="Courier New"/>
          <w:b/>
          <w:color w:val="0070C0"/>
          <w:sz w:val="16"/>
        </w:rPr>
        <w:t>/&gt;</w:t>
      </w:r>
      <w:r w:rsidRPr="00226A3F">
        <w:rPr>
          <w:rFonts w:ascii="Courier New" w:hAnsi="Courier New" w:cs="Courier New"/>
          <w:sz w:val="16"/>
        </w:rPr>
        <w:t xml:space="preserve"> </w:t>
      </w:r>
      <w:r>
        <w:rPr>
          <w:rFonts w:ascii="Courier New" w:hAnsi="Courier New" w:cs="Courier New"/>
          <w:sz w:val="16"/>
        </w:rPr>
        <w:br/>
        <w:t xml:space="preserve">     </w:t>
      </w:r>
      <w:r w:rsidRPr="000625C2">
        <w:rPr>
          <w:rFonts w:ascii="Courier New" w:hAnsi="Courier New" w:cs="Courier New"/>
          <w:color w:val="FF0000"/>
          <w:sz w:val="16"/>
        </w:rPr>
        <w:t>&lt;!-- material is optional --&gt;</w:t>
      </w:r>
    </w:p>
    <w:p w14:paraId="56EE62D5"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&lt;loc_list&gt;</w:t>
      </w:r>
    </w:p>
    <w:p w14:paraId="125259AD" w14:textId="19C873C9" w:rsidR="00C107D0" w:rsidRPr="00247FB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47FBF">
        <w:rPr>
          <w:rFonts w:ascii="Courier New" w:hAnsi="Courier New" w:cs="Courier New"/>
          <w:sz w:val="16"/>
        </w:rPr>
        <w:t>&lt;loc v=</w:t>
      </w:r>
      <w:r w:rsidR="00194316" w:rsidRPr="00247FBF">
        <w:rPr>
          <w:rFonts w:ascii="Courier New" w:hAnsi="Courier New" w:cs="Courier New"/>
          <w:sz w:val="16"/>
        </w:rPr>
        <w:t>"</w:t>
      </w:r>
      <w:r w:rsidRPr="00247FBF">
        <w:rPr>
          <w:rFonts w:ascii="Courier New" w:hAnsi="Courier New" w:cs="Courier New"/>
          <w:sz w:val="16"/>
        </w:rPr>
        <w:t>1</w:t>
      </w:r>
      <w:r w:rsidR="00194316" w:rsidRPr="00247FBF">
        <w:rPr>
          <w:rFonts w:ascii="Courier New" w:hAnsi="Courier New" w:cs="Courier New"/>
          <w:sz w:val="16"/>
        </w:rPr>
        <w:t>"</w:t>
      </w:r>
      <w:r w:rsidRPr="00247FBF">
        <w:rPr>
          <w:rFonts w:ascii="Courier New" w:hAnsi="Courier New" w:cs="Courier New"/>
          <w:sz w:val="16"/>
        </w:rPr>
        <w:t>&gt; 2169.300  -489.495  1773.936 &lt;/loc&gt;</w:t>
      </w:r>
    </w:p>
    <w:p w14:paraId="7C470295" w14:textId="5C7F962E" w:rsidR="00C107D0" w:rsidRPr="00247FB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v=</w:t>
      </w:r>
      <w:r w:rsidR="00194316" w:rsidRPr="00247FBF">
        <w:rPr>
          <w:rFonts w:ascii="Courier New" w:hAnsi="Courier New" w:cs="Courier New"/>
          <w:sz w:val="16"/>
        </w:rPr>
        <w:t>"</w:t>
      </w:r>
      <w:r w:rsidRPr="00247FBF">
        <w:rPr>
          <w:rFonts w:ascii="Courier New" w:hAnsi="Courier New" w:cs="Courier New"/>
          <w:sz w:val="16"/>
        </w:rPr>
        <w:t>2</w:t>
      </w:r>
      <w:r w:rsidR="00194316" w:rsidRPr="00247FBF">
        <w:rPr>
          <w:rFonts w:ascii="Courier New" w:hAnsi="Courier New" w:cs="Courier New"/>
          <w:sz w:val="16"/>
        </w:rPr>
        <w:t>"</w:t>
      </w:r>
      <w:r w:rsidRPr="00247FBF">
        <w:rPr>
          <w:rFonts w:ascii="Courier New" w:hAnsi="Courier New" w:cs="Courier New"/>
          <w:sz w:val="16"/>
        </w:rPr>
        <w:t>&gt; 2165.593  -480.000  1790.221 &lt;/loc&gt;</w:t>
      </w:r>
    </w:p>
    <w:p w14:paraId="4B3B0BEF" w14:textId="1C109787" w:rsidR="00C107D0" w:rsidRPr="00247FB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v=</w:t>
      </w:r>
      <w:r w:rsidR="00194316" w:rsidRPr="00247FBF">
        <w:rPr>
          <w:rFonts w:ascii="Courier New" w:hAnsi="Courier New" w:cs="Courier New"/>
          <w:sz w:val="16"/>
        </w:rPr>
        <w:t>"</w:t>
      </w:r>
      <w:r w:rsidRPr="00247FBF">
        <w:rPr>
          <w:rFonts w:ascii="Courier New" w:hAnsi="Courier New" w:cs="Courier New"/>
          <w:sz w:val="16"/>
        </w:rPr>
        <w:t>3</w:t>
      </w:r>
      <w:r w:rsidR="00194316" w:rsidRPr="00247FBF">
        <w:rPr>
          <w:rFonts w:ascii="Courier New" w:hAnsi="Courier New" w:cs="Courier New"/>
          <w:sz w:val="16"/>
        </w:rPr>
        <w:t>"</w:t>
      </w:r>
      <w:r w:rsidRPr="00247FBF">
        <w:rPr>
          <w:rFonts w:ascii="Courier New" w:hAnsi="Courier New" w:cs="Courier New"/>
          <w:sz w:val="16"/>
        </w:rPr>
        <w:t>&gt; 2165.593   480.000  1790.221 &lt;/loc&gt;</w:t>
      </w:r>
    </w:p>
    <w:p w14:paraId="3345A8C4" w14:textId="4A266DE9"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w:t>
      </w:r>
      <w:r w:rsidRPr="00226A3F">
        <w:rPr>
          <w:rFonts w:ascii="Courier New" w:hAnsi="Courier New" w:cs="Courier New"/>
          <w:sz w:val="16"/>
        </w:rPr>
        <w:t>&lt;loc v=</w:t>
      </w:r>
      <w:r w:rsidR="00194316">
        <w:rPr>
          <w:rFonts w:ascii="Courier New" w:hAnsi="Courier New" w:cs="Courier New"/>
          <w:sz w:val="16"/>
        </w:rPr>
        <w:t>"</w:t>
      </w:r>
      <w:r w:rsidRPr="00226A3F">
        <w:rPr>
          <w:rFonts w:ascii="Courier New" w:hAnsi="Courier New" w:cs="Courier New"/>
          <w:sz w:val="16"/>
        </w:rPr>
        <w:t>4</w:t>
      </w:r>
      <w:r w:rsidR="00194316">
        <w:rPr>
          <w:rFonts w:ascii="Courier New" w:hAnsi="Courier New" w:cs="Courier New"/>
          <w:sz w:val="16"/>
        </w:rPr>
        <w:t>"</w:t>
      </w:r>
      <w:r w:rsidRPr="00226A3F">
        <w:rPr>
          <w:rFonts w:ascii="Courier New" w:hAnsi="Courier New" w:cs="Courier New"/>
          <w:sz w:val="16"/>
        </w:rPr>
        <w:t>&gt; 2169.302   489.495  1773.937 &lt;/loc&gt;</w:t>
      </w:r>
    </w:p>
    <w:p w14:paraId="126831FC"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&lt;/loc_list&gt;</w:t>
      </w:r>
    </w:p>
    <w:p w14:paraId="42524EAA"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6AA0997C"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2E2D200F"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lastRenderedPageBreak/>
        <w:t xml:space="preserve">    &lt;/appdata&gt;</w:t>
      </w:r>
    </w:p>
    <w:p w14:paraId="1433BC83"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1FD3B7FF"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18467347" w14:textId="77777777" w:rsidR="00C107D0" w:rsidRPr="00226A3F" w:rsidRDefault="00C107D0" w:rsidP="00F3716C">
      <w:pPr>
        <w:keepNext/>
        <w:spacing w:before="360"/>
        <w:rPr>
          <w:rFonts w:ascii="Courier New" w:hAnsi="Courier New" w:cs="Courier New"/>
          <w:sz w:val="16"/>
        </w:rPr>
      </w:pPr>
      <w:r w:rsidRPr="00226A3F">
        <w:rPr>
          <w:b/>
          <w:sz w:val="24"/>
        </w:rPr>
        <w:t xml:space="preserve">Example </w:t>
      </w:r>
      <w:r>
        <w:rPr>
          <w:b/>
          <w:sz w:val="24"/>
        </w:rPr>
        <w:t>B</w:t>
      </w:r>
      <w:r w:rsidR="00647403">
        <w:rPr>
          <w:b/>
          <w:sz w:val="24"/>
        </w:rPr>
        <w:t xml:space="preserve"> </w:t>
      </w:r>
      <w:r w:rsidR="00647403" w:rsidRPr="00226A3F">
        <w:rPr>
          <w:b/>
          <w:sz w:val="24"/>
        </w:rPr>
        <w:t>(</w:t>
      </w:r>
      <w:r w:rsidR="00647403">
        <w:rPr>
          <w:sz w:val="24"/>
        </w:rPr>
        <w:t xml:space="preserve">with </w:t>
      </w:r>
      <w:r w:rsidR="00647403" w:rsidRPr="00647403">
        <w:rPr>
          <w:rStyle w:val="elementdeftypeChar"/>
          <w:sz w:val="20"/>
        </w:rPr>
        <w:t>base</w:t>
      </w:r>
      <w:r w:rsidR="00647403" w:rsidRPr="00647403">
        <w:rPr>
          <w:sz w:val="28"/>
        </w:rPr>
        <w:t xml:space="preserve"> </w:t>
      </w:r>
      <w:r w:rsidR="00647403">
        <w:rPr>
          <w:sz w:val="24"/>
        </w:rPr>
        <w:t>definition</w:t>
      </w:r>
      <w:r w:rsidR="00647403" w:rsidRPr="00226A3F">
        <w:rPr>
          <w:b/>
          <w:sz w:val="24"/>
        </w:rPr>
        <w:t>)</w:t>
      </w:r>
      <w:r w:rsidRPr="00226A3F">
        <w:rPr>
          <w:b/>
          <w:sz w:val="24"/>
        </w:rPr>
        <w:t xml:space="preserve">: </w:t>
      </w:r>
    </w:p>
    <w:p w14:paraId="61C122C3" w14:textId="77777777" w:rsidR="00C107D0" w:rsidRPr="00226A3F"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495F86FA" w14:textId="7E837534"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&lt;connection_1d label=</w:t>
      </w:r>
      <w:r w:rsidR="00194316">
        <w:rPr>
          <w:rFonts w:ascii="Courier New" w:hAnsi="Courier New" w:cs="Courier New"/>
          <w:sz w:val="16"/>
        </w:rPr>
        <w:t>"</w:t>
      </w:r>
      <w:r w:rsidR="00FA50F5">
        <w:rPr>
          <w:rFonts w:ascii="Courier New" w:hAnsi="Courier New" w:cs="Courier New"/>
          <w:sz w:val="16"/>
        </w:rPr>
        <w:t>ADH_</w:t>
      </w:r>
      <w:r w:rsidRPr="00F76AFE">
        <w:rPr>
          <w:rFonts w:ascii="Courier New" w:hAnsi="Courier New" w:cs="Courier New"/>
          <w:sz w:val="16"/>
        </w:rPr>
        <w:t>1544256</w:t>
      </w:r>
      <w:r w:rsidR="00194316">
        <w:rPr>
          <w:rFonts w:ascii="Courier New" w:hAnsi="Courier New" w:cs="Courier New"/>
          <w:sz w:val="16"/>
        </w:rPr>
        <w:t>"</w:t>
      </w:r>
      <w:r w:rsidRPr="00F76AFE">
        <w:rPr>
          <w:rFonts w:ascii="Courier New" w:hAnsi="Courier New" w:cs="Courier New"/>
          <w:sz w:val="16"/>
        </w:rPr>
        <w:t>&gt;</w:t>
      </w:r>
    </w:p>
    <w:p w14:paraId="70CA137D" w14:textId="03D4D7FF" w:rsidR="00647403"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sidR="00647403" w:rsidRPr="000625C2">
        <w:rPr>
          <w:rFonts w:ascii="Courier New" w:hAnsi="Courier New" w:cs="Courier New"/>
          <w:color w:val="0070C0"/>
          <w:sz w:val="16"/>
        </w:rPr>
        <w:t>&lt;adhesive_line base=</w:t>
      </w:r>
      <w:r w:rsidR="00194316">
        <w:rPr>
          <w:rFonts w:ascii="Courier New" w:hAnsi="Courier New" w:cs="Courier New"/>
          <w:color w:val="0070C0"/>
          <w:sz w:val="16"/>
        </w:rPr>
        <w:t>"</w:t>
      </w:r>
      <w:r w:rsidR="00647403" w:rsidRPr="000625C2">
        <w:rPr>
          <w:rFonts w:ascii="Courier New" w:hAnsi="Courier New" w:cs="Courier New"/>
          <w:color w:val="0070C0"/>
          <w:sz w:val="16"/>
        </w:rPr>
        <w:t>2</w:t>
      </w:r>
      <w:r w:rsidR="00194316">
        <w:rPr>
          <w:rFonts w:ascii="Courier New" w:hAnsi="Courier New" w:cs="Courier New"/>
          <w:color w:val="0070C0"/>
          <w:sz w:val="16"/>
        </w:rPr>
        <w:t>"</w:t>
      </w:r>
      <w:r w:rsidR="00647403" w:rsidRPr="000625C2">
        <w:rPr>
          <w:rFonts w:ascii="Courier New" w:hAnsi="Courier New" w:cs="Courier New"/>
          <w:color w:val="0070C0"/>
          <w:sz w:val="16"/>
        </w:rPr>
        <w:t xml:space="preserve"> width=</w:t>
      </w:r>
      <w:r w:rsidR="00194316">
        <w:rPr>
          <w:rFonts w:ascii="Courier New" w:hAnsi="Courier New" w:cs="Courier New"/>
          <w:color w:val="0070C0"/>
          <w:sz w:val="16"/>
        </w:rPr>
        <w:t>"</w:t>
      </w:r>
      <w:r w:rsidR="00647403" w:rsidRPr="000625C2">
        <w:rPr>
          <w:rFonts w:ascii="Courier New" w:hAnsi="Courier New" w:cs="Courier New"/>
          <w:color w:val="0070C0"/>
          <w:sz w:val="16"/>
        </w:rPr>
        <w:t>1</w:t>
      </w:r>
      <w:r w:rsidR="00194316">
        <w:rPr>
          <w:rFonts w:ascii="Courier New" w:hAnsi="Courier New" w:cs="Courier New"/>
          <w:color w:val="0070C0"/>
          <w:sz w:val="16"/>
        </w:rPr>
        <w:t>"</w:t>
      </w:r>
      <w:r w:rsidR="00647403" w:rsidRPr="000625C2">
        <w:rPr>
          <w:rFonts w:ascii="Courier New" w:hAnsi="Courier New" w:cs="Courier New"/>
          <w:color w:val="0070C0"/>
          <w:sz w:val="16"/>
        </w:rPr>
        <w:t xml:space="preserve"> thickness=</w:t>
      </w:r>
      <w:r w:rsidR="00194316">
        <w:rPr>
          <w:rFonts w:ascii="Courier New" w:hAnsi="Courier New" w:cs="Courier New"/>
          <w:color w:val="0070C0"/>
          <w:sz w:val="16"/>
        </w:rPr>
        <w:t>"</w:t>
      </w:r>
      <w:r w:rsidR="00647403" w:rsidRPr="000625C2">
        <w:rPr>
          <w:rFonts w:ascii="Courier New" w:hAnsi="Courier New" w:cs="Courier New"/>
          <w:color w:val="0070C0"/>
          <w:sz w:val="16"/>
        </w:rPr>
        <w:t>1</w:t>
      </w:r>
      <w:r w:rsidR="00194316">
        <w:rPr>
          <w:rFonts w:ascii="Courier New" w:hAnsi="Courier New" w:cs="Courier New"/>
          <w:color w:val="0070C0"/>
          <w:sz w:val="16"/>
        </w:rPr>
        <w:t>"</w:t>
      </w:r>
      <w:r w:rsidR="00647403">
        <w:rPr>
          <w:rFonts w:ascii="Courier New" w:hAnsi="Courier New" w:cs="Courier New"/>
          <w:color w:val="0070C0"/>
          <w:sz w:val="16"/>
        </w:rPr>
        <w:t xml:space="preserve"> </w:t>
      </w:r>
      <w:r w:rsidR="00647403" w:rsidRPr="000625C2">
        <w:rPr>
          <w:rFonts w:ascii="Courier New" w:hAnsi="Courier New" w:cs="Courier New"/>
          <w:color w:val="0070C0"/>
          <w:sz w:val="16"/>
        </w:rPr>
        <w:t>material</w:t>
      </w:r>
      <w:r w:rsidR="00647403">
        <w:rPr>
          <w:rFonts w:ascii="Courier New" w:hAnsi="Courier New" w:cs="Courier New"/>
          <w:color w:val="0070C0"/>
          <w:sz w:val="16"/>
        </w:rPr>
        <w:t>=</w:t>
      </w:r>
      <w:r w:rsidR="00194316">
        <w:rPr>
          <w:rFonts w:ascii="Courier New" w:hAnsi="Courier New" w:cs="Courier New"/>
          <w:color w:val="0070C0"/>
          <w:sz w:val="16"/>
        </w:rPr>
        <w:t>"</w:t>
      </w:r>
      <w:r w:rsidR="00647403">
        <w:rPr>
          <w:rFonts w:ascii="Courier New" w:hAnsi="Courier New" w:cs="Courier New"/>
          <w:color w:val="0070C0"/>
          <w:sz w:val="16"/>
        </w:rPr>
        <w:t>CAD_test_Mat</w:t>
      </w:r>
      <w:r w:rsidR="00194316">
        <w:rPr>
          <w:rFonts w:ascii="Courier New" w:hAnsi="Courier New" w:cs="Courier New"/>
          <w:color w:val="0070C0"/>
          <w:sz w:val="16"/>
        </w:rPr>
        <w:t>"</w:t>
      </w:r>
      <w:r w:rsidR="00647403" w:rsidRPr="000625C2">
        <w:rPr>
          <w:rFonts w:ascii="Courier New" w:hAnsi="Courier New" w:cs="Courier New"/>
          <w:color w:val="0070C0"/>
          <w:sz w:val="16"/>
        </w:rPr>
        <w:t>/&gt;</w:t>
      </w:r>
    </w:p>
    <w:p w14:paraId="135A871E" w14:textId="77777777" w:rsidR="00C107D0" w:rsidRPr="00F76AFE" w:rsidRDefault="00647403"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ab/>
      </w:r>
      <w:r w:rsidR="00C107D0" w:rsidRPr="00F76AFE">
        <w:rPr>
          <w:rFonts w:ascii="Courier New" w:hAnsi="Courier New" w:cs="Courier New"/>
          <w:sz w:val="16"/>
        </w:rPr>
        <w:t>&lt;loc_list&gt;</w:t>
      </w:r>
    </w:p>
    <w:p w14:paraId="12FE422C" w14:textId="16FEF3E9"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w:t>
      </w:r>
      <w:r w:rsidR="00194316">
        <w:rPr>
          <w:rFonts w:ascii="Courier New" w:hAnsi="Courier New" w:cs="Courier New"/>
          <w:sz w:val="16"/>
        </w:rPr>
        <w:t>"</w:t>
      </w:r>
      <w:r w:rsidRPr="00F76AFE">
        <w:rPr>
          <w:rFonts w:ascii="Courier New" w:hAnsi="Courier New" w:cs="Courier New"/>
          <w:sz w:val="16"/>
        </w:rPr>
        <w:t>0</w:t>
      </w:r>
      <w:r w:rsidR="00647403">
        <w:rPr>
          <w:rFonts w:ascii="Courier New" w:hAnsi="Courier New" w:cs="Courier New"/>
          <w:sz w:val="16"/>
        </w:rPr>
        <w:t>.0</w:t>
      </w:r>
      <w:r w:rsidR="00194316">
        <w:rPr>
          <w:rFonts w:ascii="Courier New" w:hAnsi="Courier New" w:cs="Courier New"/>
          <w:sz w:val="16"/>
        </w:rPr>
        <w:t>"</w:t>
      </w:r>
      <w:r w:rsidRPr="00F76AFE">
        <w:rPr>
          <w:rFonts w:ascii="Courier New" w:hAnsi="Courier New" w:cs="Courier New"/>
          <w:sz w:val="16"/>
        </w:rPr>
        <w:t>&gt;</w:t>
      </w:r>
      <w:r w:rsidR="00647403">
        <w:rPr>
          <w:rFonts w:ascii="Courier New" w:hAnsi="Courier New" w:cs="Courier New"/>
          <w:sz w:val="16"/>
        </w:rPr>
        <w:t xml:space="preserve"> </w:t>
      </w:r>
      <w:r w:rsidRPr="00F76AFE">
        <w:rPr>
          <w:rFonts w:ascii="Courier New" w:hAnsi="Courier New" w:cs="Courier New"/>
          <w:sz w:val="16"/>
        </w:rPr>
        <w:t>501 1.03333 3.33332 &lt;/loc&gt;</w:t>
      </w:r>
    </w:p>
    <w:p w14:paraId="3F3D5545" w14:textId="244E2671"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w:t>
      </w:r>
      <w:r w:rsidR="00194316">
        <w:rPr>
          <w:rFonts w:ascii="Courier New" w:hAnsi="Courier New" w:cs="Courier New"/>
          <w:sz w:val="16"/>
        </w:rPr>
        <w:t>"</w:t>
      </w:r>
      <w:r w:rsidRPr="00F76AFE">
        <w:rPr>
          <w:rFonts w:ascii="Courier New" w:hAnsi="Courier New" w:cs="Courier New"/>
          <w:sz w:val="16"/>
        </w:rPr>
        <w:t>0.5</w:t>
      </w:r>
      <w:r w:rsidR="00194316">
        <w:rPr>
          <w:rFonts w:ascii="Courier New" w:hAnsi="Courier New" w:cs="Courier New"/>
          <w:sz w:val="16"/>
        </w:rPr>
        <w:t>"</w:t>
      </w:r>
      <w:r w:rsidRPr="00F76AFE">
        <w:rPr>
          <w:rFonts w:ascii="Courier New" w:hAnsi="Courier New" w:cs="Courier New"/>
          <w:sz w:val="16"/>
        </w:rPr>
        <w:t>&gt;</w:t>
      </w:r>
      <w:r w:rsidR="00647403">
        <w:rPr>
          <w:rFonts w:ascii="Courier New" w:hAnsi="Courier New" w:cs="Courier New"/>
          <w:sz w:val="16"/>
        </w:rPr>
        <w:t xml:space="preserve"> </w:t>
      </w:r>
      <w:r w:rsidRPr="00F76AFE">
        <w:rPr>
          <w:rFonts w:ascii="Courier New" w:hAnsi="Courier New" w:cs="Courier New"/>
          <w:sz w:val="16"/>
        </w:rPr>
        <w:t>502 1.03333 3.33332</w:t>
      </w:r>
      <w:r w:rsidR="00647403">
        <w:rPr>
          <w:rFonts w:ascii="Courier New" w:hAnsi="Courier New" w:cs="Courier New"/>
          <w:sz w:val="16"/>
        </w:rPr>
        <w:t xml:space="preserve"> </w:t>
      </w:r>
      <w:r w:rsidR="00647403" w:rsidRPr="00F76AFE">
        <w:rPr>
          <w:rFonts w:ascii="Courier New" w:hAnsi="Courier New" w:cs="Courier New"/>
          <w:sz w:val="16"/>
        </w:rPr>
        <w:t>&lt;/loc&gt;</w:t>
      </w:r>
    </w:p>
    <w:p w14:paraId="2EFD1641" w14:textId="694F11B8"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w:t>
      </w:r>
      <w:r w:rsidR="00194316">
        <w:rPr>
          <w:rFonts w:ascii="Courier New" w:hAnsi="Courier New" w:cs="Courier New"/>
          <w:sz w:val="16"/>
        </w:rPr>
        <w:t>"</w:t>
      </w:r>
      <w:r w:rsidRPr="00F76AFE">
        <w:rPr>
          <w:rFonts w:ascii="Courier New" w:hAnsi="Courier New" w:cs="Courier New"/>
          <w:sz w:val="16"/>
        </w:rPr>
        <w:t>1</w:t>
      </w:r>
      <w:r w:rsidR="00647403">
        <w:rPr>
          <w:rFonts w:ascii="Courier New" w:hAnsi="Courier New" w:cs="Courier New"/>
          <w:sz w:val="16"/>
        </w:rPr>
        <w:t>.0</w:t>
      </w:r>
      <w:r w:rsidR="00194316">
        <w:rPr>
          <w:rFonts w:ascii="Courier New" w:hAnsi="Courier New" w:cs="Courier New"/>
          <w:sz w:val="16"/>
        </w:rPr>
        <w:t>"</w:t>
      </w:r>
      <w:r w:rsidRPr="00F76AFE">
        <w:rPr>
          <w:rFonts w:ascii="Courier New" w:hAnsi="Courier New" w:cs="Courier New"/>
          <w:sz w:val="16"/>
        </w:rPr>
        <w:t>&gt;</w:t>
      </w:r>
      <w:r w:rsidR="00647403">
        <w:rPr>
          <w:rFonts w:ascii="Courier New" w:hAnsi="Courier New" w:cs="Courier New"/>
          <w:sz w:val="16"/>
        </w:rPr>
        <w:t xml:space="preserve"> </w:t>
      </w:r>
      <w:r w:rsidRPr="00F76AFE">
        <w:rPr>
          <w:rFonts w:ascii="Courier New" w:hAnsi="Courier New" w:cs="Courier New"/>
          <w:sz w:val="16"/>
        </w:rPr>
        <w:t>503 1.03333 3.33332 &lt;/loc&gt;</w:t>
      </w:r>
    </w:p>
    <w:p w14:paraId="3E4B7B74"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&lt;/loc_list&gt;</w:t>
      </w:r>
    </w:p>
    <w:p w14:paraId="70CBE1B0" w14:textId="77777777" w:rsidR="00C107D0"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&lt;appdata&gt;</w:t>
      </w:r>
    </w:p>
    <w:p w14:paraId="589E00E4"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Pr>
          <w:rFonts w:ascii="Courier New" w:hAnsi="Courier New" w:cs="Courier New"/>
          <w:sz w:val="16"/>
        </w:rPr>
        <w:t xml:space="preserve">  </w:t>
      </w:r>
      <w:r w:rsidRPr="00F76AFE">
        <w:rPr>
          <w:rFonts w:ascii="Courier New" w:hAnsi="Courier New" w:cs="Courier New"/>
          <w:sz w:val="16"/>
        </w:rPr>
        <w:t xml:space="preserve"> </w:t>
      </w:r>
      <w:r w:rsidR="000625C2">
        <w:rPr>
          <w:rFonts w:ascii="Courier New" w:hAnsi="Courier New" w:cs="Courier New"/>
          <w:sz w:val="16"/>
        </w:rPr>
        <w:t xml:space="preserve">  </w:t>
      </w:r>
      <w:r w:rsidR="000625C2" w:rsidRPr="00226A3F">
        <w:rPr>
          <w:rFonts w:ascii="Courier New" w:hAnsi="Courier New" w:cs="Courier New"/>
          <w:sz w:val="16"/>
        </w:rPr>
        <w:t>...</w:t>
      </w:r>
    </w:p>
    <w:p w14:paraId="409510A8"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&lt;/appdata&gt;</w:t>
      </w:r>
    </w:p>
    <w:p w14:paraId="31ACD11A" w14:textId="77777777" w:rsidR="00C107D0"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F76AFE">
        <w:rPr>
          <w:rFonts w:ascii="Courier New" w:hAnsi="Courier New" w:cs="Courier New"/>
          <w:sz w:val="16"/>
        </w:rPr>
        <w:t>&lt;/connection_1d&gt;</w:t>
      </w:r>
    </w:p>
    <w:p w14:paraId="4DDEA4A4"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715F0B61" w14:textId="77777777" w:rsidR="000E64EA" w:rsidRPr="00226A3F" w:rsidRDefault="000E64EA" w:rsidP="00536A58">
      <w:pPr>
        <w:pStyle w:val="berschrift2"/>
      </w:pPr>
      <w:bookmarkStart w:id="1971" w:name="_Toc428279602"/>
      <w:bookmarkStart w:id="1972" w:name="_Toc428456348"/>
      <w:bookmarkStart w:id="1973" w:name="_Toc428537316"/>
      <w:bookmarkStart w:id="1974" w:name="_Toc428969638"/>
      <w:bookmarkStart w:id="1975" w:name="_Toc429053029"/>
      <w:bookmarkStart w:id="1976" w:name="_Toc413861930"/>
      <w:bookmarkStart w:id="1977" w:name="_Toc3557066"/>
      <w:bookmarkStart w:id="1978" w:name="_Toc34747316"/>
      <w:bookmarkStart w:id="1979" w:name="_Toc413359617"/>
      <w:bookmarkStart w:id="1980" w:name="_Toc39880633"/>
      <w:bookmarkEnd w:id="1971"/>
      <w:bookmarkEnd w:id="1972"/>
      <w:bookmarkEnd w:id="1973"/>
      <w:bookmarkEnd w:id="1974"/>
      <w:bookmarkEnd w:id="1975"/>
      <w:r w:rsidRPr="00226A3F">
        <w:t>Hemming Flanges</w:t>
      </w:r>
      <w:bookmarkEnd w:id="1976"/>
      <w:bookmarkEnd w:id="1977"/>
      <w:bookmarkEnd w:id="1978"/>
      <w:bookmarkEnd w:id="1980"/>
    </w:p>
    <w:p w14:paraId="66448657" w14:textId="77777777" w:rsidR="000E64EA" w:rsidRDefault="000E64EA" w:rsidP="00327322">
      <w:pPr>
        <w:pStyle w:val="berschrift3"/>
      </w:pPr>
      <w:bookmarkStart w:id="1981" w:name="_Toc413861931"/>
      <w:bookmarkStart w:id="1982" w:name="_Toc3557067"/>
      <w:bookmarkStart w:id="1983" w:name="_Toc34747317"/>
      <w:bookmarkStart w:id="1984" w:name="_Toc39880634"/>
      <w:r>
        <w:t>Introduction</w:t>
      </w:r>
      <w:bookmarkEnd w:id="1981"/>
      <w:bookmarkEnd w:id="1982"/>
      <w:bookmarkEnd w:id="1983"/>
      <w:bookmarkEnd w:id="1984"/>
    </w:p>
    <w:p w14:paraId="6DE2AC6B" w14:textId="77777777" w:rsidR="000E64EA" w:rsidRDefault="000E64EA" w:rsidP="00536A58">
      <w:pPr>
        <w:keepNext/>
        <w:jc w:val="both"/>
      </w:pPr>
      <w:r>
        <w:t>A hemming involves rolling over a metal sheet onto itself, to reinforce an edge and improve appearance. In automotive engineering, the hemming process also involves adhering other metal sheets within the rolled one.</w:t>
      </w:r>
    </w:p>
    <w:p w14:paraId="2BFD6588" w14:textId="77777777" w:rsidR="000E64EA" w:rsidRDefault="000E64EA" w:rsidP="00536A58">
      <w:pPr>
        <w:keepNext/>
        <w:jc w:val="both"/>
      </w:pPr>
      <w:r>
        <w:t xml:space="preserve">A hemming involves a path around which the outer metal sheet is rolled over. This is called the </w:t>
      </w:r>
      <w:r>
        <w:rPr>
          <w:i/>
        </w:rPr>
        <w:t>hemming root.</w:t>
      </w:r>
    </w:p>
    <w:p w14:paraId="332CD22C" w14:textId="77777777" w:rsidR="000E64EA" w:rsidRDefault="000E64EA" w:rsidP="00536A58">
      <w:pPr>
        <w:keepNext/>
        <w:jc w:val="both"/>
      </w:pPr>
      <w:r>
        <w:t>The hemming also consists of three regions, where glue is applied and which are compressed during hem formation.</w:t>
      </w:r>
    </w:p>
    <w:p w14:paraId="5987AB90" w14:textId="77777777" w:rsidR="000E64EA" w:rsidRDefault="004F562F" w:rsidP="00536A58">
      <w:pPr>
        <w:keepNext/>
        <w:jc w:val="center"/>
      </w:pPr>
      <w:r>
        <w:rPr>
          <w:noProof/>
          <w:lang w:eastAsia="en-US"/>
        </w:rPr>
        <w:drawing>
          <wp:inline distT="0" distB="0" distL="0" distR="0" wp14:anchorId="47EB335A" wp14:editId="251DEC13">
            <wp:extent cx="3208020" cy="1821180"/>
            <wp:effectExtent l="0" t="0" r="0" b="0"/>
            <wp:docPr id="32"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3"/>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208020" cy="1821180"/>
                    </a:xfrm>
                    <a:prstGeom prst="rect">
                      <a:avLst/>
                    </a:prstGeom>
                    <a:noFill/>
                    <a:ln>
                      <a:noFill/>
                    </a:ln>
                  </pic:spPr>
                </pic:pic>
              </a:graphicData>
            </a:graphic>
          </wp:inline>
        </w:drawing>
      </w:r>
    </w:p>
    <w:p w14:paraId="44CD9B63" w14:textId="1CFD52ED" w:rsidR="000E64EA" w:rsidRDefault="000E64EA" w:rsidP="00536A58">
      <w:pPr>
        <w:pStyle w:val="Beschriftung"/>
        <w:keepNext/>
        <w:rPr>
          <w:b w:val="0"/>
          <w:u w:val="single"/>
        </w:rPr>
      </w:pPr>
      <w:bookmarkStart w:id="1985" w:name="_Ref413858805"/>
      <w:bookmarkStart w:id="1986" w:name="_Toc413861952"/>
      <w:bookmarkStart w:id="1987" w:name="_Toc3557149"/>
      <w:bookmarkStart w:id="1988" w:name="_Toc34747402"/>
      <w:bookmarkStart w:id="1989" w:name="_Toc39880723"/>
      <w:r>
        <w:t xml:space="preserve">Figure </w:t>
      </w:r>
      <w:r w:rsidR="00406B64">
        <w:fldChar w:fldCharType="begin"/>
      </w:r>
      <w:r w:rsidR="00406B64">
        <w:instrText xml:space="preserve"> SEQ Figure \* ARABIC </w:instrText>
      </w:r>
      <w:r w:rsidR="00406B64">
        <w:fldChar w:fldCharType="separate"/>
      </w:r>
      <w:r w:rsidR="00A2710C">
        <w:rPr>
          <w:noProof/>
        </w:rPr>
        <w:t>76</w:t>
      </w:r>
      <w:r w:rsidR="00406B64">
        <w:fldChar w:fldCharType="end"/>
      </w:r>
      <w:bookmarkEnd w:id="1985"/>
      <w:r>
        <w:t>: The Three Regions of a Hemming</w:t>
      </w:r>
      <w:bookmarkEnd w:id="1986"/>
      <w:bookmarkEnd w:id="1987"/>
      <w:bookmarkEnd w:id="1988"/>
      <w:bookmarkEnd w:id="1989"/>
    </w:p>
    <w:p w14:paraId="1ECF0A45" w14:textId="77777777" w:rsidR="000E64EA" w:rsidRDefault="000E64EA" w:rsidP="00536A58">
      <w:pPr>
        <w:keepNext/>
      </w:pPr>
      <w:r>
        <w:t>The solution described below addresses certain features in hemming design:</w:t>
      </w:r>
    </w:p>
    <w:p w14:paraId="07C9C2BA" w14:textId="77777777" w:rsidR="000E64EA" w:rsidRDefault="000E64EA" w:rsidP="00F72843">
      <w:pPr>
        <w:numPr>
          <w:ilvl w:val="0"/>
          <w:numId w:val="27"/>
        </w:numPr>
        <w:jc w:val="both"/>
      </w:pPr>
      <w:r>
        <w:t xml:space="preserve">The path of the hemming root does not need to coincide with the paths of the adhesive. </w:t>
      </w:r>
    </w:p>
    <w:p w14:paraId="623FFBE3" w14:textId="77777777" w:rsidR="000E64EA" w:rsidRDefault="000E64EA" w:rsidP="00F72843">
      <w:pPr>
        <w:numPr>
          <w:ilvl w:val="0"/>
          <w:numId w:val="27"/>
        </w:numPr>
        <w:jc w:val="both"/>
      </w:pPr>
      <w:r>
        <w:t>Each region may have a different filling percentage. This is mainly to prevent spillage, but also to maximize contacting overlap.</w:t>
      </w:r>
    </w:p>
    <w:p w14:paraId="4BAF14A5" w14:textId="77777777" w:rsidR="000E64EA" w:rsidRDefault="000E64EA" w:rsidP="00F72843">
      <w:pPr>
        <w:numPr>
          <w:ilvl w:val="0"/>
          <w:numId w:val="27"/>
        </w:numPr>
        <w:jc w:val="both"/>
      </w:pPr>
      <w:r>
        <w:t xml:space="preserve">Reinforcements may exist in the </w:t>
      </w:r>
      <w:r>
        <w:rPr>
          <w:i/>
        </w:rPr>
        <w:t>Inner Panel</w:t>
      </w:r>
      <w:r>
        <w:t>.</w:t>
      </w:r>
    </w:p>
    <w:p w14:paraId="16B7EE56" w14:textId="77777777" w:rsidR="000E64EA" w:rsidRDefault="004F562F" w:rsidP="000E64EA">
      <w:pPr>
        <w:keepNext/>
        <w:jc w:val="center"/>
      </w:pPr>
      <w:r>
        <w:rPr>
          <w:noProof/>
          <w:lang w:eastAsia="en-US"/>
        </w:rPr>
        <w:lastRenderedPageBreak/>
        <w:drawing>
          <wp:inline distT="0" distB="0" distL="0" distR="0" wp14:anchorId="07F6495B" wp14:editId="0E68E13B">
            <wp:extent cx="3780000" cy="2241540"/>
            <wp:effectExtent l="0" t="0" r="0" b="6985"/>
            <wp:docPr id="33"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1"/>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780000" cy="2241540"/>
                    </a:xfrm>
                    <a:prstGeom prst="rect">
                      <a:avLst/>
                    </a:prstGeom>
                    <a:noFill/>
                    <a:ln>
                      <a:noFill/>
                    </a:ln>
                  </pic:spPr>
                </pic:pic>
              </a:graphicData>
            </a:graphic>
          </wp:inline>
        </w:drawing>
      </w:r>
    </w:p>
    <w:p w14:paraId="293F1E67" w14:textId="6D420001" w:rsidR="000E64EA" w:rsidRPr="00EB3687" w:rsidRDefault="000E64EA" w:rsidP="000E64EA">
      <w:pPr>
        <w:pStyle w:val="Beschriftung"/>
        <w:rPr>
          <w:noProof/>
          <w:lang w:eastAsia="en-GB"/>
        </w:rPr>
      </w:pPr>
      <w:bookmarkStart w:id="1990" w:name="_Ref413850590"/>
      <w:bookmarkStart w:id="1991" w:name="_Toc413861953"/>
      <w:bookmarkStart w:id="1992" w:name="_Toc3557150"/>
      <w:bookmarkStart w:id="1993" w:name="_Toc34747403"/>
      <w:bookmarkStart w:id="1994" w:name="_Toc39880724"/>
      <w:r>
        <w:t xml:space="preserve">Figure </w:t>
      </w:r>
      <w:r w:rsidR="00406B64">
        <w:fldChar w:fldCharType="begin"/>
      </w:r>
      <w:r w:rsidR="00406B64">
        <w:instrText xml:space="preserve"> SEQ Figure \* ARABIC </w:instrText>
      </w:r>
      <w:r w:rsidR="00406B64">
        <w:fldChar w:fldCharType="separate"/>
      </w:r>
      <w:r w:rsidR="00A2710C">
        <w:rPr>
          <w:noProof/>
        </w:rPr>
        <w:t>77</w:t>
      </w:r>
      <w:r w:rsidR="00406B64">
        <w:fldChar w:fldCharType="end"/>
      </w:r>
      <w:bookmarkEnd w:id="1990"/>
      <w:r>
        <w:t xml:space="preserve">: </w:t>
      </w:r>
      <w:r w:rsidRPr="00F7469A">
        <w:t xml:space="preserve">Path </w:t>
      </w:r>
      <w:r>
        <w:t>C</w:t>
      </w:r>
      <w:r w:rsidRPr="00F7469A">
        <w:t xml:space="preserve">hanges and </w:t>
      </w:r>
      <w:r>
        <w:t>W</w:t>
      </w:r>
      <w:r w:rsidRPr="00F7469A">
        <w:t xml:space="preserve">idth </w:t>
      </w:r>
      <w:r>
        <w:t>C</w:t>
      </w:r>
      <w:r w:rsidRPr="00F7469A">
        <w:t xml:space="preserve">hanges in </w:t>
      </w:r>
      <w:r>
        <w:t>H</w:t>
      </w:r>
      <w:r w:rsidRPr="00F7469A">
        <w:t xml:space="preserve">emming </w:t>
      </w:r>
      <w:r>
        <w:t>F</w:t>
      </w:r>
      <w:r w:rsidRPr="00F7469A">
        <w:t>langes</w:t>
      </w:r>
      <w:bookmarkEnd w:id="1991"/>
      <w:bookmarkEnd w:id="1992"/>
      <w:bookmarkEnd w:id="1993"/>
      <w:bookmarkEnd w:id="1994"/>
    </w:p>
    <w:p w14:paraId="757E21FE" w14:textId="77777777" w:rsidR="000E64EA" w:rsidRDefault="000E64EA" w:rsidP="000E64EA">
      <w:r w:rsidRPr="001F057F">
        <w:rPr>
          <w:noProof/>
          <w:lang w:eastAsia="en-GB"/>
        </w:rPr>
        <w:t>W</w:t>
      </w:r>
      <w:r>
        <w:rPr>
          <w:noProof/>
          <w:lang w:eastAsia="en-GB"/>
        </w:rPr>
        <w:t>idth and</w:t>
      </w:r>
      <w:r>
        <w:t xml:space="preserve"> path sometimes change to avoid obstacles, like holes.</w:t>
      </w:r>
    </w:p>
    <w:p w14:paraId="02EAFF8B" w14:textId="77777777" w:rsidR="000E64EA" w:rsidRPr="00EB3687" w:rsidRDefault="004F562F" w:rsidP="000E64EA">
      <w:pPr>
        <w:keepNext/>
        <w:jc w:val="center"/>
        <w:rPr>
          <w:noProof/>
          <w:lang w:eastAsia="en-GB"/>
        </w:rPr>
      </w:pPr>
      <w:r>
        <w:rPr>
          <w:noProof/>
          <w:lang w:eastAsia="en-US"/>
        </w:rPr>
        <w:drawing>
          <wp:inline distT="0" distB="0" distL="0" distR="0" wp14:anchorId="68955E9C" wp14:editId="455B8021">
            <wp:extent cx="3780000" cy="2218204"/>
            <wp:effectExtent l="0" t="0" r="0" b="0"/>
            <wp:docPr id="34"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0"/>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3780000" cy="2218204"/>
                    </a:xfrm>
                    <a:prstGeom prst="rect">
                      <a:avLst/>
                    </a:prstGeom>
                    <a:noFill/>
                    <a:ln>
                      <a:noFill/>
                    </a:ln>
                  </pic:spPr>
                </pic:pic>
              </a:graphicData>
            </a:graphic>
          </wp:inline>
        </w:drawing>
      </w:r>
    </w:p>
    <w:p w14:paraId="0C5A2B20" w14:textId="4E04655D" w:rsidR="000E64EA" w:rsidRPr="00803403" w:rsidRDefault="000E64EA" w:rsidP="000E64EA">
      <w:pPr>
        <w:pStyle w:val="Beschriftung"/>
      </w:pPr>
      <w:bookmarkStart w:id="1995" w:name="_Toc413861954"/>
      <w:bookmarkStart w:id="1996" w:name="_Toc3557151"/>
      <w:bookmarkStart w:id="1997" w:name="_Toc34747404"/>
      <w:bookmarkStart w:id="1998" w:name="_Toc39880725"/>
      <w:r w:rsidRPr="005231A8">
        <w:t xml:space="preserve">Figure </w:t>
      </w:r>
      <w:r w:rsidR="00406B64">
        <w:fldChar w:fldCharType="begin"/>
      </w:r>
      <w:r w:rsidR="00406B64">
        <w:instrText xml:space="preserve"> SEQ Figure \* ARABIC </w:instrText>
      </w:r>
      <w:r w:rsidR="00406B64">
        <w:fldChar w:fldCharType="separate"/>
      </w:r>
      <w:r w:rsidR="00A2710C">
        <w:rPr>
          <w:noProof/>
        </w:rPr>
        <w:t>78</w:t>
      </w:r>
      <w:r w:rsidR="00406B64">
        <w:fldChar w:fldCharType="end"/>
      </w:r>
      <w:r w:rsidRPr="005231A8">
        <w:t>: Adhesive Path Differs from Root Path</w:t>
      </w:r>
      <w:bookmarkEnd w:id="1995"/>
      <w:bookmarkEnd w:id="1996"/>
      <w:bookmarkEnd w:id="1997"/>
      <w:bookmarkEnd w:id="1998"/>
    </w:p>
    <w:p w14:paraId="7A3523DF" w14:textId="77777777" w:rsidR="000E64EA" w:rsidRPr="00EB3687" w:rsidRDefault="000E64EA" w:rsidP="000E64EA">
      <w:pPr>
        <w:rPr>
          <w:noProof/>
          <w:lang w:eastAsia="en-GB"/>
        </w:rPr>
      </w:pPr>
      <w:r w:rsidRPr="001F057F">
        <w:rPr>
          <w:noProof/>
          <w:lang w:eastAsia="en-GB"/>
        </w:rPr>
        <w:t>A</w:t>
      </w:r>
      <w:r w:rsidRPr="00EB3687">
        <w:rPr>
          <w:noProof/>
          <w:lang w:eastAsia="en-GB"/>
        </w:rPr>
        <w:t>dhesive generally follows inner routes around corners.</w:t>
      </w:r>
    </w:p>
    <w:p w14:paraId="63AE0A27" w14:textId="77777777" w:rsidR="000E64EA" w:rsidRDefault="004F562F" w:rsidP="000E64EA">
      <w:pPr>
        <w:keepNext/>
        <w:jc w:val="center"/>
      </w:pPr>
      <w:r>
        <w:rPr>
          <w:noProof/>
          <w:lang w:eastAsia="en-US"/>
        </w:rPr>
        <w:drawing>
          <wp:inline distT="0" distB="0" distL="0" distR="0" wp14:anchorId="624F5CAF" wp14:editId="19A39898">
            <wp:extent cx="3780000" cy="2550731"/>
            <wp:effectExtent l="0" t="0" r="0" b="2540"/>
            <wp:docPr id="35"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9"/>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3780000" cy="2550731"/>
                    </a:xfrm>
                    <a:prstGeom prst="rect">
                      <a:avLst/>
                    </a:prstGeom>
                    <a:noFill/>
                    <a:ln>
                      <a:noFill/>
                    </a:ln>
                  </pic:spPr>
                </pic:pic>
              </a:graphicData>
            </a:graphic>
          </wp:inline>
        </w:drawing>
      </w:r>
    </w:p>
    <w:p w14:paraId="26C8574E" w14:textId="49A363FD" w:rsidR="000E64EA" w:rsidRPr="00EB3687" w:rsidRDefault="000E64EA" w:rsidP="000E64EA">
      <w:pPr>
        <w:pStyle w:val="Beschriftung"/>
        <w:rPr>
          <w:noProof/>
          <w:lang w:eastAsia="en-GB"/>
        </w:rPr>
      </w:pPr>
      <w:bookmarkStart w:id="1999" w:name="_Toc3557152"/>
      <w:bookmarkStart w:id="2000" w:name="_Toc34747405"/>
      <w:bookmarkStart w:id="2001" w:name="_Toc39880726"/>
      <w:r>
        <w:t xml:space="preserve">Figure </w:t>
      </w:r>
      <w:r w:rsidR="00406B64">
        <w:fldChar w:fldCharType="begin"/>
      </w:r>
      <w:r w:rsidR="00406B64">
        <w:instrText xml:space="preserve"> SEQ Figure \* ARABIC </w:instrText>
      </w:r>
      <w:r w:rsidR="00406B64">
        <w:fldChar w:fldCharType="separate"/>
      </w:r>
      <w:r w:rsidR="00A2710C">
        <w:rPr>
          <w:noProof/>
        </w:rPr>
        <w:t>79</w:t>
      </w:r>
      <w:r w:rsidR="00406B64">
        <w:fldChar w:fldCharType="end"/>
      </w:r>
      <w:r>
        <w:t xml:space="preserve">: </w:t>
      </w:r>
      <w:r w:rsidRPr="0030251E">
        <w:t xml:space="preserve">Reinforcements </w:t>
      </w:r>
      <w:r w:rsidR="00A913FE">
        <w:t>n</w:t>
      </w:r>
      <w:r w:rsidRPr="0030251E">
        <w:t xml:space="preserve">eed to be </w:t>
      </w:r>
      <w:r w:rsidR="00A913FE">
        <w:t>considered</w:t>
      </w:r>
      <w:r w:rsidRPr="0030251E">
        <w:t xml:space="preserve"> as </w:t>
      </w:r>
      <w:r>
        <w:t>P</w:t>
      </w:r>
      <w:r w:rsidRPr="0030251E">
        <w:t>art of the Inner Panel</w:t>
      </w:r>
      <w:bookmarkEnd w:id="1999"/>
      <w:bookmarkEnd w:id="2000"/>
      <w:bookmarkEnd w:id="2001"/>
    </w:p>
    <w:p w14:paraId="6ECA1CB5" w14:textId="77777777" w:rsidR="000E64EA" w:rsidRPr="00EB3687" w:rsidRDefault="000E64EA" w:rsidP="00F51947">
      <w:pPr>
        <w:jc w:val="both"/>
        <w:rPr>
          <w:noProof/>
          <w:lang w:eastAsia="en-GB"/>
        </w:rPr>
      </w:pPr>
      <w:r w:rsidRPr="00EB3687">
        <w:rPr>
          <w:noProof/>
          <w:lang w:eastAsia="en-GB"/>
        </w:rPr>
        <w:t>Reinforcements need to be considered as part of the Inner Panel, and glued accordingly.</w:t>
      </w:r>
    </w:p>
    <w:p w14:paraId="5ABC2FA2" w14:textId="77777777" w:rsidR="000E64EA" w:rsidRDefault="000E64EA" w:rsidP="00F51947">
      <w:pPr>
        <w:jc w:val="both"/>
      </w:pPr>
      <w:r>
        <w:lastRenderedPageBreak/>
        <w:t>To address the features above, the hemming is treated as a composite connection. This allows for separate paths between the hemming root and the adhesive of each region.</w:t>
      </w:r>
    </w:p>
    <w:p w14:paraId="007C38A4" w14:textId="77777777" w:rsidR="000E64EA" w:rsidRDefault="000E64EA" w:rsidP="00327322">
      <w:pPr>
        <w:pStyle w:val="berschrift3"/>
      </w:pPr>
      <w:bookmarkStart w:id="2002" w:name="_Toc413861932"/>
      <w:bookmarkStart w:id="2003" w:name="_Toc3557068"/>
      <w:bookmarkStart w:id="2004" w:name="_Toc34747318"/>
      <w:bookmarkStart w:id="2005" w:name="_Toc39880635"/>
      <w:r>
        <w:t xml:space="preserve">Definition of element </w:t>
      </w:r>
      <w:r w:rsidRPr="00A913FE">
        <w:rPr>
          <w:rFonts w:ascii="Courier New" w:hAnsi="Courier New" w:cs="Courier New"/>
          <w:b w:val="0"/>
        </w:rPr>
        <w:t>&lt;hemming</w:t>
      </w:r>
      <w:r w:rsidR="00A913FE">
        <w:rPr>
          <w:rFonts w:ascii="Courier New" w:hAnsi="Courier New" w:cs="Courier New"/>
          <w:b w:val="0"/>
        </w:rPr>
        <w:t>/</w:t>
      </w:r>
      <w:r w:rsidRPr="00A913FE">
        <w:rPr>
          <w:rFonts w:ascii="Courier New" w:hAnsi="Courier New" w:cs="Courier New"/>
          <w:b w:val="0"/>
        </w:rPr>
        <w:t>&gt;</w:t>
      </w:r>
      <w:bookmarkEnd w:id="2002"/>
      <w:bookmarkEnd w:id="2003"/>
      <w:bookmarkEnd w:id="2004"/>
      <w:bookmarkEnd w:id="2005"/>
    </w:p>
    <w:p w14:paraId="38959670" w14:textId="77777777" w:rsidR="000E64EA" w:rsidRPr="00226A3F" w:rsidRDefault="000E64EA" w:rsidP="000E64EA">
      <w:pPr>
        <w:keepNext/>
        <w:rPr>
          <w:b/>
          <w:i/>
        </w:rPr>
      </w:pPr>
      <w:r w:rsidRPr="00226A3F">
        <w:t xml:space="preserve">XML specification of </w:t>
      </w:r>
      <w:r w:rsidRPr="00226A3F">
        <w:rPr>
          <w:rFonts w:ascii="Courier New" w:hAnsi="Courier New" w:cs="Courier New"/>
          <w:b/>
          <w:i/>
          <w:sz w:val="18"/>
          <w:szCs w:val="18"/>
        </w:rPr>
        <w:t>&lt;connection_1d</w:t>
      </w:r>
      <w:r w:rsidR="00F51947">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tblInd w:w="113" w:type="dxa"/>
        <w:tblLayout w:type="fixed"/>
        <w:tblLook w:val="04A0" w:firstRow="1" w:lastRow="0" w:firstColumn="1" w:lastColumn="0" w:noHBand="0" w:noVBand="1"/>
      </w:tblPr>
      <w:tblGrid>
        <w:gridCol w:w="1526"/>
        <w:gridCol w:w="1417"/>
        <w:gridCol w:w="1378"/>
        <w:gridCol w:w="924"/>
        <w:gridCol w:w="3794"/>
      </w:tblGrid>
      <w:tr w:rsidR="000E64EA" w:rsidRPr="000F7EEA" w14:paraId="39BF564F" w14:textId="77777777" w:rsidTr="00E46D13">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DB91CA1" w14:textId="77777777" w:rsidR="000E64EA" w:rsidRPr="00226A3F" w:rsidRDefault="000E64EA" w:rsidP="00E3398E">
            <w:pPr>
              <w:keepNext/>
              <w:suppressAutoHyphens/>
              <w:rPr>
                <w:rFonts w:cs="Calibri"/>
                <w:b/>
                <w:i/>
                <w:lang w:eastAsia="zh-CN"/>
              </w:rPr>
            </w:pPr>
            <w:r w:rsidRPr="00226A3F">
              <w:rPr>
                <w:b/>
                <w:i/>
              </w:rPr>
              <w:t>Attributes</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218C3EE8" w14:textId="77777777" w:rsidR="000E64EA" w:rsidRPr="00226A3F" w:rsidRDefault="000E64EA" w:rsidP="00E3398E">
            <w:pPr>
              <w:keepNext/>
              <w:suppressAutoHyphens/>
              <w:rPr>
                <w:rFonts w:cs="Calibri"/>
                <w:b/>
                <w:i/>
                <w:lang w:eastAsia="zh-CN"/>
              </w:rPr>
            </w:pPr>
            <w:r w:rsidRPr="00226A3F">
              <w:rPr>
                <w:b/>
                <w:i/>
              </w:rPr>
              <w:t>Type</w:t>
            </w:r>
          </w:p>
        </w:tc>
        <w:tc>
          <w:tcPr>
            <w:tcW w:w="1378" w:type="dxa"/>
            <w:tcBorders>
              <w:top w:val="single" w:sz="8" w:space="0" w:color="000000"/>
              <w:left w:val="single" w:sz="4" w:space="0" w:color="000000"/>
              <w:bottom w:val="single" w:sz="8" w:space="0" w:color="000000"/>
              <w:right w:val="nil"/>
            </w:tcBorders>
            <w:shd w:val="clear" w:color="auto" w:fill="F3F3F3"/>
            <w:vAlign w:val="bottom"/>
            <w:hideMark/>
          </w:tcPr>
          <w:p w14:paraId="1C560BC5" w14:textId="77777777" w:rsidR="000E64EA" w:rsidRPr="00226A3F" w:rsidRDefault="000E64EA" w:rsidP="00E3398E">
            <w:pPr>
              <w:keepNext/>
              <w:suppressAutoHyphens/>
              <w:rPr>
                <w:rFonts w:cs="Calibri"/>
                <w:b/>
                <w:i/>
                <w:lang w:eastAsia="zh-CN"/>
              </w:rPr>
            </w:pPr>
            <w:r w:rsidRPr="00226A3F">
              <w:rPr>
                <w:b/>
                <w:i/>
              </w:rPr>
              <w:t>Value Space</w:t>
            </w:r>
          </w:p>
        </w:tc>
        <w:tc>
          <w:tcPr>
            <w:tcW w:w="924" w:type="dxa"/>
            <w:tcBorders>
              <w:top w:val="single" w:sz="8" w:space="0" w:color="000000"/>
              <w:left w:val="single" w:sz="4" w:space="0" w:color="000000"/>
              <w:bottom w:val="single" w:sz="8" w:space="0" w:color="000000"/>
              <w:right w:val="nil"/>
            </w:tcBorders>
            <w:shd w:val="clear" w:color="auto" w:fill="F3F3F3"/>
            <w:vAlign w:val="bottom"/>
            <w:hideMark/>
          </w:tcPr>
          <w:p w14:paraId="2C0E54F7" w14:textId="2AFEBA85" w:rsidR="000E64EA" w:rsidRPr="00226A3F" w:rsidRDefault="003C5489" w:rsidP="00E3398E">
            <w:pPr>
              <w:keepNext/>
              <w:suppressAutoHyphens/>
              <w:rPr>
                <w:rFonts w:cs="Calibri"/>
                <w:b/>
                <w:i/>
                <w:lang w:eastAsia="zh-CN"/>
              </w:rPr>
            </w:pPr>
            <w:r>
              <w:rPr>
                <w:b/>
                <w:i/>
              </w:rPr>
              <w:t>Use</w:t>
            </w:r>
          </w:p>
        </w:tc>
        <w:tc>
          <w:tcPr>
            <w:tcW w:w="37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DE5DC0" w14:textId="52EC903B"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32771995" w14:textId="77777777" w:rsidTr="00E46D13">
        <w:tc>
          <w:tcPr>
            <w:tcW w:w="1526" w:type="dxa"/>
            <w:tcBorders>
              <w:top w:val="dotted" w:sz="4" w:space="0" w:color="000000"/>
              <w:left w:val="single" w:sz="8" w:space="0" w:color="000000"/>
              <w:bottom w:val="single" w:sz="8" w:space="0" w:color="000000"/>
              <w:right w:val="nil"/>
            </w:tcBorders>
            <w:hideMark/>
          </w:tcPr>
          <w:p w14:paraId="7C5EDA14" w14:textId="2C00CA62" w:rsidR="000E64EA" w:rsidRPr="00226A3F" w:rsidRDefault="00B903D1" w:rsidP="00E3398E">
            <w:pPr>
              <w:suppressAutoHyphens/>
              <w:rPr>
                <w:rFonts w:cs="Calibri"/>
                <w:sz w:val="20"/>
                <w:szCs w:val="20"/>
                <w:lang w:eastAsia="zh-CN"/>
              </w:rPr>
            </w:pPr>
            <w:r>
              <w:rPr>
                <w:sz w:val="20"/>
                <w:szCs w:val="20"/>
              </w:rPr>
              <w:t>l</w:t>
            </w:r>
            <w:r w:rsidRPr="00226A3F">
              <w:rPr>
                <w:sz w:val="20"/>
                <w:szCs w:val="20"/>
              </w:rPr>
              <w:t>abel</w:t>
            </w:r>
          </w:p>
        </w:tc>
        <w:tc>
          <w:tcPr>
            <w:tcW w:w="1417" w:type="dxa"/>
            <w:tcBorders>
              <w:top w:val="dotted" w:sz="4" w:space="0" w:color="000000"/>
              <w:left w:val="single" w:sz="4" w:space="0" w:color="000000"/>
              <w:bottom w:val="single" w:sz="8" w:space="0" w:color="000000"/>
              <w:right w:val="nil"/>
            </w:tcBorders>
            <w:hideMark/>
          </w:tcPr>
          <w:p w14:paraId="5DE1391C" w14:textId="77777777" w:rsidR="000E64EA" w:rsidRPr="00226A3F" w:rsidRDefault="000E64EA" w:rsidP="00E3398E">
            <w:pPr>
              <w:suppressAutoHyphens/>
              <w:rPr>
                <w:rFonts w:cs="Calibri"/>
                <w:sz w:val="20"/>
                <w:szCs w:val="20"/>
                <w:lang w:eastAsia="zh-CN"/>
              </w:rPr>
            </w:pPr>
            <w:r w:rsidRPr="00226A3F">
              <w:rPr>
                <w:sz w:val="20"/>
                <w:szCs w:val="20"/>
              </w:rPr>
              <w:t>Alphanumeric</w:t>
            </w:r>
          </w:p>
        </w:tc>
        <w:tc>
          <w:tcPr>
            <w:tcW w:w="1378" w:type="dxa"/>
            <w:tcBorders>
              <w:top w:val="dotted" w:sz="4" w:space="0" w:color="000000"/>
              <w:left w:val="single" w:sz="4" w:space="0" w:color="000000"/>
              <w:bottom w:val="single" w:sz="8" w:space="0" w:color="000000"/>
              <w:right w:val="nil"/>
            </w:tcBorders>
            <w:hideMark/>
          </w:tcPr>
          <w:p w14:paraId="2458CD27" w14:textId="77777777" w:rsidR="000E64EA" w:rsidRPr="00226A3F" w:rsidRDefault="000E64EA" w:rsidP="00E3398E">
            <w:pPr>
              <w:suppressAutoHyphens/>
              <w:rPr>
                <w:rFonts w:cs="Calibri"/>
                <w:sz w:val="20"/>
                <w:szCs w:val="20"/>
                <w:lang w:eastAsia="zh-CN"/>
              </w:rPr>
            </w:pPr>
            <w:r w:rsidRPr="00226A3F">
              <w:rPr>
                <w:sz w:val="20"/>
                <w:szCs w:val="20"/>
              </w:rPr>
              <w:t>Alphanumeric</w:t>
            </w:r>
          </w:p>
        </w:tc>
        <w:tc>
          <w:tcPr>
            <w:tcW w:w="924" w:type="dxa"/>
            <w:tcBorders>
              <w:top w:val="dotted" w:sz="4" w:space="0" w:color="000000"/>
              <w:left w:val="single" w:sz="4" w:space="0" w:color="000000"/>
              <w:bottom w:val="single" w:sz="8" w:space="0" w:color="000000"/>
              <w:right w:val="nil"/>
            </w:tcBorders>
            <w:hideMark/>
          </w:tcPr>
          <w:p w14:paraId="7DC30CCF"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794" w:type="dxa"/>
            <w:tcBorders>
              <w:top w:val="dotted" w:sz="4" w:space="0" w:color="000000"/>
              <w:left w:val="single" w:sz="4" w:space="0" w:color="000000"/>
              <w:bottom w:val="single" w:sz="8" w:space="0" w:color="000000"/>
              <w:right w:val="single" w:sz="8" w:space="0" w:color="000000"/>
            </w:tcBorders>
            <w:hideMark/>
          </w:tcPr>
          <w:p w14:paraId="3ECF5184" w14:textId="77777777" w:rsidR="000E64EA" w:rsidRPr="00226A3F" w:rsidRDefault="000E64EA" w:rsidP="00E3398E">
            <w:pPr>
              <w:suppressAutoHyphens/>
              <w:rPr>
                <w:rFonts w:cs="Calibri"/>
                <w:lang w:eastAsia="zh-CN"/>
              </w:rPr>
            </w:pPr>
            <w:r w:rsidRPr="00226A3F">
              <w:rPr>
                <w:sz w:val="20"/>
                <w:szCs w:val="20"/>
              </w:rPr>
              <w:t>-</w:t>
            </w:r>
          </w:p>
        </w:tc>
      </w:tr>
      <w:tr w:rsidR="00E46D13" w:rsidRPr="00226A3F" w14:paraId="049B8051" w14:textId="77777777" w:rsidTr="00E46D13">
        <w:tc>
          <w:tcPr>
            <w:tcW w:w="1526" w:type="dxa"/>
            <w:tcBorders>
              <w:top w:val="dotted" w:sz="4" w:space="0" w:color="000000"/>
              <w:left w:val="single" w:sz="8" w:space="0" w:color="000000"/>
              <w:bottom w:val="single" w:sz="8" w:space="0" w:color="000000"/>
              <w:right w:val="nil"/>
            </w:tcBorders>
            <w:shd w:val="clear" w:color="auto" w:fill="auto"/>
            <w:hideMark/>
          </w:tcPr>
          <w:p w14:paraId="1E1D40CC" w14:textId="77777777" w:rsidR="00E46D13" w:rsidRPr="00226A3F" w:rsidRDefault="00E46D13" w:rsidP="00E3398E">
            <w:pPr>
              <w:keepNext/>
              <w:suppressAutoHyphens/>
              <w:rPr>
                <w:sz w:val="20"/>
                <w:szCs w:val="20"/>
              </w:rPr>
            </w:pPr>
            <w:r>
              <w:rPr>
                <w:sz w:val="20"/>
                <w:szCs w:val="20"/>
              </w:rPr>
              <w:t>quality_control</w:t>
            </w:r>
          </w:p>
        </w:tc>
        <w:tc>
          <w:tcPr>
            <w:tcW w:w="1417" w:type="dxa"/>
            <w:tcBorders>
              <w:top w:val="dotted" w:sz="4" w:space="0" w:color="000000"/>
              <w:left w:val="single" w:sz="4" w:space="0" w:color="000000"/>
              <w:bottom w:val="single" w:sz="8" w:space="0" w:color="000000"/>
              <w:right w:val="nil"/>
            </w:tcBorders>
            <w:shd w:val="clear" w:color="auto" w:fill="auto"/>
            <w:hideMark/>
          </w:tcPr>
          <w:p w14:paraId="634B9984" w14:textId="77777777" w:rsidR="00E46D13" w:rsidRPr="00226A3F" w:rsidRDefault="00E46D13" w:rsidP="00E3398E">
            <w:pPr>
              <w:keepNext/>
              <w:suppressAutoHyphens/>
              <w:rPr>
                <w:sz w:val="20"/>
                <w:szCs w:val="20"/>
              </w:rPr>
            </w:pPr>
            <w:r w:rsidRPr="00A04202">
              <w:rPr>
                <w:sz w:val="20"/>
                <w:szCs w:val="20"/>
              </w:rPr>
              <w:t>Alphanumeric</w:t>
            </w:r>
          </w:p>
        </w:tc>
        <w:tc>
          <w:tcPr>
            <w:tcW w:w="1378" w:type="dxa"/>
            <w:tcBorders>
              <w:top w:val="dotted" w:sz="4" w:space="0" w:color="000000"/>
              <w:left w:val="single" w:sz="4" w:space="0" w:color="000000"/>
              <w:bottom w:val="single" w:sz="8" w:space="0" w:color="000000"/>
              <w:right w:val="nil"/>
            </w:tcBorders>
            <w:hideMark/>
          </w:tcPr>
          <w:p w14:paraId="664D3AC3" w14:textId="77777777" w:rsidR="00E46D13" w:rsidRPr="00226A3F" w:rsidRDefault="00E46D13" w:rsidP="00E3398E">
            <w:pPr>
              <w:keepNext/>
              <w:suppressAutoHyphens/>
              <w:rPr>
                <w:sz w:val="20"/>
                <w:szCs w:val="20"/>
              </w:rPr>
            </w:pPr>
            <w:r w:rsidRPr="00A04202">
              <w:rPr>
                <w:sz w:val="20"/>
                <w:szCs w:val="20"/>
              </w:rPr>
              <w:t>Alphanumeric</w:t>
            </w:r>
          </w:p>
        </w:tc>
        <w:tc>
          <w:tcPr>
            <w:tcW w:w="924" w:type="dxa"/>
            <w:tcBorders>
              <w:top w:val="dotted" w:sz="4" w:space="0" w:color="000000"/>
              <w:left w:val="single" w:sz="4" w:space="0" w:color="000000"/>
              <w:bottom w:val="single" w:sz="8" w:space="0" w:color="000000"/>
              <w:right w:val="nil"/>
            </w:tcBorders>
            <w:shd w:val="clear" w:color="auto" w:fill="auto"/>
            <w:hideMark/>
          </w:tcPr>
          <w:p w14:paraId="3BD43490" w14:textId="77777777" w:rsidR="00E46D13" w:rsidRPr="00226A3F" w:rsidRDefault="00E46D13" w:rsidP="00E3398E">
            <w:pPr>
              <w:keepNext/>
              <w:suppressAutoHyphens/>
              <w:rPr>
                <w:sz w:val="20"/>
                <w:szCs w:val="20"/>
              </w:rPr>
            </w:pPr>
            <w:r w:rsidRPr="00A04202">
              <w:rPr>
                <w:sz w:val="20"/>
                <w:szCs w:val="20"/>
              </w:rPr>
              <w:t>Optional</w:t>
            </w:r>
          </w:p>
        </w:tc>
        <w:tc>
          <w:tcPr>
            <w:tcW w:w="3794" w:type="dxa"/>
            <w:tcBorders>
              <w:top w:val="dotted" w:sz="4" w:space="0" w:color="000000"/>
              <w:left w:val="single" w:sz="4" w:space="0" w:color="000000"/>
              <w:bottom w:val="single" w:sz="8" w:space="0" w:color="000000"/>
              <w:right w:val="single" w:sz="8" w:space="0" w:color="000000"/>
            </w:tcBorders>
            <w:shd w:val="clear" w:color="auto" w:fill="auto"/>
            <w:hideMark/>
          </w:tcPr>
          <w:p w14:paraId="56F15D77" w14:textId="460715F7" w:rsidR="00E46D13" w:rsidRPr="00226A3F" w:rsidRDefault="00E46D13" w:rsidP="0079141E">
            <w:pPr>
              <w:keepNext/>
              <w:suppressAutoHyphens/>
              <w:rPr>
                <w:sz w:val="20"/>
                <w:szCs w:val="20"/>
              </w:rPr>
            </w:pPr>
            <w:r>
              <w:rPr>
                <w:sz w:val="20"/>
                <w:szCs w:val="20"/>
              </w:rPr>
              <w:t xml:space="preserve">See section </w:t>
            </w:r>
            <w:r>
              <w:rPr>
                <w:sz w:val="20"/>
                <w:szCs w:val="20"/>
              </w:rPr>
              <w:fldChar w:fldCharType="begin"/>
            </w:r>
            <w:r>
              <w:rPr>
                <w:sz w:val="20"/>
                <w:szCs w:val="20"/>
              </w:rPr>
              <w:instrText xml:space="preserve"> REF _Ref440454500 \r \h </w:instrText>
            </w:r>
            <w:r>
              <w:rPr>
                <w:sz w:val="20"/>
                <w:szCs w:val="20"/>
              </w:rPr>
            </w:r>
            <w:r>
              <w:rPr>
                <w:sz w:val="20"/>
                <w:szCs w:val="20"/>
              </w:rPr>
              <w:fldChar w:fldCharType="separate"/>
            </w:r>
            <w:r w:rsidR="00A2710C">
              <w:rPr>
                <w:sz w:val="20"/>
                <w:szCs w:val="20"/>
              </w:rPr>
              <w:t>6.4</w:t>
            </w:r>
            <w:r>
              <w:rPr>
                <w:sz w:val="20"/>
                <w:szCs w:val="20"/>
              </w:rPr>
              <w:fldChar w:fldCharType="end"/>
            </w:r>
            <w:r>
              <w:rPr>
                <w:sz w:val="20"/>
                <w:szCs w:val="20"/>
              </w:rPr>
              <w:t xml:space="preserve"> </w:t>
            </w:r>
            <w:r>
              <w:rPr>
                <w:sz w:val="20"/>
                <w:szCs w:val="20"/>
              </w:rPr>
              <w:fldChar w:fldCharType="begin"/>
            </w:r>
            <w:r>
              <w:rPr>
                <w:sz w:val="20"/>
                <w:szCs w:val="20"/>
              </w:rPr>
              <w:instrText xml:space="preserve"> REF _Ref440454502 \h  \* MERGEFORMAT </w:instrText>
            </w:r>
            <w:r>
              <w:rPr>
                <w:sz w:val="20"/>
                <w:szCs w:val="20"/>
              </w:rPr>
            </w:r>
            <w:r>
              <w:rPr>
                <w:sz w:val="20"/>
                <w:szCs w:val="20"/>
              </w:rPr>
              <w:fldChar w:fldCharType="separate"/>
            </w:r>
            <w:r w:rsidR="00A2710C" w:rsidRPr="00BD20ED">
              <w:rPr>
                <w:szCs w:val="34"/>
              </w:rPr>
              <w:t xml:space="preserve">Attribute </w:t>
            </w:r>
            <w:r w:rsidR="00A2710C" w:rsidRPr="00A2710C">
              <w:rPr>
                <w:rFonts w:ascii="Courier New" w:hAnsi="Courier New" w:cs="Courier New"/>
                <w:b/>
                <w:sz w:val="16"/>
                <w:szCs w:val="34"/>
                <w:highlight w:val="white"/>
              </w:rPr>
              <w:t>quality_control</w:t>
            </w:r>
            <w:r>
              <w:rPr>
                <w:sz w:val="20"/>
                <w:szCs w:val="20"/>
              </w:rPr>
              <w:fldChar w:fldCharType="end"/>
            </w:r>
          </w:p>
        </w:tc>
      </w:tr>
    </w:tbl>
    <w:p w14:paraId="5C964DFC" w14:textId="58BB9308" w:rsidR="000E64EA" w:rsidRPr="00226A3F" w:rsidRDefault="0079141E" w:rsidP="0079141E">
      <w:pPr>
        <w:pStyle w:val="Beschriftung"/>
        <w:spacing w:before="120"/>
        <w:rPr>
          <w:rFonts w:cs="Calibri"/>
          <w:lang w:eastAsia="zh-CN"/>
        </w:rPr>
      </w:pPr>
      <w:bookmarkStart w:id="2006" w:name="_Toc3566529"/>
      <w:bookmarkStart w:id="2007" w:name="_Toc34747531"/>
      <w:bookmarkStart w:id="2008" w:name="_Toc39880857"/>
      <w:r>
        <w:t xml:space="preserve">Table </w:t>
      </w:r>
      <w:r w:rsidR="00ED469A">
        <w:fldChar w:fldCharType="begin"/>
      </w:r>
      <w:r w:rsidR="00ED469A">
        <w:instrText xml:space="preserve"> SEQ Table \* ARABIC </w:instrText>
      </w:r>
      <w:r w:rsidR="00ED469A">
        <w:fldChar w:fldCharType="separate"/>
      </w:r>
      <w:r w:rsidR="00A2710C">
        <w:rPr>
          <w:noProof/>
        </w:rPr>
        <w:t>126</w:t>
      </w:r>
      <w:r w:rsidR="00ED469A">
        <w:fldChar w:fldCharType="end"/>
      </w:r>
      <w:r>
        <w:t xml:space="preserve">: </w:t>
      </w:r>
      <w:r w:rsidR="0061019D">
        <w:t xml:space="preserve">Attributes of </w:t>
      </w:r>
      <w:r w:rsidR="0061019D" w:rsidRPr="0061019D">
        <w:rPr>
          <w:rStyle w:val="elementdeftypeChar"/>
          <w:b/>
        </w:rPr>
        <w:t>&lt;connection_1d/&gt;</w:t>
      </w:r>
      <w:r w:rsidR="0061019D">
        <w:rPr>
          <w:rFonts w:ascii="Courier New" w:hAnsi="Courier New" w:cs="Courier New"/>
          <w:b w:val="0"/>
          <w:i/>
          <w:sz w:val="18"/>
          <w:szCs w:val="18"/>
        </w:rPr>
        <w:t xml:space="preserve"> </w:t>
      </w:r>
      <w:r w:rsidR="0061019D">
        <w:t xml:space="preserve">for </w:t>
      </w:r>
      <w:r w:rsidR="0061019D" w:rsidRPr="0061019D">
        <w:rPr>
          <w:rStyle w:val="elementdeftypeChar"/>
          <w:b/>
        </w:rPr>
        <w:t>&lt;hemming/&gt;</w:t>
      </w:r>
      <w:bookmarkEnd w:id="2006"/>
      <w:bookmarkEnd w:id="2007"/>
      <w:bookmarkEnd w:id="2008"/>
    </w:p>
    <w:tbl>
      <w:tblPr>
        <w:tblW w:w="0" w:type="auto"/>
        <w:tblInd w:w="113" w:type="dxa"/>
        <w:tblLayout w:type="fixed"/>
        <w:tblLook w:val="04A0" w:firstRow="1" w:lastRow="0" w:firstColumn="1" w:lastColumn="0" w:noHBand="0" w:noVBand="1"/>
      </w:tblPr>
      <w:tblGrid>
        <w:gridCol w:w="2111"/>
        <w:gridCol w:w="2268"/>
        <w:gridCol w:w="1276"/>
        <w:gridCol w:w="3412"/>
      </w:tblGrid>
      <w:tr w:rsidR="000E64EA" w:rsidRPr="000F7EEA" w14:paraId="0CD4F2FF" w14:textId="77777777" w:rsidTr="00E3398E">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D3A9CFC" w14:textId="77777777" w:rsidR="000E64EA" w:rsidRPr="00226A3F" w:rsidRDefault="000E64EA" w:rsidP="00E3398E">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CA51A42" w14:textId="77777777" w:rsidR="000E64EA" w:rsidRPr="00226A3F" w:rsidRDefault="000E64EA" w:rsidP="00E3398E">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4ED1DFD" w14:textId="09464AB9" w:rsidR="000E64EA" w:rsidRPr="00226A3F" w:rsidRDefault="003C5489" w:rsidP="00E3398E">
            <w:pPr>
              <w:keepNext/>
              <w:suppressAutoHyphens/>
              <w:rPr>
                <w:rFonts w:cs="Calibri"/>
                <w:b/>
                <w:i/>
                <w:lang w:eastAsia="zh-CN"/>
              </w:rPr>
            </w:pPr>
            <w:r>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7A41561" w14:textId="5FB584C9"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0C13D4DB" w14:textId="77777777" w:rsidTr="00E3398E">
        <w:tc>
          <w:tcPr>
            <w:tcW w:w="2111" w:type="dxa"/>
            <w:tcBorders>
              <w:top w:val="dotted" w:sz="4" w:space="0" w:color="000000"/>
              <w:left w:val="single" w:sz="8" w:space="0" w:color="000000"/>
              <w:bottom w:val="single" w:sz="8" w:space="0" w:color="000000"/>
              <w:right w:val="nil"/>
            </w:tcBorders>
            <w:vAlign w:val="bottom"/>
            <w:hideMark/>
          </w:tcPr>
          <w:p w14:paraId="607AE26C" w14:textId="5D8395C8" w:rsidR="000E64EA" w:rsidRPr="00226A3F" w:rsidRDefault="00B903D1" w:rsidP="00E3398E">
            <w:pPr>
              <w:suppressAutoHyphens/>
              <w:rPr>
                <w:rFonts w:cs="Calibri"/>
                <w:sz w:val="20"/>
                <w:szCs w:val="20"/>
                <w:lang w:eastAsia="zh-CN"/>
              </w:rPr>
            </w:pPr>
            <w:r>
              <w:rPr>
                <w:sz w:val="20"/>
                <w:szCs w:val="20"/>
              </w:rPr>
              <w:t>h</w:t>
            </w:r>
            <w:r w:rsidRPr="00226A3F">
              <w:rPr>
                <w:sz w:val="20"/>
                <w:szCs w:val="20"/>
              </w:rPr>
              <w:t>emming</w:t>
            </w:r>
          </w:p>
        </w:tc>
        <w:tc>
          <w:tcPr>
            <w:tcW w:w="2268" w:type="dxa"/>
            <w:tcBorders>
              <w:top w:val="dotted" w:sz="4" w:space="0" w:color="000000"/>
              <w:left w:val="single" w:sz="4" w:space="0" w:color="000000"/>
              <w:bottom w:val="single" w:sz="8" w:space="0" w:color="000000"/>
              <w:right w:val="nil"/>
            </w:tcBorders>
            <w:vAlign w:val="bottom"/>
            <w:hideMark/>
          </w:tcPr>
          <w:p w14:paraId="654D3581" w14:textId="68AD5CD8" w:rsidR="000E64EA" w:rsidRPr="00226A3F" w:rsidRDefault="000E64EA" w:rsidP="00E3398E">
            <w:pPr>
              <w:suppressAutoHyphens/>
              <w:rPr>
                <w:rFonts w:cs="Calibri"/>
                <w:sz w:val="20"/>
                <w:szCs w:val="20"/>
                <w:lang w:eastAsia="zh-CN"/>
              </w:rPr>
            </w:pPr>
            <w:r w:rsidRPr="00226A3F">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5E0A81C2"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5420DEE5" w14:textId="77777777" w:rsidR="000E64EA" w:rsidRPr="00226A3F" w:rsidRDefault="000E64EA" w:rsidP="00E3398E">
            <w:pPr>
              <w:suppressAutoHyphens/>
              <w:rPr>
                <w:rFonts w:cs="Calibri"/>
                <w:lang w:eastAsia="zh-CN"/>
              </w:rPr>
            </w:pPr>
            <w:r w:rsidRPr="00226A3F">
              <w:rPr>
                <w:sz w:val="20"/>
                <w:szCs w:val="20"/>
              </w:rPr>
              <w:t>-</w:t>
            </w:r>
          </w:p>
        </w:tc>
      </w:tr>
      <w:tr w:rsidR="000E64EA" w:rsidRPr="000F7EEA" w14:paraId="2105ADA4" w14:textId="77777777" w:rsidTr="00E3398E">
        <w:tc>
          <w:tcPr>
            <w:tcW w:w="2111" w:type="dxa"/>
            <w:tcBorders>
              <w:top w:val="nil"/>
              <w:left w:val="single" w:sz="8" w:space="0" w:color="000000"/>
              <w:bottom w:val="single" w:sz="8" w:space="0" w:color="000000"/>
              <w:right w:val="nil"/>
            </w:tcBorders>
            <w:vAlign w:val="bottom"/>
            <w:hideMark/>
          </w:tcPr>
          <w:p w14:paraId="6FD98AFB" w14:textId="77777777" w:rsidR="000E64EA" w:rsidRPr="00226A3F" w:rsidRDefault="000E64EA" w:rsidP="00E3398E">
            <w:pPr>
              <w:suppressAutoHyphens/>
              <w:rPr>
                <w:rFonts w:cs="Calibri"/>
                <w:sz w:val="20"/>
                <w:szCs w:val="20"/>
                <w:lang w:eastAsia="zh-CN"/>
              </w:rPr>
            </w:pPr>
            <w:r w:rsidRPr="00226A3F">
              <w:rPr>
                <w:sz w:val="20"/>
                <w:szCs w:val="20"/>
              </w:rPr>
              <w:t>loc_list</w:t>
            </w:r>
          </w:p>
        </w:tc>
        <w:tc>
          <w:tcPr>
            <w:tcW w:w="2268" w:type="dxa"/>
            <w:tcBorders>
              <w:top w:val="nil"/>
              <w:left w:val="single" w:sz="4" w:space="0" w:color="000000"/>
              <w:bottom w:val="single" w:sz="8" w:space="0" w:color="000000"/>
              <w:right w:val="nil"/>
            </w:tcBorders>
            <w:vAlign w:val="bottom"/>
            <w:hideMark/>
          </w:tcPr>
          <w:p w14:paraId="07B5AC95" w14:textId="69BE03F1" w:rsidR="000E64EA" w:rsidRPr="00226A3F" w:rsidRDefault="000E64EA" w:rsidP="00E3398E">
            <w:pPr>
              <w:suppressAutoHyphens/>
              <w:rPr>
                <w:rFonts w:cs="Calibri"/>
                <w:sz w:val="20"/>
                <w:szCs w:val="20"/>
                <w:lang w:eastAsia="zh-CN"/>
              </w:rPr>
            </w:pPr>
            <w:r w:rsidRPr="00226A3F">
              <w:rPr>
                <w:sz w:val="20"/>
                <w:szCs w:val="20"/>
              </w:rPr>
              <w:t>1</w:t>
            </w:r>
            <w:r w:rsidR="00341FEE">
              <w:rPr>
                <w:sz w:val="20"/>
                <w:szCs w:val="20"/>
              </w:rPr>
              <w:t>-*</w:t>
            </w:r>
          </w:p>
        </w:tc>
        <w:tc>
          <w:tcPr>
            <w:tcW w:w="1276" w:type="dxa"/>
            <w:tcBorders>
              <w:top w:val="nil"/>
              <w:left w:val="single" w:sz="4" w:space="0" w:color="000000"/>
              <w:bottom w:val="single" w:sz="8" w:space="0" w:color="000000"/>
              <w:right w:val="nil"/>
            </w:tcBorders>
            <w:vAlign w:val="bottom"/>
            <w:hideMark/>
          </w:tcPr>
          <w:p w14:paraId="5FAA8B19" w14:textId="77777777" w:rsidR="000E64EA" w:rsidRPr="00226A3F" w:rsidRDefault="000E64EA" w:rsidP="00E3398E">
            <w:pPr>
              <w:suppressAutoHyphens/>
              <w:rPr>
                <w:rFonts w:cs="Calibri"/>
                <w:sz w:val="20"/>
                <w:szCs w:val="20"/>
                <w:lang w:eastAsia="zh-CN"/>
              </w:rPr>
            </w:pPr>
            <w:r w:rsidRPr="00226A3F">
              <w:rPr>
                <w:sz w:val="20"/>
                <w:szCs w:val="20"/>
              </w:rPr>
              <w:t>Required</w:t>
            </w:r>
          </w:p>
        </w:tc>
        <w:tc>
          <w:tcPr>
            <w:tcW w:w="3412" w:type="dxa"/>
            <w:tcBorders>
              <w:top w:val="nil"/>
              <w:left w:val="single" w:sz="4" w:space="0" w:color="000000"/>
              <w:bottom w:val="single" w:sz="8" w:space="0" w:color="000000"/>
              <w:right w:val="single" w:sz="8" w:space="0" w:color="000000"/>
            </w:tcBorders>
            <w:vAlign w:val="bottom"/>
            <w:hideMark/>
          </w:tcPr>
          <w:p w14:paraId="2CA7160D" w14:textId="5A6E85D3" w:rsidR="000E64EA" w:rsidRPr="00226A3F" w:rsidRDefault="007A5977" w:rsidP="00E3398E">
            <w:pPr>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A2710C">
              <w:rPr>
                <w:sz w:val="20"/>
                <w:szCs w:val="20"/>
              </w:rPr>
              <w:t>8.1.2</w:t>
            </w:r>
            <w:r>
              <w:rPr>
                <w:sz w:val="20"/>
                <w:szCs w:val="20"/>
              </w:rPr>
              <w:fldChar w:fldCharType="end"/>
            </w:r>
            <w:r>
              <w:rPr>
                <w:sz w:val="20"/>
                <w:szCs w:val="20"/>
              </w:rPr>
              <w:t xml:space="preserve"> loc_list</w:t>
            </w:r>
          </w:p>
        </w:tc>
      </w:tr>
      <w:tr w:rsidR="000E64EA" w:rsidRPr="000F7EEA" w14:paraId="326FC453" w14:textId="77777777" w:rsidTr="00E3398E">
        <w:tc>
          <w:tcPr>
            <w:tcW w:w="2111" w:type="dxa"/>
            <w:tcBorders>
              <w:top w:val="nil"/>
              <w:left w:val="single" w:sz="8" w:space="0" w:color="000000"/>
              <w:bottom w:val="single" w:sz="8" w:space="0" w:color="000000"/>
              <w:right w:val="nil"/>
            </w:tcBorders>
            <w:vAlign w:val="bottom"/>
          </w:tcPr>
          <w:p w14:paraId="71E339E7" w14:textId="108A280E" w:rsidR="000E64EA" w:rsidRPr="00226A3F" w:rsidRDefault="00B903D1" w:rsidP="00E3398E">
            <w:pPr>
              <w:suppressAutoHyphens/>
              <w:rPr>
                <w:sz w:val="20"/>
                <w:szCs w:val="20"/>
              </w:rPr>
            </w:pPr>
            <w:r>
              <w:rPr>
                <w:sz w:val="20"/>
                <w:szCs w:val="20"/>
              </w:rPr>
              <w:t>a</w:t>
            </w:r>
            <w:r w:rsidRPr="00226A3F">
              <w:rPr>
                <w:sz w:val="20"/>
                <w:szCs w:val="20"/>
              </w:rPr>
              <w:t>ppdata</w:t>
            </w:r>
          </w:p>
        </w:tc>
        <w:tc>
          <w:tcPr>
            <w:tcW w:w="2268" w:type="dxa"/>
            <w:tcBorders>
              <w:top w:val="nil"/>
              <w:left w:val="single" w:sz="4" w:space="0" w:color="000000"/>
              <w:bottom w:val="single" w:sz="8" w:space="0" w:color="000000"/>
              <w:right w:val="nil"/>
            </w:tcBorders>
            <w:vAlign w:val="bottom"/>
          </w:tcPr>
          <w:p w14:paraId="35313E24" w14:textId="028BB49E" w:rsidR="000E64EA" w:rsidRPr="00226A3F" w:rsidRDefault="000E64EA" w:rsidP="00E3398E">
            <w:pPr>
              <w:suppressAutoHyphens/>
              <w:rPr>
                <w:sz w:val="20"/>
                <w:szCs w:val="20"/>
              </w:rPr>
            </w:pPr>
            <w:r w:rsidRPr="00226A3F">
              <w:rPr>
                <w:sz w:val="20"/>
                <w:szCs w:val="20"/>
              </w:rPr>
              <w:t>1</w:t>
            </w:r>
          </w:p>
        </w:tc>
        <w:tc>
          <w:tcPr>
            <w:tcW w:w="1276" w:type="dxa"/>
            <w:tcBorders>
              <w:top w:val="nil"/>
              <w:left w:val="single" w:sz="4" w:space="0" w:color="000000"/>
              <w:bottom w:val="single" w:sz="8" w:space="0" w:color="000000"/>
              <w:right w:val="nil"/>
            </w:tcBorders>
            <w:vAlign w:val="bottom"/>
          </w:tcPr>
          <w:p w14:paraId="3D29C238" w14:textId="77777777" w:rsidR="000E64EA" w:rsidRPr="00226A3F" w:rsidRDefault="000E64EA" w:rsidP="00E3398E">
            <w:pPr>
              <w:suppressAutoHyphens/>
              <w:rPr>
                <w:sz w:val="20"/>
                <w:szCs w:val="20"/>
              </w:rPr>
            </w:pPr>
            <w:r w:rsidRPr="00226A3F">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060CC1B4" w14:textId="77777777" w:rsidR="000E64EA" w:rsidRPr="00226A3F" w:rsidRDefault="000E64EA" w:rsidP="00E3398E">
            <w:pPr>
              <w:suppressAutoHyphens/>
              <w:rPr>
                <w:sz w:val="20"/>
                <w:szCs w:val="20"/>
              </w:rPr>
            </w:pPr>
            <w:r w:rsidRPr="00226A3F">
              <w:rPr>
                <w:sz w:val="20"/>
                <w:szCs w:val="20"/>
              </w:rPr>
              <w:t>-</w:t>
            </w:r>
          </w:p>
        </w:tc>
      </w:tr>
      <w:tr w:rsidR="00670B99" w:rsidRPr="000F7EEA" w14:paraId="6B99E65F" w14:textId="77777777" w:rsidTr="00E3398E">
        <w:tc>
          <w:tcPr>
            <w:tcW w:w="2111" w:type="dxa"/>
            <w:tcBorders>
              <w:top w:val="nil"/>
              <w:left w:val="single" w:sz="8" w:space="0" w:color="000000"/>
              <w:bottom w:val="single" w:sz="8" w:space="0" w:color="000000"/>
              <w:right w:val="nil"/>
            </w:tcBorders>
            <w:vAlign w:val="bottom"/>
          </w:tcPr>
          <w:p w14:paraId="21FEA486" w14:textId="0A27AFE5" w:rsidR="00670B99" w:rsidRPr="00226A3F" w:rsidRDefault="00670B99" w:rsidP="00E3398E">
            <w:pPr>
              <w:suppressAutoHyphens/>
              <w:rPr>
                <w:sz w:val="20"/>
                <w:szCs w:val="20"/>
              </w:rPr>
            </w:pPr>
            <w:r>
              <w:rPr>
                <w:sz w:val="20"/>
                <w:szCs w:val="20"/>
              </w:rPr>
              <w:t>femdata</w:t>
            </w:r>
          </w:p>
        </w:tc>
        <w:tc>
          <w:tcPr>
            <w:tcW w:w="2268" w:type="dxa"/>
            <w:tcBorders>
              <w:top w:val="nil"/>
              <w:left w:val="single" w:sz="4" w:space="0" w:color="000000"/>
              <w:bottom w:val="single" w:sz="8" w:space="0" w:color="000000"/>
              <w:right w:val="nil"/>
            </w:tcBorders>
            <w:vAlign w:val="bottom"/>
          </w:tcPr>
          <w:p w14:paraId="40FA6153" w14:textId="2F938E87" w:rsidR="00670B99" w:rsidDel="009050D3" w:rsidRDefault="00670B99" w:rsidP="00E3398E">
            <w:pPr>
              <w:suppressAutoHyphens/>
              <w:rPr>
                <w:sz w:val="20"/>
                <w:szCs w:val="20"/>
              </w:rPr>
            </w:pPr>
            <w:r>
              <w:rPr>
                <w:sz w:val="20"/>
                <w:szCs w:val="20"/>
              </w:rPr>
              <w:t>1</w:t>
            </w:r>
          </w:p>
        </w:tc>
        <w:tc>
          <w:tcPr>
            <w:tcW w:w="1276" w:type="dxa"/>
            <w:tcBorders>
              <w:top w:val="nil"/>
              <w:left w:val="single" w:sz="4" w:space="0" w:color="000000"/>
              <w:bottom w:val="single" w:sz="8" w:space="0" w:color="000000"/>
              <w:right w:val="nil"/>
            </w:tcBorders>
            <w:vAlign w:val="bottom"/>
          </w:tcPr>
          <w:p w14:paraId="60749347" w14:textId="4ACF9C92" w:rsidR="00670B99" w:rsidRPr="00226A3F" w:rsidRDefault="00670B99" w:rsidP="00E3398E">
            <w:pPr>
              <w:suppressAutoHyphens/>
              <w:rPr>
                <w:sz w:val="20"/>
                <w:szCs w:val="20"/>
              </w:rPr>
            </w:pPr>
            <w:r>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7342FABC" w14:textId="19B66A7A" w:rsidR="00670B99" w:rsidRPr="00226A3F" w:rsidRDefault="00670B99" w:rsidP="00E3398E">
            <w:pPr>
              <w:suppressAutoHyphens/>
              <w:rPr>
                <w:sz w:val="20"/>
                <w:szCs w:val="20"/>
              </w:rPr>
            </w:pPr>
            <w:r>
              <w:rPr>
                <w:sz w:val="20"/>
                <w:szCs w:val="20"/>
              </w:rPr>
              <w:t>-</w:t>
            </w:r>
          </w:p>
        </w:tc>
      </w:tr>
      <w:tr w:rsidR="00A2456B" w:rsidRPr="000F7EEA" w14:paraId="4C6D8887" w14:textId="77777777" w:rsidTr="00E3398E">
        <w:tc>
          <w:tcPr>
            <w:tcW w:w="2111" w:type="dxa"/>
            <w:tcBorders>
              <w:top w:val="nil"/>
              <w:left w:val="single" w:sz="8" w:space="0" w:color="000000"/>
              <w:bottom w:val="single" w:sz="8" w:space="0" w:color="000000"/>
              <w:right w:val="nil"/>
            </w:tcBorders>
            <w:vAlign w:val="bottom"/>
          </w:tcPr>
          <w:p w14:paraId="04CB64E5" w14:textId="34B006DB" w:rsidR="00A2456B" w:rsidRPr="00226A3F" w:rsidRDefault="00A2456B" w:rsidP="00E3398E">
            <w:pPr>
              <w:suppressAutoHyphens/>
              <w:rPr>
                <w:sz w:val="20"/>
                <w:szCs w:val="20"/>
              </w:rPr>
            </w:pPr>
            <w:r>
              <w:rPr>
                <w:sz w:val="20"/>
                <w:szCs w:val="20"/>
              </w:rPr>
              <w:t>custom_attributes_list</w:t>
            </w:r>
          </w:p>
        </w:tc>
        <w:tc>
          <w:tcPr>
            <w:tcW w:w="2268" w:type="dxa"/>
            <w:tcBorders>
              <w:top w:val="nil"/>
              <w:left w:val="single" w:sz="4" w:space="0" w:color="000000"/>
              <w:bottom w:val="single" w:sz="8" w:space="0" w:color="000000"/>
              <w:right w:val="nil"/>
            </w:tcBorders>
            <w:vAlign w:val="bottom"/>
          </w:tcPr>
          <w:p w14:paraId="09EA5646" w14:textId="449CB357" w:rsidR="00A2456B" w:rsidRPr="00226A3F" w:rsidRDefault="00A2456B" w:rsidP="00E3398E">
            <w:pPr>
              <w:suppressAutoHyphens/>
              <w:rPr>
                <w:sz w:val="20"/>
                <w:szCs w:val="20"/>
              </w:rPr>
            </w:pPr>
            <w:r>
              <w:rPr>
                <w:sz w:val="20"/>
                <w:szCs w:val="20"/>
              </w:rPr>
              <w:t>1</w:t>
            </w:r>
          </w:p>
        </w:tc>
        <w:tc>
          <w:tcPr>
            <w:tcW w:w="1276" w:type="dxa"/>
            <w:tcBorders>
              <w:top w:val="nil"/>
              <w:left w:val="single" w:sz="4" w:space="0" w:color="000000"/>
              <w:bottom w:val="single" w:sz="8" w:space="0" w:color="000000"/>
              <w:right w:val="nil"/>
            </w:tcBorders>
            <w:vAlign w:val="bottom"/>
          </w:tcPr>
          <w:p w14:paraId="7DFC6DEE" w14:textId="4D043514" w:rsidR="00A2456B" w:rsidRPr="00226A3F" w:rsidRDefault="00A2456B" w:rsidP="00E3398E">
            <w:pPr>
              <w:suppressAutoHyphens/>
              <w:rPr>
                <w:sz w:val="20"/>
                <w:szCs w:val="20"/>
              </w:rPr>
            </w:pPr>
            <w:r>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58122DA2" w14:textId="6327DB3B" w:rsidR="00A2456B" w:rsidRPr="00226A3F" w:rsidRDefault="00A2456B" w:rsidP="00F3716C">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2710C">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A2710C" w:rsidRPr="00A2710C">
              <w:rPr>
                <w:sz w:val="20"/>
                <w:szCs w:val="20"/>
              </w:rPr>
              <w:t xml:space="preserve">Custom Attributes </w:t>
            </w:r>
            <w:r w:rsidR="00A2710C" w:rsidRPr="007331A4">
              <w:t>list</w:t>
            </w:r>
            <w:r w:rsidRPr="003D0E42">
              <w:rPr>
                <w:rFonts w:cs="Calibri"/>
                <w:sz w:val="20"/>
                <w:szCs w:val="20"/>
                <w:lang w:eastAsia="en-GB"/>
              </w:rPr>
              <w:fldChar w:fldCharType="end"/>
            </w:r>
          </w:p>
        </w:tc>
      </w:tr>
    </w:tbl>
    <w:p w14:paraId="211B735E" w14:textId="51C2D120" w:rsidR="00F3716C" w:rsidRDefault="00F3716C" w:rsidP="0079141E">
      <w:pPr>
        <w:pStyle w:val="Beschriftung"/>
        <w:spacing w:before="120"/>
      </w:pPr>
      <w:bookmarkStart w:id="2009" w:name="_Toc3566530"/>
      <w:bookmarkStart w:id="2010" w:name="_Toc34747532"/>
      <w:bookmarkStart w:id="2011" w:name="_Toc39880858"/>
      <w:r>
        <w:t xml:space="preserve">Table </w:t>
      </w:r>
      <w:r w:rsidR="00ED469A">
        <w:fldChar w:fldCharType="begin"/>
      </w:r>
      <w:r w:rsidR="00ED469A">
        <w:instrText xml:space="preserve"> SEQ Table \* ARABIC </w:instrText>
      </w:r>
      <w:r w:rsidR="00ED469A">
        <w:fldChar w:fldCharType="separate"/>
      </w:r>
      <w:r w:rsidR="00A2710C">
        <w:rPr>
          <w:noProof/>
        </w:rPr>
        <w:t>127</w:t>
      </w:r>
      <w:r w:rsidR="00ED469A">
        <w:fldChar w:fldCharType="end"/>
      </w:r>
      <w:r>
        <w:t xml:space="preserve">: </w:t>
      </w:r>
      <w:r w:rsidR="0061019D">
        <w:t xml:space="preserve">Nested elements of </w:t>
      </w:r>
      <w:r w:rsidR="0061019D" w:rsidRPr="0061019D">
        <w:rPr>
          <w:rStyle w:val="elementdeftypeChar"/>
          <w:b/>
        </w:rPr>
        <w:t>&lt;connection_1d/&gt;</w:t>
      </w:r>
      <w:r w:rsidR="009B5F5A">
        <w:rPr>
          <w:rFonts w:ascii="Courier New" w:hAnsi="Courier New" w:cs="Courier New"/>
          <w:b w:val="0"/>
          <w:i/>
          <w:sz w:val="18"/>
          <w:szCs w:val="18"/>
        </w:rPr>
        <w:t xml:space="preserve"> </w:t>
      </w:r>
      <w:r w:rsidR="009B5F5A">
        <w:t xml:space="preserve">for </w:t>
      </w:r>
      <w:r w:rsidR="009B5F5A" w:rsidRPr="0061019D">
        <w:rPr>
          <w:rStyle w:val="elementdeftypeChar"/>
          <w:b/>
        </w:rPr>
        <w:t>&lt;hemming/&gt;</w:t>
      </w:r>
      <w:bookmarkEnd w:id="2009"/>
      <w:bookmarkEnd w:id="2010"/>
      <w:bookmarkEnd w:id="2011"/>
    </w:p>
    <w:p w14:paraId="3525AC33" w14:textId="3B6D8779" w:rsidR="000E64EA" w:rsidRPr="00226A3F" w:rsidRDefault="000E64EA" w:rsidP="0079141E">
      <w:pPr>
        <w:pStyle w:val="berschrift5"/>
        <w:keepNext/>
        <w:spacing w:before="120"/>
        <w:rPr>
          <w:kern w:val="22"/>
        </w:rPr>
      </w:pPr>
      <w:r w:rsidRPr="00226A3F">
        <w:rPr>
          <w:kern w:val="22"/>
        </w:rPr>
        <w:t xml:space="preserve">Element </w:t>
      </w:r>
      <w:r w:rsidR="00194316">
        <w:rPr>
          <w:kern w:val="22"/>
        </w:rPr>
        <w:t>"</w:t>
      </w:r>
      <w:r w:rsidRPr="00226A3F">
        <w:rPr>
          <w:kern w:val="22"/>
        </w:rPr>
        <w:t>loc_list</w:t>
      </w:r>
      <w:r w:rsidR="00194316">
        <w:rPr>
          <w:kern w:val="22"/>
        </w:rPr>
        <w:t>"</w:t>
      </w:r>
    </w:p>
    <w:p w14:paraId="014BEC36" w14:textId="148F4E6A" w:rsidR="000E64EA" w:rsidRPr="00226A3F" w:rsidRDefault="000E64EA" w:rsidP="0061019D">
      <w:pPr>
        <w:jc w:val="both"/>
      </w:pPr>
      <w:r w:rsidRPr="009C0E9B">
        <w:rPr>
          <w:szCs w:val="22"/>
        </w:rPr>
        <w:t xml:space="preserve">This is the path of the </w:t>
      </w:r>
      <w:r w:rsidRPr="009C0E9B">
        <w:rPr>
          <w:i/>
          <w:szCs w:val="22"/>
        </w:rPr>
        <w:t>hemming root</w:t>
      </w:r>
      <w:r w:rsidRPr="009C0E9B">
        <w:rPr>
          <w:szCs w:val="22"/>
        </w:rPr>
        <w:t xml:space="preserve">. It follows the same syntax as defined in </w:t>
      </w:r>
      <w:r w:rsidR="0053168C">
        <w:rPr>
          <w:szCs w:val="22"/>
        </w:rPr>
        <w:t>section</w:t>
      </w:r>
      <w:r w:rsidR="0061019D">
        <w:rPr>
          <w:szCs w:val="22"/>
        </w:rPr>
        <w:t xml:space="preserve"> </w:t>
      </w:r>
      <w:r w:rsidR="0053168C">
        <w:rPr>
          <w:szCs w:val="22"/>
        </w:rPr>
        <w:fldChar w:fldCharType="begin"/>
      </w:r>
      <w:r w:rsidR="0053168C">
        <w:rPr>
          <w:szCs w:val="22"/>
        </w:rPr>
        <w:instrText xml:space="preserve"> REF _Ref414571413 \r \h </w:instrText>
      </w:r>
      <w:r w:rsidR="0061019D">
        <w:rPr>
          <w:szCs w:val="22"/>
        </w:rPr>
        <w:instrText xml:space="preserve"> \* MERGEFORMAT </w:instrText>
      </w:r>
      <w:r w:rsidR="0053168C">
        <w:rPr>
          <w:szCs w:val="22"/>
        </w:rPr>
      </w:r>
      <w:r w:rsidR="0053168C">
        <w:rPr>
          <w:szCs w:val="22"/>
        </w:rPr>
        <w:fldChar w:fldCharType="separate"/>
      </w:r>
      <w:r w:rsidR="00A2710C">
        <w:rPr>
          <w:szCs w:val="22"/>
        </w:rPr>
        <w:t>8.1.2</w:t>
      </w:r>
      <w:r w:rsidR="0053168C">
        <w:rPr>
          <w:szCs w:val="22"/>
        </w:rPr>
        <w:fldChar w:fldCharType="end"/>
      </w:r>
      <w:r w:rsidR="0053168C">
        <w:rPr>
          <w:szCs w:val="22"/>
        </w:rPr>
        <w:t> </w:t>
      </w:r>
      <w:r w:rsidR="0061019D">
        <w:rPr>
          <w:szCs w:val="22"/>
        </w:rPr>
        <w:fldChar w:fldCharType="begin"/>
      </w:r>
      <w:r w:rsidR="0061019D">
        <w:rPr>
          <w:szCs w:val="22"/>
        </w:rPr>
        <w:instrText xml:space="preserve"> REF _Ref429050458 \h </w:instrText>
      </w:r>
      <w:r w:rsidR="0061019D">
        <w:rPr>
          <w:szCs w:val="22"/>
        </w:rPr>
      </w:r>
      <w:r w:rsidR="0061019D">
        <w:rPr>
          <w:szCs w:val="22"/>
        </w:rPr>
        <w:fldChar w:fldCharType="separate"/>
      </w:r>
      <w:r w:rsidR="00A2710C" w:rsidRPr="007055D9">
        <w:t>L</w:t>
      </w:r>
      <w:r w:rsidR="00A2710C">
        <w:t>ocation</w:t>
      </w:r>
      <w:r w:rsidR="0061019D">
        <w:rPr>
          <w:szCs w:val="22"/>
        </w:rPr>
        <w:fldChar w:fldCharType="end"/>
      </w:r>
      <w:r w:rsidR="0053168C" w:rsidRPr="009C0E9B">
        <w:rPr>
          <w:szCs w:val="22"/>
        </w:rPr>
        <w:t>.</w:t>
      </w:r>
    </w:p>
    <w:p w14:paraId="58B17243" w14:textId="4C5E7D08" w:rsidR="000E64EA" w:rsidRPr="00226A3F" w:rsidRDefault="000E64EA" w:rsidP="0079141E">
      <w:pPr>
        <w:pStyle w:val="Formatvorlageberschrift5BlockUnterschneidungab11pt"/>
        <w:keepNext/>
        <w:spacing w:before="120"/>
        <w:jc w:val="left"/>
        <w:rPr>
          <w:kern w:val="22"/>
        </w:rPr>
      </w:pPr>
      <w:r w:rsidRPr="00226A3F">
        <w:rPr>
          <w:kern w:val="22"/>
        </w:rPr>
        <w:t xml:space="preserve">Element </w:t>
      </w:r>
      <w:r w:rsidR="00194316">
        <w:rPr>
          <w:kern w:val="22"/>
        </w:rPr>
        <w:t>"</w:t>
      </w:r>
      <w:r w:rsidRPr="00226A3F">
        <w:rPr>
          <w:kern w:val="22"/>
        </w:rPr>
        <w:t>appdata</w:t>
      </w:r>
      <w:r w:rsidR="00194316">
        <w:rPr>
          <w:kern w:val="22"/>
        </w:rPr>
        <w:t>"</w:t>
      </w:r>
    </w:p>
    <w:p w14:paraId="2A795959" w14:textId="657E99C8" w:rsidR="000E64EA" w:rsidRDefault="000E64EA" w:rsidP="00584B8A">
      <w:pPr>
        <w:jc w:val="both"/>
      </w:pPr>
      <w:r w:rsidRPr="009C0E9B">
        <w:rPr>
          <w:szCs w:val="22"/>
        </w:rPr>
        <w:t xml:space="preserve">This follows the same syntax as defined in </w:t>
      </w:r>
      <w:r w:rsidR="0053168C">
        <w:rPr>
          <w:szCs w:val="22"/>
        </w:rPr>
        <w:t xml:space="preserve">section </w:t>
      </w:r>
      <w:r w:rsidR="0053168C">
        <w:fldChar w:fldCharType="begin"/>
      </w:r>
      <w:r w:rsidR="0053168C">
        <w:instrText xml:space="preserve"> REF _Ref414571476 \r \h </w:instrText>
      </w:r>
      <w:r w:rsidR="0053168C">
        <w:fldChar w:fldCharType="separate"/>
      </w:r>
      <w:r w:rsidR="00A2710C">
        <w:t>5.2.1</w:t>
      </w:r>
      <w:r w:rsidR="0053168C">
        <w:fldChar w:fldCharType="end"/>
      </w:r>
      <w:r w:rsidR="0053168C">
        <w:t> </w:t>
      </w:r>
      <w:r w:rsidR="006C220A">
        <w:fldChar w:fldCharType="begin"/>
      </w:r>
      <w:r w:rsidR="006C220A">
        <w:instrText xml:space="preserve"> REF _Ref429053268 \h  \* MERGEFORMAT </w:instrText>
      </w:r>
      <w:r w:rsidR="006C220A">
        <w:fldChar w:fldCharType="separate"/>
      </w:r>
      <w:r w:rsidR="00A2710C" w:rsidRPr="007055D9">
        <w:t xml:space="preserve">User Specific Data </w:t>
      </w:r>
      <w:r w:rsidR="00A2710C" w:rsidRPr="00A2710C">
        <w:rPr>
          <w:rStyle w:val="Hervorhebung"/>
        </w:rPr>
        <w:t>&lt;appdata&gt;</w:t>
      </w:r>
      <w:r w:rsidR="006C220A">
        <w:fldChar w:fldCharType="end"/>
      </w:r>
      <w:r w:rsidR="006C220A">
        <w:t>.</w:t>
      </w:r>
    </w:p>
    <w:p w14:paraId="246B351A" w14:textId="02735BD2" w:rsidR="00670B99" w:rsidRPr="00670B99" w:rsidRDefault="00670B99" w:rsidP="00670B99">
      <w:pPr>
        <w:pStyle w:val="Formatvorlageberschrift5BlockUnterschneidungab11pt"/>
        <w:keepNext/>
        <w:spacing w:before="120"/>
        <w:jc w:val="left"/>
        <w:rPr>
          <w:kern w:val="22"/>
          <w:lang w:val="en-US"/>
        </w:rPr>
      </w:pPr>
      <w:r>
        <w:rPr>
          <w:kern w:val="22"/>
        </w:rPr>
        <w:t xml:space="preserve">Element </w:t>
      </w:r>
      <w:r w:rsidR="00194316">
        <w:rPr>
          <w:kern w:val="22"/>
        </w:rPr>
        <w:t>"</w:t>
      </w:r>
      <w:r>
        <w:rPr>
          <w:kern w:val="22"/>
          <w:lang w:val="en-US"/>
        </w:rPr>
        <w:t>fem</w:t>
      </w:r>
      <w:r w:rsidRPr="00226A3F">
        <w:rPr>
          <w:kern w:val="22"/>
        </w:rPr>
        <w:t>data</w:t>
      </w:r>
      <w:r w:rsidR="00194316">
        <w:rPr>
          <w:kern w:val="22"/>
        </w:rPr>
        <w:t>"</w:t>
      </w:r>
    </w:p>
    <w:p w14:paraId="4CDF0FBA" w14:textId="0F91A02A" w:rsidR="00670B99" w:rsidRPr="009C0E9B" w:rsidRDefault="00670B99" w:rsidP="00670B99">
      <w:pPr>
        <w:jc w:val="both"/>
        <w:rPr>
          <w:b/>
          <w:szCs w:val="22"/>
        </w:rPr>
      </w:pPr>
      <w:r w:rsidRPr="009C0E9B">
        <w:rPr>
          <w:szCs w:val="22"/>
        </w:rPr>
        <w:t xml:space="preserve">This follows the same syntax as defined in </w:t>
      </w:r>
      <w:r>
        <w:rPr>
          <w:szCs w:val="22"/>
        </w:rPr>
        <w:t>section</w:t>
      </w:r>
      <w:r>
        <w:t xml:space="preserve"> </w:t>
      </w:r>
      <w:hyperlink w:anchor="_Finite_Element_Specific" w:history="1">
        <w:r w:rsidRPr="00670B99">
          <w:rPr>
            <w:rStyle w:val="Hyperlink"/>
          </w:rPr>
          <w:t xml:space="preserve">5.2.2 Finite Element Specific Data </w:t>
        </w:r>
        <w:r w:rsidRPr="00670B99">
          <w:rPr>
            <w:rStyle w:val="Hervorhebung"/>
          </w:rPr>
          <w:t>&lt;femdata&gt;</w:t>
        </w:r>
      </w:hyperlink>
      <w:r>
        <w:t>.</w:t>
      </w:r>
    </w:p>
    <w:p w14:paraId="0C656495" w14:textId="018AA337" w:rsidR="000E64EA" w:rsidRPr="00226A3F" w:rsidRDefault="000E64EA" w:rsidP="000E64EA">
      <w:pPr>
        <w:pStyle w:val="berschrift5"/>
        <w:keepNext/>
        <w:spacing w:before="120" w:after="120"/>
        <w:rPr>
          <w:rFonts w:cs="Calibri"/>
          <w:kern w:val="22"/>
          <w:lang w:eastAsia="zh-CN"/>
        </w:rPr>
      </w:pPr>
      <w:r w:rsidRPr="00226A3F">
        <w:rPr>
          <w:kern w:val="22"/>
        </w:rPr>
        <w:t xml:space="preserve">Element </w:t>
      </w:r>
      <w:r w:rsidR="00194316">
        <w:rPr>
          <w:kern w:val="22"/>
        </w:rPr>
        <w:t>"</w:t>
      </w:r>
      <w:r w:rsidRPr="00226A3F">
        <w:rPr>
          <w:kern w:val="22"/>
        </w:rPr>
        <w:t>hemming</w:t>
      </w:r>
      <w:r w:rsidR="00194316">
        <w:rPr>
          <w:kern w:val="22"/>
        </w:rPr>
        <w:t>"</w:t>
      </w:r>
    </w:p>
    <w:p w14:paraId="28D052EA" w14:textId="77777777" w:rsidR="000E64EA" w:rsidRPr="00226A3F" w:rsidRDefault="000E64EA" w:rsidP="000E64EA">
      <w:pPr>
        <w:keepNext/>
        <w:spacing w:before="120"/>
        <w:rPr>
          <w:b/>
          <w:i/>
        </w:rPr>
      </w:pPr>
      <w:r w:rsidRPr="00226A3F">
        <w:t xml:space="preserve">For the </w:t>
      </w:r>
      <w:r w:rsidRPr="00226A3F">
        <w:rPr>
          <w:rFonts w:ascii="Courier New" w:hAnsi="Courier New" w:cs="Courier New"/>
          <w:b/>
          <w:i/>
          <w:sz w:val="18"/>
          <w:szCs w:val="18"/>
        </w:rPr>
        <w:t>&lt;hemming</w:t>
      </w:r>
      <w:r w:rsidR="00F51947">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0E64EA" w:rsidRPr="000F7EEA" w14:paraId="48B9D877" w14:textId="77777777" w:rsidTr="00E3398E">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5B09A9FB" w14:textId="77777777" w:rsidR="000E64EA" w:rsidRPr="00226A3F" w:rsidRDefault="000E64EA" w:rsidP="00E3398E">
            <w:pPr>
              <w:keepNext/>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CCAED42" w14:textId="77777777" w:rsidR="000E64EA" w:rsidRPr="00226A3F" w:rsidRDefault="000E64EA" w:rsidP="00E3398E">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2FFCC61C" w14:textId="77777777" w:rsidR="000E64EA" w:rsidRPr="00226A3F" w:rsidRDefault="000E64EA" w:rsidP="00E3398E">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48DE71" w14:textId="4A98F550" w:rsidR="000E64EA" w:rsidRPr="00226A3F" w:rsidRDefault="003C5489" w:rsidP="00E3398E">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98A465A" w14:textId="77777777" w:rsidR="000E64EA" w:rsidRPr="00226A3F" w:rsidRDefault="000E64EA" w:rsidP="00E3398E">
            <w:pPr>
              <w:keepNext/>
              <w:suppressAutoHyphens/>
              <w:rPr>
                <w:rFonts w:cs="Calibri"/>
                <w:lang w:eastAsia="zh-CN"/>
              </w:rPr>
            </w:pPr>
            <w:r w:rsidRPr="00226A3F">
              <w:rPr>
                <w:b/>
                <w:i/>
              </w:rPr>
              <w:t>Constraint</w:t>
            </w:r>
          </w:p>
        </w:tc>
      </w:tr>
      <w:tr w:rsidR="000E64EA" w:rsidRPr="000F7EEA" w14:paraId="170FDF83" w14:textId="77777777" w:rsidTr="00E3398E">
        <w:tc>
          <w:tcPr>
            <w:tcW w:w="1404" w:type="dxa"/>
            <w:tcBorders>
              <w:top w:val="dotted" w:sz="4" w:space="0" w:color="000000"/>
              <w:left w:val="single" w:sz="8" w:space="0" w:color="000000"/>
              <w:bottom w:val="dotted" w:sz="4" w:space="0" w:color="000000"/>
              <w:right w:val="nil"/>
            </w:tcBorders>
            <w:hideMark/>
          </w:tcPr>
          <w:p w14:paraId="1CB22B1E" w14:textId="77777777" w:rsidR="000E64EA" w:rsidRPr="00226A3F" w:rsidRDefault="000E64EA" w:rsidP="00E3398E">
            <w:pPr>
              <w:suppressAutoHyphens/>
              <w:rPr>
                <w:rFonts w:cs="Calibri"/>
                <w:sz w:val="20"/>
                <w:szCs w:val="20"/>
                <w:lang w:eastAsia="zh-CN"/>
              </w:rPr>
            </w:pPr>
            <w:r>
              <w:rPr>
                <w:sz w:val="20"/>
                <w:szCs w:val="20"/>
              </w:rPr>
              <w:t>folded_</w:t>
            </w:r>
            <w:r w:rsidRPr="00226A3F">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7A2CE839" w14:textId="77777777" w:rsidR="000E64EA" w:rsidRPr="00226A3F" w:rsidRDefault="000E64EA" w:rsidP="00E3398E">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27D5DA1B" w14:textId="77777777" w:rsidR="000E64EA" w:rsidRPr="00226A3F" w:rsidRDefault="000E64EA" w:rsidP="00E3398E">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521CF9FA"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3CAEC031" w14:textId="77777777" w:rsidR="000E64EA" w:rsidRPr="00226A3F" w:rsidRDefault="000E64EA" w:rsidP="00E3398E">
            <w:pPr>
              <w:suppressAutoHyphens/>
              <w:rPr>
                <w:rFonts w:cs="Calibri"/>
                <w:lang w:eastAsia="zh-CN"/>
              </w:rPr>
            </w:pPr>
            <w:r w:rsidRPr="00226A3F">
              <w:rPr>
                <w:sz w:val="20"/>
                <w:szCs w:val="20"/>
              </w:rPr>
              <w:t>-</w:t>
            </w:r>
          </w:p>
        </w:tc>
      </w:tr>
      <w:tr w:rsidR="000E64EA" w:rsidRPr="000F7EEA" w14:paraId="1DDCEF8A" w14:textId="77777777" w:rsidTr="00E3398E">
        <w:tc>
          <w:tcPr>
            <w:tcW w:w="1404" w:type="dxa"/>
            <w:tcBorders>
              <w:top w:val="dotted" w:sz="4" w:space="0" w:color="000000"/>
              <w:left w:val="single" w:sz="8" w:space="0" w:color="000000"/>
              <w:bottom w:val="single" w:sz="8" w:space="0" w:color="000000"/>
              <w:right w:val="nil"/>
            </w:tcBorders>
            <w:hideMark/>
          </w:tcPr>
          <w:p w14:paraId="56FE518C" w14:textId="77777777" w:rsidR="000E64EA" w:rsidRPr="00226A3F" w:rsidRDefault="000E64EA" w:rsidP="00E3398E">
            <w:pPr>
              <w:keepNext/>
              <w:suppressAutoHyphens/>
              <w:rPr>
                <w:rFonts w:cs="Calibri"/>
                <w:sz w:val="20"/>
                <w:szCs w:val="20"/>
                <w:lang w:eastAsia="zh-CN"/>
              </w:rPr>
            </w:pPr>
            <w:r w:rsidRPr="00226A3F">
              <w:rPr>
                <w:sz w:val="20"/>
                <w:szCs w:val="20"/>
              </w:rPr>
              <w:t>folded_part</w:t>
            </w:r>
          </w:p>
        </w:tc>
        <w:tc>
          <w:tcPr>
            <w:tcW w:w="1559" w:type="dxa"/>
            <w:tcBorders>
              <w:top w:val="dotted" w:sz="4" w:space="0" w:color="000000"/>
              <w:left w:val="single" w:sz="4" w:space="0" w:color="000000"/>
              <w:bottom w:val="single" w:sz="8" w:space="0" w:color="000000"/>
              <w:right w:val="nil"/>
            </w:tcBorders>
            <w:hideMark/>
          </w:tcPr>
          <w:p w14:paraId="758B4119" w14:textId="6D7DE58A" w:rsidR="000E64EA" w:rsidRPr="00226A3F" w:rsidRDefault="00C9639A" w:rsidP="00E3398E">
            <w:pPr>
              <w:keepNext/>
              <w:suppressAutoHyphens/>
              <w:rPr>
                <w:rFonts w:cs="Calibri"/>
                <w:sz w:val="20"/>
                <w:szCs w:val="20"/>
                <w:lang w:eastAsia="zh-CN"/>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A4D42BB" w14:textId="77777777" w:rsidR="000E64EA" w:rsidRPr="00226A3F" w:rsidRDefault="000E64EA" w:rsidP="00E3398E">
            <w:pPr>
              <w:keepNext/>
              <w:suppressAutoHyphens/>
              <w:rPr>
                <w:rFonts w:cs="Calibri"/>
                <w:sz w:val="20"/>
                <w:szCs w:val="20"/>
                <w:lang w:eastAsia="zh-CN"/>
              </w:rPr>
            </w:pPr>
            <w:r w:rsidRPr="00226A3F">
              <w:rPr>
                <w:sz w:val="20"/>
                <w:szCs w:val="20"/>
              </w:rPr>
              <w:t>-</w:t>
            </w:r>
          </w:p>
        </w:tc>
        <w:tc>
          <w:tcPr>
            <w:tcW w:w="1276" w:type="dxa"/>
            <w:tcBorders>
              <w:top w:val="dotted" w:sz="4" w:space="0" w:color="000000"/>
              <w:left w:val="single" w:sz="4" w:space="0" w:color="000000"/>
              <w:bottom w:val="single" w:sz="8" w:space="0" w:color="000000"/>
              <w:right w:val="nil"/>
            </w:tcBorders>
            <w:hideMark/>
          </w:tcPr>
          <w:p w14:paraId="0105FA72" w14:textId="77777777" w:rsidR="000E64EA" w:rsidRPr="00226A3F" w:rsidRDefault="000E64EA" w:rsidP="00E3398E">
            <w:pPr>
              <w:keepNext/>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D659A4A" w14:textId="77777777" w:rsidR="000E64EA" w:rsidRPr="00226A3F" w:rsidRDefault="000E64EA" w:rsidP="00E3398E">
            <w:pPr>
              <w:keepNext/>
              <w:suppressAutoHyphens/>
              <w:rPr>
                <w:rFonts w:cs="Calibri"/>
                <w:lang w:eastAsia="zh-CN"/>
              </w:rPr>
            </w:pPr>
            <w:r w:rsidRPr="00226A3F">
              <w:rPr>
                <w:sz w:val="20"/>
                <w:szCs w:val="20"/>
              </w:rPr>
              <w:t>Index of the folded sheet</w:t>
            </w:r>
          </w:p>
        </w:tc>
      </w:tr>
    </w:tbl>
    <w:p w14:paraId="3FDE3A3A" w14:textId="6C3FE411" w:rsidR="000E64EA" w:rsidRDefault="000E64EA" w:rsidP="00F3716C">
      <w:pPr>
        <w:pStyle w:val="Beschriftung"/>
        <w:spacing w:before="120"/>
      </w:pPr>
      <w:bookmarkStart w:id="2012" w:name="_Toc413861979"/>
      <w:bookmarkStart w:id="2013" w:name="_Toc3566531"/>
      <w:bookmarkStart w:id="2014" w:name="_Toc34747533"/>
      <w:bookmarkStart w:id="2015" w:name="_Toc39880859"/>
      <w:r>
        <w:t xml:space="preserve">Table </w:t>
      </w:r>
      <w:r w:rsidR="00ED469A">
        <w:fldChar w:fldCharType="begin"/>
      </w:r>
      <w:r w:rsidR="00ED469A">
        <w:instrText xml:space="preserve"> SEQ Table \* ARABIC </w:instrText>
      </w:r>
      <w:r w:rsidR="00ED469A">
        <w:fldChar w:fldCharType="separate"/>
      </w:r>
      <w:r w:rsidR="00A2710C">
        <w:rPr>
          <w:noProof/>
        </w:rPr>
        <w:t>128</w:t>
      </w:r>
      <w:r w:rsidR="00ED469A">
        <w:fldChar w:fldCharType="end"/>
      </w:r>
      <w:r>
        <w:t xml:space="preserve">: Attributes of element </w:t>
      </w:r>
      <w:r w:rsidRPr="00F51947">
        <w:rPr>
          <w:rStyle w:val="elementdeftypeChar"/>
          <w:b/>
        </w:rPr>
        <w:t>&lt;hemming/&gt;</w:t>
      </w:r>
      <w:bookmarkEnd w:id="2012"/>
      <w:bookmarkEnd w:id="2013"/>
      <w:bookmarkEnd w:id="2014"/>
      <w:bookmarkEnd w:id="2015"/>
    </w:p>
    <w:p w14:paraId="4B6CACA5" w14:textId="77777777" w:rsidR="0079141E" w:rsidRPr="0079141E" w:rsidRDefault="0079141E" w:rsidP="00F72843">
      <w:pPr>
        <w:pStyle w:val="Listenabsatz"/>
        <w:numPr>
          <w:ilvl w:val="0"/>
          <w:numId w:val="47"/>
        </w:numPr>
        <w:ind w:left="1066" w:hanging="357"/>
        <w:jc w:val="both"/>
        <w:rPr>
          <w:rFonts w:ascii="Courier New" w:hAnsi="Courier New" w:cs="Calibri"/>
          <w:strike/>
          <w:sz w:val="18"/>
          <w:szCs w:val="18"/>
          <w:lang w:val="en-US" w:eastAsia="zh-CN"/>
        </w:rPr>
      </w:pPr>
      <w:r w:rsidRPr="0079141E">
        <w:rPr>
          <w:rStyle w:val="elementdeftypeChar"/>
        </w:rPr>
        <w:t>folded_</w:t>
      </w:r>
      <w:r w:rsidR="000E64EA" w:rsidRPr="0079141E">
        <w:rPr>
          <w:rStyle w:val="elementdeftypeChar"/>
        </w:rPr>
        <w:t>width</w:t>
      </w:r>
      <w:r w:rsidR="000E64EA" w:rsidRPr="0079141E">
        <w:rPr>
          <w:lang w:val="en-US"/>
        </w:rPr>
        <w:t>: This is the measure of the width of the folded metal sheet. It is different from the width of the adhesive which may optionally exist.</w:t>
      </w:r>
    </w:p>
    <w:p w14:paraId="23280D29" w14:textId="4A15257F" w:rsidR="00F51947" w:rsidRPr="0079141E" w:rsidRDefault="000E64EA" w:rsidP="00F72843">
      <w:pPr>
        <w:pStyle w:val="Listenabsatz"/>
        <w:numPr>
          <w:ilvl w:val="0"/>
          <w:numId w:val="47"/>
        </w:numPr>
        <w:jc w:val="both"/>
        <w:rPr>
          <w:rFonts w:ascii="Courier New" w:hAnsi="Courier New" w:cs="Calibri"/>
          <w:strike/>
          <w:sz w:val="18"/>
          <w:szCs w:val="18"/>
          <w:lang w:val="en-US" w:eastAsia="zh-CN"/>
        </w:rPr>
      </w:pPr>
      <w:r w:rsidRPr="0079141E">
        <w:rPr>
          <w:rStyle w:val="elementdeftypeChar"/>
        </w:rPr>
        <w:t>folded_part</w:t>
      </w:r>
      <w:r w:rsidRPr="0079141E">
        <w:rPr>
          <w:lang w:val="en-US"/>
        </w:rPr>
        <w:t xml:space="preserve">: refers to the index of the part that is folded for this kind of connection, as defined in </w:t>
      </w:r>
      <w:r w:rsidR="0079141E">
        <w:rPr>
          <w:lang w:val="en-US"/>
        </w:rPr>
        <w:fldChar w:fldCharType="begin"/>
      </w:r>
      <w:r w:rsidR="0079141E">
        <w:rPr>
          <w:lang w:val="en-US"/>
        </w:rPr>
        <w:instrText xml:space="preserve"> REF _Ref428791371 \r \h </w:instrText>
      </w:r>
      <w:r w:rsidR="00F72843">
        <w:rPr>
          <w:lang w:val="en-US"/>
        </w:rPr>
        <w:instrText xml:space="preserve"> \* MERGEFORMAT </w:instrText>
      </w:r>
      <w:r w:rsidR="0079141E">
        <w:rPr>
          <w:lang w:val="en-US"/>
        </w:rPr>
      </w:r>
      <w:r w:rsidR="0079141E">
        <w:rPr>
          <w:lang w:val="en-US"/>
        </w:rPr>
        <w:fldChar w:fldCharType="separate"/>
      </w:r>
      <w:r w:rsidR="00A2710C">
        <w:rPr>
          <w:lang w:val="en-US"/>
        </w:rPr>
        <w:t>5.3.1.1</w:t>
      </w:r>
      <w:r w:rsidR="0079141E">
        <w:rPr>
          <w:lang w:val="en-US"/>
        </w:rPr>
        <w:fldChar w:fldCharType="end"/>
      </w:r>
      <w:r w:rsidR="0079141E">
        <w:rPr>
          <w:lang w:val="en-US"/>
        </w:rPr>
        <w:t xml:space="preserve"> </w:t>
      </w:r>
      <w:r w:rsidR="0079141E">
        <w:rPr>
          <w:lang w:val="en-US"/>
        </w:rPr>
        <w:fldChar w:fldCharType="begin"/>
      </w:r>
      <w:r w:rsidR="0079141E">
        <w:rPr>
          <w:lang w:val="en-US"/>
        </w:rPr>
        <w:instrText xml:space="preserve"> REF _Ref428791371 \h  \* MERGEFORMAT </w:instrText>
      </w:r>
      <w:r w:rsidR="0079141E">
        <w:rPr>
          <w:lang w:val="en-US"/>
        </w:rPr>
      </w:r>
      <w:r w:rsidR="0079141E">
        <w:rPr>
          <w:lang w:val="en-US"/>
        </w:rPr>
        <w:fldChar w:fldCharType="separate"/>
      </w:r>
      <w:r w:rsidR="00A2710C" w:rsidRPr="00A2710C">
        <w:rPr>
          <w:lang w:val="en-US"/>
        </w:rPr>
        <w:t>Element</w:t>
      </w:r>
      <w:r w:rsidR="00A2710C" w:rsidRPr="00A2710C">
        <w:rPr>
          <w:rStyle w:val="Hervorhebung"/>
          <w:i w:val="0"/>
          <w:lang w:val="en-US"/>
        </w:rPr>
        <w:t xml:space="preserve"> &lt;part/&gt;</w:t>
      </w:r>
      <w:r w:rsidR="0079141E">
        <w:rPr>
          <w:lang w:val="en-US"/>
        </w:rPr>
        <w:fldChar w:fldCharType="end"/>
      </w:r>
      <w:r w:rsidR="0079141E">
        <w:rPr>
          <w:lang w:val="en-US"/>
        </w:rPr>
        <w:t>.</w:t>
      </w:r>
    </w:p>
    <w:p w14:paraId="528DA1DB" w14:textId="3C1D8D43" w:rsidR="000E64EA" w:rsidRDefault="000E64EA" w:rsidP="0079141E">
      <w:pPr>
        <w:spacing w:before="120"/>
        <w:jc w:val="both"/>
      </w:pPr>
      <w:r w:rsidRPr="00226A3F">
        <w:t xml:space="preserve">Its definition is similar to </w:t>
      </w:r>
      <w:r w:rsidR="00194316">
        <w:t>"</w:t>
      </w:r>
      <w:r w:rsidRPr="00226A3F">
        <w:t>base</w:t>
      </w:r>
      <w:r w:rsidR="00194316">
        <w:t>"</w:t>
      </w:r>
      <w:r w:rsidRPr="00226A3F">
        <w:t xml:space="preserve"> attribute of </w:t>
      </w:r>
      <w:r w:rsidR="0079141E">
        <w:rPr>
          <w:rStyle w:val="elementdeftypeChar"/>
        </w:rPr>
        <w:t>&lt;s</w:t>
      </w:r>
      <w:r w:rsidRPr="0079141E">
        <w:rPr>
          <w:rStyle w:val="elementdeftypeChar"/>
        </w:rPr>
        <w:t>eamwelds</w:t>
      </w:r>
      <w:r w:rsidR="0079141E">
        <w:rPr>
          <w:rStyle w:val="elementdeftypeChar"/>
        </w:rPr>
        <w:t>/&gt;</w:t>
      </w:r>
      <w:r w:rsidRPr="00226A3F">
        <w:t xml:space="preserve"> in</w:t>
      </w:r>
      <w:r w:rsidR="00FC7BBA">
        <w:t xml:space="preserve"> section </w:t>
      </w:r>
      <w:r w:rsidR="00FC7BBA">
        <w:fldChar w:fldCharType="begin"/>
      </w:r>
      <w:r w:rsidR="00FC7BBA">
        <w:instrText xml:space="preserve"> REF _Ref414571756 \r \h </w:instrText>
      </w:r>
      <w:r w:rsidR="0079141E">
        <w:instrText xml:space="preserve"> \* MERGEFORMAT </w:instrText>
      </w:r>
      <w:r w:rsidR="00FC7BBA">
        <w:fldChar w:fldCharType="separate"/>
      </w:r>
      <w:r w:rsidR="00A2710C">
        <w:t>8.2.4.2</w:t>
      </w:r>
      <w:r w:rsidR="00FC7BBA">
        <w:fldChar w:fldCharType="end"/>
      </w:r>
      <w:r w:rsidR="00FC7BBA">
        <w:t xml:space="preserve"> </w:t>
      </w:r>
      <w:r w:rsidR="00FC7BBA">
        <w:fldChar w:fldCharType="begin"/>
      </w:r>
      <w:r w:rsidR="00FC7BBA">
        <w:instrText xml:space="preserve"> REF _Ref414571756 \h </w:instrText>
      </w:r>
      <w:r w:rsidR="0079141E">
        <w:instrText xml:space="preserve"> \* MERGEFORMAT </w:instrText>
      </w:r>
      <w:r w:rsidR="00FC7BBA">
        <w:fldChar w:fldCharType="separate"/>
      </w:r>
      <w:r w:rsidR="00A2710C" w:rsidRPr="007055D9">
        <w:t>Type Specification</w:t>
      </w:r>
      <w:r w:rsidR="00FC7BBA">
        <w:fldChar w:fldCharType="end"/>
      </w:r>
      <w:r w:rsidRPr="00ED1615">
        <w:t>.</w:t>
      </w:r>
      <w:r w:rsidR="0079141E">
        <w:t xml:space="preserve"> </w:t>
      </w:r>
      <w:r>
        <w:t>The usage of adhesive can be specified by the optional nested elements, &lt;region&gt;, below.</w:t>
      </w:r>
    </w:p>
    <w:p w14:paraId="1E871EBC" w14:textId="77777777" w:rsidR="000E64EA" w:rsidRDefault="000E64EA" w:rsidP="0079141E">
      <w:pPr>
        <w:spacing w:before="120"/>
        <w:jc w:val="both"/>
      </w:pPr>
      <w:r>
        <w:t>The three regions of the hemming can be described in the following nested elements:</w:t>
      </w:r>
    </w:p>
    <w:tbl>
      <w:tblPr>
        <w:tblW w:w="0" w:type="auto"/>
        <w:tblInd w:w="113" w:type="dxa"/>
        <w:tblLayout w:type="fixed"/>
        <w:tblLook w:val="04A0" w:firstRow="1" w:lastRow="0" w:firstColumn="1" w:lastColumn="0" w:noHBand="0" w:noVBand="1"/>
      </w:tblPr>
      <w:tblGrid>
        <w:gridCol w:w="2111"/>
        <w:gridCol w:w="2268"/>
        <w:gridCol w:w="1276"/>
        <w:gridCol w:w="3412"/>
      </w:tblGrid>
      <w:tr w:rsidR="000E64EA" w:rsidRPr="000F7EEA" w14:paraId="41F38CA7" w14:textId="77777777" w:rsidTr="00E3398E">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0B2D369" w14:textId="77777777" w:rsidR="000E64EA" w:rsidRPr="00226A3F" w:rsidRDefault="000E64EA" w:rsidP="005739EE">
            <w:pPr>
              <w:keepNext/>
              <w:suppressAutoHyphens/>
              <w:rPr>
                <w:rFonts w:cs="Calibri"/>
                <w:b/>
                <w:i/>
                <w:lang w:eastAsia="zh-CN"/>
              </w:rPr>
            </w:pPr>
            <w:r w:rsidRPr="00226A3F">
              <w:rPr>
                <w:b/>
                <w:i/>
              </w:rPr>
              <w:lastRenderedPageBreak/>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27653711" w14:textId="77777777" w:rsidR="000E64EA" w:rsidRPr="00226A3F" w:rsidRDefault="000E64EA" w:rsidP="005739EE">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70FE4B6F" w14:textId="6907CD56" w:rsidR="000E64EA" w:rsidRPr="00226A3F" w:rsidRDefault="003C5489" w:rsidP="005739EE">
            <w:pPr>
              <w:keepNext/>
              <w:suppressAutoHyphens/>
              <w:rPr>
                <w:rFonts w:cs="Calibri"/>
                <w:b/>
                <w:i/>
                <w:lang w:eastAsia="zh-CN"/>
              </w:rPr>
            </w:pPr>
            <w:r>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A0CD5E" w14:textId="77777777" w:rsidR="000E64EA" w:rsidRPr="00226A3F" w:rsidRDefault="000E64EA" w:rsidP="005739EE">
            <w:pPr>
              <w:keepNext/>
              <w:suppressAutoHyphens/>
              <w:rPr>
                <w:rFonts w:cs="Calibri"/>
                <w:lang w:eastAsia="zh-CN"/>
              </w:rPr>
            </w:pPr>
            <w:r w:rsidRPr="00226A3F">
              <w:rPr>
                <w:b/>
                <w:i/>
              </w:rPr>
              <w:t>Constraint</w:t>
            </w:r>
          </w:p>
        </w:tc>
      </w:tr>
      <w:tr w:rsidR="000E64EA" w:rsidRPr="000F7EEA" w14:paraId="63E85AB1" w14:textId="77777777" w:rsidTr="00E3398E">
        <w:tc>
          <w:tcPr>
            <w:tcW w:w="2111" w:type="dxa"/>
            <w:tcBorders>
              <w:top w:val="dotted" w:sz="4" w:space="0" w:color="000000"/>
              <w:left w:val="single" w:sz="8" w:space="0" w:color="000000"/>
              <w:bottom w:val="single" w:sz="8" w:space="0" w:color="000000"/>
              <w:right w:val="nil"/>
            </w:tcBorders>
            <w:vAlign w:val="bottom"/>
            <w:hideMark/>
          </w:tcPr>
          <w:p w14:paraId="3767C606" w14:textId="1BC1EFBE" w:rsidR="000E64EA" w:rsidRPr="00226A3F" w:rsidRDefault="00051807" w:rsidP="005739EE">
            <w:pPr>
              <w:keepNext/>
              <w:suppressAutoHyphens/>
              <w:rPr>
                <w:rFonts w:cs="Calibri"/>
                <w:sz w:val="20"/>
                <w:szCs w:val="20"/>
                <w:lang w:eastAsia="zh-CN"/>
              </w:rPr>
            </w:pPr>
            <w:r>
              <w:rPr>
                <w:sz w:val="20"/>
                <w:szCs w:val="20"/>
              </w:rPr>
              <w:t>region</w:t>
            </w:r>
          </w:p>
        </w:tc>
        <w:tc>
          <w:tcPr>
            <w:tcW w:w="2268" w:type="dxa"/>
            <w:tcBorders>
              <w:top w:val="dotted" w:sz="4" w:space="0" w:color="000000"/>
              <w:left w:val="single" w:sz="4" w:space="0" w:color="000000"/>
              <w:bottom w:val="single" w:sz="8" w:space="0" w:color="000000"/>
              <w:right w:val="nil"/>
            </w:tcBorders>
            <w:vAlign w:val="bottom"/>
            <w:hideMark/>
          </w:tcPr>
          <w:p w14:paraId="2324A87A" w14:textId="1F490E58" w:rsidR="000E64EA" w:rsidRPr="00226A3F" w:rsidRDefault="0018090F" w:rsidP="005739EE">
            <w:pPr>
              <w:keepNext/>
              <w:suppressAutoHyphens/>
              <w:rPr>
                <w:rFonts w:cs="Calibri"/>
                <w:sz w:val="20"/>
                <w:szCs w:val="20"/>
                <w:lang w:eastAsia="zh-CN"/>
              </w:rPr>
            </w:pPr>
            <w:r>
              <w:rPr>
                <w:sz w:val="20"/>
                <w:szCs w:val="20"/>
              </w:rPr>
              <w:t>1</w:t>
            </w:r>
            <w:r w:rsidR="000E64EA">
              <w:rPr>
                <w:sz w:val="20"/>
                <w:szCs w:val="20"/>
              </w:rPr>
              <w:t>-3</w:t>
            </w:r>
          </w:p>
        </w:tc>
        <w:tc>
          <w:tcPr>
            <w:tcW w:w="1276" w:type="dxa"/>
            <w:tcBorders>
              <w:top w:val="dotted" w:sz="4" w:space="0" w:color="000000"/>
              <w:left w:val="single" w:sz="4" w:space="0" w:color="000000"/>
              <w:bottom w:val="single" w:sz="8" w:space="0" w:color="000000"/>
              <w:right w:val="nil"/>
            </w:tcBorders>
            <w:vAlign w:val="bottom"/>
            <w:hideMark/>
          </w:tcPr>
          <w:p w14:paraId="5060110F" w14:textId="77777777" w:rsidR="000E64EA" w:rsidRPr="00226A3F" w:rsidRDefault="000E64EA" w:rsidP="005739EE">
            <w:pPr>
              <w:keepNext/>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107B43E5" w14:textId="77777777" w:rsidR="000E64EA" w:rsidRPr="00226A3F" w:rsidRDefault="000E64EA" w:rsidP="005739EE">
            <w:pPr>
              <w:keepNext/>
              <w:suppressAutoHyphens/>
              <w:rPr>
                <w:rFonts w:cs="Calibri"/>
                <w:lang w:eastAsia="zh-CN"/>
              </w:rPr>
            </w:pPr>
            <w:r w:rsidRPr="00226A3F">
              <w:rPr>
                <w:sz w:val="20"/>
                <w:szCs w:val="20"/>
              </w:rPr>
              <w:t>-</w:t>
            </w:r>
          </w:p>
        </w:tc>
      </w:tr>
    </w:tbl>
    <w:p w14:paraId="63EC2279" w14:textId="13B49DE3" w:rsidR="000E64EA" w:rsidRDefault="000E64EA" w:rsidP="0079141E">
      <w:pPr>
        <w:pStyle w:val="Beschriftung"/>
        <w:spacing w:before="120"/>
      </w:pPr>
      <w:bookmarkStart w:id="2016" w:name="_Toc413861980"/>
      <w:bookmarkStart w:id="2017" w:name="_Toc3566532"/>
      <w:bookmarkStart w:id="2018" w:name="_Toc34747534"/>
      <w:bookmarkStart w:id="2019" w:name="_Toc39880860"/>
      <w:r>
        <w:t xml:space="preserve">Table </w:t>
      </w:r>
      <w:r w:rsidR="00ED469A">
        <w:fldChar w:fldCharType="begin"/>
      </w:r>
      <w:r w:rsidR="00ED469A">
        <w:instrText xml:space="preserve"> SEQ Table \* ARABIC </w:instrText>
      </w:r>
      <w:r w:rsidR="00ED469A">
        <w:fldChar w:fldCharType="separate"/>
      </w:r>
      <w:r w:rsidR="00A2710C">
        <w:rPr>
          <w:noProof/>
        </w:rPr>
        <w:t>129</w:t>
      </w:r>
      <w:r w:rsidR="00ED469A">
        <w:fldChar w:fldCharType="end"/>
      </w:r>
      <w:r>
        <w:t>: Nested elements of</w:t>
      </w:r>
      <w:r w:rsidRPr="00687F3F">
        <w:t xml:space="preserve"> </w:t>
      </w:r>
      <w:r>
        <w:t xml:space="preserve">element </w:t>
      </w:r>
      <w:r w:rsidRPr="0079141E">
        <w:rPr>
          <w:rStyle w:val="elementdeftypeChar"/>
          <w:b/>
        </w:rPr>
        <w:t>&lt;hemming/&gt;</w:t>
      </w:r>
      <w:bookmarkEnd w:id="2016"/>
      <w:bookmarkEnd w:id="2017"/>
      <w:bookmarkEnd w:id="2018"/>
      <w:bookmarkEnd w:id="2019"/>
    </w:p>
    <w:p w14:paraId="74F3648E" w14:textId="792EF04F" w:rsidR="000E64EA" w:rsidRPr="00EB3687" w:rsidRDefault="000E64EA" w:rsidP="000E64EA">
      <w:pPr>
        <w:pStyle w:val="berschrift5"/>
        <w:keepNext/>
        <w:spacing w:before="120" w:after="120"/>
        <w:rPr>
          <w:rFonts w:cs="Calibri"/>
          <w:kern w:val="22"/>
          <w:lang w:eastAsia="zh-CN"/>
        </w:rPr>
      </w:pPr>
      <w:r w:rsidRPr="00226A3F">
        <w:rPr>
          <w:kern w:val="22"/>
        </w:rPr>
        <w:t xml:space="preserve">Element </w:t>
      </w:r>
      <w:r w:rsidR="00194316">
        <w:rPr>
          <w:kern w:val="22"/>
        </w:rPr>
        <w:t>"</w:t>
      </w:r>
      <w:r w:rsidRPr="00EB3687">
        <w:rPr>
          <w:kern w:val="22"/>
        </w:rPr>
        <w:t>region</w:t>
      </w:r>
      <w:r w:rsidR="00194316">
        <w:rPr>
          <w:kern w:val="22"/>
        </w:rPr>
        <w:t>"</w:t>
      </w:r>
    </w:p>
    <w:p w14:paraId="38658B4E" w14:textId="77777777" w:rsidR="000E64EA" w:rsidRPr="00226A3F" w:rsidRDefault="000E64EA" w:rsidP="000E64EA">
      <w:pPr>
        <w:keepNext/>
        <w:spacing w:before="120"/>
        <w:rPr>
          <w:b/>
          <w:i/>
        </w:rPr>
      </w:pPr>
      <w:r>
        <w:t>F</w:t>
      </w:r>
      <w:r w:rsidRPr="00226A3F">
        <w:t xml:space="preserve">or </w:t>
      </w:r>
      <w:r w:rsidRPr="00226A3F">
        <w:rPr>
          <w:rFonts w:ascii="Courier New" w:hAnsi="Courier New" w:cs="Courier New"/>
          <w:b/>
          <w:i/>
          <w:sz w:val="18"/>
          <w:szCs w:val="18"/>
        </w:rPr>
        <w:t>&lt;</w:t>
      </w:r>
      <w:r>
        <w:rPr>
          <w:rFonts w:ascii="Courier New" w:hAnsi="Courier New" w:cs="Courier New"/>
          <w:b/>
          <w:i/>
          <w:sz w:val="18"/>
          <w:szCs w:val="18"/>
        </w:rPr>
        <w:t>region/</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tblInd w:w="113" w:type="dxa"/>
        <w:tblLayout w:type="fixed"/>
        <w:tblLook w:val="04A0" w:firstRow="1" w:lastRow="0" w:firstColumn="1" w:lastColumn="0" w:noHBand="0" w:noVBand="1"/>
      </w:tblPr>
      <w:tblGrid>
        <w:gridCol w:w="1555"/>
        <w:gridCol w:w="1408"/>
        <w:gridCol w:w="1559"/>
        <w:gridCol w:w="1276"/>
        <w:gridCol w:w="3269"/>
      </w:tblGrid>
      <w:tr w:rsidR="000E64EA" w:rsidRPr="000F7EEA" w14:paraId="26D67FE6" w14:textId="77777777" w:rsidTr="00E3398E">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2A9E0295" w14:textId="77777777" w:rsidR="000E64EA" w:rsidRPr="00226A3F" w:rsidRDefault="000E64EA" w:rsidP="00E3398E">
            <w:pPr>
              <w:keepNext/>
              <w:suppressAutoHyphens/>
              <w:rPr>
                <w:rFonts w:cs="Calibri"/>
                <w:b/>
                <w:i/>
                <w:lang w:eastAsia="zh-CN"/>
              </w:rPr>
            </w:pPr>
            <w:r w:rsidRPr="00226A3F">
              <w:rPr>
                <w:b/>
                <w:i/>
              </w:rPr>
              <w:t>Attributes</w:t>
            </w:r>
          </w:p>
        </w:tc>
        <w:tc>
          <w:tcPr>
            <w:tcW w:w="1408" w:type="dxa"/>
            <w:tcBorders>
              <w:top w:val="single" w:sz="8" w:space="0" w:color="000000"/>
              <w:left w:val="single" w:sz="4" w:space="0" w:color="000000"/>
              <w:bottom w:val="single" w:sz="8" w:space="0" w:color="000000"/>
              <w:right w:val="nil"/>
            </w:tcBorders>
            <w:shd w:val="clear" w:color="auto" w:fill="F3F3F3"/>
            <w:vAlign w:val="bottom"/>
            <w:hideMark/>
          </w:tcPr>
          <w:p w14:paraId="0AD5E067" w14:textId="77777777" w:rsidR="000E64EA" w:rsidRPr="00226A3F" w:rsidRDefault="000E64EA" w:rsidP="00E3398E">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0E93D4" w14:textId="77777777" w:rsidR="000E64EA" w:rsidRPr="00226A3F" w:rsidRDefault="000E64EA" w:rsidP="00E3398E">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C49FFA3" w14:textId="6B5D3CD3" w:rsidR="000E64EA" w:rsidRPr="00226A3F" w:rsidRDefault="003C5489" w:rsidP="00E3398E">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DE0DEF7" w14:textId="77777777" w:rsidR="000E64EA" w:rsidRPr="00226A3F" w:rsidRDefault="000E64EA" w:rsidP="00E3398E">
            <w:pPr>
              <w:keepNext/>
              <w:suppressAutoHyphens/>
              <w:rPr>
                <w:rFonts w:cs="Calibri"/>
                <w:lang w:eastAsia="zh-CN"/>
              </w:rPr>
            </w:pPr>
            <w:r w:rsidRPr="00226A3F">
              <w:rPr>
                <w:b/>
                <w:i/>
              </w:rPr>
              <w:t>Constraint</w:t>
            </w:r>
          </w:p>
        </w:tc>
      </w:tr>
      <w:tr w:rsidR="000E64EA" w:rsidRPr="000F7EEA" w14:paraId="658DB9EF" w14:textId="77777777" w:rsidTr="00E3398E">
        <w:tc>
          <w:tcPr>
            <w:tcW w:w="1555" w:type="dxa"/>
            <w:tcBorders>
              <w:top w:val="dotted" w:sz="4" w:space="0" w:color="000000"/>
              <w:left w:val="single" w:sz="8" w:space="0" w:color="000000"/>
              <w:bottom w:val="dotted" w:sz="4" w:space="0" w:color="000000"/>
              <w:right w:val="nil"/>
            </w:tcBorders>
            <w:hideMark/>
          </w:tcPr>
          <w:p w14:paraId="0DF5700D" w14:textId="77777777" w:rsidR="000E64EA" w:rsidRPr="00226A3F" w:rsidRDefault="000E64EA" w:rsidP="00E3398E">
            <w:pPr>
              <w:suppressAutoHyphens/>
              <w:rPr>
                <w:rFonts w:cs="Calibri"/>
                <w:sz w:val="20"/>
                <w:szCs w:val="20"/>
                <w:lang w:eastAsia="zh-CN"/>
              </w:rPr>
            </w:pPr>
            <w:r>
              <w:rPr>
                <w:sz w:val="20"/>
                <w:szCs w:val="20"/>
              </w:rPr>
              <w:t>label</w:t>
            </w:r>
          </w:p>
        </w:tc>
        <w:tc>
          <w:tcPr>
            <w:tcW w:w="1408" w:type="dxa"/>
            <w:tcBorders>
              <w:top w:val="dotted" w:sz="4" w:space="0" w:color="000000"/>
              <w:left w:val="single" w:sz="4" w:space="0" w:color="000000"/>
              <w:bottom w:val="dotted" w:sz="4" w:space="0" w:color="000000"/>
              <w:right w:val="nil"/>
            </w:tcBorders>
            <w:hideMark/>
          </w:tcPr>
          <w:p w14:paraId="1BD85FDE" w14:textId="77777777" w:rsidR="000E64EA" w:rsidRPr="00226A3F" w:rsidRDefault="000E64EA" w:rsidP="00E3398E">
            <w:pPr>
              <w:suppressAutoHyphens/>
              <w:rPr>
                <w:rFonts w:cs="Calibri"/>
                <w:sz w:val="20"/>
                <w:szCs w:val="20"/>
                <w:lang w:eastAsia="zh-CN"/>
              </w:rPr>
            </w:pPr>
            <w:r>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56E28384" w14:textId="31EBEEB3" w:rsidR="000E64EA" w:rsidRPr="00226A3F" w:rsidRDefault="00194316" w:rsidP="00E3398E">
            <w:pPr>
              <w:suppressAutoHyphens/>
              <w:rPr>
                <w:rFonts w:cs="Calibri"/>
                <w:sz w:val="20"/>
                <w:szCs w:val="20"/>
                <w:lang w:eastAsia="zh-CN"/>
              </w:rPr>
            </w:pPr>
            <w:r>
              <w:rPr>
                <w:rFonts w:cs="Calibri"/>
                <w:sz w:val="20"/>
                <w:szCs w:val="20"/>
                <w:lang w:eastAsia="zh-CN"/>
              </w:rPr>
              <w:t>"</w:t>
            </w:r>
            <w:r w:rsidR="000E64EA">
              <w:rPr>
                <w:rFonts w:cs="Calibri"/>
                <w:sz w:val="20"/>
                <w:szCs w:val="20"/>
                <w:lang w:eastAsia="zh-CN"/>
              </w:rPr>
              <w:t>A</w:t>
            </w:r>
            <w:r>
              <w:rPr>
                <w:rFonts w:cs="Calibri"/>
                <w:sz w:val="20"/>
                <w:szCs w:val="20"/>
                <w:lang w:eastAsia="zh-CN"/>
              </w:rPr>
              <w:t>"</w:t>
            </w:r>
            <w:r w:rsidR="000E64EA">
              <w:rPr>
                <w:rFonts w:cs="Calibri"/>
                <w:sz w:val="20"/>
                <w:szCs w:val="20"/>
                <w:lang w:eastAsia="zh-CN"/>
              </w:rPr>
              <w:t xml:space="preserve">, </w:t>
            </w:r>
            <w:r>
              <w:rPr>
                <w:rFonts w:cs="Calibri"/>
                <w:sz w:val="20"/>
                <w:szCs w:val="20"/>
                <w:lang w:eastAsia="zh-CN"/>
              </w:rPr>
              <w:t>"</w:t>
            </w:r>
            <w:r w:rsidR="000E64EA">
              <w:rPr>
                <w:rFonts w:cs="Calibri"/>
                <w:sz w:val="20"/>
                <w:szCs w:val="20"/>
                <w:lang w:eastAsia="zh-CN"/>
              </w:rPr>
              <w:t>B</w:t>
            </w:r>
            <w:r>
              <w:rPr>
                <w:rFonts w:cs="Calibri"/>
                <w:sz w:val="20"/>
                <w:szCs w:val="20"/>
                <w:lang w:eastAsia="zh-CN"/>
              </w:rPr>
              <w:t>"</w:t>
            </w:r>
            <w:r w:rsidR="000E64EA">
              <w:rPr>
                <w:rFonts w:cs="Calibri"/>
                <w:sz w:val="20"/>
                <w:szCs w:val="20"/>
                <w:lang w:eastAsia="zh-CN"/>
              </w:rPr>
              <w:t xml:space="preserve">, or </w:t>
            </w:r>
            <w:r>
              <w:rPr>
                <w:rFonts w:cs="Calibri"/>
                <w:sz w:val="20"/>
                <w:szCs w:val="20"/>
                <w:lang w:eastAsia="zh-CN"/>
              </w:rPr>
              <w:t>"</w:t>
            </w:r>
            <w:r w:rsidR="000E64EA">
              <w:rPr>
                <w:rFonts w:cs="Calibri"/>
                <w:sz w:val="20"/>
                <w:szCs w:val="20"/>
                <w:lang w:eastAsia="zh-CN"/>
              </w:rPr>
              <w:t>C</w:t>
            </w:r>
            <w:r>
              <w:rPr>
                <w:rFonts w:cs="Calibri"/>
                <w:sz w:val="20"/>
                <w:szCs w:val="20"/>
                <w:lang w:eastAsia="zh-CN"/>
              </w:rPr>
              <w:t>"</w:t>
            </w:r>
          </w:p>
        </w:tc>
        <w:tc>
          <w:tcPr>
            <w:tcW w:w="1276" w:type="dxa"/>
            <w:tcBorders>
              <w:top w:val="dotted" w:sz="4" w:space="0" w:color="000000"/>
              <w:left w:val="single" w:sz="4" w:space="0" w:color="000000"/>
              <w:bottom w:val="dotted" w:sz="4" w:space="0" w:color="000000"/>
              <w:right w:val="nil"/>
            </w:tcBorders>
            <w:hideMark/>
          </w:tcPr>
          <w:p w14:paraId="4ADC3DD0" w14:textId="77777777" w:rsidR="000E64EA" w:rsidRPr="00226A3F" w:rsidRDefault="000E64EA" w:rsidP="00E3398E">
            <w:pPr>
              <w:suppressAutoHyphens/>
              <w:rPr>
                <w:rFonts w:cs="Calibri"/>
                <w:sz w:val="20"/>
                <w:szCs w:val="20"/>
                <w:lang w:eastAsia="zh-CN"/>
              </w:rPr>
            </w:pPr>
            <w:r>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7E3C2CC0" w14:textId="51B3F998" w:rsidR="000E64EA" w:rsidRPr="00226A3F" w:rsidRDefault="009B79C9" w:rsidP="00E3398E">
            <w:pPr>
              <w:suppressAutoHyphens/>
              <w:rPr>
                <w:rFonts w:cs="Calibri"/>
                <w:lang w:eastAsia="zh-CN"/>
              </w:rPr>
            </w:pPr>
            <w:r>
              <w:rPr>
                <w:rFonts w:cs="Calibri"/>
                <w:lang w:eastAsia="zh-CN"/>
              </w:rPr>
              <w:t>-</w:t>
            </w:r>
          </w:p>
        </w:tc>
      </w:tr>
      <w:tr w:rsidR="000E64EA" w:rsidRPr="000F7EEA" w14:paraId="0658E88D" w14:textId="77777777" w:rsidTr="006A13DA">
        <w:tc>
          <w:tcPr>
            <w:tcW w:w="1555" w:type="dxa"/>
            <w:tcBorders>
              <w:top w:val="dotted" w:sz="4" w:space="0" w:color="000000"/>
              <w:left w:val="single" w:sz="8" w:space="0" w:color="000000"/>
              <w:bottom w:val="dotted" w:sz="4" w:space="0" w:color="000000"/>
              <w:right w:val="nil"/>
            </w:tcBorders>
          </w:tcPr>
          <w:p w14:paraId="0922ED27" w14:textId="77777777" w:rsidR="000E64EA" w:rsidRDefault="000E64EA" w:rsidP="00E3398E">
            <w:pPr>
              <w:keepNext/>
              <w:suppressAutoHyphens/>
              <w:rPr>
                <w:sz w:val="20"/>
                <w:szCs w:val="20"/>
              </w:rPr>
            </w:pPr>
            <w:r w:rsidRPr="00D83A1D">
              <w:rPr>
                <w:sz w:val="20"/>
                <w:szCs w:val="20"/>
              </w:rPr>
              <w:t>fill_percentage</w:t>
            </w:r>
          </w:p>
        </w:tc>
        <w:tc>
          <w:tcPr>
            <w:tcW w:w="1408" w:type="dxa"/>
            <w:tcBorders>
              <w:top w:val="dotted" w:sz="4" w:space="0" w:color="000000"/>
              <w:left w:val="single" w:sz="4" w:space="0" w:color="000000"/>
              <w:bottom w:val="dotted" w:sz="4" w:space="0" w:color="000000"/>
              <w:right w:val="nil"/>
            </w:tcBorders>
          </w:tcPr>
          <w:p w14:paraId="1BF0B727" w14:textId="77777777" w:rsidR="000E64EA" w:rsidRPr="00226A3F" w:rsidRDefault="000E64EA" w:rsidP="00E3398E">
            <w:pPr>
              <w:keepNext/>
              <w:suppressAutoHyphens/>
              <w:rPr>
                <w:sz w:val="20"/>
                <w:szCs w:val="20"/>
              </w:rPr>
            </w:pPr>
            <w:r>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7CAF1FAB" w14:textId="77777777" w:rsidR="000E64EA" w:rsidRPr="00226A3F" w:rsidRDefault="000E64EA" w:rsidP="00E3398E">
            <w:pPr>
              <w:keepNext/>
              <w:suppressAutoHyphens/>
              <w:rPr>
                <w:sz w:val="20"/>
                <w:szCs w:val="20"/>
              </w:rPr>
            </w:pPr>
            <w:r>
              <w:rPr>
                <w:sz w:val="20"/>
                <w:szCs w:val="20"/>
              </w:rPr>
              <w:t>[0.0, 100.0]</w:t>
            </w:r>
          </w:p>
        </w:tc>
        <w:tc>
          <w:tcPr>
            <w:tcW w:w="1276" w:type="dxa"/>
            <w:tcBorders>
              <w:top w:val="dotted" w:sz="4" w:space="0" w:color="000000"/>
              <w:left w:val="single" w:sz="4" w:space="0" w:color="000000"/>
              <w:bottom w:val="dotted" w:sz="4" w:space="0" w:color="000000"/>
              <w:right w:val="nil"/>
            </w:tcBorders>
          </w:tcPr>
          <w:p w14:paraId="655ECE6B" w14:textId="77777777" w:rsidR="000E64EA" w:rsidRPr="00226A3F" w:rsidRDefault="000E64EA" w:rsidP="00E3398E">
            <w:pPr>
              <w:keepNext/>
              <w:suppressAutoHyphens/>
              <w:rPr>
                <w:sz w:val="20"/>
                <w:szCs w:val="20"/>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0121BCE9" w14:textId="007B2F9D" w:rsidR="000E64EA" w:rsidRPr="00D24E0C" w:rsidRDefault="009B79C9" w:rsidP="00E3398E">
            <w:pPr>
              <w:keepNext/>
              <w:suppressAutoHyphens/>
              <w:rPr>
                <w:sz w:val="20"/>
                <w:szCs w:val="20"/>
              </w:rPr>
            </w:pPr>
            <w:r>
              <w:rPr>
                <w:sz w:val="20"/>
                <w:szCs w:val="20"/>
              </w:rPr>
              <w:t>-</w:t>
            </w:r>
          </w:p>
        </w:tc>
      </w:tr>
      <w:tr w:rsidR="008A12AD" w:rsidRPr="000F7EEA" w14:paraId="722691AF" w14:textId="77777777" w:rsidTr="006A13DA">
        <w:tc>
          <w:tcPr>
            <w:tcW w:w="1555" w:type="dxa"/>
            <w:tcBorders>
              <w:top w:val="dotted" w:sz="4" w:space="0" w:color="000000"/>
              <w:left w:val="single" w:sz="8" w:space="0" w:color="000000"/>
              <w:bottom w:val="dotted" w:sz="4" w:space="0" w:color="000000"/>
              <w:right w:val="nil"/>
            </w:tcBorders>
          </w:tcPr>
          <w:p w14:paraId="2F4F76AB" w14:textId="51F2D5F0" w:rsidR="008A12AD" w:rsidRPr="00D83A1D" w:rsidRDefault="008A12AD" w:rsidP="00E3398E">
            <w:pPr>
              <w:keepNext/>
              <w:suppressAutoHyphens/>
              <w:rPr>
                <w:sz w:val="20"/>
                <w:szCs w:val="20"/>
              </w:rPr>
            </w:pPr>
            <w:r>
              <w:rPr>
                <w:sz w:val="20"/>
                <w:szCs w:val="20"/>
              </w:rPr>
              <w:t>top_index</w:t>
            </w:r>
          </w:p>
        </w:tc>
        <w:tc>
          <w:tcPr>
            <w:tcW w:w="1408" w:type="dxa"/>
            <w:tcBorders>
              <w:top w:val="dotted" w:sz="4" w:space="0" w:color="000000"/>
              <w:left w:val="single" w:sz="4" w:space="0" w:color="000000"/>
              <w:bottom w:val="dotted" w:sz="4" w:space="0" w:color="000000"/>
              <w:right w:val="nil"/>
            </w:tcBorders>
          </w:tcPr>
          <w:p w14:paraId="16884994" w14:textId="11DBCAD8" w:rsidR="008A12AD" w:rsidRDefault="00C9639A" w:rsidP="00E3398E">
            <w:pPr>
              <w:keepNext/>
              <w:suppressAutoHyphens/>
              <w:rPr>
                <w:sz w:val="20"/>
                <w:szCs w:val="20"/>
              </w:rPr>
            </w:pPr>
            <w:r>
              <w:rPr>
                <w:sz w:val="20"/>
                <w:szCs w:val="20"/>
              </w:rPr>
              <w:t>Integer</w:t>
            </w:r>
          </w:p>
        </w:tc>
        <w:tc>
          <w:tcPr>
            <w:tcW w:w="1559" w:type="dxa"/>
            <w:tcBorders>
              <w:top w:val="dotted" w:sz="4" w:space="0" w:color="000000"/>
              <w:left w:val="single" w:sz="4" w:space="0" w:color="000000"/>
              <w:bottom w:val="dotted" w:sz="4" w:space="0" w:color="000000"/>
              <w:right w:val="nil"/>
            </w:tcBorders>
          </w:tcPr>
          <w:p w14:paraId="057B62E0" w14:textId="33856EEC" w:rsidR="008A12AD" w:rsidRDefault="001046B5" w:rsidP="00E3398E">
            <w:pPr>
              <w:keepNext/>
              <w:suppressAutoHyphens/>
              <w:rPr>
                <w:sz w:val="20"/>
                <w:szCs w:val="20"/>
              </w:rPr>
            </w:pPr>
            <w:r>
              <w:rPr>
                <w:sz w:val="20"/>
                <w:szCs w:val="20"/>
              </w:rPr>
              <w:t>&gt; 0</w:t>
            </w:r>
          </w:p>
        </w:tc>
        <w:tc>
          <w:tcPr>
            <w:tcW w:w="1276" w:type="dxa"/>
            <w:tcBorders>
              <w:top w:val="dotted" w:sz="4" w:space="0" w:color="000000"/>
              <w:left w:val="single" w:sz="4" w:space="0" w:color="000000"/>
              <w:bottom w:val="dotted" w:sz="4" w:space="0" w:color="000000"/>
              <w:right w:val="nil"/>
            </w:tcBorders>
          </w:tcPr>
          <w:p w14:paraId="698CD003" w14:textId="456C4032" w:rsidR="008A12AD" w:rsidRPr="00226A3F" w:rsidRDefault="008A12AD" w:rsidP="00E3398E">
            <w:pPr>
              <w:keepNext/>
              <w:suppressAutoHyphens/>
              <w:rPr>
                <w:sz w:val="20"/>
                <w:szCs w:val="20"/>
              </w:rPr>
            </w:pPr>
            <w:r>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5A14FC79" w14:textId="0C4201BF" w:rsidR="008A12AD" w:rsidRDefault="008A12AD" w:rsidP="008A12AD">
            <w:pPr>
              <w:keepNext/>
              <w:suppressAutoHyphens/>
              <w:rPr>
                <w:sz w:val="20"/>
                <w:szCs w:val="20"/>
              </w:rPr>
            </w:pPr>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p>
        </w:tc>
      </w:tr>
      <w:tr w:rsidR="008A12AD" w:rsidRPr="000F7EEA" w14:paraId="3EB8C88E" w14:textId="77777777" w:rsidTr="00E3398E">
        <w:tc>
          <w:tcPr>
            <w:tcW w:w="1555" w:type="dxa"/>
            <w:tcBorders>
              <w:top w:val="dotted" w:sz="4" w:space="0" w:color="000000"/>
              <w:left w:val="single" w:sz="8" w:space="0" w:color="000000"/>
              <w:bottom w:val="single" w:sz="8" w:space="0" w:color="000000"/>
              <w:right w:val="nil"/>
            </w:tcBorders>
          </w:tcPr>
          <w:p w14:paraId="40DCCE4B" w14:textId="6C0636AB" w:rsidR="008A12AD" w:rsidRPr="00D83A1D" w:rsidRDefault="008A12AD" w:rsidP="00E3398E">
            <w:pPr>
              <w:keepNext/>
              <w:suppressAutoHyphens/>
              <w:rPr>
                <w:sz w:val="20"/>
                <w:szCs w:val="20"/>
              </w:rPr>
            </w:pPr>
            <w:r>
              <w:rPr>
                <w:sz w:val="20"/>
                <w:szCs w:val="20"/>
              </w:rPr>
              <w:t>bottom_index</w:t>
            </w:r>
          </w:p>
        </w:tc>
        <w:tc>
          <w:tcPr>
            <w:tcW w:w="1408" w:type="dxa"/>
            <w:tcBorders>
              <w:top w:val="dotted" w:sz="4" w:space="0" w:color="000000"/>
              <w:left w:val="single" w:sz="4" w:space="0" w:color="000000"/>
              <w:bottom w:val="single" w:sz="8" w:space="0" w:color="000000"/>
              <w:right w:val="nil"/>
            </w:tcBorders>
          </w:tcPr>
          <w:p w14:paraId="71E2F4CD" w14:textId="38018B53" w:rsidR="008A12AD" w:rsidRDefault="00C9639A" w:rsidP="00E3398E">
            <w:pPr>
              <w:keepNext/>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tcPr>
          <w:p w14:paraId="2AD64958" w14:textId="7E66E65B" w:rsidR="008A12AD" w:rsidRDefault="001046B5" w:rsidP="00E3398E">
            <w:pPr>
              <w:keepNext/>
              <w:suppressAutoHyphens/>
              <w:rPr>
                <w:sz w:val="20"/>
                <w:szCs w:val="20"/>
              </w:rPr>
            </w:pPr>
            <w:r>
              <w:rPr>
                <w:sz w:val="20"/>
                <w:szCs w:val="20"/>
              </w:rPr>
              <w:t>&gt; 0</w:t>
            </w:r>
          </w:p>
        </w:tc>
        <w:tc>
          <w:tcPr>
            <w:tcW w:w="1276" w:type="dxa"/>
            <w:tcBorders>
              <w:top w:val="dotted" w:sz="4" w:space="0" w:color="000000"/>
              <w:left w:val="single" w:sz="4" w:space="0" w:color="000000"/>
              <w:bottom w:val="single" w:sz="8" w:space="0" w:color="000000"/>
              <w:right w:val="nil"/>
            </w:tcBorders>
          </w:tcPr>
          <w:p w14:paraId="79C88BF5" w14:textId="64E7A497" w:rsidR="008A12AD" w:rsidRPr="00226A3F" w:rsidRDefault="008A12AD" w:rsidP="00E3398E">
            <w:pPr>
              <w:keepNext/>
              <w:suppressAutoHyphens/>
              <w:rPr>
                <w:sz w:val="20"/>
                <w:szCs w:val="20"/>
              </w:rPr>
            </w:pPr>
            <w:r>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AE31CA" w14:textId="67C7F3A7" w:rsidR="008A12AD" w:rsidRDefault="008A12AD" w:rsidP="00E3398E">
            <w:pPr>
              <w:keepNext/>
              <w:suppressAutoHyphens/>
              <w:rPr>
                <w:sz w:val="20"/>
                <w:szCs w:val="20"/>
              </w:rPr>
            </w:pPr>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p>
        </w:tc>
      </w:tr>
    </w:tbl>
    <w:p w14:paraId="1BDE1BA7" w14:textId="4A5E114E" w:rsidR="000E64EA" w:rsidRDefault="000E64EA" w:rsidP="00F3716C">
      <w:pPr>
        <w:pStyle w:val="Beschriftung"/>
        <w:spacing w:before="120"/>
      </w:pPr>
      <w:bookmarkStart w:id="2020" w:name="_Toc413861981"/>
      <w:bookmarkStart w:id="2021" w:name="_Toc3566533"/>
      <w:bookmarkStart w:id="2022" w:name="_Toc34747535"/>
      <w:bookmarkStart w:id="2023" w:name="_Toc39880861"/>
      <w:r>
        <w:t xml:space="preserve">Table </w:t>
      </w:r>
      <w:r w:rsidR="00ED469A">
        <w:fldChar w:fldCharType="begin"/>
      </w:r>
      <w:r w:rsidR="00ED469A">
        <w:instrText xml:space="preserve"> SEQ Table \* ARABIC </w:instrText>
      </w:r>
      <w:r w:rsidR="00ED469A">
        <w:fldChar w:fldCharType="separate"/>
      </w:r>
      <w:r w:rsidR="00A2710C">
        <w:rPr>
          <w:noProof/>
        </w:rPr>
        <w:t>130</w:t>
      </w:r>
      <w:r w:rsidR="00ED469A">
        <w:fldChar w:fldCharType="end"/>
      </w:r>
      <w:r>
        <w:t>: Attributes of element</w:t>
      </w:r>
      <w:r w:rsidRPr="00226A3F">
        <w:t xml:space="preserve"> </w:t>
      </w:r>
      <w:r w:rsidRPr="0079141E">
        <w:rPr>
          <w:rStyle w:val="elementdeftypeChar"/>
          <w:b/>
        </w:rPr>
        <w:t>&lt;region/&gt;</w:t>
      </w:r>
      <w:bookmarkEnd w:id="2020"/>
      <w:bookmarkEnd w:id="2021"/>
      <w:bookmarkEnd w:id="2022"/>
      <w:bookmarkEnd w:id="2023"/>
      <w:r w:rsidR="00763630">
        <w:rPr>
          <w:rFonts w:ascii="Courier New" w:hAnsi="Courier New" w:cs="Courier New"/>
          <w:b w:val="0"/>
          <w:i/>
          <w:sz w:val="18"/>
          <w:szCs w:val="18"/>
        </w:rPr>
        <w:t xml:space="preserve"> </w:t>
      </w:r>
    </w:p>
    <w:p w14:paraId="32D79E02" w14:textId="77777777" w:rsidR="000E64EA" w:rsidRDefault="000E64EA" w:rsidP="000E64EA">
      <w:pPr>
        <w:keepNext/>
        <w:spacing w:before="120"/>
        <w:rPr>
          <w:rFonts w:ascii="Courier New" w:hAnsi="Courier New" w:cs="Courier New"/>
          <w:sz w:val="20"/>
          <w:szCs w:val="20"/>
        </w:rPr>
      </w:pPr>
      <w:r>
        <w:rPr>
          <w:rFonts w:cs="Courier New"/>
          <w:szCs w:val="22"/>
        </w:rPr>
        <w:t>This element defines adhesion properties of region A, B, or C.</w:t>
      </w:r>
    </w:p>
    <w:p w14:paraId="14D58018" w14:textId="61732D93" w:rsidR="000E64EA" w:rsidRDefault="000E64EA" w:rsidP="00B90690">
      <w:pPr>
        <w:numPr>
          <w:ilvl w:val="0"/>
          <w:numId w:val="28"/>
        </w:numPr>
        <w:ind w:left="714" w:hanging="357"/>
        <w:contextualSpacing/>
        <w:jc w:val="both"/>
      </w:pPr>
      <w:r w:rsidRPr="0079141E">
        <w:rPr>
          <w:rStyle w:val="elementdeftypeChar"/>
        </w:rPr>
        <w:t>label</w:t>
      </w:r>
      <w:r>
        <w:t xml:space="preserve"> : this is an identifier of the hemming region, according to </w:t>
      </w:r>
      <w:r w:rsidR="008D51C0">
        <w:fldChar w:fldCharType="begin"/>
      </w:r>
      <w:r>
        <w:instrText xml:space="preserve"> REF _Ref413858805 \h </w:instrText>
      </w:r>
      <w:r w:rsidR="0079141E">
        <w:instrText xml:space="preserve"> \* MERGEFORMAT </w:instrText>
      </w:r>
      <w:r w:rsidR="008D51C0">
        <w:fldChar w:fldCharType="separate"/>
      </w:r>
      <w:r w:rsidR="00A2710C">
        <w:t xml:space="preserve">Figure </w:t>
      </w:r>
      <w:r w:rsidR="00A2710C">
        <w:rPr>
          <w:noProof/>
        </w:rPr>
        <w:t>76</w:t>
      </w:r>
      <w:r w:rsidR="008D51C0">
        <w:fldChar w:fldCharType="end"/>
      </w:r>
      <w:r>
        <w:t xml:space="preserve"> </w:t>
      </w:r>
      <w:r w:rsidR="00194316">
        <w:t>"</w:t>
      </w:r>
      <w:r w:rsidRPr="0013193C">
        <w:t>The Three Regions of a Hemming</w:t>
      </w:r>
      <w:r w:rsidR="00194316">
        <w:t>"</w:t>
      </w:r>
      <w:r>
        <w:t xml:space="preserve">. Only values </w:t>
      </w:r>
      <w:r w:rsidR="00194316">
        <w:t>"</w:t>
      </w:r>
      <w:r>
        <w:t>A</w:t>
      </w:r>
      <w:r w:rsidR="00194316">
        <w:t>"</w:t>
      </w:r>
      <w:r>
        <w:t xml:space="preserve">, </w:t>
      </w:r>
      <w:r w:rsidR="00194316">
        <w:t>"</w:t>
      </w:r>
      <w:r>
        <w:t>B</w:t>
      </w:r>
      <w:r w:rsidR="00194316">
        <w:t>"</w:t>
      </w:r>
      <w:r>
        <w:t xml:space="preserve"> and </w:t>
      </w:r>
      <w:r w:rsidR="00194316">
        <w:t>"</w:t>
      </w:r>
      <w:r>
        <w:t>C</w:t>
      </w:r>
      <w:r w:rsidR="00194316">
        <w:t>"</w:t>
      </w:r>
      <w:r>
        <w:t xml:space="preserve"> are meaningful.</w:t>
      </w:r>
    </w:p>
    <w:p w14:paraId="3C780D26" w14:textId="77777777" w:rsidR="00C45A3A" w:rsidRDefault="000E64EA" w:rsidP="00C45A3A">
      <w:pPr>
        <w:numPr>
          <w:ilvl w:val="0"/>
          <w:numId w:val="28"/>
        </w:numPr>
        <w:ind w:left="714" w:hanging="357"/>
      </w:pPr>
      <w:r w:rsidRPr="0079141E">
        <w:rPr>
          <w:rStyle w:val="elementdeftypeChar"/>
        </w:rPr>
        <w:t>fill_percentage</w:t>
      </w:r>
      <w:r>
        <w:rPr>
          <w:rFonts w:ascii="Courier New" w:hAnsi="Courier New" w:cs="Calibri"/>
          <w:sz w:val="18"/>
          <w:szCs w:val="18"/>
          <w:lang w:eastAsia="zh-CN"/>
        </w:rPr>
        <w:t xml:space="preserve">: </w:t>
      </w:r>
      <w:r>
        <w:t>target hem fill for this region.</w:t>
      </w:r>
    </w:p>
    <w:p w14:paraId="48BE10BC" w14:textId="42E34D4A" w:rsidR="00C45A3A" w:rsidRPr="0033379A" w:rsidRDefault="005D57A7" w:rsidP="00C45A3A">
      <w:pPr>
        <w:pStyle w:val="Listenabsatz"/>
        <w:numPr>
          <w:ilvl w:val="0"/>
          <w:numId w:val="28"/>
        </w:numPr>
        <w:rPr>
          <w:lang w:val="en-US"/>
        </w:rPr>
      </w:pPr>
      <w:r w:rsidRPr="00C45A3A">
        <w:rPr>
          <w:rStyle w:val="elementdeftypeChar"/>
          <w:rFonts w:eastAsia="Times New Roman"/>
        </w:rPr>
        <w:t>top_index</w:t>
      </w:r>
      <w:r w:rsidRPr="0033379A">
        <w:rPr>
          <w:lang w:val="en-US"/>
        </w:rPr>
        <w:t xml:space="preserve">: the index (see section </w:t>
      </w:r>
      <w:r w:rsidRPr="00C45A3A">
        <w:fldChar w:fldCharType="begin"/>
      </w:r>
      <w:r w:rsidRPr="0033379A">
        <w:rPr>
          <w:lang w:val="en-US"/>
        </w:rPr>
        <w:instrText xml:space="preserve"> REF _Ref428791371 \r \h </w:instrText>
      </w:r>
      <w:r w:rsidRPr="00C45A3A">
        <w:fldChar w:fldCharType="separate"/>
      </w:r>
      <w:r w:rsidR="00A2710C">
        <w:rPr>
          <w:lang w:val="en-US"/>
        </w:rPr>
        <w:t>5.3.1.1</w:t>
      </w:r>
      <w:r w:rsidRPr="00C45A3A">
        <w:fldChar w:fldCharType="end"/>
      </w:r>
      <w:r w:rsidRPr="0033379A">
        <w:rPr>
          <w:lang w:val="en-US"/>
        </w:rPr>
        <w:t xml:space="preserve">) </w:t>
      </w:r>
      <w:r w:rsidR="000C32D7" w:rsidRPr="0033379A">
        <w:rPr>
          <w:lang w:val="en-US"/>
        </w:rPr>
        <w:t xml:space="preserve">where the </w:t>
      </w:r>
      <w:r w:rsidR="00C45A3A" w:rsidRPr="0033379A">
        <w:rPr>
          <w:lang w:val="en-US"/>
        </w:rPr>
        <w:t xml:space="preserve">region’s </w:t>
      </w:r>
      <w:r w:rsidR="000C32D7" w:rsidRPr="0033379A">
        <w:rPr>
          <w:lang w:val="en-US"/>
        </w:rPr>
        <w:t>adhesive connects to.</w:t>
      </w:r>
    </w:p>
    <w:p w14:paraId="419F23BC" w14:textId="4927003B" w:rsidR="00C45A3A" w:rsidRPr="00C45A3A" w:rsidRDefault="00E03C1C" w:rsidP="00C45A3A">
      <w:pPr>
        <w:numPr>
          <w:ilvl w:val="0"/>
          <w:numId w:val="28"/>
        </w:numPr>
        <w:spacing w:before="120"/>
        <w:ind w:left="714" w:hanging="357"/>
        <w:jc w:val="both"/>
      </w:pPr>
      <w:r w:rsidRPr="00C45A3A">
        <w:rPr>
          <w:rStyle w:val="elementdeftypeChar"/>
        </w:rPr>
        <w:t>bottom_index</w:t>
      </w:r>
      <w:r>
        <w:t xml:space="preserve">: </w:t>
      </w:r>
      <w:r w:rsidRPr="00C45A3A">
        <w:t xml:space="preserve">the index (see section </w:t>
      </w:r>
      <w:r w:rsidRPr="00C45A3A">
        <w:fldChar w:fldCharType="begin"/>
      </w:r>
      <w:r w:rsidRPr="00C45A3A">
        <w:instrText xml:space="preserve"> REF _Ref428791371 \r \h </w:instrText>
      </w:r>
      <w:r w:rsidRPr="00C45A3A">
        <w:fldChar w:fldCharType="separate"/>
      </w:r>
      <w:r w:rsidR="00A2710C">
        <w:t>5.3.1.1</w:t>
      </w:r>
      <w:r w:rsidRPr="00C45A3A">
        <w:fldChar w:fldCharType="end"/>
      </w:r>
      <w:r w:rsidRPr="00C45A3A">
        <w:t>) where the region’s adhesive connects to.</w:t>
      </w:r>
    </w:p>
    <w:p w14:paraId="7B9489DB" w14:textId="77777777" w:rsidR="00C45A3A" w:rsidRPr="00D24BDC" w:rsidRDefault="00C45A3A" w:rsidP="00C45A3A">
      <w:pPr>
        <w:rPr>
          <w:rFonts w:ascii="Courier New" w:hAnsi="Courier New" w:cs="Calibri"/>
          <w:sz w:val="18"/>
          <w:szCs w:val="18"/>
          <w:lang w:eastAsia="zh-CN"/>
        </w:rPr>
      </w:pPr>
      <w:r w:rsidRPr="00D24BDC">
        <w:t xml:space="preserve">Existence of </w:t>
      </w:r>
      <w:r w:rsidRPr="00D24BDC">
        <w:rPr>
          <w:rStyle w:val="elementdeftypeChar"/>
        </w:rPr>
        <w:t>top_index</w:t>
      </w:r>
      <w:r w:rsidRPr="00D24BDC">
        <w:t xml:space="preserve"> and </w:t>
      </w:r>
      <w:r w:rsidRPr="00D24BDC">
        <w:rPr>
          <w:rStyle w:val="elementdeftypeChar"/>
        </w:rPr>
        <w:t>bottom_index</w:t>
      </w:r>
      <w:r w:rsidRPr="00D24BDC">
        <w:t xml:space="preserve"> </w:t>
      </w:r>
      <w:r>
        <w:t>is meaningful only if adhesive element is specified, especially when the hemming involves more than 2 flange partners.</w:t>
      </w:r>
    </w:p>
    <w:p w14:paraId="187F7591" w14:textId="4AA1C26C" w:rsidR="00C45A3A" w:rsidRDefault="00D24BDC" w:rsidP="00C45A3A">
      <w:r w:rsidRPr="00D24BDC">
        <w:t xml:space="preserve">The order of </w:t>
      </w:r>
      <w:r w:rsidRPr="00D24BDC">
        <w:rPr>
          <w:rStyle w:val="elementdeftypeChar"/>
        </w:rPr>
        <w:t>top_index</w:t>
      </w:r>
      <w:r w:rsidRPr="00D24BDC">
        <w:t xml:space="preserve"> and </w:t>
      </w:r>
      <w:r w:rsidRPr="00D24BDC">
        <w:rPr>
          <w:rStyle w:val="elementdeftypeChar"/>
        </w:rPr>
        <w:t>bottom_index</w:t>
      </w:r>
      <w:r w:rsidRPr="00D24BDC">
        <w:t xml:space="preserve"> is not important. However, if they are not specified, the corresponding adhesive is free to select any of the hemming’s flange partners. The adhesive will guess which are the relevant partners, using its position. </w:t>
      </w:r>
    </w:p>
    <w:p w14:paraId="56AA18ED" w14:textId="0C6CDBA6" w:rsidR="000E64EA" w:rsidRDefault="000E64EA" w:rsidP="00C45A3A">
      <w:pPr>
        <w:keepNext/>
        <w:spacing w:before="100" w:beforeAutospacing="1"/>
      </w:pPr>
      <w:r>
        <w:t xml:space="preserve">The adhesive of hemming regions </w:t>
      </w:r>
      <w:r w:rsidR="00194316">
        <w:t>"</w:t>
      </w:r>
      <w:r>
        <w:t>A</w:t>
      </w:r>
      <w:r w:rsidR="00194316">
        <w:t>"</w:t>
      </w:r>
      <w:r>
        <w:t xml:space="preserve"> and </w:t>
      </w:r>
      <w:r w:rsidR="00194316">
        <w:t>"</w:t>
      </w:r>
      <w:r>
        <w:t>C</w:t>
      </w:r>
      <w:r w:rsidR="00194316">
        <w:t>"</w:t>
      </w:r>
      <w:r>
        <w:t xml:space="preserve"> can be described in the following nested elements:</w:t>
      </w:r>
    </w:p>
    <w:tbl>
      <w:tblPr>
        <w:tblW w:w="0" w:type="auto"/>
        <w:tblInd w:w="113" w:type="dxa"/>
        <w:tblLayout w:type="fixed"/>
        <w:tblLook w:val="04A0" w:firstRow="1" w:lastRow="0" w:firstColumn="1" w:lastColumn="0" w:noHBand="0" w:noVBand="1"/>
      </w:tblPr>
      <w:tblGrid>
        <w:gridCol w:w="2111"/>
        <w:gridCol w:w="1570"/>
        <w:gridCol w:w="1134"/>
        <w:gridCol w:w="3677"/>
      </w:tblGrid>
      <w:tr w:rsidR="000E64EA" w:rsidRPr="000F7EEA" w14:paraId="68F3E85C" w14:textId="77777777" w:rsidTr="00F3716C">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68B18B5" w14:textId="77777777" w:rsidR="000E64EA" w:rsidRPr="00226A3F" w:rsidRDefault="000E64EA" w:rsidP="00E3398E">
            <w:pPr>
              <w:keepNext/>
              <w:suppressAutoHyphens/>
              <w:rPr>
                <w:rFonts w:cs="Calibri"/>
                <w:b/>
                <w:i/>
                <w:lang w:eastAsia="zh-CN"/>
              </w:rPr>
            </w:pPr>
            <w:r w:rsidRPr="00226A3F">
              <w:rPr>
                <w:b/>
                <w:i/>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313FC513" w14:textId="77777777" w:rsidR="000E64EA" w:rsidRPr="00226A3F" w:rsidRDefault="000E64EA" w:rsidP="00E3398E">
            <w:pPr>
              <w:keepNext/>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76784443" w14:textId="72F349A9" w:rsidR="000E64EA" w:rsidRPr="00226A3F" w:rsidRDefault="003C5489" w:rsidP="00E3398E">
            <w:pPr>
              <w:keepNext/>
              <w:suppressAutoHyphens/>
              <w:rPr>
                <w:rFonts w:cs="Calibri"/>
                <w:b/>
                <w:i/>
                <w:lang w:eastAsia="zh-CN"/>
              </w:rPr>
            </w:pPr>
            <w:r>
              <w:rPr>
                <w:b/>
                <w:i/>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EDFC0C9" w14:textId="6DCDB2EE"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542F649A" w14:textId="77777777" w:rsidTr="00F3716C">
        <w:trPr>
          <w:cantSplit/>
        </w:trPr>
        <w:tc>
          <w:tcPr>
            <w:tcW w:w="2111" w:type="dxa"/>
            <w:tcBorders>
              <w:top w:val="dotted" w:sz="4" w:space="0" w:color="000000"/>
              <w:left w:val="single" w:sz="8" w:space="0" w:color="000000"/>
              <w:bottom w:val="single" w:sz="8" w:space="0" w:color="000000"/>
              <w:right w:val="nil"/>
            </w:tcBorders>
            <w:hideMark/>
          </w:tcPr>
          <w:p w14:paraId="70260FAC" w14:textId="77777777" w:rsidR="000E64EA" w:rsidRDefault="000E64EA" w:rsidP="00E3398E">
            <w:pPr>
              <w:suppressAutoHyphens/>
              <w:rPr>
                <w:rFonts w:cs="Calibri"/>
                <w:sz w:val="20"/>
                <w:szCs w:val="20"/>
                <w:lang w:eastAsia="zh-CN"/>
              </w:rPr>
            </w:pPr>
            <w:r>
              <w:rPr>
                <w:rFonts w:cs="Calibri"/>
                <w:sz w:val="20"/>
                <w:szCs w:val="20"/>
                <w:lang w:eastAsia="zh-CN"/>
              </w:rPr>
              <w:t>connection_1d</w:t>
            </w:r>
          </w:p>
          <w:p w14:paraId="7F343C28" w14:textId="77777777" w:rsidR="000E64EA" w:rsidRPr="00226A3F" w:rsidRDefault="000E64EA" w:rsidP="00E3398E">
            <w:pPr>
              <w:suppressAutoHyphens/>
              <w:rPr>
                <w:rFonts w:cs="Calibri"/>
                <w:sz w:val="20"/>
                <w:szCs w:val="20"/>
                <w:lang w:eastAsia="zh-CN"/>
              </w:rPr>
            </w:pPr>
            <w:r>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11F4C258" w14:textId="77777777" w:rsidR="000E64EA" w:rsidRPr="00226A3F" w:rsidRDefault="000E64EA" w:rsidP="00E3398E">
            <w:pPr>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hideMark/>
          </w:tcPr>
          <w:p w14:paraId="75D06E86"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582D1299" w14:textId="72A6EEBD" w:rsidR="000E64EA" w:rsidRPr="00226A3F" w:rsidRDefault="0061019D" w:rsidP="009B79C9">
            <w:pPr>
              <w:keepNext/>
              <w:suppressAutoHyphens/>
              <w:rPr>
                <w:rFonts w:cs="Calibri"/>
                <w:lang w:eastAsia="zh-CN"/>
              </w:rPr>
            </w:pPr>
            <w:r>
              <w:rPr>
                <w:sz w:val="20"/>
                <w:szCs w:val="20"/>
              </w:rPr>
              <w:t>Exactly</w:t>
            </w:r>
            <w:r w:rsidR="000E64EA">
              <w:rPr>
                <w:sz w:val="20"/>
                <w:szCs w:val="20"/>
              </w:rPr>
              <w:t xml:space="preserve"> one of these elements. </w:t>
            </w:r>
            <w:r w:rsidR="009B79C9">
              <w:rPr>
                <w:sz w:val="20"/>
                <w:szCs w:val="20"/>
              </w:rPr>
              <w:t>It must either</w:t>
            </w:r>
            <w:r w:rsidR="000E64EA">
              <w:rPr>
                <w:sz w:val="20"/>
                <w:szCs w:val="20"/>
              </w:rPr>
              <w:t xml:space="preserve"> contain an </w:t>
            </w:r>
            <w:r w:rsidR="000E64EA" w:rsidRPr="0061019D">
              <w:rPr>
                <w:rStyle w:val="elementdeftypeChar"/>
              </w:rPr>
              <w:t>&lt;adhesive_line/&gt;</w:t>
            </w:r>
            <w:r w:rsidR="000E64EA">
              <w:rPr>
                <w:sz w:val="20"/>
                <w:szCs w:val="20"/>
              </w:rPr>
              <w:t xml:space="preserve"> or an </w:t>
            </w:r>
            <w:r w:rsidR="000E64EA" w:rsidRPr="0061019D">
              <w:rPr>
                <w:rStyle w:val="elementdeftypeChar"/>
              </w:rPr>
              <w:t>&lt;adhesive_face/&gt;</w:t>
            </w:r>
            <w:r>
              <w:rPr>
                <w:rStyle w:val="elementdeftypeChar"/>
              </w:rPr>
              <w:t>.</w:t>
            </w:r>
          </w:p>
        </w:tc>
      </w:tr>
    </w:tbl>
    <w:p w14:paraId="39334CCD" w14:textId="0E26B0D4" w:rsidR="009C0E9B" w:rsidRDefault="00763630" w:rsidP="00F3716C">
      <w:pPr>
        <w:pStyle w:val="Beschriftung"/>
        <w:spacing w:before="120"/>
        <w:rPr>
          <w:rFonts w:cs="Courier New"/>
          <w:szCs w:val="22"/>
        </w:rPr>
      </w:pPr>
      <w:bookmarkStart w:id="2024" w:name="_Toc3566534"/>
      <w:bookmarkStart w:id="2025" w:name="_Toc34747536"/>
      <w:bookmarkStart w:id="2026" w:name="_Toc39880862"/>
      <w:r>
        <w:t xml:space="preserve">Table </w:t>
      </w:r>
      <w:r w:rsidR="00ED469A">
        <w:fldChar w:fldCharType="begin"/>
      </w:r>
      <w:r w:rsidR="00ED469A">
        <w:instrText xml:space="preserve"> SEQ Table \* ARABIC </w:instrText>
      </w:r>
      <w:r w:rsidR="00ED469A">
        <w:fldChar w:fldCharType="separate"/>
      </w:r>
      <w:r w:rsidR="00A2710C">
        <w:rPr>
          <w:noProof/>
        </w:rPr>
        <w:t>131</w:t>
      </w:r>
      <w:r w:rsidR="00ED469A">
        <w:fldChar w:fldCharType="end"/>
      </w:r>
      <w:r>
        <w:t>: Nested elements of element</w:t>
      </w:r>
      <w:r w:rsidRPr="00226A3F">
        <w:t xml:space="preserve"> </w:t>
      </w:r>
      <w:r w:rsidRPr="0079141E">
        <w:rPr>
          <w:rStyle w:val="elementdeftypeChar"/>
          <w:b/>
        </w:rPr>
        <w:t>&lt;region/&gt;</w:t>
      </w:r>
      <w:bookmarkEnd w:id="2024"/>
      <w:bookmarkEnd w:id="2025"/>
      <w:bookmarkEnd w:id="2026"/>
      <w:r w:rsidRPr="0079141E">
        <w:rPr>
          <w:rStyle w:val="elementdeftypeChar"/>
          <w:b/>
        </w:rPr>
        <w:t xml:space="preserve"> </w:t>
      </w:r>
    </w:p>
    <w:p w14:paraId="00161AAF" w14:textId="7F4BCFD2" w:rsidR="007E7670" w:rsidRDefault="000E64EA" w:rsidP="00F72843">
      <w:pPr>
        <w:spacing w:after="0"/>
        <w:jc w:val="both"/>
      </w:pPr>
      <w:r>
        <w:rPr>
          <w:rFonts w:cs="Courier New"/>
          <w:szCs w:val="22"/>
        </w:rPr>
        <w:t>T</w:t>
      </w:r>
      <w:r w:rsidRPr="00226A3F">
        <w:rPr>
          <w:rFonts w:cs="Courier New"/>
          <w:szCs w:val="22"/>
        </w:rPr>
        <w:t>he usage of adhesive</w:t>
      </w:r>
      <w:r>
        <w:rPr>
          <w:rFonts w:cs="Courier New"/>
          <w:szCs w:val="22"/>
        </w:rPr>
        <w:t>s</w:t>
      </w:r>
      <w:r w:rsidRPr="00226A3F">
        <w:rPr>
          <w:rFonts w:cs="Courier New"/>
          <w:szCs w:val="22"/>
        </w:rPr>
        <w:t xml:space="preserve"> </w:t>
      </w:r>
      <w:r>
        <w:rPr>
          <w:rFonts w:cs="Courier New"/>
          <w:szCs w:val="22"/>
        </w:rPr>
        <w:t xml:space="preserve">in the </w:t>
      </w:r>
      <w:r w:rsidRPr="0079141E">
        <w:rPr>
          <w:rStyle w:val="elementdeftypeChar"/>
        </w:rPr>
        <w:t>&lt;region</w:t>
      </w:r>
      <w:r w:rsidR="0079141E" w:rsidRPr="0079141E">
        <w:rPr>
          <w:rStyle w:val="elementdeftypeChar"/>
        </w:rPr>
        <w:t>/</w:t>
      </w:r>
      <w:r w:rsidRPr="0079141E">
        <w:rPr>
          <w:rStyle w:val="elementdeftypeChar"/>
        </w:rPr>
        <w:t>&gt;</w:t>
      </w:r>
      <w:r>
        <w:rPr>
          <w:rFonts w:cs="Courier New"/>
          <w:szCs w:val="22"/>
        </w:rPr>
        <w:t xml:space="preserve"> </w:t>
      </w:r>
      <w:r w:rsidRPr="00226A3F">
        <w:rPr>
          <w:rFonts w:cs="Courier New"/>
          <w:szCs w:val="22"/>
        </w:rPr>
        <w:t xml:space="preserve">is described in </w:t>
      </w:r>
      <w:r>
        <w:rPr>
          <w:rFonts w:cs="Courier New"/>
          <w:szCs w:val="22"/>
        </w:rPr>
        <w:t>sections</w:t>
      </w:r>
      <w:r w:rsidRPr="009C0E9B">
        <w:rPr>
          <w:rFonts w:cs="Courier New"/>
          <w:szCs w:val="22"/>
        </w:rPr>
        <w:t> </w:t>
      </w:r>
      <w:r w:rsidR="008D51C0">
        <w:rPr>
          <w:rFonts w:cs="Courier New"/>
          <w:szCs w:val="22"/>
        </w:rPr>
        <w:fldChar w:fldCharType="begin"/>
      </w:r>
      <w:r w:rsidR="009C0E9B">
        <w:rPr>
          <w:rFonts w:cs="Courier New"/>
          <w:szCs w:val="22"/>
        </w:rPr>
        <w:instrText xml:space="preserve"> REF _Ref414345739 \r \h </w:instrText>
      </w:r>
      <w:r w:rsidR="00F72843">
        <w:rPr>
          <w:rFonts w:cs="Courier New"/>
          <w:szCs w:val="22"/>
        </w:rPr>
        <w:instrText xml:space="preserve"> \* MERGEFORMAT </w:instrText>
      </w:r>
      <w:r w:rsidR="008D51C0">
        <w:rPr>
          <w:rFonts w:cs="Courier New"/>
          <w:szCs w:val="22"/>
        </w:rPr>
      </w:r>
      <w:r w:rsidR="008D51C0">
        <w:rPr>
          <w:rFonts w:cs="Courier New"/>
          <w:szCs w:val="22"/>
        </w:rPr>
        <w:fldChar w:fldCharType="separate"/>
      </w:r>
      <w:r w:rsidR="00A2710C">
        <w:rPr>
          <w:rFonts w:cs="Courier New"/>
          <w:szCs w:val="22"/>
        </w:rPr>
        <w:t>8.3</w:t>
      </w:r>
      <w:r w:rsidR="008D51C0">
        <w:rPr>
          <w:rFonts w:cs="Courier New"/>
          <w:szCs w:val="22"/>
        </w:rPr>
        <w:fldChar w:fldCharType="end"/>
      </w:r>
      <w:r w:rsidR="009C0E9B">
        <w:rPr>
          <w:rFonts w:cs="Courier New"/>
          <w:szCs w:val="22"/>
        </w:rPr>
        <w:t xml:space="preserve"> </w:t>
      </w:r>
      <w:r w:rsidR="008D51C0">
        <w:rPr>
          <w:rFonts w:cs="Courier New"/>
          <w:szCs w:val="22"/>
        </w:rPr>
        <w:fldChar w:fldCharType="begin"/>
      </w:r>
      <w:r w:rsidR="009C0E9B">
        <w:rPr>
          <w:rFonts w:cs="Courier New"/>
          <w:szCs w:val="22"/>
        </w:rPr>
        <w:instrText xml:space="preserve"> REF _Ref414345798 \h </w:instrText>
      </w:r>
      <w:r w:rsidR="00F72843">
        <w:rPr>
          <w:rFonts w:cs="Courier New"/>
          <w:szCs w:val="22"/>
        </w:rPr>
        <w:instrText xml:space="preserve"> \* MERGEFORMAT </w:instrText>
      </w:r>
      <w:r w:rsidR="008D51C0">
        <w:rPr>
          <w:rFonts w:cs="Courier New"/>
          <w:szCs w:val="22"/>
        </w:rPr>
      </w:r>
      <w:r w:rsidR="008D51C0">
        <w:rPr>
          <w:rFonts w:cs="Courier New"/>
          <w:szCs w:val="22"/>
        </w:rPr>
        <w:fldChar w:fldCharType="separate"/>
      </w:r>
      <w:r w:rsidR="00A2710C" w:rsidRPr="00226A3F">
        <w:t>Adhesive Lines</w:t>
      </w:r>
      <w:r w:rsidR="008D51C0">
        <w:rPr>
          <w:rFonts w:cs="Courier New"/>
          <w:szCs w:val="22"/>
        </w:rPr>
        <w:fldChar w:fldCharType="end"/>
      </w:r>
      <w:r w:rsidR="009C0E9B">
        <w:rPr>
          <w:rFonts w:cs="Courier New"/>
          <w:szCs w:val="22"/>
        </w:rPr>
        <w:t xml:space="preserve"> </w:t>
      </w:r>
      <w:r w:rsidRPr="009C0E9B">
        <w:t>and</w:t>
      </w:r>
      <w:r w:rsidR="007E7670">
        <w:t xml:space="preserve"> </w:t>
      </w:r>
      <w:r w:rsidR="008D51C0">
        <w:fldChar w:fldCharType="begin"/>
      </w:r>
      <w:r w:rsidR="007E7670">
        <w:instrText xml:space="preserve"> REF _Ref414350043 \r \h </w:instrText>
      </w:r>
      <w:r w:rsidR="00F72843">
        <w:instrText xml:space="preserve"> \* MERGEFORMAT </w:instrText>
      </w:r>
      <w:r w:rsidR="008D51C0">
        <w:fldChar w:fldCharType="separate"/>
      </w:r>
      <w:r w:rsidR="00A2710C">
        <w:t>9.2</w:t>
      </w:r>
      <w:r w:rsidR="008D51C0">
        <w:fldChar w:fldCharType="end"/>
      </w:r>
      <w:r w:rsidR="0079141E">
        <w:t xml:space="preserve"> </w:t>
      </w:r>
      <w:r w:rsidR="0079141E">
        <w:fldChar w:fldCharType="begin"/>
      </w:r>
      <w:r w:rsidR="0079141E">
        <w:instrText xml:space="preserve"> REF _Ref429051261 \h </w:instrText>
      </w:r>
      <w:r w:rsidR="00F72843">
        <w:instrText xml:space="preserve"> \* MERGEFORMAT </w:instrText>
      </w:r>
      <w:r w:rsidR="0079141E">
        <w:fldChar w:fldCharType="separate"/>
      </w:r>
      <w:r w:rsidR="00A2710C" w:rsidRPr="00226A3F">
        <w:t xml:space="preserve">Adhesive </w:t>
      </w:r>
      <w:r w:rsidR="00A2710C">
        <w:t>F</w:t>
      </w:r>
      <w:r w:rsidR="00A2710C" w:rsidRPr="00226A3F">
        <w:t>aces</w:t>
      </w:r>
      <w:r w:rsidR="0079141E">
        <w:fldChar w:fldCharType="end"/>
      </w:r>
      <w:r w:rsidR="007E7670">
        <w:t>.</w:t>
      </w:r>
    </w:p>
    <w:p w14:paraId="6B0A669E" w14:textId="1153F29D" w:rsidR="000E64EA" w:rsidRPr="00226A3F" w:rsidRDefault="000E64EA" w:rsidP="00F72843">
      <w:pPr>
        <w:spacing w:after="0"/>
        <w:jc w:val="both"/>
      </w:pPr>
      <w:r w:rsidRPr="00F3716C">
        <w:rPr>
          <w:b/>
          <w:i/>
        </w:rPr>
        <w:t>Note</w:t>
      </w:r>
      <w:r>
        <w:t xml:space="preserve">: Region </w:t>
      </w:r>
      <w:r w:rsidR="00194316">
        <w:t>"</w:t>
      </w:r>
      <w:r>
        <w:t>B</w:t>
      </w:r>
      <w:r w:rsidR="00194316">
        <w:t>"</w:t>
      </w:r>
      <w:r>
        <w:t xml:space="preserve"> is not expected to contain an adhesive line or face. The definition is left open for future extensions.</w:t>
      </w:r>
    </w:p>
    <w:p w14:paraId="7BFC499E" w14:textId="0BFD4ADC" w:rsidR="00CC7960" w:rsidRPr="00226A3F" w:rsidRDefault="000E64EA" w:rsidP="00CC7960">
      <w:pPr>
        <w:keepNext/>
        <w:spacing w:before="120"/>
        <w:rPr>
          <w:rFonts w:ascii="Courier New" w:hAnsi="Courier New" w:cs="Courier New"/>
          <w:sz w:val="16"/>
        </w:rPr>
      </w:pPr>
      <w:r w:rsidRPr="00226A3F">
        <w:rPr>
          <w:b/>
          <w:sz w:val="24"/>
        </w:rPr>
        <w:t>Example A (</w:t>
      </w:r>
      <w:r w:rsidRPr="00226A3F">
        <w:rPr>
          <w:sz w:val="24"/>
        </w:rPr>
        <w:t xml:space="preserve">main type as </w:t>
      </w:r>
      <w:r w:rsidR="00881F32">
        <w:rPr>
          <w:rFonts w:ascii="Courier New" w:hAnsi="Courier New" w:cs="Courier New"/>
          <w:b/>
          <w:i/>
          <w:sz w:val="18"/>
        </w:rPr>
        <w:t>&lt;h</w:t>
      </w:r>
      <w:r w:rsidRPr="00226A3F">
        <w:rPr>
          <w:rFonts w:ascii="Courier New" w:hAnsi="Courier New" w:cs="Courier New"/>
          <w:b/>
          <w:i/>
          <w:sz w:val="18"/>
        </w:rPr>
        <w:t>emming</w:t>
      </w:r>
      <w:r w:rsidR="00881F32">
        <w:rPr>
          <w:rFonts w:ascii="Courier New" w:hAnsi="Courier New" w:cs="Courier New"/>
          <w:b/>
          <w:i/>
          <w:sz w:val="18"/>
        </w:rPr>
        <w:t>/&gt;</w:t>
      </w:r>
      <w:r w:rsidRPr="00226A3F">
        <w:rPr>
          <w:b/>
          <w:sz w:val="24"/>
        </w:rPr>
        <w:t xml:space="preserve">): </w:t>
      </w:r>
    </w:p>
    <w:p w14:paraId="36A09BC0" w14:textId="77777777" w:rsidR="00FD3FB5" w:rsidRDefault="00FD3FB5"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4A83EBAB" w14:textId="77777777"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41F4CD92" w14:textId="7FE7D657"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index=</w:t>
      </w:r>
      <w:r w:rsidR="00194316">
        <w:rPr>
          <w:rFonts w:ascii="Courier New" w:hAnsi="Courier New" w:cs="Courier New"/>
          <w:sz w:val="16"/>
        </w:rPr>
        <w:t>"</w:t>
      </w:r>
      <w:r w:rsidRPr="00157606">
        <w:rPr>
          <w:rFonts w:ascii="Courier New" w:hAnsi="Courier New" w:cs="Courier New"/>
          <w:sz w:val="16"/>
        </w:rPr>
        <w:t>1</w:t>
      </w:r>
      <w:r w:rsidR="00194316">
        <w:rPr>
          <w:rFonts w:ascii="Courier New" w:hAnsi="Courier New" w:cs="Courier New"/>
          <w:sz w:val="16"/>
        </w:rPr>
        <w:t>"</w:t>
      </w:r>
      <w:r w:rsidRPr="00157606">
        <w:rPr>
          <w:rFonts w:ascii="Courier New" w:hAnsi="Courier New" w:cs="Courier New"/>
          <w:sz w:val="16"/>
        </w:rPr>
        <w:t xml:space="preserve"> label=</w:t>
      </w:r>
      <w:r w:rsidR="00194316">
        <w:rPr>
          <w:rFonts w:ascii="Courier New" w:hAnsi="Courier New" w:cs="Courier New"/>
          <w:sz w:val="16"/>
        </w:rPr>
        <w:t>"</w:t>
      </w:r>
      <w:r w:rsidR="00CC7960">
        <w:rPr>
          <w:rFonts w:ascii="Courier New" w:hAnsi="Courier New" w:cs="Courier New"/>
          <w:sz w:val="16"/>
        </w:rPr>
        <w:t>PART_7000400</w:t>
      </w:r>
      <w:r w:rsidR="00194316">
        <w:rPr>
          <w:rFonts w:ascii="Courier New" w:hAnsi="Courier New" w:cs="Courier New"/>
          <w:sz w:val="16"/>
        </w:rPr>
        <w:t>"</w:t>
      </w:r>
      <w:r w:rsidRPr="00157606">
        <w:rPr>
          <w:rFonts w:ascii="Courier New" w:hAnsi="Courier New" w:cs="Courier New"/>
          <w:sz w:val="16"/>
        </w:rPr>
        <w:t>/&gt;</w:t>
      </w:r>
      <w:r w:rsidR="00CC7960">
        <w:rPr>
          <w:rFonts w:ascii="Courier New" w:hAnsi="Courier New" w:cs="Courier New"/>
          <w:sz w:val="16"/>
        </w:rPr>
        <w:t xml:space="preserve"> </w:t>
      </w:r>
      <w:r w:rsidR="00CC7960" w:rsidRPr="00CC7960">
        <w:rPr>
          <w:rFonts w:ascii="Courier New" w:hAnsi="Courier New" w:cs="Courier New"/>
          <w:color w:val="FF0000"/>
          <w:sz w:val="16"/>
        </w:rPr>
        <w:t>&lt;!-- outer hood panel --&gt;</w:t>
      </w:r>
    </w:p>
    <w:p w14:paraId="677F3AB2" w14:textId="10414A6E"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r w:rsidR="00F014A7">
        <w:rPr>
          <w:rFonts w:ascii="Courier New" w:hAnsi="Courier New" w:cs="Courier New"/>
          <w:sz w:val="16"/>
        </w:rPr>
        <w:t>assy</w:t>
      </w:r>
      <w:r w:rsidR="00F014A7" w:rsidRPr="00157606">
        <w:rPr>
          <w:rFonts w:ascii="Courier New" w:hAnsi="Courier New" w:cs="Courier New"/>
          <w:sz w:val="16"/>
        </w:rPr>
        <w:t xml:space="preserve"> </w:t>
      </w:r>
      <w:r w:rsidRPr="00157606">
        <w:rPr>
          <w:rFonts w:ascii="Courier New" w:hAnsi="Courier New" w:cs="Courier New"/>
          <w:sz w:val="16"/>
        </w:rPr>
        <w:t>index=</w:t>
      </w:r>
      <w:r w:rsidR="00194316">
        <w:rPr>
          <w:rFonts w:ascii="Courier New" w:hAnsi="Courier New" w:cs="Courier New"/>
          <w:sz w:val="16"/>
        </w:rPr>
        <w:t>"</w:t>
      </w:r>
      <w:r w:rsidRPr="00157606">
        <w:rPr>
          <w:rFonts w:ascii="Courier New" w:hAnsi="Courier New" w:cs="Courier New"/>
          <w:sz w:val="16"/>
        </w:rPr>
        <w:t>23</w:t>
      </w:r>
      <w:r w:rsidR="00194316">
        <w:rPr>
          <w:rFonts w:ascii="Courier New" w:hAnsi="Courier New" w:cs="Courier New"/>
          <w:sz w:val="16"/>
        </w:rPr>
        <w:t>"</w:t>
      </w:r>
      <w:r w:rsidRPr="00157606">
        <w:rPr>
          <w:rFonts w:ascii="Courier New" w:hAnsi="Courier New" w:cs="Courier New"/>
          <w:sz w:val="16"/>
        </w:rPr>
        <w:t>&gt;</w:t>
      </w:r>
    </w:p>
    <w:p w14:paraId="16FBA4A5" w14:textId="7885311D"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label=</w:t>
      </w:r>
      <w:r w:rsidR="00194316">
        <w:rPr>
          <w:rFonts w:ascii="Courier New" w:hAnsi="Courier New" w:cs="Courier New"/>
          <w:sz w:val="16"/>
        </w:rPr>
        <w:t>"</w:t>
      </w:r>
      <w:r w:rsidR="00CC7960" w:rsidRPr="00CC7960">
        <w:rPr>
          <w:rFonts w:ascii="Courier New" w:hAnsi="Courier New" w:cs="Courier New"/>
          <w:sz w:val="16"/>
        </w:rPr>
        <w:t>PART_5000300</w:t>
      </w:r>
      <w:r w:rsidR="00194316">
        <w:rPr>
          <w:rFonts w:ascii="Courier New" w:hAnsi="Courier New" w:cs="Courier New"/>
          <w:sz w:val="16"/>
        </w:rPr>
        <w:t>"</w:t>
      </w:r>
      <w:r w:rsidRPr="00157606">
        <w:rPr>
          <w:rFonts w:ascii="Courier New" w:hAnsi="Courier New" w:cs="Courier New"/>
          <w:sz w:val="16"/>
        </w:rPr>
        <w:t>/&gt;</w:t>
      </w:r>
      <w:r w:rsidR="00CC7960">
        <w:rPr>
          <w:rFonts w:ascii="Courier New" w:hAnsi="Courier New" w:cs="Courier New"/>
          <w:sz w:val="16"/>
        </w:rPr>
        <w:t xml:space="preserve"> </w:t>
      </w:r>
      <w:r w:rsidR="00FA50F5">
        <w:rPr>
          <w:rFonts w:ascii="Courier New" w:hAnsi="Courier New" w:cs="Courier New"/>
          <w:sz w:val="16"/>
        </w:rPr>
        <w:t xml:space="preserve">      </w:t>
      </w:r>
      <w:r w:rsidR="00CC7960" w:rsidRPr="00CC7960">
        <w:rPr>
          <w:rFonts w:ascii="Courier New" w:hAnsi="Courier New" w:cs="Courier New"/>
          <w:color w:val="FF0000"/>
          <w:sz w:val="16"/>
        </w:rPr>
        <w:t>&lt;!-- inner hood panel --&gt;</w:t>
      </w:r>
    </w:p>
    <w:p w14:paraId="4EE80995" w14:textId="0577F5BE" w:rsidR="000E64EA" w:rsidRPr="00CC7960"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FF0000"/>
          <w:sz w:val="16"/>
        </w:rPr>
      </w:pPr>
      <w:r w:rsidRPr="00157606">
        <w:rPr>
          <w:rFonts w:ascii="Courier New" w:hAnsi="Courier New" w:cs="Courier New"/>
          <w:sz w:val="16"/>
        </w:rPr>
        <w:t xml:space="preserve">          &lt;part label=</w:t>
      </w:r>
      <w:r w:rsidR="00194316">
        <w:rPr>
          <w:rFonts w:ascii="Courier New" w:hAnsi="Courier New" w:cs="Courier New"/>
          <w:sz w:val="16"/>
        </w:rPr>
        <w:t>"</w:t>
      </w:r>
      <w:r w:rsidR="00CC7960" w:rsidRPr="00CC7960">
        <w:rPr>
          <w:rFonts w:ascii="Courier New" w:hAnsi="Courier New" w:cs="Courier New"/>
          <w:sz w:val="16"/>
        </w:rPr>
        <w:t>PART_5000800</w:t>
      </w:r>
      <w:r w:rsidR="00194316">
        <w:rPr>
          <w:rFonts w:ascii="Courier New" w:hAnsi="Courier New" w:cs="Courier New"/>
          <w:sz w:val="16"/>
        </w:rPr>
        <w:t>"</w:t>
      </w:r>
      <w:r w:rsidRPr="00157606">
        <w:rPr>
          <w:rFonts w:ascii="Courier New" w:hAnsi="Courier New" w:cs="Courier New"/>
          <w:sz w:val="16"/>
        </w:rPr>
        <w:t>/&gt;</w:t>
      </w:r>
      <w:r w:rsidR="00CC7960">
        <w:rPr>
          <w:rFonts w:ascii="Courier New" w:hAnsi="Courier New" w:cs="Courier New"/>
          <w:sz w:val="16"/>
        </w:rPr>
        <w:t xml:space="preserve"> </w:t>
      </w:r>
      <w:r w:rsidR="00FA50F5">
        <w:rPr>
          <w:rFonts w:ascii="Courier New" w:hAnsi="Courier New" w:cs="Courier New"/>
          <w:sz w:val="16"/>
        </w:rPr>
        <w:t xml:space="preserve">      </w:t>
      </w:r>
      <w:r w:rsidR="00CC7960" w:rsidRPr="00CC7960">
        <w:rPr>
          <w:rFonts w:ascii="Courier New" w:hAnsi="Courier New" w:cs="Courier New"/>
          <w:color w:val="FF0000"/>
          <w:sz w:val="16"/>
        </w:rPr>
        <w:t>&lt;!-- reinforcement --&gt;</w:t>
      </w:r>
    </w:p>
    <w:p w14:paraId="36C48973" w14:textId="318DD00A"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r w:rsidR="00F014A7">
        <w:rPr>
          <w:rFonts w:ascii="Courier New" w:hAnsi="Courier New" w:cs="Courier New"/>
          <w:sz w:val="16"/>
        </w:rPr>
        <w:t>assy</w:t>
      </w:r>
      <w:r w:rsidRPr="00157606">
        <w:rPr>
          <w:rFonts w:ascii="Courier New" w:hAnsi="Courier New" w:cs="Courier New"/>
          <w:sz w:val="16"/>
        </w:rPr>
        <w:t>&gt;</w:t>
      </w:r>
    </w:p>
    <w:p w14:paraId="2CD9BEF8" w14:textId="77777777" w:rsidR="000E64EA" w:rsidRPr="00226A3F"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388000CB" w14:textId="3BD2B77E"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r w:rsidR="00194316">
        <w:rPr>
          <w:rFonts w:ascii="Courier New" w:hAnsi="Courier New" w:cs="Courier New"/>
          <w:sz w:val="16"/>
        </w:rPr>
        <w:t>"</w:t>
      </w:r>
      <w:r w:rsidR="00092078">
        <w:rPr>
          <w:rFonts w:ascii="Courier New" w:hAnsi="Courier New" w:cs="Courier New"/>
          <w:sz w:val="16"/>
        </w:rPr>
        <w:t>HMG_</w:t>
      </w:r>
      <w:r w:rsidRPr="00226A3F">
        <w:rPr>
          <w:rFonts w:ascii="Courier New" w:hAnsi="Courier New" w:cs="Courier New"/>
          <w:sz w:val="16"/>
        </w:rPr>
        <w:t>100574</w:t>
      </w:r>
      <w:r w:rsidR="00194316">
        <w:rPr>
          <w:rFonts w:ascii="Courier New" w:hAnsi="Courier New" w:cs="Courier New"/>
          <w:sz w:val="16"/>
        </w:rPr>
        <w:t>"</w:t>
      </w:r>
      <w:r w:rsidRPr="00226A3F">
        <w:rPr>
          <w:rFonts w:ascii="Courier New" w:hAnsi="Courier New" w:cs="Courier New"/>
          <w:sz w:val="16"/>
        </w:rPr>
        <w:t>&gt;</w:t>
      </w:r>
    </w:p>
    <w:p w14:paraId="21AB374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&lt;loc_list&gt;</w:t>
      </w:r>
      <w:r>
        <w:rPr>
          <w:rFonts w:ascii="Courier New" w:hAnsi="Courier New" w:cs="Courier New"/>
          <w:sz w:val="16"/>
        </w:rPr>
        <w:t xml:space="preserve">  </w:t>
      </w:r>
      <w:r w:rsidRPr="007F03AE">
        <w:rPr>
          <w:rFonts w:ascii="Courier New" w:hAnsi="Courier New" w:cs="Courier New"/>
          <w:color w:val="FF0000"/>
          <w:sz w:val="16"/>
        </w:rPr>
        <w:t>&lt;!-- hemming root's path --&gt;</w:t>
      </w:r>
    </w:p>
    <w:p w14:paraId="407455DE" w14:textId="3BA131BD" w:rsidR="000E64EA" w:rsidRPr="0033379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226A3F">
        <w:rPr>
          <w:rFonts w:ascii="Courier New" w:hAnsi="Courier New" w:cs="Courier New"/>
          <w:sz w:val="16"/>
        </w:rPr>
        <w:lastRenderedPageBreak/>
        <w:t xml:space="preserve">      </w:t>
      </w:r>
      <w:r w:rsidRPr="0033379A">
        <w:rPr>
          <w:rFonts w:ascii="Courier New" w:hAnsi="Courier New" w:cs="Courier New"/>
          <w:sz w:val="16"/>
          <w:lang w:val="fr-FR"/>
        </w:rPr>
        <w:t>&lt;loc v=</w:t>
      </w:r>
      <w:r w:rsidR="00194316" w:rsidRPr="0033379A">
        <w:rPr>
          <w:rFonts w:ascii="Courier New" w:hAnsi="Courier New" w:cs="Courier New"/>
          <w:sz w:val="16"/>
          <w:lang w:val="fr-FR"/>
        </w:rPr>
        <w:t>"</w:t>
      </w:r>
      <w:r w:rsidRPr="0033379A">
        <w:rPr>
          <w:rFonts w:ascii="Courier New" w:hAnsi="Courier New" w:cs="Courier New"/>
          <w:sz w:val="16"/>
          <w:lang w:val="fr-FR"/>
        </w:rPr>
        <w:t>1</w:t>
      </w:r>
      <w:r w:rsidR="00194316" w:rsidRPr="0033379A">
        <w:rPr>
          <w:rFonts w:ascii="Courier New" w:hAnsi="Courier New" w:cs="Courier New"/>
          <w:sz w:val="16"/>
          <w:lang w:val="fr-FR"/>
        </w:rPr>
        <w:t>"</w:t>
      </w:r>
      <w:r w:rsidRPr="0033379A">
        <w:rPr>
          <w:rFonts w:ascii="Courier New" w:hAnsi="Courier New" w:cs="Courier New"/>
          <w:sz w:val="16"/>
          <w:lang w:val="fr-FR"/>
        </w:rPr>
        <w:t>&gt; 2169.300  -489.495  1773.936 &lt;/loc&gt;</w:t>
      </w:r>
    </w:p>
    <w:p w14:paraId="4A0EEC88" w14:textId="74207A49" w:rsidR="000E64EA" w:rsidRPr="0033379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&lt;loc v=</w:t>
      </w:r>
      <w:r w:rsidR="00194316" w:rsidRPr="0033379A">
        <w:rPr>
          <w:rFonts w:ascii="Courier New" w:hAnsi="Courier New" w:cs="Courier New"/>
          <w:sz w:val="16"/>
          <w:lang w:val="fr-FR"/>
        </w:rPr>
        <w:t>"</w:t>
      </w:r>
      <w:r w:rsidRPr="0033379A">
        <w:rPr>
          <w:rFonts w:ascii="Courier New" w:hAnsi="Courier New" w:cs="Courier New"/>
          <w:sz w:val="16"/>
          <w:lang w:val="fr-FR"/>
        </w:rPr>
        <w:t>2</w:t>
      </w:r>
      <w:r w:rsidR="00194316" w:rsidRPr="0033379A">
        <w:rPr>
          <w:rFonts w:ascii="Courier New" w:hAnsi="Courier New" w:cs="Courier New"/>
          <w:sz w:val="16"/>
          <w:lang w:val="fr-FR"/>
        </w:rPr>
        <w:t>"</w:t>
      </w:r>
      <w:r w:rsidRPr="0033379A">
        <w:rPr>
          <w:rFonts w:ascii="Courier New" w:hAnsi="Courier New" w:cs="Courier New"/>
          <w:sz w:val="16"/>
          <w:lang w:val="fr-FR"/>
        </w:rPr>
        <w:t>&gt; 2165.593  -480.000  1790.221 &lt;/loc&gt;</w:t>
      </w:r>
    </w:p>
    <w:p w14:paraId="3994F0CD" w14:textId="2D01310F" w:rsidR="000E64EA" w:rsidRPr="0033379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&lt;loc v=</w:t>
      </w:r>
      <w:r w:rsidR="00194316" w:rsidRPr="0033379A">
        <w:rPr>
          <w:rFonts w:ascii="Courier New" w:hAnsi="Courier New" w:cs="Courier New"/>
          <w:sz w:val="16"/>
          <w:lang w:val="fr-FR"/>
        </w:rPr>
        <w:t>"</w:t>
      </w:r>
      <w:r w:rsidRPr="0033379A">
        <w:rPr>
          <w:rFonts w:ascii="Courier New" w:hAnsi="Courier New" w:cs="Courier New"/>
          <w:sz w:val="16"/>
          <w:lang w:val="fr-FR"/>
        </w:rPr>
        <w:t>3</w:t>
      </w:r>
      <w:r w:rsidR="00194316" w:rsidRPr="0033379A">
        <w:rPr>
          <w:rFonts w:ascii="Courier New" w:hAnsi="Courier New" w:cs="Courier New"/>
          <w:sz w:val="16"/>
          <w:lang w:val="fr-FR"/>
        </w:rPr>
        <w:t>"</w:t>
      </w:r>
      <w:r w:rsidRPr="0033379A">
        <w:rPr>
          <w:rFonts w:ascii="Courier New" w:hAnsi="Courier New" w:cs="Courier New"/>
          <w:sz w:val="16"/>
          <w:lang w:val="fr-FR"/>
        </w:rPr>
        <w:t>&gt; 2165.593   480.000  1790.221 &lt;/loc&gt;</w:t>
      </w:r>
    </w:p>
    <w:p w14:paraId="21E6C8AF" w14:textId="6F9DC223"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33379A">
        <w:rPr>
          <w:rFonts w:ascii="Courier New" w:hAnsi="Courier New" w:cs="Courier New"/>
          <w:sz w:val="16"/>
          <w:lang w:val="fr-FR"/>
        </w:rPr>
        <w:t xml:space="preserve">      </w:t>
      </w:r>
      <w:r w:rsidRPr="00226A3F">
        <w:rPr>
          <w:rFonts w:ascii="Courier New" w:hAnsi="Courier New" w:cs="Courier New"/>
          <w:sz w:val="16"/>
        </w:rPr>
        <w:t>&lt;loc v=</w:t>
      </w:r>
      <w:r w:rsidR="00194316">
        <w:rPr>
          <w:rFonts w:ascii="Courier New" w:hAnsi="Courier New" w:cs="Courier New"/>
          <w:sz w:val="16"/>
        </w:rPr>
        <w:t>"</w:t>
      </w:r>
      <w:r w:rsidRPr="00226A3F">
        <w:rPr>
          <w:rFonts w:ascii="Courier New" w:hAnsi="Courier New" w:cs="Courier New"/>
          <w:sz w:val="16"/>
        </w:rPr>
        <w:t>4</w:t>
      </w:r>
      <w:r w:rsidR="00194316">
        <w:rPr>
          <w:rFonts w:ascii="Courier New" w:hAnsi="Courier New" w:cs="Courier New"/>
          <w:sz w:val="16"/>
        </w:rPr>
        <w:t>"</w:t>
      </w:r>
      <w:r w:rsidRPr="00226A3F">
        <w:rPr>
          <w:rFonts w:ascii="Courier New" w:hAnsi="Courier New" w:cs="Courier New"/>
          <w:sz w:val="16"/>
        </w:rPr>
        <w:t>&gt; 2169.302   489.495  1773.937 &lt;/loc&gt;</w:t>
      </w:r>
    </w:p>
    <w:p w14:paraId="2DAD9DBE"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&lt;/loc_list&gt;</w:t>
      </w:r>
    </w:p>
    <w:p w14:paraId="78895664"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47C42866"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4B4EA473"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2307AFFD" w14:textId="7E846C30"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BA136D">
        <w:rPr>
          <w:rFonts w:ascii="Courier New" w:hAnsi="Courier New" w:cs="Courier New"/>
          <w:b/>
          <w:sz w:val="16"/>
        </w:rPr>
        <w:t xml:space="preserve">    </w:t>
      </w:r>
      <w:r w:rsidRPr="0079141E">
        <w:rPr>
          <w:rFonts w:ascii="Courier New" w:hAnsi="Courier New" w:cs="Courier New"/>
          <w:b/>
          <w:color w:val="0070C0"/>
          <w:sz w:val="16"/>
        </w:rPr>
        <w:t>&lt;hemming folded_width=</w:t>
      </w:r>
      <w:r w:rsidR="00194316">
        <w:rPr>
          <w:rFonts w:ascii="Courier New" w:hAnsi="Courier New" w:cs="Courier New"/>
          <w:b/>
          <w:color w:val="0070C0"/>
          <w:sz w:val="16"/>
        </w:rPr>
        <w:t>"</w:t>
      </w:r>
      <w:r w:rsidRPr="0079141E">
        <w:rPr>
          <w:rFonts w:ascii="Courier New" w:hAnsi="Courier New" w:cs="Courier New"/>
          <w:b/>
          <w:color w:val="0070C0"/>
          <w:sz w:val="16"/>
        </w:rPr>
        <w:t>5</w:t>
      </w:r>
      <w:r w:rsidR="00194316">
        <w:rPr>
          <w:rFonts w:ascii="Courier New" w:hAnsi="Courier New" w:cs="Courier New"/>
          <w:b/>
          <w:color w:val="0070C0"/>
          <w:sz w:val="16"/>
        </w:rPr>
        <w:t>"</w:t>
      </w:r>
      <w:r w:rsidRPr="0079141E">
        <w:rPr>
          <w:rFonts w:ascii="Courier New" w:hAnsi="Courier New" w:cs="Courier New"/>
          <w:b/>
          <w:color w:val="0070C0"/>
          <w:sz w:val="16"/>
        </w:rPr>
        <w:t xml:space="preserve"> folded_part=</w:t>
      </w:r>
      <w:r w:rsidR="00194316">
        <w:rPr>
          <w:rFonts w:ascii="Courier New" w:hAnsi="Courier New" w:cs="Courier New"/>
          <w:b/>
          <w:color w:val="0070C0"/>
          <w:sz w:val="16"/>
        </w:rPr>
        <w:t>"</w:t>
      </w:r>
      <w:r w:rsidRPr="0079141E">
        <w:rPr>
          <w:rFonts w:ascii="Courier New" w:hAnsi="Courier New" w:cs="Courier New"/>
          <w:b/>
          <w:color w:val="0070C0"/>
          <w:sz w:val="16"/>
        </w:rPr>
        <w:t>1</w:t>
      </w:r>
      <w:r w:rsidR="00194316">
        <w:rPr>
          <w:rFonts w:ascii="Courier New" w:hAnsi="Courier New" w:cs="Courier New"/>
          <w:b/>
          <w:color w:val="0070C0"/>
          <w:sz w:val="16"/>
        </w:rPr>
        <w:t>"</w:t>
      </w:r>
      <w:r w:rsidRPr="0079141E">
        <w:rPr>
          <w:rFonts w:ascii="Courier New" w:hAnsi="Courier New" w:cs="Courier New"/>
          <w:b/>
          <w:color w:val="0070C0"/>
          <w:sz w:val="16"/>
        </w:rPr>
        <w:t>&gt;</w:t>
      </w:r>
    </w:p>
    <w:p w14:paraId="78F73913" w14:textId="47A60D1D"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w:t>
      </w:r>
      <w:r w:rsidR="00194316">
        <w:rPr>
          <w:rFonts w:ascii="Courier New" w:hAnsi="Courier New" w:cs="Courier New"/>
          <w:b/>
          <w:color w:val="0070C0"/>
          <w:sz w:val="16"/>
        </w:rPr>
        <w:t>"</w:t>
      </w:r>
      <w:r w:rsidR="00460889">
        <w:rPr>
          <w:rFonts w:ascii="Courier New" w:hAnsi="Courier New" w:cs="Courier New"/>
          <w:b/>
          <w:color w:val="0070C0"/>
          <w:sz w:val="16"/>
        </w:rPr>
        <w:t>A</w:t>
      </w:r>
      <w:r w:rsidR="00194316">
        <w:rPr>
          <w:rFonts w:ascii="Courier New" w:hAnsi="Courier New" w:cs="Courier New"/>
          <w:b/>
          <w:color w:val="0070C0"/>
          <w:sz w:val="16"/>
        </w:rPr>
        <w:t>"</w:t>
      </w:r>
      <w:r w:rsidRPr="0079141E">
        <w:rPr>
          <w:rFonts w:ascii="Courier New" w:hAnsi="Courier New" w:cs="Courier New"/>
          <w:b/>
          <w:color w:val="0070C0"/>
          <w:sz w:val="16"/>
        </w:rPr>
        <w:t xml:space="preserve"> fill_percentage=</w:t>
      </w:r>
      <w:r w:rsidR="00194316">
        <w:rPr>
          <w:rFonts w:ascii="Courier New" w:hAnsi="Courier New" w:cs="Courier New"/>
          <w:b/>
          <w:color w:val="0070C0"/>
          <w:sz w:val="16"/>
        </w:rPr>
        <w:t>"</w:t>
      </w:r>
      <w:r w:rsidRPr="0079141E">
        <w:rPr>
          <w:rFonts w:ascii="Courier New" w:hAnsi="Courier New" w:cs="Courier New"/>
          <w:b/>
          <w:color w:val="0070C0"/>
          <w:sz w:val="16"/>
        </w:rPr>
        <w:t>50</w:t>
      </w:r>
      <w:r w:rsidR="00194316">
        <w:rPr>
          <w:rFonts w:ascii="Courier New" w:hAnsi="Courier New" w:cs="Courier New"/>
          <w:b/>
          <w:color w:val="0070C0"/>
          <w:sz w:val="16"/>
        </w:rPr>
        <w:t>"</w:t>
      </w:r>
      <w:r w:rsidRPr="0079141E">
        <w:rPr>
          <w:rFonts w:ascii="Courier New" w:hAnsi="Courier New" w:cs="Courier New"/>
          <w:b/>
          <w:color w:val="0070C0"/>
          <w:sz w:val="16"/>
        </w:rPr>
        <w:t>&gt;</w:t>
      </w:r>
    </w:p>
    <w:p w14:paraId="3F5588A3" w14:textId="0BB3BD0C"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&lt;connection_1d label=</w:t>
      </w:r>
      <w:r w:rsidR="00194316">
        <w:rPr>
          <w:rFonts w:ascii="Courier New" w:hAnsi="Courier New" w:cs="Courier New"/>
          <w:color w:val="0070C0"/>
          <w:sz w:val="16"/>
        </w:rPr>
        <w:t>"</w:t>
      </w:r>
      <w:r w:rsidRPr="0079141E">
        <w:rPr>
          <w:rFonts w:ascii="Courier New" w:hAnsi="Courier New" w:cs="Courier New"/>
          <w:color w:val="0070C0"/>
          <w:sz w:val="16"/>
        </w:rPr>
        <w:t>100574 region A adhesive</w:t>
      </w:r>
      <w:r w:rsidR="00194316">
        <w:rPr>
          <w:rFonts w:ascii="Courier New" w:hAnsi="Courier New" w:cs="Courier New"/>
          <w:color w:val="0070C0"/>
          <w:sz w:val="16"/>
        </w:rPr>
        <w:t>"</w:t>
      </w:r>
      <w:r w:rsidRPr="0079141E">
        <w:rPr>
          <w:rFonts w:ascii="Courier New" w:hAnsi="Courier New" w:cs="Courier New"/>
          <w:color w:val="0070C0"/>
          <w:sz w:val="16"/>
        </w:rPr>
        <w:t>&gt;</w:t>
      </w:r>
    </w:p>
    <w:p w14:paraId="4F679D12" w14:textId="0D0514A5"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w:t>
      </w:r>
      <w:r w:rsidRPr="0079141E">
        <w:rPr>
          <w:rFonts w:ascii="Courier New" w:hAnsi="Courier New" w:cs="Courier New"/>
          <w:b/>
          <w:color w:val="0070C0"/>
          <w:sz w:val="16"/>
        </w:rPr>
        <w:t>adhesive_line</w:t>
      </w:r>
      <w:r w:rsidRPr="0079141E">
        <w:rPr>
          <w:rFonts w:ascii="Courier New" w:hAnsi="Courier New" w:cs="Courier New"/>
          <w:color w:val="0070C0"/>
          <w:sz w:val="16"/>
        </w:rPr>
        <w:t xml:space="preserve"> base=</w:t>
      </w:r>
      <w:r w:rsidR="00194316">
        <w:rPr>
          <w:rFonts w:ascii="Courier New" w:hAnsi="Courier New" w:cs="Courier New"/>
          <w:color w:val="0070C0"/>
          <w:sz w:val="16"/>
        </w:rPr>
        <w:t>"</w:t>
      </w:r>
      <w:r w:rsidRPr="0079141E">
        <w:rPr>
          <w:rFonts w:ascii="Courier New" w:hAnsi="Courier New" w:cs="Courier New"/>
          <w:color w:val="0070C0"/>
          <w:sz w:val="16"/>
        </w:rPr>
        <w:t>1</w:t>
      </w:r>
      <w:r w:rsidR="00194316">
        <w:rPr>
          <w:rFonts w:ascii="Courier New" w:hAnsi="Courier New" w:cs="Courier New"/>
          <w:color w:val="0070C0"/>
          <w:sz w:val="16"/>
        </w:rPr>
        <w:t>"</w:t>
      </w:r>
      <w:r w:rsidRPr="0079141E">
        <w:rPr>
          <w:rFonts w:ascii="Courier New" w:hAnsi="Courier New" w:cs="Courier New"/>
          <w:color w:val="0070C0"/>
          <w:sz w:val="16"/>
        </w:rPr>
        <w:t xml:space="preserve"> width=</w:t>
      </w:r>
      <w:r w:rsidR="00194316">
        <w:rPr>
          <w:rFonts w:ascii="Courier New" w:hAnsi="Courier New" w:cs="Courier New"/>
          <w:color w:val="0070C0"/>
          <w:sz w:val="16"/>
        </w:rPr>
        <w:t>"</w:t>
      </w:r>
      <w:r w:rsidRPr="0079141E">
        <w:rPr>
          <w:rFonts w:ascii="Courier New" w:hAnsi="Courier New" w:cs="Courier New"/>
          <w:color w:val="0070C0"/>
          <w:sz w:val="16"/>
        </w:rPr>
        <w:t>4</w:t>
      </w:r>
      <w:r w:rsidR="00194316">
        <w:rPr>
          <w:rFonts w:ascii="Courier New" w:hAnsi="Courier New" w:cs="Courier New"/>
          <w:color w:val="0070C0"/>
          <w:sz w:val="16"/>
        </w:rPr>
        <w:t>"</w:t>
      </w:r>
      <w:r w:rsidRPr="0079141E">
        <w:rPr>
          <w:rFonts w:ascii="Courier New" w:hAnsi="Courier New" w:cs="Courier New"/>
          <w:color w:val="0070C0"/>
          <w:sz w:val="16"/>
        </w:rPr>
        <w:t xml:space="preserve"> thickness=</w:t>
      </w:r>
      <w:r w:rsidR="00194316">
        <w:rPr>
          <w:rFonts w:ascii="Courier New" w:hAnsi="Courier New" w:cs="Courier New"/>
          <w:color w:val="0070C0"/>
          <w:sz w:val="16"/>
        </w:rPr>
        <w:t>"</w:t>
      </w:r>
      <w:r w:rsidRPr="0079141E">
        <w:rPr>
          <w:rFonts w:ascii="Courier New" w:hAnsi="Courier New" w:cs="Courier New"/>
          <w:color w:val="0070C0"/>
          <w:sz w:val="16"/>
        </w:rPr>
        <w:t>1</w:t>
      </w:r>
      <w:r w:rsidR="00194316">
        <w:rPr>
          <w:rFonts w:ascii="Courier New" w:hAnsi="Courier New" w:cs="Courier New"/>
          <w:color w:val="0070C0"/>
          <w:sz w:val="16"/>
        </w:rPr>
        <w:t>"</w:t>
      </w:r>
      <w:r w:rsidRPr="0079141E">
        <w:rPr>
          <w:rFonts w:ascii="Courier New" w:hAnsi="Courier New" w:cs="Courier New"/>
          <w:color w:val="0070C0"/>
          <w:sz w:val="16"/>
        </w:rPr>
        <w:t xml:space="preserve"> material=</w:t>
      </w:r>
      <w:r w:rsidR="00194316">
        <w:rPr>
          <w:rFonts w:ascii="Courier New" w:hAnsi="Courier New" w:cs="Courier New"/>
          <w:color w:val="0070C0"/>
          <w:sz w:val="16"/>
        </w:rPr>
        <w:t>"</w:t>
      </w:r>
      <w:r w:rsidRPr="0079141E">
        <w:rPr>
          <w:rFonts w:ascii="Courier New" w:hAnsi="Courier New" w:cs="Courier New"/>
          <w:color w:val="0070C0"/>
          <w:sz w:val="16"/>
        </w:rPr>
        <w:t>CAD_test_Mat</w:t>
      </w:r>
      <w:r w:rsidR="00194316">
        <w:rPr>
          <w:rFonts w:ascii="Courier New" w:hAnsi="Courier New" w:cs="Courier New"/>
          <w:color w:val="0070C0"/>
          <w:sz w:val="16"/>
        </w:rPr>
        <w:t>"</w:t>
      </w:r>
      <w:r w:rsidRPr="0079141E">
        <w:rPr>
          <w:rFonts w:ascii="Courier New" w:hAnsi="Courier New" w:cs="Courier New"/>
          <w:color w:val="0070C0"/>
          <w:sz w:val="16"/>
        </w:rPr>
        <w:t>/&gt;</w:t>
      </w:r>
    </w:p>
    <w:p w14:paraId="55019CC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79141E">
        <w:rPr>
          <w:rFonts w:ascii="Courier New" w:hAnsi="Courier New" w:cs="Courier New"/>
          <w:sz w:val="16"/>
        </w:rPr>
        <w:t xml:space="preserve">              &lt;loc_list&gt;  </w:t>
      </w:r>
      <w:r w:rsidRPr="007F03AE">
        <w:rPr>
          <w:rFonts w:ascii="Courier New" w:hAnsi="Courier New" w:cs="Courier New"/>
          <w:color w:val="FF0000"/>
          <w:sz w:val="16"/>
        </w:rPr>
        <w:t>&lt;!-- adhesive’s path --&gt;</w:t>
      </w:r>
    </w:p>
    <w:p w14:paraId="39E90F1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p>
    <w:p w14:paraId="3CF56636"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&lt;/loc_list&gt;</w:t>
      </w:r>
    </w:p>
    <w:p w14:paraId="2D5EF292"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r>
        <w:rPr>
          <w:rFonts w:ascii="Courier New" w:hAnsi="Courier New" w:cs="Courier New"/>
          <w:sz w:val="16"/>
        </w:rPr>
        <w:t xml:space="preserve">  </w:t>
      </w:r>
      <w:r w:rsidR="007F03AE">
        <w:rPr>
          <w:rFonts w:ascii="Courier New" w:hAnsi="Courier New" w:cs="Courier New"/>
          <w:sz w:val="16"/>
        </w:rPr>
        <w:t xml:space="preserve"> </w:t>
      </w:r>
      <w:r w:rsidRPr="007F03AE">
        <w:rPr>
          <w:rFonts w:ascii="Courier New" w:hAnsi="Courier New" w:cs="Courier New"/>
          <w:color w:val="FF0000"/>
          <w:sz w:val="16"/>
        </w:rPr>
        <w:t>&lt;!-- adhesive's appdata --&gt;</w:t>
      </w:r>
    </w:p>
    <w:p w14:paraId="2E8C936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62005B8B"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42C4BE02"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&lt;/connection_1d&gt;</w:t>
      </w:r>
    </w:p>
    <w:p w14:paraId="10BA3CC1" w14:textId="426E5FDE"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C70F09">
        <w:rPr>
          <w:rFonts w:ascii="Courier New" w:hAnsi="Courier New" w:cs="Courier New"/>
          <w:sz w:val="16"/>
        </w:rPr>
        <w:t xml:space="preserve">       </w:t>
      </w:r>
      <w:r w:rsidRPr="0079141E">
        <w:rPr>
          <w:rFonts w:ascii="Courier New" w:hAnsi="Courier New" w:cs="Courier New"/>
          <w:color w:val="0070C0"/>
          <w:sz w:val="16"/>
        </w:rPr>
        <w:t>&lt;/region&gt;</w:t>
      </w:r>
    </w:p>
    <w:p w14:paraId="53B96C6A" w14:textId="78BA6A73"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w:t>
      </w:r>
      <w:r w:rsidR="00194316">
        <w:rPr>
          <w:rFonts w:ascii="Courier New" w:hAnsi="Courier New" w:cs="Courier New"/>
          <w:b/>
          <w:color w:val="0070C0"/>
          <w:sz w:val="16"/>
        </w:rPr>
        <w:t>"</w:t>
      </w:r>
      <w:r w:rsidR="00460889">
        <w:rPr>
          <w:rFonts w:ascii="Courier New" w:hAnsi="Courier New" w:cs="Courier New"/>
          <w:b/>
          <w:color w:val="0070C0"/>
          <w:sz w:val="16"/>
        </w:rPr>
        <w:t>B</w:t>
      </w:r>
      <w:r w:rsidR="00194316">
        <w:rPr>
          <w:rFonts w:ascii="Courier New" w:hAnsi="Courier New" w:cs="Courier New"/>
          <w:b/>
          <w:color w:val="0070C0"/>
          <w:sz w:val="16"/>
        </w:rPr>
        <w:t>"</w:t>
      </w:r>
      <w:r w:rsidRPr="0079141E">
        <w:rPr>
          <w:rFonts w:ascii="Courier New" w:hAnsi="Courier New" w:cs="Courier New"/>
          <w:b/>
          <w:color w:val="0070C0"/>
          <w:sz w:val="16"/>
        </w:rPr>
        <w:t xml:space="preserve"> fill_percentage=</w:t>
      </w:r>
      <w:r w:rsidR="00194316">
        <w:rPr>
          <w:rFonts w:ascii="Courier New" w:hAnsi="Courier New" w:cs="Courier New"/>
          <w:b/>
          <w:color w:val="0070C0"/>
          <w:sz w:val="16"/>
        </w:rPr>
        <w:t>"</w:t>
      </w:r>
      <w:r w:rsidRPr="0079141E">
        <w:rPr>
          <w:rFonts w:ascii="Courier New" w:hAnsi="Courier New" w:cs="Courier New"/>
          <w:b/>
          <w:color w:val="0070C0"/>
          <w:sz w:val="16"/>
        </w:rPr>
        <w:t>100</w:t>
      </w:r>
      <w:r w:rsidR="00194316">
        <w:rPr>
          <w:rFonts w:ascii="Courier New" w:hAnsi="Courier New" w:cs="Courier New"/>
          <w:b/>
          <w:color w:val="0070C0"/>
          <w:sz w:val="16"/>
        </w:rPr>
        <w:t>"</w:t>
      </w:r>
      <w:r w:rsidRPr="0079141E">
        <w:rPr>
          <w:rFonts w:ascii="Courier New" w:hAnsi="Courier New" w:cs="Courier New"/>
          <w:b/>
          <w:color w:val="0070C0"/>
          <w:sz w:val="16"/>
        </w:rPr>
        <w:t>/&gt;</w:t>
      </w:r>
    </w:p>
    <w:p w14:paraId="0B80F01C" w14:textId="534168E3"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w:t>
      </w:r>
      <w:r w:rsidR="00194316">
        <w:rPr>
          <w:rFonts w:ascii="Courier New" w:hAnsi="Courier New" w:cs="Courier New"/>
          <w:b/>
          <w:color w:val="0070C0"/>
          <w:sz w:val="16"/>
        </w:rPr>
        <w:t>"</w:t>
      </w:r>
      <w:r w:rsidR="00460889">
        <w:rPr>
          <w:rFonts w:ascii="Courier New" w:hAnsi="Courier New" w:cs="Courier New"/>
          <w:b/>
          <w:color w:val="0070C0"/>
          <w:sz w:val="16"/>
        </w:rPr>
        <w:t>C</w:t>
      </w:r>
      <w:r w:rsidR="00194316">
        <w:rPr>
          <w:rFonts w:ascii="Courier New" w:hAnsi="Courier New" w:cs="Courier New"/>
          <w:b/>
          <w:color w:val="0070C0"/>
          <w:sz w:val="16"/>
        </w:rPr>
        <w:t>"</w:t>
      </w:r>
      <w:r w:rsidRPr="0079141E">
        <w:rPr>
          <w:rFonts w:ascii="Courier New" w:hAnsi="Courier New" w:cs="Courier New"/>
          <w:b/>
          <w:color w:val="0070C0"/>
          <w:sz w:val="16"/>
        </w:rPr>
        <w:t xml:space="preserve"> top_index=</w:t>
      </w:r>
      <w:r w:rsidR="00194316">
        <w:rPr>
          <w:rFonts w:ascii="Courier New" w:hAnsi="Courier New" w:cs="Courier New"/>
          <w:b/>
          <w:color w:val="0070C0"/>
          <w:sz w:val="16"/>
        </w:rPr>
        <w:t>"</w:t>
      </w:r>
      <w:r w:rsidRPr="0079141E">
        <w:rPr>
          <w:rFonts w:ascii="Courier New" w:hAnsi="Courier New" w:cs="Courier New"/>
          <w:b/>
          <w:color w:val="0070C0"/>
          <w:sz w:val="16"/>
        </w:rPr>
        <w:t>23</w:t>
      </w:r>
      <w:r w:rsidR="00194316">
        <w:rPr>
          <w:rFonts w:ascii="Courier New" w:hAnsi="Courier New" w:cs="Courier New"/>
          <w:b/>
          <w:color w:val="0070C0"/>
          <w:sz w:val="16"/>
        </w:rPr>
        <w:t>"</w:t>
      </w:r>
      <w:r w:rsidRPr="0079141E">
        <w:rPr>
          <w:rFonts w:ascii="Courier New" w:hAnsi="Courier New" w:cs="Courier New"/>
          <w:b/>
          <w:color w:val="0070C0"/>
          <w:sz w:val="16"/>
        </w:rPr>
        <w:t xml:space="preserve"> bottom_index=</w:t>
      </w:r>
      <w:r w:rsidR="00194316">
        <w:rPr>
          <w:rFonts w:ascii="Courier New" w:hAnsi="Courier New" w:cs="Courier New"/>
          <w:b/>
          <w:color w:val="0070C0"/>
          <w:sz w:val="16"/>
        </w:rPr>
        <w:t>"</w:t>
      </w:r>
      <w:r w:rsidRPr="0079141E">
        <w:rPr>
          <w:rFonts w:ascii="Courier New" w:hAnsi="Courier New" w:cs="Courier New"/>
          <w:b/>
          <w:color w:val="0070C0"/>
          <w:sz w:val="16"/>
        </w:rPr>
        <w:t>1</w:t>
      </w:r>
      <w:r w:rsidR="00194316">
        <w:rPr>
          <w:rFonts w:ascii="Courier New" w:hAnsi="Courier New" w:cs="Courier New"/>
          <w:b/>
          <w:color w:val="0070C0"/>
          <w:sz w:val="16"/>
        </w:rPr>
        <w:t>"</w:t>
      </w:r>
      <w:r w:rsidRPr="0079141E">
        <w:rPr>
          <w:rFonts w:ascii="Courier New" w:hAnsi="Courier New" w:cs="Courier New"/>
          <w:b/>
          <w:color w:val="0070C0"/>
          <w:sz w:val="16"/>
        </w:rPr>
        <w:t xml:space="preserve"> fill_percentage=</w:t>
      </w:r>
      <w:r w:rsidR="00194316">
        <w:rPr>
          <w:rFonts w:ascii="Courier New" w:hAnsi="Courier New" w:cs="Courier New"/>
          <w:b/>
          <w:color w:val="0070C0"/>
          <w:sz w:val="16"/>
        </w:rPr>
        <w:t>"</w:t>
      </w:r>
      <w:r w:rsidRPr="0079141E">
        <w:rPr>
          <w:rFonts w:ascii="Courier New" w:hAnsi="Courier New" w:cs="Courier New"/>
          <w:b/>
          <w:color w:val="0070C0"/>
          <w:sz w:val="16"/>
        </w:rPr>
        <w:t>100</w:t>
      </w:r>
      <w:r w:rsidR="00194316">
        <w:rPr>
          <w:rFonts w:ascii="Courier New" w:hAnsi="Courier New" w:cs="Courier New"/>
          <w:b/>
          <w:color w:val="0070C0"/>
          <w:sz w:val="16"/>
        </w:rPr>
        <w:t>"</w:t>
      </w:r>
      <w:r w:rsidRPr="0079141E">
        <w:rPr>
          <w:rFonts w:ascii="Courier New" w:hAnsi="Courier New" w:cs="Courier New"/>
          <w:b/>
          <w:color w:val="0070C0"/>
          <w:sz w:val="16"/>
        </w:rPr>
        <w:t>&gt;</w:t>
      </w:r>
    </w:p>
    <w:p w14:paraId="6C880E3A" w14:textId="31B9DE8D"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&lt;connection_2d label=</w:t>
      </w:r>
      <w:r w:rsidR="00194316">
        <w:rPr>
          <w:rFonts w:ascii="Courier New" w:hAnsi="Courier New" w:cs="Courier New"/>
          <w:color w:val="0070C0"/>
          <w:sz w:val="16"/>
        </w:rPr>
        <w:t>"</w:t>
      </w:r>
      <w:r w:rsidRPr="0079141E">
        <w:rPr>
          <w:rFonts w:ascii="Courier New" w:hAnsi="Courier New" w:cs="Courier New"/>
          <w:color w:val="0070C0"/>
          <w:sz w:val="16"/>
        </w:rPr>
        <w:t>100574 region C adhesive</w:t>
      </w:r>
      <w:r w:rsidR="00194316">
        <w:rPr>
          <w:rFonts w:ascii="Courier New" w:hAnsi="Courier New" w:cs="Courier New"/>
          <w:color w:val="0070C0"/>
          <w:sz w:val="16"/>
        </w:rPr>
        <w:t>"</w:t>
      </w:r>
      <w:r w:rsidRPr="0079141E">
        <w:rPr>
          <w:rFonts w:ascii="Courier New" w:hAnsi="Courier New" w:cs="Courier New"/>
          <w:color w:val="0070C0"/>
          <w:sz w:val="16"/>
        </w:rPr>
        <w:t>&gt;</w:t>
      </w:r>
    </w:p>
    <w:p w14:paraId="3A96BFC8" w14:textId="55D57B96"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Pr>
          <w:rFonts w:ascii="Courier New" w:hAnsi="Courier New" w:cs="Courier New"/>
          <w:sz w:val="16"/>
        </w:rPr>
        <w:t xml:space="preserve">        </w:t>
      </w:r>
      <w:r w:rsidRPr="00226A3F">
        <w:rPr>
          <w:rFonts w:ascii="Courier New" w:hAnsi="Courier New" w:cs="Courier New"/>
          <w:sz w:val="16"/>
        </w:rPr>
        <w:t xml:space="preserve">      </w:t>
      </w:r>
      <w:r w:rsidRPr="0079141E">
        <w:rPr>
          <w:rFonts w:ascii="Courier New" w:hAnsi="Courier New" w:cs="Courier New"/>
          <w:color w:val="0070C0"/>
          <w:sz w:val="16"/>
        </w:rPr>
        <w:t>&lt;</w:t>
      </w:r>
      <w:r w:rsidRPr="0079141E">
        <w:rPr>
          <w:rFonts w:ascii="Courier New" w:hAnsi="Courier New" w:cs="Courier New"/>
          <w:b/>
          <w:color w:val="0070C0"/>
          <w:sz w:val="16"/>
        </w:rPr>
        <w:t>adhesive_face</w:t>
      </w:r>
      <w:r w:rsidRPr="0079141E">
        <w:rPr>
          <w:rFonts w:ascii="Courier New" w:hAnsi="Courier New" w:cs="Courier New"/>
          <w:color w:val="0070C0"/>
          <w:sz w:val="16"/>
        </w:rPr>
        <w:t xml:space="preserve"> thickness=</w:t>
      </w:r>
      <w:r w:rsidR="00194316">
        <w:rPr>
          <w:rFonts w:ascii="Courier New" w:hAnsi="Courier New" w:cs="Courier New"/>
          <w:color w:val="0070C0"/>
          <w:sz w:val="16"/>
        </w:rPr>
        <w:t>"</w:t>
      </w:r>
      <w:r w:rsidRPr="0079141E">
        <w:rPr>
          <w:rFonts w:ascii="Courier New" w:hAnsi="Courier New" w:cs="Courier New"/>
          <w:color w:val="0070C0"/>
          <w:sz w:val="16"/>
        </w:rPr>
        <w:t>1</w:t>
      </w:r>
      <w:r w:rsidR="00194316">
        <w:rPr>
          <w:rFonts w:ascii="Courier New" w:hAnsi="Courier New" w:cs="Courier New"/>
          <w:color w:val="0070C0"/>
          <w:sz w:val="16"/>
        </w:rPr>
        <w:t>"</w:t>
      </w:r>
      <w:r w:rsidRPr="0079141E">
        <w:rPr>
          <w:rFonts w:ascii="Courier New" w:hAnsi="Courier New" w:cs="Courier New"/>
          <w:color w:val="0070C0"/>
          <w:sz w:val="16"/>
        </w:rPr>
        <w:t xml:space="preserve"> material=</w:t>
      </w:r>
      <w:r w:rsidR="00194316">
        <w:rPr>
          <w:rFonts w:ascii="Courier New" w:hAnsi="Courier New" w:cs="Courier New"/>
          <w:color w:val="0070C0"/>
          <w:sz w:val="16"/>
        </w:rPr>
        <w:t>"</w:t>
      </w:r>
      <w:r w:rsidRPr="0079141E">
        <w:rPr>
          <w:rFonts w:ascii="Courier New" w:hAnsi="Courier New" w:cs="Courier New"/>
          <w:color w:val="0070C0"/>
          <w:sz w:val="16"/>
        </w:rPr>
        <w:t>CAD_test_Mat</w:t>
      </w:r>
      <w:r w:rsidR="00194316">
        <w:rPr>
          <w:rFonts w:ascii="Courier New" w:hAnsi="Courier New" w:cs="Courier New"/>
          <w:color w:val="0070C0"/>
          <w:sz w:val="16"/>
        </w:rPr>
        <w:t>"</w:t>
      </w:r>
      <w:r w:rsidRPr="0079141E">
        <w:rPr>
          <w:rFonts w:ascii="Courier New" w:hAnsi="Courier New" w:cs="Courier New"/>
          <w:color w:val="0070C0"/>
          <w:sz w:val="16"/>
        </w:rPr>
        <w:t>/&gt;</w:t>
      </w:r>
    </w:p>
    <w:p w14:paraId="4448271C"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&lt;loc_list&gt;</w:t>
      </w:r>
      <w:r>
        <w:rPr>
          <w:rFonts w:ascii="Courier New" w:hAnsi="Courier New" w:cs="Courier New"/>
          <w:sz w:val="16"/>
        </w:rPr>
        <w:t xml:space="preserve">  </w:t>
      </w:r>
      <w:r w:rsidR="007F03AE">
        <w:rPr>
          <w:rFonts w:ascii="Courier New" w:hAnsi="Courier New" w:cs="Courier New"/>
          <w:sz w:val="16"/>
        </w:rPr>
        <w:t xml:space="preserve"> </w:t>
      </w:r>
      <w:r w:rsidRPr="007F03AE">
        <w:rPr>
          <w:rFonts w:ascii="Courier New" w:hAnsi="Courier New" w:cs="Courier New"/>
          <w:color w:val="FF0000"/>
          <w:sz w:val="16"/>
        </w:rPr>
        <w:t>&lt;!-- adhesive face's nodes --&gt;</w:t>
      </w:r>
    </w:p>
    <w:p w14:paraId="1F1133A4"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71F6E594"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&lt;/loc_list&gt;</w:t>
      </w:r>
    </w:p>
    <w:p w14:paraId="27D2582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&lt;face</w:t>
      </w:r>
      <w:r w:rsidRPr="00226A3F">
        <w:rPr>
          <w:rFonts w:ascii="Courier New" w:hAnsi="Courier New" w:cs="Courier New"/>
          <w:sz w:val="16"/>
        </w:rPr>
        <w:t>_list&gt;</w:t>
      </w:r>
      <w:r>
        <w:rPr>
          <w:rFonts w:ascii="Courier New" w:hAnsi="Courier New" w:cs="Courier New"/>
          <w:sz w:val="16"/>
        </w:rPr>
        <w:t xml:space="preserve">  </w:t>
      </w:r>
      <w:r w:rsidRPr="007F03AE">
        <w:rPr>
          <w:rFonts w:ascii="Courier New" w:hAnsi="Courier New" w:cs="Courier New"/>
          <w:color w:val="FF0000"/>
          <w:sz w:val="16"/>
        </w:rPr>
        <w:t>&lt;!-- adhesive's facets --&gt;</w:t>
      </w:r>
    </w:p>
    <w:p w14:paraId="4B8C8D89"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6A1E918A"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&lt;/face</w:t>
      </w:r>
      <w:r w:rsidRPr="00226A3F">
        <w:rPr>
          <w:rFonts w:ascii="Courier New" w:hAnsi="Courier New" w:cs="Courier New"/>
          <w:sz w:val="16"/>
        </w:rPr>
        <w:t>_list&gt;</w:t>
      </w:r>
    </w:p>
    <w:p w14:paraId="31C253FE"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r>
        <w:rPr>
          <w:rFonts w:ascii="Courier New" w:hAnsi="Courier New" w:cs="Courier New"/>
          <w:sz w:val="16"/>
        </w:rPr>
        <w:t xml:space="preserve">    </w:t>
      </w:r>
      <w:r w:rsidRPr="007F03AE">
        <w:rPr>
          <w:rFonts w:ascii="Courier New" w:hAnsi="Courier New" w:cs="Courier New"/>
          <w:color w:val="FF0000"/>
          <w:sz w:val="16"/>
        </w:rPr>
        <w:t>&lt;!-- adhesive's appdata --&gt;</w:t>
      </w:r>
    </w:p>
    <w:p w14:paraId="071D109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0112381E"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32FF8069"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&lt;/connection_2d&gt;</w:t>
      </w:r>
    </w:p>
    <w:p w14:paraId="0EEE07C0" w14:textId="4D33DD1F"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&lt;/region&gt;</w:t>
      </w:r>
    </w:p>
    <w:p w14:paraId="5CAC1A4A" w14:textId="77777777"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&lt;/hemming&gt;</w:t>
      </w:r>
    </w:p>
    <w:p w14:paraId="517980A8"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3D498140"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b/>
          <w:bCs/>
        </w:rPr>
      </w:pPr>
      <w:r w:rsidRPr="00226A3F">
        <w:rPr>
          <w:rFonts w:ascii="Courier New" w:eastAsia="Courier New" w:hAnsi="Courier New" w:cs="Courier New"/>
          <w:sz w:val="16"/>
        </w:rPr>
        <w:t xml:space="preserve">   </w:t>
      </w:r>
    </w:p>
    <w:p w14:paraId="47F05462" w14:textId="77777777" w:rsidR="00C107D0" w:rsidRPr="00226A3F" w:rsidRDefault="00C107D0" w:rsidP="00536A58">
      <w:pPr>
        <w:pStyle w:val="berschrift2"/>
      </w:pPr>
      <w:bookmarkStart w:id="2027" w:name="_Toc428537321"/>
      <w:bookmarkStart w:id="2028" w:name="_Toc428969643"/>
      <w:bookmarkStart w:id="2029" w:name="_Toc429053034"/>
      <w:bookmarkStart w:id="2030" w:name="_Toc428537324"/>
      <w:bookmarkStart w:id="2031" w:name="_Toc428969646"/>
      <w:bookmarkStart w:id="2032" w:name="_Toc429053037"/>
      <w:bookmarkStart w:id="2033" w:name="_Toc428537325"/>
      <w:bookmarkStart w:id="2034" w:name="_Toc428969647"/>
      <w:bookmarkStart w:id="2035" w:name="_Toc429053038"/>
      <w:bookmarkStart w:id="2036" w:name="_Toc428537328"/>
      <w:bookmarkStart w:id="2037" w:name="_Toc428969650"/>
      <w:bookmarkStart w:id="2038" w:name="_Toc429053041"/>
      <w:bookmarkStart w:id="2039" w:name="_Toc428537330"/>
      <w:bookmarkStart w:id="2040" w:name="_Toc428969652"/>
      <w:bookmarkStart w:id="2041" w:name="_Toc429053043"/>
      <w:bookmarkStart w:id="2042" w:name="_Toc3557069"/>
      <w:bookmarkStart w:id="2043" w:name="_Toc34747319"/>
      <w:bookmarkStart w:id="2044" w:name="_Toc39880636"/>
      <w:bookmarkEnd w:id="2027"/>
      <w:bookmarkEnd w:id="2028"/>
      <w:bookmarkEnd w:id="2029"/>
      <w:bookmarkEnd w:id="2030"/>
      <w:bookmarkEnd w:id="2031"/>
      <w:bookmarkEnd w:id="2032"/>
      <w:bookmarkEnd w:id="2033"/>
      <w:bookmarkEnd w:id="2034"/>
      <w:bookmarkEnd w:id="2035"/>
      <w:bookmarkEnd w:id="2036"/>
      <w:bookmarkEnd w:id="2037"/>
      <w:bookmarkEnd w:id="2038"/>
      <w:bookmarkEnd w:id="2039"/>
      <w:bookmarkEnd w:id="2040"/>
      <w:bookmarkEnd w:id="2041"/>
      <w:r w:rsidRPr="00226A3F">
        <w:t>Sequence Connections</w:t>
      </w:r>
      <w:bookmarkEnd w:id="1979"/>
      <w:bookmarkEnd w:id="2042"/>
      <w:bookmarkEnd w:id="2043"/>
      <w:bookmarkEnd w:id="2044"/>
    </w:p>
    <w:p w14:paraId="69E20F29" w14:textId="77777777" w:rsidR="00C107D0" w:rsidRPr="00226A3F" w:rsidRDefault="00C107D0" w:rsidP="00B83A12">
      <w:pPr>
        <w:jc w:val="both"/>
      </w:pPr>
      <w:r w:rsidRPr="00226A3F">
        <w:t>A sequence connection represents a set of 0d connections collectively described</w:t>
      </w:r>
      <w:r>
        <w:t>,</w:t>
      </w:r>
      <w:r w:rsidRPr="00226A3F">
        <w:t xml:space="preserve"> using the definition of a connection line. The connections are uniformly distributed along the line, at a given density. This type of modeling allows for easy optimization of the number of connections along a line.</w:t>
      </w:r>
    </w:p>
    <w:p w14:paraId="206C96C0" w14:textId="77777777" w:rsidR="00C107D0" w:rsidRPr="00226A3F" w:rsidRDefault="00C107D0" w:rsidP="00536A58">
      <w:pPr>
        <w:keepNext/>
        <w:jc w:val="both"/>
      </w:pPr>
      <w:r w:rsidRPr="00226A3F">
        <w:t xml:space="preserve">The distribution of connections is described by </w:t>
      </w:r>
      <w:r w:rsidRPr="0079141E">
        <w:rPr>
          <w:rStyle w:val="elementdeftypeChar"/>
        </w:rPr>
        <w:t>spacing</w:t>
      </w:r>
      <w:r w:rsidRPr="00226A3F">
        <w:t xml:space="preserve"> and </w:t>
      </w:r>
      <w:r w:rsidRPr="0079141E">
        <w:rPr>
          <w:rStyle w:val="elementdeftypeChar"/>
        </w:rPr>
        <w:t>margin</w:t>
      </w:r>
      <w:r w:rsidRPr="00226A3F">
        <w:t>. Spacing is a mandatory dimension.</w:t>
      </w:r>
    </w:p>
    <w:p w14:paraId="00E00B16" w14:textId="77777777" w:rsidR="00C107D0" w:rsidRDefault="004F562F" w:rsidP="00536A58">
      <w:pPr>
        <w:keepNext/>
        <w:jc w:val="center"/>
      </w:pPr>
      <w:r>
        <w:rPr>
          <w:noProof/>
          <w:lang w:eastAsia="en-US"/>
        </w:rPr>
        <w:drawing>
          <wp:inline distT="0" distB="0" distL="0" distR="0" wp14:anchorId="3421ABBA" wp14:editId="0AC5D45E">
            <wp:extent cx="4785360" cy="769620"/>
            <wp:effectExtent l="0" t="0" r="0"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4785360" cy="769620"/>
                    </a:xfrm>
                    <a:prstGeom prst="rect">
                      <a:avLst/>
                    </a:prstGeom>
                    <a:noFill/>
                    <a:ln>
                      <a:noFill/>
                    </a:ln>
                  </pic:spPr>
                </pic:pic>
              </a:graphicData>
            </a:graphic>
          </wp:inline>
        </w:drawing>
      </w:r>
    </w:p>
    <w:p w14:paraId="2E15FB79" w14:textId="28CD244B" w:rsidR="00C107D0" w:rsidRPr="00226A3F" w:rsidRDefault="00C107D0" w:rsidP="00B83A12">
      <w:pPr>
        <w:pStyle w:val="Beschriftung"/>
      </w:pPr>
      <w:bookmarkStart w:id="2045" w:name="_Toc413359638"/>
      <w:bookmarkStart w:id="2046" w:name="_Toc3557153"/>
      <w:bookmarkStart w:id="2047" w:name="_Toc34747406"/>
      <w:bookmarkStart w:id="2048" w:name="_Toc39880727"/>
      <w:r>
        <w:t xml:space="preserve">Figure </w:t>
      </w:r>
      <w:r w:rsidR="00406B64">
        <w:fldChar w:fldCharType="begin"/>
      </w:r>
      <w:r w:rsidR="00406B64">
        <w:instrText xml:space="preserve"> SEQ Figure \* ARABIC </w:instrText>
      </w:r>
      <w:r w:rsidR="00406B64">
        <w:fldChar w:fldCharType="separate"/>
      </w:r>
      <w:r w:rsidR="00A2710C">
        <w:rPr>
          <w:noProof/>
        </w:rPr>
        <w:t>80</w:t>
      </w:r>
      <w:r w:rsidR="00406B64">
        <w:fldChar w:fldCharType="end"/>
      </w:r>
      <w:r>
        <w:t>: Sequence without margin</w:t>
      </w:r>
      <w:bookmarkEnd w:id="2045"/>
      <w:bookmarkEnd w:id="2046"/>
      <w:bookmarkEnd w:id="2047"/>
      <w:bookmarkEnd w:id="2048"/>
    </w:p>
    <w:p w14:paraId="1C5D1871" w14:textId="77777777" w:rsidR="00C107D0" w:rsidRPr="00226A3F" w:rsidRDefault="00C107D0" w:rsidP="00536A58">
      <w:pPr>
        <w:keepNext/>
      </w:pPr>
      <w:r w:rsidRPr="00226A3F">
        <w:t xml:space="preserve">An optional </w:t>
      </w:r>
      <w:r w:rsidRPr="0079141E">
        <w:rPr>
          <w:rStyle w:val="elementdeftypeChar"/>
        </w:rPr>
        <w:t>margin</w:t>
      </w:r>
      <w:r w:rsidRPr="00226A3F">
        <w:t xml:space="preserve"> value allows space to be left from each side.</w:t>
      </w:r>
    </w:p>
    <w:p w14:paraId="3A7F70F8" w14:textId="77777777" w:rsidR="00C107D0" w:rsidRDefault="004F562F" w:rsidP="00536A58">
      <w:pPr>
        <w:keepNext/>
        <w:jc w:val="center"/>
      </w:pPr>
      <w:r>
        <w:rPr>
          <w:noProof/>
          <w:lang w:eastAsia="en-US"/>
        </w:rPr>
        <w:drawing>
          <wp:inline distT="0" distB="0" distL="0" distR="0" wp14:anchorId="6270CCCC" wp14:editId="1C6DA639">
            <wp:extent cx="4724400" cy="769620"/>
            <wp:effectExtent l="0" t="0" r="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4724400" cy="769620"/>
                    </a:xfrm>
                    <a:prstGeom prst="rect">
                      <a:avLst/>
                    </a:prstGeom>
                    <a:noFill/>
                    <a:ln>
                      <a:noFill/>
                    </a:ln>
                  </pic:spPr>
                </pic:pic>
              </a:graphicData>
            </a:graphic>
          </wp:inline>
        </w:drawing>
      </w:r>
    </w:p>
    <w:p w14:paraId="461DA7FB" w14:textId="28700CB5" w:rsidR="00C107D0" w:rsidRPr="000F7EEA" w:rsidRDefault="00C107D0" w:rsidP="00B83A12">
      <w:pPr>
        <w:pStyle w:val="Beschriftung"/>
        <w:rPr>
          <w:noProof/>
          <w:lang w:eastAsia="en-GB"/>
        </w:rPr>
      </w:pPr>
      <w:bookmarkStart w:id="2049" w:name="_Toc413359639"/>
      <w:bookmarkStart w:id="2050" w:name="_Toc3557154"/>
      <w:bookmarkStart w:id="2051" w:name="_Toc34747407"/>
      <w:bookmarkStart w:id="2052" w:name="_Toc39880728"/>
      <w:r>
        <w:t xml:space="preserve">Figure </w:t>
      </w:r>
      <w:r w:rsidR="00406B64">
        <w:fldChar w:fldCharType="begin"/>
      </w:r>
      <w:r w:rsidR="00406B64">
        <w:instrText xml:space="preserve"> SEQ Figure \* ARABIC </w:instrText>
      </w:r>
      <w:r w:rsidR="00406B64">
        <w:fldChar w:fldCharType="separate"/>
      </w:r>
      <w:r w:rsidR="00A2710C">
        <w:rPr>
          <w:noProof/>
        </w:rPr>
        <w:t>81</w:t>
      </w:r>
      <w:r w:rsidR="00406B64">
        <w:fldChar w:fldCharType="end"/>
      </w:r>
      <w:r>
        <w:t>: Sequence with</w:t>
      </w:r>
      <w:r w:rsidRPr="003F0822">
        <w:t xml:space="preserve"> margin</w:t>
      </w:r>
      <w:bookmarkEnd w:id="2049"/>
      <w:r w:rsidR="00307532">
        <w:t xml:space="preserve"> and spacing</w:t>
      </w:r>
      <w:bookmarkEnd w:id="2050"/>
      <w:bookmarkEnd w:id="2051"/>
      <w:bookmarkEnd w:id="2052"/>
    </w:p>
    <w:p w14:paraId="7AC22E15" w14:textId="77777777" w:rsidR="00C107D0" w:rsidRPr="000F7EEA" w:rsidRDefault="0079141E" w:rsidP="00B83A12">
      <w:pPr>
        <w:rPr>
          <w:noProof/>
          <w:lang w:eastAsia="en-GB"/>
        </w:rPr>
      </w:pPr>
      <w:r>
        <w:t xml:space="preserve">The default value for </w:t>
      </w:r>
      <w:r w:rsidRPr="0079141E">
        <w:rPr>
          <w:rStyle w:val="elementdeftypeChar"/>
        </w:rPr>
        <w:t>margin</w:t>
      </w:r>
      <w:r>
        <w:t xml:space="preserve"> is</w:t>
      </w:r>
      <w:r w:rsidR="00C107D0" w:rsidRPr="00C84C79">
        <w:t xml:space="preserve"> 0.</w:t>
      </w:r>
      <w:r w:rsidR="00C107D0">
        <w:rPr>
          <w:noProof/>
          <w:lang w:eastAsia="en-GB"/>
        </w:rPr>
        <w:t xml:space="preserve"> </w:t>
      </w:r>
    </w:p>
    <w:p w14:paraId="066EDD09" w14:textId="77777777" w:rsidR="00C107D0" w:rsidRPr="000F7EEA" w:rsidRDefault="00C107D0" w:rsidP="00536A58">
      <w:pPr>
        <w:keepNext/>
        <w:jc w:val="both"/>
        <w:rPr>
          <w:noProof/>
          <w:lang w:eastAsia="en-GB"/>
        </w:rPr>
      </w:pPr>
      <w:r w:rsidRPr="000F7EEA">
        <w:rPr>
          <w:noProof/>
          <w:lang w:eastAsia="en-GB"/>
        </w:rPr>
        <w:lastRenderedPageBreak/>
        <w:t xml:space="preserve">However, there are cases where the </w:t>
      </w:r>
      <w:r w:rsidRPr="0079141E">
        <w:rPr>
          <w:rStyle w:val="elementdeftypeChar"/>
        </w:rPr>
        <w:t>spacing</w:t>
      </w:r>
      <w:r w:rsidRPr="000F7EEA">
        <w:rPr>
          <w:noProof/>
          <w:lang w:eastAsia="en-GB"/>
        </w:rPr>
        <w:t xml:space="preserve"> and </w:t>
      </w:r>
      <w:r w:rsidRPr="0079141E">
        <w:rPr>
          <w:rStyle w:val="elementdeftypeChar"/>
        </w:rPr>
        <w:t>margin</w:t>
      </w:r>
      <w:r w:rsidRPr="000F7EEA">
        <w:rPr>
          <w:noProof/>
          <w:lang w:eastAsia="en-GB"/>
        </w:rPr>
        <w:t xml:space="preserve"> do not add up to exactly the length of the line. In this case, either the </w:t>
      </w:r>
      <w:r w:rsidRPr="0079141E">
        <w:rPr>
          <w:rStyle w:val="elementdeftypeChar"/>
        </w:rPr>
        <w:t>margin</w:t>
      </w:r>
      <w:r w:rsidRPr="000F7EEA">
        <w:rPr>
          <w:noProof/>
          <w:lang w:eastAsia="en-GB"/>
        </w:rPr>
        <w:t xml:space="preserve"> or the </w:t>
      </w:r>
      <w:r w:rsidRPr="0079141E">
        <w:rPr>
          <w:rStyle w:val="elementdeftypeChar"/>
        </w:rPr>
        <w:t>spacing</w:t>
      </w:r>
      <w:r w:rsidRPr="000F7EEA">
        <w:rPr>
          <w:noProof/>
          <w:lang w:eastAsia="en-GB"/>
        </w:rPr>
        <w:t xml:space="preserve"> may be relaxed:</w:t>
      </w:r>
    </w:p>
    <w:p w14:paraId="66224A0E" w14:textId="77777777" w:rsidR="00753715" w:rsidRDefault="004F562F" w:rsidP="00753715">
      <w:pPr>
        <w:keepNext/>
        <w:jc w:val="center"/>
      </w:pPr>
      <w:r>
        <w:rPr>
          <w:noProof/>
          <w:lang w:eastAsia="en-US"/>
        </w:rPr>
        <w:drawing>
          <wp:inline distT="0" distB="0" distL="0" distR="0" wp14:anchorId="358E92B4" wp14:editId="399ECD7F">
            <wp:extent cx="4671060" cy="853440"/>
            <wp:effectExtent l="0" t="0" r="0"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4671060" cy="853440"/>
                    </a:xfrm>
                    <a:prstGeom prst="rect">
                      <a:avLst/>
                    </a:prstGeom>
                    <a:noFill/>
                    <a:ln>
                      <a:noFill/>
                    </a:ln>
                  </pic:spPr>
                </pic:pic>
              </a:graphicData>
            </a:graphic>
          </wp:inline>
        </w:drawing>
      </w:r>
    </w:p>
    <w:p w14:paraId="4C7FE63C" w14:textId="6BDDB59D" w:rsidR="00C107D0" w:rsidRPr="000F7EEA" w:rsidRDefault="00753715" w:rsidP="00753715">
      <w:pPr>
        <w:pStyle w:val="Beschriftung"/>
        <w:rPr>
          <w:noProof/>
          <w:lang w:eastAsia="en-GB"/>
        </w:rPr>
      </w:pPr>
      <w:bookmarkStart w:id="2053" w:name="_Toc3557155"/>
      <w:bookmarkStart w:id="2054" w:name="_Toc34747408"/>
      <w:bookmarkStart w:id="2055" w:name="_Toc39880729"/>
      <w:r>
        <w:t xml:space="preserve">Figure </w:t>
      </w:r>
      <w:r>
        <w:fldChar w:fldCharType="begin"/>
      </w:r>
      <w:r>
        <w:instrText xml:space="preserve"> SEQ Figure \* ARABIC </w:instrText>
      </w:r>
      <w:r>
        <w:fldChar w:fldCharType="separate"/>
      </w:r>
      <w:r w:rsidR="00A2710C">
        <w:rPr>
          <w:noProof/>
        </w:rPr>
        <w:t>82</w:t>
      </w:r>
      <w:r>
        <w:fldChar w:fldCharType="end"/>
      </w:r>
      <w:r w:rsidR="00307532">
        <w:t>: Margin relaxation</w:t>
      </w:r>
      <w:bookmarkEnd w:id="2053"/>
      <w:bookmarkEnd w:id="2054"/>
      <w:bookmarkEnd w:id="2055"/>
    </w:p>
    <w:p w14:paraId="61B05BE5" w14:textId="77777777" w:rsidR="00753715" w:rsidRDefault="004F562F" w:rsidP="00753715">
      <w:pPr>
        <w:keepNext/>
        <w:jc w:val="center"/>
      </w:pPr>
      <w:r>
        <w:rPr>
          <w:noProof/>
          <w:lang w:eastAsia="en-US"/>
        </w:rPr>
        <w:drawing>
          <wp:inline distT="0" distB="0" distL="0" distR="0" wp14:anchorId="1C3E4D44" wp14:editId="1D26F229">
            <wp:extent cx="4823460" cy="853440"/>
            <wp:effectExtent l="0" t="0" r="0"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4823460" cy="853440"/>
                    </a:xfrm>
                    <a:prstGeom prst="rect">
                      <a:avLst/>
                    </a:prstGeom>
                    <a:noFill/>
                    <a:ln>
                      <a:noFill/>
                    </a:ln>
                  </pic:spPr>
                </pic:pic>
              </a:graphicData>
            </a:graphic>
          </wp:inline>
        </w:drawing>
      </w:r>
    </w:p>
    <w:p w14:paraId="45C240B3" w14:textId="45F4B35D" w:rsidR="00C107D0" w:rsidRPr="000F7EEA" w:rsidRDefault="00753715" w:rsidP="00753715">
      <w:pPr>
        <w:pStyle w:val="Beschriftung"/>
        <w:rPr>
          <w:noProof/>
          <w:lang w:eastAsia="en-GB"/>
        </w:rPr>
      </w:pPr>
      <w:bookmarkStart w:id="2056" w:name="_Toc3557156"/>
      <w:bookmarkStart w:id="2057" w:name="_Toc34747409"/>
      <w:bookmarkStart w:id="2058" w:name="_Toc39880730"/>
      <w:r>
        <w:t xml:space="preserve">Figure </w:t>
      </w:r>
      <w:r>
        <w:fldChar w:fldCharType="begin"/>
      </w:r>
      <w:r>
        <w:instrText xml:space="preserve"> SEQ Figure \* ARABIC </w:instrText>
      </w:r>
      <w:r>
        <w:fldChar w:fldCharType="separate"/>
      </w:r>
      <w:r w:rsidR="00A2710C">
        <w:rPr>
          <w:noProof/>
        </w:rPr>
        <w:t>83</w:t>
      </w:r>
      <w:r>
        <w:fldChar w:fldCharType="end"/>
      </w:r>
      <w:r w:rsidR="00307532">
        <w:t>: Spacing relaxation</w:t>
      </w:r>
      <w:bookmarkEnd w:id="2056"/>
      <w:bookmarkEnd w:id="2057"/>
      <w:bookmarkEnd w:id="2058"/>
    </w:p>
    <w:p w14:paraId="4838EB11" w14:textId="77777777" w:rsidR="00C107D0" w:rsidRPr="00226A3F" w:rsidRDefault="00C107D0" w:rsidP="007E7B86">
      <w:pPr>
        <w:keepNext/>
        <w:keepLines/>
      </w:pPr>
      <w:r w:rsidRPr="00226A3F">
        <w:t xml:space="preserve">To decide which case is required, one has to give </w:t>
      </w:r>
      <w:r w:rsidRPr="00226A3F">
        <w:rPr>
          <w:b/>
        </w:rPr>
        <w:t>priority</w:t>
      </w:r>
      <w:r w:rsidRPr="00226A3F">
        <w:t xml:space="preserve"> either to </w:t>
      </w:r>
      <w:r w:rsidRPr="007E7B86">
        <w:rPr>
          <w:rStyle w:val="elementdeftypeChar"/>
        </w:rPr>
        <w:t>spacing</w:t>
      </w:r>
      <w:r w:rsidRPr="00226A3F">
        <w:t xml:space="preserve"> or to </w:t>
      </w:r>
      <w:r w:rsidRPr="007E7B86">
        <w:rPr>
          <w:rStyle w:val="elementdeftypeChar"/>
        </w:rPr>
        <w:t>margin</w:t>
      </w:r>
      <w:r w:rsidRPr="00226A3F">
        <w:t>.</w:t>
      </w:r>
    </w:p>
    <w:p w14:paraId="4A9ED56C" w14:textId="77777777" w:rsidR="00C107D0" w:rsidRPr="00226A3F" w:rsidRDefault="00C107D0" w:rsidP="00F72843">
      <w:pPr>
        <w:keepNext/>
        <w:keepLines/>
        <w:numPr>
          <w:ilvl w:val="0"/>
          <w:numId w:val="20"/>
        </w:numPr>
        <w:ind w:hanging="357"/>
        <w:contextualSpacing/>
        <w:jc w:val="both"/>
      </w:pPr>
      <w:r w:rsidRPr="00226A3F">
        <w:t xml:space="preserve">When priority is given to </w:t>
      </w:r>
      <w:r w:rsidRPr="00307532">
        <w:rPr>
          <w:rStyle w:val="elementdeftypeChar"/>
        </w:rPr>
        <w:t>spacing</w:t>
      </w:r>
      <w:r w:rsidRPr="00226A3F">
        <w:t xml:space="preserve">, the </w:t>
      </w:r>
      <w:r w:rsidRPr="00307532">
        <w:rPr>
          <w:rStyle w:val="elementdeftypeChar"/>
        </w:rPr>
        <w:t>margin</w:t>
      </w:r>
      <w:r w:rsidRPr="00226A3F">
        <w:t xml:space="preserve"> can be slightly stretched to a greater value, so that the maximum number of connections can fit using the given spacing. </w:t>
      </w:r>
    </w:p>
    <w:p w14:paraId="4A6E7FCD" w14:textId="77777777" w:rsidR="00C107D0" w:rsidRPr="009D085A" w:rsidRDefault="009D085A" w:rsidP="00F72843">
      <w:pPr>
        <w:keepNext/>
        <w:keepLines/>
        <w:numPr>
          <w:ilvl w:val="1"/>
          <w:numId w:val="20"/>
        </w:numPr>
        <w:ind w:hanging="357"/>
        <w:contextualSpacing/>
        <w:jc w:val="both"/>
        <w:rPr>
          <w:sz w:val="20"/>
        </w:rPr>
      </w:pPr>
      <w:r w:rsidRPr="009D085A">
        <w:rPr>
          <w:sz w:val="20"/>
        </w:rPr>
        <w:t>If 2 x</w:t>
      </w:r>
      <w:r w:rsidR="00C107D0" w:rsidRPr="009D085A">
        <w:rPr>
          <w:sz w:val="20"/>
        </w:rPr>
        <w:t xml:space="preserve"> </w:t>
      </w:r>
      <w:r w:rsidR="00C107D0" w:rsidRPr="009D085A">
        <w:rPr>
          <w:rStyle w:val="elementdeftypeChar"/>
        </w:rPr>
        <w:t>margin</w:t>
      </w:r>
      <w:r w:rsidRPr="009D085A">
        <w:rPr>
          <w:sz w:val="20"/>
        </w:rPr>
        <w:t xml:space="preserve"> is greater </w:t>
      </w:r>
      <w:r w:rsidR="00C107D0" w:rsidRPr="009D085A">
        <w:rPr>
          <w:sz w:val="20"/>
        </w:rPr>
        <w:t>than the line length, one connection is placed at the middle of the line.</w:t>
      </w:r>
    </w:p>
    <w:p w14:paraId="0C29C713" w14:textId="77777777" w:rsidR="00C107D0" w:rsidRPr="00226A3F" w:rsidRDefault="00C107D0" w:rsidP="00F72843">
      <w:pPr>
        <w:keepNext/>
        <w:keepLines/>
        <w:numPr>
          <w:ilvl w:val="0"/>
          <w:numId w:val="20"/>
        </w:numPr>
        <w:ind w:hanging="357"/>
        <w:contextualSpacing/>
        <w:jc w:val="both"/>
      </w:pPr>
      <w:r w:rsidRPr="009D085A">
        <w:t>When priority</w:t>
      </w:r>
      <w:r w:rsidRPr="00226A3F">
        <w:t xml:space="preserve"> is given to </w:t>
      </w:r>
      <w:r w:rsidRPr="00307532">
        <w:rPr>
          <w:rStyle w:val="elementdeftypeChar"/>
        </w:rPr>
        <w:t>margin</w:t>
      </w:r>
      <w:r w:rsidRPr="00226A3F">
        <w:t xml:space="preserve">, </w:t>
      </w:r>
      <w:r w:rsidRPr="00307532">
        <w:rPr>
          <w:rStyle w:val="elementdeftypeChar"/>
        </w:rPr>
        <w:t>spacing</w:t>
      </w:r>
      <w:r w:rsidRPr="00226A3F">
        <w:t xml:space="preserve"> can be slightly squeezed or stretched (</w:t>
      </w:r>
      <w:r w:rsidRPr="000F7EEA">
        <w:t xml:space="preserve">such that </w:t>
      </w:r>
      <w:r w:rsidRPr="00226A3F">
        <w:t>Δ</w:t>
      </w:r>
      <w:r w:rsidRPr="00226A3F">
        <w:rPr>
          <w:vertAlign w:val="subscript"/>
        </w:rPr>
        <w:t>spacing</w:t>
      </w:r>
      <w:r w:rsidRPr="00226A3F">
        <w:t xml:space="preserve"> is minimal).</w:t>
      </w:r>
    </w:p>
    <w:p w14:paraId="39C6D116" w14:textId="77777777" w:rsidR="00C107D0" w:rsidRPr="00226A3F" w:rsidRDefault="00C107D0" w:rsidP="00C107D0">
      <w:r w:rsidRPr="00226A3F">
        <w:t xml:space="preserve">A </w:t>
      </w:r>
      <w:r w:rsidRPr="004D6BC6">
        <w:rPr>
          <w:rStyle w:val="elementdeftypeChar"/>
        </w:rPr>
        <w:t>&lt;loc_list&gt;</w:t>
      </w:r>
      <w:r w:rsidRPr="00226A3F">
        <w:t xml:space="preserve"> is necessary for this type of connection.</w:t>
      </w:r>
    </w:p>
    <w:p w14:paraId="1B5000C7" w14:textId="77777777" w:rsidR="00C107D0" w:rsidRPr="00226A3F" w:rsidRDefault="00C107D0" w:rsidP="00536A58">
      <w:pPr>
        <w:pStyle w:val="Example"/>
        <w:keepNext/>
        <w:spacing w:before="120"/>
      </w:pPr>
      <w:r w:rsidRPr="00226A3F">
        <w:t xml:space="preserve">Example A </w:t>
      </w:r>
      <w:r w:rsidRPr="00226A3F">
        <w:rPr>
          <w:sz w:val="22"/>
          <w:szCs w:val="22"/>
        </w:rPr>
        <w:t>(</w:t>
      </w:r>
      <w:r w:rsidRPr="00226A3F">
        <w:rPr>
          <w:b w:val="0"/>
          <w:sz w:val="22"/>
          <w:szCs w:val="22"/>
        </w:rPr>
        <w:t xml:space="preserve">with minimum definition for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sz w:val="22"/>
          <w:szCs w:val="22"/>
        </w:rPr>
        <w:t>)</w:t>
      </w:r>
      <w:r w:rsidRPr="00226A3F">
        <w:t>:</w:t>
      </w:r>
    </w:p>
    <w:p w14:paraId="673A8637" w14:textId="77777777" w:rsidR="00C107D0" w:rsidRPr="00226A3F" w:rsidRDefault="00C107D0" w:rsidP="00536A58">
      <w:pPr>
        <w:pStyle w:val="XMLCode"/>
        <w:keepNext/>
      </w:pPr>
    </w:p>
    <w:p w14:paraId="4B3BE776" w14:textId="52508CE3" w:rsidR="00C107D0" w:rsidRPr="000F7EEA" w:rsidRDefault="00C107D0" w:rsidP="00536A58">
      <w:pPr>
        <w:pStyle w:val="XMLCode"/>
        <w:keepNext/>
      </w:pPr>
      <w:r w:rsidRPr="000F7EEA">
        <w:t>&lt;connection_1d label=</w:t>
      </w:r>
      <w:r w:rsidR="00194316">
        <w:t>"</w:t>
      </w:r>
      <w:r w:rsidR="00885E47">
        <w:t>SPOT_LINE_</w:t>
      </w:r>
      <w:r w:rsidRPr="000F7EEA">
        <w:t>11000</w:t>
      </w:r>
      <w:r w:rsidR="00194316">
        <w:t>"</w:t>
      </w:r>
      <w:r w:rsidRPr="000F7EEA">
        <w:t>&gt;</w:t>
      </w:r>
    </w:p>
    <w:p w14:paraId="542B80E5" w14:textId="7E31228C" w:rsidR="00C107D0" w:rsidRPr="000F7EEA" w:rsidRDefault="00C107D0" w:rsidP="00536A58">
      <w:pPr>
        <w:pStyle w:val="XMLCode"/>
        <w:keepNext/>
        <w:rPr>
          <w:b/>
          <w:color w:val="0070C0"/>
        </w:rPr>
      </w:pPr>
      <w:r w:rsidRPr="000F7EEA">
        <w:rPr>
          <w:b/>
          <w:color w:val="0070C0"/>
        </w:rPr>
        <w:t xml:space="preserve">     &lt;sequence_connection_0d spacing=</w:t>
      </w:r>
      <w:r w:rsidR="00194316">
        <w:rPr>
          <w:b/>
          <w:color w:val="0070C0"/>
        </w:rPr>
        <w:t>"</w:t>
      </w:r>
      <w:r w:rsidRPr="000F7EEA">
        <w:rPr>
          <w:b/>
          <w:color w:val="0070C0"/>
        </w:rPr>
        <w:t>30.0</w:t>
      </w:r>
      <w:r w:rsidR="00194316">
        <w:rPr>
          <w:b/>
          <w:color w:val="0070C0"/>
        </w:rPr>
        <w:t>"</w:t>
      </w:r>
      <w:r w:rsidRPr="000F7EEA">
        <w:rPr>
          <w:b/>
          <w:color w:val="0070C0"/>
        </w:rPr>
        <w:t>&gt;</w:t>
      </w:r>
    </w:p>
    <w:p w14:paraId="23FCA1AB" w14:textId="77777777" w:rsidR="00C107D0" w:rsidRPr="000F7EEA" w:rsidRDefault="00C107D0" w:rsidP="00536A58">
      <w:pPr>
        <w:pStyle w:val="XMLCode"/>
        <w:keepNext/>
        <w:rPr>
          <w:b/>
          <w:color w:val="0070C0"/>
        </w:rPr>
      </w:pPr>
      <w:r w:rsidRPr="000F7EEA">
        <w:rPr>
          <w:b/>
          <w:color w:val="0070C0"/>
        </w:rPr>
        <w:t xml:space="preserve">          </w:t>
      </w:r>
      <w:r w:rsidRPr="002514C4">
        <w:rPr>
          <w:b/>
          <w:color w:val="0070C0"/>
        </w:rPr>
        <w:t>&lt;spotweld/&gt;</w:t>
      </w:r>
    </w:p>
    <w:p w14:paraId="2DD2D3BF" w14:textId="77777777" w:rsidR="00C107D0" w:rsidRPr="000F7EEA" w:rsidRDefault="00C107D0" w:rsidP="00536A58">
      <w:pPr>
        <w:pStyle w:val="XMLCode"/>
        <w:keepNext/>
        <w:rPr>
          <w:b/>
          <w:color w:val="0070C0"/>
        </w:rPr>
      </w:pPr>
      <w:r w:rsidRPr="000F7EEA">
        <w:rPr>
          <w:b/>
          <w:color w:val="0070C0"/>
        </w:rPr>
        <w:t xml:space="preserve">     &lt;/sequence_connection_0d&gt; </w:t>
      </w:r>
    </w:p>
    <w:p w14:paraId="0C1209D3" w14:textId="77777777" w:rsidR="00C107D0" w:rsidRPr="000F7EEA" w:rsidRDefault="00C107D0" w:rsidP="00536A58">
      <w:pPr>
        <w:pStyle w:val="XMLCode"/>
        <w:keepNext/>
      </w:pPr>
      <w:r w:rsidRPr="000F7EEA">
        <w:t xml:space="preserve">     &lt;loc_list&gt;</w:t>
      </w:r>
    </w:p>
    <w:p w14:paraId="2B0FA96A" w14:textId="77777777" w:rsidR="00C107D0" w:rsidRPr="000F7EEA" w:rsidRDefault="00C107D0" w:rsidP="00536A58">
      <w:pPr>
        <w:pStyle w:val="XMLCode"/>
        <w:keepNext/>
      </w:pPr>
      <w:r w:rsidRPr="000F7EEA">
        <w:t xml:space="preserve">          ...</w:t>
      </w:r>
    </w:p>
    <w:p w14:paraId="12E2FF1C" w14:textId="77777777" w:rsidR="00C107D0" w:rsidRDefault="00C107D0" w:rsidP="00536A58">
      <w:pPr>
        <w:pStyle w:val="XMLCode"/>
        <w:keepNext/>
      </w:pPr>
      <w:r w:rsidRPr="000F7EEA">
        <w:t xml:space="preserve">     &lt;/loc_list&gt;</w:t>
      </w:r>
    </w:p>
    <w:p w14:paraId="2961801C" w14:textId="77777777" w:rsidR="00307532" w:rsidRPr="000F7EEA" w:rsidRDefault="00307532" w:rsidP="00536A58">
      <w:pPr>
        <w:pStyle w:val="XMLCode"/>
        <w:keepNext/>
      </w:pPr>
      <w:r>
        <w:tab/>
      </w:r>
      <w:r w:rsidRPr="000F7EEA">
        <w:t>&lt;appdata&gt;</w:t>
      </w:r>
    </w:p>
    <w:p w14:paraId="1C7C68B9" w14:textId="77777777" w:rsidR="00307532" w:rsidRPr="000F7EEA" w:rsidRDefault="00307532" w:rsidP="00536A58">
      <w:pPr>
        <w:pStyle w:val="XMLCode"/>
        <w:keepNext/>
      </w:pPr>
      <w:r w:rsidRPr="000F7EEA">
        <w:t xml:space="preserve">           ...</w:t>
      </w:r>
    </w:p>
    <w:p w14:paraId="6BCA3DAC" w14:textId="77777777" w:rsidR="00307532" w:rsidRPr="000F7EEA" w:rsidRDefault="00307532" w:rsidP="00536A58">
      <w:pPr>
        <w:pStyle w:val="XMLCode"/>
        <w:keepNext/>
      </w:pPr>
      <w:r w:rsidRPr="000F7EEA">
        <w:t xml:space="preserve">     &lt;/appdata&gt;</w:t>
      </w:r>
    </w:p>
    <w:p w14:paraId="48ACDFBA" w14:textId="77777777" w:rsidR="00307532" w:rsidRPr="000F7EEA" w:rsidRDefault="00307532" w:rsidP="00536A58">
      <w:pPr>
        <w:pStyle w:val="XMLCode"/>
        <w:keepNext/>
      </w:pPr>
    </w:p>
    <w:p w14:paraId="2B0FC04F" w14:textId="77777777" w:rsidR="00C107D0" w:rsidRPr="000F7EEA" w:rsidRDefault="00C107D0" w:rsidP="00536A58">
      <w:pPr>
        <w:pStyle w:val="XMLCode"/>
        <w:keepNext/>
      </w:pPr>
      <w:r w:rsidRPr="000F7EEA">
        <w:t>&lt;/connection_1d&gt;</w:t>
      </w:r>
    </w:p>
    <w:p w14:paraId="16515318" w14:textId="77777777" w:rsidR="00C107D0" w:rsidRPr="000F7EEA" w:rsidRDefault="00C107D0" w:rsidP="00C107D0">
      <w:pPr>
        <w:pStyle w:val="XMLCode"/>
      </w:pPr>
    </w:p>
    <w:p w14:paraId="48ED82A1" w14:textId="77777777" w:rsidR="00C107D0" w:rsidRPr="00226A3F" w:rsidRDefault="00C107D0" w:rsidP="00683218">
      <w:pPr>
        <w:pStyle w:val="Example"/>
        <w:keepNext/>
        <w:spacing w:before="120"/>
      </w:pPr>
      <w:r w:rsidRPr="00226A3F">
        <w:t xml:space="preserve">Example B </w:t>
      </w:r>
      <w:r w:rsidRPr="00226A3F">
        <w:rPr>
          <w:sz w:val="22"/>
          <w:szCs w:val="22"/>
        </w:rPr>
        <w:t>(</w:t>
      </w:r>
      <w:r w:rsidRPr="00226A3F">
        <w:rPr>
          <w:b w:val="0"/>
          <w:sz w:val="22"/>
          <w:szCs w:val="22"/>
        </w:rPr>
        <w:t xml:space="preserve">full definition for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sz w:val="22"/>
          <w:szCs w:val="22"/>
        </w:rPr>
        <w:t>)</w:t>
      </w:r>
      <w:r w:rsidRPr="00226A3F">
        <w:t>:</w:t>
      </w:r>
    </w:p>
    <w:p w14:paraId="5AB93C32" w14:textId="77777777" w:rsidR="00C107D0" w:rsidRPr="00226A3F" w:rsidRDefault="00C107D0" w:rsidP="00C107D0">
      <w:pPr>
        <w:pStyle w:val="XMLCode"/>
      </w:pPr>
    </w:p>
    <w:p w14:paraId="0F471E9D" w14:textId="3765FA72" w:rsidR="00C107D0" w:rsidRPr="000F7EEA" w:rsidRDefault="00C107D0" w:rsidP="00C107D0">
      <w:pPr>
        <w:pStyle w:val="XMLCode"/>
      </w:pPr>
      <w:r w:rsidRPr="000F7EEA">
        <w:t>&lt;connection_1d label=</w:t>
      </w:r>
      <w:r w:rsidR="00194316">
        <w:t>"</w:t>
      </w:r>
      <w:r w:rsidR="00885E47">
        <w:t>DROP_LINE_33</w:t>
      </w:r>
      <w:r w:rsidRPr="000F7EEA">
        <w:t>000</w:t>
      </w:r>
      <w:r w:rsidR="00194316">
        <w:t>"</w:t>
      </w:r>
      <w:r w:rsidRPr="000F7EEA">
        <w:t>&gt;</w:t>
      </w:r>
    </w:p>
    <w:p w14:paraId="366E1559" w14:textId="74D3DE04" w:rsidR="00C107D0" w:rsidRPr="000F7EEA" w:rsidRDefault="00C107D0" w:rsidP="00C107D0">
      <w:pPr>
        <w:pStyle w:val="XMLCode"/>
        <w:rPr>
          <w:b/>
          <w:color w:val="0070C0"/>
        </w:rPr>
      </w:pPr>
      <w:r w:rsidRPr="000F7EEA">
        <w:rPr>
          <w:b/>
          <w:color w:val="0070C0"/>
        </w:rPr>
        <w:t xml:space="preserve">     &lt;sequence_connection_0d spacing=</w:t>
      </w:r>
      <w:r w:rsidR="00194316">
        <w:rPr>
          <w:b/>
          <w:color w:val="0070C0"/>
        </w:rPr>
        <w:t>"</w:t>
      </w:r>
      <w:r w:rsidRPr="000F7EEA">
        <w:rPr>
          <w:b/>
          <w:color w:val="0070C0"/>
        </w:rPr>
        <w:t>30.0</w:t>
      </w:r>
      <w:r w:rsidR="00194316">
        <w:rPr>
          <w:b/>
          <w:color w:val="0070C0"/>
        </w:rPr>
        <w:t>"</w:t>
      </w:r>
      <w:r w:rsidRPr="000F7EEA">
        <w:rPr>
          <w:b/>
          <w:color w:val="0070C0"/>
        </w:rPr>
        <w:t xml:space="preserve"> margin=</w:t>
      </w:r>
      <w:r w:rsidR="00194316">
        <w:rPr>
          <w:b/>
          <w:color w:val="0070C0"/>
        </w:rPr>
        <w:t>"</w:t>
      </w:r>
      <w:r w:rsidRPr="000F7EEA">
        <w:rPr>
          <w:b/>
          <w:color w:val="0070C0"/>
        </w:rPr>
        <w:t>1.0</w:t>
      </w:r>
      <w:r w:rsidR="00194316">
        <w:rPr>
          <w:b/>
          <w:color w:val="0070C0"/>
        </w:rPr>
        <w:t>"</w:t>
      </w:r>
      <w:r w:rsidRPr="000F7EEA">
        <w:rPr>
          <w:b/>
          <w:color w:val="0070C0"/>
        </w:rPr>
        <w:t xml:space="preserve"> priority=</w:t>
      </w:r>
      <w:r w:rsidR="00194316">
        <w:rPr>
          <w:b/>
          <w:color w:val="0070C0"/>
        </w:rPr>
        <w:t>"</w:t>
      </w:r>
      <w:r w:rsidRPr="000F7EEA">
        <w:rPr>
          <w:b/>
          <w:color w:val="0070C0"/>
        </w:rPr>
        <w:t>spacing</w:t>
      </w:r>
      <w:r w:rsidR="00194316">
        <w:rPr>
          <w:b/>
          <w:color w:val="0070C0"/>
        </w:rPr>
        <w:t>"</w:t>
      </w:r>
      <w:r w:rsidRPr="000F7EEA">
        <w:rPr>
          <w:b/>
          <w:color w:val="0070C0"/>
        </w:rPr>
        <w:t>&gt;</w:t>
      </w:r>
    </w:p>
    <w:p w14:paraId="3835C688" w14:textId="348EB0DD" w:rsidR="00C107D0" w:rsidRPr="000F7EEA" w:rsidRDefault="00C107D0" w:rsidP="00C107D0">
      <w:pPr>
        <w:pStyle w:val="XMLCode"/>
        <w:rPr>
          <w:b/>
          <w:color w:val="0070C0"/>
        </w:rPr>
      </w:pPr>
      <w:r w:rsidRPr="000F7EEA">
        <w:rPr>
          <w:b/>
          <w:color w:val="0070C0"/>
        </w:rPr>
        <w:t xml:space="preserve">          </w:t>
      </w:r>
      <w:r w:rsidRPr="00C84C79">
        <w:rPr>
          <w:b/>
          <w:color w:val="0070C0"/>
        </w:rPr>
        <w:t>&lt;gumdrop diameter=</w:t>
      </w:r>
      <w:r w:rsidR="00194316">
        <w:rPr>
          <w:b/>
          <w:color w:val="0070C0"/>
        </w:rPr>
        <w:t>"</w:t>
      </w:r>
      <w:r w:rsidRPr="00C84C79">
        <w:rPr>
          <w:b/>
          <w:color w:val="0070C0"/>
        </w:rPr>
        <w:t>4.0</w:t>
      </w:r>
      <w:r w:rsidR="00194316">
        <w:rPr>
          <w:b/>
          <w:color w:val="0070C0"/>
        </w:rPr>
        <w:t>"</w:t>
      </w:r>
      <w:r w:rsidRPr="00C84C79">
        <w:rPr>
          <w:b/>
          <w:color w:val="0070C0"/>
        </w:rPr>
        <w:t xml:space="preserve"> mass=</w:t>
      </w:r>
      <w:r w:rsidR="00194316">
        <w:rPr>
          <w:b/>
          <w:color w:val="0070C0"/>
        </w:rPr>
        <w:t>"</w:t>
      </w:r>
      <w:r w:rsidRPr="00C84C79">
        <w:rPr>
          <w:b/>
          <w:color w:val="0070C0"/>
        </w:rPr>
        <w:t>10.</w:t>
      </w:r>
      <w:r w:rsidR="00194316">
        <w:rPr>
          <w:b/>
          <w:color w:val="0070C0"/>
        </w:rPr>
        <w:t>"</w:t>
      </w:r>
      <w:r w:rsidRPr="00C84C79">
        <w:rPr>
          <w:b/>
          <w:color w:val="0070C0"/>
        </w:rPr>
        <w:t xml:space="preserve"> </w:t>
      </w:r>
      <w:r>
        <w:rPr>
          <w:b/>
          <w:color w:val="0070C0"/>
        </w:rPr>
        <w:t>material</w:t>
      </w:r>
      <w:r w:rsidRPr="00C84C79">
        <w:rPr>
          <w:b/>
          <w:color w:val="0070C0"/>
        </w:rPr>
        <w:t>=</w:t>
      </w:r>
      <w:r w:rsidR="00194316">
        <w:rPr>
          <w:b/>
          <w:color w:val="0070C0"/>
        </w:rPr>
        <w:t>"</w:t>
      </w:r>
      <w:r w:rsidRPr="00C84C79">
        <w:rPr>
          <w:b/>
          <w:color w:val="0070C0"/>
        </w:rPr>
        <w:t>CAD_Material</w:t>
      </w:r>
      <w:r w:rsidR="00194316">
        <w:rPr>
          <w:b/>
          <w:color w:val="0070C0"/>
        </w:rPr>
        <w:t>"</w:t>
      </w:r>
      <w:r w:rsidRPr="00C84C79">
        <w:rPr>
          <w:b/>
          <w:color w:val="0070C0"/>
        </w:rPr>
        <w:t>/&gt;</w:t>
      </w:r>
    </w:p>
    <w:p w14:paraId="020E2906" w14:textId="77777777" w:rsidR="00C107D0" w:rsidRPr="000F7EEA" w:rsidRDefault="00C107D0" w:rsidP="00C107D0">
      <w:pPr>
        <w:pStyle w:val="XMLCode"/>
        <w:rPr>
          <w:b/>
          <w:color w:val="0070C0"/>
        </w:rPr>
      </w:pPr>
      <w:r w:rsidRPr="000F7EEA">
        <w:rPr>
          <w:b/>
          <w:color w:val="0070C0"/>
        </w:rPr>
        <w:t xml:space="preserve">     &lt;/sequence_connection_0d&gt; </w:t>
      </w:r>
    </w:p>
    <w:p w14:paraId="744887F2" w14:textId="77777777" w:rsidR="00C107D0" w:rsidRPr="000F7EEA" w:rsidRDefault="00C107D0" w:rsidP="00C107D0">
      <w:pPr>
        <w:pStyle w:val="XMLCode"/>
      </w:pPr>
      <w:r w:rsidRPr="000F7EEA">
        <w:t xml:space="preserve">     &lt;loc_list&gt;</w:t>
      </w:r>
    </w:p>
    <w:p w14:paraId="1D9434AC" w14:textId="77777777" w:rsidR="00C107D0" w:rsidRPr="000F7EEA" w:rsidRDefault="00C107D0" w:rsidP="00C107D0">
      <w:pPr>
        <w:pStyle w:val="XMLCode"/>
      </w:pPr>
      <w:r w:rsidRPr="000F7EEA">
        <w:t xml:space="preserve">          ...</w:t>
      </w:r>
    </w:p>
    <w:p w14:paraId="59B5684D" w14:textId="77777777" w:rsidR="00C107D0" w:rsidRPr="000F7EEA" w:rsidRDefault="00C107D0" w:rsidP="00C107D0">
      <w:pPr>
        <w:pStyle w:val="XMLCode"/>
      </w:pPr>
      <w:r w:rsidRPr="000F7EEA">
        <w:t xml:space="preserve">     &lt;/loc_list&gt;</w:t>
      </w:r>
    </w:p>
    <w:p w14:paraId="1F6F2632" w14:textId="77777777" w:rsidR="00C107D0" w:rsidRPr="000F7EEA" w:rsidRDefault="00C107D0" w:rsidP="00C107D0">
      <w:pPr>
        <w:pStyle w:val="XMLCode"/>
      </w:pPr>
      <w:r w:rsidRPr="000F7EEA">
        <w:t xml:space="preserve">     &lt;appdata&gt;</w:t>
      </w:r>
    </w:p>
    <w:p w14:paraId="061905F0" w14:textId="77777777" w:rsidR="00C107D0" w:rsidRPr="000F7EEA" w:rsidRDefault="00C107D0" w:rsidP="00C107D0">
      <w:pPr>
        <w:pStyle w:val="XMLCode"/>
      </w:pPr>
      <w:r w:rsidRPr="000F7EEA">
        <w:t xml:space="preserve">           ...</w:t>
      </w:r>
    </w:p>
    <w:p w14:paraId="09057D64" w14:textId="77777777" w:rsidR="00C107D0" w:rsidRPr="000F7EEA" w:rsidRDefault="00C107D0" w:rsidP="00C107D0">
      <w:pPr>
        <w:pStyle w:val="XMLCode"/>
      </w:pPr>
      <w:r w:rsidRPr="000F7EEA">
        <w:t xml:space="preserve">     &lt;/appdata&gt;</w:t>
      </w:r>
    </w:p>
    <w:p w14:paraId="32A81775" w14:textId="77777777" w:rsidR="00C107D0" w:rsidRPr="000F7EEA" w:rsidRDefault="00C107D0" w:rsidP="00C107D0">
      <w:pPr>
        <w:pStyle w:val="XMLCode"/>
      </w:pPr>
      <w:r w:rsidRPr="000F7EEA">
        <w:t>&lt;/connection_1d&gt;</w:t>
      </w:r>
    </w:p>
    <w:p w14:paraId="7598AAD5" w14:textId="77777777" w:rsidR="00C107D0" w:rsidRPr="000F7EEA" w:rsidRDefault="00C107D0" w:rsidP="00C107D0">
      <w:pPr>
        <w:pStyle w:val="XMLCode"/>
      </w:pPr>
    </w:p>
    <w:p w14:paraId="7CDEAA95" w14:textId="77777777" w:rsidR="00C107D0" w:rsidRPr="00226A3F" w:rsidRDefault="00C107D0" w:rsidP="00F72843">
      <w:pPr>
        <w:jc w:val="both"/>
      </w:pPr>
      <w:r w:rsidRPr="000F7EEA">
        <w:t xml:space="preserve">To define the type of 0d-connection elements that this connection line describes, any of the connection_0d types can be nested in the </w:t>
      </w:r>
      <w:r w:rsidRPr="000F7EEA">
        <w:rPr>
          <w:rFonts w:ascii="Courier New" w:hAnsi="Courier New" w:cs="Courier New"/>
          <w:b/>
          <w:sz w:val="18"/>
          <w:szCs w:val="18"/>
        </w:rPr>
        <w:t>&lt;sequence_connection_0d&gt;</w:t>
      </w:r>
      <w:r w:rsidRPr="000F7EEA">
        <w:rPr>
          <w:b/>
        </w:rPr>
        <w:t xml:space="preserve"> </w:t>
      </w:r>
      <w:r w:rsidRPr="000F7EEA">
        <w:t>element.</w:t>
      </w:r>
    </w:p>
    <w:p w14:paraId="0543040D" w14:textId="77777777" w:rsidR="00C107D0" w:rsidRPr="00226A3F" w:rsidRDefault="00C107D0" w:rsidP="00683218">
      <w:pPr>
        <w:pStyle w:val="Example"/>
        <w:keepNext/>
        <w:spacing w:before="120"/>
      </w:pPr>
      <w:r w:rsidRPr="00226A3F">
        <w:lastRenderedPageBreak/>
        <w:t xml:space="preserve">Example C </w:t>
      </w:r>
      <w:r w:rsidRPr="00226A3F">
        <w:rPr>
          <w:sz w:val="22"/>
          <w:szCs w:val="22"/>
        </w:rPr>
        <w:t>(</w:t>
      </w:r>
      <w:r w:rsidRPr="00226A3F">
        <w:rPr>
          <w:b w:val="0"/>
          <w:sz w:val="22"/>
          <w:szCs w:val="22"/>
        </w:rPr>
        <w:t xml:space="preserve">definition of a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rFonts w:ascii="Courier New" w:hAnsi="Courier New" w:cs="Courier New"/>
          <w:i/>
          <w:sz w:val="18"/>
          <w:szCs w:val="22"/>
        </w:rPr>
        <w:t xml:space="preserve"> </w:t>
      </w:r>
      <w:r w:rsidRPr="00226A3F">
        <w:rPr>
          <w:b w:val="0"/>
          <w:sz w:val="22"/>
          <w:szCs w:val="22"/>
        </w:rPr>
        <w:t xml:space="preserve">of </w:t>
      </w:r>
      <w:r w:rsidR="00307532">
        <w:rPr>
          <w:rStyle w:val="elementdeftypeChar"/>
        </w:rPr>
        <w:t>&lt;spotweld/&gt;</w:t>
      </w:r>
      <w:r w:rsidRPr="00226A3F">
        <w:rPr>
          <w:sz w:val="22"/>
          <w:szCs w:val="22"/>
        </w:rPr>
        <w:t>)</w:t>
      </w:r>
      <w:r w:rsidRPr="00226A3F">
        <w:t>:</w:t>
      </w:r>
    </w:p>
    <w:p w14:paraId="76FF2C2E" w14:textId="77777777" w:rsidR="00C107D0" w:rsidRPr="00226A3F" w:rsidRDefault="00C107D0" w:rsidP="00C107D0">
      <w:pPr>
        <w:pStyle w:val="XMLCode"/>
      </w:pPr>
    </w:p>
    <w:p w14:paraId="364EC929" w14:textId="37FA7767" w:rsidR="00C107D0" w:rsidRPr="000F7EEA" w:rsidRDefault="00C107D0" w:rsidP="00C107D0">
      <w:pPr>
        <w:pStyle w:val="XMLCode"/>
      </w:pPr>
      <w:r w:rsidRPr="000F7EEA">
        <w:t>&lt;connection_1d label=</w:t>
      </w:r>
      <w:r w:rsidR="00194316">
        <w:t>"</w:t>
      </w:r>
      <w:r w:rsidR="00885E47">
        <w:t>SPOT_LINE_</w:t>
      </w:r>
      <w:r w:rsidRPr="000F7EEA">
        <w:t>11000</w:t>
      </w:r>
      <w:r w:rsidR="00194316">
        <w:t>"</w:t>
      </w:r>
      <w:r w:rsidRPr="000F7EEA">
        <w:t>&gt;</w:t>
      </w:r>
    </w:p>
    <w:p w14:paraId="07880BD4" w14:textId="09F186E0" w:rsidR="00C107D0" w:rsidRPr="000F7EEA" w:rsidRDefault="00C107D0" w:rsidP="00C107D0">
      <w:pPr>
        <w:pStyle w:val="XMLCode"/>
        <w:rPr>
          <w:b/>
          <w:color w:val="0070C0"/>
        </w:rPr>
      </w:pPr>
      <w:r w:rsidRPr="000F7EEA">
        <w:rPr>
          <w:b/>
          <w:color w:val="0070C0"/>
        </w:rPr>
        <w:t xml:space="preserve">     &lt;sequence_connection_0d spacing=</w:t>
      </w:r>
      <w:r w:rsidR="00194316">
        <w:rPr>
          <w:b/>
          <w:color w:val="0070C0"/>
        </w:rPr>
        <w:t>"</w:t>
      </w:r>
      <w:r w:rsidRPr="000F7EEA">
        <w:rPr>
          <w:b/>
          <w:color w:val="0070C0"/>
        </w:rPr>
        <w:t>30.0</w:t>
      </w:r>
      <w:r w:rsidR="00194316">
        <w:rPr>
          <w:b/>
          <w:color w:val="0070C0"/>
        </w:rPr>
        <w:t>"</w:t>
      </w:r>
      <w:r w:rsidRPr="000F7EEA">
        <w:rPr>
          <w:b/>
          <w:color w:val="0070C0"/>
        </w:rPr>
        <w:t xml:space="preserve"> margin=</w:t>
      </w:r>
      <w:r w:rsidR="00194316">
        <w:rPr>
          <w:b/>
          <w:color w:val="0070C0"/>
        </w:rPr>
        <w:t>"</w:t>
      </w:r>
      <w:r w:rsidRPr="000F7EEA">
        <w:rPr>
          <w:b/>
          <w:color w:val="0070C0"/>
        </w:rPr>
        <w:t>1.0</w:t>
      </w:r>
      <w:r w:rsidR="00194316">
        <w:rPr>
          <w:b/>
          <w:color w:val="0070C0"/>
        </w:rPr>
        <w:t>"</w:t>
      </w:r>
      <w:r w:rsidRPr="000F7EEA">
        <w:rPr>
          <w:b/>
          <w:color w:val="0070C0"/>
        </w:rPr>
        <w:t xml:space="preserve"> priority=</w:t>
      </w:r>
      <w:r w:rsidR="00194316">
        <w:rPr>
          <w:b/>
          <w:color w:val="0070C0"/>
        </w:rPr>
        <w:t>"</w:t>
      </w:r>
      <w:r w:rsidRPr="000F7EEA">
        <w:rPr>
          <w:b/>
          <w:color w:val="0070C0"/>
        </w:rPr>
        <w:t>spacing</w:t>
      </w:r>
      <w:r w:rsidR="00194316">
        <w:rPr>
          <w:b/>
          <w:color w:val="0070C0"/>
        </w:rPr>
        <w:t>"</w:t>
      </w:r>
      <w:r w:rsidRPr="000F7EEA">
        <w:rPr>
          <w:b/>
          <w:color w:val="0070C0"/>
        </w:rPr>
        <w:t>&gt;</w:t>
      </w:r>
    </w:p>
    <w:p w14:paraId="093A8701" w14:textId="71EC43A2" w:rsidR="00C107D0" w:rsidRPr="000F7EEA" w:rsidRDefault="00C107D0" w:rsidP="00C107D0">
      <w:pPr>
        <w:pStyle w:val="XMLCode"/>
        <w:rPr>
          <w:b/>
          <w:color w:val="0070C0"/>
        </w:rPr>
      </w:pPr>
      <w:r w:rsidRPr="000F7EEA">
        <w:rPr>
          <w:b/>
          <w:color w:val="0070C0"/>
        </w:rPr>
        <w:t xml:space="preserve">          &lt;spotweld diameter=</w:t>
      </w:r>
      <w:r w:rsidR="00194316">
        <w:rPr>
          <w:b/>
          <w:color w:val="0070C0"/>
        </w:rPr>
        <w:t>"</w:t>
      </w:r>
      <w:r w:rsidRPr="000F7EEA">
        <w:rPr>
          <w:b/>
          <w:color w:val="0070C0"/>
        </w:rPr>
        <w:t>6</w:t>
      </w:r>
      <w:r w:rsidR="00194316">
        <w:rPr>
          <w:b/>
          <w:color w:val="0070C0"/>
        </w:rPr>
        <w:t>"</w:t>
      </w:r>
      <w:r w:rsidRPr="000F7EEA">
        <w:rPr>
          <w:b/>
          <w:color w:val="0070C0"/>
        </w:rPr>
        <w:t>/&gt;</w:t>
      </w:r>
    </w:p>
    <w:p w14:paraId="2559F3AD" w14:textId="77777777" w:rsidR="00C107D0" w:rsidRPr="000F7EEA" w:rsidRDefault="00C107D0" w:rsidP="00C107D0">
      <w:pPr>
        <w:pStyle w:val="XMLCode"/>
        <w:rPr>
          <w:b/>
          <w:color w:val="0070C0"/>
        </w:rPr>
      </w:pPr>
      <w:r w:rsidRPr="000F7EEA">
        <w:rPr>
          <w:b/>
          <w:color w:val="0070C0"/>
        </w:rPr>
        <w:t xml:space="preserve">     &lt;/sequence_connection_0d&gt; </w:t>
      </w:r>
    </w:p>
    <w:p w14:paraId="06E6042D" w14:textId="77777777" w:rsidR="00C107D0" w:rsidRPr="000F7EEA" w:rsidRDefault="00C107D0" w:rsidP="00C107D0">
      <w:pPr>
        <w:pStyle w:val="XMLCode"/>
      </w:pPr>
      <w:r w:rsidRPr="000F7EEA">
        <w:t xml:space="preserve">     &lt;loc_list&gt;</w:t>
      </w:r>
    </w:p>
    <w:p w14:paraId="413ADB09" w14:textId="77777777" w:rsidR="00C107D0" w:rsidRPr="000F7EEA" w:rsidRDefault="00C107D0" w:rsidP="00C107D0">
      <w:pPr>
        <w:pStyle w:val="XMLCode"/>
      </w:pPr>
      <w:r w:rsidRPr="000F7EEA">
        <w:t xml:space="preserve">          ...</w:t>
      </w:r>
    </w:p>
    <w:p w14:paraId="09F1B3F3" w14:textId="77777777" w:rsidR="00C107D0" w:rsidRDefault="00C107D0" w:rsidP="00C107D0">
      <w:pPr>
        <w:pStyle w:val="XMLCode"/>
      </w:pPr>
      <w:r w:rsidRPr="000F7EEA">
        <w:t xml:space="preserve">     &lt;/loc_list&gt;</w:t>
      </w:r>
    </w:p>
    <w:p w14:paraId="1891364A" w14:textId="77777777" w:rsidR="00307532" w:rsidRPr="000F7EEA" w:rsidRDefault="00307532" w:rsidP="00307532">
      <w:pPr>
        <w:pStyle w:val="XMLCode"/>
      </w:pPr>
      <w:r>
        <w:tab/>
      </w:r>
      <w:r w:rsidRPr="000F7EEA">
        <w:t>&lt;appdata&gt;</w:t>
      </w:r>
    </w:p>
    <w:p w14:paraId="15DC7387" w14:textId="77777777" w:rsidR="00307532" w:rsidRPr="000F7EEA" w:rsidRDefault="00307532" w:rsidP="00307532">
      <w:pPr>
        <w:pStyle w:val="XMLCode"/>
      </w:pPr>
      <w:r w:rsidRPr="000F7EEA">
        <w:t xml:space="preserve">           ...</w:t>
      </w:r>
    </w:p>
    <w:p w14:paraId="4548AFD3" w14:textId="77777777" w:rsidR="00307532" w:rsidRPr="000F7EEA" w:rsidRDefault="00307532" w:rsidP="00307532">
      <w:pPr>
        <w:pStyle w:val="XMLCode"/>
      </w:pPr>
      <w:r w:rsidRPr="000F7EEA">
        <w:t xml:space="preserve">     &lt;/appdata&gt;</w:t>
      </w:r>
    </w:p>
    <w:p w14:paraId="108E0AD2" w14:textId="77777777" w:rsidR="00C107D0" w:rsidRPr="000F7EEA" w:rsidRDefault="00C107D0" w:rsidP="00C107D0">
      <w:pPr>
        <w:pStyle w:val="XMLCode"/>
      </w:pPr>
      <w:r w:rsidRPr="000F7EEA">
        <w:t>&lt;/connection_1d&gt;</w:t>
      </w:r>
    </w:p>
    <w:p w14:paraId="3441D39C" w14:textId="77777777" w:rsidR="00C107D0" w:rsidRPr="000F7EEA" w:rsidRDefault="00C107D0" w:rsidP="00C107D0">
      <w:pPr>
        <w:pStyle w:val="XMLCode"/>
      </w:pPr>
    </w:p>
    <w:p w14:paraId="5C5FDFC9" w14:textId="77777777" w:rsidR="00C107D0" w:rsidRPr="00226A3F" w:rsidRDefault="00C107D0" w:rsidP="0091632D">
      <w:pPr>
        <w:keepNext/>
        <w:keepLines/>
        <w:rPr>
          <w:b/>
          <w:i/>
        </w:rPr>
      </w:pPr>
      <w:r w:rsidRPr="00226A3F">
        <w:t xml:space="preserve">XML specification of </w:t>
      </w:r>
      <w:r w:rsidRPr="00226A3F">
        <w:rPr>
          <w:rFonts w:ascii="Courier New" w:hAnsi="Courier New" w:cs="Courier New"/>
          <w:b/>
          <w:i/>
          <w:sz w:val="18"/>
          <w:szCs w:val="18"/>
        </w:rPr>
        <w:t>&lt;connection_1d</w:t>
      </w:r>
      <w:r w:rsidR="006A26DB">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00683218">
        <w:t xml:space="preserve">in case of </w:t>
      </w:r>
      <w:r w:rsidR="00683218" w:rsidRPr="00683218">
        <w:rPr>
          <w:rStyle w:val="elementdeftypeChar"/>
        </w:rPr>
        <w:t>&lt;sequence_connection_0d/&gt;</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410"/>
        <w:gridCol w:w="1554"/>
        <w:gridCol w:w="1134"/>
        <w:gridCol w:w="3394"/>
      </w:tblGrid>
      <w:tr w:rsidR="00C107D0" w:rsidRPr="000F7EEA" w14:paraId="5495EC6F" w14:textId="77777777" w:rsidTr="00A911A1">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6519133C" w14:textId="77777777" w:rsidR="00C107D0" w:rsidRPr="00226A3F" w:rsidRDefault="00C107D0" w:rsidP="0091632D">
            <w:pPr>
              <w:keepNext/>
              <w:keepLines/>
              <w:suppressAutoHyphens/>
              <w:rPr>
                <w:rFonts w:cs="Calibri"/>
                <w:b/>
                <w:i/>
                <w:lang w:eastAsia="zh-CN"/>
              </w:rPr>
            </w:pPr>
            <w:r w:rsidRPr="00226A3F">
              <w:rPr>
                <w:b/>
                <w:i/>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0E03D03F" w14:textId="77777777" w:rsidR="00C107D0" w:rsidRPr="00226A3F" w:rsidRDefault="00C107D0" w:rsidP="0091632D">
            <w:pPr>
              <w:keepNext/>
              <w:keepLines/>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358C67F" w14:textId="7A5DBE85" w:rsidR="00C107D0" w:rsidRPr="00226A3F" w:rsidRDefault="003C5489" w:rsidP="0091632D">
            <w:pPr>
              <w:keepNext/>
              <w:keepLines/>
              <w:suppressAutoHyphens/>
              <w:rPr>
                <w:rFonts w:cs="Calibri"/>
                <w:b/>
                <w:i/>
                <w:lang w:eastAsia="zh-CN"/>
              </w:rPr>
            </w:pPr>
            <w:r>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C3C629" w14:textId="132F0FA3" w:rsidR="00C107D0" w:rsidRPr="00226A3F" w:rsidRDefault="009B79C9" w:rsidP="0091632D">
            <w:pPr>
              <w:keepNext/>
              <w:keepLines/>
              <w:suppressAutoHyphens/>
              <w:rPr>
                <w:rFonts w:cs="Calibri"/>
                <w:lang w:eastAsia="zh-CN"/>
              </w:rPr>
            </w:pPr>
            <w:r w:rsidRPr="00A20C5C">
              <w:rPr>
                <w:b/>
                <w:i/>
              </w:rPr>
              <w:t>Constraint</w:t>
            </w:r>
            <w:r>
              <w:rPr>
                <w:b/>
                <w:i/>
              </w:rPr>
              <w:t xml:space="preserve"> / Remarks</w:t>
            </w:r>
          </w:p>
        </w:tc>
      </w:tr>
      <w:tr w:rsidR="0091632D" w:rsidRPr="000F7EEA" w14:paraId="48313A6E" w14:textId="77777777" w:rsidTr="00A911A1">
        <w:trPr>
          <w:jc w:val="center"/>
        </w:trPr>
        <w:tc>
          <w:tcPr>
            <w:tcW w:w="2410" w:type="dxa"/>
            <w:tcBorders>
              <w:top w:val="dotted" w:sz="4" w:space="0" w:color="000000"/>
              <w:left w:val="single" w:sz="8" w:space="0" w:color="000000"/>
              <w:bottom w:val="single" w:sz="4" w:space="0" w:color="auto"/>
              <w:right w:val="nil"/>
            </w:tcBorders>
            <w:vAlign w:val="bottom"/>
            <w:hideMark/>
          </w:tcPr>
          <w:p w14:paraId="169C3A7D" w14:textId="4D06CE30" w:rsidR="0091632D" w:rsidRPr="00226A3F" w:rsidRDefault="0091632D" w:rsidP="0091632D">
            <w:pPr>
              <w:keepNext/>
              <w:keepLines/>
              <w:suppressAutoHyphens/>
              <w:rPr>
                <w:rFonts w:cs="Calibri"/>
                <w:sz w:val="20"/>
                <w:szCs w:val="20"/>
                <w:lang w:eastAsia="zh-CN"/>
              </w:rPr>
            </w:pPr>
            <w:r w:rsidRPr="00226A3F">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027C90ED" w14:textId="7962E455" w:rsidR="0091632D" w:rsidRPr="00226A3F" w:rsidRDefault="0091632D" w:rsidP="0091632D">
            <w:pPr>
              <w:keepNext/>
              <w:keepLines/>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7FD07A75" w14:textId="45E0B590" w:rsidR="0091632D" w:rsidRPr="00226A3F" w:rsidRDefault="0091632D" w:rsidP="0091632D">
            <w:pPr>
              <w:keepNext/>
              <w:keepLines/>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7BF6DAB5" w14:textId="61D23302" w:rsidR="0091632D" w:rsidRPr="00226A3F" w:rsidRDefault="0091632D" w:rsidP="0091632D">
            <w:pPr>
              <w:keepNext/>
              <w:keepLines/>
              <w:suppressAutoHyphens/>
              <w:rPr>
                <w:rFonts w:cs="Calibri"/>
                <w:lang w:eastAsia="zh-CN"/>
              </w:rPr>
            </w:pPr>
            <w:r w:rsidRPr="00226A3F">
              <w:rPr>
                <w:sz w:val="20"/>
                <w:szCs w:val="20"/>
              </w:rPr>
              <w:t>-</w:t>
            </w:r>
          </w:p>
        </w:tc>
      </w:tr>
      <w:tr w:rsidR="0091632D" w:rsidRPr="000F7EEA" w14:paraId="0DED8792"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39B5E5C" w14:textId="71FB6EC5" w:rsidR="0091632D" w:rsidRPr="00226A3F" w:rsidRDefault="0091632D" w:rsidP="0091632D">
            <w:pPr>
              <w:keepNext/>
              <w:keepLines/>
              <w:suppressAutoHyphens/>
              <w:rPr>
                <w:rFonts w:cs="Calibri"/>
                <w:sz w:val="20"/>
                <w:szCs w:val="20"/>
                <w:lang w:eastAsia="zh-CN"/>
              </w:rPr>
            </w:pPr>
            <w:r w:rsidRPr="00226A3F">
              <w:rPr>
                <w:sz w:val="20"/>
                <w:szCs w:val="20"/>
              </w:rPr>
              <w:t>loc_list</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A7FC571" w14:textId="39AA35F4" w:rsidR="0091632D" w:rsidRPr="00226A3F" w:rsidRDefault="0091632D" w:rsidP="0091632D">
            <w:pPr>
              <w:keepNext/>
              <w:keepLines/>
              <w:suppressAutoHyphens/>
              <w:rPr>
                <w:rFonts w:cs="Calibri"/>
                <w:sz w:val="20"/>
                <w:szCs w:val="20"/>
                <w:lang w:eastAsia="zh-CN"/>
              </w:rPr>
            </w:pPr>
            <w:r w:rsidRPr="00226A3F">
              <w:rPr>
                <w:sz w:val="20"/>
                <w:szCs w:val="20"/>
              </w:rPr>
              <w:t>1</w:t>
            </w:r>
            <w:r w:rsidR="00341FEE">
              <w:rPr>
                <w:sz w:val="20"/>
                <w:szCs w:val="20"/>
              </w:rPr>
              <w:t>-*</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2C6479C" w14:textId="3538D4A7" w:rsidR="0091632D" w:rsidRPr="00226A3F" w:rsidRDefault="0091632D" w:rsidP="0091632D">
            <w:pPr>
              <w:keepNext/>
              <w:keepLines/>
              <w:suppressAutoHyphens/>
              <w:rPr>
                <w:rFonts w:cs="Calibri"/>
                <w:sz w:val="20"/>
                <w:szCs w:val="20"/>
                <w:lang w:eastAsia="zh-CN"/>
              </w:rPr>
            </w:pPr>
            <w:r w:rsidRPr="00226A3F">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7BB5F10D" w14:textId="10ACB3E9" w:rsidR="0091632D" w:rsidRPr="00226A3F" w:rsidRDefault="007A5977" w:rsidP="0091632D">
            <w:pPr>
              <w:keepNext/>
              <w:keepLines/>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A2710C">
              <w:rPr>
                <w:sz w:val="20"/>
                <w:szCs w:val="20"/>
              </w:rPr>
              <w:t>8.1.2</w:t>
            </w:r>
            <w:r>
              <w:rPr>
                <w:sz w:val="20"/>
                <w:szCs w:val="20"/>
              </w:rPr>
              <w:fldChar w:fldCharType="end"/>
            </w:r>
            <w:r>
              <w:rPr>
                <w:sz w:val="20"/>
                <w:szCs w:val="20"/>
              </w:rPr>
              <w:t xml:space="preserve"> loc_list</w:t>
            </w:r>
          </w:p>
        </w:tc>
      </w:tr>
      <w:tr w:rsidR="0091632D" w:rsidRPr="000F7EEA" w14:paraId="2BA2EF64"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6C76ABA7" w14:textId="75D1A9B9" w:rsidR="0091632D" w:rsidRPr="00226A3F" w:rsidRDefault="00B903D1" w:rsidP="0091632D">
            <w:pPr>
              <w:keepNext/>
              <w:keepLines/>
              <w:suppressAutoHyphens/>
              <w:rPr>
                <w:rFonts w:cs="Calibri"/>
                <w:sz w:val="20"/>
                <w:szCs w:val="20"/>
                <w:lang w:eastAsia="zh-CN"/>
              </w:rPr>
            </w:pPr>
            <w:r>
              <w:rPr>
                <w:sz w:val="20"/>
                <w:szCs w:val="20"/>
              </w:rPr>
              <w:t>a</w:t>
            </w:r>
            <w:r w:rsidRPr="00226A3F">
              <w:rPr>
                <w:sz w:val="20"/>
                <w:szCs w:val="20"/>
              </w:rPr>
              <w:t>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FA407AD" w14:textId="2FE141DD" w:rsidR="0091632D" w:rsidRPr="00226A3F" w:rsidRDefault="0091632D" w:rsidP="0091632D">
            <w:pPr>
              <w:keepNext/>
              <w:keepLines/>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2C741CD" w14:textId="39924DB8" w:rsidR="0091632D" w:rsidRPr="00226A3F" w:rsidRDefault="0091632D" w:rsidP="0091632D">
            <w:pPr>
              <w:keepNext/>
              <w:keepLines/>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61343A06" w14:textId="2267BE51" w:rsidR="0091632D" w:rsidRPr="00226A3F" w:rsidRDefault="0091632D" w:rsidP="0091632D">
            <w:pPr>
              <w:keepNext/>
              <w:keepLines/>
              <w:suppressAutoHyphens/>
              <w:rPr>
                <w:rFonts w:cs="Calibri"/>
                <w:lang w:eastAsia="zh-CN"/>
              </w:rPr>
            </w:pPr>
            <w:r w:rsidRPr="00226A3F">
              <w:rPr>
                <w:sz w:val="20"/>
                <w:szCs w:val="20"/>
              </w:rPr>
              <w:t>-</w:t>
            </w:r>
          </w:p>
        </w:tc>
      </w:tr>
      <w:tr w:rsidR="00F831AA" w:rsidRPr="000F7EEA" w14:paraId="5382CE85"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73059FA3" w14:textId="5C39989C" w:rsidR="00F831AA" w:rsidRPr="00226A3F" w:rsidRDefault="00F831AA" w:rsidP="0091632D">
            <w:pPr>
              <w:keepNext/>
              <w:keepLines/>
              <w:suppressAutoHyphens/>
              <w:rPr>
                <w:sz w:val="20"/>
                <w:szCs w:val="20"/>
              </w:rPr>
            </w:pPr>
            <w:r>
              <w:rPr>
                <w:sz w:val="20"/>
                <w:szCs w:val="20"/>
              </w:rPr>
              <w:t>femdata</w:t>
            </w:r>
          </w:p>
        </w:tc>
        <w:tc>
          <w:tcPr>
            <w:tcW w:w="1554" w:type="dxa"/>
            <w:tcBorders>
              <w:top w:val="single" w:sz="4" w:space="0" w:color="auto"/>
              <w:left w:val="single" w:sz="4" w:space="0" w:color="auto"/>
              <w:bottom w:val="single" w:sz="4" w:space="0" w:color="auto"/>
              <w:right w:val="single" w:sz="4" w:space="0" w:color="auto"/>
            </w:tcBorders>
            <w:vAlign w:val="bottom"/>
          </w:tcPr>
          <w:p w14:paraId="39CA161E" w14:textId="28A07FC6" w:rsidR="00F831AA" w:rsidDel="009050D3" w:rsidRDefault="00F831AA" w:rsidP="0091632D">
            <w:pPr>
              <w:keepNext/>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8BF57F0" w14:textId="3052A65F" w:rsidR="00F831AA" w:rsidRPr="00226A3F" w:rsidRDefault="00F831AA" w:rsidP="0091632D">
            <w:pPr>
              <w:keepNext/>
              <w:keepLines/>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7F9D6042" w14:textId="6DC56360" w:rsidR="00F831AA" w:rsidRPr="00226A3F" w:rsidRDefault="00F831AA" w:rsidP="0091632D">
            <w:pPr>
              <w:keepNext/>
              <w:keepLines/>
              <w:suppressAutoHyphens/>
              <w:rPr>
                <w:sz w:val="20"/>
                <w:szCs w:val="20"/>
              </w:rPr>
            </w:pPr>
            <w:r>
              <w:rPr>
                <w:sz w:val="20"/>
                <w:szCs w:val="20"/>
              </w:rPr>
              <w:t>-</w:t>
            </w:r>
          </w:p>
        </w:tc>
      </w:tr>
      <w:tr w:rsidR="0091632D" w:rsidRPr="000F7EEA" w14:paraId="47593887"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tcPr>
          <w:p w14:paraId="5E54B6DA" w14:textId="00FCF808" w:rsidR="0091632D" w:rsidRPr="00226A3F" w:rsidRDefault="0091632D" w:rsidP="0091632D">
            <w:pPr>
              <w:keepNext/>
              <w:keepLines/>
              <w:suppressAutoHyphens/>
              <w:rPr>
                <w:sz w:val="20"/>
                <w:szCs w:val="20"/>
              </w:rPr>
            </w:pPr>
            <w:r>
              <w:rPr>
                <w:rFonts w:cs="Calibri"/>
                <w:sz w:val="20"/>
                <w:szCs w:val="20"/>
                <w:lang w:eastAsia="en-GB"/>
              </w:rPr>
              <w:t xml:space="preserve">custom_attributes_list </w:t>
            </w:r>
          </w:p>
        </w:tc>
        <w:tc>
          <w:tcPr>
            <w:tcW w:w="1554" w:type="dxa"/>
            <w:tcBorders>
              <w:top w:val="single" w:sz="4" w:space="0" w:color="auto"/>
              <w:left w:val="single" w:sz="4" w:space="0" w:color="auto"/>
              <w:bottom w:val="single" w:sz="4" w:space="0" w:color="auto"/>
              <w:right w:val="single" w:sz="4" w:space="0" w:color="auto"/>
            </w:tcBorders>
          </w:tcPr>
          <w:p w14:paraId="72F7BCCF" w14:textId="6FA88829" w:rsidR="0091632D" w:rsidRPr="00226A3F" w:rsidRDefault="0091632D" w:rsidP="0091632D">
            <w:pPr>
              <w:keepNext/>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25133575" w14:textId="0E5F45AB" w:rsidR="0091632D" w:rsidRPr="00226A3F" w:rsidRDefault="0091632D" w:rsidP="0091632D">
            <w:pPr>
              <w:keepNext/>
              <w:keepLines/>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CF67E53" w14:textId="5B03DED7" w:rsidR="0091632D" w:rsidRPr="00226A3F" w:rsidRDefault="0091632D" w:rsidP="0091632D">
            <w:pPr>
              <w:keepNext/>
              <w:keepLines/>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2710C">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A2710C" w:rsidRPr="00A2710C">
              <w:rPr>
                <w:sz w:val="20"/>
                <w:szCs w:val="20"/>
              </w:rPr>
              <w:t xml:space="preserve">Custom Attributes </w:t>
            </w:r>
            <w:r w:rsidR="00A2710C" w:rsidRPr="007331A4">
              <w:t>list</w:t>
            </w:r>
            <w:r w:rsidRPr="003D0E42">
              <w:rPr>
                <w:rFonts w:cs="Calibri"/>
                <w:sz w:val="20"/>
                <w:szCs w:val="20"/>
                <w:lang w:eastAsia="en-GB"/>
              </w:rPr>
              <w:fldChar w:fldCharType="end"/>
            </w:r>
          </w:p>
        </w:tc>
      </w:tr>
    </w:tbl>
    <w:p w14:paraId="24C6A8CB" w14:textId="4D0B7AD4" w:rsidR="00C107D0" w:rsidRPr="00226A3F" w:rsidRDefault="00683218" w:rsidP="00683218">
      <w:pPr>
        <w:pStyle w:val="Beschriftung"/>
        <w:spacing w:before="120"/>
      </w:pPr>
      <w:bookmarkStart w:id="2059" w:name="_Toc3566535"/>
      <w:bookmarkStart w:id="2060" w:name="_Toc34747537"/>
      <w:bookmarkStart w:id="2061" w:name="_Toc39880863"/>
      <w:r>
        <w:t xml:space="preserve">Table </w:t>
      </w:r>
      <w:r w:rsidR="00ED469A">
        <w:fldChar w:fldCharType="begin"/>
      </w:r>
      <w:r w:rsidR="00ED469A">
        <w:instrText xml:space="preserve"> SEQ Table \* ARABIC </w:instrText>
      </w:r>
      <w:r w:rsidR="00ED469A">
        <w:fldChar w:fldCharType="separate"/>
      </w:r>
      <w:r w:rsidR="00A2710C">
        <w:rPr>
          <w:noProof/>
        </w:rPr>
        <w:t>132</w:t>
      </w:r>
      <w:r w:rsidR="00ED469A">
        <w:fldChar w:fldCharType="end"/>
      </w:r>
      <w:r>
        <w:t xml:space="preserve">: </w:t>
      </w:r>
      <w:r w:rsidR="006A26DB">
        <w:t xml:space="preserve">Nested elements of </w:t>
      </w:r>
      <w:r w:rsidR="006A26DB" w:rsidRPr="004B1D32">
        <w:rPr>
          <w:rStyle w:val="elementdeftypeChar"/>
          <w:b/>
        </w:rPr>
        <w:t>&lt;connection_1d/&gt;</w:t>
      </w:r>
      <w:r w:rsidR="006A26DB">
        <w:t xml:space="preserve"> for </w:t>
      </w:r>
      <w:r w:rsidR="006A26DB" w:rsidRPr="006A26DB">
        <w:rPr>
          <w:rStyle w:val="elementdeftypeChar"/>
          <w:b/>
        </w:rPr>
        <w:t>&lt;sequence_conne</w:t>
      </w:r>
      <w:r w:rsidR="00C24646">
        <w:rPr>
          <w:rStyle w:val="elementdeftypeChar"/>
          <w:b/>
        </w:rPr>
        <w:t>c</w:t>
      </w:r>
      <w:r w:rsidR="006A26DB" w:rsidRPr="006A26DB">
        <w:rPr>
          <w:rStyle w:val="elementdeftypeChar"/>
          <w:b/>
        </w:rPr>
        <w:t>tion_0d/&gt;</w:t>
      </w:r>
      <w:bookmarkEnd w:id="2059"/>
      <w:bookmarkEnd w:id="2060"/>
      <w:bookmarkEnd w:id="2061"/>
    </w:p>
    <w:p w14:paraId="744648F0" w14:textId="77777777" w:rsidR="00C107D0" w:rsidRPr="00226A3F" w:rsidRDefault="00C107D0" w:rsidP="00683218">
      <w:pPr>
        <w:keepNext/>
        <w:jc w:val="both"/>
      </w:pPr>
      <w:r w:rsidRPr="00226A3F">
        <w:t xml:space="preserve">The XML definition of a </w:t>
      </w:r>
      <w:r w:rsidR="00683218">
        <w:rPr>
          <w:rFonts w:ascii="Courier New" w:hAnsi="Courier New" w:cs="Courier New"/>
          <w:i/>
          <w:sz w:val="18"/>
          <w:szCs w:val="22"/>
        </w:rPr>
        <w:t>&lt;s</w:t>
      </w:r>
      <w:r w:rsidRPr="00226A3F">
        <w:rPr>
          <w:rFonts w:ascii="Courier New" w:hAnsi="Courier New" w:cs="Courier New"/>
          <w:i/>
          <w:sz w:val="18"/>
          <w:szCs w:val="22"/>
        </w:rPr>
        <w:t>equence_connection_0d</w:t>
      </w:r>
      <w:r w:rsidR="00683218">
        <w:rPr>
          <w:rFonts w:ascii="Courier New" w:hAnsi="Courier New" w:cs="Courier New"/>
          <w:i/>
          <w:sz w:val="18"/>
          <w:szCs w:val="22"/>
        </w:rPr>
        <w:t>/&gt;</w:t>
      </w:r>
      <w:r w:rsidRPr="00226A3F">
        <w:rPr>
          <w:rFonts w:ascii="Courier New" w:hAnsi="Courier New" w:cs="Courier New"/>
          <w:i/>
          <w:sz w:val="18"/>
          <w:szCs w:val="22"/>
        </w:rPr>
        <w:t xml:space="preserve"> </w:t>
      </w:r>
      <w:r w:rsidRPr="00226A3F">
        <w:t>may contain any of the following 0d connection types: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C107D0" w:rsidRPr="00226A3F" w14:paraId="6C9BBCAC" w14:textId="77777777" w:rsidTr="0091632D">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690D2F" w14:textId="77777777" w:rsidR="00C107D0" w:rsidRPr="00226A3F" w:rsidRDefault="00C107D0" w:rsidP="0088515B">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2B906E" w14:textId="77777777" w:rsidR="00C107D0" w:rsidRPr="00226A3F" w:rsidRDefault="00C107D0" w:rsidP="0088515B">
            <w:pPr>
              <w:keepNext/>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5082F6" w14:textId="2F7C74AC" w:rsidR="00C107D0" w:rsidRPr="00226A3F" w:rsidRDefault="003C5489" w:rsidP="0088515B">
            <w:pPr>
              <w:keepNext/>
              <w:rPr>
                <w:b/>
                <w:i/>
              </w:rPr>
            </w:pPr>
            <w:r>
              <w:rPr>
                <w:b/>
                <w:i/>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9BCD748" w14:textId="77777777" w:rsidR="00C107D0" w:rsidRPr="00226A3F" w:rsidRDefault="00C107D0" w:rsidP="0088515B">
            <w:pPr>
              <w:keepNext/>
              <w:rPr>
                <w:b/>
                <w:i/>
              </w:rPr>
            </w:pPr>
            <w:r w:rsidRPr="00226A3F">
              <w:rPr>
                <w:b/>
                <w:i/>
              </w:rPr>
              <w:t>Constraint</w:t>
            </w:r>
          </w:p>
        </w:tc>
      </w:tr>
      <w:tr w:rsidR="00C107D0" w:rsidRPr="00226A3F" w14:paraId="190B412F" w14:textId="77777777" w:rsidTr="0091632D">
        <w:trPr>
          <w:jc w:val="center"/>
        </w:trPr>
        <w:tc>
          <w:tcPr>
            <w:tcW w:w="2395" w:type="dxa"/>
            <w:shd w:val="clear" w:color="auto" w:fill="auto"/>
            <w:vAlign w:val="bottom"/>
          </w:tcPr>
          <w:p w14:paraId="2DA1F252" w14:textId="7EFEB5DF" w:rsidR="00C107D0" w:rsidRPr="00226A3F" w:rsidRDefault="00BE6A48" w:rsidP="0088515B">
            <w:pPr>
              <w:rPr>
                <w:sz w:val="20"/>
                <w:szCs w:val="20"/>
              </w:rPr>
            </w:pPr>
            <w:r>
              <w:rPr>
                <w:sz w:val="20"/>
                <w:szCs w:val="20"/>
              </w:rPr>
              <w:t>s</w:t>
            </w:r>
            <w:r w:rsidR="00C107D0" w:rsidRPr="00226A3F">
              <w:rPr>
                <w:sz w:val="20"/>
                <w:szCs w:val="20"/>
              </w:rPr>
              <w:t>potweld</w:t>
            </w:r>
          </w:p>
        </w:tc>
        <w:tc>
          <w:tcPr>
            <w:tcW w:w="1701" w:type="dxa"/>
            <w:shd w:val="clear" w:color="auto" w:fill="auto"/>
            <w:vAlign w:val="bottom"/>
          </w:tcPr>
          <w:p w14:paraId="38D9F38E" w14:textId="77777777" w:rsidR="00C107D0" w:rsidRPr="00226A3F" w:rsidRDefault="00C107D0" w:rsidP="0088515B">
            <w:pPr>
              <w:rPr>
                <w:sz w:val="20"/>
                <w:szCs w:val="20"/>
              </w:rPr>
            </w:pPr>
            <w:r w:rsidRPr="00226A3F">
              <w:rPr>
                <w:sz w:val="20"/>
                <w:szCs w:val="20"/>
              </w:rPr>
              <w:t>1</w:t>
            </w:r>
          </w:p>
        </w:tc>
        <w:tc>
          <w:tcPr>
            <w:tcW w:w="1275" w:type="dxa"/>
            <w:shd w:val="clear" w:color="auto" w:fill="auto"/>
            <w:vAlign w:val="bottom"/>
          </w:tcPr>
          <w:p w14:paraId="1C61582B" w14:textId="77777777" w:rsidR="00C107D0" w:rsidRPr="00226A3F" w:rsidRDefault="00C107D0" w:rsidP="0088515B">
            <w:pPr>
              <w:rPr>
                <w:sz w:val="20"/>
                <w:szCs w:val="20"/>
              </w:rPr>
            </w:pPr>
            <w:r w:rsidRPr="00226A3F">
              <w:rPr>
                <w:sz w:val="20"/>
                <w:szCs w:val="20"/>
              </w:rPr>
              <w:t>Optional</w:t>
            </w:r>
          </w:p>
        </w:tc>
        <w:tc>
          <w:tcPr>
            <w:tcW w:w="3101" w:type="dxa"/>
            <w:shd w:val="clear" w:color="auto" w:fill="auto"/>
            <w:vAlign w:val="bottom"/>
          </w:tcPr>
          <w:p w14:paraId="5D802B55" w14:textId="77777777" w:rsidR="00C107D0" w:rsidRPr="00226A3F" w:rsidRDefault="00C107D0" w:rsidP="0088515B">
            <w:pPr>
              <w:rPr>
                <w:sz w:val="20"/>
                <w:szCs w:val="20"/>
              </w:rPr>
            </w:pPr>
            <w:r w:rsidRPr="00226A3F">
              <w:rPr>
                <w:sz w:val="20"/>
                <w:szCs w:val="20"/>
              </w:rPr>
              <w:t>-</w:t>
            </w:r>
          </w:p>
        </w:tc>
      </w:tr>
      <w:tr w:rsidR="00C107D0" w:rsidRPr="00226A3F" w14:paraId="485DCD09" w14:textId="77777777" w:rsidTr="0091632D">
        <w:trPr>
          <w:jc w:val="center"/>
        </w:trPr>
        <w:tc>
          <w:tcPr>
            <w:tcW w:w="2395" w:type="dxa"/>
            <w:shd w:val="clear" w:color="auto" w:fill="auto"/>
            <w:vAlign w:val="bottom"/>
          </w:tcPr>
          <w:p w14:paraId="5FD071BA" w14:textId="3ECAA3E7" w:rsidR="00C107D0" w:rsidRPr="00226A3F" w:rsidRDefault="00BE6A48" w:rsidP="0088515B">
            <w:pPr>
              <w:rPr>
                <w:sz w:val="20"/>
                <w:szCs w:val="20"/>
              </w:rPr>
            </w:pPr>
            <w:r>
              <w:rPr>
                <w:sz w:val="20"/>
                <w:szCs w:val="20"/>
              </w:rPr>
              <w:t>g</w:t>
            </w:r>
            <w:r w:rsidR="00C107D0" w:rsidRPr="00226A3F">
              <w:rPr>
                <w:sz w:val="20"/>
                <w:szCs w:val="20"/>
              </w:rPr>
              <w:t>umdrop</w:t>
            </w:r>
          </w:p>
        </w:tc>
        <w:tc>
          <w:tcPr>
            <w:tcW w:w="1701" w:type="dxa"/>
            <w:shd w:val="clear" w:color="auto" w:fill="auto"/>
            <w:vAlign w:val="bottom"/>
          </w:tcPr>
          <w:p w14:paraId="5AA7DB9D" w14:textId="77777777" w:rsidR="00C107D0" w:rsidRPr="00226A3F" w:rsidRDefault="00C107D0" w:rsidP="0088515B">
            <w:pPr>
              <w:rPr>
                <w:sz w:val="20"/>
                <w:szCs w:val="20"/>
              </w:rPr>
            </w:pPr>
            <w:r w:rsidRPr="00226A3F">
              <w:rPr>
                <w:sz w:val="20"/>
                <w:szCs w:val="20"/>
              </w:rPr>
              <w:t>1</w:t>
            </w:r>
          </w:p>
        </w:tc>
        <w:tc>
          <w:tcPr>
            <w:tcW w:w="1275" w:type="dxa"/>
            <w:shd w:val="clear" w:color="auto" w:fill="auto"/>
            <w:vAlign w:val="bottom"/>
          </w:tcPr>
          <w:p w14:paraId="74A0F737" w14:textId="77777777" w:rsidR="00C107D0" w:rsidRPr="00226A3F" w:rsidRDefault="00C107D0" w:rsidP="0088515B">
            <w:pPr>
              <w:rPr>
                <w:sz w:val="20"/>
                <w:szCs w:val="20"/>
              </w:rPr>
            </w:pPr>
            <w:r w:rsidRPr="00226A3F">
              <w:rPr>
                <w:sz w:val="20"/>
                <w:szCs w:val="20"/>
              </w:rPr>
              <w:t>Optional</w:t>
            </w:r>
          </w:p>
        </w:tc>
        <w:tc>
          <w:tcPr>
            <w:tcW w:w="3101" w:type="dxa"/>
            <w:shd w:val="clear" w:color="auto" w:fill="auto"/>
            <w:vAlign w:val="bottom"/>
          </w:tcPr>
          <w:p w14:paraId="5E38E95F" w14:textId="77777777" w:rsidR="00C107D0" w:rsidRPr="00226A3F" w:rsidRDefault="00C107D0" w:rsidP="00683218">
            <w:pPr>
              <w:keepNext/>
              <w:rPr>
                <w:sz w:val="20"/>
                <w:szCs w:val="20"/>
              </w:rPr>
            </w:pPr>
            <w:r w:rsidRPr="00226A3F">
              <w:rPr>
                <w:sz w:val="20"/>
                <w:szCs w:val="20"/>
              </w:rPr>
              <w:t>-</w:t>
            </w:r>
          </w:p>
        </w:tc>
      </w:tr>
    </w:tbl>
    <w:p w14:paraId="518F9ED8" w14:textId="402EF06A" w:rsidR="000E64EA" w:rsidRDefault="00683218" w:rsidP="00683218">
      <w:pPr>
        <w:pStyle w:val="Beschriftung"/>
        <w:spacing w:before="120"/>
      </w:pPr>
      <w:bookmarkStart w:id="2062" w:name="_Toc3566536"/>
      <w:bookmarkStart w:id="2063" w:name="_Toc34747538"/>
      <w:bookmarkStart w:id="2064" w:name="_Toc39880864"/>
      <w:r>
        <w:t xml:space="preserve">Table </w:t>
      </w:r>
      <w:r w:rsidR="00ED469A">
        <w:fldChar w:fldCharType="begin"/>
      </w:r>
      <w:r w:rsidR="00ED469A">
        <w:instrText xml:space="preserve"> SEQ Table \* ARABIC </w:instrText>
      </w:r>
      <w:r w:rsidR="00ED469A">
        <w:fldChar w:fldCharType="separate"/>
      </w:r>
      <w:r w:rsidR="00A2710C">
        <w:rPr>
          <w:noProof/>
        </w:rPr>
        <w:t>133</w:t>
      </w:r>
      <w:r w:rsidR="00ED469A">
        <w:fldChar w:fldCharType="end"/>
      </w:r>
      <w:r>
        <w:t xml:space="preserve">: Nested elements of </w:t>
      </w:r>
      <w:r w:rsidR="004937B3">
        <w:rPr>
          <w:rStyle w:val="elementdeftypeChar"/>
          <w:b/>
        </w:rPr>
        <w:t>&lt;sequence_connection_0d</w:t>
      </w:r>
      <w:r w:rsidRPr="00683218">
        <w:rPr>
          <w:rStyle w:val="elementdeftypeChar"/>
          <w:b/>
        </w:rPr>
        <w:t>/&gt;</w:t>
      </w:r>
      <w:bookmarkEnd w:id="2062"/>
      <w:bookmarkEnd w:id="2063"/>
      <w:bookmarkEnd w:id="2064"/>
    </w:p>
    <w:p w14:paraId="0DCDB6BD" w14:textId="77777777" w:rsidR="00C107D0" w:rsidRPr="00226A3F" w:rsidRDefault="00C107D0" w:rsidP="00F72843">
      <w:pPr>
        <w:spacing w:before="120"/>
        <w:jc w:val="both"/>
      </w:pPr>
      <w:r w:rsidRPr="00CC7A7B">
        <w:rPr>
          <w:b/>
          <w:i/>
        </w:rPr>
        <w:t>Remark</w:t>
      </w:r>
      <w:r w:rsidR="000E64EA">
        <w:t>:</w:t>
      </w:r>
      <w:r w:rsidRPr="00226A3F">
        <w:t xml:space="preserve"> nesting 0d elements with directions (such as rivet, screws, robscans) would be impossible with this definition.</w:t>
      </w:r>
      <w:r>
        <w:t xml:space="preserve"> Note: Only </w:t>
      </w:r>
      <w:r w:rsidRPr="00B44359">
        <w:rPr>
          <w:i/>
        </w:rPr>
        <w:t>one</w:t>
      </w:r>
      <w:r>
        <w:t xml:space="preserve"> of the nested elements (spotweld, or gumdrop) must exist. If all </w:t>
      </w:r>
      <w:r>
        <w:rPr>
          <w:lang w:val="en-GB"/>
        </w:rPr>
        <w:t xml:space="preserve">are </w:t>
      </w:r>
      <w:r>
        <w:t>missing, then this will default to spotweld.</w:t>
      </w:r>
    </w:p>
    <w:p w14:paraId="27E82436" w14:textId="77777777" w:rsidR="00C107D0" w:rsidRPr="00226A3F" w:rsidRDefault="00C107D0" w:rsidP="00C107D0">
      <w:pPr>
        <w:keepNext/>
        <w:spacing w:before="120"/>
      </w:pPr>
      <w:r w:rsidRPr="00226A3F">
        <w:t xml:space="preserve">XML specification of </w:t>
      </w:r>
      <w:r w:rsidRPr="00226A3F">
        <w:rPr>
          <w:rFonts w:ascii="Courier New" w:hAnsi="Courier New" w:cs="Courier New"/>
          <w:b/>
          <w:i/>
          <w:sz w:val="18"/>
          <w:szCs w:val="18"/>
        </w:rPr>
        <w:t>&lt;sequence_connection_0d</w:t>
      </w:r>
      <w:r w:rsidR="00124F20">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p>
    <w:tbl>
      <w:tblPr>
        <w:tblW w:w="818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47"/>
        <w:gridCol w:w="1441"/>
        <w:gridCol w:w="2051"/>
        <w:gridCol w:w="1055"/>
        <w:gridCol w:w="2386"/>
      </w:tblGrid>
      <w:tr w:rsidR="00C107D0" w:rsidRPr="00226A3F" w14:paraId="541EBFE4" w14:textId="77777777" w:rsidTr="00683218">
        <w:trPr>
          <w:tblHeader/>
          <w:jc w:val="center"/>
        </w:trPr>
        <w:tc>
          <w:tcPr>
            <w:tcW w:w="124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C20443" w14:textId="77777777" w:rsidR="00C107D0" w:rsidRPr="00226A3F" w:rsidRDefault="00C107D0" w:rsidP="0088515B">
            <w:pPr>
              <w:keepNext/>
              <w:rPr>
                <w:b/>
                <w:i/>
              </w:rPr>
            </w:pPr>
            <w:r w:rsidRPr="00226A3F">
              <w:rPr>
                <w:b/>
                <w:i/>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2A2D3F" w14:textId="77777777" w:rsidR="00C107D0" w:rsidRPr="00226A3F" w:rsidRDefault="00C107D0" w:rsidP="0088515B">
            <w:pPr>
              <w:keepNext/>
              <w:rPr>
                <w:b/>
                <w:i/>
              </w:rPr>
            </w:pPr>
            <w:r w:rsidRPr="00226A3F">
              <w:rPr>
                <w:b/>
                <w:i/>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16987C" w14:textId="77777777" w:rsidR="00C107D0" w:rsidRPr="00226A3F" w:rsidRDefault="00C107D0" w:rsidP="0088515B">
            <w:pPr>
              <w:keepNext/>
              <w:rPr>
                <w:b/>
                <w:i/>
              </w:rPr>
            </w:pPr>
            <w:r w:rsidRPr="00226A3F">
              <w:rPr>
                <w:b/>
                <w:i/>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FE4BBA3" w14:textId="5494B3FD" w:rsidR="00C107D0" w:rsidRPr="00226A3F" w:rsidRDefault="003C5489" w:rsidP="0088515B">
            <w:pPr>
              <w:keepNext/>
              <w:rPr>
                <w:b/>
                <w:i/>
              </w:rPr>
            </w:pPr>
            <w:r>
              <w:rPr>
                <w:b/>
                <w:i/>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4FF6051" w14:textId="77777777" w:rsidR="00C107D0" w:rsidRPr="00226A3F" w:rsidRDefault="00C107D0" w:rsidP="0088515B">
            <w:pPr>
              <w:keepNext/>
              <w:rPr>
                <w:b/>
                <w:i/>
              </w:rPr>
            </w:pPr>
            <w:r w:rsidRPr="00226A3F">
              <w:rPr>
                <w:b/>
                <w:i/>
              </w:rPr>
              <w:t>Constraint</w:t>
            </w:r>
          </w:p>
        </w:tc>
      </w:tr>
      <w:tr w:rsidR="00C107D0" w:rsidRPr="00226A3F" w14:paraId="232BA757" w14:textId="77777777" w:rsidTr="00683218">
        <w:trPr>
          <w:jc w:val="center"/>
        </w:trPr>
        <w:tc>
          <w:tcPr>
            <w:tcW w:w="1247" w:type="dxa"/>
            <w:shd w:val="clear" w:color="auto" w:fill="auto"/>
          </w:tcPr>
          <w:p w14:paraId="3AB47E12" w14:textId="77777777" w:rsidR="00C107D0" w:rsidRPr="00226A3F" w:rsidRDefault="00C107D0" w:rsidP="0088515B">
            <w:pPr>
              <w:rPr>
                <w:sz w:val="20"/>
                <w:szCs w:val="20"/>
              </w:rPr>
            </w:pPr>
            <w:r w:rsidRPr="00226A3F">
              <w:rPr>
                <w:sz w:val="20"/>
                <w:szCs w:val="20"/>
              </w:rPr>
              <w:t>spacing</w:t>
            </w:r>
          </w:p>
        </w:tc>
        <w:tc>
          <w:tcPr>
            <w:tcW w:w="1441" w:type="dxa"/>
            <w:shd w:val="clear" w:color="auto" w:fill="auto"/>
          </w:tcPr>
          <w:p w14:paraId="39555620" w14:textId="77777777" w:rsidR="00C107D0" w:rsidRPr="00226A3F" w:rsidRDefault="00C107D0" w:rsidP="0088515B">
            <w:pPr>
              <w:rPr>
                <w:sz w:val="20"/>
                <w:szCs w:val="20"/>
              </w:rPr>
            </w:pPr>
            <w:r w:rsidRPr="00226A3F">
              <w:rPr>
                <w:sz w:val="20"/>
                <w:szCs w:val="20"/>
              </w:rPr>
              <w:t>Floating point</w:t>
            </w:r>
          </w:p>
        </w:tc>
        <w:tc>
          <w:tcPr>
            <w:tcW w:w="2051" w:type="dxa"/>
          </w:tcPr>
          <w:p w14:paraId="19D5DE72" w14:textId="4DBBFB8D" w:rsidR="00C107D0" w:rsidRPr="00226A3F" w:rsidRDefault="00C107D0" w:rsidP="0088515B">
            <w:pPr>
              <w:rPr>
                <w:sz w:val="20"/>
                <w:szCs w:val="20"/>
              </w:rPr>
            </w:pPr>
            <w:r w:rsidRPr="00226A3F">
              <w:rPr>
                <w:sz w:val="20"/>
                <w:szCs w:val="20"/>
              </w:rPr>
              <w:t>≥ 0.0</w:t>
            </w:r>
          </w:p>
        </w:tc>
        <w:tc>
          <w:tcPr>
            <w:tcW w:w="1055" w:type="dxa"/>
            <w:shd w:val="clear" w:color="auto" w:fill="auto"/>
          </w:tcPr>
          <w:p w14:paraId="3CC38691" w14:textId="1C5708F3" w:rsidR="00C107D0" w:rsidRPr="00226A3F" w:rsidRDefault="00BF1061" w:rsidP="0088515B">
            <w:pPr>
              <w:rPr>
                <w:sz w:val="20"/>
                <w:szCs w:val="20"/>
              </w:rPr>
            </w:pPr>
            <w:r>
              <w:rPr>
                <w:sz w:val="20"/>
                <w:szCs w:val="20"/>
              </w:rPr>
              <w:t>Optional</w:t>
            </w:r>
          </w:p>
        </w:tc>
        <w:tc>
          <w:tcPr>
            <w:tcW w:w="2386" w:type="dxa"/>
            <w:shd w:val="clear" w:color="auto" w:fill="auto"/>
          </w:tcPr>
          <w:p w14:paraId="340E49A2" w14:textId="77777777" w:rsidR="00C107D0" w:rsidRPr="00226A3F" w:rsidRDefault="00C107D0" w:rsidP="0088515B">
            <w:pPr>
              <w:rPr>
                <w:sz w:val="20"/>
                <w:szCs w:val="20"/>
              </w:rPr>
            </w:pPr>
            <w:r w:rsidRPr="00226A3F">
              <w:rPr>
                <w:sz w:val="20"/>
                <w:szCs w:val="20"/>
              </w:rPr>
              <w:t>-</w:t>
            </w:r>
          </w:p>
        </w:tc>
      </w:tr>
      <w:tr w:rsidR="00C107D0" w:rsidRPr="00226A3F" w14:paraId="467389EE" w14:textId="77777777" w:rsidTr="00683218">
        <w:trPr>
          <w:jc w:val="center"/>
        </w:trPr>
        <w:tc>
          <w:tcPr>
            <w:tcW w:w="1247" w:type="dxa"/>
            <w:shd w:val="clear" w:color="auto" w:fill="auto"/>
          </w:tcPr>
          <w:p w14:paraId="5CBF8620" w14:textId="77777777" w:rsidR="00C107D0" w:rsidRPr="00226A3F" w:rsidRDefault="00C107D0" w:rsidP="0088515B">
            <w:pPr>
              <w:rPr>
                <w:sz w:val="20"/>
                <w:szCs w:val="20"/>
              </w:rPr>
            </w:pPr>
            <w:r w:rsidRPr="00226A3F">
              <w:rPr>
                <w:sz w:val="20"/>
                <w:szCs w:val="20"/>
              </w:rPr>
              <w:t>margin</w:t>
            </w:r>
          </w:p>
        </w:tc>
        <w:tc>
          <w:tcPr>
            <w:tcW w:w="1441" w:type="dxa"/>
            <w:shd w:val="clear" w:color="auto" w:fill="auto"/>
          </w:tcPr>
          <w:p w14:paraId="3A896B71" w14:textId="77777777" w:rsidR="00C107D0" w:rsidRPr="00226A3F" w:rsidRDefault="00C107D0" w:rsidP="0088515B">
            <w:pPr>
              <w:rPr>
                <w:sz w:val="20"/>
                <w:szCs w:val="20"/>
              </w:rPr>
            </w:pPr>
            <w:r w:rsidRPr="00226A3F">
              <w:rPr>
                <w:sz w:val="20"/>
                <w:szCs w:val="20"/>
              </w:rPr>
              <w:t>Floating point</w:t>
            </w:r>
          </w:p>
        </w:tc>
        <w:tc>
          <w:tcPr>
            <w:tcW w:w="2051" w:type="dxa"/>
          </w:tcPr>
          <w:p w14:paraId="44EBA485" w14:textId="77777777" w:rsidR="00C107D0" w:rsidRPr="00226A3F" w:rsidRDefault="00C107D0" w:rsidP="0088515B">
            <w:pPr>
              <w:rPr>
                <w:sz w:val="20"/>
                <w:szCs w:val="20"/>
              </w:rPr>
            </w:pPr>
            <w:r w:rsidRPr="00226A3F">
              <w:rPr>
                <w:sz w:val="20"/>
                <w:szCs w:val="20"/>
              </w:rPr>
              <w:t>≥ 0.0</w:t>
            </w:r>
          </w:p>
        </w:tc>
        <w:tc>
          <w:tcPr>
            <w:tcW w:w="1055" w:type="dxa"/>
            <w:shd w:val="clear" w:color="auto" w:fill="auto"/>
          </w:tcPr>
          <w:p w14:paraId="1F134D52" w14:textId="77777777" w:rsidR="00C107D0" w:rsidRPr="00226A3F" w:rsidRDefault="00C107D0" w:rsidP="0088515B">
            <w:pPr>
              <w:rPr>
                <w:sz w:val="20"/>
                <w:szCs w:val="20"/>
              </w:rPr>
            </w:pPr>
            <w:r w:rsidRPr="00226A3F">
              <w:rPr>
                <w:sz w:val="20"/>
                <w:szCs w:val="20"/>
              </w:rPr>
              <w:t>Optional</w:t>
            </w:r>
          </w:p>
        </w:tc>
        <w:tc>
          <w:tcPr>
            <w:tcW w:w="2386" w:type="dxa"/>
            <w:shd w:val="clear" w:color="auto" w:fill="auto"/>
          </w:tcPr>
          <w:p w14:paraId="428A15CF" w14:textId="77777777" w:rsidR="00C107D0" w:rsidRPr="00226A3F" w:rsidRDefault="00C107D0" w:rsidP="0088515B">
            <w:pPr>
              <w:rPr>
                <w:sz w:val="20"/>
                <w:szCs w:val="20"/>
              </w:rPr>
            </w:pPr>
            <w:r w:rsidRPr="00226A3F">
              <w:rPr>
                <w:sz w:val="20"/>
                <w:szCs w:val="20"/>
              </w:rPr>
              <w:t>Default value is 0.0</w:t>
            </w:r>
          </w:p>
        </w:tc>
      </w:tr>
      <w:tr w:rsidR="00C107D0" w:rsidRPr="00226A3F" w14:paraId="5C7A35FB" w14:textId="77777777" w:rsidTr="00683218">
        <w:trPr>
          <w:jc w:val="center"/>
        </w:trPr>
        <w:tc>
          <w:tcPr>
            <w:tcW w:w="1247" w:type="dxa"/>
            <w:shd w:val="clear" w:color="auto" w:fill="auto"/>
          </w:tcPr>
          <w:p w14:paraId="597F403B" w14:textId="77777777" w:rsidR="00C107D0" w:rsidRPr="00226A3F" w:rsidRDefault="00C107D0" w:rsidP="0088515B">
            <w:pPr>
              <w:rPr>
                <w:sz w:val="20"/>
                <w:szCs w:val="20"/>
              </w:rPr>
            </w:pPr>
            <w:r w:rsidRPr="00226A3F">
              <w:rPr>
                <w:sz w:val="20"/>
                <w:szCs w:val="20"/>
              </w:rPr>
              <w:t>priority</w:t>
            </w:r>
          </w:p>
        </w:tc>
        <w:tc>
          <w:tcPr>
            <w:tcW w:w="1441" w:type="dxa"/>
            <w:shd w:val="clear" w:color="auto" w:fill="auto"/>
          </w:tcPr>
          <w:p w14:paraId="01D0104C" w14:textId="77777777" w:rsidR="00C107D0" w:rsidRPr="00226A3F" w:rsidRDefault="00C107D0" w:rsidP="0088515B">
            <w:pPr>
              <w:rPr>
                <w:sz w:val="20"/>
                <w:szCs w:val="20"/>
              </w:rPr>
            </w:pPr>
            <w:r w:rsidRPr="00226A3F">
              <w:rPr>
                <w:sz w:val="20"/>
                <w:szCs w:val="20"/>
              </w:rPr>
              <w:t>Selection</w:t>
            </w:r>
          </w:p>
        </w:tc>
        <w:tc>
          <w:tcPr>
            <w:tcW w:w="2051" w:type="dxa"/>
          </w:tcPr>
          <w:p w14:paraId="260DE690" w14:textId="69ED3D44" w:rsidR="00C107D0" w:rsidRPr="00226A3F" w:rsidRDefault="00C107D0" w:rsidP="0088515B">
            <w:pPr>
              <w:rPr>
                <w:sz w:val="20"/>
                <w:szCs w:val="20"/>
              </w:rPr>
            </w:pPr>
            <w:r w:rsidRPr="00226A3F">
              <w:rPr>
                <w:sz w:val="20"/>
                <w:szCs w:val="20"/>
              </w:rPr>
              <w:t>{</w:t>
            </w:r>
            <w:r w:rsidR="00194316">
              <w:rPr>
                <w:sz w:val="20"/>
                <w:szCs w:val="20"/>
              </w:rPr>
              <w:t>"</w:t>
            </w:r>
            <w:r w:rsidRPr="00226A3F">
              <w:rPr>
                <w:sz w:val="20"/>
                <w:szCs w:val="20"/>
              </w:rPr>
              <w:t>spacing</w:t>
            </w:r>
            <w:r w:rsidR="00194316">
              <w:rPr>
                <w:sz w:val="20"/>
                <w:szCs w:val="20"/>
              </w:rPr>
              <w:t>"</w:t>
            </w:r>
            <w:r w:rsidRPr="00226A3F">
              <w:rPr>
                <w:sz w:val="20"/>
                <w:szCs w:val="20"/>
              </w:rPr>
              <w:t xml:space="preserve">, </w:t>
            </w:r>
            <w:r w:rsidR="00194316">
              <w:rPr>
                <w:sz w:val="20"/>
                <w:szCs w:val="20"/>
              </w:rPr>
              <w:t>"</w:t>
            </w:r>
            <w:r w:rsidRPr="00226A3F">
              <w:rPr>
                <w:sz w:val="20"/>
                <w:szCs w:val="20"/>
              </w:rPr>
              <w:t>margin</w:t>
            </w:r>
            <w:r w:rsidR="00194316">
              <w:rPr>
                <w:sz w:val="20"/>
                <w:szCs w:val="20"/>
              </w:rPr>
              <w:t>"</w:t>
            </w:r>
            <w:r w:rsidRPr="00226A3F">
              <w:rPr>
                <w:sz w:val="20"/>
                <w:szCs w:val="20"/>
              </w:rPr>
              <w:t>}</w:t>
            </w:r>
          </w:p>
        </w:tc>
        <w:tc>
          <w:tcPr>
            <w:tcW w:w="1055" w:type="dxa"/>
            <w:shd w:val="clear" w:color="auto" w:fill="auto"/>
          </w:tcPr>
          <w:p w14:paraId="7E52E991" w14:textId="77777777" w:rsidR="00C107D0" w:rsidRPr="00226A3F" w:rsidRDefault="00C107D0" w:rsidP="0088515B">
            <w:pPr>
              <w:rPr>
                <w:sz w:val="20"/>
                <w:szCs w:val="20"/>
              </w:rPr>
            </w:pPr>
            <w:r w:rsidRPr="00226A3F">
              <w:rPr>
                <w:sz w:val="20"/>
                <w:szCs w:val="20"/>
              </w:rPr>
              <w:t>Optional</w:t>
            </w:r>
          </w:p>
        </w:tc>
        <w:tc>
          <w:tcPr>
            <w:tcW w:w="2386" w:type="dxa"/>
            <w:shd w:val="clear" w:color="auto" w:fill="auto"/>
          </w:tcPr>
          <w:p w14:paraId="4DD76CEA" w14:textId="34B9F11B" w:rsidR="00C107D0" w:rsidRPr="00226A3F" w:rsidRDefault="00C107D0" w:rsidP="00124F20">
            <w:pPr>
              <w:keepNext/>
              <w:rPr>
                <w:sz w:val="20"/>
                <w:szCs w:val="20"/>
              </w:rPr>
            </w:pPr>
            <w:r w:rsidRPr="00226A3F">
              <w:rPr>
                <w:sz w:val="20"/>
                <w:szCs w:val="20"/>
              </w:rPr>
              <w:t xml:space="preserve">Default value is </w:t>
            </w:r>
            <w:r w:rsidR="00194316">
              <w:rPr>
                <w:sz w:val="20"/>
                <w:szCs w:val="20"/>
              </w:rPr>
              <w:t>"</w:t>
            </w:r>
            <w:r w:rsidRPr="00226A3F">
              <w:rPr>
                <w:sz w:val="20"/>
                <w:szCs w:val="20"/>
              </w:rPr>
              <w:t>spacing</w:t>
            </w:r>
            <w:r w:rsidR="00194316">
              <w:rPr>
                <w:sz w:val="20"/>
                <w:szCs w:val="20"/>
              </w:rPr>
              <w:t>"</w:t>
            </w:r>
          </w:p>
        </w:tc>
      </w:tr>
    </w:tbl>
    <w:p w14:paraId="5775CA61" w14:textId="61AF4010" w:rsidR="00C107D0" w:rsidRPr="00226A3F" w:rsidRDefault="00124F20" w:rsidP="00683218">
      <w:pPr>
        <w:pStyle w:val="Beschriftung"/>
        <w:spacing w:before="120"/>
      </w:pPr>
      <w:bookmarkStart w:id="2065" w:name="_Toc3566537"/>
      <w:bookmarkStart w:id="2066" w:name="_Toc34747539"/>
      <w:bookmarkStart w:id="2067" w:name="_Toc39880865"/>
      <w:r>
        <w:t xml:space="preserve">Table </w:t>
      </w:r>
      <w:r w:rsidR="00ED469A">
        <w:fldChar w:fldCharType="begin"/>
      </w:r>
      <w:r w:rsidR="00ED469A">
        <w:instrText xml:space="preserve"> SEQ Table \* ARABIC </w:instrText>
      </w:r>
      <w:r w:rsidR="00ED469A">
        <w:fldChar w:fldCharType="separate"/>
      </w:r>
      <w:r w:rsidR="00A2710C">
        <w:rPr>
          <w:noProof/>
        </w:rPr>
        <w:t>134</w:t>
      </w:r>
      <w:r w:rsidR="00ED469A">
        <w:fldChar w:fldCharType="end"/>
      </w:r>
      <w:r>
        <w:t xml:space="preserve">: </w:t>
      </w:r>
      <w:r w:rsidRPr="00836378">
        <w:t>Attributes of element</w:t>
      </w:r>
      <w:r>
        <w:t xml:space="preserve"> </w:t>
      </w:r>
      <w:r w:rsidRPr="00683218">
        <w:rPr>
          <w:rFonts w:ascii="Courier New" w:hAnsi="Courier New" w:cs="Courier New"/>
          <w:i/>
          <w:sz w:val="18"/>
          <w:szCs w:val="18"/>
        </w:rPr>
        <w:t>&lt;sequence_connection_0d/&gt;</w:t>
      </w:r>
      <w:bookmarkEnd w:id="2065"/>
      <w:bookmarkEnd w:id="2066"/>
      <w:bookmarkEnd w:id="2067"/>
    </w:p>
    <w:p w14:paraId="5CE1D02A" w14:textId="77777777" w:rsidR="00C107D0" w:rsidRDefault="00C107D0" w:rsidP="00C107D0"/>
    <w:p w14:paraId="5DFBCECC" w14:textId="77777777" w:rsidR="00C107D0" w:rsidRPr="00226A3F" w:rsidRDefault="00C107D0" w:rsidP="00C107D0">
      <w:pPr>
        <w:pStyle w:val="berschrift1"/>
        <w:keepNext w:val="0"/>
        <w:tabs>
          <w:tab w:val="clear" w:pos="432"/>
          <w:tab w:val="num" w:pos="567"/>
        </w:tabs>
        <w:ind w:left="431" w:hanging="431"/>
      </w:pPr>
      <w:bookmarkStart w:id="2068" w:name="_Toc413359618"/>
      <w:bookmarkStart w:id="2069" w:name="_Toc3557070"/>
      <w:bookmarkStart w:id="2070" w:name="_Toc34747320"/>
      <w:bookmarkStart w:id="2071" w:name="_Toc338938922"/>
      <w:bookmarkStart w:id="2072" w:name="_Toc338939258"/>
      <w:bookmarkStart w:id="2073" w:name="_Toc39880637"/>
      <w:bookmarkEnd w:id="1921"/>
      <w:bookmarkEnd w:id="1922"/>
      <w:bookmarkEnd w:id="1923"/>
      <w:r w:rsidRPr="00226A3F">
        <w:lastRenderedPageBreak/>
        <w:t>2D connections</w:t>
      </w:r>
      <w:bookmarkEnd w:id="2068"/>
      <w:bookmarkEnd w:id="2069"/>
      <w:bookmarkEnd w:id="2070"/>
      <w:bookmarkEnd w:id="2073"/>
    </w:p>
    <w:p w14:paraId="20394566" w14:textId="77777777" w:rsidR="00042E3F" w:rsidRPr="00226A3F" w:rsidRDefault="00042E3F" w:rsidP="00042E3F">
      <w:pPr>
        <w:pStyle w:val="berschrift2"/>
      </w:pPr>
      <w:bookmarkStart w:id="2074" w:name="_Toc413359619"/>
      <w:bookmarkStart w:id="2075" w:name="_Toc3557071"/>
      <w:bookmarkStart w:id="2076" w:name="_Toc34747321"/>
      <w:bookmarkStart w:id="2077" w:name="_Toc39880638"/>
      <w:r w:rsidRPr="00226A3F">
        <w:t>Generic Definitions</w:t>
      </w:r>
      <w:bookmarkEnd w:id="2074"/>
      <w:bookmarkEnd w:id="2075"/>
      <w:bookmarkEnd w:id="2076"/>
      <w:bookmarkEnd w:id="2077"/>
    </w:p>
    <w:p w14:paraId="50281300" w14:textId="77777777" w:rsidR="00042E3F" w:rsidRPr="00226A3F" w:rsidRDefault="00042E3F" w:rsidP="00327322">
      <w:pPr>
        <w:pStyle w:val="berschrift3"/>
      </w:pPr>
      <w:bookmarkStart w:id="2078" w:name="_Toc413359620"/>
      <w:bookmarkStart w:id="2079" w:name="_Toc3557072"/>
      <w:bookmarkStart w:id="2080" w:name="_Toc34747322"/>
      <w:bookmarkStart w:id="2081" w:name="_Toc39880639"/>
      <w:r w:rsidRPr="00226A3F">
        <w:t>Identification</w:t>
      </w:r>
      <w:bookmarkEnd w:id="2078"/>
      <w:bookmarkEnd w:id="2079"/>
      <w:bookmarkEnd w:id="2080"/>
      <w:bookmarkEnd w:id="2081"/>
    </w:p>
    <w:p w14:paraId="2C6DC2A4" w14:textId="77777777" w:rsidR="00042E3F" w:rsidRPr="00226A3F" w:rsidRDefault="00042E3F" w:rsidP="00F65F76">
      <w:pPr>
        <w:keepNext/>
        <w:jc w:val="both"/>
      </w:pPr>
      <w:r w:rsidRPr="00226A3F">
        <w:t xml:space="preserve">Each face connection is optionally identified by its </w:t>
      </w:r>
      <w:r w:rsidRPr="00226A3F">
        <w:rPr>
          <w:rFonts w:ascii="Courier New" w:hAnsi="Courier New" w:cs="Courier New"/>
          <w:i/>
          <w:sz w:val="18"/>
        </w:rPr>
        <w:t>label</w:t>
      </w:r>
      <w:r w:rsidRPr="00226A3F">
        <w:t xml:space="preserve">. The XML definition at </w:t>
      </w:r>
      <w:r w:rsidR="00F65F76">
        <w:rPr>
          <w:rFonts w:ascii="Courier New" w:hAnsi="Courier New" w:cs="Courier New"/>
          <w:b/>
          <w:i/>
          <w:sz w:val="18"/>
          <w:szCs w:val="18"/>
        </w:rPr>
        <w:t>&lt;c</w:t>
      </w:r>
      <w:r w:rsidRPr="00226A3F">
        <w:rPr>
          <w:rFonts w:ascii="Courier New" w:hAnsi="Courier New" w:cs="Courier New"/>
          <w:b/>
          <w:i/>
          <w:sz w:val="18"/>
          <w:szCs w:val="18"/>
        </w:rPr>
        <w:t>onnection_2d</w:t>
      </w:r>
      <w:r w:rsidR="00F65F76">
        <w:rPr>
          <w:rFonts w:ascii="Courier New" w:hAnsi="Courier New" w:cs="Courier New"/>
          <w:b/>
          <w:i/>
          <w:sz w:val="18"/>
          <w:szCs w:val="18"/>
        </w:rPr>
        <w:t>/&gt;</w:t>
      </w:r>
      <w:r w:rsidRPr="00226A3F">
        <w:t xml:space="preserve"> level contains the following attributes:</w:t>
      </w:r>
    </w:p>
    <w:tbl>
      <w:tblPr>
        <w:tblW w:w="88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92"/>
        <w:gridCol w:w="1701"/>
        <w:gridCol w:w="1134"/>
        <w:gridCol w:w="4424"/>
      </w:tblGrid>
      <w:tr w:rsidR="00042E3F" w:rsidRPr="00226A3F" w14:paraId="0B4DA5CE" w14:textId="77777777" w:rsidTr="00B20E69">
        <w:trPr>
          <w:tblHeader/>
          <w:jc w:val="center"/>
        </w:trPr>
        <w:tc>
          <w:tcPr>
            <w:tcW w:w="15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9D0C6AD" w14:textId="77777777" w:rsidR="00042E3F" w:rsidRPr="00226A3F" w:rsidRDefault="00042E3F" w:rsidP="00B20E69">
            <w:pPr>
              <w:keepNext/>
              <w:rPr>
                <w:b/>
                <w:i/>
              </w:rPr>
            </w:pPr>
            <w:r w:rsidRPr="00226A3F">
              <w:rPr>
                <w:b/>
                <w:i/>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629E0F" w14:textId="77777777" w:rsidR="00042E3F" w:rsidRPr="00226A3F" w:rsidRDefault="00042E3F" w:rsidP="00B20E69">
            <w:pPr>
              <w:keepNext/>
              <w:rPr>
                <w:b/>
                <w:i/>
              </w:rPr>
            </w:pPr>
            <w:r w:rsidRPr="00226A3F">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567CAA" w14:textId="67C9D204" w:rsidR="00042E3F" w:rsidRPr="00226A3F" w:rsidRDefault="003C5489" w:rsidP="00B20E69">
            <w:pPr>
              <w:keepNext/>
              <w:rPr>
                <w:b/>
                <w:i/>
              </w:rPr>
            </w:pPr>
            <w:r>
              <w:rPr>
                <w:b/>
                <w:i/>
              </w:rPr>
              <w:t>Use</w:t>
            </w:r>
          </w:p>
        </w:tc>
        <w:tc>
          <w:tcPr>
            <w:tcW w:w="442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F97014" w14:textId="77E5B06E" w:rsidR="00042E3F" w:rsidRPr="00226A3F" w:rsidRDefault="009B79C9" w:rsidP="00B20E69">
            <w:pPr>
              <w:keepNext/>
              <w:rPr>
                <w:b/>
                <w:i/>
              </w:rPr>
            </w:pPr>
            <w:r w:rsidRPr="00A20C5C">
              <w:rPr>
                <w:b/>
                <w:i/>
              </w:rPr>
              <w:t>Constraint</w:t>
            </w:r>
            <w:r>
              <w:rPr>
                <w:b/>
                <w:i/>
              </w:rPr>
              <w:t xml:space="preserve"> / Remarks</w:t>
            </w:r>
          </w:p>
        </w:tc>
      </w:tr>
      <w:tr w:rsidR="00042E3F" w:rsidRPr="00226A3F" w14:paraId="212BD02B" w14:textId="77777777" w:rsidTr="00B20E69">
        <w:trPr>
          <w:jc w:val="center"/>
        </w:trPr>
        <w:tc>
          <w:tcPr>
            <w:tcW w:w="1592" w:type="dxa"/>
            <w:shd w:val="clear" w:color="auto" w:fill="auto"/>
            <w:vAlign w:val="bottom"/>
          </w:tcPr>
          <w:p w14:paraId="3CDE90F3" w14:textId="77777777" w:rsidR="00042E3F" w:rsidRPr="00226A3F" w:rsidRDefault="00042E3F" w:rsidP="00B20E69">
            <w:r w:rsidRPr="00226A3F">
              <w:t>label</w:t>
            </w:r>
          </w:p>
        </w:tc>
        <w:tc>
          <w:tcPr>
            <w:tcW w:w="1701" w:type="dxa"/>
            <w:shd w:val="clear" w:color="auto" w:fill="auto"/>
            <w:vAlign w:val="bottom"/>
          </w:tcPr>
          <w:p w14:paraId="416B8E33" w14:textId="77777777" w:rsidR="00042E3F" w:rsidRPr="00226A3F" w:rsidRDefault="00042E3F" w:rsidP="00B20E69">
            <w:r w:rsidRPr="00226A3F">
              <w:t>Alphanumeric</w:t>
            </w:r>
          </w:p>
        </w:tc>
        <w:tc>
          <w:tcPr>
            <w:tcW w:w="1134" w:type="dxa"/>
            <w:shd w:val="clear" w:color="auto" w:fill="auto"/>
            <w:vAlign w:val="bottom"/>
          </w:tcPr>
          <w:p w14:paraId="563AFEC9" w14:textId="77777777" w:rsidR="00042E3F" w:rsidRPr="00226A3F" w:rsidRDefault="00042E3F" w:rsidP="00B20E69">
            <w:r w:rsidRPr="00226A3F">
              <w:t>Optional</w:t>
            </w:r>
          </w:p>
        </w:tc>
        <w:tc>
          <w:tcPr>
            <w:tcW w:w="4424" w:type="dxa"/>
            <w:shd w:val="clear" w:color="auto" w:fill="auto"/>
            <w:vAlign w:val="bottom"/>
          </w:tcPr>
          <w:p w14:paraId="304D5111" w14:textId="77777777" w:rsidR="00042E3F" w:rsidRPr="00226A3F" w:rsidRDefault="00042E3F" w:rsidP="00B20E69">
            <w:r w:rsidRPr="00226A3F">
              <w:t>-</w:t>
            </w:r>
          </w:p>
        </w:tc>
      </w:tr>
      <w:tr w:rsidR="00A911A1" w:rsidRPr="007055D9" w14:paraId="736F5143" w14:textId="77777777" w:rsidTr="00B20E69">
        <w:trPr>
          <w:jc w:val="center"/>
        </w:trPr>
        <w:tc>
          <w:tcPr>
            <w:tcW w:w="1592" w:type="dxa"/>
            <w:tcBorders>
              <w:top w:val="dotted" w:sz="4" w:space="0" w:color="auto"/>
              <w:left w:val="single" w:sz="8" w:space="0" w:color="000000"/>
              <w:bottom w:val="single" w:sz="8" w:space="0" w:color="000000"/>
              <w:right w:val="dotted" w:sz="4" w:space="0" w:color="auto"/>
            </w:tcBorders>
            <w:shd w:val="clear" w:color="auto" w:fill="auto"/>
          </w:tcPr>
          <w:p w14:paraId="28DDD70B" w14:textId="77777777" w:rsidR="00A911A1" w:rsidRPr="007253C4" w:rsidRDefault="00A911A1" w:rsidP="00B20E69">
            <w:r w:rsidRPr="007253C4">
              <w:t>quality_control</w:t>
            </w:r>
          </w:p>
        </w:tc>
        <w:tc>
          <w:tcPr>
            <w:tcW w:w="1701" w:type="dxa"/>
            <w:tcBorders>
              <w:top w:val="dotted" w:sz="4" w:space="0" w:color="auto"/>
              <w:left w:val="single" w:sz="4" w:space="0" w:color="000000"/>
              <w:bottom w:val="single" w:sz="8" w:space="0" w:color="000000"/>
              <w:right w:val="dotted" w:sz="4" w:space="0" w:color="auto"/>
            </w:tcBorders>
            <w:shd w:val="clear" w:color="auto" w:fill="auto"/>
          </w:tcPr>
          <w:p w14:paraId="618F772B" w14:textId="77777777" w:rsidR="00A911A1" w:rsidRPr="007253C4" w:rsidRDefault="00A911A1" w:rsidP="00B20E69">
            <w:r w:rsidRPr="007253C4">
              <w:t>Alphanumeric</w:t>
            </w:r>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57DB92F9" w14:textId="77777777" w:rsidR="00A911A1" w:rsidRPr="007253C4" w:rsidRDefault="00A911A1" w:rsidP="00B20E69">
            <w:r w:rsidRPr="007253C4">
              <w:t>Optional</w:t>
            </w:r>
          </w:p>
        </w:tc>
        <w:tc>
          <w:tcPr>
            <w:tcW w:w="4424" w:type="dxa"/>
            <w:tcBorders>
              <w:top w:val="dotted" w:sz="4" w:space="0" w:color="auto"/>
              <w:left w:val="single" w:sz="4" w:space="0" w:color="000000"/>
              <w:bottom w:val="single" w:sz="8" w:space="0" w:color="000000"/>
              <w:right w:val="single" w:sz="8" w:space="0" w:color="000000"/>
            </w:tcBorders>
            <w:shd w:val="clear" w:color="auto" w:fill="auto"/>
          </w:tcPr>
          <w:p w14:paraId="1DA238F2" w14:textId="7DFB7C9B" w:rsidR="00A911A1" w:rsidRPr="007253C4" w:rsidRDefault="00A911A1" w:rsidP="004D7FAE">
            <w:pPr>
              <w:keepNext/>
            </w:pPr>
            <w:r>
              <w:rPr>
                <w:sz w:val="20"/>
                <w:szCs w:val="20"/>
              </w:rPr>
              <w:t xml:space="preserve">See section </w:t>
            </w:r>
            <w:r>
              <w:rPr>
                <w:sz w:val="20"/>
                <w:szCs w:val="20"/>
              </w:rPr>
              <w:fldChar w:fldCharType="begin"/>
            </w:r>
            <w:r>
              <w:rPr>
                <w:sz w:val="20"/>
                <w:szCs w:val="20"/>
              </w:rPr>
              <w:instrText xml:space="preserve"> REF _Ref440454500 \r \h </w:instrText>
            </w:r>
            <w:r>
              <w:rPr>
                <w:sz w:val="20"/>
                <w:szCs w:val="20"/>
              </w:rPr>
            </w:r>
            <w:r>
              <w:rPr>
                <w:sz w:val="20"/>
                <w:szCs w:val="20"/>
              </w:rPr>
              <w:fldChar w:fldCharType="separate"/>
            </w:r>
            <w:r w:rsidR="00A2710C">
              <w:rPr>
                <w:sz w:val="20"/>
                <w:szCs w:val="20"/>
              </w:rPr>
              <w:t>6.4</w:t>
            </w:r>
            <w:r>
              <w:rPr>
                <w:sz w:val="20"/>
                <w:szCs w:val="20"/>
              </w:rPr>
              <w:fldChar w:fldCharType="end"/>
            </w:r>
            <w:r>
              <w:rPr>
                <w:sz w:val="20"/>
                <w:szCs w:val="20"/>
              </w:rPr>
              <w:t xml:space="preserve"> </w:t>
            </w:r>
            <w:r>
              <w:rPr>
                <w:sz w:val="20"/>
                <w:szCs w:val="20"/>
              </w:rPr>
              <w:fldChar w:fldCharType="begin"/>
            </w:r>
            <w:r>
              <w:rPr>
                <w:sz w:val="20"/>
                <w:szCs w:val="20"/>
              </w:rPr>
              <w:instrText xml:space="preserve"> REF _Ref440454502 \h  \* MERGEFORMAT </w:instrText>
            </w:r>
            <w:r>
              <w:rPr>
                <w:sz w:val="20"/>
                <w:szCs w:val="20"/>
              </w:rPr>
            </w:r>
            <w:r>
              <w:rPr>
                <w:sz w:val="20"/>
                <w:szCs w:val="20"/>
              </w:rPr>
              <w:fldChar w:fldCharType="separate"/>
            </w:r>
            <w:r w:rsidR="00A2710C" w:rsidRPr="00BD20ED">
              <w:rPr>
                <w:szCs w:val="34"/>
              </w:rPr>
              <w:t xml:space="preserve">Attribute </w:t>
            </w:r>
            <w:r w:rsidR="00A2710C" w:rsidRPr="00A2710C">
              <w:rPr>
                <w:rFonts w:ascii="Courier New" w:hAnsi="Courier New" w:cs="Courier New"/>
                <w:b/>
                <w:sz w:val="16"/>
                <w:szCs w:val="34"/>
                <w:highlight w:val="white"/>
              </w:rPr>
              <w:t>quality_control</w:t>
            </w:r>
            <w:r>
              <w:rPr>
                <w:sz w:val="20"/>
                <w:szCs w:val="20"/>
              </w:rPr>
              <w:fldChar w:fldCharType="end"/>
            </w:r>
          </w:p>
        </w:tc>
      </w:tr>
    </w:tbl>
    <w:p w14:paraId="108D5DC5" w14:textId="41F1D5D3" w:rsidR="004D7FAE" w:rsidRDefault="004D7FAE" w:rsidP="00F94FF6">
      <w:pPr>
        <w:pStyle w:val="Beschriftung"/>
        <w:spacing w:before="120"/>
      </w:pPr>
      <w:bookmarkStart w:id="2082" w:name="_Toc3566538"/>
      <w:bookmarkStart w:id="2083" w:name="_Toc34747540"/>
      <w:bookmarkStart w:id="2084" w:name="_Toc39880866"/>
      <w:r>
        <w:t xml:space="preserve">Table </w:t>
      </w:r>
      <w:r w:rsidR="00ED469A">
        <w:fldChar w:fldCharType="begin"/>
      </w:r>
      <w:r w:rsidR="00ED469A">
        <w:instrText xml:space="preserve"> SEQ Table \* ARABIC </w:instrText>
      </w:r>
      <w:r w:rsidR="00ED469A">
        <w:fldChar w:fldCharType="separate"/>
      </w:r>
      <w:r w:rsidR="00A2710C">
        <w:rPr>
          <w:noProof/>
        </w:rPr>
        <w:t>135</w:t>
      </w:r>
      <w:r w:rsidR="00ED469A">
        <w:fldChar w:fldCharType="end"/>
      </w:r>
      <w:r w:rsidR="00F94FF6">
        <w:t xml:space="preserve">: Attributes of </w:t>
      </w:r>
      <w:r w:rsidR="00F94FF6" w:rsidRPr="00F94FF6">
        <w:rPr>
          <w:rStyle w:val="elementdeftypeChar"/>
          <w:b/>
        </w:rPr>
        <w:t>&lt;connection_2d/&gt;</w:t>
      </w:r>
      <w:bookmarkEnd w:id="2082"/>
      <w:bookmarkEnd w:id="2083"/>
      <w:bookmarkEnd w:id="2084"/>
    </w:p>
    <w:p w14:paraId="1A530DBC" w14:textId="6C57D150" w:rsidR="00042E3F" w:rsidRPr="00226A3F" w:rsidRDefault="00042E3F" w:rsidP="00042E3F">
      <w:pPr>
        <w:keepNext/>
        <w:spacing w:before="240" w:after="60"/>
        <w:outlineLvl w:val="4"/>
        <w:rPr>
          <w:b/>
          <w:bCs/>
          <w:i/>
          <w:iCs/>
          <w:sz w:val="24"/>
          <w:szCs w:val="26"/>
        </w:rPr>
      </w:pPr>
      <w:r w:rsidRPr="00226A3F">
        <w:rPr>
          <w:b/>
          <w:bCs/>
          <w:i/>
          <w:iCs/>
          <w:sz w:val="24"/>
          <w:szCs w:val="26"/>
        </w:rPr>
        <w:t xml:space="preserve">Attribute </w:t>
      </w:r>
      <w:r w:rsidR="00194316">
        <w:rPr>
          <w:b/>
          <w:bCs/>
          <w:i/>
          <w:iCs/>
          <w:sz w:val="24"/>
          <w:szCs w:val="26"/>
        </w:rPr>
        <w:t>"</w:t>
      </w:r>
      <w:r w:rsidRPr="00226A3F">
        <w:rPr>
          <w:b/>
          <w:bCs/>
          <w:i/>
          <w:iCs/>
          <w:sz w:val="24"/>
          <w:szCs w:val="26"/>
        </w:rPr>
        <w:t>label</w:t>
      </w:r>
      <w:r w:rsidR="00194316">
        <w:rPr>
          <w:b/>
          <w:bCs/>
          <w:i/>
          <w:iCs/>
          <w:sz w:val="24"/>
          <w:szCs w:val="26"/>
        </w:rPr>
        <w:t>"</w:t>
      </w:r>
    </w:p>
    <w:p w14:paraId="7F429D7D" w14:textId="77777777" w:rsidR="00042E3F" w:rsidRPr="00226A3F" w:rsidRDefault="00042E3F" w:rsidP="00042E3F">
      <w:r w:rsidRPr="00226A3F">
        <w:t xml:space="preserve">The label defines the human readable identification of the connection. </w:t>
      </w:r>
    </w:p>
    <w:p w14:paraId="39A0CD74" w14:textId="77777777" w:rsidR="00042E3F" w:rsidRPr="003E0428" w:rsidRDefault="00F65F76" w:rsidP="00042E3F">
      <w:pPr>
        <w:keepNext/>
        <w:spacing w:before="240"/>
        <w:rPr>
          <w:b/>
          <w:sz w:val="24"/>
        </w:rPr>
      </w:pPr>
      <w:r>
        <w:rPr>
          <w:b/>
          <w:sz w:val="24"/>
        </w:rPr>
        <w:t>Example</w:t>
      </w:r>
      <w:r w:rsidR="00042E3F" w:rsidRPr="003E0428">
        <w:rPr>
          <w:b/>
          <w:sz w:val="24"/>
        </w:rPr>
        <w:t xml:space="preserve"> (</w:t>
      </w:r>
      <w:r w:rsidR="00042E3F" w:rsidRPr="003E0428">
        <w:rPr>
          <w:sz w:val="24"/>
        </w:rPr>
        <w:t>typical definition</w:t>
      </w:r>
      <w:r w:rsidR="00042E3F" w:rsidRPr="003E0428">
        <w:rPr>
          <w:b/>
          <w:sz w:val="24"/>
        </w:rPr>
        <w:t>):</w:t>
      </w:r>
    </w:p>
    <w:p w14:paraId="68F6BD85"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p>
    <w:p w14:paraId="5CD1841C"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&lt;connection_list&gt;</w:t>
      </w:r>
    </w:p>
    <w:p w14:paraId="6CC61C7B" w14:textId="7C527762"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sz w:val="16"/>
          <w:lang w:val="es-ES"/>
        </w:rPr>
        <w:t xml:space="preserve">    </w:t>
      </w:r>
      <w:r w:rsidRPr="00B44359">
        <w:rPr>
          <w:rFonts w:ascii="Courier New" w:hAnsi="Courier New"/>
          <w:b/>
          <w:color w:val="0070C0"/>
          <w:sz w:val="16"/>
          <w:lang w:val="es-ES"/>
        </w:rPr>
        <w:t>&lt;connection_2d label=</w:t>
      </w:r>
      <w:r w:rsidR="00194316">
        <w:rPr>
          <w:rFonts w:ascii="Courier New" w:hAnsi="Courier New"/>
          <w:b/>
          <w:color w:val="0070C0"/>
          <w:sz w:val="16"/>
          <w:lang w:val="es-ES"/>
        </w:rPr>
        <w:t>"</w:t>
      </w:r>
      <w:r w:rsidR="00885E47">
        <w:rPr>
          <w:rFonts w:ascii="Courier New" w:hAnsi="Courier New"/>
          <w:b/>
          <w:color w:val="0070C0"/>
          <w:sz w:val="16"/>
          <w:lang w:val="es-ES"/>
        </w:rPr>
        <w:t>ADH_PATCH</w:t>
      </w:r>
      <w:r w:rsidR="00194316">
        <w:rPr>
          <w:rFonts w:ascii="Courier New" w:hAnsi="Courier New"/>
          <w:b/>
          <w:color w:val="0070C0"/>
          <w:sz w:val="16"/>
          <w:lang w:val="es-ES"/>
        </w:rPr>
        <w:t>"</w:t>
      </w:r>
      <w:r w:rsidRPr="00B44359">
        <w:rPr>
          <w:rFonts w:ascii="Courier New" w:hAnsi="Courier New"/>
          <w:b/>
          <w:color w:val="0070C0"/>
          <w:sz w:val="16"/>
          <w:lang w:val="es-ES"/>
        </w:rPr>
        <w:t>&gt;</w:t>
      </w:r>
    </w:p>
    <w:p w14:paraId="073F939F"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&lt;loc_list&gt;</w:t>
      </w:r>
    </w:p>
    <w:p w14:paraId="2D0EF4D5"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w:t>
      </w:r>
    </w:p>
    <w:p w14:paraId="31D36074"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&lt;/loc_list&gt;</w:t>
      </w:r>
    </w:p>
    <w:p w14:paraId="15280A26"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&lt;face_list&gt;</w:t>
      </w:r>
    </w:p>
    <w:p w14:paraId="3C1A1CA3"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w:t>
      </w:r>
    </w:p>
    <w:p w14:paraId="50C961F8"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&lt;/face_list&gt;</w:t>
      </w:r>
    </w:p>
    <w:p w14:paraId="58C04F3E"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&lt;adhesive_face&gt;</w:t>
      </w:r>
    </w:p>
    <w:p w14:paraId="64ACE9CB"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w:t>
      </w:r>
    </w:p>
    <w:p w14:paraId="5891FCA4"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&lt;/adhesive_face&gt;</w:t>
      </w:r>
    </w:p>
    <w:p w14:paraId="73960EFE"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sz w:val="16"/>
          <w:lang w:val="es-ES"/>
        </w:rPr>
        <w:t xml:space="preserve">    </w:t>
      </w:r>
      <w:r w:rsidRPr="00226A3F">
        <w:rPr>
          <w:rFonts w:ascii="Courier New" w:hAnsi="Courier New"/>
          <w:b/>
          <w:color w:val="0070C0"/>
          <w:sz w:val="16"/>
          <w:lang w:val="es-ES"/>
        </w:rPr>
        <w:t>&lt;/connection_2d&gt;</w:t>
      </w:r>
    </w:p>
    <w:p w14:paraId="5ECA2A4C"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&lt;/connection_list&gt;</w:t>
      </w:r>
    </w:p>
    <w:p w14:paraId="0CC5818D"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1007ACD5" w14:textId="77777777" w:rsidR="00042E3F" w:rsidRPr="00226A3F" w:rsidRDefault="00042E3F" w:rsidP="00327322">
      <w:pPr>
        <w:pStyle w:val="berschrift3"/>
      </w:pPr>
      <w:bookmarkStart w:id="2085" w:name="_Toc413359621"/>
      <w:bookmarkStart w:id="2086" w:name="_Toc3557073"/>
      <w:bookmarkStart w:id="2087" w:name="_Toc34747323"/>
      <w:bookmarkStart w:id="2088" w:name="_Toc39880640"/>
      <w:r w:rsidRPr="00226A3F">
        <w:t>Connection Face</w:t>
      </w:r>
      <w:bookmarkEnd w:id="2085"/>
      <w:bookmarkEnd w:id="2086"/>
      <w:bookmarkEnd w:id="2087"/>
      <w:bookmarkEnd w:id="2088"/>
    </w:p>
    <w:p w14:paraId="117E1A1C" w14:textId="77777777" w:rsidR="00042E3F" w:rsidRPr="00226A3F" w:rsidRDefault="00042E3F" w:rsidP="00F65F76">
      <w:pPr>
        <w:jc w:val="both"/>
      </w:pPr>
      <w:r w:rsidRPr="00226A3F">
        <w:t xml:space="preserve">The definition of the connection face is described </w:t>
      </w:r>
      <w:r w:rsidRPr="000F7EEA">
        <w:t>using tessellations. Each tessellation is</w:t>
      </w:r>
      <w:r w:rsidRPr="00226A3F">
        <w:t xml:space="preserve"> a set of facets. The facets refer to 3 or 4 points, also described in the same level. Faces of any curvature can be represented by adding </w:t>
      </w:r>
      <w:r w:rsidRPr="000F7EEA">
        <w:t>more points to the tessellations</w:t>
      </w:r>
      <w:r w:rsidRPr="00226A3F">
        <w:t xml:space="preserve"> </w:t>
      </w:r>
      <w:r w:rsidRPr="000F7EEA">
        <w:t xml:space="preserve">to obtain </w:t>
      </w:r>
      <w:r w:rsidRPr="00226A3F">
        <w:t>the needed accuracy.</w:t>
      </w:r>
    </w:p>
    <w:p w14:paraId="2DBC5686" w14:textId="77777777" w:rsidR="00042E3F" w:rsidRPr="00226A3F" w:rsidRDefault="00042E3F" w:rsidP="00F65F76">
      <w:pPr>
        <w:jc w:val="both"/>
      </w:pPr>
      <w:r w:rsidRPr="00226A3F">
        <w:t>The facets do not have any sense of order. The facets refer to the points via an index to the corresponding points, to avoid data duplication.</w:t>
      </w:r>
      <w:r>
        <w:t xml:space="preserve"> The index is valid only within one certain </w:t>
      </w:r>
      <w:r w:rsidRPr="00F65F76">
        <w:rPr>
          <w:rStyle w:val="elementdeftypeChar"/>
        </w:rPr>
        <w:t>&lt;connecton_2d/&gt;</w:t>
      </w:r>
      <w:r>
        <w:t xml:space="preserve">. Hence, it can start with e. g. 1 every time again. </w:t>
      </w:r>
    </w:p>
    <w:p w14:paraId="2D502EEB" w14:textId="5689EF0F" w:rsidR="00042E3F" w:rsidRPr="00226A3F" w:rsidRDefault="00042E3F" w:rsidP="00042E3F">
      <w:pPr>
        <w:keepNext/>
        <w:spacing w:before="240" w:after="60"/>
        <w:outlineLvl w:val="4"/>
        <w:rPr>
          <w:b/>
          <w:bCs/>
          <w:i/>
          <w:iCs/>
          <w:sz w:val="24"/>
          <w:szCs w:val="26"/>
        </w:rPr>
      </w:pPr>
      <w:r w:rsidRPr="00226A3F">
        <w:rPr>
          <w:b/>
          <w:bCs/>
          <w:i/>
          <w:iCs/>
          <w:sz w:val="24"/>
          <w:szCs w:val="26"/>
        </w:rPr>
        <w:t xml:space="preserve">Element </w:t>
      </w:r>
      <w:r w:rsidR="00194316">
        <w:rPr>
          <w:b/>
          <w:bCs/>
          <w:i/>
          <w:iCs/>
          <w:sz w:val="24"/>
          <w:szCs w:val="26"/>
        </w:rPr>
        <w:t>"</w:t>
      </w:r>
      <w:r w:rsidRPr="00226A3F">
        <w:rPr>
          <w:b/>
          <w:bCs/>
          <w:i/>
          <w:iCs/>
          <w:sz w:val="24"/>
          <w:szCs w:val="26"/>
        </w:rPr>
        <w:t>loc_list</w:t>
      </w:r>
      <w:r w:rsidR="00194316">
        <w:rPr>
          <w:b/>
          <w:bCs/>
          <w:i/>
          <w:iCs/>
          <w:sz w:val="24"/>
          <w:szCs w:val="26"/>
        </w:rPr>
        <w:t>"</w:t>
      </w:r>
    </w:p>
    <w:p w14:paraId="7824B7D9" w14:textId="77777777" w:rsidR="00042E3F" w:rsidRPr="00226A3F" w:rsidRDefault="00042E3F" w:rsidP="00131278">
      <w:pPr>
        <w:jc w:val="both"/>
      </w:pPr>
      <w:r w:rsidRPr="00226A3F">
        <w:t xml:space="preserve">The list of locations for the definition of the connection face is stored in the element </w:t>
      </w:r>
      <w:r w:rsidR="00131278">
        <w:rPr>
          <w:rFonts w:ascii="Courier New" w:hAnsi="Courier New"/>
          <w:b/>
          <w:i/>
          <w:sz w:val="18"/>
        </w:rPr>
        <w:t>&lt;l</w:t>
      </w:r>
      <w:r w:rsidRPr="00226A3F">
        <w:rPr>
          <w:rFonts w:ascii="Courier New" w:hAnsi="Courier New"/>
          <w:b/>
          <w:i/>
          <w:sz w:val="18"/>
        </w:rPr>
        <w:t>oc_list</w:t>
      </w:r>
      <w:r w:rsidR="00131278">
        <w:rPr>
          <w:rFonts w:ascii="Courier New" w:hAnsi="Courier New"/>
          <w:b/>
          <w:i/>
          <w:sz w:val="18"/>
        </w:rPr>
        <w:t>&gt;</w:t>
      </w:r>
      <w:r w:rsidRPr="00226A3F">
        <w:t xml:space="preserve">. This element contains nested elements </w:t>
      </w:r>
      <w:r w:rsidR="00131278">
        <w:rPr>
          <w:rFonts w:ascii="Courier New" w:hAnsi="Courier New"/>
          <w:b/>
          <w:i/>
          <w:sz w:val="18"/>
        </w:rPr>
        <w:t>&lt;l</w:t>
      </w:r>
      <w:r w:rsidRPr="00226A3F">
        <w:rPr>
          <w:rFonts w:ascii="Courier New" w:hAnsi="Courier New"/>
          <w:b/>
          <w:i/>
          <w:sz w:val="18"/>
        </w:rPr>
        <w:t>oc</w:t>
      </w:r>
      <w:r w:rsidR="00131278">
        <w:rPr>
          <w:rFonts w:ascii="Courier New" w:hAnsi="Courier New"/>
          <w:b/>
          <w:i/>
          <w:sz w:val="18"/>
        </w:rPr>
        <w:t>/&gt;</w:t>
      </w:r>
      <w:r w:rsidRPr="00226A3F">
        <w:t xml:space="preserve"> defining the location of a point of the connection line in space. These locations have to be uniquely identifiable so that the facets can refer to them.</w:t>
      </w:r>
    </w:p>
    <w:p w14:paraId="33ADEECD" w14:textId="77777777" w:rsidR="00042E3F" w:rsidRPr="00226A3F" w:rsidRDefault="00042E3F" w:rsidP="00042E3F">
      <w:r w:rsidRPr="00226A3F">
        <w:t xml:space="preserve">No additional attributes are associated to the element </w:t>
      </w:r>
      <w:r w:rsidR="00131278">
        <w:rPr>
          <w:rFonts w:ascii="Courier New" w:hAnsi="Courier New"/>
          <w:b/>
          <w:i/>
          <w:sz w:val="18"/>
        </w:rPr>
        <w:t>&lt;l</w:t>
      </w:r>
      <w:r w:rsidRPr="00226A3F">
        <w:rPr>
          <w:rFonts w:ascii="Courier New" w:hAnsi="Courier New"/>
          <w:b/>
          <w:i/>
          <w:sz w:val="18"/>
        </w:rPr>
        <w:t>oc_list</w:t>
      </w:r>
      <w:r w:rsidR="00131278">
        <w:rPr>
          <w:rFonts w:ascii="Courier New" w:hAnsi="Courier New"/>
          <w:b/>
          <w:i/>
          <w:sz w:val="18"/>
        </w:rPr>
        <w:t>&gt;</w:t>
      </w:r>
      <w:r w:rsidRPr="00226A3F">
        <w:t>.</w:t>
      </w:r>
    </w:p>
    <w:p w14:paraId="32AF08C3" w14:textId="77777777" w:rsidR="00042E3F" w:rsidRPr="00226A3F" w:rsidRDefault="00042E3F" w:rsidP="00042E3F">
      <w:pPr>
        <w:keepNext/>
      </w:pPr>
      <w:r w:rsidRPr="00226A3F">
        <w:lastRenderedPageBreak/>
        <w:t xml:space="preserve">The </w:t>
      </w:r>
      <w:r w:rsidR="004D270F" w:rsidRPr="004D270F">
        <w:rPr>
          <w:rStyle w:val="elementdeftypeChar"/>
        </w:rPr>
        <w:t>&lt;</w:t>
      </w:r>
      <w:r w:rsidRPr="004D270F">
        <w:rPr>
          <w:rStyle w:val="elementdeftypeChar"/>
        </w:rPr>
        <w:t>loc_list</w:t>
      </w:r>
      <w:r w:rsidR="004D270F">
        <w:rPr>
          <w:rStyle w:val="elementdeftypeChar"/>
        </w:rPr>
        <w:t>&gt;</w:t>
      </w:r>
      <w:r w:rsidRPr="00226A3F">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6A8D6265"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FEFF5F4" w14:textId="77777777" w:rsidR="00042E3F" w:rsidRPr="00226A3F" w:rsidRDefault="00042E3F" w:rsidP="00B20E69">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BB9F08" w14:textId="77777777" w:rsidR="00042E3F" w:rsidRPr="00226A3F" w:rsidRDefault="00042E3F" w:rsidP="00B20E69">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D0C674" w14:textId="448ACCE1" w:rsidR="00042E3F" w:rsidRPr="00226A3F" w:rsidRDefault="003C5489" w:rsidP="00B20E69">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5A3418" w14:textId="77777777" w:rsidR="00042E3F" w:rsidRPr="00226A3F" w:rsidRDefault="00042E3F" w:rsidP="00B20E69">
            <w:pPr>
              <w:keepNext/>
              <w:rPr>
                <w:b/>
                <w:i/>
              </w:rPr>
            </w:pPr>
            <w:r w:rsidRPr="00226A3F">
              <w:rPr>
                <w:b/>
                <w:i/>
              </w:rPr>
              <w:t>Constraint</w:t>
            </w:r>
          </w:p>
        </w:tc>
      </w:tr>
      <w:tr w:rsidR="00042E3F" w:rsidRPr="00226A3F" w14:paraId="211566B0" w14:textId="77777777" w:rsidTr="00B20E69">
        <w:trPr>
          <w:jc w:val="center"/>
        </w:trPr>
        <w:tc>
          <w:tcPr>
            <w:tcW w:w="2221" w:type="dxa"/>
            <w:shd w:val="clear" w:color="auto" w:fill="auto"/>
            <w:vAlign w:val="bottom"/>
          </w:tcPr>
          <w:p w14:paraId="4D04A930" w14:textId="77777777" w:rsidR="00042E3F" w:rsidRPr="00226A3F" w:rsidRDefault="00F94FF6" w:rsidP="005739EE">
            <w:pPr>
              <w:keepNext/>
              <w:rPr>
                <w:sz w:val="20"/>
                <w:szCs w:val="20"/>
              </w:rPr>
            </w:pPr>
            <w:r>
              <w:rPr>
                <w:sz w:val="20"/>
                <w:szCs w:val="20"/>
              </w:rPr>
              <w:t>l</w:t>
            </w:r>
            <w:r w:rsidR="00042E3F" w:rsidRPr="00226A3F">
              <w:rPr>
                <w:sz w:val="20"/>
                <w:szCs w:val="20"/>
              </w:rPr>
              <w:t>oc</w:t>
            </w:r>
          </w:p>
        </w:tc>
        <w:tc>
          <w:tcPr>
            <w:tcW w:w="1842" w:type="dxa"/>
            <w:shd w:val="clear" w:color="auto" w:fill="auto"/>
            <w:vAlign w:val="bottom"/>
          </w:tcPr>
          <w:p w14:paraId="46DB70E0" w14:textId="77777777" w:rsidR="00042E3F" w:rsidRPr="00226A3F" w:rsidRDefault="00042E3F" w:rsidP="005739EE">
            <w:pPr>
              <w:keepNext/>
              <w:rPr>
                <w:sz w:val="20"/>
                <w:szCs w:val="20"/>
              </w:rPr>
            </w:pPr>
            <w:r w:rsidRPr="00226A3F">
              <w:rPr>
                <w:sz w:val="20"/>
                <w:szCs w:val="20"/>
              </w:rPr>
              <w:t>3-*</w:t>
            </w:r>
          </w:p>
        </w:tc>
        <w:tc>
          <w:tcPr>
            <w:tcW w:w="1701" w:type="dxa"/>
            <w:shd w:val="clear" w:color="auto" w:fill="auto"/>
            <w:vAlign w:val="bottom"/>
          </w:tcPr>
          <w:p w14:paraId="6B86246E" w14:textId="77777777" w:rsidR="00042E3F" w:rsidRPr="00226A3F" w:rsidRDefault="00042E3F" w:rsidP="005739EE">
            <w:pPr>
              <w:keepNext/>
              <w:rPr>
                <w:sz w:val="20"/>
                <w:szCs w:val="20"/>
              </w:rPr>
            </w:pPr>
            <w:r w:rsidRPr="00226A3F">
              <w:rPr>
                <w:sz w:val="20"/>
                <w:szCs w:val="20"/>
              </w:rPr>
              <w:t>Required</w:t>
            </w:r>
          </w:p>
        </w:tc>
        <w:tc>
          <w:tcPr>
            <w:tcW w:w="2708" w:type="dxa"/>
            <w:shd w:val="clear" w:color="auto" w:fill="auto"/>
            <w:vAlign w:val="bottom"/>
          </w:tcPr>
          <w:p w14:paraId="14306EC0" w14:textId="77777777" w:rsidR="00042E3F" w:rsidRPr="00226A3F" w:rsidRDefault="00042E3F" w:rsidP="004B0F2B">
            <w:pPr>
              <w:keepNext/>
              <w:rPr>
                <w:sz w:val="20"/>
                <w:szCs w:val="20"/>
              </w:rPr>
            </w:pPr>
            <w:r w:rsidRPr="00226A3F">
              <w:rPr>
                <w:sz w:val="20"/>
                <w:szCs w:val="20"/>
              </w:rPr>
              <w:t>-</w:t>
            </w:r>
          </w:p>
        </w:tc>
      </w:tr>
    </w:tbl>
    <w:p w14:paraId="4D11247C" w14:textId="7FA47A23" w:rsidR="004D270F" w:rsidRDefault="004D270F" w:rsidP="00F94FF6">
      <w:pPr>
        <w:pStyle w:val="Beschriftung"/>
        <w:spacing w:before="120"/>
      </w:pPr>
      <w:bookmarkStart w:id="2089" w:name="_Toc3566539"/>
      <w:bookmarkStart w:id="2090" w:name="_Toc34747541"/>
      <w:bookmarkStart w:id="2091" w:name="_Toc39880867"/>
      <w:r>
        <w:t xml:space="preserve">Table </w:t>
      </w:r>
      <w:r w:rsidR="00ED469A">
        <w:fldChar w:fldCharType="begin"/>
      </w:r>
      <w:r w:rsidR="00ED469A">
        <w:instrText xml:space="preserve"> SEQ Table \* ARABIC </w:instrText>
      </w:r>
      <w:r w:rsidR="00ED469A">
        <w:fldChar w:fldCharType="separate"/>
      </w:r>
      <w:r w:rsidR="00A2710C">
        <w:rPr>
          <w:noProof/>
        </w:rPr>
        <w:t>136</w:t>
      </w:r>
      <w:r w:rsidR="00ED469A">
        <w:fldChar w:fldCharType="end"/>
      </w:r>
      <w:r>
        <w:t xml:space="preserve">: Nested elements of </w:t>
      </w:r>
      <w:r w:rsidRPr="004D270F">
        <w:rPr>
          <w:rStyle w:val="elementdeftypeChar"/>
          <w:b/>
        </w:rPr>
        <w:t>&lt;loc_list&gt;</w:t>
      </w:r>
      <w:bookmarkEnd w:id="2089"/>
      <w:bookmarkEnd w:id="2090"/>
      <w:bookmarkEnd w:id="2091"/>
    </w:p>
    <w:p w14:paraId="25B18BE1" w14:textId="45886161" w:rsidR="00042E3F" w:rsidRPr="00226A3F" w:rsidRDefault="00042E3F" w:rsidP="00042E3F">
      <w:pPr>
        <w:keepNext/>
        <w:spacing w:before="240" w:after="60"/>
        <w:outlineLvl w:val="4"/>
        <w:rPr>
          <w:b/>
          <w:bCs/>
          <w:i/>
          <w:iCs/>
          <w:sz w:val="24"/>
          <w:szCs w:val="26"/>
        </w:rPr>
      </w:pPr>
      <w:r w:rsidRPr="00226A3F">
        <w:rPr>
          <w:b/>
          <w:bCs/>
          <w:i/>
          <w:iCs/>
          <w:sz w:val="24"/>
          <w:szCs w:val="26"/>
        </w:rPr>
        <w:t xml:space="preserve">Element </w:t>
      </w:r>
      <w:r w:rsidR="00194316">
        <w:rPr>
          <w:b/>
          <w:bCs/>
          <w:i/>
          <w:iCs/>
          <w:sz w:val="24"/>
          <w:szCs w:val="26"/>
        </w:rPr>
        <w:t>"</w:t>
      </w:r>
      <w:r w:rsidRPr="00226A3F">
        <w:rPr>
          <w:b/>
          <w:bCs/>
          <w:i/>
          <w:iCs/>
          <w:sz w:val="24"/>
          <w:szCs w:val="26"/>
        </w:rPr>
        <w:t>loc</w:t>
      </w:r>
      <w:r w:rsidR="00194316">
        <w:rPr>
          <w:b/>
          <w:bCs/>
          <w:i/>
          <w:iCs/>
          <w:sz w:val="24"/>
          <w:szCs w:val="26"/>
        </w:rPr>
        <w:t>"</w:t>
      </w:r>
    </w:p>
    <w:p w14:paraId="2750009F" w14:textId="77777777" w:rsidR="00042E3F" w:rsidRPr="00226A3F" w:rsidRDefault="00042E3F" w:rsidP="004D270F">
      <w:pPr>
        <w:jc w:val="both"/>
      </w:pPr>
      <w:r w:rsidRPr="00226A3F">
        <w:t xml:space="preserve">Each location specified by the element </w:t>
      </w:r>
      <w:r w:rsidR="004D270F">
        <w:rPr>
          <w:rFonts w:ascii="Courier New" w:hAnsi="Courier New"/>
          <w:b/>
          <w:i/>
          <w:sz w:val="18"/>
        </w:rPr>
        <w:t>&lt;l</w:t>
      </w:r>
      <w:r w:rsidRPr="00226A3F">
        <w:rPr>
          <w:rFonts w:ascii="Courier New" w:hAnsi="Courier New"/>
          <w:b/>
          <w:i/>
          <w:sz w:val="18"/>
        </w:rPr>
        <w:t>oc</w:t>
      </w:r>
      <w:r w:rsidR="004D270F">
        <w:rPr>
          <w:rFonts w:ascii="Courier New" w:hAnsi="Courier New"/>
          <w:b/>
          <w:i/>
          <w:sz w:val="18"/>
        </w:rPr>
        <w:t>/&gt;</w:t>
      </w:r>
      <w:r w:rsidRPr="00226A3F">
        <w:t xml:space="preserve"> contains three values specifying the x, y and z coordinates of the location.</w:t>
      </w:r>
    </w:p>
    <w:p w14:paraId="43348AFC" w14:textId="77777777" w:rsidR="00042E3F" w:rsidRPr="00226A3F" w:rsidRDefault="00042E3F" w:rsidP="00042E3F">
      <w:pPr>
        <w:keepNext/>
      </w:pPr>
      <w:r w:rsidRPr="00226A3F">
        <w:t xml:space="preserve">The attributes associated to the element </w:t>
      </w:r>
      <w:r w:rsidR="004D270F" w:rsidRPr="004D270F">
        <w:rPr>
          <w:rStyle w:val="elementdeftypeChar"/>
        </w:rPr>
        <w:t>&lt;</w:t>
      </w:r>
      <w:r w:rsidRPr="004D270F">
        <w:rPr>
          <w:rStyle w:val="elementdeftypeChar"/>
        </w:rPr>
        <w:t>loc</w:t>
      </w:r>
      <w:r w:rsidR="004D270F">
        <w:rPr>
          <w:rStyle w:val="elementdeftypeChar"/>
        </w:rPr>
        <w:t>/</w:t>
      </w:r>
      <w:r w:rsidR="004D270F" w:rsidRPr="004D270F">
        <w:rPr>
          <w:rStyle w:val="elementdeftypeChar"/>
        </w:rPr>
        <w:t>&gt;</w:t>
      </w:r>
      <w:r w:rsidRPr="00226A3F">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42E3F" w:rsidRPr="00226A3F" w14:paraId="34BD1CCE" w14:textId="77777777" w:rsidTr="004D270F">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C4BA5D" w14:textId="77777777" w:rsidR="00042E3F" w:rsidRPr="00226A3F" w:rsidRDefault="00042E3F" w:rsidP="00B20E69">
            <w:pPr>
              <w:keepNext/>
              <w:rPr>
                <w:b/>
                <w:i/>
              </w:rPr>
            </w:pPr>
            <w:r w:rsidRPr="00226A3F">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2E734E" w14:textId="77777777" w:rsidR="00042E3F" w:rsidRPr="00226A3F" w:rsidRDefault="00042E3F" w:rsidP="00B20E69">
            <w:pPr>
              <w:keepNext/>
              <w:rPr>
                <w:b/>
                <w:i/>
              </w:rPr>
            </w:pPr>
            <w:r w:rsidRPr="00226A3F">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0A31EF" w14:textId="1BE29D05" w:rsidR="00042E3F" w:rsidRPr="00226A3F" w:rsidRDefault="003C5489" w:rsidP="00B20E69">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2A52F4" w14:textId="588A1AAF" w:rsidR="00042E3F" w:rsidRPr="00226A3F" w:rsidRDefault="009B79C9" w:rsidP="00B20E69">
            <w:pPr>
              <w:keepNext/>
              <w:rPr>
                <w:b/>
                <w:i/>
              </w:rPr>
            </w:pPr>
            <w:r w:rsidRPr="00A20C5C">
              <w:rPr>
                <w:b/>
                <w:i/>
              </w:rPr>
              <w:t>Constraint</w:t>
            </w:r>
            <w:r>
              <w:rPr>
                <w:b/>
                <w:i/>
              </w:rPr>
              <w:t xml:space="preserve"> / Remarks</w:t>
            </w:r>
          </w:p>
        </w:tc>
      </w:tr>
      <w:tr w:rsidR="00042E3F" w:rsidRPr="00226A3F" w14:paraId="2B6F4871" w14:textId="77777777" w:rsidTr="00F94FF6">
        <w:trPr>
          <w:jc w:val="center"/>
        </w:trPr>
        <w:tc>
          <w:tcPr>
            <w:tcW w:w="1871" w:type="dxa"/>
            <w:shd w:val="clear" w:color="auto" w:fill="auto"/>
          </w:tcPr>
          <w:p w14:paraId="5606CD39" w14:textId="3FA40E13" w:rsidR="00042E3F" w:rsidRPr="00226A3F" w:rsidRDefault="00D20E30" w:rsidP="00F94FF6">
            <w:pPr>
              <w:rPr>
                <w:sz w:val="20"/>
                <w:szCs w:val="20"/>
              </w:rPr>
            </w:pPr>
            <w:r>
              <w:rPr>
                <w:sz w:val="20"/>
                <w:szCs w:val="20"/>
              </w:rPr>
              <w:t>v</w:t>
            </w:r>
          </w:p>
        </w:tc>
        <w:tc>
          <w:tcPr>
            <w:tcW w:w="1800" w:type="dxa"/>
            <w:shd w:val="clear" w:color="auto" w:fill="auto"/>
          </w:tcPr>
          <w:p w14:paraId="5DFBDAFF" w14:textId="3E50ADA1" w:rsidR="00042E3F" w:rsidRPr="00226A3F" w:rsidRDefault="00C9639A" w:rsidP="00F94FF6">
            <w:pPr>
              <w:rPr>
                <w:sz w:val="20"/>
                <w:szCs w:val="20"/>
              </w:rPr>
            </w:pPr>
            <w:r>
              <w:rPr>
                <w:sz w:val="20"/>
                <w:szCs w:val="20"/>
              </w:rPr>
              <w:t>Integer</w:t>
            </w:r>
          </w:p>
        </w:tc>
        <w:tc>
          <w:tcPr>
            <w:tcW w:w="1620" w:type="dxa"/>
            <w:shd w:val="clear" w:color="auto" w:fill="auto"/>
          </w:tcPr>
          <w:p w14:paraId="220D59EE" w14:textId="77777777" w:rsidR="00042E3F" w:rsidRPr="00226A3F" w:rsidRDefault="00042E3F" w:rsidP="00F94FF6">
            <w:pPr>
              <w:rPr>
                <w:sz w:val="20"/>
                <w:szCs w:val="20"/>
              </w:rPr>
            </w:pPr>
            <w:r w:rsidRPr="00226A3F">
              <w:rPr>
                <w:sz w:val="20"/>
                <w:szCs w:val="20"/>
              </w:rPr>
              <w:t>Required</w:t>
            </w:r>
          </w:p>
        </w:tc>
        <w:tc>
          <w:tcPr>
            <w:tcW w:w="3240" w:type="dxa"/>
            <w:shd w:val="clear" w:color="auto" w:fill="auto"/>
          </w:tcPr>
          <w:p w14:paraId="753FCB83" w14:textId="77777777" w:rsidR="00042E3F" w:rsidRPr="00226A3F" w:rsidRDefault="00042E3F" w:rsidP="00F94FF6">
            <w:pPr>
              <w:keepNext/>
              <w:autoSpaceDE w:val="0"/>
              <w:autoSpaceDN w:val="0"/>
              <w:adjustRightInd w:val="0"/>
              <w:rPr>
                <w:sz w:val="20"/>
                <w:szCs w:val="20"/>
              </w:rPr>
            </w:pPr>
            <w:r w:rsidRPr="00226A3F">
              <w:rPr>
                <w:sz w:val="20"/>
                <w:szCs w:val="20"/>
              </w:rPr>
              <w:t xml:space="preserve">Unique within the parent element </w:t>
            </w:r>
            <w:r w:rsidR="00F94FF6" w:rsidRPr="00F94FF6">
              <w:rPr>
                <w:rStyle w:val="elementdeftypeChar"/>
              </w:rPr>
              <w:t>&lt;</w:t>
            </w:r>
            <w:r w:rsidRPr="00F94FF6">
              <w:rPr>
                <w:rStyle w:val="elementdeftypeChar"/>
              </w:rPr>
              <w:t>connection_2d</w:t>
            </w:r>
            <w:r w:rsidR="00F94FF6" w:rsidRPr="00F94FF6">
              <w:rPr>
                <w:rStyle w:val="elementdeftypeChar"/>
              </w:rPr>
              <w:t>/&gt;</w:t>
            </w:r>
          </w:p>
        </w:tc>
      </w:tr>
    </w:tbl>
    <w:p w14:paraId="673AE799" w14:textId="6CF4B8E6" w:rsidR="004D270F" w:rsidRDefault="004D270F" w:rsidP="004D270F">
      <w:pPr>
        <w:pStyle w:val="Beschriftung"/>
        <w:spacing w:before="120"/>
      </w:pPr>
      <w:bookmarkStart w:id="2092" w:name="_Toc3566540"/>
      <w:bookmarkStart w:id="2093" w:name="_Toc34747542"/>
      <w:bookmarkStart w:id="2094" w:name="_Toc39880868"/>
      <w:r>
        <w:t xml:space="preserve">Table </w:t>
      </w:r>
      <w:r w:rsidR="00ED469A">
        <w:fldChar w:fldCharType="begin"/>
      </w:r>
      <w:r w:rsidR="00ED469A">
        <w:instrText xml:space="preserve"> SEQ Table \* ARABIC </w:instrText>
      </w:r>
      <w:r w:rsidR="00ED469A">
        <w:fldChar w:fldCharType="separate"/>
      </w:r>
      <w:r w:rsidR="00A2710C">
        <w:rPr>
          <w:noProof/>
        </w:rPr>
        <w:t>137</w:t>
      </w:r>
      <w:r w:rsidR="00ED469A">
        <w:fldChar w:fldCharType="end"/>
      </w:r>
      <w:r>
        <w:t xml:space="preserve">: Attributes of element </w:t>
      </w:r>
      <w:r w:rsidRPr="004D270F">
        <w:rPr>
          <w:rStyle w:val="elementdeftypeChar"/>
          <w:b/>
        </w:rPr>
        <w:t>&lt;loc/&gt;</w:t>
      </w:r>
      <w:bookmarkEnd w:id="2092"/>
      <w:bookmarkEnd w:id="2093"/>
      <w:bookmarkEnd w:id="2094"/>
    </w:p>
    <w:p w14:paraId="59D3BC89" w14:textId="13BCCCB7" w:rsidR="00042E3F" w:rsidRPr="00226A3F" w:rsidRDefault="00042E3F" w:rsidP="00F72843">
      <w:pPr>
        <w:spacing w:before="120"/>
        <w:jc w:val="both"/>
      </w:pPr>
      <w:r w:rsidRPr="00226A3F">
        <w:t xml:space="preserve">The attribute </w:t>
      </w:r>
      <w:r w:rsidR="00D20E30">
        <w:rPr>
          <w:rFonts w:ascii="Courier New" w:hAnsi="Courier New"/>
          <w:b/>
          <w:i/>
          <w:sz w:val="18"/>
        </w:rPr>
        <w:t>v</w:t>
      </w:r>
      <w:r w:rsidRPr="00226A3F">
        <w:t xml:space="preserve"> is used to ensure unique identification. The index values must be unique within the </w:t>
      </w:r>
      <w:r w:rsidR="004D270F" w:rsidRPr="004D270F">
        <w:rPr>
          <w:rStyle w:val="elementdeftypeChar"/>
        </w:rPr>
        <w:t>&lt;</w:t>
      </w:r>
      <w:r w:rsidRPr="004D270F">
        <w:rPr>
          <w:rStyle w:val="elementdeftypeChar"/>
        </w:rPr>
        <w:t>connection_2d</w:t>
      </w:r>
      <w:r w:rsidR="004D270F" w:rsidRPr="004D270F">
        <w:rPr>
          <w:rStyle w:val="elementdeftypeChar"/>
        </w:rPr>
        <w:t>/&gt;</w:t>
      </w:r>
      <w:r w:rsidRPr="00226A3F">
        <w:t xml:space="preserve"> element. </w:t>
      </w:r>
    </w:p>
    <w:p w14:paraId="2AF4B973" w14:textId="77777777" w:rsidR="00042E3F" w:rsidRPr="00226A3F" w:rsidRDefault="00FC228E" w:rsidP="00042E3F">
      <w:pPr>
        <w:keepNext/>
        <w:spacing w:before="240"/>
        <w:rPr>
          <w:b/>
          <w:sz w:val="24"/>
          <w:lang w:val="es-ES"/>
        </w:rPr>
      </w:pPr>
      <w:r>
        <w:rPr>
          <w:b/>
          <w:sz w:val="24"/>
          <w:lang w:val="es-ES"/>
        </w:rPr>
        <w:t>Example</w:t>
      </w:r>
      <w:r w:rsidR="00042E3F" w:rsidRPr="00226A3F">
        <w:rPr>
          <w:b/>
          <w:sz w:val="24"/>
          <w:lang w:val="es-ES"/>
        </w:rPr>
        <w:t>:</w:t>
      </w:r>
    </w:p>
    <w:p w14:paraId="097B36EA"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p>
    <w:p w14:paraId="56F66315"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&lt;loc_list&gt;</w:t>
      </w:r>
    </w:p>
    <w:p w14:paraId="4543FFAF" w14:textId="29048C5B"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sz w:val="16"/>
          <w:lang w:val="es-ES"/>
        </w:rPr>
        <w:tab/>
      </w:r>
      <w:r w:rsidRPr="00226A3F">
        <w:rPr>
          <w:rFonts w:ascii="Courier New" w:hAnsi="Courier New"/>
          <w:b/>
          <w:color w:val="0070C0"/>
          <w:sz w:val="16"/>
          <w:lang w:val="es-ES"/>
        </w:rPr>
        <w:t xml:space="preserve">&lt;loc </w:t>
      </w:r>
      <w:r w:rsidR="00D20E30">
        <w:rPr>
          <w:rFonts w:ascii="Courier New" w:hAnsi="Courier New"/>
          <w:b/>
          <w:color w:val="0070C0"/>
          <w:sz w:val="16"/>
          <w:lang w:val="es-ES"/>
        </w:rPr>
        <w:t>v</w:t>
      </w:r>
      <w:r w:rsidRPr="00226A3F">
        <w:rPr>
          <w:rFonts w:ascii="Courier New" w:hAnsi="Courier New"/>
          <w:b/>
          <w:color w:val="0070C0"/>
          <w:sz w:val="16"/>
          <w:lang w:val="es-ES"/>
        </w:rPr>
        <w:t>=</w:t>
      </w:r>
      <w:r w:rsidR="00194316">
        <w:rPr>
          <w:rFonts w:ascii="Courier New" w:hAnsi="Courier New"/>
          <w:b/>
          <w:color w:val="0070C0"/>
          <w:sz w:val="16"/>
          <w:lang w:val="es-ES"/>
        </w:rPr>
        <w:t>"</w:t>
      </w:r>
      <w:r w:rsidRPr="00226A3F">
        <w:rPr>
          <w:rFonts w:ascii="Courier New" w:hAnsi="Courier New"/>
          <w:b/>
          <w:color w:val="0070C0"/>
          <w:sz w:val="16"/>
          <w:lang w:val="es-ES"/>
        </w:rPr>
        <w:t>1</w:t>
      </w:r>
      <w:r w:rsidR="00194316">
        <w:rPr>
          <w:rFonts w:ascii="Courier New" w:hAnsi="Courier New"/>
          <w:b/>
          <w:color w:val="0070C0"/>
          <w:sz w:val="16"/>
          <w:lang w:val="es-ES"/>
        </w:rPr>
        <w:t>"</w:t>
      </w:r>
      <w:r w:rsidRPr="00226A3F">
        <w:rPr>
          <w:rFonts w:ascii="Courier New" w:hAnsi="Courier New"/>
          <w:b/>
          <w:color w:val="0070C0"/>
          <w:sz w:val="16"/>
          <w:lang w:val="es-ES"/>
        </w:rPr>
        <w:t>&gt;   2581.21 -708.408 31.6532   &lt;/loc&gt;</w:t>
      </w:r>
    </w:p>
    <w:p w14:paraId="5CB4BB5B" w14:textId="64C59101"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b/>
          <w:color w:val="0070C0"/>
          <w:sz w:val="16"/>
          <w:lang w:val="es-ES"/>
        </w:rPr>
        <w:tab/>
        <w:t xml:space="preserve">&lt;loc </w:t>
      </w:r>
      <w:r w:rsidR="00D20E30">
        <w:rPr>
          <w:rFonts w:ascii="Courier New" w:hAnsi="Courier New"/>
          <w:b/>
          <w:color w:val="0070C0"/>
          <w:sz w:val="16"/>
          <w:lang w:val="es-ES"/>
        </w:rPr>
        <w:t>v</w:t>
      </w:r>
      <w:r w:rsidRPr="00226A3F">
        <w:rPr>
          <w:rFonts w:ascii="Courier New" w:hAnsi="Courier New"/>
          <w:b/>
          <w:color w:val="0070C0"/>
          <w:sz w:val="16"/>
          <w:lang w:val="es-ES"/>
        </w:rPr>
        <w:t>=</w:t>
      </w:r>
      <w:r w:rsidR="00194316">
        <w:rPr>
          <w:rFonts w:ascii="Courier New" w:hAnsi="Courier New"/>
          <w:b/>
          <w:color w:val="0070C0"/>
          <w:sz w:val="16"/>
          <w:lang w:val="es-ES"/>
        </w:rPr>
        <w:t>"</w:t>
      </w:r>
      <w:r w:rsidRPr="00226A3F">
        <w:rPr>
          <w:rFonts w:ascii="Courier New" w:hAnsi="Courier New"/>
          <w:b/>
          <w:color w:val="0070C0"/>
          <w:sz w:val="16"/>
          <w:lang w:val="es-ES"/>
        </w:rPr>
        <w:t>2</w:t>
      </w:r>
      <w:r w:rsidR="00194316">
        <w:rPr>
          <w:rFonts w:ascii="Courier New" w:hAnsi="Courier New"/>
          <w:b/>
          <w:color w:val="0070C0"/>
          <w:sz w:val="16"/>
          <w:lang w:val="es-ES"/>
        </w:rPr>
        <w:t>"</w:t>
      </w:r>
      <w:r w:rsidRPr="00226A3F">
        <w:rPr>
          <w:rFonts w:ascii="Courier New" w:hAnsi="Courier New"/>
          <w:b/>
          <w:color w:val="0070C0"/>
          <w:sz w:val="16"/>
          <w:lang w:val="es-ES"/>
        </w:rPr>
        <w:t>&gt;   2581.42 -708.357 35.2816   &lt;/loc&gt;</w:t>
      </w:r>
    </w:p>
    <w:p w14:paraId="1C8489A6" w14:textId="07836F5C"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226A3F">
        <w:rPr>
          <w:rFonts w:ascii="Courier New" w:hAnsi="Courier New"/>
          <w:b/>
          <w:color w:val="0070C0"/>
          <w:sz w:val="16"/>
          <w:lang w:val="es-ES"/>
        </w:rPr>
        <w:tab/>
        <w:t xml:space="preserve">&lt;loc </w:t>
      </w:r>
      <w:r w:rsidR="00D20E30">
        <w:rPr>
          <w:rFonts w:ascii="Courier New" w:hAnsi="Courier New"/>
          <w:b/>
          <w:color w:val="0070C0"/>
          <w:sz w:val="16"/>
          <w:lang w:val="es-ES"/>
        </w:rPr>
        <w:t>v</w:t>
      </w:r>
      <w:r w:rsidRPr="00226A3F">
        <w:rPr>
          <w:rFonts w:ascii="Courier New" w:hAnsi="Courier New"/>
          <w:b/>
          <w:color w:val="0070C0"/>
          <w:sz w:val="16"/>
          <w:lang w:val="es-ES"/>
        </w:rPr>
        <w:t>=</w:t>
      </w:r>
      <w:r w:rsidR="00194316">
        <w:rPr>
          <w:rFonts w:ascii="Courier New" w:hAnsi="Courier New"/>
          <w:b/>
          <w:color w:val="0070C0"/>
          <w:sz w:val="16"/>
          <w:lang w:val="es-ES"/>
        </w:rPr>
        <w:t>"</w:t>
      </w:r>
      <w:r w:rsidRPr="00226A3F">
        <w:rPr>
          <w:rFonts w:ascii="Courier New" w:hAnsi="Courier New"/>
          <w:b/>
          <w:color w:val="0070C0"/>
          <w:sz w:val="16"/>
          <w:lang w:val="es-ES"/>
        </w:rPr>
        <w:t>3</w:t>
      </w:r>
      <w:r w:rsidR="00194316">
        <w:rPr>
          <w:rFonts w:ascii="Courier New" w:hAnsi="Courier New"/>
          <w:b/>
          <w:color w:val="0070C0"/>
          <w:sz w:val="16"/>
          <w:lang w:val="es-ES"/>
        </w:rPr>
        <w:t>"</w:t>
      </w:r>
      <w:r w:rsidRPr="00226A3F">
        <w:rPr>
          <w:rFonts w:ascii="Courier New" w:hAnsi="Courier New"/>
          <w:b/>
          <w:color w:val="0070C0"/>
          <w:sz w:val="16"/>
          <w:lang w:val="es-ES"/>
        </w:rPr>
        <w:t xml:space="preserve">&gt;   </w:t>
      </w:r>
      <w:r w:rsidRPr="00226A3F">
        <w:rPr>
          <w:rFonts w:ascii="Courier New" w:hAnsi="Courier New"/>
          <w:b/>
          <w:color w:val="0070C0"/>
          <w:sz w:val="16"/>
        </w:rPr>
        <w:t>2581.05 -708.302 39.0643   &lt;/loc&gt;</w:t>
      </w:r>
    </w:p>
    <w:p w14:paraId="23A154E3" w14:textId="77777777" w:rsidR="00FC228E" w:rsidRDefault="00042E3F" w:rsidP="00FC228E">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226A3F">
        <w:rPr>
          <w:rFonts w:ascii="Courier New" w:hAnsi="Courier New"/>
          <w:sz w:val="16"/>
        </w:rPr>
        <w:t>&lt;/loc_list&gt;</w:t>
      </w:r>
    </w:p>
    <w:p w14:paraId="7F42490D" w14:textId="77777777" w:rsidR="00FC228E" w:rsidRDefault="00FC228E" w:rsidP="00FC228E">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rPr>
          <w:rFonts w:ascii="Courier New" w:hAnsi="Courier New"/>
          <w:sz w:val="16"/>
        </w:rPr>
      </w:pPr>
    </w:p>
    <w:p w14:paraId="2CF96798" w14:textId="2164475A" w:rsidR="00042E3F" w:rsidRPr="00226A3F" w:rsidRDefault="00042E3F" w:rsidP="00FC228E">
      <w:pPr>
        <w:spacing w:before="240" w:after="60"/>
        <w:rPr>
          <w:b/>
          <w:bCs/>
          <w:i/>
          <w:iCs/>
          <w:sz w:val="24"/>
          <w:szCs w:val="26"/>
        </w:rPr>
      </w:pPr>
      <w:r w:rsidRPr="00226A3F">
        <w:rPr>
          <w:b/>
          <w:bCs/>
          <w:i/>
          <w:iCs/>
          <w:sz w:val="24"/>
          <w:szCs w:val="26"/>
        </w:rPr>
        <w:t xml:space="preserve">Element </w:t>
      </w:r>
      <w:r w:rsidR="00194316">
        <w:rPr>
          <w:b/>
          <w:bCs/>
          <w:i/>
          <w:iCs/>
          <w:sz w:val="24"/>
          <w:szCs w:val="26"/>
        </w:rPr>
        <w:t>"</w:t>
      </w:r>
      <w:r w:rsidRPr="00226A3F">
        <w:rPr>
          <w:b/>
          <w:bCs/>
          <w:i/>
          <w:iCs/>
          <w:sz w:val="24"/>
          <w:szCs w:val="26"/>
        </w:rPr>
        <w:t>face_list</w:t>
      </w:r>
      <w:r w:rsidR="00194316">
        <w:rPr>
          <w:b/>
          <w:bCs/>
          <w:i/>
          <w:iCs/>
          <w:sz w:val="24"/>
          <w:szCs w:val="26"/>
        </w:rPr>
        <w:t>"</w:t>
      </w:r>
    </w:p>
    <w:p w14:paraId="7707ED09" w14:textId="77777777" w:rsidR="00042E3F" w:rsidRPr="00226A3F" w:rsidRDefault="00042E3F" w:rsidP="00FC228E">
      <w:pPr>
        <w:jc w:val="both"/>
      </w:pPr>
      <w:r w:rsidRPr="00226A3F">
        <w:t xml:space="preserve">The list of facets for the definition of the connection face is stored in the element </w:t>
      </w:r>
      <w:r w:rsidR="00FC228E">
        <w:rPr>
          <w:rFonts w:ascii="Courier New" w:hAnsi="Courier New"/>
          <w:b/>
          <w:i/>
          <w:sz w:val="18"/>
        </w:rPr>
        <w:t>&lt;f</w:t>
      </w:r>
      <w:r w:rsidRPr="00226A3F">
        <w:rPr>
          <w:rFonts w:ascii="Courier New" w:hAnsi="Courier New"/>
          <w:b/>
          <w:i/>
          <w:sz w:val="18"/>
        </w:rPr>
        <w:t>ace_list</w:t>
      </w:r>
      <w:r w:rsidR="00FC228E">
        <w:rPr>
          <w:rFonts w:ascii="Courier New" w:hAnsi="Courier New"/>
          <w:b/>
          <w:i/>
          <w:sz w:val="18"/>
        </w:rPr>
        <w:t>&gt;</w:t>
      </w:r>
      <w:r w:rsidRPr="00226A3F">
        <w:t xml:space="preserve">. This element contains nested elements </w:t>
      </w:r>
      <w:r w:rsidRPr="00226A3F">
        <w:rPr>
          <w:rFonts w:ascii="Courier New" w:hAnsi="Courier New"/>
          <w:b/>
          <w:i/>
          <w:sz w:val="18"/>
        </w:rPr>
        <w:t>face</w:t>
      </w:r>
      <w:r w:rsidRPr="00226A3F">
        <w:t xml:space="preserve"> defining tessellated facets of the connection face in space. These facets are in no particular order.</w:t>
      </w:r>
    </w:p>
    <w:p w14:paraId="061D62AA" w14:textId="77777777" w:rsidR="00042E3F" w:rsidRPr="00226A3F" w:rsidRDefault="00042E3F" w:rsidP="00042E3F">
      <w:r w:rsidRPr="00226A3F">
        <w:t xml:space="preserve">No additional attributes are associated to the element </w:t>
      </w:r>
      <w:r w:rsidR="00FC228E">
        <w:rPr>
          <w:rFonts w:ascii="Courier New" w:hAnsi="Courier New"/>
          <w:b/>
          <w:i/>
          <w:sz w:val="18"/>
        </w:rPr>
        <w:t>&lt;f</w:t>
      </w:r>
      <w:r w:rsidRPr="00226A3F">
        <w:rPr>
          <w:rFonts w:ascii="Courier New" w:hAnsi="Courier New"/>
          <w:b/>
          <w:i/>
          <w:sz w:val="18"/>
        </w:rPr>
        <w:t>ace_list</w:t>
      </w:r>
      <w:r w:rsidR="00FC228E">
        <w:rPr>
          <w:rFonts w:ascii="Courier New" w:hAnsi="Courier New"/>
          <w:b/>
          <w:i/>
          <w:sz w:val="18"/>
        </w:rPr>
        <w:t>&gt;</w:t>
      </w:r>
      <w:r w:rsidRPr="00226A3F">
        <w:t>.</w:t>
      </w:r>
    </w:p>
    <w:p w14:paraId="305ED8EB" w14:textId="77777777" w:rsidR="00042E3F" w:rsidRPr="00226A3F" w:rsidRDefault="00042E3F" w:rsidP="004444F9">
      <w:pPr>
        <w:keepNext/>
      </w:pPr>
      <w:r w:rsidRPr="00226A3F">
        <w:t>The face_list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24782579"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1B47BF3" w14:textId="77777777" w:rsidR="00042E3F" w:rsidRPr="00226A3F" w:rsidRDefault="00042E3F" w:rsidP="004444F9">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03E52E" w14:textId="77777777" w:rsidR="00042E3F" w:rsidRPr="00226A3F" w:rsidRDefault="00042E3F" w:rsidP="004444F9">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7BEF9F" w14:textId="5FAE9504" w:rsidR="00042E3F" w:rsidRPr="00226A3F" w:rsidRDefault="003C5489" w:rsidP="004444F9">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1A4A5C5" w14:textId="77777777" w:rsidR="00042E3F" w:rsidRPr="00226A3F" w:rsidRDefault="00042E3F" w:rsidP="004444F9">
            <w:pPr>
              <w:keepNext/>
              <w:rPr>
                <w:b/>
                <w:i/>
              </w:rPr>
            </w:pPr>
            <w:r w:rsidRPr="00226A3F">
              <w:rPr>
                <w:b/>
                <w:i/>
              </w:rPr>
              <w:t>Constraint</w:t>
            </w:r>
          </w:p>
        </w:tc>
      </w:tr>
      <w:tr w:rsidR="00042E3F" w:rsidRPr="00226A3F" w14:paraId="37DD6AD4" w14:textId="77777777" w:rsidTr="00B20E69">
        <w:trPr>
          <w:jc w:val="center"/>
        </w:trPr>
        <w:tc>
          <w:tcPr>
            <w:tcW w:w="2221" w:type="dxa"/>
            <w:shd w:val="clear" w:color="auto" w:fill="auto"/>
            <w:vAlign w:val="bottom"/>
          </w:tcPr>
          <w:p w14:paraId="3042618F" w14:textId="77777777" w:rsidR="00042E3F" w:rsidRPr="00226A3F" w:rsidRDefault="00042E3F" w:rsidP="00B20E69">
            <w:pPr>
              <w:rPr>
                <w:sz w:val="20"/>
                <w:szCs w:val="20"/>
              </w:rPr>
            </w:pPr>
            <w:r w:rsidRPr="00226A3F">
              <w:rPr>
                <w:sz w:val="20"/>
                <w:szCs w:val="20"/>
              </w:rPr>
              <w:t>face</w:t>
            </w:r>
          </w:p>
        </w:tc>
        <w:tc>
          <w:tcPr>
            <w:tcW w:w="1842" w:type="dxa"/>
            <w:shd w:val="clear" w:color="auto" w:fill="auto"/>
            <w:vAlign w:val="bottom"/>
          </w:tcPr>
          <w:p w14:paraId="7DA57EAE" w14:textId="77777777" w:rsidR="00042E3F" w:rsidRPr="00226A3F" w:rsidRDefault="00042E3F" w:rsidP="00B20E69">
            <w:pPr>
              <w:rPr>
                <w:sz w:val="20"/>
                <w:szCs w:val="20"/>
              </w:rPr>
            </w:pPr>
            <w:r w:rsidRPr="00226A3F">
              <w:rPr>
                <w:sz w:val="20"/>
                <w:szCs w:val="20"/>
              </w:rPr>
              <w:t>1-*</w:t>
            </w:r>
          </w:p>
        </w:tc>
        <w:tc>
          <w:tcPr>
            <w:tcW w:w="1701" w:type="dxa"/>
            <w:shd w:val="clear" w:color="auto" w:fill="auto"/>
            <w:vAlign w:val="bottom"/>
          </w:tcPr>
          <w:p w14:paraId="50F9C598" w14:textId="77777777" w:rsidR="00042E3F" w:rsidRPr="00226A3F" w:rsidRDefault="00042E3F" w:rsidP="00B20E69">
            <w:pPr>
              <w:rPr>
                <w:sz w:val="20"/>
                <w:szCs w:val="20"/>
              </w:rPr>
            </w:pPr>
            <w:r w:rsidRPr="00226A3F">
              <w:rPr>
                <w:sz w:val="20"/>
                <w:szCs w:val="20"/>
              </w:rPr>
              <w:t>Required</w:t>
            </w:r>
          </w:p>
        </w:tc>
        <w:tc>
          <w:tcPr>
            <w:tcW w:w="2708" w:type="dxa"/>
            <w:shd w:val="clear" w:color="auto" w:fill="auto"/>
            <w:vAlign w:val="bottom"/>
          </w:tcPr>
          <w:p w14:paraId="191E3B80" w14:textId="77777777" w:rsidR="00042E3F" w:rsidRPr="00226A3F" w:rsidRDefault="00042E3F" w:rsidP="004444F9">
            <w:pPr>
              <w:keepNext/>
              <w:rPr>
                <w:sz w:val="20"/>
                <w:szCs w:val="20"/>
              </w:rPr>
            </w:pPr>
            <w:r w:rsidRPr="00226A3F">
              <w:rPr>
                <w:sz w:val="20"/>
                <w:szCs w:val="20"/>
              </w:rPr>
              <w:t>-</w:t>
            </w:r>
          </w:p>
        </w:tc>
      </w:tr>
    </w:tbl>
    <w:p w14:paraId="44580BE0" w14:textId="6C17AD4D" w:rsidR="004444F9" w:rsidRDefault="004444F9" w:rsidP="00A913FE">
      <w:pPr>
        <w:pStyle w:val="Beschriftung"/>
        <w:spacing w:before="120"/>
      </w:pPr>
      <w:bookmarkStart w:id="2095" w:name="_Toc3566541"/>
      <w:bookmarkStart w:id="2096" w:name="_Toc34747543"/>
      <w:bookmarkStart w:id="2097" w:name="_Toc39880869"/>
      <w:r>
        <w:t xml:space="preserve">Table </w:t>
      </w:r>
      <w:r w:rsidR="00ED469A">
        <w:fldChar w:fldCharType="begin"/>
      </w:r>
      <w:r w:rsidR="00ED469A">
        <w:instrText xml:space="preserve"> SEQ Table \* ARABIC </w:instrText>
      </w:r>
      <w:r w:rsidR="00ED469A">
        <w:fldChar w:fldCharType="separate"/>
      </w:r>
      <w:r w:rsidR="00A2710C">
        <w:rPr>
          <w:noProof/>
        </w:rPr>
        <w:t>138</w:t>
      </w:r>
      <w:r w:rsidR="00ED469A">
        <w:fldChar w:fldCharType="end"/>
      </w:r>
      <w:r>
        <w:t>: Nested elements of element</w:t>
      </w:r>
      <w:r w:rsidRPr="00226A3F">
        <w:t xml:space="preserve"> </w:t>
      </w:r>
      <w:r w:rsidRPr="00226A3F">
        <w:rPr>
          <w:rFonts w:ascii="Courier New" w:hAnsi="Courier New" w:cs="Courier New"/>
          <w:b w:val="0"/>
          <w:i/>
          <w:sz w:val="18"/>
          <w:szCs w:val="18"/>
        </w:rPr>
        <w:t>&lt;</w:t>
      </w:r>
      <w:r w:rsidR="00FC228E">
        <w:rPr>
          <w:rFonts w:ascii="Courier New" w:hAnsi="Courier New" w:cs="Courier New"/>
          <w:b w:val="0"/>
          <w:i/>
          <w:sz w:val="18"/>
          <w:szCs w:val="18"/>
        </w:rPr>
        <w:t>face_list</w:t>
      </w:r>
      <w:r w:rsidRPr="00226A3F">
        <w:rPr>
          <w:rFonts w:ascii="Courier New" w:hAnsi="Courier New" w:cs="Courier New"/>
          <w:b w:val="0"/>
          <w:i/>
          <w:sz w:val="18"/>
          <w:szCs w:val="18"/>
        </w:rPr>
        <w:t>&gt;</w:t>
      </w:r>
      <w:bookmarkEnd w:id="2095"/>
      <w:bookmarkEnd w:id="2096"/>
      <w:bookmarkEnd w:id="2097"/>
      <w:r>
        <w:t xml:space="preserve"> </w:t>
      </w:r>
    </w:p>
    <w:p w14:paraId="00CC6772" w14:textId="112B09A8" w:rsidR="00042E3F" w:rsidRPr="00226A3F" w:rsidRDefault="00042E3F" w:rsidP="00042E3F">
      <w:pPr>
        <w:keepNext/>
        <w:spacing w:before="240" w:after="60"/>
        <w:outlineLvl w:val="4"/>
        <w:rPr>
          <w:b/>
          <w:bCs/>
          <w:i/>
          <w:iCs/>
          <w:sz w:val="24"/>
          <w:szCs w:val="26"/>
        </w:rPr>
      </w:pPr>
      <w:r w:rsidRPr="00226A3F">
        <w:rPr>
          <w:b/>
          <w:bCs/>
          <w:i/>
          <w:iCs/>
          <w:sz w:val="24"/>
          <w:szCs w:val="26"/>
        </w:rPr>
        <w:t xml:space="preserve">Element </w:t>
      </w:r>
      <w:r w:rsidR="00194316">
        <w:rPr>
          <w:b/>
          <w:bCs/>
          <w:i/>
          <w:iCs/>
          <w:sz w:val="24"/>
          <w:szCs w:val="26"/>
        </w:rPr>
        <w:t>"</w:t>
      </w:r>
      <w:r w:rsidRPr="00226A3F">
        <w:rPr>
          <w:b/>
          <w:bCs/>
          <w:i/>
          <w:iCs/>
          <w:sz w:val="24"/>
          <w:szCs w:val="26"/>
        </w:rPr>
        <w:t>face</w:t>
      </w:r>
      <w:r w:rsidR="00194316">
        <w:rPr>
          <w:b/>
          <w:bCs/>
          <w:i/>
          <w:iCs/>
          <w:sz w:val="24"/>
          <w:szCs w:val="26"/>
        </w:rPr>
        <w:t>"</w:t>
      </w:r>
    </w:p>
    <w:p w14:paraId="3CA93670" w14:textId="72DD2EF1" w:rsidR="00042E3F" w:rsidRPr="00226A3F" w:rsidRDefault="00042E3F" w:rsidP="00F94FF6">
      <w:pPr>
        <w:jc w:val="both"/>
      </w:pPr>
      <w:r w:rsidRPr="00226A3F">
        <w:t xml:space="preserve">Each location specified by the element </w:t>
      </w:r>
      <w:r w:rsidR="00FC228E">
        <w:t>&lt;</w:t>
      </w:r>
      <w:r w:rsidRPr="00226A3F">
        <w:rPr>
          <w:rFonts w:ascii="Courier New" w:hAnsi="Courier New"/>
          <w:b/>
          <w:i/>
          <w:sz w:val="18"/>
        </w:rPr>
        <w:t>face</w:t>
      </w:r>
      <w:r w:rsidR="00FC228E">
        <w:rPr>
          <w:rFonts w:ascii="Courier New" w:hAnsi="Courier New"/>
          <w:b/>
          <w:i/>
          <w:sz w:val="18"/>
        </w:rPr>
        <w:t>/&gt;</w:t>
      </w:r>
      <w:r w:rsidRPr="00226A3F">
        <w:t xml:space="preserve"> contains </w:t>
      </w:r>
      <w:r w:rsidRPr="00226A3F">
        <w:rPr>
          <w:i/>
        </w:rPr>
        <w:t>four</w:t>
      </w:r>
      <w:r w:rsidRPr="00226A3F">
        <w:t xml:space="preserve"> values specifying each vertex of the facet, using the </w:t>
      </w:r>
      <w:r w:rsidR="00FC228E" w:rsidRPr="00FC228E">
        <w:rPr>
          <w:rStyle w:val="elementdeftypeChar"/>
        </w:rPr>
        <w:t>&lt;</w:t>
      </w:r>
      <w:r w:rsidRPr="00FC228E">
        <w:rPr>
          <w:rStyle w:val="elementdeftypeChar"/>
        </w:rPr>
        <w:t>loc</w:t>
      </w:r>
      <w:r w:rsidR="00FC228E" w:rsidRPr="00FC228E">
        <w:rPr>
          <w:rStyle w:val="elementdeftypeChar"/>
        </w:rPr>
        <w:t>&gt;</w:t>
      </w:r>
      <w:r w:rsidRPr="00226A3F">
        <w:t xml:space="preserve"> identifier, </w:t>
      </w:r>
      <w:r w:rsidR="005F7CF4" w:rsidRPr="005F7CF4">
        <w:rPr>
          <w:rFonts w:ascii="Courier New" w:hAnsi="Courier New" w:cs="Courier New"/>
          <w:sz w:val="20"/>
        </w:rPr>
        <w:t>v</w:t>
      </w:r>
      <w:r w:rsidRPr="00226A3F">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134"/>
        <w:gridCol w:w="1130"/>
        <w:gridCol w:w="4394"/>
      </w:tblGrid>
      <w:tr w:rsidR="00042E3F" w:rsidRPr="00226A3F" w14:paraId="074540EE" w14:textId="77777777" w:rsidTr="005F7CF4">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29A3F1B" w14:textId="3E3F9FD0" w:rsidR="00042E3F" w:rsidRPr="00226A3F" w:rsidRDefault="005F7CF4" w:rsidP="00B20E69">
            <w:pPr>
              <w:keepNext/>
              <w:rPr>
                <w:b/>
                <w:i/>
              </w:rPr>
            </w:pPr>
            <w:r>
              <w:rPr>
                <w:b/>
                <w:i/>
              </w:rPr>
              <w:lastRenderedPageBreak/>
              <w:t>Attribute (</w:t>
            </w:r>
            <w:r w:rsidR="00042E3F" w:rsidRPr="005F7CF4">
              <w:rPr>
                <w:i/>
              </w:rPr>
              <w:t>Vertex</w:t>
            </w:r>
            <w:r>
              <w:rPr>
                <w:i/>
              </w:rPr>
              <w:t>)</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73BAA3" w14:textId="77777777" w:rsidR="00042E3F" w:rsidRPr="00226A3F" w:rsidRDefault="00042E3F" w:rsidP="00B20E69">
            <w:pPr>
              <w:keepNext/>
              <w:rPr>
                <w:b/>
                <w:i/>
              </w:rPr>
            </w:pPr>
            <w:r w:rsidRPr="00226A3F">
              <w:rPr>
                <w:b/>
                <w:i/>
              </w:rPr>
              <w:t>Type</w:t>
            </w:r>
          </w:p>
        </w:tc>
        <w:tc>
          <w:tcPr>
            <w:tcW w:w="113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CBD22A" w14:textId="4797B03E" w:rsidR="00042E3F" w:rsidRPr="00226A3F" w:rsidRDefault="003C5489" w:rsidP="00B20E69">
            <w:pPr>
              <w:keepNext/>
              <w:rPr>
                <w:b/>
                <w:i/>
              </w:rPr>
            </w:pPr>
            <w:r>
              <w:rPr>
                <w:b/>
                <w:i/>
              </w:rPr>
              <w:t>Use</w:t>
            </w:r>
          </w:p>
        </w:tc>
        <w:tc>
          <w:tcPr>
            <w:tcW w:w="439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4A4BA8" w14:textId="77777777" w:rsidR="00042E3F" w:rsidRPr="00226A3F" w:rsidRDefault="00042E3F" w:rsidP="00B20E69">
            <w:pPr>
              <w:keepNext/>
              <w:rPr>
                <w:b/>
                <w:i/>
              </w:rPr>
            </w:pPr>
            <w:r w:rsidRPr="00226A3F">
              <w:rPr>
                <w:b/>
                <w:i/>
              </w:rPr>
              <w:t>Constraint</w:t>
            </w:r>
          </w:p>
        </w:tc>
      </w:tr>
      <w:tr w:rsidR="00042E3F" w:rsidRPr="00226A3F" w14:paraId="6A0228A0" w14:textId="77777777" w:rsidTr="005F7CF4">
        <w:trPr>
          <w:jc w:val="center"/>
        </w:trPr>
        <w:tc>
          <w:tcPr>
            <w:tcW w:w="1842" w:type="dxa"/>
            <w:shd w:val="clear" w:color="auto" w:fill="auto"/>
          </w:tcPr>
          <w:p w14:paraId="06D89639" w14:textId="2A5ECAFD"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1</w:t>
            </w:r>
          </w:p>
        </w:tc>
        <w:tc>
          <w:tcPr>
            <w:tcW w:w="1134" w:type="dxa"/>
            <w:shd w:val="clear" w:color="auto" w:fill="auto"/>
          </w:tcPr>
          <w:p w14:paraId="3E07BF2E"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4A3E2393"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4CE78C67" w14:textId="2E35526E"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r w:rsidR="00042E3F" w:rsidRPr="00226A3F" w14:paraId="401781D4" w14:textId="77777777" w:rsidTr="005F7CF4">
        <w:trPr>
          <w:jc w:val="center"/>
        </w:trPr>
        <w:tc>
          <w:tcPr>
            <w:tcW w:w="1842" w:type="dxa"/>
            <w:shd w:val="clear" w:color="auto" w:fill="auto"/>
          </w:tcPr>
          <w:p w14:paraId="6FDD80D3" w14:textId="4EA80892"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2</w:t>
            </w:r>
          </w:p>
        </w:tc>
        <w:tc>
          <w:tcPr>
            <w:tcW w:w="1134" w:type="dxa"/>
            <w:shd w:val="clear" w:color="auto" w:fill="auto"/>
          </w:tcPr>
          <w:p w14:paraId="1FA424C7"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77239F29"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2C9DE2EE" w14:textId="0BDBE3C0"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r w:rsidR="00042E3F" w:rsidRPr="00226A3F" w14:paraId="3904BDD8" w14:textId="77777777" w:rsidTr="005F7CF4">
        <w:trPr>
          <w:jc w:val="center"/>
        </w:trPr>
        <w:tc>
          <w:tcPr>
            <w:tcW w:w="1842" w:type="dxa"/>
            <w:shd w:val="clear" w:color="auto" w:fill="auto"/>
          </w:tcPr>
          <w:p w14:paraId="60DC72C9" w14:textId="0DBCF3AD"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3</w:t>
            </w:r>
          </w:p>
        </w:tc>
        <w:tc>
          <w:tcPr>
            <w:tcW w:w="1134" w:type="dxa"/>
            <w:shd w:val="clear" w:color="auto" w:fill="auto"/>
          </w:tcPr>
          <w:p w14:paraId="042C81E2"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3A7F6E0E"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45ADD658" w14:textId="060FA610"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r w:rsidR="00042E3F" w:rsidRPr="00226A3F" w14:paraId="6A1910F4" w14:textId="77777777" w:rsidTr="005F7CF4">
        <w:trPr>
          <w:jc w:val="center"/>
        </w:trPr>
        <w:tc>
          <w:tcPr>
            <w:tcW w:w="1842" w:type="dxa"/>
            <w:shd w:val="clear" w:color="auto" w:fill="auto"/>
          </w:tcPr>
          <w:p w14:paraId="05F3D313" w14:textId="21627706" w:rsidR="00042E3F" w:rsidRPr="00226A3F" w:rsidRDefault="005F7CF4" w:rsidP="005F7CF4">
            <w:pPr>
              <w:keepNext/>
              <w:rPr>
                <w:sz w:val="20"/>
                <w:szCs w:val="20"/>
              </w:rPr>
            </w:pPr>
            <w:r w:rsidRPr="005F7CF4">
              <w:rPr>
                <w:rFonts w:ascii="Courier New" w:hAnsi="Courier New" w:cs="Courier New"/>
                <w:b/>
                <w:sz w:val="18"/>
                <w:szCs w:val="18"/>
              </w:rPr>
              <w:t>v</w:t>
            </w:r>
            <w:r w:rsidR="00042E3F" w:rsidRPr="00226A3F">
              <w:rPr>
                <w:sz w:val="20"/>
                <w:szCs w:val="20"/>
              </w:rPr>
              <w:t>4</w:t>
            </w:r>
          </w:p>
        </w:tc>
        <w:tc>
          <w:tcPr>
            <w:tcW w:w="1134" w:type="dxa"/>
            <w:shd w:val="clear" w:color="auto" w:fill="auto"/>
          </w:tcPr>
          <w:p w14:paraId="75F53DF1"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5C562FAC" w14:textId="597CF865" w:rsidR="00042E3F" w:rsidRPr="000F7EEA" w:rsidRDefault="005F7CF4" w:rsidP="00B20E69">
            <w:pPr>
              <w:keepNext/>
              <w:rPr>
                <w:sz w:val="20"/>
                <w:szCs w:val="20"/>
              </w:rPr>
            </w:pPr>
            <w:r>
              <w:rPr>
                <w:sz w:val="20"/>
                <w:szCs w:val="20"/>
              </w:rPr>
              <w:t>Optional</w:t>
            </w:r>
          </w:p>
        </w:tc>
        <w:tc>
          <w:tcPr>
            <w:tcW w:w="4394" w:type="dxa"/>
            <w:shd w:val="clear" w:color="auto" w:fill="auto"/>
          </w:tcPr>
          <w:p w14:paraId="716FD3B1" w14:textId="676A1399"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bl>
    <w:p w14:paraId="5EAC50F5" w14:textId="73594C29" w:rsidR="00042E3F" w:rsidRPr="00226A3F" w:rsidRDefault="004444F9" w:rsidP="00A913FE">
      <w:pPr>
        <w:pStyle w:val="Beschriftung"/>
        <w:spacing w:before="120"/>
      </w:pPr>
      <w:bookmarkStart w:id="2098" w:name="_Toc3566542"/>
      <w:bookmarkStart w:id="2099" w:name="_Toc34747544"/>
      <w:bookmarkStart w:id="2100" w:name="_Toc39880870"/>
      <w:r>
        <w:t xml:space="preserve">Table </w:t>
      </w:r>
      <w:r w:rsidR="00ED469A">
        <w:fldChar w:fldCharType="begin"/>
      </w:r>
      <w:r w:rsidR="00ED469A">
        <w:instrText xml:space="preserve"> SEQ Table \* ARABIC </w:instrText>
      </w:r>
      <w:r w:rsidR="00ED469A">
        <w:fldChar w:fldCharType="separate"/>
      </w:r>
      <w:r w:rsidR="00A2710C">
        <w:rPr>
          <w:noProof/>
        </w:rPr>
        <w:t>139</w:t>
      </w:r>
      <w:r w:rsidR="00ED469A">
        <w:fldChar w:fldCharType="end"/>
      </w:r>
      <w:r>
        <w:t>: Attributes of element</w:t>
      </w:r>
      <w:r w:rsidRPr="00226A3F">
        <w:t xml:space="preserve"> </w:t>
      </w:r>
      <w:r w:rsidRPr="00F94FF6">
        <w:rPr>
          <w:rStyle w:val="elementdeftypeChar"/>
          <w:b/>
        </w:rPr>
        <w:t>&lt;face/&gt;</w:t>
      </w:r>
      <w:bookmarkEnd w:id="2098"/>
      <w:bookmarkEnd w:id="2099"/>
      <w:bookmarkEnd w:id="2100"/>
      <w:r>
        <w:t xml:space="preserve">  </w:t>
      </w:r>
    </w:p>
    <w:p w14:paraId="13AAAB90" w14:textId="77777777" w:rsidR="00042E3F" w:rsidRDefault="00042E3F" w:rsidP="00B90690">
      <w:pPr>
        <w:numPr>
          <w:ilvl w:val="0"/>
          <w:numId w:val="24"/>
        </w:numPr>
      </w:pPr>
      <w:r w:rsidRPr="00226A3F">
        <w:t xml:space="preserve">To represent a quadrangular facet, four distinct vertex indices must be supplied. </w:t>
      </w:r>
    </w:p>
    <w:p w14:paraId="15845DA6" w14:textId="77777777" w:rsidR="00042E3F" w:rsidRPr="00226A3F" w:rsidRDefault="00042E3F" w:rsidP="00B90690">
      <w:pPr>
        <w:numPr>
          <w:ilvl w:val="0"/>
          <w:numId w:val="24"/>
        </w:numPr>
      </w:pPr>
      <w:r w:rsidRPr="00B725D8">
        <w:t>To represent a triangular facet, three distinct vertex indices must be supplied.</w:t>
      </w:r>
    </w:p>
    <w:p w14:paraId="120974D6" w14:textId="77777777" w:rsidR="00042E3F" w:rsidRPr="003E0428" w:rsidRDefault="00042E3F" w:rsidP="00042E3F">
      <w:pPr>
        <w:keepNext/>
        <w:spacing w:before="240"/>
        <w:rPr>
          <w:b/>
          <w:sz w:val="24"/>
        </w:rPr>
      </w:pPr>
      <w:r w:rsidRPr="003E0428">
        <w:t xml:space="preserve"> </w:t>
      </w:r>
      <w:r w:rsidRPr="003E0428">
        <w:rPr>
          <w:b/>
          <w:sz w:val="24"/>
        </w:rPr>
        <w:t>Example A: (</w:t>
      </w:r>
      <w:r w:rsidRPr="003E0428">
        <w:t xml:space="preserve">with minimum definition for </w:t>
      </w:r>
      <w:r w:rsidR="00F94FF6">
        <w:rPr>
          <w:rStyle w:val="elementdeftypeChar"/>
        </w:rPr>
        <w:t>&lt;c</w:t>
      </w:r>
      <w:r w:rsidRPr="00F94FF6">
        <w:rPr>
          <w:rStyle w:val="elementdeftypeChar"/>
        </w:rPr>
        <w:t>onnection_2d</w:t>
      </w:r>
      <w:r w:rsidR="00F94FF6">
        <w:rPr>
          <w:rStyle w:val="elementdeftypeChar"/>
        </w:rPr>
        <w:t>/&gt;</w:t>
      </w:r>
      <w:r w:rsidRPr="003E0428">
        <w:rPr>
          <w:b/>
          <w:sz w:val="24"/>
        </w:rPr>
        <w:t>)</w:t>
      </w:r>
    </w:p>
    <w:p w14:paraId="0FD3ECD1" w14:textId="77777777" w:rsidR="00042E3F" w:rsidRPr="00226A3F" w:rsidRDefault="00042E3F" w:rsidP="00042E3F">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p>
    <w:p w14:paraId="5030D4CF"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47FBF">
        <w:rPr>
          <w:rFonts w:ascii="Courier New" w:hAnsi="Courier New"/>
          <w:sz w:val="16"/>
          <w:lang w:val="es-ES"/>
        </w:rPr>
        <w:t>&lt;loc_list&gt;</w:t>
      </w:r>
    </w:p>
    <w:p w14:paraId="7C60DC97" w14:textId="1199DAFC"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47FBF">
        <w:rPr>
          <w:rFonts w:ascii="Courier New" w:hAnsi="Courier New"/>
          <w:sz w:val="16"/>
          <w:lang w:val="es-ES"/>
        </w:rPr>
        <w:t xml:space="preserve">    &lt;loc </w:t>
      </w:r>
      <w:r w:rsidR="005F7CF4" w:rsidRPr="00247FBF">
        <w:rPr>
          <w:rFonts w:ascii="Courier New" w:hAnsi="Courier New"/>
          <w:sz w:val="16"/>
          <w:lang w:val="es-ES"/>
        </w:rPr>
        <w:t>v</w:t>
      </w:r>
      <w:r w:rsidRPr="00247FBF">
        <w:rPr>
          <w:rFonts w:ascii="Courier New" w:hAnsi="Courier New"/>
          <w:sz w:val="16"/>
          <w:lang w:val="es-ES"/>
        </w:rPr>
        <w:t>=</w:t>
      </w:r>
      <w:r w:rsidR="00194316" w:rsidRPr="00247FBF">
        <w:rPr>
          <w:rFonts w:ascii="Courier New" w:hAnsi="Courier New"/>
          <w:sz w:val="16"/>
          <w:lang w:val="es-ES"/>
        </w:rPr>
        <w:t>"</w:t>
      </w:r>
      <w:r w:rsidRPr="00247FBF">
        <w:rPr>
          <w:rFonts w:ascii="Courier New" w:hAnsi="Courier New"/>
          <w:b/>
          <w:color w:val="0070C0"/>
          <w:sz w:val="16"/>
          <w:lang w:val="es-ES"/>
        </w:rPr>
        <w:t>1</w:t>
      </w:r>
      <w:r w:rsidR="00194316" w:rsidRPr="00247FBF">
        <w:rPr>
          <w:rFonts w:ascii="Courier New" w:hAnsi="Courier New"/>
          <w:sz w:val="16"/>
          <w:lang w:val="es-ES"/>
        </w:rPr>
        <w:t>"</w:t>
      </w:r>
      <w:r w:rsidRPr="00247FBF">
        <w:rPr>
          <w:rFonts w:ascii="Courier New" w:hAnsi="Courier New"/>
          <w:sz w:val="16"/>
          <w:lang w:val="es-ES"/>
        </w:rPr>
        <w:t>&gt; 2001.557  14.435  1736.898 &lt;/loc&gt;</w:t>
      </w:r>
    </w:p>
    <w:p w14:paraId="2AFB936E" w14:textId="07B41DE4"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47FBF">
        <w:rPr>
          <w:rFonts w:ascii="Courier New" w:hAnsi="Courier New"/>
          <w:sz w:val="16"/>
          <w:lang w:val="es-ES"/>
        </w:rPr>
        <w:t xml:space="preserve">    &lt;loc </w:t>
      </w:r>
      <w:r w:rsidR="005F7CF4" w:rsidRPr="00247FBF">
        <w:rPr>
          <w:rFonts w:ascii="Courier New" w:hAnsi="Courier New"/>
          <w:sz w:val="16"/>
          <w:lang w:val="es-ES"/>
        </w:rPr>
        <w:t>v</w:t>
      </w:r>
      <w:r w:rsidRPr="00247FBF">
        <w:rPr>
          <w:rFonts w:ascii="Courier New" w:hAnsi="Courier New"/>
          <w:sz w:val="16"/>
          <w:lang w:val="es-ES"/>
        </w:rPr>
        <w:t>=</w:t>
      </w:r>
      <w:r w:rsidR="00194316" w:rsidRPr="00247FBF">
        <w:rPr>
          <w:rFonts w:ascii="Courier New" w:hAnsi="Courier New"/>
          <w:sz w:val="16"/>
          <w:lang w:val="es-ES"/>
        </w:rPr>
        <w:t>"</w:t>
      </w:r>
      <w:r w:rsidRPr="00247FBF">
        <w:rPr>
          <w:rFonts w:ascii="Courier New" w:hAnsi="Courier New"/>
          <w:b/>
          <w:color w:val="0070C0"/>
          <w:sz w:val="16"/>
          <w:lang w:val="es-ES"/>
        </w:rPr>
        <w:t>2</w:t>
      </w:r>
      <w:r w:rsidR="00194316" w:rsidRPr="00247FBF">
        <w:rPr>
          <w:rFonts w:ascii="Courier New" w:hAnsi="Courier New"/>
          <w:sz w:val="16"/>
          <w:lang w:val="es-ES"/>
        </w:rPr>
        <w:t>"</w:t>
      </w:r>
      <w:r w:rsidRPr="00247FBF">
        <w:rPr>
          <w:rFonts w:ascii="Courier New" w:hAnsi="Courier New"/>
          <w:sz w:val="16"/>
          <w:lang w:val="es-ES"/>
        </w:rPr>
        <w:t>&gt; 1994.802  14.435  1734.247 &lt;/loc&gt;</w:t>
      </w:r>
    </w:p>
    <w:p w14:paraId="10539F22" w14:textId="1806B719"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47FBF">
        <w:rPr>
          <w:rFonts w:ascii="Courier New" w:hAnsi="Courier New"/>
          <w:sz w:val="16"/>
          <w:lang w:val="es-ES"/>
        </w:rPr>
        <w:t xml:space="preserve">    &lt;loc </w:t>
      </w:r>
      <w:r w:rsidR="005F7CF4" w:rsidRPr="00247FBF">
        <w:rPr>
          <w:rFonts w:ascii="Courier New" w:hAnsi="Courier New"/>
          <w:sz w:val="16"/>
          <w:lang w:val="es-ES"/>
        </w:rPr>
        <w:t>v</w:t>
      </w:r>
      <w:r w:rsidRPr="00247FBF">
        <w:rPr>
          <w:rFonts w:ascii="Courier New" w:hAnsi="Courier New"/>
          <w:sz w:val="16"/>
          <w:lang w:val="es-ES"/>
        </w:rPr>
        <w:t>=</w:t>
      </w:r>
      <w:r w:rsidR="00194316" w:rsidRPr="00247FBF">
        <w:rPr>
          <w:rFonts w:ascii="Courier New" w:hAnsi="Courier New"/>
          <w:sz w:val="16"/>
          <w:lang w:val="es-ES"/>
        </w:rPr>
        <w:t>"</w:t>
      </w:r>
      <w:r w:rsidRPr="00247FBF">
        <w:rPr>
          <w:rFonts w:ascii="Courier New" w:hAnsi="Courier New"/>
          <w:b/>
          <w:color w:val="0070C0"/>
          <w:sz w:val="16"/>
          <w:lang w:val="es-ES"/>
        </w:rPr>
        <w:t>3</w:t>
      </w:r>
      <w:r w:rsidR="00194316" w:rsidRPr="00247FBF">
        <w:rPr>
          <w:rFonts w:ascii="Courier New" w:hAnsi="Courier New"/>
          <w:sz w:val="16"/>
          <w:lang w:val="es-ES"/>
        </w:rPr>
        <w:t>"</w:t>
      </w:r>
      <w:r w:rsidRPr="00247FBF">
        <w:rPr>
          <w:rFonts w:ascii="Courier New" w:hAnsi="Courier New"/>
          <w:sz w:val="16"/>
          <w:lang w:val="es-ES"/>
        </w:rPr>
        <w:t>&gt; 1994.790  0.0436  1734.256 &lt;/loc&gt;</w:t>
      </w:r>
    </w:p>
    <w:p w14:paraId="730C895B" w14:textId="3E84C04F"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47FBF">
        <w:rPr>
          <w:rFonts w:ascii="Courier New" w:hAnsi="Courier New"/>
          <w:sz w:val="16"/>
          <w:lang w:val="es-ES"/>
        </w:rPr>
        <w:t xml:space="preserve">    &lt;loc </w:t>
      </w:r>
      <w:r w:rsidR="005F7CF4" w:rsidRPr="00247FBF">
        <w:rPr>
          <w:rFonts w:ascii="Courier New" w:hAnsi="Courier New"/>
          <w:sz w:val="16"/>
          <w:lang w:val="es-ES"/>
        </w:rPr>
        <w:t>v</w:t>
      </w:r>
      <w:r w:rsidRPr="00247FBF">
        <w:rPr>
          <w:rFonts w:ascii="Courier New" w:hAnsi="Courier New"/>
          <w:sz w:val="16"/>
          <w:lang w:val="es-ES"/>
        </w:rPr>
        <w:t>=</w:t>
      </w:r>
      <w:r w:rsidR="00194316" w:rsidRPr="00247FBF">
        <w:rPr>
          <w:rFonts w:ascii="Courier New" w:hAnsi="Courier New"/>
          <w:sz w:val="16"/>
          <w:lang w:val="es-ES"/>
        </w:rPr>
        <w:t>"</w:t>
      </w:r>
      <w:r w:rsidRPr="00247FBF">
        <w:rPr>
          <w:rFonts w:ascii="Courier New" w:hAnsi="Courier New"/>
          <w:b/>
          <w:color w:val="0070C0"/>
          <w:sz w:val="16"/>
          <w:lang w:val="es-ES"/>
        </w:rPr>
        <w:t>4</w:t>
      </w:r>
      <w:r w:rsidR="00194316" w:rsidRPr="00247FBF">
        <w:rPr>
          <w:rFonts w:ascii="Courier New" w:hAnsi="Courier New"/>
          <w:sz w:val="16"/>
          <w:lang w:val="es-ES"/>
        </w:rPr>
        <w:t>"</w:t>
      </w:r>
      <w:r w:rsidRPr="00247FBF">
        <w:rPr>
          <w:rFonts w:ascii="Courier New" w:hAnsi="Courier New"/>
          <w:sz w:val="16"/>
          <w:lang w:val="es-ES"/>
        </w:rPr>
        <w:t>&gt; 2001.547  0.0545  1736.911 &lt;/loc&gt;</w:t>
      </w:r>
    </w:p>
    <w:p w14:paraId="42FE5621" w14:textId="74037D83"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47FBF">
        <w:rPr>
          <w:rFonts w:ascii="Courier New" w:hAnsi="Courier New"/>
          <w:sz w:val="16"/>
          <w:lang w:val="es-ES"/>
        </w:rPr>
        <w:t xml:space="preserve">    &lt;loc </w:t>
      </w:r>
      <w:r w:rsidR="005F7CF4" w:rsidRPr="00247FBF">
        <w:rPr>
          <w:rFonts w:ascii="Courier New" w:hAnsi="Courier New"/>
          <w:sz w:val="16"/>
          <w:lang w:val="es-ES"/>
        </w:rPr>
        <w:t>v</w:t>
      </w:r>
      <w:r w:rsidRPr="00247FBF">
        <w:rPr>
          <w:rFonts w:ascii="Courier New" w:hAnsi="Courier New"/>
          <w:sz w:val="16"/>
          <w:lang w:val="es-ES"/>
        </w:rPr>
        <w:t>=</w:t>
      </w:r>
      <w:r w:rsidR="00194316" w:rsidRPr="00247FBF">
        <w:rPr>
          <w:rFonts w:ascii="Courier New" w:hAnsi="Courier New"/>
          <w:sz w:val="16"/>
          <w:lang w:val="es-ES"/>
        </w:rPr>
        <w:t>"</w:t>
      </w:r>
      <w:r w:rsidRPr="00247FBF">
        <w:rPr>
          <w:rFonts w:ascii="Courier New" w:hAnsi="Courier New"/>
          <w:b/>
          <w:color w:val="0070C0"/>
          <w:sz w:val="16"/>
          <w:lang w:val="es-ES"/>
        </w:rPr>
        <w:t>5</w:t>
      </w:r>
      <w:r w:rsidR="00194316" w:rsidRPr="00247FBF">
        <w:rPr>
          <w:rFonts w:ascii="Courier New" w:hAnsi="Courier New"/>
          <w:sz w:val="16"/>
          <w:lang w:val="es-ES"/>
        </w:rPr>
        <w:t>"</w:t>
      </w:r>
      <w:r w:rsidRPr="00247FBF">
        <w:rPr>
          <w:rFonts w:ascii="Courier New" w:hAnsi="Courier New"/>
          <w:sz w:val="16"/>
          <w:lang w:val="es-ES"/>
        </w:rPr>
        <w:t>&gt; 2008.298  14.435  1739.550 &lt;/loc&gt;</w:t>
      </w:r>
    </w:p>
    <w:p w14:paraId="323B0362" w14:textId="375A08E1" w:rsidR="00504BAD" w:rsidRPr="0033379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es-ES"/>
        </w:rPr>
        <w:t xml:space="preserve">    </w:t>
      </w:r>
      <w:r w:rsidRPr="0033379A">
        <w:rPr>
          <w:rFonts w:ascii="Courier New" w:hAnsi="Courier New"/>
          <w:sz w:val="16"/>
          <w:lang w:val="fr-FR"/>
        </w:rPr>
        <w:t xml:space="preserve">&lt;loc </w:t>
      </w:r>
      <w:r w:rsidR="005F7CF4" w:rsidRPr="0033379A">
        <w:rPr>
          <w:rFonts w:ascii="Courier New" w:hAnsi="Courier New"/>
          <w:sz w:val="16"/>
          <w:lang w:val="fr-FR"/>
        </w:rPr>
        <w:t>v</w:t>
      </w:r>
      <w:r w:rsidRPr="0033379A">
        <w:rPr>
          <w:rFonts w:ascii="Courier New" w:hAnsi="Courier New"/>
          <w:sz w:val="16"/>
          <w:lang w:val="fr-FR"/>
        </w:rPr>
        <w:t>=</w:t>
      </w:r>
      <w:r w:rsidR="00194316" w:rsidRPr="0033379A">
        <w:rPr>
          <w:rFonts w:ascii="Courier New" w:hAnsi="Courier New"/>
          <w:sz w:val="16"/>
          <w:lang w:val="fr-FR"/>
        </w:rPr>
        <w:t>"</w:t>
      </w:r>
      <w:r w:rsidRPr="0033379A">
        <w:rPr>
          <w:rFonts w:ascii="Courier New" w:hAnsi="Courier New"/>
          <w:b/>
          <w:color w:val="0070C0"/>
          <w:sz w:val="16"/>
          <w:lang w:val="fr-FR"/>
        </w:rPr>
        <w:t>6</w:t>
      </w:r>
      <w:r w:rsidR="00194316" w:rsidRPr="0033379A">
        <w:rPr>
          <w:rFonts w:ascii="Courier New" w:hAnsi="Courier New"/>
          <w:sz w:val="16"/>
          <w:lang w:val="fr-FR"/>
        </w:rPr>
        <w:t>"</w:t>
      </w:r>
      <w:r w:rsidRPr="0033379A">
        <w:rPr>
          <w:rFonts w:ascii="Courier New" w:hAnsi="Courier New"/>
          <w:sz w:val="16"/>
          <w:lang w:val="fr-FR"/>
        </w:rPr>
        <w:t>&gt; 2008.336  28.784  1739.524 &lt;/loc&gt;</w:t>
      </w:r>
    </w:p>
    <w:p w14:paraId="1CFDA6D0"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&lt;/loc_list&gt;</w:t>
      </w:r>
    </w:p>
    <w:p w14:paraId="49F535BB"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&lt;face_list&gt;</w:t>
      </w:r>
    </w:p>
    <w:p w14:paraId="5F1B1B4D" w14:textId="2EC96F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 xml:space="preserve">     </w:t>
      </w:r>
      <w:r w:rsidRPr="00247FBF">
        <w:rPr>
          <w:rFonts w:ascii="Courier New" w:hAnsi="Courier New"/>
          <w:b/>
          <w:color w:val="0070C0"/>
          <w:sz w:val="16"/>
          <w:lang w:val="fr-FR"/>
        </w:rPr>
        <w:t xml:space="preserve">&lt;face </w:t>
      </w:r>
      <w:r w:rsidR="005F7CF4" w:rsidRPr="00247FBF">
        <w:rPr>
          <w:rFonts w:ascii="Courier New" w:hAnsi="Courier New"/>
          <w:b/>
          <w:color w:val="0070C0"/>
          <w:sz w:val="16"/>
          <w:lang w:val="fr-FR"/>
        </w:rPr>
        <w:t>v</w:t>
      </w:r>
      <w:r w:rsidRPr="00247FBF">
        <w:rPr>
          <w:rFonts w:ascii="Courier New" w:hAnsi="Courier New"/>
          <w:b/>
          <w:color w:val="0070C0"/>
          <w:sz w:val="16"/>
          <w:lang w:val="fr-FR"/>
        </w:rPr>
        <w:t>1=</w:t>
      </w:r>
      <w:r w:rsidR="00194316" w:rsidRPr="00247FBF">
        <w:rPr>
          <w:rFonts w:ascii="Courier New" w:hAnsi="Courier New"/>
          <w:b/>
          <w:color w:val="0070C0"/>
          <w:sz w:val="16"/>
          <w:lang w:val="fr-FR"/>
        </w:rPr>
        <w:t>"</w:t>
      </w:r>
      <w:r w:rsidRPr="00247FBF">
        <w:rPr>
          <w:rFonts w:ascii="Courier New" w:hAnsi="Courier New"/>
          <w:b/>
          <w:color w:val="0070C0"/>
          <w:sz w:val="16"/>
          <w:lang w:val="fr-FR"/>
        </w:rPr>
        <w:t>1</w:t>
      </w:r>
      <w:r w:rsidR="00194316" w:rsidRPr="00247FBF">
        <w:rPr>
          <w:rFonts w:ascii="Courier New" w:hAnsi="Courier New"/>
          <w:b/>
          <w:color w:val="0070C0"/>
          <w:sz w:val="16"/>
          <w:lang w:val="fr-FR"/>
        </w:rPr>
        <w:t>"</w:t>
      </w:r>
      <w:r w:rsidRPr="00247FBF">
        <w:rPr>
          <w:rFonts w:ascii="Courier New" w:hAnsi="Courier New"/>
          <w:b/>
          <w:color w:val="0070C0"/>
          <w:sz w:val="16"/>
          <w:lang w:val="fr-FR"/>
        </w:rPr>
        <w:t xml:space="preserve"> </w:t>
      </w:r>
      <w:r w:rsidR="005F7CF4" w:rsidRPr="00247FBF">
        <w:rPr>
          <w:rFonts w:ascii="Courier New" w:hAnsi="Courier New"/>
          <w:b/>
          <w:color w:val="0070C0"/>
          <w:sz w:val="16"/>
          <w:lang w:val="fr-FR"/>
        </w:rPr>
        <w:t>v</w:t>
      </w:r>
      <w:r w:rsidRPr="00247FBF">
        <w:rPr>
          <w:rFonts w:ascii="Courier New" w:hAnsi="Courier New"/>
          <w:b/>
          <w:color w:val="0070C0"/>
          <w:sz w:val="16"/>
          <w:lang w:val="fr-FR"/>
        </w:rPr>
        <w:t>2=</w:t>
      </w:r>
      <w:r w:rsidR="00194316" w:rsidRPr="00247FBF">
        <w:rPr>
          <w:rFonts w:ascii="Courier New" w:hAnsi="Courier New"/>
          <w:b/>
          <w:color w:val="0070C0"/>
          <w:sz w:val="16"/>
          <w:lang w:val="fr-FR"/>
        </w:rPr>
        <w:t>"</w:t>
      </w:r>
      <w:r w:rsidRPr="00247FBF">
        <w:rPr>
          <w:rFonts w:ascii="Courier New" w:hAnsi="Courier New"/>
          <w:b/>
          <w:color w:val="0070C0"/>
          <w:sz w:val="16"/>
          <w:lang w:val="fr-FR"/>
        </w:rPr>
        <w:t>2</w:t>
      </w:r>
      <w:r w:rsidR="00194316" w:rsidRPr="00247FBF">
        <w:rPr>
          <w:rFonts w:ascii="Courier New" w:hAnsi="Courier New"/>
          <w:b/>
          <w:color w:val="0070C0"/>
          <w:sz w:val="16"/>
          <w:lang w:val="fr-FR"/>
        </w:rPr>
        <w:t>"</w:t>
      </w:r>
      <w:r w:rsidRPr="00247FBF">
        <w:rPr>
          <w:rFonts w:ascii="Courier New" w:hAnsi="Courier New"/>
          <w:b/>
          <w:color w:val="0070C0"/>
          <w:sz w:val="16"/>
          <w:lang w:val="fr-FR"/>
        </w:rPr>
        <w:t xml:space="preserve"> </w:t>
      </w:r>
      <w:r w:rsidR="005F7CF4" w:rsidRPr="00247FBF">
        <w:rPr>
          <w:rFonts w:ascii="Courier New" w:hAnsi="Courier New"/>
          <w:b/>
          <w:color w:val="0070C0"/>
          <w:sz w:val="16"/>
          <w:lang w:val="fr-FR"/>
        </w:rPr>
        <w:t>v</w:t>
      </w:r>
      <w:r w:rsidRPr="00247FBF">
        <w:rPr>
          <w:rFonts w:ascii="Courier New" w:hAnsi="Courier New"/>
          <w:b/>
          <w:color w:val="0070C0"/>
          <w:sz w:val="16"/>
          <w:lang w:val="fr-FR"/>
        </w:rPr>
        <w:t>3=</w:t>
      </w:r>
      <w:r w:rsidR="00194316" w:rsidRPr="00247FBF">
        <w:rPr>
          <w:rFonts w:ascii="Courier New" w:hAnsi="Courier New"/>
          <w:b/>
          <w:color w:val="0070C0"/>
          <w:sz w:val="16"/>
          <w:lang w:val="fr-FR"/>
        </w:rPr>
        <w:t>"</w:t>
      </w:r>
      <w:r w:rsidRPr="00247FBF">
        <w:rPr>
          <w:rFonts w:ascii="Courier New" w:hAnsi="Courier New"/>
          <w:b/>
          <w:color w:val="0070C0"/>
          <w:sz w:val="16"/>
          <w:lang w:val="fr-FR"/>
        </w:rPr>
        <w:t>3</w:t>
      </w:r>
      <w:r w:rsidR="00194316" w:rsidRPr="00247FBF">
        <w:rPr>
          <w:rFonts w:ascii="Courier New" w:hAnsi="Courier New"/>
          <w:b/>
          <w:color w:val="0070C0"/>
          <w:sz w:val="16"/>
          <w:lang w:val="fr-FR"/>
        </w:rPr>
        <w:t>"</w:t>
      </w:r>
      <w:r w:rsidRPr="00247FBF">
        <w:rPr>
          <w:rFonts w:ascii="Courier New" w:hAnsi="Courier New"/>
          <w:b/>
          <w:color w:val="0070C0"/>
          <w:sz w:val="16"/>
          <w:lang w:val="fr-FR"/>
        </w:rPr>
        <w:t xml:space="preserve"> </w:t>
      </w:r>
      <w:r w:rsidR="005F7CF4" w:rsidRPr="00247FBF">
        <w:rPr>
          <w:rFonts w:ascii="Courier New" w:hAnsi="Courier New"/>
          <w:b/>
          <w:color w:val="0070C0"/>
          <w:sz w:val="16"/>
          <w:lang w:val="fr-FR"/>
        </w:rPr>
        <w:t>v</w:t>
      </w:r>
      <w:r w:rsidRPr="00247FBF">
        <w:rPr>
          <w:rFonts w:ascii="Courier New" w:hAnsi="Courier New"/>
          <w:b/>
          <w:color w:val="0070C0"/>
          <w:sz w:val="16"/>
          <w:lang w:val="fr-FR"/>
        </w:rPr>
        <w:t>4=</w:t>
      </w:r>
      <w:r w:rsidR="00194316" w:rsidRPr="00247FBF">
        <w:rPr>
          <w:rFonts w:ascii="Courier New" w:hAnsi="Courier New"/>
          <w:b/>
          <w:color w:val="0070C0"/>
          <w:sz w:val="16"/>
          <w:lang w:val="fr-FR"/>
        </w:rPr>
        <w:t>"</w:t>
      </w:r>
      <w:r w:rsidRPr="00247FBF">
        <w:rPr>
          <w:rFonts w:ascii="Courier New" w:hAnsi="Courier New"/>
          <w:b/>
          <w:color w:val="0070C0"/>
          <w:sz w:val="16"/>
          <w:lang w:val="fr-FR"/>
        </w:rPr>
        <w:t>4</w:t>
      </w:r>
      <w:r w:rsidR="00194316" w:rsidRPr="00247FBF">
        <w:rPr>
          <w:rFonts w:ascii="Courier New" w:hAnsi="Courier New"/>
          <w:b/>
          <w:color w:val="0070C0"/>
          <w:sz w:val="16"/>
          <w:lang w:val="fr-FR"/>
        </w:rPr>
        <w:t>"</w:t>
      </w:r>
      <w:r w:rsidRPr="00247FBF">
        <w:rPr>
          <w:rFonts w:ascii="Courier New" w:hAnsi="Courier New"/>
          <w:b/>
          <w:color w:val="0070C0"/>
          <w:sz w:val="16"/>
          <w:lang w:val="fr-FR"/>
        </w:rPr>
        <w:t xml:space="preserve">/&gt;   </w:t>
      </w:r>
      <w:r w:rsidRPr="00247FBF">
        <w:rPr>
          <w:rFonts w:ascii="Courier New" w:hAnsi="Courier New"/>
          <w:color w:val="FF0000"/>
          <w:sz w:val="16"/>
          <w:lang w:val="fr-FR"/>
        </w:rPr>
        <w:t>&lt;!-- quadrangular facet --&gt;</w:t>
      </w:r>
    </w:p>
    <w:p w14:paraId="2DF3470B" w14:textId="4B69EFFF"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247FBF">
        <w:rPr>
          <w:rFonts w:ascii="Courier New" w:hAnsi="Courier New"/>
          <w:sz w:val="16"/>
          <w:lang w:val="fr-FR"/>
        </w:rPr>
        <w:t xml:space="preserve">     </w:t>
      </w:r>
      <w:r>
        <w:rPr>
          <w:rFonts w:ascii="Courier New" w:hAnsi="Courier New"/>
          <w:b/>
          <w:color w:val="0070C0"/>
          <w:sz w:val="16"/>
        </w:rPr>
        <w:t>&lt;face</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1=</w:t>
      </w:r>
      <w:r w:rsidR="00194316">
        <w:rPr>
          <w:rFonts w:ascii="Courier New" w:hAnsi="Courier New"/>
          <w:b/>
          <w:color w:val="0070C0"/>
          <w:sz w:val="16"/>
        </w:rPr>
        <w:t>"</w:t>
      </w:r>
      <w:r>
        <w:rPr>
          <w:rFonts w:ascii="Courier New" w:hAnsi="Courier New"/>
          <w:b/>
          <w:color w:val="0070C0"/>
          <w:sz w:val="16"/>
        </w:rPr>
        <w:t>1</w:t>
      </w:r>
      <w:r w:rsidR="00194316">
        <w:rPr>
          <w:rFonts w:ascii="Courier New" w:hAnsi="Courier New"/>
          <w:b/>
          <w:color w:val="0070C0"/>
          <w:sz w:val="16"/>
        </w:rPr>
        <w:t>"</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2=</w:t>
      </w:r>
      <w:r w:rsidR="00194316">
        <w:rPr>
          <w:rFonts w:ascii="Courier New" w:hAnsi="Courier New"/>
          <w:b/>
          <w:color w:val="0070C0"/>
          <w:sz w:val="16"/>
        </w:rPr>
        <w:t>"</w:t>
      </w:r>
      <w:r>
        <w:rPr>
          <w:rFonts w:ascii="Courier New" w:hAnsi="Courier New"/>
          <w:b/>
          <w:color w:val="0070C0"/>
          <w:sz w:val="16"/>
        </w:rPr>
        <w:t>5</w:t>
      </w:r>
      <w:r w:rsidR="00194316">
        <w:rPr>
          <w:rFonts w:ascii="Courier New" w:hAnsi="Courier New"/>
          <w:b/>
          <w:color w:val="0070C0"/>
          <w:sz w:val="16"/>
        </w:rPr>
        <w:t>"</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3=</w:t>
      </w:r>
      <w:r w:rsidR="00194316">
        <w:rPr>
          <w:rFonts w:ascii="Courier New" w:hAnsi="Courier New"/>
          <w:b/>
          <w:color w:val="0070C0"/>
          <w:sz w:val="16"/>
        </w:rPr>
        <w:t>"</w:t>
      </w:r>
      <w:r>
        <w:rPr>
          <w:rFonts w:ascii="Courier New" w:hAnsi="Courier New"/>
          <w:b/>
          <w:color w:val="0070C0"/>
          <w:sz w:val="16"/>
        </w:rPr>
        <w:t>6</w:t>
      </w:r>
      <w:r w:rsidR="00194316">
        <w:rPr>
          <w:rFonts w:ascii="Courier New" w:hAnsi="Courier New"/>
          <w:b/>
          <w:color w:val="0070C0"/>
          <w:sz w:val="16"/>
        </w:rPr>
        <w:t>"</w:t>
      </w:r>
      <w:r w:rsidRPr="00645B05">
        <w:rPr>
          <w:rFonts w:ascii="Courier New" w:hAnsi="Courier New"/>
          <w:b/>
          <w:color w:val="0070C0"/>
          <w:sz w:val="16"/>
        </w:rPr>
        <w:t>/</w:t>
      </w:r>
      <w:r>
        <w:rPr>
          <w:rFonts w:ascii="Courier New" w:hAnsi="Courier New"/>
          <w:b/>
          <w:color w:val="0070C0"/>
          <w:sz w:val="16"/>
        </w:rPr>
        <w:t xml:space="preserve">&gt;        </w:t>
      </w:r>
      <w:r>
        <w:rPr>
          <w:rFonts w:ascii="Courier New" w:hAnsi="Courier New"/>
          <w:sz w:val="16"/>
        </w:rPr>
        <w:t xml:space="preserve"> </w:t>
      </w:r>
      <w:r w:rsidRPr="000F7EEA">
        <w:rPr>
          <w:rFonts w:ascii="Courier New" w:hAnsi="Courier New"/>
          <w:sz w:val="16"/>
        </w:rPr>
        <w:t xml:space="preserve"> </w:t>
      </w:r>
      <w:r w:rsidRPr="00A913FE">
        <w:rPr>
          <w:rFonts w:ascii="Courier New" w:hAnsi="Courier New"/>
          <w:color w:val="FF0000"/>
          <w:sz w:val="16"/>
        </w:rPr>
        <w:t>&lt;!-- triangular facet   --&gt;</w:t>
      </w:r>
    </w:p>
    <w:p w14:paraId="68F94450" w14:textId="77777777"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&lt;/face_list&gt;</w:t>
      </w:r>
    </w:p>
    <w:p w14:paraId="3DBEB0AA"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578C5069" w14:textId="77777777" w:rsidR="00042E3F" w:rsidRPr="00226A3F" w:rsidRDefault="00042E3F" w:rsidP="00327322">
      <w:pPr>
        <w:pStyle w:val="berschrift3"/>
      </w:pPr>
      <w:bookmarkStart w:id="2101" w:name="_Toc413359622"/>
      <w:bookmarkStart w:id="2102" w:name="_Toc3557074"/>
      <w:bookmarkStart w:id="2103" w:name="_Toc34747324"/>
      <w:bookmarkStart w:id="2104" w:name="_Toc39880641"/>
      <w:r w:rsidRPr="00226A3F">
        <w:t>Type Specification</w:t>
      </w:r>
      <w:bookmarkEnd w:id="2101"/>
      <w:bookmarkEnd w:id="2102"/>
      <w:bookmarkEnd w:id="2103"/>
      <w:bookmarkEnd w:id="2104"/>
      <w:r w:rsidRPr="00226A3F">
        <w:t xml:space="preserve"> </w:t>
      </w:r>
    </w:p>
    <w:p w14:paraId="3CF5A024" w14:textId="77777777" w:rsidR="00042E3F" w:rsidRPr="00226A3F" w:rsidRDefault="00042E3F" w:rsidP="00F72843">
      <w:pPr>
        <w:keepNext/>
        <w:jc w:val="both"/>
      </w:pPr>
      <w:r w:rsidRPr="00226A3F">
        <w:t>Each connection is identified by its type. The XML definition of 2D connections contains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70CB4C99"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D504F" w14:textId="77777777" w:rsidR="00042E3F" w:rsidRPr="00226A3F" w:rsidRDefault="00042E3F" w:rsidP="00B20E69">
            <w:pPr>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7CEA843" w14:textId="77777777" w:rsidR="00042E3F" w:rsidRPr="00226A3F" w:rsidRDefault="00042E3F" w:rsidP="00B20E69">
            <w:pPr>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9E9B6" w14:textId="215102AE" w:rsidR="00042E3F" w:rsidRPr="00226A3F" w:rsidRDefault="003C5489" w:rsidP="00B20E69">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2796A7" w14:textId="77777777" w:rsidR="00042E3F" w:rsidRPr="00226A3F" w:rsidRDefault="00042E3F" w:rsidP="00B20E69">
            <w:pPr>
              <w:rPr>
                <w:b/>
                <w:i/>
              </w:rPr>
            </w:pPr>
            <w:r w:rsidRPr="00226A3F">
              <w:rPr>
                <w:b/>
                <w:i/>
              </w:rPr>
              <w:t>Constraint</w:t>
            </w:r>
          </w:p>
        </w:tc>
      </w:tr>
      <w:tr w:rsidR="00042E3F" w:rsidRPr="00226A3F" w14:paraId="4D39C4EB" w14:textId="77777777" w:rsidTr="00B20E69">
        <w:trPr>
          <w:jc w:val="center"/>
        </w:trPr>
        <w:tc>
          <w:tcPr>
            <w:tcW w:w="2221" w:type="dxa"/>
            <w:shd w:val="clear" w:color="auto" w:fill="auto"/>
          </w:tcPr>
          <w:p w14:paraId="424671CF" w14:textId="77777777" w:rsidR="00042E3F" w:rsidRPr="00226A3F" w:rsidRDefault="00042E3F" w:rsidP="00B20E69">
            <w:r w:rsidRPr="00226A3F">
              <w:t>adhesive_face</w:t>
            </w:r>
          </w:p>
        </w:tc>
        <w:tc>
          <w:tcPr>
            <w:tcW w:w="1842" w:type="dxa"/>
            <w:shd w:val="clear" w:color="auto" w:fill="auto"/>
            <w:vAlign w:val="bottom"/>
          </w:tcPr>
          <w:p w14:paraId="2388DF27" w14:textId="77777777" w:rsidR="00042E3F" w:rsidRPr="00226A3F" w:rsidRDefault="00042E3F" w:rsidP="00B20E69">
            <w:pPr>
              <w:rPr>
                <w:sz w:val="20"/>
                <w:szCs w:val="20"/>
              </w:rPr>
            </w:pPr>
            <w:r w:rsidRPr="00226A3F">
              <w:rPr>
                <w:sz w:val="20"/>
                <w:szCs w:val="20"/>
              </w:rPr>
              <w:t>1</w:t>
            </w:r>
          </w:p>
        </w:tc>
        <w:tc>
          <w:tcPr>
            <w:tcW w:w="1701" w:type="dxa"/>
            <w:shd w:val="clear" w:color="auto" w:fill="auto"/>
            <w:vAlign w:val="bottom"/>
          </w:tcPr>
          <w:p w14:paraId="54E5A38C" w14:textId="77777777" w:rsidR="00042E3F" w:rsidRPr="00226A3F" w:rsidRDefault="00042E3F" w:rsidP="00B20E69">
            <w:pPr>
              <w:rPr>
                <w:sz w:val="20"/>
                <w:szCs w:val="20"/>
              </w:rPr>
            </w:pPr>
            <w:r w:rsidRPr="00226A3F">
              <w:rPr>
                <w:sz w:val="20"/>
                <w:szCs w:val="20"/>
              </w:rPr>
              <w:t>Optional</w:t>
            </w:r>
          </w:p>
        </w:tc>
        <w:tc>
          <w:tcPr>
            <w:tcW w:w="2708" w:type="dxa"/>
            <w:shd w:val="clear" w:color="auto" w:fill="auto"/>
            <w:vAlign w:val="bottom"/>
          </w:tcPr>
          <w:p w14:paraId="08C01D89" w14:textId="77777777" w:rsidR="00042E3F" w:rsidRPr="00226A3F" w:rsidRDefault="00042E3F" w:rsidP="004D7FAE">
            <w:pPr>
              <w:keepNext/>
              <w:rPr>
                <w:sz w:val="20"/>
                <w:szCs w:val="20"/>
              </w:rPr>
            </w:pPr>
            <w:r w:rsidRPr="00226A3F">
              <w:rPr>
                <w:sz w:val="20"/>
                <w:szCs w:val="20"/>
              </w:rPr>
              <w:t>-</w:t>
            </w:r>
          </w:p>
        </w:tc>
      </w:tr>
      <w:tr w:rsidR="00C5158C" w:rsidRPr="00226A3F" w14:paraId="235D0844" w14:textId="77777777" w:rsidTr="0097759B">
        <w:trPr>
          <w:jc w:val="center"/>
        </w:trPr>
        <w:tc>
          <w:tcPr>
            <w:tcW w:w="2221" w:type="dxa"/>
            <w:shd w:val="clear" w:color="auto" w:fill="auto"/>
            <w:vAlign w:val="bottom"/>
          </w:tcPr>
          <w:p w14:paraId="566809C2" w14:textId="1C40A066" w:rsidR="00C5158C" w:rsidRPr="00226A3F" w:rsidRDefault="00C5158C" w:rsidP="00B20E69">
            <w:r>
              <w:rPr>
                <w:sz w:val="20"/>
                <w:szCs w:val="20"/>
              </w:rPr>
              <w:t>stacking</w:t>
            </w:r>
          </w:p>
        </w:tc>
        <w:tc>
          <w:tcPr>
            <w:tcW w:w="1842" w:type="dxa"/>
            <w:shd w:val="clear" w:color="auto" w:fill="auto"/>
            <w:vAlign w:val="bottom"/>
          </w:tcPr>
          <w:p w14:paraId="704B3C7A" w14:textId="765630FC" w:rsidR="00C5158C" w:rsidRPr="00226A3F" w:rsidRDefault="00C5158C" w:rsidP="00B20E69">
            <w:pPr>
              <w:rPr>
                <w:sz w:val="20"/>
                <w:szCs w:val="20"/>
              </w:rPr>
            </w:pPr>
            <w:r>
              <w:rPr>
                <w:sz w:val="20"/>
                <w:szCs w:val="20"/>
              </w:rPr>
              <w:t>1</w:t>
            </w:r>
          </w:p>
        </w:tc>
        <w:tc>
          <w:tcPr>
            <w:tcW w:w="1701" w:type="dxa"/>
            <w:shd w:val="clear" w:color="auto" w:fill="auto"/>
            <w:vAlign w:val="bottom"/>
          </w:tcPr>
          <w:p w14:paraId="115C0ED5" w14:textId="63A21BC5" w:rsidR="00C5158C" w:rsidRPr="00226A3F" w:rsidRDefault="00C5158C" w:rsidP="00B20E69">
            <w:pPr>
              <w:rPr>
                <w:sz w:val="20"/>
                <w:szCs w:val="20"/>
              </w:rPr>
            </w:pPr>
            <w:r>
              <w:rPr>
                <w:sz w:val="20"/>
                <w:szCs w:val="20"/>
              </w:rPr>
              <w:t>Optional</w:t>
            </w:r>
          </w:p>
        </w:tc>
        <w:tc>
          <w:tcPr>
            <w:tcW w:w="2708" w:type="dxa"/>
            <w:shd w:val="clear" w:color="auto" w:fill="auto"/>
            <w:vAlign w:val="bottom"/>
          </w:tcPr>
          <w:p w14:paraId="13B1B442" w14:textId="79853BCB" w:rsidR="00C5158C" w:rsidRPr="00226A3F" w:rsidRDefault="00C5158C" w:rsidP="004D7FAE">
            <w:pPr>
              <w:keepNext/>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A2710C">
              <w:rPr>
                <w:sz w:val="20"/>
                <w:szCs w:val="20"/>
              </w:rPr>
              <w:t>5.3.1.3</w:t>
            </w:r>
            <w:r>
              <w:rPr>
                <w:sz w:val="20"/>
                <w:szCs w:val="20"/>
              </w:rPr>
              <w:fldChar w:fldCharType="end"/>
            </w:r>
          </w:p>
        </w:tc>
      </w:tr>
    </w:tbl>
    <w:p w14:paraId="3C445565" w14:textId="32D38668" w:rsidR="00042E3F" w:rsidRDefault="004D7FAE" w:rsidP="00F94FF6">
      <w:pPr>
        <w:pStyle w:val="Beschriftung"/>
        <w:spacing w:before="120"/>
      </w:pPr>
      <w:bookmarkStart w:id="2105" w:name="_Toc3566543"/>
      <w:bookmarkStart w:id="2106" w:name="_Toc34747545"/>
      <w:bookmarkStart w:id="2107" w:name="_Toc39880871"/>
      <w:r>
        <w:t xml:space="preserve">Table </w:t>
      </w:r>
      <w:r w:rsidR="00ED469A">
        <w:fldChar w:fldCharType="begin"/>
      </w:r>
      <w:r w:rsidR="00ED469A">
        <w:instrText xml:space="preserve"> SEQ Table \* ARABIC </w:instrText>
      </w:r>
      <w:r w:rsidR="00ED469A">
        <w:fldChar w:fldCharType="separate"/>
      </w:r>
      <w:r w:rsidR="00A2710C">
        <w:rPr>
          <w:noProof/>
        </w:rPr>
        <w:t>140</w:t>
      </w:r>
      <w:r w:rsidR="00ED469A">
        <w:fldChar w:fldCharType="end"/>
      </w:r>
      <w:r w:rsidR="00F94FF6">
        <w:t xml:space="preserve">: Nested elements of </w:t>
      </w:r>
      <w:r w:rsidR="00F94FF6" w:rsidRPr="00F94FF6">
        <w:rPr>
          <w:rStyle w:val="elementdeftypeChar"/>
          <w:b/>
        </w:rPr>
        <w:t>&lt;connection_2d/&gt;</w:t>
      </w:r>
      <w:bookmarkEnd w:id="2105"/>
      <w:bookmarkEnd w:id="2106"/>
      <w:bookmarkEnd w:id="2107"/>
    </w:p>
    <w:p w14:paraId="248CDE5B" w14:textId="77777777" w:rsidR="00042E3F" w:rsidRPr="00226A3F" w:rsidRDefault="00042E3F" w:rsidP="00F72843">
      <w:pPr>
        <w:jc w:val="both"/>
      </w:pPr>
      <w:r w:rsidRPr="00F94FF6">
        <w:rPr>
          <w:b/>
          <w:i/>
        </w:rPr>
        <w:t>Note</w:t>
      </w:r>
      <w:r w:rsidRPr="00B44359">
        <w:t xml:space="preserve">: Only </w:t>
      </w:r>
      <w:r w:rsidRPr="00B44359">
        <w:rPr>
          <w:i/>
        </w:rPr>
        <w:t>one</w:t>
      </w:r>
      <w:r w:rsidR="00A913FE">
        <w:t xml:space="preserve"> of the type elements </w:t>
      </w:r>
      <w:r w:rsidR="00A913FE" w:rsidRPr="00A913FE">
        <w:rPr>
          <w:rStyle w:val="elementdeftypeChar"/>
        </w:rPr>
        <w:t>&lt;</w:t>
      </w:r>
      <w:r w:rsidRPr="00A913FE">
        <w:rPr>
          <w:rStyle w:val="elementdeftypeChar"/>
        </w:rPr>
        <w:t>adhesive_face</w:t>
      </w:r>
      <w:r w:rsidR="00A913FE" w:rsidRPr="00A913FE">
        <w:rPr>
          <w:rStyle w:val="elementdeftypeChar"/>
        </w:rPr>
        <w:t>/&gt;</w:t>
      </w:r>
      <w:r w:rsidRPr="00B44359">
        <w:t xml:space="preserve"> must exist in </w:t>
      </w:r>
      <w:r w:rsidR="00A913FE" w:rsidRPr="00A913FE">
        <w:rPr>
          <w:rStyle w:val="elementdeftypeChar"/>
        </w:rPr>
        <w:t>&lt;</w:t>
      </w:r>
      <w:r w:rsidRPr="00A913FE">
        <w:rPr>
          <w:rStyle w:val="elementdeftypeChar"/>
        </w:rPr>
        <w:t>connection_2d</w:t>
      </w:r>
      <w:r w:rsidR="00A913FE" w:rsidRPr="00A913FE">
        <w:rPr>
          <w:rStyle w:val="elementdeftypeChar"/>
        </w:rPr>
        <w:t>/&gt;</w:t>
      </w:r>
      <w:r w:rsidRPr="00B44359">
        <w:t xml:space="preserve">. If none of the type elements exist, then this will default to </w:t>
      </w:r>
      <w:r w:rsidRPr="00A913FE">
        <w:rPr>
          <w:rStyle w:val="elementdeftypeChar"/>
        </w:rPr>
        <w:t>adhesive_face</w:t>
      </w:r>
      <w:r w:rsidRPr="00B44359">
        <w:t>.</w:t>
      </w:r>
    </w:p>
    <w:p w14:paraId="4B3B1AA8" w14:textId="77777777" w:rsidR="00042E3F" w:rsidRPr="00226A3F" w:rsidRDefault="00042E3F" w:rsidP="00042E3F">
      <w:pPr>
        <w:pStyle w:val="berschrift2"/>
      </w:pPr>
      <w:bookmarkStart w:id="2108" w:name="_Toc413359623"/>
      <w:bookmarkStart w:id="2109" w:name="_Ref414345836"/>
      <w:bookmarkStart w:id="2110" w:name="_Ref414345889"/>
      <w:bookmarkStart w:id="2111" w:name="_Ref414350043"/>
      <w:bookmarkStart w:id="2112" w:name="_Ref429051261"/>
      <w:bookmarkStart w:id="2113" w:name="_Toc3557075"/>
      <w:bookmarkStart w:id="2114" w:name="_Toc34747325"/>
      <w:bookmarkStart w:id="2115" w:name="_Toc39880642"/>
      <w:r w:rsidRPr="00226A3F">
        <w:lastRenderedPageBreak/>
        <w:t xml:space="preserve">Adhesive </w:t>
      </w:r>
      <w:r>
        <w:t>F</w:t>
      </w:r>
      <w:r w:rsidRPr="00226A3F">
        <w:t>aces</w:t>
      </w:r>
      <w:bookmarkEnd w:id="2108"/>
      <w:bookmarkEnd w:id="2109"/>
      <w:bookmarkEnd w:id="2110"/>
      <w:bookmarkEnd w:id="2111"/>
      <w:bookmarkEnd w:id="2112"/>
      <w:bookmarkEnd w:id="2113"/>
      <w:bookmarkEnd w:id="2114"/>
      <w:bookmarkEnd w:id="2115"/>
    </w:p>
    <w:p w14:paraId="357A7174" w14:textId="77777777" w:rsidR="00042E3F" w:rsidRPr="00226A3F" w:rsidRDefault="00042E3F" w:rsidP="00042E3F">
      <w:pPr>
        <w:keepNext/>
      </w:pPr>
      <w:r w:rsidRPr="00226A3F">
        <w:t xml:space="preserve">A die-cut adhesive is denoted by an element </w:t>
      </w:r>
      <w:r w:rsidRPr="00F85F2E">
        <w:rPr>
          <w:rFonts w:ascii="Courier New" w:hAnsi="Courier New" w:cs="Courier New"/>
          <w:b/>
          <w:i/>
          <w:sz w:val="18"/>
          <w:szCs w:val="18"/>
        </w:rPr>
        <w:t>&lt;adhesive_face/&gt;.</w:t>
      </w:r>
    </w:p>
    <w:p w14:paraId="355F417D" w14:textId="77777777" w:rsidR="00042E3F" w:rsidRDefault="004F562F" w:rsidP="00042E3F">
      <w:pPr>
        <w:keepNext/>
        <w:jc w:val="center"/>
      </w:pPr>
      <w:r>
        <w:rPr>
          <w:noProof/>
          <w:lang w:eastAsia="en-US"/>
        </w:rPr>
        <w:drawing>
          <wp:inline distT="0" distB="0" distL="0" distR="0" wp14:anchorId="7A24DB2B" wp14:editId="72F8FD60">
            <wp:extent cx="2506980" cy="1897380"/>
            <wp:effectExtent l="0" t="0" r="0" b="0"/>
            <wp:docPr id="43"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2506980" cy="1897380"/>
                    </a:xfrm>
                    <a:prstGeom prst="rect">
                      <a:avLst/>
                    </a:prstGeom>
                    <a:noFill/>
                    <a:ln>
                      <a:noFill/>
                    </a:ln>
                  </pic:spPr>
                </pic:pic>
              </a:graphicData>
            </a:graphic>
          </wp:inline>
        </w:drawing>
      </w:r>
    </w:p>
    <w:p w14:paraId="226023CA" w14:textId="60E47884" w:rsidR="00042E3F" w:rsidRPr="00226A3F" w:rsidRDefault="00042E3F" w:rsidP="00042E3F">
      <w:pPr>
        <w:pStyle w:val="Beschriftung"/>
      </w:pPr>
      <w:bookmarkStart w:id="2116" w:name="_Toc413359640"/>
      <w:bookmarkStart w:id="2117" w:name="_Toc3557157"/>
      <w:bookmarkStart w:id="2118" w:name="_Toc34747410"/>
      <w:bookmarkStart w:id="2119" w:name="_Toc39880731"/>
      <w:r>
        <w:t xml:space="preserve">Figure </w:t>
      </w:r>
      <w:r w:rsidR="00406B64">
        <w:fldChar w:fldCharType="begin"/>
      </w:r>
      <w:r w:rsidR="00406B64">
        <w:instrText xml:space="preserve"> SEQ Figure \* ARABIC </w:instrText>
      </w:r>
      <w:r w:rsidR="00406B64">
        <w:fldChar w:fldCharType="separate"/>
      </w:r>
      <w:r w:rsidR="00A2710C">
        <w:rPr>
          <w:noProof/>
        </w:rPr>
        <w:t>84</w:t>
      </w:r>
      <w:r w:rsidR="00406B64">
        <w:fldChar w:fldCharType="end"/>
      </w:r>
      <w:r>
        <w:t>: Picture of an adhesive face</w:t>
      </w:r>
      <w:bookmarkEnd w:id="2116"/>
      <w:bookmarkEnd w:id="2117"/>
      <w:bookmarkEnd w:id="2118"/>
      <w:bookmarkEnd w:id="2119"/>
    </w:p>
    <w:p w14:paraId="5D49CBE1" w14:textId="77777777" w:rsidR="00042E3F" w:rsidRPr="00226A3F" w:rsidRDefault="00042E3F" w:rsidP="00042E3F">
      <w:pPr>
        <w:keepNext/>
        <w:rPr>
          <w:b/>
          <w:i/>
        </w:rPr>
      </w:pPr>
      <w:r w:rsidRPr="00226A3F">
        <w:t xml:space="preserve">XML specification of </w:t>
      </w:r>
      <w:r w:rsidRPr="00226A3F">
        <w:rPr>
          <w:rFonts w:ascii="Courier New" w:hAnsi="Courier New" w:cs="Courier New"/>
          <w:b/>
          <w:i/>
          <w:sz w:val="18"/>
          <w:szCs w:val="18"/>
        </w:rPr>
        <w:t>&lt;connection_2d</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jc w:val="center"/>
        <w:tblLayout w:type="fixed"/>
        <w:tblLook w:val="04A0" w:firstRow="1" w:lastRow="0" w:firstColumn="1" w:lastColumn="0" w:noHBand="0" w:noVBand="1"/>
      </w:tblPr>
      <w:tblGrid>
        <w:gridCol w:w="1455"/>
        <w:gridCol w:w="1358"/>
        <w:gridCol w:w="1372"/>
        <w:gridCol w:w="924"/>
        <w:gridCol w:w="3930"/>
      </w:tblGrid>
      <w:tr w:rsidR="00042E3F" w:rsidRPr="000F7EEA" w14:paraId="27D0FEB4" w14:textId="77777777" w:rsidTr="009B79C9">
        <w:trPr>
          <w:cantSplit/>
          <w:tblHeader/>
          <w:jc w:val="center"/>
        </w:trPr>
        <w:tc>
          <w:tcPr>
            <w:tcW w:w="1455" w:type="dxa"/>
            <w:tcBorders>
              <w:top w:val="single" w:sz="8" w:space="0" w:color="000000"/>
              <w:left w:val="single" w:sz="8" w:space="0" w:color="000000"/>
              <w:bottom w:val="single" w:sz="8" w:space="0" w:color="000000"/>
              <w:right w:val="nil"/>
            </w:tcBorders>
            <w:shd w:val="clear" w:color="auto" w:fill="F3F3F3"/>
            <w:vAlign w:val="bottom"/>
            <w:hideMark/>
          </w:tcPr>
          <w:p w14:paraId="731F6C39" w14:textId="77777777" w:rsidR="00042E3F" w:rsidRPr="00226A3F" w:rsidRDefault="00042E3F" w:rsidP="002E0AE1">
            <w:pPr>
              <w:keepNext/>
              <w:suppressAutoHyphens/>
              <w:rPr>
                <w:rFonts w:cs="Calibri"/>
                <w:b/>
                <w:i/>
                <w:lang w:eastAsia="zh-CN"/>
              </w:rPr>
            </w:pPr>
            <w:r w:rsidRPr="00226A3F">
              <w:rPr>
                <w:b/>
                <w:i/>
              </w:rPr>
              <w:t>Attributes</w:t>
            </w:r>
          </w:p>
        </w:tc>
        <w:tc>
          <w:tcPr>
            <w:tcW w:w="1358" w:type="dxa"/>
            <w:tcBorders>
              <w:top w:val="single" w:sz="8" w:space="0" w:color="000000"/>
              <w:left w:val="single" w:sz="4" w:space="0" w:color="000000"/>
              <w:bottom w:val="single" w:sz="8" w:space="0" w:color="000000"/>
              <w:right w:val="nil"/>
            </w:tcBorders>
            <w:shd w:val="clear" w:color="auto" w:fill="F3F3F3"/>
            <w:vAlign w:val="bottom"/>
            <w:hideMark/>
          </w:tcPr>
          <w:p w14:paraId="1787BFB8" w14:textId="77777777" w:rsidR="00042E3F" w:rsidRPr="00226A3F" w:rsidRDefault="00042E3F" w:rsidP="002E0AE1">
            <w:pPr>
              <w:keepNext/>
              <w:suppressAutoHyphens/>
              <w:rPr>
                <w:rFonts w:cs="Calibri"/>
                <w:b/>
                <w:i/>
                <w:lang w:eastAsia="zh-CN"/>
              </w:rPr>
            </w:pPr>
            <w:r w:rsidRPr="00226A3F">
              <w:rPr>
                <w:b/>
                <w:i/>
              </w:rPr>
              <w:t>Type</w:t>
            </w:r>
          </w:p>
        </w:tc>
        <w:tc>
          <w:tcPr>
            <w:tcW w:w="1372" w:type="dxa"/>
            <w:tcBorders>
              <w:top w:val="single" w:sz="8" w:space="0" w:color="000000"/>
              <w:left w:val="single" w:sz="4" w:space="0" w:color="000000"/>
              <w:bottom w:val="single" w:sz="8" w:space="0" w:color="000000"/>
              <w:right w:val="nil"/>
            </w:tcBorders>
            <w:shd w:val="clear" w:color="auto" w:fill="F3F3F3"/>
            <w:vAlign w:val="bottom"/>
            <w:hideMark/>
          </w:tcPr>
          <w:p w14:paraId="4DD2B6CE" w14:textId="77777777" w:rsidR="00042E3F" w:rsidRPr="00226A3F" w:rsidRDefault="00042E3F" w:rsidP="002E0AE1">
            <w:pPr>
              <w:keepNext/>
              <w:suppressAutoHyphens/>
              <w:rPr>
                <w:rFonts w:cs="Calibri"/>
                <w:b/>
                <w:i/>
                <w:lang w:eastAsia="zh-CN"/>
              </w:rPr>
            </w:pPr>
            <w:r w:rsidRPr="00226A3F">
              <w:rPr>
                <w:b/>
                <w:i/>
              </w:rPr>
              <w:t>Value Space</w:t>
            </w:r>
          </w:p>
        </w:tc>
        <w:tc>
          <w:tcPr>
            <w:tcW w:w="924" w:type="dxa"/>
            <w:tcBorders>
              <w:top w:val="single" w:sz="8" w:space="0" w:color="000000"/>
              <w:left w:val="single" w:sz="4" w:space="0" w:color="000000"/>
              <w:bottom w:val="single" w:sz="8" w:space="0" w:color="000000"/>
              <w:right w:val="nil"/>
            </w:tcBorders>
            <w:shd w:val="clear" w:color="auto" w:fill="F3F3F3"/>
            <w:vAlign w:val="bottom"/>
            <w:hideMark/>
          </w:tcPr>
          <w:p w14:paraId="27BBE92F" w14:textId="3BE0A3FA" w:rsidR="00042E3F" w:rsidRPr="00226A3F" w:rsidRDefault="003C5489" w:rsidP="002E0AE1">
            <w:pPr>
              <w:keepNext/>
              <w:suppressAutoHyphens/>
              <w:rPr>
                <w:rFonts w:cs="Calibri"/>
                <w:b/>
                <w:i/>
                <w:lang w:eastAsia="zh-CN"/>
              </w:rPr>
            </w:pPr>
            <w:r>
              <w:rPr>
                <w:b/>
                <w:i/>
              </w:rPr>
              <w:t>Use</w:t>
            </w:r>
          </w:p>
        </w:tc>
        <w:tc>
          <w:tcPr>
            <w:tcW w:w="3930"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EED7C93" w14:textId="24E66380" w:rsidR="00042E3F" w:rsidRPr="00226A3F" w:rsidRDefault="009B79C9" w:rsidP="002E0AE1">
            <w:pPr>
              <w:keepNext/>
              <w:suppressAutoHyphens/>
              <w:rPr>
                <w:rFonts w:cs="Calibri"/>
                <w:lang w:eastAsia="zh-CN"/>
              </w:rPr>
            </w:pPr>
            <w:r w:rsidRPr="00A20C5C">
              <w:rPr>
                <w:b/>
                <w:i/>
              </w:rPr>
              <w:t>Constraint</w:t>
            </w:r>
            <w:r>
              <w:rPr>
                <w:b/>
                <w:i/>
              </w:rPr>
              <w:t xml:space="preserve"> / Remarks</w:t>
            </w:r>
          </w:p>
        </w:tc>
      </w:tr>
      <w:tr w:rsidR="00042E3F" w:rsidRPr="000F7EEA" w14:paraId="6D5BE12D" w14:textId="77777777" w:rsidTr="009B79C9">
        <w:trPr>
          <w:jc w:val="center"/>
        </w:trPr>
        <w:tc>
          <w:tcPr>
            <w:tcW w:w="1455" w:type="dxa"/>
            <w:tcBorders>
              <w:top w:val="single" w:sz="8" w:space="0" w:color="000000"/>
              <w:left w:val="single" w:sz="8" w:space="0" w:color="000000"/>
              <w:bottom w:val="dotted" w:sz="4" w:space="0" w:color="auto"/>
              <w:right w:val="nil"/>
            </w:tcBorders>
            <w:hideMark/>
          </w:tcPr>
          <w:p w14:paraId="17C7F711" w14:textId="77777777" w:rsidR="00042E3F" w:rsidRPr="00226A3F" w:rsidRDefault="00042E3F" w:rsidP="002E0AE1">
            <w:pPr>
              <w:keepNext/>
              <w:suppressAutoHyphens/>
              <w:rPr>
                <w:rFonts w:cs="Calibri"/>
                <w:sz w:val="20"/>
                <w:szCs w:val="20"/>
                <w:lang w:eastAsia="zh-CN"/>
              </w:rPr>
            </w:pPr>
            <w:r w:rsidRPr="00226A3F">
              <w:rPr>
                <w:sz w:val="20"/>
                <w:szCs w:val="20"/>
              </w:rPr>
              <w:t>label</w:t>
            </w:r>
          </w:p>
        </w:tc>
        <w:tc>
          <w:tcPr>
            <w:tcW w:w="1358" w:type="dxa"/>
            <w:tcBorders>
              <w:top w:val="single" w:sz="8" w:space="0" w:color="000000"/>
              <w:left w:val="single" w:sz="4" w:space="0" w:color="000000"/>
              <w:bottom w:val="dotted" w:sz="4" w:space="0" w:color="auto"/>
              <w:right w:val="nil"/>
            </w:tcBorders>
            <w:hideMark/>
          </w:tcPr>
          <w:p w14:paraId="6D5DF913" w14:textId="77777777" w:rsidR="00042E3F" w:rsidRPr="00226A3F" w:rsidRDefault="00042E3F" w:rsidP="002E0AE1">
            <w:pPr>
              <w:keepNext/>
              <w:suppressAutoHyphens/>
              <w:rPr>
                <w:rFonts w:cs="Calibri"/>
                <w:sz w:val="20"/>
                <w:szCs w:val="20"/>
                <w:lang w:eastAsia="zh-CN"/>
              </w:rPr>
            </w:pPr>
            <w:r w:rsidRPr="00226A3F">
              <w:rPr>
                <w:sz w:val="20"/>
                <w:szCs w:val="20"/>
              </w:rPr>
              <w:t>Alphanumeric</w:t>
            </w:r>
          </w:p>
        </w:tc>
        <w:tc>
          <w:tcPr>
            <w:tcW w:w="1372" w:type="dxa"/>
            <w:tcBorders>
              <w:top w:val="single" w:sz="8" w:space="0" w:color="000000"/>
              <w:left w:val="single" w:sz="4" w:space="0" w:color="000000"/>
              <w:bottom w:val="dotted" w:sz="4" w:space="0" w:color="auto"/>
              <w:right w:val="nil"/>
            </w:tcBorders>
            <w:hideMark/>
          </w:tcPr>
          <w:p w14:paraId="49294D0E" w14:textId="77777777" w:rsidR="00042E3F" w:rsidRPr="00226A3F" w:rsidRDefault="00042E3F" w:rsidP="002E0AE1">
            <w:pPr>
              <w:keepNext/>
              <w:suppressAutoHyphens/>
              <w:rPr>
                <w:rFonts w:cs="Calibri"/>
                <w:sz w:val="20"/>
                <w:szCs w:val="20"/>
                <w:lang w:eastAsia="zh-CN"/>
              </w:rPr>
            </w:pPr>
            <w:r w:rsidRPr="00226A3F">
              <w:rPr>
                <w:sz w:val="20"/>
                <w:szCs w:val="20"/>
              </w:rPr>
              <w:t>Alphanumeric</w:t>
            </w:r>
          </w:p>
        </w:tc>
        <w:tc>
          <w:tcPr>
            <w:tcW w:w="924" w:type="dxa"/>
            <w:tcBorders>
              <w:top w:val="single" w:sz="8" w:space="0" w:color="000000"/>
              <w:left w:val="single" w:sz="4" w:space="0" w:color="000000"/>
              <w:bottom w:val="dotted" w:sz="4" w:space="0" w:color="auto"/>
              <w:right w:val="nil"/>
            </w:tcBorders>
            <w:hideMark/>
          </w:tcPr>
          <w:p w14:paraId="507DF55E" w14:textId="77777777" w:rsidR="00042E3F" w:rsidRPr="00226A3F" w:rsidRDefault="00042E3F" w:rsidP="002E0AE1">
            <w:pPr>
              <w:keepNext/>
              <w:suppressAutoHyphens/>
              <w:rPr>
                <w:rFonts w:cs="Calibri"/>
                <w:sz w:val="20"/>
                <w:szCs w:val="20"/>
                <w:lang w:eastAsia="zh-CN"/>
              </w:rPr>
            </w:pPr>
            <w:r w:rsidRPr="00226A3F">
              <w:rPr>
                <w:sz w:val="20"/>
                <w:szCs w:val="20"/>
              </w:rPr>
              <w:t>Optional</w:t>
            </w:r>
          </w:p>
        </w:tc>
        <w:tc>
          <w:tcPr>
            <w:tcW w:w="3930" w:type="dxa"/>
            <w:tcBorders>
              <w:top w:val="single" w:sz="8" w:space="0" w:color="000000"/>
              <w:left w:val="single" w:sz="4" w:space="0" w:color="000000"/>
              <w:bottom w:val="dotted" w:sz="4" w:space="0" w:color="auto"/>
              <w:right w:val="single" w:sz="8" w:space="0" w:color="000000"/>
            </w:tcBorders>
            <w:hideMark/>
          </w:tcPr>
          <w:p w14:paraId="0B3AE47A" w14:textId="77777777" w:rsidR="00042E3F" w:rsidRPr="00226A3F" w:rsidRDefault="00042E3F" w:rsidP="002E0AE1">
            <w:pPr>
              <w:keepNext/>
              <w:suppressAutoHyphens/>
              <w:rPr>
                <w:rFonts w:cs="Calibri"/>
                <w:lang w:eastAsia="zh-CN"/>
              </w:rPr>
            </w:pPr>
            <w:r w:rsidRPr="00226A3F">
              <w:rPr>
                <w:sz w:val="20"/>
                <w:szCs w:val="20"/>
              </w:rPr>
              <w:t>-</w:t>
            </w:r>
          </w:p>
        </w:tc>
      </w:tr>
      <w:tr w:rsidR="00042E3F" w:rsidRPr="00226A3F" w14:paraId="013E9FD6" w14:textId="77777777" w:rsidTr="009B79C9">
        <w:trPr>
          <w:jc w:val="center"/>
        </w:trPr>
        <w:tc>
          <w:tcPr>
            <w:tcW w:w="1455" w:type="dxa"/>
            <w:tcBorders>
              <w:top w:val="dotted" w:sz="4" w:space="0" w:color="auto"/>
              <w:left w:val="single" w:sz="8" w:space="0" w:color="000000"/>
              <w:bottom w:val="single" w:sz="8" w:space="0" w:color="000000"/>
              <w:right w:val="nil"/>
            </w:tcBorders>
            <w:shd w:val="clear" w:color="auto" w:fill="auto"/>
            <w:hideMark/>
          </w:tcPr>
          <w:p w14:paraId="78DA78C6" w14:textId="77777777" w:rsidR="00042E3F" w:rsidRPr="00226A3F" w:rsidRDefault="00042E3F" w:rsidP="002E0AE1">
            <w:pPr>
              <w:keepNext/>
              <w:suppressAutoHyphens/>
              <w:rPr>
                <w:sz w:val="20"/>
                <w:szCs w:val="20"/>
              </w:rPr>
            </w:pPr>
            <w:r>
              <w:rPr>
                <w:sz w:val="20"/>
                <w:szCs w:val="20"/>
              </w:rPr>
              <w:t>quality_control</w:t>
            </w:r>
          </w:p>
        </w:tc>
        <w:tc>
          <w:tcPr>
            <w:tcW w:w="1358" w:type="dxa"/>
            <w:tcBorders>
              <w:top w:val="dotted" w:sz="4" w:space="0" w:color="auto"/>
              <w:left w:val="single" w:sz="4" w:space="0" w:color="000000"/>
              <w:bottom w:val="single" w:sz="8" w:space="0" w:color="000000"/>
              <w:right w:val="nil"/>
            </w:tcBorders>
            <w:shd w:val="clear" w:color="auto" w:fill="auto"/>
            <w:hideMark/>
          </w:tcPr>
          <w:p w14:paraId="705846D4" w14:textId="77777777" w:rsidR="00042E3F" w:rsidRPr="00226A3F" w:rsidRDefault="00042E3F" w:rsidP="002E0AE1">
            <w:pPr>
              <w:keepNext/>
              <w:suppressAutoHyphens/>
              <w:rPr>
                <w:sz w:val="20"/>
                <w:szCs w:val="20"/>
              </w:rPr>
            </w:pPr>
            <w:r w:rsidRPr="00A04202">
              <w:rPr>
                <w:sz w:val="20"/>
                <w:szCs w:val="20"/>
              </w:rPr>
              <w:t>Alphanumeric</w:t>
            </w:r>
          </w:p>
        </w:tc>
        <w:tc>
          <w:tcPr>
            <w:tcW w:w="1372" w:type="dxa"/>
            <w:tcBorders>
              <w:top w:val="dotted" w:sz="4" w:space="0" w:color="auto"/>
              <w:left w:val="single" w:sz="4" w:space="0" w:color="000000"/>
              <w:bottom w:val="single" w:sz="8" w:space="0" w:color="000000"/>
              <w:right w:val="nil"/>
            </w:tcBorders>
            <w:hideMark/>
          </w:tcPr>
          <w:p w14:paraId="05A21972" w14:textId="77777777" w:rsidR="00042E3F" w:rsidRPr="00226A3F" w:rsidRDefault="00042E3F" w:rsidP="002E0AE1">
            <w:pPr>
              <w:keepNext/>
              <w:suppressAutoHyphens/>
              <w:rPr>
                <w:sz w:val="20"/>
                <w:szCs w:val="20"/>
              </w:rPr>
            </w:pPr>
            <w:r w:rsidRPr="00A04202">
              <w:rPr>
                <w:sz w:val="20"/>
                <w:szCs w:val="20"/>
              </w:rPr>
              <w:t>Alphanumeric</w:t>
            </w:r>
          </w:p>
        </w:tc>
        <w:tc>
          <w:tcPr>
            <w:tcW w:w="924" w:type="dxa"/>
            <w:tcBorders>
              <w:top w:val="dotted" w:sz="4" w:space="0" w:color="auto"/>
              <w:left w:val="single" w:sz="4" w:space="0" w:color="000000"/>
              <w:bottom w:val="single" w:sz="8" w:space="0" w:color="000000"/>
              <w:right w:val="nil"/>
            </w:tcBorders>
            <w:shd w:val="clear" w:color="auto" w:fill="auto"/>
            <w:hideMark/>
          </w:tcPr>
          <w:p w14:paraId="36B6E994" w14:textId="77777777" w:rsidR="00042E3F" w:rsidRPr="00226A3F" w:rsidRDefault="00042E3F" w:rsidP="002E0AE1">
            <w:pPr>
              <w:keepNext/>
              <w:suppressAutoHyphens/>
              <w:rPr>
                <w:sz w:val="20"/>
                <w:szCs w:val="20"/>
              </w:rPr>
            </w:pPr>
            <w:r w:rsidRPr="00A04202">
              <w:rPr>
                <w:sz w:val="20"/>
                <w:szCs w:val="20"/>
              </w:rPr>
              <w:t>Optional</w:t>
            </w:r>
          </w:p>
        </w:tc>
        <w:tc>
          <w:tcPr>
            <w:tcW w:w="3930" w:type="dxa"/>
            <w:tcBorders>
              <w:top w:val="dotted" w:sz="4" w:space="0" w:color="auto"/>
              <w:left w:val="single" w:sz="4" w:space="0" w:color="000000"/>
              <w:bottom w:val="single" w:sz="8" w:space="0" w:color="000000"/>
              <w:right w:val="single" w:sz="8" w:space="0" w:color="000000"/>
            </w:tcBorders>
            <w:shd w:val="clear" w:color="auto" w:fill="auto"/>
            <w:hideMark/>
          </w:tcPr>
          <w:p w14:paraId="222BB154" w14:textId="235A7863" w:rsidR="00042E3F" w:rsidRPr="00226A3F" w:rsidRDefault="00042E3F" w:rsidP="009B79C9">
            <w:pPr>
              <w:keepNext/>
              <w:suppressAutoHyphens/>
              <w:rPr>
                <w:sz w:val="20"/>
                <w:szCs w:val="20"/>
              </w:rPr>
            </w:pPr>
            <w:r>
              <w:rPr>
                <w:sz w:val="20"/>
                <w:szCs w:val="20"/>
              </w:rPr>
              <w:t>See section</w:t>
            </w:r>
            <w:r w:rsidR="009B79C9">
              <w:rPr>
                <w:sz w:val="20"/>
                <w:szCs w:val="20"/>
              </w:rPr>
              <w:t xml:space="preserve"> </w:t>
            </w:r>
            <w:r w:rsidR="009B79C9">
              <w:rPr>
                <w:sz w:val="20"/>
                <w:szCs w:val="20"/>
              </w:rPr>
              <w:fldChar w:fldCharType="begin"/>
            </w:r>
            <w:r w:rsidR="009B79C9">
              <w:rPr>
                <w:sz w:val="20"/>
                <w:szCs w:val="20"/>
              </w:rPr>
              <w:instrText xml:space="preserve"> REF _Ref440360851 \r \h </w:instrText>
            </w:r>
            <w:r w:rsidR="009B79C9">
              <w:rPr>
                <w:sz w:val="20"/>
                <w:szCs w:val="20"/>
              </w:rPr>
            </w:r>
            <w:r w:rsidR="009B79C9">
              <w:rPr>
                <w:sz w:val="20"/>
                <w:szCs w:val="20"/>
              </w:rPr>
              <w:fldChar w:fldCharType="separate"/>
            </w:r>
            <w:r w:rsidR="00A2710C">
              <w:rPr>
                <w:sz w:val="20"/>
                <w:szCs w:val="20"/>
              </w:rPr>
              <w:t>6.4</w:t>
            </w:r>
            <w:r w:rsidR="009B79C9">
              <w:rPr>
                <w:sz w:val="20"/>
                <w:szCs w:val="20"/>
              </w:rPr>
              <w:fldChar w:fldCharType="end"/>
            </w:r>
            <w:r w:rsidR="009B79C9">
              <w:rPr>
                <w:sz w:val="20"/>
                <w:szCs w:val="20"/>
              </w:rPr>
              <w:t xml:space="preserve"> </w:t>
            </w:r>
            <w:r w:rsidR="009B79C9">
              <w:rPr>
                <w:sz w:val="20"/>
                <w:szCs w:val="20"/>
              </w:rPr>
              <w:fldChar w:fldCharType="begin"/>
            </w:r>
            <w:r w:rsidR="009B79C9">
              <w:rPr>
                <w:sz w:val="20"/>
                <w:szCs w:val="20"/>
              </w:rPr>
              <w:instrText xml:space="preserve"> REF _Ref440360857 \h  \* MERGEFORMAT </w:instrText>
            </w:r>
            <w:r w:rsidR="009B79C9">
              <w:rPr>
                <w:sz w:val="20"/>
                <w:szCs w:val="20"/>
              </w:rPr>
            </w:r>
            <w:r w:rsidR="009B79C9">
              <w:rPr>
                <w:sz w:val="20"/>
                <w:szCs w:val="20"/>
              </w:rPr>
              <w:fldChar w:fldCharType="separate"/>
            </w:r>
            <w:r w:rsidR="00A2710C" w:rsidRPr="00BD20ED">
              <w:rPr>
                <w:szCs w:val="34"/>
              </w:rPr>
              <w:t xml:space="preserve">Attribute </w:t>
            </w:r>
            <w:r w:rsidR="00A2710C" w:rsidRPr="00A2710C">
              <w:rPr>
                <w:rFonts w:ascii="Courier New" w:hAnsi="Courier New" w:cs="Courier New"/>
                <w:b/>
                <w:sz w:val="18"/>
                <w:szCs w:val="34"/>
                <w:highlight w:val="white"/>
              </w:rPr>
              <w:t>quality_control</w:t>
            </w:r>
            <w:r w:rsidR="009B79C9">
              <w:rPr>
                <w:sz w:val="20"/>
                <w:szCs w:val="20"/>
              </w:rPr>
              <w:fldChar w:fldCharType="end"/>
            </w:r>
          </w:p>
        </w:tc>
      </w:tr>
    </w:tbl>
    <w:p w14:paraId="5A8690AF" w14:textId="7A546EDC" w:rsidR="00042E3F" w:rsidRPr="00226A3F" w:rsidRDefault="002E0AE1" w:rsidP="00A913FE">
      <w:pPr>
        <w:pStyle w:val="Beschriftung"/>
        <w:spacing w:before="120"/>
        <w:rPr>
          <w:rFonts w:cs="Calibri"/>
          <w:lang w:eastAsia="zh-CN"/>
        </w:rPr>
      </w:pPr>
      <w:bookmarkStart w:id="2120" w:name="_Toc3566544"/>
      <w:bookmarkStart w:id="2121" w:name="_Toc34747546"/>
      <w:bookmarkStart w:id="2122" w:name="_Toc39880872"/>
      <w:r>
        <w:t xml:space="preserve">Table </w:t>
      </w:r>
      <w:r w:rsidR="00ED469A">
        <w:fldChar w:fldCharType="begin"/>
      </w:r>
      <w:r w:rsidR="00ED469A">
        <w:instrText xml:space="preserve"> SEQ Table \* ARABIC </w:instrText>
      </w:r>
      <w:r w:rsidR="00ED469A">
        <w:fldChar w:fldCharType="separate"/>
      </w:r>
      <w:r w:rsidR="00A2710C">
        <w:rPr>
          <w:noProof/>
        </w:rPr>
        <w:t>141</w:t>
      </w:r>
      <w:r w:rsidR="00ED469A">
        <w:fldChar w:fldCharType="end"/>
      </w:r>
      <w:r>
        <w:t>: Attributes of element</w:t>
      </w:r>
      <w:r w:rsidRPr="00226A3F">
        <w:t xml:space="preserve"> </w:t>
      </w:r>
      <w:r w:rsidRPr="00F94FF6">
        <w:rPr>
          <w:rStyle w:val="elementdeftypeChar"/>
          <w:b/>
        </w:rPr>
        <w:t>&lt;connection_2d/&gt;</w:t>
      </w:r>
      <w:bookmarkEnd w:id="2120"/>
      <w:bookmarkEnd w:id="2121"/>
      <w:bookmarkEnd w:id="2122"/>
    </w:p>
    <w:tbl>
      <w:tblPr>
        <w:tblW w:w="0" w:type="auto"/>
        <w:jc w:val="center"/>
        <w:tblLayout w:type="fixed"/>
        <w:tblLook w:val="04A0" w:firstRow="1" w:lastRow="0" w:firstColumn="1" w:lastColumn="0" w:noHBand="0" w:noVBand="1"/>
      </w:tblPr>
      <w:tblGrid>
        <w:gridCol w:w="2111"/>
        <w:gridCol w:w="1428"/>
        <w:gridCol w:w="1275"/>
        <w:gridCol w:w="3678"/>
      </w:tblGrid>
      <w:tr w:rsidR="00042E3F" w:rsidRPr="000F7EEA" w14:paraId="22071231" w14:textId="77777777" w:rsidTr="00B95BA7">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77696F66" w14:textId="77777777" w:rsidR="00042E3F" w:rsidRPr="00226A3F" w:rsidRDefault="00042E3F" w:rsidP="00B20E69">
            <w:pPr>
              <w:keepNext/>
              <w:suppressAutoHyphens/>
              <w:rPr>
                <w:rFonts w:cs="Calibri"/>
                <w:b/>
                <w:i/>
                <w:lang w:eastAsia="zh-CN"/>
              </w:rPr>
            </w:pPr>
            <w:r w:rsidRPr="00226A3F">
              <w:rPr>
                <w:b/>
                <w:i/>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22E3A1F4" w14:textId="77777777" w:rsidR="00042E3F" w:rsidRPr="00226A3F" w:rsidRDefault="00042E3F" w:rsidP="00B20E69">
            <w:pPr>
              <w:keepNext/>
              <w:suppressAutoHyphens/>
              <w:rPr>
                <w:rFonts w:cs="Calibri"/>
                <w:b/>
                <w:i/>
                <w:lang w:eastAsia="zh-CN"/>
              </w:rPr>
            </w:pPr>
            <w:r w:rsidRPr="00226A3F">
              <w:rPr>
                <w:b/>
                <w:i/>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1C8D7E6" w14:textId="33FF94B3" w:rsidR="00042E3F" w:rsidRPr="00226A3F" w:rsidRDefault="003C5489" w:rsidP="00B20E69">
            <w:pPr>
              <w:keepNext/>
              <w:suppressAutoHyphens/>
              <w:rPr>
                <w:rFonts w:cs="Calibri"/>
                <w:b/>
                <w:i/>
                <w:lang w:eastAsia="zh-CN"/>
              </w:rPr>
            </w:pPr>
            <w:r>
              <w:rPr>
                <w:b/>
                <w:i/>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F4641" w14:textId="6A35111C" w:rsidR="00042E3F" w:rsidRPr="00226A3F" w:rsidRDefault="009B79C9" w:rsidP="00B20E69">
            <w:pPr>
              <w:keepNext/>
              <w:suppressAutoHyphens/>
              <w:rPr>
                <w:rFonts w:cs="Calibri"/>
                <w:lang w:eastAsia="zh-CN"/>
              </w:rPr>
            </w:pPr>
            <w:r w:rsidRPr="00A20C5C">
              <w:rPr>
                <w:b/>
                <w:i/>
              </w:rPr>
              <w:t>Constraint</w:t>
            </w:r>
            <w:r>
              <w:rPr>
                <w:b/>
                <w:i/>
              </w:rPr>
              <w:t xml:space="preserve"> / Remarks</w:t>
            </w:r>
          </w:p>
        </w:tc>
      </w:tr>
      <w:tr w:rsidR="00042E3F" w:rsidRPr="000F7EEA" w14:paraId="429D9F7E" w14:textId="77777777" w:rsidTr="00B95BA7">
        <w:trPr>
          <w:jc w:val="center"/>
        </w:trPr>
        <w:tc>
          <w:tcPr>
            <w:tcW w:w="2111" w:type="dxa"/>
            <w:tcBorders>
              <w:top w:val="single" w:sz="8" w:space="0" w:color="000000"/>
              <w:left w:val="single" w:sz="8" w:space="0" w:color="000000"/>
              <w:bottom w:val="single" w:sz="4" w:space="0" w:color="000000"/>
              <w:right w:val="nil"/>
            </w:tcBorders>
            <w:vAlign w:val="bottom"/>
            <w:hideMark/>
          </w:tcPr>
          <w:p w14:paraId="0451AED5" w14:textId="77777777" w:rsidR="00042E3F" w:rsidRPr="00226A3F" w:rsidRDefault="00042E3F" w:rsidP="00B20E69">
            <w:pPr>
              <w:suppressAutoHyphens/>
              <w:rPr>
                <w:rFonts w:cs="Calibri"/>
                <w:sz w:val="20"/>
                <w:szCs w:val="20"/>
                <w:lang w:eastAsia="zh-CN"/>
              </w:rPr>
            </w:pPr>
            <w:r w:rsidRPr="00226A3F">
              <w:rPr>
                <w:sz w:val="20"/>
                <w:szCs w:val="20"/>
              </w:rPr>
              <w:t>adhesive_face</w:t>
            </w:r>
          </w:p>
        </w:tc>
        <w:tc>
          <w:tcPr>
            <w:tcW w:w="1428" w:type="dxa"/>
            <w:tcBorders>
              <w:top w:val="single" w:sz="8" w:space="0" w:color="000000"/>
              <w:left w:val="single" w:sz="4" w:space="0" w:color="000000"/>
              <w:bottom w:val="single" w:sz="4" w:space="0" w:color="000000"/>
              <w:right w:val="nil"/>
            </w:tcBorders>
            <w:vAlign w:val="bottom"/>
            <w:hideMark/>
          </w:tcPr>
          <w:p w14:paraId="4CACCA5D" w14:textId="6EF85990" w:rsidR="00042E3F" w:rsidRPr="00226A3F" w:rsidRDefault="00042E3F" w:rsidP="00B20E69">
            <w:pPr>
              <w:suppressAutoHyphens/>
              <w:rPr>
                <w:rFonts w:cs="Calibri"/>
                <w:sz w:val="20"/>
                <w:szCs w:val="20"/>
                <w:lang w:eastAsia="zh-CN"/>
              </w:rPr>
            </w:pPr>
            <w:r w:rsidRPr="00226A3F">
              <w:rPr>
                <w:sz w:val="20"/>
                <w:szCs w:val="20"/>
              </w:rPr>
              <w:t>1</w:t>
            </w:r>
          </w:p>
        </w:tc>
        <w:tc>
          <w:tcPr>
            <w:tcW w:w="1275" w:type="dxa"/>
            <w:tcBorders>
              <w:top w:val="single" w:sz="8" w:space="0" w:color="000000"/>
              <w:left w:val="single" w:sz="4" w:space="0" w:color="000000"/>
              <w:bottom w:val="single" w:sz="4" w:space="0" w:color="000000"/>
              <w:right w:val="nil"/>
            </w:tcBorders>
            <w:vAlign w:val="bottom"/>
            <w:hideMark/>
          </w:tcPr>
          <w:p w14:paraId="1BDC3957" w14:textId="77777777" w:rsidR="00042E3F" w:rsidRPr="00226A3F" w:rsidRDefault="00042E3F" w:rsidP="00B20E69">
            <w:pPr>
              <w:suppressAutoHyphens/>
              <w:rPr>
                <w:rFonts w:cs="Calibri"/>
                <w:sz w:val="20"/>
                <w:szCs w:val="20"/>
                <w:lang w:eastAsia="zh-CN"/>
              </w:rPr>
            </w:pPr>
            <w:r w:rsidRPr="00226A3F">
              <w:rPr>
                <w:sz w:val="20"/>
                <w:szCs w:val="20"/>
              </w:rPr>
              <w:t>Optional</w:t>
            </w:r>
          </w:p>
        </w:tc>
        <w:tc>
          <w:tcPr>
            <w:tcW w:w="3678" w:type="dxa"/>
            <w:tcBorders>
              <w:top w:val="single" w:sz="8" w:space="0" w:color="000000"/>
              <w:left w:val="single" w:sz="4" w:space="0" w:color="000000"/>
              <w:bottom w:val="single" w:sz="4" w:space="0" w:color="000000"/>
              <w:right w:val="single" w:sz="8" w:space="0" w:color="000000"/>
            </w:tcBorders>
            <w:vAlign w:val="bottom"/>
            <w:hideMark/>
          </w:tcPr>
          <w:p w14:paraId="6A907321" w14:textId="77777777" w:rsidR="00042E3F" w:rsidRPr="00226A3F" w:rsidRDefault="00042E3F" w:rsidP="00B20E69">
            <w:pPr>
              <w:suppressAutoHyphens/>
              <w:rPr>
                <w:rFonts w:cs="Calibri"/>
                <w:lang w:eastAsia="zh-CN"/>
              </w:rPr>
            </w:pPr>
            <w:r w:rsidRPr="00226A3F">
              <w:rPr>
                <w:sz w:val="20"/>
                <w:szCs w:val="20"/>
              </w:rPr>
              <w:t>-</w:t>
            </w:r>
          </w:p>
        </w:tc>
      </w:tr>
      <w:tr w:rsidR="00042E3F" w:rsidRPr="000F7EEA" w14:paraId="2CAD9E55" w14:textId="77777777" w:rsidTr="00B95BA7">
        <w:trPr>
          <w:jc w:val="center"/>
        </w:trPr>
        <w:tc>
          <w:tcPr>
            <w:tcW w:w="2111" w:type="dxa"/>
            <w:tcBorders>
              <w:top w:val="single" w:sz="4" w:space="0" w:color="000000"/>
              <w:left w:val="single" w:sz="8" w:space="0" w:color="000000"/>
              <w:bottom w:val="single" w:sz="4" w:space="0" w:color="000000"/>
              <w:right w:val="nil"/>
            </w:tcBorders>
            <w:vAlign w:val="bottom"/>
            <w:hideMark/>
          </w:tcPr>
          <w:p w14:paraId="33FC6AD5" w14:textId="77777777" w:rsidR="00042E3F" w:rsidRPr="00226A3F" w:rsidRDefault="00042E3F" w:rsidP="00B20E69">
            <w:pPr>
              <w:suppressAutoHyphens/>
              <w:rPr>
                <w:rFonts w:cs="Calibri"/>
                <w:sz w:val="20"/>
                <w:szCs w:val="20"/>
                <w:lang w:eastAsia="zh-CN"/>
              </w:rPr>
            </w:pPr>
            <w:r w:rsidRPr="00226A3F">
              <w:rPr>
                <w:sz w:val="20"/>
                <w:szCs w:val="20"/>
              </w:rPr>
              <w:t>loc_list</w:t>
            </w:r>
          </w:p>
        </w:tc>
        <w:tc>
          <w:tcPr>
            <w:tcW w:w="1428" w:type="dxa"/>
            <w:tcBorders>
              <w:top w:val="single" w:sz="4" w:space="0" w:color="000000"/>
              <w:left w:val="single" w:sz="4" w:space="0" w:color="000000"/>
              <w:bottom w:val="single" w:sz="4" w:space="0" w:color="000000"/>
              <w:right w:val="nil"/>
            </w:tcBorders>
            <w:vAlign w:val="bottom"/>
            <w:hideMark/>
          </w:tcPr>
          <w:p w14:paraId="759B40D9" w14:textId="77777777" w:rsidR="00042E3F" w:rsidRPr="00226A3F" w:rsidRDefault="00042E3F" w:rsidP="00B20E69">
            <w:pPr>
              <w:suppressAutoHyphens/>
              <w:rPr>
                <w:rFonts w:cs="Calibri"/>
                <w:sz w:val="20"/>
                <w:szCs w:val="20"/>
                <w:lang w:eastAsia="zh-CN"/>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6013AC02" w14:textId="77777777" w:rsidR="00042E3F" w:rsidRPr="00226A3F" w:rsidRDefault="00042E3F" w:rsidP="00B20E69">
            <w:pPr>
              <w:suppressAutoHyphens/>
              <w:rPr>
                <w:rFonts w:cs="Calibri"/>
                <w:sz w:val="20"/>
                <w:szCs w:val="20"/>
                <w:lang w:eastAsia="zh-CN"/>
              </w:rPr>
            </w:pPr>
            <w:r w:rsidRPr="00226A3F">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6DBAA735" w14:textId="77777777" w:rsidR="00042E3F" w:rsidRPr="00226A3F" w:rsidRDefault="00042E3F" w:rsidP="00B20E69">
            <w:pPr>
              <w:suppressAutoHyphens/>
              <w:rPr>
                <w:rFonts w:cs="Calibri"/>
                <w:lang w:eastAsia="zh-CN"/>
              </w:rPr>
            </w:pPr>
            <w:r w:rsidRPr="00226A3F">
              <w:rPr>
                <w:sz w:val="20"/>
                <w:szCs w:val="20"/>
              </w:rPr>
              <w:t>-</w:t>
            </w:r>
          </w:p>
        </w:tc>
      </w:tr>
      <w:tr w:rsidR="00042E3F" w:rsidRPr="000F7EEA" w14:paraId="577E41FB" w14:textId="77777777" w:rsidTr="00B95BA7">
        <w:trPr>
          <w:jc w:val="center"/>
        </w:trPr>
        <w:tc>
          <w:tcPr>
            <w:tcW w:w="2111" w:type="dxa"/>
            <w:tcBorders>
              <w:top w:val="single" w:sz="4" w:space="0" w:color="000000"/>
              <w:left w:val="single" w:sz="8" w:space="0" w:color="000000"/>
              <w:bottom w:val="single" w:sz="4" w:space="0" w:color="000000"/>
              <w:right w:val="nil"/>
            </w:tcBorders>
            <w:vAlign w:val="bottom"/>
          </w:tcPr>
          <w:p w14:paraId="1B9FE2F2" w14:textId="77777777" w:rsidR="00042E3F" w:rsidRPr="00226A3F" w:rsidRDefault="00042E3F" w:rsidP="00B20E69">
            <w:pPr>
              <w:suppressAutoHyphens/>
              <w:rPr>
                <w:sz w:val="20"/>
                <w:szCs w:val="20"/>
              </w:rPr>
            </w:pPr>
            <w:r w:rsidRPr="00226A3F">
              <w:rPr>
                <w:sz w:val="20"/>
                <w:szCs w:val="20"/>
              </w:rPr>
              <w:t>face_list</w:t>
            </w:r>
          </w:p>
        </w:tc>
        <w:tc>
          <w:tcPr>
            <w:tcW w:w="1428" w:type="dxa"/>
            <w:tcBorders>
              <w:top w:val="single" w:sz="4" w:space="0" w:color="000000"/>
              <w:left w:val="single" w:sz="4" w:space="0" w:color="000000"/>
              <w:bottom w:val="single" w:sz="4" w:space="0" w:color="000000"/>
              <w:right w:val="nil"/>
            </w:tcBorders>
            <w:vAlign w:val="bottom"/>
          </w:tcPr>
          <w:p w14:paraId="5FD21D01" w14:textId="77777777" w:rsidR="00042E3F" w:rsidRPr="00226A3F" w:rsidRDefault="00042E3F" w:rsidP="00B20E69">
            <w:pPr>
              <w:suppressAutoHyphens/>
              <w:rPr>
                <w:sz w:val="20"/>
                <w:szCs w:val="20"/>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1AAF86F5" w14:textId="77777777" w:rsidR="00042E3F" w:rsidRPr="00226A3F" w:rsidRDefault="00042E3F" w:rsidP="00B20E69">
            <w:pPr>
              <w:suppressAutoHyphens/>
              <w:rPr>
                <w:sz w:val="20"/>
                <w:szCs w:val="20"/>
              </w:rPr>
            </w:pPr>
            <w:r w:rsidRPr="00226A3F">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tcPr>
          <w:p w14:paraId="5AD92571" w14:textId="77777777" w:rsidR="00042E3F" w:rsidRPr="00226A3F" w:rsidRDefault="00DD4B30" w:rsidP="00B20E69">
            <w:pPr>
              <w:suppressAutoHyphens/>
              <w:rPr>
                <w:sz w:val="20"/>
                <w:szCs w:val="20"/>
              </w:rPr>
            </w:pPr>
            <w:r>
              <w:rPr>
                <w:sz w:val="20"/>
                <w:szCs w:val="20"/>
              </w:rPr>
              <w:t>-</w:t>
            </w:r>
          </w:p>
        </w:tc>
      </w:tr>
      <w:tr w:rsidR="00042E3F" w:rsidRPr="000F7EEA" w14:paraId="57D7370D" w14:textId="77777777" w:rsidTr="00B95BA7">
        <w:trPr>
          <w:jc w:val="center"/>
        </w:trPr>
        <w:tc>
          <w:tcPr>
            <w:tcW w:w="2111" w:type="dxa"/>
            <w:tcBorders>
              <w:top w:val="single" w:sz="4" w:space="0" w:color="000000"/>
              <w:left w:val="single" w:sz="8" w:space="0" w:color="000000"/>
              <w:bottom w:val="single" w:sz="4" w:space="0" w:color="000000"/>
              <w:right w:val="nil"/>
            </w:tcBorders>
            <w:vAlign w:val="bottom"/>
            <w:hideMark/>
          </w:tcPr>
          <w:p w14:paraId="21B62389" w14:textId="77777777" w:rsidR="00042E3F" w:rsidRPr="00226A3F" w:rsidRDefault="00042E3F" w:rsidP="00B20E69">
            <w:pPr>
              <w:suppressAutoHyphens/>
              <w:rPr>
                <w:rFonts w:cs="Calibri"/>
                <w:sz w:val="20"/>
                <w:szCs w:val="20"/>
                <w:lang w:eastAsia="zh-CN"/>
              </w:rPr>
            </w:pPr>
            <w:r w:rsidRPr="00226A3F">
              <w:rPr>
                <w:sz w:val="20"/>
                <w:szCs w:val="20"/>
              </w:rPr>
              <w:t>appdata</w:t>
            </w:r>
          </w:p>
        </w:tc>
        <w:tc>
          <w:tcPr>
            <w:tcW w:w="1428" w:type="dxa"/>
            <w:tcBorders>
              <w:top w:val="single" w:sz="4" w:space="0" w:color="000000"/>
              <w:left w:val="single" w:sz="4" w:space="0" w:color="000000"/>
              <w:bottom w:val="single" w:sz="4" w:space="0" w:color="000000"/>
              <w:right w:val="nil"/>
            </w:tcBorders>
            <w:vAlign w:val="bottom"/>
            <w:hideMark/>
          </w:tcPr>
          <w:p w14:paraId="637E0114" w14:textId="4890CE8A" w:rsidR="00042E3F" w:rsidRPr="00226A3F" w:rsidRDefault="00042E3F" w:rsidP="00B20E69">
            <w:pPr>
              <w:suppressAutoHyphens/>
              <w:rPr>
                <w:rFonts w:cs="Calibri"/>
                <w:sz w:val="20"/>
                <w:szCs w:val="20"/>
                <w:lang w:eastAsia="zh-CN"/>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73FC52F3" w14:textId="77777777" w:rsidR="00042E3F" w:rsidRPr="00226A3F" w:rsidRDefault="00042E3F" w:rsidP="00B20E69">
            <w:pPr>
              <w:suppressAutoHyphens/>
              <w:rPr>
                <w:rFonts w:cs="Calibri"/>
                <w:sz w:val="20"/>
                <w:szCs w:val="20"/>
                <w:lang w:eastAsia="zh-CN"/>
              </w:rPr>
            </w:pPr>
            <w:r w:rsidRPr="00226A3F">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320729B1" w14:textId="77777777" w:rsidR="00042E3F" w:rsidRPr="00226A3F" w:rsidRDefault="00042E3F" w:rsidP="002E0AE1">
            <w:pPr>
              <w:keepNext/>
              <w:suppressAutoHyphens/>
              <w:rPr>
                <w:rFonts w:cs="Calibri"/>
                <w:lang w:eastAsia="zh-CN"/>
              </w:rPr>
            </w:pPr>
            <w:r w:rsidRPr="00226A3F">
              <w:rPr>
                <w:sz w:val="20"/>
                <w:szCs w:val="20"/>
              </w:rPr>
              <w:t>-</w:t>
            </w:r>
          </w:p>
        </w:tc>
      </w:tr>
      <w:tr w:rsidR="00F831AA" w:rsidRPr="000F7EEA" w14:paraId="17FAE6BC" w14:textId="77777777" w:rsidTr="00B95BA7">
        <w:trPr>
          <w:jc w:val="center"/>
        </w:trPr>
        <w:tc>
          <w:tcPr>
            <w:tcW w:w="2111" w:type="dxa"/>
            <w:tcBorders>
              <w:top w:val="single" w:sz="4" w:space="0" w:color="000000"/>
              <w:left w:val="single" w:sz="8" w:space="0" w:color="000000"/>
              <w:bottom w:val="single" w:sz="4" w:space="0" w:color="000000"/>
              <w:right w:val="nil"/>
            </w:tcBorders>
            <w:vAlign w:val="bottom"/>
          </w:tcPr>
          <w:p w14:paraId="5812DED1" w14:textId="0F728561" w:rsidR="00F831AA" w:rsidRDefault="00F831AA" w:rsidP="00B20E69">
            <w:pPr>
              <w:suppressAutoHyphens/>
              <w:rPr>
                <w:sz w:val="20"/>
                <w:szCs w:val="20"/>
              </w:rPr>
            </w:pPr>
            <w:r>
              <w:rPr>
                <w:sz w:val="20"/>
                <w:szCs w:val="20"/>
              </w:rPr>
              <w:t>femdata</w:t>
            </w:r>
          </w:p>
        </w:tc>
        <w:tc>
          <w:tcPr>
            <w:tcW w:w="1428" w:type="dxa"/>
            <w:tcBorders>
              <w:top w:val="single" w:sz="4" w:space="0" w:color="000000"/>
              <w:left w:val="single" w:sz="4" w:space="0" w:color="000000"/>
              <w:bottom w:val="single" w:sz="4" w:space="0" w:color="000000"/>
              <w:right w:val="nil"/>
            </w:tcBorders>
            <w:vAlign w:val="bottom"/>
          </w:tcPr>
          <w:p w14:paraId="66FAEA44" w14:textId="37738DDD" w:rsidR="00F831AA" w:rsidDel="009050D3" w:rsidRDefault="00F831AA" w:rsidP="00B20E69">
            <w:pPr>
              <w:suppressAutoHyphens/>
              <w:rPr>
                <w:sz w:val="20"/>
                <w:szCs w:val="20"/>
              </w:rPr>
            </w:pPr>
            <w:r>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42FA1396" w14:textId="671636E4" w:rsidR="00F831AA" w:rsidRDefault="00F831AA" w:rsidP="00B20E69">
            <w:pPr>
              <w:suppressAutoHyphens/>
              <w:rPr>
                <w:sz w:val="20"/>
                <w:szCs w:val="20"/>
              </w:rPr>
            </w:pPr>
            <w:r>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tcPr>
          <w:p w14:paraId="0ECE3604" w14:textId="5A44C056" w:rsidR="00F831AA" w:rsidRDefault="00F831AA" w:rsidP="002E0AE1">
            <w:pPr>
              <w:keepNext/>
              <w:suppressAutoHyphens/>
              <w:rPr>
                <w:sz w:val="20"/>
                <w:szCs w:val="20"/>
              </w:rPr>
            </w:pPr>
            <w:r>
              <w:rPr>
                <w:sz w:val="20"/>
                <w:szCs w:val="20"/>
              </w:rPr>
              <w:t>-</w:t>
            </w:r>
          </w:p>
        </w:tc>
      </w:tr>
      <w:tr w:rsidR="004D09C5" w:rsidRPr="000F7EEA" w14:paraId="2C12AED0" w14:textId="77777777" w:rsidTr="00B95BA7">
        <w:trPr>
          <w:jc w:val="center"/>
        </w:trPr>
        <w:tc>
          <w:tcPr>
            <w:tcW w:w="2111" w:type="dxa"/>
            <w:tcBorders>
              <w:top w:val="single" w:sz="4" w:space="0" w:color="000000"/>
              <w:left w:val="single" w:sz="8" w:space="0" w:color="000000"/>
              <w:bottom w:val="single" w:sz="8" w:space="0" w:color="000000"/>
              <w:right w:val="nil"/>
            </w:tcBorders>
            <w:vAlign w:val="bottom"/>
            <w:hideMark/>
          </w:tcPr>
          <w:p w14:paraId="7667E00F" w14:textId="4AE8E367" w:rsidR="004D09C5" w:rsidRPr="00226A3F" w:rsidRDefault="004D09C5" w:rsidP="00B20E69">
            <w:pPr>
              <w:suppressAutoHyphens/>
              <w:rPr>
                <w:sz w:val="20"/>
                <w:szCs w:val="20"/>
              </w:rPr>
            </w:pPr>
            <w:r>
              <w:rPr>
                <w:sz w:val="20"/>
                <w:szCs w:val="20"/>
              </w:rPr>
              <w:t>custom_attributes_list</w:t>
            </w:r>
          </w:p>
        </w:tc>
        <w:tc>
          <w:tcPr>
            <w:tcW w:w="1428" w:type="dxa"/>
            <w:tcBorders>
              <w:top w:val="single" w:sz="4" w:space="0" w:color="000000"/>
              <w:left w:val="single" w:sz="4" w:space="0" w:color="000000"/>
              <w:bottom w:val="single" w:sz="8" w:space="0" w:color="000000"/>
              <w:right w:val="nil"/>
            </w:tcBorders>
            <w:vAlign w:val="bottom"/>
            <w:hideMark/>
          </w:tcPr>
          <w:p w14:paraId="0A0BA6B3" w14:textId="76506D41" w:rsidR="004D09C5" w:rsidRPr="00226A3F" w:rsidRDefault="004D09C5" w:rsidP="00B20E69">
            <w:pPr>
              <w:suppressAutoHyphens/>
              <w:rPr>
                <w:sz w:val="20"/>
                <w:szCs w:val="20"/>
              </w:rPr>
            </w:pPr>
            <w:r>
              <w:rPr>
                <w:sz w:val="20"/>
                <w:szCs w:val="20"/>
              </w:rPr>
              <w:t>1</w:t>
            </w:r>
          </w:p>
        </w:tc>
        <w:tc>
          <w:tcPr>
            <w:tcW w:w="1275" w:type="dxa"/>
            <w:tcBorders>
              <w:top w:val="single" w:sz="4" w:space="0" w:color="000000"/>
              <w:left w:val="single" w:sz="4" w:space="0" w:color="000000"/>
              <w:bottom w:val="single" w:sz="8" w:space="0" w:color="000000"/>
              <w:right w:val="nil"/>
            </w:tcBorders>
            <w:vAlign w:val="bottom"/>
            <w:hideMark/>
          </w:tcPr>
          <w:p w14:paraId="7C06CF41" w14:textId="1285426C" w:rsidR="004D09C5" w:rsidRPr="00226A3F" w:rsidRDefault="004D09C5" w:rsidP="00B20E69">
            <w:pPr>
              <w:suppressAutoHyphens/>
              <w:rPr>
                <w:sz w:val="20"/>
                <w:szCs w:val="20"/>
              </w:rPr>
            </w:pPr>
            <w:r>
              <w:rPr>
                <w:sz w:val="20"/>
                <w:szCs w:val="20"/>
              </w:rPr>
              <w:t>Optional</w:t>
            </w:r>
          </w:p>
        </w:tc>
        <w:tc>
          <w:tcPr>
            <w:tcW w:w="3678" w:type="dxa"/>
            <w:tcBorders>
              <w:top w:val="single" w:sz="4" w:space="0" w:color="000000"/>
              <w:left w:val="single" w:sz="4" w:space="0" w:color="000000"/>
              <w:bottom w:val="single" w:sz="8" w:space="0" w:color="000000"/>
              <w:right w:val="single" w:sz="8" w:space="0" w:color="000000"/>
            </w:tcBorders>
            <w:vAlign w:val="bottom"/>
            <w:hideMark/>
          </w:tcPr>
          <w:p w14:paraId="2C49F397" w14:textId="5D9691BA" w:rsidR="004D09C5" w:rsidRPr="00226A3F" w:rsidRDefault="004D09C5" w:rsidP="002E0AE1">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2710C">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A2710C" w:rsidRPr="00A2710C">
              <w:rPr>
                <w:sz w:val="20"/>
                <w:szCs w:val="20"/>
              </w:rPr>
              <w:t xml:space="preserve">Custom Attributes </w:t>
            </w:r>
            <w:r w:rsidR="00A2710C" w:rsidRPr="007331A4">
              <w:t>list</w:t>
            </w:r>
            <w:r w:rsidRPr="003D0E42">
              <w:rPr>
                <w:rFonts w:cs="Calibri"/>
                <w:sz w:val="20"/>
                <w:szCs w:val="20"/>
                <w:lang w:eastAsia="en-GB"/>
              </w:rPr>
              <w:fldChar w:fldCharType="end"/>
            </w:r>
          </w:p>
        </w:tc>
      </w:tr>
    </w:tbl>
    <w:p w14:paraId="63C93BED" w14:textId="48634E87" w:rsidR="00042E3F" w:rsidRPr="00226A3F" w:rsidRDefault="002E0AE1" w:rsidP="00A913FE">
      <w:pPr>
        <w:pStyle w:val="Beschriftung"/>
        <w:spacing w:before="120"/>
      </w:pPr>
      <w:bookmarkStart w:id="2123" w:name="_Toc3566545"/>
      <w:bookmarkStart w:id="2124" w:name="_Toc34747547"/>
      <w:bookmarkStart w:id="2125" w:name="_Toc39880873"/>
      <w:r>
        <w:t xml:space="preserve">Table </w:t>
      </w:r>
      <w:r w:rsidR="00ED469A">
        <w:fldChar w:fldCharType="begin"/>
      </w:r>
      <w:r w:rsidR="00ED469A">
        <w:instrText xml:space="preserve"> SEQ Table \* ARABIC </w:instrText>
      </w:r>
      <w:r w:rsidR="00ED469A">
        <w:fldChar w:fldCharType="separate"/>
      </w:r>
      <w:r w:rsidR="00A2710C">
        <w:rPr>
          <w:noProof/>
        </w:rPr>
        <w:t>142</w:t>
      </w:r>
      <w:r w:rsidR="00ED469A">
        <w:fldChar w:fldCharType="end"/>
      </w:r>
      <w:r>
        <w:t>: Nested elements of element</w:t>
      </w:r>
      <w:r w:rsidRPr="00226A3F">
        <w:t xml:space="preserve"> </w:t>
      </w:r>
      <w:r w:rsidRPr="00F94FF6">
        <w:rPr>
          <w:rStyle w:val="elementdeftypeChar"/>
          <w:b/>
        </w:rPr>
        <w:t>&lt;connection_2d/&gt;</w:t>
      </w:r>
      <w:bookmarkEnd w:id="2123"/>
      <w:bookmarkEnd w:id="2124"/>
      <w:bookmarkEnd w:id="2125"/>
    </w:p>
    <w:p w14:paraId="3A0CCF2F" w14:textId="77777777" w:rsidR="00042E3F" w:rsidRPr="00226A3F" w:rsidRDefault="00042E3F" w:rsidP="00042E3F">
      <w:pPr>
        <w:keepNext/>
      </w:pPr>
      <w:r w:rsidRPr="00226A3F">
        <w:t xml:space="preserve">For the </w:t>
      </w:r>
      <w:r w:rsidRPr="00D66FF0">
        <w:rPr>
          <w:rFonts w:ascii="Courier New" w:hAnsi="Courier New" w:cs="Courier New"/>
          <w:b/>
          <w:i/>
          <w:sz w:val="18"/>
          <w:szCs w:val="18"/>
        </w:rPr>
        <w:t>&lt;adhesive_face/&gt;</w:t>
      </w:r>
      <w:r w:rsidRPr="00226A3F">
        <w:t xml:space="preserve"> element, the following attributes can be specified:</w:t>
      </w:r>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042E3F" w:rsidRPr="00226A3F" w14:paraId="62B49051" w14:textId="77777777" w:rsidTr="00B20E69">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520FB" w14:textId="77777777" w:rsidR="00042E3F" w:rsidRPr="00226A3F" w:rsidRDefault="00042E3F" w:rsidP="00B20E69">
            <w:pPr>
              <w:keepNext/>
              <w:rPr>
                <w:b/>
                <w:i/>
              </w:rPr>
            </w:pPr>
            <w:r w:rsidRPr="00226A3F">
              <w:rPr>
                <w:b/>
                <w:i/>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7F0E08" w14:textId="77777777" w:rsidR="00042E3F" w:rsidRPr="00226A3F" w:rsidRDefault="00042E3F" w:rsidP="00B20E69">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A2260" w14:textId="77777777" w:rsidR="00042E3F" w:rsidRPr="00226A3F" w:rsidRDefault="00042E3F" w:rsidP="00B20E69">
            <w:pPr>
              <w:keepNext/>
              <w:rPr>
                <w:b/>
                <w:i/>
              </w:rPr>
            </w:pPr>
            <w:r w:rsidRPr="00226A3F">
              <w:rPr>
                <w:b/>
                <w:i/>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156BB5" w14:textId="067C50C0" w:rsidR="00042E3F" w:rsidRPr="00226A3F" w:rsidRDefault="003C5489" w:rsidP="00B20E69">
            <w:pPr>
              <w:keepNext/>
              <w:rPr>
                <w:b/>
                <w:i/>
              </w:rPr>
            </w:pPr>
            <w:r>
              <w:rPr>
                <w:b/>
                <w:i/>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D1C663" w14:textId="77777777" w:rsidR="00042E3F" w:rsidRPr="00226A3F" w:rsidRDefault="00042E3F" w:rsidP="00B20E69">
            <w:pPr>
              <w:keepNext/>
              <w:rPr>
                <w:b/>
                <w:i/>
              </w:rPr>
            </w:pPr>
            <w:r w:rsidRPr="00226A3F">
              <w:rPr>
                <w:b/>
                <w:i/>
              </w:rPr>
              <w:t>Constraint</w:t>
            </w:r>
          </w:p>
        </w:tc>
      </w:tr>
      <w:tr w:rsidR="00042E3F" w:rsidRPr="00226A3F" w14:paraId="291CB590" w14:textId="77777777" w:rsidTr="00B20E69">
        <w:trPr>
          <w:jc w:val="center"/>
        </w:trPr>
        <w:tc>
          <w:tcPr>
            <w:tcW w:w="1296" w:type="dxa"/>
            <w:shd w:val="clear" w:color="auto" w:fill="auto"/>
            <w:vAlign w:val="bottom"/>
          </w:tcPr>
          <w:p w14:paraId="441150C9" w14:textId="77777777" w:rsidR="00042E3F" w:rsidRPr="00226A3F" w:rsidRDefault="00042E3F" w:rsidP="00B20E69">
            <w:pPr>
              <w:keepNext/>
              <w:rPr>
                <w:sz w:val="20"/>
                <w:szCs w:val="20"/>
              </w:rPr>
            </w:pPr>
            <w:r>
              <w:rPr>
                <w:sz w:val="20"/>
                <w:szCs w:val="20"/>
              </w:rPr>
              <w:t>base</w:t>
            </w:r>
          </w:p>
        </w:tc>
        <w:tc>
          <w:tcPr>
            <w:tcW w:w="1800" w:type="dxa"/>
            <w:shd w:val="clear" w:color="auto" w:fill="auto"/>
            <w:vAlign w:val="bottom"/>
          </w:tcPr>
          <w:p w14:paraId="6755154B" w14:textId="77777777" w:rsidR="00042E3F" w:rsidRPr="00226A3F" w:rsidRDefault="00042E3F" w:rsidP="00B20E69">
            <w:pPr>
              <w:keepNext/>
              <w:rPr>
                <w:sz w:val="20"/>
                <w:szCs w:val="20"/>
              </w:rPr>
            </w:pPr>
            <w:r>
              <w:rPr>
                <w:sz w:val="20"/>
                <w:szCs w:val="20"/>
              </w:rPr>
              <w:t>Integer</w:t>
            </w:r>
          </w:p>
        </w:tc>
        <w:tc>
          <w:tcPr>
            <w:tcW w:w="1418" w:type="dxa"/>
          </w:tcPr>
          <w:p w14:paraId="461EDC20" w14:textId="77777777" w:rsidR="00042E3F" w:rsidRPr="00226A3F" w:rsidRDefault="00042E3F" w:rsidP="00B20E69">
            <w:pPr>
              <w:keepNext/>
              <w:rPr>
                <w:sz w:val="20"/>
                <w:szCs w:val="20"/>
              </w:rPr>
            </w:pPr>
            <w:r>
              <w:rPr>
                <w:sz w:val="20"/>
                <w:szCs w:val="20"/>
              </w:rPr>
              <w:t>&gt; 0</w:t>
            </w:r>
          </w:p>
        </w:tc>
        <w:tc>
          <w:tcPr>
            <w:tcW w:w="1620" w:type="dxa"/>
            <w:shd w:val="clear" w:color="auto" w:fill="auto"/>
            <w:vAlign w:val="bottom"/>
          </w:tcPr>
          <w:p w14:paraId="28EF9776" w14:textId="77777777" w:rsidR="00042E3F" w:rsidRPr="00226A3F" w:rsidRDefault="00042E3F" w:rsidP="00B20E69">
            <w:pPr>
              <w:keepNext/>
              <w:rPr>
                <w:sz w:val="20"/>
                <w:szCs w:val="20"/>
              </w:rPr>
            </w:pPr>
            <w:r>
              <w:rPr>
                <w:sz w:val="20"/>
                <w:szCs w:val="20"/>
              </w:rPr>
              <w:t>Optional</w:t>
            </w:r>
          </w:p>
        </w:tc>
        <w:tc>
          <w:tcPr>
            <w:tcW w:w="2008" w:type="dxa"/>
            <w:shd w:val="clear" w:color="auto" w:fill="auto"/>
            <w:vAlign w:val="bottom"/>
          </w:tcPr>
          <w:p w14:paraId="0A92498F" w14:textId="77777777" w:rsidR="00042E3F" w:rsidRPr="00226A3F" w:rsidRDefault="00DD4B30" w:rsidP="00B20E69">
            <w:pPr>
              <w:keepNext/>
              <w:rPr>
                <w:sz w:val="20"/>
                <w:szCs w:val="20"/>
              </w:rPr>
            </w:pPr>
            <w:r>
              <w:rPr>
                <w:sz w:val="20"/>
                <w:szCs w:val="20"/>
              </w:rPr>
              <w:t>-</w:t>
            </w:r>
          </w:p>
        </w:tc>
      </w:tr>
      <w:tr w:rsidR="00042E3F" w:rsidRPr="00226A3F" w14:paraId="67D87817" w14:textId="77777777" w:rsidTr="00B20E69">
        <w:trPr>
          <w:jc w:val="center"/>
        </w:trPr>
        <w:tc>
          <w:tcPr>
            <w:tcW w:w="1296" w:type="dxa"/>
            <w:shd w:val="clear" w:color="auto" w:fill="auto"/>
            <w:vAlign w:val="bottom"/>
          </w:tcPr>
          <w:p w14:paraId="4D6E1B25" w14:textId="77777777" w:rsidR="00042E3F" w:rsidRPr="00226A3F" w:rsidRDefault="00042E3F" w:rsidP="00B20E69">
            <w:pPr>
              <w:keepNext/>
              <w:rPr>
                <w:sz w:val="20"/>
                <w:szCs w:val="20"/>
              </w:rPr>
            </w:pPr>
            <w:r w:rsidRPr="00226A3F">
              <w:rPr>
                <w:sz w:val="20"/>
                <w:szCs w:val="20"/>
              </w:rPr>
              <w:t>thickness</w:t>
            </w:r>
          </w:p>
        </w:tc>
        <w:tc>
          <w:tcPr>
            <w:tcW w:w="1800" w:type="dxa"/>
            <w:shd w:val="clear" w:color="auto" w:fill="auto"/>
            <w:vAlign w:val="bottom"/>
          </w:tcPr>
          <w:p w14:paraId="14143F5F" w14:textId="77777777" w:rsidR="00042E3F" w:rsidRPr="00226A3F" w:rsidRDefault="00042E3F" w:rsidP="00B20E69">
            <w:pPr>
              <w:keepNext/>
              <w:rPr>
                <w:sz w:val="20"/>
                <w:szCs w:val="20"/>
              </w:rPr>
            </w:pPr>
            <w:r w:rsidRPr="00226A3F">
              <w:rPr>
                <w:sz w:val="20"/>
                <w:szCs w:val="20"/>
              </w:rPr>
              <w:t>Floating point</w:t>
            </w:r>
          </w:p>
        </w:tc>
        <w:tc>
          <w:tcPr>
            <w:tcW w:w="1418" w:type="dxa"/>
          </w:tcPr>
          <w:p w14:paraId="67CFECB0" w14:textId="77777777" w:rsidR="00042E3F" w:rsidRPr="00226A3F" w:rsidRDefault="00042E3F" w:rsidP="00B20E69">
            <w:pPr>
              <w:keepNext/>
              <w:rPr>
                <w:sz w:val="20"/>
                <w:szCs w:val="20"/>
              </w:rPr>
            </w:pPr>
            <w:r w:rsidRPr="00226A3F">
              <w:rPr>
                <w:sz w:val="20"/>
                <w:szCs w:val="20"/>
              </w:rPr>
              <w:t>≥ 0.0</w:t>
            </w:r>
          </w:p>
        </w:tc>
        <w:tc>
          <w:tcPr>
            <w:tcW w:w="1620" w:type="dxa"/>
            <w:shd w:val="clear" w:color="auto" w:fill="auto"/>
            <w:vAlign w:val="bottom"/>
          </w:tcPr>
          <w:p w14:paraId="2EB7F939" w14:textId="77777777" w:rsidR="00042E3F" w:rsidRPr="00226A3F" w:rsidRDefault="00042E3F" w:rsidP="00B20E69">
            <w:pPr>
              <w:keepNext/>
              <w:rPr>
                <w:sz w:val="20"/>
                <w:szCs w:val="20"/>
              </w:rPr>
            </w:pPr>
            <w:r w:rsidRPr="00226A3F">
              <w:rPr>
                <w:sz w:val="20"/>
                <w:szCs w:val="20"/>
              </w:rPr>
              <w:t>Optional</w:t>
            </w:r>
          </w:p>
        </w:tc>
        <w:tc>
          <w:tcPr>
            <w:tcW w:w="2008" w:type="dxa"/>
            <w:shd w:val="clear" w:color="auto" w:fill="auto"/>
            <w:vAlign w:val="bottom"/>
          </w:tcPr>
          <w:p w14:paraId="62E0DF04" w14:textId="77777777" w:rsidR="00042E3F" w:rsidRPr="00226A3F" w:rsidRDefault="00042E3F" w:rsidP="00B20E69">
            <w:pPr>
              <w:keepNext/>
              <w:rPr>
                <w:sz w:val="20"/>
                <w:szCs w:val="20"/>
              </w:rPr>
            </w:pPr>
            <w:r w:rsidRPr="00226A3F">
              <w:rPr>
                <w:sz w:val="20"/>
                <w:szCs w:val="20"/>
              </w:rPr>
              <w:t>-</w:t>
            </w:r>
          </w:p>
        </w:tc>
      </w:tr>
      <w:tr w:rsidR="00042E3F" w:rsidRPr="00226A3F" w14:paraId="7648D97A" w14:textId="77777777" w:rsidTr="00B20E69">
        <w:trPr>
          <w:jc w:val="center"/>
        </w:trPr>
        <w:tc>
          <w:tcPr>
            <w:tcW w:w="1296" w:type="dxa"/>
            <w:shd w:val="clear" w:color="auto" w:fill="auto"/>
            <w:vAlign w:val="bottom"/>
          </w:tcPr>
          <w:p w14:paraId="7683E9D0" w14:textId="77777777" w:rsidR="00042E3F" w:rsidRPr="00226A3F" w:rsidRDefault="00042E3F" w:rsidP="00B20E69">
            <w:pPr>
              <w:keepNext/>
              <w:rPr>
                <w:sz w:val="20"/>
                <w:szCs w:val="20"/>
              </w:rPr>
            </w:pPr>
            <w:r>
              <w:rPr>
                <w:sz w:val="20"/>
                <w:szCs w:val="20"/>
              </w:rPr>
              <w:t>material</w:t>
            </w:r>
          </w:p>
        </w:tc>
        <w:tc>
          <w:tcPr>
            <w:tcW w:w="1800" w:type="dxa"/>
            <w:shd w:val="clear" w:color="auto" w:fill="auto"/>
            <w:vAlign w:val="bottom"/>
          </w:tcPr>
          <w:p w14:paraId="3DADBA23" w14:textId="77777777" w:rsidR="00042E3F" w:rsidRPr="00226A3F" w:rsidRDefault="00042E3F" w:rsidP="00B20E69">
            <w:pPr>
              <w:keepNext/>
              <w:rPr>
                <w:sz w:val="20"/>
                <w:szCs w:val="20"/>
              </w:rPr>
            </w:pPr>
            <w:r w:rsidRPr="000F7EEA">
              <w:rPr>
                <w:sz w:val="20"/>
                <w:szCs w:val="20"/>
              </w:rPr>
              <w:t>Alphan</w:t>
            </w:r>
            <w:r w:rsidRPr="00226A3F">
              <w:rPr>
                <w:sz w:val="20"/>
                <w:szCs w:val="20"/>
              </w:rPr>
              <w:t>umeric</w:t>
            </w:r>
          </w:p>
        </w:tc>
        <w:tc>
          <w:tcPr>
            <w:tcW w:w="1418" w:type="dxa"/>
          </w:tcPr>
          <w:p w14:paraId="4CCAA801" w14:textId="77777777" w:rsidR="00042E3F" w:rsidRPr="00226A3F" w:rsidRDefault="00042E3F" w:rsidP="00B20E69">
            <w:pPr>
              <w:keepNext/>
              <w:rPr>
                <w:sz w:val="20"/>
                <w:szCs w:val="20"/>
              </w:rPr>
            </w:pPr>
            <w:r w:rsidRPr="00226A3F">
              <w:rPr>
                <w:sz w:val="20"/>
                <w:szCs w:val="20"/>
              </w:rPr>
              <w:t>-</w:t>
            </w:r>
          </w:p>
        </w:tc>
        <w:tc>
          <w:tcPr>
            <w:tcW w:w="1620" w:type="dxa"/>
            <w:shd w:val="clear" w:color="auto" w:fill="auto"/>
            <w:vAlign w:val="bottom"/>
          </w:tcPr>
          <w:p w14:paraId="159C1FA8" w14:textId="77777777" w:rsidR="00042E3F" w:rsidRPr="00226A3F" w:rsidRDefault="00042E3F" w:rsidP="00B20E69">
            <w:pPr>
              <w:keepNext/>
              <w:rPr>
                <w:sz w:val="20"/>
                <w:szCs w:val="20"/>
              </w:rPr>
            </w:pPr>
            <w:r w:rsidRPr="00226A3F">
              <w:rPr>
                <w:sz w:val="20"/>
                <w:szCs w:val="20"/>
              </w:rPr>
              <w:t>Optional</w:t>
            </w:r>
          </w:p>
        </w:tc>
        <w:tc>
          <w:tcPr>
            <w:tcW w:w="2008" w:type="dxa"/>
            <w:shd w:val="clear" w:color="auto" w:fill="auto"/>
            <w:vAlign w:val="bottom"/>
          </w:tcPr>
          <w:p w14:paraId="21773C16" w14:textId="77777777" w:rsidR="00042E3F" w:rsidRPr="00226A3F" w:rsidRDefault="00042E3F" w:rsidP="00B20E69">
            <w:pPr>
              <w:keepNext/>
              <w:rPr>
                <w:sz w:val="20"/>
                <w:szCs w:val="20"/>
              </w:rPr>
            </w:pPr>
            <w:r w:rsidRPr="00226A3F">
              <w:rPr>
                <w:sz w:val="20"/>
                <w:szCs w:val="20"/>
              </w:rPr>
              <w:t>-</w:t>
            </w:r>
          </w:p>
        </w:tc>
      </w:tr>
    </w:tbl>
    <w:p w14:paraId="63CC1414" w14:textId="153FCE8D" w:rsidR="00042E3F" w:rsidRPr="00226A3F" w:rsidRDefault="00042E3F" w:rsidP="00A913FE">
      <w:pPr>
        <w:pStyle w:val="Beschriftung"/>
        <w:spacing w:before="120"/>
      </w:pPr>
      <w:bookmarkStart w:id="2126" w:name="_Toc413359658"/>
      <w:bookmarkStart w:id="2127" w:name="_Toc3566546"/>
      <w:bookmarkStart w:id="2128" w:name="_Toc34747548"/>
      <w:bookmarkStart w:id="2129" w:name="_Toc39880874"/>
      <w:r>
        <w:t xml:space="preserve">Table </w:t>
      </w:r>
      <w:r w:rsidR="00ED469A">
        <w:fldChar w:fldCharType="begin"/>
      </w:r>
      <w:r w:rsidR="00ED469A">
        <w:instrText xml:space="preserve"> SEQ Table \* ARABIC </w:instrText>
      </w:r>
      <w:r w:rsidR="00ED469A">
        <w:fldChar w:fldCharType="separate"/>
      </w:r>
      <w:r w:rsidR="00A2710C">
        <w:rPr>
          <w:noProof/>
        </w:rPr>
        <w:t>143</w:t>
      </w:r>
      <w:r w:rsidR="00ED469A">
        <w:fldChar w:fldCharType="end"/>
      </w:r>
      <w:r>
        <w:t xml:space="preserve">: Attributes of element </w:t>
      </w:r>
      <w:r w:rsidRPr="00F94FF6">
        <w:rPr>
          <w:rStyle w:val="elementdeftypeChar"/>
          <w:b/>
        </w:rPr>
        <w:t>&lt;adhesive_face/&gt;</w:t>
      </w:r>
      <w:bookmarkEnd w:id="2126"/>
      <w:bookmarkEnd w:id="2127"/>
      <w:bookmarkEnd w:id="2128"/>
      <w:bookmarkEnd w:id="2129"/>
    </w:p>
    <w:p w14:paraId="272B3FB9" w14:textId="77777777" w:rsidR="00042E3F" w:rsidRPr="00B14291" w:rsidRDefault="00042E3F" w:rsidP="00F72843">
      <w:pPr>
        <w:pStyle w:val="Listenabsatz"/>
        <w:numPr>
          <w:ilvl w:val="0"/>
          <w:numId w:val="40"/>
        </w:numPr>
        <w:spacing w:before="120"/>
        <w:jc w:val="both"/>
        <w:rPr>
          <w:rFonts w:ascii="Courier New" w:hAnsi="Courier New" w:cs="Calibri"/>
          <w:sz w:val="18"/>
          <w:szCs w:val="18"/>
          <w:lang w:val="en-US" w:eastAsia="zh-CN"/>
        </w:rPr>
      </w:pPr>
      <w:r w:rsidRPr="00A913FE">
        <w:rPr>
          <w:rStyle w:val="elementdeftypeChar"/>
        </w:rPr>
        <w:t>base</w:t>
      </w:r>
      <w:r w:rsidRPr="00B14291">
        <w:rPr>
          <w:lang w:val="en-US"/>
        </w:rPr>
        <w:t xml:space="preserve">: the index of the flange partner, on which the adhesive is applied to, before the flange partners are fitted together. </w:t>
      </w:r>
    </w:p>
    <w:p w14:paraId="41386ABB" w14:textId="77777777" w:rsidR="00042E3F" w:rsidRPr="00A913FE" w:rsidRDefault="00042E3F" w:rsidP="00F72843">
      <w:pPr>
        <w:pStyle w:val="Listenabsatz"/>
        <w:numPr>
          <w:ilvl w:val="0"/>
          <w:numId w:val="40"/>
        </w:numPr>
        <w:jc w:val="both"/>
        <w:rPr>
          <w:lang w:val="en-US"/>
        </w:rPr>
      </w:pPr>
      <w:r w:rsidRPr="00A913FE">
        <w:rPr>
          <w:rStyle w:val="elementdeftypeChar"/>
        </w:rPr>
        <w:t>thickness</w:t>
      </w:r>
      <w:r w:rsidR="00A913FE" w:rsidRPr="00A913FE">
        <w:rPr>
          <w:rFonts w:ascii="Courier New" w:hAnsi="Courier New"/>
          <w:lang w:val="en-US"/>
        </w:rPr>
        <w:t xml:space="preserve">: </w:t>
      </w:r>
      <w:r w:rsidRPr="00A913FE">
        <w:rPr>
          <w:lang w:val="en-US"/>
        </w:rPr>
        <w:t>denotes the thickness of the adhesive between the sheets.</w:t>
      </w:r>
    </w:p>
    <w:p w14:paraId="2C636F90" w14:textId="77777777" w:rsidR="00042E3F" w:rsidRPr="000F7EEA" w:rsidRDefault="00A913FE" w:rsidP="00F72843">
      <w:pPr>
        <w:pStyle w:val="OhneVerrueckung"/>
        <w:numPr>
          <w:ilvl w:val="0"/>
          <w:numId w:val="40"/>
        </w:numPr>
        <w:jc w:val="both"/>
      </w:pPr>
      <w:r>
        <w:rPr>
          <w:rStyle w:val="elementdeftypeChar"/>
        </w:rPr>
        <w:t>m</w:t>
      </w:r>
      <w:r w:rsidR="00042E3F" w:rsidRPr="00A913FE">
        <w:rPr>
          <w:rStyle w:val="elementdeftypeChar"/>
        </w:rPr>
        <w:t>aterial</w:t>
      </w:r>
      <w:r>
        <w:rPr>
          <w:rFonts w:ascii="Courier New" w:hAnsi="Courier New" w:cs="Courier New"/>
          <w:sz w:val="18"/>
          <w:szCs w:val="18"/>
        </w:rPr>
        <w:t>:</w:t>
      </w:r>
      <w:r w:rsidR="00042E3F" w:rsidRPr="000F7EEA">
        <w:t xml:space="preserve"> is an optional label that denotes which material is to be used for the adhesive.</w:t>
      </w:r>
    </w:p>
    <w:p w14:paraId="7DBBA2CD" w14:textId="77777777" w:rsidR="00042E3F" w:rsidRPr="00226A3F" w:rsidRDefault="00A913FE" w:rsidP="00A913FE">
      <w:pPr>
        <w:keepNext/>
        <w:spacing w:before="120"/>
        <w:rPr>
          <w:b/>
          <w:sz w:val="24"/>
        </w:rPr>
      </w:pPr>
      <w:r>
        <w:rPr>
          <w:b/>
          <w:sz w:val="24"/>
        </w:rPr>
        <w:lastRenderedPageBreak/>
        <w:t>Example</w:t>
      </w:r>
      <w:r w:rsidR="00042E3F" w:rsidRPr="00226A3F">
        <w:rPr>
          <w:b/>
          <w:sz w:val="24"/>
        </w:rPr>
        <w:t xml:space="preserve"> (</w:t>
      </w:r>
      <w:r w:rsidR="00042E3F" w:rsidRPr="00226A3F">
        <w:rPr>
          <w:sz w:val="24"/>
        </w:rPr>
        <w:t xml:space="preserve">main type as </w:t>
      </w:r>
      <w:r w:rsidR="00F94FF6">
        <w:rPr>
          <w:rFonts w:ascii="Courier New" w:hAnsi="Courier New" w:cs="Courier New"/>
          <w:b/>
          <w:i/>
          <w:sz w:val="18"/>
        </w:rPr>
        <w:t>&lt;a</w:t>
      </w:r>
      <w:r w:rsidR="00042E3F" w:rsidRPr="00226A3F">
        <w:rPr>
          <w:rFonts w:ascii="Courier New" w:hAnsi="Courier New" w:cs="Courier New"/>
          <w:b/>
          <w:i/>
          <w:sz w:val="18"/>
        </w:rPr>
        <w:t>dhesive_face</w:t>
      </w:r>
      <w:r w:rsidR="00F94FF6">
        <w:rPr>
          <w:rFonts w:ascii="Courier New" w:hAnsi="Courier New" w:cs="Courier New"/>
          <w:b/>
          <w:i/>
          <w:sz w:val="18"/>
        </w:rPr>
        <w:t>/&gt;</w:t>
      </w:r>
      <w:r w:rsidR="00042E3F" w:rsidRPr="00226A3F">
        <w:rPr>
          <w:b/>
          <w:sz w:val="24"/>
        </w:rPr>
        <w:t xml:space="preserve">): </w:t>
      </w:r>
    </w:p>
    <w:p w14:paraId="22619B38" w14:textId="77777777" w:rsidR="00042E3F" w:rsidRPr="00226A3F" w:rsidRDefault="00042E3F" w:rsidP="00042E3F">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158C79DB"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492B771D" w14:textId="4CFFB758"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b/>
          <w:color w:val="0070C0"/>
          <w:sz w:val="16"/>
        </w:rPr>
      </w:pPr>
      <w:r w:rsidRPr="00226A3F">
        <w:rPr>
          <w:rFonts w:ascii="Courier New" w:hAnsi="Courier New" w:cs="Courier New"/>
          <w:sz w:val="16"/>
        </w:rPr>
        <w:t xml:space="preserve">    </w:t>
      </w:r>
      <w:r w:rsidRPr="00226A3F">
        <w:rPr>
          <w:rFonts w:ascii="Courier New" w:hAnsi="Courier New" w:cs="Courier New"/>
          <w:b/>
          <w:color w:val="0070C0"/>
          <w:sz w:val="16"/>
        </w:rPr>
        <w:t>&lt;adhesive_face</w:t>
      </w:r>
      <w:r w:rsidRPr="00226A3F">
        <w:rPr>
          <w:rFonts w:ascii="Courier New" w:hAnsi="Courier New" w:cs="Courier New"/>
          <w:sz w:val="18"/>
          <w:szCs w:val="18"/>
        </w:rPr>
        <w:t xml:space="preserve"> </w:t>
      </w:r>
      <w:r w:rsidRPr="00226A3F">
        <w:rPr>
          <w:rFonts w:ascii="Courier New" w:hAnsi="Courier New" w:cs="Courier New"/>
          <w:b/>
          <w:color w:val="0070C0"/>
          <w:sz w:val="16"/>
        </w:rPr>
        <w:t>thickness=</w:t>
      </w:r>
      <w:r w:rsidR="00194316">
        <w:rPr>
          <w:rFonts w:ascii="Courier New" w:hAnsi="Courier New" w:cs="Courier New"/>
          <w:b/>
          <w:color w:val="0070C0"/>
          <w:sz w:val="16"/>
        </w:rPr>
        <w:t>"</w:t>
      </w:r>
      <w:r w:rsidRPr="00226A3F">
        <w:rPr>
          <w:rFonts w:ascii="Courier New" w:hAnsi="Courier New" w:cs="Courier New"/>
          <w:b/>
          <w:color w:val="0070C0"/>
          <w:sz w:val="16"/>
        </w:rPr>
        <w:t>2.0</w:t>
      </w:r>
      <w:r w:rsidR="00194316">
        <w:rPr>
          <w:rFonts w:ascii="Courier New" w:hAnsi="Courier New" w:cs="Courier New"/>
          <w:b/>
          <w:color w:val="0070C0"/>
          <w:sz w:val="16"/>
        </w:rPr>
        <w:t>"</w:t>
      </w:r>
      <w:r w:rsidRPr="00226A3F">
        <w:rPr>
          <w:rFonts w:ascii="Courier New" w:hAnsi="Courier New" w:cs="Courier New"/>
          <w:b/>
          <w:color w:val="0070C0"/>
          <w:sz w:val="16"/>
        </w:rPr>
        <w:t xml:space="preserve"> </w:t>
      </w:r>
      <w:r>
        <w:rPr>
          <w:rFonts w:ascii="Courier New" w:hAnsi="Courier New" w:cs="Courier New"/>
          <w:b/>
          <w:color w:val="0070C0"/>
          <w:sz w:val="16"/>
        </w:rPr>
        <w:t>material</w:t>
      </w:r>
      <w:r w:rsidRPr="00226A3F">
        <w:rPr>
          <w:rFonts w:ascii="Courier New" w:hAnsi="Courier New" w:cs="Courier New"/>
          <w:b/>
          <w:color w:val="0070C0"/>
          <w:sz w:val="16"/>
        </w:rPr>
        <w:t>=</w:t>
      </w:r>
      <w:r w:rsidR="00194316">
        <w:rPr>
          <w:rFonts w:ascii="Courier New" w:hAnsi="Courier New" w:cs="Courier New"/>
          <w:b/>
          <w:color w:val="0070C0"/>
          <w:sz w:val="16"/>
        </w:rPr>
        <w:t>"</w:t>
      </w:r>
      <w:r w:rsidRPr="00226A3F">
        <w:rPr>
          <w:rFonts w:ascii="Courier New" w:hAnsi="Courier New" w:cs="Courier New"/>
          <w:b/>
          <w:color w:val="0070C0"/>
          <w:sz w:val="16"/>
        </w:rPr>
        <w:t>CAD_Material</w:t>
      </w:r>
      <w:r w:rsidR="00194316">
        <w:rPr>
          <w:rFonts w:ascii="Courier New" w:hAnsi="Courier New" w:cs="Courier New"/>
          <w:b/>
          <w:color w:val="0070C0"/>
          <w:sz w:val="16"/>
        </w:rPr>
        <w:t>"</w:t>
      </w:r>
      <w:r w:rsidRPr="00226A3F">
        <w:rPr>
          <w:rFonts w:ascii="Courier New" w:hAnsi="Courier New" w:cs="Courier New"/>
          <w:b/>
          <w:color w:val="0070C0"/>
          <w:sz w:val="16"/>
        </w:rPr>
        <w:t>/&gt;</w:t>
      </w:r>
    </w:p>
    <w:p w14:paraId="238561FD"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b/>
          <w:color w:val="0070C0"/>
          <w:sz w:val="16"/>
        </w:rPr>
        <w:t xml:space="preserve">    </w:t>
      </w:r>
      <w:r w:rsidRPr="00226A3F">
        <w:rPr>
          <w:rFonts w:ascii="Courier New" w:hAnsi="Courier New" w:cs="Courier New"/>
          <w:sz w:val="16"/>
        </w:rPr>
        <w:t>&lt;loc_list&gt;</w:t>
      </w:r>
    </w:p>
    <w:p w14:paraId="4F0CE134" w14:textId="171E1ECA"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47FBF">
        <w:rPr>
          <w:rFonts w:ascii="Courier New" w:hAnsi="Courier New" w:cs="Courier New"/>
          <w:sz w:val="16"/>
        </w:rPr>
        <w:t xml:space="preserve">&lt;loc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1</w:t>
      </w:r>
      <w:r w:rsidR="00194316" w:rsidRPr="00247FBF">
        <w:rPr>
          <w:rFonts w:ascii="Courier New" w:hAnsi="Courier New" w:cs="Courier New"/>
          <w:sz w:val="16"/>
        </w:rPr>
        <w:t>"</w:t>
      </w:r>
      <w:r w:rsidRPr="00247FBF">
        <w:rPr>
          <w:rFonts w:ascii="Courier New" w:hAnsi="Courier New" w:cs="Courier New"/>
          <w:sz w:val="16"/>
        </w:rPr>
        <w:t>&gt; 2001.557  14.435  1736.898 &lt;/loc&gt;</w:t>
      </w:r>
    </w:p>
    <w:p w14:paraId="3C286DDE" w14:textId="22734C6B"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2</w:t>
      </w:r>
      <w:r w:rsidR="00194316" w:rsidRPr="00247FBF">
        <w:rPr>
          <w:rFonts w:ascii="Courier New" w:hAnsi="Courier New" w:cs="Courier New"/>
          <w:sz w:val="16"/>
        </w:rPr>
        <w:t>"</w:t>
      </w:r>
      <w:r w:rsidRPr="00247FBF">
        <w:rPr>
          <w:rFonts w:ascii="Courier New" w:hAnsi="Courier New" w:cs="Courier New"/>
          <w:sz w:val="16"/>
        </w:rPr>
        <w:t>&gt; 1994.802  14.435  1734.247 &lt;/loc&gt;</w:t>
      </w:r>
    </w:p>
    <w:p w14:paraId="760BBFA7" w14:textId="1C876CCB"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3</w:t>
      </w:r>
      <w:r w:rsidR="00194316" w:rsidRPr="00247FBF">
        <w:rPr>
          <w:rFonts w:ascii="Courier New" w:hAnsi="Courier New" w:cs="Courier New"/>
          <w:sz w:val="16"/>
        </w:rPr>
        <w:t>"</w:t>
      </w:r>
      <w:r w:rsidRPr="00247FBF">
        <w:rPr>
          <w:rFonts w:ascii="Courier New" w:hAnsi="Courier New" w:cs="Courier New"/>
          <w:sz w:val="16"/>
        </w:rPr>
        <w:t>&gt; 1994.790  0.0436  1734.256 &lt;/loc&gt;</w:t>
      </w:r>
    </w:p>
    <w:p w14:paraId="3BC459FC" w14:textId="57FE8DA2"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4</w:t>
      </w:r>
      <w:r w:rsidR="00194316" w:rsidRPr="00247FBF">
        <w:rPr>
          <w:rFonts w:ascii="Courier New" w:hAnsi="Courier New" w:cs="Courier New"/>
          <w:sz w:val="16"/>
        </w:rPr>
        <w:t>"</w:t>
      </w:r>
      <w:r w:rsidRPr="00247FBF">
        <w:rPr>
          <w:rFonts w:ascii="Courier New" w:hAnsi="Courier New" w:cs="Courier New"/>
          <w:sz w:val="16"/>
        </w:rPr>
        <w:t>&gt; 2001.547  0.0545  1736.911 &lt;/loc&gt;</w:t>
      </w:r>
    </w:p>
    <w:p w14:paraId="76BCFD2C" w14:textId="33F79A5A"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5</w:t>
      </w:r>
      <w:r w:rsidR="00194316" w:rsidRPr="00247FBF">
        <w:rPr>
          <w:rFonts w:ascii="Courier New" w:hAnsi="Courier New" w:cs="Courier New"/>
          <w:sz w:val="16"/>
        </w:rPr>
        <w:t>"</w:t>
      </w:r>
      <w:r w:rsidRPr="00247FBF">
        <w:rPr>
          <w:rFonts w:ascii="Courier New" w:hAnsi="Courier New" w:cs="Courier New"/>
          <w:sz w:val="16"/>
        </w:rPr>
        <w:t>&gt; 2008.298  14.435  1739.550 &lt;/loc&gt;</w:t>
      </w:r>
    </w:p>
    <w:p w14:paraId="4B497F03" w14:textId="59CD6141" w:rsidR="00504BAD" w:rsidRPr="0033379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rPr>
        <w:t xml:space="preserve">        </w:t>
      </w:r>
      <w:r w:rsidRPr="0033379A">
        <w:rPr>
          <w:rFonts w:ascii="Courier New" w:hAnsi="Courier New" w:cs="Courier New"/>
          <w:sz w:val="16"/>
          <w:lang w:val="fr-FR"/>
        </w:rPr>
        <w:t xml:space="preserve">&lt;loc </w:t>
      </w:r>
      <w:r w:rsidR="002153E7" w:rsidRPr="0033379A">
        <w:rPr>
          <w:rFonts w:ascii="Courier New" w:hAnsi="Courier New" w:cs="Courier New"/>
          <w:sz w:val="16"/>
          <w:lang w:val="fr-FR"/>
        </w:rPr>
        <w:t>v</w:t>
      </w:r>
      <w:r w:rsidRPr="0033379A">
        <w:rPr>
          <w:rFonts w:ascii="Courier New" w:hAnsi="Courier New" w:cs="Courier New"/>
          <w:sz w:val="16"/>
          <w:lang w:val="fr-FR"/>
        </w:rPr>
        <w:t>=</w:t>
      </w:r>
      <w:r w:rsidR="00194316" w:rsidRPr="0033379A">
        <w:rPr>
          <w:rFonts w:ascii="Courier New" w:hAnsi="Courier New" w:cs="Courier New"/>
          <w:sz w:val="16"/>
          <w:lang w:val="fr-FR"/>
        </w:rPr>
        <w:t>"</w:t>
      </w:r>
      <w:r w:rsidRPr="0033379A">
        <w:rPr>
          <w:rFonts w:ascii="Courier New" w:hAnsi="Courier New" w:cs="Courier New"/>
          <w:sz w:val="16"/>
          <w:lang w:val="fr-FR"/>
        </w:rPr>
        <w:t>6</w:t>
      </w:r>
      <w:r w:rsidR="00194316" w:rsidRPr="0033379A">
        <w:rPr>
          <w:rFonts w:ascii="Courier New" w:hAnsi="Courier New" w:cs="Courier New"/>
          <w:sz w:val="16"/>
          <w:lang w:val="fr-FR"/>
        </w:rPr>
        <w:t>"</w:t>
      </w:r>
      <w:r w:rsidRPr="0033379A">
        <w:rPr>
          <w:rFonts w:ascii="Courier New" w:hAnsi="Courier New" w:cs="Courier New"/>
          <w:sz w:val="16"/>
          <w:lang w:val="fr-FR"/>
        </w:rPr>
        <w:t>&gt; 2008.336  28.784  1739.524 &lt;/loc&gt;</w:t>
      </w:r>
    </w:p>
    <w:p w14:paraId="5D9A8402"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w:t>
      </w:r>
      <w:r w:rsidRPr="00247FBF">
        <w:rPr>
          <w:rFonts w:ascii="Courier New" w:hAnsi="Courier New" w:cs="Courier New"/>
          <w:sz w:val="16"/>
          <w:lang w:val="fr-FR"/>
        </w:rPr>
        <w:t>&lt;/loc_list&gt;</w:t>
      </w:r>
    </w:p>
    <w:p w14:paraId="0BC72C7A"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lang w:val="fr-FR"/>
        </w:rPr>
        <w:t xml:space="preserve">    &lt;face_list&gt;</w:t>
      </w:r>
    </w:p>
    <w:p w14:paraId="7301FF70" w14:textId="7F849AB1"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lang w:val="fr-FR"/>
        </w:rPr>
        <w:t xml:space="preserve">         </w:t>
      </w:r>
      <w:r w:rsidRPr="00247FBF">
        <w:rPr>
          <w:rFonts w:ascii="Courier New" w:hAnsi="Courier New" w:cs="Courier New"/>
          <w:b/>
          <w:sz w:val="16"/>
          <w:lang w:val="fr-FR"/>
        </w:rPr>
        <w:t xml:space="preserve">&lt;face </w:t>
      </w:r>
      <w:r w:rsidR="002153E7" w:rsidRPr="00247FBF">
        <w:rPr>
          <w:rFonts w:ascii="Courier New" w:hAnsi="Courier New" w:cs="Courier New"/>
          <w:b/>
          <w:sz w:val="16"/>
          <w:lang w:val="fr-FR"/>
        </w:rPr>
        <w:t>v</w:t>
      </w:r>
      <w:r w:rsidRPr="00247FBF">
        <w:rPr>
          <w:rFonts w:ascii="Courier New" w:hAnsi="Courier New" w:cs="Courier New"/>
          <w:b/>
          <w:sz w:val="16"/>
          <w:lang w:val="fr-FR"/>
        </w:rPr>
        <w:t>1=</w:t>
      </w:r>
      <w:r w:rsidR="00194316" w:rsidRPr="00247FBF">
        <w:rPr>
          <w:rFonts w:ascii="Courier New" w:hAnsi="Courier New" w:cs="Courier New"/>
          <w:b/>
          <w:sz w:val="16"/>
          <w:lang w:val="fr-FR"/>
        </w:rPr>
        <w:t>"</w:t>
      </w:r>
      <w:r w:rsidRPr="00247FBF">
        <w:rPr>
          <w:rFonts w:ascii="Courier New" w:hAnsi="Courier New" w:cs="Courier New"/>
          <w:b/>
          <w:sz w:val="16"/>
          <w:lang w:val="fr-FR"/>
        </w:rPr>
        <w:t>1</w:t>
      </w:r>
      <w:r w:rsidR="00194316" w:rsidRPr="00247FBF">
        <w:rPr>
          <w:rFonts w:ascii="Courier New" w:hAnsi="Courier New" w:cs="Courier New"/>
          <w:b/>
          <w:sz w:val="16"/>
          <w:lang w:val="fr-FR"/>
        </w:rPr>
        <w:t>"</w:t>
      </w:r>
      <w:r w:rsidRPr="00247FBF">
        <w:rPr>
          <w:rFonts w:ascii="Courier New" w:hAnsi="Courier New" w:cs="Courier New"/>
          <w:b/>
          <w:sz w:val="16"/>
          <w:lang w:val="fr-FR"/>
        </w:rPr>
        <w:t xml:space="preserve"> </w:t>
      </w:r>
      <w:r w:rsidR="002153E7" w:rsidRPr="00247FBF">
        <w:rPr>
          <w:rFonts w:ascii="Courier New" w:hAnsi="Courier New" w:cs="Courier New"/>
          <w:b/>
          <w:sz w:val="16"/>
          <w:lang w:val="fr-FR"/>
        </w:rPr>
        <w:t>v</w:t>
      </w:r>
      <w:r w:rsidRPr="00247FBF">
        <w:rPr>
          <w:rFonts w:ascii="Courier New" w:hAnsi="Courier New" w:cs="Courier New"/>
          <w:b/>
          <w:sz w:val="16"/>
          <w:lang w:val="fr-FR"/>
        </w:rPr>
        <w:t>2=</w:t>
      </w:r>
      <w:r w:rsidR="00194316" w:rsidRPr="00247FBF">
        <w:rPr>
          <w:rFonts w:ascii="Courier New" w:hAnsi="Courier New" w:cs="Courier New"/>
          <w:b/>
          <w:sz w:val="16"/>
          <w:lang w:val="fr-FR"/>
        </w:rPr>
        <w:t>"</w:t>
      </w:r>
      <w:r w:rsidRPr="00247FBF">
        <w:rPr>
          <w:rFonts w:ascii="Courier New" w:hAnsi="Courier New" w:cs="Courier New"/>
          <w:b/>
          <w:sz w:val="16"/>
          <w:lang w:val="fr-FR"/>
        </w:rPr>
        <w:t>2</w:t>
      </w:r>
      <w:r w:rsidR="00194316" w:rsidRPr="00247FBF">
        <w:rPr>
          <w:rFonts w:ascii="Courier New" w:hAnsi="Courier New" w:cs="Courier New"/>
          <w:b/>
          <w:sz w:val="16"/>
          <w:lang w:val="fr-FR"/>
        </w:rPr>
        <w:t>"</w:t>
      </w:r>
      <w:r w:rsidRPr="00247FBF">
        <w:rPr>
          <w:rFonts w:ascii="Courier New" w:hAnsi="Courier New" w:cs="Courier New"/>
          <w:b/>
          <w:sz w:val="16"/>
          <w:lang w:val="fr-FR"/>
        </w:rPr>
        <w:t xml:space="preserve"> </w:t>
      </w:r>
      <w:r w:rsidR="002153E7" w:rsidRPr="00247FBF">
        <w:rPr>
          <w:rFonts w:ascii="Courier New" w:hAnsi="Courier New" w:cs="Courier New"/>
          <w:b/>
          <w:sz w:val="16"/>
          <w:lang w:val="fr-FR"/>
        </w:rPr>
        <w:t>v</w:t>
      </w:r>
      <w:r w:rsidRPr="00247FBF">
        <w:rPr>
          <w:rFonts w:ascii="Courier New" w:hAnsi="Courier New" w:cs="Courier New"/>
          <w:b/>
          <w:sz w:val="16"/>
          <w:lang w:val="fr-FR"/>
        </w:rPr>
        <w:t>3=</w:t>
      </w:r>
      <w:r w:rsidR="00194316" w:rsidRPr="00247FBF">
        <w:rPr>
          <w:rFonts w:ascii="Courier New" w:hAnsi="Courier New" w:cs="Courier New"/>
          <w:b/>
          <w:sz w:val="16"/>
          <w:lang w:val="fr-FR"/>
        </w:rPr>
        <w:t>"</w:t>
      </w:r>
      <w:r w:rsidRPr="00247FBF">
        <w:rPr>
          <w:rFonts w:ascii="Courier New" w:hAnsi="Courier New" w:cs="Courier New"/>
          <w:b/>
          <w:sz w:val="16"/>
          <w:lang w:val="fr-FR"/>
        </w:rPr>
        <w:t>3</w:t>
      </w:r>
      <w:r w:rsidR="00194316" w:rsidRPr="00247FBF">
        <w:rPr>
          <w:rFonts w:ascii="Courier New" w:hAnsi="Courier New" w:cs="Courier New"/>
          <w:b/>
          <w:sz w:val="16"/>
          <w:lang w:val="fr-FR"/>
        </w:rPr>
        <w:t>"</w:t>
      </w:r>
      <w:r w:rsidRPr="00247FBF">
        <w:rPr>
          <w:rFonts w:ascii="Courier New" w:hAnsi="Courier New" w:cs="Courier New"/>
          <w:b/>
          <w:sz w:val="16"/>
          <w:lang w:val="fr-FR"/>
        </w:rPr>
        <w:t xml:space="preserve"> </w:t>
      </w:r>
      <w:r w:rsidR="002153E7" w:rsidRPr="00247FBF">
        <w:rPr>
          <w:rFonts w:ascii="Courier New" w:hAnsi="Courier New" w:cs="Courier New"/>
          <w:b/>
          <w:sz w:val="16"/>
          <w:lang w:val="fr-FR"/>
        </w:rPr>
        <w:t>v</w:t>
      </w:r>
      <w:r w:rsidRPr="00247FBF">
        <w:rPr>
          <w:rFonts w:ascii="Courier New" w:hAnsi="Courier New" w:cs="Courier New"/>
          <w:b/>
          <w:sz w:val="16"/>
          <w:lang w:val="fr-FR"/>
        </w:rPr>
        <w:t>4=</w:t>
      </w:r>
      <w:r w:rsidR="00194316" w:rsidRPr="00247FBF">
        <w:rPr>
          <w:rFonts w:ascii="Courier New" w:hAnsi="Courier New" w:cs="Courier New"/>
          <w:b/>
          <w:sz w:val="16"/>
          <w:lang w:val="fr-FR"/>
        </w:rPr>
        <w:t>"</w:t>
      </w:r>
      <w:r w:rsidRPr="00247FBF">
        <w:rPr>
          <w:rFonts w:ascii="Courier New" w:hAnsi="Courier New" w:cs="Courier New"/>
          <w:b/>
          <w:sz w:val="16"/>
          <w:lang w:val="fr-FR"/>
        </w:rPr>
        <w:t>4</w:t>
      </w:r>
      <w:r w:rsidR="00194316" w:rsidRPr="00247FBF">
        <w:rPr>
          <w:rFonts w:ascii="Courier New" w:hAnsi="Courier New" w:cs="Courier New"/>
          <w:b/>
          <w:sz w:val="16"/>
          <w:lang w:val="fr-FR"/>
        </w:rPr>
        <w:t>"</w:t>
      </w:r>
      <w:r w:rsidRPr="00247FBF">
        <w:rPr>
          <w:rFonts w:ascii="Courier New" w:hAnsi="Courier New" w:cs="Courier New"/>
          <w:b/>
          <w:sz w:val="16"/>
          <w:lang w:val="fr-FR"/>
        </w:rPr>
        <w:t xml:space="preserve">/&gt;   </w:t>
      </w:r>
      <w:r w:rsidRPr="00247FBF">
        <w:rPr>
          <w:rFonts w:ascii="Courier New" w:hAnsi="Courier New" w:cs="Courier New"/>
          <w:color w:val="FF0000"/>
          <w:sz w:val="16"/>
          <w:lang w:val="fr-FR"/>
        </w:rPr>
        <w:t>&lt;!-- quadrangular facet --&gt;</w:t>
      </w:r>
    </w:p>
    <w:p w14:paraId="2EB15197" w14:textId="08951DD7" w:rsidR="00504BAD" w:rsidRPr="00645B05"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lang w:val="fr-FR"/>
        </w:rPr>
        <w:t xml:space="preserve">         </w:t>
      </w:r>
      <w:r w:rsidRPr="00645B05">
        <w:rPr>
          <w:rFonts w:ascii="Courier New" w:hAnsi="Courier New" w:cs="Courier New"/>
          <w:b/>
          <w:sz w:val="16"/>
        </w:rPr>
        <w:t xml:space="preserve">&lt;face </w:t>
      </w:r>
      <w:r w:rsidR="002153E7">
        <w:rPr>
          <w:rFonts w:ascii="Courier New" w:hAnsi="Courier New" w:cs="Courier New"/>
          <w:b/>
          <w:sz w:val="16"/>
        </w:rPr>
        <w:t>v</w:t>
      </w:r>
      <w:r w:rsidRPr="00645B05">
        <w:rPr>
          <w:rFonts w:ascii="Courier New" w:hAnsi="Courier New" w:cs="Courier New"/>
          <w:b/>
          <w:sz w:val="16"/>
        </w:rPr>
        <w:t>1=</w:t>
      </w:r>
      <w:r w:rsidR="00194316">
        <w:rPr>
          <w:rFonts w:ascii="Courier New" w:hAnsi="Courier New" w:cs="Courier New"/>
          <w:b/>
          <w:sz w:val="16"/>
        </w:rPr>
        <w:t>"</w:t>
      </w:r>
      <w:r w:rsidRPr="00645B05">
        <w:rPr>
          <w:rFonts w:ascii="Courier New" w:hAnsi="Courier New" w:cs="Courier New"/>
          <w:b/>
          <w:sz w:val="16"/>
        </w:rPr>
        <w:t>1</w:t>
      </w:r>
      <w:r w:rsidR="00194316">
        <w:rPr>
          <w:rFonts w:ascii="Courier New" w:hAnsi="Courier New" w:cs="Courier New"/>
          <w:b/>
          <w:sz w:val="16"/>
        </w:rPr>
        <w:t>"</w:t>
      </w:r>
      <w:r w:rsidRPr="00645B05">
        <w:rPr>
          <w:rFonts w:ascii="Courier New" w:hAnsi="Courier New" w:cs="Courier New"/>
          <w:b/>
          <w:sz w:val="16"/>
        </w:rPr>
        <w:t xml:space="preserve"> </w:t>
      </w:r>
      <w:r w:rsidR="002153E7">
        <w:rPr>
          <w:rFonts w:ascii="Courier New" w:hAnsi="Courier New" w:cs="Courier New"/>
          <w:b/>
          <w:sz w:val="16"/>
        </w:rPr>
        <w:t>v</w:t>
      </w:r>
      <w:r w:rsidRPr="00645B05">
        <w:rPr>
          <w:rFonts w:ascii="Courier New" w:hAnsi="Courier New" w:cs="Courier New"/>
          <w:b/>
          <w:sz w:val="16"/>
        </w:rPr>
        <w:t>2=</w:t>
      </w:r>
      <w:r w:rsidR="00194316">
        <w:rPr>
          <w:rFonts w:ascii="Courier New" w:hAnsi="Courier New" w:cs="Courier New"/>
          <w:b/>
          <w:sz w:val="16"/>
        </w:rPr>
        <w:t>"</w:t>
      </w:r>
      <w:r w:rsidRPr="00645B05">
        <w:rPr>
          <w:rFonts w:ascii="Courier New" w:hAnsi="Courier New" w:cs="Courier New"/>
          <w:b/>
          <w:sz w:val="16"/>
        </w:rPr>
        <w:t>5</w:t>
      </w:r>
      <w:r w:rsidR="00194316">
        <w:rPr>
          <w:rFonts w:ascii="Courier New" w:hAnsi="Courier New" w:cs="Courier New"/>
          <w:b/>
          <w:sz w:val="16"/>
        </w:rPr>
        <w:t>"</w:t>
      </w:r>
      <w:r w:rsidRPr="00645B05">
        <w:rPr>
          <w:rFonts w:ascii="Courier New" w:hAnsi="Courier New" w:cs="Courier New"/>
          <w:b/>
          <w:sz w:val="16"/>
        </w:rPr>
        <w:t xml:space="preserve"> </w:t>
      </w:r>
      <w:r w:rsidR="002153E7">
        <w:rPr>
          <w:rFonts w:ascii="Courier New" w:hAnsi="Courier New" w:cs="Courier New"/>
          <w:b/>
          <w:sz w:val="16"/>
        </w:rPr>
        <w:t>v</w:t>
      </w:r>
      <w:r w:rsidRPr="00645B05">
        <w:rPr>
          <w:rFonts w:ascii="Courier New" w:hAnsi="Courier New" w:cs="Courier New"/>
          <w:b/>
          <w:sz w:val="16"/>
        </w:rPr>
        <w:t>3=</w:t>
      </w:r>
      <w:r w:rsidR="00194316">
        <w:rPr>
          <w:rFonts w:ascii="Courier New" w:hAnsi="Courier New" w:cs="Courier New"/>
          <w:b/>
          <w:sz w:val="16"/>
        </w:rPr>
        <w:t>"</w:t>
      </w:r>
      <w:r w:rsidRPr="00645B05">
        <w:rPr>
          <w:rFonts w:ascii="Courier New" w:hAnsi="Courier New" w:cs="Courier New"/>
          <w:b/>
          <w:sz w:val="16"/>
        </w:rPr>
        <w:t>6</w:t>
      </w:r>
      <w:r w:rsidR="00194316">
        <w:rPr>
          <w:rFonts w:ascii="Courier New" w:hAnsi="Courier New" w:cs="Courier New"/>
          <w:b/>
          <w:sz w:val="16"/>
        </w:rPr>
        <w:t>"</w:t>
      </w:r>
      <w:r w:rsidRPr="00645B05">
        <w:rPr>
          <w:rFonts w:ascii="Courier New" w:hAnsi="Courier New" w:cs="Courier New"/>
          <w:b/>
          <w:sz w:val="16"/>
        </w:rPr>
        <w:t xml:space="preserve">/&gt;        </w:t>
      </w:r>
      <w:r w:rsidRPr="00645B05">
        <w:rPr>
          <w:rFonts w:ascii="Courier New" w:hAnsi="Courier New" w:cs="Courier New"/>
          <w:sz w:val="16"/>
        </w:rPr>
        <w:t xml:space="preserve">  </w:t>
      </w:r>
      <w:r w:rsidRPr="00A913FE">
        <w:rPr>
          <w:rFonts w:ascii="Courier New" w:hAnsi="Courier New" w:cs="Courier New"/>
          <w:color w:val="FF0000"/>
          <w:sz w:val="16"/>
        </w:rPr>
        <w:t>&lt;!-- triangular facet   --&gt;</w:t>
      </w:r>
    </w:p>
    <w:p w14:paraId="6393E8E4"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&lt;/face_list&gt;</w:t>
      </w:r>
    </w:p>
    <w:p w14:paraId="3C5A6744"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&lt;appdata&gt;</w:t>
      </w:r>
    </w:p>
    <w:p w14:paraId="73387FE1"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598ED552"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&lt;/appdata&gt;</w:t>
      </w:r>
    </w:p>
    <w:p w14:paraId="7933732F" w14:textId="1AE2890F" w:rsidR="008C5870"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&lt;custom_attributes</w:t>
      </w:r>
      <w:r w:rsidR="008C5870">
        <w:rPr>
          <w:rFonts w:ascii="Courier New" w:hAnsi="Courier New" w:cs="Courier New"/>
          <w:sz w:val="16"/>
        </w:rPr>
        <w:t>_list</w:t>
      </w:r>
      <w:r>
        <w:rPr>
          <w:rFonts w:ascii="Courier New" w:hAnsi="Courier New" w:cs="Courier New"/>
          <w:sz w:val="16"/>
        </w:rPr>
        <w:t>&gt;</w:t>
      </w:r>
    </w:p>
    <w:p w14:paraId="5ED05B4C"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7A4B4B19" w14:textId="59B6C7A6"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&lt;/custom_attributes</w:t>
      </w:r>
      <w:r w:rsidR="000B50B9">
        <w:rPr>
          <w:rFonts w:ascii="Courier New" w:hAnsi="Courier New" w:cs="Courier New"/>
          <w:sz w:val="16"/>
        </w:rPr>
        <w:t>_</w:t>
      </w:r>
      <w:r w:rsidR="006A3FF7">
        <w:rPr>
          <w:rFonts w:ascii="Courier New" w:hAnsi="Courier New" w:cs="Courier New"/>
          <w:sz w:val="16"/>
        </w:rPr>
        <w:t>list</w:t>
      </w:r>
      <w:r>
        <w:rPr>
          <w:rFonts w:ascii="Courier New" w:hAnsi="Courier New" w:cs="Courier New"/>
          <w:sz w:val="16"/>
        </w:rPr>
        <w:t>&gt;</w:t>
      </w:r>
    </w:p>
    <w:p w14:paraId="358CEBC7" w14:textId="77777777" w:rsidR="00504BAD" w:rsidRDefault="00504BAD" w:rsidP="00504BAD">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7A3E0822" w14:textId="77777777" w:rsidR="00A913FE" w:rsidRPr="00226A3F" w:rsidRDefault="00A913FE" w:rsidP="00504BAD">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p>
    <w:p w14:paraId="38CAEE32" w14:textId="77777777" w:rsidR="00042E3F" w:rsidRPr="00226A3F" w:rsidRDefault="00042E3F" w:rsidP="00042E3F"/>
    <w:p w14:paraId="5C20D917" w14:textId="77777777" w:rsidR="008A6CCC" w:rsidRPr="007055D9" w:rsidRDefault="008A6CCC" w:rsidP="005867BD">
      <w:pPr>
        <w:pStyle w:val="berschrift1"/>
        <w:tabs>
          <w:tab w:val="clear" w:pos="432"/>
          <w:tab w:val="num" w:pos="567"/>
        </w:tabs>
      </w:pPr>
      <w:bookmarkStart w:id="2130" w:name="_Toc3557076"/>
      <w:bookmarkStart w:id="2131" w:name="_Toc34747326"/>
      <w:bookmarkStart w:id="2132" w:name="_Toc39880643"/>
      <w:r w:rsidRPr="007055D9">
        <w:lastRenderedPageBreak/>
        <w:t>Future extensions</w:t>
      </w:r>
      <w:bookmarkEnd w:id="1910"/>
      <w:bookmarkEnd w:id="2071"/>
      <w:bookmarkEnd w:id="2072"/>
      <w:bookmarkEnd w:id="2130"/>
      <w:bookmarkEnd w:id="2131"/>
      <w:bookmarkEnd w:id="2132"/>
    </w:p>
    <w:p w14:paraId="73353AE4" w14:textId="77777777" w:rsidR="00C107D0" w:rsidRPr="00226A3F" w:rsidRDefault="00C107D0" w:rsidP="00235336">
      <w:pPr>
        <w:jc w:val="both"/>
      </w:pPr>
      <w:bookmarkStart w:id="2133" w:name="_Toc338938925"/>
      <w:bookmarkStart w:id="2134" w:name="_Toc338939261"/>
      <w:r w:rsidRPr="00226A3F">
        <w:t>So far, only the above mentioned connection types with the corresponding parameters are described, which cover mainly the applications of CAD and CAE. However</w:t>
      </w:r>
      <w:r w:rsidR="00345926">
        <w:t>,</w:t>
      </w:r>
      <w:r w:rsidRPr="00226A3F">
        <w:t xml:space="preserve"> </w:t>
      </w:r>
      <w:r w:rsidRPr="00C10429">
        <w:t>χ</w:t>
      </w:r>
      <w:r w:rsidRPr="00226A3F">
        <w:t>MCF is designed for the use in the complete development process and should be able to cover all major joint types thus two important extensions remain to be undertaken.</w:t>
      </w:r>
    </w:p>
    <w:p w14:paraId="5C21407A" w14:textId="77777777" w:rsidR="00C107D0" w:rsidRPr="00226A3F" w:rsidRDefault="00C107D0" w:rsidP="00C107D0">
      <w:pPr>
        <w:pStyle w:val="berschrift2"/>
        <w:tabs>
          <w:tab w:val="clear" w:pos="576"/>
          <w:tab w:val="clear" w:pos="1134"/>
          <w:tab w:val="num" w:pos="851"/>
          <w:tab w:val="left" w:pos="1418"/>
        </w:tabs>
        <w:ind w:left="567" w:hanging="567"/>
      </w:pPr>
      <w:bookmarkStart w:id="2135" w:name="_Toc338938923"/>
      <w:bookmarkStart w:id="2136" w:name="_Toc338939259"/>
      <w:bookmarkStart w:id="2137" w:name="_Toc413359625"/>
      <w:bookmarkStart w:id="2138" w:name="_Toc3557077"/>
      <w:bookmarkStart w:id="2139" w:name="_Toc34747327"/>
      <w:bookmarkStart w:id="2140" w:name="_Toc39880644"/>
      <w:r w:rsidRPr="00226A3F">
        <w:t>Additional parameters for spot and seam welds</w:t>
      </w:r>
      <w:bookmarkEnd w:id="2135"/>
      <w:bookmarkEnd w:id="2136"/>
      <w:bookmarkEnd w:id="2137"/>
      <w:bookmarkEnd w:id="2138"/>
      <w:bookmarkEnd w:id="2139"/>
      <w:bookmarkEnd w:id="2140"/>
    </w:p>
    <w:p w14:paraId="02B367B5" w14:textId="77777777" w:rsidR="00C107D0" w:rsidRPr="00226A3F" w:rsidRDefault="00C107D0" w:rsidP="00235336">
      <w:pPr>
        <w:jc w:val="both"/>
      </w:pPr>
      <w:r w:rsidRPr="00226A3F">
        <w:t xml:space="preserve">For prototyping and manufacturing (CAM) additional parameters and information, like the type and the manufacturer of the welding device, the current density required in case of spot welds etc., may be relevant and needed. These parameters are not included in the present document yet. Their definitions will happen in the near future by the corresponding experts. </w:t>
      </w:r>
    </w:p>
    <w:p w14:paraId="379E46FF" w14:textId="77777777" w:rsidR="00C107D0" w:rsidRPr="00226A3F" w:rsidRDefault="00C107D0" w:rsidP="00C107D0">
      <w:pPr>
        <w:pStyle w:val="berschrift2"/>
        <w:tabs>
          <w:tab w:val="clear" w:pos="576"/>
          <w:tab w:val="clear" w:pos="1134"/>
          <w:tab w:val="num" w:pos="851"/>
          <w:tab w:val="left" w:pos="1418"/>
        </w:tabs>
        <w:ind w:left="567" w:hanging="567"/>
      </w:pPr>
      <w:bookmarkStart w:id="2141" w:name="_Ref338846673"/>
      <w:bookmarkStart w:id="2142" w:name="_Toc338938924"/>
      <w:bookmarkStart w:id="2143" w:name="_Toc338939260"/>
      <w:bookmarkStart w:id="2144" w:name="_Toc413359626"/>
      <w:bookmarkStart w:id="2145" w:name="_Toc3557078"/>
      <w:bookmarkStart w:id="2146" w:name="_Toc34747328"/>
      <w:bookmarkStart w:id="2147" w:name="_Toc39880645"/>
      <w:r w:rsidRPr="00226A3F">
        <w:t>Other relevant and new joint types</w:t>
      </w:r>
      <w:bookmarkEnd w:id="2141"/>
      <w:bookmarkEnd w:id="2142"/>
      <w:bookmarkEnd w:id="2143"/>
      <w:bookmarkEnd w:id="2144"/>
      <w:bookmarkEnd w:id="2145"/>
      <w:bookmarkEnd w:id="2146"/>
      <w:bookmarkEnd w:id="2147"/>
    </w:p>
    <w:p w14:paraId="4E167FFA" w14:textId="77777777" w:rsidR="00C107D0" w:rsidRPr="00226A3F" w:rsidRDefault="00C107D0" w:rsidP="00235336">
      <w:pPr>
        <w:jc w:val="both"/>
      </w:pPr>
      <w:r w:rsidRPr="00226A3F">
        <w:t xml:space="preserve">It can be expected that increasingly new joint types will arise due to the advance of the technological development. </w:t>
      </w:r>
    </w:p>
    <w:p w14:paraId="50387468" w14:textId="77777777" w:rsidR="009F23CF" w:rsidRDefault="00C107D0" w:rsidP="00235336">
      <w:pPr>
        <w:jc w:val="both"/>
      </w:pPr>
      <w:r w:rsidRPr="00226A3F">
        <w:t xml:space="preserve">As mentioned before, </w:t>
      </w:r>
      <w:r w:rsidRPr="00C10429">
        <w:t>χ</w:t>
      </w:r>
      <w:r w:rsidRPr="00226A3F">
        <w:t xml:space="preserve">MCF is open for any new joint type which will come and be of relevance for the technical application. </w:t>
      </w:r>
    </w:p>
    <w:p w14:paraId="20D6AAC6" w14:textId="77777777" w:rsidR="009F23CF" w:rsidRPr="009F23CF" w:rsidRDefault="009F23CF" w:rsidP="009F23CF">
      <w:pPr>
        <w:pStyle w:val="berschrift1"/>
      </w:pPr>
      <w:bookmarkStart w:id="2148" w:name="_Toc3557079"/>
      <w:bookmarkStart w:id="2149" w:name="_Toc34747329"/>
      <w:bookmarkStart w:id="2150" w:name="_Toc39880646"/>
      <w:r w:rsidRPr="009F23CF">
        <w:lastRenderedPageBreak/>
        <w:t>Disclaimer</w:t>
      </w:r>
      <w:bookmarkEnd w:id="2148"/>
      <w:bookmarkEnd w:id="2149"/>
      <w:bookmarkEnd w:id="2150"/>
    </w:p>
    <w:p w14:paraId="66624478" w14:textId="77777777" w:rsidR="009F23CF" w:rsidRPr="009F23CF" w:rsidRDefault="009F23CF" w:rsidP="00FD3FB5">
      <w:pPr>
        <w:pStyle w:val="NurText"/>
        <w:jc w:val="both"/>
        <w:rPr>
          <w:lang w:val="en-US"/>
        </w:rPr>
      </w:pPr>
      <w:r w:rsidRPr="009F23CF">
        <w:rPr>
          <w:lang w:val="en-US"/>
        </w:rPr>
        <w:t xml:space="preserve">This document contains, cites or refers to material which may be subject to trademark laws or copy right protection in one or more jurisdictions. All product and company names are trademarks™ or registered trademarks® of their respective holders. Their use does not imply any affiliation with or endorsement by them. </w:t>
      </w:r>
    </w:p>
    <w:p w14:paraId="62E9A7ED" w14:textId="77777777" w:rsidR="009F23CF" w:rsidRPr="009F23CF" w:rsidRDefault="009F23CF" w:rsidP="00FD3FB5">
      <w:pPr>
        <w:pStyle w:val="NurText"/>
        <w:jc w:val="both"/>
        <w:rPr>
          <w:lang w:val="en-US"/>
        </w:rPr>
      </w:pPr>
      <w:r w:rsidRPr="009F23CF">
        <w:rPr>
          <w:lang w:val="en-US"/>
        </w:rPr>
        <w:t>In especially, texts or graphics cited from Wikipedia are subject to their individual copy right (e. g. Creative Commons Attribution-Share</w:t>
      </w:r>
      <w:r w:rsidR="00FD3FB5">
        <w:rPr>
          <w:lang w:val="en-US"/>
        </w:rPr>
        <w:t xml:space="preserve"> </w:t>
      </w:r>
      <w:r w:rsidRPr="009F23CF">
        <w:rPr>
          <w:lang w:val="en-US"/>
        </w:rPr>
        <w:t xml:space="preserve">alike 3.0 </w:t>
      </w:r>
      <w:r w:rsidRPr="00C701CF">
        <w:rPr>
          <w:lang w:val="en-US"/>
        </w:rPr>
        <w:t>Unported</w:t>
      </w:r>
      <w:r w:rsidRPr="009F23CF">
        <w:rPr>
          <w:lang w:val="en-US"/>
        </w:rPr>
        <w:t xml:space="preserve"> License or GNU Free Documentation License). </w:t>
      </w:r>
    </w:p>
    <w:p w14:paraId="38DC245C" w14:textId="77777777" w:rsidR="009F23CF" w:rsidRPr="009F23CF" w:rsidRDefault="009F23CF" w:rsidP="00FD3FB5">
      <w:pPr>
        <w:pStyle w:val="NurText"/>
        <w:jc w:val="both"/>
        <w:rPr>
          <w:lang w:val="en-US"/>
        </w:rPr>
      </w:pPr>
      <w:r w:rsidRPr="009F23CF">
        <w:rPr>
          <w:lang w:val="en-US"/>
        </w:rPr>
        <w:t>Detailed information about the individual copy right are found at the respective URL, mentioned with the citation.</w:t>
      </w:r>
    </w:p>
    <w:p w14:paraId="706BC186" w14:textId="77777777" w:rsidR="00255787" w:rsidRPr="007055D9" w:rsidRDefault="00255787" w:rsidP="00A7718D">
      <w:pPr>
        <w:pStyle w:val="berschrift1"/>
      </w:pPr>
      <w:bookmarkStart w:id="2151" w:name="_Toc3557080"/>
      <w:bookmarkStart w:id="2152" w:name="_Toc34747330"/>
      <w:bookmarkStart w:id="2153" w:name="_Toc39880647"/>
      <w:r w:rsidRPr="007055D9">
        <w:lastRenderedPageBreak/>
        <w:t>References</w:t>
      </w:r>
      <w:bookmarkEnd w:id="1911"/>
      <w:bookmarkEnd w:id="1912"/>
      <w:bookmarkEnd w:id="2133"/>
      <w:bookmarkEnd w:id="2134"/>
      <w:bookmarkEnd w:id="2151"/>
      <w:bookmarkEnd w:id="2152"/>
      <w:bookmarkEnd w:id="2153"/>
    </w:p>
    <w:p w14:paraId="70EC254B" w14:textId="77777777" w:rsidR="00C107D0" w:rsidRPr="00226A3F" w:rsidRDefault="00255787" w:rsidP="00C107D0">
      <w:pPr>
        <w:pStyle w:val="Literaturverzeichnis"/>
        <w:rPr>
          <w:kern w:val="22"/>
        </w:rPr>
      </w:pPr>
      <w:bookmarkStart w:id="2154" w:name="ReferenceHuf2001"/>
      <w:r w:rsidRPr="007055D9">
        <w:t>[</w:t>
      </w:r>
      <w:r w:rsidR="007A7FDF" w:rsidRPr="007055D9">
        <w:t>1</w:t>
      </w:r>
      <w:r w:rsidRPr="007055D9">
        <w:t>]</w:t>
      </w:r>
      <w:bookmarkEnd w:id="2154"/>
      <w:r w:rsidR="007A7FDF" w:rsidRPr="007055D9">
        <w:tab/>
      </w:r>
      <w:r w:rsidR="00C107D0" w:rsidRPr="00226A3F">
        <w:rPr>
          <w:i/>
          <w:kern w:val="22"/>
        </w:rPr>
        <w:t>Managing Connections using the Master Connection File</w:t>
      </w:r>
    </w:p>
    <w:p w14:paraId="2E5F9294" w14:textId="77777777" w:rsidR="00C107D0" w:rsidRPr="00226A3F" w:rsidRDefault="00C107D0" w:rsidP="00C107D0">
      <w:pPr>
        <w:pStyle w:val="Literaturverzeichnis"/>
        <w:rPr>
          <w:kern w:val="22"/>
        </w:rPr>
      </w:pPr>
      <w:r w:rsidRPr="00226A3F">
        <w:rPr>
          <w:kern w:val="22"/>
        </w:rPr>
        <w:tab/>
        <w:t xml:space="preserve">Brian E. Huf, Ford Motor Company, </w:t>
      </w:r>
      <w:r w:rsidRPr="00226A3F">
        <w:rPr>
          <w:b/>
          <w:kern w:val="22"/>
        </w:rPr>
        <w:t>2001</w:t>
      </w:r>
    </w:p>
    <w:p w14:paraId="2386F3A3" w14:textId="77777777" w:rsidR="00C107D0" w:rsidRPr="00226A3F" w:rsidRDefault="00C107D0" w:rsidP="00C107D0">
      <w:pPr>
        <w:pStyle w:val="Literaturverzeichnis"/>
        <w:rPr>
          <w:i/>
          <w:kern w:val="22"/>
        </w:rPr>
      </w:pPr>
      <w:bookmarkStart w:id="2155" w:name="ReferenceZha2005"/>
      <w:r w:rsidRPr="00226A3F">
        <w:rPr>
          <w:kern w:val="22"/>
        </w:rPr>
        <w:t>[2]</w:t>
      </w:r>
      <w:bookmarkEnd w:id="2155"/>
      <w:r w:rsidRPr="00226A3F">
        <w:rPr>
          <w:kern w:val="22"/>
        </w:rPr>
        <w:tab/>
      </w:r>
      <w:r w:rsidRPr="00226A3F">
        <w:rPr>
          <w:i/>
          <w:kern w:val="22"/>
        </w:rPr>
        <w:t>Classification of Seam Welds.ppt</w:t>
      </w:r>
    </w:p>
    <w:p w14:paraId="0B3D6CB7" w14:textId="77777777" w:rsidR="00C107D0" w:rsidRPr="00226A3F" w:rsidRDefault="00C107D0" w:rsidP="00C107D0">
      <w:pPr>
        <w:pStyle w:val="Literaturverzeichnis"/>
        <w:rPr>
          <w:kern w:val="22"/>
        </w:rPr>
      </w:pPr>
      <w:r w:rsidRPr="00226A3F">
        <w:rPr>
          <w:kern w:val="22"/>
        </w:rPr>
        <w:tab/>
        <w:t xml:space="preserve">Dr. Shicheng Zhang, Daimler AG, July </w:t>
      </w:r>
      <w:r w:rsidRPr="00226A3F">
        <w:rPr>
          <w:b/>
          <w:kern w:val="22"/>
        </w:rPr>
        <w:t>2005</w:t>
      </w:r>
    </w:p>
    <w:p w14:paraId="4E805A4F" w14:textId="77777777" w:rsidR="00C107D0" w:rsidRPr="00226A3F" w:rsidRDefault="00C107D0" w:rsidP="00C107D0">
      <w:pPr>
        <w:pStyle w:val="Literaturverzeichnis"/>
        <w:rPr>
          <w:i/>
          <w:kern w:val="22"/>
        </w:rPr>
      </w:pPr>
      <w:bookmarkStart w:id="2156" w:name="ReferenceGai2006"/>
      <w:r w:rsidRPr="00226A3F">
        <w:rPr>
          <w:kern w:val="22"/>
        </w:rPr>
        <w:t>[3]</w:t>
      </w:r>
      <w:bookmarkEnd w:id="2156"/>
      <w:r w:rsidRPr="00226A3F">
        <w:rPr>
          <w:kern w:val="22"/>
        </w:rPr>
        <w:tab/>
      </w:r>
      <w:r w:rsidRPr="00226A3F">
        <w:rPr>
          <w:i/>
          <w:kern w:val="22"/>
        </w:rPr>
        <w:t>Seam-Weld Types and Fatigue Relevant Parameter Sets for MCF Standard – Draft</w:t>
      </w:r>
    </w:p>
    <w:p w14:paraId="2D155A86" w14:textId="77777777" w:rsidR="00C107D0" w:rsidRPr="00226A3F" w:rsidRDefault="00C107D0" w:rsidP="00C107D0">
      <w:pPr>
        <w:pStyle w:val="Literaturverzeichnis"/>
        <w:rPr>
          <w:kern w:val="22"/>
        </w:rPr>
      </w:pPr>
      <w:r w:rsidRPr="00226A3F">
        <w:rPr>
          <w:i/>
          <w:kern w:val="22"/>
        </w:rPr>
        <w:tab/>
      </w:r>
      <w:r w:rsidRPr="00226A3F">
        <w:rPr>
          <w:kern w:val="22"/>
        </w:rPr>
        <w:t xml:space="preserve">Gaier/Hofwimmer, Engineering Center Steyr GmbH &amp; Co KG, July </w:t>
      </w:r>
      <w:r w:rsidRPr="00226A3F">
        <w:rPr>
          <w:b/>
          <w:kern w:val="22"/>
        </w:rPr>
        <w:t>2006</w:t>
      </w:r>
    </w:p>
    <w:p w14:paraId="273E87A5" w14:textId="77777777" w:rsidR="00C107D0" w:rsidRPr="00226A3F" w:rsidRDefault="00C107D0" w:rsidP="00C107D0">
      <w:pPr>
        <w:pStyle w:val="Literaturverzeichnis"/>
        <w:rPr>
          <w:i/>
          <w:kern w:val="22"/>
        </w:rPr>
      </w:pPr>
      <w:bookmarkStart w:id="2157" w:name="ReferenceBet2008"/>
      <w:r w:rsidRPr="00226A3F">
        <w:rPr>
          <w:kern w:val="22"/>
        </w:rPr>
        <w:t>[4]</w:t>
      </w:r>
      <w:bookmarkEnd w:id="2157"/>
      <w:r w:rsidRPr="00226A3F">
        <w:rPr>
          <w:kern w:val="22"/>
        </w:rPr>
        <w:tab/>
      </w:r>
      <w:r w:rsidRPr="00226A3F">
        <w:rPr>
          <w:i/>
          <w:kern w:val="22"/>
        </w:rPr>
        <w:t>χMCF pilot in ANSA</w:t>
      </w:r>
    </w:p>
    <w:p w14:paraId="24E68AED" w14:textId="77777777" w:rsidR="00C107D0" w:rsidRPr="00226A3F" w:rsidRDefault="00C107D0" w:rsidP="00C107D0">
      <w:pPr>
        <w:pStyle w:val="Literaturverzeichnis"/>
        <w:rPr>
          <w:kern w:val="22"/>
        </w:rPr>
      </w:pPr>
      <w:r w:rsidRPr="00226A3F">
        <w:rPr>
          <w:kern w:val="22"/>
        </w:rPr>
        <w:tab/>
        <w:t xml:space="preserve">BETA CAE Systems S.A., February </w:t>
      </w:r>
      <w:r w:rsidRPr="00226A3F">
        <w:rPr>
          <w:b/>
          <w:kern w:val="22"/>
        </w:rPr>
        <w:t>2008</w:t>
      </w:r>
    </w:p>
    <w:p w14:paraId="0949B640" w14:textId="77777777" w:rsidR="006D6F80" w:rsidRDefault="00C107D0" w:rsidP="006D6F80">
      <w:pPr>
        <w:pStyle w:val="Literaturverzeichnis"/>
        <w:spacing w:before="120"/>
        <w:rPr>
          <w:i/>
          <w:iCs w:val="0"/>
        </w:rPr>
      </w:pPr>
      <w:bookmarkStart w:id="2158" w:name="ReferenceMik20061"/>
      <w:r w:rsidRPr="00226A3F">
        <w:rPr>
          <w:kern w:val="22"/>
        </w:rPr>
        <w:t>[5]</w:t>
      </w:r>
      <w:bookmarkEnd w:id="2158"/>
      <w:r w:rsidRPr="00226A3F">
        <w:rPr>
          <w:kern w:val="22"/>
        </w:rPr>
        <w:tab/>
      </w:r>
      <w:r w:rsidR="006D6F80">
        <w:rPr>
          <w:i/>
          <w:iCs w:val="0"/>
        </w:rPr>
        <w:t>The Extended Master Connection File χMCF as a Transfer Standard of Seamweld Connection Defini</w:t>
      </w:r>
      <w:r w:rsidR="006D6F80">
        <w:rPr>
          <w:i/>
          <w:iCs w:val="0"/>
        </w:rPr>
        <w:softHyphen/>
        <w:t>tion (Slide set)</w:t>
      </w:r>
    </w:p>
    <w:p w14:paraId="4A7542E1" w14:textId="02B44E9B" w:rsidR="00C107D0" w:rsidRPr="006D6F80" w:rsidRDefault="006D6F80" w:rsidP="006D6F80">
      <w:pPr>
        <w:pStyle w:val="Literaturverzeichnis"/>
        <w:spacing w:before="120"/>
        <w:rPr>
          <w:kern w:val="22"/>
          <w:lang w:val="de-DE"/>
        </w:rPr>
      </w:pPr>
      <w:r>
        <w:rPr>
          <w:kern w:val="22"/>
        </w:rPr>
        <w:tab/>
      </w:r>
      <w:r w:rsidRPr="006D6F80">
        <w:rPr>
          <w:kern w:val="22"/>
          <w:lang w:val="de-DE"/>
        </w:rPr>
        <w:t>Pet</w:t>
      </w:r>
      <w:r w:rsidRPr="006D6F80">
        <w:rPr>
          <w:lang w:val="de-DE"/>
        </w:rPr>
        <w:t>er Mikolaj</w:t>
      </w:r>
      <w:r w:rsidRPr="006D6F80">
        <w:rPr>
          <w:vertAlign w:val="superscript"/>
          <w:lang w:val="de-DE"/>
        </w:rPr>
        <w:t>†</w:t>
      </w:r>
      <w:r w:rsidRPr="006D6F80">
        <w:rPr>
          <w:lang w:val="de-DE"/>
        </w:rPr>
        <w:t>/Carsten Franke, MSC Software/T-Systems, June 19</w:t>
      </w:r>
      <w:r w:rsidRPr="006D6F80">
        <w:rPr>
          <w:vertAlign w:val="superscript"/>
          <w:lang w:val="de-DE"/>
        </w:rPr>
        <w:t>th</w:t>
      </w:r>
      <w:r w:rsidRPr="006D6F80">
        <w:rPr>
          <w:lang w:val="de-DE"/>
        </w:rPr>
        <w:t xml:space="preserve"> </w:t>
      </w:r>
      <w:r w:rsidRPr="006D6F80">
        <w:rPr>
          <w:b/>
          <w:bCs w:val="0"/>
          <w:lang w:val="de-DE"/>
        </w:rPr>
        <w:t>2006</w:t>
      </w:r>
    </w:p>
    <w:p w14:paraId="3A714A3D" w14:textId="77777777" w:rsidR="006D6F80" w:rsidRDefault="00C107D0" w:rsidP="006D6F80">
      <w:pPr>
        <w:pStyle w:val="Literaturverzeichnis"/>
      </w:pPr>
      <w:r w:rsidRPr="006D6F80">
        <w:rPr>
          <w:kern w:val="22"/>
        </w:rPr>
        <w:t>[6]</w:t>
      </w:r>
      <w:r w:rsidRPr="006D6F80">
        <w:rPr>
          <w:kern w:val="22"/>
        </w:rPr>
        <w:tab/>
      </w:r>
      <w:r w:rsidR="006D6F80">
        <w:rPr>
          <w:i/>
          <w:iCs w:val="0"/>
        </w:rPr>
        <w:t>First Proposal for The Extended Master Connection File (χMCF) as a Transfer Standard of Seam</w:t>
      </w:r>
      <w:r w:rsidR="006D6F80">
        <w:rPr>
          <w:i/>
          <w:iCs w:val="0"/>
        </w:rPr>
        <w:softHyphen/>
        <w:t>weld Connection Definition (Proposal for FAT AK 25 Fügetechnik), Revision 2</w:t>
      </w:r>
      <w:r w:rsidR="006D6F80">
        <w:t xml:space="preserve">, </w:t>
      </w:r>
    </w:p>
    <w:p w14:paraId="2AFF7732" w14:textId="35FB6E55" w:rsidR="00C107D0" w:rsidRPr="001D7503" w:rsidRDefault="006D6F80" w:rsidP="006D6F80">
      <w:pPr>
        <w:pStyle w:val="Literaturverzeichnis"/>
        <w:rPr>
          <w:kern w:val="22"/>
          <w:lang w:val="de-DE"/>
        </w:rPr>
      </w:pPr>
      <w:r>
        <w:tab/>
      </w:r>
      <w:r w:rsidRPr="001D7503">
        <w:rPr>
          <w:lang w:val="de-DE"/>
        </w:rPr>
        <w:t>Peter Mikolaj</w:t>
      </w:r>
      <w:r w:rsidRPr="001D7503">
        <w:rPr>
          <w:vertAlign w:val="superscript"/>
          <w:lang w:val="de-DE"/>
        </w:rPr>
        <w:t>†</w:t>
      </w:r>
      <w:r w:rsidRPr="001D7503">
        <w:rPr>
          <w:lang w:val="de-DE"/>
        </w:rPr>
        <w:t>, MSC.Software, Alzenau, June 27</w:t>
      </w:r>
      <w:r w:rsidRPr="001D7503">
        <w:rPr>
          <w:vertAlign w:val="superscript"/>
          <w:lang w:val="de-DE"/>
        </w:rPr>
        <w:t>th</w:t>
      </w:r>
      <w:r w:rsidRPr="001D7503">
        <w:rPr>
          <w:lang w:val="de-DE"/>
        </w:rPr>
        <w:t xml:space="preserve"> </w:t>
      </w:r>
      <w:r w:rsidRPr="001D7503">
        <w:rPr>
          <w:b/>
          <w:bCs w:val="0"/>
          <w:lang w:val="de-DE"/>
        </w:rPr>
        <w:t>2006</w:t>
      </w:r>
    </w:p>
    <w:p w14:paraId="258C91F5" w14:textId="57C86A3E" w:rsidR="00C107D0" w:rsidRPr="00226A3F" w:rsidRDefault="00C107D0" w:rsidP="00C107D0">
      <w:pPr>
        <w:pStyle w:val="Literaturverzeichnis"/>
        <w:rPr>
          <w:kern w:val="22"/>
          <w:lang w:val="de-DE"/>
        </w:rPr>
      </w:pPr>
      <w:bookmarkStart w:id="2159" w:name="CiteFATXML"/>
      <w:r w:rsidRPr="008A051D">
        <w:rPr>
          <w:lang w:val="de-DE"/>
        </w:rPr>
        <w:t>[</w:t>
      </w:r>
      <w:r w:rsidR="00AF1592">
        <w:rPr>
          <w:lang w:val="de-DE"/>
        </w:rPr>
        <w:t>7</w:t>
      </w:r>
      <w:r w:rsidRPr="008A051D">
        <w:rPr>
          <w:lang w:val="de-DE"/>
        </w:rPr>
        <w:t>]</w:t>
      </w:r>
      <w:bookmarkEnd w:id="2159"/>
      <w:r>
        <w:rPr>
          <w:lang w:val="de-DE"/>
        </w:rPr>
        <w:tab/>
      </w:r>
      <w:r w:rsidRPr="00226A3F">
        <w:rPr>
          <w:i/>
          <w:kern w:val="22"/>
          <w:lang w:val="de-DE"/>
        </w:rPr>
        <w:t>FATXML-Format Version V1.</w:t>
      </w:r>
      <w:r w:rsidR="00120600">
        <w:rPr>
          <w:i/>
          <w:kern w:val="22"/>
          <w:lang w:val="de-DE"/>
        </w:rPr>
        <w:t>2</w:t>
      </w:r>
      <w:r w:rsidR="007628FB">
        <w:rPr>
          <w:i/>
          <w:kern w:val="22"/>
          <w:lang w:val="de-DE"/>
        </w:rPr>
        <w:t xml:space="preserve"> R2</w:t>
      </w:r>
    </w:p>
    <w:p w14:paraId="1CC820D9" w14:textId="7D54BF34" w:rsidR="00C107D0" w:rsidRDefault="00C107D0" w:rsidP="00C107D0">
      <w:pPr>
        <w:pStyle w:val="Literaturverzeichnis"/>
        <w:rPr>
          <w:b/>
          <w:kern w:val="22"/>
          <w:lang w:val="de-DE"/>
        </w:rPr>
      </w:pPr>
      <w:r w:rsidRPr="00226A3F">
        <w:rPr>
          <w:kern w:val="22"/>
          <w:lang w:val="de-DE"/>
        </w:rPr>
        <w:tab/>
        <w:t>Schulte-Frankenfeld, VDA FAT</w:t>
      </w:r>
      <w:r w:rsidR="00011C24">
        <w:rPr>
          <w:kern w:val="22"/>
          <w:lang w:val="de-DE"/>
        </w:rPr>
        <w:t>-</w:t>
      </w:r>
      <w:r w:rsidRPr="00226A3F">
        <w:rPr>
          <w:kern w:val="22"/>
          <w:lang w:val="de-DE"/>
        </w:rPr>
        <w:t xml:space="preserve">AK27, </w:t>
      </w:r>
      <w:r w:rsidR="007628FB">
        <w:rPr>
          <w:kern w:val="22"/>
          <w:lang w:val="de-DE"/>
        </w:rPr>
        <w:t xml:space="preserve">May </w:t>
      </w:r>
      <w:r w:rsidR="007628FB" w:rsidRPr="00226A3F">
        <w:rPr>
          <w:b/>
          <w:kern w:val="22"/>
          <w:lang w:val="de-DE"/>
        </w:rPr>
        <w:t>201</w:t>
      </w:r>
      <w:r w:rsidR="007628FB">
        <w:rPr>
          <w:b/>
          <w:kern w:val="22"/>
          <w:lang w:val="de-DE"/>
        </w:rPr>
        <w:t>7</w:t>
      </w:r>
    </w:p>
    <w:p w14:paraId="44A0EB31" w14:textId="7F6586FA" w:rsidR="003F6C95" w:rsidRPr="003F6C95" w:rsidRDefault="003F6C95" w:rsidP="00120600">
      <w:pPr>
        <w:pStyle w:val="Literaturverzeichnis"/>
        <w:rPr>
          <w:kern w:val="22"/>
          <w:lang w:val="de-DE"/>
        </w:rPr>
      </w:pPr>
      <w:r w:rsidRPr="009F62A6">
        <w:rPr>
          <w:rFonts w:asciiTheme="minorHAnsi" w:hAnsiTheme="minorHAnsi"/>
          <w:b/>
          <w:kern w:val="22"/>
          <w:szCs w:val="22"/>
          <w:lang w:val="de-DE"/>
        </w:rPr>
        <w:tab/>
      </w:r>
      <w:hyperlink r:id="rId206" w:history="1">
        <w:r w:rsidR="00120600" w:rsidRPr="009F62A6">
          <w:rPr>
            <w:rStyle w:val="Hyperlink"/>
            <w:rFonts w:asciiTheme="minorHAnsi" w:hAnsiTheme="minorHAnsi" w:cs="Arial"/>
            <w:szCs w:val="22"/>
            <w:lang w:val="de-DE"/>
          </w:rPr>
          <w:t>http://www.vda.de/de/publikationen/publikationen_downloads/index.html</w:t>
        </w:r>
      </w:hyperlink>
      <w:r w:rsidR="009F62A6" w:rsidRPr="009F62A6">
        <w:rPr>
          <w:rStyle w:val="Hyperlink"/>
          <w:rFonts w:asciiTheme="minorHAnsi" w:hAnsiTheme="minorHAnsi" w:cs="Arial"/>
          <w:szCs w:val="22"/>
          <w:lang w:val="de-DE"/>
        </w:rPr>
        <w:t xml:space="preserve">, </w:t>
      </w:r>
      <w:r w:rsidR="009F62A6" w:rsidRPr="009F62A6">
        <w:rPr>
          <w:rStyle w:val="Hyperlink"/>
          <w:rFonts w:asciiTheme="minorHAnsi" w:hAnsiTheme="minorHAnsi" w:cs="Arial"/>
          <w:szCs w:val="22"/>
          <w:lang w:val="de-DE"/>
        </w:rPr>
        <w:br/>
      </w:r>
      <w:hyperlink r:id="rId207" w:history="1">
        <w:r w:rsidR="009F62A6" w:rsidRPr="001C50DB">
          <w:rPr>
            <w:rStyle w:val="Hyperlink"/>
            <w:kern w:val="22"/>
            <w:lang w:val="de-DE"/>
          </w:rPr>
          <w:t>https://www.vda.de/de/services/Publikationen/fatxml-format-version-v1.2.html</w:t>
        </w:r>
      </w:hyperlink>
      <w:r w:rsidR="009F62A6">
        <w:rPr>
          <w:kern w:val="22"/>
          <w:lang w:val="de-DE"/>
        </w:rPr>
        <w:t xml:space="preserve"> </w:t>
      </w:r>
    </w:p>
    <w:p w14:paraId="6C6B7FC7" w14:textId="6F1E6402" w:rsidR="001F4F5F" w:rsidRPr="00011C24" w:rsidRDefault="00C107D0" w:rsidP="00120600">
      <w:pPr>
        <w:pStyle w:val="Literaturverzeichnis"/>
        <w:spacing w:before="120"/>
      </w:pPr>
      <w:r w:rsidRPr="00B17E85">
        <w:rPr>
          <w:kern w:val="22"/>
        </w:rPr>
        <w:t>[8]</w:t>
      </w:r>
      <w:r w:rsidRPr="00B17E85">
        <w:rPr>
          <w:kern w:val="22"/>
        </w:rPr>
        <w:tab/>
      </w:r>
      <w:r w:rsidRPr="00226A3F">
        <w:rPr>
          <w:noProof/>
          <w:kern w:val="22"/>
        </w:rPr>
        <w:t xml:space="preserve">FAT-AK25 Fügetechnik, </w:t>
      </w:r>
      <w:r w:rsidR="00194316">
        <w:rPr>
          <w:noProof/>
          <w:kern w:val="22"/>
        </w:rPr>
        <w:t>"</w:t>
      </w:r>
      <w:r w:rsidRPr="00226A3F">
        <w:rPr>
          <w:noProof/>
          <w:kern w:val="22"/>
        </w:rPr>
        <w:t>χMCF Extended Master Connection File: A Standard for Describing Connections and Joints in the Automotive Industry, Version 2.0</w:t>
      </w:r>
      <w:r w:rsidR="00194316">
        <w:rPr>
          <w:noProof/>
          <w:kern w:val="22"/>
        </w:rPr>
        <w:t>"</w:t>
      </w:r>
      <w:r w:rsidRPr="00226A3F">
        <w:rPr>
          <w:noProof/>
          <w:kern w:val="22"/>
        </w:rPr>
        <w:t xml:space="preserve">, Berlin, September </w:t>
      </w:r>
      <w:r w:rsidRPr="00F72843">
        <w:rPr>
          <w:b/>
          <w:noProof/>
          <w:kern w:val="22"/>
        </w:rPr>
        <w:t>2014</w:t>
      </w:r>
      <w:r w:rsidRPr="00226A3F">
        <w:rPr>
          <w:noProof/>
          <w:kern w:val="22"/>
        </w:rPr>
        <w:t>.</w:t>
      </w:r>
      <w:r w:rsidRPr="00226A3F">
        <w:rPr>
          <w:noProof/>
          <w:kern w:val="22"/>
        </w:rPr>
        <w:br/>
      </w:r>
      <w:hyperlink r:id="rId208" w:history="1">
        <w:r w:rsidRPr="00226A3F">
          <w:rPr>
            <w:rStyle w:val="Hyperlink"/>
            <w:kern w:val="22"/>
          </w:rPr>
          <w:t>http://www.vda.de/de/publikationen/publikationen_downloads/index.html</w:t>
        </w:r>
      </w:hyperlink>
      <w:r w:rsidR="0076014C">
        <w:rPr>
          <w:rStyle w:val="Hyperlink"/>
          <w:kern w:val="22"/>
        </w:rPr>
        <w:t xml:space="preserve">, </w:t>
      </w:r>
      <w:r w:rsidR="0076014C">
        <w:rPr>
          <w:rStyle w:val="Hyperlink"/>
          <w:kern w:val="22"/>
        </w:rPr>
        <w:br/>
      </w:r>
      <w:hyperlink r:id="rId209" w:history="1">
        <w:r w:rsidR="0076014C" w:rsidRPr="001C50DB">
          <w:rPr>
            <w:rStyle w:val="Hyperlink"/>
          </w:rPr>
          <w:t>https://www.vda.de/de/services/Publikationen/fat-schriftenreihe-286.html</w:t>
        </w:r>
      </w:hyperlink>
      <w:r w:rsidR="0076014C">
        <w:t xml:space="preserve"> </w:t>
      </w:r>
    </w:p>
    <w:sectPr w:rsidR="001F4F5F" w:rsidRPr="00011C24" w:rsidSect="00E42BAD">
      <w:headerReference w:type="default" r:id="rId210"/>
      <w:footerReference w:type="default" r:id="rId211"/>
      <w:pgSz w:w="11906" w:h="16838" w:code="9"/>
      <w:pgMar w:top="1276" w:right="1418" w:bottom="993" w:left="1418" w:header="567" w:footer="355"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70" w:author="nick" w:date="2020-04-19T18:58:00Z" w:initials="n">
    <w:p w14:paraId="4049B412" w14:textId="592385B4" w:rsidR="00EF121E" w:rsidRDefault="00EF121E">
      <w:pPr>
        <w:pStyle w:val="Kommentartext"/>
      </w:pPr>
      <w:r>
        <w:rPr>
          <w:rStyle w:val="Kommentarzeichen"/>
        </w:rPr>
        <w:annotationRef/>
      </w:r>
      <w:r>
        <w:t>Changed the XML specification of femdata, to match the proposed changes of FATXML.</w:t>
      </w:r>
    </w:p>
    <w:p w14:paraId="2B28D942" w14:textId="60429FDD" w:rsidR="00EF121E" w:rsidRDefault="00EF121E">
      <w:pPr>
        <w:pStyle w:val="Kommentartext"/>
      </w:pPr>
      <w:r>
        <w:t>In Darmstadt May 2019, the AK group was demonstrated with an example that does not include CAE_DATA, VERSION, REPRESENTATION, COMMENT, nor CAE_MEMBER.</w:t>
      </w:r>
    </w:p>
    <w:p w14:paraId="091E08C2" w14:textId="301CBB98" w:rsidR="00EF121E" w:rsidRDefault="00EF121E">
      <w:pPr>
        <w:pStyle w:val="Kommentartext"/>
      </w:pPr>
      <w:r>
        <w:t>Only &lt;entity&gt; was necessary to describe the FE entities of the connection’s representation.</w:t>
      </w:r>
    </w:p>
  </w:comment>
  <w:comment w:id="590" w:author="m.kalaitzaki" w:date="2020-04-19T18:58:00Z" w:initials="m">
    <w:p w14:paraId="4C00160C" w14:textId="7BC23355" w:rsidR="00EF121E" w:rsidRPr="00B14B2C" w:rsidRDefault="00EF121E">
      <w:pPr>
        <w:pStyle w:val="Kommentartext"/>
      </w:pPr>
      <w:r>
        <w:rPr>
          <w:rStyle w:val="Kommentarzeichen"/>
        </w:rPr>
        <w:annotationRef/>
      </w:r>
      <w:r>
        <w:t>Perhaps a check sh</w:t>
      </w:r>
      <w:r w:rsidRPr="0033379A">
        <w:t>ο</w:t>
      </w:r>
      <w:r>
        <w:t>uld be added to assert that max_grip &gt; min_grip</w:t>
      </w:r>
    </w:p>
  </w:comment>
  <w:comment w:id="589" w:author="Dr. Carsten Franke" w:date="2020-04-19T18:58:00Z" w:initials="CF">
    <w:p w14:paraId="12973899" w14:textId="1B336903" w:rsidR="00EF121E" w:rsidRDefault="00EF121E">
      <w:pPr>
        <w:pStyle w:val="Kommentartext"/>
      </w:pPr>
      <w:r>
        <w:rPr>
          <w:rStyle w:val="Kommentarzeichen"/>
        </w:rPr>
        <w:annotationRef/>
      </w:r>
      <w:r>
        <w:t xml:space="preserve">You mean ≥ ? (greater </w:t>
      </w:r>
      <w:r w:rsidRPr="00F1371D">
        <w:rPr>
          <w:i/>
        </w:rPr>
        <w:t>or equal</w:t>
      </w:r>
      <w:r>
        <w:t xml:space="preserve">)  ;-) </w:t>
      </w:r>
    </w:p>
    <w:p w14:paraId="51AAA972" w14:textId="1A92E6CC" w:rsidR="00EF121E" w:rsidRDefault="00EF121E">
      <w:pPr>
        <w:pStyle w:val="Kommentartext"/>
      </w:pPr>
      <w:r>
        <w:t xml:space="preserve">Actually, we have even some more geometric constraints with rivets, cf. </w:t>
      </w:r>
      <w:r>
        <w:fldChar w:fldCharType="begin"/>
      </w:r>
      <w:r>
        <w:instrText xml:space="preserve"> REF _Ref3565285 \h </w:instrText>
      </w:r>
      <w:r>
        <w:fldChar w:fldCharType="separate"/>
      </w:r>
      <w:r>
        <w:t xml:space="preserve">Figure </w:t>
      </w:r>
      <w:r>
        <w:rPr>
          <w:noProof/>
        </w:rPr>
        <w:t>14</w:t>
      </w:r>
      <w:r>
        <w:fldChar w:fldCharType="end"/>
      </w:r>
      <w:r>
        <w:t xml:space="preserve">. Similar constraints appear on other types, too. </w:t>
      </w:r>
    </w:p>
    <w:p w14:paraId="5D156C19" w14:textId="0F26F4C5" w:rsidR="00EF121E" w:rsidRDefault="00EF121E" w:rsidP="00E901B5">
      <w:pPr>
        <w:pStyle w:val="Kommentartext"/>
        <w:numPr>
          <w:ilvl w:val="0"/>
          <w:numId w:val="57"/>
        </w:numPr>
      </w:pPr>
      <w:r>
        <w:t xml:space="preserve">I suggest to have them "all or none" – and to discuss this with the AK, on next occasion! </w:t>
      </w:r>
    </w:p>
  </w:comment>
  <w:comment w:id="1229" w:author="Dr. Carsten Franke" w:date="2020-04-19T18:58:00Z" w:initials="CF">
    <w:p w14:paraId="7AF3B97C" w14:textId="04DDFA25" w:rsidR="00EF121E" w:rsidRDefault="00EF121E">
      <w:pPr>
        <w:pStyle w:val="Kommentartext"/>
      </w:pPr>
      <w:r>
        <w:rPr>
          <w:rStyle w:val="Kommentarzeichen"/>
        </w:rPr>
        <w:annotationRef/>
      </w:r>
      <w:r>
        <w:t xml:space="preserve">Source &amp; copy right needs to be clarified! </w:t>
      </w:r>
    </w:p>
  </w:comment>
  <w:comment w:id="1235" w:author="Dr. Carsten Franke" w:date="2020-04-19T18:58:00Z" w:initials="CF">
    <w:p w14:paraId="47AC884E" w14:textId="6842B789" w:rsidR="00EF121E" w:rsidRDefault="00EF121E">
      <w:pPr>
        <w:pStyle w:val="Kommentartext"/>
      </w:pPr>
      <w:r>
        <w:rPr>
          <w:rStyle w:val="Kommentarzeichen"/>
        </w:rPr>
        <w:annotationRef/>
      </w:r>
      <w:r>
        <w:rPr>
          <w:rStyle w:val="Kommentarzeichen"/>
        </w:rPr>
        <w:annotationRef/>
      </w:r>
      <w:r>
        <w:t xml:space="preserve">We need to have a unit for rotation speed (e.g. rad/s) in sec. 5.1.3!  </w:t>
      </w:r>
    </w:p>
  </w:comment>
  <w:comment w:id="1236" w:author="nick" w:date="2020-04-20T00:09:00Z" w:initials="n">
    <w:p w14:paraId="6850C3E1" w14:textId="77FE20CE" w:rsidR="00EF121E" w:rsidRDefault="00EF121E">
      <w:pPr>
        <w:pStyle w:val="Kommentartext"/>
      </w:pPr>
      <w:r>
        <w:rPr>
          <w:rStyle w:val="Kommentarzeichen"/>
        </w:rPr>
        <w:annotationRef/>
      </w:r>
      <w:r>
        <w:t>Supplied: Hz</w:t>
      </w:r>
    </w:p>
  </w:comment>
  <w:comment w:id="1408" w:author="m.kalaitzaki" w:date="2020-04-19T18:58:00Z" w:initials="m">
    <w:p w14:paraId="072C9FC4" w14:textId="5A0A8BB1" w:rsidR="00EF121E" w:rsidRDefault="00EF121E">
      <w:pPr>
        <w:pStyle w:val="Kommentartext"/>
      </w:pPr>
      <w:r>
        <w:rPr>
          <w:rStyle w:val="Kommentarzeichen"/>
        </w:rPr>
        <w:annotationRef/>
      </w:r>
    </w:p>
    <w:p w14:paraId="55F9E0D8" w14:textId="4DA5E44A" w:rsidR="00EF121E" w:rsidRDefault="00EF121E">
      <w:pPr>
        <w:pStyle w:val="Kommentartext"/>
      </w:pPr>
      <w:r>
        <w:t xml:space="preserve">"Laser" is not referred as a possible value for "section" attribute in </w:t>
      </w:r>
      <w:r w:rsidRPr="00A142EA">
        <w:rPr>
          <w:u w:val="single"/>
        </w:rPr>
        <w:t>any</w:t>
      </w:r>
      <w:r>
        <w:t xml:space="preserve"> of the seamweld subtypes.</w:t>
      </w:r>
    </w:p>
    <w:p w14:paraId="619DE342" w14:textId="77777777" w:rsidR="00EF121E" w:rsidRDefault="00EF121E">
      <w:pPr>
        <w:pStyle w:val="Kommentartext"/>
      </w:pPr>
    </w:p>
    <w:p w14:paraId="69831420" w14:textId="30398969" w:rsidR="00EF121E" w:rsidRPr="00A142EA" w:rsidRDefault="00EF121E" w:rsidP="00A142EA">
      <w:pPr>
        <w:pStyle w:val="Kommentartext"/>
        <w:ind w:left="709" w:firstLine="709"/>
        <w:rPr>
          <w:b/>
        </w:rPr>
      </w:pPr>
      <w:r>
        <w:t xml:space="preserve">e.g. see </w:t>
      </w:r>
      <w:r>
        <w:rPr>
          <w:b/>
        </w:rPr>
        <w:t>attribute "section" of 8.2.7.4</w:t>
      </w:r>
    </w:p>
    <w:p w14:paraId="012452A4" w14:textId="77777777" w:rsidR="00EF121E" w:rsidRDefault="00EF121E">
      <w:pPr>
        <w:pStyle w:val="Kommentartext"/>
      </w:pPr>
    </w:p>
    <w:p w14:paraId="5A502DB2" w14:textId="0BADB034" w:rsidR="00EF121E" w:rsidRDefault="00EF121E" w:rsidP="00A142EA">
      <w:pPr>
        <w:pStyle w:val="Kommentartext"/>
      </w:pPr>
      <w:r>
        <w:t>Note that I-welds do not have "section" attribute, at all.</w:t>
      </w:r>
    </w:p>
    <w:p w14:paraId="6C7CC17E" w14:textId="77777777" w:rsidR="00EF121E" w:rsidRDefault="00EF121E" w:rsidP="00A142EA">
      <w:pPr>
        <w:pStyle w:val="Kommentartext"/>
      </w:pPr>
    </w:p>
    <w:p w14:paraId="73B846F3" w14:textId="7F86D8B3" w:rsidR="00EF121E" w:rsidRDefault="00EF121E" w:rsidP="00A142EA">
      <w:pPr>
        <w:pStyle w:val="Kommentartext"/>
      </w:pPr>
      <w:r>
        <w:t>Should we erase this altogether ?</w:t>
      </w:r>
    </w:p>
  </w:comment>
  <w:comment w:id="1409" w:author="Dr. Carsten Franke" w:date="2020-04-19T18:58:00Z" w:initials="CF">
    <w:p w14:paraId="392216DA" w14:textId="54A4C36F" w:rsidR="00EF121E" w:rsidRDefault="00EF121E">
      <w:pPr>
        <w:pStyle w:val="Kommentartext"/>
      </w:pPr>
      <w:r>
        <w:rPr>
          <w:rStyle w:val="Kommentarzeichen"/>
        </w:rPr>
        <w:annotationRef/>
      </w:r>
      <w:r>
        <w:t xml:space="preserve">I suggest discussing this with the AK members.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91E08C2" w15:done="0"/>
  <w15:commentEx w15:paraId="4C00160C" w15:done="0"/>
  <w15:commentEx w15:paraId="5D156C19" w15:done="0"/>
  <w15:commentEx w15:paraId="7AF3B97C" w15:done="0"/>
  <w15:commentEx w15:paraId="47AC884E" w15:done="0"/>
  <w15:commentEx w15:paraId="6850C3E1" w15:done="0"/>
  <w15:commentEx w15:paraId="73B846F3" w15:done="0"/>
  <w15:commentEx w15:paraId="392216DA"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91E08C2" w16cid:durableId="219A8414"/>
  <w16cid:commentId w16cid:paraId="4C00160C" w16cid:durableId="219A8415"/>
  <w16cid:commentId w16cid:paraId="5D156C19" w16cid:durableId="219A8416"/>
  <w16cid:commentId w16cid:paraId="7AF3B97C" w16cid:durableId="22121ED8"/>
  <w16cid:commentId w16cid:paraId="47AC884E" w16cid:durableId="22121F89"/>
  <w16cid:commentId w16cid:paraId="6850C3E1" w16cid:durableId="2260853A"/>
  <w16cid:commentId w16cid:paraId="73B846F3" w16cid:durableId="219A841D"/>
  <w16cid:commentId w16cid:paraId="392216DA" w16cid:durableId="219A841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68F7F70" w14:textId="77777777" w:rsidR="002B52DE" w:rsidRDefault="002B52DE">
      <w:r>
        <w:separator/>
      </w:r>
    </w:p>
  </w:endnote>
  <w:endnote w:type="continuationSeparator" w:id="0">
    <w:p w14:paraId="63479EBF" w14:textId="77777777" w:rsidR="002B52DE" w:rsidRDefault="002B52DE">
      <w:r>
        <w:continuationSeparator/>
      </w:r>
    </w:p>
  </w:endnote>
  <w:endnote w:type="continuationNotice" w:id="1">
    <w:p w14:paraId="5ADD0D9D" w14:textId="77777777" w:rsidR="002B52DE" w:rsidRDefault="002B52DE">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Verdana">
    <w:panose1 w:val="020B0604030504040204"/>
    <w:charset w:val="00"/>
    <w:family w:val="swiss"/>
    <w:pitch w:val="variable"/>
    <w:sig w:usb0="A00006FF" w:usb1="4000205B" w:usb2="00000010" w:usb3="00000000" w:csb0="0000019F"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60402020202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tblBorders>
        <w:top w:val="single" w:sz="4" w:space="0" w:color="auto"/>
      </w:tblBorders>
      <w:tblLook w:val="01E0" w:firstRow="1" w:lastRow="1" w:firstColumn="1" w:lastColumn="1" w:noHBand="0" w:noVBand="0"/>
    </w:tblPr>
    <w:tblGrid>
      <w:gridCol w:w="4067"/>
      <w:gridCol w:w="1441"/>
      <w:gridCol w:w="3778"/>
    </w:tblGrid>
    <w:tr w:rsidR="00EF121E" w:rsidRPr="00A713A1" w14:paraId="41613D25" w14:textId="77777777" w:rsidTr="00A713A1">
      <w:trPr>
        <w:trHeight w:val="48"/>
      </w:trPr>
      <w:tc>
        <w:tcPr>
          <w:tcW w:w="5000" w:type="pct"/>
          <w:gridSpan w:val="3"/>
          <w:tcBorders>
            <w:top w:val="nil"/>
            <w:bottom w:val="single" w:sz="4" w:space="0" w:color="auto"/>
          </w:tcBorders>
          <w:shd w:val="clear" w:color="auto" w:fill="auto"/>
          <w:vAlign w:val="bottom"/>
        </w:tcPr>
        <w:p w14:paraId="06568CB9" w14:textId="77777777" w:rsidR="00EF121E" w:rsidRPr="00A713A1" w:rsidRDefault="00EF121E" w:rsidP="00FC39A1">
          <w:pPr>
            <w:pStyle w:val="Fuzeile"/>
            <w:rPr>
              <w:sz w:val="16"/>
              <w:szCs w:val="16"/>
            </w:rPr>
          </w:pPr>
        </w:p>
      </w:tc>
    </w:tr>
    <w:tr w:rsidR="00EF121E" w:rsidRPr="00A713A1" w14:paraId="7D9D7FBD" w14:textId="77777777" w:rsidTr="00A713A1">
      <w:trPr>
        <w:trHeight w:val="397"/>
      </w:trPr>
      <w:tc>
        <w:tcPr>
          <w:tcW w:w="2190" w:type="pct"/>
          <w:tcBorders>
            <w:top w:val="single" w:sz="4" w:space="0" w:color="auto"/>
          </w:tcBorders>
          <w:shd w:val="clear" w:color="auto" w:fill="auto"/>
          <w:vAlign w:val="bottom"/>
        </w:tcPr>
        <w:p w14:paraId="4A738729" w14:textId="57D32646" w:rsidR="00EF121E" w:rsidRPr="00823E25" w:rsidRDefault="00EF121E" w:rsidP="004532BB">
          <w:pPr>
            <w:pStyle w:val="Fuzeile"/>
            <w:rPr>
              <w:sz w:val="16"/>
              <w:szCs w:val="16"/>
              <w:lang w:val="de-DE"/>
            </w:rPr>
          </w:pPr>
          <w:r>
            <w:rPr>
              <w:sz w:val="16"/>
              <w:szCs w:val="16"/>
              <w:lang w:val="de-DE"/>
            </w:rPr>
            <w:fldChar w:fldCharType="begin"/>
          </w:r>
          <w:r>
            <w:rPr>
              <w:sz w:val="16"/>
              <w:szCs w:val="16"/>
            </w:rPr>
            <w:instrText xml:space="preserve"> DATE \@ "MMMM d, yyyy" </w:instrText>
          </w:r>
          <w:r>
            <w:rPr>
              <w:sz w:val="16"/>
              <w:szCs w:val="16"/>
              <w:lang w:val="de-DE"/>
            </w:rPr>
            <w:fldChar w:fldCharType="separate"/>
          </w:r>
          <w:r w:rsidR="005125B1">
            <w:rPr>
              <w:noProof/>
              <w:sz w:val="16"/>
              <w:szCs w:val="16"/>
            </w:rPr>
            <w:t>May 9, 2020</w:t>
          </w:r>
          <w:r>
            <w:rPr>
              <w:sz w:val="16"/>
              <w:szCs w:val="16"/>
              <w:lang w:val="de-DE"/>
            </w:rPr>
            <w:fldChar w:fldCharType="end"/>
          </w:r>
        </w:p>
      </w:tc>
      <w:tc>
        <w:tcPr>
          <w:tcW w:w="776" w:type="pct"/>
          <w:tcBorders>
            <w:top w:val="single" w:sz="4" w:space="0" w:color="auto"/>
          </w:tcBorders>
          <w:shd w:val="clear" w:color="auto" w:fill="auto"/>
          <w:vAlign w:val="bottom"/>
        </w:tcPr>
        <w:p w14:paraId="4D151E1D" w14:textId="77777777" w:rsidR="00EF121E" w:rsidRPr="00A713A1" w:rsidRDefault="00EF121E" w:rsidP="00C82D37">
          <w:pPr>
            <w:pStyle w:val="Fuzeile"/>
            <w:rPr>
              <w:sz w:val="16"/>
              <w:szCs w:val="16"/>
              <w:lang w:val="de-DE"/>
            </w:rPr>
          </w:pPr>
          <w:r w:rsidRPr="00A713A1">
            <w:rPr>
              <w:sz w:val="16"/>
              <w:szCs w:val="16"/>
              <w:lang w:val="de-DE"/>
            </w:rPr>
            <w:t xml:space="preserve">Page </w:t>
          </w:r>
          <w:r w:rsidRPr="00A713A1">
            <w:rPr>
              <w:rStyle w:val="Seitenzahl"/>
              <w:sz w:val="16"/>
              <w:szCs w:val="16"/>
            </w:rPr>
            <w:fldChar w:fldCharType="begin"/>
          </w:r>
          <w:r w:rsidRPr="00A713A1">
            <w:rPr>
              <w:rStyle w:val="Seitenzahl"/>
              <w:sz w:val="16"/>
              <w:szCs w:val="16"/>
              <w:lang w:val="de-DE"/>
            </w:rPr>
            <w:instrText xml:space="preserve"> PAGE </w:instrText>
          </w:r>
          <w:r w:rsidRPr="00A713A1">
            <w:rPr>
              <w:rStyle w:val="Seitenzahl"/>
              <w:sz w:val="16"/>
              <w:szCs w:val="16"/>
            </w:rPr>
            <w:fldChar w:fldCharType="separate"/>
          </w:r>
          <w:r w:rsidR="001824AD">
            <w:rPr>
              <w:rStyle w:val="Seitenzahl"/>
              <w:noProof/>
              <w:sz w:val="16"/>
              <w:szCs w:val="16"/>
              <w:lang w:val="de-DE"/>
            </w:rPr>
            <w:t>31</w:t>
          </w:r>
          <w:r w:rsidRPr="00A713A1">
            <w:rPr>
              <w:rStyle w:val="Seitenzahl"/>
              <w:sz w:val="16"/>
              <w:szCs w:val="16"/>
            </w:rPr>
            <w:fldChar w:fldCharType="end"/>
          </w:r>
        </w:p>
      </w:tc>
      <w:tc>
        <w:tcPr>
          <w:tcW w:w="2034" w:type="pct"/>
          <w:tcBorders>
            <w:top w:val="single" w:sz="4" w:space="0" w:color="auto"/>
          </w:tcBorders>
          <w:shd w:val="clear" w:color="auto" w:fill="auto"/>
          <w:vAlign w:val="bottom"/>
        </w:tcPr>
        <w:p w14:paraId="3E311FCB" w14:textId="1FB011BF" w:rsidR="00EF121E" w:rsidRPr="00A713A1" w:rsidRDefault="00EF121E" w:rsidP="00301CA2">
          <w:pPr>
            <w:pStyle w:val="Fuzeile"/>
            <w:jc w:val="right"/>
            <w:rPr>
              <w:sz w:val="16"/>
              <w:szCs w:val="16"/>
              <w:lang w:val="de-DE"/>
            </w:rPr>
          </w:pPr>
          <w:r w:rsidRPr="00A713A1">
            <w:rPr>
              <w:sz w:val="16"/>
              <w:szCs w:val="16"/>
              <w:lang w:val="de-DE"/>
            </w:rPr>
            <w:t xml:space="preserve">Copyright </w:t>
          </w:r>
          <w:r w:rsidRPr="00A713A1">
            <w:rPr>
              <w:sz w:val="16"/>
              <w:szCs w:val="16"/>
            </w:rPr>
            <w:sym w:font="Symbol" w:char="F0E3"/>
          </w:r>
          <w:r w:rsidRPr="00A713A1">
            <w:rPr>
              <w:sz w:val="16"/>
              <w:szCs w:val="16"/>
              <w:lang w:val="de-DE"/>
            </w:rPr>
            <w:t xml:space="preserve"> 20</w:t>
          </w:r>
          <w:r w:rsidR="005125B1">
            <w:rPr>
              <w:sz w:val="16"/>
              <w:szCs w:val="16"/>
              <w:lang w:val="de-DE"/>
            </w:rPr>
            <w:t>20</w:t>
          </w:r>
          <w:r w:rsidRPr="00A713A1">
            <w:rPr>
              <w:sz w:val="16"/>
              <w:szCs w:val="16"/>
              <w:lang w:val="de-DE"/>
            </w:rPr>
            <w:t xml:space="preserve"> </w:t>
          </w:r>
          <w:r>
            <w:rPr>
              <w:sz w:val="16"/>
              <w:szCs w:val="16"/>
              <w:lang w:val="de-DE"/>
            </w:rPr>
            <w:t>FAT-AK25</w:t>
          </w:r>
        </w:p>
      </w:tc>
    </w:tr>
  </w:tbl>
  <w:p w14:paraId="1E3A836D" w14:textId="77777777" w:rsidR="00EF121E" w:rsidRPr="00263F8C" w:rsidRDefault="00EF121E" w:rsidP="00577E3C">
    <w:pPr>
      <w:pStyle w:val="Fuzeile"/>
      <w:rPr>
        <w:sz w:val="16"/>
        <w:szCs w:val="16"/>
        <w:lang w:val="de-DE"/>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F8F0FD1" w14:textId="77777777" w:rsidR="002B52DE" w:rsidRDefault="002B52DE">
      <w:r>
        <w:separator/>
      </w:r>
    </w:p>
  </w:footnote>
  <w:footnote w:type="continuationSeparator" w:id="0">
    <w:p w14:paraId="63504515" w14:textId="77777777" w:rsidR="002B52DE" w:rsidRDefault="002B52DE">
      <w:r>
        <w:continuationSeparator/>
      </w:r>
    </w:p>
  </w:footnote>
  <w:footnote w:type="continuationNotice" w:id="1">
    <w:p w14:paraId="0B60137F" w14:textId="77777777" w:rsidR="002B52DE" w:rsidRDefault="002B52DE">
      <w:pPr>
        <w:spacing w:after="0"/>
      </w:pPr>
    </w:p>
  </w:footnote>
  <w:footnote w:id="2">
    <w:p w14:paraId="6F81E59D" w14:textId="7B35D24D" w:rsidR="00EF121E" w:rsidRPr="00DB42BD" w:rsidRDefault="00EF121E" w:rsidP="00B04A42">
      <w:pPr>
        <w:pStyle w:val="Funotentext"/>
      </w:pPr>
      <w:r>
        <w:rPr>
          <w:rStyle w:val="Funotenzeichen"/>
        </w:rPr>
        <w:footnoteRef/>
      </w:r>
      <w:r>
        <w:t xml:space="preserve"> Working group 25 for joining technologies of the German Research Association of Automotive Technologies.</w:t>
      </w:r>
    </w:p>
  </w:footnote>
  <w:footnote w:id="3">
    <w:p w14:paraId="6552B8FC" w14:textId="77777777" w:rsidR="00EF121E" w:rsidRPr="001C48A8" w:rsidRDefault="00EF121E">
      <w:pPr>
        <w:pStyle w:val="Funotentext"/>
      </w:pPr>
      <w:r>
        <w:rPr>
          <w:rStyle w:val="Funotenzeichen"/>
        </w:rPr>
        <w:footnoteRef/>
      </w:r>
      <w:r>
        <w:t xml:space="preserve"> Up to now, only versions 1.0 and 1.1 of XML exist, where 1.1 is </w:t>
      </w:r>
      <w:r w:rsidRPr="00A93BF1">
        <w:rPr>
          <w:i/>
        </w:rPr>
        <w:t>not</w:t>
      </w:r>
      <w:r>
        <w:t xml:space="preserve"> widely used. Hence, most systems still create XML 1.0 files. (For differences see </w:t>
      </w:r>
      <w:hyperlink r:id="rId1" w:anchor="sec-xml11" w:history="1">
        <w:r w:rsidRPr="00B42BEF">
          <w:rPr>
            <w:rStyle w:val="Hyperlink"/>
          </w:rPr>
          <w:t>http://www.w3.org/TR/xml11/#sec-xml11</w:t>
        </w:r>
      </w:hyperlink>
      <w:r>
        <w:t xml:space="preserve">.) </w:t>
      </w:r>
    </w:p>
  </w:footnote>
  <w:footnote w:id="4">
    <w:p w14:paraId="318F8C9D" w14:textId="44A8C40A" w:rsidR="00EF121E" w:rsidRPr="00E211E6" w:rsidRDefault="00EF121E" w:rsidP="00334602">
      <w:pPr>
        <w:pStyle w:val="Funotentext"/>
        <w:jc w:val="both"/>
      </w:pPr>
      <w:r>
        <w:rPr>
          <w:rStyle w:val="Funotenzeichen"/>
        </w:rPr>
        <w:footnoteRef/>
      </w:r>
      <w:r>
        <w:t xml:space="preserve"> Since V2.0 introduces significant changes, root element has been renamed from "mcf" to "xmcf" in order to avoid confusion with the "old" MCF-Format.</w:t>
      </w:r>
    </w:p>
  </w:footnote>
  <w:footnote w:id="5">
    <w:p w14:paraId="6B12408B" w14:textId="77777777" w:rsidR="00EF121E" w:rsidRPr="00860E71" w:rsidRDefault="00EF121E" w:rsidP="006F1928">
      <w:pPr>
        <w:pStyle w:val="Funotentext"/>
      </w:pPr>
      <w:r>
        <w:rPr>
          <w:rStyle w:val="Funotenzeichen"/>
        </w:rPr>
        <w:footnoteRef/>
      </w:r>
      <w:r>
        <w:t xml:space="preserve"> </w:t>
      </w:r>
      <w:r w:rsidRPr="00860E71">
        <w:t xml:space="preserve">Cf. </w:t>
      </w:r>
      <w:hyperlink r:id="rId2" w:history="1">
        <w:r w:rsidRPr="00860E71">
          <w:rPr>
            <w:rStyle w:val="Hyperlink"/>
          </w:rPr>
          <w:t>http://en.wikipedia.org/wiki/SI</w:t>
        </w:r>
      </w:hyperlink>
      <w:r>
        <w:t xml:space="preserve">. </w:t>
      </w:r>
    </w:p>
  </w:footnote>
  <w:footnote w:id="6">
    <w:p w14:paraId="364308B6" w14:textId="77777777" w:rsidR="00EF121E" w:rsidRPr="005779C6" w:rsidRDefault="00EF121E">
      <w:pPr>
        <w:pStyle w:val="Funotentext"/>
      </w:pPr>
      <w:r>
        <w:rPr>
          <w:rStyle w:val="Funotenzeichen"/>
        </w:rPr>
        <w:footnoteRef/>
      </w:r>
      <w:r>
        <w:t xml:space="preserve"> MEDINA support for v3.0 is unforeseen.</w:t>
      </w:r>
    </w:p>
  </w:footnote>
  <w:footnote w:id="7">
    <w:p w14:paraId="44B1FD77" w14:textId="77777777" w:rsidR="00EF121E" w:rsidRPr="00E11D02" w:rsidRDefault="00EF121E">
      <w:pPr>
        <w:pStyle w:val="Funotentext"/>
      </w:pPr>
      <w:r>
        <w:rPr>
          <w:rStyle w:val="Funotenzeichen"/>
        </w:rPr>
        <w:footnoteRef/>
      </w:r>
      <w:r>
        <w:t xml:space="preserve"> F</w:t>
      </w:r>
      <w:r w:rsidRPr="00E11D02">
        <w:t>uture χMCF version</w:t>
      </w:r>
      <w:r>
        <w:t>s</w:t>
      </w:r>
      <w:r w:rsidRPr="00E11D02">
        <w:t xml:space="preserve"> may include </w:t>
      </w:r>
      <w:r w:rsidRPr="00F14CBF">
        <w:rPr>
          <w:rStyle w:val="elementdeftypeChar"/>
        </w:rPr>
        <w:t>&lt;femdata/&gt;</w:t>
      </w:r>
      <w:r w:rsidRPr="00E11D02">
        <w:t xml:space="preserve"> at root level or </w:t>
      </w:r>
      <w:r w:rsidRPr="00F14CBF">
        <w:rPr>
          <w:rStyle w:val="elementdeftypeChar"/>
        </w:rPr>
        <w:t>&lt;connection_group</w:t>
      </w:r>
      <w:r>
        <w:rPr>
          <w:rStyle w:val="elementdeftypeChar"/>
        </w:rPr>
        <w:t>/</w:t>
      </w:r>
      <w:r w:rsidRPr="00F14CBF">
        <w:rPr>
          <w:rStyle w:val="elementdeftypeChar"/>
        </w:rPr>
        <w:t>&gt;</w:t>
      </w:r>
      <w:r>
        <w:t xml:space="preserve"> </w:t>
      </w:r>
      <w:r w:rsidRPr="00E11D02">
        <w:t xml:space="preserve">elements, but this is not allowed in </w:t>
      </w:r>
      <w:r>
        <w:t>V 3.0</w:t>
      </w:r>
    </w:p>
  </w:footnote>
  <w:footnote w:id="8">
    <w:p w14:paraId="0713FB5F" w14:textId="746C45CF" w:rsidR="00EF121E" w:rsidRPr="006E4DF4" w:rsidRDefault="00EF121E">
      <w:pPr>
        <w:pStyle w:val="Funotentext"/>
      </w:pPr>
      <w:r>
        <w:rPr>
          <w:rStyle w:val="Funotenzeichen"/>
        </w:rPr>
        <w:footnoteRef/>
      </w:r>
      <w:r>
        <w:t xml:space="preserve"> </w:t>
      </w:r>
      <w:r w:rsidRPr="006E4DF4">
        <w:t xml:space="preserve">Cite from FATXML V1.2 R2 file „02_FATXML_General_Introduction_Data_Format_V1.2_R2_170515.pdf“, p. 5: „Currently the Solver-Codes PAM-CRASH, LS-DYNA, RADIOSS, OPTISTRUCT, </w:t>
      </w:r>
      <w:r w:rsidRPr="00B6511B">
        <w:rPr>
          <w:b/>
        </w:rPr>
        <w:t>MSC-</w:t>
      </w:r>
      <w:r w:rsidRPr="006E4DF4">
        <w:t>NASTRAN and PERMAS support the FATXML-Format</w:t>
      </w:r>
      <w:r>
        <w:t xml:space="preserve"> […]. </w:t>
      </w:r>
      <w:r w:rsidRPr="00E6463A">
        <w:t xml:space="preserve">ABAQUS currently supports the FATXML-Format only with special defined comment cards </w:t>
      </w:r>
      <w:r>
        <w:t xml:space="preserve">[…] </w:t>
      </w:r>
      <w:r w:rsidRPr="006E4DF4">
        <w:t xml:space="preserve">“ </w:t>
      </w:r>
    </w:p>
  </w:footnote>
  <w:footnote w:id="9">
    <w:p w14:paraId="60DDC0AF" w14:textId="07E8AD7F" w:rsidR="00EF121E" w:rsidRPr="00A81382" w:rsidRDefault="00EF121E">
      <w:pPr>
        <w:pStyle w:val="Funotentext"/>
      </w:pPr>
      <w:r>
        <w:rPr>
          <w:rStyle w:val="Funotenzeichen"/>
        </w:rPr>
        <w:footnoteRef/>
      </w:r>
      <w:r>
        <w:t xml:space="preserve"> </w:t>
      </w:r>
      <w:r w:rsidRPr="00A81382">
        <w:t>Attention: FATXML example file „SILVERADO_FATXML_v1.2_20170515.fatxml“</w:t>
      </w:r>
      <w:r>
        <w:t xml:space="preserve"> </w:t>
      </w:r>
      <w:r w:rsidRPr="00A81382">
        <w:t>states „&lt;NAME&gt;</w:t>
      </w:r>
      <w:r w:rsidRPr="00A81382">
        <w:rPr>
          <w:b/>
        </w:rPr>
        <w:t>MD</w:t>
      </w:r>
      <w:r w:rsidRPr="00A81382">
        <w:t xml:space="preserve">NASTRAN&lt;/NAME&gt;“. </w:t>
      </w:r>
      <w:r>
        <w:t xml:space="preserve">Hence, it needs to be clarified, which of both names is valid. </w:t>
      </w:r>
    </w:p>
  </w:footnote>
  <w:footnote w:id="10">
    <w:p w14:paraId="76450F1D" w14:textId="77777777" w:rsidR="00EF121E" w:rsidRDefault="00EF121E" w:rsidP="00EC25C9">
      <w:pPr>
        <w:pStyle w:val="Funotentext"/>
      </w:pPr>
      <w:r>
        <w:rPr>
          <w:rStyle w:val="Funotenzeichen"/>
        </w:rPr>
        <w:footnoteRef/>
      </w:r>
      <w:r>
        <w:t xml:space="preserve"> Searching for a geometric neighborhood may give different results, depending on the algorithm employed. To avoid ambiguities, </w:t>
      </w:r>
      <w:r w:rsidRPr="00DE6745">
        <w:rPr>
          <w:u w:val="single"/>
        </w:rPr>
        <w:t>no</w:t>
      </w:r>
      <w:r>
        <w:t xml:space="preserve"> connections with missing &lt;connected_to&gt; should reach the solver. Therefore, </w:t>
      </w:r>
      <w:r w:rsidRPr="00DE6745">
        <w:rPr>
          <w:rFonts w:ascii="Courier New" w:eastAsia="Calibri" w:hAnsi="Courier New" w:cs="Courier New"/>
          <w:b/>
          <w:i/>
          <w:sz w:val="18"/>
          <w:szCs w:val="18"/>
          <w:lang w:val="de-DE" w:eastAsia="de-DE"/>
        </w:rPr>
        <w:t>&lt;connected_to&gt;</w:t>
      </w:r>
      <w:r>
        <w:t xml:space="preserve"> should be filled by the preprocessor.</w:t>
      </w:r>
    </w:p>
  </w:footnote>
  <w:footnote w:id="11">
    <w:p w14:paraId="2A59E77F" w14:textId="249E640A" w:rsidR="00EF121E" w:rsidRDefault="00EF121E">
      <w:pPr>
        <w:pStyle w:val="Funotentext"/>
      </w:pPr>
      <w:r>
        <w:rPr>
          <w:rStyle w:val="Funotenzeichen"/>
        </w:rPr>
        <w:footnoteRef/>
      </w:r>
      <w:r>
        <w:t xml:space="preserve"> Although most solvers use numbers as identifiers, Abaqus uses names as identifiers. To identify a property, only one of </w:t>
      </w:r>
      <w:r w:rsidRPr="000D7775">
        <w:rPr>
          <w:rFonts w:ascii="Courier New" w:hAnsi="Courier New"/>
          <w:sz w:val="16"/>
          <w:szCs w:val="24"/>
          <w:lang w:eastAsia="de-DE"/>
        </w:rPr>
        <w:t>pid</w:t>
      </w:r>
      <w:r>
        <w:t xml:space="preserve"> or </w:t>
      </w:r>
      <w:r w:rsidRPr="000D7775">
        <w:rPr>
          <w:rFonts w:ascii="Courier New" w:hAnsi="Courier New"/>
          <w:sz w:val="16"/>
          <w:szCs w:val="24"/>
          <w:lang w:eastAsia="de-DE"/>
        </w:rPr>
        <w:t>pname</w:t>
      </w:r>
      <w:r>
        <w:t xml:space="preserve"> is sufficient. If both identifiers are present, they </w:t>
      </w:r>
      <w:r w:rsidRPr="00B724FC">
        <w:rPr>
          <w:i/>
        </w:rPr>
        <w:t>must</w:t>
      </w:r>
      <w:r>
        <w:t xml:space="preserve"> be equivalent. </w:t>
      </w:r>
      <w:ins w:id="201" w:author="Dr. Carsten Franke" w:date="2020-05-09T02:11:00Z">
        <w:r w:rsidR="00CA7480">
          <w:br/>
        </w:r>
        <w:r w:rsidR="00CA7480" w:rsidRPr="00CA7480">
          <w:rPr>
            <w:b/>
          </w:rPr>
          <w:t>Rationale</w:t>
        </w:r>
        <w:r w:rsidR="00CA7480">
          <w:t xml:space="preserve"> for allowing</w:t>
        </w:r>
      </w:ins>
      <w:ins w:id="202" w:author="Dr. Carsten Franke" w:date="2020-05-09T02:12:00Z">
        <w:r w:rsidR="00CA7480">
          <w:t xml:space="preserve"> presence of </w:t>
        </w:r>
        <w:r w:rsidR="00CA7480" w:rsidRPr="00CA7480">
          <w:rPr>
            <w:i/>
          </w:rPr>
          <w:t>both</w:t>
        </w:r>
        <w:r w:rsidR="00CA7480">
          <w:t xml:space="preserve"> identifiers</w:t>
        </w:r>
      </w:ins>
      <w:ins w:id="203" w:author="Dr. Carsten Franke" w:date="2020-05-09T02:14:00Z">
        <w:r w:rsidR="00CA7480">
          <w:t xml:space="preserve"> </w:t>
        </w:r>
        <w:r w:rsidR="00CA7480" w:rsidRPr="00CA7480">
          <w:t xml:space="preserve">is the case that the same mesh, and hence same properties, are used in both, NASTRAN and Abaqus. Then, it would be good to have a χMCF file with both in, PIDs and property names. On solver side, this would cause no confusion, since NASTRAN would ignore the property name and Abaqus the PID. The responsibility to keep both primary keys unique and consistent resides on preprocessor side. Upon import of χMCF to a preprocessor, inconsistent property keys </w:t>
        </w:r>
      </w:ins>
      <w:ins w:id="204" w:author="Dr. Carsten Franke" w:date="2020-05-09T02:15:00Z">
        <w:r w:rsidR="00CA7480">
          <w:t>must</w:t>
        </w:r>
      </w:ins>
      <w:ins w:id="205" w:author="Dr. Carsten Franke" w:date="2020-05-09T02:14:00Z">
        <w:r w:rsidR="00CA7480" w:rsidRPr="00CA7480">
          <w:t xml:space="preserve"> cause an error.</w:t>
        </w:r>
      </w:ins>
      <w:ins w:id="206" w:author="Dr. Carsten Franke" w:date="2020-05-09T02:12:00Z">
        <w:r w:rsidR="00CA7480">
          <w:t xml:space="preserve"> </w:t>
        </w:r>
      </w:ins>
    </w:p>
  </w:footnote>
  <w:footnote w:id="12">
    <w:p w14:paraId="1FC5C48C" w14:textId="77777777" w:rsidR="00EF121E" w:rsidRPr="00B17E85" w:rsidRDefault="00EF121E" w:rsidP="002E60CB">
      <w:pPr>
        <w:pStyle w:val="Funotentext"/>
      </w:pPr>
      <w:r>
        <w:rPr>
          <w:rStyle w:val="Funotenzeichen"/>
        </w:rPr>
        <w:footnoteRef/>
      </w:r>
      <w:r>
        <w:t xml:space="preserve"> </w:t>
      </w:r>
      <w:r w:rsidRPr="00B17E85">
        <w:t xml:space="preserve">See </w:t>
      </w:r>
      <w:hyperlink r:id="rId3" w:history="1">
        <w:r w:rsidRPr="00B17E85">
          <w:rPr>
            <w:rStyle w:val="Hyperlink"/>
          </w:rPr>
          <w:t>http://en.wikipedia.org/wiki/Gram%E2%80%93Schmidt_process</w:t>
        </w:r>
      </w:hyperlink>
      <w:r w:rsidRPr="00B17E85">
        <w:t xml:space="preserve">. </w:t>
      </w:r>
    </w:p>
  </w:footnote>
  <w:footnote w:id="13">
    <w:p w14:paraId="0111EF14" w14:textId="77777777" w:rsidR="00EF121E" w:rsidRPr="00F70171" w:rsidRDefault="00EF121E" w:rsidP="002E60CB">
      <w:pPr>
        <w:pStyle w:val="Funotentext"/>
      </w:pPr>
      <w:r>
        <w:rPr>
          <w:rStyle w:val="Funotenzeichen"/>
        </w:rPr>
        <w:footnoteRef/>
      </w:r>
      <w:r>
        <w:t xml:space="preserve"> </w:t>
      </w:r>
      <w:r w:rsidRPr="00B17E85">
        <w:t xml:space="preserve">See </w:t>
      </w:r>
      <w:hyperlink r:id="rId4" w:history="1">
        <w:r w:rsidRPr="00B17E85">
          <w:rPr>
            <w:rStyle w:val="Hyperlink"/>
          </w:rPr>
          <w:t>http://en.wikipedia.org/wiki/Cross_product</w:t>
        </w:r>
      </w:hyperlink>
      <w:r w:rsidRPr="00B17E85">
        <w:t xml:space="preserve">. </w:t>
      </w:r>
    </w:p>
  </w:footnote>
  <w:footnote w:id="14">
    <w:p w14:paraId="1FECC6D7" w14:textId="590D721E" w:rsidR="00EF121E" w:rsidRDefault="00EF121E">
      <w:pPr>
        <w:pStyle w:val="Funotentext"/>
      </w:pPr>
      <w:r>
        <w:rPr>
          <w:rStyle w:val="Funotenzeichen"/>
        </w:rPr>
        <w:footnoteRef/>
      </w:r>
      <w:r>
        <w:t xml:space="preserve"> Bolts vs Screws: </w:t>
      </w:r>
      <w:hyperlink r:id="rId5" w:history="1">
        <w:r>
          <w:rPr>
            <w:rStyle w:val="Hyperlink"/>
          </w:rPr>
          <w:t>https://en.wikipedia.org/wiki/Bolt_(fastener)</w:t>
        </w:r>
      </w:hyperlink>
    </w:p>
  </w:footnote>
  <w:footnote w:id="15">
    <w:p w14:paraId="280D78EE" w14:textId="77777777" w:rsidR="00EF121E" w:rsidRPr="003974C3" w:rsidRDefault="00EF121E" w:rsidP="002E60CB">
      <w:pPr>
        <w:pStyle w:val="Funotentext"/>
      </w:pPr>
      <w:r>
        <w:rPr>
          <w:rStyle w:val="Funotenzeichen"/>
        </w:rPr>
        <w:footnoteRef/>
      </w:r>
      <w:r>
        <w:t xml:space="preserve"> For more details, see </w:t>
      </w:r>
      <w:hyperlink r:id="rId6" w:anchor="Lead.2C_pitch.2C_and_starts" w:history="1">
        <w:r w:rsidRPr="00FC0A3B">
          <w:rPr>
            <w:rStyle w:val="Hyperlink"/>
          </w:rPr>
          <w:t>http://en.wikipedia.org/wiki/Screw_thread#Lead.2C_pitch.2C_and_starts</w:t>
        </w:r>
      </w:hyperlink>
      <w:r>
        <w:t xml:space="preserve">. </w:t>
      </w:r>
    </w:p>
  </w:footnote>
  <w:footnote w:id="16">
    <w:p w14:paraId="27E511D0" w14:textId="77777777" w:rsidR="00EF121E" w:rsidRPr="00D74FE5" w:rsidRDefault="00EF121E">
      <w:pPr>
        <w:pStyle w:val="Funotentext"/>
        <w:rPr>
          <w:rFonts w:cs="Calibri"/>
          <w:color w:val="0000FF"/>
          <w:lang w:eastAsia="en-GB"/>
        </w:rPr>
      </w:pPr>
      <w:r>
        <w:rPr>
          <w:rStyle w:val="Funotenzeichen"/>
        </w:rPr>
        <w:footnoteRef/>
      </w:r>
      <w:r>
        <w:t xml:space="preserve"> </w:t>
      </w:r>
      <w:r>
        <w:rPr>
          <w:rFonts w:cs="Calibri"/>
          <w:color w:val="000000"/>
          <w:lang w:eastAsia="en-GB"/>
        </w:rPr>
        <w:t xml:space="preserve">For details, see </w:t>
      </w:r>
      <w:r>
        <w:rPr>
          <w:rFonts w:cs="Calibri"/>
          <w:color w:val="0000FF"/>
          <w:lang w:eastAsia="en-GB"/>
        </w:rPr>
        <w:t>http://en.wikipedia.org/wiki/Clinching_%28metalworking%29</w:t>
      </w:r>
    </w:p>
  </w:footnote>
  <w:footnote w:id="17">
    <w:p w14:paraId="19E92541" w14:textId="473A3C6B" w:rsidR="00EF121E" w:rsidRPr="00E41964" w:rsidRDefault="00EF121E">
      <w:pPr>
        <w:pStyle w:val="Funotentext"/>
        <w:rPr>
          <w:lang w:val="de-DE"/>
        </w:rPr>
      </w:pPr>
      <w:r>
        <w:rPr>
          <w:rStyle w:val="Funotenzeichen"/>
        </w:rPr>
        <w:footnoteRef/>
      </w:r>
      <w:r w:rsidRPr="00E41964">
        <w:rPr>
          <w:lang w:val="de-DE"/>
        </w:rPr>
        <w:t xml:space="preserve"> O.Hahn and A.Schulte, </w:t>
      </w:r>
      <w:r>
        <w:rPr>
          <w:lang w:val="de-DE"/>
        </w:rPr>
        <w:t>"</w:t>
      </w:r>
      <w:r w:rsidRPr="00E41964">
        <w:rPr>
          <w:lang w:val="de-DE"/>
        </w:rPr>
        <w:t>Nutzung des</w:t>
      </w:r>
      <w:r>
        <w:rPr>
          <w:lang w:val="de-DE"/>
        </w:rPr>
        <w:t xml:space="preserve"> </w:t>
      </w:r>
      <w:r w:rsidRPr="00E41964">
        <w:rPr>
          <w:lang w:val="de-DE"/>
        </w:rPr>
        <w:t>festigkeitspotentials höherfesten stahlfeinbleche durch stanzniet- und clinchverbindungen</w:t>
      </w:r>
      <w:r>
        <w:rPr>
          <w:lang w:val="de-DE"/>
        </w:rPr>
        <w:t>"</w:t>
      </w:r>
      <w:r w:rsidRPr="00E41964">
        <w:rPr>
          <w:lang w:val="de-DE"/>
        </w:rPr>
        <w:t xml:space="preserve">, pp. </w:t>
      </w:r>
      <w:r>
        <w:rPr>
          <w:lang w:val="de-DE"/>
        </w:rPr>
        <w:t>27-40, 1998</w:t>
      </w:r>
    </w:p>
  </w:footnote>
  <w:footnote w:id="18">
    <w:p w14:paraId="2046F1CA" w14:textId="77777777" w:rsidR="00EF121E" w:rsidRPr="00C01C5C" w:rsidRDefault="00EF121E">
      <w:pPr>
        <w:pStyle w:val="Funotentext"/>
        <w:rPr>
          <w:lang w:val="de-DE"/>
        </w:rPr>
      </w:pPr>
      <w:r>
        <w:rPr>
          <w:rStyle w:val="Funotenzeichen"/>
        </w:rPr>
        <w:footnoteRef/>
      </w:r>
      <w:r w:rsidRPr="00C01C5C">
        <w:rPr>
          <w:lang w:val="de-DE"/>
        </w:rPr>
        <w:t xml:space="preserve"> http://www.btm-europe.de/en/tooling-system/lance-n-loc.html#how-it-works</w:t>
      </w:r>
    </w:p>
  </w:footnote>
  <w:footnote w:id="19">
    <w:p w14:paraId="5CB692EF" w14:textId="77777777" w:rsidR="00EF121E" w:rsidRPr="006C3E10" w:rsidRDefault="00EF121E">
      <w:pPr>
        <w:pStyle w:val="Funotentext"/>
        <w:rPr>
          <w:lang w:val="de-DE"/>
        </w:rPr>
      </w:pPr>
      <w:r>
        <w:rPr>
          <w:rStyle w:val="Funotenzeichen"/>
        </w:rPr>
        <w:footnoteRef/>
      </w:r>
      <w:r w:rsidRPr="006C3E10">
        <w:rPr>
          <w:lang w:val="de-DE"/>
        </w:rPr>
        <w:t xml:space="preserve"> </w:t>
      </w:r>
      <w:hyperlink r:id="rId7" w:history="1">
        <w:r w:rsidRPr="006C3E10">
          <w:rPr>
            <w:rStyle w:val="Hyperlink"/>
            <w:lang w:val="de-DE"/>
          </w:rPr>
          <w:t>http://www.google.com/patents/EP1926918B1?cl=en</w:t>
        </w:r>
      </w:hyperlink>
    </w:p>
  </w:footnote>
  <w:footnote w:id="20">
    <w:p w14:paraId="56AF8D09" w14:textId="762BC998" w:rsidR="00EF121E" w:rsidRDefault="00EF121E">
      <w:pPr>
        <w:pStyle w:val="Funotentext"/>
      </w:pPr>
      <w:r>
        <w:rPr>
          <w:rStyle w:val="Funotenzeichen"/>
        </w:rPr>
        <w:footnoteRef/>
      </w:r>
      <w:r>
        <w:t xml:space="preserve"> curves with sharp corners (e.g. right angles) are not typically represented by a single curve in CAD systems. Using multiple </w:t>
      </w:r>
      <w:r w:rsidRPr="005C5466">
        <w:rPr>
          <w:rStyle w:val="elementdeftypeChar"/>
        </w:rPr>
        <w:t>&lt;loc_list&gt;</w:t>
      </w:r>
      <w:r>
        <w:t xml:space="preserve"> elements is suitable for representing such cases.</w:t>
      </w:r>
    </w:p>
  </w:footnote>
  <w:footnote w:id="21">
    <w:p w14:paraId="65624952" w14:textId="22F38ABB" w:rsidR="00EF121E" w:rsidRDefault="00EF121E">
      <w:pPr>
        <w:pStyle w:val="Funotentext"/>
      </w:pPr>
      <w:r>
        <w:rPr>
          <w:rStyle w:val="Funotenzeichen"/>
        </w:rPr>
        <w:footnoteRef/>
      </w:r>
      <w:r>
        <w:t xml:space="preserve"> four-sheet overlap welds have been encountered, even though they are not explicitly depicted in this document.</w:t>
      </w:r>
    </w:p>
  </w:footnote>
  <w:footnote w:id="22">
    <w:p w14:paraId="72C54970" w14:textId="68E6B344" w:rsidR="00EF121E" w:rsidRDefault="00EF121E">
      <w:pPr>
        <w:pStyle w:val="Funotentext"/>
      </w:pPr>
      <w:r>
        <w:rPr>
          <w:rStyle w:val="Funotenzeichen"/>
        </w:rPr>
        <w:footnoteRef/>
      </w:r>
      <w:r>
        <w:t xml:space="preserve"> The two most common welding positions are shown in </w:t>
      </w:r>
      <w:r>
        <w:fldChar w:fldCharType="begin"/>
      </w:r>
      <w:r>
        <w:instrText xml:space="preserve"> REF _Ref7931629 \h </w:instrText>
      </w:r>
      <w:r>
        <w:fldChar w:fldCharType="separate"/>
      </w:r>
      <w:r>
        <w:t xml:space="preserve">Figure </w:t>
      </w:r>
      <w:r>
        <w:rPr>
          <w:noProof/>
        </w:rPr>
        <w:t>61</w:t>
      </w:r>
      <w:r>
        <w:fldChar w:fldCharType="end"/>
      </w:r>
      <w:r>
        <w:t xml:space="preserve">. The third welding position would be from underneath the base sheet, using a laser. </w:t>
      </w:r>
    </w:p>
  </w:footnote>
  <w:footnote w:id="23">
    <w:p w14:paraId="4D521C3E" w14:textId="4C8FEFBC" w:rsidR="00EF121E" w:rsidRDefault="00EF121E">
      <w:pPr>
        <w:pStyle w:val="Funotentext"/>
      </w:pPr>
      <w:r>
        <w:rPr>
          <w:rStyle w:val="Funotenzeichen"/>
        </w:rPr>
        <w:footnoteRef/>
      </w:r>
      <w:r>
        <w:t xml:space="preserve"> The three most common welding positions are shown in </w:t>
      </w:r>
      <w:r>
        <w:fldChar w:fldCharType="begin"/>
      </w:r>
      <w:r>
        <w:instrText xml:space="preserve"> REF _Ref7932243 \h </w:instrText>
      </w:r>
      <w:r>
        <w:fldChar w:fldCharType="separate"/>
      </w:r>
      <w:r>
        <w:t xml:space="preserve">Figure </w:t>
      </w:r>
      <w:r>
        <w:rPr>
          <w:noProof/>
        </w:rPr>
        <w:t>63</w:t>
      </w:r>
      <w:r>
        <w:fldChar w:fldCharType="end"/>
      </w:r>
      <w:r>
        <w:t>. The fourth would be from underneath the base sheet, using a laser.</w:t>
      </w:r>
    </w:p>
  </w:footnote>
  <w:footnote w:id="24">
    <w:p w14:paraId="632FB406" w14:textId="77777777" w:rsidR="00EF121E" w:rsidRPr="00FA0EDB" w:rsidRDefault="00EF121E">
      <w:pPr>
        <w:pStyle w:val="Funotentext"/>
      </w:pPr>
      <w:r>
        <w:rPr>
          <w:rStyle w:val="Funotenzeichen"/>
        </w:rPr>
        <w:footnoteRef/>
      </w:r>
      <w:r>
        <w:t xml:space="preserve"> The attribute penetration of a </w:t>
      </w:r>
      <w:r w:rsidRPr="00A92848">
        <w:rPr>
          <w:rFonts w:ascii="Courier New" w:hAnsi="Courier New" w:cs="Courier New"/>
          <w:i/>
          <w:sz w:val="18"/>
        </w:rPr>
        <w:t>&lt;weld_position</w:t>
      </w:r>
      <w:r>
        <w:rPr>
          <w:rFonts w:ascii="Courier New" w:hAnsi="Courier New" w:cs="Courier New"/>
          <w:i/>
          <w:sz w:val="18"/>
        </w:rPr>
        <w:t>/</w:t>
      </w:r>
      <w:r w:rsidRPr="00A92848">
        <w:rPr>
          <w:rFonts w:ascii="Courier New" w:hAnsi="Courier New" w:cs="Courier New"/>
          <w:i/>
          <w:sz w:val="18"/>
        </w:rPr>
        <w:t>&gt;</w:t>
      </w:r>
      <w:r>
        <w:t xml:space="preserve"> holds for all sheets connected by this </w:t>
      </w:r>
      <w:r w:rsidRPr="00A92848">
        <w:rPr>
          <w:rFonts w:ascii="Courier New" w:hAnsi="Courier New" w:cs="Courier New"/>
          <w:i/>
          <w:sz w:val="18"/>
        </w:rPr>
        <w:t>&lt;weld_position</w:t>
      </w:r>
      <w:r>
        <w:rPr>
          <w:rFonts w:ascii="Courier New" w:hAnsi="Courier New" w:cs="Courier New"/>
          <w:i/>
          <w:sz w:val="18"/>
        </w:rPr>
        <w:t>/</w:t>
      </w:r>
      <w:r w:rsidRPr="00A92848">
        <w:rPr>
          <w:rFonts w:ascii="Courier New" w:hAnsi="Courier New" w:cs="Courier New"/>
          <w:i/>
          <w:sz w:val="18"/>
        </w:rPr>
        <w:t>&gt;</w:t>
      </w:r>
      <w:r>
        <w:t xml:space="preserve"> (e. g. important for K-Joints).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tblBorders>
        <w:bottom w:val="single" w:sz="4" w:space="0" w:color="auto"/>
      </w:tblBorders>
      <w:tblLook w:val="01E0" w:firstRow="1" w:lastRow="1" w:firstColumn="1" w:lastColumn="1" w:noHBand="0" w:noVBand="0"/>
    </w:tblPr>
    <w:tblGrid>
      <w:gridCol w:w="4643"/>
      <w:gridCol w:w="4643"/>
    </w:tblGrid>
    <w:tr w:rsidR="00EF121E" w14:paraId="4D6F4B17" w14:textId="77777777" w:rsidTr="00A713A1">
      <w:trPr>
        <w:trHeight w:val="355"/>
      </w:trPr>
      <w:tc>
        <w:tcPr>
          <w:tcW w:w="2500" w:type="pct"/>
          <w:shd w:val="clear" w:color="auto" w:fill="auto"/>
          <w:vAlign w:val="bottom"/>
        </w:tcPr>
        <w:p w14:paraId="62C79BAD" w14:textId="77777777" w:rsidR="00EF121E" w:rsidRPr="000C0927" w:rsidRDefault="00EF121E" w:rsidP="00FC39A1">
          <w:pPr>
            <w:pStyle w:val="Kopfzeile"/>
            <w:rPr>
              <w:lang w:val="en-US"/>
            </w:rPr>
          </w:pPr>
          <w:r w:rsidRPr="000C0927">
            <w:rPr>
              <w:lang w:val="en-US"/>
            </w:rPr>
            <w:t>Extended Master Connection File</w:t>
          </w:r>
        </w:p>
      </w:tc>
      <w:tc>
        <w:tcPr>
          <w:tcW w:w="2500" w:type="pct"/>
          <w:shd w:val="clear" w:color="auto" w:fill="auto"/>
          <w:vAlign w:val="bottom"/>
        </w:tcPr>
        <w:p w14:paraId="1EAC2760" w14:textId="02E16E57" w:rsidR="00EF121E" w:rsidRPr="000C0927" w:rsidRDefault="00EF121E" w:rsidP="00B04A42">
          <w:pPr>
            <w:pStyle w:val="Kopfzeile"/>
            <w:jc w:val="right"/>
            <w:rPr>
              <w:lang w:val="en-US"/>
            </w:rPr>
          </w:pPr>
          <w:r w:rsidRPr="000C0927">
            <w:rPr>
              <w:lang w:val="en-US"/>
            </w:rPr>
            <w:t xml:space="preserve">Version </w:t>
          </w:r>
          <w:r>
            <w:rPr>
              <w:lang w:val="en-US"/>
            </w:rPr>
            <w:t>3</w:t>
          </w:r>
          <w:r w:rsidRPr="000C0927">
            <w:rPr>
              <w:lang w:val="en-US"/>
            </w:rPr>
            <w:t>.</w:t>
          </w:r>
          <w:r>
            <w:rPr>
              <w:lang w:val="en-US"/>
            </w:rPr>
            <w:t>0r1</w:t>
          </w:r>
        </w:p>
      </w:tc>
    </w:tr>
  </w:tbl>
  <w:p w14:paraId="41A09A8E" w14:textId="77777777" w:rsidR="00EF121E" w:rsidRPr="00263F8C" w:rsidRDefault="00EF121E" w:rsidP="00263F8C">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2"/>
    <w:multiLevelType w:val="singleLevel"/>
    <w:tmpl w:val="92123BB0"/>
    <w:lvl w:ilvl="0">
      <w:start w:val="1"/>
      <w:numFmt w:val="bullet"/>
      <w:pStyle w:val="Aufzhlungszeichen3"/>
      <w:lvlText w:val=""/>
      <w:lvlJc w:val="left"/>
      <w:pPr>
        <w:tabs>
          <w:tab w:val="num" w:pos="926"/>
        </w:tabs>
        <w:ind w:left="926" w:hanging="360"/>
      </w:pPr>
      <w:rPr>
        <w:rFonts w:ascii="Wingdings" w:hAnsi="Wingdings" w:hint="default"/>
      </w:rPr>
    </w:lvl>
  </w:abstractNum>
  <w:abstractNum w:abstractNumId="1" w15:restartNumberingAfterBreak="0">
    <w:nsid w:val="FFFFFF83"/>
    <w:multiLevelType w:val="singleLevel"/>
    <w:tmpl w:val="10F4DF48"/>
    <w:lvl w:ilvl="0">
      <w:start w:val="1"/>
      <w:numFmt w:val="bullet"/>
      <w:pStyle w:val="Aufzhlungszeichen2"/>
      <w:lvlText w:val="o"/>
      <w:lvlJc w:val="left"/>
      <w:pPr>
        <w:tabs>
          <w:tab w:val="num" w:pos="643"/>
        </w:tabs>
        <w:ind w:left="643" w:hanging="360"/>
      </w:pPr>
      <w:rPr>
        <w:rFonts w:ascii="Courier New" w:hAnsi="Courier New" w:cs="Courier New" w:hint="default"/>
      </w:rPr>
    </w:lvl>
  </w:abstractNum>
  <w:abstractNum w:abstractNumId="2" w15:restartNumberingAfterBreak="0">
    <w:nsid w:val="FFFFFF89"/>
    <w:multiLevelType w:val="singleLevel"/>
    <w:tmpl w:val="65FAC656"/>
    <w:lvl w:ilvl="0">
      <w:start w:val="1"/>
      <w:numFmt w:val="bullet"/>
      <w:lvlText w:val=""/>
      <w:lvlJc w:val="left"/>
      <w:pPr>
        <w:tabs>
          <w:tab w:val="num" w:pos="360"/>
        </w:tabs>
        <w:ind w:left="360" w:hanging="360"/>
      </w:pPr>
      <w:rPr>
        <w:rFonts w:ascii="Symbol" w:hAnsi="Symbol" w:hint="default"/>
      </w:rPr>
    </w:lvl>
  </w:abstractNum>
  <w:abstractNum w:abstractNumId="3" w15:restartNumberingAfterBreak="0">
    <w:nsid w:val="006E17D9"/>
    <w:multiLevelType w:val="hybridMultilevel"/>
    <w:tmpl w:val="223A8D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2DC5D32"/>
    <w:multiLevelType w:val="hybridMultilevel"/>
    <w:tmpl w:val="14123734"/>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0C8A2B19"/>
    <w:multiLevelType w:val="hybridMultilevel"/>
    <w:tmpl w:val="57A6E722"/>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6" w15:restartNumberingAfterBreak="0">
    <w:nsid w:val="0D1506B5"/>
    <w:multiLevelType w:val="hybridMultilevel"/>
    <w:tmpl w:val="41C69826"/>
    <w:lvl w:ilvl="0" w:tplc="A8DA5538">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0D436C40"/>
    <w:multiLevelType w:val="hybridMultilevel"/>
    <w:tmpl w:val="49B4072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0E9515F9"/>
    <w:multiLevelType w:val="hybridMultilevel"/>
    <w:tmpl w:val="FF2858DA"/>
    <w:lvl w:ilvl="0" w:tplc="017C3CB0">
      <w:start w:val="1"/>
      <w:numFmt w:val="bullet"/>
      <w:pStyle w:val="Aufzhlungszeichen"/>
      <w:lvlText w:val=""/>
      <w:lvlJc w:val="left"/>
      <w:pPr>
        <w:tabs>
          <w:tab w:val="num" w:pos="454"/>
        </w:tabs>
        <w:ind w:left="454" w:hanging="227"/>
      </w:pPr>
      <w:rPr>
        <w:rFonts w:ascii="Symbol" w:hAnsi="Symbol" w:hint="default"/>
      </w:rPr>
    </w:lvl>
    <w:lvl w:ilvl="1" w:tplc="784682D6">
      <w:start w:val="1"/>
      <w:numFmt w:val="bullet"/>
      <w:lvlText w:val="o"/>
      <w:lvlJc w:val="left"/>
      <w:pPr>
        <w:tabs>
          <w:tab w:val="num" w:pos="1440"/>
        </w:tabs>
        <w:ind w:left="1440" w:hanging="360"/>
      </w:pPr>
      <w:rPr>
        <w:rFonts w:ascii="Courier New" w:hAnsi="Courier New" w:cs="Courier New" w:hint="default"/>
      </w:rPr>
    </w:lvl>
    <w:lvl w:ilvl="2" w:tplc="D6AE896E">
      <w:start w:val="1"/>
      <w:numFmt w:val="bullet"/>
      <w:lvlText w:val=""/>
      <w:lvlJc w:val="left"/>
      <w:pPr>
        <w:tabs>
          <w:tab w:val="num" w:pos="2160"/>
        </w:tabs>
        <w:ind w:left="2160" w:hanging="360"/>
      </w:pPr>
      <w:rPr>
        <w:rFonts w:ascii="Wingdings" w:hAnsi="Wingdings" w:hint="default"/>
      </w:rPr>
    </w:lvl>
    <w:lvl w:ilvl="3" w:tplc="D53CF810">
      <w:start w:val="1"/>
      <w:numFmt w:val="bullet"/>
      <w:lvlText w:val=""/>
      <w:lvlJc w:val="left"/>
      <w:pPr>
        <w:tabs>
          <w:tab w:val="num" w:pos="2880"/>
        </w:tabs>
        <w:ind w:left="2880" w:hanging="360"/>
      </w:pPr>
      <w:rPr>
        <w:rFonts w:ascii="Symbol" w:hAnsi="Symbol" w:hint="default"/>
      </w:rPr>
    </w:lvl>
    <w:lvl w:ilvl="4" w:tplc="FF70002C" w:tentative="1">
      <w:start w:val="1"/>
      <w:numFmt w:val="bullet"/>
      <w:lvlText w:val="o"/>
      <w:lvlJc w:val="left"/>
      <w:pPr>
        <w:tabs>
          <w:tab w:val="num" w:pos="3600"/>
        </w:tabs>
        <w:ind w:left="3600" w:hanging="360"/>
      </w:pPr>
      <w:rPr>
        <w:rFonts w:ascii="Courier New" w:hAnsi="Courier New" w:cs="Courier New" w:hint="default"/>
      </w:rPr>
    </w:lvl>
    <w:lvl w:ilvl="5" w:tplc="0AF0F53E" w:tentative="1">
      <w:start w:val="1"/>
      <w:numFmt w:val="bullet"/>
      <w:lvlText w:val=""/>
      <w:lvlJc w:val="left"/>
      <w:pPr>
        <w:tabs>
          <w:tab w:val="num" w:pos="4320"/>
        </w:tabs>
        <w:ind w:left="4320" w:hanging="360"/>
      </w:pPr>
      <w:rPr>
        <w:rFonts w:ascii="Wingdings" w:hAnsi="Wingdings" w:hint="default"/>
      </w:rPr>
    </w:lvl>
    <w:lvl w:ilvl="6" w:tplc="F346620C" w:tentative="1">
      <w:start w:val="1"/>
      <w:numFmt w:val="bullet"/>
      <w:lvlText w:val=""/>
      <w:lvlJc w:val="left"/>
      <w:pPr>
        <w:tabs>
          <w:tab w:val="num" w:pos="5040"/>
        </w:tabs>
        <w:ind w:left="5040" w:hanging="360"/>
      </w:pPr>
      <w:rPr>
        <w:rFonts w:ascii="Symbol" w:hAnsi="Symbol" w:hint="default"/>
      </w:rPr>
    </w:lvl>
    <w:lvl w:ilvl="7" w:tplc="BEE63246" w:tentative="1">
      <w:start w:val="1"/>
      <w:numFmt w:val="bullet"/>
      <w:lvlText w:val="o"/>
      <w:lvlJc w:val="left"/>
      <w:pPr>
        <w:tabs>
          <w:tab w:val="num" w:pos="5760"/>
        </w:tabs>
        <w:ind w:left="5760" w:hanging="360"/>
      </w:pPr>
      <w:rPr>
        <w:rFonts w:ascii="Courier New" w:hAnsi="Courier New" w:cs="Courier New" w:hint="default"/>
      </w:rPr>
    </w:lvl>
    <w:lvl w:ilvl="8" w:tplc="F6A0EB9A"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103D2067"/>
    <w:multiLevelType w:val="hybridMultilevel"/>
    <w:tmpl w:val="A176D2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61C5945"/>
    <w:multiLevelType w:val="multilevel"/>
    <w:tmpl w:val="1E24C8A4"/>
    <w:lvl w:ilvl="0">
      <w:start w:val="1"/>
      <w:numFmt w:val="decimal"/>
      <w:pStyle w:val="berschrift1"/>
      <w:isLgl/>
      <w:lvlText w:val="%1"/>
      <w:lvlJc w:val="left"/>
      <w:pPr>
        <w:tabs>
          <w:tab w:val="num" w:pos="432"/>
        </w:tabs>
        <w:ind w:left="432" w:hanging="432"/>
      </w:pPr>
      <w:rPr>
        <w:rFonts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berschrift2"/>
      <w:lvlText w:val="%1.%2"/>
      <w:lvlJc w:val="left"/>
      <w:pPr>
        <w:tabs>
          <w:tab w:val="num" w:pos="576"/>
        </w:tabs>
        <w:ind w:left="576" w:hanging="576"/>
      </w:pPr>
      <w:rPr>
        <w:rFonts w:hint="default"/>
      </w:rPr>
    </w:lvl>
    <w:lvl w:ilvl="2">
      <w:start w:val="1"/>
      <w:numFmt w:val="decimal"/>
      <w:pStyle w:val="berschrift3"/>
      <w:lvlText w:val="%1.%2.%3"/>
      <w:lvlJc w:val="left"/>
      <w:pPr>
        <w:tabs>
          <w:tab w:val="num" w:pos="720"/>
        </w:tabs>
        <w:ind w:left="720" w:hanging="720"/>
      </w:pPr>
      <w:rPr>
        <w:rFonts w:hint="default"/>
      </w:rPr>
    </w:lvl>
    <w:lvl w:ilvl="3">
      <w:start w:val="1"/>
      <w:numFmt w:val="decimal"/>
      <w:pStyle w:val="berschrift4"/>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pStyle w:val="berschrift6"/>
      <w:lvlText w:val="%1.%2.%3.%4.%5.%6"/>
      <w:lvlJc w:val="left"/>
      <w:pPr>
        <w:tabs>
          <w:tab w:val="num" w:pos="1152"/>
        </w:tabs>
        <w:ind w:left="1152" w:hanging="1152"/>
      </w:pPr>
      <w:rPr>
        <w:rFonts w:hint="default"/>
      </w:rPr>
    </w:lvl>
    <w:lvl w:ilvl="6">
      <w:start w:val="1"/>
      <w:numFmt w:val="decimal"/>
      <w:pStyle w:val="berschrift7"/>
      <w:lvlText w:val="%1.%2.%3.%4.%5.%6.%7"/>
      <w:lvlJc w:val="left"/>
      <w:pPr>
        <w:tabs>
          <w:tab w:val="num" w:pos="1296"/>
        </w:tabs>
        <w:ind w:left="1296" w:hanging="1296"/>
      </w:pPr>
      <w:rPr>
        <w:rFonts w:hint="default"/>
      </w:rPr>
    </w:lvl>
    <w:lvl w:ilvl="7">
      <w:start w:val="1"/>
      <w:numFmt w:val="decimal"/>
      <w:pStyle w:val="berschrift8"/>
      <w:lvlText w:val="%1.%2.%3.%4.%5.%6.%7.%8"/>
      <w:lvlJc w:val="left"/>
      <w:pPr>
        <w:tabs>
          <w:tab w:val="num" w:pos="1440"/>
        </w:tabs>
        <w:ind w:left="1440" w:hanging="1440"/>
      </w:pPr>
      <w:rPr>
        <w:rFonts w:hint="default"/>
      </w:rPr>
    </w:lvl>
    <w:lvl w:ilvl="8">
      <w:start w:val="1"/>
      <w:numFmt w:val="decimal"/>
      <w:pStyle w:val="berschrift9"/>
      <w:lvlText w:val="%1.%2.%3.%4.%5.%6.%7.%8.%9"/>
      <w:lvlJc w:val="left"/>
      <w:pPr>
        <w:tabs>
          <w:tab w:val="num" w:pos="1584"/>
        </w:tabs>
        <w:ind w:left="1584" w:hanging="1584"/>
      </w:pPr>
      <w:rPr>
        <w:rFonts w:hint="default"/>
      </w:rPr>
    </w:lvl>
  </w:abstractNum>
  <w:abstractNum w:abstractNumId="11" w15:restartNumberingAfterBreak="0">
    <w:nsid w:val="18E676D5"/>
    <w:multiLevelType w:val="hybridMultilevel"/>
    <w:tmpl w:val="D070DD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1C855E6C"/>
    <w:multiLevelType w:val="hybridMultilevel"/>
    <w:tmpl w:val="4CEC53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1C8D073C"/>
    <w:multiLevelType w:val="hybridMultilevel"/>
    <w:tmpl w:val="A1EA3B0E"/>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D4E6D2C"/>
    <w:multiLevelType w:val="hybridMultilevel"/>
    <w:tmpl w:val="F6302F1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1E6A713F"/>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7" w15:restartNumberingAfterBreak="0">
    <w:nsid w:val="2247383A"/>
    <w:multiLevelType w:val="hybridMultilevel"/>
    <w:tmpl w:val="27FAE6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3792157"/>
    <w:multiLevelType w:val="hybridMultilevel"/>
    <w:tmpl w:val="27D44294"/>
    <w:lvl w:ilvl="0" w:tplc="04070001">
      <w:start w:val="1"/>
      <w:numFmt w:val="bullet"/>
      <w:lvlText w:val=""/>
      <w:lvlJc w:val="left"/>
      <w:pPr>
        <w:tabs>
          <w:tab w:val="num" w:pos="720"/>
        </w:tabs>
        <w:ind w:left="720" w:hanging="360"/>
      </w:pPr>
      <w:rPr>
        <w:rFonts w:ascii="Symbol" w:hAnsi="Symbol" w:hint="default"/>
      </w:rPr>
    </w:lvl>
    <w:lvl w:ilvl="1" w:tplc="04070003">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27BF09D5"/>
    <w:multiLevelType w:val="hybridMultilevel"/>
    <w:tmpl w:val="A52AA77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2847732E"/>
    <w:multiLevelType w:val="hybridMultilevel"/>
    <w:tmpl w:val="EEBEAB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9474847"/>
    <w:multiLevelType w:val="hybridMultilevel"/>
    <w:tmpl w:val="1764C4C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2ABA4A11"/>
    <w:multiLevelType w:val="hybridMultilevel"/>
    <w:tmpl w:val="E0C44E36"/>
    <w:lvl w:ilvl="0" w:tplc="ECE6EF96">
      <w:start w:val="1"/>
      <w:numFmt w:val="bullet"/>
      <w:lvlText w:val=""/>
      <w:lvlJc w:val="left"/>
      <w:pPr>
        <w:ind w:left="1069" w:hanging="360"/>
      </w:pPr>
      <w:rPr>
        <w:rFonts w:ascii="Symbol" w:hAnsi="Symbol" w:hint="default"/>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23" w15:restartNumberingAfterBreak="0">
    <w:nsid w:val="2BC26704"/>
    <w:multiLevelType w:val="hybridMultilevel"/>
    <w:tmpl w:val="9B163F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E9834B6"/>
    <w:multiLevelType w:val="hybridMultilevel"/>
    <w:tmpl w:val="EEE451EC"/>
    <w:lvl w:ilvl="0" w:tplc="D2C2E306">
      <w:numFmt w:val="bullet"/>
      <w:lvlText w:val="-"/>
      <w:lvlJc w:val="left"/>
      <w:pPr>
        <w:ind w:left="720" w:hanging="360"/>
      </w:pPr>
      <w:rPr>
        <w:rFonts w:ascii="Calibri" w:eastAsia="Times New Roman"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15:restartNumberingAfterBreak="0">
    <w:nsid w:val="2F6B4FF7"/>
    <w:multiLevelType w:val="hybridMultilevel"/>
    <w:tmpl w:val="BDDC5B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0415EF4"/>
    <w:multiLevelType w:val="hybridMultilevel"/>
    <w:tmpl w:val="EE781C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0A9026C"/>
    <w:multiLevelType w:val="hybridMultilevel"/>
    <w:tmpl w:val="2C36A17E"/>
    <w:lvl w:ilvl="0" w:tplc="04090005">
      <w:start w:val="1"/>
      <w:numFmt w:val="bullet"/>
      <w:lvlText w:val=""/>
      <w:lvlJc w:val="left"/>
      <w:pPr>
        <w:ind w:left="2138" w:hanging="360"/>
      </w:pPr>
      <w:rPr>
        <w:rFonts w:ascii="Wingdings" w:hAnsi="Wingdings"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28" w15:restartNumberingAfterBreak="0">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9" w15:restartNumberingAfterBreak="0">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30" w15:restartNumberingAfterBreak="0">
    <w:nsid w:val="335D3D91"/>
    <w:multiLevelType w:val="hybridMultilevel"/>
    <w:tmpl w:val="86EEBD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CAC6283"/>
    <w:multiLevelType w:val="hybridMultilevel"/>
    <w:tmpl w:val="0EDED180"/>
    <w:lvl w:ilvl="0" w:tplc="04090005">
      <w:start w:val="1"/>
      <w:numFmt w:val="bullet"/>
      <w:lvlText w:val=""/>
      <w:lvlJc w:val="left"/>
      <w:pPr>
        <w:ind w:left="2135" w:hanging="360"/>
      </w:pPr>
      <w:rPr>
        <w:rFonts w:ascii="Wingdings" w:hAnsi="Wingdings" w:hint="default"/>
      </w:rPr>
    </w:lvl>
    <w:lvl w:ilvl="1" w:tplc="04090003" w:tentative="1">
      <w:start w:val="1"/>
      <w:numFmt w:val="bullet"/>
      <w:lvlText w:val="o"/>
      <w:lvlJc w:val="left"/>
      <w:pPr>
        <w:ind w:left="2855" w:hanging="360"/>
      </w:pPr>
      <w:rPr>
        <w:rFonts w:ascii="Courier New" w:hAnsi="Courier New" w:cs="Courier New" w:hint="default"/>
      </w:rPr>
    </w:lvl>
    <w:lvl w:ilvl="2" w:tplc="04090005" w:tentative="1">
      <w:start w:val="1"/>
      <w:numFmt w:val="bullet"/>
      <w:lvlText w:val=""/>
      <w:lvlJc w:val="left"/>
      <w:pPr>
        <w:ind w:left="3575" w:hanging="360"/>
      </w:pPr>
      <w:rPr>
        <w:rFonts w:ascii="Wingdings" w:hAnsi="Wingdings" w:hint="default"/>
      </w:rPr>
    </w:lvl>
    <w:lvl w:ilvl="3" w:tplc="04090001" w:tentative="1">
      <w:start w:val="1"/>
      <w:numFmt w:val="bullet"/>
      <w:lvlText w:val=""/>
      <w:lvlJc w:val="left"/>
      <w:pPr>
        <w:ind w:left="4295" w:hanging="360"/>
      </w:pPr>
      <w:rPr>
        <w:rFonts w:ascii="Symbol" w:hAnsi="Symbol" w:hint="default"/>
      </w:rPr>
    </w:lvl>
    <w:lvl w:ilvl="4" w:tplc="04090003" w:tentative="1">
      <w:start w:val="1"/>
      <w:numFmt w:val="bullet"/>
      <w:lvlText w:val="o"/>
      <w:lvlJc w:val="left"/>
      <w:pPr>
        <w:ind w:left="5015" w:hanging="360"/>
      </w:pPr>
      <w:rPr>
        <w:rFonts w:ascii="Courier New" w:hAnsi="Courier New" w:cs="Courier New" w:hint="default"/>
      </w:rPr>
    </w:lvl>
    <w:lvl w:ilvl="5" w:tplc="04090005" w:tentative="1">
      <w:start w:val="1"/>
      <w:numFmt w:val="bullet"/>
      <w:lvlText w:val=""/>
      <w:lvlJc w:val="left"/>
      <w:pPr>
        <w:ind w:left="5735" w:hanging="360"/>
      </w:pPr>
      <w:rPr>
        <w:rFonts w:ascii="Wingdings" w:hAnsi="Wingdings" w:hint="default"/>
      </w:rPr>
    </w:lvl>
    <w:lvl w:ilvl="6" w:tplc="04090001" w:tentative="1">
      <w:start w:val="1"/>
      <w:numFmt w:val="bullet"/>
      <w:lvlText w:val=""/>
      <w:lvlJc w:val="left"/>
      <w:pPr>
        <w:ind w:left="6455" w:hanging="360"/>
      </w:pPr>
      <w:rPr>
        <w:rFonts w:ascii="Symbol" w:hAnsi="Symbol" w:hint="default"/>
      </w:rPr>
    </w:lvl>
    <w:lvl w:ilvl="7" w:tplc="04090003" w:tentative="1">
      <w:start w:val="1"/>
      <w:numFmt w:val="bullet"/>
      <w:lvlText w:val="o"/>
      <w:lvlJc w:val="left"/>
      <w:pPr>
        <w:ind w:left="7175" w:hanging="360"/>
      </w:pPr>
      <w:rPr>
        <w:rFonts w:ascii="Courier New" w:hAnsi="Courier New" w:cs="Courier New" w:hint="default"/>
      </w:rPr>
    </w:lvl>
    <w:lvl w:ilvl="8" w:tplc="04090005" w:tentative="1">
      <w:start w:val="1"/>
      <w:numFmt w:val="bullet"/>
      <w:lvlText w:val=""/>
      <w:lvlJc w:val="left"/>
      <w:pPr>
        <w:ind w:left="7895" w:hanging="360"/>
      </w:pPr>
      <w:rPr>
        <w:rFonts w:ascii="Wingdings" w:hAnsi="Wingdings" w:hint="default"/>
      </w:rPr>
    </w:lvl>
  </w:abstractNum>
  <w:abstractNum w:abstractNumId="33" w15:restartNumberingAfterBreak="0">
    <w:nsid w:val="3EEF24D2"/>
    <w:multiLevelType w:val="hybridMultilevel"/>
    <w:tmpl w:val="E0A00FF8"/>
    <w:lvl w:ilvl="0" w:tplc="3B4C2056">
      <w:start w:val="1"/>
      <w:numFmt w:val="decimal"/>
      <w:lvlText w:val="%1)"/>
      <w:lvlJc w:val="left"/>
      <w:pPr>
        <w:ind w:left="720" w:hanging="360"/>
      </w:pPr>
      <w:rPr>
        <w:rFonts w:hint="default"/>
      </w:rPr>
    </w:lvl>
    <w:lvl w:ilvl="1" w:tplc="C6309212" w:tentative="1">
      <w:start w:val="1"/>
      <w:numFmt w:val="lowerLetter"/>
      <w:lvlText w:val="%2."/>
      <w:lvlJc w:val="left"/>
      <w:pPr>
        <w:ind w:left="1440" w:hanging="360"/>
      </w:pPr>
    </w:lvl>
    <w:lvl w:ilvl="2" w:tplc="297AAF90" w:tentative="1">
      <w:start w:val="1"/>
      <w:numFmt w:val="lowerRoman"/>
      <w:lvlText w:val="%3."/>
      <w:lvlJc w:val="right"/>
      <w:pPr>
        <w:ind w:left="2160" w:hanging="180"/>
      </w:pPr>
    </w:lvl>
    <w:lvl w:ilvl="3" w:tplc="A19A0C5E" w:tentative="1">
      <w:start w:val="1"/>
      <w:numFmt w:val="decimal"/>
      <w:lvlText w:val="%4."/>
      <w:lvlJc w:val="left"/>
      <w:pPr>
        <w:ind w:left="2880" w:hanging="360"/>
      </w:pPr>
    </w:lvl>
    <w:lvl w:ilvl="4" w:tplc="AD5634DA" w:tentative="1">
      <w:start w:val="1"/>
      <w:numFmt w:val="lowerLetter"/>
      <w:lvlText w:val="%5."/>
      <w:lvlJc w:val="left"/>
      <w:pPr>
        <w:ind w:left="3600" w:hanging="360"/>
      </w:pPr>
    </w:lvl>
    <w:lvl w:ilvl="5" w:tplc="FE5836A6" w:tentative="1">
      <w:start w:val="1"/>
      <w:numFmt w:val="lowerRoman"/>
      <w:lvlText w:val="%6."/>
      <w:lvlJc w:val="right"/>
      <w:pPr>
        <w:ind w:left="4320" w:hanging="180"/>
      </w:pPr>
    </w:lvl>
    <w:lvl w:ilvl="6" w:tplc="C9B48554" w:tentative="1">
      <w:start w:val="1"/>
      <w:numFmt w:val="decimal"/>
      <w:lvlText w:val="%7."/>
      <w:lvlJc w:val="left"/>
      <w:pPr>
        <w:ind w:left="5040" w:hanging="360"/>
      </w:pPr>
    </w:lvl>
    <w:lvl w:ilvl="7" w:tplc="8F3C9E72" w:tentative="1">
      <w:start w:val="1"/>
      <w:numFmt w:val="lowerLetter"/>
      <w:lvlText w:val="%8."/>
      <w:lvlJc w:val="left"/>
      <w:pPr>
        <w:ind w:left="5760" w:hanging="360"/>
      </w:pPr>
    </w:lvl>
    <w:lvl w:ilvl="8" w:tplc="133AE9BE" w:tentative="1">
      <w:start w:val="1"/>
      <w:numFmt w:val="lowerRoman"/>
      <w:lvlText w:val="%9."/>
      <w:lvlJc w:val="right"/>
      <w:pPr>
        <w:ind w:left="6480" w:hanging="180"/>
      </w:pPr>
    </w:lvl>
  </w:abstractNum>
  <w:abstractNum w:abstractNumId="34" w15:restartNumberingAfterBreak="0">
    <w:nsid w:val="44EB29E0"/>
    <w:multiLevelType w:val="hybridMultilevel"/>
    <w:tmpl w:val="FC4A37E0"/>
    <w:lvl w:ilvl="0" w:tplc="17C68B5E">
      <w:start w:val="1"/>
      <w:numFmt w:val="bullet"/>
      <w:lvlText w:val=""/>
      <w:lvlJc w:val="left"/>
      <w:pPr>
        <w:ind w:left="1069" w:hanging="360"/>
      </w:pPr>
      <w:rPr>
        <w:rFonts w:ascii="Symbol" w:hAnsi="Symbol" w:hint="default"/>
        <w:b/>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35" w15:restartNumberingAfterBreak="0">
    <w:nsid w:val="453678F8"/>
    <w:multiLevelType w:val="hybridMultilevel"/>
    <w:tmpl w:val="2990BD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70E2B8B"/>
    <w:multiLevelType w:val="hybridMultilevel"/>
    <w:tmpl w:val="81BEC8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D1E4956"/>
    <w:multiLevelType w:val="hybridMultilevel"/>
    <w:tmpl w:val="3F2612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DD100D0"/>
    <w:multiLevelType w:val="hybridMultilevel"/>
    <w:tmpl w:val="C64A7D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ED80B5C"/>
    <w:multiLevelType w:val="hybridMultilevel"/>
    <w:tmpl w:val="6C30DB6A"/>
    <w:lvl w:ilvl="0" w:tplc="17C68B5E">
      <w:start w:val="1"/>
      <w:numFmt w:val="bullet"/>
      <w:lvlText w:val=""/>
      <w:lvlJc w:val="left"/>
      <w:pPr>
        <w:ind w:left="720" w:hanging="360"/>
      </w:pPr>
      <w:rPr>
        <w:rFonts w:ascii="Symbol" w:hAnsi="Symbol" w:hint="default"/>
        <w:b/>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0F646D6"/>
    <w:multiLevelType w:val="hybridMultilevel"/>
    <w:tmpl w:val="6470766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514E6C88"/>
    <w:multiLevelType w:val="hybridMultilevel"/>
    <w:tmpl w:val="3800B08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43" w15:restartNumberingAfterBreak="0">
    <w:nsid w:val="588E7EF4"/>
    <w:multiLevelType w:val="hybridMultilevel"/>
    <w:tmpl w:val="37B694E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4" w15:restartNumberingAfterBreak="0">
    <w:nsid w:val="59B36254"/>
    <w:multiLevelType w:val="hybridMultilevel"/>
    <w:tmpl w:val="A7F4CF96"/>
    <w:lvl w:ilvl="0" w:tplc="9E7EB22A">
      <w:start w:val="63"/>
      <w:numFmt w:val="bullet"/>
      <w:lvlText w:val="-"/>
      <w:lvlJc w:val="left"/>
      <w:pPr>
        <w:ind w:left="720" w:hanging="36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5CD9369F"/>
    <w:multiLevelType w:val="hybridMultilevel"/>
    <w:tmpl w:val="82A2FE5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7" w15:restartNumberingAfterBreak="0">
    <w:nsid w:val="5E0476B9"/>
    <w:multiLevelType w:val="hybridMultilevel"/>
    <w:tmpl w:val="F564A78A"/>
    <w:lvl w:ilvl="0" w:tplc="08090001">
      <w:start w:val="1"/>
      <w:numFmt w:val="bullet"/>
      <w:lvlText w:val=""/>
      <w:lvlJc w:val="left"/>
      <w:pPr>
        <w:tabs>
          <w:tab w:val="num" w:pos="720"/>
        </w:tabs>
        <w:ind w:left="720" w:hanging="360"/>
      </w:pPr>
      <w:rPr>
        <w:rFonts w:ascii="Symbol" w:hAnsi="Symbol" w:hint="default"/>
      </w:rPr>
    </w:lvl>
    <w:lvl w:ilvl="1" w:tplc="8CE4AD2E">
      <w:start w:val="1084"/>
      <w:numFmt w:val="bullet"/>
      <w:lvlText w:val=""/>
      <w:lvlJc w:val="left"/>
      <w:pPr>
        <w:tabs>
          <w:tab w:val="num" w:pos="1440"/>
        </w:tabs>
        <w:ind w:left="1440" w:hanging="360"/>
      </w:pPr>
      <w:rPr>
        <w:rFonts w:ascii="Wingdings" w:hAnsi="Wingdings" w:hint="default"/>
      </w:rPr>
    </w:lvl>
    <w:lvl w:ilvl="2" w:tplc="63E49A40">
      <w:numFmt w:val="bullet"/>
      <w:lvlText w:val=""/>
      <w:lvlJc w:val="left"/>
      <w:pPr>
        <w:ind w:left="2160" w:hanging="360"/>
      </w:pPr>
      <w:rPr>
        <w:rFonts w:ascii="Wingdings" w:eastAsia="Times New Roman" w:hAnsi="Wingdings" w:cs="Times New Roman" w:hint="default"/>
      </w:rPr>
    </w:lvl>
    <w:lvl w:ilvl="3" w:tplc="6F4EA0E2" w:tentative="1">
      <w:start w:val="1"/>
      <w:numFmt w:val="bullet"/>
      <w:lvlText w:val=""/>
      <w:lvlJc w:val="left"/>
      <w:pPr>
        <w:tabs>
          <w:tab w:val="num" w:pos="2880"/>
        </w:tabs>
        <w:ind w:left="2880" w:hanging="360"/>
      </w:pPr>
      <w:rPr>
        <w:rFonts w:ascii="Wingdings" w:hAnsi="Wingdings" w:hint="default"/>
      </w:rPr>
    </w:lvl>
    <w:lvl w:ilvl="4" w:tplc="A03A3954" w:tentative="1">
      <w:start w:val="1"/>
      <w:numFmt w:val="bullet"/>
      <w:lvlText w:val=""/>
      <w:lvlJc w:val="left"/>
      <w:pPr>
        <w:tabs>
          <w:tab w:val="num" w:pos="3600"/>
        </w:tabs>
        <w:ind w:left="3600" w:hanging="360"/>
      </w:pPr>
      <w:rPr>
        <w:rFonts w:ascii="Wingdings" w:hAnsi="Wingdings" w:hint="default"/>
      </w:rPr>
    </w:lvl>
    <w:lvl w:ilvl="5" w:tplc="B346F298" w:tentative="1">
      <w:start w:val="1"/>
      <w:numFmt w:val="bullet"/>
      <w:lvlText w:val=""/>
      <w:lvlJc w:val="left"/>
      <w:pPr>
        <w:tabs>
          <w:tab w:val="num" w:pos="4320"/>
        </w:tabs>
        <w:ind w:left="4320" w:hanging="360"/>
      </w:pPr>
      <w:rPr>
        <w:rFonts w:ascii="Wingdings" w:hAnsi="Wingdings" w:hint="default"/>
      </w:rPr>
    </w:lvl>
    <w:lvl w:ilvl="6" w:tplc="417EEBE0" w:tentative="1">
      <w:start w:val="1"/>
      <w:numFmt w:val="bullet"/>
      <w:lvlText w:val=""/>
      <w:lvlJc w:val="left"/>
      <w:pPr>
        <w:tabs>
          <w:tab w:val="num" w:pos="5040"/>
        </w:tabs>
        <w:ind w:left="5040" w:hanging="360"/>
      </w:pPr>
      <w:rPr>
        <w:rFonts w:ascii="Wingdings" w:hAnsi="Wingdings" w:hint="default"/>
      </w:rPr>
    </w:lvl>
    <w:lvl w:ilvl="7" w:tplc="6E6ECD6E" w:tentative="1">
      <w:start w:val="1"/>
      <w:numFmt w:val="bullet"/>
      <w:lvlText w:val=""/>
      <w:lvlJc w:val="left"/>
      <w:pPr>
        <w:tabs>
          <w:tab w:val="num" w:pos="5760"/>
        </w:tabs>
        <w:ind w:left="5760" w:hanging="360"/>
      </w:pPr>
      <w:rPr>
        <w:rFonts w:ascii="Wingdings" w:hAnsi="Wingdings" w:hint="default"/>
      </w:rPr>
    </w:lvl>
    <w:lvl w:ilvl="8" w:tplc="9CACD842" w:tentative="1">
      <w:start w:val="1"/>
      <w:numFmt w:val="bullet"/>
      <w:lvlText w:val=""/>
      <w:lvlJc w:val="left"/>
      <w:pPr>
        <w:tabs>
          <w:tab w:val="num" w:pos="6480"/>
        </w:tabs>
        <w:ind w:left="6480" w:hanging="360"/>
      </w:pPr>
      <w:rPr>
        <w:rFonts w:ascii="Wingdings" w:hAnsi="Wingdings" w:hint="default"/>
      </w:rPr>
    </w:lvl>
  </w:abstractNum>
  <w:abstractNum w:abstractNumId="48" w15:restartNumberingAfterBreak="0">
    <w:nsid w:val="62BB5A54"/>
    <w:multiLevelType w:val="hybridMultilevel"/>
    <w:tmpl w:val="2E2CB0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63992CEF"/>
    <w:multiLevelType w:val="hybridMultilevel"/>
    <w:tmpl w:val="C0B80B46"/>
    <w:lvl w:ilvl="0" w:tplc="ECE6EF96">
      <w:start w:val="1"/>
      <w:numFmt w:val="bullet"/>
      <w:lvlText w:val=""/>
      <w:lvlJc w:val="left"/>
      <w:pPr>
        <w:ind w:left="720" w:hanging="360"/>
      </w:pPr>
      <w:rPr>
        <w:rFonts w:ascii="Symbol" w:hAnsi="Symbol" w:hint="default"/>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3B90866"/>
    <w:multiLevelType w:val="hybridMultilevel"/>
    <w:tmpl w:val="78306A62"/>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51" w15:restartNumberingAfterBreak="0">
    <w:nsid w:val="64DD34A9"/>
    <w:multiLevelType w:val="hybridMultilevel"/>
    <w:tmpl w:val="CFDCE1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 w15:restartNumberingAfterBreak="0">
    <w:nsid w:val="67D64906"/>
    <w:multiLevelType w:val="hybridMultilevel"/>
    <w:tmpl w:val="0D105C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67F5626F"/>
    <w:multiLevelType w:val="hybridMultilevel"/>
    <w:tmpl w:val="DE4C8C80"/>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4" w15:restartNumberingAfterBreak="0">
    <w:nsid w:val="7C801324"/>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55" w15:restartNumberingAfterBreak="0">
    <w:nsid w:val="7DB31914"/>
    <w:multiLevelType w:val="hybridMultilevel"/>
    <w:tmpl w:val="DC404346"/>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6" w15:restartNumberingAfterBreak="0">
    <w:nsid w:val="7DF6111D"/>
    <w:multiLevelType w:val="hybridMultilevel"/>
    <w:tmpl w:val="920C4742"/>
    <w:lvl w:ilvl="0" w:tplc="C2BC221A">
      <w:numFmt w:val="bullet"/>
      <w:lvlText w:val=""/>
      <w:lvlJc w:val="left"/>
      <w:pPr>
        <w:ind w:left="360" w:hanging="360"/>
      </w:pPr>
      <w:rPr>
        <w:rFonts w:ascii="Wingdings" w:eastAsia="Times New Roman" w:hAnsi="Wingdings"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num w:numId="1">
    <w:abstractNumId w:val="10"/>
  </w:num>
  <w:num w:numId="2">
    <w:abstractNumId w:val="8"/>
  </w:num>
  <w:num w:numId="3">
    <w:abstractNumId w:val="0"/>
  </w:num>
  <w:num w:numId="4">
    <w:abstractNumId w:val="1"/>
  </w:num>
  <w:num w:numId="5">
    <w:abstractNumId w:val="42"/>
  </w:num>
  <w:num w:numId="6">
    <w:abstractNumId w:val="33"/>
  </w:num>
  <w:num w:numId="7">
    <w:abstractNumId w:val="18"/>
  </w:num>
  <w:num w:numId="8">
    <w:abstractNumId w:val="12"/>
  </w:num>
  <w:num w:numId="9">
    <w:abstractNumId w:val="21"/>
  </w:num>
  <w:num w:numId="10">
    <w:abstractNumId w:val="50"/>
  </w:num>
  <w:num w:numId="11">
    <w:abstractNumId w:val="38"/>
  </w:num>
  <w:num w:numId="12">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0"/>
    <w:lvlOverride w:ilvl="0">
      <w:startOverride w:val="8"/>
    </w:lvlOverride>
    <w:lvlOverride w:ilvl="1">
      <w:startOverride w:val="1"/>
    </w:lvlOverride>
    <w:lvlOverride w:ilvl="2">
      <w:startOverride w:val="6"/>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0"/>
    <w:lvlOverride w:ilvl="0">
      <w:startOverride w:val="8"/>
    </w:lvlOverride>
    <w:lvlOverride w:ilvl="1">
      <w:startOverride w:val="1"/>
    </w:lvlOverride>
    <w:lvlOverride w:ilvl="2">
      <w:startOverride w:val="7"/>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3"/>
  </w:num>
  <w:num w:numId="17">
    <w:abstractNumId w:val="55"/>
  </w:num>
  <w:num w:numId="18">
    <w:abstractNumId w:val="7"/>
  </w:num>
  <w:num w:numId="19">
    <w:abstractNumId w:val="19"/>
  </w:num>
  <w:num w:numId="20">
    <w:abstractNumId w:val="43"/>
  </w:num>
  <w:num w:numId="21">
    <w:abstractNumId w:val="53"/>
  </w:num>
  <w:num w:numId="22">
    <w:abstractNumId w:val="4"/>
  </w:num>
  <w:num w:numId="23">
    <w:abstractNumId w:val="46"/>
  </w:num>
  <w:num w:numId="24">
    <w:abstractNumId w:val="47"/>
  </w:num>
  <w:num w:numId="25">
    <w:abstractNumId w:val="51"/>
  </w:num>
  <w:num w:numId="26">
    <w:abstractNumId w:val="10"/>
    <w:lvlOverride w:ilvl="0">
      <w:startOverride w:val="8"/>
    </w:lvlOverride>
    <w:lvlOverride w:ilvl="1">
      <w:startOverride w:val="1"/>
    </w:lvlOverride>
    <w:lvlOverride w:ilvl="2">
      <w:startOverride w:val="5"/>
    </w:lvlOverride>
    <w:lvlOverride w:ilvl="3">
      <w:startOverride w:val="4"/>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3"/>
  </w:num>
  <w:num w:numId="28">
    <w:abstractNumId w:val="15"/>
  </w:num>
  <w:num w:numId="29">
    <w:abstractNumId w:val="52"/>
  </w:num>
  <w:num w:numId="30">
    <w:abstractNumId w:val="23"/>
  </w:num>
  <w:num w:numId="31">
    <w:abstractNumId w:val="32"/>
  </w:num>
  <w:num w:numId="32">
    <w:abstractNumId w:val="27"/>
  </w:num>
  <w:num w:numId="33">
    <w:abstractNumId w:val="30"/>
  </w:num>
  <w:num w:numId="34">
    <w:abstractNumId w:val="29"/>
  </w:num>
  <w:num w:numId="35">
    <w:abstractNumId w:val="28"/>
  </w:num>
  <w:num w:numId="36">
    <w:abstractNumId w:val="6"/>
  </w:num>
  <w:num w:numId="37">
    <w:abstractNumId w:val="11"/>
  </w:num>
  <w:num w:numId="38">
    <w:abstractNumId w:val="54"/>
  </w:num>
  <w:num w:numId="39">
    <w:abstractNumId w:val="37"/>
  </w:num>
  <w:num w:numId="40">
    <w:abstractNumId w:val="49"/>
  </w:num>
  <w:num w:numId="41">
    <w:abstractNumId w:val="22"/>
  </w:num>
  <w:num w:numId="42">
    <w:abstractNumId w:val="35"/>
  </w:num>
  <w:num w:numId="43">
    <w:abstractNumId w:val="48"/>
  </w:num>
  <w:num w:numId="44">
    <w:abstractNumId w:val="36"/>
  </w:num>
  <w:num w:numId="45">
    <w:abstractNumId w:val="25"/>
  </w:num>
  <w:num w:numId="46">
    <w:abstractNumId w:val="39"/>
  </w:num>
  <w:num w:numId="47">
    <w:abstractNumId w:val="34"/>
  </w:num>
  <w:num w:numId="48">
    <w:abstractNumId w:val="17"/>
  </w:num>
  <w:num w:numId="49">
    <w:abstractNumId w:val="2"/>
  </w:num>
  <w:num w:numId="50">
    <w:abstractNumId w:val="5"/>
  </w:num>
  <w:num w:numId="51">
    <w:abstractNumId w:val="20"/>
  </w:num>
  <w:num w:numId="52">
    <w:abstractNumId w:val="45"/>
  </w:num>
  <w:num w:numId="53">
    <w:abstractNumId w:val="40"/>
  </w:num>
  <w:num w:numId="54">
    <w:abstractNumId w:val="9"/>
  </w:num>
  <w:num w:numId="55">
    <w:abstractNumId w:val="31"/>
  </w:num>
  <w:num w:numId="56">
    <w:abstractNumId w:val="44"/>
  </w:num>
  <w:num w:numId="57">
    <w:abstractNumId w:val="56"/>
  </w:num>
  <w:num w:numId="58">
    <w:abstractNumId w:val="8"/>
  </w:num>
  <w:num w:numId="59">
    <w:abstractNumId w:val="10"/>
  </w:num>
  <w:num w:numId="60">
    <w:abstractNumId w:val="14"/>
  </w:num>
  <w:num w:numId="61">
    <w:abstractNumId w:val="41"/>
  </w:num>
  <w:num w:numId="62">
    <w:abstractNumId w:val="26"/>
  </w:num>
  <w:num w:numId="63">
    <w:abstractNumId w:val="16"/>
  </w:num>
  <w:num w:numId="64">
    <w:abstractNumId w:val="24"/>
  </w:num>
  <w:numIdMacAtCleanup w:val="5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Dr. Carsten Franke">
    <w15:presenceInfo w15:providerId="None" w15:userId="Dr. Carsten Frank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activeWritingStyle w:appName="MSWord" w:lang="en-US" w:vendorID="64" w:dllVersion="6" w:nlCheck="1" w:checkStyle="1"/>
  <w:activeWritingStyle w:appName="MSWord" w:lang="fr-FR" w:vendorID="64" w:dllVersion="6" w:nlCheck="1" w:checkStyle="1"/>
  <w:activeWritingStyle w:appName="MSWord" w:lang="en-GB" w:vendorID="64" w:dllVersion="6" w:nlCheck="1" w:checkStyle="1"/>
  <w:activeWritingStyle w:appName="MSWord" w:lang="de-DE" w:vendorID="64" w:dllVersion="6" w:nlCheck="1" w:checkStyle="1"/>
  <w:activeWritingStyle w:appName="MSWord" w:lang="es-ES" w:vendorID="64" w:dllVersion="6" w:nlCheck="1" w:checkStyle="1"/>
  <w:activeWritingStyle w:appName="MSWord" w:lang="en-US" w:vendorID="64" w:dllVersion="0" w:nlCheck="1" w:checkStyle="0"/>
  <w:activeWritingStyle w:appName="MSWord" w:lang="fr-FR" w:vendorID="64" w:dllVersion="0" w:nlCheck="1" w:checkStyle="0"/>
  <w:activeWritingStyle w:appName="MSWord" w:lang="de-DE" w:vendorID="64" w:dllVersion="0" w:nlCheck="1" w:checkStyle="0"/>
  <w:activeWritingStyle w:appName="MSWord" w:lang="it-IT" w:vendorID="64" w:dllVersion="0" w:nlCheck="1" w:checkStyle="0"/>
  <w:attachedTemplate r:id="rId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trackRevisions/>
  <w:doNotTrackFormatting/>
  <w:defaultTabStop w:val="709"/>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255787"/>
    <w:rsid w:val="00000386"/>
    <w:rsid w:val="0000062B"/>
    <w:rsid w:val="00000DA5"/>
    <w:rsid w:val="00002992"/>
    <w:rsid w:val="00002A45"/>
    <w:rsid w:val="00002AC4"/>
    <w:rsid w:val="00002B2F"/>
    <w:rsid w:val="00003116"/>
    <w:rsid w:val="00003133"/>
    <w:rsid w:val="000033ED"/>
    <w:rsid w:val="00003FF9"/>
    <w:rsid w:val="00004502"/>
    <w:rsid w:val="000047FF"/>
    <w:rsid w:val="0000501A"/>
    <w:rsid w:val="00005074"/>
    <w:rsid w:val="000052AA"/>
    <w:rsid w:val="00005549"/>
    <w:rsid w:val="00006272"/>
    <w:rsid w:val="00006C1F"/>
    <w:rsid w:val="000072D9"/>
    <w:rsid w:val="00007682"/>
    <w:rsid w:val="00007C00"/>
    <w:rsid w:val="00007D4F"/>
    <w:rsid w:val="00007FD7"/>
    <w:rsid w:val="000105C4"/>
    <w:rsid w:val="0001096A"/>
    <w:rsid w:val="00010B30"/>
    <w:rsid w:val="00010D17"/>
    <w:rsid w:val="00011940"/>
    <w:rsid w:val="0001198E"/>
    <w:rsid w:val="00011A20"/>
    <w:rsid w:val="00011C24"/>
    <w:rsid w:val="000124A9"/>
    <w:rsid w:val="00012C82"/>
    <w:rsid w:val="00012F54"/>
    <w:rsid w:val="00013B01"/>
    <w:rsid w:val="00013C81"/>
    <w:rsid w:val="00013E33"/>
    <w:rsid w:val="0001483C"/>
    <w:rsid w:val="0001494A"/>
    <w:rsid w:val="0001528F"/>
    <w:rsid w:val="00015510"/>
    <w:rsid w:val="00015DC7"/>
    <w:rsid w:val="000165B1"/>
    <w:rsid w:val="00016771"/>
    <w:rsid w:val="00017E2A"/>
    <w:rsid w:val="00020168"/>
    <w:rsid w:val="00020F25"/>
    <w:rsid w:val="0002101F"/>
    <w:rsid w:val="0002119A"/>
    <w:rsid w:val="000219F0"/>
    <w:rsid w:val="00022B8B"/>
    <w:rsid w:val="000233C4"/>
    <w:rsid w:val="000234AC"/>
    <w:rsid w:val="00023DAD"/>
    <w:rsid w:val="00024153"/>
    <w:rsid w:val="00025152"/>
    <w:rsid w:val="0002556B"/>
    <w:rsid w:val="00025585"/>
    <w:rsid w:val="000255D8"/>
    <w:rsid w:val="00026A07"/>
    <w:rsid w:val="00026F05"/>
    <w:rsid w:val="00027589"/>
    <w:rsid w:val="000277BB"/>
    <w:rsid w:val="000306B0"/>
    <w:rsid w:val="00030A40"/>
    <w:rsid w:val="0003113C"/>
    <w:rsid w:val="00031A97"/>
    <w:rsid w:val="00031CCB"/>
    <w:rsid w:val="000323B1"/>
    <w:rsid w:val="000325F0"/>
    <w:rsid w:val="00032833"/>
    <w:rsid w:val="00032E21"/>
    <w:rsid w:val="00033772"/>
    <w:rsid w:val="00033781"/>
    <w:rsid w:val="000347C0"/>
    <w:rsid w:val="0003494C"/>
    <w:rsid w:val="00034C0D"/>
    <w:rsid w:val="00036456"/>
    <w:rsid w:val="0003652C"/>
    <w:rsid w:val="00036698"/>
    <w:rsid w:val="000369B5"/>
    <w:rsid w:val="000371BF"/>
    <w:rsid w:val="000371E8"/>
    <w:rsid w:val="00037BF9"/>
    <w:rsid w:val="00037D77"/>
    <w:rsid w:val="00037ED8"/>
    <w:rsid w:val="0004188A"/>
    <w:rsid w:val="00041D2B"/>
    <w:rsid w:val="0004217B"/>
    <w:rsid w:val="000423D3"/>
    <w:rsid w:val="000426BD"/>
    <w:rsid w:val="00042E3F"/>
    <w:rsid w:val="00043133"/>
    <w:rsid w:val="0004333D"/>
    <w:rsid w:val="00043592"/>
    <w:rsid w:val="000437CC"/>
    <w:rsid w:val="00043C59"/>
    <w:rsid w:val="00043E4A"/>
    <w:rsid w:val="000440AA"/>
    <w:rsid w:val="00044694"/>
    <w:rsid w:val="00044C57"/>
    <w:rsid w:val="000457ED"/>
    <w:rsid w:val="000458C5"/>
    <w:rsid w:val="00046837"/>
    <w:rsid w:val="000475CB"/>
    <w:rsid w:val="00047683"/>
    <w:rsid w:val="000476C8"/>
    <w:rsid w:val="00050106"/>
    <w:rsid w:val="000503F4"/>
    <w:rsid w:val="00050A83"/>
    <w:rsid w:val="00051807"/>
    <w:rsid w:val="000518AB"/>
    <w:rsid w:val="00052127"/>
    <w:rsid w:val="00052FC8"/>
    <w:rsid w:val="00053585"/>
    <w:rsid w:val="000536F5"/>
    <w:rsid w:val="00054423"/>
    <w:rsid w:val="00054D7A"/>
    <w:rsid w:val="00055B35"/>
    <w:rsid w:val="00056B61"/>
    <w:rsid w:val="00056CD2"/>
    <w:rsid w:val="00056F68"/>
    <w:rsid w:val="00056FAF"/>
    <w:rsid w:val="00057315"/>
    <w:rsid w:val="000576F5"/>
    <w:rsid w:val="00057895"/>
    <w:rsid w:val="00057B52"/>
    <w:rsid w:val="00057D0C"/>
    <w:rsid w:val="00057DBC"/>
    <w:rsid w:val="00060B33"/>
    <w:rsid w:val="00060EB9"/>
    <w:rsid w:val="0006113C"/>
    <w:rsid w:val="00061364"/>
    <w:rsid w:val="000615CF"/>
    <w:rsid w:val="00061795"/>
    <w:rsid w:val="000625C2"/>
    <w:rsid w:val="00062781"/>
    <w:rsid w:val="00062B73"/>
    <w:rsid w:val="00062C19"/>
    <w:rsid w:val="000635E1"/>
    <w:rsid w:val="00063869"/>
    <w:rsid w:val="00063A77"/>
    <w:rsid w:val="000640B0"/>
    <w:rsid w:val="00064CAE"/>
    <w:rsid w:val="00065FE1"/>
    <w:rsid w:val="00066535"/>
    <w:rsid w:val="00066594"/>
    <w:rsid w:val="00066813"/>
    <w:rsid w:val="00066BB2"/>
    <w:rsid w:val="00066D28"/>
    <w:rsid w:val="00067209"/>
    <w:rsid w:val="00070069"/>
    <w:rsid w:val="00070206"/>
    <w:rsid w:val="000703C5"/>
    <w:rsid w:val="00070B20"/>
    <w:rsid w:val="00070F86"/>
    <w:rsid w:val="00071C44"/>
    <w:rsid w:val="0007205C"/>
    <w:rsid w:val="00073568"/>
    <w:rsid w:val="00073E83"/>
    <w:rsid w:val="000746D3"/>
    <w:rsid w:val="00074871"/>
    <w:rsid w:val="0007487B"/>
    <w:rsid w:val="00074FA1"/>
    <w:rsid w:val="000758F9"/>
    <w:rsid w:val="00075AFF"/>
    <w:rsid w:val="00075D69"/>
    <w:rsid w:val="00076185"/>
    <w:rsid w:val="00076448"/>
    <w:rsid w:val="000769F2"/>
    <w:rsid w:val="00077A34"/>
    <w:rsid w:val="000803E8"/>
    <w:rsid w:val="000804D1"/>
    <w:rsid w:val="000808EB"/>
    <w:rsid w:val="00080E33"/>
    <w:rsid w:val="00080E77"/>
    <w:rsid w:val="00080F9C"/>
    <w:rsid w:val="00081472"/>
    <w:rsid w:val="000816DA"/>
    <w:rsid w:val="000817AC"/>
    <w:rsid w:val="00081D9A"/>
    <w:rsid w:val="00081DC8"/>
    <w:rsid w:val="000822A7"/>
    <w:rsid w:val="00082891"/>
    <w:rsid w:val="00082C24"/>
    <w:rsid w:val="000830E0"/>
    <w:rsid w:val="000831DA"/>
    <w:rsid w:val="000831E6"/>
    <w:rsid w:val="000832B1"/>
    <w:rsid w:val="0008331E"/>
    <w:rsid w:val="00083F18"/>
    <w:rsid w:val="00083F8E"/>
    <w:rsid w:val="00084DFE"/>
    <w:rsid w:val="00085734"/>
    <w:rsid w:val="0008589D"/>
    <w:rsid w:val="000858CA"/>
    <w:rsid w:val="00085D4A"/>
    <w:rsid w:val="000870D1"/>
    <w:rsid w:val="0008765E"/>
    <w:rsid w:val="00087BC2"/>
    <w:rsid w:val="00087FB0"/>
    <w:rsid w:val="000901FF"/>
    <w:rsid w:val="0009034F"/>
    <w:rsid w:val="0009096F"/>
    <w:rsid w:val="00090CD4"/>
    <w:rsid w:val="000910D3"/>
    <w:rsid w:val="0009127F"/>
    <w:rsid w:val="00091868"/>
    <w:rsid w:val="00091E19"/>
    <w:rsid w:val="00092078"/>
    <w:rsid w:val="00092D5D"/>
    <w:rsid w:val="00093B40"/>
    <w:rsid w:val="0009518A"/>
    <w:rsid w:val="0009530C"/>
    <w:rsid w:val="0009532E"/>
    <w:rsid w:val="000953EC"/>
    <w:rsid w:val="00096117"/>
    <w:rsid w:val="00096DD5"/>
    <w:rsid w:val="00097A61"/>
    <w:rsid w:val="00097A95"/>
    <w:rsid w:val="00097D06"/>
    <w:rsid w:val="00097F46"/>
    <w:rsid w:val="000A05DE"/>
    <w:rsid w:val="000A09B1"/>
    <w:rsid w:val="000A0A5D"/>
    <w:rsid w:val="000A0EA4"/>
    <w:rsid w:val="000A0F82"/>
    <w:rsid w:val="000A1539"/>
    <w:rsid w:val="000A1B06"/>
    <w:rsid w:val="000A1F1B"/>
    <w:rsid w:val="000A291E"/>
    <w:rsid w:val="000A2FA2"/>
    <w:rsid w:val="000A52CF"/>
    <w:rsid w:val="000A5516"/>
    <w:rsid w:val="000A599A"/>
    <w:rsid w:val="000A5A4E"/>
    <w:rsid w:val="000A645A"/>
    <w:rsid w:val="000A652E"/>
    <w:rsid w:val="000A6CC3"/>
    <w:rsid w:val="000A6F17"/>
    <w:rsid w:val="000A76CF"/>
    <w:rsid w:val="000A77EE"/>
    <w:rsid w:val="000A7CDD"/>
    <w:rsid w:val="000A7E0B"/>
    <w:rsid w:val="000A7ED7"/>
    <w:rsid w:val="000B032A"/>
    <w:rsid w:val="000B0E23"/>
    <w:rsid w:val="000B107D"/>
    <w:rsid w:val="000B18C0"/>
    <w:rsid w:val="000B2149"/>
    <w:rsid w:val="000B284D"/>
    <w:rsid w:val="000B2B3D"/>
    <w:rsid w:val="000B31B0"/>
    <w:rsid w:val="000B34DA"/>
    <w:rsid w:val="000B382F"/>
    <w:rsid w:val="000B48F3"/>
    <w:rsid w:val="000B50B9"/>
    <w:rsid w:val="000B5118"/>
    <w:rsid w:val="000B567D"/>
    <w:rsid w:val="000B6D6A"/>
    <w:rsid w:val="000B72CA"/>
    <w:rsid w:val="000B736F"/>
    <w:rsid w:val="000B762B"/>
    <w:rsid w:val="000B7C63"/>
    <w:rsid w:val="000B7E71"/>
    <w:rsid w:val="000B7FA7"/>
    <w:rsid w:val="000C027C"/>
    <w:rsid w:val="000C0927"/>
    <w:rsid w:val="000C094A"/>
    <w:rsid w:val="000C0DD7"/>
    <w:rsid w:val="000C0E7B"/>
    <w:rsid w:val="000C15DD"/>
    <w:rsid w:val="000C1BE9"/>
    <w:rsid w:val="000C2099"/>
    <w:rsid w:val="000C2453"/>
    <w:rsid w:val="000C2483"/>
    <w:rsid w:val="000C26B6"/>
    <w:rsid w:val="000C2E24"/>
    <w:rsid w:val="000C2F59"/>
    <w:rsid w:val="000C3021"/>
    <w:rsid w:val="000C30CD"/>
    <w:rsid w:val="000C32D7"/>
    <w:rsid w:val="000C3E68"/>
    <w:rsid w:val="000C3FF8"/>
    <w:rsid w:val="000C438A"/>
    <w:rsid w:val="000C4409"/>
    <w:rsid w:val="000C4585"/>
    <w:rsid w:val="000C4D79"/>
    <w:rsid w:val="000C59F3"/>
    <w:rsid w:val="000C5D6D"/>
    <w:rsid w:val="000C5F17"/>
    <w:rsid w:val="000C6241"/>
    <w:rsid w:val="000C64D4"/>
    <w:rsid w:val="000C7B08"/>
    <w:rsid w:val="000C7D90"/>
    <w:rsid w:val="000D110A"/>
    <w:rsid w:val="000D1293"/>
    <w:rsid w:val="000D1482"/>
    <w:rsid w:val="000D1FA4"/>
    <w:rsid w:val="000D2C03"/>
    <w:rsid w:val="000D2C8E"/>
    <w:rsid w:val="000D2DF9"/>
    <w:rsid w:val="000D2FD0"/>
    <w:rsid w:val="000D334B"/>
    <w:rsid w:val="000D3674"/>
    <w:rsid w:val="000D3EE7"/>
    <w:rsid w:val="000D4900"/>
    <w:rsid w:val="000D4CA8"/>
    <w:rsid w:val="000D528A"/>
    <w:rsid w:val="000D52A4"/>
    <w:rsid w:val="000D52BB"/>
    <w:rsid w:val="000D57DB"/>
    <w:rsid w:val="000D648D"/>
    <w:rsid w:val="000D65F5"/>
    <w:rsid w:val="000D6A74"/>
    <w:rsid w:val="000D7406"/>
    <w:rsid w:val="000D7767"/>
    <w:rsid w:val="000D7775"/>
    <w:rsid w:val="000D799D"/>
    <w:rsid w:val="000D7C62"/>
    <w:rsid w:val="000E0240"/>
    <w:rsid w:val="000E0A49"/>
    <w:rsid w:val="000E15E5"/>
    <w:rsid w:val="000E1769"/>
    <w:rsid w:val="000E17D6"/>
    <w:rsid w:val="000E1D8B"/>
    <w:rsid w:val="000E2053"/>
    <w:rsid w:val="000E270B"/>
    <w:rsid w:val="000E2A23"/>
    <w:rsid w:val="000E2B62"/>
    <w:rsid w:val="000E30E8"/>
    <w:rsid w:val="000E3149"/>
    <w:rsid w:val="000E3241"/>
    <w:rsid w:val="000E368A"/>
    <w:rsid w:val="000E46F0"/>
    <w:rsid w:val="000E4E23"/>
    <w:rsid w:val="000E5293"/>
    <w:rsid w:val="000E5B74"/>
    <w:rsid w:val="000E5F67"/>
    <w:rsid w:val="000E5FC5"/>
    <w:rsid w:val="000E60DF"/>
    <w:rsid w:val="000E64EA"/>
    <w:rsid w:val="000E6BF1"/>
    <w:rsid w:val="000E6D7F"/>
    <w:rsid w:val="000E6E19"/>
    <w:rsid w:val="000E730A"/>
    <w:rsid w:val="000E7440"/>
    <w:rsid w:val="000E7634"/>
    <w:rsid w:val="000E7B63"/>
    <w:rsid w:val="000F0ADF"/>
    <w:rsid w:val="000F0EE0"/>
    <w:rsid w:val="000F152F"/>
    <w:rsid w:val="000F156A"/>
    <w:rsid w:val="000F1632"/>
    <w:rsid w:val="000F18FC"/>
    <w:rsid w:val="000F19E8"/>
    <w:rsid w:val="000F22A2"/>
    <w:rsid w:val="000F2528"/>
    <w:rsid w:val="000F259A"/>
    <w:rsid w:val="000F30B3"/>
    <w:rsid w:val="000F47FB"/>
    <w:rsid w:val="000F4844"/>
    <w:rsid w:val="000F48E5"/>
    <w:rsid w:val="000F5CC6"/>
    <w:rsid w:val="000F6000"/>
    <w:rsid w:val="000F690D"/>
    <w:rsid w:val="000F724C"/>
    <w:rsid w:val="000F74A7"/>
    <w:rsid w:val="000F7571"/>
    <w:rsid w:val="000F75EE"/>
    <w:rsid w:val="00100256"/>
    <w:rsid w:val="001003F7"/>
    <w:rsid w:val="00100656"/>
    <w:rsid w:val="001007EA"/>
    <w:rsid w:val="00100DA4"/>
    <w:rsid w:val="00101013"/>
    <w:rsid w:val="0010140C"/>
    <w:rsid w:val="001018CD"/>
    <w:rsid w:val="00101DF1"/>
    <w:rsid w:val="00102B17"/>
    <w:rsid w:val="00102D5E"/>
    <w:rsid w:val="00102F29"/>
    <w:rsid w:val="00102F2F"/>
    <w:rsid w:val="00103943"/>
    <w:rsid w:val="00103D76"/>
    <w:rsid w:val="00103E35"/>
    <w:rsid w:val="001041EA"/>
    <w:rsid w:val="0010460A"/>
    <w:rsid w:val="001046B5"/>
    <w:rsid w:val="001046FA"/>
    <w:rsid w:val="0010488E"/>
    <w:rsid w:val="00104B06"/>
    <w:rsid w:val="00105F51"/>
    <w:rsid w:val="00106CD6"/>
    <w:rsid w:val="00106FA7"/>
    <w:rsid w:val="00107335"/>
    <w:rsid w:val="0010751A"/>
    <w:rsid w:val="00107611"/>
    <w:rsid w:val="0010763A"/>
    <w:rsid w:val="001076C3"/>
    <w:rsid w:val="001101E5"/>
    <w:rsid w:val="0011048D"/>
    <w:rsid w:val="0011065E"/>
    <w:rsid w:val="0011082A"/>
    <w:rsid w:val="00110E72"/>
    <w:rsid w:val="00110ED0"/>
    <w:rsid w:val="001115E9"/>
    <w:rsid w:val="00114061"/>
    <w:rsid w:val="001141DA"/>
    <w:rsid w:val="0011442E"/>
    <w:rsid w:val="00114C87"/>
    <w:rsid w:val="00115212"/>
    <w:rsid w:val="00115420"/>
    <w:rsid w:val="00115822"/>
    <w:rsid w:val="00115935"/>
    <w:rsid w:val="00116424"/>
    <w:rsid w:val="00116837"/>
    <w:rsid w:val="00117B78"/>
    <w:rsid w:val="001200EF"/>
    <w:rsid w:val="0012028B"/>
    <w:rsid w:val="001202C2"/>
    <w:rsid w:val="00120600"/>
    <w:rsid w:val="00120713"/>
    <w:rsid w:val="001207FC"/>
    <w:rsid w:val="001219C3"/>
    <w:rsid w:val="00121A43"/>
    <w:rsid w:val="001223CB"/>
    <w:rsid w:val="00122414"/>
    <w:rsid w:val="00123084"/>
    <w:rsid w:val="001231FC"/>
    <w:rsid w:val="001234C4"/>
    <w:rsid w:val="00123802"/>
    <w:rsid w:val="00124940"/>
    <w:rsid w:val="00124DE0"/>
    <w:rsid w:val="00124F20"/>
    <w:rsid w:val="001250D7"/>
    <w:rsid w:val="001251B7"/>
    <w:rsid w:val="001266F1"/>
    <w:rsid w:val="00127F0C"/>
    <w:rsid w:val="00130370"/>
    <w:rsid w:val="001305FB"/>
    <w:rsid w:val="00130C23"/>
    <w:rsid w:val="00131278"/>
    <w:rsid w:val="0013211F"/>
    <w:rsid w:val="00132706"/>
    <w:rsid w:val="00132AE1"/>
    <w:rsid w:val="00132FC7"/>
    <w:rsid w:val="00133094"/>
    <w:rsid w:val="00133C88"/>
    <w:rsid w:val="001343B9"/>
    <w:rsid w:val="001356A7"/>
    <w:rsid w:val="00135AE4"/>
    <w:rsid w:val="00135AE7"/>
    <w:rsid w:val="00135B4B"/>
    <w:rsid w:val="001362C7"/>
    <w:rsid w:val="00136578"/>
    <w:rsid w:val="00137032"/>
    <w:rsid w:val="001409DA"/>
    <w:rsid w:val="00140D7D"/>
    <w:rsid w:val="00143140"/>
    <w:rsid w:val="00143EF9"/>
    <w:rsid w:val="00145966"/>
    <w:rsid w:val="00145E2B"/>
    <w:rsid w:val="001467B0"/>
    <w:rsid w:val="00146B5C"/>
    <w:rsid w:val="00147003"/>
    <w:rsid w:val="001470A0"/>
    <w:rsid w:val="00147227"/>
    <w:rsid w:val="001504B9"/>
    <w:rsid w:val="0015107A"/>
    <w:rsid w:val="001526F5"/>
    <w:rsid w:val="00152DFC"/>
    <w:rsid w:val="00152EBA"/>
    <w:rsid w:val="00153E69"/>
    <w:rsid w:val="00154472"/>
    <w:rsid w:val="001548E9"/>
    <w:rsid w:val="00155CC4"/>
    <w:rsid w:val="0015641A"/>
    <w:rsid w:val="00156641"/>
    <w:rsid w:val="00156D0E"/>
    <w:rsid w:val="00157A42"/>
    <w:rsid w:val="00157D33"/>
    <w:rsid w:val="00161673"/>
    <w:rsid w:val="0016218E"/>
    <w:rsid w:val="001629D2"/>
    <w:rsid w:val="00163512"/>
    <w:rsid w:val="00164E04"/>
    <w:rsid w:val="0016552D"/>
    <w:rsid w:val="00165844"/>
    <w:rsid w:val="00165C58"/>
    <w:rsid w:val="00165E60"/>
    <w:rsid w:val="00165F39"/>
    <w:rsid w:val="00165FE9"/>
    <w:rsid w:val="00166520"/>
    <w:rsid w:val="00166E4B"/>
    <w:rsid w:val="001704BA"/>
    <w:rsid w:val="0017213F"/>
    <w:rsid w:val="00172DB6"/>
    <w:rsid w:val="0017309C"/>
    <w:rsid w:val="00173B09"/>
    <w:rsid w:val="00174031"/>
    <w:rsid w:val="001746A4"/>
    <w:rsid w:val="001746E2"/>
    <w:rsid w:val="00174D89"/>
    <w:rsid w:val="001750F0"/>
    <w:rsid w:val="001759F7"/>
    <w:rsid w:val="00175F7F"/>
    <w:rsid w:val="00176129"/>
    <w:rsid w:val="00176C17"/>
    <w:rsid w:val="00176E9A"/>
    <w:rsid w:val="00176ED9"/>
    <w:rsid w:val="00176F17"/>
    <w:rsid w:val="00177376"/>
    <w:rsid w:val="00177593"/>
    <w:rsid w:val="001802AE"/>
    <w:rsid w:val="00180688"/>
    <w:rsid w:val="0018090F"/>
    <w:rsid w:val="00181D9E"/>
    <w:rsid w:val="001824AD"/>
    <w:rsid w:val="001826D6"/>
    <w:rsid w:val="001831B9"/>
    <w:rsid w:val="00183CD9"/>
    <w:rsid w:val="001848DE"/>
    <w:rsid w:val="00184AEA"/>
    <w:rsid w:val="00184B77"/>
    <w:rsid w:val="001852CA"/>
    <w:rsid w:val="001859A8"/>
    <w:rsid w:val="0018634A"/>
    <w:rsid w:val="001866C6"/>
    <w:rsid w:val="00187087"/>
    <w:rsid w:val="00187761"/>
    <w:rsid w:val="00187F07"/>
    <w:rsid w:val="00190235"/>
    <w:rsid w:val="0019065E"/>
    <w:rsid w:val="00190744"/>
    <w:rsid w:val="00190B30"/>
    <w:rsid w:val="00190B79"/>
    <w:rsid w:val="001911DE"/>
    <w:rsid w:val="00191D6F"/>
    <w:rsid w:val="00193A5D"/>
    <w:rsid w:val="00193D97"/>
    <w:rsid w:val="00194316"/>
    <w:rsid w:val="00194C03"/>
    <w:rsid w:val="00194F96"/>
    <w:rsid w:val="001950DA"/>
    <w:rsid w:val="00195377"/>
    <w:rsid w:val="00196340"/>
    <w:rsid w:val="0019649A"/>
    <w:rsid w:val="001965A9"/>
    <w:rsid w:val="00196A65"/>
    <w:rsid w:val="00196BA1"/>
    <w:rsid w:val="00196DBC"/>
    <w:rsid w:val="00196EA2"/>
    <w:rsid w:val="00197043"/>
    <w:rsid w:val="00197583"/>
    <w:rsid w:val="001976EC"/>
    <w:rsid w:val="00197D2C"/>
    <w:rsid w:val="001A074C"/>
    <w:rsid w:val="001A15B5"/>
    <w:rsid w:val="001A1A65"/>
    <w:rsid w:val="001A2028"/>
    <w:rsid w:val="001A216B"/>
    <w:rsid w:val="001A28E1"/>
    <w:rsid w:val="001A37D6"/>
    <w:rsid w:val="001A37F3"/>
    <w:rsid w:val="001A422B"/>
    <w:rsid w:val="001A4938"/>
    <w:rsid w:val="001A4A7D"/>
    <w:rsid w:val="001A4BBC"/>
    <w:rsid w:val="001A54F2"/>
    <w:rsid w:val="001A5950"/>
    <w:rsid w:val="001A5B06"/>
    <w:rsid w:val="001A600D"/>
    <w:rsid w:val="001A67C4"/>
    <w:rsid w:val="001B0087"/>
    <w:rsid w:val="001B11A6"/>
    <w:rsid w:val="001B1BC5"/>
    <w:rsid w:val="001B1C27"/>
    <w:rsid w:val="001B26A5"/>
    <w:rsid w:val="001B2B04"/>
    <w:rsid w:val="001B350B"/>
    <w:rsid w:val="001B38DA"/>
    <w:rsid w:val="001B51BC"/>
    <w:rsid w:val="001B5A81"/>
    <w:rsid w:val="001B67E2"/>
    <w:rsid w:val="001B680E"/>
    <w:rsid w:val="001B754B"/>
    <w:rsid w:val="001B777B"/>
    <w:rsid w:val="001B78DF"/>
    <w:rsid w:val="001B7C7D"/>
    <w:rsid w:val="001C0495"/>
    <w:rsid w:val="001C074A"/>
    <w:rsid w:val="001C0ADA"/>
    <w:rsid w:val="001C10A6"/>
    <w:rsid w:val="001C168D"/>
    <w:rsid w:val="001C169D"/>
    <w:rsid w:val="001C1973"/>
    <w:rsid w:val="001C1D65"/>
    <w:rsid w:val="001C2289"/>
    <w:rsid w:val="001C271A"/>
    <w:rsid w:val="001C27B5"/>
    <w:rsid w:val="001C2FE3"/>
    <w:rsid w:val="001C3629"/>
    <w:rsid w:val="001C3C41"/>
    <w:rsid w:val="001C3F4C"/>
    <w:rsid w:val="001C41B7"/>
    <w:rsid w:val="001C4602"/>
    <w:rsid w:val="001C46AC"/>
    <w:rsid w:val="001C48A8"/>
    <w:rsid w:val="001C5408"/>
    <w:rsid w:val="001C6520"/>
    <w:rsid w:val="001C703C"/>
    <w:rsid w:val="001C73F5"/>
    <w:rsid w:val="001C74F6"/>
    <w:rsid w:val="001C7DB1"/>
    <w:rsid w:val="001D01DA"/>
    <w:rsid w:val="001D059D"/>
    <w:rsid w:val="001D082C"/>
    <w:rsid w:val="001D099C"/>
    <w:rsid w:val="001D120F"/>
    <w:rsid w:val="001D1B1D"/>
    <w:rsid w:val="001D1FF8"/>
    <w:rsid w:val="001D234A"/>
    <w:rsid w:val="001D2404"/>
    <w:rsid w:val="001D277B"/>
    <w:rsid w:val="001D28B2"/>
    <w:rsid w:val="001D2A2C"/>
    <w:rsid w:val="001D3251"/>
    <w:rsid w:val="001D32F3"/>
    <w:rsid w:val="001D396A"/>
    <w:rsid w:val="001D39AF"/>
    <w:rsid w:val="001D3DB2"/>
    <w:rsid w:val="001D3EF2"/>
    <w:rsid w:val="001D404C"/>
    <w:rsid w:val="001D50FC"/>
    <w:rsid w:val="001D542E"/>
    <w:rsid w:val="001D65D5"/>
    <w:rsid w:val="001D6B61"/>
    <w:rsid w:val="001D6CBA"/>
    <w:rsid w:val="001D73C3"/>
    <w:rsid w:val="001D7503"/>
    <w:rsid w:val="001D764B"/>
    <w:rsid w:val="001D7A41"/>
    <w:rsid w:val="001D7D23"/>
    <w:rsid w:val="001E0962"/>
    <w:rsid w:val="001E1EBF"/>
    <w:rsid w:val="001E2320"/>
    <w:rsid w:val="001E2471"/>
    <w:rsid w:val="001E2A2E"/>
    <w:rsid w:val="001E3A12"/>
    <w:rsid w:val="001E3E2A"/>
    <w:rsid w:val="001E3F9F"/>
    <w:rsid w:val="001E5DF6"/>
    <w:rsid w:val="001E5F61"/>
    <w:rsid w:val="001E671E"/>
    <w:rsid w:val="001E6978"/>
    <w:rsid w:val="001E6C77"/>
    <w:rsid w:val="001E6F93"/>
    <w:rsid w:val="001E714B"/>
    <w:rsid w:val="001E745C"/>
    <w:rsid w:val="001E759B"/>
    <w:rsid w:val="001E796A"/>
    <w:rsid w:val="001E7AA2"/>
    <w:rsid w:val="001E7D83"/>
    <w:rsid w:val="001F1017"/>
    <w:rsid w:val="001F16B1"/>
    <w:rsid w:val="001F1842"/>
    <w:rsid w:val="001F1875"/>
    <w:rsid w:val="001F1CD7"/>
    <w:rsid w:val="001F23E3"/>
    <w:rsid w:val="001F2A85"/>
    <w:rsid w:val="001F3924"/>
    <w:rsid w:val="001F3B58"/>
    <w:rsid w:val="001F3D8B"/>
    <w:rsid w:val="001F430E"/>
    <w:rsid w:val="001F4A0B"/>
    <w:rsid w:val="001F4B1F"/>
    <w:rsid w:val="001F4F5F"/>
    <w:rsid w:val="001F5783"/>
    <w:rsid w:val="001F6987"/>
    <w:rsid w:val="001F6C00"/>
    <w:rsid w:val="001F728A"/>
    <w:rsid w:val="001F7CA2"/>
    <w:rsid w:val="00200BE9"/>
    <w:rsid w:val="00201C2C"/>
    <w:rsid w:val="00201CDE"/>
    <w:rsid w:val="0020205E"/>
    <w:rsid w:val="00202507"/>
    <w:rsid w:val="00202EB9"/>
    <w:rsid w:val="002034BD"/>
    <w:rsid w:val="002035E6"/>
    <w:rsid w:val="00204D8D"/>
    <w:rsid w:val="00205336"/>
    <w:rsid w:val="00205719"/>
    <w:rsid w:val="00205E5A"/>
    <w:rsid w:val="0020644D"/>
    <w:rsid w:val="002066B6"/>
    <w:rsid w:val="0020678A"/>
    <w:rsid w:val="00206968"/>
    <w:rsid w:val="00206B97"/>
    <w:rsid w:val="00206DE7"/>
    <w:rsid w:val="00206E87"/>
    <w:rsid w:val="0021111F"/>
    <w:rsid w:val="00212417"/>
    <w:rsid w:val="00212AB5"/>
    <w:rsid w:val="00212EDA"/>
    <w:rsid w:val="00213684"/>
    <w:rsid w:val="00213E33"/>
    <w:rsid w:val="002152CF"/>
    <w:rsid w:val="002153E7"/>
    <w:rsid w:val="0021544D"/>
    <w:rsid w:val="00215537"/>
    <w:rsid w:val="00215A93"/>
    <w:rsid w:val="00215B1C"/>
    <w:rsid w:val="002162AF"/>
    <w:rsid w:val="0021745D"/>
    <w:rsid w:val="002200D1"/>
    <w:rsid w:val="00220339"/>
    <w:rsid w:val="00220744"/>
    <w:rsid w:val="00220B78"/>
    <w:rsid w:val="00220DD6"/>
    <w:rsid w:val="00222207"/>
    <w:rsid w:val="002223BB"/>
    <w:rsid w:val="0022268C"/>
    <w:rsid w:val="00223174"/>
    <w:rsid w:val="00223A62"/>
    <w:rsid w:val="0022409E"/>
    <w:rsid w:val="0022442F"/>
    <w:rsid w:val="00224B02"/>
    <w:rsid w:val="00225E9C"/>
    <w:rsid w:val="002265BF"/>
    <w:rsid w:val="00226860"/>
    <w:rsid w:val="00226CC7"/>
    <w:rsid w:val="0022793B"/>
    <w:rsid w:val="00227D35"/>
    <w:rsid w:val="00227F19"/>
    <w:rsid w:val="00230658"/>
    <w:rsid w:val="002307E2"/>
    <w:rsid w:val="00230BD7"/>
    <w:rsid w:val="002311CA"/>
    <w:rsid w:val="00231A0C"/>
    <w:rsid w:val="00231A69"/>
    <w:rsid w:val="00231DEC"/>
    <w:rsid w:val="00232438"/>
    <w:rsid w:val="00233C7C"/>
    <w:rsid w:val="002344D9"/>
    <w:rsid w:val="00235336"/>
    <w:rsid w:val="002356D9"/>
    <w:rsid w:val="00235A09"/>
    <w:rsid w:val="00235C13"/>
    <w:rsid w:val="00235CC8"/>
    <w:rsid w:val="00236DC9"/>
    <w:rsid w:val="002372F0"/>
    <w:rsid w:val="00237521"/>
    <w:rsid w:val="00237738"/>
    <w:rsid w:val="00237781"/>
    <w:rsid w:val="00237D2B"/>
    <w:rsid w:val="00240442"/>
    <w:rsid w:val="002408AD"/>
    <w:rsid w:val="00240A29"/>
    <w:rsid w:val="00240EF5"/>
    <w:rsid w:val="002411F9"/>
    <w:rsid w:val="00241236"/>
    <w:rsid w:val="0024153A"/>
    <w:rsid w:val="002421A5"/>
    <w:rsid w:val="00242243"/>
    <w:rsid w:val="00242481"/>
    <w:rsid w:val="00242702"/>
    <w:rsid w:val="00242BCB"/>
    <w:rsid w:val="002433AA"/>
    <w:rsid w:val="0024346F"/>
    <w:rsid w:val="00243664"/>
    <w:rsid w:val="00243793"/>
    <w:rsid w:val="002439C0"/>
    <w:rsid w:val="002439E5"/>
    <w:rsid w:val="00243A33"/>
    <w:rsid w:val="00244369"/>
    <w:rsid w:val="002443F3"/>
    <w:rsid w:val="002447C6"/>
    <w:rsid w:val="002449F1"/>
    <w:rsid w:val="00244D77"/>
    <w:rsid w:val="00245365"/>
    <w:rsid w:val="00245478"/>
    <w:rsid w:val="00245AAE"/>
    <w:rsid w:val="00245AF4"/>
    <w:rsid w:val="00245CCF"/>
    <w:rsid w:val="00245D29"/>
    <w:rsid w:val="00245FB2"/>
    <w:rsid w:val="002465DA"/>
    <w:rsid w:val="002469C0"/>
    <w:rsid w:val="00246BE4"/>
    <w:rsid w:val="00246CF9"/>
    <w:rsid w:val="002474EA"/>
    <w:rsid w:val="00247BF4"/>
    <w:rsid w:val="00247CDD"/>
    <w:rsid w:val="00247FBF"/>
    <w:rsid w:val="00247FDA"/>
    <w:rsid w:val="002518A4"/>
    <w:rsid w:val="00251FF0"/>
    <w:rsid w:val="00252424"/>
    <w:rsid w:val="0025317F"/>
    <w:rsid w:val="002537BC"/>
    <w:rsid w:val="00253C0E"/>
    <w:rsid w:val="00254699"/>
    <w:rsid w:val="0025498B"/>
    <w:rsid w:val="00254D37"/>
    <w:rsid w:val="002550FA"/>
    <w:rsid w:val="0025517D"/>
    <w:rsid w:val="0025542C"/>
    <w:rsid w:val="0025572B"/>
    <w:rsid w:val="00255787"/>
    <w:rsid w:val="00255820"/>
    <w:rsid w:val="002559F3"/>
    <w:rsid w:val="00255AF2"/>
    <w:rsid w:val="00255E58"/>
    <w:rsid w:val="00256160"/>
    <w:rsid w:val="0025622E"/>
    <w:rsid w:val="0025745F"/>
    <w:rsid w:val="00257720"/>
    <w:rsid w:val="002578B9"/>
    <w:rsid w:val="00257D56"/>
    <w:rsid w:val="00257EF9"/>
    <w:rsid w:val="00260337"/>
    <w:rsid w:val="00261DA6"/>
    <w:rsid w:val="0026200C"/>
    <w:rsid w:val="00262EC6"/>
    <w:rsid w:val="00263237"/>
    <w:rsid w:val="002638BB"/>
    <w:rsid w:val="002639CA"/>
    <w:rsid w:val="00263AD3"/>
    <w:rsid w:val="00263C42"/>
    <w:rsid w:val="00263C4F"/>
    <w:rsid w:val="00263F66"/>
    <w:rsid w:val="00263F8C"/>
    <w:rsid w:val="00264064"/>
    <w:rsid w:val="0026407E"/>
    <w:rsid w:val="002641DF"/>
    <w:rsid w:val="00264CC2"/>
    <w:rsid w:val="00264DCB"/>
    <w:rsid w:val="002656EE"/>
    <w:rsid w:val="002659AC"/>
    <w:rsid w:val="00265D49"/>
    <w:rsid w:val="00265E9D"/>
    <w:rsid w:val="002661D0"/>
    <w:rsid w:val="002662B5"/>
    <w:rsid w:val="002664C2"/>
    <w:rsid w:val="002666C5"/>
    <w:rsid w:val="00266C60"/>
    <w:rsid w:val="00266DB5"/>
    <w:rsid w:val="00266FBE"/>
    <w:rsid w:val="00267CD0"/>
    <w:rsid w:val="00267F83"/>
    <w:rsid w:val="002705BC"/>
    <w:rsid w:val="00270645"/>
    <w:rsid w:val="002711B0"/>
    <w:rsid w:val="002711DF"/>
    <w:rsid w:val="0027128A"/>
    <w:rsid w:val="00271299"/>
    <w:rsid w:val="00271345"/>
    <w:rsid w:val="00271590"/>
    <w:rsid w:val="00271B3B"/>
    <w:rsid w:val="00271D68"/>
    <w:rsid w:val="00272306"/>
    <w:rsid w:val="00272537"/>
    <w:rsid w:val="002726CA"/>
    <w:rsid w:val="002728B3"/>
    <w:rsid w:val="00273652"/>
    <w:rsid w:val="00273D79"/>
    <w:rsid w:val="00274B10"/>
    <w:rsid w:val="0027587E"/>
    <w:rsid w:val="00276306"/>
    <w:rsid w:val="00276696"/>
    <w:rsid w:val="00276BF4"/>
    <w:rsid w:val="00276F70"/>
    <w:rsid w:val="00276F8E"/>
    <w:rsid w:val="00276FA9"/>
    <w:rsid w:val="002773EE"/>
    <w:rsid w:val="0027781A"/>
    <w:rsid w:val="0027784C"/>
    <w:rsid w:val="0028002A"/>
    <w:rsid w:val="0028064E"/>
    <w:rsid w:val="00280B03"/>
    <w:rsid w:val="00280D36"/>
    <w:rsid w:val="00281E59"/>
    <w:rsid w:val="002824A0"/>
    <w:rsid w:val="002826F1"/>
    <w:rsid w:val="00282A6B"/>
    <w:rsid w:val="00283150"/>
    <w:rsid w:val="002834B8"/>
    <w:rsid w:val="00283DAB"/>
    <w:rsid w:val="00283DC4"/>
    <w:rsid w:val="00284C77"/>
    <w:rsid w:val="00285152"/>
    <w:rsid w:val="002851CD"/>
    <w:rsid w:val="00285360"/>
    <w:rsid w:val="00285CDB"/>
    <w:rsid w:val="00285F9D"/>
    <w:rsid w:val="00286128"/>
    <w:rsid w:val="00286584"/>
    <w:rsid w:val="00286F6B"/>
    <w:rsid w:val="00287A53"/>
    <w:rsid w:val="0029188E"/>
    <w:rsid w:val="00291928"/>
    <w:rsid w:val="00291977"/>
    <w:rsid w:val="002921CC"/>
    <w:rsid w:val="0029240F"/>
    <w:rsid w:val="00292941"/>
    <w:rsid w:val="00292997"/>
    <w:rsid w:val="00292A63"/>
    <w:rsid w:val="00292BFA"/>
    <w:rsid w:val="0029433C"/>
    <w:rsid w:val="002943E7"/>
    <w:rsid w:val="00294963"/>
    <w:rsid w:val="00294B10"/>
    <w:rsid w:val="0029607D"/>
    <w:rsid w:val="00296525"/>
    <w:rsid w:val="00297448"/>
    <w:rsid w:val="00297508"/>
    <w:rsid w:val="002978E6"/>
    <w:rsid w:val="00297DE3"/>
    <w:rsid w:val="002A02AE"/>
    <w:rsid w:val="002A087E"/>
    <w:rsid w:val="002A1741"/>
    <w:rsid w:val="002A1A59"/>
    <w:rsid w:val="002A1A87"/>
    <w:rsid w:val="002A1C44"/>
    <w:rsid w:val="002A1E23"/>
    <w:rsid w:val="002A2285"/>
    <w:rsid w:val="002A2A80"/>
    <w:rsid w:val="002A2EDA"/>
    <w:rsid w:val="002A31EC"/>
    <w:rsid w:val="002A3209"/>
    <w:rsid w:val="002A3F86"/>
    <w:rsid w:val="002A4641"/>
    <w:rsid w:val="002A49E1"/>
    <w:rsid w:val="002A4E25"/>
    <w:rsid w:val="002A57D9"/>
    <w:rsid w:val="002A57F0"/>
    <w:rsid w:val="002A5BDB"/>
    <w:rsid w:val="002A5F22"/>
    <w:rsid w:val="002A603A"/>
    <w:rsid w:val="002A71CD"/>
    <w:rsid w:val="002B00C2"/>
    <w:rsid w:val="002B051E"/>
    <w:rsid w:val="002B06B9"/>
    <w:rsid w:val="002B0D81"/>
    <w:rsid w:val="002B0DBB"/>
    <w:rsid w:val="002B207E"/>
    <w:rsid w:val="002B266A"/>
    <w:rsid w:val="002B2B07"/>
    <w:rsid w:val="002B2DAB"/>
    <w:rsid w:val="002B3711"/>
    <w:rsid w:val="002B44D5"/>
    <w:rsid w:val="002B52DE"/>
    <w:rsid w:val="002B59F5"/>
    <w:rsid w:val="002B5C15"/>
    <w:rsid w:val="002B6174"/>
    <w:rsid w:val="002B638B"/>
    <w:rsid w:val="002B64FD"/>
    <w:rsid w:val="002B6F82"/>
    <w:rsid w:val="002B7095"/>
    <w:rsid w:val="002B71A3"/>
    <w:rsid w:val="002B78EC"/>
    <w:rsid w:val="002B7BC2"/>
    <w:rsid w:val="002C00A7"/>
    <w:rsid w:val="002C08A5"/>
    <w:rsid w:val="002C1BC8"/>
    <w:rsid w:val="002C1D9F"/>
    <w:rsid w:val="002C1FB7"/>
    <w:rsid w:val="002C2198"/>
    <w:rsid w:val="002C30F6"/>
    <w:rsid w:val="002C3238"/>
    <w:rsid w:val="002C3D21"/>
    <w:rsid w:val="002C40C4"/>
    <w:rsid w:val="002C45B3"/>
    <w:rsid w:val="002C46F8"/>
    <w:rsid w:val="002C4713"/>
    <w:rsid w:val="002C4C7F"/>
    <w:rsid w:val="002C5197"/>
    <w:rsid w:val="002C5422"/>
    <w:rsid w:val="002C5D08"/>
    <w:rsid w:val="002C6046"/>
    <w:rsid w:val="002C6841"/>
    <w:rsid w:val="002C6D6C"/>
    <w:rsid w:val="002C705D"/>
    <w:rsid w:val="002C7187"/>
    <w:rsid w:val="002C7617"/>
    <w:rsid w:val="002D03A4"/>
    <w:rsid w:val="002D03B7"/>
    <w:rsid w:val="002D07E0"/>
    <w:rsid w:val="002D09D8"/>
    <w:rsid w:val="002D0BA9"/>
    <w:rsid w:val="002D15F0"/>
    <w:rsid w:val="002D1951"/>
    <w:rsid w:val="002D1C7F"/>
    <w:rsid w:val="002D209D"/>
    <w:rsid w:val="002D21BD"/>
    <w:rsid w:val="002D2282"/>
    <w:rsid w:val="002D23B7"/>
    <w:rsid w:val="002D2AB0"/>
    <w:rsid w:val="002D2DE6"/>
    <w:rsid w:val="002D2FF5"/>
    <w:rsid w:val="002D3000"/>
    <w:rsid w:val="002D3013"/>
    <w:rsid w:val="002D312B"/>
    <w:rsid w:val="002D3410"/>
    <w:rsid w:val="002D3431"/>
    <w:rsid w:val="002D3549"/>
    <w:rsid w:val="002D3FA2"/>
    <w:rsid w:val="002D410D"/>
    <w:rsid w:val="002D4826"/>
    <w:rsid w:val="002D4A22"/>
    <w:rsid w:val="002D4E28"/>
    <w:rsid w:val="002D5BD5"/>
    <w:rsid w:val="002D5F59"/>
    <w:rsid w:val="002D62D0"/>
    <w:rsid w:val="002D676D"/>
    <w:rsid w:val="002D68DD"/>
    <w:rsid w:val="002D6B99"/>
    <w:rsid w:val="002D6FF2"/>
    <w:rsid w:val="002D72B7"/>
    <w:rsid w:val="002D76A2"/>
    <w:rsid w:val="002D7D98"/>
    <w:rsid w:val="002E0AE1"/>
    <w:rsid w:val="002E0DBA"/>
    <w:rsid w:val="002E1074"/>
    <w:rsid w:val="002E1524"/>
    <w:rsid w:val="002E18A6"/>
    <w:rsid w:val="002E18E3"/>
    <w:rsid w:val="002E195A"/>
    <w:rsid w:val="002E1C73"/>
    <w:rsid w:val="002E25FF"/>
    <w:rsid w:val="002E2746"/>
    <w:rsid w:val="002E2954"/>
    <w:rsid w:val="002E2C20"/>
    <w:rsid w:val="002E35DD"/>
    <w:rsid w:val="002E393E"/>
    <w:rsid w:val="002E3AD0"/>
    <w:rsid w:val="002E3D1B"/>
    <w:rsid w:val="002E3D68"/>
    <w:rsid w:val="002E401A"/>
    <w:rsid w:val="002E46C2"/>
    <w:rsid w:val="002E476F"/>
    <w:rsid w:val="002E4896"/>
    <w:rsid w:val="002E5010"/>
    <w:rsid w:val="002E5D0F"/>
    <w:rsid w:val="002E5EEA"/>
    <w:rsid w:val="002E60B3"/>
    <w:rsid w:val="002E60CB"/>
    <w:rsid w:val="002E6319"/>
    <w:rsid w:val="002E638C"/>
    <w:rsid w:val="002E657F"/>
    <w:rsid w:val="002E69B3"/>
    <w:rsid w:val="002F021D"/>
    <w:rsid w:val="002F11A7"/>
    <w:rsid w:val="002F128B"/>
    <w:rsid w:val="002F1357"/>
    <w:rsid w:val="002F2138"/>
    <w:rsid w:val="002F29A5"/>
    <w:rsid w:val="002F2CE2"/>
    <w:rsid w:val="002F2FED"/>
    <w:rsid w:val="002F3071"/>
    <w:rsid w:val="002F366F"/>
    <w:rsid w:val="002F3DE8"/>
    <w:rsid w:val="002F4150"/>
    <w:rsid w:val="002F426F"/>
    <w:rsid w:val="002F427D"/>
    <w:rsid w:val="002F4F0C"/>
    <w:rsid w:val="002F5F70"/>
    <w:rsid w:val="002F6CAA"/>
    <w:rsid w:val="002F6DFA"/>
    <w:rsid w:val="002F7EEE"/>
    <w:rsid w:val="00300053"/>
    <w:rsid w:val="00300151"/>
    <w:rsid w:val="003009D6"/>
    <w:rsid w:val="00300B9C"/>
    <w:rsid w:val="00300C13"/>
    <w:rsid w:val="00301469"/>
    <w:rsid w:val="00301C90"/>
    <w:rsid w:val="00301CA2"/>
    <w:rsid w:val="003029C9"/>
    <w:rsid w:val="003040C1"/>
    <w:rsid w:val="00304C97"/>
    <w:rsid w:val="0030502A"/>
    <w:rsid w:val="003050DA"/>
    <w:rsid w:val="003050ED"/>
    <w:rsid w:val="0030552A"/>
    <w:rsid w:val="0030562E"/>
    <w:rsid w:val="00305D93"/>
    <w:rsid w:val="00306008"/>
    <w:rsid w:val="00306833"/>
    <w:rsid w:val="00306A52"/>
    <w:rsid w:val="00306F84"/>
    <w:rsid w:val="00307532"/>
    <w:rsid w:val="003079BE"/>
    <w:rsid w:val="003103A4"/>
    <w:rsid w:val="003105CF"/>
    <w:rsid w:val="00310801"/>
    <w:rsid w:val="00310C88"/>
    <w:rsid w:val="00311A73"/>
    <w:rsid w:val="00311E41"/>
    <w:rsid w:val="00312B29"/>
    <w:rsid w:val="00312B2A"/>
    <w:rsid w:val="0031334C"/>
    <w:rsid w:val="00313BC1"/>
    <w:rsid w:val="00313F06"/>
    <w:rsid w:val="00314F5A"/>
    <w:rsid w:val="00315878"/>
    <w:rsid w:val="00315DA9"/>
    <w:rsid w:val="00316556"/>
    <w:rsid w:val="003165CA"/>
    <w:rsid w:val="0031662F"/>
    <w:rsid w:val="003166C9"/>
    <w:rsid w:val="003168F2"/>
    <w:rsid w:val="00316D86"/>
    <w:rsid w:val="0031729D"/>
    <w:rsid w:val="00317977"/>
    <w:rsid w:val="003202CB"/>
    <w:rsid w:val="003203A1"/>
    <w:rsid w:val="00320AA7"/>
    <w:rsid w:val="00321670"/>
    <w:rsid w:val="00321A88"/>
    <w:rsid w:val="00321AAC"/>
    <w:rsid w:val="00322C4A"/>
    <w:rsid w:val="00323362"/>
    <w:rsid w:val="00323842"/>
    <w:rsid w:val="003240A2"/>
    <w:rsid w:val="00324782"/>
    <w:rsid w:val="00324C5A"/>
    <w:rsid w:val="00325601"/>
    <w:rsid w:val="003259BF"/>
    <w:rsid w:val="00325BBD"/>
    <w:rsid w:val="00326297"/>
    <w:rsid w:val="003264BA"/>
    <w:rsid w:val="0032667C"/>
    <w:rsid w:val="00326B62"/>
    <w:rsid w:val="00327322"/>
    <w:rsid w:val="003302C7"/>
    <w:rsid w:val="00330719"/>
    <w:rsid w:val="003308AA"/>
    <w:rsid w:val="0033112F"/>
    <w:rsid w:val="00331408"/>
    <w:rsid w:val="00331FA1"/>
    <w:rsid w:val="003322EA"/>
    <w:rsid w:val="0033252C"/>
    <w:rsid w:val="00332883"/>
    <w:rsid w:val="003329B6"/>
    <w:rsid w:val="00332C80"/>
    <w:rsid w:val="003332BF"/>
    <w:rsid w:val="00333576"/>
    <w:rsid w:val="0033379A"/>
    <w:rsid w:val="00334076"/>
    <w:rsid w:val="003342BC"/>
    <w:rsid w:val="003342FB"/>
    <w:rsid w:val="00334602"/>
    <w:rsid w:val="003355A3"/>
    <w:rsid w:val="00335CE1"/>
    <w:rsid w:val="00335FEC"/>
    <w:rsid w:val="00336A0E"/>
    <w:rsid w:val="0033708C"/>
    <w:rsid w:val="00337AF6"/>
    <w:rsid w:val="00340812"/>
    <w:rsid w:val="00340D6E"/>
    <w:rsid w:val="0034157B"/>
    <w:rsid w:val="00341ECE"/>
    <w:rsid w:val="00341FEE"/>
    <w:rsid w:val="00342F93"/>
    <w:rsid w:val="00343758"/>
    <w:rsid w:val="003442B4"/>
    <w:rsid w:val="00344432"/>
    <w:rsid w:val="00344574"/>
    <w:rsid w:val="00344A1C"/>
    <w:rsid w:val="00345039"/>
    <w:rsid w:val="003453B9"/>
    <w:rsid w:val="00345712"/>
    <w:rsid w:val="00345788"/>
    <w:rsid w:val="00345926"/>
    <w:rsid w:val="00345A9D"/>
    <w:rsid w:val="00345C60"/>
    <w:rsid w:val="00345C74"/>
    <w:rsid w:val="003465E7"/>
    <w:rsid w:val="00346643"/>
    <w:rsid w:val="00346816"/>
    <w:rsid w:val="0034718C"/>
    <w:rsid w:val="00347287"/>
    <w:rsid w:val="00347555"/>
    <w:rsid w:val="003500B7"/>
    <w:rsid w:val="003506F5"/>
    <w:rsid w:val="00350C0A"/>
    <w:rsid w:val="00350C79"/>
    <w:rsid w:val="00350CEB"/>
    <w:rsid w:val="00351A92"/>
    <w:rsid w:val="00351AAD"/>
    <w:rsid w:val="00351D5D"/>
    <w:rsid w:val="00352107"/>
    <w:rsid w:val="00352502"/>
    <w:rsid w:val="00352AFA"/>
    <w:rsid w:val="0035305B"/>
    <w:rsid w:val="003535D5"/>
    <w:rsid w:val="003535D6"/>
    <w:rsid w:val="0035369C"/>
    <w:rsid w:val="003537AC"/>
    <w:rsid w:val="00353F0F"/>
    <w:rsid w:val="00354D1D"/>
    <w:rsid w:val="00354D9D"/>
    <w:rsid w:val="0035512A"/>
    <w:rsid w:val="003555FF"/>
    <w:rsid w:val="00356589"/>
    <w:rsid w:val="00357558"/>
    <w:rsid w:val="00357783"/>
    <w:rsid w:val="00357A0F"/>
    <w:rsid w:val="0036012A"/>
    <w:rsid w:val="00360659"/>
    <w:rsid w:val="003606A1"/>
    <w:rsid w:val="003608F9"/>
    <w:rsid w:val="00362A5D"/>
    <w:rsid w:val="003642FE"/>
    <w:rsid w:val="00364468"/>
    <w:rsid w:val="0036450B"/>
    <w:rsid w:val="00364BA8"/>
    <w:rsid w:val="003650A9"/>
    <w:rsid w:val="00365CBF"/>
    <w:rsid w:val="00365DAF"/>
    <w:rsid w:val="00365ED7"/>
    <w:rsid w:val="00366398"/>
    <w:rsid w:val="003663AA"/>
    <w:rsid w:val="003670A5"/>
    <w:rsid w:val="00367B9F"/>
    <w:rsid w:val="00367C29"/>
    <w:rsid w:val="00367F3E"/>
    <w:rsid w:val="00370875"/>
    <w:rsid w:val="00371614"/>
    <w:rsid w:val="0037185B"/>
    <w:rsid w:val="00371FCC"/>
    <w:rsid w:val="00372AD1"/>
    <w:rsid w:val="00372E2F"/>
    <w:rsid w:val="00372EC4"/>
    <w:rsid w:val="00373319"/>
    <w:rsid w:val="0037355C"/>
    <w:rsid w:val="00373958"/>
    <w:rsid w:val="00373977"/>
    <w:rsid w:val="00373C84"/>
    <w:rsid w:val="003744EA"/>
    <w:rsid w:val="00374609"/>
    <w:rsid w:val="00375366"/>
    <w:rsid w:val="0037593B"/>
    <w:rsid w:val="003760A4"/>
    <w:rsid w:val="00377140"/>
    <w:rsid w:val="00377202"/>
    <w:rsid w:val="00380152"/>
    <w:rsid w:val="00381AEC"/>
    <w:rsid w:val="0038328C"/>
    <w:rsid w:val="00383495"/>
    <w:rsid w:val="003843F6"/>
    <w:rsid w:val="00384789"/>
    <w:rsid w:val="003848C7"/>
    <w:rsid w:val="00384B37"/>
    <w:rsid w:val="00384B6C"/>
    <w:rsid w:val="003858D2"/>
    <w:rsid w:val="00386AEA"/>
    <w:rsid w:val="0038761A"/>
    <w:rsid w:val="00387A2E"/>
    <w:rsid w:val="00387F7E"/>
    <w:rsid w:val="00390247"/>
    <w:rsid w:val="00390D3C"/>
    <w:rsid w:val="003918D8"/>
    <w:rsid w:val="003918DE"/>
    <w:rsid w:val="00391A72"/>
    <w:rsid w:val="00391E9A"/>
    <w:rsid w:val="00391F85"/>
    <w:rsid w:val="00392457"/>
    <w:rsid w:val="0039272C"/>
    <w:rsid w:val="003927BA"/>
    <w:rsid w:val="00393068"/>
    <w:rsid w:val="0039309B"/>
    <w:rsid w:val="0039426F"/>
    <w:rsid w:val="003944B1"/>
    <w:rsid w:val="003945C1"/>
    <w:rsid w:val="00395628"/>
    <w:rsid w:val="003A004C"/>
    <w:rsid w:val="003A0207"/>
    <w:rsid w:val="003A0398"/>
    <w:rsid w:val="003A03CE"/>
    <w:rsid w:val="003A1291"/>
    <w:rsid w:val="003A1A1C"/>
    <w:rsid w:val="003A1C83"/>
    <w:rsid w:val="003A1D0E"/>
    <w:rsid w:val="003A28E0"/>
    <w:rsid w:val="003A2B0C"/>
    <w:rsid w:val="003A2E41"/>
    <w:rsid w:val="003A2FD9"/>
    <w:rsid w:val="003A34B5"/>
    <w:rsid w:val="003A3669"/>
    <w:rsid w:val="003A38CC"/>
    <w:rsid w:val="003A3954"/>
    <w:rsid w:val="003A41B4"/>
    <w:rsid w:val="003A47FF"/>
    <w:rsid w:val="003A4A48"/>
    <w:rsid w:val="003A532B"/>
    <w:rsid w:val="003A542F"/>
    <w:rsid w:val="003A59F0"/>
    <w:rsid w:val="003A61B7"/>
    <w:rsid w:val="003A623D"/>
    <w:rsid w:val="003A63E0"/>
    <w:rsid w:val="003A64C4"/>
    <w:rsid w:val="003A6B74"/>
    <w:rsid w:val="003A6F58"/>
    <w:rsid w:val="003A72C2"/>
    <w:rsid w:val="003A73E9"/>
    <w:rsid w:val="003B0476"/>
    <w:rsid w:val="003B07D3"/>
    <w:rsid w:val="003B0A44"/>
    <w:rsid w:val="003B1272"/>
    <w:rsid w:val="003B16E1"/>
    <w:rsid w:val="003B181D"/>
    <w:rsid w:val="003B290E"/>
    <w:rsid w:val="003B3414"/>
    <w:rsid w:val="003B477A"/>
    <w:rsid w:val="003B4F3B"/>
    <w:rsid w:val="003B4FA8"/>
    <w:rsid w:val="003B51B7"/>
    <w:rsid w:val="003B5320"/>
    <w:rsid w:val="003B55DD"/>
    <w:rsid w:val="003B59CA"/>
    <w:rsid w:val="003B6085"/>
    <w:rsid w:val="003B6225"/>
    <w:rsid w:val="003B6915"/>
    <w:rsid w:val="003B782B"/>
    <w:rsid w:val="003B7EF4"/>
    <w:rsid w:val="003C044C"/>
    <w:rsid w:val="003C079C"/>
    <w:rsid w:val="003C260B"/>
    <w:rsid w:val="003C2D79"/>
    <w:rsid w:val="003C3080"/>
    <w:rsid w:val="003C381D"/>
    <w:rsid w:val="003C3D58"/>
    <w:rsid w:val="003C3FBA"/>
    <w:rsid w:val="003C4247"/>
    <w:rsid w:val="003C47BE"/>
    <w:rsid w:val="003C487C"/>
    <w:rsid w:val="003C4A21"/>
    <w:rsid w:val="003C5489"/>
    <w:rsid w:val="003C556E"/>
    <w:rsid w:val="003C6C0B"/>
    <w:rsid w:val="003C71F4"/>
    <w:rsid w:val="003C7819"/>
    <w:rsid w:val="003C7BC1"/>
    <w:rsid w:val="003D1F99"/>
    <w:rsid w:val="003D22E9"/>
    <w:rsid w:val="003D35D3"/>
    <w:rsid w:val="003D5487"/>
    <w:rsid w:val="003D5B33"/>
    <w:rsid w:val="003D649B"/>
    <w:rsid w:val="003D750C"/>
    <w:rsid w:val="003D7E8A"/>
    <w:rsid w:val="003D7F56"/>
    <w:rsid w:val="003E0211"/>
    <w:rsid w:val="003E0235"/>
    <w:rsid w:val="003E09A3"/>
    <w:rsid w:val="003E18AB"/>
    <w:rsid w:val="003E1EC7"/>
    <w:rsid w:val="003E1F0A"/>
    <w:rsid w:val="003E2AEA"/>
    <w:rsid w:val="003E2E28"/>
    <w:rsid w:val="003E42E5"/>
    <w:rsid w:val="003E45ED"/>
    <w:rsid w:val="003E46C4"/>
    <w:rsid w:val="003E4BA2"/>
    <w:rsid w:val="003E4DD9"/>
    <w:rsid w:val="003E5E13"/>
    <w:rsid w:val="003E60EF"/>
    <w:rsid w:val="003E6512"/>
    <w:rsid w:val="003E7CFB"/>
    <w:rsid w:val="003F0385"/>
    <w:rsid w:val="003F0A41"/>
    <w:rsid w:val="003F14EE"/>
    <w:rsid w:val="003F176A"/>
    <w:rsid w:val="003F1798"/>
    <w:rsid w:val="003F29B1"/>
    <w:rsid w:val="003F29D1"/>
    <w:rsid w:val="003F393F"/>
    <w:rsid w:val="003F4A39"/>
    <w:rsid w:val="003F4F40"/>
    <w:rsid w:val="003F5150"/>
    <w:rsid w:val="003F51D0"/>
    <w:rsid w:val="003F5B25"/>
    <w:rsid w:val="003F5D97"/>
    <w:rsid w:val="003F601A"/>
    <w:rsid w:val="003F6737"/>
    <w:rsid w:val="003F6B20"/>
    <w:rsid w:val="003F6C95"/>
    <w:rsid w:val="003F6EA5"/>
    <w:rsid w:val="003F700B"/>
    <w:rsid w:val="003F7178"/>
    <w:rsid w:val="003F71E4"/>
    <w:rsid w:val="003F7635"/>
    <w:rsid w:val="003F7834"/>
    <w:rsid w:val="003F798F"/>
    <w:rsid w:val="0040178D"/>
    <w:rsid w:val="0040199D"/>
    <w:rsid w:val="00401B7D"/>
    <w:rsid w:val="00401F1B"/>
    <w:rsid w:val="0040226B"/>
    <w:rsid w:val="00402ABC"/>
    <w:rsid w:val="00402AF0"/>
    <w:rsid w:val="00402D35"/>
    <w:rsid w:val="00402D75"/>
    <w:rsid w:val="004031E4"/>
    <w:rsid w:val="00403348"/>
    <w:rsid w:val="00403491"/>
    <w:rsid w:val="00403749"/>
    <w:rsid w:val="00403E16"/>
    <w:rsid w:val="0040446A"/>
    <w:rsid w:val="0040446F"/>
    <w:rsid w:val="00404833"/>
    <w:rsid w:val="00404CFC"/>
    <w:rsid w:val="00405475"/>
    <w:rsid w:val="00405497"/>
    <w:rsid w:val="00405A5D"/>
    <w:rsid w:val="00405EAE"/>
    <w:rsid w:val="004062A1"/>
    <w:rsid w:val="004067DB"/>
    <w:rsid w:val="00406B64"/>
    <w:rsid w:val="00406FAA"/>
    <w:rsid w:val="00407AAC"/>
    <w:rsid w:val="00407C27"/>
    <w:rsid w:val="0041022D"/>
    <w:rsid w:val="004106D7"/>
    <w:rsid w:val="00410B31"/>
    <w:rsid w:val="004118C6"/>
    <w:rsid w:val="00411CED"/>
    <w:rsid w:val="0041254D"/>
    <w:rsid w:val="00412B57"/>
    <w:rsid w:val="00412D83"/>
    <w:rsid w:val="00412D9F"/>
    <w:rsid w:val="004133FC"/>
    <w:rsid w:val="00413CED"/>
    <w:rsid w:val="00413D95"/>
    <w:rsid w:val="00413E8F"/>
    <w:rsid w:val="004140EF"/>
    <w:rsid w:val="0041447B"/>
    <w:rsid w:val="0041460C"/>
    <w:rsid w:val="004147F9"/>
    <w:rsid w:val="004157EC"/>
    <w:rsid w:val="00415D44"/>
    <w:rsid w:val="00415DA8"/>
    <w:rsid w:val="00415E93"/>
    <w:rsid w:val="00415FE2"/>
    <w:rsid w:val="00416577"/>
    <w:rsid w:val="0041679A"/>
    <w:rsid w:val="00416881"/>
    <w:rsid w:val="00416B4A"/>
    <w:rsid w:val="00417704"/>
    <w:rsid w:val="00420351"/>
    <w:rsid w:val="00420598"/>
    <w:rsid w:val="00420EE4"/>
    <w:rsid w:val="0042109E"/>
    <w:rsid w:val="00422728"/>
    <w:rsid w:val="00422B89"/>
    <w:rsid w:val="0042410B"/>
    <w:rsid w:val="0042418A"/>
    <w:rsid w:val="0042581B"/>
    <w:rsid w:val="0042625C"/>
    <w:rsid w:val="00426461"/>
    <w:rsid w:val="004264E3"/>
    <w:rsid w:val="004268DB"/>
    <w:rsid w:val="00426B96"/>
    <w:rsid w:val="00426C31"/>
    <w:rsid w:val="004271EB"/>
    <w:rsid w:val="00427D19"/>
    <w:rsid w:val="00427E0E"/>
    <w:rsid w:val="00430970"/>
    <w:rsid w:val="00430A94"/>
    <w:rsid w:val="00430BD2"/>
    <w:rsid w:val="00430C70"/>
    <w:rsid w:val="00430FC3"/>
    <w:rsid w:val="00431730"/>
    <w:rsid w:val="00431993"/>
    <w:rsid w:val="00431F37"/>
    <w:rsid w:val="00433171"/>
    <w:rsid w:val="004336D8"/>
    <w:rsid w:val="00433A07"/>
    <w:rsid w:val="00433BA7"/>
    <w:rsid w:val="00433C73"/>
    <w:rsid w:val="004343F7"/>
    <w:rsid w:val="00434695"/>
    <w:rsid w:val="004349DF"/>
    <w:rsid w:val="00435344"/>
    <w:rsid w:val="00435626"/>
    <w:rsid w:val="004356D1"/>
    <w:rsid w:val="00435BE6"/>
    <w:rsid w:val="00435CA7"/>
    <w:rsid w:val="004361CF"/>
    <w:rsid w:val="00436734"/>
    <w:rsid w:val="0043675B"/>
    <w:rsid w:val="00436B70"/>
    <w:rsid w:val="004370CF"/>
    <w:rsid w:val="00437110"/>
    <w:rsid w:val="004401ED"/>
    <w:rsid w:val="00440482"/>
    <w:rsid w:val="004407D9"/>
    <w:rsid w:val="00441275"/>
    <w:rsid w:val="00441A59"/>
    <w:rsid w:val="00441F7B"/>
    <w:rsid w:val="00442EDE"/>
    <w:rsid w:val="00443AF4"/>
    <w:rsid w:val="00443C08"/>
    <w:rsid w:val="004443B5"/>
    <w:rsid w:val="004443FD"/>
    <w:rsid w:val="004444F9"/>
    <w:rsid w:val="00444636"/>
    <w:rsid w:val="004447A6"/>
    <w:rsid w:val="00444B6D"/>
    <w:rsid w:val="00445669"/>
    <w:rsid w:val="00445BD0"/>
    <w:rsid w:val="00445F8E"/>
    <w:rsid w:val="00446313"/>
    <w:rsid w:val="00447151"/>
    <w:rsid w:val="004473D1"/>
    <w:rsid w:val="004506CA"/>
    <w:rsid w:val="004515A0"/>
    <w:rsid w:val="004515A4"/>
    <w:rsid w:val="0045176B"/>
    <w:rsid w:val="004519AB"/>
    <w:rsid w:val="004519F4"/>
    <w:rsid w:val="00452493"/>
    <w:rsid w:val="00452945"/>
    <w:rsid w:val="00452C51"/>
    <w:rsid w:val="00452D9D"/>
    <w:rsid w:val="00452DF5"/>
    <w:rsid w:val="004532BB"/>
    <w:rsid w:val="00453433"/>
    <w:rsid w:val="004536F4"/>
    <w:rsid w:val="004541E9"/>
    <w:rsid w:val="00454528"/>
    <w:rsid w:val="00454CC5"/>
    <w:rsid w:val="00454E21"/>
    <w:rsid w:val="004550E2"/>
    <w:rsid w:val="00455593"/>
    <w:rsid w:val="00455BFB"/>
    <w:rsid w:val="00456B6B"/>
    <w:rsid w:val="00456F63"/>
    <w:rsid w:val="00457DC6"/>
    <w:rsid w:val="004602A5"/>
    <w:rsid w:val="00460889"/>
    <w:rsid w:val="00460DB3"/>
    <w:rsid w:val="004614A3"/>
    <w:rsid w:val="00461EEE"/>
    <w:rsid w:val="00462455"/>
    <w:rsid w:val="004626AA"/>
    <w:rsid w:val="00462716"/>
    <w:rsid w:val="00462EA4"/>
    <w:rsid w:val="00462FB6"/>
    <w:rsid w:val="0046386D"/>
    <w:rsid w:val="00463A73"/>
    <w:rsid w:val="00463A96"/>
    <w:rsid w:val="00463B69"/>
    <w:rsid w:val="00463E78"/>
    <w:rsid w:val="00463EAE"/>
    <w:rsid w:val="00464346"/>
    <w:rsid w:val="004666D4"/>
    <w:rsid w:val="00466EE9"/>
    <w:rsid w:val="0046721F"/>
    <w:rsid w:val="00467465"/>
    <w:rsid w:val="004674E8"/>
    <w:rsid w:val="00467CBE"/>
    <w:rsid w:val="0047069D"/>
    <w:rsid w:val="004709D2"/>
    <w:rsid w:val="00470D93"/>
    <w:rsid w:val="00471820"/>
    <w:rsid w:val="004723CB"/>
    <w:rsid w:val="00472A73"/>
    <w:rsid w:val="0047388C"/>
    <w:rsid w:val="00473C64"/>
    <w:rsid w:val="00474219"/>
    <w:rsid w:val="00474735"/>
    <w:rsid w:val="00474DCC"/>
    <w:rsid w:val="0047588D"/>
    <w:rsid w:val="00475E5B"/>
    <w:rsid w:val="004760E0"/>
    <w:rsid w:val="0047641C"/>
    <w:rsid w:val="004767F8"/>
    <w:rsid w:val="00476C37"/>
    <w:rsid w:val="00476D48"/>
    <w:rsid w:val="004773C5"/>
    <w:rsid w:val="004775DF"/>
    <w:rsid w:val="00477615"/>
    <w:rsid w:val="00477711"/>
    <w:rsid w:val="00477B05"/>
    <w:rsid w:val="004814C8"/>
    <w:rsid w:val="00481619"/>
    <w:rsid w:val="00482851"/>
    <w:rsid w:val="00482DBC"/>
    <w:rsid w:val="00482E91"/>
    <w:rsid w:val="00483212"/>
    <w:rsid w:val="00483BB1"/>
    <w:rsid w:val="0048470C"/>
    <w:rsid w:val="00484E4B"/>
    <w:rsid w:val="00485284"/>
    <w:rsid w:val="00485356"/>
    <w:rsid w:val="00486010"/>
    <w:rsid w:val="00486220"/>
    <w:rsid w:val="00486C72"/>
    <w:rsid w:val="0048709F"/>
    <w:rsid w:val="0048710C"/>
    <w:rsid w:val="00487B60"/>
    <w:rsid w:val="00490A15"/>
    <w:rsid w:val="00490B7F"/>
    <w:rsid w:val="004915EC"/>
    <w:rsid w:val="00491621"/>
    <w:rsid w:val="00491F0F"/>
    <w:rsid w:val="0049277F"/>
    <w:rsid w:val="004937B3"/>
    <w:rsid w:val="00493A9C"/>
    <w:rsid w:val="0049417E"/>
    <w:rsid w:val="0049439F"/>
    <w:rsid w:val="0049458D"/>
    <w:rsid w:val="004945C2"/>
    <w:rsid w:val="00494CB4"/>
    <w:rsid w:val="00494D16"/>
    <w:rsid w:val="00494F7B"/>
    <w:rsid w:val="004950A1"/>
    <w:rsid w:val="0049567D"/>
    <w:rsid w:val="00495B2D"/>
    <w:rsid w:val="00495D74"/>
    <w:rsid w:val="00496154"/>
    <w:rsid w:val="004962D5"/>
    <w:rsid w:val="004969A3"/>
    <w:rsid w:val="0049761C"/>
    <w:rsid w:val="00497FD8"/>
    <w:rsid w:val="004A01C7"/>
    <w:rsid w:val="004A03EC"/>
    <w:rsid w:val="004A0563"/>
    <w:rsid w:val="004A0ACE"/>
    <w:rsid w:val="004A0BC7"/>
    <w:rsid w:val="004A116A"/>
    <w:rsid w:val="004A1661"/>
    <w:rsid w:val="004A1BF8"/>
    <w:rsid w:val="004A2476"/>
    <w:rsid w:val="004A2A03"/>
    <w:rsid w:val="004A2BBC"/>
    <w:rsid w:val="004A41DF"/>
    <w:rsid w:val="004A483F"/>
    <w:rsid w:val="004A4B93"/>
    <w:rsid w:val="004A5529"/>
    <w:rsid w:val="004A56C7"/>
    <w:rsid w:val="004A5AE9"/>
    <w:rsid w:val="004A5BAF"/>
    <w:rsid w:val="004A5EA0"/>
    <w:rsid w:val="004A6701"/>
    <w:rsid w:val="004A6735"/>
    <w:rsid w:val="004A6E6F"/>
    <w:rsid w:val="004A70F7"/>
    <w:rsid w:val="004A7575"/>
    <w:rsid w:val="004B0F2B"/>
    <w:rsid w:val="004B11B7"/>
    <w:rsid w:val="004B1D32"/>
    <w:rsid w:val="004B1ED4"/>
    <w:rsid w:val="004B2578"/>
    <w:rsid w:val="004B2FE8"/>
    <w:rsid w:val="004B3C1D"/>
    <w:rsid w:val="004B3E16"/>
    <w:rsid w:val="004B4221"/>
    <w:rsid w:val="004B47D4"/>
    <w:rsid w:val="004B5238"/>
    <w:rsid w:val="004B552B"/>
    <w:rsid w:val="004B5816"/>
    <w:rsid w:val="004B5A23"/>
    <w:rsid w:val="004B5C05"/>
    <w:rsid w:val="004B5DDF"/>
    <w:rsid w:val="004B647C"/>
    <w:rsid w:val="004B6CAD"/>
    <w:rsid w:val="004B6D0F"/>
    <w:rsid w:val="004B715D"/>
    <w:rsid w:val="004B747B"/>
    <w:rsid w:val="004B7688"/>
    <w:rsid w:val="004B7C63"/>
    <w:rsid w:val="004B7C8B"/>
    <w:rsid w:val="004B7D4A"/>
    <w:rsid w:val="004C0675"/>
    <w:rsid w:val="004C0764"/>
    <w:rsid w:val="004C0826"/>
    <w:rsid w:val="004C0A09"/>
    <w:rsid w:val="004C0C07"/>
    <w:rsid w:val="004C0DD3"/>
    <w:rsid w:val="004C1A0A"/>
    <w:rsid w:val="004C22C3"/>
    <w:rsid w:val="004C243F"/>
    <w:rsid w:val="004C262B"/>
    <w:rsid w:val="004C2C37"/>
    <w:rsid w:val="004C3045"/>
    <w:rsid w:val="004C30A8"/>
    <w:rsid w:val="004C34A6"/>
    <w:rsid w:val="004C35F4"/>
    <w:rsid w:val="004C3B36"/>
    <w:rsid w:val="004C405D"/>
    <w:rsid w:val="004C44BF"/>
    <w:rsid w:val="004C44F4"/>
    <w:rsid w:val="004C4878"/>
    <w:rsid w:val="004C48FD"/>
    <w:rsid w:val="004C5814"/>
    <w:rsid w:val="004C59B7"/>
    <w:rsid w:val="004C5A74"/>
    <w:rsid w:val="004C655E"/>
    <w:rsid w:val="004C67D3"/>
    <w:rsid w:val="004C7093"/>
    <w:rsid w:val="004C7100"/>
    <w:rsid w:val="004C713A"/>
    <w:rsid w:val="004C71C1"/>
    <w:rsid w:val="004C7C65"/>
    <w:rsid w:val="004D02AB"/>
    <w:rsid w:val="004D09C5"/>
    <w:rsid w:val="004D10FD"/>
    <w:rsid w:val="004D123D"/>
    <w:rsid w:val="004D1CD4"/>
    <w:rsid w:val="004D22C4"/>
    <w:rsid w:val="004D248D"/>
    <w:rsid w:val="004D2508"/>
    <w:rsid w:val="004D2514"/>
    <w:rsid w:val="004D270F"/>
    <w:rsid w:val="004D2C40"/>
    <w:rsid w:val="004D360A"/>
    <w:rsid w:val="004D4696"/>
    <w:rsid w:val="004D47BA"/>
    <w:rsid w:val="004D4A4B"/>
    <w:rsid w:val="004D5ED6"/>
    <w:rsid w:val="004D62D9"/>
    <w:rsid w:val="004D695B"/>
    <w:rsid w:val="004D6BC6"/>
    <w:rsid w:val="004D6D6E"/>
    <w:rsid w:val="004D6FA4"/>
    <w:rsid w:val="004D7378"/>
    <w:rsid w:val="004D778E"/>
    <w:rsid w:val="004D78BA"/>
    <w:rsid w:val="004D7B18"/>
    <w:rsid w:val="004D7C75"/>
    <w:rsid w:val="004D7DB2"/>
    <w:rsid w:val="004D7FAE"/>
    <w:rsid w:val="004E0873"/>
    <w:rsid w:val="004E0C4F"/>
    <w:rsid w:val="004E0DBA"/>
    <w:rsid w:val="004E14D1"/>
    <w:rsid w:val="004E3BC9"/>
    <w:rsid w:val="004E47A8"/>
    <w:rsid w:val="004E4D70"/>
    <w:rsid w:val="004E5079"/>
    <w:rsid w:val="004E5159"/>
    <w:rsid w:val="004E5378"/>
    <w:rsid w:val="004E56FB"/>
    <w:rsid w:val="004E5916"/>
    <w:rsid w:val="004E5924"/>
    <w:rsid w:val="004E67A7"/>
    <w:rsid w:val="004E6C10"/>
    <w:rsid w:val="004E73AA"/>
    <w:rsid w:val="004E761A"/>
    <w:rsid w:val="004E7AA1"/>
    <w:rsid w:val="004E7C27"/>
    <w:rsid w:val="004E7FC4"/>
    <w:rsid w:val="004F00C3"/>
    <w:rsid w:val="004F0DA8"/>
    <w:rsid w:val="004F18D8"/>
    <w:rsid w:val="004F1C5B"/>
    <w:rsid w:val="004F202F"/>
    <w:rsid w:val="004F2234"/>
    <w:rsid w:val="004F23FE"/>
    <w:rsid w:val="004F2A71"/>
    <w:rsid w:val="004F2CCF"/>
    <w:rsid w:val="004F2D36"/>
    <w:rsid w:val="004F2F09"/>
    <w:rsid w:val="004F30B6"/>
    <w:rsid w:val="004F3E0A"/>
    <w:rsid w:val="004F4004"/>
    <w:rsid w:val="004F4177"/>
    <w:rsid w:val="004F431E"/>
    <w:rsid w:val="004F4C2F"/>
    <w:rsid w:val="004F5053"/>
    <w:rsid w:val="004F562F"/>
    <w:rsid w:val="004F5A65"/>
    <w:rsid w:val="004F5B53"/>
    <w:rsid w:val="004F62C7"/>
    <w:rsid w:val="004F6770"/>
    <w:rsid w:val="004F6E3A"/>
    <w:rsid w:val="004F756F"/>
    <w:rsid w:val="005002E2"/>
    <w:rsid w:val="005003C6"/>
    <w:rsid w:val="005005D1"/>
    <w:rsid w:val="00500A5D"/>
    <w:rsid w:val="00500A62"/>
    <w:rsid w:val="00500C83"/>
    <w:rsid w:val="00500F12"/>
    <w:rsid w:val="0050149B"/>
    <w:rsid w:val="00502281"/>
    <w:rsid w:val="005022B8"/>
    <w:rsid w:val="00502C73"/>
    <w:rsid w:val="0050338B"/>
    <w:rsid w:val="00503746"/>
    <w:rsid w:val="00503C93"/>
    <w:rsid w:val="00503C9E"/>
    <w:rsid w:val="0050415A"/>
    <w:rsid w:val="005041B5"/>
    <w:rsid w:val="0050486D"/>
    <w:rsid w:val="00504BAD"/>
    <w:rsid w:val="00504D3E"/>
    <w:rsid w:val="0050530F"/>
    <w:rsid w:val="0050595D"/>
    <w:rsid w:val="00505F6B"/>
    <w:rsid w:val="00506157"/>
    <w:rsid w:val="005062A3"/>
    <w:rsid w:val="005067A2"/>
    <w:rsid w:val="005068DF"/>
    <w:rsid w:val="00506D61"/>
    <w:rsid w:val="0050735D"/>
    <w:rsid w:val="00507DE8"/>
    <w:rsid w:val="00510812"/>
    <w:rsid w:val="0051103F"/>
    <w:rsid w:val="0051108C"/>
    <w:rsid w:val="00511217"/>
    <w:rsid w:val="005117F6"/>
    <w:rsid w:val="005125B1"/>
    <w:rsid w:val="00512A99"/>
    <w:rsid w:val="00512B53"/>
    <w:rsid w:val="00513195"/>
    <w:rsid w:val="005134D5"/>
    <w:rsid w:val="005147FB"/>
    <w:rsid w:val="005147FF"/>
    <w:rsid w:val="005149A0"/>
    <w:rsid w:val="00514AA9"/>
    <w:rsid w:val="00514E2F"/>
    <w:rsid w:val="00514E53"/>
    <w:rsid w:val="0051521D"/>
    <w:rsid w:val="005155CC"/>
    <w:rsid w:val="00515650"/>
    <w:rsid w:val="005160EB"/>
    <w:rsid w:val="005168A4"/>
    <w:rsid w:val="00516B59"/>
    <w:rsid w:val="00516E24"/>
    <w:rsid w:val="00516E85"/>
    <w:rsid w:val="00516EE3"/>
    <w:rsid w:val="005176CA"/>
    <w:rsid w:val="0051770B"/>
    <w:rsid w:val="005178AC"/>
    <w:rsid w:val="00517BED"/>
    <w:rsid w:val="005207BB"/>
    <w:rsid w:val="0052088E"/>
    <w:rsid w:val="00520EDD"/>
    <w:rsid w:val="00521024"/>
    <w:rsid w:val="005215A9"/>
    <w:rsid w:val="00521850"/>
    <w:rsid w:val="00521966"/>
    <w:rsid w:val="00521BF6"/>
    <w:rsid w:val="00521CFE"/>
    <w:rsid w:val="00522BFE"/>
    <w:rsid w:val="00522E47"/>
    <w:rsid w:val="00524099"/>
    <w:rsid w:val="005242D3"/>
    <w:rsid w:val="00524C4B"/>
    <w:rsid w:val="00524FDD"/>
    <w:rsid w:val="0052506F"/>
    <w:rsid w:val="005257A4"/>
    <w:rsid w:val="005258B4"/>
    <w:rsid w:val="005259D0"/>
    <w:rsid w:val="00525A3B"/>
    <w:rsid w:val="00525E47"/>
    <w:rsid w:val="00526571"/>
    <w:rsid w:val="0052661E"/>
    <w:rsid w:val="00526653"/>
    <w:rsid w:val="00526C76"/>
    <w:rsid w:val="005272ED"/>
    <w:rsid w:val="00527952"/>
    <w:rsid w:val="00527CC7"/>
    <w:rsid w:val="00527E52"/>
    <w:rsid w:val="00527F43"/>
    <w:rsid w:val="00530983"/>
    <w:rsid w:val="005312BB"/>
    <w:rsid w:val="00531439"/>
    <w:rsid w:val="0053168C"/>
    <w:rsid w:val="00531758"/>
    <w:rsid w:val="005318F0"/>
    <w:rsid w:val="00532607"/>
    <w:rsid w:val="00532C6C"/>
    <w:rsid w:val="00532E98"/>
    <w:rsid w:val="00533018"/>
    <w:rsid w:val="00533693"/>
    <w:rsid w:val="00534A2D"/>
    <w:rsid w:val="00534EA5"/>
    <w:rsid w:val="00535026"/>
    <w:rsid w:val="0053575A"/>
    <w:rsid w:val="0053588E"/>
    <w:rsid w:val="005358BB"/>
    <w:rsid w:val="00536A55"/>
    <w:rsid w:val="00536A58"/>
    <w:rsid w:val="00536FBC"/>
    <w:rsid w:val="005373EC"/>
    <w:rsid w:val="0054005C"/>
    <w:rsid w:val="005400BC"/>
    <w:rsid w:val="0054021D"/>
    <w:rsid w:val="00540CE3"/>
    <w:rsid w:val="00540E80"/>
    <w:rsid w:val="00540FBD"/>
    <w:rsid w:val="00541D7B"/>
    <w:rsid w:val="00541E8A"/>
    <w:rsid w:val="00542003"/>
    <w:rsid w:val="005426E4"/>
    <w:rsid w:val="0054274F"/>
    <w:rsid w:val="00542D90"/>
    <w:rsid w:val="0054386C"/>
    <w:rsid w:val="00543B6B"/>
    <w:rsid w:val="00543F1F"/>
    <w:rsid w:val="00544268"/>
    <w:rsid w:val="00544427"/>
    <w:rsid w:val="00545164"/>
    <w:rsid w:val="005452D0"/>
    <w:rsid w:val="005453F6"/>
    <w:rsid w:val="00545421"/>
    <w:rsid w:val="00546BC7"/>
    <w:rsid w:val="0054799C"/>
    <w:rsid w:val="00547F8F"/>
    <w:rsid w:val="0055049F"/>
    <w:rsid w:val="00550E37"/>
    <w:rsid w:val="00550E7D"/>
    <w:rsid w:val="00551552"/>
    <w:rsid w:val="005524D2"/>
    <w:rsid w:val="00552EF1"/>
    <w:rsid w:val="005536DC"/>
    <w:rsid w:val="00553AB6"/>
    <w:rsid w:val="00553D9E"/>
    <w:rsid w:val="00554004"/>
    <w:rsid w:val="00555436"/>
    <w:rsid w:val="0055581E"/>
    <w:rsid w:val="00555A88"/>
    <w:rsid w:val="00555E15"/>
    <w:rsid w:val="00556B6D"/>
    <w:rsid w:val="00557161"/>
    <w:rsid w:val="005578CC"/>
    <w:rsid w:val="00560366"/>
    <w:rsid w:val="0056065B"/>
    <w:rsid w:val="00561944"/>
    <w:rsid w:val="005620AE"/>
    <w:rsid w:val="00562490"/>
    <w:rsid w:val="00562829"/>
    <w:rsid w:val="005629ED"/>
    <w:rsid w:val="0056345E"/>
    <w:rsid w:val="0056377D"/>
    <w:rsid w:val="005646BD"/>
    <w:rsid w:val="00565553"/>
    <w:rsid w:val="00566B37"/>
    <w:rsid w:val="005670D7"/>
    <w:rsid w:val="00570A9C"/>
    <w:rsid w:val="00570FD7"/>
    <w:rsid w:val="00571C8E"/>
    <w:rsid w:val="00571DFB"/>
    <w:rsid w:val="00571E0A"/>
    <w:rsid w:val="00572480"/>
    <w:rsid w:val="005728CB"/>
    <w:rsid w:val="0057294E"/>
    <w:rsid w:val="005729E1"/>
    <w:rsid w:val="00573554"/>
    <w:rsid w:val="0057374E"/>
    <w:rsid w:val="005739EE"/>
    <w:rsid w:val="00573AB8"/>
    <w:rsid w:val="00573DD4"/>
    <w:rsid w:val="00574155"/>
    <w:rsid w:val="00574534"/>
    <w:rsid w:val="00574914"/>
    <w:rsid w:val="00574F53"/>
    <w:rsid w:val="00575804"/>
    <w:rsid w:val="00575D7F"/>
    <w:rsid w:val="00575E43"/>
    <w:rsid w:val="00576EAE"/>
    <w:rsid w:val="0057743C"/>
    <w:rsid w:val="0057756F"/>
    <w:rsid w:val="005779C6"/>
    <w:rsid w:val="00577C31"/>
    <w:rsid w:val="00577E3C"/>
    <w:rsid w:val="00577FC4"/>
    <w:rsid w:val="00580BD5"/>
    <w:rsid w:val="00580C6F"/>
    <w:rsid w:val="00580E32"/>
    <w:rsid w:val="00581520"/>
    <w:rsid w:val="0058190D"/>
    <w:rsid w:val="00581B0D"/>
    <w:rsid w:val="0058320A"/>
    <w:rsid w:val="005836D5"/>
    <w:rsid w:val="00583AA4"/>
    <w:rsid w:val="00584300"/>
    <w:rsid w:val="00584922"/>
    <w:rsid w:val="00584B8A"/>
    <w:rsid w:val="00584CE6"/>
    <w:rsid w:val="00585621"/>
    <w:rsid w:val="005863CC"/>
    <w:rsid w:val="005867BD"/>
    <w:rsid w:val="00586CA1"/>
    <w:rsid w:val="005872F9"/>
    <w:rsid w:val="00590A60"/>
    <w:rsid w:val="00590E98"/>
    <w:rsid w:val="00591984"/>
    <w:rsid w:val="00591FD0"/>
    <w:rsid w:val="0059233A"/>
    <w:rsid w:val="005926D2"/>
    <w:rsid w:val="00592737"/>
    <w:rsid w:val="00592864"/>
    <w:rsid w:val="005929CF"/>
    <w:rsid w:val="00592D4F"/>
    <w:rsid w:val="005930B0"/>
    <w:rsid w:val="00593AB3"/>
    <w:rsid w:val="00593BF4"/>
    <w:rsid w:val="005941EF"/>
    <w:rsid w:val="00594B1A"/>
    <w:rsid w:val="00594E72"/>
    <w:rsid w:val="0059565B"/>
    <w:rsid w:val="00595D47"/>
    <w:rsid w:val="00596257"/>
    <w:rsid w:val="0059647A"/>
    <w:rsid w:val="00596BB0"/>
    <w:rsid w:val="00597ED7"/>
    <w:rsid w:val="005A046E"/>
    <w:rsid w:val="005A056F"/>
    <w:rsid w:val="005A104C"/>
    <w:rsid w:val="005A1338"/>
    <w:rsid w:val="005A1C22"/>
    <w:rsid w:val="005A22F6"/>
    <w:rsid w:val="005A2F72"/>
    <w:rsid w:val="005A336F"/>
    <w:rsid w:val="005A359C"/>
    <w:rsid w:val="005A376D"/>
    <w:rsid w:val="005A3C37"/>
    <w:rsid w:val="005A42D8"/>
    <w:rsid w:val="005A4360"/>
    <w:rsid w:val="005A4DFE"/>
    <w:rsid w:val="005A5679"/>
    <w:rsid w:val="005A7483"/>
    <w:rsid w:val="005A7523"/>
    <w:rsid w:val="005A7584"/>
    <w:rsid w:val="005B019E"/>
    <w:rsid w:val="005B0599"/>
    <w:rsid w:val="005B1148"/>
    <w:rsid w:val="005B11A4"/>
    <w:rsid w:val="005B197C"/>
    <w:rsid w:val="005B1996"/>
    <w:rsid w:val="005B1A98"/>
    <w:rsid w:val="005B1AEA"/>
    <w:rsid w:val="005B1B92"/>
    <w:rsid w:val="005B2248"/>
    <w:rsid w:val="005B27BC"/>
    <w:rsid w:val="005B2825"/>
    <w:rsid w:val="005B2F97"/>
    <w:rsid w:val="005B32AC"/>
    <w:rsid w:val="005B3981"/>
    <w:rsid w:val="005B3D35"/>
    <w:rsid w:val="005B3DE0"/>
    <w:rsid w:val="005B401C"/>
    <w:rsid w:val="005B43EF"/>
    <w:rsid w:val="005B5E28"/>
    <w:rsid w:val="005B5F28"/>
    <w:rsid w:val="005B6431"/>
    <w:rsid w:val="005B7349"/>
    <w:rsid w:val="005B7724"/>
    <w:rsid w:val="005B78E9"/>
    <w:rsid w:val="005C02AB"/>
    <w:rsid w:val="005C04BC"/>
    <w:rsid w:val="005C0924"/>
    <w:rsid w:val="005C0D8A"/>
    <w:rsid w:val="005C10AF"/>
    <w:rsid w:val="005C2CC0"/>
    <w:rsid w:val="005C2FFE"/>
    <w:rsid w:val="005C30F4"/>
    <w:rsid w:val="005C3709"/>
    <w:rsid w:val="005C3AD8"/>
    <w:rsid w:val="005C42F6"/>
    <w:rsid w:val="005C457B"/>
    <w:rsid w:val="005C49EC"/>
    <w:rsid w:val="005C4BA5"/>
    <w:rsid w:val="005C4C4F"/>
    <w:rsid w:val="005C4D0A"/>
    <w:rsid w:val="005C50FA"/>
    <w:rsid w:val="005C5206"/>
    <w:rsid w:val="005C5466"/>
    <w:rsid w:val="005C59E0"/>
    <w:rsid w:val="005C5CE7"/>
    <w:rsid w:val="005C63AF"/>
    <w:rsid w:val="005C6726"/>
    <w:rsid w:val="005C6775"/>
    <w:rsid w:val="005C7E57"/>
    <w:rsid w:val="005D0B6D"/>
    <w:rsid w:val="005D0C7E"/>
    <w:rsid w:val="005D0F08"/>
    <w:rsid w:val="005D0FC0"/>
    <w:rsid w:val="005D12B9"/>
    <w:rsid w:val="005D12C6"/>
    <w:rsid w:val="005D1B3B"/>
    <w:rsid w:val="005D241A"/>
    <w:rsid w:val="005D294E"/>
    <w:rsid w:val="005D38F1"/>
    <w:rsid w:val="005D3D87"/>
    <w:rsid w:val="005D5119"/>
    <w:rsid w:val="005D55AB"/>
    <w:rsid w:val="005D57A7"/>
    <w:rsid w:val="005D624D"/>
    <w:rsid w:val="005D6B3B"/>
    <w:rsid w:val="005D72DA"/>
    <w:rsid w:val="005E0B44"/>
    <w:rsid w:val="005E0B69"/>
    <w:rsid w:val="005E101D"/>
    <w:rsid w:val="005E1694"/>
    <w:rsid w:val="005E1915"/>
    <w:rsid w:val="005E2347"/>
    <w:rsid w:val="005E2433"/>
    <w:rsid w:val="005E28CD"/>
    <w:rsid w:val="005E2B4F"/>
    <w:rsid w:val="005E3123"/>
    <w:rsid w:val="005E3170"/>
    <w:rsid w:val="005E3645"/>
    <w:rsid w:val="005E38A2"/>
    <w:rsid w:val="005E39F6"/>
    <w:rsid w:val="005E3B99"/>
    <w:rsid w:val="005E3EBE"/>
    <w:rsid w:val="005E44E3"/>
    <w:rsid w:val="005E4B23"/>
    <w:rsid w:val="005E57F0"/>
    <w:rsid w:val="005E5C10"/>
    <w:rsid w:val="005E65A0"/>
    <w:rsid w:val="005E6D29"/>
    <w:rsid w:val="005E71B3"/>
    <w:rsid w:val="005F05A3"/>
    <w:rsid w:val="005F0A5E"/>
    <w:rsid w:val="005F117A"/>
    <w:rsid w:val="005F1190"/>
    <w:rsid w:val="005F13BC"/>
    <w:rsid w:val="005F2729"/>
    <w:rsid w:val="005F28C9"/>
    <w:rsid w:val="005F2B23"/>
    <w:rsid w:val="005F2D29"/>
    <w:rsid w:val="005F3452"/>
    <w:rsid w:val="005F3C48"/>
    <w:rsid w:val="005F47DA"/>
    <w:rsid w:val="005F5317"/>
    <w:rsid w:val="005F5B2C"/>
    <w:rsid w:val="005F6011"/>
    <w:rsid w:val="005F6097"/>
    <w:rsid w:val="005F70FE"/>
    <w:rsid w:val="005F7236"/>
    <w:rsid w:val="005F79C8"/>
    <w:rsid w:val="005F7CF4"/>
    <w:rsid w:val="0060028F"/>
    <w:rsid w:val="00600581"/>
    <w:rsid w:val="006005AF"/>
    <w:rsid w:val="00600B43"/>
    <w:rsid w:val="00600D1B"/>
    <w:rsid w:val="00602E2E"/>
    <w:rsid w:val="0060372A"/>
    <w:rsid w:val="00603D4A"/>
    <w:rsid w:val="00603E40"/>
    <w:rsid w:val="006042FF"/>
    <w:rsid w:val="00604BF1"/>
    <w:rsid w:val="00604E75"/>
    <w:rsid w:val="00604EB2"/>
    <w:rsid w:val="00606227"/>
    <w:rsid w:val="0060632F"/>
    <w:rsid w:val="0060655E"/>
    <w:rsid w:val="006072BF"/>
    <w:rsid w:val="006072EC"/>
    <w:rsid w:val="006079FF"/>
    <w:rsid w:val="006100B3"/>
    <w:rsid w:val="0061019D"/>
    <w:rsid w:val="0061062B"/>
    <w:rsid w:val="0061096B"/>
    <w:rsid w:val="00610E44"/>
    <w:rsid w:val="00611646"/>
    <w:rsid w:val="00612426"/>
    <w:rsid w:val="0061282C"/>
    <w:rsid w:val="00612984"/>
    <w:rsid w:val="006139C3"/>
    <w:rsid w:val="00613EB2"/>
    <w:rsid w:val="00614652"/>
    <w:rsid w:val="00614B87"/>
    <w:rsid w:val="00615117"/>
    <w:rsid w:val="00615D53"/>
    <w:rsid w:val="0061618A"/>
    <w:rsid w:val="00616389"/>
    <w:rsid w:val="006163FA"/>
    <w:rsid w:val="006172D0"/>
    <w:rsid w:val="006174AF"/>
    <w:rsid w:val="00620BEE"/>
    <w:rsid w:val="0062157E"/>
    <w:rsid w:val="00621D1B"/>
    <w:rsid w:val="00622B01"/>
    <w:rsid w:val="006233A2"/>
    <w:rsid w:val="006236D7"/>
    <w:rsid w:val="006239BA"/>
    <w:rsid w:val="006250CB"/>
    <w:rsid w:val="0062578B"/>
    <w:rsid w:val="00625A92"/>
    <w:rsid w:val="00626B33"/>
    <w:rsid w:val="00626BC8"/>
    <w:rsid w:val="00626C4C"/>
    <w:rsid w:val="0062754B"/>
    <w:rsid w:val="006275A7"/>
    <w:rsid w:val="00627CF4"/>
    <w:rsid w:val="00627EDC"/>
    <w:rsid w:val="00630154"/>
    <w:rsid w:val="00630516"/>
    <w:rsid w:val="00630745"/>
    <w:rsid w:val="0063079D"/>
    <w:rsid w:val="00630893"/>
    <w:rsid w:val="00630BBF"/>
    <w:rsid w:val="00630C06"/>
    <w:rsid w:val="00630D86"/>
    <w:rsid w:val="00631128"/>
    <w:rsid w:val="00631D9F"/>
    <w:rsid w:val="00632B75"/>
    <w:rsid w:val="00633204"/>
    <w:rsid w:val="00633553"/>
    <w:rsid w:val="006342EE"/>
    <w:rsid w:val="00636247"/>
    <w:rsid w:val="00636498"/>
    <w:rsid w:val="00636814"/>
    <w:rsid w:val="006375F1"/>
    <w:rsid w:val="00637CDB"/>
    <w:rsid w:val="006414F3"/>
    <w:rsid w:val="00641504"/>
    <w:rsid w:val="00641EEF"/>
    <w:rsid w:val="00642777"/>
    <w:rsid w:val="00642911"/>
    <w:rsid w:val="00642A75"/>
    <w:rsid w:val="00642CD0"/>
    <w:rsid w:val="006430A5"/>
    <w:rsid w:val="006437F9"/>
    <w:rsid w:val="0064458D"/>
    <w:rsid w:val="00644E17"/>
    <w:rsid w:val="00645226"/>
    <w:rsid w:val="00645397"/>
    <w:rsid w:val="00645495"/>
    <w:rsid w:val="0064577B"/>
    <w:rsid w:val="00645997"/>
    <w:rsid w:val="00645A68"/>
    <w:rsid w:val="00645ECA"/>
    <w:rsid w:val="00645F8D"/>
    <w:rsid w:val="006460C2"/>
    <w:rsid w:val="00646952"/>
    <w:rsid w:val="00646A0E"/>
    <w:rsid w:val="00646AAB"/>
    <w:rsid w:val="00646FCA"/>
    <w:rsid w:val="00647403"/>
    <w:rsid w:val="006475E8"/>
    <w:rsid w:val="00647EFA"/>
    <w:rsid w:val="006509A7"/>
    <w:rsid w:val="006512B8"/>
    <w:rsid w:val="0065146A"/>
    <w:rsid w:val="00651A35"/>
    <w:rsid w:val="006521D4"/>
    <w:rsid w:val="00652492"/>
    <w:rsid w:val="006527C1"/>
    <w:rsid w:val="0065281E"/>
    <w:rsid w:val="00652AE0"/>
    <w:rsid w:val="006539DD"/>
    <w:rsid w:val="0065407C"/>
    <w:rsid w:val="00654684"/>
    <w:rsid w:val="00654B3A"/>
    <w:rsid w:val="00654DFF"/>
    <w:rsid w:val="00656169"/>
    <w:rsid w:val="00656253"/>
    <w:rsid w:val="0065637D"/>
    <w:rsid w:val="00656487"/>
    <w:rsid w:val="00656C72"/>
    <w:rsid w:val="006576A6"/>
    <w:rsid w:val="006577CF"/>
    <w:rsid w:val="00657BD1"/>
    <w:rsid w:val="00657DFC"/>
    <w:rsid w:val="00657E8B"/>
    <w:rsid w:val="0066026B"/>
    <w:rsid w:val="006604ED"/>
    <w:rsid w:val="00660A64"/>
    <w:rsid w:val="006619C9"/>
    <w:rsid w:val="00661B2A"/>
    <w:rsid w:val="00662031"/>
    <w:rsid w:val="006620F7"/>
    <w:rsid w:val="00662122"/>
    <w:rsid w:val="00662243"/>
    <w:rsid w:val="00662BDF"/>
    <w:rsid w:val="00662DBF"/>
    <w:rsid w:val="00663782"/>
    <w:rsid w:val="006639E5"/>
    <w:rsid w:val="006649EB"/>
    <w:rsid w:val="00664F44"/>
    <w:rsid w:val="00665DB9"/>
    <w:rsid w:val="00665DDC"/>
    <w:rsid w:val="0066620C"/>
    <w:rsid w:val="00666699"/>
    <w:rsid w:val="0066696D"/>
    <w:rsid w:val="00666C16"/>
    <w:rsid w:val="00666F80"/>
    <w:rsid w:val="00667A96"/>
    <w:rsid w:val="00667CEC"/>
    <w:rsid w:val="0067040B"/>
    <w:rsid w:val="00670446"/>
    <w:rsid w:val="00670594"/>
    <w:rsid w:val="00670769"/>
    <w:rsid w:val="006707A4"/>
    <w:rsid w:val="00670B99"/>
    <w:rsid w:val="00670FEA"/>
    <w:rsid w:val="00671007"/>
    <w:rsid w:val="00671028"/>
    <w:rsid w:val="00671886"/>
    <w:rsid w:val="00672552"/>
    <w:rsid w:val="00672C99"/>
    <w:rsid w:val="00674CFA"/>
    <w:rsid w:val="0067636B"/>
    <w:rsid w:val="00676EB0"/>
    <w:rsid w:val="0067742E"/>
    <w:rsid w:val="00677447"/>
    <w:rsid w:val="00680037"/>
    <w:rsid w:val="00680804"/>
    <w:rsid w:val="00680DB0"/>
    <w:rsid w:val="00681493"/>
    <w:rsid w:val="006818B6"/>
    <w:rsid w:val="00682870"/>
    <w:rsid w:val="0068309F"/>
    <w:rsid w:val="006831C6"/>
    <w:rsid w:val="00683218"/>
    <w:rsid w:val="00683468"/>
    <w:rsid w:val="00683E18"/>
    <w:rsid w:val="00683F88"/>
    <w:rsid w:val="0068438D"/>
    <w:rsid w:val="00684528"/>
    <w:rsid w:val="00685419"/>
    <w:rsid w:val="006858F6"/>
    <w:rsid w:val="006864B0"/>
    <w:rsid w:val="006870AC"/>
    <w:rsid w:val="00687155"/>
    <w:rsid w:val="0068716D"/>
    <w:rsid w:val="00687B5E"/>
    <w:rsid w:val="00690A80"/>
    <w:rsid w:val="00690BBF"/>
    <w:rsid w:val="00690CF8"/>
    <w:rsid w:val="00690EFA"/>
    <w:rsid w:val="00691187"/>
    <w:rsid w:val="006915F6"/>
    <w:rsid w:val="006916AD"/>
    <w:rsid w:val="00691E75"/>
    <w:rsid w:val="00692423"/>
    <w:rsid w:val="0069318A"/>
    <w:rsid w:val="0069456E"/>
    <w:rsid w:val="006948B0"/>
    <w:rsid w:val="00694BA9"/>
    <w:rsid w:val="00695DF4"/>
    <w:rsid w:val="00695E69"/>
    <w:rsid w:val="00695F7B"/>
    <w:rsid w:val="00696238"/>
    <w:rsid w:val="0069636F"/>
    <w:rsid w:val="006966C3"/>
    <w:rsid w:val="00696740"/>
    <w:rsid w:val="006978F3"/>
    <w:rsid w:val="0069792D"/>
    <w:rsid w:val="00697C1F"/>
    <w:rsid w:val="006A0893"/>
    <w:rsid w:val="006A1171"/>
    <w:rsid w:val="006A128E"/>
    <w:rsid w:val="006A13DA"/>
    <w:rsid w:val="006A183E"/>
    <w:rsid w:val="006A21C5"/>
    <w:rsid w:val="006A223F"/>
    <w:rsid w:val="006A238A"/>
    <w:rsid w:val="006A26DB"/>
    <w:rsid w:val="006A3899"/>
    <w:rsid w:val="006A3A2A"/>
    <w:rsid w:val="006A3FF7"/>
    <w:rsid w:val="006A431F"/>
    <w:rsid w:val="006A44CA"/>
    <w:rsid w:val="006A4D07"/>
    <w:rsid w:val="006A5081"/>
    <w:rsid w:val="006A5C52"/>
    <w:rsid w:val="006A61D6"/>
    <w:rsid w:val="006A6496"/>
    <w:rsid w:val="006A695C"/>
    <w:rsid w:val="006A6A2C"/>
    <w:rsid w:val="006A6AD6"/>
    <w:rsid w:val="006A6B0F"/>
    <w:rsid w:val="006A70A5"/>
    <w:rsid w:val="006A79A6"/>
    <w:rsid w:val="006B01F1"/>
    <w:rsid w:val="006B1892"/>
    <w:rsid w:val="006B1EF9"/>
    <w:rsid w:val="006B22E2"/>
    <w:rsid w:val="006B2F06"/>
    <w:rsid w:val="006B3B42"/>
    <w:rsid w:val="006B3C5E"/>
    <w:rsid w:val="006B47B9"/>
    <w:rsid w:val="006B4924"/>
    <w:rsid w:val="006B501E"/>
    <w:rsid w:val="006B53F2"/>
    <w:rsid w:val="006B5815"/>
    <w:rsid w:val="006B58EA"/>
    <w:rsid w:val="006B6BEA"/>
    <w:rsid w:val="006B782E"/>
    <w:rsid w:val="006C0BB6"/>
    <w:rsid w:val="006C0CEA"/>
    <w:rsid w:val="006C0FB7"/>
    <w:rsid w:val="006C17AC"/>
    <w:rsid w:val="006C190C"/>
    <w:rsid w:val="006C1D83"/>
    <w:rsid w:val="006C2100"/>
    <w:rsid w:val="006C220A"/>
    <w:rsid w:val="006C2299"/>
    <w:rsid w:val="006C2535"/>
    <w:rsid w:val="006C28DA"/>
    <w:rsid w:val="006C2CDF"/>
    <w:rsid w:val="006C3019"/>
    <w:rsid w:val="006C3E10"/>
    <w:rsid w:val="006C3ECF"/>
    <w:rsid w:val="006C3EDD"/>
    <w:rsid w:val="006C407B"/>
    <w:rsid w:val="006C41E2"/>
    <w:rsid w:val="006C4411"/>
    <w:rsid w:val="006C49B1"/>
    <w:rsid w:val="006C4B39"/>
    <w:rsid w:val="006C4B66"/>
    <w:rsid w:val="006C4DF3"/>
    <w:rsid w:val="006C509A"/>
    <w:rsid w:val="006C61CD"/>
    <w:rsid w:val="006C63CD"/>
    <w:rsid w:val="006C6692"/>
    <w:rsid w:val="006C68F0"/>
    <w:rsid w:val="006C6F95"/>
    <w:rsid w:val="006C7CF5"/>
    <w:rsid w:val="006C7E0C"/>
    <w:rsid w:val="006D08C6"/>
    <w:rsid w:val="006D0DC7"/>
    <w:rsid w:val="006D1277"/>
    <w:rsid w:val="006D15CA"/>
    <w:rsid w:val="006D1639"/>
    <w:rsid w:val="006D1895"/>
    <w:rsid w:val="006D1C95"/>
    <w:rsid w:val="006D1D64"/>
    <w:rsid w:val="006D1DB6"/>
    <w:rsid w:val="006D1F3B"/>
    <w:rsid w:val="006D3456"/>
    <w:rsid w:val="006D3C54"/>
    <w:rsid w:val="006D3CE6"/>
    <w:rsid w:val="006D4DAC"/>
    <w:rsid w:val="006D4E9D"/>
    <w:rsid w:val="006D5F67"/>
    <w:rsid w:val="006D6901"/>
    <w:rsid w:val="006D6F80"/>
    <w:rsid w:val="006D7898"/>
    <w:rsid w:val="006D7D25"/>
    <w:rsid w:val="006E0774"/>
    <w:rsid w:val="006E1E90"/>
    <w:rsid w:val="006E1FEC"/>
    <w:rsid w:val="006E2D8D"/>
    <w:rsid w:val="006E2F38"/>
    <w:rsid w:val="006E416F"/>
    <w:rsid w:val="006E4679"/>
    <w:rsid w:val="006E4DB2"/>
    <w:rsid w:val="006E4DF4"/>
    <w:rsid w:val="006E4FAC"/>
    <w:rsid w:val="006E5172"/>
    <w:rsid w:val="006E534D"/>
    <w:rsid w:val="006E5DE1"/>
    <w:rsid w:val="006E6276"/>
    <w:rsid w:val="006E638B"/>
    <w:rsid w:val="006E64A1"/>
    <w:rsid w:val="006E6816"/>
    <w:rsid w:val="006E6D27"/>
    <w:rsid w:val="006E7862"/>
    <w:rsid w:val="006F0104"/>
    <w:rsid w:val="006F029B"/>
    <w:rsid w:val="006F03D1"/>
    <w:rsid w:val="006F0BB6"/>
    <w:rsid w:val="006F1928"/>
    <w:rsid w:val="006F1DD7"/>
    <w:rsid w:val="006F240F"/>
    <w:rsid w:val="006F29A9"/>
    <w:rsid w:val="006F2C2E"/>
    <w:rsid w:val="006F3508"/>
    <w:rsid w:val="006F39BB"/>
    <w:rsid w:val="006F47B3"/>
    <w:rsid w:val="006F4AA5"/>
    <w:rsid w:val="006F4BFA"/>
    <w:rsid w:val="006F4F1D"/>
    <w:rsid w:val="006F56AD"/>
    <w:rsid w:val="006F66D6"/>
    <w:rsid w:val="006F6A44"/>
    <w:rsid w:val="006F6A5E"/>
    <w:rsid w:val="006F6AF8"/>
    <w:rsid w:val="006F6F46"/>
    <w:rsid w:val="006F6FD0"/>
    <w:rsid w:val="006F72AF"/>
    <w:rsid w:val="006F7702"/>
    <w:rsid w:val="006F785E"/>
    <w:rsid w:val="006F79D3"/>
    <w:rsid w:val="006F7DDC"/>
    <w:rsid w:val="007000E8"/>
    <w:rsid w:val="007009D5"/>
    <w:rsid w:val="00700CE6"/>
    <w:rsid w:val="00700E47"/>
    <w:rsid w:val="00700F75"/>
    <w:rsid w:val="00701179"/>
    <w:rsid w:val="00701FE6"/>
    <w:rsid w:val="007020BB"/>
    <w:rsid w:val="007021BF"/>
    <w:rsid w:val="007022A1"/>
    <w:rsid w:val="00702C9B"/>
    <w:rsid w:val="00702EBE"/>
    <w:rsid w:val="007031ED"/>
    <w:rsid w:val="00703751"/>
    <w:rsid w:val="007055D9"/>
    <w:rsid w:val="007059D5"/>
    <w:rsid w:val="007064E7"/>
    <w:rsid w:val="00706C71"/>
    <w:rsid w:val="007070CD"/>
    <w:rsid w:val="0070710C"/>
    <w:rsid w:val="0070725D"/>
    <w:rsid w:val="0070733C"/>
    <w:rsid w:val="00707469"/>
    <w:rsid w:val="0070775F"/>
    <w:rsid w:val="00707953"/>
    <w:rsid w:val="0071048C"/>
    <w:rsid w:val="00711137"/>
    <w:rsid w:val="0071116A"/>
    <w:rsid w:val="0071120F"/>
    <w:rsid w:val="00712A99"/>
    <w:rsid w:val="00712DBC"/>
    <w:rsid w:val="00712DF3"/>
    <w:rsid w:val="007134E1"/>
    <w:rsid w:val="007139E6"/>
    <w:rsid w:val="00713B4D"/>
    <w:rsid w:val="0071443C"/>
    <w:rsid w:val="00714AFD"/>
    <w:rsid w:val="00715040"/>
    <w:rsid w:val="007150F2"/>
    <w:rsid w:val="00715231"/>
    <w:rsid w:val="00715289"/>
    <w:rsid w:val="0071544E"/>
    <w:rsid w:val="00715656"/>
    <w:rsid w:val="00715937"/>
    <w:rsid w:val="00716A1A"/>
    <w:rsid w:val="00717184"/>
    <w:rsid w:val="007204C1"/>
    <w:rsid w:val="00720964"/>
    <w:rsid w:val="00720AE2"/>
    <w:rsid w:val="00720D1D"/>
    <w:rsid w:val="007214C8"/>
    <w:rsid w:val="00721573"/>
    <w:rsid w:val="007215C5"/>
    <w:rsid w:val="00721B67"/>
    <w:rsid w:val="007220D4"/>
    <w:rsid w:val="0072271B"/>
    <w:rsid w:val="007230BA"/>
    <w:rsid w:val="007238B4"/>
    <w:rsid w:val="00723DC0"/>
    <w:rsid w:val="007240C6"/>
    <w:rsid w:val="007245DD"/>
    <w:rsid w:val="00724C1B"/>
    <w:rsid w:val="00724C21"/>
    <w:rsid w:val="00725056"/>
    <w:rsid w:val="007250B7"/>
    <w:rsid w:val="00726114"/>
    <w:rsid w:val="007262AE"/>
    <w:rsid w:val="00726378"/>
    <w:rsid w:val="00726A02"/>
    <w:rsid w:val="00727A96"/>
    <w:rsid w:val="00727BBD"/>
    <w:rsid w:val="00727BC0"/>
    <w:rsid w:val="00727CA4"/>
    <w:rsid w:val="00730DD3"/>
    <w:rsid w:val="00732169"/>
    <w:rsid w:val="007326AD"/>
    <w:rsid w:val="007331A4"/>
    <w:rsid w:val="00733234"/>
    <w:rsid w:val="00733247"/>
    <w:rsid w:val="007333FC"/>
    <w:rsid w:val="00734976"/>
    <w:rsid w:val="00735160"/>
    <w:rsid w:val="00735382"/>
    <w:rsid w:val="00735423"/>
    <w:rsid w:val="007355AD"/>
    <w:rsid w:val="00736820"/>
    <w:rsid w:val="00736921"/>
    <w:rsid w:val="00737399"/>
    <w:rsid w:val="00740117"/>
    <w:rsid w:val="007427E8"/>
    <w:rsid w:val="00743B08"/>
    <w:rsid w:val="00744040"/>
    <w:rsid w:val="007451B2"/>
    <w:rsid w:val="00745230"/>
    <w:rsid w:val="00745248"/>
    <w:rsid w:val="00745B9A"/>
    <w:rsid w:val="00745DB6"/>
    <w:rsid w:val="00745E1D"/>
    <w:rsid w:val="0074632D"/>
    <w:rsid w:val="0074696A"/>
    <w:rsid w:val="007470AE"/>
    <w:rsid w:val="00747281"/>
    <w:rsid w:val="00747FB5"/>
    <w:rsid w:val="007503D5"/>
    <w:rsid w:val="0075094E"/>
    <w:rsid w:val="00750AF5"/>
    <w:rsid w:val="00751222"/>
    <w:rsid w:val="0075145D"/>
    <w:rsid w:val="007517AC"/>
    <w:rsid w:val="00752BC6"/>
    <w:rsid w:val="00753389"/>
    <w:rsid w:val="00753715"/>
    <w:rsid w:val="00754874"/>
    <w:rsid w:val="0075495F"/>
    <w:rsid w:val="00755E70"/>
    <w:rsid w:val="00755F5E"/>
    <w:rsid w:val="00756DBB"/>
    <w:rsid w:val="00757117"/>
    <w:rsid w:val="0076014C"/>
    <w:rsid w:val="00760281"/>
    <w:rsid w:val="007602C0"/>
    <w:rsid w:val="00760370"/>
    <w:rsid w:val="00760AA8"/>
    <w:rsid w:val="00760D76"/>
    <w:rsid w:val="00760EFE"/>
    <w:rsid w:val="007619E6"/>
    <w:rsid w:val="00761FCE"/>
    <w:rsid w:val="00762395"/>
    <w:rsid w:val="007628FB"/>
    <w:rsid w:val="0076322D"/>
    <w:rsid w:val="00763630"/>
    <w:rsid w:val="00763D37"/>
    <w:rsid w:val="00764B3C"/>
    <w:rsid w:val="00764FF0"/>
    <w:rsid w:val="007651F3"/>
    <w:rsid w:val="00765F0F"/>
    <w:rsid w:val="00766024"/>
    <w:rsid w:val="007663A7"/>
    <w:rsid w:val="00766539"/>
    <w:rsid w:val="0076763A"/>
    <w:rsid w:val="007678AF"/>
    <w:rsid w:val="0077144C"/>
    <w:rsid w:val="007720F4"/>
    <w:rsid w:val="00772525"/>
    <w:rsid w:val="00772A24"/>
    <w:rsid w:val="00772BA7"/>
    <w:rsid w:val="00772CF9"/>
    <w:rsid w:val="007735FB"/>
    <w:rsid w:val="00773D3F"/>
    <w:rsid w:val="007740F6"/>
    <w:rsid w:val="0077474D"/>
    <w:rsid w:val="00774F72"/>
    <w:rsid w:val="00774FB5"/>
    <w:rsid w:val="007753C2"/>
    <w:rsid w:val="007755E9"/>
    <w:rsid w:val="0077574F"/>
    <w:rsid w:val="00775BFE"/>
    <w:rsid w:val="0077650E"/>
    <w:rsid w:val="0077654B"/>
    <w:rsid w:val="00776CB0"/>
    <w:rsid w:val="007770F9"/>
    <w:rsid w:val="007774F7"/>
    <w:rsid w:val="00777912"/>
    <w:rsid w:val="00777B87"/>
    <w:rsid w:val="007800C3"/>
    <w:rsid w:val="00780511"/>
    <w:rsid w:val="007811DF"/>
    <w:rsid w:val="0078141D"/>
    <w:rsid w:val="00781BEE"/>
    <w:rsid w:val="00781C2C"/>
    <w:rsid w:val="00781ED0"/>
    <w:rsid w:val="00782446"/>
    <w:rsid w:val="007824EE"/>
    <w:rsid w:val="00782B72"/>
    <w:rsid w:val="007830BF"/>
    <w:rsid w:val="007832E3"/>
    <w:rsid w:val="00783F73"/>
    <w:rsid w:val="0078416F"/>
    <w:rsid w:val="007841E0"/>
    <w:rsid w:val="007842BF"/>
    <w:rsid w:val="007848FE"/>
    <w:rsid w:val="0078617E"/>
    <w:rsid w:val="0078646D"/>
    <w:rsid w:val="007869B3"/>
    <w:rsid w:val="0078754E"/>
    <w:rsid w:val="00787E83"/>
    <w:rsid w:val="007900C7"/>
    <w:rsid w:val="00790993"/>
    <w:rsid w:val="0079141E"/>
    <w:rsid w:val="00791E0E"/>
    <w:rsid w:val="007920CE"/>
    <w:rsid w:val="00792275"/>
    <w:rsid w:val="00792356"/>
    <w:rsid w:val="0079257C"/>
    <w:rsid w:val="00793106"/>
    <w:rsid w:val="007934EB"/>
    <w:rsid w:val="007943A2"/>
    <w:rsid w:val="007948F5"/>
    <w:rsid w:val="00794CF7"/>
    <w:rsid w:val="00794F42"/>
    <w:rsid w:val="007950F8"/>
    <w:rsid w:val="007954E6"/>
    <w:rsid w:val="007959DF"/>
    <w:rsid w:val="00795D4D"/>
    <w:rsid w:val="00795E62"/>
    <w:rsid w:val="00796318"/>
    <w:rsid w:val="007963B8"/>
    <w:rsid w:val="00796544"/>
    <w:rsid w:val="00796847"/>
    <w:rsid w:val="007973AE"/>
    <w:rsid w:val="00797AEE"/>
    <w:rsid w:val="007A0048"/>
    <w:rsid w:val="007A018C"/>
    <w:rsid w:val="007A05D1"/>
    <w:rsid w:val="007A08A9"/>
    <w:rsid w:val="007A08D7"/>
    <w:rsid w:val="007A0964"/>
    <w:rsid w:val="007A0B0E"/>
    <w:rsid w:val="007A0F9F"/>
    <w:rsid w:val="007A1FA0"/>
    <w:rsid w:val="007A2656"/>
    <w:rsid w:val="007A2E27"/>
    <w:rsid w:val="007A3431"/>
    <w:rsid w:val="007A411E"/>
    <w:rsid w:val="007A41AC"/>
    <w:rsid w:val="007A42B3"/>
    <w:rsid w:val="007A42BA"/>
    <w:rsid w:val="007A49D8"/>
    <w:rsid w:val="007A4CBA"/>
    <w:rsid w:val="007A4D0C"/>
    <w:rsid w:val="007A4D16"/>
    <w:rsid w:val="007A4F00"/>
    <w:rsid w:val="007A4FF0"/>
    <w:rsid w:val="007A5061"/>
    <w:rsid w:val="007A568A"/>
    <w:rsid w:val="007A5977"/>
    <w:rsid w:val="007A6046"/>
    <w:rsid w:val="007A672B"/>
    <w:rsid w:val="007A699B"/>
    <w:rsid w:val="007A6A40"/>
    <w:rsid w:val="007A6B5E"/>
    <w:rsid w:val="007A7B90"/>
    <w:rsid w:val="007A7FDF"/>
    <w:rsid w:val="007B0AE8"/>
    <w:rsid w:val="007B0CDF"/>
    <w:rsid w:val="007B13B9"/>
    <w:rsid w:val="007B14C9"/>
    <w:rsid w:val="007B1790"/>
    <w:rsid w:val="007B1812"/>
    <w:rsid w:val="007B28CA"/>
    <w:rsid w:val="007B2BA4"/>
    <w:rsid w:val="007B30C5"/>
    <w:rsid w:val="007B321F"/>
    <w:rsid w:val="007B3BC4"/>
    <w:rsid w:val="007B402E"/>
    <w:rsid w:val="007B46E9"/>
    <w:rsid w:val="007B4B81"/>
    <w:rsid w:val="007B5A8B"/>
    <w:rsid w:val="007B61BC"/>
    <w:rsid w:val="007B64A1"/>
    <w:rsid w:val="007B718F"/>
    <w:rsid w:val="007B75DF"/>
    <w:rsid w:val="007B77CE"/>
    <w:rsid w:val="007C08D1"/>
    <w:rsid w:val="007C140E"/>
    <w:rsid w:val="007C2159"/>
    <w:rsid w:val="007C25EB"/>
    <w:rsid w:val="007C2BAD"/>
    <w:rsid w:val="007C39C1"/>
    <w:rsid w:val="007C470D"/>
    <w:rsid w:val="007C4B49"/>
    <w:rsid w:val="007C4EE1"/>
    <w:rsid w:val="007C50F7"/>
    <w:rsid w:val="007C53BF"/>
    <w:rsid w:val="007C5412"/>
    <w:rsid w:val="007C55C2"/>
    <w:rsid w:val="007C56CC"/>
    <w:rsid w:val="007C5CDD"/>
    <w:rsid w:val="007C6F00"/>
    <w:rsid w:val="007C77FC"/>
    <w:rsid w:val="007C7FBC"/>
    <w:rsid w:val="007D0056"/>
    <w:rsid w:val="007D091C"/>
    <w:rsid w:val="007D0968"/>
    <w:rsid w:val="007D0982"/>
    <w:rsid w:val="007D0EA8"/>
    <w:rsid w:val="007D0FCF"/>
    <w:rsid w:val="007D12AF"/>
    <w:rsid w:val="007D15C9"/>
    <w:rsid w:val="007D15E7"/>
    <w:rsid w:val="007D15FA"/>
    <w:rsid w:val="007D2079"/>
    <w:rsid w:val="007D2186"/>
    <w:rsid w:val="007D2350"/>
    <w:rsid w:val="007D241A"/>
    <w:rsid w:val="007D2864"/>
    <w:rsid w:val="007D286A"/>
    <w:rsid w:val="007D3584"/>
    <w:rsid w:val="007D3CDF"/>
    <w:rsid w:val="007D42C3"/>
    <w:rsid w:val="007D43DA"/>
    <w:rsid w:val="007D4F86"/>
    <w:rsid w:val="007D5077"/>
    <w:rsid w:val="007D529D"/>
    <w:rsid w:val="007D5DA4"/>
    <w:rsid w:val="007D6203"/>
    <w:rsid w:val="007D65FC"/>
    <w:rsid w:val="007D66A0"/>
    <w:rsid w:val="007D6B05"/>
    <w:rsid w:val="007D7D8F"/>
    <w:rsid w:val="007D7EBF"/>
    <w:rsid w:val="007E10AD"/>
    <w:rsid w:val="007E1790"/>
    <w:rsid w:val="007E1839"/>
    <w:rsid w:val="007E1B1A"/>
    <w:rsid w:val="007E22E1"/>
    <w:rsid w:val="007E2BBF"/>
    <w:rsid w:val="007E2DCD"/>
    <w:rsid w:val="007E2E2F"/>
    <w:rsid w:val="007E3302"/>
    <w:rsid w:val="007E3486"/>
    <w:rsid w:val="007E37D6"/>
    <w:rsid w:val="007E37DC"/>
    <w:rsid w:val="007E39C8"/>
    <w:rsid w:val="007E3D6B"/>
    <w:rsid w:val="007E3DBF"/>
    <w:rsid w:val="007E4203"/>
    <w:rsid w:val="007E5A82"/>
    <w:rsid w:val="007E5CCD"/>
    <w:rsid w:val="007E6340"/>
    <w:rsid w:val="007E6558"/>
    <w:rsid w:val="007E6620"/>
    <w:rsid w:val="007E69BF"/>
    <w:rsid w:val="007E71F1"/>
    <w:rsid w:val="007E7215"/>
    <w:rsid w:val="007E759B"/>
    <w:rsid w:val="007E7670"/>
    <w:rsid w:val="007E7B86"/>
    <w:rsid w:val="007F03AE"/>
    <w:rsid w:val="007F0A5A"/>
    <w:rsid w:val="007F0EFE"/>
    <w:rsid w:val="007F1073"/>
    <w:rsid w:val="007F164E"/>
    <w:rsid w:val="007F1AB5"/>
    <w:rsid w:val="007F1C0E"/>
    <w:rsid w:val="007F2516"/>
    <w:rsid w:val="007F2E66"/>
    <w:rsid w:val="007F2FB1"/>
    <w:rsid w:val="007F35B1"/>
    <w:rsid w:val="007F42D1"/>
    <w:rsid w:val="007F43FA"/>
    <w:rsid w:val="007F45AA"/>
    <w:rsid w:val="007F4659"/>
    <w:rsid w:val="007F468F"/>
    <w:rsid w:val="007F5562"/>
    <w:rsid w:val="007F5EFB"/>
    <w:rsid w:val="007F5F3B"/>
    <w:rsid w:val="007F5F5D"/>
    <w:rsid w:val="007F6485"/>
    <w:rsid w:val="007F66F0"/>
    <w:rsid w:val="007F72D7"/>
    <w:rsid w:val="007F7345"/>
    <w:rsid w:val="007F7C2D"/>
    <w:rsid w:val="008028D8"/>
    <w:rsid w:val="0080340E"/>
    <w:rsid w:val="008037DB"/>
    <w:rsid w:val="00803B35"/>
    <w:rsid w:val="00803DB4"/>
    <w:rsid w:val="008041BF"/>
    <w:rsid w:val="008041C1"/>
    <w:rsid w:val="00804581"/>
    <w:rsid w:val="00804642"/>
    <w:rsid w:val="008046CA"/>
    <w:rsid w:val="0080546B"/>
    <w:rsid w:val="00806033"/>
    <w:rsid w:val="00806F7F"/>
    <w:rsid w:val="008074BD"/>
    <w:rsid w:val="00807690"/>
    <w:rsid w:val="00807D9B"/>
    <w:rsid w:val="00810055"/>
    <w:rsid w:val="008102B5"/>
    <w:rsid w:val="00811211"/>
    <w:rsid w:val="008112B9"/>
    <w:rsid w:val="00811933"/>
    <w:rsid w:val="00811C3D"/>
    <w:rsid w:val="008120CE"/>
    <w:rsid w:val="00812432"/>
    <w:rsid w:val="0081261B"/>
    <w:rsid w:val="008126C7"/>
    <w:rsid w:val="008127D7"/>
    <w:rsid w:val="00812BEE"/>
    <w:rsid w:val="00812CCD"/>
    <w:rsid w:val="00812EB6"/>
    <w:rsid w:val="00813507"/>
    <w:rsid w:val="00813867"/>
    <w:rsid w:val="00813E29"/>
    <w:rsid w:val="00813E9B"/>
    <w:rsid w:val="008140DB"/>
    <w:rsid w:val="008141F4"/>
    <w:rsid w:val="0081425C"/>
    <w:rsid w:val="0081461A"/>
    <w:rsid w:val="00814AF1"/>
    <w:rsid w:val="00814EBA"/>
    <w:rsid w:val="00814FB7"/>
    <w:rsid w:val="0081559E"/>
    <w:rsid w:val="008163BD"/>
    <w:rsid w:val="008165F8"/>
    <w:rsid w:val="008167B5"/>
    <w:rsid w:val="0081688E"/>
    <w:rsid w:val="008168F6"/>
    <w:rsid w:val="00816C21"/>
    <w:rsid w:val="00817314"/>
    <w:rsid w:val="00817331"/>
    <w:rsid w:val="00817C92"/>
    <w:rsid w:val="00817E05"/>
    <w:rsid w:val="008202AD"/>
    <w:rsid w:val="00820B56"/>
    <w:rsid w:val="00821701"/>
    <w:rsid w:val="00821EA8"/>
    <w:rsid w:val="00821FC2"/>
    <w:rsid w:val="008221B2"/>
    <w:rsid w:val="00822278"/>
    <w:rsid w:val="008225E8"/>
    <w:rsid w:val="008226FC"/>
    <w:rsid w:val="00822AE3"/>
    <w:rsid w:val="008234B6"/>
    <w:rsid w:val="008239EA"/>
    <w:rsid w:val="00823AA6"/>
    <w:rsid w:val="00823E25"/>
    <w:rsid w:val="00824274"/>
    <w:rsid w:val="00824A09"/>
    <w:rsid w:val="00825A02"/>
    <w:rsid w:val="00825A5C"/>
    <w:rsid w:val="00825ABB"/>
    <w:rsid w:val="0082626E"/>
    <w:rsid w:val="008264A1"/>
    <w:rsid w:val="00826D66"/>
    <w:rsid w:val="0082726F"/>
    <w:rsid w:val="008274E1"/>
    <w:rsid w:val="00827B63"/>
    <w:rsid w:val="00827E1A"/>
    <w:rsid w:val="00831888"/>
    <w:rsid w:val="00831FBD"/>
    <w:rsid w:val="008324F9"/>
    <w:rsid w:val="0083271A"/>
    <w:rsid w:val="00832FDA"/>
    <w:rsid w:val="00833A1A"/>
    <w:rsid w:val="0083443C"/>
    <w:rsid w:val="008348B2"/>
    <w:rsid w:val="00834931"/>
    <w:rsid w:val="00834D5D"/>
    <w:rsid w:val="00835C6B"/>
    <w:rsid w:val="00835EA5"/>
    <w:rsid w:val="00835F7D"/>
    <w:rsid w:val="008362A0"/>
    <w:rsid w:val="00836322"/>
    <w:rsid w:val="0083662C"/>
    <w:rsid w:val="008370A0"/>
    <w:rsid w:val="00837116"/>
    <w:rsid w:val="00837EC0"/>
    <w:rsid w:val="0084022F"/>
    <w:rsid w:val="00840572"/>
    <w:rsid w:val="0084074D"/>
    <w:rsid w:val="00840EBB"/>
    <w:rsid w:val="008415E1"/>
    <w:rsid w:val="00841E38"/>
    <w:rsid w:val="008420A5"/>
    <w:rsid w:val="00842813"/>
    <w:rsid w:val="00842923"/>
    <w:rsid w:val="00842E5E"/>
    <w:rsid w:val="00843EED"/>
    <w:rsid w:val="00844CB0"/>
    <w:rsid w:val="00844F63"/>
    <w:rsid w:val="008450FB"/>
    <w:rsid w:val="00845704"/>
    <w:rsid w:val="00845F7E"/>
    <w:rsid w:val="00846730"/>
    <w:rsid w:val="008467D7"/>
    <w:rsid w:val="00846F1B"/>
    <w:rsid w:val="00847E38"/>
    <w:rsid w:val="00850045"/>
    <w:rsid w:val="008505A4"/>
    <w:rsid w:val="008507E8"/>
    <w:rsid w:val="008508D9"/>
    <w:rsid w:val="008510E0"/>
    <w:rsid w:val="008512B3"/>
    <w:rsid w:val="008517A9"/>
    <w:rsid w:val="00851DDD"/>
    <w:rsid w:val="008529EB"/>
    <w:rsid w:val="00852AAC"/>
    <w:rsid w:val="008535DB"/>
    <w:rsid w:val="00853AFB"/>
    <w:rsid w:val="008543B4"/>
    <w:rsid w:val="00855AC1"/>
    <w:rsid w:val="00855ED7"/>
    <w:rsid w:val="00856C19"/>
    <w:rsid w:val="00856FAB"/>
    <w:rsid w:val="00857083"/>
    <w:rsid w:val="00857A60"/>
    <w:rsid w:val="00860208"/>
    <w:rsid w:val="00860690"/>
    <w:rsid w:val="00860724"/>
    <w:rsid w:val="00860E71"/>
    <w:rsid w:val="00862882"/>
    <w:rsid w:val="0086370E"/>
    <w:rsid w:val="0086417A"/>
    <w:rsid w:val="008641A9"/>
    <w:rsid w:val="008642E0"/>
    <w:rsid w:val="00864970"/>
    <w:rsid w:val="0086511D"/>
    <w:rsid w:val="0086515C"/>
    <w:rsid w:val="00865671"/>
    <w:rsid w:val="008656AC"/>
    <w:rsid w:val="00865D8D"/>
    <w:rsid w:val="00866978"/>
    <w:rsid w:val="00866CC4"/>
    <w:rsid w:val="00866F7E"/>
    <w:rsid w:val="00867199"/>
    <w:rsid w:val="00867AE0"/>
    <w:rsid w:val="00867B54"/>
    <w:rsid w:val="00867B7E"/>
    <w:rsid w:val="008706FB"/>
    <w:rsid w:val="008709D8"/>
    <w:rsid w:val="00871089"/>
    <w:rsid w:val="0087167F"/>
    <w:rsid w:val="008716B0"/>
    <w:rsid w:val="008719C3"/>
    <w:rsid w:val="00872201"/>
    <w:rsid w:val="00872309"/>
    <w:rsid w:val="008728DB"/>
    <w:rsid w:val="00872923"/>
    <w:rsid w:val="00872E10"/>
    <w:rsid w:val="00872E90"/>
    <w:rsid w:val="008736C8"/>
    <w:rsid w:val="0087393C"/>
    <w:rsid w:val="008743BF"/>
    <w:rsid w:val="008748F1"/>
    <w:rsid w:val="008756CD"/>
    <w:rsid w:val="00876D4C"/>
    <w:rsid w:val="00876F6F"/>
    <w:rsid w:val="00880133"/>
    <w:rsid w:val="00880D5C"/>
    <w:rsid w:val="0088130A"/>
    <w:rsid w:val="008813F7"/>
    <w:rsid w:val="00881725"/>
    <w:rsid w:val="0088175B"/>
    <w:rsid w:val="00881F32"/>
    <w:rsid w:val="00882116"/>
    <w:rsid w:val="0088218B"/>
    <w:rsid w:val="00882B41"/>
    <w:rsid w:val="008832A0"/>
    <w:rsid w:val="00883653"/>
    <w:rsid w:val="00883694"/>
    <w:rsid w:val="008840B4"/>
    <w:rsid w:val="00884740"/>
    <w:rsid w:val="0088515B"/>
    <w:rsid w:val="0088549D"/>
    <w:rsid w:val="00885B5D"/>
    <w:rsid w:val="00885D11"/>
    <w:rsid w:val="00885E47"/>
    <w:rsid w:val="008860CC"/>
    <w:rsid w:val="00886386"/>
    <w:rsid w:val="008863F9"/>
    <w:rsid w:val="0088668F"/>
    <w:rsid w:val="00887351"/>
    <w:rsid w:val="00887D6F"/>
    <w:rsid w:val="00890082"/>
    <w:rsid w:val="008906D6"/>
    <w:rsid w:val="00890928"/>
    <w:rsid w:val="00890C99"/>
    <w:rsid w:val="00891733"/>
    <w:rsid w:val="008918B7"/>
    <w:rsid w:val="00891EFB"/>
    <w:rsid w:val="0089271F"/>
    <w:rsid w:val="00892E73"/>
    <w:rsid w:val="0089311F"/>
    <w:rsid w:val="00893241"/>
    <w:rsid w:val="008934E9"/>
    <w:rsid w:val="00893C84"/>
    <w:rsid w:val="008940F8"/>
    <w:rsid w:val="008941DA"/>
    <w:rsid w:val="00894B08"/>
    <w:rsid w:val="00894B86"/>
    <w:rsid w:val="008952C2"/>
    <w:rsid w:val="0089542E"/>
    <w:rsid w:val="00895909"/>
    <w:rsid w:val="00895ACB"/>
    <w:rsid w:val="00896010"/>
    <w:rsid w:val="008966D8"/>
    <w:rsid w:val="0089675B"/>
    <w:rsid w:val="00896EE4"/>
    <w:rsid w:val="00897304"/>
    <w:rsid w:val="008A0144"/>
    <w:rsid w:val="008A051D"/>
    <w:rsid w:val="008A072F"/>
    <w:rsid w:val="008A12AD"/>
    <w:rsid w:val="008A1560"/>
    <w:rsid w:val="008A24F5"/>
    <w:rsid w:val="008A2758"/>
    <w:rsid w:val="008A295A"/>
    <w:rsid w:val="008A3113"/>
    <w:rsid w:val="008A3F38"/>
    <w:rsid w:val="008A479C"/>
    <w:rsid w:val="008A519A"/>
    <w:rsid w:val="008A5372"/>
    <w:rsid w:val="008A5C3E"/>
    <w:rsid w:val="008A6190"/>
    <w:rsid w:val="008A657A"/>
    <w:rsid w:val="008A6CC8"/>
    <w:rsid w:val="008A6CCC"/>
    <w:rsid w:val="008A6DA9"/>
    <w:rsid w:val="008A7156"/>
    <w:rsid w:val="008A71D8"/>
    <w:rsid w:val="008A760C"/>
    <w:rsid w:val="008A78F4"/>
    <w:rsid w:val="008A7A38"/>
    <w:rsid w:val="008A7D1A"/>
    <w:rsid w:val="008A7F33"/>
    <w:rsid w:val="008B095B"/>
    <w:rsid w:val="008B0A4E"/>
    <w:rsid w:val="008B0F04"/>
    <w:rsid w:val="008B12F1"/>
    <w:rsid w:val="008B141F"/>
    <w:rsid w:val="008B25E9"/>
    <w:rsid w:val="008B2674"/>
    <w:rsid w:val="008B2F80"/>
    <w:rsid w:val="008B33BE"/>
    <w:rsid w:val="008B3481"/>
    <w:rsid w:val="008B3513"/>
    <w:rsid w:val="008B367A"/>
    <w:rsid w:val="008B4278"/>
    <w:rsid w:val="008B4818"/>
    <w:rsid w:val="008B4B4B"/>
    <w:rsid w:val="008B4D9E"/>
    <w:rsid w:val="008B51E0"/>
    <w:rsid w:val="008B526C"/>
    <w:rsid w:val="008C08CA"/>
    <w:rsid w:val="008C0AE8"/>
    <w:rsid w:val="008C0D5E"/>
    <w:rsid w:val="008C109D"/>
    <w:rsid w:val="008C1CEB"/>
    <w:rsid w:val="008C1E49"/>
    <w:rsid w:val="008C1F93"/>
    <w:rsid w:val="008C1FBF"/>
    <w:rsid w:val="008C277B"/>
    <w:rsid w:val="008C2EA5"/>
    <w:rsid w:val="008C32C7"/>
    <w:rsid w:val="008C3C2F"/>
    <w:rsid w:val="008C3E08"/>
    <w:rsid w:val="008C43DC"/>
    <w:rsid w:val="008C4CCD"/>
    <w:rsid w:val="008C513C"/>
    <w:rsid w:val="008C5870"/>
    <w:rsid w:val="008C58F6"/>
    <w:rsid w:val="008C6866"/>
    <w:rsid w:val="008C68A6"/>
    <w:rsid w:val="008C7FA3"/>
    <w:rsid w:val="008D06A4"/>
    <w:rsid w:val="008D0A58"/>
    <w:rsid w:val="008D1436"/>
    <w:rsid w:val="008D15BE"/>
    <w:rsid w:val="008D280F"/>
    <w:rsid w:val="008D2826"/>
    <w:rsid w:val="008D2C1B"/>
    <w:rsid w:val="008D2EE4"/>
    <w:rsid w:val="008D3D5A"/>
    <w:rsid w:val="008D3FF3"/>
    <w:rsid w:val="008D439A"/>
    <w:rsid w:val="008D47F6"/>
    <w:rsid w:val="008D504A"/>
    <w:rsid w:val="008D51C0"/>
    <w:rsid w:val="008D55C8"/>
    <w:rsid w:val="008D6479"/>
    <w:rsid w:val="008D6588"/>
    <w:rsid w:val="008D66AF"/>
    <w:rsid w:val="008D6C15"/>
    <w:rsid w:val="008D726C"/>
    <w:rsid w:val="008D7557"/>
    <w:rsid w:val="008D7F17"/>
    <w:rsid w:val="008E18BC"/>
    <w:rsid w:val="008E1B88"/>
    <w:rsid w:val="008E1BBD"/>
    <w:rsid w:val="008E36CC"/>
    <w:rsid w:val="008E3AC8"/>
    <w:rsid w:val="008E4017"/>
    <w:rsid w:val="008E40EF"/>
    <w:rsid w:val="008E4185"/>
    <w:rsid w:val="008E42C7"/>
    <w:rsid w:val="008E4594"/>
    <w:rsid w:val="008E4843"/>
    <w:rsid w:val="008E4D1B"/>
    <w:rsid w:val="008E538B"/>
    <w:rsid w:val="008E55AD"/>
    <w:rsid w:val="008E57AD"/>
    <w:rsid w:val="008E62A1"/>
    <w:rsid w:val="008E6371"/>
    <w:rsid w:val="008E6D42"/>
    <w:rsid w:val="008E7158"/>
    <w:rsid w:val="008F0250"/>
    <w:rsid w:val="008F0633"/>
    <w:rsid w:val="008F1673"/>
    <w:rsid w:val="008F182D"/>
    <w:rsid w:val="008F1A79"/>
    <w:rsid w:val="008F1B46"/>
    <w:rsid w:val="008F1BBE"/>
    <w:rsid w:val="008F1F62"/>
    <w:rsid w:val="008F1FB8"/>
    <w:rsid w:val="008F2200"/>
    <w:rsid w:val="008F223D"/>
    <w:rsid w:val="008F25A3"/>
    <w:rsid w:val="008F2900"/>
    <w:rsid w:val="008F299A"/>
    <w:rsid w:val="008F2C43"/>
    <w:rsid w:val="008F2EFD"/>
    <w:rsid w:val="008F39A2"/>
    <w:rsid w:val="008F3D94"/>
    <w:rsid w:val="008F3E40"/>
    <w:rsid w:val="008F4685"/>
    <w:rsid w:val="008F4702"/>
    <w:rsid w:val="008F4BAB"/>
    <w:rsid w:val="008F581E"/>
    <w:rsid w:val="008F5B02"/>
    <w:rsid w:val="008F5F84"/>
    <w:rsid w:val="008F62E9"/>
    <w:rsid w:val="008F6966"/>
    <w:rsid w:val="008F71EC"/>
    <w:rsid w:val="0090009E"/>
    <w:rsid w:val="009001D2"/>
    <w:rsid w:val="0090084F"/>
    <w:rsid w:val="00900DED"/>
    <w:rsid w:val="009012E0"/>
    <w:rsid w:val="0090132D"/>
    <w:rsid w:val="00901447"/>
    <w:rsid w:val="009023EB"/>
    <w:rsid w:val="00902A2B"/>
    <w:rsid w:val="00902A67"/>
    <w:rsid w:val="00902B8E"/>
    <w:rsid w:val="00903420"/>
    <w:rsid w:val="009036F1"/>
    <w:rsid w:val="0090382B"/>
    <w:rsid w:val="00904E82"/>
    <w:rsid w:val="0090503F"/>
    <w:rsid w:val="009050D3"/>
    <w:rsid w:val="0090548D"/>
    <w:rsid w:val="009063A7"/>
    <w:rsid w:val="00906CE3"/>
    <w:rsid w:val="00906DA2"/>
    <w:rsid w:val="00906EEB"/>
    <w:rsid w:val="00907437"/>
    <w:rsid w:val="00907499"/>
    <w:rsid w:val="00907751"/>
    <w:rsid w:val="00911496"/>
    <w:rsid w:val="009114F2"/>
    <w:rsid w:val="009117CB"/>
    <w:rsid w:val="00911B91"/>
    <w:rsid w:val="00911F2B"/>
    <w:rsid w:val="00911F35"/>
    <w:rsid w:val="009126F3"/>
    <w:rsid w:val="00912B51"/>
    <w:rsid w:val="00913551"/>
    <w:rsid w:val="00913925"/>
    <w:rsid w:val="00913BA7"/>
    <w:rsid w:val="0091480F"/>
    <w:rsid w:val="00914CD1"/>
    <w:rsid w:val="00914D56"/>
    <w:rsid w:val="00915188"/>
    <w:rsid w:val="009156D7"/>
    <w:rsid w:val="00915CC9"/>
    <w:rsid w:val="0091632D"/>
    <w:rsid w:val="009163F4"/>
    <w:rsid w:val="009164E9"/>
    <w:rsid w:val="0091659C"/>
    <w:rsid w:val="00916709"/>
    <w:rsid w:val="00916856"/>
    <w:rsid w:val="00916A96"/>
    <w:rsid w:val="00916C54"/>
    <w:rsid w:val="00916F11"/>
    <w:rsid w:val="00917123"/>
    <w:rsid w:val="00917136"/>
    <w:rsid w:val="009174B8"/>
    <w:rsid w:val="00917779"/>
    <w:rsid w:val="00917CEC"/>
    <w:rsid w:val="00917D9B"/>
    <w:rsid w:val="00920357"/>
    <w:rsid w:val="00920523"/>
    <w:rsid w:val="009209AF"/>
    <w:rsid w:val="00921124"/>
    <w:rsid w:val="00921CF5"/>
    <w:rsid w:val="00921D33"/>
    <w:rsid w:val="00921FBD"/>
    <w:rsid w:val="00922643"/>
    <w:rsid w:val="00922718"/>
    <w:rsid w:val="00922A87"/>
    <w:rsid w:val="00924C79"/>
    <w:rsid w:val="00926851"/>
    <w:rsid w:val="00926A00"/>
    <w:rsid w:val="00926B11"/>
    <w:rsid w:val="00926DE7"/>
    <w:rsid w:val="0092736B"/>
    <w:rsid w:val="0092739E"/>
    <w:rsid w:val="00927442"/>
    <w:rsid w:val="00927DF8"/>
    <w:rsid w:val="00927ED5"/>
    <w:rsid w:val="009305C1"/>
    <w:rsid w:val="00930D7F"/>
    <w:rsid w:val="00931479"/>
    <w:rsid w:val="00931524"/>
    <w:rsid w:val="00931638"/>
    <w:rsid w:val="00931838"/>
    <w:rsid w:val="00931B9A"/>
    <w:rsid w:val="00931FCD"/>
    <w:rsid w:val="0093313E"/>
    <w:rsid w:val="0093365B"/>
    <w:rsid w:val="009342E8"/>
    <w:rsid w:val="00934AA7"/>
    <w:rsid w:val="0093527D"/>
    <w:rsid w:val="009358A7"/>
    <w:rsid w:val="00936380"/>
    <w:rsid w:val="00936489"/>
    <w:rsid w:val="009366C1"/>
    <w:rsid w:val="00936DB1"/>
    <w:rsid w:val="0093733B"/>
    <w:rsid w:val="00937B03"/>
    <w:rsid w:val="00937B6B"/>
    <w:rsid w:val="0094057B"/>
    <w:rsid w:val="0094062F"/>
    <w:rsid w:val="00940813"/>
    <w:rsid w:val="009413FA"/>
    <w:rsid w:val="00942474"/>
    <w:rsid w:val="0094270C"/>
    <w:rsid w:val="0094298E"/>
    <w:rsid w:val="00942C86"/>
    <w:rsid w:val="00943432"/>
    <w:rsid w:val="009436C7"/>
    <w:rsid w:val="009436D3"/>
    <w:rsid w:val="00943933"/>
    <w:rsid w:val="009442D2"/>
    <w:rsid w:val="0094449D"/>
    <w:rsid w:val="0094461B"/>
    <w:rsid w:val="0094531B"/>
    <w:rsid w:val="00945D04"/>
    <w:rsid w:val="0094691A"/>
    <w:rsid w:val="009469CC"/>
    <w:rsid w:val="00946BCD"/>
    <w:rsid w:val="0094714C"/>
    <w:rsid w:val="00947A83"/>
    <w:rsid w:val="00947D8E"/>
    <w:rsid w:val="009502FC"/>
    <w:rsid w:val="00950730"/>
    <w:rsid w:val="009507B5"/>
    <w:rsid w:val="00950A6C"/>
    <w:rsid w:val="00951734"/>
    <w:rsid w:val="00951859"/>
    <w:rsid w:val="00951CAE"/>
    <w:rsid w:val="0095207A"/>
    <w:rsid w:val="009520E4"/>
    <w:rsid w:val="00952702"/>
    <w:rsid w:val="00952F1A"/>
    <w:rsid w:val="00953260"/>
    <w:rsid w:val="009532D3"/>
    <w:rsid w:val="00953999"/>
    <w:rsid w:val="00953DD2"/>
    <w:rsid w:val="009543E3"/>
    <w:rsid w:val="009551A5"/>
    <w:rsid w:val="00955605"/>
    <w:rsid w:val="00955650"/>
    <w:rsid w:val="00955824"/>
    <w:rsid w:val="00956153"/>
    <w:rsid w:val="009566DA"/>
    <w:rsid w:val="009569E0"/>
    <w:rsid w:val="00956AD4"/>
    <w:rsid w:val="00957066"/>
    <w:rsid w:val="009601C7"/>
    <w:rsid w:val="009602AE"/>
    <w:rsid w:val="00960DB8"/>
    <w:rsid w:val="00960E41"/>
    <w:rsid w:val="0096106D"/>
    <w:rsid w:val="00961C43"/>
    <w:rsid w:val="00961D34"/>
    <w:rsid w:val="00962944"/>
    <w:rsid w:val="009630E8"/>
    <w:rsid w:val="0096327D"/>
    <w:rsid w:val="00963A53"/>
    <w:rsid w:val="009647BD"/>
    <w:rsid w:val="00964D11"/>
    <w:rsid w:val="009656F4"/>
    <w:rsid w:val="009663D8"/>
    <w:rsid w:val="00967842"/>
    <w:rsid w:val="00967D33"/>
    <w:rsid w:val="009707BE"/>
    <w:rsid w:val="009709AD"/>
    <w:rsid w:val="00970A73"/>
    <w:rsid w:val="00970C42"/>
    <w:rsid w:val="0097142B"/>
    <w:rsid w:val="0097183B"/>
    <w:rsid w:val="00971B31"/>
    <w:rsid w:val="00972446"/>
    <w:rsid w:val="009726FD"/>
    <w:rsid w:val="0097287E"/>
    <w:rsid w:val="00972F37"/>
    <w:rsid w:val="00973119"/>
    <w:rsid w:val="009731FB"/>
    <w:rsid w:val="00974574"/>
    <w:rsid w:val="0097468E"/>
    <w:rsid w:val="009753CB"/>
    <w:rsid w:val="00975974"/>
    <w:rsid w:val="00975F9D"/>
    <w:rsid w:val="00976427"/>
    <w:rsid w:val="00977053"/>
    <w:rsid w:val="0097759B"/>
    <w:rsid w:val="009778EA"/>
    <w:rsid w:val="009809B1"/>
    <w:rsid w:val="00980A46"/>
    <w:rsid w:val="009814B0"/>
    <w:rsid w:val="009814CB"/>
    <w:rsid w:val="00981FE9"/>
    <w:rsid w:val="00982357"/>
    <w:rsid w:val="00982500"/>
    <w:rsid w:val="009827C0"/>
    <w:rsid w:val="00982B1F"/>
    <w:rsid w:val="00983213"/>
    <w:rsid w:val="009834E6"/>
    <w:rsid w:val="00983EB5"/>
    <w:rsid w:val="00983FFA"/>
    <w:rsid w:val="00984078"/>
    <w:rsid w:val="0098434F"/>
    <w:rsid w:val="00984363"/>
    <w:rsid w:val="00984ABB"/>
    <w:rsid w:val="009851CC"/>
    <w:rsid w:val="009864FE"/>
    <w:rsid w:val="0098750F"/>
    <w:rsid w:val="00987B9A"/>
    <w:rsid w:val="00990584"/>
    <w:rsid w:val="0099083D"/>
    <w:rsid w:val="00990C50"/>
    <w:rsid w:val="00990E92"/>
    <w:rsid w:val="0099134C"/>
    <w:rsid w:val="00991A7F"/>
    <w:rsid w:val="00991AAD"/>
    <w:rsid w:val="00992426"/>
    <w:rsid w:val="009925FC"/>
    <w:rsid w:val="00992773"/>
    <w:rsid w:val="009931E5"/>
    <w:rsid w:val="0099367C"/>
    <w:rsid w:val="009943D6"/>
    <w:rsid w:val="00994C3B"/>
    <w:rsid w:val="00994CF9"/>
    <w:rsid w:val="00996CC5"/>
    <w:rsid w:val="00996E00"/>
    <w:rsid w:val="00996F60"/>
    <w:rsid w:val="00997005"/>
    <w:rsid w:val="0099707F"/>
    <w:rsid w:val="009972CA"/>
    <w:rsid w:val="00997372"/>
    <w:rsid w:val="00997393"/>
    <w:rsid w:val="0099739D"/>
    <w:rsid w:val="00997A95"/>
    <w:rsid w:val="00997EF2"/>
    <w:rsid w:val="009A06AD"/>
    <w:rsid w:val="009A1213"/>
    <w:rsid w:val="009A1790"/>
    <w:rsid w:val="009A1E5D"/>
    <w:rsid w:val="009A21CB"/>
    <w:rsid w:val="009A24E8"/>
    <w:rsid w:val="009A291A"/>
    <w:rsid w:val="009A367C"/>
    <w:rsid w:val="009A3ECA"/>
    <w:rsid w:val="009A3F31"/>
    <w:rsid w:val="009A40D2"/>
    <w:rsid w:val="009A4E7B"/>
    <w:rsid w:val="009A54FC"/>
    <w:rsid w:val="009A6C03"/>
    <w:rsid w:val="009A6D94"/>
    <w:rsid w:val="009A6EA7"/>
    <w:rsid w:val="009A6F2F"/>
    <w:rsid w:val="009A7BAA"/>
    <w:rsid w:val="009A7F65"/>
    <w:rsid w:val="009B0641"/>
    <w:rsid w:val="009B0B60"/>
    <w:rsid w:val="009B14F3"/>
    <w:rsid w:val="009B1E3D"/>
    <w:rsid w:val="009B2128"/>
    <w:rsid w:val="009B240B"/>
    <w:rsid w:val="009B26FE"/>
    <w:rsid w:val="009B2905"/>
    <w:rsid w:val="009B3697"/>
    <w:rsid w:val="009B3707"/>
    <w:rsid w:val="009B4057"/>
    <w:rsid w:val="009B450A"/>
    <w:rsid w:val="009B462B"/>
    <w:rsid w:val="009B46FD"/>
    <w:rsid w:val="009B471E"/>
    <w:rsid w:val="009B5483"/>
    <w:rsid w:val="009B557C"/>
    <w:rsid w:val="009B594F"/>
    <w:rsid w:val="009B5969"/>
    <w:rsid w:val="009B5F5A"/>
    <w:rsid w:val="009B63DE"/>
    <w:rsid w:val="009B668A"/>
    <w:rsid w:val="009B6717"/>
    <w:rsid w:val="009B7019"/>
    <w:rsid w:val="009B780A"/>
    <w:rsid w:val="009B79C9"/>
    <w:rsid w:val="009C05D0"/>
    <w:rsid w:val="009C0E9B"/>
    <w:rsid w:val="009C130C"/>
    <w:rsid w:val="009C1885"/>
    <w:rsid w:val="009C1EC5"/>
    <w:rsid w:val="009C21ED"/>
    <w:rsid w:val="009C238A"/>
    <w:rsid w:val="009C27F1"/>
    <w:rsid w:val="009C2EA6"/>
    <w:rsid w:val="009C3669"/>
    <w:rsid w:val="009C3CB1"/>
    <w:rsid w:val="009C3F44"/>
    <w:rsid w:val="009C4086"/>
    <w:rsid w:val="009C40A0"/>
    <w:rsid w:val="009C450D"/>
    <w:rsid w:val="009C4538"/>
    <w:rsid w:val="009C4769"/>
    <w:rsid w:val="009C4B23"/>
    <w:rsid w:val="009C4BF2"/>
    <w:rsid w:val="009C5306"/>
    <w:rsid w:val="009C56B9"/>
    <w:rsid w:val="009C6225"/>
    <w:rsid w:val="009C65B0"/>
    <w:rsid w:val="009C79EF"/>
    <w:rsid w:val="009C7A67"/>
    <w:rsid w:val="009C7EF3"/>
    <w:rsid w:val="009D00B3"/>
    <w:rsid w:val="009D029B"/>
    <w:rsid w:val="009D085A"/>
    <w:rsid w:val="009D0D01"/>
    <w:rsid w:val="009D0F0F"/>
    <w:rsid w:val="009D0F37"/>
    <w:rsid w:val="009D1B7A"/>
    <w:rsid w:val="009D267A"/>
    <w:rsid w:val="009D281B"/>
    <w:rsid w:val="009D3463"/>
    <w:rsid w:val="009D4108"/>
    <w:rsid w:val="009D4604"/>
    <w:rsid w:val="009D4711"/>
    <w:rsid w:val="009D4889"/>
    <w:rsid w:val="009D4C5A"/>
    <w:rsid w:val="009D5483"/>
    <w:rsid w:val="009D57DC"/>
    <w:rsid w:val="009D603B"/>
    <w:rsid w:val="009D62CB"/>
    <w:rsid w:val="009D642A"/>
    <w:rsid w:val="009D6635"/>
    <w:rsid w:val="009D6650"/>
    <w:rsid w:val="009D730E"/>
    <w:rsid w:val="009D7557"/>
    <w:rsid w:val="009D771A"/>
    <w:rsid w:val="009D7966"/>
    <w:rsid w:val="009E0016"/>
    <w:rsid w:val="009E0CF8"/>
    <w:rsid w:val="009E0D09"/>
    <w:rsid w:val="009E0D38"/>
    <w:rsid w:val="009E0E8E"/>
    <w:rsid w:val="009E0E90"/>
    <w:rsid w:val="009E0F4D"/>
    <w:rsid w:val="009E17D3"/>
    <w:rsid w:val="009E2A92"/>
    <w:rsid w:val="009E32C7"/>
    <w:rsid w:val="009E33F6"/>
    <w:rsid w:val="009E3617"/>
    <w:rsid w:val="009E3B92"/>
    <w:rsid w:val="009E42FD"/>
    <w:rsid w:val="009E4449"/>
    <w:rsid w:val="009E4471"/>
    <w:rsid w:val="009E4D38"/>
    <w:rsid w:val="009E4F6A"/>
    <w:rsid w:val="009E55D1"/>
    <w:rsid w:val="009E561A"/>
    <w:rsid w:val="009E5D39"/>
    <w:rsid w:val="009E5ED5"/>
    <w:rsid w:val="009E6086"/>
    <w:rsid w:val="009E616C"/>
    <w:rsid w:val="009E6F09"/>
    <w:rsid w:val="009E71A7"/>
    <w:rsid w:val="009E72DD"/>
    <w:rsid w:val="009E76F4"/>
    <w:rsid w:val="009E777E"/>
    <w:rsid w:val="009E7935"/>
    <w:rsid w:val="009E7A0B"/>
    <w:rsid w:val="009F0B37"/>
    <w:rsid w:val="009F1F53"/>
    <w:rsid w:val="009F20B8"/>
    <w:rsid w:val="009F22F0"/>
    <w:rsid w:val="009F236F"/>
    <w:rsid w:val="009F23CF"/>
    <w:rsid w:val="009F243E"/>
    <w:rsid w:val="009F348D"/>
    <w:rsid w:val="009F3818"/>
    <w:rsid w:val="009F40E0"/>
    <w:rsid w:val="009F4ADE"/>
    <w:rsid w:val="009F4B97"/>
    <w:rsid w:val="009F5167"/>
    <w:rsid w:val="009F5B14"/>
    <w:rsid w:val="009F5DFA"/>
    <w:rsid w:val="009F62A6"/>
    <w:rsid w:val="009F64E9"/>
    <w:rsid w:val="009F65A2"/>
    <w:rsid w:val="009F68C0"/>
    <w:rsid w:val="009F6AEA"/>
    <w:rsid w:val="009F757D"/>
    <w:rsid w:val="009F7B47"/>
    <w:rsid w:val="009F7C7D"/>
    <w:rsid w:val="009F7CC6"/>
    <w:rsid w:val="009F7DC1"/>
    <w:rsid w:val="00A00175"/>
    <w:rsid w:val="00A01041"/>
    <w:rsid w:val="00A01450"/>
    <w:rsid w:val="00A01642"/>
    <w:rsid w:val="00A01CA8"/>
    <w:rsid w:val="00A01D2C"/>
    <w:rsid w:val="00A02884"/>
    <w:rsid w:val="00A028CB"/>
    <w:rsid w:val="00A029DE"/>
    <w:rsid w:val="00A0358A"/>
    <w:rsid w:val="00A03929"/>
    <w:rsid w:val="00A04202"/>
    <w:rsid w:val="00A0499C"/>
    <w:rsid w:val="00A06030"/>
    <w:rsid w:val="00A066CD"/>
    <w:rsid w:val="00A06900"/>
    <w:rsid w:val="00A07277"/>
    <w:rsid w:val="00A0772C"/>
    <w:rsid w:val="00A07E9A"/>
    <w:rsid w:val="00A101BB"/>
    <w:rsid w:val="00A105CC"/>
    <w:rsid w:val="00A10FEE"/>
    <w:rsid w:val="00A111D2"/>
    <w:rsid w:val="00A11C99"/>
    <w:rsid w:val="00A11F1C"/>
    <w:rsid w:val="00A123BA"/>
    <w:rsid w:val="00A13C92"/>
    <w:rsid w:val="00A13FE4"/>
    <w:rsid w:val="00A142EA"/>
    <w:rsid w:val="00A14DEE"/>
    <w:rsid w:val="00A1530E"/>
    <w:rsid w:val="00A15461"/>
    <w:rsid w:val="00A1550E"/>
    <w:rsid w:val="00A155FA"/>
    <w:rsid w:val="00A15BE4"/>
    <w:rsid w:val="00A16024"/>
    <w:rsid w:val="00A16094"/>
    <w:rsid w:val="00A161F5"/>
    <w:rsid w:val="00A16250"/>
    <w:rsid w:val="00A170F5"/>
    <w:rsid w:val="00A209FC"/>
    <w:rsid w:val="00A2135C"/>
    <w:rsid w:val="00A21811"/>
    <w:rsid w:val="00A2186E"/>
    <w:rsid w:val="00A21A8B"/>
    <w:rsid w:val="00A21C25"/>
    <w:rsid w:val="00A2231C"/>
    <w:rsid w:val="00A22811"/>
    <w:rsid w:val="00A22A70"/>
    <w:rsid w:val="00A23433"/>
    <w:rsid w:val="00A234CC"/>
    <w:rsid w:val="00A2372D"/>
    <w:rsid w:val="00A23FCB"/>
    <w:rsid w:val="00A23FF7"/>
    <w:rsid w:val="00A241AC"/>
    <w:rsid w:val="00A2456B"/>
    <w:rsid w:val="00A24AE9"/>
    <w:rsid w:val="00A24FDF"/>
    <w:rsid w:val="00A258A1"/>
    <w:rsid w:val="00A269FE"/>
    <w:rsid w:val="00A26B58"/>
    <w:rsid w:val="00A26D2D"/>
    <w:rsid w:val="00A2710C"/>
    <w:rsid w:val="00A27501"/>
    <w:rsid w:val="00A278FA"/>
    <w:rsid w:val="00A27C51"/>
    <w:rsid w:val="00A27ED4"/>
    <w:rsid w:val="00A300D0"/>
    <w:rsid w:val="00A30432"/>
    <w:rsid w:val="00A304F6"/>
    <w:rsid w:val="00A305D9"/>
    <w:rsid w:val="00A30FE3"/>
    <w:rsid w:val="00A32748"/>
    <w:rsid w:val="00A32B55"/>
    <w:rsid w:val="00A332B9"/>
    <w:rsid w:val="00A33341"/>
    <w:rsid w:val="00A3355F"/>
    <w:rsid w:val="00A3397C"/>
    <w:rsid w:val="00A33A03"/>
    <w:rsid w:val="00A33BC7"/>
    <w:rsid w:val="00A341E9"/>
    <w:rsid w:val="00A3474C"/>
    <w:rsid w:val="00A35217"/>
    <w:rsid w:val="00A357D6"/>
    <w:rsid w:val="00A35B52"/>
    <w:rsid w:val="00A35CF1"/>
    <w:rsid w:val="00A364CA"/>
    <w:rsid w:val="00A365ED"/>
    <w:rsid w:val="00A3783A"/>
    <w:rsid w:val="00A37A9C"/>
    <w:rsid w:val="00A403AA"/>
    <w:rsid w:val="00A40700"/>
    <w:rsid w:val="00A40FA9"/>
    <w:rsid w:val="00A41260"/>
    <w:rsid w:val="00A43246"/>
    <w:rsid w:val="00A435F0"/>
    <w:rsid w:val="00A43742"/>
    <w:rsid w:val="00A437A4"/>
    <w:rsid w:val="00A44BA1"/>
    <w:rsid w:val="00A44BAB"/>
    <w:rsid w:val="00A450FD"/>
    <w:rsid w:val="00A45E85"/>
    <w:rsid w:val="00A45FCC"/>
    <w:rsid w:val="00A479F2"/>
    <w:rsid w:val="00A47E6F"/>
    <w:rsid w:val="00A47EDF"/>
    <w:rsid w:val="00A47EEA"/>
    <w:rsid w:val="00A50B1D"/>
    <w:rsid w:val="00A5126C"/>
    <w:rsid w:val="00A51B51"/>
    <w:rsid w:val="00A51C58"/>
    <w:rsid w:val="00A523E6"/>
    <w:rsid w:val="00A52BFE"/>
    <w:rsid w:val="00A52C2E"/>
    <w:rsid w:val="00A533D8"/>
    <w:rsid w:val="00A536F8"/>
    <w:rsid w:val="00A5373F"/>
    <w:rsid w:val="00A548E6"/>
    <w:rsid w:val="00A5706C"/>
    <w:rsid w:val="00A60969"/>
    <w:rsid w:val="00A609B3"/>
    <w:rsid w:val="00A60F84"/>
    <w:rsid w:val="00A61A20"/>
    <w:rsid w:val="00A61C24"/>
    <w:rsid w:val="00A620E0"/>
    <w:rsid w:val="00A62C9F"/>
    <w:rsid w:val="00A63863"/>
    <w:rsid w:val="00A63C56"/>
    <w:rsid w:val="00A64232"/>
    <w:rsid w:val="00A64A68"/>
    <w:rsid w:val="00A65955"/>
    <w:rsid w:val="00A65E36"/>
    <w:rsid w:val="00A65E95"/>
    <w:rsid w:val="00A6629E"/>
    <w:rsid w:val="00A664DC"/>
    <w:rsid w:val="00A66652"/>
    <w:rsid w:val="00A668E2"/>
    <w:rsid w:val="00A66B33"/>
    <w:rsid w:val="00A66FA9"/>
    <w:rsid w:val="00A67679"/>
    <w:rsid w:val="00A677CF"/>
    <w:rsid w:val="00A70E0D"/>
    <w:rsid w:val="00A70F21"/>
    <w:rsid w:val="00A713A1"/>
    <w:rsid w:val="00A7197C"/>
    <w:rsid w:val="00A71AAD"/>
    <w:rsid w:val="00A72175"/>
    <w:rsid w:val="00A722A0"/>
    <w:rsid w:val="00A731EC"/>
    <w:rsid w:val="00A73D4B"/>
    <w:rsid w:val="00A7406F"/>
    <w:rsid w:val="00A747C6"/>
    <w:rsid w:val="00A74D15"/>
    <w:rsid w:val="00A750A0"/>
    <w:rsid w:val="00A752FE"/>
    <w:rsid w:val="00A76079"/>
    <w:rsid w:val="00A76314"/>
    <w:rsid w:val="00A765F4"/>
    <w:rsid w:val="00A7683B"/>
    <w:rsid w:val="00A76B1B"/>
    <w:rsid w:val="00A76B2D"/>
    <w:rsid w:val="00A76C20"/>
    <w:rsid w:val="00A77087"/>
    <w:rsid w:val="00A7718D"/>
    <w:rsid w:val="00A77C2C"/>
    <w:rsid w:val="00A80623"/>
    <w:rsid w:val="00A8070F"/>
    <w:rsid w:val="00A80A2D"/>
    <w:rsid w:val="00A80A95"/>
    <w:rsid w:val="00A80E99"/>
    <w:rsid w:val="00A80FCC"/>
    <w:rsid w:val="00A812B2"/>
    <w:rsid w:val="00A81382"/>
    <w:rsid w:val="00A81577"/>
    <w:rsid w:val="00A8171E"/>
    <w:rsid w:val="00A81A7B"/>
    <w:rsid w:val="00A82374"/>
    <w:rsid w:val="00A8288F"/>
    <w:rsid w:val="00A82F80"/>
    <w:rsid w:val="00A83823"/>
    <w:rsid w:val="00A84060"/>
    <w:rsid w:val="00A847CD"/>
    <w:rsid w:val="00A84A56"/>
    <w:rsid w:val="00A84D32"/>
    <w:rsid w:val="00A85E88"/>
    <w:rsid w:val="00A85F31"/>
    <w:rsid w:val="00A8642C"/>
    <w:rsid w:val="00A869CB"/>
    <w:rsid w:val="00A87533"/>
    <w:rsid w:val="00A87B09"/>
    <w:rsid w:val="00A90E45"/>
    <w:rsid w:val="00A91159"/>
    <w:rsid w:val="00A911A1"/>
    <w:rsid w:val="00A911FC"/>
    <w:rsid w:val="00A912F0"/>
    <w:rsid w:val="00A913FE"/>
    <w:rsid w:val="00A91A7B"/>
    <w:rsid w:val="00A91E71"/>
    <w:rsid w:val="00A926F4"/>
    <w:rsid w:val="00A92848"/>
    <w:rsid w:val="00A93341"/>
    <w:rsid w:val="00A9388F"/>
    <w:rsid w:val="00A938AB"/>
    <w:rsid w:val="00A93BE4"/>
    <w:rsid w:val="00A93BF1"/>
    <w:rsid w:val="00A943B8"/>
    <w:rsid w:val="00A947CD"/>
    <w:rsid w:val="00A94B16"/>
    <w:rsid w:val="00A95234"/>
    <w:rsid w:val="00A953CF"/>
    <w:rsid w:val="00A95795"/>
    <w:rsid w:val="00A95A67"/>
    <w:rsid w:val="00A95B35"/>
    <w:rsid w:val="00A95B50"/>
    <w:rsid w:val="00A95F48"/>
    <w:rsid w:val="00A961B7"/>
    <w:rsid w:val="00A96A5F"/>
    <w:rsid w:val="00A97A2B"/>
    <w:rsid w:val="00AA0537"/>
    <w:rsid w:val="00AA1695"/>
    <w:rsid w:val="00AA1AD5"/>
    <w:rsid w:val="00AA1DD6"/>
    <w:rsid w:val="00AA1F09"/>
    <w:rsid w:val="00AA1FD7"/>
    <w:rsid w:val="00AA238D"/>
    <w:rsid w:val="00AA2EFF"/>
    <w:rsid w:val="00AA2F0F"/>
    <w:rsid w:val="00AA3118"/>
    <w:rsid w:val="00AA3173"/>
    <w:rsid w:val="00AA347F"/>
    <w:rsid w:val="00AA46EB"/>
    <w:rsid w:val="00AA4A0C"/>
    <w:rsid w:val="00AA4E99"/>
    <w:rsid w:val="00AA53B3"/>
    <w:rsid w:val="00AA548F"/>
    <w:rsid w:val="00AA5E7F"/>
    <w:rsid w:val="00AA647C"/>
    <w:rsid w:val="00AA6714"/>
    <w:rsid w:val="00AA6835"/>
    <w:rsid w:val="00AA6A7E"/>
    <w:rsid w:val="00AA6F36"/>
    <w:rsid w:val="00AA7353"/>
    <w:rsid w:val="00AA7EF2"/>
    <w:rsid w:val="00AB0A39"/>
    <w:rsid w:val="00AB0D7A"/>
    <w:rsid w:val="00AB1855"/>
    <w:rsid w:val="00AB1AC9"/>
    <w:rsid w:val="00AB1BDD"/>
    <w:rsid w:val="00AB2106"/>
    <w:rsid w:val="00AB2381"/>
    <w:rsid w:val="00AB25CB"/>
    <w:rsid w:val="00AB2606"/>
    <w:rsid w:val="00AB2645"/>
    <w:rsid w:val="00AB39BB"/>
    <w:rsid w:val="00AB39CF"/>
    <w:rsid w:val="00AB4292"/>
    <w:rsid w:val="00AB57BD"/>
    <w:rsid w:val="00AB57F7"/>
    <w:rsid w:val="00AB6094"/>
    <w:rsid w:val="00AB6289"/>
    <w:rsid w:val="00AB65E7"/>
    <w:rsid w:val="00AB661F"/>
    <w:rsid w:val="00AB6944"/>
    <w:rsid w:val="00AB6D28"/>
    <w:rsid w:val="00AB71CB"/>
    <w:rsid w:val="00AB7359"/>
    <w:rsid w:val="00AB73AE"/>
    <w:rsid w:val="00AB799A"/>
    <w:rsid w:val="00AB7D97"/>
    <w:rsid w:val="00AC02F6"/>
    <w:rsid w:val="00AC0819"/>
    <w:rsid w:val="00AC0829"/>
    <w:rsid w:val="00AC0BFC"/>
    <w:rsid w:val="00AC1317"/>
    <w:rsid w:val="00AC1862"/>
    <w:rsid w:val="00AC1DA9"/>
    <w:rsid w:val="00AC1E4A"/>
    <w:rsid w:val="00AC1E58"/>
    <w:rsid w:val="00AC1F90"/>
    <w:rsid w:val="00AC269A"/>
    <w:rsid w:val="00AC2863"/>
    <w:rsid w:val="00AC2B0C"/>
    <w:rsid w:val="00AC2EC1"/>
    <w:rsid w:val="00AC31DF"/>
    <w:rsid w:val="00AC3230"/>
    <w:rsid w:val="00AC3719"/>
    <w:rsid w:val="00AC3B52"/>
    <w:rsid w:val="00AC3D4D"/>
    <w:rsid w:val="00AC3EA4"/>
    <w:rsid w:val="00AC446C"/>
    <w:rsid w:val="00AC4BD6"/>
    <w:rsid w:val="00AC533D"/>
    <w:rsid w:val="00AC555F"/>
    <w:rsid w:val="00AD01D1"/>
    <w:rsid w:val="00AD090D"/>
    <w:rsid w:val="00AD0A1B"/>
    <w:rsid w:val="00AD13B9"/>
    <w:rsid w:val="00AD14E8"/>
    <w:rsid w:val="00AD1857"/>
    <w:rsid w:val="00AD1BFC"/>
    <w:rsid w:val="00AD2E73"/>
    <w:rsid w:val="00AD3129"/>
    <w:rsid w:val="00AD3399"/>
    <w:rsid w:val="00AD3832"/>
    <w:rsid w:val="00AD38FD"/>
    <w:rsid w:val="00AD39F9"/>
    <w:rsid w:val="00AD3E23"/>
    <w:rsid w:val="00AD42B7"/>
    <w:rsid w:val="00AD4561"/>
    <w:rsid w:val="00AD5740"/>
    <w:rsid w:val="00AD609C"/>
    <w:rsid w:val="00AD6476"/>
    <w:rsid w:val="00AD6499"/>
    <w:rsid w:val="00AD6519"/>
    <w:rsid w:val="00AD7FA2"/>
    <w:rsid w:val="00AE0CCD"/>
    <w:rsid w:val="00AE0DA3"/>
    <w:rsid w:val="00AE0EB1"/>
    <w:rsid w:val="00AE10CF"/>
    <w:rsid w:val="00AE16B2"/>
    <w:rsid w:val="00AE186F"/>
    <w:rsid w:val="00AE19C9"/>
    <w:rsid w:val="00AE2151"/>
    <w:rsid w:val="00AE2568"/>
    <w:rsid w:val="00AE2673"/>
    <w:rsid w:val="00AE3336"/>
    <w:rsid w:val="00AE3AC2"/>
    <w:rsid w:val="00AE3F90"/>
    <w:rsid w:val="00AE49F1"/>
    <w:rsid w:val="00AE5295"/>
    <w:rsid w:val="00AE5CEC"/>
    <w:rsid w:val="00AE5D41"/>
    <w:rsid w:val="00AE615F"/>
    <w:rsid w:val="00AE6270"/>
    <w:rsid w:val="00AE717B"/>
    <w:rsid w:val="00AE72D4"/>
    <w:rsid w:val="00AE749B"/>
    <w:rsid w:val="00AE7AC4"/>
    <w:rsid w:val="00AE7C82"/>
    <w:rsid w:val="00AE7F1D"/>
    <w:rsid w:val="00AF09CA"/>
    <w:rsid w:val="00AF0E6C"/>
    <w:rsid w:val="00AF1152"/>
    <w:rsid w:val="00AF1592"/>
    <w:rsid w:val="00AF2502"/>
    <w:rsid w:val="00AF3023"/>
    <w:rsid w:val="00AF30FF"/>
    <w:rsid w:val="00AF3E9F"/>
    <w:rsid w:val="00AF4DFE"/>
    <w:rsid w:val="00AF53F5"/>
    <w:rsid w:val="00AF5491"/>
    <w:rsid w:val="00AF59AA"/>
    <w:rsid w:val="00AF5D25"/>
    <w:rsid w:val="00AF5E1F"/>
    <w:rsid w:val="00AF5EDC"/>
    <w:rsid w:val="00AF5F4C"/>
    <w:rsid w:val="00AF648D"/>
    <w:rsid w:val="00AF67A1"/>
    <w:rsid w:val="00AF7C85"/>
    <w:rsid w:val="00B00174"/>
    <w:rsid w:val="00B01BE9"/>
    <w:rsid w:val="00B025EE"/>
    <w:rsid w:val="00B0269B"/>
    <w:rsid w:val="00B02C23"/>
    <w:rsid w:val="00B03883"/>
    <w:rsid w:val="00B03E60"/>
    <w:rsid w:val="00B04257"/>
    <w:rsid w:val="00B04A42"/>
    <w:rsid w:val="00B04E52"/>
    <w:rsid w:val="00B04F6E"/>
    <w:rsid w:val="00B05359"/>
    <w:rsid w:val="00B05AD8"/>
    <w:rsid w:val="00B05B76"/>
    <w:rsid w:val="00B05E8B"/>
    <w:rsid w:val="00B06274"/>
    <w:rsid w:val="00B064FA"/>
    <w:rsid w:val="00B069D7"/>
    <w:rsid w:val="00B06BC9"/>
    <w:rsid w:val="00B06D59"/>
    <w:rsid w:val="00B06FB3"/>
    <w:rsid w:val="00B07095"/>
    <w:rsid w:val="00B10B17"/>
    <w:rsid w:val="00B1118A"/>
    <w:rsid w:val="00B112BD"/>
    <w:rsid w:val="00B11ADA"/>
    <w:rsid w:val="00B12140"/>
    <w:rsid w:val="00B127D0"/>
    <w:rsid w:val="00B12880"/>
    <w:rsid w:val="00B13DC3"/>
    <w:rsid w:val="00B14291"/>
    <w:rsid w:val="00B142AC"/>
    <w:rsid w:val="00B1435C"/>
    <w:rsid w:val="00B14628"/>
    <w:rsid w:val="00B1480E"/>
    <w:rsid w:val="00B14B2C"/>
    <w:rsid w:val="00B15804"/>
    <w:rsid w:val="00B15C81"/>
    <w:rsid w:val="00B15E19"/>
    <w:rsid w:val="00B15F38"/>
    <w:rsid w:val="00B164DE"/>
    <w:rsid w:val="00B17648"/>
    <w:rsid w:val="00B17655"/>
    <w:rsid w:val="00B17D60"/>
    <w:rsid w:val="00B2022F"/>
    <w:rsid w:val="00B2040E"/>
    <w:rsid w:val="00B207CB"/>
    <w:rsid w:val="00B20E69"/>
    <w:rsid w:val="00B2144A"/>
    <w:rsid w:val="00B21508"/>
    <w:rsid w:val="00B21B51"/>
    <w:rsid w:val="00B22204"/>
    <w:rsid w:val="00B22346"/>
    <w:rsid w:val="00B23231"/>
    <w:rsid w:val="00B23C59"/>
    <w:rsid w:val="00B2452D"/>
    <w:rsid w:val="00B2456F"/>
    <w:rsid w:val="00B24983"/>
    <w:rsid w:val="00B24A69"/>
    <w:rsid w:val="00B25245"/>
    <w:rsid w:val="00B25A65"/>
    <w:rsid w:val="00B25AE4"/>
    <w:rsid w:val="00B25EF1"/>
    <w:rsid w:val="00B25F41"/>
    <w:rsid w:val="00B27014"/>
    <w:rsid w:val="00B270D7"/>
    <w:rsid w:val="00B271BB"/>
    <w:rsid w:val="00B27455"/>
    <w:rsid w:val="00B27477"/>
    <w:rsid w:val="00B27F84"/>
    <w:rsid w:val="00B30F26"/>
    <w:rsid w:val="00B31041"/>
    <w:rsid w:val="00B313C1"/>
    <w:rsid w:val="00B314B0"/>
    <w:rsid w:val="00B319A0"/>
    <w:rsid w:val="00B32130"/>
    <w:rsid w:val="00B32797"/>
    <w:rsid w:val="00B32D06"/>
    <w:rsid w:val="00B33619"/>
    <w:rsid w:val="00B34B08"/>
    <w:rsid w:val="00B350C5"/>
    <w:rsid w:val="00B3576F"/>
    <w:rsid w:val="00B35780"/>
    <w:rsid w:val="00B35CA4"/>
    <w:rsid w:val="00B36A94"/>
    <w:rsid w:val="00B36F90"/>
    <w:rsid w:val="00B3742B"/>
    <w:rsid w:val="00B37ED3"/>
    <w:rsid w:val="00B4000F"/>
    <w:rsid w:val="00B4006F"/>
    <w:rsid w:val="00B40994"/>
    <w:rsid w:val="00B40EA4"/>
    <w:rsid w:val="00B424E0"/>
    <w:rsid w:val="00B42AAF"/>
    <w:rsid w:val="00B42F2B"/>
    <w:rsid w:val="00B4381D"/>
    <w:rsid w:val="00B43E4E"/>
    <w:rsid w:val="00B441A0"/>
    <w:rsid w:val="00B44D4F"/>
    <w:rsid w:val="00B44DFF"/>
    <w:rsid w:val="00B45FA2"/>
    <w:rsid w:val="00B464B0"/>
    <w:rsid w:val="00B472D2"/>
    <w:rsid w:val="00B478B1"/>
    <w:rsid w:val="00B503AD"/>
    <w:rsid w:val="00B50468"/>
    <w:rsid w:val="00B50491"/>
    <w:rsid w:val="00B50C53"/>
    <w:rsid w:val="00B514CD"/>
    <w:rsid w:val="00B52EB3"/>
    <w:rsid w:val="00B53014"/>
    <w:rsid w:val="00B53E7A"/>
    <w:rsid w:val="00B540EB"/>
    <w:rsid w:val="00B548BF"/>
    <w:rsid w:val="00B54CBF"/>
    <w:rsid w:val="00B550BE"/>
    <w:rsid w:val="00B551E7"/>
    <w:rsid w:val="00B55252"/>
    <w:rsid w:val="00B557E1"/>
    <w:rsid w:val="00B55ABE"/>
    <w:rsid w:val="00B56603"/>
    <w:rsid w:val="00B56C84"/>
    <w:rsid w:val="00B56EF0"/>
    <w:rsid w:val="00B5721F"/>
    <w:rsid w:val="00B57267"/>
    <w:rsid w:val="00B57A01"/>
    <w:rsid w:val="00B57DB7"/>
    <w:rsid w:val="00B60458"/>
    <w:rsid w:val="00B607BC"/>
    <w:rsid w:val="00B61149"/>
    <w:rsid w:val="00B61FD3"/>
    <w:rsid w:val="00B62081"/>
    <w:rsid w:val="00B62383"/>
    <w:rsid w:val="00B62C0E"/>
    <w:rsid w:val="00B62EC0"/>
    <w:rsid w:val="00B62EF2"/>
    <w:rsid w:val="00B6367A"/>
    <w:rsid w:val="00B64AE7"/>
    <w:rsid w:val="00B64D4E"/>
    <w:rsid w:val="00B650BD"/>
    <w:rsid w:val="00B65113"/>
    <w:rsid w:val="00B6511B"/>
    <w:rsid w:val="00B6531C"/>
    <w:rsid w:val="00B65804"/>
    <w:rsid w:val="00B66330"/>
    <w:rsid w:val="00B66961"/>
    <w:rsid w:val="00B66C58"/>
    <w:rsid w:val="00B66E76"/>
    <w:rsid w:val="00B66F67"/>
    <w:rsid w:val="00B67052"/>
    <w:rsid w:val="00B670C7"/>
    <w:rsid w:val="00B67644"/>
    <w:rsid w:val="00B6790F"/>
    <w:rsid w:val="00B67CB8"/>
    <w:rsid w:val="00B67DFA"/>
    <w:rsid w:val="00B67F46"/>
    <w:rsid w:val="00B70E9E"/>
    <w:rsid w:val="00B7109B"/>
    <w:rsid w:val="00B711DE"/>
    <w:rsid w:val="00B71CD4"/>
    <w:rsid w:val="00B721C0"/>
    <w:rsid w:val="00B721F0"/>
    <w:rsid w:val="00B724FC"/>
    <w:rsid w:val="00B72BE5"/>
    <w:rsid w:val="00B757D0"/>
    <w:rsid w:val="00B76358"/>
    <w:rsid w:val="00B7660D"/>
    <w:rsid w:val="00B76C08"/>
    <w:rsid w:val="00B76DFC"/>
    <w:rsid w:val="00B7747D"/>
    <w:rsid w:val="00B77D80"/>
    <w:rsid w:val="00B802C3"/>
    <w:rsid w:val="00B80588"/>
    <w:rsid w:val="00B81AB1"/>
    <w:rsid w:val="00B81B93"/>
    <w:rsid w:val="00B82409"/>
    <w:rsid w:val="00B824DB"/>
    <w:rsid w:val="00B82523"/>
    <w:rsid w:val="00B8299F"/>
    <w:rsid w:val="00B82C64"/>
    <w:rsid w:val="00B834D7"/>
    <w:rsid w:val="00B83A12"/>
    <w:rsid w:val="00B83D31"/>
    <w:rsid w:val="00B843B0"/>
    <w:rsid w:val="00B84814"/>
    <w:rsid w:val="00B84995"/>
    <w:rsid w:val="00B84C62"/>
    <w:rsid w:val="00B856E4"/>
    <w:rsid w:val="00B85BB2"/>
    <w:rsid w:val="00B85BEC"/>
    <w:rsid w:val="00B85EEA"/>
    <w:rsid w:val="00B86880"/>
    <w:rsid w:val="00B86988"/>
    <w:rsid w:val="00B874DB"/>
    <w:rsid w:val="00B876EE"/>
    <w:rsid w:val="00B9039F"/>
    <w:rsid w:val="00B903D1"/>
    <w:rsid w:val="00B90690"/>
    <w:rsid w:val="00B90E8A"/>
    <w:rsid w:val="00B913E2"/>
    <w:rsid w:val="00B93D87"/>
    <w:rsid w:val="00B942E1"/>
    <w:rsid w:val="00B94E39"/>
    <w:rsid w:val="00B950DE"/>
    <w:rsid w:val="00B95BA7"/>
    <w:rsid w:val="00B96E64"/>
    <w:rsid w:val="00B96FC6"/>
    <w:rsid w:val="00B97FB1"/>
    <w:rsid w:val="00B97FBC"/>
    <w:rsid w:val="00BA0369"/>
    <w:rsid w:val="00BA0451"/>
    <w:rsid w:val="00BA05D0"/>
    <w:rsid w:val="00BA0637"/>
    <w:rsid w:val="00BA120B"/>
    <w:rsid w:val="00BA1289"/>
    <w:rsid w:val="00BA19F7"/>
    <w:rsid w:val="00BA1A5F"/>
    <w:rsid w:val="00BA25C8"/>
    <w:rsid w:val="00BA2940"/>
    <w:rsid w:val="00BA300D"/>
    <w:rsid w:val="00BA3D69"/>
    <w:rsid w:val="00BA3E9D"/>
    <w:rsid w:val="00BA428B"/>
    <w:rsid w:val="00BA469A"/>
    <w:rsid w:val="00BA570B"/>
    <w:rsid w:val="00BA579D"/>
    <w:rsid w:val="00BA647F"/>
    <w:rsid w:val="00BA667A"/>
    <w:rsid w:val="00BA67DD"/>
    <w:rsid w:val="00BA6B2C"/>
    <w:rsid w:val="00BA7338"/>
    <w:rsid w:val="00BB06EE"/>
    <w:rsid w:val="00BB0F5D"/>
    <w:rsid w:val="00BB135A"/>
    <w:rsid w:val="00BB1AF9"/>
    <w:rsid w:val="00BB21A3"/>
    <w:rsid w:val="00BB2246"/>
    <w:rsid w:val="00BB3341"/>
    <w:rsid w:val="00BB36E7"/>
    <w:rsid w:val="00BB3D21"/>
    <w:rsid w:val="00BB4297"/>
    <w:rsid w:val="00BB43B3"/>
    <w:rsid w:val="00BB650C"/>
    <w:rsid w:val="00BB71BE"/>
    <w:rsid w:val="00BB72F8"/>
    <w:rsid w:val="00BB7461"/>
    <w:rsid w:val="00BC11C4"/>
    <w:rsid w:val="00BC11EE"/>
    <w:rsid w:val="00BC258B"/>
    <w:rsid w:val="00BC2FE6"/>
    <w:rsid w:val="00BC354E"/>
    <w:rsid w:val="00BC42D3"/>
    <w:rsid w:val="00BC4354"/>
    <w:rsid w:val="00BC44EC"/>
    <w:rsid w:val="00BC4501"/>
    <w:rsid w:val="00BC5092"/>
    <w:rsid w:val="00BC5574"/>
    <w:rsid w:val="00BC56D3"/>
    <w:rsid w:val="00BC6472"/>
    <w:rsid w:val="00BC7534"/>
    <w:rsid w:val="00BD0227"/>
    <w:rsid w:val="00BD0B2F"/>
    <w:rsid w:val="00BD13BB"/>
    <w:rsid w:val="00BD13C7"/>
    <w:rsid w:val="00BD29C4"/>
    <w:rsid w:val="00BD2E1E"/>
    <w:rsid w:val="00BD2EB2"/>
    <w:rsid w:val="00BD325A"/>
    <w:rsid w:val="00BD3654"/>
    <w:rsid w:val="00BD3927"/>
    <w:rsid w:val="00BD3AAA"/>
    <w:rsid w:val="00BD3CCC"/>
    <w:rsid w:val="00BD3D80"/>
    <w:rsid w:val="00BD3E1C"/>
    <w:rsid w:val="00BD4394"/>
    <w:rsid w:val="00BD44C0"/>
    <w:rsid w:val="00BD4CCA"/>
    <w:rsid w:val="00BD4CDA"/>
    <w:rsid w:val="00BD541C"/>
    <w:rsid w:val="00BD59EB"/>
    <w:rsid w:val="00BD5E3E"/>
    <w:rsid w:val="00BD65A3"/>
    <w:rsid w:val="00BD6952"/>
    <w:rsid w:val="00BD7874"/>
    <w:rsid w:val="00BD7AFF"/>
    <w:rsid w:val="00BD7B69"/>
    <w:rsid w:val="00BE092D"/>
    <w:rsid w:val="00BE2080"/>
    <w:rsid w:val="00BE22CA"/>
    <w:rsid w:val="00BE2992"/>
    <w:rsid w:val="00BE29B1"/>
    <w:rsid w:val="00BE315E"/>
    <w:rsid w:val="00BE31F9"/>
    <w:rsid w:val="00BE3651"/>
    <w:rsid w:val="00BE444C"/>
    <w:rsid w:val="00BE5859"/>
    <w:rsid w:val="00BE6A48"/>
    <w:rsid w:val="00BE6B85"/>
    <w:rsid w:val="00BE6E92"/>
    <w:rsid w:val="00BE6F89"/>
    <w:rsid w:val="00BE7553"/>
    <w:rsid w:val="00BE77B4"/>
    <w:rsid w:val="00BE79E6"/>
    <w:rsid w:val="00BE7F9C"/>
    <w:rsid w:val="00BE7F9D"/>
    <w:rsid w:val="00BF02DE"/>
    <w:rsid w:val="00BF035C"/>
    <w:rsid w:val="00BF0410"/>
    <w:rsid w:val="00BF08AF"/>
    <w:rsid w:val="00BF1061"/>
    <w:rsid w:val="00BF1E58"/>
    <w:rsid w:val="00BF1ED1"/>
    <w:rsid w:val="00BF227A"/>
    <w:rsid w:val="00BF2373"/>
    <w:rsid w:val="00BF24C4"/>
    <w:rsid w:val="00BF2584"/>
    <w:rsid w:val="00BF355D"/>
    <w:rsid w:val="00BF3B1A"/>
    <w:rsid w:val="00BF3E71"/>
    <w:rsid w:val="00BF403F"/>
    <w:rsid w:val="00BF4046"/>
    <w:rsid w:val="00BF41B8"/>
    <w:rsid w:val="00BF4695"/>
    <w:rsid w:val="00BF5B5C"/>
    <w:rsid w:val="00BF5EFC"/>
    <w:rsid w:val="00BF7345"/>
    <w:rsid w:val="00BF73F3"/>
    <w:rsid w:val="00C019EB"/>
    <w:rsid w:val="00C01C5C"/>
    <w:rsid w:val="00C01E14"/>
    <w:rsid w:val="00C021A9"/>
    <w:rsid w:val="00C025CC"/>
    <w:rsid w:val="00C02915"/>
    <w:rsid w:val="00C02B23"/>
    <w:rsid w:val="00C03149"/>
    <w:rsid w:val="00C0357F"/>
    <w:rsid w:val="00C041AB"/>
    <w:rsid w:val="00C04963"/>
    <w:rsid w:val="00C0572A"/>
    <w:rsid w:val="00C0587C"/>
    <w:rsid w:val="00C05D49"/>
    <w:rsid w:val="00C05EF7"/>
    <w:rsid w:val="00C06843"/>
    <w:rsid w:val="00C06DA7"/>
    <w:rsid w:val="00C06F8C"/>
    <w:rsid w:val="00C07CC8"/>
    <w:rsid w:val="00C07D5C"/>
    <w:rsid w:val="00C10723"/>
    <w:rsid w:val="00C107D0"/>
    <w:rsid w:val="00C107E8"/>
    <w:rsid w:val="00C10C03"/>
    <w:rsid w:val="00C129DF"/>
    <w:rsid w:val="00C13224"/>
    <w:rsid w:val="00C14A01"/>
    <w:rsid w:val="00C14E58"/>
    <w:rsid w:val="00C1502F"/>
    <w:rsid w:val="00C15363"/>
    <w:rsid w:val="00C15EC9"/>
    <w:rsid w:val="00C15F83"/>
    <w:rsid w:val="00C1664E"/>
    <w:rsid w:val="00C1665F"/>
    <w:rsid w:val="00C1686F"/>
    <w:rsid w:val="00C16FF4"/>
    <w:rsid w:val="00C20A54"/>
    <w:rsid w:val="00C213D0"/>
    <w:rsid w:val="00C21E81"/>
    <w:rsid w:val="00C2205A"/>
    <w:rsid w:val="00C223B5"/>
    <w:rsid w:val="00C22E3D"/>
    <w:rsid w:val="00C22E53"/>
    <w:rsid w:val="00C2338C"/>
    <w:rsid w:val="00C23837"/>
    <w:rsid w:val="00C23C36"/>
    <w:rsid w:val="00C23EFF"/>
    <w:rsid w:val="00C24646"/>
    <w:rsid w:val="00C2508B"/>
    <w:rsid w:val="00C250C6"/>
    <w:rsid w:val="00C2583F"/>
    <w:rsid w:val="00C25EA6"/>
    <w:rsid w:val="00C263CF"/>
    <w:rsid w:val="00C26857"/>
    <w:rsid w:val="00C27158"/>
    <w:rsid w:val="00C271BF"/>
    <w:rsid w:val="00C27DAE"/>
    <w:rsid w:val="00C30D29"/>
    <w:rsid w:val="00C30FBF"/>
    <w:rsid w:val="00C31059"/>
    <w:rsid w:val="00C31339"/>
    <w:rsid w:val="00C32396"/>
    <w:rsid w:val="00C329EB"/>
    <w:rsid w:val="00C32A95"/>
    <w:rsid w:val="00C32D9E"/>
    <w:rsid w:val="00C32EBA"/>
    <w:rsid w:val="00C33424"/>
    <w:rsid w:val="00C33E3C"/>
    <w:rsid w:val="00C33FF1"/>
    <w:rsid w:val="00C34000"/>
    <w:rsid w:val="00C346AC"/>
    <w:rsid w:val="00C346D0"/>
    <w:rsid w:val="00C3492C"/>
    <w:rsid w:val="00C349F8"/>
    <w:rsid w:val="00C351D7"/>
    <w:rsid w:val="00C35ACA"/>
    <w:rsid w:val="00C36217"/>
    <w:rsid w:val="00C364B5"/>
    <w:rsid w:val="00C36647"/>
    <w:rsid w:val="00C36F43"/>
    <w:rsid w:val="00C370DF"/>
    <w:rsid w:val="00C373DB"/>
    <w:rsid w:val="00C3740E"/>
    <w:rsid w:val="00C41057"/>
    <w:rsid w:val="00C4185B"/>
    <w:rsid w:val="00C41E9F"/>
    <w:rsid w:val="00C42651"/>
    <w:rsid w:val="00C42A81"/>
    <w:rsid w:val="00C437AF"/>
    <w:rsid w:val="00C4414F"/>
    <w:rsid w:val="00C44CFD"/>
    <w:rsid w:val="00C458D3"/>
    <w:rsid w:val="00C45A3A"/>
    <w:rsid w:val="00C45A44"/>
    <w:rsid w:val="00C45AC9"/>
    <w:rsid w:val="00C46927"/>
    <w:rsid w:val="00C469CA"/>
    <w:rsid w:val="00C47193"/>
    <w:rsid w:val="00C47EC3"/>
    <w:rsid w:val="00C5029C"/>
    <w:rsid w:val="00C502EC"/>
    <w:rsid w:val="00C504D7"/>
    <w:rsid w:val="00C50AD4"/>
    <w:rsid w:val="00C50DF8"/>
    <w:rsid w:val="00C5158C"/>
    <w:rsid w:val="00C51896"/>
    <w:rsid w:val="00C52145"/>
    <w:rsid w:val="00C521AB"/>
    <w:rsid w:val="00C5224D"/>
    <w:rsid w:val="00C533ED"/>
    <w:rsid w:val="00C539E8"/>
    <w:rsid w:val="00C541C6"/>
    <w:rsid w:val="00C54FD8"/>
    <w:rsid w:val="00C550C7"/>
    <w:rsid w:val="00C555AB"/>
    <w:rsid w:val="00C55E69"/>
    <w:rsid w:val="00C55EEF"/>
    <w:rsid w:val="00C56098"/>
    <w:rsid w:val="00C5638F"/>
    <w:rsid w:val="00C565EF"/>
    <w:rsid w:val="00C5730B"/>
    <w:rsid w:val="00C6012A"/>
    <w:rsid w:val="00C60EDB"/>
    <w:rsid w:val="00C616C0"/>
    <w:rsid w:val="00C619F8"/>
    <w:rsid w:val="00C63158"/>
    <w:rsid w:val="00C63193"/>
    <w:rsid w:val="00C6347A"/>
    <w:rsid w:val="00C63AE0"/>
    <w:rsid w:val="00C6435A"/>
    <w:rsid w:val="00C6477D"/>
    <w:rsid w:val="00C64CA1"/>
    <w:rsid w:val="00C64D32"/>
    <w:rsid w:val="00C652D4"/>
    <w:rsid w:val="00C66097"/>
    <w:rsid w:val="00C660EF"/>
    <w:rsid w:val="00C6625A"/>
    <w:rsid w:val="00C6663B"/>
    <w:rsid w:val="00C66658"/>
    <w:rsid w:val="00C66A9F"/>
    <w:rsid w:val="00C66CBE"/>
    <w:rsid w:val="00C66CC1"/>
    <w:rsid w:val="00C66DA4"/>
    <w:rsid w:val="00C67262"/>
    <w:rsid w:val="00C70066"/>
    <w:rsid w:val="00C701CF"/>
    <w:rsid w:val="00C709BA"/>
    <w:rsid w:val="00C70A2A"/>
    <w:rsid w:val="00C70E3E"/>
    <w:rsid w:val="00C719FB"/>
    <w:rsid w:val="00C71E0C"/>
    <w:rsid w:val="00C7214D"/>
    <w:rsid w:val="00C72BF3"/>
    <w:rsid w:val="00C72C04"/>
    <w:rsid w:val="00C73A31"/>
    <w:rsid w:val="00C73BAE"/>
    <w:rsid w:val="00C746F6"/>
    <w:rsid w:val="00C74D98"/>
    <w:rsid w:val="00C7560C"/>
    <w:rsid w:val="00C75778"/>
    <w:rsid w:val="00C75BFC"/>
    <w:rsid w:val="00C75FAA"/>
    <w:rsid w:val="00C76857"/>
    <w:rsid w:val="00C76EA4"/>
    <w:rsid w:val="00C77481"/>
    <w:rsid w:val="00C77675"/>
    <w:rsid w:val="00C77DBD"/>
    <w:rsid w:val="00C800D2"/>
    <w:rsid w:val="00C808CD"/>
    <w:rsid w:val="00C813A0"/>
    <w:rsid w:val="00C817B5"/>
    <w:rsid w:val="00C81918"/>
    <w:rsid w:val="00C822C2"/>
    <w:rsid w:val="00C8238F"/>
    <w:rsid w:val="00C82649"/>
    <w:rsid w:val="00C82657"/>
    <w:rsid w:val="00C82D37"/>
    <w:rsid w:val="00C82FD4"/>
    <w:rsid w:val="00C83561"/>
    <w:rsid w:val="00C84196"/>
    <w:rsid w:val="00C84406"/>
    <w:rsid w:val="00C84A0F"/>
    <w:rsid w:val="00C84FF8"/>
    <w:rsid w:val="00C85277"/>
    <w:rsid w:val="00C85713"/>
    <w:rsid w:val="00C8582C"/>
    <w:rsid w:val="00C85FA4"/>
    <w:rsid w:val="00C86343"/>
    <w:rsid w:val="00C863E1"/>
    <w:rsid w:val="00C86B06"/>
    <w:rsid w:val="00C86F36"/>
    <w:rsid w:val="00C87140"/>
    <w:rsid w:val="00C8714F"/>
    <w:rsid w:val="00C87788"/>
    <w:rsid w:val="00C9134D"/>
    <w:rsid w:val="00C92930"/>
    <w:rsid w:val="00C92EB6"/>
    <w:rsid w:val="00C930D9"/>
    <w:rsid w:val="00C93155"/>
    <w:rsid w:val="00C9317F"/>
    <w:rsid w:val="00C93393"/>
    <w:rsid w:val="00C93BAB"/>
    <w:rsid w:val="00C9403F"/>
    <w:rsid w:val="00C94FAB"/>
    <w:rsid w:val="00C95FB2"/>
    <w:rsid w:val="00C9639A"/>
    <w:rsid w:val="00C96B55"/>
    <w:rsid w:val="00C97268"/>
    <w:rsid w:val="00C974CF"/>
    <w:rsid w:val="00C97AA9"/>
    <w:rsid w:val="00CA0197"/>
    <w:rsid w:val="00CA063A"/>
    <w:rsid w:val="00CA09F9"/>
    <w:rsid w:val="00CA0AC1"/>
    <w:rsid w:val="00CA0C69"/>
    <w:rsid w:val="00CA0DD6"/>
    <w:rsid w:val="00CA0ED2"/>
    <w:rsid w:val="00CA0FD4"/>
    <w:rsid w:val="00CA15F8"/>
    <w:rsid w:val="00CA177F"/>
    <w:rsid w:val="00CA1B81"/>
    <w:rsid w:val="00CA29BD"/>
    <w:rsid w:val="00CA2E47"/>
    <w:rsid w:val="00CA32F6"/>
    <w:rsid w:val="00CA3E51"/>
    <w:rsid w:val="00CA46BB"/>
    <w:rsid w:val="00CA47DF"/>
    <w:rsid w:val="00CA4BA9"/>
    <w:rsid w:val="00CA5316"/>
    <w:rsid w:val="00CA5354"/>
    <w:rsid w:val="00CA59CD"/>
    <w:rsid w:val="00CA6411"/>
    <w:rsid w:val="00CA64A8"/>
    <w:rsid w:val="00CA659B"/>
    <w:rsid w:val="00CA65D9"/>
    <w:rsid w:val="00CA6B34"/>
    <w:rsid w:val="00CA7177"/>
    <w:rsid w:val="00CA7480"/>
    <w:rsid w:val="00CA76FA"/>
    <w:rsid w:val="00CB0805"/>
    <w:rsid w:val="00CB139D"/>
    <w:rsid w:val="00CB1B17"/>
    <w:rsid w:val="00CB1C2E"/>
    <w:rsid w:val="00CB1F54"/>
    <w:rsid w:val="00CB20B4"/>
    <w:rsid w:val="00CB3426"/>
    <w:rsid w:val="00CB4543"/>
    <w:rsid w:val="00CB457F"/>
    <w:rsid w:val="00CB46ED"/>
    <w:rsid w:val="00CB46F8"/>
    <w:rsid w:val="00CB4B0C"/>
    <w:rsid w:val="00CB5837"/>
    <w:rsid w:val="00CB58A2"/>
    <w:rsid w:val="00CB6034"/>
    <w:rsid w:val="00CB6C50"/>
    <w:rsid w:val="00CB7060"/>
    <w:rsid w:val="00CB7118"/>
    <w:rsid w:val="00CB7448"/>
    <w:rsid w:val="00CB7C85"/>
    <w:rsid w:val="00CB7D0F"/>
    <w:rsid w:val="00CC008F"/>
    <w:rsid w:val="00CC0C76"/>
    <w:rsid w:val="00CC0D4F"/>
    <w:rsid w:val="00CC10DB"/>
    <w:rsid w:val="00CC1634"/>
    <w:rsid w:val="00CC19D0"/>
    <w:rsid w:val="00CC1A5B"/>
    <w:rsid w:val="00CC1F02"/>
    <w:rsid w:val="00CC2AAC"/>
    <w:rsid w:val="00CC2CE9"/>
    <w:rsid w:val="00CC2E47"/>
    <w:rsid w:val="00CC2E4C"/>
    <w:rsid w:val="00CC3550"/>
    <w:rsid w:val="00CC3879"/>
    <w:rsid w:val="00CC3F64"/>
    <w:rsid w:val="00CC3FCD"/>
    <w:rsid w:val="00CC429E"/>
    <w:rsid w:val="00CC4907"/>
    <w:rsid w:val="00CC5173"/>
    <w:rsid w:val="00CC52B1"/>
    <w:rsid w:val="00CC5863"/>
    <w:rsid w:val="00CC5A15"/>
    <w:rsid w:val="00CC5F1E"/>
    <w:rsid w:val="00CC5F3B"/>
    <w:rsid w:val="00CC6570"/>
    <w:rsid w:val="00CC6E2A"/>
    <w:rsid w:val="00CC7183"/>
    <w:rsid w:val="00CC728F"/>
    <w:rsid w:val="00CC7692"/>
    <w:rsid w:val="00CC76EB"/>
    <w:rsid w:val="00CC7960"/>
    <w:rsid w:val="00CC7A7B"/>
    <w:rsid w:val="00CC7BC8"/>
    <w:rsid w:val="00CC7D0B"/>
    <w:rsid w:val="00CD1199"/>
    <w:rsid w:val="00CD16ED"/>
    <w:rsid w:val="00CD1ABA"/>
    <w:rsid w:val="00CD1E96"/>
    <w:rsid w:val="00CD24F2"/>
    <w:rsid w:val="00CD2964"/>
    <w:rsid w:val="00CD2AB1"/>
    <w:rsid w:val="00CD3510"/>
    <w:rsid w:val="00CD37F6"/>
    <w:rsid w:val="00CD5129"/>
    <w:rsid w:val="00CD56A1"/>
    <w:rsid w:val="00CD56B1"/>
    <w:rsid w:val="00CD5998"/>
    <w:rsid w:val="00CD65D6"/>
    <w:rsid w:val="00CD73C2"/>
    <w:rsid w:val="00CD7CE6"/>
    <w:rsid w:val="00CE07F0"/>
    <w:rsid w:val="00CE0847"/>
    <w:rsid w:val="00CE0DC6"/>
    <w:rsid w:val="00CE1465"/>
    <w:rsid w:val="00CE165A"/>
    <w:rsid w:val="00CE1D98"/>
    <w:rsid w:val="00CE224B"/>
    <w:rsid w:val="00CE2E4C"/>
    <w:rsid w:val="00CE383E"/>
    <w:rsid w:val="00CE4CDE"/>
    <w:rsid w:val="00CE4E55"/>
    <w:rsid w:val="00CE61DF"/>
    <w:rsid w:val="00CE7080"/>
    <w:rsid w:val="00CE7222"/>
    <w:rsid w:val="00CE7C25"/>
    <w:rsid w:val="00CE7DB3"/>
    <w:rsid w:val="00CF09B2"/>
    <w:rsid w:val="00CF0C0F"/>
    <w:rsid w:val="00CF0DCD"/>
    <w:rsid w:val="00CF0FFB"/>
    <w:rsid w:val="00CF1406"/>
    <w:rsid w:val="00CF1A07"/>
    <w:rsid w:val="00CF1B8D"/>
    <w:rsid w:val="00CF260E"/>
    <w:rsid w:val="00CF3475"/>
    <w:rsid w:val="00CF34D3"/>
    <w:rsid w:val="00CF34FE"/>
    <w:rsid w:val="00CF35F5"/>
    <w:rsid w:val="00CF399F"/>
    <w:rsid w:val="00CF3C23"/>
    <w:rsid w:val="00CF4308"/>
    <w:rsid w:val="00CF44EB"/>
    <w:rsid w:val="00CF4E1F"/>
    <w:rsid w:val="00CF55DF"/>
    <w:rsid w:val="00CF5701"/>
    <w:rsid w:val="00CF70A0"/>
    <w:rsid w:val="00D00844"/>
    <w:rsid w:val="00D01025"/>
    <w:rsid w:val="00D011CC"/>
    <w:rsid w:val="00D0208B"/>
    <w:rsid w:val="00D027FB"/>
    <w:rsid w:val="00D02A58"/>
    <w:rsid w:val="00D02DE8"/>
    <w:rsid w:val="00D03DCE"/>
    <w:rsid w:val="00D03E75"/>
    <w:rsid w:val="00D043DD"/>
    <w:rsid w:val="00D04730"/>
    <w:rsid w:val="00D05249"/>
    <w:rsid w:val="00D05314"/>
    <w:rsid w:val="00D05444"/>
    <w:rsid w:val="00D05623"/>
    <w:rsid w:val="00D056CD"/>
    <w:rsid w:val="00D056F1"/>
    <w:rsid w:val="00D0598A"/>
    <w:rsid w:val="00D0645D"/>
    <w:rsid w:val="00D06BDF"/>
    <w:rsid w:val="00D06CAB"/>
    <w:rsid w:val="00D074AB"/>
    <w:rsid w:val="00D074CE"/>
    <w:rsid w:val="00D07519"/>
    <w:rsid w:val="00D07B18"/>
    <w:rsid w:val="00D1093A"/>
    <w:rsid w:val="00D135CC"/>
    <w:rsid w:val="00D13B26"/>
    <w:rsid w:val="00D143BD"/>
    <w:rsid w:val="00D1443A"/>
    <w:rsid w:val="00D14732"/>
    <w:rsid w:val="00D14C21"/>
    <w:rsid w:val="00D14E67"/>
    <w:rsid w:val="00D15007"/>
    <w:rsid w:val="00D1529F"/>
    <w:rsid w:val="00D15422"/>
    <w:rsid w:val="00D155F7"/>
    <w:rsid w:val="00D15807"/>
    <w:rsid w:val="00D158F7"/>
    <w:rsid w:val="00D15DA6"/>
    <w:rsid w:val="00D15F72"/>
    <w:rsid w:val="00D16018"/>
    <w:rsid w:val="00D16133"/>
    <w:rsid w:val="00D161FA"/>
    <w:rsid w:val="00D16597"/>
    <w:rsid w:val="00D16758"/>
    <w:rsid w:val="00D16D3A"/>
    <w:rsid w:val="00D171DC"/>
    <w:rsid w:val="00D17E96"/>
    <w:rsid w:val="00D20243"/>
    <w:rsid w:val="00D20940"/>
    <w:rsid w:val="00D209A8"/>
    <w:rsid w:val="00D20E0C"/>
    <w:rsid w:val="00D20E30"/>
    <w:rsid w:val="00D210AE"/>
    <w:rsid w:val="00D2114D"/>
    <w:rsid w:val="00D212B7"/>
    <w:rsid w:val="00D2182D"/>
    <w:rsid w:val="00D21A31"/>
    <w:rsid w:val="00D21B54"/>
    <w:rsid w:val="00D220A1"/>
    <w:rsid w:val="00D22309"/>
    <w:rsid w:val="00D231A7"/>
    <w:rsid w:val="00D232BE"/>
    <w:rsid w:val="00D238DB"/>
    <w:rsid w:val="00D24BDC"/>
    <w:rsid w:val="00D24E0C"/>
    <w:rsid w:val="00D258EC"/>
    <w:rsid w:val="00D25A41"/>
    <w:rsid w:val="00D25D3B"/>
    <w:rsid w:val="00D25E56"/>
    <w:rsid w:val="00D268DF"/>
    <w:rsid w:val="00D2720D"/>
    <w:rsid w:val="00D278BA"/>
    <w:rsid w:val="00D279FA"/>
    <w:rsid w:val="00D3037B"/>
    <w:rsid w:val="00D3072A"/>
    <w:rsid w:val="00D30F27"/>
    <w:rsid w:val="00D31049"/>
    <w:rsid w:val="00D31187"/>
    <w:rsid w:val="00D31822"/>
    <w:rsid w:val="00D32EBC"/>
    <w:rsid w:val="00D33E07"/>
    <w:rsid w:val="00D33E0F"/>
    <w:rsid w:val="00D3479F"/>
    <w:rsid w:val="00D3509E"/>
    <w:rsid w:val="00D35409"/>
    <w:rsid w:val="00D356DC"/>
    <w:rsid w:val="00D35894"/>
    <w:rsid w:val="00D375D3"/>
    <w:rsid w:val="00D37B49"/>
    <w:rsid w:val="00D4041A"/>
    <w:rsid w:val="00D40523"/>
    <w:rsid w:val="00D4074E"/>
    <w:rsid w:val="00D40FAE"/>
    <w:rsid w:val="00D410BC"/>
    <w:rsid w:val="00D412DD"/>
    <w:rsid w:val="00D41E0F"/>
    <w:rsid w:val="00D4274D"/>
    <w:rsid w:val="00D42BC2"/>
    <w:rsid w:val="00D43024"/>
    <w:rsid w:val="00D43112"/>
    <w:rsid w:val="00D432DA"/>
    <w:rsid w:val="00D432EA"/>
    <w:rsid w:val="00D43503"/>
    <w:rsid w:val="00D43D2A"/>
    <w:rsid w:val="00D44585"/>
    <w:rsid w:val="00D44953"/>
    <w:rsid w:val="00D44A92"/>
    <w:rsid w:val="00D44D5C"/>
    <w:rsid w:val="00D44DF0"/>
    <w:rsid w:val="00D45517"/>
    <w:rsid w:val="00D47290"/>
    <w:rsid w:val="00D477F0"/>
    <w:rsid w:val="00D509E9"/>
    <w:rsid w:val="00D50FA6"/>
    <w:rsid w:val="00D51266"/>
    <w:rsid w:val="00D51F66"/>
    <w:rsid w:val="00D52077"/>
    <w:rsid w:val="00D520C4"/>
    <w:rsid w:val="00D5265A"/>
    <w:rsid w:val="00D52E94"/>
    <w:rsid w:val="00D53323"/>
    <w:rsid w:val="00D53581"/>
    <w:rsid w:val="00D53FC3"/>
    <w:rsid w:val="00D54746"/>
    <w:rsid w:val="00D548DD"/>
    <w:rsid w:val="00D54EE2"/>
    <w:rsid w:val="00D55731"/>
    <w:rsid w:val="00D558E4"/>
    <w:rsid w:val="00D55AAE"/>
    <w:rsid w:val="00D55DCE"/>
    <w:rsid w:val="00D56064"/>
    <w:rsid w:val="00D564D7"/>
    <w:rsid w:val="00D5667A"/>
    <w:rsid w:val="00D56701"/>
    <w:rsid w:val="00D56731"/>
    <w:rsid w:val="00D56B45"/>
    <w:rsid w:val="00D57AD7"/>
    <w:rsid w:val="00D57BCD"/>
    <w:rsid w:val="00D57FF5"/>
    <w:rsid w:val="00D61887"/>
    <w:rsid w:val="00D61A61"/>
    <w:rsid w:val="00D61C38"/>
    <w:rsid w:val="00D62162"/>
    <w:rsid w:val="00D62388"/>
    <w:rsid w:val="00D62B21"/>
    <w:rsid w:val="00D63ABB"/>
    <w:rsid w:val="00D63E42"/>
    <w:rsid w:val="00D63EBB"/>
    <w:rsid w:val="00D643B5"/>
    <w:rsid w:val="00D649A3"/>
    <w:rsid w:val="00D651C0"/>
    <w:rsid w:val="00D6583F"/>
    <w:rsid w:val="00D65AC5"/>
    <w:rsid w:val="00D668A9"/>
    <w:rsid w:val="00D66ACC"/>
    <w:rsid w:val="00D671A3"/>
    <w:rsid w:val="00D67268"/>
    <w:rsid w:val="00D673D4"/>
    <w:rsid w:val="00D67C88"/>
    <w:rsid w:val="00D67DC2"/>
    <w:rsid w:val="00D7032A"/>
    <w:rsid w:val="00D7095B"/>
    <w:rsid w:val="00D7160A"/>
    <w:rsid w:val="00D7179F"/>
    <w:rsid w:val="00D71E28"/>
    <w:rsid w:val="00D72120"/>
    <w:rsid w:val="00D7272A"/>
    <w:rsid w:val="00D72970"/>
    <w:rsid w:val="00D73476"/>
    <w:rsid w:val="00D7349A"/>
    <w:rsid w:val="00D737BC"/>
    <w:rsid w:val="00D73BA4"/>
    <w:rsid w:val="00D747CA"/>
    <w:rsid w:val="00D74AA7"/>
    <w:rsid w:val="00D74F32"/>
    <w:rsid w:val="00D74FE5"/>
    <w:rsid w:val="00D75219"/>
    <w:rsid w:val="00D759AC"/>
    <w:rsid w:val="00D75A51"/>
    <w:rsid w:val="00D764F1"/>
    <w:rsid w:val="00D76BAB"/>
    <w:rsid w:val="00D76D90"/>
    <w:rsid w:val="00D76E16"/>
    <w:rsid w:val="00D776D8"/>
    <w:rsid w:val="00D77BCB"/>
    <w:rsid w:val="00D77C3A"/>
    <w:rsid w:val="00D77E83"/>
    <w:rsid w:val="00D800FF"/>
    <w:rsid w:val="00D803E1"/>
    <w:rsid w:val="00D807FB"/>
    <w:rsid w:val="00D80BB8"/>
    <w:rsid w:val="00D80E7B"/>
    <w:rsid w:val="00D81E36"/>
    <w:rsid w:val="00D82217"/>
    <w:rsid w:val="00D8267E"/>
    <w:rsid w:val="00D82A88"/>
    <w:rsid w:val="00D82E11"/>
    <w:rsid w:val="00D83FC9"/>
    <w:rsid w:val="00D842F0"/>
    <w:rsid w:val="00D84889"/>
    <w:rsid w:val="00D84BD0"/>
    <w:rsid w:val="00D851EB"/>
    <w:rsid w:val="00D85D3F"/>
    <w:rsid w:val="00D86752"/>
    <w:rsid w:val="00D86C66"/>
    <w:rsid w:val="00D86CA8"/>
    <w:rsid w:val="00D86ED8"/>
    <w:rsid w:val="00D86F4E"/>
    <w:rsid w:val="00D878E2"/>
    <w:rsid w:val="00D87B5F"/>
    <w:rsid w:val="00D90688"/>
    <w:rsid w:val="00D90771"/>
    <w:rsid w:val="00D91228"/>
    <w:rsid w:val="00D91274"/>
    <w:rsid w:val="00D914CC"/>
    <w:rsid w:val="00D916A3"/>
    <w:rsid w:val="00D91DBF"/>
    <w:rsid w:val="00D9290A"/>
    <w:rsid w:val="00D93179"/>
    <w:rsid w:val="00D93236"/>
    <w:rsid w:val="00D9361F"/>
    <w:rsid w:val="00D937BA"/>
    <w:rsid w:val="00D94005"/>
    <w:rsid w:val="00D94169"/>
    <w:rsid w:val="00D94415"/>
    <w:rsid w:val="00D94A3B"/>
    <w:rsid w:val="00D94C91"/>
    <w:rsid w:val="00D9542C"/>
    <w:rsid w:val="00D958E1"/>
    <w:rsid w:val="00D95A6C"/>
    <w:rsid w:val="00D96E28"/>
    <w:rsid w:val="00D971BA"/>
    <w:rsid w:val="00D97218"/>
    <w:rsid w:val="00D97A51"/>
    <w:rsid w:val="00D97DD6"/>
    <w:rsid w:val="00D97DE4"/>
    <w:rsid w:val="00DA08A8"/>
    <w:rsid w:val="00DA1E12"/>
    <w:rsid w:val="00DA2167"/>
    <w:rsid w:val="00DA21CA"/>
    <w:rsid w:val="00DA2327"/>
    <w:rsid w:val="00DA2DD5"/>
    <w:rsid w:val="00DA30ED"/>
    <w:rsid w:val="00DA3410"/>
    <w:rsid w:val="00DA3683"/>
    <w:rsid w:val="00DA377D"/>
    <w:rsid w:val="00DA3D72"/>
    <w:rsid w:val="00DA3F82"/>
    <w:rsid w:val="00DA4551"/>
    <w:rsid w:val="00DA500A"/>
    <w:rsid w:val="00DA5FB0"/>
    <w:rsid w:val="00DA6777"/>
    <w:rsid w:val="00DA6CBA"/>
    <w:rsid w:val="00DA72C3"/>
    <w:rsid w:val="00DA743B"/>
    <w:rsid w:val="00DA7580"/>
    <w:rsid w:val="00DA7B31"/>
    <w:rsid w:val="00DB0669"/>
    <w:rsid w:val="00DB113D"/>
    <w:rsid w:val="00DB13E8"/>
    <w:rsid w:val="00DB15DC"/>
    <w:rsid w:val="00DB1A74"/>
    <w:rsid w:val="00DB1E84"/>
    <w:rsid w:val="00DB2561"/>
    <w:rsid w:val="00DB3BD8"/>
    <w:rsid w:val="00DB4059"/>
    <w:rsid w:val="00DB4078"/>
    <w:rsid w:val="00DB42BD"/>
    <w:rsid w:val="00DB42DF"/>
    <w:rsid w:val="00DB46FE"/>
    <w:rsid w:val="00DB48D0"/>
    <w:rsid w:val="00DB4E36"/>
    <w:rsid w:val="00DB4E6B"/>
    <w:rsid w:val="00DB4E9E"/>
    <w:rsid w:val="00DB5C17"/>
    <w:rsid w:val="00DB623C"/>
    <w:rsid w:val="00DB6A06"/>
    <w:rsid w:val="00DB6CB6"/>
    <w:rsid w:val="00DB6D7D"/>
    <w:rsid w:val="00DB79AD"/>
    <w:rsid w:val="00DB7DCE"/>
    <w:rsid w:val="00DC029E"/>
    <w:rsid w:val="00DC0454"/>
    <w:rsid w:val="00DC0A32"/>
    <w:rsid w:val="00DC0DA8"/>
    <w:rsid w:val="00DC10DA"/>
    <w:rsid w:val="00DC1105"/>
    <w:rsid w:val="00DC18EA"/>
    <w:rsid w:val="00DC1CCB"/>
    <w:rsid w:val="00DC1F77"/>
    <w:rsid w:val="00DC33CF"/>
    <w:rsid w:val="00DC4A5C"/>
    <w:rsid w:val="00DC4B58"/>
    <w:rsid w:val="00DC4BFF"/>
    <w:rsid w:val="00DC4DEF"/>
    <w:rsid w:val="00DC526B"/>
    <w:rsid w:val="00DC5D35"/>
    <w:rsid w:val="00DC5F65"/>
    <w:rsid w:val="00DC62F0"/>
    <w:rsid w:val="00DC6506"/>
    <w:rsid w:val="00DC6547"/>
    <w:rsid w:val="00DC6F80"/>
    <w:rsid w:val="00DC74C0"/>
    <w:rsid w:val="00DD06AA"/>
    <w:rsid w:val="00DD1681"/>
    <w:rsid w:val="00DD1CE6"/>
    <w:rsid w:val="00DD2C77"/>
    <w:rsid w:val="00DD2F09"/>
    <w:rsid w:val="00DD3483"/>
    <w:rsid w:val="00DD3549"/>
    <w:rsid w:val="00DD3673"/>
    <w:rsid w:val="00DD384C"/>
    <w:rsid w:val="00DD3970"/>
    <w:rsid w:val="00DD3B81"/>
    <w:rsid w:val="00DD3C17"/>
    <w:rsid w:val="00DD4615"/>
    <w:rsid w:val="00DD4B30"/>
    <w:rsid w:val="00DD557D"/>
    <w:rsid w:val="00DD58A7"/>
    <w:rsid w:val="00DD5B0C"/>
    <w:rsid w:val="00DD5BFF"/>
    <w:rsid w:val="00DD6396"/>
    <w:rsid w:val="00DD7113"/>
    <w:rsid w:val="00DD77AB"/>
    <w:rsid w:val="00DD77CF"/>
    <w:rsid w:val="00DD7825"/>
    <w:rsid w:val="00DD7B63"/>
    <w:rsid w:val="00DD7B9C"/>
    <w:rsid w:val="00DD7F79"/>
    <w:rsid w:val="00DE06C5"/>
    <w:rsid w:val="00DE0984"/>
    <w:rsid w:val="00DE0B66"/>
    <w:rsid w:val="00DE0D87"/>
    <w:rsid w:val="00DE11CA"/>
    <w:rsid w:val="00DE1471"/>
    <w:rsid w:val="00DE1485"/>
    <w:rsid w:val="00DE15A7"/>
    <w:rsid w:val="00DE1D54"/>
    <w:rsid w:val="00DE2B3A"/>
    <w:rsid w:val="00DE3259"/>
    <w:rsid w:val="00DE365B"/>
    <w:rsid w:val="00DE3902"/>
    <w:rsid w:val="00DE3D83"/>
    <w:rsid w:val="00DE48BF"/>
    <w:rsid w:val="00DE4A01"/>
    <w:rsid w:val="00DE4F64"/>
    <w:rsid w:val="00DE5474"/>
    <w:rsid w:val="00DE5481"/>
    <w:rsid w:val="00DE54D0"/>
    <w:rsid w:val="00DE5585"/>
    <w:rsid w:val="00DE56A0"/>
    <w:rsid w:val="00DE58D0"/>
    <w:rsid w:val="00DE645F"/>
    <w:rsid w:val="00DE6745"/>
    <w:rsid w:val="00DE68A7"/>
    <w:rsid w:val="00DF19CA"/>
    <w:rsid w:val="00DF1CE9"/>
    <w:rsid w:val="00DF2559"/>
    <w:rsid w:val="00DF257E"/>
    <w:rsid w:val="00DF2BE4"/>
    <w:rsid w:val="00DF32E5"/>
    <w:rsid w:val="00DF38DA"/>
    <w:rsid w:val="00DF3BCB"/>
    <w:rsid w:val="00DF3D0E"/>
    <w:rsid w:val="00DF3E6F"/>
    <w:rsid w:val="00DF53CF"/>
    <w:rsid w:val="00DF6862"/>
    <w:rsid w:val="00DF6F11"/>
    <w:rsid w:val="00DF723F"/>
    <w:rsid w:val="00DF7761"/>
    <w:rsid w:val="00DF7B7C"/>
    <w:rsid w:val="00E00067"/>
    <w:rsid w:val="00E00705"/>
    <w:rsid w:val="00E00A96"/>
    <w:rsid w:val="00E0148D"/>
    <w:rsid w:val="00E01928"/>
    <w:rsid w:val="00E02366"/>
    <w:rsid w:val="00E02A58"/>
    <w:rsid w:val="00E02A74"/>
    <w:rsid w:val="00E02BD8"/>
    <w:rsid w:val="00E032B1"/>
    <w:rsid w:val="00E03325"/>
    <w:rsid w:val="00E036FB"/>
    <w:rsid w:val="00E03785"/>
    <w:rsid w:val="00E03C1C"/>
    <w:rsid w:val="00E0427B"/>
    <w:rsid w:val="00E044BB"/>
    <w:rsid w:val="00E046E0"/>
    <w:rsid w:val="00E0546F"/>
    <w:rsid w:val="00E05617"/>
    <w:rsid w:val="00E05675"/>
    <w:rsid w:val="00E06B68"/>
    <w:rsid w:val="00E06EAC"/>
    <w:rsid w:val="00E07046"/>
    <w:rsid w:val="00E072F8"/>
    <w:rsid w:val="00E075D5"/>
    <w:rsid w:val="00E10377"/>
    <w:rsid w:val="00E10734"/>
    <w:rsid w:val="00E10BC8"/>
    <w:rsid w:val="00E112E2"/>
    <w:rsid w:val="00E11C4A"/>
    <w:rsid w:val="00E11CE0"/>
    <w:rsid w:val="00E11D02"/>
    <w:rsid w:val="00E1290C"/>
    <w:rsid w:val="00E12AAD"/>
    <w:rsid w:val="00E132B3"/>
    <w:rsid w:val="00E1382D"/>
    <w:rsid w:val="00E140B0"/>
    <w:rsid w:val="00E149F0"/>
    <w:rsid w:val="00E1566F"/>
    <w:rsid w:val="00E15CDF"/>
    <w:rsid w:val="00E15FD1"/>
    <w:rsid w:val="00E16B30"/>
    <w:rsid w:val="00E16DE9"/>
    <w:rsid w:val="00E17066"/>
    <w:rsid w:val="00E17408"/>
    <w:rsid w:val="00E17AB2"/>
    <w:rsid w:val="00E17DB4"/>
    <w:rsid w:val="00E17FFA"/>
    <w:rsid w:val="00E203CA"/>
    <w:rsid w:val="00E2047C"/>
    <w:rsid w:val="00E211E6"/>
    <w:rsid w:val="00E2129C"/>
    <w:rsid w:val="00E218C7"/>
    <w:rsid w:val="00E21FD7"/>
    <w:rsid w:val="00E2235A"/>
    <w:rsid w:val="00E225AC"/>
    <w:rsid w:val="00E2275B"/>
    <w:rsid w:val="00E22CB8"/>
    <w:rsid w:val="00E235AB"/>
    <w:rsid w:val="00E23751"/>
    <w:rsid w:val="00E23AFE"/>
    <w:rsid w:val="00E23B7E"/>
    <w:rsid w:val="00E24A0B"/>
    <w:rsid w:val="00E24A87"/>
    <w:rsid w:val="00E24F9B"/>
    <w:rsid w:val="00E25080"/>
    <w:rsid w:val="00E261F2"/>
    <w:rsid w:val="00E262F2"/>
    <w:rsid w:val="00E265F2"/>
    <w:rsid w:val="00E26826"/>
    <w:rsid w:val="00E26EBF"/>
    <w:rsid w:val="00E271C4"/>
    <w:rsid w:val="00E27666"/>
    <w:rsid w:val="00E27A42"/>
    <w:rsid w:val="00E30A36"/>
    <w:rsid w:val="00E31089"/>
    <w:rsid w:val="00E31322"/>
    <w:rsid w:val="00E31598"/>
    <w:rsid w:val="00E319A4"/>
    <w:rsid w:val="00E31C9A"/>
    <w:rsid w:val="00E31F63"/>
    <w:rsid w:val="00E326E9"/>
    <w:rsid w:val="00E330D5"/>
    <w:rsid w:val="00E3398E"/>
    <w:rsid w:val="00E3403E"/>
    <w:rsid w:val="00E34246"/>
    <w:rsid w:val="00E34587"/>
    <w:rsid w:val="00E34675"/>
    <w:rsid w:val="00E35362"/>
    <w:rsid w:val="00E36602"/>
    <w:rsid w:val="00E366F9"/>
    <w:rsid w:val="00E36B7C"/>
    <w:rsid w:val="00E3748E"/>
    <w:rsid w:val="00E374E0"/>
    <w:rsid w:val="00E37C35"/>
    <w:rsid w:val="00E37F3A"/>
    <w:rsid w:val="00E400D0"/>
    <w:rsid w:val="00E401DC"/>
    <w:rsid w:val="00E406D9"/>
    <w:rsid w:val="00E40B00"/>
    <w:rsid w:val="00E40D7E"/>
    <w:rsid w:val="00E41964"/>
    <w:rsid w:val="00E41C00"/>
    <w:rsid w:val="00E41C22"/>
    <w:rsid w:val="00E4267C"/>
    <w:rsid w:val="00E42BAD"/>
    <w:rsid w:val="00E42D24"/>
    <w:rsid w:val="00E43134"/>
    <w:rsid w:val="00E4326A"/>
    <w:rsid w:val="00E438B3"/>
    <w:rsid w:val="00E43D8B"/>
    <w:rsid w:val="00E44526"/>
    <w:rsid w:val="00E45585"/>
    <w:rsid w:val="00E45ACF"/>
    <w:rsid w:val="00E4618D"/>
    <w:rsid w:val="00E46A64"/>
    <w:rsid w:val="00E46BDD"/>
    <w:rsid w:val="00E46C1A"/>
    <w:rsid w:val="00E46D13"/>
    <w:rsid w:val="00E476BC"/>
    <w:rsid w:val="00E47C5E"/>
    <w:rsid w:val="00E47D72"/>
    <w:rsid w:val="00E50883"/>
    <w:rsid w:val="00E509F4"/>
    <w:rsid w:val="00E51433"/>
    <w:rsid w:val="00E51601"/>
    <w:rsid w:val="00E51660"/>
    <w:rsid w:val="00E516A4"/>
    <w:rsid w:val="00E51D5F"/>
    <w:rsid w:val="00E52BEC"/>
    <w:rsid w:val="00E52CDB"/>
    <w:rsid w:val="00E52E6D"/>
    <w:rsid w:val="00E5322C"/>
    <w:rsid w:val="00E53A8D"/>
    <w:rsid w:val="00E5403F"/>
    <w:rsid w:val="00E54636"/>
    <w:rsid w:val="00E54BD5"/>
    <w:rsid w:val="00E54D5F"/>
    <w:rsid w:val="00E55A55"/>
    <w:rsid w:val="00E55E58"/>
    <w:rsid w:val="00E55EE7"/>
    <w:rsid w:val="00E56F0B"/>
    <w:rsid w:val="00E57243"/>
    <w:rsid w:val="00E5733F"/>
    <w:rsid w:val="00E5741E"/>
    <w:rsid w:val="00E5796B"/>
    <w:rsid w:val="00E60564"/>
    <w:rsid w:val="00E60B13"/>
    <w:rsid w:val="00E60BEA"/>
    <w:rsid w:val="00E60D8B"/>
    <w:rsid w:val="00E61DD0"/>
    <w:rsid w:val="00E62189"/>
    <w:rsid w:val="00E625EF"/>
    <w:rsid w:val="00E62DBF"/>
    <w:rsid w:val="00E63130"/>
    <w:rsid w:val="00E63219"/>
    <w:rsid w:val="00E6355B"/>
    <w:rsid w:val="00E63DDB"/>
    <w:rsid w:val="00E6463A"/>
    <w:rsid w:val="00E653DB"/>
    <w:rsid w:val="00E65740"/>
    <w:rsid w:val="00E663E6"/>
    <w:rsid w:val="00E6647D"/>
    <w:rsid w:val="00E664A9"/>
    <w:rsid w:val="00E66F7D"/>
    <w:rsid w:val="00E67634"/>
    <w:rsid w:val="00E67798"/>
    <w:rsid w:val="00E678D4"/>
    <w:rsid w:val="00E67A75"/>
    <w:rsid w:val="00E67CC4"/>
    <w:rsid w:val="00E7009A"/>
    <w:rsid w:val="00E70284"/>
    <w:rsid w:val="00E70582"/>
    <w:rsid w:val="00E707A1"/>
    <w:rsid w:val="00E70983"/>
    <w:rsid w:val="00E70C73"/>
    <w:rsid w:val="00E71786"/>
    <w:rsid w:val="00E719F2"/>
    <w:rsid w:val="00E720F7"/>
    <w:rsid w:val="00E72B21"/>
    <w:rsid w:val="00E73038"/>
    <w:rsid w:val="00E735D8"/>
    <w:rsid w:val="00E7413B"/>
    <w:rsid w:val="00E743D4"/>
    <w:rsid w:val="00E745A1"/>
    <w:rsid w:val="00E746CE"/>
    <w:rsid w:val="00E74938"/>
    <w:rsid w:val="00E749B2"/>
    <w:rsid w:val="00E74FAB"/>
    <w:rsid w:val="00E751EA"/>
    <w:rsid w:val="00E7532E"/>
    <w:rsid w:val="00E7538E"/>
    <w:rsid w:val="00E7539F"/>
    <w:rsid w:val="00E75978"/>
    <w:rsid w:val="00E75DD5"/>
    <w:rsid w:val="00E75E50"/>
    <w:rsid w:val="00E76767"/>
    <w:rsid w:val="00E777C6"/>
    <w:rsid w:val="00E80283"/>
    <w:rsid w:val="00E80820"/>
    <w:rsid w:val="00E80B03"/>
    <w:rsid w:val="00E80D7A"/>
    <w:rsid w:val="00E815C5"/>
    <w:rsid w:val="00E820B9"/>
    <w:rsid w:val="00E8215C"/>
    <w:rsid w:val="00E824E5"/>
    <w:rsid w:val="00E827FE"/>
    <w:rsid w:val="00E828B3"/>
    <w:rsid w:val="00E82958"/>
    <w:rsid w:val="00E82B95"/>
    <w:rsid w:val="00E82BEB"/>
    <w:rsid w:val="00E82C25"/>
    <w:rsid w:val="00E840DC"/>
    <w:rsid w:val="00E84826"/>
    <w:rsid w:val="00E84D49"/>
    <w:rsid w:val="00E84EB3"/>
    <w:rsid w:val="00E85E96"/>
    <w:rsid w:val="00E86141"/>
    <w:rsid w:val="00E864F4"/>
    <w:rsid w:val="00E869E6"/>
    <w:rsid w:val="00E87EB0"/>
    <w:rsid w:val="00E901B5"/>
    <w:rsid w:val="00E90640"/>
    <w:rsid w:val="00E90AE4"/>
    <w:rsid w:val="00E912C2"/>
    <w:rsid w:val="00E91357"/>
    <w:rsid w:val="00E913C7"/>
    <w:rsid w:val="00E915E1"/>
    <w:rsid w:val="00E9173F"/>
    <w:rsid w:val="00E91967"/>
    <w:rsid w:val="00E91CD9"/>
    <w:rsid w:val="00E9228F"/>
    <w:rsid w:val="00E922E5"/>
    <w:rsid w:val="00E923D8"/>
    <w:rsid w:val="00E93CBF"/>
    <w:rsid w:val="00E93F5E"/>
    <w:rsid w:val="00E947E0"/>
    <w:rsid w:val="00E948A1"/>
    <w:rsid w:val="00E94D76"/>
    <w:rsid w:val="00E94DBF"/>
    <w:rsid w:val="00E95371"/>
    <w:rsid w:val="00E96E5C"/>
    <w:rsid w:val="00E97878"/>
    <w:rsid w:val="00EA046D"/>
    <w:rsid w:val="00EA0CED"/>
    <w:rsid w:val="00EA14DB"/>
    <w:rsid w:val="00EA181E"/>
    <w:rsid w:val="00EA1A11"/>
    <w:rsid w:val="00EA1B77"/>
    <w:rsid w:val="00EA2494"/>
    <w:rsid w:val="00EA26DB"/>
    <w:rsid w:val="00EA2823"/>
    <w:rsid w:val="00EA2A07"/>
    <w:rsid w:val="00EA2DA7"/>
    <w:rsid w:val="00EA2E89"/>
    <w:rsid w:val="00EA329E"/>
    <w:rsid w:val="00EA3FE2"/>
    <w:rsid w:val="00EA4017"/>
    <w:rsid w:val="00EA4F5A"/>
    <w:rsid w:val="00EA4F9C"/>
    <w:rsid w:val="00EA5B23"/>
    <w:rsid w:val="00EA5DB8"/>
    <w:rsid w:val="00EA6BD8"/>
    <w:rsid w:val="00EA75F8"/>
    <w:rsid w:val="00EA765C"/>
    <w:rsid w:val="00EA7AFC"/>
    <w:rsid w:val="00EA7DCF"/>
    <w:rsid w:val="00EB031F"/>
    <w:rsid w:val="00EB04D0"/>
    <w:rsid w:val="00EB09BF"/>
    <w:rsid w:val="00EB0BAC"/>
    <w:rsid w:val="00EB0DE2"/>
    <w:rsid w:val="00EB1021"/>
    <w:rsid w:val="00EB1712"/>
    <w:rsid w:val="00EB1A2D"/>
    <w:rsid w:val="00EB1A4A"/>
    <w:rsid w:val="00EB1C1B"/>
    <w:rsid w:val="00EB1C9B"/>
    <w:rsid w:val="00EB1FCC"/>
    <w:rsid w:val="00EB2098"/>
    <w:rsid w:val="00EB2686"/>
    <w:rsid w:val="00EB2983"/>
    <w:rsid w:val="00EB29F6"/>
    <w:rsid w:val="00EB2BAB"/>
    <w:rsid w:val="00EB2EE4"/>
    <w:rsid w:val="00EB3223"/>
    <w:rsid w:val="00EB3CB3"/>
    <w:rsid w:val="00EB426D"/>
    <w:rsid w:val="00EB4A46"/>
    <w:rsid w:val="00EB4BFC"/>
    <w:rsid w:val="00EB4DC0"/>
    <w:rsid w:val="00EB553A"/>
    <w:rsid w:val="00EB5D54"/>
    <w:rsid w:val="00EB63B1"/>
    <w:rsid w:val="00EB640A"/>
    <w:rsid w:val="00EB666F"/>
    <w:rsid w:val="00EB67E8"/>
    <w:rsid w:val="00EB7173"/>
    <w:rsid w:val="00EB74AE"/>
    <w:rsid w:val="00EB7AF6"/>
    <w:rsid w:val="00EB7B21"/>
    <w:rsid w:val="00EC0FEC"/>
    <w:rsid w:val="00EC1B4B"/>
    <w:rsid w:val="00EC1B64"/>
    <w:rsid w:val="00EC2109"/>
    <w:rsid w:val="00EC2543"/>
    <w:rsid w:val="00EC25C9"/>
    <w:rsid w:val="00EC2BB3"/>
    <w:rsid w:val="00EC3821"/>
    <w:rsid w:val="00EC453F"/>
    <w:rsid w:val="00EC4D77"/>
    <w:rsid w:val="00EC5005"/>
    <w:rsid w:val="00EC5427"/>
    <w:rsid w:val="00EC54C6"/>
    <w:rsid w:val="00EC5791"/>
    <w:rsid w:val="00EC5BCD"/>
    <w:rsid w:val="00EC66DA"/>
    <w:rsid w:val="00ED016F"/>
    <w:rsid w:val="00ED024F"/>
    <w:rsid w:val="00ED02CA"/>
    <w:rsid w:val="00ED06D8"/>
    <w:rsid w:val="00ED0D25"/>
    <w:rsid w:val="00ED1463"/>
    <w:rsid w:val="00ED1466"/>
    <w:rsid w:val="00ED1615"/>
    <w:rsid w:val="00ED1645"/>
    <w:rsid w:val="00ED1A8C"/>
    <w:rsid w:val="00ED1F8D"/>
    <w:rsid w:val="00ED1F97"/>
    <w:rsid w:val="00ED267C"/>
    <w:rsid w:val="00ED467B"/>
    <w:rsid w:val="00ED469A"/>
    <w:rsid w:val="00ED476F"/>
    <w:rsid w:val="00ED4B83"/>
    <w:rsid w:val="00ED4CF8"/>
    <w:rsid w:val="00ED5AB4"/>
    <w:rsid w:val="00ED5B2C"/>
    <w:rsid w:val="00ED69E7"/>
    <w:rsid w:val="00ED69F8"/>
    <w:rsid w:val="00ED6D39"/>
    <w:rsid w:val="00ED76D0"/>
    <w:rsid w:val="00ED7797"/>
    <w:rsid w:val="00EE0812"/>
    <w:rsid w:val="00EE1124"/>
    <w:rsid w:val="00EE25B2"/>
    <w:rsid w:val="00EE2CB3"/>
    <w:rsid w:val="00EE3359"/>
    <w:rsid w:val="00EE4ECE"/>
    <w:rsid w:val="00EE507C"/>
    <w:rsid w:val="00EE511D"/>
    <w:rsid w:val="00EE5279"/>
    <w:rsid w:val="00EE55AE"/>
    <w:rsid w:val="00EE582F"/>
    <w:rsid w:val="00EE588A"/>
    <w:rsid w:val="00EE592B"/>
    <w:rsid w:val="00EE60B9"/>
    <w:rsid w:val="00EE6EBB"/>
    <w:rsid w:val="00EE744C"/>
    <w:rsid w:val="00EE7EE6"/>
    <w:rsid w:val="00EF0491"/>
    <w:rsid w:val="00EF121E"/>
    <w:rsid w:val="00EF1728"/>
    <w:rsid w:val="00EF2798"/>
    <w:rsid w:val="00EF2940"/>
    <w:rsid w:val="00EF3A81"/>
    <w:rsid w:val="00EF3B60"/>
    <w:rsid w:val="00EF4493"/>
    <w:rsid w:val="00EF458A"/>
    <w:rsid w:val="00EF4929"/>
    <w:rsid w:val="00EF5114"/>
    <w:rsid w:val="00EF5375"/>
    <w:rsid w:val="00EF5BCB"/>
    <w:rsid w:val="00EF64A7"/>
    <w:rsid w:val="00EF6A89"/>
    <w:rsid w:val="00EF6DA6"/>
    <w:rsid w:val="00EF781C"/>
    <w:rsid w:val="00EF7CBA"/>
    <w:rsid w:val="00F00030"/>
    <w:rsid w:val="00F00A1F"/>
    <w:rsid w:val="00F00C1F"/>
    <w:rsid w:val="00F00D00"/>
    <w:rsid w:val="00F014A7"/>
    <w:rsid w:val="00F016C1"/>
    <w:rsid w:val="00F017E3"/>
    <w:rsid w:val="00F01980"/>
    <w:rsid w:val="00F01DCF"/>
    <w:rsid w:val="00F03940"/>
    <w:rsid w:val="00F03FE1"/>
    <w:rsid w:val="00F04280"/>
    <w:rsid w:val="00F04846"/>
    <w:rsid w:val="00F04989"/>
    <w:rsid w:val="00F04CF3"/>
    <w:rsid w:val="00F05068"/>
    <w:rsid w:val="00F05B30"/>
    <w:rsid w:val="00F062C0"/>
    <w:rsid w:val="00F07378"/>
    <w:rsid w:val="00F07798"/>
    <w:rsid w:val="00F07803"/>
    <w:rsid w:val="00F07B0B"/>
    <w:rsid w:val="00F1012F"/>
    <w:rsid w:val="00F1013A"/>
    <w:rsid w:val="00F1094E"/>
    <w:rsid w:val="00F12289"/>
    <w:rsid w:val="00F1286D"/>
    <w:rsid w:val="00F13282"/>
    <w:rsid w:val="00F13309"/>
    <w:rsid w:val="00F1371D"/>
    <w:rsid w:val="00F137CD"/>
    <w:rsid w:val="00F14224"/>
    <w:rsid w:val="00F14CBF"/>
    <w:rsid w:val="00F14D16"/>
    <w:rsid w:val="00F14D6A"/>
    <w:rsid w:val="00F157CE"/>
    <w:rsid w:val="00F15D19"/>
    <w:rsid w:val="00F17E2E"/>
    <w:rsid w:val="00F20045"/>
    <w:rsid w:val="00F20201"/>
    <w:rsid w:val="00F2080A"/>
    <w:rsid w:val="00F2088A"/>
    <w:rsid w:val="00F20CEB"/>
    <w:rsid w:val="00F20EA0"/>
    <w:rsid w:val="00F21C9F"/>
    <w:rsid w:val="00F21DBA"/>
    <w:rsid w:val="00F21ECB"/>
    <w:rsid w:val="00F23CFE"/>
    <w:rsid w:val="00F23F89"/>
    <w:rsid w:val="00F240B5"/>
    <w:rsid w:val="00F243C1"/>
    <w:rsid w:val="00F24425"/>
    <w:rsid w:val="00F24C16"/>
    <w:rsid w:val="00F256DA"/>
    <w:rsid w:val="00F2623D"/>
    <w:rsid w:val="00F26EAB"/>
    <w:rsid w:val="00F270BE"/>
    <w:rsid w:val="00F27417"/>
    <w:rsid w:val="00F2778C"/>
    <w:rsid w:val="00F2783A"/>
    <w:rsid w:val="00F27988"/>
    <w:rsid w:val="00F3100C"/>
    <w:rsid w:val="00F31190"/>
    <w:rsid w:val="00F31641"/>
    <w:rsid w:val="00F31935"/>
    <w:rsid w:val="00F31C93"/>
    <w:rsid w:val="00F3216A"/>
    <w:rsid w:val="00F32260"/>
    <w:rsid w:val="00F32B80"/>
    <w:rsid w:val="00F330A0"/>
    <w:rsid w:val="00F33B37"/>
    <w:rsid w:val="00F33C35"/>
    <w:rsid w:val="00F34BEA"/>
    <w:rsid w:val="00F34E67"/>
    <w:rsid w:val="00F350B4"/>
    <w:rsid w:val="00F352D9"/>
    <w:rsid w:val="00F367BD"/>
    <w:rsid w:val="00F36E5B"/>
    <w:rsid w:val="00F3716C"/>
    <w:rsid w:val="00F375ED"/>
    <w:rsid w:val="00F404F7"/>
    <w:rsid w:val="00F40930"/>
    <w:rsid w:val="00F40E3A"/>
    <w:rsid w:val="00F40F36"/>
    <w:rsid w:val="00F40FAB"/>
    <w:rsid w:val="00F41E4E"/>
    <w:rsid w:val="00F42D05"/>
    <w:rsid w:val="00F42E3F"/>
    <w:rsid w:val="00F43342"/>
    <w:rsid w:val="00F435FC"/>
    <w:rsid w:val="00F4544D"/>
    <w:rsid w:val="00F4558F"/>
    <w:rsid w:val="00F45889"/>
    <w:rsid w:val="00F46655"/>
    <w:rsid w:val="00F46F49"/>
    <w:rsid w:val="00F4713D"/>
    <w:rsid w:val="00F474E4"/>
    <w:rsid w:val="00F47E2D"/>
    <w:rsid w:val="00F5088F"/>
    <w:rsid w:val="00F50EB4"/>
    <w:rsid w:val="00F50F33"/>
    <w:rsid w:val="00F51251"/>
    <w:rsid w:val="00F5133C"/>
    <w:rsid w:val="00F51947"/>
    <w:rsid w:val="00F51CB9"/>
    <w:rsid w:val="00F5200B"/>
    <w:rsid w:val="00F522FD"/>
    <w:rsid w:val="00F52786"/>
    <w:rsid w:val="00F52838"/>
    <w:rsid w:val="00F52A8F"/>
    <w:rsid w:val="00F52C26"/>
    <w:rsid w:val="00F52D36"/>
    <w:rsid w:val="00F530BF"/>
    <w:rsid w:val="00F53B46"/>
    <w:rsid w:val="00F54852"/>
    <w:rsid w:val="00F54FFD"/>
    <w:rsid w:val="00F551C9"/>
    <w:rsid w:val="00F566C1"/>
    <w:rsid w:val="00F57E41"/>
    <w:rsid w:val="00F60270"/>
    <w:rsid w:val="00F6053F"/>
    <w:rsid w:val="00F619BC"/>
    <w:rsid w:val="00F61CAC"/>
    <w:rsid w:val="00F61F8E"/>
    <w:rsid w:val="00F6203B"/>
    <w:rsid w:val="00F62294"/>
    <w:rsid w:val="00F622C2"/>
    <w:rsid w:val="00F62462"/>
    <w:rsid w:val="00F62865"/>
    <w:rsid w:val="00F6299D"/>
    <w:rsid w:val="00F63BBC"/>
    <w:rsid w:val="00F63C73"/>
    <w:rsid w:val="00F63EB0"/>
    <w:rsid w:val="00F64900"/>
    <w:rsid w:val="00F6508C"/>
    <w:rsid w:val="00F655DA"/>
    <w:rsid w:val="00F65DA7"/>
    <w:rsid w:val="00F65F70"/>
    <w:rsid w:val="00F65F76"/>
    <w:rsid w:val="00F66581"/>
    <w:rsid w:val="00F668D3"/>
    <w:rsid w:val="00F66AFE"/>
    <w:rsid w:val="00F67B47"/>
    <w:rsid w:val="00F67DF9"/>
    <w:rsid w:val="00F70137"/>
    <w:rsid w:val="00F7125C"/>
    <w:rsid w:val="00F717D6"/>
    <w:rsid w:val="00F71FCB"/>
    <w:rsid w:val="00F72084"/>
    <w:rsid w:val="00F72118"/>
    <w:rsid w:val="00F724D9"/>
    <w:rsid w:val="00F72843"/>
    <w:rsid w:val="00F72917"/>
    <w:rsid w:val="00F72B38"/>
    <w:rsid w:val="00F72EB8"/>
    <w:rsid w:val="00F7473F"/>
    <w:rsid w:val="00F74788"/>
    <w:rsid w:val="00F75108"/>
    <w:rsid w:val="00F7516A"/>
    <w:rsid w:val="00F75579"/>
    <w:rsid w:val="00F75A64"/>
    <w:rsid w:val="00F760B4"/>
    <w:rsid w:val="00F76405"/>
    <w:rsid w:val="00F76553"/>
    <w:rsid w:val="00F76906"/>
    <w:rsid w:val="00F76F70"/>
    <w:rsid w:val="00F77230"/>
    <w:rsid w:val="00F77E42"/>
    <w:rsid w:val="00F8067D"/>
    <w:rsid w:val="00F80B38"/>
    <w:rsid w:val="00F81190"/>
    <w:rsid w:val="00F8171C"/>
    <w:rsid w:val="00F81DDA"/>
    <w:rsid w:val="00F81E78"/>
    <w:rsid w:val="00F827C5"/>
    <w:rsid w:val="00F829D8"/>
    <w:rsid w:val="00F82C55"/>
    <w:rsid w:val="00F831AA"/>
    <w:rsid w:val="00F841A2"/>
    <w:rsid w:val="00F849BC"/>
    <w:rsid w:val="00F84B0C"/>
    <w:rsid w:val="00F84C39"/>
    <w:rsid w:val="00F85ECD"/>
    <w:rsid w:val="00F8643A"/>
    <w:rsid w:val="00F86AAC"/>
    <w:rsid w:val="00F86E07"/>
    <w:rsid w:val="00F86E34"/>
    <w:rsid w:val="00F8793E"/>
    <w:rsid w:val="00F87F83"/>
    <w:rsid w:val="00F90632"/>
    <w:rsid w:val="00F90E57"/>
    <w:rsid w:val="00F91090"/>
    <w:rsid w:val="00F9127A"/>
    <w:rsid w:val="00F91A4F"/>
    <w:rsid w:val="00F91EFB"/>
    <w:rsid w:val="00F920AB"/>
    <w:rsid w:val="00F920C6"/>
    <w:rsid w:val="00F92FB3"/>
    <w:rsid w:val="00F93101"/>
    <w:rsid w:val="00F935CB"/>
    <w:rsid w:val="00F937A3"/>
    <w:rsid w:val="00F93D3D"/>
    <w:rsid w:val="00F94525"/>
    <w:rsid w:val="00F9473E"/>
    <w:rsid w:val="00F94A35"/>
    <w:rsid w:val="00F94D4D"/>
    <w:rsid w:val="00F94FF6"/>
    <w:rsid w:val="00F95887"/>
    <w:rsid w:val="00F95B74"/>
    <w:rsid w:val="00F95BC1"/>
    <w:rsid w:val="00F96036"/>
    <w:rsid w:val="00F965CB"/>
    <w:rsid w:val="00F9681B"/>
    <w:rsid w:val="00F96FDE"/>
    <w:rsid w:val="00F9783C"/>
    <w:rsid w:val="00FA0207"/>
    <w:rsid w:val="00FA05D1"/>
    <w:rsid w:val="00FA08B6"/>
    <w:rsid w:val="00FA0941"/>
    <w:rsid w:val="00FA0E39"/>
    <w:rsid w:val="00FA0EDB"/>
    <w:rsid w:val="00FA0F38"/>
    <w:rsid w:val="00FA0FAD"/>
    <w:rsid w:val="00FA1065"/>
    <w:rsid w:val="00FA10B0"/>
    <w:rsid w:val="00FA12FD"/>
    <w:rsid w:val="00FA1646"/>
    <w:rsid w:val="00FA193F"/>
    <w:rsid w:val="00FA2041"/>
    <w:rsid w:val="00FA22E8"/>
    <w:rsid w:val="00FA4313"/>
    <w:rsid w:val="00FA50F2"/>
    <w:rsid w:val="00FA50F5"/>
    <w:rsid w:val="00FA5946"/>
    <w:rsid w:val="00FA6813"/>
    <w:rsid w:val="00FA6A14"/>
    <w:rsid w:val="00FA6BA7"/>
    <w:rsid w:val="00FA7733"/>
    <w:rsid w:val="00FA783D"/>
    <w:rsid w:val="00FA7E66"/>
    <w:rsid w:val="00FB04C6"/>
    <w:rsid w:val="00FB137A"/>
    <w:rsid w:val="00FB1452"/>
    <w:rsid w:val="00FB160E"/>
    <w:rsid w:val="00FB23CF"/>
    <w:rsid w:val="00FB29C1"/>
    <w:rsid w:val="00FB2B4E"/>
    <w:rsid w:val="00FB2BE9"/>
    <w:rsid w:val="00FB30BB"/>
    <w:rsid w:val="00FB3AD0"/>
    <w:rsid w:val="00FB3C57"/>
    <w:rsid w:val="00FB3E2D"/>
    <w:rsid w:val="00FB5645"/>
    <w:rsid w:val="00FB5F47"/>
    <w:rsid w:val="00FB6175"/>
    <w:rsid w:val="00FB6429"/>
    <w:rsid w:val="00FB6C3E"/>
    <w:rsid w:val="00FB7335"/>
    <w:rsid w:val="00FB76DA"/>
    <w:rsid w:val="00FC0A8A"/>
    <w:rsid w:val="00FC1378"/>
    <w:rsid w:val="00FC153D"/>
    <w:rsid w:val="00FC1F60"/>
    <w:rsid w:val="00FC2263"/>
    <w:rsid w:val="00FC228E"/>
    <w:rsid w:val="00FC2415"/>
    <w:rsid w:val="00FC27A7"/>
    <w:rsid w:val="00FC2870"/>
    <w:rsid w:val="00FC297F"/>
    <w:rsid w:val="00FC2B1E"/>
    <w:rsid w:val="00FC2C2C"/>
    <w:rsid w:val="00FC2CE8"/>
    <w:rsid w:val="00FC3138"/>
    <w:rsid w:val="00FC3371"/>
    <w:rsid w:val="00FC35EB"/>
    <w:rsid w:val="00FC39A1"/>
    <w:rsid w:val="00FC4240"/>
    <w:rsid w:val="00FC4E14"/>
    <w:rsid w:val="00FC5176"/>
    <w:rsid w:val="00FC5192"/>
    <w:rsid w:val="00FC5460"/>
    <w:rsid w:val="00FC65F5"/>
    <w:rsid w:val="00FC692A"/>
    <w:rsid w:val="00FC6A87"/>
    <w:rsid w:val="00FC6DB5"/>
    <w:rsid w:val="00FC6E67"/>
    <w:rsid w:val="00FC7B8F"/>
    <w:rsid w:val="00FC7BBA"/>
    <w:rsid w:val="00FC7CE8"/>
    <w:rsid w:val="00FD0342"/>
    <w:rsid w:val="00FD0742"/>
    <w:rsid w:val="00FD0879"/>
    <w:rsid w:val="00FD0F5B"/>
    <w:rsid w:val="00FD1012"/>
    <w:rsid w:val="00FD1424"/>
    <w:rsid w:val="00FD1E22"/>
    <w:rsid w:val="00FD1EDD"/>
    <w:rsid w:val="00FD20E4"/>
    <w:rsid w:val="00FD20EA"/>
    <w:rsid w:val="00FD3FB5"/>
    <w:rsid w:val="00FD41F4"/>
    <w:rsid w:val="00FD43E7"/>
    <w:rsid w:val="00FD440C"/>
    <w:rsid w:val="00FD441C"/>
    <w:rsid w:val="00FD4429"/>
    <w:rsid w:val="00FD5307"/>
    <w:rsid w:val="00FD54FE"/>
    <w:rsid w:val="00FD56C7"/>
    <w:rsid w:val="00FD5934"/>
    <w:rsid w:val="00FD59BE"/>
    <w:rsid w:val="00FD64A6"/>
    <w:rsid w:val="00FD6AE4"/>
    <w:rsid w:val="00FD6BC2"/>
    <w:rsid w:val="00FD7058"/>
    <w:rsid w:val="00FD772C"/>
    <w:rsid w:val="00FD7E97"/>
    <w:rsid w:val="00FE07F4"/>
    <w:rsid w:val="00FE0B9E"/>
    <w:rsid w:val="00FE1207"/>
    <w:rsid w:val="00FE1F73"/>
    <w:rsid w:val="00FE2101"/>
    <w:rsid w:val="00FE23E8"/>
    <w:rsid w:val="00FE266F"/>
    <w:rsid w:val="00FE2EB2"/>
    <w:rsid w:val="00FE34B3"/>
    <w:rsid w:val="00FE35B8"/>
    <w:rsid w:val="00FE36E9"/>
    <w:rsid w:val="00FE39E9"/>
    <w:rsid w:val="00FE3D5E"/>
    <w:rsid w:val="00FE3D90"/>
    <w:rsid w:val="00FE40AA"/>
    <w:rsid w:val="00FE4355"/>
    <w:rsid w:val="00FE4429"/>
    <w:rsid w:val="00FE53DF"/>
    <w:rsid w:val="00FE56AA"/>
    <w:rsid w:val="00FE5BCD"/>
    <w:rsid w:val="00FE5EEF"/>
    <w:rsid w:val="00FE6086"/>
    <w:rsid w:val="00FE6865"/>
    <w:rsid w:val="00FE6CBF"/>
    <w:rsid w:val="00FE6D56"/>
    <w:rsid w:val="00FE6F88"/>
    <w:rsid w:val="00FE7DE3"/>
    <w:rsid w:val="00FF05D1"/>
    <w:rsid w:val="00FF0AC5"/>
    <w:rsid w:val="00FF0C16"/>
    <w:rsid w:val="00FF0EB3"/>
    <w:rsid w:val="00FF16B1"/>
    <w:rsid w:val="00FF1BF9"/>
    <w:rsid w:val="00FF2513"/>
    <w:rsid w:val="00FF4BE6"/>
    <w:rsid w:val="00FF5031"/>
    <w:rsid w:val="00FF50CA"/>
    <w:rsid w:val="00FF51DC"/>
    <w:rsid w:val="00FF527B"/>
    <w:rsid w:val="00FF546F"/>
    <w:rsid w:val="00FF5518"/>
    <w:rsid w:val="00FF55A5"/>
    <w:rsid w:val="00FF66F7"/>
    <w:rsid w:val="00FF686A"/>
    <w:rsid w:val="00FF6D87"/>
    <w:rsid w:val="00FF737E"/>
    <w:rsid w:val="00FF76D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6A91F42"/>
  <w15:docId w15:val="{392D00FA-93DA-46BC-A378-7B4BCC705A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iPriority="99"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iPriority="99"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Standard">
    <w:name w:val="Normal"/>
    <w:qFormat/>
    <w:rsid w:val="00255787"/>
    <w:pPr>
      <w:spacing w:after="120"/>
    </w:pPr>
    <w:rPr>
      <w:rFonts w:ascii="Calibri" w:hAnsi="Calibri"/>
      <w:sz w:val="22"/>
      <w:szCs w:val="24"/>
      <w:lang w:val="en-US" w:eastAsia="de-DE"/>
    </w:rPr>
  </w:style>
  <w:style w:type="paragraph" w:styleId="berschrift1">
    <w:name w:val="heading 1"/>
    <w:basedOn w:val="Standard"/>
    <w:next w:val="Standard"/>
    <w:link w:val="berschrift1Zchn"/>
    <w:qFormat/>
    <w:rsid w:val="00320AA7"/>
    <w:pPr>
      <w:keepNext/>
      <w:pageBreakBefore/>
      <w:numPr>
        <w:numId w:val="1"/>
      </w:numPr>
      <w:spacing w:before="600" w:after="360"/>
      <w:outlineLvl w:val="0"/>
    </w:pPr>
    <w:rPr>
      <w:b/>
      <w:bCs/>
      <w:kern w:val="32"/>
      <w:sz w:val="40"/>
      <w:szCs w:val="32"/>
      <w:lang w:eastAsia="x-none"/>
    </w:rPr>
  </w:style>
  <w:style w:type="paragraph" w:styleId="berschrift2">
    <w:name w:val="heading 2"/>
    <w:basedOn w:val="Standard"/>
    <w:next w:val="Standard"/>
    <w:qFormat/>
    <w:rsid w:val="00EA2823"/>
    <w:pPr>
      <w:keepNext/>
      <w:numPr>
        <w:ilvl w:val="1"/>
        <w:numId w:val="1"/>
      </w:numPr>
      <w:tabs>
        <w:tab w:val="left" w:pos="1134"/>
      </w:tabs>
      <w:spacing w:before="360"/>
      <w:outlineLvl w:val="1"/>
    </w:pPr>
    <w:rPr>
      <w:rFonts w:cs="Arial"/>
      <w:b/>
      <w:bCs/>
      <w:i/>
      <w:iCs/>
      <w:sz w:val="34"/>
      <w:szCs w:val="28"/>
    </w:rPr>
  </w:style>
  <w:style w:type="paragraph" w:styleId="berschrift3">
    <w:name w:val="heading 3"/>
    <w:basedOn w:val="Standard"/>
    <w:next w:val="Standard"/>
    <w:link w:val="berschrift3Zchn"/>
    <w:qFormat/>
    <w:rsid w:val="00327322"/>
    <w:pPr>
      <w:keepNext/>
      <w:keepLines/>
      <w:numPr>
        <w:ilvl w:val="2"/>
        <w:numId w:val="1"/>
      </w:numPr>
      <w:tabs>
        <w:tab w:val="left" w:pos="851"/>
      </w:tabs>
      <w:spacing w:before="240" w:after="60"/>
      <w:outlineLvl w:val="2"/>
    </w:pPr>
    <w:rPr>
      <w:b/>
      <w:bCs/>
      <w:sz w:val="30"/>
      <w:szCs w:val="26"/>
      <w:lang w:eastAsia="x-none"/>
    </w:rPr>
  </w:style>
  <w:style w:type="paragraph" w:styleId="berschrift4">
    <w:name w:val="heading 4"/>
    <w:basedOn w:val="Standard"/>
    <w:next w:val="Standard"/>
    <w:qFormat/>
    <w:rsid w:val="00C72BF3"/>
    <w:pPr>
      <w:keepNext/>
      <w:numPr>
        <w:ilvl w:val="3"/>
        <w:numId w:val="1"/>
      </w:numPr>
      <w:spacing w:before="240" w:after="60"/>
      <w:outlineLvl w:val="3"/>
    </w:pPr>
    <w:rPr>
      <w:b/>
      <w:bCs/>
      <w:sz w:val="26"/>
      <w:szCs w:val="28"/>
    </w:rPr>
  </w:style>
  <w:style w:type="paragraph" w:styleId="berschrift5">
    <w:name w:val="heading 5"/>
    <w:basedOn w:val="Standard"/>
    <w:next w:val="Standard"/>
    <w:link w:val="berschrift5Zchn"/>
    <w:qFormat/>
    <w:rsid w:val="0071116A"/>
    <w:pPr>
      <w:spacing w:before="240" w:after="60"/>
      <w:outlineLvl w:val="4"/>
    </w:pPr>
    <w:rPr>
      <w:b/>
      <w:bCs/>
      <w:i/>
      <w:iCs/>
      <w:sz w:val="24"/>
      <w:szCs w:val="26"/>
      <w:lang w:val="x-none"/>
    </w:rPr>
  </w:style>
  <w:style w:type="paragraph" w:styleId="berschrift6">
    <w:name w:val="heading 6"/>
    <w:basedOn w:val="Standard"/>
    <w:next w:val="Standard"/>
    <w:qFormat/>
    <w:rsid w:val="00C72BF3"/>
    <w:pPr>
      <w:numPr>
        <w:ilvl w:val="5"/>
        <w:numId w:val="1"/>
      </w:numPr>
      <w:spacing w:before="240" w:after="60"/>
      <w:outlineLvl w:val="5"/>
    </w:pPr>
    <w:rPr>
      <w:rFonts w:ascii="Times New Roman" w:hAnsi="Times New Roman"/>
      <w:b/>
      <w:bCs/>
      <w:szCs w:val="22"/>
    </w:rPr>
  </w:style>
  <w:style w:type="paragraph" w:styleId="berschrift7">
    <w:name w:val="heading 7"/>
    <w:basedOn w:val="Standard"/>
    <w:next w:val="Standard"/>
    <w:qFormat/>
    <w:rsid w:val="00C72BF3"/>
    <w:pPr>
      <w:numPr>
        <w:ilvl w:val="6"/>
        <w:numId w:val="1"/>
      </w:numPr>
      <w:spacing w:before="240" w:after="60"/>
      <w:outlineLvl w:val="6"/>
    </w:pPr>
    <w:rPr>
      <w:rFonts w:ascii="Times New Roman" w:hAnsi="Times New Roman"/>
      <w:sz w:val="24"/>
    </w:rPr>
  </w:style>
  <w:style w:type="paragraph" w:styleId="berschrift8">
    <w:name w:val="heading 8"/>
    <w:basedOn w:val="Standard"/>
    <w:next w:val="Standard"/>
    <w:qFormat/>
    <w:rsid w:val="00C72BF3"/>
    <w:pPr>
      <w:numPr>
        <w:ilvl w:val="7"/>
        <w:numId w:val="1"/>
      </w:numPr>
      <w:spacing w:before="240" w:after="60"/>
      <w:outlineLvl w:val="7"/>
    </w:pPr>
    <w:rPr>
      <w:rFonts w:ascii="Times New Roman" w:hAnsi="Times New Roman"/>
      <w:i/>
      <w:iCs/>
      <w:sz w:val="24"/>
    </w:rPr>
  </w:style>
  <w:style w:type="paragraph" w:styleId="berschrift9">
    <w:name w:val="heading 9"/>
    <w:basedOn w:val="Standard"/>
    <w:next w:val="Standard"/>
    <w:qFormat/>
    <w:rsid w:val="00C72BF3"/>
    <w:pPr>
      <w:numPr>
        <w:ilvl w:val="8"/>
        <w:numId w:val="1"/>
      </w:numPr>
      <w:spacing w:before="240" w:after="60"/>
      <w:outlineLvl w:val="8"/>
    </w:pPr>
    <w:rPr>
      <w:rFonts w:cs="Arial"/>
      <w:szCs w:val="2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Code">
    <w:name w:val="Code"/>
    <w:basedOn w:val="Standard"/>
    <w:rsid w:val="004E6C10"/>
    <w:pPr>
      <w:spacing w:line="200" w:lineRule="atLeast"/>
    </w:pPr>
    <w:rPr>
      <w:rFonts w:ascii="Courier New" w:hAnsi="Courier New" w:cs="Courier New"/>
      <w:sz w:val="18"/>
      <w:szCs w:val="20"/>
      <w:lang w:val="en-GB" w:eastAsia="en-US"/>
    </w:rPr>
  </w:style>
  <w:style w:type="paragraph" w:styleId="Aufzhlungszeichen">
    <w:name w:val="List Bullet"/>
    <w:basedOn w:val="Standard"/>
    <w:rsid w:val="000C64D4"/>
    <w:pPr>
      <w:numPr>
        <w:numId w:val="2"/>
      </w:numPr>
      <w:spacing w:after="240"/>
      <w:contextualSpacing/>
    </w:pPr>
  </w:style>
  <w:style w:type="paragraph" w:styleId="Aufzhlungszeichen2">
    <w:name w:val="List Bullet 2"/>
    <w:basedOn w:val="Standard"/>
    <w:rsid w:val="00C72BF3"/>
    <w:pPr>
      <w:numPr>
        <w:numId w:val="4"/>
      </w:numPr>
    </w:pPr>
  </w:style>
  <w:style w:type="paragraph" w:styleId="Aufzhlungszeichen3">
    <w:name w:val="List Bullet 3"/>
    <w:basedOn w:val="Standard"/>
    <w:rsid w:val="00C72BF3"/>
    <w:pPr>
      <w:numPr>
        <w:numId w:val="3"/>
      </w:numPr>
    </w:pPr>
  </w:style>
  <w:style w:type="paragraph" w:styleId="Verzeichnis1">
    <w:name w:val="toc 1"/>
    <w:basedOn w:val="Standard"/>
    <w:next w:val="Standard"/>
    <w:uiPriority w:val="39"/>
    <w:qFormat/>
    <w:rsid w:val="00AE615F"/>
    <w:pPr>
      <w:spacing w:before="360" w:after="0"/>
    </w:pPr>
    <w:rPr>
      <w:rFonts w:ascii="Cambria" w:hAnsi="Cambria"/>
      <w:b/>
      <w:bCs/>
      <w:caps/>
      <w:sz w:val="24"/>
    </w:rPr>
  </w:style>
  <w:style w:type="paragraph" w:customStyle="1" w:styleId="Example">
    <w:name w:val="Example"/>
    <w:basedOn w:val="Standard"/>
    <w:rsid w:val="006A44CA"/>
    <w:pPr>
      <w:spacing w:before="240"/>
    </w:pPr>
    <w:rPr>
      <w:b/>
      <w:sz w:val="24"/>
    </w:rPr>
  </w:style>
  <w:style w:type="character" w:customStyle="1" w:styleId="XMLElement">
    <w:name w:val="XML Element"/>
    <w:rsid w:val="0099707F"/>
    <w:rPr>
      <w:rFonts w:ascii="Courier New" w:hAnsi="Courier New"/>
      <w:b/>
      <w:i/>
      <w:sz w:val="18"/>
    </w:rPr>
  </w:style>
  <w:style w:type="character" w:customStyle="1" w:styleId="XMLAttribute">
    <w:name w:val="XML Attribute"/>
    <w:rsid w:val="0099707F"/>
    <w:rPr>
      <w:rFonts w:ascii="Courier New" w:hAnsi="Courier New"/>
      <w:b/>
      <w:i/>
      <w:sz w:val="18"/>
    </w:rPr>
  </w:style>
  <w:style w:type="paragraph" w:customStyle="1" w:styleId="Text">
    <w:name w:val="Text"/>
    <w:basedOn w:val="Standard"/>
    <w:link w:val="TextZchn"/>
    <w:rsid w:val="000C64D4"/>
  </w:style>
  <w:style w:type="character" w:customStyle="1" w:styleId="TextZchn">
    <w:name w:val="Text Zchn"/>
    <w:link w:val="Text"/>
    <w:rsid w:val="00255787"/>
    <w:rPr>
      <w:rFonts w:ascii="Calibri" w:hAnsi="Calibri"/>
      <w:sz w:val="22"/>
      <w:szCs w:val="24"/>
      <w:lang w:val="en-US" w:eastAsia="de-DE" w:bidi="ar-SA"/>
    </w:rPr>
  </w:style>
  <w:style w:type="paragraph" w:customStyle="1" w:styleId="Note">
    <w:name w:val="Note"/>
    <w:basedOn w:val="Standard"/>
    <w:link w:val="NoteZchn"/>
    <w:rsid w:val="00A523E6"/>
    <w:rPr>
      <w:i/>
      <w:sz w:val="24"/>
    </w:rPr>
  </w:style>
  <w:style w:type="character" w:customStyle="1" w:styleId="NoteZchn">
    <w:name w:val="Note Zchn"/>
    <w:link w:val="Note"/>
    <w:rsid w:val="00A523E6"/>
    <w:rPr>
      <w:rFonts w:ascii="Calibri" w:hAnsi="Calibri"/>
      <w:i/>
      <w:sz w:val="24"/>
      <w:szCs w:val="24"/>
      <w:lang w:val="en-US" w:eastAsia="de-DE" w:bidi="ar-SA"/>
    </w:rPr>
  </w:style>
  <w:style w:type="paragraph" w:styleId="Literaturverzeichnis">
    <w:name w:val="Bibliography"/>
    <w:basedOn w:val="Standard"/>
    <w:link w:val="LiteraturverzeichnisZchn"/>
    <w:rsid w:val="000C64D4"/>
    <w:pPr>
      <w:tabs>
        <w:tab w:val="left" w:pos="425"/>
      </w:tabs>
      <w:ind w:left="425" w:hanging="425"/>
    </w:pPr>
    <w:rPr>
      <w:bCs/>
      <w:iCs/>
    </w:rPr>
  </w:style>
  <w:style w:type="character" w:customStyle="1" w:styleId="FormatvorlageFett">
    <w:name w:val="Formatvorlage Fett"/>
    <w:rsid w:val="007619E6"/>
    <w:rPr>
      <w:b/>
      <w:bCs/>
    </w:rPr>
  </w:style>
  <w:style w:type="character" w:styleId="Fett">
    <w:name w:val="Strong"/>
    <w:qFormat/>
    <w:rsid w:val="007619E6"/>
    <w:rPr>
      <w:b/>
      <w:bCs/>
    </w:rPr>
  </w:style>
  <w:style w:type="paragraph" w:customStyle="1" w:styleId="Imported">
    <w:name w:val="Imported"/>
    <w:basedOn w:val="Standard"/>
    <w:rsid w:val="00255787"/>
    <w:rPr>
      <w:rFonts w:ascii="Tahoma" w:hAnsi="Tahoma"/>
      <w:i/>
      <w:color w:val="0000FF"/>
      <w:sz w:val="20"/>
    </w:rPr>
  </w:style>
  <w:style w:type="table" w:customStyle="1" w:styleId="TabellexMCF">
    <w:name w:val="Tabelle xMCF"/>
    <w:basedOn w:val="NormaleTabelle"/>
    <w:rsid w:val="00B55ABE"/>
    <w:rPr>
      <w:rFonts w:ascii="Calibri" w:hAnsi="Calibri"/>
    </w:rPr>
    <w:tblPr>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cPr>
      <w:vAlign w:val="bottom"/>
    </w:tcPr>
    <w:tblStylePr w:type="firstRow">
      <w:rPr>
        <w:rFonts w:ascii="Cambria" w:hAnsi="Cambria"/>
        <w:b/>
        <w:i/>
      </w:rPr>
      <w:tblPr/>
      <w:tcPr>
        <w:tcBorders>
          <w:top w:val="single" w:sz="8" w:space="0" w:color="auto"/>
          <w:left w:val="single" w:sz="8" w:space="0" w:color="auto"/>
          <w:bottom w:val="single" w:sz="8" w:space="0" w:color="auto"/>
          <w:right w:val="single" w:sz="8" w:space="0" w:color="auto"/>
          <w:insideH w:val="nil"/>
          <w:insideV w:val="single" w:sz="4" w:space="0" w:color="auto"/>
          <w:tl2br w:val="nil"/>
          <w:tr2bl w:val="nil"/>
        </w:tcBorders>
        <w:shd w:val="clear" w:color="auto" w:fill="F3F3F3"/>
      </w:tcPr>
    </w:tblStylePr>
  </w:style>
  <w:style w:type="paragraph" w:styleId="Verzeichnis2">
    <w:name w:val="toc 2"/>
    <w:basedOn w:val="Standard"/>
    <w:next w:val="Standard"/>
    <w:autoRedefine/>
    <w:uiPriority w:val="39"/>
    <w:qFormat/>
    <w:rsid w:val="00AE615F"/>
    <w:pPr>
      <w:spacing w:before="240" w:after="0"/>
    </w:pPr>
    <w:rPr>
      <w:rFonts w:cs="Calibri"/>
      <w:b/>
      <w:bCs/>
      <w:sz w:val="20"/>
      <w:szCs w:val="20"/>
    </w:rPr>
  </w:style>
  <w:style w:type="character" w:styleId="Hyperlink">
    <w:name w:val="Hyperlink"/>
    <w:uiPriority w:val="99"/>
    <w:rsid w:val="00255787"/>
    <w:rPr>
      <w:color w:val="0000FF"/>
      <w:u w:val="single"/>
    </w:rPr>
  </w:style>
  <w:style w:type="paragraph" w:styleId="Kopfzeile">
    <w:name w:val="header"/>
    <w:basedOn w:val="Standard"/>
    <w:link w:val="KopfzeileZchn"/>
    <w:uiPriority w:val="99"/>
    <w:rsid w:val="00255787"/>
    <w:pPr>
      <w:tabs>
        <w:tab w:val="center" w:pos="4536"/>
        <w:tab w:val="right" w:pos="9072"/>
      </w:tabs>
    </w:pPr>
    <w:rPr>
      <w:lang w:val="x-none"/>
    </w:rPr>
  </w:style>
  <w:style w:type="paragraph" w:styleId="Fuzeile">
    <w:name w:val="footer"/>
    <w:basedOn w:val="Standard"/>
    <w:rsid w:val="00255787"/>
    <w:pPr>
      <w:tabs>
        <w:tab w:val="center" w:pos="4536"/>
        <w:tab w:val="right" w:pos="9072"/>
      </w:tabs>
    </w:pPr>
  </w:style>
  <w:style w:type="table" w:styleId="Tabellenraster">
    <w:name w:val="Table Grid"/>
    <w:basedOn w:val="NormaleTabelle"/>
    <w:rsid w:val="00255787"/>
    <w:pPr>
      <w:spacing w:after="1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eitenzahl">
    <w:name w:val="page number"/>
    <w:basedOn w:val="Absatz-Standardschriftart"/>
    <w:rsid w:val="00255787"/>
  </w:style>
  <w:style w:type="paragraph" w:customStyle="1" w:styleId="Important">
    <w:name w:val="Important"/>
    <w:basedOn w:val="Standard"/>
    <w:link w:val="ImportantZchn"/>
    <w:rsid w:val="00FC4240"/>
    <w:rPr>
      <w:b/>
      <w:color w:val="FF0000"/>
    </w:rPr>
  </w:style>
  <w:style w:type="paragraph" w:styleId="Dokumentstruktur">
    <w:name w:val="Document Map"/>
    <w:basedOn w:val="Standard"/>
    <w:semiHidden/>
    <w:rsid w:val="00255787"/>
    <w:pPr>
      <w:shd w:val="clear" w:color="auto" w:fill="000080"/>
    </w:pPr>
    <w:rPr>
      <w:rFonts w:ascii="Tahoma" w:hAnsi="Tahoma" w:cs="Tahoma"/>
      <w:sz w:val="20"/>
      <w:szCs w:val="20"/>
    </w:rPr>
  </w:style>
  <w:style w:type="paragraph" w:customStyle="1" w:styleId="XMLCode">
    <w:name w:val="XML Code"/>
    <w:basedOn w:val="Standard"/>
    <w:rsid w:val="008F6966"/>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pPr>
    <w:rPr>
      <w:rFonts w:ascii="Courier New" w:hAnsi="Courier New"/>
      <w:sz w:val="16"/>
    </w:rPr>
  </w:style>
  <w:style w:type="character" w:customStyle="1" w:styleId="ImportantZchn">
    <w:name w:val="Important Zchn"/>
    <w:link w:val="Important"/>
    <w:rsid w:val="00FC4240"/>
    <w:rPr>
      <w:rFonts w:ascii="Calibri" w:hAnsi="Calibri"/>
      <w:b/>
      <w:color w:val="FF0000"/>
      <w:sz w:val="22"/>
      <w:szCs w:val="24"/>
      <w:lang w:val="en-US" w:eastAsia="de-DE" w:bidi="ar-SA"/>
    </w:rPr>
  </w:style>
  <w:style w:type="paragraph" w:styleId="Verzeichnis3">
    <w:name w:val="toc 3"/>
    <w:basedOn w:val="Standard"/>
    <w:next w:val="Standard"/>
    <w:autoRedefine/>
    <w:uiPriority w:val="39"/>
    <w:qFormat/>
    <w:rsid w:val="00062781"/>
    <w:pPr>
      <w:tabs>
        <w:tab w:val="left" w:pos="851"/>
        <w:tab w:val="right" w:leader="dot" w:pos="9060"/>
      </w:tabs>
      <w:spacing w:after="0"/>
      <w:ind w:left="220"/>
    </w:pPr>
    <w:rPr>
      <w:rFonts w:cs="Calibri"/>
      <w:sz w:val="20"/>
      <w:szCs w:val="20"/>
    </w:rPr>
  </w:style>
  <w:style w:type="paragraph" w:styleId="Sprechblasentext">
    <w:name w:val="Balloon Text"/>
    <w:basedOn w:val="Standard"/>
    <w:link w:val="SprechblasentextZchn"/>
    <w:rsid w:val="00907751"/>
    <w:pPr>
      <w:spacing w:after="0"/>
    </w:pPr>
    <w:rPr>
      <w:rFonts w:ascii="Tahoma" w:hAnsi="Tahoma"/>
      <w:sz w:val="16"/>
      <w:szCs w:val="16"/>
      <w:lang w:val="x-none"/>
    </w:rPr>
  </w:style>
  <w:style w:type="character" w:customStyle="1" w:styleId="SprechblasentextZchn">
    <w:name w:val="Sprechblasentext Zchn"/>
    <w:link w:val="Sprechblasentext"/>
    <w:rsid w:val="00907751"/>
    <w:rPr>
      <w:rFonts w:ascii="Tahoma" w:hAnsi="Tahoma" w:cs="Tahoma"/>
      <w:sz w:val="16"/>
      <w:szCs w:val="16"/>
      <w:lang w:eastAsia="de-DE"/>
    </w:rPr>
  </w:style>
  <w:style w:type="paragraph" w:styleId="Verzeichnis4">
    <w:name w:val="toc 4"/>
    <w:basedOn w:val="Standard"/>
    <w:next w:val="Standard"/>
    <w:autoRedefine/>
    <w:uiPriority w:val="39"/>
    <w:unhideWhenUsed/>
    <w:rsid w:val="003308AA"/>
    <w:pPr>
      <w:spacing w:after="0"/>
      <w:ind w:left="440"/>
    </w:pPr>
    <w:rPr>
      <w:rFonts w:cs="Calibri"/>
      <w:sz w:val="20"/>
      <w:szCs w:val="20"/>
    </w:rPr>
  </w:style>
  <w:style w:type="paragraph" w:styleId="Verzeichnis5">
    <w:name w:val="toc 5"/>
    <w:basedOn w:val="Standard"/>
    <w:next w:val="Standard"/>
    <w:autoRedefine/>
    <w:uiPriority w:val="39"/>
    <w:unhideWhenUsed/>
    <w:rsid w:val="003308AA"/>
    <w:pPr>
      <w:spacing w:after="0"/>
      <w:ind w:left="660"/>
    </w:pPr>
    <w:rPr>
      <w:rFonts w:cs="Calibri"/>
      <w:sz w:val="20"/>
      <w:szCs w:val="20"/>
    </w:rPr>
  </w:style>
  <w:style w:type="paragraph" w:styleId="Verzeichnis6">
    <w:name w:val="toc 6"/>
    <w:basedOn w:val="Standard"/>
    <w:next w:val="Standard"/>
    <w:autoRedefine/>
    <w:uiPriority w:val="39"/>
    <w:unhideWhenUsed/>
    <w:rsid w:val="003F0385"/>
    <w:pPr>
      <w:spacing w:after="0"/>
      <w:ind w:left="880"/>
    </w:pPr>
    <w:rPr>
      <w:rFonts w:cs="Calibri"/>
      <w:sz w:val="20"/>
      <w:szCs w:val="20"/>
    </w:rPr>
  </w:style>
  <w:style w:type="paragraph" w:styleId="Verzeichnis7">
    <w:name w:val="toc 7"/>
    <w:basedOn w:val="Standard"/>
    <w:next w:val="Standard"/>
    <w:autoRedefine/>
    <w:uiPriority w:val="39"/>
    <w:unhideWhenUsed/>
    <w:rsid w:val="003F0385"/>
    <w:pPr>
      <w:spacing w:after="0"/>
      <w:ind w:left="1100"/>
    </w:pPr>
    <w:rPr>
      <w:rFonts w:cs="Calibri"/>
      <w:sz w:val="20"/>
      <w:szCs w:val="20"/>
    </w:rPr>
  </w:style>
  <w:style w:type="paragraph" w:styleId="Verzeichnis8">
    <w:name w:val="toc 8"/>
    <w:basedOn w:val="Standard"/>
    <w:next w:val="Standard"/>
    <w:autoRedefine/>
    <w:uiPriority w:val="39"/>
    <w:unhideWhenUsed/>
    <w:rsid w:val="003F0385"/>
    <w:pPr>
      <w:spacing w:after="0"/>
      <w:ind w:left="1320"/>
    </w:pPr>
    <w:rPr>
      <w:rFonts w:cs="Calibri"/>
      <w:sz w:val="20"/>
      <w:szCs w:val="20"/>
    </w:rPr>
  </w:style>
  <w:style w:type="paragraph" w:styleId="Verzeichnis9">
    <w:name w:val="toc 9"/>
    <w:basedOn w:val="Standard"/>
    <w:next w:val="Standard"/>
    <w:autoRedefine/>
    <w:uiPriority w:val="39"/>
    <w:unhideWhenUsed/>
    <w:rsid w:val="003F0385"/>
    <w:pPr>
      <w:spacing w:after="0"/>
      <w:ind w:left="1540"/>
    </w:pPr>
    <w:rPr>
      <w:rFonts w:cs="Calibri"/>
      <w:sz w:val="20"/>
      <w:szCs w:val="20"/>
    </w:rPr>
  </w:style>
  <w:style w:type="character" w:styleId="Kommentarzeichen">
    <w:name w:val="annotation reference"/>
    <w:rsid w:val="008A519A"/>
    <w:rPr>
      <w:sz w:val="16"/>
      <w:szCs w:val="16"/>
    </w:rPr>
  </w:style>
  <w:style w:type="paragraph" w:styleId="Kommentartext">
    <w:name w:val="annotation text"/>
    <w:basedOn w:val="Standard"/>
    <w:link w:val="KommentartextZchn"/>
    <w:rsid w:val="008A519A"/>
    <w:rPr>
      <w:sz w:val="20"/>
      <w:szCs w:val="20"/>
      <w:lang w:eastAsia="x-none"/>
    </w:rPr>
  </w:style>
  <w:style w:type="character" w:customStyle="1" w:styleId="KommentartextZchn">
    <w:name w:val="Kommentartext Zchn"/>
    <w:link w:val="Kommentartext"/>
    <w:rsid w:val="008A519A"/>
    <w:rPr>
      <w:rFonts w:ascii="Calibri" w:hAnsi="Calibri"/>
      <w:lang w:val="en-US"/>
    </w:rPr>
  </w:style>
  <w:style w:type="paragraph" w:styleId="Kommentarthema">
    <w:name w:val="annotation subject"/>
    <w:basedOn w:val="Kommentartext"/>
    <w:next w:val="Kommentartext"/>
    <w:link w:val="KommentarthemaZchn"/>
    <w:rsid w:val="008A519A"/>
    <w:rPr>
      <w:b/>
      <w:bCs/>
    </w:rPr>
  </w:style>
  <w:style w:type="character" w:customStyle="1" w:styleId="KommentarthemaZchn">
    <w:name w:val="Kommentarthema Zchn"/>
    <w:link w:val="Kommentarthema"/>
    <w:rsid w:val="008A519A"/>
    <w:rPr>
      <w:rFonts w:ascii="Calibri" w:hAnsi="Calibri"/>
      <w:b/>
      <w:bCs/>
      <w:lang w:val="en-US"/>
    </w:rPr>
  </w:style>
  <w:style w:type="paragraph" w:styleId="Textkrper">
    <w:name w:val="Body Text"/>
    <w:basedOn w:val="Standard"/>
    <w:link w:val="TextkrperZchn"/>
    <w:rsid w:val="00EB2098"/>
    <w:pPr>
      <w:spacing w:after="140" w:line="300" w:lineRule="atLeast"/>
      <w:jc w:val="both"/>
    </w:pPr>
    <w:rPr>
      <w:rFonts w:ascii="Arial" w:eastAsia="SimSun" w:hAnsi="Arial"/>
      <w:lang w:val="x-none" w:eastAsia="x-none"/>
    </w:rPr>
  </w:style>
  <w:style w:type="character" w:customStyle="1" w:styleId="TextkrperZchn">
    <w:name w:val="Textkörper Zchn"/>
    <w:link w:val="Textkrper"/>
    <w:rsid w:val="00EB2098"/>
    <w:rPr>
      <w:rFonts w:ascii="Arial" w:eastAsia="SimSun" w:hAnsi="Arial"/>
      <w:sz w:val="22"/>
      <w:szCs w:val="24"/>
    </w:rPr>
  </w:style>
  <w:style w:type="character" w:styleId="HTMLVariable">
    <w:name w:val="HTML Variable"/>
    <w:uiPriority w:val="99"/>
    <w:unhideWhenUsed/>
    <w:rsid w:val="000D2FD0"/>
    <w:rPr>
      <w:i/>
      <w:iCs/>
    </w:rPr>
  </w:style>
  <w:style w:type="paragraph" w:styleId="Beschriftung">
    <w:name w:val="caption"/>
    <w:basedOn w:val="Standard"/>
    <w:next w:val="Standard"/>
    <w:uiPriority w:val="35"/>
    <w:qFormat/>
    <w:rsid w:val="008B4D9E"/>
    <w:pPr>
      <w:jc w:val="center"/>
    </w:pPr>
    <w:rPr>
      <w:b/>
      <w:bCs/>
      <w:sz w:val="20"/>
      <w:szCs w:val="20"/>
    </w:rPr>
  </w:style>
  <w:style w:type="paragraph" w:styleId="StandardWeb">
    <w:name w:val="Normal (Web)"/>
    <w:basedOn w:val="Standard"/>
    <w:uiPriority w:val="99"/>
    <w:unhideWhenUsed/>
    <w:rsid w:val="00F243C1"/>
    <w:pPr>
      <w:spacing w:before="100" w:beforeAutospacing="1" w:after="100" w:afterAutospacing="1"/>
    </w:pPr>
    <w:rPr>
      <w:rFonts w:ascii="Times New Roman" w:hAnsi="Times New Roman"/>
      <w:sz w:val="24"/>
      <w:lang w:val="de-DE"/>
    </w:rPr>
  </w:style>
  <w:style w:type="character" w:styleId="BesuchterLink">
    <w:name w:val="FollowedHyperlink"/>
    <w:rsid w:val="00D7095B"/>
    <w:rPr>
      <w:color w:val="800080"/>
      <w:u w:val="single"/>
    </w:rPr>
  </w:style>
  <w:style w:type="character" w:customStyle="1" w:styleId="st">
    <w:name w:val="st"/>
    <w:rsid w:val="00906DA2"/>
  </w:style>
  <w:style w:type="paragraph" w:styleId="Funotentext">
    <w:name w:val="footnote text"/>
    <w:basedOn w:val="Standard"/>
    <w:link w:val="FunotentextZchn"/>
    <w:semiHidden/>
    <w:rsid w:val="00825A02"/>
    <w:rPr>
      <w:sz w:val="20"/>
      <w:szCs w:val="20"/>
      <w:lang w:eastAsia="x-none"/>
    </w:rPr>
  </w:style>
  <w:style w:type="character" w:styleId="Funotenzeichen">
    <w:name w:val="footnote reference"/>
    <w:semiHidden/>
    <w:rsid w:val="00825A02"/>
    <w:rPr>
      <w:vertAlign w:val="superscript"/>
    </w:rPr>
  </w:style>
  <w:style w:type="paragraph" w:customStyle="1" w:styleId="FormatvorlageLiteraturverzeichnis20ptFett">
    <w:name w:val="Formatvorlage Literaturverzeichnis + 20 pt Fett"/>
    <w:basedOn w:val="Literaturverzeichnis"/>
    <w:link w:val="FormatvorlageLiteraturverzeichnis20ptFettZchn"/>
    <w:rsid w:val="00320AA7"/>
    <w:pPr>
      <w:keepNext/>
      <w:keepLines/>
    </w:pPr>
    <w:rPr>
      <w:b/>
      <w:sz w:val="40"/>
      <w:szCs w:val="40"/>
    </w:rPr>
  </w:style>
  <w:style w:type="character" w:customStyle="1" w:styleId="LiteraturverzeichnisZchn">
    <w:name w:val="Literaturverzeichnis Zchn"/>
    <w:link w:val="Literaturverzeichnis"/>
    <w:rsid w:val="00320AA7"/>
    <w:rPr>
      <w:rFonts w:ascii="Calibri" w:hAnsi="Calibri"/>
      <w:bCs/>
      <w:iCs/>
      <w:sz w:val="22"/>
      <w:szCs w:val="24"/>
      <w:lang w:val="en-US" w:eastAsia="de-DE" w:bidi="ar-SA"/>
    </w:rPr>
  </w:style>
  <w:style w:type="character" w:customStyle="1" w:styleId="FormatvorlageLiteraturverzeichnis20ptFettZchn">
    <w:name w:val="Formatvorlage Literaturverzeichnis + 20 pt Fett Zchn"/>
    <w:link w:val="FormatvorlageLiteraturverzeichnis20ptFett"/>
    <w:rsid w:val="00320AA7"/>
    <w:rPr>
      <w:rFonts w:ascii="Calibri" w:hAnsi="Calibri"/>
      <w:b/>
      <w:bCs/>
      <w:iCs/>
      <w:sz w:val="40"/>
      <w:szCs w:val="40"/>
      <w:lang w:val="en-US" w:eastAsia="de-DE" w:bidi="ar-SA"/>
    </w:rPr>
  </w:style>
  <w:style w:type="paragraph" w:styleId="Inhaltsverzeichnisberschrift">
    <w:name w:val="TOC Heading"/>
    <w:basedOn w:val="berschrift1"/>
    <w:next w:val="Standard"/>
    <w:uiPriority w:val="39"/>
    <w:semiHidden/>
    <w:unhideWhenUsed/>
    <w:qFormat/>
    <w:rsid w:val="003308AA"/>
    <w:pPr>
      <w:keepLines/>
      <w:pageBreakBefore w:val="0"/>
      <w:numPr>
        <w:numId w:val="0"/>
      </w:numPr>
      <w:spacing w:before="480" w:after="0" w:line="276" w:lineRule="auto"/>
      <w:outlineLvl w:val="9"/>
    </w:pPr>
    <w:rPr>
      <w:rFonts w:ascii="Cambria" w:hAnsi="Cambria"/>
      <w:color w:val="365F91"/>
      <w:kern w:val="0"/>
      <w:sz w:val="28"/>
      <w:szCs w:val="28"/>
      <w:lang w:val="de-DE"/>
    </w:rPr>
  </w:style>
  <w:style w:type="character" w:customStyle="1" w:styleId="trans">
    <w:name w:val="trans"/>
    <w:rsid w:val="00645997"/>
  </w:style>
  <w:style w:type="character" w:customStyle="1" w:styleId="definition">
    <w:name w:val="definition"/>
    <w:rsid w:val="005C5CE7"/>
  </w:style>
  <w:style w:type="paragraph" w:customStyle="1" w:styleId="OhneVerrueckung">
    <w:name w:val="OhneVerrueckung"/>
    <w:basedOn w:val="Standard"/>
    <w:qFormat/>
    <w:rsid w:val="00CC728F"/>
  </w:style>
  <w:style w:type="character" w:customStyle="1" w:styleId="berschrift1Zchn">
    <w:name w:val="Überschrift 1 Zchn"/>
    <w:link w:val="berschrift1"/>
    <w:rsid w:val="008517A9"/>
    <w:rPr>
      <w:rFonts w:ascii="Calibri" w:hAnsi="Calibri"/>
      <w:b/>
      <w:bCs/>
      <w:kern w:val="32"/>
      <w:sz w:val="40"/>
      <w:szCs w:val="32"/>
      <w:lang w:val="en-US" w:eastAsia="x-none"/>
    </w:rPr>
  </w:style>
  <w:style w:type="paragraph" w:styleId="HTMLVorformatiert">
    <w:name w:val="HTML Preformatted"/>
    <w:basedOn w:val="Standard"/>
    <w:link w:val="HTMLVorformatiertZchn"/>
    <w:uiPriority w:val="99"/>
    <w:unhideWhenUsed/>
    <w:rsid w:val="002666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hAnsi="Courier New"/>
      <w:sz w:val="20"/>
      <w:szCs w:val="20"/>
      <w:lang w:val="x-none" w:eastAsia="x-none"/>
    </w:rPr>
  </w:style>
  <w:style w:type="character" w:customStyle="1" w:styleId="HTMLVorformatiertZchn">
    <w:name w:val="HTML Vorformatiert Zchn"/>
    <w:link w:val="HTMLVorformatiert"/>
    <w:uiPriority w:val="99"/>
    <w:rsid w:val="002666C5"/>
    <w:rPr>
      <w:rFonts w:ascii="Courier New" w:hAnsi="Courier New" w:cs="Courier New"/>
    </w:rPr>
  </w:style>
  <w:style w:type="character" w:customStyle="1" w:styleId="atn">
    <w:name w:val="atn"/>
    <w:rsid w:val="002666C5"/>
  </w:style>
  <w:style w:type="paragraph" w:styleId="Abbildungsverzeichnis">
    <w:name w:val="table of figures"/>
    <w:basedOn w:val="Standard"/>
    <w:next w:val="Standard"/>
    <w:uiPriority w:val="99"/>
    <w:rsid w:val="004473D1"/>
  </w:style>
  <w:style w:type="paragraph" w:styleId="berarbeitung">
    <w:name w:val="Revision"/>
    <w:hidden/>
    <w:uiPriority w:val="99"/>
    <w:semiHidden/>
    <w:rsid w:val="000901FF"/>
    <w:rPr>
      <w:rFonts w:ascii="Calibri" w:hAnsi="Calibri"/>
      <w:sz w:val="22"/>
      <w:szCs w:val="24"/>
      <w:lang w:val="en-US" w:eastAsia="de-DE"/>
    </w:rPr>
  </w:style>
  <w:style w:type="character" w:customStyle="1" w:styleId="KopfzeileZchn">
    <w:name w:val="Kopfzeile Zchn"/>
    <w:link w:val="Kopfzeile"/>
    <w:uiPriority w:val="99"/>
    <w:rsid w:val="009A6C03"/>
    <w:rPr>
      <w:rFonts w:ascii="Calibri" w:hAnsi="Calibri"/>
      <w:sz w:val="22"/>
      <w:szCs w:val="24"/>
      <w:lang w:eastAsia="de-DE"/>
    </w:rPr>
  </w:style>
  <w:style w:type="paragraph" w:styleId="Listenabsatz">
    <w:name w:val="List Paragraph"/>
    <w:basedOn w:val="Standard"/>
    <w:uiPriority w:val="34"/>
    <w:qFormat/>
    <w:rsid w:val="00A304F6"/>
    <w:pPr>
      <w:spacing w:after="0"/>
      <w:ind w:left="720"/>
    </w:pPr>
    <w:rPr>
      <w:rFonts w:eastAsia="Calibri"/>
      <w:szCs w:val="22"/>
      <w:lang w:val="de-DE"/>
    </w:rPr>
  </w:style>
  <w:style w:type="character" w:customStyle="1" w:styleId="berschrift5Zchn">
    <w:name w:val="Überschrift 5 Zchn"/>
    <w:link w:val="berschrift5"/>
    <w:rsid w:val="005C10AF"/>
    <w:rPr>
      <w:rFonts w:ascii="Calibri" w:hAnsi="Calibri"/>
      <w:b/>
      <w:bCs/>
      <w:i/>
      <w:iCs/>
      <w:sz w:val="24"/>
      <w:szCs w:val="26"/>
      <w:lang w:eastAsia="de-DE"/>
    </w:rPr>
  </w:style>
  <w:style w:type="paragraph" w:styleId="Endnotentext">
    <w:name w:val="endnote text"/>
    <w:basedOn w:val="Standard"/>
    <w:link w:val="EndnotentextZchn"/>
    <w:rsid w:val="003F6EA5"/>
    <w:rPr>
      <w:sz w:val="20"/>
      <w:szCs w:val="20"/>
      <w:lang w:val="x-none"/>
    </w:rPr>
  </w:style>
  <w:style w:type="character" w:customStyle="1" w:styleId="EndnotentextZchn">
    <w:name w:val="Endnotentext Zchn"/>
    <w:link w:val="Endnotentext"/>
    <w:rsid w:val="003F6EA5"/>
    <w:rPr>
      <w:rFonts w:ascii="Calibri" w:hAnsi="Calibri"/>
      <w:lang w:eastAsia="de-DE"/>
    </w:rPr>
  </w:style>
  <w:style w:type="character" w:styleId="Endnotenzeichen">
    <w:name w:val="endnote reference"/>
    <w:rsid w:val="003F6EA5"/>
    <w:rPr>
      <w:vertAlign w:val="superscript"/>
    </w:rPr>
  </w:style>
  <w:style w:type="character" w:customStyle="1" w:styleId="FunotentextZchn">
    <w:name w:val="Fußnotentext Zchn"/>
    <w:link w:val="Funotentext"/>
    <w:semiHidden/>
    <w:rsid w:val="00B04A42"/>
    <w:rPr>
      <w:rFonts w:ascii="Calibri" w:hAnsi="Calibri"/>
      <w:lang w:val="en-US"/>
    </w:rPr>
  </w:style>
  <w:style w:type="paragraph" w:customStyle="1" w:styleId="1">
    <w:name w:val="1"/>
    <w:rsid w:val="002E60CB"/>
    <w:pPr>
      <w:spacing w:after="120"/>
    </w:pPr>
    <w:rPr>
      <w:lang w:val="de-DE" w:eastAsia="de-DE"/>
    </w:rPr>
  </w:style>
  <w:style w:type="paragraph" w:customStyle="1" w:styleId="Kurzfassung">
    <w:name w:val="Kurzfassung"/>
    <w:basedOn w:val="berschrift1"/>
    <w:next w:val="Standard"/>
    <w:rsid w:val="002E60CB"/>
    <w:pPr>
      <w:pageBreakBefore w:val="0"/>
      <w:spacing w:before="0" w:after="0" w:line="360" w:lineRule="auto"/>
    </w:pPr>
    <w:rPr>
      <w:rFonts w:ascii="Arial" w:hAnsi="Arial"/>
      <w:bCs w:val="0"/>
      <w:kern w:val="0"/>
      <w:sz w:val="22"/>
      <w:szCs w:val="24"/>
      <w:lang w:val="x-none"/>
    </w:rPr>
  </w:style>
  <w:style w:type="paragraph" w:customStyle="1" w:styleId="Formatvorlageberschrift5BlockUnterschneidungab11pt">
    <w:name w:val="Formatvorlage Überschrift 5 + Block Unterschneidung ab 11 pt"/>
    <w:basedOn w:val="berschrift5"/>
    <w:rsid w:val="002E60CB"/>
    <w:pPr>
      <w:jc w:val="both"/>
    </w:pPr>
    <w:rPr>
      <w:szCs w:val="20"/>
    </w:rPr>
  </w:style>
  <w:style w:type="table" w:customStyle="1" w:styleId="Attributes5Columns">
    <w:name w:val="Attributes_5_Columns"/>
    <w:basedOn w:val="NormaleTabelle"/>
    <w:rsid w:val="002E60CB"/>
    <w:rPr>
      <w:rFonts w:ascii="Calibri" w:hAnsi="Calibri"/>
      <w:kern w:val="22"/>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Standard"/>
    <w:rsid w:val="002E60CB"/>
    <w:pPr>
      <w:ind w:left="1440" w:right="1440"/>
    </w:pPr>
    <w:rPr>
      <w:kern w:val="22"/>
    </w:rPr>
  </w:style>
  <w:style w:type="character" w:customStyle="1" w:styleId="berschrift3Zchn">
    <w:name w:val="Überschrift 3 Zchn"/>
    <w:link w:val="berschrift3"/>
    <w:rsid w:val="00327322"/>
    <w:rPr>
      <w:rFonts w:ascii="Calibri" w:hAnsi="Calibri"/>
      <w:b/>
      <w:bCs/>
      <w:sz w:val="30"/>
      <w:szCs w:val="26"/>
      <w:lang w:val="en-US" w:eastAsia="x-none"/>
    </w:rPr>
  </w:style>
  <w:style w:type="paragraph" w:styleId="NurText">
    <w:name w:val="Plain Text"/>
    <w:basedOn w:val="Standard"/>
    <w:link w:val="NurTextZchn"/>
    <w:uiPriority w:val="99"/>
    <w:unhideWhenUsed/>
    <w:rsid w:val="009F23CF"/>
    <w:pPr>
      <w:spacing w:after="0"/>
    </w:pPr>
    <w:rPr>
      <w:rFonts w:eastAsia="Calibri"/>
      <w:szCs w:val="21"/>
      <w:lang w:val="x-none" w:eastAsia="en-US"/>
    </w:rPr>
  </w:style>
  <w:style w:type="character" w:customStyle="1" w:styleId="NurTextZchn">
    <w:name w:val="Nur Text Zchn"/>
    <w:link w:val="NurText"/>
    <w:uiPriority w:val="99"/>
    <w:rsid w:val="009F23CF"/>
    <w:rPr>
      <w:rFonts w:ascii="Calibri" w:eastAsia="Calibri" w:hAnsi="Calibri"/>
      <w:sz w:val="22"/>
      <w:szCs w:val="21"/>
      <w:lang w:eastAsia="en-US"/>
    </w:rPr>
  </w:style>
  <w:style w:type="character" w:customStyle="1" w:styleId="hps">
    <w:name w:val="hps"/>
    <w:basedOn w:val="Absatz-Standardschriftart"/>
    <w:rsid w:val="00625A92"/>
  </w:style>
  <w:style w:type="character" w:styleId="Hervorhebung">
    <w:name w:val="Emphasis"/>
    <w:basedOn w:val="Absatz-Standardschriftart"/>
    <w:qFormat/>
    <w:rsid w:val="004A0BC7"/>
    <w:rPr>
      <w:i/>
      <w:iCs/>
    </w:rPr>
  </w:style>
  <w:style w:type="paragraph" w:customStyle="1" w:styleId="elementdeftype">
    <w:name w:val="element def type"/>
    <w:basedOn w:val="Standard"/>
    <w:link w:val="elementdeftypeChar"/>
    <w:qFormat/>
    <w:rsid w:val="0034718C"/>
    <w:pPr>
      <w:jc w:val="both"/>
    </w:pPr>
    <w:rPr>
      <w:rFonts w:ascii="Courier New" w:hAnsi="Courier New" w:cs="Courier New"/>
      <w:b/>
      <w:bCs/>
      <w:i/>
      <w:sz w:val="18"/>
      <w:szCs w:val="18"/>
    </w:rPr>
  </w:style>
  <w:style w:type="character" w:customStyle="1" w:styleId="elementdeftypeChar">
    <w:name w:val="element def type Char"/>
    <w:basedOn w:val="Absatz-Standardschriftart"/>
    <w:link w:val="elementdeftype"/>
    <w:rsid w:val="0034718C"/>
    <w:rPr>
      <w:rFonts w:ascii="Courier New" w:hAnsi="Courier New" w:cs="Courier New"/>
      <w:b/>
      <w:bCs/>
      <w:i/>
      <w:sz w:val="18"/>
      <w:szCs w:val="18"/>
      <w:lang w:val="en-US" w:eastAsia="de-DE"/>
    </w:rPr>
  </w:style>
  <w:style w:type="character" w:customStyle="1" w:styleId="apple-converted-space">
    <w:name w:val="apple-converted-space"/>
    <w:basedOn w:val="Absatz-Standardschriftart"/>
    <w:rsid w:val="00B36A94"/>
  </w:style>
  <w:style w:type="character" w:customStyle="1" w:styleId="NichtaufgelsteErwhnung1">
    <w:name w:val="Nicht aufgelöste Erwähnung1"/>
    <w:basedOn w:val="Absatz-Standardschriftart"/>
    <w:uiPriority w:val="99"/>
    <w:semiHidden/>
    <w:unhideWhenUsed/>
    <w:rsid w:val="00795D4D"/>
    <w:rPr>
      <w:color w:val="605E5C"/>
      <w:shd w:val="clear" w:color="auto" w:fill="E1DFDD"/>
    </w:rPr>
  </w:style>
  <w:style w:type="character" w:customStyle="1" w:styleId="NichtaufgelsteErwhnung2">
    <w:name w:val="Nicht aufgelöste Erwähnung2"/>
    <w:basedOn w:val="Absatz-Standardschriftart"/>
    <w:uiPriority w:val="99"/>
    <w:semiHidden/>
    <w:unhideWhenUsed/>
    <w:rsid w:val="00B62C0E"/>
    <w:rPr>
      <w:color w:val="605E5C"/>
      <w:shd w:val="clear" w:color="auto" w:fill="E1DFDD"/>
    </w:rPr>
  </w:style>
  <w:style w:type="character" w:customStyle="1" w:styleId="NichtaufgelsteErwhnung20">
    <w:name w:val="Nicht aufgelöste Erwähnung2"/>
    <w:basedOn w:val="Absatz-Standardschriftart"/>
    <w:uiPriority w:val="99"/>
    <w:semiHidden/>
    <w:unhideWhenUsed/>
    <w:rsid w:val="00D33E0F"/>
    <w:rPr>
      <w:color w:val="605E5C"/>
      <w:shd w:val="clear" w:color="auto" w:fill="E1DFDD"/>
    </w:rPr>
  </w:style>
  <w:style w:type="character" w:styleId="NichtaufgelsteErwhnung">
    <w:name w:val="Unresolved Mention"/>
    <w:basedOn w:val="Absatz-Standardschriftart"/>
    <w:uiPriority w:val="99"/>
    <w:semiHidden/>
    <w:unhideWhenUsed/>
    <w:rsid w:val="005125B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9158206">
      <w:bodyDiv w:val="1"/>
      <w:marLeft w:val="0"/>
      <w:marRight w:val="0"/>
      <w:marTop w:val="0"/>
      <w:marBottom w:val="0"/>
      <w:divBdr>
        <w:top w:val="none" w:sz="0" w:space="0" w:color="auto"/>
        <w:left w:val="none" w:sz="0" w:space="0" w:color="auto"/>
        <w:bottom w:val="none" w:sz="0" w:space="0" w:color="auto"/>
        <w:right w:val="none" w:sz="0" w:space="0" w:color="auto"/>
      </w:divBdr>
    </w:div>
    <w:div w:id="86121379">
      <w:bodyDiv w:val="1"/>
      <w:marLeft w:val="0"/>
      <w:marRight w:val="0"/>
      <w:marTop w:val="0"/>
      <w:marBottom w:val="0"/>
      <w:divBdr>
        <w:top w:val="none" w:sz="0" w:space="0" w:color="auto"/>
        <w:left w:val="none" w:sz="0" w:space="0" w:color="auto"/>
        <w:bottom w:val="none" w:sz="0" w:space="0" w:color="auto"/>
        <w:right w:val="none" w:sz="0" w:space="0" w:color="auto"/>
      </w:divBdr>
    </w:div>
    <w:div w:id="106589552">
      <w:bodyDiv w:val="1"/>
      <w:marLeft w:val="0"/>
      <w:marRight w:val="0"/>
      <w:marTop w:val="0"/>
      <w:marBottom w:val="0"/>
      <w:divBdr>
        <w:top w:val="none" w:sz="0" w:space="0" w:color="auto"/>
        <w:left w:val="none" w:sz="0" w:space="0" w:color="auto"/>
        <w:bottom w:val="none" w:sz="0" w:space="0" w:color="auto"/>
        <w:right w:val="none" w:sz="0" w:space="0" w:color="auto"/>
      </w:divBdr>
    </w:div>
    <w:div w:id="213271717">
      <w:bodyDiv w:val="1"/>
      <w:marLeft w:val="0"/>
      <w:marRight w:val="0"/>
      <w:marTop w:val="0"/>
      <w:marBottom w:val="0"/>
      <w:divBdr>
        <w:top w:val="none" w:sz="0" w:space="0" w:color="auto"/>
        <w:left w:val="none" w:sz="0" w:space="0" w:color="auto"/>
        <w:bottom w:val="none" w:sz="0" w:space="0" w:color="auto"/>
        <w:right w:val="none" w:sz="0" w:space="0" w:color="auto"/>
      </w:divBdr>
    </w:div>
    <w:div w:id="247425260">
      <w:bodyDiv w:val="1"/>
      <w:marLeft w:val="0"/>
      <w:marRight w:val="0"/>
      <w:marTop w:val="0"/>
      <w:marBottom w:val="0"/>
      <w:divBdr>
        <w:top w:val="none" w:sz="0" w:space="0" w:color="auto"/>
        <w:left w:val="none" w:sz="0" w:space="0" w:color="auto"/>
        <w:bottom w:val="none" w:sz="0" w:space="0" w:color="auto"/>
        <w:right w:val="none" w:sz="0" w:space="0" w:color="auto"/>
      </w:divBdr>
    </w:div>
    <w:div w:id="266734248">
      <w:bodyDiv w:val="1"/>
      <w:marLeft w:val="0"/>
      <w:marRight w:val="0"/>
      <w:marTop w:val="0"/>
      <w:marBottom w:val="0"/>
      <w:divBdr>
        <w:top w:val="none" w:sz="0" w:space="0" w:color="auto"/>
        <w:left w:val="none" w:sz="0" w:space="0" w:color="auto"/>
        <w:bottom w:val="none" w:sz="0" w:space="0" w:color="auto"/>
        <w:right w:val="none" w:sz="0" w:space="0" w:color="auto"/>
      </w:divBdr>
    </w:div>
    <w:div w:id="267933724">
      <w:bodyDiv w:val="1"/>
      <w:marLeft w:val="0"/>
      <w:marRight w:val="0"/>
      <w:marTop w:val="0"/>
      <w:marBottom w:val="0"/>
      <w:divBdr>
        <w:top w:val="none" w:sz="0" w:space="0" w:color="auto"/>
        <w:left w:val="none" w:sz="0" w:space="0" w:color="auto"/>
        <w:bottom w:val="none" w:sz="0" w:space="0" w:color="auto"/>
        <w:right w:val="none" w:sz="0" w:space="0" w:color="auto"/>
      </w:divBdr>
    </w:div>
    <w:div w:id="272785672">
      <w:bodyDiv w:val="1"/>
      <w:marLeft w:val="0"/>
      <w:marRight w:val="0"/>
      <w:marTop w:val="0"/>
      <w:marBottom w:val="0"/>
      <w:divBdr>
        <w:top w:val="none" w:sz="0" w:space="0" w:color="auto"/>
        <w:left w:val="none" w:sz="0" w:space="0" w:color="auto"/>
        <w:bottom w:val="none" w:sz="0" w:space="0" w:color="auto"/>
        <w:right w:val="none" w:sz="0" w:space="0" w:color="auto"/>
      </w:divBdr>
    </w:div>
    <w:div w:id="584846690">
      <w:bodyDiv w:val="1"/>
      <w:marLeft w:val="0"/>
      <w:marRight w:val="0"/>
      <w:marTop w:val="0"/>
      <w:marBottom w:val="0"/>
      <w:divBdr>
        <w:top w:val="none" w:sz="0" w:space="0" w:color="auto"/>
        <w:left w:val="none" w:sz="0" w:space="0" w:color="auto"/>
        <w:bottom w:val="none" w:sz="0" w:space="0" w:color="auto"/>
        <w:right w:val="none" w:sz="0" w:space="0" w:color="auto"/>
      </w:divBdr>
    </w:div>
    <w:div w:id="592475621">
      <w:bodyDiv w:val="1"/>
      <w:marLeft w:val="0"/>
      <w:marRight w:val="0"/>
      <w:marTop w:val="0"/>
      <w:marBottom w:val="0"/>
      <w:divBdr>
        <w:top w:val="none" w:sz="0" w:space="0" w:color="auto"/>
        <w:left w:val="none" w:sz="0" w:space="0" w:color="auto"/>
        <w:bottom w:val="none" w:sz="0" w:space="0" w:color="auto"/>
        <w:right w:val="none" w:sz="0" w:space="0" w:color="auto"/>
      </w:divBdr>
    </w:div>
    <w:div w:id="597563447">
      <w:bodyDiv w:val="1"/>
      <w:marLeft w:val="0"/>
      <w:marRight w:val="0"/>
      <w:marTop w:val="0"/>
      <w:marBottom w:val="0"/>
      <w:divBdr>
        <w:top w:val="none" w:sz="0" w:space="0" w:color="auto"/>
        <w:left w:val="none" w:sz="0" w:space="0" w:color="auto"/>
        <w:bottom w:val="none" w:sz="0" w:space="0" w:color="auto"/>
        <w:right w:val="none" w:sz="0" w:space="0" w:color="auto"/>
      </w:divBdr>
    </w:div>
    <w:div w:id="690838321">
      <w:bodyDiv w:val="1"/>
      <w:marLeft w:val="0"/>
      <w:marRight w:val="0"/>
      <w:marTop w:val="0"/>
      <w:marBottom w:val="0"/>
      <w:divBdr>
        <w:top w:val="none" w:sz="0" w:space="0" w:color="auto"/>
        <w:left w:val="none" w:sz="0" w:space="0" w:color="auto"/>
        <w:bottom w:val="none" w:sz="0" w:space="0" w:color="auto"/>
        <w:right w:val="none" w:sz="0" w:space="0" w:color="auto"/>
      </w:divBdr>
    </w:div>
    <w:div w:id="893353279">
      <w:bodyDiv w:val="1"/>
      <w:marLeft w:val="0"/>
      <w:marRight w:val="0"/>
      <w:marTop w:val="0"/>
      <w:marBottom w:val="0"/>
      <w:divBdr>
        <w:top w:val="none" w:sz="0" w:space="0" w:color="auto"/>
        <w:left w:val="none" w:sz="0" w:space="0" w:color="auto"/>
        <w:bottom w:val="none" w:sz="0" w:space="0" w:color="auto"/>
        <w:right w:val="none" w:sz="0" w:space="0" w:color="auto"/>
      </w:divBdr>
    </w:div>
    <w:div w:id="926308471">
      <w:bodyDiv w:val="1"/>
      <w:marLeft w:val="0"/>
      <w:marRight w:val="0"/>
      <w:marTop w:val="0"/>
      <w:marBottom w:val="0"/>
      <w:divBdr>
        <w:top w:val="none" w:sz="0" w:space="0" w:color="auto"/>
        <w:left w:val="none" w:sz="0" w:space="0" w:color="auto"/>
        <w:bottom w:val="none" w:sz="0" w:space="0" w:color="auto"/>
        <w:right w:val="none" w:sz="0" w:space="0" w:color="auto"/>
      </w:divBdr>
    </w:div>
    <w:div w:id="986855175">
      <w:bodyDiv w:val="1"/>
      <w:marLeft w:val="0"/>
      <w:marRight w:val="0"/>
      <w:marTop w:val="0"/>
      <w:marBottom w:val="0"/>
      <w:divBdr>
        <w:top w:val="none" w:sz="0" w:space="0" w:color="auto"/>
        <w:left w:val="none" w:sz="0" w:space="0" w:color="auto"/>
        <w:bottom w:val="none" w:sz="0" w:space="0" w:color="auto"/>
        <w:right w:val="none" w:sz="0" w:space="0" w:color="auto"/>
      </w:divBdr>
    </w:div>
    <w:div w:id="1034188011">
      <w:bodyDiv w:val="1"/>
      <w:marLeft w:val="0"/>
      <w:marRight w:val="0"/>
      <w:marTop w:val="0"/>
      <w:marBottom w:val="0"/>
      <w:divBdr>
        <w:top w:val="none" w:sz="0" w:space="0" w:color="auto"/>
        <w:left w:val="none" w:sz="0" w:space="0" w:color="auto"/>
        <w:bottom w:val="none" w:sz="0" w:space="0" w:color="auto"/>
        <w:right w:val="none" w:sz="0" w:space="0" w:color="auto"/>
      </w:divBdr>
    </w:div>
    <w:div w:id="1036125971">
      <w:bodyDiv w:val="1"/>
      <w:marLeft w:val="0"/>
      <w:marRight w:val="0"/>
      <w:marTop w:val="0"/>
      <w:marBottom w:val="0"/>
      <w:divBdr>
        <w:top w:val="none" w:sz="0" w:space="0" w:color="auto"/>
        <w:left w:val="none" w:sz="0" w:space="0" w:color="auto"/>
        <w:bottom w:val="none" w:sz="0" w:space="0" w:color="auto"/>
        <w:right w:val="none" w:sz="0" w:space="0" w:color="auto"/>
      </w:divBdr>
    </w:div>
    <w:div w:id="1105465406">
      <w:bodyDiv w:val="1"/>
      <w:marLeft w:val="0"/>
      <w:marRight w:val="0"/>
      <w:marTop w:val="0"/>
      <w:marBottom w:val="0"/>
      <w:divBdr>
        <w:top w:val="none" w:sz="0" w:space="0" w:color="auto"/>
        <w:left w:val="none" w:sz="0" w:space="0" w:color="auto"/>
        <w:bottom w:val="none" w:sz="0" w:space="0" w:color="auto"/>
        <w:right w:val="none" w:sz="0" w:space="0" w:color="auto"/>
      </w:divBdr>
    </w:div>
    <w:div w:id="1132209067">
      <w:bodyDiv w:val="1"/>
      <w:marLeft w:val="0"/>
      <w:marRight w:val="0"/>
      <w:marTop w:val="0"/>
      <w:marBottom w:val="0"/>
      <w:divBdr>
        <w:top w:val="none" w:sz="0" w:space="0" w:color="auto"/>
        <w:left w:val="none" w:sz="0" w:space="0" w:color="auto"/>
        <w:bottom w:val="none" w:sz="0" w:space="0" w:color="auto"/>
        <w:right w:val="none" w:sz="0" w:space="0" w:color="auto"/>
      </w:divBdr>
    </w:div>
    <w:div w:id="1164664880">
      <w:bodyDiv w:val="1"/>
      <w:marLeft w:val="0"/>
      <w:marRight w:val="0"/>
      <w:marTop w:val="0"/>
      <w:marBottom w:val="0"/>
      <w:divBdr>
        <w:top w:val="none" w:sz="0" w:space="0" w:color="auto"/>
        <w:left w:val="none" w:sz="0" w:space="0" w:color="auto"/>
        <w:bottom w:val="none" w:sz="0" w:space="0" w:color="auto"/>
        <w:right w:val="none" w:sz="0" w:space="0" w:color="auto"/>
      </w:divBdr>
    </w:div>
    <w:div w:id="1180200659">
      <w:bodyDiv w:val="1"/>
      <w:marLeft w:val="0"/>
      <w:marRight w:val="0"/>
      <w:marTop w:val="0"/>
      <w:marBottom w:val="0"/>
      <w:divBdr>
        <w:top w:val="none" w:sz="0" w:space="0" w:color="auto"/>
        <w:left w:val="none" w:sz="0" w:space="0" w:color="auto"/>
        <w:bottom w:val="none" w:sz="0" w:space="0" w:color="auto"/>
        <w:right w:val="none" w:sz="0" w:space="0" w:color="auto"/>
      </w:divBdr>
    </w:div>
    <w:div w:id="1231118966">
      <w:bodyDiv w:val="1"/>
      <w:marLeft w:val="0"/>
      <w:marRight w:val="0"/>
      <w:marTop w:val="0"/>
      <w:marBottom w:val="0"/>
      <w:divBdr>
        <w:top w:val="none" w:sz="0" w:space="0" w:color="auto"/>
        <w:left w:val="none" w:sz="0" w:space="0" w:color="auto"/>
        <w:bottom w:val="none" w:sz="0" w:space="0" w:color="auto"/>
        <w:right w:val="none" w:sz="0" w:space="0" w:color="auto"/>
      </w:divBdr>
    </w:div>
    <w:div w:id="1250433686">
      <w:bodyDiv w:val="1"/>
      <w:marLeft w:val="0"/>
      <w:marRight w:val="0"/>
      <w:marTop w:val="0"/>
      <w:marBottom w:val="0"/>
      <w:divBdr>
        <w:top w:val="none" w:sz="0" w:space="0" w:color="auto"/>
        <w:left w:val="none" w:sz="0" w:space="0" w:color="auto"/>
        <w:bottom w:val="none" w:sz="0" w:space="0" w:color="auto"/>
        <w:right w:val="none" w:sz="0" w:space="0" w:color="auto"/>
      </w:divBdr>
    </w:div>
    <w:div w:id="1296714323">
      <w:bodyDiv w:val="1"/>
      <w:marLeft w:val="0"/>
      <w:marRight w:val="0"/>
      <w:marTop w:val="0"/>
      <w:marBottom w:val="0"/>
      <w:divBdr>
        <w:top w:val="none" w:sz="0" w:space="0" w:color="auto"/>
        <w:left w:val="none" w:sz="0" w:space="0" w:color="auto"/>
        <w:bottom w:val="none" w:sz="0" w:space="0" w:color="auto"/>
        <w:right w:val="none" w:sz="0" w:space="0" w:color="auto"/>
      </w:divBdr>
    </w:div>
    <w:div w:id="1325862967">
      <w:bodyDiv w:val="1"/>
      <w:marLeft w:val="0"/>
      <w:marRight w:val="0"/>
      <w:marTop w:val="0"/>
      <w:marBottom w:val="0"/>
      <w:divBdr>
        <w:top w:val="none" w:sz="0" w:space="0" w:color="auto"/>
        <w:left w:val="none" w:sz="0" w:space="0" w:color="auto"/>
        <w:bottom w:val="none" w:sz="0" w:space="0" w:color="auto"/>
        <w:right w:val="none" w:sz="0" w:space="0" w:color="auto"/>
      </w:divBdr>
    </w:div>
    <w:div w:id="1328754534">
      <w:bodyDiv w:val="1"/>
      <w:marLeft w:val="0"/>
      <w:marRight w:val="0"/>
      <w:marTop w:val="0"/>
      <w:marBottom w:val="0"/>
      <w:divBdr>
        <w:top w:val="none" w:sz="0" w:space="0" w:color="auto"/>
        <w:left w:val="none" w:sz="0" w:space="0" w:color="auto"/>
        <w:bottom w:val="none" w:sz="0" w:space="0" w:color="auto"/>
        <w:right w:val="none" w:sz="0" w:space="0" w:color="auto"/>
      </w:divBdr>
    </w:div>
    <w:div w:id="1336498833">
      <w:bodyDiv w:val="1"/>
      <w:marLeft w:val="0"/>
      <w:marRight w:val="0"/>
      <w:marTop w:val="0"/>
      <w:marBottom w:val="0"/>
      <w:divBdr>
        <w:top w:val="none" w:sz="0" w:space="0" w:color="auto"/>
        <w:left w:val="none" w:sz="0" w:space="0" w:color="auto"/>
        <w:bottom w:val="none" w:sz="0" w:space="0" w:color="auto"/>
        <w:right w:val="none" w:sz="0" w:space="0" w:color="auto"/>
      </w:divBdr>
    </w:div>
    <w:div w:id="1351177872">
      <w:bodyDiv w:val="1"/>
      <w:marLeft w:val="0"/>
      <w:marRight w:val="0"/>
      <w:marTop w:val="0"/>
      <w:marBottom w:val="0"/>
      <w:divBdr>
        <w:top w:val="none" w:sz="0" w:space="0" w:color="auto"/>
        <w:left w:val="none" w:sz="0" w:space="0" w:color="auto"/>
        <w:bottom w:val="none" w:sz="0" w:space="0" w:color="auto"/>
        <w:right w:val="none" w:sz="0" w:space="0" w:color="auto"/>
      </w:divBdr>
    </w:div>
    <w:div w:id="1473209826">
      <w:bodyDiv w:val="1"/>
      <w:marLeft w:val="0"/>
      <w:marRight w:val="0"/>
      <w:marTop w:val="0"/>
      <w:marBottom w:val="0"/>
      <w:divBdr>
        <w:top w:val="none" w:sz="0" w:space="0" w:color="auto"/>
        <w:left w:val="none" w:sz="0" w:space="0" w:color="auto"/>
        <w:bottom w:val="none" w:sz="0" w:space="0" w:color="auto"/>
        <w:right w:val="none" w:sz="0" w:space="0" w:color="auto"/>
      </w:divBdr>
    </w:div>
    <w:div w:id="1645112687">
      <w:bodyDiv w:val="1"/>
      <w:marLeft w:val="0"/>
      <w:marRight w:val="0"/>
      <w:marTop w:val="0"/>
      <w:marBottom w:val="0"/>
      <w:divBdr>
        <w:top w:val="none" w:sz="0" w:space="0" w:color="auto"/>
        <w:left w:val="none" w:sz="0" w:space="0" w:color="auto"/>
        <w:bottom w:val="none" w:sz="0" w:space="0" w:color="auto"/>
        <w:right w:val="none" w:sz="0" w:space="0" w:color="auto"/>
      </w:divBdr>
      <w:divsChild>
        <w:div w:id="1040007862">
          <w:marLeft w:val="0"/>
          <w:marRight w:val="0"/>
          <w:marTop w:val="0"/>
          <w:marBottom w:val="0"/>
          <w:divBdr>
            <w:top w:val="none" w:sz="0" w:space="0" w:color="auto"/>
            <w:left w:val="none" w:sz="0" w:space="0" w:color="auto"/>
            <w:bottom w:val="none" w:sz="0" w:space="0" w:color="auto"/>
            <w:right w:val="none" w:sz="0" w:space="0" w:color="auto"/>
          </w:divBdr>
          <w:divsChild>
            <w:div w:id="234365302">
              <w:marLeft w:val="0"/>
              <w:marRight w:val="0"/>
              <w:marTop w:val="0"/>
              <w:marBottom w:val="0"/>
              <w:divBdr>
                <w:top w:val="none" w:sz="0" w:space="0" w:color="auto"/>
                <w:left w:val="none" w:sz="0" w:space="0" w:color="auto"/>
                <w:bottom w:val="none" w:sz="0" w:space="0" w:color="auto"/>
                <w:right w:val="none" w:sz="0" w:space="0" w:color="auto"/>
              </w:divBdr>
              <w:divsChild>
                <w:div w:id="669648029">
                  <w:marLeft w:val="0"/>
                  <w:marRight w:val="0"/>
                  <w:marTop w:val="0"/>
                  <w:marBottom w:val="0"/>
                  <w:divBdr>
                    <w:top w:val="none" w:sz="0" w:space="0" w:color="auto"/>
                    <w:left w:val="none" w:sz="0" w:space="0" w:color="auto"/>
                    <w:bottom w:val="none" w:sz="0" w:space="0" w:color="auto"/>
                    <w:right w:val="none" w:sz="0" w:space="0" w:color="auto"/>
                  </w:divBdr>
                  <w:divsChild>
                    <w:div w:id="677847867">
                      <w:marLeft w:val="0"/>
                      <w:marRight w:val="0"/>
                      <w:marTop w:val="0"/>
                      <w:marBottom w:val="0"/>
                      <w:divBdr>
                        <w:top w:val="none" w:sz="0" w:space="0" w:color="auto"/>
                        <w:left w:val="none" w:sz="0" w:space="0" w:color="auto"/>
                        <w:bottom w:val="none" w:sz="0" w:space="0" w:color="auto"/>
                        <w:right w:val="none" w:sz="0" w:space="0" w:color="auto"/>
                      </w:divBdr>
                      <w:divsChild>
                        <w:div w:id="562914365">
                          <w:marLeft w:val="90"/>
                          <w:marRight w:val="0"/>
                          <w:marTop w:val="0"/>
                          <w:marBottom w:val="0"/>
                          <w:divBdr>
                            <w:top w:val="none" w:sz="0" w:space="0" w:color="auto"/>
                            <w:left w:val="none" w:sz="0" w:space="0" w:color="auto"/>
                            <w:bottom w:val="single" w:sz="6" w:space="0" w:color="01A0E9"/>
                            <w:right w:val="none" w:sz="0" w:space="0" w:color="auto"/>
                          </w:divBdr>
                          <w:divsChild>
                            <w:div w:id="171997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64103554">
      <w:bodyDiv w:val="1"/>
      <w:marLeft w:val="0"/>
      <w:marRight w:val="0"/>
      <w:marTop w:val="0"/>
      <w:marBottom w:val="0"/>
      <w:divBdr>
        <w:top w:val="none" w:sz="0" w:space="0" w:color="auto"/>
        <w:left w:val="none" w:sz="0" w:space="0" w:color="auto"/>
        <w:bottom w:val="none" w:sz="0" w:space="0" w:color="auto"/>
        <w:right w:val="none" w:sz="0" w:space="0" w:color="auto"/>
      </w:divBdr>
    </w:div>
    <w:div w:id="1890803689">
      <w:bodyDiv w:val="1"/>
      <w:marLeft w:val="0"/>
      <w:marRight w:val="0"/>
      <w:marTop w:val="0"/>
      <w:marBottom w:val="0"/>
      <w:divBdr>
        <w:top w:val="none" w:sz="0" w:space="0" w:color="auto"/>
        <w:left w:val="none" w:sz="0" w:space="0" w:color="auto"/>
        <w:bottom w:val="none" w:sz="0" w:space="0" w:color="auto"/>
        <w:right w:val="none" w:sz="0" w:space="0" w:color="auto"/>
      </w:divBdr>
    </w:div>
    <w:div w:id="1895122969">
      <w:bodyDiv w:val="1"/>
      <w:marLeft w:val="0"/>
      <w:marRight w:val="0"/>
      <w:marTop w:val="0"/>
      <w:marBottom w:val="0"/>
      <w:divBdr>
        <w:top w:val="none" w:sz="0" w:space="0" w:color="auto"/>
        <w:left w:val="none" w:sz="0" w:space="0" w:color="auto"/>
        <w:bottom w:val="none" w:sz="0" w:space="0" w:color="auto"/>
        <w:right w:val="none" w:sz="0" w:space="0" w:color="auto"/>
      </w:divBdr>
    </w:div>
    <w:div w:id="1963002796">
      <w:bodyDiv w:val="1"/>
      <w:marLeft w:val="0"/>
      <w:marRight w:val="0"/>
      <w:marTop w:val="0"/>
      <w:marBottom w:val="0"/>
      <w:divBdr>
        <w:top w:val="none" w:sz="0" w:space="0" w:color="auto"/>
        <w:left w:val="none" w:sz="0" w:space="0" w:color="auto"/>
        <w:bottom w:val="none" w:sz="0" w:space="0" w:color="auto"/>
        <w:right w:val="none" w:sz="0" w:space="0" w:color="auto"/>
      </w:divBdr>
      <w:divsChild>
        <w:div w:id="1036005115">
          <w:marLeft w:val="0"/>
          <w:marRight w:val="0"/>
          <w:marTop w:val="0"/>
          <w:marBottom w:val="0"/>
          <w:divBdr>
            <w:top w:val="none" w:sz="0" w:space="0" w:color="auto"/>
            <w:left w:val="none" w:sz="0" w:space="0" w:color="auto"/>
            <w:bottom w:val="none" w:sz="0" w:space="0" w:color="auto"/>
            <w:right w:val="none" w:sz="0" w:space="0" w:color="auto"/>
          </w:divBdr>
          <w:divsChild>
            <w:div w:id="365759530">
              <w:marLeft w:val="0"/>
              <w:marRight w:val="0"/>
              <w:marTop w:val="0"/>
              <w:marBottom w:val="0"/>
              <w:divBdr>
                <w:top w:val="none" w:sz="0" w:space="0" w:color="auto"/>
                <w:left w:val="none" w:sz="0" w:space="0" w:color="auto"/>
                <w:bottom w:val="none" w:sz="0" w:space="0" w:color="auto"/>
                <w:right w:val="none" w:sz="0" w:space="0" w:color="auto"/>
              </w:divBdr>
              <w:divsChild>
                <w:div w:id="1933319918">
                  <w:marLeft w:val="0"/>
                  <w:marRight w:val="0"/>
                  <w:marTop w:val="0"/>
                  <w:marBottom w:val="0"/>
                  <w:divBdr>
                    <w:top w:val="none" w:sz="0" w:space="0" w:color="auto"/>
                    <w:left w:val="none" w:sz="0" w:space="0" w:color="auto"/>
                    <w:bottom w:val="none" w:sz="0" w:space="0" w:color="auto"/>
                    <w:right w:val="none" w:sz="0" w:space="0" w:color="auto"/>
                  </w:divBdr>
                  <w:divsChild>
                    <w:div w:id="1262495226">
                      <w:marLeft w:val="0"/>
                      <w:marRight w:val="0"/>
                      <w:marTop w:val="0"/>
                      <w:marBottom w:val="0"/>
                      <w:divBdr>
                        <w:top w:val="none" w:sz="0" w:space="0" w:color="auto"/>
                        <w:left w:val="none" w:sz="0" w:space="0" w:color="auto"/>
                        <w:bottom w:val="none" w:sz="0" w:space="0" w:color="auto"/>
                        <w:right w:val="none" w:sz="0" w:space="0" w:color="auto"/>
                      </w:divBdr>
                      <w:divsChild>
                        <w:div w:id="323707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96254564">
      <w:bodyDiv w:val="1"/>
      <w:marLeft w:val="0"/>
      <w:marRight w:val="360"/>
      <w:marTop w:val="0"/>
      <w:marBottom w:val="0"/>
      <w:divBdr>
        <w:top w:val="none" w:sz="0" w:space="0" w:color="auto"/>
        <w:left w:val="none" w:sz="0" w:space="0" w:color="auto"/>
        <w:bottom w:val="none" w:sz="0" w:space="0" w:color="auto"/>
        <w:right w:val="none" w:sz="0" w:space="0" w:color="auto"/>
      </w:divBdr>
      <w:divsChild>
        <w:div w:id="313025750">
          <w:marLeft w:val="240"/>
          <w:marRight w:val="240"/>
          <w:marTop w:val="0"/>
          <w:marBottom w:val="0"/>
          <w:divBdr>
            <w:top w:val="none" w:sz="0" w:space="0" w:color="auto"/>
            <w:left w:val="none" w:sz="0" w:space="0" w:color="auto"/>
            <w:bottom w:val="none" w:sz="0" w:space="0" w:color="auto"/>
            <w:right w:val="none" w:sz="0" w:space="0" w:color="auto"/>
          </w:divBdr>
        </w:div>
        <w:div w:id="1442991616">
          <w:marLeft w:val="240"/>
          <w:marRight w:val="240"/>
          <w:marTop w:val="0"/>
          <w:marBottom w:val="0"/>
          <w:divBdr>
            <w:top w:val="none" w:sz="0" w:space="0" w:color="auto"/>
            <w:left w:val="none" w:sz="0" w:space="0" w:color="auto"/>
            <w:bottom w:val="none" w:sz="0" w:space="0" w:color="auto"/>
            <w:right w:val="none" w:sz="0" w:space="0" w:color="auto"/>
          </w:divBdr>
          <w:divsChild>
            <w:div w:id="287981152">
              <w:marLeft w:val="240"/>
              <w:marRight w:val="0"/>
              <w:marTop w:val="0"/>
              <w:marBottom w:val="0"/>
              <w:divBdr>
                <w:top w:val="none" w:sz="0" w:space="0" w:color="auto"/>
                <w:left w:val="none" w:sz="0" w:space="0" w:color="auto"/>
                <w:bottom w:val="none" w:sz="0" w:space="0" w:color="auto"/>
                <w:right w:val="none" w:sz="0" w:space="0" w:color="auto"/>
              </w:divBdr>
            </w:div>
            <w:div w:id="1221095064">
              <w:marLeft w:val="0"/>
              <w:marRight w:val="0"/>
              <w:marTop w:val="0"/>
              <w:marBottom w:val="0"/>
              <w:divBdr>
                <w:top w:val="none" w:sz="0" w:space="0" w:color="auto"/>
                <w:left w:val="none" w:sz="0" w:space="0" w:color="auto"/>
                <w:bottom w:val="none" w:sz="0" w:space="0" w:color="auto"/>
                <w:right w:val="none" w:sz="0" w:space="0" w:color="auto"/>
              </w:divBdr>
              <w:divsChild>
                <w:div w:id="289365118">
                  <w:marLeft w:val="240"/>
                  <w:marRight w:val="240"/>
                  <w:marTop w:val="0"/>
                  <w:marBottom w:val="0"/>
                  <w:divBdr>
                    <w:top w:val="none" w:sz="0" w:space="0" w:color="auto"/>
                    <w:left w:val="none" w:sz="0" w:space="0" w:color="auto"/>
                    <w:bottom w:val="none" w:sz="0" w:space="0" w:color="auto"/>
                    <w:right w:val="none" w:sz="0" w:space="0" w:color="auto"/>
                  </w:divBdr>
                  <w:divsChild>
                    <w:div w:id="533884349">
                      <w:marLeft w:val="0"/>
                      <w:marRight w:val="0"/>
                      <w:marTop w:val="0"/>
                      <w:marBottom w:val="0"/>
                      <w:divBdr>
                        <w:top w:val="none" w:sz="0" w:space="0" w:color="auto"/>
                        <w:left w:val="none" w:sz="0" w:space="0" w:color="auto"/>
                        <w:bottom w:val="none" w:sz="0" w:space="0" w:color="auto"/>
                        <w:right w:val="none" w:sz="0" w:space="0" w:color="auto"/>
                      </w:divBdr>
                      <w:divsChild>
                        <w:div w:id="1204245033">
                          <w:marLeft w:val="240"/>
                          <w:marRight w:val="240"/>
                          <w:marTop w:val="0"/>
                          <w:marBottom w:val="0"/>
                          <w:divBdr>
                            <w:top w:val="none" w:sz="0" w:space="0" w:color="auto"/>
                            <w:left w:val="none" w:sz="0" w:space="0" w:color="auto"/>
                            <w:bottom w:val="none" w:sz="0" w:space="0" w:color="auto"/>
                            <w:right w:val="none" w:sz="0" w:space="0" w:color="auto"/>
                          </w:divBdr>
                          <w:divsChild>
                            <w:div w:id="1879396956">
                              <w:marLeft w:val="240"/>
                              <w:marRight w:val="0"/>
                              <w:marTop w:val="0"/>
                              <w:marBottom w:val="0"/>
                              <w:divBdr>
                                <w:top w:val="none" w:sz="0" w:space="0" w:color="auto"/>
                                <w:left w:val="none" w:sz="0" w:space="0" w:color="auto"/>
                                <w:bottom w:val="none" w:sz="0" w:space="0" w:color="auto"/>
                                <w:right w:val="none" w:sz="0" w:space="0" w:color="auto"/>
                              </w:divBdr>
                            </w:div>
                            <w:div w:id="2065368560">
                              <w:marLeft w:val="0"/>
                              <w:marRight w:val="0"/>
                              <w:marTop w:val="0"/>
                              <w:marBottom w:val="0"/>
                              <w:divBdr>
                                <w:top w:val="none" w:sz="0" w:space="0" w:color="auto"/>
                                <w:left w:val="none" w:sz="0" w:space="0" w:color="auto"/>
                                <w:bottom w:val="none" w:sz="0" w:space="0" w:color="auto"/>
                                <w:right w:val="none" w:sz="0" w:space="0" w:color="auto"/>
                              </w:divBdr>
                              <w:divsChild>
                                <w:div w:id="20860770">
                                  <w:marLeft w:val="240"/>
                                  <w:marRight w:val="240"/>
                                  <w:marTop w:val="0"/>
                                  <w:marBottom w:val="0"/>
                                  <w:divBdr>
                                    <w:top w:val="none" w:sz="0" w:space="0" w:color="auto"/>
                                    <w:left w:val="none" w:sz="0" w:space="0" w:color="auto"/>
                                    <w:bottom w:val="none" w:sz="0" w:space="0" w:color="auto"/>
                                    <w:right w:val="none" w:sz="0" w:space="0" w:color="auto"/>
                                  </w:divBdr>
                                  <w:divsChild>
                                    <w:div w:id="797408562">
                                      <w:marLeft w:val="240"/>
                                      <w:marRight w:val="0"/>
                                      <w:marTop w:val="0"/>
                                      <w:marBottom w:val="0"/>
                                      <w:divBdr>
                                        <w:top w:val="none" w:sz="0" w:space="0" w:color="auto"/>
                                        <w:left w:val="none" w:sz="0" w:space="0" w:color="auto"/>
                                        <w:bottom w:val="none" w:sz="0" w:space="0" w:color="auto"/>
                                        <w:right w:val="none" w:sz="0" w:space="0" w:color="auto"/>
                                      </w:divBdr>
                                    </w:div>
                                    <w:div w:id="1418793595">
                                      <w:marLeft w:val="0"/>
                                      <w:marRight w:val="0"/>
                                      <w:marTop w:val="0"/>
                                      <w:marBottom w:val="0"/>
                                      <w:divBdr>
                                        <w:top w:val="none" w:sz="0" w:space="0" w:color="auto"/>
                                        <w:left w:val="none" w:sz="0" w:space="0" w:color="auto"/>
                                        <w:bottom w:val="none" w:sz="0" w:space="0" w:color="auto"/>
                                        <w:right w:val="none" w:sz="0" w:space="0" w:color="auto"/>
                                      </w:divBdr>
                                      <w:divsChild>
                                        <w:div w:id="615991551">
                                          <w:marLeft w:val="240"/>
                                          <w:marRight w:val="240"/>
                                          <w:marTop w:val="0"/>
                                          <w:marBottom w:val="0"/>
                                          <w:divBdr>
                                            <w:top w:val="none" w:sz="0" w:space="0" w:color="auto"/>
                                            <w:left w:val="none" w:sz="0" w:space="0" w:color="auto"/>
                                            <w:bottom w:val="none" w:sz="0" w:space="0" w:color="auto"/>
                                            <w:right w:val="none" w:sz="0" w:space="0" w:color="auto"/>
                                          </w:divBdr>
                                          <w:divsChild>
                                            <w:div w:id="73205895">
                                              <w:marLeft w:val="0"/>
                                              <w:marRight w:val="0"/>
                                              <w:marTop w:val="0"/>
                                              <w:marBottom w:val="0"/>
                                              <w:divBdr>
                                                <w:top w:val="none" w:sz="0" w:space="0" w:color="auto"/>
                                                <w:left w:val="none" w:sz="0" w:space="0" w:color="auto"/>
                                                <w:bottom w:val="none" w:sz="0" w:space="0" w:color="auto"/>
                                                <w:right w:val="none" w:sz="0" w:space="0" w:color="auto"/>
                                              </w:divBdr>
                                              <w:divsChild>
                                                <w:div w:id="486361043">
                                                  <w:marLeft w:val="0"/>
                                                  <w:marRight w:val="0"/>
                                                  <w:marTop w:val="0"/>
                                                  <w:marBottom w:val="0"/>
                                                  <w:divBdr>
                                                    <w:top w:val="none" w:sz="0" w:space="0" w:color="auto"/>
                                                    <w:left w:val="none" w:sz="0" w:space="0" w:color="auto"/>
                                                    <w:bottom w:val="none" w:sz="0" w:space="0" w:color="auto"/>
                                                    <w:right w:val="none" w:sz="0" w:space="0" w:color="auto"/>
                                                  </w:divBdr>
                                                </w:div>
                                                <w:div w:id="2025936646">
                                                  <w:marLeft w:val="240"/>
                                                  <w:marRight w:val="240"/>
                                                  <w:marTop w:val="0"/>
                                                  <w:marBottom w:val="0"/>
                                                  <w:divBdr>
                                                    <w:top w:val="none" w:sz="0" w:space="0" w:color="auto"/>
                                                    <w:left w:val="none" w:sz="0" w:space="0" w:color="auto"/>
                                                    <w:bottom w:val="none" w:sz="0" w:space="0" w:color="auto"/>
                                                    <w:right w:val="none" w:sz="0" w:space="0" w:color="auto"/>
                                                  </w:divBdr>
                                                  <w:divsChild>
                                                    <w:div w:id="152841566">
                                                      <w:marLeft w:val="0"/>
                                                      <w:marRight w:val="0"/>
                                                      <w:marTop w:val="0"/>
                                                      <w:marBottom w:val="0"/>
                                                      <w:divBdr>
                                                        <w:top w:val="none" w:sz="0" w:space="0" w:color="auto"/>
                                                        <w:left w:val="none" w:sz="0" w:space="0" w:color="auto"/>
                                                        <w:bottom w:val="none" w:sz="0" w:space="0" w:color="auto"/>
                                                        <w:right w:val="none" w:sz="0" w:space="0" w:color="auto"/>
                                                      </w:divBdr>
                                                      <w:divsChild>
                                                        <w:div w:id="483860367">
                                                          <w:marLeft w:val="240"/>
                                                          <w:marRight w:val="240"/>
                                                          <w:marTop w:val="0"/>
                                                          <w:marBottom w:val="0"/>
                                                          <w:divBdr>
                                                            <w:top w:val="none" w:sz="0" w:space="0" w:color="auto"/>
                                                            <w:left w:val="none" w:sz="0" w:space="0" w:color="auto"/>
                                                            <w:bottom w:val="none" w:sz="0" w:space="0" w:color="auto"/>
                                                            <w:right w:val="none" w:sz="0" w:space="0" w:color="auto"/>
                                                          </w:divBdr>
                                                          <w:divsChild>
                                                            <w:div w:id="368918179">
                                                              <w:marLeft w:val="240"/>
                                                              <w:marRight w:val="0"/>
                                                              <w:marTop w:val="0"/>
                                                              <w:marBottom w:val="0"/>
                                                              <w:divBdr>
                                                                <w:top w:val="none" w:sz="0" w:space="0" w:color="auto"/>
                                                                <w:left w:val="none" w:sz="0" w:space="0" w:color="auto"/>
                                                                <w:bottom w:val="none" w:sz="0" w:space="0" w:color="auto"/>
                                                                <w:right w:val="none" w:sz="0" w:space="0" w:color="auto"/>
                                                              </w:divBdr>
                                                            </w:div>
                                                          </w:divsChild>
                                                        </w:div>
                                                        <w:div w:id="501089731">
                                                          <w:marLeft w:val="0"/>
                                                          <w:marRight w:val="0"/>
                                                          <w:marTop w:val="0"/>
                                                          <w:marBottom w:val="0"/>
                                                          <w:divBdr>
                                                            <w:top w:val="none" w:sz="0" w:space="0" w:color="auto"/>
                                                            <w:left w:val="none" w:sz="0" w:space="0" w:color="auto"/>
                                                            <w:bottom w:val="none" w:sz="0" w:space="0" w:color="auto"/>
                                                            <w:right w:val="none" w:sz="0" w:space="0" w:color="auto"/>
                                                          </w:divBdr>
                                                        </w:div>
                                                        <w:div w:id="2102754026">
                                                          <w:marLeft w:val="240"/>
                                                          <w:marRight w:val="240"/>
                                                          <w:marTop w:val="0"/>
                                                          <w:marBottom w:val="0"/>
                                                          <w:divBdr>
                                                            <w:top w:val="none" w:sz="0" w:space="0" w:color="auto"/>
                                                            <w:left w:val="none" w:sz="0" w:space="0" w:color="auto"/>
                                                            <w:bottom w:val="none" w:sz="0" w:space="0" w:color="auto"/>
                                                            <w:right w:val="none" w:sz="0" w:space="0" w:color="auto"/>
                                                          </w:divBdr>
                                                          <w:divsChild>
                                                            <w:div w:id="296766556">
                                                              <w:marLeft w:val="0"/>
                                                              <w:marRight w:val="0"/>
                                                              <w:marTop w:val="0"/>
                                                              <w:marBottom w:val="0"/>
                                                              <w:divBdr>
                                                                <w:top w:val="none" w:sz="0" w:space="0" w:color="auto"/>
                                                                <w:left w:val="none" w:sz="0" w:space="0" w:color="auto"/>
                                                                <w:bottom w:val="none" w:sz="0" w:space="0" w:color="auto"/>
                                                                <w:right w:val="none" w:sz="0" w:space="0" w:color="auto"/>
                                                              </w:divBdr>
                                                              <w:divsChild>
                                                                <w:div w:id="785923807">
                                                                  <w:marLeft w:val="0"/>
                                                                  <w:marRight w:val="0"/>
                                                                  <w:marTop w:val="0"/>
                                                                  <w:marBottom w:val="0"/>
                                                                  <w:divBdr>
                                                                    <w:top w:val="none" w:sz="0" w:space="0" w:color="auto"/>
                                                                    <w:left w:val="none" w:sz="0" w:space="0" w:color="auto"/>
                                                                    <w:bottom w:val="none" w:sz="0" w:space="0" w:color="auto"/>
                                                                    <w:right w:val="none" w:sz="0" w:space="0" w:color="auto"/>
                                                                  </w:divBdr>
                                                                </w:div>
                                                                <w:div w:id="1001741930">
                                                                  <w:marLeft w:val="240"/>
                                                                  <w:marRight w:val="240"/>
                                                                  <w:marTop w:val="0"/>
                                                                  <w:marBottom w:val="0"/>
                                                                  <w:divBdr>
                                                                    <w:top w:val="none" w:sz="0" w:space="0" w:color="auto"/>
                                                                    <w:left w:val="none" w:sz="0" w:space="0" w:color="auto"/>
                                                                    <w:bottom w:val="none" w:sz="0" w:space="0" w:color="auto"/>
                                                                    <w:right w:val="none" w:sz="0" w:space="0" w:color="auto"/>
                                                                  </w:divBdr>
                                                                  <w:divsChild>
                                                                    <w:div w:id="13364020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333949048">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56506749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251307749">
                                              <w:marLeft w:val="240"/>
                                              <w:marRight w:val="0"/>
                                              <w:marTop w:val="0"/>
                                              <w:marBottom w:val="0"/>
                                              <w:divBdr>
                                                <w:top w:val="none" w:sz="0" w:space="0" w:color="auto"/>
                                                <w:left w:val="none" w:sz="0" w:space="0" w:color="auto"/>
                                                <w:bottom w:val="none" w:sz="0" w:space="0" w:color="auto"/>
                                                <w:right w:val="none" w:sz="0" w:space="0" w:color="auto"/>
                                              </w:divBdr>
                                            </w:div>
                                          </w:divsChild>
                                        </w:div>
                                        <w:div w:id="920333459">
                                          <w:marLeft w:val="240"/>
                                          <w:marRight w:val="240"/>
                                          <w:marTop w:val="0"/>
                                          <w:marBottom w:val="0"/>
                                          <w:divBdr>
                                            <w:top w:val="none" w:sz="0" w:space="0" w:color="auto"/>
                                            <w:left w:val="none" w:sz="0" w:space="0" w:color="auto"/>
                                            <w:bottom w:val="none" w:sz="0" w:space="0" w:color="auto"/>
                                            <w:right w:val="none" w:sz="0" w:space="0" w:color="auto"/>
                                          </w:divBdr>
                                          <w:divsChild>
                                            <w:div w:id="641888085">
                                              <w:marLeft w:val="240"/>
                                              <w:marRight w:val="0"/>
                                              <w:marTop w:val="0"/>
                                              <w:marBottom w:val="0"/>
                                              <w:divBdr>
                                                <w:top w:val="none" w:sz="0" w:space="0" w:color="auto"/>
                                                <w:left w:val="none" w:sz="0" w:space="0" w:color="auto"/>
                                                <w:bottom w:val="none" w:sz="0" w:space="0" w:color="auto"/>
                                                <w:right w:val="none" w:sz="0" w:space="0" w:color="auto"/>
                                              </w:divBdr>
                                            </w:div>
                                          </w:divsChild>
                                        </w:div>
                                        <w:div w:id="1597397377">
                                          <w:marLeft w:val="240"/>
                                          <w:marRight w:val="240"/>
                                          <w:marTop w:val="0"/>
                                          <w:marBottom w:val="0"/>
                                          <w:divBdr>
                                            <w:top w:val="none" w:sz="0" w:space="0" w:color="auto"/>
                                            <w:left w:val="none" w:sz="0" w:space="0" w:color="auto"/>
                                            <w:bottom w:val="none" w:sz="0" w:space="0" w:color="auto"/>
                                            <w:right w:val="none" w:sz="0" w:space="0" w:color="auto"/>
                                          </w:divBdr>
                                          <w:divsChild>
                                            <w:div w:id="347488967">
                                              <w:marLeft w:val="240"/>
                                              <w:marRight w:val="0"/>
                                              <w:marTop w:val="0"/>
                                              <w:marBottom w:val="0"/>
                                              <w:divBdr>
                                                <w:top w:val="none" w:sz="0" w:space="0" w:color="auto"/>
                                                <w:left w:val="none" w:sz="0" w:space="0" w:color="auto"/>
                                                <w:bottom w:val="none" w:sz="0" w:space="0" w:color="auto"/>
                                                <w:right w:val="none" w:sz="0" w:space="0" w:color="auto"/>
                                              </w:divBdr>
                                            </w:div>
                                          </w:divsChild>
                                        </w:div>
                                        <w:div w:id="2111587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633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249406">
                          <w:marLeft w:val="0"/>
                          <w:marRight w:val="0"/>
                          <w:marTop w:val="0"/>
                          <w:marBottom w:val="0"/>
                          <w:divBdr>
                            <w:top w:val="none" w:sz="0" w:space="0" w:color="auto"/>
                            <w:left w:val="none" w:sz="0" w:space="0" w:color="auto"/>
                            <w:bottom w:val="none" w:sz="0" w:space="0" w:color="auto"/>
                            <w:right w:val="none" w:sz="0" w:space="0" w:color="auto"/>
                          </w:divBdr>
                        </w:div>
                      </w:divsChild>
                    </w:div>
                    <w:div w:id="887302757">
                      <w:marLeft w:val="240"/>
                      <w:marRight w:val="0"/>
                      <w:marTop w:val="0"/>
                      <w:marBottom w:val="0"/>
                      <w:divBdr>
                        <w:top w:val="none" w:sz="0" w:space="0" w:color="auto"/>
                        <w:left w:val="none" w:sz="0" w:space="0" w:color="auto"/>
                        <w:bottom w:val="none" w:sz="0" w:space="0" w:color="auto"/>
                        <w:right w:val="none" w:sz="0" w:space="0" w:color="auto"/>
                      </w:divBdr>
                    </w:div>
                  </w:divsChild>
                </w:div>
                <w:div w:id="872616182">
                  <w:marLeft w:val="240"/>
                  <w:marRight w:val="240"/>
                  <w:marTop w:val="0"/>
                  <w:marBottom w:val="0"/>
                  <w:divBdr>
                    <w:top w:val="none" w:sz="0" w:space="0" w:color="auto"/>
                    <w:left w:val="none" w:sz="0" w:space="0" w:color="auto"/>
                    <w:bottom w:val="none" w:sz="0" w:space="0" w:color="auto"/>
                    <w:right w:val="none" w:sz="0" w:space="0" w:color="auto"/>
                  </w:divBdr>
                  <w:divsChild>
                    <w:div w:id="1980768159">
                      <w:marLeft w:val="240"/>
                      <w:marRight w:val="0"/>
                      <w:marTop w:val="0"/>
                      <w:marBottom w:val="0"/>
                      <w:divBdr>
                        <w:top w:val="none" w:sz="0" w:space="0" w:color="auto"/>
                        <w:left w:val="none" w:sz="0" w:space="0" w:color="auto"/>
                        <w:bottom w:val="none" w:sz="0" w:space="0" w:color="auto"/>
                        <w:right w:val="none" w:sz="0" w:space="0" w:color="auto"/>
                      </w:divBdr>
                    </w:div>
                  </w:divsChild>
                </w:div>
                <w:div w:id="1280334377">
                  <w:marLeft w:val="240"/>
                  <w:marRight w:val="240"/>
                  <w:marTop w:val="0"/>
                  <w:marBottom w:val="0"/>
                  <w:divBdr>
                    <w:top w:val="none" w:sz="0" w:space="0" w:color="auto"/>
                    <w:left w:val="none" w:sz="0" w:space="0" w:color="auto"/>
                    <w:bottom w:val="none" w:sz="0" w:space="0" w:color="auto"/>
                    <w:right w:val="none" w:sz="0" w:space="0" w:color="auto"/>
                  </w:divBdr>
                  <w:divsChild>
                    <w:div w:id="482088123">
                      <w:marLeft w:val="0"/>
                      <w:marRight w:val="0"/>
                      <w:marTop w:val="0"/>
                      <w:marBottom w:val="0"/>
                      <w:divBdr>
                        <w:top w:val="none" w:sz="0" w:space="0" w:color="auto"/>
                        <w:left w:val="none" w:sz="0" w:space="0" w:color="auto"/>
                        <w:bottom w:val="none" w:sz="0" w:space="0" w:color="auto"/>
                        <w:right w:val="none" w:sz="0" w:space="0" w:color="auto"/>
                      </w:divBdr>
                      <w:divsChild>
                        <w:div w:id="1201624606">
                          <w:marLeft w:val="240"/>
                          <w:marRight w:val="240"/>
                          <w:marTop w:val="0"/>
                          <w:marBottom w:val="0"/>
                          <w:divBdr>
                            <w:top w:val="none" w:sz="0" w:space="0" w:color="auto"/>
                            <w:left w:val="none" w:sz="0" w:space="0" w:color="auto"/>
                            <w:bottom w:val="none" w:sz="0" w:space="0" w:color="auto"/>
                            <w:right w:val="none" w:sz="0" w:space="0" w:color="auto"/>
                          </w:divBdr>
                          <w:divsChild>
                            <w:div w:id="5716421">
                              <w:marLeft w:val="0"/>
                              <w:marRight w:val="0"/>
                              <w:marTop w:val="0"/>
                              <w:marBottom w:val="0"/>
                              <w:divBdr>
                                <w:top w:val="none" w:sz="0" w:space="0" w:color="auto"/>
                                <w:left w:val="none" w:sz="0" w:space="0" w:color="auto"/>
                                <w:bottom w:val="none" w:sz="0" w:space="0" w:color="auto"/>
                                <w:right w:val="none" w:sz="0" w:space="0" w:color="auto"/>
                              </w:divBdr>
                              <w:divsChild>
                                <w:div w:id="867528557">
                                  <w:marLeft w:val="240"/>
                                  <w:marRight w:val="240"/>
                                  <w:marTop w:val="0"/>
                                  <w:marBottom w:val="0"/>
                                  <w:divBdr>
                                    <w:top w:val="none" w:sz="0" w:space="0" w:color="auto"/>
                                    <w:left w:val="none" w:sz="0" w:space="0" w:color="auto"/>
                                    <w:bottom w:val="none" w:sz="0" w:space="0" w:color="auto"/>
                                    <w:right w:val="none" w:sz="0" w:space="0" w:color="auto"/>
                                  </w:divBdr>
                                  <w:divsChild>
                                    <w:div w:id="384570851">
                                      <w:marLeft w:val="240"/>
                                      <w:marRight w:val="0"/>
                                      <w:marTop w:val="0"/>
                                      <w:marBottom w:val="0"/>
                                      <w:divBdr>
                                        <w:top w:val="none" w:sz="0" w:space="0" w:color="auto"/>
                                        <w:left w:val="none" w:sz="0" w:space="0" w:color="auto"/>
                                        <w:bottom w:val="none" w:sz="0" w:space="0" w:color="auto"/>
                                        <w:right w:val="none" w:sz="0" w:space="0" w:color="auto"/>
                                      </w:divBdr>
                                    </w:div>
                                  </w:divsChild>
                                </w:div>
                                <w:div w:id="1520385969">
                                  <w:marLeft w:val="0"/>
                                  <w:marRight w:val="0"/>
                                  <w:marTop w:val="0"/>
                                  <w:marBottom w:val="0"/>
                                  <w:divBdr>
                                    <w:top w:val="none" w:sz="0" w:space="0" w:color="auto"/>
                                    <w:left w:val="none" w:sz="0" w:space="0" w:color="auto"/>
                                    <w:bottom w:val="none" w:sz="0" w:space="0" w:color="auto"/>
                                    <w:right w:val="none" w:sz="0" w:space="0" w:color="auto"/>
                                  </w:divBdr>
                                </w:div>
                                <w:div w:id="1951089599">
                                  <w:marLeft w:val="240"/>
                                  <w:marRight w:val="240"/>
                                  <w:marTop w:val="0"/>
                                  <w:marBottom w:val="0"/>
                                  <w:divBdr>
                                    <w:top w:val="none" w:sz="0" w:space="0" w:color="auto"/>
                                    <w:left w:val="none" w:sz="0" w:space="0" w:color="auto"/>
                                    <w:bottom w:val="none" w:sz="0" w:space="0" w:color="auto"/>
                                    <w:right w:val="none" w:sz="0" w:space="0" w:color="auto"/>
                                  </w:divBdr>
                                  <w:divsChild>
                                    <w:div w:id="168447764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65699619">
                              <w:marLeft w:val="240"/>
                              <w:marRight w:val="0"/>
                              <w:marTop w:val="0"/>
                              <w:marBottom w:val="0"/>
                              <w:divBdr>
                                <w:top w:val="none" w:sz="0" w:space="0" w:color="auto"/>
                                <w:left w:val="none" w:sz="0" w:space="0" w:color="auto"/>
                                <w:bottom w:val="none" w:sz="0" w:space="0" w:color="auto"/>
                                <w:right w:val="none" w:sz="0" w:space="0" w:color="auto"/>
                              </w:divBdr>
                            </w:div>
                          </w:divsChild>
                        </w:div>
                        <w:div w:id="1673533121">
                          <w:marLeft w:val="240"/>
                          <w:marRight w:val="240"/>
                          <w:marTop w:val="0"/>
                          <w:marBottom w:val="0"/>
                          <w:divBdr>
                            <w:top w:val="none" w:sz="0" w:space="0" w:color="auto"/>
                            <w:left w:val="none" w:sz="0" w:space="0" w:color="auto"/>
                            <w:bottom w:val="none" w:sz="0" w:space="0" w:color="auto"/>
                            <w:right w:val="none" w:sz="0" w:space="0" w:color="auto"/>
                          </w:divBdr>
                          <w:divsChild>
                            <w:div w:id="1322268651">
                              <w:marLeft w:val="240"/>
                              <w:marRight w:val="0"/>
                              <w:marTop w:val="0"/>
                              <w:marBottom w:val="0"/>
                              <w:divBdr>
                                <w:top w:val="none" w:sz="0" w:space="0" w:color="auto"/>
                                <w:left w:val="none" w:sz="0" w:space="0" w:color="auto"/>
                                <w:bottom w:val="none" w:sz="0" w:space="0" w:color="auto"/>
                                <w:right w:val="none" w:sz="0" w:space="0" w:color="auto"/>
                              </w:divBdr>
                            </w:div>
                            <w:div w:id="1686974446">
                              <w:marLeft w:val="0"/>
                              <w:marRight w:val="0"/>
                              <w:marTop w:val="0"/>
                              <w:marBottom w:val="0"/>
                              <w:divBdr>
                                <w:top w:val="none" w:sz="0" w:space="0" w:color="auto"/>
                                <w:left w:val="none" w:sz="0" w:space="0" w:color="auto"/>
                                <w:bottom w:val="none" w:sz="0" w:space="0" w:color="auto"/>
                                <w:right w:val="none" w:sz="0" w:space="0" w:color="auto"/>
                              </w:divBdr>
                              <w:divsChild>
                                <w:div w:id="23678010">
                                  <w:marLeft w:val="0"/>
                                  <w:marRight w:val="0"/>
                                  <w:marTop w:val="0"/>
                                  <w:marBottom w:val="0"/>
                                  <w:divBdr>
                                    <w:top w:val="none" w:sz="0" w:space="0" w:color="auto"/>
                                    <w:left w:val="none" w:sz="0" w:space="0" w:color="auto"/>
                                    <w:bottom w:val="none" w:sz="0" w:space="0" w:color="auto"/>
                                    <w:right w:val="none" w:sz="0" w:space="0" w:color="auto"/>
                                  </w:divBdr>
                                </w:div>
                                <w:div w:id="2128042160">
                                  <w:marLeft w:val="240"/>
                                  <w:marRight w:val="240"/>
                                  <w:marTop w:val="0"/>
                                  <w:marBottom w:val="0"/>
                                  <w:divBdr>
                                    <w:top w:val="none" w:sz="0" w:space="0" w:color="auto"/>
                                    <w:left w:val="none" w:sz="0" w:space="0" w:color="auto"/>
                                    <w:bottom w:val="none" w:sz="0" w:space="0" w:color="auto"/>
                                    <w:right w:val="none" w:sz="0" w:space="0" w:color="auto"/>
                                  </w:divBdr>
                                  <w:divsChild>
                                    <w:div w:id="1279070166">
                                      <w:marLeft w:val="0"/>
                                      <w:marRight w:val="0"/>
                                      <w:marTop w:val="0"/>
                                      <w:marBottom w:val="0"/>
                                      <w:divBdr>
                                        <w:top w:val="none" w:sz="0" w:space="0" w:color="auto"/>
                                        <w:left w:val="none" w:sz="0" w:space="0" w:color="auto"/>
                                        <w:bottom w:val="none" w:sz="0" w:space="0" w:color="auto"/>
                                        <w:right w:val="none" w:sz="0" w:space="0" w:color="auto"/>
                                      </w:divBdr>
                                      <w:divsChild>
                                        <w:div w:id="624777592">
                                          <w:marLeft w:val="240"/>
                                          <w:marRight w:val="240"/>
                                          <w:marTop w:val="0"/>
                                          <w:marBottom w:val="0"/>
                                          <w:divBdr>
                                            <w:top w:val="none" w:sz="0" w:space="0" w:color="auto"/>
                                            <w:left w:val="none" w:sz="0" w:space="0" w:color="auto"/>
                                            <w:bottom w:val="none" w:sz="0" w:space="0" w:color="auto"/>
                                            <w:right w:val="none" w:sz="0" w:space="0" w:color="auto"/>
                                          </w:divBdr>
                                          <w:divsChild>
                                            <w:div w:id="40835765">
                                              <w:marLeft w:val="0"/>
                                              <w:marRight w:val="0"/>
                                              <w:marTop w:val="0"/>
                                              <w:marBottom w:val="0"/>
                                              <w:divBdr>
                                                <w:top w:val="none" w:sz="0" w:space="0" w:color="auto"/>
                                                <w:left w:val="none" w:sz="0" w:space="0" w:color="auto"/>
                                                <w:bottom w:val="none" w:sz="0" w:space="0" w:color="auto"/>
                                                <w:right w:val="none" w:sz="0" w:space="0" w:color="auto"/>
                                              </w:divBdr>
                                              <w:divsChild>
                                                <w:div w:id="116722187">
                                                  <w:marLeft w:val="240"/>
                                                  <w:marRight w:val="240"/>
                                                  <w:marTop w:val="0"/>
                                                  <w:marBottom w:val="0"/>
                                                  <w:divBdr>
                                                    <w:top w:val="none" w:sz="0" w:space="0" w:color="auto"/>
                                                    <w:left w:val="none" w:sz="0" w:space="0" w:color="auto"/>
                                                    <w:bottom w:val="none" w:sz="0" w:space="0" w:color="auto"/>
                                                    <w:right w:val="none" w:sz="0" w:space="0" w:color="auto"/>
                                                  </w:divBdr>
                                                  <w:divsChild>
                                                    <w:div w:id="1392774168">
                                                      <w:marLeft w:val="240"/>
                                                      <w:marRight w:val="0"/>
                                                      <w:marTop w:val="0"/>
                                                      <w:marBottom w:val="0"/>
                                                      <w:divBdr>
                                                        <w:top w:val="none" w:sz="0" w:space="0" w:color="auto"/>
                                                        <w:left w:val="none" w:sz="0" w:space="0" w:color="auto"/>
                                                        <w:bottom w:val="none" w:sz="0" w:space="0" w:color="auto"/>
                                                        <w:right w:val="none" w:sz="0" w:space="0" w:color="auto"/>
                                                      </w:divBdr>
                                                    </w:div>
                                                    <w:div w:id="1418865584">
                                                      <w:marLeft w:val="0"/>
                                                      <w:marRight w:val="0"/>
                                                      <w:marTop w:val="0"/>
                                                      <w:marBottom w:val="0"/>
                                                      <w:divBdr>
                                                        <w:top w:val="none" w:sz="0" w:space="0" w:color="auto"/>
                                                        <w:left w:val="none" w:sz="0" w:space="0" w:color="auto"/>
                                                        <w:bottom w:val="none" w:sz="0" w:space="0" w:color="auto"/>
                                                        <w:right w:val="none" w:sz="0" w:space="0" w:color="auto"/>
                                                      </w:divBdr>
                                                      <w:divsChild>
                                                        <w:div w:id="30350666">
                                                          <w:marLeft w:val="240"/>
                                                          <w:marRight w:val="240"/>
                                                          <w:marTop w:val="0"/>
                                                          <w:marBottom w:val="0"/>
                                                          <w:divBdr>
                                                            <w:top w:val="none" w:sz="0" w:space="0" w:color="auto"/>
                                                            <w:left w:val="none" w:sz="0" w:space="0" w:color="auto"/>
                                                            <w:bottom w:val="none" w:sz="0" w:space="0" w:color="auto"/>
                                                            <w:right w:val="none" w:sz="0" w:space="0" w:color="auto"/>
                                                          </w:divBdr>
                                                        </w:div>
                                                        <w:div w:id="1422144725">
                                                          <w:marLeft w:val="240"/>
                                                          <w:marRight w:val="240"/>
                                                          <w:marTop w:val="0"/>
                                                          <w:marBottom w:val="0"/>
                                                          <w:divBdr>
                                                            <w:top w:val="none" w:sz="0" w:space="0" w:color="auto"/>
                                                            <w:left w:val="none" w:sz="0" w:space="0" w:color="auto"/>
                                                            <w:bottom w:val="none" w:sz="0" w:space="0" w:color="auto"/>
                                                            <w:right w:val="none" w:sz="0" w:space="0" w:color="auto"/>
                                                          </w:divBdr>
                                                          <w:divsChild>
                                                            <w:div w:id="830213473">
                                                              <w:marLeft w:val="240"/>
                                                              <w:marRight w:val="0"/>
                                                              <w:marTop w:val="0"/>
                                                              <w:marBottom w:val="0"/>
                                                              <w:divBdr>
                                                                <w:top w:val="none" w:sz="0" w:space="0" w:color="auto"/>
                                                                <w:left w:val="none" w:sz="0" w:space="0" w:color="auto"/>
                                                                <w:bottom w:val="none" w:sz="0" w:space="0" w:color="auto"/>
                                                                <w:right w:val="none" w:sz="0" w:space="0" w:color="auto"/>
                                                              </w:divBdr>
                                                            </w:div>
                                                          </w:divsChild>
                                                        </w:div>
                                                        <w:div w:id="1643389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644610">
                                                  <w:marLeft w:val="0"/>
                                                  <w:marRight w:val="0"/>
                                                  <w:marTop w:val="0"/>
                                                  <w:marBottom w:val="0"/>
                                                  <w:divBdr>
                                                    <w:top w:val="none" w:sz="0" w:space="0" w:color="auto"/>
                                                    <w:left w:val="none" w:sz="0" w:space="0" w:color="auto"/>
                                                    <w:bottom w:val="none" w:sz="0" w:space="0" w:color="auto"/>
                                                    <w:right w:val="none" w:sz="0" w:space="0" w:color="auto"/>
                                                  </w:divBdr>
                                                </w:div>
                                              </w:divsChild>
                                            </w:div>
                                            <w:div w:id="87774209">
                                              <w:marLeft w:val="240"/>
                                              <w:marRight w:val="0"/>
                                              <w:marTop w:val="0"/>
                                              <w:marBottom w:val="0"/>
                                              <w:divBdr>
                                                <w:top w:val="none" w:sz="0" w:space="0" w:color="auto"/>
                                                <w:left w:val="none" w:sz="0" w:space="0" w:color="auto"/>
                                                <w:bottom w:val="none" w:sz="0" w:space="0" w:color="auto"/>
                                                <w:right w:val="none" w:sz="0" w:space="0" w:color="auto"/>
                                              </w:divBdr>
                                            </w:div>
                                          </w:divsChild>
                                        </w:div>
                                        <w:div w:id="675883604">
                                          <w:marLeft w:val="240"/>
                                          <w:marRight w:val="240"/>
                                          <w:marTop w:val="0"/>
                                          <w:marBottom w:val="0"/>
                                          <w:divBdr>
                                            <w:top w:val="none" w:sz="0" w:space="0" w:color="auto"/>
                                            <w:left w:val="none" w:sz="0" w:space="0" w:color="auto"/>
                                            <w:bottom w:val="none" w:sz="0" w:space="0" w:color="auto"/>
                                            <w:right w:val="none" w:sz="0" w:space="0" w:color="auto"/>
                                          </w:divBdr>
                                          <w:divsChild>
                                            <w:div w:id="2044285692">
                                              <w:marLeft w:val="0"/>
                                              <w:marRight w:val="0"/>
                                              <w:marTop w:val="0"/>
                                              <w:marBottom w:val="0"/>
                                              <w:divBdr>
                                                <w:top w:val="none" w:sz="0" w:space="0" w:color="auto"/>
                                                <w:left w:val="none" w:sz="0" w:space="0" w:color="auto"/>
                                                <w:bottom w:val="none" w:sz="0" w:space="0" w:color="auto"/>
                                                <w:right w:val="none" w:sz="0" w:space="0" w:color="auto"/>
                                              </w:divBdr>
                                              <w:divsChild>
                                                <w:div w:id="609551120">
                                                  <w:marLeft w:val="0"/>
                                                  <w:marRight w:val="0"/>
                                                  <w:marTop w:val="0"/>
                                                  <w:marBottom w:val="0"/>
                                                  <w:divBdr>
                                                    <w:top w:val="none" w:sz="0" w:space="0" w:color="auto"/>
                                                    <w:left w:val="none" w:sz="0" w:space="0" w:color="auto"/>
                                                    <w:bottom w:val="none" w:sz="0" w:space="0" w:color="auto"/>
                                                    <w:right w:val="none" w:sz="0" w:space="0" w:color="auto"/>
                                                  </w:divBdr>
                                                </w:div>
                                                <w:div w:id="888803613">
                                                  <w:marLeft w:val="240"/>
                                                  <w:marRight w:val="240"/>
                                                  <w:marTop w:val="0"/>
                                                  <w:marBottom w:val="0"/>
                                                  <w:divBdr>
                                                    <w:top w:val="none" w:sz="0" w:space="0" w:color="auto"/>
                                                    <w:left w:val="none" w:sz="0" w:space="0" w:color="auto"/>
                                                    <w:bottom w:val="none" w:sz="0" w:space="0" w:color="auto"/>
                                                    <w:right w:val="none" w:sz="0" w:space="0" w:color="auto"/>
                                                  </w:divBdr>
                                                  <w:divsChild>
                                                    <w:div w:id="797988898">
                                                      <w:marLeft w:val="0"/>
                                                      <w:marRight w:val="0"/>
                                                      <w:marTop w:val="0"/>
                                                      <w:marBottom w:val="0"/>
                                                      <w:divBdr>
                                                        <w:top w:val="none" w:sz="0" w:space="0" w:color="auto"/>
                                                        <w:left w:val="none" w:sz="0" w:space="0" w:color="auto"/>
                                                        <w:bottom w:val="none" w:sz="0" w:space="0" w:color="auto"/>
                                                        <w:right w:val="none" w:sz="0" w:space="0" w:color="auto"/>
                                                      </w:divBdr>
                                                      <w:divsChild>
                                                        <w:div w:id="337271869">
                                                          <w:marLeft w:val="0"/>
                                                          <w:marRight w:val="0"/>
                                                          <w:marTop w:val="0"/>
                                                          <w:marBottom w:val="0"/>
                                                          <w:divBdr>
                                                            <w:top w:val="none" w:sz="0" w:space="0" w:color="auto"/>
                                                            <w:left w:val="none" w:sz="0" w:space="0" w:color="auto"/>
                                                            <w:bottom w:val="none" w:sz="0" w:space="0" w:color="auto"/>
                                                            <w:right w:val="none" w:sz="0" w:space="0" w:color="auto"/>
                                                          </w:divBdr>
                                                        </w:div>
                                                        <w:div w:id="516046366">
                                                          <w:marLeft w:val="240"/>
                                                          <w:marRight w:val="240"/>
                                                          <w:marTop w:val="0"/>
                                                          <w:marBottom w:val="0"/>
                                                          <w:divBdr>
                                                            <w:top w:val="none" w:sz="0" w:space="0" w:color="auto"/>
                                                            <w:left w:val="none" w:sz="0" w:space="0" w:color="auto"/>
                                                            <w:bottom w:val="none" w:sz="0" w:space="0" w:color="auto"/>
                                                            <w:right w:val="none" w:sz="0" w:space="0" w:color="auto"/>
                                                          </w:divBdr>
                                                          <w:divsChild>
                                                            <w:div w:id="516889306">
                                                              <w:marLeft w:val="0"/>
                                                              <w:marRight w:val="0"/>
                                                              <w:marTop w:val="0"/>
                                                              <w:marBottom w:val="0"/>
                                                              <w:divBdr>
                                                                <w:top w:val="none" w:sz="0" w:space="0" w:color="auto"/>
                                                                <w:left w:val="none" w:sz="0" w:space="0" w:color="auto"/>
                                                                <w:bottom w:val="none" w:sz="0" w:space="0" w:color="auto"/>
                                                                <w:right w:val="none" w:sz="0" w:space="0" w:color="auto"/>
                                                              </w:divBdr>
                                                              <w:divsChild>
                                                                <w:div w:id="686296315">
                                                                  <w:marLeft w:val="240"/>
                                                                  <w:marRight w:val="240"/>
                                                                  <w:marTop w:val="0"/>
                                                                  <w:marBottom w:val="0"/>
                                                                  <w:divBdr>
                                                                    <w:top w:val="none" w:sz="0" w:space="0" w:color="auto"/>
                                                                    <w:left w:val="none" w:sz="0" w:space="0" w:color="auto"/>
                                                                    <w:bottom w:val="none" w:sz="0" w:space="0" w:color="auto"/>
                                                                    <w:right w:val="none" w:sz="0" w:space="0" w:color="auto"/>
                                                                  </w:divBdr>
                                                                  <w:divsChild>
                                                                    <w:div w:id="2127265475">
                                                                      <w:marLeft w:val="240"/>
                                                                      <w:marRight w:val="0"/>
                                                                      <w:marTop w:val="0"/>
                                                                      <w:marBottom w:val="0"/>
                                                                      <w:divBdr>
                                                                        <w:top w:val="none" w:sz="0" w:space="0" w:color="auto"/>
                                                                        <w:left w:val="none" w:sz="0" w:space="0" w:color="auto"/>
                                                                        <w:bottom w:val="none" w:sz="0" w:space="0" w:color="auto"/>
                                                                        <w:right w:val="none" w:sz="0" w:space="0" w:color="auto"/>
                                                                      </w:divBdr>
                                                                    </w:div>
                                                                  </w:divsChild>
                                                                </w:div>
                                                                <w:div w:id="780884387">
                                                                  <w:marLeft w:val="240"/>
                                                                  <w:marRight w:val="240"/>
                                                                  <w:marTop w:val="0"/>
                                                                  <w:marBottom w:val="0"/>
                                                                  <w:divBdr>
                                                                    <w:top w:val="none" w:sz="0" w:space="0" w:color="auto"/>
                                                                    <w:left w:val="none" w:sz="0" w:space="0" w:color="auto"/>
                                                                    <w:bottom w:val="none" w:sz="0" w:space="0" w:color="auto"/>
                                                                    <w:right w:val="none" w:sz="0" w:space="0" w:color="auto"/>
                                                                  </w:divBdr>
                                                                  <w:divsChild>
                                                                    <w:div w:id="302973920">
                                                                      <w:marLeft w:val="240"/>
                                                                      <w:marRight w:val="0"/>
                                                                      <w:marTop w:val="0"/>
                                                                      <w:marBottom w:val="0"/>
                                                                      <w:divBdr>
                                                                        <w:top w:val="none" w:sz="0" w:space="0" w:color="auto"/>
                                                                        <w:left w:val="none" w:sz="0" w:space="0" w:color="auto"/>
                                                                        <w:bottom w:val="none" w:sz="0" w:space="0" w:color="auto"/>
                                                                        <w:right w:val="none" w:sz="0" w:space="0" w:color="auto"/>
                                                                      </w:divBdr>
                                                                    </w:div>
                                                                  </w:divsChild>
                                                                </w:div>
                                                                <w:div w:id="914819953">
                                                                  <w:marLeft w:val="240"/>
                                                                  <w:marRight w:val="240"/>
                                                                  <w:marTop w:val="0"/>
                                                                  <w:marBottom w:val="0"/>
                                                                  <w:divBdr>
                                                                    <w:top w:val="none" w:sz="0" w:space="0" w:color="auto"/>
                                                                    <w:left w:val="none" w:sz="0" w:space="0" w:color="auto"/>
                                                                    <w:bottom w:val="none" w:sz="0" w:space="0" w:color="auto"/>
                                                                    <w:right w:val="none" w:sz="0" w:space="0" w:color="auto"/>
                                                                  </w:divBdr>
                                                                  <w:divsChild>
                                                                    <w:div w:id="1680814789">
                                                                      <w:marLeft w:val="0"/>
                                                                      <w:marRight w:val="0"/>
                                                                      <w:marTop w:val="0"/>
                                                                      <w:marBottom w:val="0"/>
                                                                      <w:divBdr>
                                                                        <w:top w:val="none" w:sz="0" w:space="0" w:color="auto"/>
                                                                        <w:left w:val="none" w:sz="0" w:space="0" w:color="auto"/>
                                                                        <w:bottom w:val="none" w:sz="0" w:space="0" w:color="auto"/>
                                                                        <w:right w:val="none" w:sz="0" w:space="0" w:color="auto"/>
                                                                      </w:divBdr>
                                                                      <w:divsChild>
                                                                        <w:div w:id="375468368">
                                                                          <w:marLeft w:val="0"/>
                                                                          <w:marRight w:val="0"/>
                                                                          <w:marTop w:val="0"/>
                                                                          <w:marBottom w:val="0"/>
                                                                          <w:divBdr>
                                                                            <w:top w:val="none" w:sz="0" w:space="0" w:color="auto"/>
                                                                            <w:left w:val="none" w:sz="0" w:space="0" w:color="auto"/>
                                                                            <w:bottom w:val="none" w:sz="0" w:space="0" w:color="auto"/>
                                                                            <w:right w:val="none" w:sz="0" w:space="0" w:color="auto"/>
                                                                          </w:divBdr>
                                                                        </w:div>
                                                                        <w:div w:id="447043858">
                                                                          <w:marLeft w:val="240"/>
                                                                          <w:marRight w:val="240"/>
                                                                          <w:marTop w:val="0"/>
                                                                          <w:marBottom w:val="0"/>
                                                                          <w:divBdr>
                                                                            <w:top w:val="none" w:sz="0" w:space="0" w:color="auto"/>
                                                                            <w:left w:val="none" w:sz="0" w:space="0" w:color="auto"/>
                                                                            <w:bottom w:val="none" w:sz="0" w:space="0" w:color="auto"/>
                                                                            <w:right w:val="none" w:sz="0" w:space="0" w:color="auto"/>
                                                                          </w:divBdr>
                                                                          <w:divsChild>
                                                                            <w:div w:id="417097689">
                                                                              <w:marLeft w:val="240"/>
                                                                              <w:marRight w:val="0"/>
                                                                              <w:marTop w:val="0"/>
                                                                              <w:marBottom w:val="0"/>
                                                                              <w:divBdr>
                                                                                <w:top w:val="none" w:sz="0" w:space="0" w:color="auto"/>
                                                                                <w:left w:val="none" w:sz="0" w:space="0" w:color="auto"/>
                                                                                <w:bottom w:val="none" w:sz="0" w:space="0" w:color="auto"/>
                                                                                <w:right w:val="none" w:sz="0" w:space="0" w:color="auto"/>
                                                                              </w:divBdr>
                                                                            </w:div>
                                                                          </w:divsChild>
                                                                        </w:div>
                                                                        <w:div w:id="787046624">
                                                                          <w:marLeft w:val="240"/>
                                                                          <w:marRight w:val="240"/>
                                                                          <w:marTop w:val="0"/>
                                                                          <w:marBottom w:val="0"/>
                                                                          <w:divBdr>
                                                                            <w:top w:val="none" w:sz="0" w:space="0" w:color="auto"/>
                                                                            <w:left w:val="none" w:sz="0" w:space="0" w:color="auto"/>
                                                                            <w:bottom w:val="none" w:sz="0" w:space="0" w:color="auto"/>
                                                                            <w:right w:val="none" w:sz="0" w:space="0" w:color="auto"/>
                                                                          </w:divBdr>
                                                                          <w:divsChild>
                                                                            <w:div w:id="1003977114">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099403636">
                                                                      <w:marLeft w:val="240"/>
                                                                      <w:marRight w:val="0"/>
                                                                      <w:marTop w:val="0"/>
                                                                      <w:marBottom w:val="0"/>
                                                                      <w:divBdr>
                                                                        <w:top w:val="none" w:sz="0" w:space="0" w:color="auto"/>
                                                                        <w:left w:val="none" w:sz="0" w:space="0" w:color="auto"/>
                                                                        <w:bottom w:val="none" w:sz="0" w:space="0" w:color="auto"/>
                                                                        <w:right w:val="none" w:sz="0" w:space="0" w:color="auto"/>
                                                                      </w:divBdr>
                                                                    </w:div>
                                                                  </w:divsChild>
                                                                </w:div>
                                                                <w:div w:id="1606690703">
                                                                  <w:marLeft w:val="0"/>
                                                                  <w:marRight w:val="0"/>
                                                                  <w:marTop w:val="0"/>
                                                                  <w:marBottom w:val="0"/>
                                                                  <w:divBdr>
                                                                    <w:top w:val="none" w:sz="0" w:space="0" w:color="auto"/>
                                                                    <w:left w:val="none" w:sz="0" w:space="0" w:color="auto"/>
                                                                    <w:bottom w:val="none" w:sz="0" w:space="0" w:color="auto"/>
                                                                    <w:right w:val="none" w:sz="0" w:space="0" w:color="auto"/>
                                                                  </w:divBdr>
                                                                </w:div>
                                                              </w:divsChild>
                                                            </w:div>
                                                            <w:div w:id="981882806">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97999244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111201498">
                                              <w:marLeft w:val="240"/>
                                              <w:marRight w:val="0"/>
                                              <w:marTop w:val="0"/>
                                              <w:marBottom w:val="0"/>
                                              <w:divBdr>
                                                <w:top w:val="none" w:sz="0" w:space="0" w:color="auto"/>
                                                <w:left w:val="none" w:sz="0" w:space="0" w:color="auto"/>
                                                <w:bottom w:val="none" w:sz="0" w:space="0" w:color="auto"/>
                                                <w:right w:val="none" w:sz="0" w:space="0" w:color="auto"/>
                                              </w:divBdr>
                                            </w:div>
                                          </w:divsChild>
                                        </w:div>
                                        <w:div w:id="1725563082">
                                          <w:marLeft w:val="0"/>
                                          <w:marRight w:val="0"/>
                                          <w:marTop w:val="0"/>
                                          <w:marBottom w:val="0"/>
                                          <w:divBdr>
                                            <w:top w:val="none" w:sz="0" w:space="0" w:color="auto"/>
                                            <w:left w:val="none" w:sz="0" w:space="0" w:color="auto"/>
                                            <w:bottom w:val="none" w:sz="0" w:space="0" w:color="auto"/>
                                            <w:right w:val="none" w:sz="0" w:space="0" w:color="auto"/>
                                          </w:divBdr>
                                        </w:div>
                                        <w:div w:id="1738818041">
                                          <w:marLeft w:val="240"/>
                                          <w:marRight w:val="240"/>
                                          <w:marTop w:val="0"/>
                                          <w:marBottom w:val="0"/>
                                          <w:divBdr>
                                            <w:top w:val="none" w:sz="0" w:space="0" w:color="auto"/>
                                            <w:left w:val="none" w:sz="0" w:space="0" w:color="auto"/>
                                            <w:bottom w:val="none" w:sz="0" w:space="0" w:color="auto"/>
                                            <w:right w:val="none" w:sz="0" w:space="0" w:color="auto"/>
                                          </w:divBdr>
                                          <w:divsChild>
                                            <w:div w:id="384447480">
                                              <w:marLeft w:val="240"/>
                                              <w:marRight w:val="0"/>
                                              <w:marTop w:val="0"/>
                                              <w:marBottom w:val="0"/>
                                              <w:divBdr>
                                                <w:top w:val="none" w:sz="0" w:space="0" w:color="auto"/>
                                                <w:left w:val="none" w:sz="0" w:space="0" w:color="auto"/>
                                                <w:bottom w:val="none" w:sz="0" w:space="0" w:color="auto"/>
                                                <w:right w:val="none" w:sz="0" w:space="0" w:color="auto"/>
                                              </w:divBdr>
                                            </w:div>
                                            <w:div w:id="1130979230">
                                              <w:marLeft w:val="0"/>
                                              <w:marRight w:val="0"/>
                                              <w:marTop w:val="0"/>
                                              <w:marBottom w:val="0"/>
                                              <w:divBdr>
                                                <w:top w:val="none" w:sz="0" w:space="0" w:color="auto"/>
                                                <w:left w:val="none" w:sz="0" w:space="0" w:color="auto"/>
                                                <w:bottom w:val="none" w:sz="0" w:space="0" w:color="auto"/>
                                                <w:right w:val="none" w:sz="0" w:space="0" w:color="auto"/>
                                              </w:divBdr>
                                              <w:divsChild>
                                                <w:div w:id="145633046">
                                                  <w:marLeft w:val="240"/>
                                                  <w:marRight w:val="240"/>
                                                  <w:marTop w:val="0"/>
                                                  <w:marBottom w:val="0"/>
                                                  <w:divBdr>
                                                    <w:top w:val="none" w:sz="0" w:space="0" w:color="auto"/>
                                                    <w:left w:val="none" w:sz="0" w:space="0" w:color="auto"/>
                                                    <w:bottom w:val="none" w:sz="0" w:space="0" w:color="auto"/>
                                                    <w:right w:val="none" w:sz="0" w:space="0" w:color="auto"/>
                                                  </w:divBdr>
                                                  <w:divsChild>
                                                    <w:div w:id="1410731463">
                                                      <w:marLeft w:val="240"/>
                                                      <w:marRight w:val="0"/>
                                                      <w:marTop w:val="0"/>
                                                      <w:marBottom w:val="0"/>
                                                      <w:divBdr>
                                                        <w:top w:val="none" w:sz="0" w:space="0" w:color="auto"/>
                                                        <w:left w:val="none" w:sz="0" w:space="0" w:color="auto"/>
                                                        <w:bottom w:val="none" w:sz="0" w:space="0" w:color="auto"/>
                                                        <w:right w:val="none" w:sz="0" w:space="0" w:color="auto"/>
                                                      </w:divBdr>
                                                    </w:div>
                                                  </w:divsChild>
                                                </w:div>
                                                <w:div w:id="271472897">
                                                  <w:marLeft w:val="240"/>
                                                  <w:marRight w:val="240"/>
                                                  <w:marTop w:val="0"/>
                                                  <w:marBottom w:val="0"/>
                                                  <w:divBdr>
                                                    <w:top w:val="none" w:sz="0" w:space="0" w:color="auto"/>
                                                    <w:left w:val="none" w:sz="0" w:space="0" w:color="auto"/>
                                                    <w:bottom w:val="none" w:sz="0" w:space="0" w:color="auto"/>
                                                    <w:right w:val="none" w:sz="0" w:space="0" w:color="auto"/>
                                                  </w:divBdr>
                                                  <w:divsChild>
                                                    <w:div w:id="1776829231">
                                                      <w:marLeft w:val="240"/>
                                                      <w:marRight w:val="0"/>
                                                      <w:marTop w:val="0"/>
                                                      <w:marBottom w:val="0"/>
                                                      <w:divBdr>
                                                        <w:top w:val="none" w:sz="0" w:space="0" w:color="auto"/>
                                                        <w:left w:val="none" w:sz="0" w:space="0" w:color="auto"/>
                                                        <w:bottom w:val="none" w:sz="0" w:space="0" w:color="auto"/>
                                                        <w:right w:val="none" w:sz="0" w:space="0" w:color="auto"/>
                                                      </w:divBdr>
                                                    </w:div>
                                                  </w:divsChild>
                                                </w:div>
                                                <w:div w:id="483401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211006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1956483">
                          <w:marLeft w:val="0"/>
                          <w:marRight w:val="0"/>
                          <w:marTop w:val="0"/>
                          <w:marBottom w:val="0"/>
                          <w:divBdr>
                            <w:top w:val="none" w:sz="0" w:space="0" w:color="auto"/>
                            <w:left w:val="none" w:sz="0" w:space="0" w:color="auto"/>
                            <w:bottom w:val="none" w:sz="0" w:space="0" w:color="auto"/>
                            <w:right w:val="none" w:sz="0" w:space="0" w:color="auto"/>
                          </w:divBdr>
                        </w:div>
                      </w:divsChild>
                    </w:div>
                    <w:div w:id="1841507191">
                      <w:marLeft w:val="240"/>
                      <w:marRight w:val="0"/>
                      <w:marTop w:val="0"/>
                      <w:marBottom w:val="0"/>
                      <w:divBdr>
                        <w:top w:val="none" w:sz="0" w:space="0" w:color="auto"/>
                        <w:left w:val="none" w:sz="0" w:space="0" w:color="auto"/>
                        <w:bottom w:val="none" w:sz="0" w:space="0" w:color="auto"/>
                        <w:right w:val="none" w:sz="0" w:space="0" w:color="auto"/>
                      </w:divBdr>
                    </w:div>
                  </w:divsChild>
                </w:div>
                <w:div w:id="1465778616">
                  <w:marLeft w:val="240"/>
                  <w:marRight w:val="240"/>
                  <w:marTop w:val="0"/>
                  <w:marBottom w:val="0"/>
                  <w:divBdr>
                    <w:top w:val="none" w:sz="0" w:space="0" w:color="auto"/>
                    <w:left w:val="none" w:sz="0" w:space="0" w:color="auto"/>
                    <w:bottom w:val="none" w:sz="0" w:space="0" w:color="auto"/>
                    <w:right w:val="none" w:sz="0" w:space="0" w:color="auto"/>
                  </w:divBdr>
                  <w:divsChild>
                    <w:div w:id="325785370">
                      <w:marLeft w:val="240"/>
                      <w:marRight w:val="0"/>
                      <w:marTop w:val="0"/>
                      <w:marBottom w:val="0"/>
                      <w:divBdr>
                        <w:top w:val="none" w:sz="0" w:space="0" w:color="auto"/>
                        <w:left w:val="none" w:sz="0" w:space="0" w:color="auto"/>
                        <w:bottom w:val="none" w:sz="0" w:space="0" w:color="auto"/>
                        <w:right w:val="none" w:sz="0" w:space="0" w:color="auto"/>
                      </w:divBdr>
                    </w:div>
                  </w:divsChild>
                </w:div>
                <w:div w:id="1935748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upload.wikimedia.org/wikipedia/commons/0/03/Hairpin_clip.png" TargetMode="External"/><Relationship Id="rId21" Type="http://schemas.openxmlformats.org/officeDocument/2006/relationships/hyperlink" Target="file:///C:\Franke\Kunden\VDA-AK_25\xMCF_at_GitHub\createXSDforxMCF\V3.0r1\Documentation_xMCF_File_v3.0r1.docx" TargetMode="External"/><Relationship Id="rId42" Type="http://schemas.openxmlformats.org/officeDocument/2006/relationships/image" Target="media/image7.png"/><Relationship Id="rId63" Type="http://schemas.openxmlformats.org/officeDocument/2006/relationships/image" Target="media/image21.png"/><Relationship Id="rId84" Type="http://schemas.openxmlformats.org/officeDocument/2006/relationships/hyperlink" Target="https://en.wikipedia.org/wiki/Nut_(hardware)" TargetMode="External"/><Relationship Id="rId138" Type="http://schemas.openxmlformats.org/officeDocument/2006/relationships/image" Target="media/image73.jpeg"/><Relationship Id="rId159" Type="http://schemas.openxmlformats.org/officeDocument/2006/relationships/oleObject" Target="embeddings/oleObject3.bin"/><Relationship Id="rId170" Type="http://schemas.openxmlformats.org/officeDocument/2006/relationships/image" Target="media/image103.png"/><Relationship Id="rId191" Type="http://schemas.openxmlformats.org/officeDocument/2006/relationships/image" Target="media/image119.png"/><Relationship Id="rId205" Type="http://schemas.openxmlformats.org/officeDocument/2006/relationships/image" Target="media/image132.png"/><Relationship Id="rId107" Type="http://schemas.openxmlformats.org/officeDocument/2006/relationships/image" Target="media/image51.png"/><Relationship Id="rId11" Type="http://schemas.openxmlformats.org/officeDocument/2006/relationships/hyperlink" Target="file:///C:\Franke\Kunden\VDA-AK_25\xMCF_at_GitHub\createXSDforxMCF\V3.0r1\Documentation_xMCF_File_v3.0r1.docx" TargetMode="External"/><Relationship Id="rId32" Type="http://schemas.openxmlformats.org/officeDocument/2006/relationships/hyperlink" Target="file:///C:\Franke\Kunden\VDA-AK_25\xMCF_at_GitHub\createXSDforxMCF\V3.0r1\Documentation_xMCF_File_v3.0r1.docx" TargetMode="External"/><Relationship Id="rId37" Type="http://schemas.openxmlformats.org/officeDocument/2006/relationships/image" Target="media/image3.png"/><Relationship Id="rId53" Type="http://schemas.openxmlformats.org/officeDocument/2006/relationships/image" Target="media/image13.gif"/><Relationship Id="rId58" Type="http://schemas.openxmlformats.org/officeDocument/2006/relationships/image" Target="media/image17.png"/><Relationship Id="rId74" Type="http://schemas.openxmlformats.org/officeDocument/2006/relationships/hyperlink" Target="http://www.rivet.com/Catalog_CompleteVersion/ImpactOnly-2-03-12.pdf" TargetMode="External"/><Relationship Id="rId79" Type="http://schemas.openxmlformats.org/officeDocument/2006/relationships/hyperlink" Target="https://www.google.com.ar/patents/EP0967044A2?cl=en&amp;hl=de" TargetMode="External"/><Relationship Id="rId102" Type="http://schemas.openxmlformats.org/officeDocument/2006/relationships/hyperlink" Target="http://www.unique-design.co.uk/flow-drilling/" TargetMode="External"/><Relationship Id="rId123" Type="http://schemas.openxmlformats.org/officeDocument/2006/relationships/image" Target="media/image61.png"/><Relationship Id="rId128" Type="http://schemas.openxmlformats.org/officeDocument/2006/relationships/image" Target="media/image65.png"/><Relationship Id="rId144" Type="http://schemas.openxmlformats.org/officeDocument/2006/relationships/image" Target="media/image79.emf"/><Relationship Id="rId149" Type="http://schemas.openxmlformats.org/officeDocument/2006/relationships/image" Target="media/image84.png"/><Relationship Id="rId5" Type="http://schemas.openxmlformats.org/officeDocument/2006/relationships/webSettings" Target="webSettings.xml"/><Relationship Id="rId90" Type="http://schemas.openxmlformats.org/officeDocument/2006/relationships/hyperlink" Target="http://en.wikipedia.org/wiki/en:Creative_Commons" TargetMode="External"/><Relationship Id="rId95" Type="http://schemas.openxmlformats.org/officeDocument/2006/relationships/hyperlink" Target="https://en.wikipedia.org/wiki/Parameter" TargetMode="External"/><Relationship Id="rId160" Type="http://schemas.openxmlformats.org/officeDocument/2006/relationships/image" Target="media/image94.png"/><Relationship Id="rId165" Type="http://schemas.openxmlformats.org/officeDocument/2006/relationships/image" Target="media/image98.png"/><Relationship Id="rId181" Type="http://schemas.openxmlformats.org/officeDocument/2006/relationships/oleObject" Target="embeddings/oleObject7.bin"/><Relationship Id="rId186" Type="http://schemas.openxmlformats.org/officeDocument/2006/relationships/oleObject" Target="embeddings/oleObject8.bin"/><Relationship Id="rId211" Type="http://schemas.openxmlformats.org/officeDocument/2006/relationships/footer" Target="footer1.xml"/><Relationship Id="rId22" Type="http://schemas.openxmlformats.org/officeDocument/2006/relationships/hyperlink" Target="file:///C:\Franke\Kunden\VDA-AK_25\xMCF_at_GitHub\createXSDforxMCF\V3.0r1\Documentation_xMCF_File_v3.0r1.docx" TargetMode="External"/><Relationship Id="rId27" Type="http://schemas.openxmlformats.org/officeDocument/2006/relationships/hyperlink" Target="file:///C:\Franke\Kunden\VDA-AK_25\xMCF_at_GitHub\createXSDforxMCF\V3.0r1\Documentation_xMCF_File_v3.0r1.docx" TargetMode="External"/><Relationship Id="rId43" Type="http://schemas.openxmlformats.org/officeDocument/2006/relationships/hyperlink" Target="http://en.wikipedia.org/wiki/ISO_8601" TargetMode="External"/><Relationship Id="rId48" Type="http://schemas.openxmlformats.org/officeDocument/2006/relationships/image" Target="media/image9.png"/><Relationship Id="rId64" Type="http://schemas.openxmlformats.org/officeDocument/2006/relationships/image" Target="media/image22.png"/><Relationship Id="rId69" Type="http://schemas.openxmlformats.org/officeDocument/2006/relationships/image" Target="media/image27.png"/><Relationship Id="rId113" Type="http://schemas.openxmlformats.org/officeDocument/2006/relationships/image" Target="media/image56.png"/><Relationship Id="rId118" Type="http://schemas.openxmlformats.org/officeDocument/2006/relationships/image" Target="media/image58.png"/><Relationship Id="rId134" Type="http://schemas.openxmlformats.org/officeDocument/2006/relationships/image" Target="media/image69.jpeg"/><Relationship Id="rId139" Type="http://schemas.openxmlformats.org/officeDocument/2006/relationships/image" Target="media/image74.JPG"/><Relationship Id="rId80" Type="http://schemas.openxmlformats.org/officeDocument/2006/relationships/image" Target="media/image36.png"/><Relationship Id="rId85" Type="http://schemas.openxmlformats.org/officeDocument/2006/relationships/image" Target="media/image39.png"/><Relationship Id="rId150" Type="http://schemas.openxmlformats.org/officeDocument/2006/relationships/image" Target="media/image85.png"/><Relationship Id="rId155" Type="http://schemas.openxmlformats.org/officeDocument/2006/relationships/image" Target="media/image90.png"/><Relationship Id="rId171" Type="http://schemas.openxmlformats.org/officeDocument/2006/relationships/image" Target="media/image104.png"/><Relationship Id="rId176" Type="http://schemas.openxmlformats.org/officeDocument/2006/relationships/image" Target="media/image108.png"/><Relationship Id="rId192" Type="http://schemas.openxmlformats.org/officeDocument/2006/relationships/oleObject" Target="embeddings/oleObject10.bin"/><Relationship Id="rId197" Type="http://schemas.openxmlformats.org/officeDocument/2006/relationships/image" Target="media/image124.png"/><Relationship Id="rId206" Type="http://schemas.openxmlformats.org/officeDocument/2006/relationships/hyperlink" Target="http://www.vda.de/de/publikationen/publikationen_downloads/index.html" TargetMode="External"/><Relationship Id="rId201" Type="http://schemas.openxmlformats.org/officeDocument/2006/relationships/image" Target="media/image128.png"/><Relationship Id="rId12" Type="http://schemas.openxmlformats.org/officeDocument/2006/relationships/hyperlink" Target="file:///C:\Franke\Kunden\VDA-AK_25\xMCF_at_GitHub\createXSDforxMCF\V3.0r1\Documentation_xMCF_File_v3.0r1.docx" TargetMode="External"/><Relationship Id="rId17" Type="http://schemas.openxmlformats.org/officeDocument/2006/relationships/hyperlink" Target="file:///C:\Franke\Kunden\VDA-AK_25\xMCF_at_GitHub\createXSDforxMCF\V3.0r1\Documentation_xMCF_File_v3.0r1.docx" TargetMode="External"/><Relationship Id="rId33" Type="http://schemas.openxmlformats.org/officeDocument/2006/relationships/hyperlink" Target="file:///C:\Franke\Kunden\VDA-AK_25\xMCF_at_GitHub\createXSDforxMCF\V3.0r1\Documentation_xMCF_File_v3.0r1.docx" TargetMode="External"/><Relationship Id="rId38" Type="http://schemas.openxmlformats.org/officeDocument/2006/relationships/image" Target="media/image4.emf"/><Relationship Id="rId59" Type="http://schemas.openxmlformats.org/officeDocument/2006/relationships/image" Target="media/image18.png"/><Relationship Id="rId103" Type="http://schemas.openxmlformats.org/officeDocument/2006/relationships/image" Target="media/image49.jpeg"/><Relationship Id="rId108" Type="http://schemas.openxmlformats.org/officeDocument/2006/relationships/image" Target="media/image52.png"/><Relationship Id="rId124" Type="http://schemas.openxmlformats.org/officeDocument/2006/relationships/image" Target="media/image62.png"/><Relationship Id="rId129" Type="http://schemas.microsoft.com/office/2007/relationships/hdphoto" Target="media/hdphoto1.wdp"/><Relationship Id="rId54" Type="http://schemas.openxmlformats.org/officeDocument/2006/relationships/image" Target="media/image14.jpeg"/><Relationship Id="rId70" Type="http://schemas.openxmlformats.org/officeDocument/2006/relationships/image" Target="media/image28.png"/><Relationship Id="rId75" Type="http://schemas.openxmlformats.org/officeDocument/2006/relationships/image" Target="media/image32.png"/><Relationship Id="rId91" Type="http://schemas.openxmlformats.org/officeDocument/2006/relationships/hyperlink" Target="http://creativecommons.org/licenses/by-sa/3.0/deed.en" TargetMode="External"/><Relationship Id="rId96" Type="http://schemas.openxmlformats.org/officeDocument/2006/relationships/image" Target="media/image44.png"/><Relationship Id="rId140" Type="http://schemas.openxmlformats.org/officeDocument/2006/relationships/image" Target="media/image75.png"/><Relationship Id="rId145" Type="http://schemas.openxmlformats.org/officeDocument/2006/relationships/image" Target="media/image80.png"/><Relationship Id="rId161" Type="http://schemas.openxmlformats.org/officeDocument/2006/relationships/image" Target="media/image95.png"/><Relationship Id="rId166" Type="http://schemas.openxmlformats.org/officeDocument/2006/relationships/image" Target="media/image99.png"/><Relationship Id="rId182" Type="http://schemas.openxmlformats.org/officeDocument/2006/relationships/image" Target="media/image112.png"/><Relationship Id="rId187" Type="http://schemas.openxmlformats.org/officeDocument/2006/relationships/image" Target="media/image116.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fontTable" Target="fontTable.xml"/><Relationship Id="rId23" Type="http://schemas.openxmlformats.org/officeDocument/2006/relationships/hyperlink" Target="file:///C:\Franke\Kunden\VDA-AK_25\xMCF_at_GitHub\createXSDforxMCF\V3.0r1\Documentation_xMCF_File_v3.0r1.docx" TargetMode="External"/><Relationship Id="rId28" Type="http://schemas.openxmlformats.org/officeDocument/2006/relationships/hyperlink" Target="file:///C:\Franke\Kunden\VDA-AK_25\xMCF_at_GitHub\createXSDforxMCF\V3.0r1\Documentation_xMCF_File_v3.0r1.docx" TargetMode="External"/><Relationship Id="rId49" Type="http://schemas.openxmlformats.org/officeDocument/2006/relationships/image" Target="media/image10.png"/><Relationship Id="rId114" Type="http://schemas.openxmlformats.org/officeDocument/2006/relationships/hyperlink" Target="http://www.bartec-dt.com/images/heat2.png" TargetMode="External"/><Relationship Id="rId119" Type="http://schemas.openxmlformats.org/officeDocument/2006/relationships/hyperlink" Target="http://en.wikipedia.org/wiki/File:Hairpin_clip.png" TargetMode="External"/><Relationship Id="rId44" Type="http://schemas.openxmlformats.org/officeDocument/2006/relationships/comments" Target="comments.xml"/><Relationship Id="rId60" Type="http://schemas.openxmlformats.org/officeDocument/2006/relationships/image" Target="media/image19.png"/><Relationship Id="rId65" Type="http://schemas.openxmlformats.org/officeDocument/2006/relationships/image" Target="media/image23.png"/><Relationship Id="rId81" Type="http://schemas.openxmlformats.org/officeDocument/2006/relationships/image" Target="media/image37.png"/><Relationship Id="rId86" Type="http://schemas.openxmlformats.org/officeDocument/2006/relationships/image" Target="media/image40.png"/><Relationship Id="rId130" Type="http://schemas.openxmlformats.org/officeDocument/2006/relationships/hyperlink" Target="http://www.boellhoff.de" TargetMode="External"/><Relationship Id="rId135" Type="http://schemas.openxmlformats.org/officeDocument/2006/relationships/image" Target="media/image70.jpeg"/><Relationship Id="rId151" Type="http://schemas.openxmlformats.org/officeDocument/2006/relationships/image" Target="media/image86.png"/><Relationship Id="rId156" Type="http://schemas.openxmlformats.org/officeDocument/2006/relationships/image" Target="media/image91.png"/><Relationship Id="rId177" Type="http://schemas.openxmlformats.org/officeDocument/2006/relationships/oleObject" Target="embeddings/oleObject6.bin"/><Relationship Id="rId198" Type="http://schemas.openxmlformats.org/officeDocument/2006/relationships/image" Target="media/image125.png"/><Relationship Id="rId172" Type="http://schemas.openxmlformats.org/officeDocument/2006/relationships/image" Target="media/image105.png"/><Relationship Id="rId193" Type="http://schemas.openxmlformats.org/officeDocument/2006/relationships/image" Target="media/image120.png"/><Relationship Id="rId202" Type="http://schemas.openxmlformats.org/officeDocument/2006/relationships/image" Target="media/image129.png"/><Relationship Id="rId207" Type="http://schemas.openxmlformats.org/officeDocument/2006/relationships/hyperlink" Target="https://www.vda.de/de/services/Publikationen/fatxml-format-version-v1.2.html" TargetMode="External"/><Relationship Id="rId13" Type="http://schemas.openxmlformats.org/officeDocument/2006/relationships/hyperlink" Target="file:///C:\Franke\Kunden\VDA-AK_25\xMCF_at_GitHub\createXSDforxMCF\V3.0r1\Documentation_xMCF_File_v3.0r1.docx" TargetMode="External"/><Relationship Id="rId18" Type="http://schemas.openxmlformats.org/officeDocument/2006/relationships/hyperlink" Target="file:///C:\Franke\Kunden\VDA-AK_25\xMCF_at_GitHub\createXSDforxMCF\V3.0r1\Documentation_xMCF_File_v3.0r1.docx" TargetMode="External"/><Relationship Id="rId39" Type="http://schemas.openxmlformats.org/officeDocument/2006/relationships/oleObject" Target="embeddings/oleObject2.bin"/><Relationship Id="rId109" Type="http://schemas.openxmlformats.org/officeDocument/2006/relationships/image" Target="media/image53.gif"/><Relationship Id="rId34" Type="http://schemas.openxmlformats.org/officeDocument/2006/relationships/hyperlink" Target="file:///C:\Franke\Kunden\VDA-AK_25\xMCF_at_GitHub\createXSDforxMCF\V3.0r1\Documentation_xMCF_File_v3.0r1.docx" TargetMode="External"/><Relationship Id="rId50" Type="http://schemas.openxmlformats.org/officeDocument/2006/relationships/image" Target="media/image11.png"/><Relationship Id="rId55" Type="http://schemas.openxmlformats.org/officeDocument/2006/relationships/hyperlink" Target="http://www.stanleyengineeredfastening.com/brands/pop/rivets/selection-factors" TargetMode="External"/><Relationship Id="rId76" Type="http://schemas.openxmlformats.org/officeDocument/2006/relationships/image" Target="media/image33.png"/><Relationship Id="rId97" Type="http://schemas.openxmlformats.org/officeDocument/2006/relationships/image" Target="media/image45.png"/><Relationship Id="rId104" Type="http://schemas.openxmlformats.org/officeDocument/2006/relationships/image" Target="media/image50.png"/><Relationship Id="rId120" Type="http://schemas.openxmlformats.org/officeDocument/2006/relationships/image" Target="media/image59.png"/><Relationship Id="rId125" Type="http://schemas.openxmlformats.org/officeDocument/2006/relationships/image" Target="media/image63.png"/><Relationship Id="rId141" Type="http://schemas.openxmlformats.org/officeDocument/2006/relationships/image" Target="media/image76.png"/><Relationship Id="rId146" Type="http://schemas.openxmlformats.org/officeDocument/2006/relationships/image" Target="media/image81.png"/><Relationship Id="rId167" Type="http://schemas.openxmlformats.org/officeDocument/2006/relationships/image" Target="media/image100.png"/><Relationship Id="rId188" Type="http://schemas.openxmlformats.org/officeDocument/2006/relationships/image" Target="media/image117.png"/><Relationship Id="rId7" Type="http://schemas.openxmlformats.org/officeDocument/2006/relationships/endnotes" Target="endnotes.xml"/><Relationship Id="rId71" Type="http://schemas.openxmlformats.org/officeDocument/2006/relationships/image" Target="media/image29.png"/><Relationship Id="rId92" Type="http://schemas.openxmlformats.org/officeDocument/2006/relationships/image" Target="media/image42.png"/><Relationship Id="rId162" Type="http://schemas.openxmlformats.org/officeDocument/2006/relationships/image" Target="media/image96.png"/><Relationship Id="rId183" Type="http://schemas.openxmlformats.org/officeDocument/2006/relationships/image" Target="media/image113.png"/><Relationship Id="rId213" Type="http://schemas.microsoft.com/office/2011/relationships/people" Target="people.xml"/><Relationship Id="rId2" Type="http://schemas.openxmlformats.org/officeDocument/2006/relationships/numbering" Target="numbering.xml"/><Relationship Id="rId29" Type="http://schemas.openxmlformats.org/officeDocument/2006/relationships/hyperlink" Target="file:///C:\Franke\Kunden\VDA-AK_25\xMCF_at_GitHub\createXSDforxMCF\V3.0r1\Documentation_xMCF_File_v3.0r1.docx" TargetMode="External"/><Relationship Id="rId24" Type="http://schemas.openxmlformats.org/officeDocument/2006/relationships/hyperlink" Target="file:///C:\Franke\Kunden\VDA-AK_25\xMCF_at_GitHub\createXSDforxMCF\V3.0r1\Documentation_xMCF_File_v3.0r1.docx" TargetMode="External"/><Relationship Id="rId40" Type="http://schemas.openxmlformats.org/officeDocument/2006/relationships/image" Target="media/image5.png"/><Relationship Id="rId45" Type="http://schemas.microsoft.com/office/2011/relationships/commentsExtended" Target="commentsExtended.xml"/><Relationship Id="rId66" Type="http://schemas.openxmlformats.org/officeDocument/2006/relationships/image" Target="media/image24.png"/><Relationship Id="rId87" Type="http://schemas.openxmlformats.org/officeDocument/2006/relationships/image" Target="media/image41.png"/><Relationship Id="rId110" Type="http://schemas.openxmlformats.org/officeDocument/2006/relationships/image" Target="media/image54.png"/><Relationship Id="rId115" Type="http://schemas.openxmlformats.org/officeDocument/2006/relationships/image" Target="media/image57.png"/><Relationship Id="rId131" Type="http://schemas.openxmlformats.org/officeDocument/2006/relationships/image" Target="media/image66.jpeg"/><Relationship Id="rId136" Type="http://schemas.openxmlformats.org/officeDocument/2006/relationships/image" Target="media/image71.jpeg"/><Relationship Id="rId157" Type="http://schemas.openxmlformats.org/officeDocument/2006/relationships/image" Target="media/image92.png"/><Relationship Id="rId178" Type="http://schemas.openxmlformats.org/officeDocument/2006/relationships/image" Target="media/image109.png"/><Relationship Id="rId61" Type="http://schemas.openxmlformats.org/officeDocument/2006/relationships/hyperlink" Target="http://www.google.com/patents/US7810231" TargetMode="External"/><Relationship Id="rId82" Type="http://schemas.openxmlformats.org/officeDocument/2006/relationships/hyperlink" Target="https://de.tox-pressotechnik.com/assets/countries/DE/pdf/TOX_Functional_Elements_85_de.pdf" TargetMode="External"/><Relationship Id="rId152" Type="http://schemas.openxmlformats.org/officeDocument/2006/relationships/image" Target="media/image87.png"/><Relationship Id="rId173" Type="http://schemas.openxmlformats.org/officeDocument/2006/relationships/image" Target="media/image106.wmf"/><Relationship Id="rId194" Type="http://schemas.openxmlformats.org/officeDocument/2006/relationships/image" Target="media/image121.png"/><Relationship Id="rId199" Type="http://schemas.openxmlformats.org/officeDocument/2006/relationships/image" Target="media/image126.png"/><Relationship Id="rId203" Type="http://schemas.openxmlformats.org/officeDocument/2006/relationships/image" Target="media/image130.png"/><Relationship Id="rId208" Type="http://schemas.openxmlformats.org/officeDocument/2006/relationships/hyperlink" Target="http://www.vda.de/de/publikationen/publikationen_downloads/index.html" TargetMode="External"/><Relationship Id="rId19" Type="http://schemas.openxmlformats.org/officeDocument/2006/relationships/hyperlink" Target="file:///C:\Franke\Kunden\VDA-AK_25\xMCF_at_GitHub\createXSDforxMCF\V3.0r1\Documentation_xMCF_File_v3.0r1.docx" TargetMode="External"/><Relationship Id="rId14" Type="http://schemas.openxmlformats.org/officeDocument/2006/relationships/hyperlink" Target="file:///C:\Franke\Kunden\VDA-AK_25\xMCF_at_GitHub\createXSDforxMCF\V3.0r1\Documentation_xMCF_File_v3.0r1.docx" TargetMode="External"/><Relationship Id="rId30" Type="http://schemas.openxmlformats.org/officeDocument/2006/relationships/hyperlink" Target="file:///C:\Franke\Kunden\VDA-AK_25\xMCF_at_GitHub\createXSDforxMCF\V3.0r1\Documentation_xMCF_File_v3.0r1.docx" TargetMode="External"/><Relationship Id="rId35" Type="http://schemas.openxmlformats.org/officeDocument/2006/relationships/hyperlink" Target="https://github.com/economidis-nick/createXSDforxMCF/blob/master/V3.0r1/Documentation_xMCF_File_v3.0r1.docx" TargetMode="External"/><Relationship Id="rId56" Type="http://schemas.openxmlformats.org/officeDocument/2006/relationships/image" Target="media/image15.png"/><Relationship Id="rId77" Type="http://schemas.openxmlformats.org/officeDocument/2006/relationships/image" Target="media/image34.png"/><Relationship Id="rId100" Type="http://schemas.openxmlformats.org/officeDocument/2006/relationships/image" Target="media/image48.png"/><Relationship Id="rId105" Type="http://schemas.openxmlformats.org/officeDocument/2006/relationships/hyperlink" Target="http://www.ejot-avdel.se/sites/default/files/product/files/Brochure_EJOT_FDS_en.pdf" TargetMode="External"/><Relationship Id="rId126" Type="http://schemas.openxmlformats.org/officeDocument/2006/relationships/image" Target="media/image64.jpeg"/><Relationship Id="rId147" Type="http://schemas.openxmlformats.org/officeDocument/2006/relationships/image" Target="media/image82.png"/><Relationship Id="rId168" Type="http://schemas.openxmlformats.org/officeDocument/2006/relationships/image" Target="media/image101.png"/><Relationship Id="rId8" Type="http://schemas.openxmlformats.org/officeDocument/2006/relationships/image" Target="media/image1.png"/><Relationship Id="rId51" Type="http://schemas.openxmlformats.org/officeDocument/2006/relationships/image" Target="media/image12.png"/><Relationship Id="rId72" Type="http://schemas.openxmlformats.org/officeDocument/2006/relationships/image" Target="media/image30.png"/><Relationship Id="rId93" Type="http://schemas.openxmlformats.org/officeDocument/2006/relationships/image" Target="media/image43.png"/><Relationship Id="rId98" Type="http://schemas.openxmlformats.org/officeDocument/2006/relationships/image" Target="media/image46.png"/><Relationship Id="rId121" Type="http://schemas.openxmlformats.org/officeDocument/2006/relationships/hyperlink" Target="http://commons.wikimedia.org/wiki/File:Circlips_interieur.png" TargetMode="External"/><Relationship Id="rId142" Type="http://schemas.openxmlformats.org/officeDocument/2006/relationships/image" Target="media/image77.png"/><Relationship Id="rId163" Type="http://schemas.openxmlformats.org/officeDocument/2006/relationships/image" Target="media/image97.png"/><Relationship Id="rId184" Type="http://schemas.openxmlformats.org/officeDocument/2006/relationships/image" Target="media/image114.png"/><Relationship Id="rId189" Type="http://schemas.openxmlformats.org/officeDocument/2006/relationships/oleObject" Target="embeddings/oleObject9.bin"/><Relationship Id="rId3" Type="http://schemas.openxmlformats.org/officeDocument/2006/relationships/styles" Target="styles.xml"/><Relationship Id="rId214" Type="http://schemas.openxmlformats.org/officeDocument/2006/relationships/theme" Target="theme/theme1.xml"/><Relationship Id="rId25" Type="http://schemas.openxmlformats.org/officeDocument/2006/relationships/hyperlink" Target="file:///C:\Franke\Kunden\VDA-AK_25\xMCF_at_GitHub\createXSDforxMCF\V3.0r1\Documentation_xMCF_File_v3.0r1.docx" TargetMode="External"/><Relationship Id="rId46" Type="http://schemas.microsoft.com/office/2016/09/relationships/commentsIds" Target="commentsIds.xml"/><Relationship Id="rId67" Type="http://schemas.openxmlformats.org/officeDocument/2006/relationships/image" Target="media/image25.png"/><Relationship Id="rId116" Type="http://schemas.openxmlformats.org/officeDocument/2006/relationships/hyperlink" Target="http://www.emersonindustrial.com/en-US/documentcenter/BransonUltrasonics/Plastic%20Joining/Non-Ultrasonics/Thermal%20Staking%20Design%20Guide%20pgs.pdf" TargetMode="External"/><Relationship Id="rId137" Type="http://schemas.openxmlformats.org/officeDocument/2006/relationships/image" Target="media/image72.jpeg"/><Relationship Id="rId158" Type="http://schemas.openxmlformats.org/officeDocument/2006/relationships/image" Target="media/image93.wmf"/><Relationship Id="rId20" Type="http://schemas.openxmlformats.org/officeDocument/2006/relationships/hyperlink" Target="file:///C:\Franke\Kunden\VDA-AK_25\xMCF_at_GitHub\createXSDforxMCF\V3.0r1\Documentation_xMCF_File_v3.0r1.docx" TargetMode="External"/><Relationship Id="rId41" Type="http://schemas.openxmlformats.org/officeDocument/2006/relationships/image" Target="media/image6.png"/><Relationship Id="rId62" Type="http://schemas.openxmlformats.org/officeDocument/2006/relationships/image" Target="media/image20.png"/><Relationship Id="rId83" Type="http://schemas.openxmlformats.org/officeDocument/2006/relationships/image" Target="media/image38.png"/><Relationship Id="rId88" Type="http://schemas.openxmlformats.org/officeDocument/2006/relationships/image" Target="http://upload.wikimedia.org/wikipedia/commons/thumb/6/61/Screw_head_types.svg/400px-Screw_head_types.svg.png" TargetMode="External"/><Relationship Id="rId111" Type="http://schemas.openxmlformats.org/officeDocument/2006/relationships/image" Target="media/image55.png"/><Relationship Id="rId132" Type="http://schemas.openxmlformats.org/officeDocument/2006/relationships/image" Target="media/image67.jpeg"/><Relationship Id="rId153" Type="http://schemas.openxmlformats.org/officeDocument/2006/relationships/image" Target="media/image88.png"/><Relationship Id="rId174" Type="http://schemas.openxmlformats.org/officeDocument/2006/relationships/oleObject" Target="embeddings/oleObject5.bin"/><Relationship Id="rId179" Type="http://schemas.openxmlformats.org/officeDocument/2006/relationships/image" Target="media/image110.png"/><Relationship Id="rId195" Type="http://schemas.openxmlformats.org/officeDocument/2006/relationships/image" Target="media/image122.png"/><Relationship Id="rId209" Type="http://schemas.openxmlformats.org/officeDocument/2006/relationships/hyperlink" Target="https://www.vda.de/de/services/Publikationen/fat-schriftenreihe-286.html" TargetMode="External"/><Relationship Id="rId190" Type="http://schemas.openxmlformats.org/officeDocument/2006/relationships/image" Target="media/image118.png"/><Relationship Id="rId204" Type="http://schemas.openxmlformats.org/officeDocument/2006/relationships/image" Target="media/image131.png"/><Relationship Id="rId15" Type="http://schemas.openxmlformats.org/officeDocument/2006/relationships/hyperlink" Target="file:///C:\Franke\Kunden\VDA-AK_25\xMCF_at_GitHub\createXSDforxMCF\V3.0r1\Documentation_xMCF_File_v3.0r1.docx" TargetMode="External"/><Relationship Id="rId36" Type="http://schemas.openxmlformats.org/officeDocument/2006/relationships/image" Target="media/image2.png"/><Relationship Id="rId57" Type="http://schemas.openxmlformats.org/officeDocument/2006/relationships/image" Target="media/image16.png"/><Relationship Id="rId106" Type="http://schemas.openxmlformats.org/officeDocument/2006/relationships/hyperlink" Target="https://www.youtube.com/watch?v=bnPBpN2y2FA" TargetMode="External"/><Relationship Id="rId127" Type="http://schemas.openxmlformats.org/officeDocument/2006/relationships/hyperlink" Target="http://www.boellhoff.de/files/jpg2/RIVTAC-Alu-Hybrid-low.jpg" TargetMode="External"/><Relationship Id="rId10" Type="http://schemas.openxmlformats.org/officeDocument/2006/relationships/hyperlink" Target="file:///C:\Franke\Kunden\VDA-AK_25\xMCF_at_GitHub\createXSDforxMCF\V3.0r1\Documentation_xMCF_File_v3.0r1.docx" TargetMode="External"/><Relationship Id="rId31" Type="http://schemas.openxmlformats.org/officeDocument/2006/relationships/hyperlink" Target="file:///C:\Franke\Kunden\VDA-AK_25\xMCF_at_GitHub\createXSDforxMCF\V3.0r1\Documentation_xMCF_File_v3.0r1.docx" TargetMode="External"/><Relationship Id="rId52" Type="http://schemas.openxmlformats.org/officeDocument/2006/relationships/hyperlink" Target="http://sfsintecusa.com/files/2011/09/Rivet-Brochure-Feb-2011.pdf" TargetMode="External"/><Relationship Id="rId73" Type="http://schemas.openxmlformats.org/officeDocument/2006/relationships/image" Target="media/image31.png"/><Relationship Id="rId78" Type="http://schemas.openxmlformats.org/officeDocument/2006/relationships/image" Target="media/image35.png"/><Relationship Id="rId94" Type="http://schemas.openxmlformats.org/officeDocument/2006/relationships/hyperlink" Target="http://upload.wikimedia.org/wikipedia/commons/0/00/Lead_and_pitch.png" TargetMode="External"/><Relationship Id="rId99" Type="http://schemas.openxmlformats.org/officeDocument/2006/relationships/image" Target="media/image47.png"/><Relationship Id="rId101" Type="http://schemas.openxmlformats.org/officeDocument/2006/relationships/hyperlink" Target="http://en.wikipedia.org/wiki/Friction_drilling" TargetMode="External"/><Relationship Id="rId122" Type="http://schemas.openxmlformats.org/officeDocument/2006/relationships/image" Target="media/image60.png"/><Relationship Id="rId143" Type="http://schemas.openxmlformats.org/officeDocument/2006/relationships/image" Target="media/image78.png"/><Relationship Id="rId148" Type="http://schemas.openxmlformats.org/officeDocument/2006/relationships/image" Target="media/image83.png"/><Relationship Id="rId164" Type="http://schemas.openxmlformats.org/officeDocument/2006/relationships/oleObject" Target="embeddings/oleObject4.bin"/><Relationship Id="rId169" Type="http://schemas.openxmlformats.org/officeDocument/2006/relationships/image" Target="media/image102.png"/><Relationship Id="rId185" Type="http://schemas.openxmlformats.org/officeDocument/2006/relationships/image" Target="media/image115.png"/><Relationship Id="rId4" Type="http://schemas.openxmlformats.org/officeDocument/2006/relationships/settings" Target="settings.xml"/><Relationship Id="rId9" Type="http://schemas.openxmlformats.org/officeDocument/2006/relationships/oleObject" Target="embeddings/oleObject1.bin"/><Relationship Id="rId180" Type="http://schemas.openxmlformats.org/officeDocument/2006/relationships/image" Target="media/image111.png"/><Relationship Id="rId210" Type="http://schemas.openxmlformats.org/officeDocument/2006/relationships/header" Target="header1.xml"/><Relationship Id="rId26" Type="http://schemas.openxmlformats.org/officeDocument/2006/relationships/hyperlink" Target="file:///C:\Franke\Kunden\VDA-AK_25\xMCF_at_GitHub\createXSDforxMCF\V3.0r1\Documentation_xMCF_File_v3.0r1.docx" TargetMode="External"/><Relationship Id="rId47" Type="http://schemas.openxmlformats.org/officeDocument/2006/relationships/image" Target="media/image8.png"/><Relationship Id="rId68" Type="http://schemas.openxmlformats.org/officeDocument/2006/relationships/image" Target="media/image26.png"/><Relationship Id="rId89" Type="http://schemas.openxmlformats.org/officeDocument/2006/relationships/hyperlink" Target="http://commons.wikimedia.org/wiki/File:Screw_head_types.svg" TargetMode="External"/><Relationship Id="rId112" Type="http://schemas.openxmlformats.org/officeDocument/2006/relationships/hyperlink" Target="http://www.tox-uk.com/uk/products/joining-systems/tox-clinch-procedure.html" TargetMode="External"/><Relationship Id="rId133" Type="http://schemas.openxmlformats.org/officeDocument/2006/relationships/image" Target="media/image68.jpeg"/><Relationship Id="rId154" Type="http://schemas.openxmlformats.org/officeDocument/2006/relationships/image" Target="media/image89.png"/><Relationship Id="rId175" Type="http://schemas.openxmlformats.org/officeDocument/2006/relationships/image" Target="media/image107.png"/><Relationship Id="rId196" Type="http://schemas.openxmlformats.org/officeDocument/2006/relationships/image" Target="media/image123.png"/><Relationship Id="rId200" Type="http://schemas.openxmlformats.org/officeDocument/2006/relationships/image" Target="media/image127.png"/><Relationship Id="rId16" Type="http://schemas.openxmlformats.org/officeDocument/2006/relationships/hyperlink" Target="file:///C:\Franke\Kunden\VDA-AK_25\xMCF_at_GitHub\createXSDforxMCF\V3.0r1\Documentation_xMCF_File_v3.0r1.docx"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en.wikipedia.org/wiki/Gram%E2%80%93Schmidt_process" TargetMode="External"/><Relationship Id="rId7" Type="http://schemas.openxmlformats.org/officeDocument/2006/relationships/hyperlink" Target="http://www.google.com/patents/EP1926918B1?cl=en" TargetMode="External"/><Relationship Id="rId2" Type="http://schemas.openxmlformats.org/officeDocument/2006/relationships/hyperlink" Target="http://en.wikipedia.org/wiki/SI" TargetMode="External"/><Relationship Id="rId1" Type="http://schemas.openxmlformats.org/officeDocument/2006/relationships/hyperlink" Target="http://www.w3.org/TR/xml11/" TargetMode="External"/><Relationship Id="rId6" Type="http://schemas.openxmlformats.org/officeDocument/2006/relationships/hyperlink" Target="http://en.wikipedia.org/wiki/Screw_thread" TargetMode="External"/><Relationship Id="rId5" Type="http://schemas.openxmlformats.org/officeDocument/2006/relationships/hyperlink" Target="https://en.wikipedia.org/wiki/Bolt_(fastener)" TargetMode="External"/><Relationship Id="rId4" Type="http://schemas.openxmlformats.org/officeDocument/2006/relationships/hyperlink" Target="http://en.wikipedia.org/wiki/Cross_product"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pnu\Application%20Data\Microsoft\Templates\xMCF.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DED9DAE-0E20-4FC1-A4AD-E1EDCF2363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xMCF.dot</Template>
  <TotalTime>0</TotalTime>
  <Pages>165</Pages>
  <Words>41368</Words>
  <Characters>260619</Characters>
  <Application>Microsoft Office Word</Application>
  <DocSecurity>0</DocSecurity>
  <Lines>2171</Lines>
  <Paragraphs>602</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χMCF (xMCF) - Extended Master Connection File</vt:lpstr>
      <vt:lpstr>χMCF (xMCF) - Extended Master Connection File</vt:lpstr>
    </vt:vector>
  </TitlesOfParts>
  <Company>VOLKSWAGEN GROUP</Company>
  <LinksUpToDate>false</LinksUpToDate>
  <CharactersWithSpaces>301385</CharactersWithSpaces>
  <SharedDoc>false</SharedDoc>
  <HLinks>
    <vt:vector size="1188" baseType="variant">
      <vt:variant>
        <vt:i4>983088</vt:i4>
      </vt:variant>
      <vt:variant>
        <vt:i4>1653</vt:i4>
      </vt:variant>
      <vt:variant>
        <vt:i4>0</vt:i4>
      </vt:variant>
      <vt:variant>
        <vt:i4>5</vt:i4>
      </vt:variant>
      <vt:variant>
        <vt:lpwstr>http://www.vda.de/de/publikationen/publikationen_downloads/index.html</vt:lpwstr>
      </vt:variant>
      <vt:variant>
        <vt:lpwstr/>
      </vt:variant>
      <vt:variant>
        <vt:i4>851968</vt:i4>
      </vt:variant>
      <vt:variant>
        <vt:i4>1542</vt:i4>
      </vt:variant>
      <vt:variant>
        <vt:i4>0</vt:i4>
      </vt:variant>
      <vt:variant>
        <vt:i4>5</vt:i4>
      </vt:variant>
      <vt:variant>
        <vt:lpwstr/>
      </vt:variant>
      <vt:variant>
        <vt:lpwstr>_Welding_Position</vt:lpwstr>
      </vt:variant>
      <vt:variant>
        <vt:i4>5505090</vt:i4>
      </vt:variant>
      <vt:variant>
        <vt:i4>1299</vt:i4>
      </vt:variant>
      <vt:variant>
        <vt:i4>0</vt:i4>
      </vt:variant>
      <vt:variant>
        <vt:i4>5</vt:i4>
      </vt:variant>
      <vt:variant>
        <vt:lpwstr>http://upload.wikimedia.org/wikipedia/commons/0/00/Lead_and_pitch.png</vt:lpwstr>
      </vt:variant>
      <vt:variant>
        <vt:lpwstr/>
      </vt:variant>
      <vt:variant>
        <vt:i4>6160391</vt:i4>
      </vt:variant>
      <vt:variant>
        <vt:i4>1290</vt:i4>
      </vt:variant>
      <vt:variant>
        <vt:i4>0</vt:i4>
      </vt:variant>
      <vt:variant>
        <vt:i4>5</vt:i4>
      </vt:variant>
      <vt:variant>
        <vt:lpwstr>http://creativecommons.org/licenses/by-sa/3.0/deed.en</vt:lpwstr>
      </vt:variant>
      <vt:variant>
        <vt:lpwstr/>
      </vt:variant>
      <vt:variant>
        <vt:i4>5046380</vt:i4>
      </vt:variant>
      <vt:variant>
        <vt:i4>1287</vt:i4>
      </vt:variant>
      <vt:variant>
        <vt:i4>0</vt:i4>
      </vt:variant>
      <vt:variant>
        <vt:i4>5</vt:i4>
      </vt:variant>
      <vt:variant>
        <vt:lpwstr>http://en.wikipedia.org/wiki/en:Creative_Commons</vt:lpwstr>
      </vt:variant>
      <vt:variant>
        <vt:lpwstr/>
      </vt:variant>
      <vt:variant>
        <vt:i4>1966168</vt:i4>
      </vt:variant>
      <vt:variant>
        <vt:i4>1284</vt:i4>
      </vt:variant>
      <vt:variant>
        <vt:i4>0</vt:i4>
      </vt:variant>
      <vt:variant>
        <vt:i4>5</vt:i4>
      </vt:variant>
      <vt:variant>
        <vt:lpwstr>http://commons.wikimedia.org/wiki/File:Screw_head_types.svg</vt:lpwstr>
      </vt:variant>
      <vt:variant>
        <vt:lpwstr/>
      </vt:variant>
      <vt:variant>
        <vt:i4>7995432</vt:i4>
      </vt:variant>
      <vt:variant>
        <vt:i4>1191</vt:i4>
      </vt:variant>
      <vt:variant>
        <vt:i4>0</vt:i4>
      </vt:variant>
      <vt:variant>
        <vt:i4>5</vt:i4>
      </vt:variant>
      <vt:variant>
        <vt:lpwstr/>
      </vt:variant>
      <vt:variant>
        <vt:lpwstr>ReferenceFATXML2011</vt:lpwstr>
      </vt:variant>
      <vt:variant>
        <vt:i4>393222</vt:i4>
      </vt:variant>
      <vt:variant>
        <vt:i4>1179</vt:i4>
      </vt:variant>
      <vt:variant>
        <vt:i4>0</vt:i4>
      </vt:variant>
      <vt:variant>
        <vt:i4>5</vt:i4>
      </vt:variant>
      <vt:variant>
        <vt:lpwstr/>
      </vt:variant>
      <vt:variant>
        <vt:lpwstr>ReferenceMik20062</vt:lpwstr>
      </vt:variant>
      <vt:variant>
        <vt:i4>7995432</vt:i4>
      </vt:variant>
      <vt:variant>
        <vt:i4>1170</vt:i4>
      </vt:variant>
      <vt:variant>
        <vt:i4>0</vt:i4>
      </vt:variant>
      <vt:variant>
        <vt:i4>5</vt:i4>
      </vt:variant>
      <vt:variant>
        <vt:lpwstr/>
      </vt:variant>
      <vt:variant>
        <vt:lpwstr>ReferenceFATXML2011</vt:lpwstr>
      </vt:variant>
      <vt:variant>
        <vt:i4>1114159</vt:i4>
      </vt:variant>
      <vt:variant>
        <vt:i4>1164</vt:i4>
      </vt:variant>
      <vt:variant>
        <vt:i4>0</vt:i4>
      </vt:variant>
      <vt:variant>
        <vt:i4>5</vt:i4>
      </vt:variant>
      <vt:variant>
        <vt:lpwstr>http://en.wikipedia.org/wiki/ISO_8601</vt:lpwstr>
      </vt:variant>
      <vt:variant>
        <vt:lpwstr/>
      </vt:variant>
      <vt:variant>
        <vt:i4>1703988</vt:i4>
      </vt:variant>
      <vt:variant>
        <vt:i4>1094</vt:i4>
      </vt:variant>
      <vt:variant>
        <vt:i4>0</vt:i4>
      </vt:variant>
      <vt:variant>
        <vt:i4>5</vt:i4>
      </vt:variant>
      <vt:variant>
        <vt:lpwstr/>
      </vt:variant>
      <vt:variant>
        <vt:lpwstr>_Toc414843079</vt:lpwstr>
      </vt:variant>
      <vt:variant>
        <vt:i4>1703988</vt:i4>
      </vt:variant>
      <vt:variant>
        <vt:i4>1088</vt:i4>
      </vt:variant>
      <vt:variant>
        <vt:i4>0</vt:i4>
      </vt:variant>
      <vt:variant>
        <vt:i4>5</vt:i4>
      </vt:variant>
      <vt:variant>
        <vt:lpwstr/>
      </vt:variant>
      <vt:variant>
        <vt:lpwstr>_Toc414843078</vt:lpwstr>
      </vt:variant>
      <vt:variant>
        <vt:i4>1703988</vt:i4>
      </vt:variant>
      <vt:variant>
        <vt:i4>1082</vt:i4>
      </vt:variant>
      <vt:variant>
        <vt:i4>0</vt:i4>
      </vt:variant>
      <vt:variant>
        <vt:i4>5</vt:i4>
      </vt:variant>
      <vt:variant>
        <vt:lpwstr/>
      </vt:variant>
      <vt:variant>
        <vt:lpwstr>_Toc414843077</vt:lpwstr>
      </vt:variant>
      <vt:variant>
        <vt:i4>1703988</vt:i4>
      </vt:variant>
      <vt:variant>
        <vt:i4>1076</vt:i4>
      </vt:variant>
      <vt:variant>
        <vt:i4>0</vt:i4>
      </vt:variant>
      <vt:variant>
        <vt:i4>5</vt:i4>
      </vt:variant>
      <vt:variant>
        <vt:lpwstr/>
      </vt:variant>
      <vt:variant>
        <vt:lpwstr>_Toc414843076</vt:lpwstr>
      </vt:variant>
      <vt:variant>
        <vt:i4>1703988</vt:i4>
      </vt:variant>
      <vt:variant>
        <vt:i4>1070</vt:i4>
      </vt:variant>
      <vt:variant>
        <vt:i4>0</vt:i4>
      </vt:variant>
      <vt:variant>
        <vt:i4>5</vt:i4>
      </vt:variant>
      <vt:variant>
        <vt:lpwstr/>
      </vt:variant>
      <vt:variant>
        <vt:lpwstr>_Toc414843075</vt:lpwstr>
      </vt:variant>
      <vt:variant>
        <vt:i4>1703988</vt:i4>
      </vt:variant>
      <vt:variant>
        <vt:i4>1064</vt:i4>
      </vt:variant>
      <vt:variant>
        <vt:i4>0</vt:i4>
      </vt:variant>
      <vt:variant>
        <vt:i4>5</vt:i4>
      </vt:variant>
      <vt:variant>
        <vt:lpwstr/>
      </vt:variant>
      <vt:variant>
        <vt:lpwstr>_Toc414843074</vt:lpwstr>
      </vt:variant>
      <vt:variant>
        <vt:i4>1703988</vt:i4>
      </vt:variant>
      <vt:variant>
        <vt:i4>1058</vt:i4>
      </vt:variant>
      <vt:variant>
        <vt:i4>0</vt:i4>
      </vt:variant>
      <vt:variant>
        <vt:i4>5</vt:i4>
      </vt:variant>
      <vt:variant>
        <vt:lpwstr/>
      </vt:variant>
      <vt:variant>
        <vt:lpwstr>_Toc414843073</vt:lpwstr>
      </vt:variant>
      <vt:variant>
        <vt:i4>1703988</vt:i4>
      </vt:variant>
      <vt:variant>
        <vt:i4>1052</vt:i4>
      </vt:variant>
      <vt:variant>
        <vt:i4>0</vt:i4>
      </vt:variant>
      <vt:variant>
        <vt:i4>5</vt:i4>
      </vt:variant>
      <vt:variant>
        <vt:lpwstr/>
      </vt:variant>
      <vt:variant>
        <vt:lpwstr>_Toc414843072</vt:lpwstr>
      </vt:variant>
      <vt:variant>
        <vt:i4>1703988</vt:i4>
      </vt:variant>
      <vt:variant>
        <vt:i4>1046</vt:i4>
      </vt:variant>
      <vt:variant>
        <vt:i4>0</vt:i4>
      </vt:variant>
      <vt:variant>
        <vt:i4>5</vt:i4>
      </vt:variant>
      <vt:variant>
        <vt:lpwstr/>
      </vt:variant>
      <vt:variant>
        <vt:lpwstr>_Toc414843071</vt:lpwstr>
      </vt:variant>
      <vt:variant>
        <vt:i4>1703988</vt:i4>
      </vt:variant>
      <vt:variant>
        <vt:i4>1040</vt:i4>
      </vt:variant>
      <vt:variant>
        <vt:i4>0</vt:i4>
      </vt:variant>
      <vt:variant>
        <vt:i4>5</vt:i4>
      </vt:variant>
      <vt:variant>
        <vt:lpwstr/>
      </vt:variant>
      <vt:variant>
        <vt:lpwstr>_Toc414843070</vt:lpwstr>
      </vt:variant>
      <vt:variant>
        <vt:i4>1769524</vt:i4>
      </vt:variant>
      <vt:variant>
        <vt:i4>1034</vt:i4>
      </vt:variant>
      <vt:variant>
        <vt:i4>0</vt:i4>
      </vt:variant>
      <vt:variant>
        <vt:i4>5</vt:i4>
      </vt:variant>
      <vt:variant>
        <vt:lpwstr/>
      </vt:variant>
      <vt:variant>
        <vt:lpwstr>_Toc414843069</vt:lpwstr>
      </vt:variant>
      <vt:variant>
        <vt:i4>1769524</vt:i4>
      </vt:variant>
      <vt:variant>
        <vt:i4>1028</vt:i4>
      </vt:variant>
      <vt:variant>
        <vt:i4>0</vt:i4>
      </vt:variant>
      <vt:variant>
        <vt:i4>5</vt:i4>
      </vt:variant>
      <vt:variant>
        <vt:lpwstr/>
      </vt:variant>
      <vt:variant>
        <vt:lpwstr>_Toc414843068</vt:lpwstr>
      </vt:variant>
      <vt:variant>
        <vt:i4>1769524</vt:i4>
      </vt:variant>
      <vt:variant>
        <vt:i4>1022</vt:i4>
      </vt:variant>
      <vt:variant>
        <vt:i4>0</vt:i4>
      </vt:variant>
      <vt:variant>
        <vt:i4>5</vt:i4>
      </vt:variant>
      <vt:variant>
        <vt:lpwstr/>
      </vt:variant>
      <vt:variant>
        <vt:lpwstr>_Toc414843067</vt:lpwstr>
      </vt:variant>
      <vt:variant>
        <vt:i4>1769524</vt:i4>
      </vt:variant>
      <vt:variant>
        <vt:i4>1016</vt:i4>
      </vt:variant>
      <vt:variant>
        <vt:i4>0</vt:i4>
      </vt:variant>
      <vt:variant>
        <vt:i4>5</vt:i4>
      </vt:variant>
      <vt:variant>
        <vt:lpwstr/>
      </vt:variant>
      <vt:variant>
        <vt:lpwstr>_Toc414843066</vt:lpwstr>
      </vt:variant>
      <vt:variant>
        <vt:i4>1769524</vt:i4>
      </vt:variant>
      <vt:variant>
        <vt:i4>1010</vt:i4>
      </vt:variant>
      <vt:variant>
        <vt:i4>0</vt:i4>
      </vt:variant>
      <vt:variant>
        <vt:i4>5</vt:i4>
      </vt:variant>
      <vt:variant>
        <vt:lpwstr/>
      </vt:variant>
      <vt:variant>
        <vt:lpwstr>_Toc414843065</vt:lpwstr>
      </vt:variant>
      <vt:variant>
        <vt:i4>1769524</vt:i4>
      </vt:variant>
      <vt:variant>
        <vt:i4>1004</vt:i4>
      </vt:variant>
      <vt:variant>
        <vt:i4>0</vt:i4>
      </vt:variant>
      <vt:variant>
        <vt:i4>5</vt:i4>
      </vt:variant>
      <vt:variant>
        <vt:lpwstr/>
      </vt:variant>
      <vt:variant>
        <vt:lpwstr>_Toc414843064</vt:lpwstr>
      </vt:variant>
      <vt:variant>
        <vt:i4>1769524</vt:i4>
      </vt:variant>
      <vt:variant>
        <vt:i4>998</vt:i4>
      </vt:variant>
      <vt:variant>
        <vt:i4>0</vt:i4>
      </vt:variant>
      <vt:variant>
        <vt:i4>5</vt:i4>
      </vt:variant>
      <vt:variant>
        <vt:lpwstr/>
      </vt:variant>
      <vt:variant>
        <vt:lpwstr>_Toc414843063</vt:lpwstr>
      </vt:variant>
      <vt:variant>
        <vt:i4>1769524</vt:i4>
      </vt:variant>
      <vt:variant>
        <vt:i4>992</vt:i4>
      </vt:variant>
      <vt:variant>
        <vt:i4>0</vt:i4>
      </vt:variant>
      <vt:variant>
        <vt:i4>5</vt:i4>
      </vt:variant>
      <vt:variant>
        <vt:lpwstr/>
      </vt:variant>
      <vt:variant>
        <vt:lpwstr>_Toc414843062</vt:lpwstr>
      </vt:variant>
      <vt:variant>
        <vt:i4>1769524</vt:i4>
      </vt:variant>
      <vt:variant>
        <vt:i4>986</vt:i4>
      </vt:variant>
      <vt:variant>
        <vt:i4>0</vt:i4>
      </vt:variant>
      <vt:variant>
        <vt:i4>5</vt:i4>
      </vt:variant>
      <vt:variant>
        <vt:lpwstr/>
      </vt:variant>
      <vt:variant>
        <vt:lpwstr>_Toc414843061</vt:lpwstr>
      </vt:variant>
      <vt:variant>
        <vt:i4>1769524</vt:i4>
      </vt:variant>
      <vt:variant>
        <vt:i4>980</vt:i4>
      </vt:variant>
      <vt:variant>
        <vt:i4>0</vt:i4>
      </vt:variant>
      <vt:variant>
        <vt:i4>5</vt:i4>
      </vt:variant>
      <vt:variant>
        <vt:lpwstr/>
      </vt:variant>
      <vt:variant>
        <vt:lpwstr>_Toc414843060</vt:lpwstr>
      </vt:variant>
      <vt:variant>
        <vt:i4>1572916</vt:i4>
      </vt:variant>
      <vt:variant>
        <vt:i4>974</vt:i4>
      </vt:variant>
      <vt:variant>
        <vt:i4>0</vt:i4>
      </vt:variant>
      <vt:variant>
        <vt:i4>5</vt:i4>
      </vt:variant>
      <vt:variant>
        <vt:lpwstr/>
      </vt:variant>
      <vt:variant>
        <vt:lpwstr>_Toc414843059</vt:lpwstr>
      </vt:variant>
      <vt:variant>
        <vt:i4>1572916</vt:i4>
      </vt:variant>
      <vt:variant>
        <vt:i4>968</vt:i4>
      </vt:variant>
      <vt:variant>
        <vt:i4>0</vt:i4>
      </vt:variant>
      <vt:variant>
        <vt:i4>5</vt:i4>
      </vt:variant>
      <vt:variant>
        <vt:lpwstr/>
      </vt:variant>
      <vt:variant>
        <vt:lpwstr>_Toc414843058</vt:lpwstr>
      </vt:variant>
      <vt:variant>
        <vt:i4>1572916</vt:i4>
      </vt:variant>
      <vt:variant>
        <vt:i4>962</vt:i4>
      </vt:variant>
      <vt:variant>
        <vt:i4>0</vt:i4>
      </vt:variant>
      <vt:variant>
        <vt:i4>5</vt:i4>
      </vt:variant>
      <vt:variant>
        <vt:lpwstr/>
      </vt:variant>
      <vt:variant>
        <vt:lpwstr>_Toc414843057</vt:lpwstr>
      </vt:variant>
      <vt:variant>
        <vt:i4>1572916</vt:i4>
      </vt:variant>
      <vt:variant>
        <vt:i4>956</vt:i4>
      </vt:variant>
      <vt:variant>
        <vt:i4>0</vt:i4>
      </vt:variant>
      <vt:variant>
        <vt:i4>5</vt:i4>
      </vt:variant>
      <vt:variant>
        <vt:lpwstr/>
      </vt:variant>
      <vt:variant>
        <vt:lpwstr>_Toc414843056</vt:lpwstr>
      </vt:variant>
      <vt:variant>
        <vt:i4>1572916</vt:i4>
      </vt:variant>
      <vt:variant>
        <vt:i4>950</vt:i4>
      </vt:variant>
      <vt:variant>
        <vt:i4>0</vt:i4>
      </vt:variant>
      <vt:variant>
        <vt:i4>5</vt:i4>
      </vt:variant>
      <vt:variant>
        <vt:lpwstr/>
      </vt:variant>
      <vt:variant>
        <vt:lpwstr>_Toc414843055</vt:lpwstr>
      </vt:variant>
      <vt:variant>
        <vt:i4>1572916</vt:i4>
      </vt:variant>
      <vt:variant>
        <vt:i4>944</vt:i4>
      </vt:variant>
      <vt:variant>
        <vt:i4>0</vt:i4>
      </vt:variant>
      <vt:variant>
        <vt:i4>5</vt:i4>
      </vt:variant>
      <vt:variant>
        <vt:lpwstr/>
      </vt:variant>
      <vt:variant>
        <vt:lpwstr>_Toc414843054</vt:lpwstr>
      </vt:variant>
      <vt:variant>
        <vt:i4>1572916</vt:i4>
      </vt:variant>
      <vt:variant>
        <vt:i4>938</vt:i4>
      </vt:variant>
      <vt:variant>
        <vt:i4>0</vt:i4>
      </vt:variant>
      <vt:variant>
        <vt:i4>5</vt:i4>
      </vt:variant>
      <vt:variant>
        <vt:lpwstr/>
      </vt:variant>
      <vt:variant>
        <vt:lpwstr>_Toc414843053</vt:lpwstr>
      </vt:variant>
      <vt:variant>
        <vt:i4>1572916</vt:i4>
      </vt:variant>
      <vt:variant>
        <vt:i4>932</vt:i4>
      </vt:variant>
      <vt:variant>
        <vt:i4>0</vt:i4>
      </vt:variant>
      <vt:variant>
        <vt:i4>5</vt:i4>
      </vt:variant>
      <vt:variant>
        <vt:lpwstr/>
      </vt:variant>
      <vt:variant>
        <vt:lpwstr>_Toc414843052</vt:lpwstr>
      </vt:variant>
      <vt:variant>
        <vt:i4>1572916</vt:i4>
      </vt:variant>
      <vt:variant>
        <vt:i4>926</vt:i4>
      </vt:variant>
      <vt:variant>
        <vt:i4>0</vt:i4>
      </vt:variant>
      <vt:variant>
        <vt:i4>5</vt:i4>
      </vt:variant>
      <vt:variant>
        <vt:lpwstr/>
      </vt:variant>
      <vt:variant>
        <vt:lpwstr>_Toc414843051</vt:lpwstr>
      </vt:variant>
      <vt:variant>
        <vt:i4>1572916</vt:i4>
      </vt:variant>
      <vt:variant>
        <vt:i4>920</vt:i4>
      </vt:variant>
      <vt:variant>
        <vt:i4>0</vt:i4>
      </vt:variant>
      <vt:variant>
        <vt:i4>5</vt:i4>
      </vt:variant>
      <vt:variant>
        <vt:lpwstr/>
      </vt:variant>
      <vt:variant>
        <vt:lpwstr>_Toc414843050</vt:lpwstr>
      </vt:variant>
      <vt:variant>
        <vt:i4>1638452</vt:i4>
      </vt:variant>
      <vt:variant>
        <vt:i4>914</vt:i4>
      </vt:variant>
      <vt:variant>
        <vt:i4>0</vt:i4>
      </vt:variant>
      <vt:variant>
        <vt:i4>5</vt:i4>
      </vt:variant>
      <vt:variant>
        <vt:lpwstr/>
      </vt:variant>
      <vt:variant>
        <vt:lpwstr>_Toc414843049</vt:lpwstr>
      </vt:variant>
      <vt:variant>
        <vt:i4>1638452</vt:i4>
      </vt:variant>
      <vt:variant>
        <vt:i4>908</vt:i4>
      </vt:variant>
      <vt:variant>
        <vt:i4>0</vt:i4>
      </vt:variant>
      <vt:variant>
        <vt:i4>5</vt:i4>
      </vt:variant>
      <vt:variant>
        <vt:lpwstr/>
      </vt:variant>
      <vt:variant>
        <vt:lpwstr>_Toc414843048</vt:lpwstr>
      </vt:variant>
      <vt:variant>
        <vt:i4>1638452</vt:i4>
      </vt:variant>
      <vt:variant>
        <vt:i4>902</vt:i4>
      </vt:variant>
      <vt:variant>
        <vt:i4>0</vt:i4>
      </vt:variant>
      <vt:variant>
        <vt:i4>5</vt:i4>
      </vt:variant>
      <vt:variant>
        <vt:lpwstr/>
      </vt:variant>
      <vt:variant>
        <vt:lpwstr>_Toc414843047</vt:lpwstr>
      </vt:variant>
      <vt:variant>
        <vt:i4>1638452</vt:i4>
      </vt:variant>
      <vt:variant>
        <vt:i4>896</vt:i4>
      </vt:variant>
      <vt:variant>
        <vt:i4>0</vt:i4>
      </vt:variant>
      <vt:variant>
        <vt:i4>5</vt:i4>
      </vt:variant>
      <vt:variant>
        <vt:lpwstr/>
      </vt:variant>
      <vt:variant>
        <vt:lpwstr>_Toc414843046</vt:lpwstr>
      </vt:variant>
      <vt:variant>
        <vt:i4>1638452</vt:i4>
      </vt:variant>
      <vt:variant>
        <vt:i4>890</vt:i4>
      </vt:variant>
      <vt:variant>
        <vt:i4>0</vt:i4>
      </vt:variant>
      <vt:variant>
        <vt:i4>5</vt:i4>
      </vt:variant>
      <vt:variant>
        <vt:lpwstr/>
      </vt:variant>
      <vt:variant>
        <vt:lpwstr>_Toc414843045</vt:lpwstr>
      </vt:variant>
      <vt:variant>
        <vt:i4>1638452</vt:i4>
      </vt:variant>
      <vt:variant>
        <vt:i4>884</vt:i4>
      </vt:variant>
      <vt:variant>
        <vt:i4>0</vt:i4>
      </vt:variant>
      <vt:variant>
        <vt:i4>5</vt:i4>
      </vt:variant>
      <vt:variant>
        <vt:lpwstr/>
      </vt:variant>
      <vt:variant>
        <vt:lpwstr>_Toc414843044</vt:lpwstr>
      </vt:variant>
      <vt:variant>
        <vt:i4>1638452</vt:i4>
      </vt:variant>
      <vt:variant>
        <vt:i4>878</vt:i4>
      </vt:variant>
      <vt:variant>
        <vt:i4>0</vt:i4>
      </vt:variant>
      <vt:variant>
        <vt:i4>5</vt:i4>
      </vt:variant>
      <vt:variant>
        <vt:lpwstr/>
      </vt:variant>
      <vt:variant>
        <vt:lpwstr>_Toc414843043</vt:lpwstr>
      </vt:variant>
      <vt:variant>
        <vt:i4>1638452</vt:i4>
      </vt:variant>
      <vt:variant>
        <vt:i4>872</vt:i4>
      </vt:variant>
      <vt:variant>
        <vt:i4>0</vt:i4>
      </vt:variant>
      <vt:variant>
        <vt:i4>5</vt:i4>
      </vt:variant>
      <vt:variant>
        <vt:lpwstr/>
      </vt:variant>
      <vt:variant>
        <vt:lpwstr>_Toc414843042</vt:lpwstr>
      </vt:variant>
      <vt:variant>
        <vt:i4>1638452</vt:i4>
      </vt:variant>
      <vt:variant>
        <vt:i4>866</vt:i4>
      </vt:variant>
      <vt:variant>
        <vt:i4>0</vt:i4>
      </vt:variant>
      <vt:variant>
        <vt:i4>5</vt:i4>
      </vt:variant>
      <vt:variant>
        <vt:lpwstr/>
      </vt:variant>
      <vt:variant>
        <vt:lpwstr>_Toc414843041</vt:lpwstr>
      </vt:variant>
      <vt:variant>
        <vt:i4>1638452</vt:i4>
      </vt:variant>
      <vt:variant>
        <vt:i4>860</vt:i4>
      </vt:variant>
      <vt:variant>
        <vt:i4>0</vt:i4>
      </vt:variant>
      <vt:variant>
        <vt:i4>5</vt:i4>
      </vt:variant>
      <vt:variant>
        <vt:lpwstr/>
      </vt:variant>
      <vt:variant>
        <vt:lpwstr>_Toc414843040</vt:lpwstr>
      </vt:variant>
      <vt:variant>
        <vt:i4>1966132</vt:i4>
      </vt:variant>
      <vt:variant>
        <vt:i4>854</vt:i4>
      </vt:variant>
      <vt:variant>
        <vt:i4>0</vt:i4>
      </vt:variant>
      <vt:variant>
        <vt:i4>5</vt:i4>
      </vt:variant>
      <vt:variant>
        <vt:lpwstr/>
      </vt:variant>
      <vt:variant>
        <vt:lpwstr>_Toc414843039</vt:lpwstr>
      </vt:variant>
      <vt:variant>
        <vt:i4>1966132</vt:i4>
      </vt:variant>
      <vt:variant>
        <vt:i4>848</vt:i4>
      </vt:variant>
      <vt:variant>
        <vt:i4>0</vt:i4>
      </vt:variant>
      <vt:variant>
        <vt:i4>5</vt:i4>
      </vt:variant>
      <vt:variant>
        <vt:lpwstr/>
      </vt:variant>
      <vt:variant>
        <vt:lpwstr>_Toc414843038</vt:lpwstr>
      </vt:variant>
      <vt:variant>
        <vt:i4>1966132</vt:i4>
      </vt:variant>
      <vt:variant>
        <vt:i4>842</vt:i4>
      </vt:variant>
      <vt:variant>
        <vt:i4>0</vt:i4>
      </vt:variant>
      <vt:variant>
        <vt:i4>5</vt:i4>
      </vt:variant>
      <vt:variant>
        <vt:lpwstr/>
      </vt:variant>
      <vt:variant>
        <vt:lpwstr>_Toc414843037</vt:lpwstr>
      </vt:variant>
      <vt:variant>
        <vt:i4>1966132</vt:i4>
      </vt:variant>
      <vt:variant>
        <vt:i4>836</vt:i4>
      </vt:variant>
      <vt:variant>
        <vt:i4>0</vt:i4>
      </vt:variant>
      <vt:variant>
        <vt:i4>5</vt:i4>
      </vt:variant>
      <vt:variant>
        <vt:lpwstr/>
      </vt:variant>
      <vt:variant>
        <vt:lpwstr>_Toc414843036</vt:lpwstr>
      </vt:variant>
      <vt:variant>
        <vt:i4>1966132</vt:i4>
      </vt:variant>
      <vt:variant>
        <vt:i4>830</vt:i4>
      </vt:variant>
      <vt:variant>
        <vt:i4>0</vt:i4>
      </vt:variant>
      <vt:variant>
        <vt:i4>5</vt:i4>
      </vt:variant>
      <vt:variant>
        <vt:lpwstr/>
      </vt:variant>
      <vt:variant>
        <vt:lpwstr>_Toc414843035</vt:lpwstr>
      </vt:variant>
      <vt:variant>
        <vt:i4>1966132</vt:i4>
      </vt:variant>
      <vt:variant>
        <vt:i4>824</vt:i4>
      </vt:variant>
      <vt:variant>
        <vt:i4>0</vt:i4>
      </vt:variant>
      <vt:variant>
        <vt:i4>5</vt:i4>
      </vt:variant>
      <vt:variant>
        <vt:lpwstr/>
      </vt:variant>
      <vt:variant>
        <vt:lpwstr>_Toc414843034</vt:lpwstr>
      </vt:variant>
      <vt:variant>
        <vt:i4>1966132</vt:i4>
      </vt:variant>
      <vt:variant>
        <vt:i4>818</vt:i4>
      </vt:variant>
      <vt:variant>
        <vt:i4>0</vt:i4>
      </vt:variant>
      <vt:variant>
        <vt:i4>5</vt:i4>
      </vt:variant>
      <vt:variant>
        <vt:lpwstr/>
      </vt:variant>
      <vt:variant>
        <vt:lpwstr>_Toc414843033</vt:lpwstr>
      </vt:variant>
      <vt:variant>
        <vt:i4>1966132</vt:i4>
      </vt:variant>
      <vt:variant>
        <vt:i4>812</vt:i4>
      </vt:variant>
      <vt:variant>
        <vt:i4>0</vt:i4>
      </vt:variant>
      <vt:variant>
        <vt:i4>5</vt:i4>
      </vt:variant>
      <vt:variant>
        <vt:lpwstr/>
      </vt:variant>
      <vt:variant>
        <vt:lpwstr>_Toc414843032</vt:lpwstr>
      </vt:variant>
      <vt:variant>
        <vt:i4>1966132</vt:i4>
      </vt:variant>
      <vt:variant>
        <vt:i4>806</vt:i4>
      </vt:variant>
      <vt:variant>
        <vt:i4>0</vt:i4>
      </vt:variant>
      <vt:variant>
        <vt:i4>5</vt:i4>
      </vt:variant>
      <vt:variant>
        <vt:lpwstr/>
      </vt:variant>
      <vt:variant>
        <vt:lpwstr>_Toc414843031</vt:lpwstr>
      </vt:variant>
      <vt:variant>
        <vt:i4>1966132</vt:i4>
      </vt:variant>
      <vt:variant>
        <vt:i4>800</vt:i4>
      </vt:variant>
      <vt:variant>
        <vt:i4>0</vt:i4>
      </vt:variant>
      <vt:variant>
        <vt:i4>5</vt:i4>
      </vt:variant>
      <vt:variant>
        <vt:lpwstr/>
      </vt:variant>
      <vt:variant>
        <vt:lpwstr>_Toc414843030</vt:lpwstr>
      </vt:variant>
      <vt:variant>
        <vt:i4>2031668</vt:i4>
      </vt:variant>
      <vt:variant>
        <vt:i4>794</vt:i4>
      </vt:variant>
      <vt:variant>
        <vt:i4>0</vt:i4>
      </vt:variant>
      <vt:variant>
        <vt:i4>5</vt:i4>
      </vt:variant>
      <vt:variant>
        <vt:lpwstr/>
      </vt:variant>
      <vt:variant>
        <vt:lpwstr>_Toc414843029</vt:lpwstr>
      </vt:variant>
      <vt:variant>
        <vt:i4>2031668</vt:i4>
      </vt:variant>
      <vt:variant>
        <vt:i4>788</vt:i4>
      </vt:variant>
      <vt:variant>
        <vt:i4>0</vt:i4>
      </vt:variant>
      <vt:variant>
        <vt:i4>5</vt:i4>
      </vt:variant>
      <vt:variant>
        <vt:lpwstr/>
      </vt:variant>
      <vt:variant>
        <vt:lpwstr>_Toc414843028</vt:lpwstr>
      </vt:variant>
      <vt:variant>
        <vt:i4>2031668</vt:i4>
      </vt:variant>
      <vt:variant>
        <vt:i4>782</vt:i4>
      </vt:variant>
      <vt:variant>
        <vt:i4>0</vt:i4>
      </vt:variant>
      <vt:variant>
        <vt:i4>5</vt:i4>
      </vt:variant>
      <vt:variant>
        <vt:lpwstr/>
      </vt:variant>
      <vt:variant>
        <vt:lpwstr>_Toc414843027</vt:lpwstr>
      </vt:variant>
      <vt:variant>
        <vt:i4>2031668</vt:i4>
      </vt:variant>
      <vt:variant>
        <vt:i4>776</vt:i4>
      </vt:variant>
      <vt:variant>
        <vt:i4>0</vt:i4>
      </vt:variant>
      <vt:variant>
        <vt:i4>5</vt:i4>
      </vt:variant>
      <vt:variant>
        <vt:lpwstr/>
      </vt:variant>
      <vt:variant>
        <vt:lpwstr>_Toc414843026</vt:lpwstr>
      </vt:variant>
      <vt:variant>
        <vt:i4>2031668</vt:i4>
      </vt:variant>
      <vt:variant>
        <vt:i4>770</vt:i4>
      </vt:variant>
      <vt:variant>
        <vt:i4>0</vt:i4>
      </vt:variant>
      <vt:variant>
        <vt:i4>5</vt:i4>
      </vt:variant>
      <vt:variant>
        <vt:lpwstr/>
      </vt:variant>
      <vt:variant>
        <vt:lpwstr>_Toc414843025</vt:lpwstr>
      </vt:variant>
      <vt:variant>
        <vt:i4>2031668</vt:i4>
      </vt:variant>
      <vt:variant>
        <vt:i4>764</vt:i4>
      </vt:variant>
      <vt:variant>
        <vt:i4>0</vt:i4>
      </vt:variant>
      <vt:variant>
        <vt:i4>5</vt:i4>
      </vt:variant>
      <vt:variant>
        <vt:lpwstr/>
      </vt:variant>
      <vt:variant>
        <vt:lpwstr>_Toc414843024</vt:lpwstr>
      </vt:variant>
      <vt:variant>
        <vt:i4>2031668</vt:i4>
      </vt:variant>
      <vt:variant>
        <vt:i4>758</vt:i4>
      </vt:variant>
      <vt:variant>
        <vt:i4>0</vt:i4>
      </vt:variant>
      <vt:variant>
        <vt:i4>5</vt:i4>
      </vt:variant>
      <vt:variant>
        <vt:lpwstr/>
      </vt:variant>
      <vt:variant>
        <vt:lpwstr>_Toc414843023</vt:lpwstr>
      </vt:variant>
      <vt:variant>
        <vt:i4>2031668</vt:i4>
      </vt:variant>
      <vt:variant>
        <vt:i4>752</vt:i4>
      </vt:variant>
      <vt:variant>
        <vt:i4>0</vt:i4>
      </vt:variant>
      <vt:variant>
        <vt:i4>5</vt:i4>
      </vt:variant>
      <vt:variant>
        <vt:lpwstr/>
      </vt:variant>
      <vt:variant>
        <vt:lpwstr>_Toc414843022</vt:lpwstr>
      </vt:variant>
      <vt:variant>
        <vt:i4>2031668</vt:i4>
      </vt:variant>
      <vt:variant>
        <vt:i4>746</vt:i4>
      </vt:variant>
      <vt:variant>
        <vt:i4>0</vt:i4>
      </vt:variant>
      <vt:variant>
        <vt:i4>5</vt:i4>
      </vt:variant>
      <vt:variant>
        <vt:lpwstr/>
      </vt:variant>
      <vt:variant>
        <vt:lpwstr>_Toc414843021</vt:lpwstr>
      </vt:variant>
      <vt:variant>
        <vt:i4>2031668</vt:i4>
      </vt:variant>
      <vt:variant>
        <vt:i4>740</vt:i4>
      </vt:variant>
      <vt:variant>
        <vt:i4>0</vt:i4>
      </vt:variant>
      <vt:variant>
        <vt:i4>5</vt:i4>
      </vt:variant>
      <vt:variant>
        <vt:lpwstr/>
      </vt:variant>
      <vt:variant>
        <vt:lpwstr>_Toc414843020</vt:lpwstr>
      </vt:variant>
      <vt:variant>
        <vt:i4>1835060</vt:i4>
      </vt:variant>
      <vt:variant>
        <vt:i4>734</vt:i4>
      </vt:variant>
      <vt:variant>
        <vt:i4>0</vt:i4>
      </vt:variant>
      <vt:variant>
        <vt:i4>5</vt:i4>
      </vt:variant>
      <vt:variant>
        <vt:lpwstr/>
      </vt:variant>
      <vt:variant>
        <vt:lpwstr>_Toc414843019</vt:lpwstr>
      </vt:variant>
      <vt:variant>
        <vt:i4>1835060</vt:i4>
      </vt:variant>
      <vt:variant>
        <vt:i4>728</vt:i4>
      </vt:variant>
      <vt:variant>
        <vt:i4>0</vt:i4>
      </vt:variant>
      <vt:variant>
        <vt:i4>5</vt:i4>
      </vt:variant>
      <vt:variant>
        <vt:lpwstr/>
      </vt:variant>
      <vt:variant>
        <vt:lpwstr>_Toc414843018</vt:lpwstr>
      </vt:variant>
      <vt:variant>
        <vt:i4>1835060</vt:i4>
      </vt:variant>
      <vt:variant>
        <vt:i4>722</vt:i4>
      </vt:variant>
      <vt:variant>
        <vt:i4>0</vt:i4>
      </vt:variant>
      <vt:variant>
        <vt:i4>5</vt:i4>
      </vt:variant>
      <vt:variant>
        <vt:lpwstr/>
      </vt:variant>
      <vt:variant>
        <vt:lpwstr>_Toc414843017</vt:lpwstr>
      </vt:variant>
      <vt:variant>
        <vt:i4>1835060</vt:i4>
      </vt:variant>
      <vt:variant>
        <vt:i4>716</vt:i4>
      </vt:variant>
      <vt:variant>
        <vt:i4>0</vt:i4>
      </vt:variant>
      <vt:variant>
        <vt:i4>5</vt:i4>
      </vt:variant>
      <vt:variant>
        <vt:lpwstr/>
      </vt:variant>
      <vt:variant>
        <vt:lpwstr>_Toc414843016</vt:lpwstr>
      </vt:variant>
      <vt:variant>
        <vt:i4>1835060</vt:i4>
      </vt:variant>
      <vt:variant>
        <vt:i4>710</vt:i4>
      </vt:variant>
      <vt:variant>
        <vt:i4>0</vt:i4>
      </vt:variant>
      <vt:variant>
        <vt:i4>5</vt:i4>
      </vt:variant>
      <vt:variant>
        <vt:lpwstr/>
      </vt:variant>
      <vt:variant>
        <vt:lpwstr>_Toc414843015</vt:lpwstr>
      </vt:variant>
      <vt:variant>
        <vt:i4>1835060</vt:i4>
      </vt:variant>
      <vt:variant>
        <vt:i4>701</vt:i4>
      </vt:variant>
      <vt:variant>
        <vt:i4>0</vt:i4>
      </vt:variant>
      <vt:variant>
        <vt:i4>5</vt:i4>
      </vt:variant>
      <vt:variant>
        <vt:lpwstr/>
      </vt:variant>
      <vt:variant>
        <vt:lpwstr>_Toc414843014</vt:lpwstr>
      </vt:variant>
      <vt:variant>
        <vt:i4>1835060</vt:i4>
      </vt:variant>
      <vt:variant>
        <vt:i4>695</vt:i4>
      </vt:variant>
      <vt:variant>
        <vt:i4>0</vt:i4>
      </vt:variant>
      <vt:variant>
        <vt:i4>5</vt:i4>
      </vt:variant>
      <vt:variant>
        <vt:lpwstr/>
      </vt:variant>
      <vt:variant>
        <vt:lpwstr>_Toc414843013</vt:lpwstr>
      </vt:variant>
      <vt:variant>
        <vt:i4>1835060</vt:i4>
      </vt:variant>
      <vt:variant>
        <vt:i4>689</vt:i4>
      </vt:variant>
      <vt:variant>
        <vt:i4>0</vt:i4>
      </vt:variant>
      <vt:variant>
        <vt:i4>5</vt:i4>
      </vt:variant>
      <vt:variant>
        <vt:lpwstr/>
      </vt:variant>
      <vt:variant>
        <vt:lpwstr>_Toc414843012</vt:lpwstr>
      </vt:variant>
      <vt:variant>
        <vt:i4>1835060</vt:i4>
      </vt:variant>
      <vt:variant>
        <vt:i4>683</vt:i4>
      </vt:variant>
      <vt:variant>
        <vt:i4>0</vt:i4>
      </vt:variant>
      <vt:variant>
        <vt:i4>5</vt:i4>
      </vt:variant>
      <vt:variant>
        <vt:lpwstr/>
      </vt:variant>
      <vt:variant>
        <vt:lpwstr>_Toc414843011</vt:lpwstr>
      </vt:variant>
      <vt:variant>
        <vt:i4>1835060</vt:i4>
      </vt:variant>
      <vt:variant>
        <vt:i4>677</vt:i4>
      </vt:variant>
      <vt:variant>
        <vt:i4>0</vt:i4>
      </vt:variant>
      <vt:variant>
        <vt:i4>5</vt:i4>
      </vt:variant>
      <vt:variant>
        <vt:lpwstr/>
      </vt:variant>
      <vt:variant>
        <vt:lpwstr>_Toc414843010</vt:lpwstr>
      </vt:variant>
      <vt:variant>
        <vt:i4>1900596</vt:i4>
      </vt:variant>
      <vt:variant>
        <vt:i4>671</vt:i4>
      </vt:variant>
      <vt:variant>
        <vt:i4>0</vt:i4>
      </vt:variant>
      <vt:variant>
        <vt:i4>5</vt:i4>
      </vt:variant>
      <vt:variant>
        <vt:lpwstr/>
      </vt:variant>
      <vt:variant>
        <vt:lpwstr>_Toc414843009</vt:lpwstr>
      </vt:variant>
      <vt:variant>
        <vt:i4>1900596</vt:i4>
      </vt:variant>
      <vt:variant>
        <vt:i4>665</vt:i4>
      </vt:variant>
      <vt:variant>
        <vt:i4>0</vt:i4>
      </vt:variant>
      <vt:variant>
        <vt:i4>5</vt:i4>
      </vt:variant>
      <vt:variant>
        <vt:lpwstr/>
      </vt:variant>
      <vt:variant>
        <vt:lpwstr>_Toc414843008</vt:lpwstr>
      </vt:variant>
      <vt:variant>
        <vt:i4>1900596</vt:i4>
      </vt:variant>
      <vt:variant>
        <vt:i4>659</vt:i4>
      </vt:variant>
      <vt:variant>
        <vt:i4>0</vt:i4>
      </vt:variant>
      <vt:variant>
        <vt:i4>5</vt:i4>
      </vt:variant>
      <vt:variant>
        <vt:lpwstr/>
      </vt:variant>
      <vt:variant>
        <vt:lpwstr>_Toc414843007</vt:lpwstr>
      </vt:variant>
      <vt:variant>
        <vt:i4>1900596</vt:i4>
      </vt:variant>
      <vt:variant>
        <vt:i4>653</vt:i4>
      </vt:variant>
      <vt:variant>
        <vt:i4>0</vt:i4>
      </vt:variant>
      <vt:variant>
        <vt:i4>5</vt:i4>
      </vt:variant>
      <vt:variant>
        <vt:lpwstr/>
      </vt:variant>
      <vt:variant>
        <vt:lpwstr>_Toc414843006</vt:lpwstr>
      </vt:variant>
      <vt:variant>
        <vt:i4>1900596</vt:i4>
      </vt:variant>
      <vt:variant>
        <vt:i4>647</vt:i4>
      </vt:variant>
      <vt:variant>
        <vt:i4>0</vt:i4>
      </vt:variant>
      <vt:variant>
        <vt:i4>5</vt:i4>
      </vt:variant>
      <vt:variant>
        <vt:lpwstr/>
      </vt:variant>
      <vt:variant>
        <vt:lpwstr>_Toc414843005</vt:lpwstr>
      </vt:variant>
      <vt:variant>
        <vt:i4>1900596</vt:i4>
      </vt:variant>
      <vt:variant>
        <vt:i4>641</vt:i4>
      </vt:variant>
      <vt:variant>
        <vt:i4>0</vt:i4>
      </vt:variant>
      <vt:variant>
        <vt:i4>5</vt:i4>
      </vt:variant>
      <vt:variant>
        <vt:lpwstr/>
      </vt:variant>
      <vt:variant>
        <vt:lpwstr>_Toc414843004</vt:lpwstr>
      </vt:variant>
      <vt:variant>
        <vt:i4>1900596</vt:i4>
      </vt:variant>
      <vt:variant>
        <vt:i4>635</vt:i4>
      </vt:variant>
      <vt:variant>
        <vt:i4>0</vt:i4>
      </vt:variant>
      <vt:variant>
        <vt:i4>5</vt:i4>
      </vt:variant>
      <vt:variant>
        <vt:lpwstr/>
      </vt:variant>
      <vt:variant>
        <vt:lpwstr>_Toc414843003</vt:lpwstr>
      </vt:variant>
      <vt:variant>
        <vt:i4>1900596</vt:i4>
      </vt:variant>
      <vt:variant>
        <vt:i4>629</vt:i4>
      </vt:variant>
      <vt:variant>
        <vt:i4>0</vt:i4>
      </vt:variant>
      <vt:variant>
        <vt:i4>5</vt:i4>
      </vt:variant>
      <vt:variant>
        <vt:lpwstr/>
      </vt:variant>
      <vt:variant>
        <vt:lpwstr>_Toc414843002</vt:lpwstr>
      </vt:variant>
      <vt:variant>
        <vt:i4>1900596</vt:i4>
      </vt:variant>
      <vt:variant>
        <vt:i4>623</vt:i4>
      </vt:variant>
      <vt:variant>
        <vt:i4>0</vt:i4>
      </vt:variant>
      <vt:variant>
        <vt:i4>5</vt:i4>
      </vt:variant>
      <vt:variant>
        <vt:lpwstr/>
      </vt:variant>
      <vt:variant>
        <vt:lpwstr>_Toc414843001</vt:lpwstr>
      </vt:variant>
      <vt:variant>
        <vt:i4>1900596</vt:i4>
      </vt:variant>
      <vt:variant>
        <vt:i4>617</vt:i4>
      </vt:variant>
      <vt:variant>
        <vt:i4>0</vt:i4>
      </vt:variant>
      <vt:variant>
        <vt:i4>5</vt:i4>
      </vt:variant>
      <vt:variant>
        <vt:lpwstr/>
      </vt:variant>
      <vt:variant>
        <vt:lpwstr>_Toc414843000</vt:lpwstr>
      </vt:variant>
      <vt:variant>
        <vt:i4>1376317</vt:i4>
      </vt:variant>
      <vt:variant>
        <vt:i4>611</vt:i4>
      </vt:variant>
      <vt:variant>
        <vt:i4>0</vt:i4>
      </vt:variant>
      <vt:variant>
        <vt:i4>5</vt:i4>
      </vt:variant>
      <vt:variant>
        <vt:lpwstr/>
      </vt:variant>
      <vt:variant>
        <vt:lpwstr>_Toc414842999</vt:lpwstr>
      </vt:variant>
      <vt:variant>
        <vt:i4>1376317</vt:i4>
      </vt:variant>
      <vt:variant>
        <vt:i4>605</vt:i4>
      </vt:variant>
      <vt:variant>
        <vt:i4>0</vt:i4>
      </vt:variant>
      <vt:variant>
        <vt:i4>5</vt:i4>
      </vt:variant>
      <vt:variant>
        <vt:lpwstr/>
      </vt:variant>
      <vt:variant>
        <vt:lpwstr>_Toc414842998</vt:lpwstr>
      </vt:variant>
      <vt:variant>
        <vt:i4>1376317</vt:i4>
      </vt:variant>
      <vt:variant>
        <vt:i4>599</vt:i4>
      </vt:variant>
      <vt:variant>
        <vt:i4>0</vt:i4>
      </vt:variant>
      <vt:variant>
        <vt:i4>5</vt:i4>
      </vt:variant>
      <vt:variant>
        <vt:lpwstr/>
      </vt:variant>
      <vt:variant>
        <vt:lpwstr>_Toc414842997</vt:lpwstr>
      </vt:variant>
      <vt:variant>
        <vt:i4>1376317</vt:i4>
      </vt:variant>
      <vt:variant>
        <vt:i4>593</vt:i4>
      </vt:variant>
      <vt:variant>
        <vt:i4>0</vt:i4>
      </vt:variant>
      <vt:variant>
        <vt:i4>5</vt:i4>
      </vt:variant>
      <vt:variant>
        <vt:lpwstr/>
      </vt:variant>
      <vt:variant>
        <vt:lpwstr>_Toc414842996</vt:lpwstr>
      </vt:variant>
      <vt:variant>
        <vt:i4>1376317</vt:i4>
      </vt:variant>
      <vt:variant>
        <vt:i4>587</vt:i4>
      </vt:variant>
      <vt:variant>
        <vt:i4>0</vt:i4>
      </vt:variant>
      <vt:variant>
        <vt:i4>5</vt:i4>
      </vt:variant>
      <vt:variant>
        <vt:lpwstr/>
      </vt:variant>
      <vt:variant>
        <vt:lpwstr>_Toc414842995</vt:lpwstr>
      </vt:variant>
      <vt:variant>
        <vt:i4>1376317</vt:i4>
      </vt:variant>
      <vt:variant>
        <vt:i4>581</vt:i4>
      </vt:variant>
      <vt:variant>
        <vt:i4>0</vt:i4>
      </vt:variant>
      <vt:variant>
        <vt:i4>5</vt:i4>
      </vt:variant>
      <vt:variant>
        <vt:lpwstr/>
      </vt:variant>
      <vt:variant>
        <vt:lpwstr>_Toc414842994</vt:lpwstr>
      </vt:variant>
      <vt:variant>
        <vt:i4>1376317</vt:i4>
      </vt:variant>
      <vt:variant>
        <vt:i4>575</vt:i4>
      </vt:variant>
      <vt:variant>
        <vt:i4>0</vt:i4>
      </vt:variant>
      <vt:variant>
        <vt:i4>5</vt:i4>
      </vt:variant>
      <vt:variant>
        <vt:lpwstr/>
      </vt:variant>
      <vt:variant>
        <vt:lpwstr>_Toc414842993</vt:lpwstr>
      </vt:variant>
      <vt:variant>
        <vt:i4>1376317</vt:i4>
      </vt:variant>
      <vt:variant>
        <vt:i4>569</vt:i4>
      </vt:variant>
      <vt:variant>
        <vt:i4>0</vt:i4>
      </vt:variant>
      <vt:variant>
        <vt:i4>5</vt:i4>
      </vt:variant>
      <vt:variant>
        <vt:lpwstr/>
      </vt:variant>
      <vt:variant>
        <vt:lpwstr>_Toc414842992</vt:lpwstr>
      </vt:variant>
      <vt:variant>
        <vt:i4>1376317</vt:i4>
      </vt:variant>
      <vt:variant>
        <vt:i4>563</vt:i4>
      </vt:variant>
      <vt:variant>
        <vt:i4>0</vt:i4>
      </vt:variant>
      <vt:variant>
        <vt:i4>5</vt:i4>
      </vt:variant>
      <vt:variant>
        <vt:lpwstr/>
      </vt:variant>
      <vt:variant>
        <vt:lpwstr>_Toc414842991</vt:lpwstr>
      </vt:variant>
      <vt:variant>
        <vt:i4>1376317</vt:i4>
      </vt:variant>
      <vt:variant>
        <vt:i4>557</vt:i4>
      </vt:variant>
      <vt:variant>
        <vt:i4>0</vt:i4>
      </vt:variant>
      <vt:variant>
        <vt:i4>5</vt:i4>
      </vt:variant>
      <vt:variant>
        <vt:lpwstr/>
      </vt:variant>
      <vt:variant>
        <vt:lpwstr>_Toc414842990</vt:lpwstr>
      </vt:variant>
      <vt:variant>
        <vt:i4>1310781</vt:i4>
      </vt:variant>
      <vt:variant>
        <vt:i4>551</vt:i4>
      </vt:variant>
      <vt:variant>
        <vt:i4>0</vt:i4>
      </vt:variant>
      <vt:variant>
        <vt:i4>5</vt:i4>
      </vt:variant>
      <vt:variant>
        <vt:lpwstr/>
      </vt:variant>
      <vt:variant>
        <vt:lpwstr>_Toc414842989</vt:lpwstr>
      </vt:variant>
      <vt:variant>
        <vt:i4>5832794</vt:i4>
      </vt:variant>
      <vt:variant>
        <vt:i4>545</vt:i4>
      </vt:variant>
      <vt:variant>
        <vt:i4>0</vt:i4>
      </vt:variant>
      <vt:variant>
        <vt:i4>5</vt:i4>
      </vt:variant>
      <vt:variant>
        <vt:lpwstr>D:\Franke\Projekte\VDA-AK-25_xMCF_2014\p02-specification\20150320_1300_vGZaCF_draft_21_for_distribution\Documentation_xMCF_File_v21_CF+GZ_2015-03-23.doc</vt:lpwstr>
      </vt:variant>
      <vt:variant>
        <vt:lpwstr>_Toc414842988</vt:lpwstr>
      </vt:variant>
      <vt:variant>
        <vt:i4>1310781</vt:i4>
      </vt:variant>
      <vt:variant>
        <vt:i4>536</vt:i4>
      </vt:variant>
      <vt:variant>
        <vt:i4>0</vt:i4>
      </vt:variant>
      <vt:variant>
        <vt:i4>5</vt:i4>
      </vt:variant>
      <vt:variant>
        <vt:lpwstr/>
      </vt:variant>
      <vt:variant>
        <vt:lpwstr>_Toc414842987</vt:lpwstr>
      </vt:variant>
      <vt:variant>
        <vt:i4>1310781</vt:i4>
      </vt:variant>
      <vt:variant>
        <vt:i4>530</vt:i4>
      </vt:variant>
      <vt:variant>
        <vt:i4>0</vt:i4>
      </vt:variant>
      <vt:variant>
        <vt:i4>5</vt:i4>
      </vt:variant>
      <vt:variant>
        <vt:lpwstr/>
      </vt:variant>
      <vt:variant>
        <vt:lpwstr>_Toc414842986</vt:lpwstr>
      </vt:variant>
      <vt:variant>
        <vt:i4>1310781</vt:i4>
      </vt:variant>
      <vt:variant>
        <vt:i4>524</vt:i4>
      </vt:variant>
      <vt:variant>
        <vt:i4>0</vt:i4>
      </vt:variant>
      <vt:variant>
        <vt:i4>5</vt:i4>
      </vt:variant>
      <vt:variant>
        <vt:lpwstr/>
      </vt:variant>
      <vt:variant>
        <vt:lpwstr>_Toc414842985</vt:lpwstr>
      </vt:variant>
      <vt:variant>
        <vt:i4>1310781</vt:i4>
      </vt:variant>
      <vt:variant>
        <vt:i4>518</vt:i4>
      </vt:variant>
      <vt:variant>
        <vt:i4>0</vt:i4>
      </vt:variant>
      <vt:variant>
        <vt:i4>5</vt:i4>
      </vt:variant>
      <vt:variant>
        <vt:lpwstr/>
      </vt:variant>
      <vt:variant>
        <vt:lpwstr>_Toc414842984</vt:lpwstr>
      </vt:variant>
      <vt:variant>
        <vt:i4>1310781</vt:i4>
      </vt:variant>
      <vt:variant>
        <vt:i4>512</vt:i4>
      </vt:variant>
      <vt:variant>
        <vt:i4>0</vt:i4>
      </vt:variant>
      <vt:variant>
        <vt:i4>5</vt:i4>
      </vt:variant>
      <vt:variant>
        <vt:lpwstr/>
      </vt:variant>
      <vt:variant>
        <vt:lpwstr>_Toc414842983</vt:lpwstr>
      </vt:variant>
      <vt:variant>
        <vt:i4>1310781</vt:i4>
      </vt:variant>
      <vt:variant>
        <vt:i4>506</vt:i4>
      </vt:variant>
      <vt:variant>
        <vt:i4>0</vt:i4>
      </vt:variant>
      <vt:variant>
        <vt:i4>5</vt:i4>
      </vt:variant>
      <vt:variant>
        <vt:lpwstr/>
      </vt:variant>
      <vt:variant>
        <vt:lpwstr>_Toc414842982</vt:lpwstr>
      </vt:variant>
      <vt:variant>
        <vt:i4>1310781</vt:i4>
      </vt:variant>
      <vt:variant>
        <vt:i4>500</vt:i4>
      </vt:variant>
      <vt:variant>
        <vt:i4>0</vt:i4>
      </vt:variant>
      <vt:variant>
        <vt:i4>5</vt:i4>
      </vt:variant>
      <vt:variant>
        <vt:lpwstr/>
      </vt:variant>
      <vt:variant>
        <vt:lpwstr>_Toc414842981</vt:lpwstr>
      </vt:variant>
      <vt:variant>
        <vt:i4>1310781</vt:i4>
      </vt:variant>
      <vt:variant>
        <vt:i4>494</vt:i4>
      </vt:variant>
      <vt:variant>
        <vt:i4>0</vt:i4>
      </vt:variant>
      <vt:variant>
        <vt:i4>5</vt:i4>
      </vt:variant>
      <vt:variant>
        <vt:lpwstr/>
      </vt:variant>
      <vt:variant>
        <vt:lpwstr>_Toc414842980</vt:lpwstr>
      </vt:variant>
      <vt:variant>
        <vt:i4>1769533</vt:i4>
      </vt:variant>
      <vt:variant>
        <vt:i4>488</vt:i4>
      </vt:variant>
      <vt:variant>
        <vt:i4>0</vt:i4>
      </vt:variant>
      <vt:variant>
        <vt:i4>5</vt:i4>
      </vt:variant>
      <vt:variant>
        <vt:lpwstr/>
      </vt:variant>
      <vt:variant>
        <vt:lpwstr>_Toc414842979</vt:lpwstr>
      </vt:variant>
      <vt:variant>
        <vt:i4>1769533</vt:i4>
      </vt:variant>
      <vt:variant>
        <vt:i4>482</vt:i4>
      </vt:variant>
      <vt:variant>
        <vt:i4>0</vt:i4>
      </vt:variant>
      <vt:variant>
        <vt:i4>5</vt:i4>
      </vt:variant>
      <vt:variant>
        <vt:lpwstr/>
      </vt:variant>
      <vt:variant>
        <vt:lpwstr>_Toc414842978</vt:lpwstr>
      </vt:variant>
      <vt:variant>
        <vt:i4>1769533</vt:i4>
      </vt:variant>
      <vt:variant>
        <vt:i4>476</vt:i4>
      </vt:variant>
      <vt:variant>
        <vt:i4>0</vt:i4>
      </vt:variant>
      <vt:variant>
        <vt:i4>5</vt:i4>
      </vt:variant>
      <vt:variant>
        <vt:lpwstr/>
      </vt:variant>
      <vt:variant>
        <vt:lpwstr>_Toc414842977</vt:lpwstr>
      </vt:variant>
      <vt:variant>
        <vt:i4>1769533</vt:i4>
      </vt:variant>
      <vt:variant>
        <vt:i4>470</vt:i4>
      </vt:variant>
      <vt:variant>
        <vt:i4>0</vt:i4>
      </vt:variant>
      <vt:variant>
        <vt:i4>5</vt:i4>
      </vt:variant>
      <vt:variant>
        <vt:lpwstr/>
      </vt:variant>
      <vt:variant>
        <vt:lpwstr>_Toc414842976</vt:lpwstr>
      </vt:variant>
      <vt:variant>
        <vt:i4>1769533</vt:i4>
      </vt:variant>
      <vt:variant>
        <vt:i4>464</vt:i4>
      </vt:variant>
      <vt:variant>
        <vt:i4>0</vt:i4>
      </vt:variant>
      <vt:variant>
        <vt:i4>5</vt:i4>
      </vt:variant>
      <vt:variant>
        <vt:lpwstr/>
      </vt:variant>
      <vt:variant>
        <vt:lpwstr>_Toc414842975</vt:lpwstr>
      </vt:variant>
      <vt:variant>
        <vt:i4>1769533</vt:i4>
      </vt:variant>
      <vt:variant>
        <vt:i4>458</vt:i4>
      </vt:variant>
      <vt:variant>
        <vt:i4>0</vt:i4>
      </vt:variant>
      <vt:variant>
        <vt:i4>5</vt:i4>
      </vt:variant>
      <vt:variant>
        <vt:lpwstr/>
      </vt:variant>
      <vt:variant>
        <vt:lpwstr>_Toc414842974</vt:lpwstr>
      </vt:variant>
      <vt:variant>
        <vt:i4>1769533</vt:i4>
      </vt:variant>
      <vt:variant>
        <vt:i4>452</vt:i4>
      </vt:variant>
      <vt:variant>
        <vt:i4>0</vt:i4>
      </vt:variant>
      <vt:variant>
        <vt:i4>5</vt:i4>
      </vt:variant>
      <vt:variant>
        <vt:lpwstr/>
      </vt:variant>
      <vt:variant>
        <vt:lpwstr>_Toc414842973</vt:lpwstr>
      </vt:variant>
      <vt:variant>
        <vt:i4>1769533</vt:i4>
      </vt:variant>
      <vt:variant>
        <vt:i4>446</vt:i4>
      </vt:variant>
      <vt:variant>
        <vt:i4>0</vt:i4>
      </vt:variant>
      <vt:variant>
        <vt:i4>5</vt:i4>
      </vt:variant>
      <vt:variant>
        <vt:lpwstr/>
      </vt:variant>
      <vt:variant>
        <vt:lpwstr>_Toc414842972</vt:lpwstr>
      </vt:variant>
      <vt:variant>
        <vt:i4>1769533</vt:i4>
      </vt:variant>
      <vt:variant>
        <vt:i4>440</vt:i4>
      </vt:variant>
      <vt:variant>
        <vt:i4>0</vt:i4>
      </vt:variant>
      <vt:variant>
        <vt:i4>5</vt:i4>
      </vt:variant>
      <vt:variant>
        <vt:lpwstr/>
      </vt:variant>
      <vt:variant>
        <vt:lpwstr>_Toc414842971</vt:lpwstr>
      </vt:variant>
      <vt:variant>
        <vt:i4>1769533</vt:i4>
      </vt:variant>
      <vt:variant>
        <vt:i4>434</vt:i4>
      </vt:variant>
      <vt:variant>
        <vt:i4>0</vt:i4>
      </vt:variant>
      <vt:variant>
        <vt:i4>5</vt:i4>
      </vt:variant>
      <vt:variant>
        <vt:lpwstr/>
      </vt:variant>
      <vt:variant>
        <vt:lpwstr>_Toc414842970</vt:lpwstr>
      </vt:variant>
      <vt:variant>
        <vt:i4>1703997</vt:i4>
      </vt:variant>
      <vt:variant>
        <vt:i4>428</vt:i4>
      </vt:variant>
      <vt:variant>
        <vt:i4>0</vt:i4>
      </vt:variant>
      <vt:variant>
        <vt:i4>5</vt:i4>
      </vt:variant>
      <vt:variant>
        <vt:lpwstr/>
      </vt:variant>
      <vt:variant>
        <vt:lpwstr>_Toc414842969</vt:lpwstr>
      </vt:variant>
      <vt:variant>
        <vt:i4>1703997</vt:i4>
      </vt:variant>
      <vt:variant>
        <vt:i4>422</vt:i4>
      </vt:variant>
      <vt:variant>
        <vt:i4>0</vt:i4>
      </vt:variant>
      <vt:variant>
        <vt:i4>5</vt:i4>
      </vt:variant>
      <vt:variant>
        <vt:lpwstr/>
      </vt:variant>
      <vt:variant>
        <vt:lpwstr>_Toc414842968</vt:lpwstr>
      </vt:variant>
      <vt:variant>
        <vt:i4>1703997</vt:i4>
      </vt:variant>
      <vt:variant>
        <vt:i4>416</vt:i4>
      </vt:variant>
      <vt:variant>
        <vt:i4>0</vt:i4>
      </vt:variant>
      <vt:variant>
        <vt:i4>5</vt:i4>
      </vt:variant>
      <vt:variant>
        <vt:lpwstr/>
      </vt:variant>
      <vt:variant>
        <vt:lpwstr>_Toc414842967</vt:lpwstr>
      </vt:variant>
      <vt:variant>
        <vt:i4>1703997</vt:i4>
      </vt:variant>
      <vt:variant>
        <vt:i4>410</vt:i4>
      </vt:variant>
      <vt:variant>
        <vt:i4>0</vt:i4>
      </vt:variant>
      <vt:variant>
        <vt:i4>5</vt:i4>
      </vt:variant>
      <vt:variant>
        <vt:lpwstr/>
      </vt:variant>
      <vt:variant>
        <vt:lpwstr>_Toc414842966</vt:lpwstr>
      </vt:variant>
      <vt:variant>
        <vt:i4>1703997</vt:i4>
      </vt:variant>
      <vt:variant>
        <vt:i4>404</vt:i4>
      </vt:variant>
      <vt:variant>
        <vt:i4>0</vt:i4>
      </vt:variant>
      <vt:variant>
        <vt:i4>5</vt:i4>
      </vt:variant>
      <vt:variant>
        <vt:lpwstr/>
      </vt:variant>
      <vt:variant>
        <vt:lpwstr>_Toc414842965</vt:lpwstr>
      </vt:variant>
      <vt:variant>
        <vt:i4>1703997</vt:i4>
      </vt:variant>
      <vt:variant>
        <vt:i4>398</vt:i4>
      </vt:variant>
      <vt:variant>
        <vt:i4>0</vt:i4>
      </vt:variant>
      <vt:variant>
        <vt:i4>5</vt:i4>
      </vt:variant>
      <vt:variant>
        <vt:lpwstr/>
      </vt:variant>
      <vt:variant>
        <vt:lpwstr>_Toc414842964</vt:lpwstr>
      </vt:variant>
      <vt:variant>
        <vt:i4>1703997</vt:i4>
      </vt:variant>
      <vt:variant>
        <vt:i4>392</vt:i4>
      </vt:variant>
      <vt:variant>
        <vt:i4>0</vt:i4>
      </vt:variant>
      <vt:variant>
        <vt:i4>5</vt:i4>
      </vt:variant>
      <vt:variant>
        <vt:lpwstr/>
      </vt:variant>
      <vt:variant>
        <vt:lpwstr>_Toc414842963</vt:lpwstr>
      </vt:variant>
      <vt:variant>
        <vt:i4>1703997</vt:i4>
      </vt:variant>
      <vt:variant>
        <vt:i4>386</vt:i4>
      </vt:variant>
      <vt:variant>
        <vt:i4>0</vt:i4>
      </vt:variant>
      <vt:variant>
        <vt:i4>5</vt:i4>
      </vt:variant>
      <vt:variant>
        <vt:lpwstr/>
      </vt:variant>
      <vt:variant>
        <vt:lpwstr>_Toc414842962</vt:lpwstr>
      </vt:variant>
      <vt:variant>
        <vt:i4>1703997</vt:i4>
      </vt:variant>
      <vt:variant>
        <vt:i4>380</vt:i4>
      </vt:variant>
      <vt:variant>
        <vt:i4>0</vt:i4>
      </vt:variant>
      <vt:variant>
        <vt:i4>5</vt:i4>
      </vt:variant>
      <vt:variant>
        <vt:lpwstr/>
      </vt:variant>
      <vt:variant>
        <vt:lpwstr>_Toc414842961</vt:lpwstr>
      </vt:variant>
      <vt:variant>
        <vt:i4>1703997</vt:i4>
      </vt:variant>
      <vt:variant>
        <vt:i4>374</vt:i4>
      </vt:variant>
      <vt:variant>
        <vt:i4>0</vt:i4>
      </vt:variant>
      <vt:variant>
        <vt:i4>5</vt:i4>
      </vt:variant>
      <vt:variant>
        <vt:lpwstr/>
      </vt:variant>
      <vt:variant>
        <vt:lpwstr>_Toc414842960</vt:lpwstr>
      </vt:variant>
      <vt:variant>
        <vt:i4>1638461</vt:i4>
      </vt:variant>
      <vt:variant>
        <vt:i4>368</vt:i4>
      </vt:variant>
      <vt:variant>
        <vt:i4>0</vt:i4>
      </vt:variant>
      <vt:variant>
        <vt:i4>5</vt:i4>
      </vt:variant>
      <vt:variant>
        <vt:lpwstr/>
      </vt:variant>
      <vt:variant>
        <vt:lpwstr>_Toc414842959</vt:lpwstr>
      </vt:variant>
      <vt:variant>
        <vt:i4>1638461</vt:i4>
      </vt:variant>
      <vt:variant>
        <vt:i4>362</vt:i4>
      </vt:variant>
      <vt:variant>
        <vt:i4>0</vt:i4>
      </vt:variant>
      <vt:variant>
        <vt:i4>5</vt:i4>
      </vt:variant>
      <vt:variant>
        <vt:lpwstr/>
      </vt:variant>
      <vt:variant>
        <vt:lpwstr>_Toc414842958</vt:lpwstr>
      </vt:variant>
      <vt:variant>
        <vt:i4>1638461</vt:i4>
      </vt:variant>
      <vt:variant>
        <vt:i4>356</vt:i4>
      </vt:variant>
      <vt:variant>
        <vt:i4>0</vt:i4>
      </vt:variant>
      <vt:variant>
        <vt:i4>5</vt:i4>
      </vt:variant>
      <vt:variant>
        <vt:lpwstr/>
      </vt:variant>
      <vt:variant>
        <vt:lpwstr>_Toc414842957</vt:lpwstr>
      </vt:variant>
      <vt:variant>
        <vt:i4>1638461</vt:i4>
      </vt:variant>
      <vt:variant>
        <vt:i4>350</vt:i4>
      </vt:variant>
      <vt:variant>
        <vt:i4>0</vt:i4>
      </vt:variant>
      <vt:variant>
        <vt:i4>5</vt:i4>
      </vt:variant>
      <vt:variant>
        <vt:lpwstr/>
      </vt:variant>
      <vt:variant>
        <vt:lpwstr>_Toc414842956</vt:lpwstr>
      </vt:variant>
      <vt:variant>
        <vt:i4>1638461</vt:i4>
      </vt:variant>
      <vt:variant>
        <vt:i4>344</vt:i4>
      </vt:variant>
      <vt:variant>
        <vt:i4>0</vt:i4>
      </vt:variant>
      <vt:variant>
        <vt:i4>5</vt:i4>
      </vt:variant>
      <vt:variant>
        <vt:lpwstr/>
      </vt:variant>
      <vt:variant>
        <vt:lpwstr>_Toc414842955</vt:lpwstr>
      </vt:variant>
      <vt:variant>
        <vt:i4>1638461</vt:i4>
      </vt:variant>
      <vt:variant>
        <vt:i4>338</vt:i4>
      </vt:variant>
      <vt:variant>
        <vt:i4>0</vt:i4>
      </vt:variant>
      <vt:variant>
        <vt:i4>5</vt:i4>
      </vt:variant>
      <vt:variant>
        <vt:lpwstr/>
      </vt:variant>
      <vt:variant>
        <vt:lpwstr>_Toc414842954</vt:lpwstr>
      </vt:variant>
      <vt:variant>
        <vt:i4>1638461</vt:i4>
      </vt:variant>
      <vt:variant>
        <vt:i4>332</vt:i4>
      </vt:variant>
      <vt:variant>
        <vt:i4>0</vt:i4>
      </vt:variant>
      <vt:variant>
        <vt:i4>5</vt:i4>
      </vt:variant>
      <vt:variant>
        <vt:lpwstr/>
      </vt:variant>
      <vt:variant>
        <vt:lpwstr>_Toc414842953</vt:lpwstr>
      </vt:variant>
      <vt:variant>
        <vt:i4>1638461</vt:i4>
      </vt:variant>
      <vt:variant>
        <vt:i4>326</vt:i4>
      </vt:variant>
      <vt:variant>
        <vt:i4>0</vt:i4>
      </vt:variant>
      <vt:variant>
        <vt:i4>5</vt:i4>
      </vt:variant>
      <vt:variant>
        <vt:lpwstr/>
      </vt:variant>
      <vt:variant>
        <vt:lpwstr>_Toc414842952</vt:lpwstr>
      </vt:variant>
      <vt:variant>
        <vt:i4>1638461</vt:i4>
      </vt:variant>
      <vt:variant>
        <vt:i4>320</vt:i4>
      </vt:variant>
      <vt:variant>
        <vt:i4>0</vt:i4>
      </vt:variant>
      <vt:variant>
        <vt:i4>5</vt:i4>
      </vt:variant>
      <vt:variant>
        <vt:lpwstr/>
      </vt:variant>
      <vt:variant>
        <vt:lpwstr>_Toc414842951</vt:lpwstr>
      </vt:variant>
      <vt:variant>
        <vt:i4>1638461</vt:i4>
      </vt:variant>
      <vt:variant>
        <vt:i4>314</vt:i4>
      </vt:variant>
      <vt:variant>
        <vt:i4>0</vt:i4>
      </vt:variant>
      <vt:variant>
        <vt:i4>5</vt:i4>
      </vt:variant>
      <vt:variant>
        <vt:lpwstr/>
      </vt:variant>
      <vt:variant>
        <vt:lpwstr>_Toc414842950</vt:lpwstr>
      </vt:variant>
      <vt:variant>
        <vt:i4>1572925</vt:i4>
      </vt:variant>
      <vt:variant>
        <vt:i4>308</vt:i4>
      </vt:variant>
      <vt:variant>
        <vt:i4>0</vt:i4>
      </vt:variant>
      <vt:variant>
        <vt:i4>5</vt:i4>
      </vt:variant>
      <vt:variant>
        <vt:lpwstr/>
      </vt:variant>
      <vt:variant>
        <vt:lpwstr>_Toc414842949</vt:lpwstr>
      </vt:variant>
      <vt:variant>
        <vt:i4>1572925</vt:i4>
      </vt:variant>
      <vt:variant>
        <vt:i4>302</vt:i4>
      </vt:variant>
      <vt:variant>
        <vt:i4>0</vt:i4>
      </vt:variant>
      <vt:variant>
        <vt:i4>5</vt:i4>
      </vt:variant>
      <vt:variant>
        <vt:lpwstr/>
      </vt:variant>
      <vt:variant>
        <vt:lpwstr>_Toc414842948</vt:lpwstr>
      </vt:variant>
      <vt:variant>
        <vt:i4>1572925</vt:i4>
      </vt:variant>
      <vt:variant>
        <vt:i4>296</vt:i4>
      </vt:variant>
      <vt:variant>
        <vt:i4>0</vt:i4>
      </vt:variant>
      <vt:variant>
        <vt:i4>5</vt:i4>
      </vt:variant>
      <vt:variant>
        <vt:lpwstr/>
      </vt:variant>
      <vt:variant>
        <vt:lpwstr>_Toc414842947</vt:lpwstr>
      </vt:variant>
      <vt:variant>
        <vt:i4>1572925</vt:i4>
      </vt:variant>
      <vt:variant>
        <vt:i4>290</vt:i4>
      </vt:variant>
      <vt:variant>
        <vt:i4>0</vt:i4>
      </vt:variant>
      <vt:variant>
        <vt:i4>5</vt:i4>
      </vt:variant>
      <vt:variant>
        <vt:lpwstr/>
      </vt:variant>
      <vt:variant>
        <vt:lpwstr>_Toc414842946</vt:lpwstr>
      </vt:variant>
      <vt:variant>
        <vt:i4>1572925</vt:i4>
      </vt:variant>
      <vt:variant>
        <vt:i4>284</vt:i4>
      </vt:variant>
      <vt:variant>
        <vt:i4>0</vt:i4>
      </vt:variant>
      <vt:variant>
        <vt:i4>5</vt:i4>
      </vt:variant>
      <vt:variant>
        <vt:lpwstr/>
      </vt:variant>
      <vt:variant>
        <vt:lpwstr>_Toc414842945</vt:lpwstr>
      </vt:variant>
      <vt:variant>
        <vt:i4>1572925</vt:i4>
      </vt:variant>
      <vt:variant>
        <vt:i4>278</vt:i4>
      </vt:variant>
      <vt:variant>
        <vt:i4>0</vt:i4>
      </vt:variant>
      <vt:variant>
        <vt:i4>5</vt:i4>
      </vt:variant>
      <vt:variant>
        <vt:lpwstr/>
      </vt:variant>
      <vt:variant>
        <vt:lpwstr>_Toc414842944</vt:lpwstr>
      </vt:variant>
      <vt:variant>
        <vt:i4>1572925</vt:i4>
      </vt:variant>
      <vt:variant>
        <vt:i4>272</vt:i4>
      </vt:variant>
      <vt:variant>
        <vt:i4>0</vt:i4>
      </vt:variant>
      <vt:variant>
        <vt:i4>5</vt:i4>
      </vt:variant>
      <vt:variant>
        <vt:lpwstr/>
      </vt:variant>
      <vt:variant>
        <vt:lpwstr>_Toc414842943</vt:lpwstr>
      </vt:variant>
      <vt:variant>
        <vt:i4>1572925</vt:i4>
      </vt:variant>
      <vt:variant>
        <vt:i4>266</vt:i4>
      </vt:variant>
      <vt:variant>
        <vt:i4>0</vt:i4>
      </vt:variant>
      <vt:variant>
        <vt:i4>5</vt:i4>
      </vt:variant>
      <vt:variant>
        <vt:lpwstr/>
      </vt:variant>
      <vt:variant>
        <vt:lpwstr>_Toc414842942</vt:lpwstr>
      </vt:variant>
      <vt:variant>
        <vt:i4>1572925</vt:i4>
      </vt:variant>
      <vt:variant>
        <vt:i4>260</vt:i4>
      </vt:variant>
      <vt:variant>
        <vt:i4>0</vt:i4>
      </vt:variant>
      <vt:variant>
        <vt:i4>5</vt:i4>
      </vt:variant>
      <vt:variant>
        <vt:lpwstr/>
      </vt:variant>
      <vt:variant>
        <vt:lpwstr>_Toc414842941</vt:lpwstr>
      </vt:variant>
      <vt:variant>
        <vt:i4>1572925</vt:i4>
      </vt:variant>
      <vt:variant>
        <vt:i4>254</vt:i4>
      </vt:variant>
      <vt:variant>
        <vt:i4>0</vt:i4>
      </vt:variant>
      <vt:variant>
        <vt:i4>5</vt:i4>
      </vt:variant>
      <vt:variant>
        <vt:lpwstr/>
      </vt:variant>
      <vt:variant>
        <vt:lpwstr>_Toc414842940</vt:lpwstr>
      </vt:variant>
      <vt:variant>
        <vt:i4>2031677</vt:i4>
      </vt:variant>
      <vt:variant>
        <vt:i4>248</vt:i4>
      </vt:variant>
      <vt:variant>
        <vt:i4>0</vt:i4>
      </vt:variant>
      <vt:variant>
        <vt:i4>5</vt:i4>
      </vt:variant>
      <vt:variant>
        <vt:lpwstr/>
      </vt:variant>
      <vt:variant>
        <vt:lpwstr>_Toc414842939</vt:lpwstr>
      </vt:variant>
      <vt:variant>
        <vt:i4>2031677</vt:i4>
      </vt:variant>
      <vt:variant>
        <vt:i4>242</vt:i4>
      </vt:variant>
      <vt:variant>
        <vt:i4>0</vt:i4>
      </vt:variant>
      <vt:variant>
        <vt:i4>5</vt:i4>
      </vt:variant>
      <vt:variant>
        <vt:lpwstr/>
      </vt:variant>
      <vt:variant>
        <vt:lpwstr>_Toc414842938</vt:lpwstr>
      </vt:variant>
      <vt:variant>
        <vt:i4>2031677</vt:i4>
      </vt:variant>
      <vt:variant>
        <vt:i4>236</vt:i4>
      </vt:variant>
      <vt:variant>
        <vt:i4>0</vt:i4>
      </vt:variant>
      <vt:variant>
        <vt:i4>5</vt:i4>
      </vt:variant>
      <vt:variant>
        <vt:lpwstr/>
      </vt:variant>
      <vt:variant>
        <vt:lpwstr>_Toc414842937</vt:lpwstr>
      </vt:variant>
      <vt:variant>
        <vt:i4>2031677</vt:i4>
      </vt:variant>
      <vt:variant>
        <vt:i4>230</vt:i4>
      </vt:variant>
      <vt:variant>
        <vt:i4>0</vt:i4>
      </vt:variant>
      <vt:variant>
        <vt:i4>5</vt:i4>
      </vt:variant>
      <vt:variant>
        <vt:lpwstr/>
      </vt:variant>
      <vt:variant>
        <vt:lpwstr>_Toc414842936</vt:lpwstr>
      </vt:variant>
      <vt:variant>
        <vt:i4>2031677</vt:i4>
      </vt:variant>
      <vt:variant>
        <vt:i4>224</vt:i4>
      </vt:variant>
      <vt:variant>
        <vt:i4>0</vt:i4>
      </vt:variant>
      <vt:variant>
        <vt:i4>5</vt:i4>
      </vt:variant>
      <vt:variant>
        <vt:lpwstr/>
      </vt:variant>
      <vt:variant>
        <vt:lpwstr>_Toc414842935</vt:lpwstr>
      </vt:variant>
      <vt:variant>
        <vt:i4>2031677</vt:i4>
      </vt:variant>
      <vt:variant>
        <vt:i4>218</vt:i4>
      </vt:variant>
      <vt:variant>
        <vt:i4>0</vt:i4>
      </vt:variant>
      <vt:variant>
        <vt:i4>5</vt:i4>
      </vt:variant>
      <vt:variant>
        <vt:lpwstr/>
      </vt:variant>
      <vt:variant>
        <vt:lpwstr>_Toc414842934</vt:lpwstr>
      </vt:variant>
      <vt:variant>
        <vt:i4>2031677</vt:i4>
      </vt:variant>
      <vt:variant>
        <vt:i4>212</vt:i4>
      </vt:variant>
      <vt:variant>
        <vt:i4>0</vt:i4>
      </vt:variant>
      <vt:variant>
        <vt:i4>5</vt:i4>
      </vt:variant>
      <vt:variant>
        <vt:lpwstr/>
      </vt:variant>
      <vt:variant>
        <vt:lpwstr>_Toc414842933</vt:lpwstr>
      </vt:variant>
      <vt:variant>
        <vt:i4>2031677</vt:i4>
      </vt:variant>
      <vt:variant>
        <vt:i4>206</vt:i4>
      </vt:variant>
      <vt:variant>
        <vt:i4>0</vt:i4>
      </vt:variant>
      <vt:variant>
        <vt:i4>5</vt:i4>
      </vt:variant>
      <vt:variant>
        <vt:lpwstr/>
      </vt:variant>
      <vt:variant>
        <vt:lpwstr>_Toc414842932</vt:lpwstr>
      </vt:variant>
      <vt:variant>
        <vt:i4>2031677</vt:i4>
      </vt:variant>
      <vt:variant>
        <vt:i4>200</vt:i4>
      </vt:variant>
      <vt:variant>
        <vt:i4>0</vt:i4>
      </vt:variant>
      <vt:variant>
        <vt:i4>5</vt:i4>
      </vt:variant>
      <vt:variant>
        <vt:lpwstr/>
      </vt:variant>
      <vt:variant>
        <vt:lpwstr>_Toc414842931</vt:lpwstr>
      </vt:variant>
      <vt:variant>
        <vt:i4>2031677</vt:i4>
      </vt:variant>
      <vt:variant>
        <vt:i4>194</vt:i4>
      </vt:variant>
      <vt:variant>
        <vt:i4>0</vt:i4>
      </vt:variant>
      <vt:variant>
        <vt:i4>5</vt:i4>
      </vt:variant>
      <vt:variant>
        <vt:lpwstr/>
      </vt:variant>
      <vt:variant>
        <vt:lpwstr>_Toc414842930</vt:lpwstr>
      </vt:variant>
      <vt:variant>
        <vt:i4>1966141</vt:i4>
      </vt:variant>
      <vt:variant>
        <vt:i4>188</vt:i4>
      </vt:variant>
      <vt:variant>
        <vt:i4>0</vt:i4>
      </vt:variant>
      <vt:variant>
        <vt:i4>5</vt:i4>
      </vt:variant>
      <vt:variant>
        <vt:lpwstr/>
      </vt:variant>
      <vt:variant>
        <vt:lpwstr>_Toc414842929</vt:lpwstr>
      </vt:variant>
      <vt:variant>
        <vt:i4>1966141</vt:i4>
      </vt:variant>
      <vt:variant>
        <vt:i4>182</vt:i4>
      </vt:variant>
      <vt:variant>
        <vt:i4>0</vt:i4>
      </vt:variant>
      <vt:variant>
        <vt:i4>5</vt:i4>
      </vt:variant>
      <vt:variant>
        <vt:lpwstr/>
      </vt:variant>
      <vt:variant>
        <vt:lpwstr>_Toc414842928</vt:lpwstr>
      </vt:variant>
      <vt:variant>
        <vt:i4>1966141</vt:i4>
      </vt:variant>
      <vt:variant>
        <vt:i4>176</vt:i4>
      </vt:variant>
      <vt:variant>
        <vt:i4>0</vt:i4>
      </vt:variant>
      <vt:variant>
        <vt:i4>5</vt:i4>
      </vt:variant>
      <vt:variant>
        <vt:lpwstr/>
      </vt:variant>
      <vt:variant>
        <vt:lpwstr>_Toc414842927</vt:lpwstr>
      </vt:variant>
      <vt:variant>
        <vt:i4>1966141</vt:i4>
      </vt:variant>
      <vt:variant>
        <vt:i4>170</vt:i4>
      </vt:variant>
      <vt:variant>
        <vt:i4>0</vt:i4>
      </vt:variant>
      <vt:variant>
        <vt:i4>5</vt:i4>
      </vt:variant>
      <vt:variant>
        <vt:lpwstr/>
      </vt:variant>
      <vt:variant>
        <vt:lpwstr>_Toc414842926</vt:lpwstr>
      </vt:variant>
      <vt:variant>
        <vt:i4>1966141</vt:i4>
      </vt:variant>
      <vt:variant>
        <vt:i4>164</vt:i4>
      </vt:variant>
      <vt:variant>
        <vt:i4>0</vt:i4>
      </vt:variant>
      <vt:variant>
        <vt:i4>5</vt:i4>
      </vt:variant>
      <vt:variant>
        <vt:lpwstr/>
      </vt:variant>
      <vt:variant>
        <vt:lpwstr>_Toc414842925</vt:lpwstr>
      </vt:variant>
      <vt:variant>
        <vt:i4>1966141</vt:i4>
      </vt:variant>
      <vt:variant>
        <vt:i4>158</vt:i4>
      </vt:variant>
      <vt:variant>
        <vt:i4>0</vt:i4>
      </vt:variant>
      <vt:variant>
        <vt:i4>5</vt:i4>
      </vt:variant>
      <vt:variant>
        <vt:lpwstr/>
      </vt:variant>
      <vt:variant>
        <vt:lpwstr>_Toc414842924</vt:lpwstr>
      </vt:variant>
      <vt:variant>
        <vt:i4>1966141</vt:i4>
      </vt:variant>
      <vt:variant>
        <vt:i4>152</vt:i4>
      </vt:variant>
      <vt:variant>
        <vt:i4>0</vt:i4>
      </vt:variant>
      <vt:variant>
        <vt:i4>5</vt:i4>
      </vt:variant>
      <vt:variant>
        <vt:lpwstr/>
      </vt:variant>
      <vt:variant>
        <vt:lpwstr>_Toc414842923</vt:lpwstr>
      </vt:variant>
      <vt:variant>
        <vt:i4>1966141</vt:i4>
      </vt:variant>
      <vt:variant>
        <vt:i4>146</vt:i4>
      </vt:variant>
      <vt:variant>
        <vt:i4>0</vt:i4>
      </vt:variant>
      <vt:variant>
        <vt:i4>5</vt:i4>
      </vt:variant>
      <vt:variant>
        <vt:lpwstr/>
      </vt:variant>
      <vt:variant>
        <vt:lpwstr>_Toc414842922</vt:lpwstr>
      </vt:variant>
      <vt:variant>
        <vt:i4>1966141</vt:i4>
      </vt:variant>
      <vt:variant>
        <vt:i4>140</vt:i4>
      </vt:variant>
      <vt:variant>
        <vt:i4>0</vt:i4>
      </vt:variant>
      <vt:variant>
        <vt:i4>5</vt:i4>
      </vt:variant>
      <vt:variant>
        <vt:lpwstr/>
      </vt:variant>
      <vt:variant>
        <vt:lpwstr>_Toc414842921</vt:lpwstr>
      </vt:variant>
      <vt:variant>
        <vt:i4>1966141</vt:i4>
      </vt:variant>
      <vt:variant>
        <vt:i4>134</vt:i4>
      </vt:variant>
      <vt:variant>
        <vt:i4>0</vt:i4>
      </vt:variant>
      <vt:variant>
        <vt:i4>5</vt:i4>
      </vt:variant>
      <vt:variant>
        <vt:lpwstr/>
      </vt:variant>
      <vt:variant>
        <vt:lpwstr>_Toc414842920</vt:lpwstr>
      </vt:variant>
      <vt:variant>
        <vt:i4>1900605</vt:i4>
      </vt:variant>
      <vt:variant>
        <vt:i4>128</vt:i4>
      </vt:variant>
      <vt:variant>
        <vt:i4>0</vt:i4>
      </vt:variant>
      <vt:variant>
        <vt:i4>5</vt:i4>
      </vt:variant>
      <vt:variant>
        <vt:lpwstr/>
      </vt:variant>
      <vt:variant>
        <vt:lpwstr>_Toc414842919</vt:lpwstr>
      </vt:variant>
      <vt:variant>
        <vt:i4>1900605</vt:i4>
      </vt:variant>
      <vt:variant>
        <vt:i4>122</vt:i4>
      </vt:variant>
      <vt:variant>
        <vt:i4>0</vt:i4>
      </vt:variant>
      <vt:variant>
        <vt:i4>5</vt:i4>
      </vt:variant>
      <vt:variant>
        <vt:lpwstr/>
      </vt:variant>
      <vt:variant>
        <vt:lpwstr>_Toc414842918</vt:lpwstr>
      </vt:variant>
      <vt:variant>
        <vt:i4>1900605</vt:i4>
      </vt:variant>
      <vt:variant>
        <vt:i4>116</vt:i4>
      </vt:variant>
      <vt:variant>
        <vt:i4>0</vt:i4>
      </vt:variant>
      <vt:variant>
        <vt:i4>5</vt:i4>
      </vt:variant>
      <vt:variant>
        <vt:lpwstr/>
      </vt:variant>
      <vt:variant>
        <vt:lpwstr>_Toc414842917</vt:lpwstr>
      </vt:variant>
      <vt:variant>
        <vt:i4>1900605</vt:i4>
      </vt:variant>
      <vt:variant>
        <vt:i4>110</vt:i4>
      </vt:variant>
      <vt:variant>
        <vt:i4>0</vt:i4>
      </vt:variant>
      <vt:variant>
        <vt:i4>5</vt:i4>
      </vt:variant>
      <vt:variant>
        <vt:lpwstr/>
      </vt:variant>
      <vt:variant>
        <vt:lpwstr>_Toc414842916</vt:lpwstr>
      </vt:variant>
      <vt:variant>
        <vt:i4>1900605</vt:i4>
      </vt:variant>
      <vt:variant>
        <vt:i4>104</vt:i4>
      </vt:variant>
      <vt:variant>
        <vt:i4>0</vt:i4>
      </vt:variant>
      <vt:variant>
        <vt:i4>5</vt:i4>
      </vt:variant>
      <vt:variant>
        <vt:lpwstr/>
      </vt:variant>
      <vt:variant>
        <vt:lpwstr>_Toc414842915</vt:lpwstr>
      </vt:variant>
      <vt:variant>
        <vt:i4>1900605</vt:i4>
      </vt:variant>
      <vt:variant>
        <vt:i4>98</vt:i4>
      </vt:variant>
      <vt:variant>
        <vt:i4>0</vt:i4>
      </vt:variant>
      <vt:variant>
        <vt:i4>5</vt:i4>
      </vt:variant>
      <vt:variant>
        <vt:lpwstr/>
      </vt:variant>
      <vt:variant>
        <vt:lpwstr>_Toc414842914</vt:lpwstr>
      </vt:variant>
      <vt:variant>
        <vt:i4>1900605</vt:i4>
      </vt:variant>
      <vt:variant>
        <vt:i4>92</vt:i4>
      </vt:variant>
      <vt:variant>
        <vt:i4>0</vt:i4>
      </vt:variant>
      <vt:variant>
        <vt:i4>5</vt:i4>
      </vt:variant>
      <vt:variant>
        <vt:lpwstr/>
      </vt:variant>
      <vt:variant>
        <vt:lpwstr>_Toc414842913</vt:lpwstr>
      </vt:variant>
      <vt:variant>
        <vt:i4>1900605</vt:i4>
      </vt:variant>
      <vt:variant>
        <vt:i4>86</vt:i4>
      </vt:variant>
      <vt:variant>
        <vt:i4>0</vt:i4>
      </vt:variant>
      <vt:variant>
        <vt:i4>5</vt:i4>
      </vt:variant>
      <vt:variant>
        <vt:lpwstr/>
      </vt:variant>
      <vt:variant>
        <vt:lpwstr>_Toc414842912</vt:lpwstr>
      </vt:variant>
      <vt:variant>
        <vt:i4>1900605</vt:i4>
      </vt:variant>
      <vt:variant>
        <vt:i4>80</vt:i4>
      </vt:variant>
      <vt:variant>
        <vt:i4>0</vt:i4>
      </vt:variant>
      <vt:variant>
        <vt:i4>5</vt:i4>
      </vt:variant>
      <vt:variant>
        <vt:lpwstr/>
      </vt:variant>
      <vt:variant>
        <vt:lpwstr>_Toc414842911</vt:lpwstr>
      </vt:variant>
      <vt:variant>
        <vt:i4>1900605</vt:i4>
      </vt:variant>
      <vt:variant>
        <vt:i4>74</vt:i4>
      </vt:variant>
      <vt:variant>
        <vt:i4>0</vt:i4>
      </vt:variant>
      <vt:variant>
        <vt:i4>5</vt:i4>
      </vt:variant>
      <vt:variant>
        <vt:lpwstr/>
      </vt:variant>
      <vt:variant>
        <vt:lpwstr>_Toc414842910</vt:lpwstr>
      </vt:variant>
      <vt:variant>
        <vt:i4>1835069</vt:i4>
      </vt:variant>
      <vt:variant>
        <vt:i4>68</vt:i4>
      </vt:variant>
      <vt:variant>
        <vt:i4>0</vt:i4>
      </vt:variant>
      <vt:variant>
        <vt:i4>5</vt:i4>
      </vt:variant>
      <vt:variant>
        <vt:lpwstr/>
      </vt:variant>
      <vt:variant>
        <vt:lpwstr>_Toc414842909</vt:lpwstr>
      </vt:variant>
      <vt:variant>
        <vt:i4>1835069</vt:i4>
      </vt:variant>
      <vt:variant>
        <vt:i4>62</vt:i4>
      </vt:variant>
      <vt:variant>
        <vt:i4>0</vt:i4>
      </vt:variant>
      <vt:variant>
        <vt:i4>5</vt:i4>
      </vt:variant>
      <vt:variant>
        <vt:lpwstr/>
      </vt:variant>
      <vt:variant>
        <vt:lpwstr>_Toc414842908</vt:lpwstr>
      </vt:variant>
      <vt:variant>
        <vt:i4>1835069</vt:i4>
      </vt:variant>
      <vt:variant>
        <vt:i4>56</vt:i4>
      </vt:variant>
      <vt:variant>
        <vt:i4>0</vt:i4>
      </vt:variant>
      <vt:variant>
        <vt:i4>5</vt:i4>
      </vt:variant>
      <vt:variant>
        <vt:lpwstr/>
      </vt:variant>
      <vt:variant>
        <vt:lpwstr>_Toc414842907</vt:lpwstr>
      </vt:variant>
      <vt:variant>
        <vt:i4>1835069</vt:i4>
      </vt:variant>
      <vt:variant>
        <vt:i4>50</vt:i4>
      </vt:variant>
      <vt:variant>
        <vt:i4>0</vt:i4>
      </vt:variant>
      <vt:variant>
        <vt:i4>5</vt:i4>
      </vt:variant>
      <vt:variant>
        <vt:lpwstr/>
      </vt:variant>
      <vt:variant>
        <vt:lpwstr>_Toc414842906</vt:lpwstr>
      </vt:variant>
      <vt:variant>
        <vt:i4>1835069</vt:i4>
      </vt:variant>
      <vt:variant>
        <vt:i4>44</vt:i4>
      </vt:variant>
      <vt:variant>
        <vt:i4>0</vt:i4>
      </vt:variant>
      <vt:variant>
        <vt:i4>5</vt:i4>
      </vt:variant>
      <vt:variant>
        <vt:lpwstr/>
      </vt:variant>
      <vt:variant>
        <vt:lpwstr>_Toc414842905</vt:lpwstr>
      </vt:variant>
      <vt:variant>
        <vt:i4>1835069</vt:i4>
      </vt:variant>
      <vt:variant>
        <vt:i4>38</vt:i4>
      </vt:variant>
      <vt:variant>
        <vt:i4>0</vt:i4>
      </vt:variant>
      <vt:variant>
        <vt:i4>5</vt:i4>
      </vt:variant>
      <vt:variant>
        <vt:lpwstr/>
      </vt:variant>
      <vt:variant>
        <vt:lpwstr>_Toc414842904</vt:lpwstr>
      </vt:variant>
      <vt:variant>
        <vt:i4>1835069</vt:i4>
      </vt:variant>
      <vt:variant>
        <vt:i4>32</vt:i4>
      </vt:variant>
      <vt:variant>
        <vt:i4>0</vt:i4>
      </vt:variant>
      <vt:variant>
        <vt:i4>5</vt:i4>
      </vt:variant>
      <vt:variant>
        <vt:lpwstr/>
      </vt:variant>
      <vt:variant>
        <vt:lpwstr>_Toc414842903</vt:lpwstr>
      </vt:variant>
      <vt:variant>
        <vt:i4>1835069</vt:i4>
      </vt:variant>
      <vt:variant>
        <vt:i4>26</vt:i4>
      </vt:variant>
      <vt:variant>
        <vt:i4>0</vt:i4>
      </vt:variant>
      <vt:variant>
        <vt:i4>5</vt:i4>
      </vt:variant>
      <vt:variant>
        <vt:lpwstr/>
      </vt:variant>
      <vt:variant>
        <vt:lpwstr>_Toc414842902</vt:lpwstr>
      </vt:variant>
      <vt:variant>
        <vt:i4>1835069</vt:i4>
      </vt:variant>
      <vt:variant>
        <vt:i4>20</vt:i4>
      </vt:variant>
      <vt:variant>
        <vt:i4>0</vt:i4>
      </vt:variant>
      <vt:variant>
        <vt:i4>5</vt:i4>
      </vt:variant>
      <vt:variant>
        <vt:lpwstr/>
      </vt:variant>
      <vt:variant>
        <vt:lpwstr>_Toc414842901</vt:lpwstr>
      </vt:variant>
      <vt:variant>
        <vt:i4>1835069</vt:i4>
      </vt:variant>
      <vt:variant>
        <vt:i4>14</vt:i4>
      </vt:variant>
      <vt:variant>
        <vt:i4>0</vt:i4>
      </vt:variant>
      <vt:variant>
        <vt:i4>5</vt:i4>
      </vt:variant>
      <vt:variant>
        <vt:lpwstr/>
      </vt:variant>
      <vt:variant>
        <vt:lpwstr>_Toc414842900</vt:lpwstr>
      </vt:variant>
      <vt:variant>
        <vt:i4>1376316</vt:i4>
      </vt:variant>
      <vt:variant>
        <vt:i4>8</vt:i4>
      </vt:variant>
      <vt:variant>
        <vt:i4>0</vt:i4>
      </vt:variant>
      <vt:variant>
        <vt:i4>5</vt:i4>
      </vt:variant>
      <vt:variant>
        <vt:lpwstr/>
      </vt:variant>
      <vt:variant>
        <vt:lpwstr>_Toc414842899</vt:lpwstr>
      </vt:variant>
      <vt:variant>
        <vt:i4>1376316</vt:i4>
      </vt:variant>
      <vt:variant>
        <vt:i4>2</vt:i4>
      </vt:variant>
      <vt:variant>
        <vt:i4>0</vt:i4>
      </vt:variant>
      <vt:variant>
        <vt:i4>5</vt:i4>
      </vt:variant>
      <vt:variant>
        <vt:lpwstr/>
      </vt:variant>
      <vt:variant>
        <vt:lpwstr>_Toc414842898</vt:lpwstr>
      </vt:variant>
      <vt:variant>
        <vt:i4>4587543</vt:i4>
      </vt:variant>
      <vt:variant>
        <vt:i4>12</vt:i4>
      </vt:variant>
      <vt:variant>
        <vt:i4>0</vt:i4>
      </vt:variant>
      <vt:variant>
        <vt:i4>5</vt:i4>
      </vt:variant>
      <vt:variant>
        <vt:lpwstr>http://en.wikipedia.org/wiki/Screw_thread</vt:lpwstr>
      </vt:variant>
      <vt:variant>
        <vt:lpwstr>Lead.2C_pitch.2C_and_starts</vt:lpwstr>
      </vt:variant>
      <vt:variant>
        <vt:i4>8257566</vt:i4>
      </vt:variant>
      <vt:variant>
        <vt:i4>9</vt:i4>
      </vt:variant>
      <vt:variant>
        <vt:i4>0</vt:i4>
      </vt:variant>
      <vt:variant>
        <vt:i4>5</vt:i4>
      </vt:variant>
      <vt:variant>
        <vt:lpwstr>http://en.wikipedia.org/wiki/Cross_product</vt:lpwstr>
      </vt:variant>
      <vt:variant>
        <vt:lpwstr/>
      </vt:variant>
      <vt:variant>
        <vt:i4>7798815</vt:i4>
      </vt:variant>
      <vt:variant>
        <vt:i4>6</vt:i4>
      </vt:variant>
      <vt:variant>
        <vt:i4>0</vt:i4>
      </vt:variant>
      <vt:variant>
        <vt:i4>5</vt:i4>
      </vt:variant>
      <vt:variant>
        <vt:lpwstr>http://en.wikipedia.org/wiki/Gram%E2%80%93Schmidt_process</vt:lpwstr>
      </vt:variant>
      <vt:variant>
        <vt:lpwstr/>
      </vt:variant>
      <vt:variant>
        <vt:i4>7077941</vt:i4>
      </vt:variant>
      <vt:variant>
        <vt:i4>3</vt:i4>
      </vt:variant>
      <vt:variant>
        <vt:i4>0</vt:i4>
      </vt:variant>
      <vt:variant>
        <vt:i4>5</vt:i4>
      </vt:variant>
      <vt:variant>
        <vt:lpwstr>http://en.wikipedia.org/wiki/SI</vt:lpwstr>
      </vt:variant>
      <vt:variant>
        <vt:lpwstr/>
      </vt:variant>
      <vt:variant>
        <vt:i4>7077992</vt:i4>
      </vt:variant>
      <vt:variant>
        <vt:i4>0</vt:i4>
      </vt:variant>
      <vt:variant>
        <vt:i4>0</vt:i4>
      </vt:variant>
      <vt:variant>
        <vt:i4>5</vt:i4>
      </vt:variant>
      <vt:variant>
        <vt:lpwstr>http://www.w3.org/TR/xml11/</vt:lpwstr>
      </vt:variant>
      <vt:variant>
        <vt:lpwstr>sec-xml11</vt:lpwstr>
      </vt:variant>
      <vt:variant>
        <vt:i4>6029402</vt:i4>
      </vt:variant>
      <vt:variant>
        <vt:i4>116043</vt:i4>
      </vt:variant>
      <vt:variant>
        <vt:i4>1034</vt:i4>
      </vt:variant>
      <vt:variant>
        <vt:i4>1</vt:i4>
      </vt:variant>
      <vt:variant>
        <vt:lpwstr>http://upload.wikimedia.org/wikipedia/commons/thumb/6/61/Screw_head_types.svg/400px-Screw_head_types.svg.png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χMCF (xMCF) - Extended Master Connection File</dc:title>
  <dc:subject>χMCF (xMCF) - Extended Master Connection File</dc:subject>
  <dc:creator>Jani</dc:creator>
  <cp:lastModifiedBy>Dr. Carsten Franke</cp:lastModifiedBy>
  <cp:revision>8</cp:revision>
  <cp:lastPrinted>2015-03-23T01:59:00Z</cp:lastPrinted>
  <dcterms:created xsi:type="dcterms:W3CDTF">2020-04-27T15:14:00Z</dcterms:created>
  <dcterms:modified xsi:type="dcterms:W3CDTF">2020-05-09T00:16:00Z</dcterms:modified>
</cp:coreProperties>
</file>