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2891" w:rsidRPr="0033379A" w:rsidRDefault="00082891" w:rsidP="00082891"/>
    <w:p w:rsidR="00082891" w:rsidRPr="007055D9" w:rsidRDefault="00082891" w:rsidP="00082891"/>
    <w:p w:rsidR="00082891" w:rsidRPr="007055D9" w:rsidRDefault="00082891" w:rsidP="00082891"/>
    <w:p w:rsidR="00082891" w:rsidRPr="007055D9" w:rsidRDefault="00082891" w:rsidP="00082891"/>
    <w:p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rsidR="00D73476" w:rsidRPr="007055D9" w:rsidRDefault="00D73476" w:rsidP="00082891"/>
    <w:p w:rsidR="00082891" w:rsidRPr="007055D9" w:rsidRDefault="00082891" w:rsidP="00082891"/>
    <w:p w:rsidR="00D73476" w:rsidRPr="007055D9" w:rsidRDefault="00D73476" w:rsidP="00082891"/>
    <w:p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rsidR="00D73476" w:rsidRPr="007055D9" w:rsidRDefault="00D73476" w:rsidP="00082891">
      <w:pPr>
        <w:jc w:val="center"/>
        <w:rPr>
          <w:b/>
          <w:sz w:val="40"/>
          <w:szCs w:val="40"/>
        </w:rPr>
      </w:pPr>
    </w:p>
    <w:p w:rsidR="00FC5460" w:rsidRPr="007055D9" w:rsidRDefault="00FC5460" w:rsidP="00082891">
      <w:pPr>
        <w:jc w:val="center"/>
        <w:rPr>
          <w:b/>
          <w:sz w:val="40"/>
          <w:szCs w:val="40"/>
        </w:rPr>
      </w:pPr>
    </w:p>
    <w:p w:rsidR="00D73476" w:rsidRPr="007055D9" w:rsidRDefault="00D73476" w:rsidP="00D73476"/>
    <w:p w:rsidR="003858D2" w:rsidRPr="007055D9" w:rsidRDefault="00D12448"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3821217" r:id="rId10"/>
        </w:pict>
      </w:r>
    </w:p>
    <w:p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rsidR="00082891" w:rsidRPr="0033379A" w:rsidRDefault="00082891" w:rsidP="00082891">
      <w:pPr>
        <w:rPr>
          <w:lang w:val="de-DE"/>
        </w:rPr>
      </w:pPr>
    </w:p>
    <w:p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rsidR="00D73476" w:rsidRPr="0033379A" w:rsidRDefault="00D73476" w:rsidP="00082891">
      <w:pPr>
        <w:rPr>
          <w:lang w:val="de-DE"/>
        </w:rPr>
      </w:pPr>
    </w:p>
    <w:p w:rsidR="00D73476" w:rsidRPr="0033379A" w:rsidRDefault="00D73476" w:rsidP="00082891">
      <w:pPr>
        <w:rPr>
          <w:lang w:val="de-DE"/>
        </w:rPr>
      </w:pPr>
    </w:p>
    <w:p w:rsidR="00D73476" w:rsidRPr="0033379A" w:rsidRDefault="00D73476" w:rsidP="00082891">
      <w:pPr>
        <w:rPr>
          <w:lang w:val="de-DE"/>
        </w:rPr>
      </w:pPr>
    </w:p>
    <w:p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rsidR="00D73476" w:rsidRPr="007055D9" w:rsidRDefault="00D73476" w:rsidP="00082891"/>
    <w:p w:rsidR="00524099" w:rsidRPr="007055D9" w:rsidRDefault="00524099" w:rsidP="00082891"/>
    <w:p w:rsidR="005F2729" w:rsidRPr="007055D9" w:rsidRDefault="005F2729" w:rsidP="00082891"/>
    <w:p w:rsidR="00524099" w:rsidRPr="007055D9" w:rsidRDefault="00524099" w:rsidP="00082891"/>
    <w:p w:rsidR="00524099" w:rsidRPr="007055D9" w:rsidRDefault="00524099" w:rsidP="00082891"/>
    <w:p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21T20:01:00Z">
        <w:r w:rsidR="008C343E">
          <w:rPr>
            <w:noProof/>
          </w:rPr>
          <w:t>February 21, 2020</w:t>
        </w:r>
      </w:ins>
      <w:ins w:id="2" w:author="Festner Andreas, TP-212" w:date="2020-01-29T10:32:00Z">
        <w:del w:id="3" w:author="nick" w:date="2020-02-15T14:31:00Z">
          <w:r w:rsidR="001B7C96" w:rsidDel="003A071D">
            <w:rPr>
              <w:noProof/>
            </w:rPr>
            <w:delText>January 29, 2020</w:delText>
          </w:r>
        </w:del>
      </w:ins>
      <w:del w:id="4" w:author="nick" w:date="2020-02-15T14:31:00Z">
        <w:r w:rsidR="007E2D34" w:rsidDel="003A071D">
          <w:rPr>
            <w:noProof/>
          </w:rPr>
          <w:delText>December 20, 2019</w:delText>
        </w:r>
      </w:del>
      <w:r w:rsidR="00B04257">
        <w:fldChar w:fldCharType="end"/>
      </w:r>
      <w:bookmarkEnd w:id="0"/>
    </w:p>
    <w:p w:rsidR="00082891" w:rsidRPr="007055D9" w:rsidRDefault="00082891" w:rsidP="00320AA7">
      <w:pPr>
        <w:pStyle w:val="FormatvorlageLiteraturverzeichnis20ptFett"/>
      </w:pPr>
      <w:r w:rsidRPr="007055D9">
        <w:br w:type="page"/>
      </w:r>
      <w:r w:rsidRPr="007055D9">
        <w:lastRenderedPageBreak/>
        <w:t>Table of Contents</w:t>
      </w:r>
    </w:p>
    <w:p w:rsidR="007E2D34"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7753532" w:history="1">
        <w:r w:rsidR="007E2D34" w:rsidRPr="00E46FE7">
          <w:rPr>
            <w:rStyle w:val="Hyperlink"/>
            <w:noProof/>
            <w14:scene3d>
              <w14:camera w14:prst="orthographicFront"/>
              <w14:lightRig w14:rig="threePt" w14:dir="t">
                <w14:rot w14:lat="0" w14:lon="0" w14:rev="0"/>
              </w14:lightRig>
            </w14:scene3d>
          </w:rPr>
          <w:t>1</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_Toc27753532 \h </w:instrText>
        </w:r>
        <w:r w:rsidR="007E2D34">
          <w:rPr>
            <w:noProof/>
            <w:webHidden/>
          </w:rPr>
        </w:r>
        <w:r w:rsidR="007E2D34">
          <w:rPr>
            <w:noProof/>
            <w:webHidden/>
          </w:rPr>
          <w:fldChar w:fldCharType="separate"/>
        </w:r>
        <w:r w:rsidR="007E2D34">
          <w:rPr>
            <w:noProof/>
            <w:webHidden/>
          </w:rPr>
          <w:t>18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3" w:history="1">
        <w:r w:rsidR="007E2D34" w:rsidRPr="00E46FE7">
          <w:rPr>
            <w:rStyle w:val="Hyperlink"/>
            <w:noProof/>
          </w:rPr>
          <w:t>1.1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Motivation</w:t>
        </w:r>
        <w:r w:rsidR="007E2D34">
          <w:rPr>
            <w:noProof/>
            <w:webHidden/>
          </w:rPr>
          <w:tab/>
        </w:r>
        <w:r w:rsidR="007E2D34">
          <w:rPr>
            <w:noProof/>
            <w:webHidden/>
          </w:rPr>
          <w:fldChar w:fldCharType="begin"/>
        </w:r>
        <w:r w:rsidR="007E2D34">
          <w:rPr>
            <w:noProof/>
            <w:webHidden/>
          </w:rPr>
          <w:instrText xml:space="preserve"> PAGEREF _Toc27753533 \h </w:instrText>
        </w:r>
        <w:r w:rsidR="007E2D34">
          <w:rPr>
            <w:noProof/>
            <w:webHidden/>
          </w:rPr>
        </w:r>
        <w:r w:rsidR="007E2D34">
          <w:rPr>
            <w:noProof/>
            <w:webHidden/>
          </w:rPr>
          <w:fldChar w:fldCharType="separate"/>
        </w:r>
        <w:r w:rsidR="007E2D34">
          <w:rPr>
            <w:noProof/>
            <w:webHidden/>
          </w:rPr>
          <w:t>18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4" w:history="1">
        <w:r w:rsidR="007E2D34" w:rsidRPr="00E46FE7">
          <w:rPr>
            <w:rStyle w:val="Hyperlink"/>
            <w:noProof/>
          </w:rPr>
          <w:t>1.2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MCF at Ford</w:t>
        </w:r>
        <w:r w:rsidR="007E2D34">
          <w:rPr>
            <w:noProof/>
            <w:webHidden/>
          </w:rPr>
          <w:tab/>
        </w:r>
        <w:r w:rsidR="007E2D34">
          <w:rPr>
            <w:noProof/>
            <w:webHidden/>
          </w:rPr>
          <w:fldChar w:fldCharType="begin"/>
        </w:r>
        <w:r w:rsidR="007E2D34">
          <w:rPr>
            <w:noProof/>
            <w:webHidden/>
          </w:rPr>
          <w:instrText xml:space="preserve"> PAGEREF _Toc27753534 \h </w:instrText>
        </w:r>
        <w:r w:rsidR="007E2D34">
          <w:rPr>
            <w:noProof/>
            <w:webHidden/>
          </w:rPr>
        </w:r>
        <w:r w:rsidR="007E2D34">
          <w:rPr>
            <w:noProof/>
            <w:webHidden/>
          </w:rPr>
          <w:fldChar w:fldCharType="separate"/>
        </w:r>
        <w:r w:rsidR="007E2D34">
          <w:rPr>
            <w:noProof/>
            <w:webHidden/>
          </w:rPr>
          <w:t>18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5" w:history="1">
        <w:r w:rsidR="007E2D34" w:rsidRPr="00E46FE7">
          <w:rPr>
            <w:rStyle w:val="Hyperlink"/>
            <w:noProof/>
          </w:rPr>
          <w:t>1.3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From MCF to χMCF - The Scope of the Document</w:t>
        </w:r>
        <w:r w:rsidR="007E2D34">
          <w:rPr>
            <w:noProof/>
            <w:webHidden/>
          </w:rPr>
          <w:tab/>
        </w:r>
        <w:r w:rsidR="007E2D34">
          <w:rPr>
            <w:noProof/>
            <w:webHidden/>
          </w:rPr>
          <w:fldChar w:fldCharType="begin"/>
        </w:r>
        <w:r w:rsidR="007E2D34">
          <w:rPr>
            <w:noProof/>
            <w:webHidden/>
          </w:rPr>
          <w:instrText xml:space="preserve"> PAGEREF _Toc27753535 \h </w:instrText>
        </w:r>
        <w:r w:rsidR="007E2D34">
          <w:rPr>
            <w:noProof/>
            <w:webHidden/>
          </w:rPr>
        </w:r>
        <w:r w:rsidR="007E2D34">
          <w:rPr>
            <w:noProof/>
            <w:webHidden/>
          </w:rPr>
          <w:fldChar w:fldCharType="separate"/>
        </w:r>
        <w:r w:rsidR="007E2D34">
          <w:rPr>
            <w:noProof/>
            <w:webHidden/>
          </w:rPr>
          <w:t>18</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36" w:history="1">
        <w:r w:rsidR="007E2D34" w:rsidRPr="00E46FE7">
          <w:rPr>
            <w:rStyle w:val="Hyperlink"/>
            <w:noProof/>
            <w14:scene3d>
              <w14:camera w14:prst="orthographicFront"/>
              <w14:lightRig w14:rig="threePt" w14:dir="t">
                <w14:rot w14:lat="0" w14:lon="0" w14:rev="0"/>
              </w14:lightRig>
            </w14:scene3d>
          </w:rPr>
          <w:t>2</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Design Principles and Basic Features of χMCF</w:t>
        </w:r>
        <w:r w:rsidR="007E2D34">
          <w:rPr>
            <w:noProof/>
            <w:webHidden/>
          </w:rPr>
          <w:tab/>
        </w:r>
        <w:r w:rsidR="007E2D34">
          <w:rPr>
            <w:noProof/>
            <w:webHidden/>
          </w:rPr>
          <w:fldChar w:fldCharType="begin"/>
        </w:r>
        <w:r w:rsidR="007E2D34">
          <w:rPr>
            <w:noProof/>
            <w:webHidden/>
          </w:rPr>
          <w:instrText xml:space="preserve"> PAGEREF _Toc27753536 \h </w:instrText>
        </w:r>
        <w:r w:rsidR="007E2D34">
          <w:rPr>
            <w:noProof/>
            <w:webHidden/>
          </w:rPr>
        </w:r>
        <w:r w:rsidR="007E2D34">
          <w:rPr>
            <w:noProof/>
            <w:webHidden/>
          </w:rPr>
          <w:fldChar w:fldCharType="separate"/>
        </w:r>
        <w:r w:rsidR="007E2D34">
          <w:rPr>
            <w:noProof/>
            <w:webHidden/>
          </w:rPr>
          <w:t>20</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7" w:history="1">
        <w:r w:rsidR="007E2D34" w:rsidRPr="00E46FE7">
          <w:rPr>
            <w:rStyle w:val="Hyperlink"/>
            <w:noProof/>
          </w:rPr>
          <w:t>2.1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Design Principles</w:t>
        </w:r>
        <w:r w:rsidR="007E2D34">
          <w:rPr>
            <w:noProof/>
            <w:webHidden/>
          </w:rPr>
          <w:tab/>
        </w:r>
        <w:r w:rsidR="007E2D34">
          <w:rPr>
            <w:noProof/>
            <w:webHidden/>
          </w:rPr>
          <w:fldChar w:fldCharType="begin"/>
        </w:r>
        <w:r w:rsidR="007E2D34">
          <w:rPr>
            <w:noProof/>
            <w:webHidden/>
          </w:rPr>
          <w:instrText xml:space="preserve"> PAGEREF _Toc27753537 \h </w:instrText>
        </w:r>
        <w:r w:rsidR="007E2D34">
          <w:rPr>
            <w:noProof/>
            <w:webHidden/>
          </w:rPr>
        </w:r>
        <w:r w:rsidR="007E2D34">
          <w:rPr>
            <w:noProof/>
            <w:webHidden/>
          </w:rPr>
          <w:fldChar w:fldCharType="separate"/>
        </w:r>
        <w:r w:rsidR="007E2D34">
          <w:rPr>
            <w:noProof/>
            <w:webHidden/>
          </w:rPr>
          <w:t>20</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8" w:history="1">
        <w:r w:rsidR="007E2D34" w:rsidRPr="00E46FE7">
          <w:rPr>
            <w:rStyle w:val="Hyperlink"/>
            <w:noProof/>
          </w:rPr>
          <w:t>2.2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Idealization of Joints</w:t>
        </w:r>
        <w:r w:rsidR="007E2D34">
          <w:rPr>
            <w:noProof/>
            <w:webHidden/>
          </w:rPr>
          <w:tab/>
        </w:r>
        <w:r w:rsidR="007E2D34">
          <w:rPr>
            <w:noProof/>
            <w:webHidden/>
          </w:rPr>
          <w:fldChar w:fldCharType="begin"/>
        </w:r>
        <w:r w:rsidR="007E2D34">
          <w:rPr>
            <w:noProof/>
            <w:webHidden/>
          </w:rPr>
          <w:instrText xml:space="preserve"> PAGEREF _Toc27753538 \h </w:instrText>
        </w:r>
        <w:r w:rsidR="007E2D34">
          <w:rPr>
            <w:noProof/>
            <w:webHidden/>
          </w:rPr>
        </w:r>
        <w:r w:rsidR="007E2D34">
          <w:rPr>
            <w:noProof/>
            <w:webHidden/>
          </w:rPr>
          <w:fldChar w:fldCharType="separate"/>
        </w:r>
        <w:r w:rsidR="007E2D34">
          <w:rPr>
            <w:noProof/>
            <w:webHidden/>
          </w:rPr>
          <w:t>21</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9" w:history="1">
        <w:r w:rsidR="007E2D34" w:rsidRPr="00E46FE7">
          <w:rPr>
            <w:rStyle w:val="Hyperlink"/>
            <w:noProof/>
          </w:rPr>
          <w:t>2.3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Reconstruction of Joints from χMCF</w:t>
        </w:r>
        <w:r w:rsidR="007E2D34">
          <w:rPr>
            <w:noProof/>
            <w:webHidden/>
          </w:rPr>
          <w:tab/>
        </w:r>
        <w:r w:rsidR="007E2D34">
          <w:rPr>
            <w:noProof/>
            <w:webHidden/>
          </w:rPr>
          <w:fldChar w:fldCharType="begin"/>
        </w:r>
        <w:r w:rsidR="007E2D34">
          <w:rPr>
            <w:noProof/>
            <w:webHidden/>
          </w:rPr>
          <w:instrText xml:space="preserve"> PAGEREF _Toc27753539 \h </w:instrText>
        </w:r>
        <w:r w:rsidR="007E2D34">
          <w:rPr>
            <w:noProof/>
            <w:webHidden/>
          </w:rPr>
        </w:r>
        <w:r w:rsidR="007E2D34">
          <w:rPr>
            <w:noProof/>
            <w:webHidden/>
          </w:rPr>
          <w:fldChar w:fldCharType="separate"/>
        </w:r>
        <w:r w:rsidR="007E2D34">
          <w:rPr>
            <w:noProof/>
            <w:webHidden/>
          </w:rPr>
          <w:t>21</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0" w:history="1">
        <w:r w:rsidR="007E2D34" w:rsidRPr="00E46FE7">
          <w:rPr>
            <w:rStyle w:val="Hyperlink"/>
            <w:noProof/>
          </w:rPr>
          <w:t>2.4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Description of Topology</w:t>
        </w:r>
        <w:r w:rsidR="007E2D34">
          <w:rPr>
            <w:noProof/>
            <w:webHidden/>
          </w:rPr>
          <w:tab/>
        </w:r>
        <w:r w:rsidR="007E2D34">
          <w:rPr>
            <w:noProof/>
            <w:webHidden/>
          </w:rPr>
          <w:fldChar w:fldCharType="begin"/>
        </w:r>
        <w:r w:rsidR="007E2D34">
          <w:rPr>
            <w:noProof/>
            <w:webHidden/>
          </w:rPr>
          <w:instrText xml:space="preserve"> PAGEREF _Toc27753540 \h </w:instrText>
        </w:r>
        <w:r w:rsidR="007E2D34">
          <w:rPr>
            <w:noProof/>
            <w:webHidden/>
          </w:rPr>
        </w:r>
        <w:r w:rsidR="007E2D34">
          <w:rPr>
            <w:noProof/>
            <w:webHidden/>
          </w:rPr>
          <w:fldChar w:fldCharType="separate"/>
        </w:r>
        <w:r w:rsidR="007E2D34">
          <w:rPr>
            <w:noProof/>
            <w:webHidden/>
          </w:rPr>
          <w:t>21</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1" w:history="1">
        <w:r w:rsidR="007E2D34" w:rsidRPr="00E46FE7">
          <w:rPr>
            <w:rStyle w:val="Hyperlink"/>
            <w:noProof/>
          </w:rPr>
          <w:t>2.5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χMCF in the Development Processes</w:t>
        </w:r>
        <w:r w:rsidR="007E2D34">
          <w:rPr>
            <w:noProof/>
            <w:webHidden/>
          </w:rPr>
          <w:tab/>
        </w:r>
        <w:r w:rsidR="007E2D34">
          <w:rPr>
            <w:noProof/>
            <w:webHidden/>
          </w:rPr>
          <w:fldChar w:fldCharType="begin"/>
        </w:r>
        <w:r w:rsidR="007E2D34">
          <w:rPr>
            <w:noProof/>
            <w:webHidden/>
          </w:rPr>
          <w:instrText xml:space="preserve"> PAGEREF _Toc27753541 \h </w:instrText>
        </w:r>
        <w:r w:rsidR="007E2D34">
          <w:rPr>
            <w:noProof/>
            <w:webHidden/>
          </w:rPr>
        </w:r>
        <w:r w:rsidR="007E2D34">
          <w:rPr>
            <w:noProof/>
            <w:webHidden/>
          </w:rPr>
          <w:fldChar w:fldCharType="separate"/>
        </w:r>
        <w:r w:rsidR="007E2D34">
          <w:rPr>
            <w:noProof/>
            <w:webHidden/>
          </w:rPr>
          <w:t>22</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2" w:history="1">
        <w:r w:rsidR="007E2D34" w:rsidRPr="00E46FE7">
          <w:rPr>
            <w:rStyle w:val="Hyperlink"/>
            <w:noProof/>
            <w14:scene3d>
              <w14:camera w14:prst="orthographicFront"/>
              <w14:lightRig w14:rig="threePt" w14:dir="t">
                <w14:rot w14:lat="0" w14:lon="0" w14:rev="0"/>
              </w14:lightRig>
            </w14:scene3d>
          </w:rPr>
          <w:t>3</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Keywords of XML specification</w:t>
        </w:r>
        <w:r w:rsidR="007E2D34">
          <w:rPr>
            <w:noProof/>
            <w:webHidden/>
          </w:rPr>
          <w:tab/>
        </w:r>
        <w:r w:rsidR="007E2D34">
          <w:rPr>
            <w:noProof/>
            <w:webHidden/>
          </w:rPr>
          <w:fldChar w:fldCharType="begin"/>
        </w:r>
        <w:r w:rsidR="007E2D34">
          <w:rPr>
            <w:noProof/>
            <w:webHidden/>
          </w:rPr>
          <w:instrText xml:space="preserve"> PAGEREF _Toc27753542 \h </w:instrText>
        </w:r>
        <w:r w:rsidR="007E2D34">
          <w:rPr>
            <w:noProof/>
            <w:webHidden/>
          </w:rPr>
        </w:r>
        <w:r w:rsidR="007E2D34">
          <w:rPr>
            <w:noProof/>
            <w:webHidden/>
          </w:rPr>
          <w:fldChar w:fldCharType="separate"/>
        </w:r>
        <w:r w:rsidR="007E2D34">
          <w:rPr>
            <w:noProof/>
            <w:webHidden/>
          </w:rPr>
          <w:t>25</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3" w:history="1">
        <w:r w:rsidR="007E2D34" w:rsidRPr="00E46FE7">
          <w:rPr>
            <w:rStyle w:val="Hyperlink"/>
            <w:noProof/>
          </w:rPr>
          <w:t>3.1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Keywords</w:t>
        </w:r>
        <w:r w:rsidR="007E2D34">
          <w:rPr>
            <w:noProof/>
            <w:webHidden/>
          </w:rPr>
          <w:tab/>
        </w:r>
        <w:r w:rsidR="007E2D34">
          <w:rPr>
            <w:noProof/>
            <w:webHidden/>
          </w:rPr>
          <w:fldChar w:fldCharType="begin"/>
        </w:r>
        <w:r w:rsidR="007E2D34">
          <w:rPr>
            <w:noProof/>
            <w:webHidden/>
          </w:rPr>
          <w:instrText xml:space="preserve"> PAGEREF _Toc27753543 \h </w:instrText>
        </w:r>
        <w:r w:rsidR="007E2D34">
          <w:rPr>
            <w:noProof/>
            <w:webHidden/>
          </w:rPr>
        </w:r>
        <w:r w:rsidR="007E2D34">
          <w:rPr>
            <w:noProof/>
            <w:webHidden/>
          </w:rPr>
          <w:fldChar w:fldCharType="separate"/>
        </w:r>
        <w:r w:rsidR="007E2D34">
          <w:rPr>
            <w:noProof/>
            <w:webHidden/>
          </w:rPr>
          <w:t>25</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4" w:history="1">
        <w:r w:rsidR="007E2D34" w:rsidRPr="00E46FE7">
          <w:rPr>
            <w:rStyle w:val="Hyperlink"/>
            <w:noProof/>
            <w14:scene3d>
              <w14:camera w14:prst="orthographicFront"/>
              <w14:lightRig w14:rig="threePt" w14:dir="t">
                <w14:rot w14:lat="0" w14:lon="0" w14:rev="0"/>
              </w14:lightRig>
            </w14:scene3d>
          </w:rPr>
          <w:t>4</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Parts, Properties and Assemblies</w:t>
        </w:r>
        <w:r w:rsidR="007E2D34">
          <w:rPr>
            <w:noProof/>
            <w:webHidden/>
          </w:rPr>
          <w:tab/>
        </w:r>
        <w:r w:rsidR="007E2D34">
          <w:rPr>
            <w:noProof/>
            <w:webHidden/>
          </w:rPr>
          <w:fldChar w:fldCharType="begin"/>
        </w:r>
        <w:r w:rsidR="007E2D34">
          <w:rPr>
            <w:noProof/>
            <w:webHidden/>
          </w:rPr>
          <w:instrText xml:space="preserve"> PAGEREF _Toc27753544 \h </w:instrText>
        </w:r>
        <w:r w:rsidR="007E2D34">
          <w:rPr>
            <w:noProof/>
            <w:webHidden/>
          </w:rPr>
        </w:r>
        <w:r w:rsidR="007E2D34">
          <w:rPr>
            <w:noProof/>
            <w:webHidden/>
          </w:rPr>
          <w:fldChar w:fldCharType="separate"/>
        </w:r>
        <w:r w:rsidR="007E2D34">
          <w:rPr>
            <w:noProof/>
            <w:webHidden/>
          </w:rPr>
          <w:t>27</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5" w:history="1">
        <w:r w:rsidR="007E2D34" w:rsidRPr="00E46FE7">
          <w:rPr>
            <w:rStyle w:val="Hyperlink"/>
            <w:noProof/>
          </w:rPr>
          <w:t>4.1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Parts</w:t>
        </w:r>
        <w:r w:rsidR="007E2D34">
          <w:rPr>
            <w:noProof/>
            <w:webHidden/>
          </w:rPr>
          <w:tab/>
        </w:r>
        <w:r w:rsidR="007E2D34">
          <w:rPr>
            <w:noProof/>
            <w:webHidden/>
          </w:rPr>
          <w:fldChar w:fldCharType="begin"/>
        </w:r>
        <w:r w:rsidR="007E2D34">
          <w:rPr>
            <w:noProof/>
            <w:webHidden/>
          </w:rPr>
          <w:instrText xml:space="preserve"> PAGEREF _Toc27753545 \h </w:instrText>
        </w:r>
        <w:r w:rsidR="007E2D34">
          <w:rPr>
            <w:noProof/>
            <w:webHidden/>
          </w:rPr>
        </w:r>
        <w:r w:rsidR="007E2D34">
          <w:rPr>
            <w:noProof/>
            <w:webHidden/>
          </w:rPr>
          <w:fldChar w:fldCharType="separate"/>
        </w:r>
        <w:r w:rsidR="007E2D34">
          <w:rPr>
            <w:noProof/>
            <w:webHidden/>
          </w:rPr>
          <w:t>27</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46" w:history="1">
        <w:r w:rsidR="007E2D34" w:rsidRPr="00E46FE7">
          <w:rPr>
            <w:rStyle w:val="Hyperlink"/>
            <w:noProof/>
          </w:rPr>
          <w:t>4.1.1</w:t>
        </w:r>
        <w:r w:rsidR="007E2D34">
          <w:rPr>
            <w:rFonts w:asciiTheme="minorHAnsi" w:eastAsiaTheme="minorEastAsia" w:hAnsiTheme="minorHAnsi" w:cstheme="minorBidi"/>
            <w:noProof/>
            <w:sz w:val="22"/>
            <w:szCs w:val="22"/>
            <w:lang w:eastAsia="en-US"/>
          </w:rPr>
          <w:tab/>
        </w:r>
        <w:r w:rsidR="007E2D34" w:rsidRPr="00E46FE7">
          <w:rPr>
            <w:rStyle w:val="Hyperlink"/>
            <w:noProof/>
          </w:rPr>
          <w:t>Part Labels</w:t>
        </w:r>
        <w:r w:rsidR="007E2D34">
          <w:rPr>
            <w:noProof/>
            <w:webHidden/>
          </w:rPr>
          <w:tab/>
        </w:r>
        <w:r w:rsidR="007E2D34">
          <w:rPr>
            <w:noProof/>
            <w:webHidden/>
          </w:rPr>
          <w:fldChar w:fldCharType="begin"/>
        </w:r>
        <w:r w:rsidR="007E2D34">
          <w:rPr>
            <w:noProof/>
            <w:webHidden/>
          </w:rPr>
          <w:instrText xml:space="preserve"> PAGEREF _Toc27753546 \h </w:instrText>
        </w:r>
        <w:r w:rsidR="007E2D34">
          <w:rPr>
            <w:noProof/>
            <w:webHidden/>
          </w:rPr>
        </w:r>
        <w:r w:rsidR="007E2D34">
          <w:rPr>
            <w:noProof/>
            <w:webHidden/>
          </w:rPr>
          <w:fldChar w:fldCharType="separate"/>
        </w:r>
        <w:r w:rsidR="007E2D34">
          <w:rPr>
            <w:noProof/>
            <w:webHidden/>
          </w:rPr>
          <w:t>27</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7" w:history="1">
        <w:r w:rsidR="007E2D34" w:rsidRPr="00E46FE7">
          <w:rPr>
            <w:rStyle w:val="Hyperlink"/>
            <w:noProof/>
          </w:rPr>
          <w:t>4.2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Properties</w:t>
        </w:r>
        <w:r w:rsidR="007E2D34">
          <w:rPr>
            <w:noProof/>
            <w:webHidden/>
          </w:rPr>
          <w:tab/>
        </w:r>
        <w:r w:rsidR="007E2D34">
          <w:rPr>
            <w:noProof/>
            <w:webHidden/>
          </w:rPr>
          <w:fldChar w:fldCharType="begin"/>
        </w:r>
        <w:r w:rsidR="007E2D34">
          <w:rPr>
            <w:noProof/>
            <w:webHidden/>
          </w:rPr>
          <w:instrText xml:space="preserve"> PAGEREF _Toc27753547 \h </w:instrText>
        </w:r>
        <w:r w:rsidR="007E2D34">
          <w:rPr>
            <w:noProof/>
            <w:webHidden/>
          </w:rPr>
        </w:r>
        <w:r w:rsidR="007E2D34">
          <w:rPr>
            <w:noProof/>
            <w:webHidden/>
          </w:rPr>
          <w:fldChar w:fldCharType="separate"/>
        </w:r>
        <w:r w:rsidR="007E2D34">
          <w:rPr>
            <w:noProof/>
            <w:webHidden/>
          </w:rPr>
          <w:t>27</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8" w:history="1">
        <w:r w:rsidR="007E2D34" w:rsidRPr="00E46FE7">
          <w:rPr>
            <w:rStyle w:val="Hyperlink"/>
            <w:noProof/>
          </w:rPr>
          <w:t>4.3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Assemblies</w:t>
        </w:r>
        <w:r w:rsidR="007E2D34">
          <w:rPr>
            <w:noProof/>
            <w:webHidden/>
          </w:rPr>
          <w:tab/>
        </w:r>
        <w:r w:rsidR="007E2D34">
          <w:rPr>
            <w:noProof/>
            <w:webHidden/>
          </w:rPr>
          <w:fldChar w:fldCharType="begin"/>
        </w:r>
        <w:r w:rsidR="007E2D34">
          <w:rPr>
            <w:noProof/>
            <w:webHidden/>
          </w:rPr>
          <w:instrText xml:space="preserve"> PAGEREF _Toc27753548 \h </w:instrText>
        </w:r>
        <w:r w:rsidR="007E2D34">
          <w:rPr>
            <w:noProof/>
            <w:webHidden/>
          </w:rPr>
        </w:r>
        <w:r w:rsidR="007E2D34">
          <w:rPr>
            <w:noProof/>
            <w:webHidden/>
          </w:rPr>
          <w:fldChar w:fldCharType="separate"/>
        </w:r>
        <w:r w:rsidR="007E2D34">
          <w:rPr>
            <w:noProof/>
            <w:webHidden/>
          </w:rPr>
          <w:t>28</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9" w:history="1">
        <w:r w:rsidR="007E2D34" w:rsidRPr="00E46FE7">
          <w:rPr>
            <w:rStyle w:val="Hyperlink"/>
            <w:noProof/>
            <w14:scene3d>
              <w14:camera w14:prst="orthographicFront"/>
              <w14:lightRig w14:rig="threePt" w14:dir="t">
                <w14:rot w14:lat="0" w14:lon="0" w14:rev="0"/>
              </w14:lightRig>
            </w14:scene3d>
          </w:rPr>
          <w:t>5</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File Structure of χMCF</w:t>
        </w:r>
        <w:r w:rsidR="007E2D34">
          <w:rPr>
            <w:noProof/>
            <w:webHidden/>
          </w:rPr>
          <w:tab/>
        </w:r>
        <w:r w:rsidR="007E2D34">
          <w:rPr>
            <w:noProof/>
            <w:webHidden/>
          </w:rPr>
          <w:fldChar w:fldCharType="begin"/>
        </w:r>
        <w:r w:rsidR="007E2D34">
          <w:rPr>
            <w:noProof/>
            <w:webHidden/>
          </w:rPr>
          <w:instrText xml:space="preserve"> PAGEREF _Toc27753549 \h </w:instrText>
        </w:r>
        <w:r w:rsidR="007E2D34">
          <w:rPr>
            <w:noProof/>
            <w:webHidden/>
          </w:rPr>
        </w:r>
        <w:r w:rsidR="007E2D34">
          <w:rPr>
            <w:noProof/>
            <w:webHidden/>
          </w:rPr>
          <w:fldChar w:fldCharType="separate"/>
        </w:r>
        <w:r w:rsidR="007E2D34">
          <w:rPr>
            <w:noProof/>
            <w:webHidden/>
          </w:rPr>
          <w:t>29</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0" w:history="1">
        <w:r w:rsidR="007E2D34" w:rsidRPr="00E46FE7">
          <w:rPr>
            <w:rStyle w:val="Hyperlink"/>
            <w:noProof/>
          </w:rPr>
          <w:t>5.1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Elements containing general information</w:t>
        </w:r>
        <w:r w:rsidR="007E2D34">
          <w:rPr>
            <w:noProof/>
            <w:webHidden/>
          </w:rPr>
          <w:tab/>
        </w:r>
        <w:r w:rsidR="007E2D34">
          <w:rPr>
            <w:noProof/>
            <w:webHidden/>
          </w:rPr>
          <w:fldChar w:fldCharType="begin"/>
        </w:r>
        <w:r w:rsidR="007E2D34">
          <w:rPr>
            <w:noProof/>
            <w:webHidden/>
          </w:rPr>
          <w:instrText xml:space="preserve"> PAGEREF _Toc27753550 \h </w:instrText>
        </w:r>
        <w:r w:rsidR="007E2D34">
          <w:rPr>
            <w:noProof/>
            <w:webHidden/>
          </w:rPr>
        </w:r>
        <w:r w:rsidR="007E2D34">
          <w:rPr>
            <w:noProof/>
            <w:webHidden/>
          </w:rPr>
          <w:fldChar w:fldCharType="separate"/>
        </w:r>
        <w:r w:rsidR="007E2D34">
          <w:rPr>
            <w:noProof/>
            <w:webHidden/>
          </w:rPr>
          <w:t>29</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51" w:history="1">
        <w:r w:rsidR="007E2D34" w:rsidRPr="00E46FE7">
          <w:rPr>
            <w:rStyle w:val="Hyperlink"/>
            <w:noProof/>
          </w:rPr>
          <w:t>5.1.1</w:t>
        </w:r>
        <w:r w:rsidR="007E2D34">
          <w:rPr>
            <w:rFonts w:asciiTheme="minorHAnsi" w:eastAsiaTheme="minorEastAsia" w:hAnsiTheme="minorHAnsi" w:cstheme="minorBidi"/>
            <w:noProof/>
            <w:sz w:val="22"/>
            <w:szCs w:val="22"/>
            <w:lang w:eastAsia="en-US"/>
          </w:rPr>
          <w:tab/>
        </w:r>
        <w:r w:rsidR="007E2D34" w:rsidRPr="00E46FE7">
          <w:rPr>
            <w:rStyle w:val="Hyperlink"/>
            <w:noProof/>
          </w:rPr>
          <w:t>Date</w:t>
        </w:r>
        <w:r w:rsidR="007E2D34">
          <w:rPr>
            <w:noProof/>
            <w:webHidden/>
          </w:rPr>
          <w:tab/>
        </w:r>
        <w:r w:rsidR="007E2D34">
          <w:rPr>
            <w:noProof/>
            <w:webHidden/>
          </w:rPr>
          <w:fldChar w:fldCharType="begin"/>
        </w:r>
        <w:r w:rsidR="007E2D34">
          <w:rPr>
            <w:noProof/>
            <w:webHidden/>
          </w:rPr>
          <w:instrText xml:space="preserve"> PAGEREF _Toc27753551 \h </w:instrText>
        </w:r>
        <w:r w:rsidR="007E2D34">
          <w:rPr>
            <w:noProof/>
            <w:webHidden/>
          </w:rPr>
        </w:r>
        <w:r w:rsidR="007E2D34">
          <w:rPr>
            <w:noProof/>
            <w:webHidden/>
          </w:rPr>
          <w:fldChar w:fldCharType="separate"/>
        </w:r>
        <w:r w:rsidR="007E2D34">
          <w:rPr>
            <w:noProof/>
            <w:webHidden/>
          </w:rPr>
          <w:t>29</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52" w:history="1">
        <w:r w:rsidR="007E2D34" w:rsidRPr="00E46FE7">
          <w:rPr>
            <w:rStyle w:val="Hyperlink"/>
            <w:noProof/>
          </w:rPr>
          <w:t>5.1.2</w:t>
        </w:r>
        <w:r w:rsidR="007E2D34">
          <w:rPr>
            <w:rFonts w:asciiTheme="minorHAnsi" w:eastAsiaTheme="minorEastAsia" w:hAnsiTheme="minorHAnsi" w:cstheme="minorBidi"/>
            <w:noProof/>
            <w:sz w:val="22"/>
            <w:szCs w:val="22"/>
            <w:lang w:eastAsia="en-US"/>
          </w:rPr>
          <w:tab/>
        </w:r>
        <w:r w:rsidR="007E2D34" w:rsidRPr="00E46FE7">
          <w:rPr>
            <w:rStyle w:val="Hyperlink"/>
            <w:noProof/>
          </w:rPr>
          <w:t>Version</w:t>
        </w:r>
        <w:r w:rsidR="007E2D34">
          <w:rPr>
            <w:noProof/>
            <w:webHidden/>
          </w:rPr>
          <w:tab/>
        </w:r>
        <w:r w:rsidR="007E2D34">
          <w:rPr>
            <w:noProof/>
            <w:webHidden/>
          </w:rPr>
          <w:fldChar w:fldCharType="begin"/>
        </w:r>
        <w:r w:rsidR="007E2D34">
          <w:rPr>
            <w:noProof/>
            <w:webHidden/>
          </w:rPr>
          <w:instrText xml:space="preserve"> PAGEREF _Toc27753552 \h </w:instrText>
        </w:r>
        <w:r w:rsidR="007E2D34">
          <w:rPr>
            <w:noProof/>
            <w:webHidden/>
          </w:rPr>
        </w:r>
        <w:r w:rsidR="007E2D34">
          <w:rPr>
            <w:noProof/>
            <w:webHidden/>
          </w:rPr>
          <w:fldChar w:fldCharType="separate"/>
        </w:r>
        <w:r w:rsidR="007E2D34">
          <w:rPr>
            <w:noProof/>
            <w:webHidden/>
          </w:rPr>
          <w:t>30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53" w:history="1">
        <w:r w:rsidR="007E2D34" w:rsidRPr="00E46FE7">
          <w:rPr>
            <w:rStyle w:val="Hyperlink"/>
            <w:noProof/>
          </w:rPr>
          <w:t>5.1.3</w:t>
        </w:r>
        <w:r w:rsidR="007E2D34">
          <w:rPr>
            <w:rFonts w:asciiTheme="minorHAnsi" w:eastAsiaTheme="minorEastAsia" w:hAnsiTheme="minorHAnsi" w:cstheme="minorBidi"/>
            <w:noProof/>
            <w:sz w:val="22"/>
            <w:szCs w:val="22"/>
            <w:lang w:eastAsia="en-US"/>
          </w:rPr>
          <w:tab/>
        </w:r>
        <w:r w:rsidR="007E2D34" w:rsidRPr="00E46FE7">
          <w:rPr>
            <w:rStyle w:val="Hyperlink"/>
            <w:noProof/>
          </w:rPr>
          <w:t>Unit System</w:t>
        </w:r>
        <w:r w:rsidR="007E2D34">
          <w:rPr>
            <w:noProof/>
            <w:webHidden/>
          </w:rPr>
          <w:tab/>
        </w:r>
        <w:r w:rsidR="007E2D34">
          <w:rPr>
            <w:noProof/>
            <w:webHidden/>
          </w:rPr>
          <w:fldChar w:fldCharType="begin"/>
        </w:r>
        <w:r w:rsidR="007E2D34">
          <w:rPr>
            <w:noProof/>
            <w:webHidden/>
          </w:rPr>
          <w:instrText xml:space="preserve"> PAGEREF _Toc27753553 \h </w:instrText>
        </w:r>
        <w:r w:rsidR="007E2D34">
          <w:rPr>
            <w:noProof/>
            <w:webHidden/>
          </w:rPr>
        </w:r>
        <w:r w:rsidR="007E2D34">
          <w:rPr>
            <w:noProof/>
            <w:webHidden/>
          </w:rPr>
          <w:fldChar w:fldCharType="separate"/>
        </w:r>
        <w:r w:rsidR="007E2D34">
          <w:rPr>
            <w:noProof/>
            <w:webHidden/>
          </w:rPr>
          <w:t>30</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4" w:history="1">
        <w:r w:rsidR="007E2D34" w:rsidRPr="00E46FE7">
          <w:rPr>
            <w:rStyle w:val="Hyperlink"/>
            <w:noProof/>
          </w:rPr>
          <w:t>5.2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Application, User and Process Specific Data</w:t>
        </w:r>
        <w:r w:rsidR="007E2D34">
          <w:rPr>
            <w:noProof/>
            <w:webHidden/>
          </w:rPr>
          <w:tab/>
        </w:r>
        <w:r w:rsidR="007E2D34">
          <w:rPr>
            <w:noProof/>
            <w:webHidden/>
          </w:rPr>
          <w:fldChar w:fldCharType="begin"/>
        </w:r>
        <w:r w:rsidR="007E2D34">
          <w:rPr>
            <w:noProof/>
            <w:webHidden/>
          </w:rPr>
          <w:instrText xml:space="preserve"> PAGEREF _Toc27753554 \h </w:instrText>
        </w:r>
        <w:r w:rsidR="007E2D34">
          <w:rPr>
            <w:noProof/>
            <w:webHidden/>
          </w:rPr>
        </w:r>
        <w:r w:rsidR="007E2D34">
          <w:rPr>
            <w:noProof/>
            <w:webHidden/>
          </w:rPr>
          <w:fldChar w:fldCharType="separate"/>
        </w:r>
        <w:r w:rsidR="007E2D34">
          <w:rPr>
            <w:noProof/>
            <w:webHidden/>
          </w:rPr>
          <w:t>31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55" w:history="1">
        <w:r w:rsidR="007E2D34" w:rsidRPr="00E46FE7">
          <w:rPr>
            <w:rStyle w:val="Hyperlink"/>
            <w:noProof/>
          </w:rPr>
          <w:t>5.2.1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User Specific Data </w:t>
        </w:r>
        <w:r w:rsidR="007E2D34" w:rsidRPr="00E46FE7">
          <w:rPr>
            <w:rStyle w:val="Hyperlink"/>
            <w:rFonts w:ascii="Courier New" w:hAnsi="Courier New" w:cs="Courier New"/>
            <w:noProof/>
          </w:rPr>
          <w:t>&lt;appdata&gt;</w:t>
        </w:r>
        <w:r w:rsidR="007E2D34">
          <w:rPr>
            <w:noProof/>
            <w:webHidden/>
          </w:rPr>
          <w:tab/>
        </w:r>
        <w:r w:rsidR="007E2D34">
          <w:rPr>
            <w:noProof/>
            <w:webHidden/>
          </w:rPr>
          <w:fldChar w:fldCharType="begin"/>
        </w:r>
        <w:r w:rsidR="007E2D34">
          <w:rPr>
            <w:noProof/>
            <w:webHidden/>
          </w:rPr>
          <w:instrText xml:space="preserve"> PAGEREF _Toc27753555 \h </w:instrText>
        </w:r>
        <w:r w:rsidR="007E2D34">
          <w:rPr>
            <w:noProof/>
            <w:webHidden/>
          </w:rPr>
        </w:r>
        <w:r w:rsidR="007E2D34">
          <w:rPr>
            <w:noProof/>
            <w:webHidden/>
          </w:rPr>
          <w:fldChar w:fldCharType="separate"/>
        </w:r>
        <w:r w:rsidR="007E2D34">
          <w:rPr>
            <w:noProof/>
            <w:webHidden/>
          </w:rPr>
          <w:t>31</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56" w:history="1">
        <w:r w:rsidR="007E2D34" w:rsidRPr="00E46FE7">
          <w:rPr>
            <w:rStyle w:val="Hyperlink"/>
            <w:noProof/>
          </w:rPr>
          <w:t>5.2.1.1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Finite Element Specific Data </w:t>
        </w:r>
        <w:r w:rsidR="007E2D34" w:rsidRPr="00E46FE7">
          <w:rPr>
            <w:rStyle w:val="Hyperlink"/>
            <w:rFonts w:ascii="Courier New" w:hAnsi="Courier New" w:cs="Courier New"/>
            <w:noProof/>
          </w:rPr>
          <w:t>&lt;femdata/&gt;</w:t>
        </w:r>
        <w:r w:rsidR="007E2D34">
          <w:rPr>
            <w:noProof/>
            <w:webHidden/>
          </w:rPr>
          <w:tab/>
        </w:r>
        <w:r w:rsidR="007E2D34">
          <w:rPr>
            <w:noProof/>
            <w:webHidden/>
          </w:rPr>
          <w:fldChar w:fldCharType="begin"/>
        </w:r>
        <w:r w:rsidR="007E2D34">
          <w:rPr>
            <w:noProof/>
            <w:webHidden/>
          </w:rPr>
          <w:instrText xml:space="preserve"> PAGEREF _Toc27753556 \h </w:instrText>
        </w:r>
        <w:r w:rsidR="007E2D34">
          <w:rPr>
            <w:noProof/>
            <w:webHidden/>
          </w:rPr>
        </w:r>
        <w:r w:rsidR="007E2D34">
          <w:rPr>
            <w:noProof/>
            <w:webHidden/>
          </w:rPr>
          <w:fldChar w:fldCharType="separate"/>
        </w:r>
        <w:r w:rsidR="007E2D34">
          <w:rPr>
            <w:noProof/>
            <w:webHidden/>
          </w:rPr>
          <w:t>33</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7" w:history="1">
        <w:r w:rsidR="007E2D34" w:rsidRPr="00E46FE7">
          <w:rPr>
            <w:rStyle w:val="Hyperlink"/>
            <w:noProof/>
          </w:rPr>
          <w:t>5.3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Connection Data </w:t>
        </w:r>
        <w:r w:rsidR="007E2D34" w:rsidRPr="00E46FE7">
          <w:rPr>
            <w:rStyle w:val="Hyperlink"/>
            <w:rFonts w:ascii="Courier New" w:hAnsi="Courier New" w:cs="Courier New"/>
            <w:noProof/>
          </w:rPr>
          <w:t>&lt;connection_group/&gt;</w:t>
        </w:r>
        <w:r w:rsidR="007E2D34">
          <w:rPr>
            <w:noProof/>
            <w:webHidden/>
          </w:rPr>
          <w:tab/>
        </w:r>
        <w:r w:rsidR="007E2D34">
          <w:rPr>
            <w:noProof/>
            <w:webHidden/>
          </w:rPr>
          <w:fldChar w:fldCharType="begin"/>
        </w:r>
        <w:r w:rsidR="007E2D34">
          <w:rPr>
            <w:noProof/>
            <w:webHidden/>
          </w:rPr>
          <w:instrText xml:space="preserve"> PAGEREF _Toc27753557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58" w:history="1">
        <w:r w:rsidR="007E2D34" w:rsidRPr="00E46FE7">
          <w:rPr>
            <w:rStyle w:val="Hyperlink"/>
            <w:noProof/>
          </w:rPr>
          <w:t>5.3.1</w:t>
        </w:r>
        <w:r w:rsidR="007E2D34">
          <w:rPr>
            <w:rFonts w:asciiTheme="minorHAnsi" w:eastAsiaTheme="minorEastAsia" w:hAnsiTheme="minorHAnsi" w:cstheme="minorBidi"/>
            <w:noProof/>
            <w:sz w:val="22"/>
            <w:szCs w:val="22"/>
            <w:lang w:eastAsia="en-US"/>
          </w:rPr>
          <w:tab/>
        </w:r>
        <w:r w:rsidR="007E2D34" w:rsidRPr="00E46FE7">
          <w:rPr>
            <w:rStyle w:val="Hyperlink"/>
            <w:noProof/>
          </w:rPr>
          <w:t>Connected Objects</w:t>
        </w:r>
        <w:r w:rsidR="007E2D34">
          <w:rPr>
            <w:noProof/>
            <w:webHidden/>
          </w:rPr>
          <w:tab/>
        </w:r>
        <w:r w:rsidR="007E2D34">
          <w:rPr>
            <w:noProof/>
            <w:webHidden/>
          </w:rPr>
          <w:fldChar w:fldCharType="begin"/>
        </w:r>
        <w:r w:rsidR="007E2D34">
          <w:rPr>
            <w:noProof/>
            <w:webHidden/>
          </w:rPr>
          <w:instrText xml:space="preserve"> PAGEREF _Toc27753558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59" w:history="1">
        <w:r w:rsidR="007E2D34" w:rsidRPr="00E46FE7">
          <w:rPr>
            <w:rStyle w:val="Hyperlink"/>
            <w:noProof/>
          </w:rPr>
          <w:t>5.3.1.1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noProof/>
          </w:rPr>
          <w:t>&lt;part/&gt;</w:t>
        </w:r>
        <w:r w:rsidR="007E2D34">
          <w:rPr>
            <w:noProof/>
            <w:webHidden/>
          </w:rPr>
          <w:tab/>
        </w:r>
        <w:r w:rsidR="007E2D34">
          <w:rPr>
            <w:noProof/>
            <w:webHidden/>
          </w:rPr>
          <w:fldChar w:fldCharType="begin"/>
        </w:r>
        <w:r w:rsidR="007E2D34">
          <w:rPr>
            <w:noProof/>
            <w:webHidden/>
          </w:rPr>
          <w:instrText xml:space="preserve"> PAGEREF _Toc27753559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0" w:history="1">
        <w:r w:rsidR="007E2D34" w:rsidRPr="00E46FE7">
          <w:rPr>
            <w:rStyle w:val="Hyperlink"/>
            <w:noProof/>
          </w:rPr>
          <w:t>5.3.1.2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noProof/>
          </w:rPr>
          <w:t>&lt;assy/&gt;</w:t>
        </w:r>
        <w:r w:rsidR="007E2D34">
          <w:rPr>
            <w:noProof/>
            <w:webHidden/>
          </w:rPr>
          <w:tab/>
        </w:r>
        <w:r w:rsidR="007E2D34">
          <w:rPr>
            <w:noProof/>
            <w:webHidden/>
          </w:rPr>
          <w:fldChar w:fldCharType="begin"/>
        </w:r>
        <w:r w:rsidR="007E2D34">
          <w:rPr>
            <w:noProof/>
            <w:webHidden/>
          </w:rPr>
          <w:instrText xml:space="preserve"> PAGEREF _Toc27753560 \h </w:instrText>
        </w:r>
        <w:r w:rsidR="007E2D34">
          <w:rPr>
            <w:noProof/>
            <w:webHidden/>
          </w:rPr>
        </w:r>
        <w:r w:rsidR="007E2D34">
          <w:rPr>
            <w:noProof/>
            <w:webHidden/>
          </w:rPr>
          <w:fldChar w:fldCharType="separate"/>
        </w:r>
        <w:r w:rsidR="007E2D34">
          <w:rPr>
            <w:noProof/>
            <w:webHidden/>
          </w:rPr>
          <w:t>36</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1" w:history="1">
        <w:r w:rsidR="007E2D34" w:rsidRPr="00E46FE7">
          <w:rPr>
            <w:rStyle w:val="Hyperlink"/>
            <w:noProof/>
          </w:rPr>
          <w:t>5.3.1.3</w:t>
        </w:r>
        <w:r w:rsidR="007E2D34">
          <w:rPr>
            <w:rFonts w:asciiTheme="minorHAnsi" w:eastAsiaTheme="minorEastAsia" w:hAnsiTheme="minorHAnsi" w:cstheme="minorBidi"/>
            <w:noProof/>
            <w:sz w:val="22"/>
            <w:szCs w:val="22"/>
            <w:lang w:eastAsia="en-US"/>
          </w:rPr>
          <w:tab/>
        </w:r>
        <w:r w:rsidR="007E2D34" w:rsidRPr="00E46FE7">
          <w:rPr>
            <w:rStyle w:val="Hyperlink"/>
            <w:noProof/>
          </w:rPr>
          <w:t>Special Topological situations</w:t>
        </w:r>
        <w:r w:rsidR="007E2D34">
          <w:rPr>
            <w:noProof/>
            <w:webHidden/>
          </w:rPr>
          <w:tab/>
        </w:r>
        <w:r w:rsidR="007E2D34">
          <w:rPr>
            <w:noProof/>
            <w:webHidden/>
          </w:rPr>
          <w:fldChar w:fldCharType="begin"/>
        </w:r>
        <w:r w:rsidR="007E2D34">
          <w:rPr>
            <w:noProof/>
            <w:webHidden/>
          </w:rPr>
          <w:instrText xml:space="preserve"> PAGEREF _Toc27753561 \h </w:instrText>
        </w:r>
        <w:r w:rsidR="007E2D34">
          <w:rPr>
            <w:noProof/>
            <w:webHidden/>
          </w:rPr>
        </w:r>
        <w:r w:rsidR="007E2D34">
          <w:rPr>
            <w:noProof/>
            <w:webHidden/>
          </w:rPr>
          <w:fldChar w:fldCharType="separate"/>
        </w:r>
        <w:r w:rsidR="007E2D34">
          <w:rPr>
            <w:noProof/>
            <w:webHidden/>
          </w:rPr>
          <w:t>37</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62" w:history="1">
        <w:r w:rsidR="007E2D34" w:rsidRPr="00E46FE7">
          <w:rPr>
            <w:rStyle w:val="Hyperlink"/>
            <w:noProof/>
          </w:rPr>
          <w:t>5.3.2</w:t>
        </w:r>
        <w:r w:rsidR="007E2D34">
          <w:rPr>
            <w:rFonts w:asciiTheme="minorHAnsi" w:eastAsiaTheme="minorEastAsia" w:hAnsiTheme="minorHAnsi" w:cstheme="minorBidi"/>
            <w:noProof/>
            <w:sz w:val="22"/>
            <w:szCs w:val="22"/>
            <w:lang w:eastAsia="en-US"/>
          </w:rPr>
          <w:tab/>
        </w:r>
        <w:r w:rsidR="007E2D34" w:rsidRPr="00E46FE7">
          <w:rPr>
            <w:rStyle w:val="Hyperlink"/>
            <w:noProof/>
          </w:rPr>
          <w:t>Contacts and Friction</w:t>
        </w:r>
        <w:r w:rsidR="007E2D34">
          <w:rPr>
            <w:noProof/>
            <w:webHidden/>
          </w:rPr>
          <w:tab/>
        </w:r>
        <w:r w:rsidR="007E2D34">
          <w:rPr>
            <w:noProof/>
            <w:webHidden/>
          </w:rPr>
          <w:fldChar w:fldCharType="begin"/>
        </w:r>
        <w:r w:rsidR="007E2D34">
          <w:rPr>
            <w:noProof/>
            <w:webHidden/>
          </w:rPr>
          <w:instrText xml:space="preserve"> PAGEREF _Toc27753562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3" w:history="1">
        <w:r w:rsidR="007E2D34" w:rsidRPr="00E46FE7">
          <w:rPr>
            <w:rStyle w:val="Hyperlink"/>
            <w:noProof/>
          </w:rPr>
          <w:t>5.3.2.1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&lt;contact_list/&gt;</w:t>
        </w:r>
        <w:r w:rsidR="007E2D34">
          <w:rPr>
            <w:noProof/>
            <w:webHidden/>
          </w:rPr>
          <w:tab/>
        </w:r>
        <w:r w:rsidR="007E2D34">
          <w:rPr>
            <w:noProof/>
            <w:webHidden/>
          </w:rPr>
          <w:fldChar w:fldCharType="begin"/>
        </w:r>
        <w:r w:rsidR="007E2D34">
          <w:rPr>
            <w:noProof/>
            <w:webHidden/>
          </w:rPr>
          <w:instrText xml:space="preserve"> PAGEREF _Toc27753563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4" w:history="1">
        <w:r w:rsidR="007E2D34" w:rsidRPr="00E46FE7">
          <w:rPr>
            <w:rStyle w:val="Hyperlink"/>
            <w:noProof/>
          </w:rPr>
          <w:t>5.3.2.2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&lt;contact/&gt;</w:t>
        </w:r>
        <w:r w:rsidR="007E2D34">
          <w:rPr>
            <w:noProof/>
            <w:webHidden/>
          </w:rPr>
          <w:tab/>
        </w:r>
        <w:r w:rsidR="007E2D34">
          <w:rPr>
            <w:noProof/>
            <w:webHidden/>
          </w:rPr>
          <w:fldChar w:fldCharType="begin"/>
        </w:r>
        <w:r w:rsidR="007E2D34">
          <w:rPr>
            <w:noProof/>
            <w:webHidden/>
          </w:rPr>
          <w:instrText xml:space="preserve"> PAGEREF _Toc27753564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5" w:history="1">
        <w:r w:rsidR="007E2D34" w:rsidRPr="00E46FE7">
          <w:rPr>
            <w:rStyle w:val="Hyperlink"/>
            <w:i/>
            <w:noProof/>
          </w:rPr>
          <w:t>5.3.2.3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&lt;partner/&gt;</w:t>
        </w:r>
        <w:r w:rsidR="007E2D34">
          <w:rPr>
            <w:noProof/>
            <w:webHidden/>
          </w:rPr>
          <w:tab/>
        </w:r>
        <w:r w:rsidR="007E2D34">
          <w:rPr>
            <w:noProof/>
            <w:webHidden/>
          </w:rPr>
          <w:fldChar w:fldCharType="begin"/>
        </w:r>
        <w:r w:rsidR="007E2D34">
          <w:rPr>
            <w:noProof/>
            <w:webHidden/>
          </w:rPr>
          <w:instrText xml:space="preserve"> PAGEREF _Toc27753565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6" w:history="1">
        <w:r w:rsidR="007E2D34" w:rsidRPr="00E46FE7">
          <w:rPr>
            <w:rStyle w:val="Hyperlink"/>
            <w:i/>
            <w:noProof/>
          </w:rPr>
          <w:t>5.3.2.4</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&lt;coefficients/&gt;</w:t>
        </w:r>
        <w:r w:rsidR="007E2D34">
          <w:rPr>
            <w:noProof/>
            <w:webHidden/>
          </w:rPr>
          <w:tab/>
        </w:r>
        <w:r w:rsidR="007E2D34">
          <w:rPr>
            <w:noProof/>
            <w:webHidden/>
          </w:rPr>
          <w:fldChar w:fldCharType="begin"/>
        </w:r>
        <w:r w:rsidR="007E2D34">
          <w:rPr>
            <w:noProof/>
            <w:webHidden/>
          </w:rPr>
          <w:instrText xml:space="preserve"> PAGEREF _Toc27753566 \h </w:instrText>
        </w:r>
        <w:r w:rsidR="007E2D34">
          <w:rPr>
            <w:noProof/>
            <w:webHidden/>
          </w:rPr>
        </w:r>
        <w:r w:rsidR="007E2D34">
          <w:rPr>
            <w:noProof/>
            <w:webHidden/>
          </w:rPr>
          <w:fldChar w:fldCharType="separate"/>
        </w:r>
        <w:r w:rsidR="007E2D34">
          <w:rPr>
            <w:noProof/>
            <w:webHidden/>
          </w:rPr>
          <w:t>41</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567" w:history="1">
        <w:r w:rsidR="007E2D34" w:rsidRPr="00E46FE7">
          <w:rPr>
            <w:rStyle w:val="Hyperlink"/>
            <w:noProof/>
          </w:rPr>
          <w:t>5.3.2.5</w:t>
        </w:r>
        <w:r w:rsidR="007E2D34">
          <w:rPr>
            <w:rFonts w:asciiTheme="minorHAnsi" w:eastAsiaTheme="minorEastAsia" w:hAnsiTheme="minorHAnsi" w:cstheme="minorBidi"/>
            <w:noProof/>
            <w:sz w:val="22"/>
            <w:szCs w:val="22"/>
            <w:lang w:eastAsia="en-US"/>
          </w:rPr>
          <w:tab/>
        </w:r>
        <w:r w:rsidR="007E2D34" w:rsidRPr="00E46FE7">
          <w:rPr>
            <w:rStyle w:val="Hyperlink"/>
            <w:noProof/>
          </w:rPr>
          <w:t>Local Contact Properties</w:t>
        </w:r>
        <w:r w:rsidR="007E2D34">
          <w:rPr>
            <w:noProof/>
            <w:webHidden/>
          </w:rPr>
          <w:tab/>
        </w:r>
        <w:r w:rsidR="007E2D34">
          <w:rPr>
            <w:noProof/>
            <w:webHidden/>
          </w:rPr>
          <w:fldChar w:fldCharType="begin"/>
        </w:r>
        <w:r w:rsidR="007E2D34">
          <w:rPr>
            <w:noProof/>
            <w:webHidden/>
          </w:rPr>
          <w:instrText xml:space="preserve"> PAGEREF _Toc27753567 \h </w:instrText>
        </w:r>
        <w:r w:rsidR="007E2D34">
          <w:rPr>
            <w:noProof/>
            <w:webHidden/>
          </w:rPr>
        </w:r>
        <w:r w:rsidR="007E2D34">
          <w:rPr>
            <w:noProof/>
            <w:webHidden/>
          </w:rPr>
          <w:fldChar w:fldCharType="separate"/>
        </w:r>
        <w:r w:rsidR="007E2D34">
          <w:rPr>
            <w:noProof/>
            <w:webHidden/>
          </w:rPr>
          <w:t>41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68" w:history="1">
        <w:r w:rsidR="007E2D34" w:rsidRPr="00E46FE7">
          <w:rPr>
            <w:rStyle w:val="Hyperlink"/>
            <w:noProof/>
          </w:rPr>
          <w:t>5.3.3</w:t>
        </w:r>
        <w:r w:rsidR="007E2D34">
          <w:rPr>
            <w:rFonts w:asciiTheme="minorHAnsi" w:eastAsiaTheme="minorEastAsia" w:hAnsiTheme="minorHAnsi" w:cstheme="minorBidi"/>
            <w:noProof/>
            <w:sz w:val="22"/>
            <w:szCs w:val="22"/>
            <w:lang w:eastAsia="en-US"/>
          </w:rPr>
          <w:tab/>
        </w:r>
        <w:r w:rsidR="007E2D34" w:rsidRPr="00E46FE7">
          <w:rPr>
            <w:rStyle w:val="Hyperlink"/>
            <w:noProof/>
          </w:rPr>
          <w:t>Joints</w:t>
        </w:r>
        <w:r w:rsidR="007E2D34">
          <w:rPr>
            <w:noProof/>
            <w:webHidden/>
          </w:rPr>
          <w:tab/>
        </w:r>
        <w:r w:rsidR="007E2D34">
          <w:rPr>
            <w:noProof/>
            <w:webHidden/>
          </w:rPr>
          <w:fldChar w:fldCharType="begin"/>
        </w:r>
        <w:r w:rsidR="007E2D34">
          <w:rPr>
            <w:noProof/>
            <w:webHidden/>
          </w:rPr>
          <w:instrText xml:space="preserve"> PAGEREF _Toc27753568 \h </w:instrText>
        </w:r>
        <w:r w:rsidR="007E2D34">
          <w:rPr>
            <w:noProof/>
            <w:webHidden/>
          </w:rPr>
        </w:r>
        <w:r w:rsidR="007E2D34">
          <w:rPr>
            <w:noProof/>
            <w:webHidden/>
          </w:rPr>
          <w:fldChar w:fldCharType="separate"/>
        </w:r>
        <w:r w:rsidR="007E2D34">
          <w:rPr>
            <w:noProof/>
            <w:webHidden/>
          </w:rPr>
          <w:t>41</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69" w:history="1">
        <w:r w:rsidR="007E2D34" w:rsidRPr="00E46FE7">
          <w:rPr>
            <w:rStyle w:val="Hyperlink"/>
            <w:noProof/>
          </w:rPr>
          <w:t>5.4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 Minimalistic Example of a χMCF file</w:t>
        </w:r>
        <w:r w:rsidR="007E2D34">
          <w:rPr>
            <w:noProof/>
            <w:webHidden/>
          </w:rPr>
          <w:tab/>
        </w:r>
        <w:r w:rsidR="007E2D34">
          <w:rPr>
            <w:noProof/>
            <w:webHidden/>
          </w:rPr>
          <w:fldChar w:fldCharType="begin"/>
        </w:r>
        <w:r w:rsidR="007E2D34">
          <w:rPr>
            <w:noProof/>
            <w:webHidden/>
          </w:rPr>
          <w:instrText xml:space="preserve"> PAGEREF _Toc27753569 \h </w:instrText>
        </w:r>
        <w:r w:rsidR="007E2D34">
          <w:rPr>
            <w:noProof/>
            <w:webHidden/>
          </w:rPr>
        </w:r>
        <w:r w:rsidR="007E2D34">
          <w:rPr>
            <w:noProof/>
            <w:webHidden/>
          </w:rPr>
          <w:fldChar w:fldCharType="separate"/>
        </w:r>
        <w:r w:rsidR="007E2D34">
          <w:rPr>
            <w:noProof/>
            <w:webHidden/>
          </w:rPr>
          <w:t>43</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0" w:history="1">
        <w:r w:rsidR="007E2D34" w:rsidRPr="00E46FE7">
          <w:rPr>
            <w:rStyle w:val="Hyperlink"/>
            <w:noProof/>
          </w:rPr>
          <w:t>5.5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XML Schema Definition</w:t>
        </w:r>
        <w:r w:rsidR="007E2D34">
          <w:rPr>
            <w:noProof/>
            <w:webHidden/>
          </w:rPr>
          <w:tab/>
        </w:r>
        <w:r w:rsidR="007E2D34">
          <w:rPr>
            <w:noProof/>
            <w:webHidden/>
          </w:rPr>
          <w:fldChar w:fldCharType="begin"/>
        </w:r>
        <w:r w:rsidR="007E2D34">
          <w:rPr>
            <w:noProof/>
            <w:webHidden/>
          </w:rPr>
          <w:instrText xml:space="preserve"> PAGEREF _Toc27753570 \h </w:instrText>
        </w:r>
        <w:r w:rsidR="007E2D34">
          <w:rPr>
            <w:noProof/>
            <w:webHidden/>
          </w:rPr>
        </w:r>
        <w:r w:rsidR="007E2D34">
          <w:rPr>
            <w:noProof/>
            <w:webHidden/>
          </w:rPr>
          <w:fldChar w:fldCharType="separate"/>
        </w:r>
        <w:r w:rsidR="007E2D34">
          <w:rPr>
            <w:noProof/>
            <w:webHidden/>
          </w:rPr>
          <w:t>43</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71" w:history="1">
        <w:r w:rsidR="007E2D34" w:rsidRPr="00E46FE7">
          <w:rPr>
            <w:rStyle w:val="Hyperlink"/>
            <w:noProof/>
            <w14:scene3d>
              <w14:camera w14:prst="orthographicFront"/>
              <w14:lightRig w14:rig="threePt" w14:dir="t">
                <w14:rot w14:lat="0" w14:lon="0" w14:rev="0"/>
              </w14:lightRig>
            </w14:scene3d>
          </w:rPr>
          <w:t>6</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Data Common to any Connection</w:t>
        </w:r>
        <w:r w:rsidR="007E2D34">
          <w:rPr>
            <w:noProof/>
            <w:webHidden/>
          </w:rPr>
          <w:tab/>
        </w:r>
        <w:r w:rsidR="007E2D34">
          <w:rPr>
            <w:noProof/>
            <w:webHidden/>
          </w:rPr>
          <w:fldChar w:fldCharType="begin"/>
        </w:r>
        <w:r w:rsidR="007E2D34">
          <w:rPr>
            <w:noProof/>
            <w:webHidden/>
          </w:rPr>
          <w:instrText xml:space="preserve"> PAGEREF _Toc27753571 \h </w:instrText>
        </w:r>
        <w:r w:rsidR="007E2D34">
          <w:rPr>
            <w:noProof/>
            <w:webHidden/>
          </w:rPr>
        </w:r>
        <w:r w:rsidR="007E2D34">
          <w:rPr>
            <w:noProof/>
            <w:webHidden/>
          </w:rPr>
          <w:fldChar w:fldCharType="separate"/>
        </w:r>
        <w:r w:rsidR="007E2D34">
          <w:rPr>
            <w:noProof/>
            <w:webHidden/>
          </w:rPr>
          <w:t>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2" w:history="1">
        <w:r w:rsidR="007E2D34" w:rsidRPr="00E46FE7">
          <w:rPr>
            <w:rStyle w:val="Hyperlink"/>
            <w:noProof/>
          </w:rPr>
          <w:t>6.1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Indices and their properties</w:t>
        </w:r>
        <w:r w:rsidR="007E2D34">
          <w:rPr>
            <w:noProof/>
            <w:webHidden/>
          </w:rPr>
          <w:tab/>
        </w:r>
        <w:r w:rsidR="007E2D34">
          <w:rPr>
            <w:noProof/>
            <w:webHidden/>
          </w:rPr>
          <w:fldChar w:fldCharType="begin"/>
        </w:r>
        <w:r w:rsidR="007E2D34">
          <w:rPr>
            <w:noProof/>
            <w:webHidden/>
          </w:rPr>
          <w:instrText xml:space="preserve"> PAGEREF _Toc27753572 \h </w:instrText>
        </w:r>
        <w:r w:rsidR="007E2D34">
          <w:rPr>
            <w:noProof/>
            <w:webHidden/>
          </w:rPr>
        </w:r>
        <w:r w:rsidR="007E2D34">
          <w:rPr>
            <w:noProof/>
            <w:webHidden/>
          </w:rPr>
          <w:fldChar w:fldCharType="separate"/>
        </w:r>
        <w:r w:rsidR="007E2D34">
          <w:rPr>
            <w:noProof/>
            <w:webHidden/>
          </w:rPr>
          <w:t>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3" w:history="1">
        <w:r w:rsidR="007E2D34" w:rsidRPr="00E46FE7">
          <w:rPr>
            <w:rStyle w:val="Hyperlink"/>
            <w:noProof/>
          </w:rPr>
          <w:t>6.2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Attribute </w:t>
        </w:r>
        <w:r w:rsidR="007E2D34" w:rsidRPr="00E46FE7">
          <w:rPr>
            <w:rStyle w:val="Hyperlink"/>
            <w:rFonts w:ascii="Courier New" w:hAnsi="Courier New" w:cs="Courier New"/>
            <w:noProof/>
            <w:highlight w:val="white"/>
          </w:rPr>
          <w:t>label</w:t>
        </w:r>
        <w:r w:rsidR="007E2D34">
          <w:rPr>
            <w:noProof/>
            <w:webHidden/>
          </w:rPr>
          <w:tab/>
        </w:r>
        <w:r w:rsidR="007E2D34">
          <w:rPr>
            <w:noProof/>
            <w:webHidden/>
          </w:rPr>
          <w:fldChar w:fldCharType="begin"/>
        </w:r>
        <w:r w:rsidR="007E2D34">
          <w:rPr>
            <w:noProof/>
            <w:webHidden/>
          </w:rPr>
          <w:instrText xml:space="preserve"> PAGEREF _Toc27753573 \h </w:instrText>
        </w:r>
        <w:r w:rsidR="007E2D34">
          <w:rPr>
            <w:noProof/>
            <w:webHidden/>
          </w:rPr>
        </w:r>
        <w:r w:rsidR="007E2D34">
          <w:rPr>
            <w:noProof/>
            <w:webHidden/>
          </w:rPr>
          <w:fldChar w:fldCharType="separate"/>
        </w:r>
        <w:r w:rsidR="007E2D34">
          <w:rPr>
            <w:noProof/>
            <w:webHidden/>
          </w:rPr>
          <w:t>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4" w:history="1">
        <w:r w:rsidR="007E2D34" w:rsidRPr="00E46FE7">
          <w:rPr>
            <w:rStyle w:val="Hyperlink"/>
            <w:noProof/>
          </w:rPr>
          <w:t>6.3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Dimensions and Coordinates</w:t>
        </w:r>
        <w:r w:rsidR="007E2D34">
          <w:rPr>
            <w:noProof/>
            <w:webHidden/>
          </w:rPr>
          <w:tab/>
        </w:r>
        <w:r w:rsidR="007E2D34">
          <w:rPr>
            <w:noProof/>
            <w:webHidden/>
          </w:rPr>
          <w:fldChar w:fldCharType="begin"/>
        </w:r>
        <w:r w:rsidR="007E2D34">
          <w:rPr>
            <w:noProof/>
            <w:webHidden/>
          </w:rPr>
          <w:instrText xml:space="preserve"> PAGEREF _Toc27753574 \h </w:instrText>
        </w:r>
        <w:r w:rsidR="007E2D34">
          <w:rPr>
            <w:noProof/>
            <w:webHidden/>
          </w:rPr>
        </w:r>
        <w:r w:rsidR="007E2D34">
          <w:rPr>
            <w:noProof/>
            <w:webHidden/>
          </w:rPr>
          <w:fldChar w:fldCharType="separate"/>
        </w:r>
        <w:r w:rsidR="007E2D34">
          <w:rPr>
            <w:noProof/>
            <w:webHidden/>
          </w:rPr>
          <w:t>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5" w:history="1">
        <w:r w:rsidR="007E2D34" w:rsidRPr="00E46FE7">
          <w:rPr>
            <w:rStyle w:val="Hyperlink"/>
            <w:noProof/>
          </w:rPr>
          <w:t>6.4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Attribute </w:t>
        </w:r>
        <w:r w:rsidR="007E2D34" w:rsidRPr="00E46FE7">
          <w:rPr>
            <w:rStyle w:val="Hyperlink"/>
            <w:rFonts w:ascii="Courier New" w:hAnsi="Courier New" w:cs="Courier New"/>
            <w:noProof/>
            <w:highlight w:val="white"/>
          </w:rPr>
          <w:t>quality_control</w:t>
        </w:r>
        <w:r w:rsidR="007E2D34">
          <w:rPr>
            <w:noProof/>
            <w:webHidden/>
          </w:rPr>
          <w:tab/>
        </w:r>
        <w:r w:rsidR="007E2D34">
          <w:rPr>
            <w:noProof/>
            <w:webHidden/>
          </w:rPr>
          <w:fldChar w:fldCharType="begin"/>
        </w:r>
        <w:r w:rsidR="007E2D34">
          <w:rPr>
            <w:noProof/>
            <w:webHidden/>
          </w:rPr>
          <w:instrText xml:space="preserve"> PAGEREF _Toc27753575 \h </w:instrText>
        </w:r>
        <w:r w:rsidR="007E2D34">
          <w:rPr>
            <w:noProof/>
            <w:webHidden/>
          </w:rPr>
        </w:r>
        <w:r w:rsidR="007E2D34">
          <w:rPr>
            <w:noProof/>
            <w:webHidden/>
          </w:rPr>
          <w:fldChar w:fldCharType="separate"/>
        </w:r>
        <w:r w:rsidR="007E2D34">
          <w:rPr>
            <w:noProof/>
            <w:webHidden/>
          </w:rPr>
          <w:t>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6" w:history="1">
        <w:r w:rsidR="007E2D34" w:rsidRPr="00E46FE7">
          <w:rPr>
            <w:rStyle w:val="Hyperlink"/>
            <w:noProof/>
          </w:rPr>
          <w:t>6.5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Custom Attributes list</w:t>
        </w:r>
        <w:r w:rsidR="007E2D34">
          <w:rPr>
            <w:noProof/>
            <w:webHidden/>
          </w:rPr>
          <w:tab/>
        </w:r>
        <w:r w:rsidR="007E2D34">
          <w:rPr>
            <w:noProof/>
            <w:webHidden/>
          </w:rPr>
          <w:fldChar w:fldCharType="begin"/>
        </w:r>
        <w:r w:rsidR="007E2D34">
          <w:rPr>
            <w:noProof/>
            <w:webHidden/>
          </w:rPr>
          <w:instrText xml:space="preserve"> PAGEREF _Toc27753576 \h </w:instrText>
        </w:r>
        <w:r w:rsidR="007E2D34">
          <w:rPr>
            <w:noProof/>
            <w:webHidden/>
          </w:rPr>
        </w:r>
        <w:r w:rsidR="007E2D34">
          <w:rPr>
            <w:noProof/>
            <w:webHidden/>
          </w:rPr>
          <w:fldChar w:fldCharType="separate"/>
        </w:r>
        <w:r w:rsidR="007E2D34">
          <w:rPr>
            <w:noProof/>
            <w:webHidden/>
          </w:rPr>
          <w:t>45</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7" w:history="1">
        <w:r w:rsidR="007E2D34" w:rsidRPr="00E46FE7">
          <w:rPr>
            <w:rStyle w:val="Hyperlink"/>
            <w:noProof/>
          </w:rPr>
          <w:t>6.6</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Distinction between </w:t>
        </w:r>
        <w:r w:rsidR="007E2D34" w:rsidRPr="00E46FE7">
          <w:rPr>
            <w:rStyle w:val="Hyperlink"/>
            <w:rFonts w:ascii="Courier New" w:hAnsi="Courier New" w:cs="Courier New"/>
            <w:noProof/>
          </w:rPr>
          <w:t>&lt;custom_attributes/&gt;</w:t>
        </w:r>
        <w:r w:rsidR="007E2D34" w:rsidRPr="00E46FE7">
          <w:rPr>
            <w:rStyle w:val="Hyperlink"/>
            <w:noProof/>
          </w:rPr>
          <w:t xml:space="preserve"> and </w:t>
        </w:r>
        <w:r w:rsidR="007E2D34" w:rsidRPr="00E46FE7">
          <w:rPr>
            <w:rStyle w:val="Hyperlink"/>
            <w:rFonts w:ascii="Courier New" w:hAnsi="Courier New" w:cs="Courier New"/>
            <w:noProof/>
          </w:rPr>
          <w:t>&lt;appdata/&gt;</w:t>
        </w:r>
        <w:r w:rsidR="007E2D34">
          <w:rPr>
            <w:noProof/>
            <w:webHidden/>
          </w:rPr>
          <w:tab/>
        </w:r>
        <w:r w:rsidR="007E2D34">
          <w:rPr>
            <w:noProof/>
            <w:webHidden/>
          </w:rPr>
          <w:fldChar w:fldCharType="begin"/>
        </w:r>
        <w:r w:rsidR="007E2D34">
          <w:rPr>
            <w:noProof/>
            <w:webHidden/>
          </w:rPr>
          <w:instrText xml:space="preserve"> PAGEREF _Toc27753577 \h </w:instrText>
        </w:r>
        <w:r w:rsidR="007E2D34">
          <w:rPr>
            <w:noProof/>
            <w:webHidden/>
          </w:rPr>
        </w:r>
        <w:r w:rsidR="007E2D34">
          <w:rPr>
            <w:noProof/>
            <w:webHidden/>
          </w:rPr>
          <w:fldChar w:fldCharType="separate"/>
        </w:r>
        <w:r w:rsidR="007E2D34">
          <w:rPr>
            <w:noProof/>
            <w:webHidden/>
          </w:rPr>
          <w:t>50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78" w:history="1">
        <w:r w:rsidR="007E2D34" w:rsidRPr="00E46FE7">
          <w:rPr>
            <w:rStyle w:val="Hyperlink"/>
            <w:noProof/>
          </w:rPr>
          <w:t>6.6.1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Needs of different process roles, addressed by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Pr>
            <w:noProof/>
            <w:webHidden/>
          </w:rPr>
          <w:tab/>
        </w:r>
        <w:r w:rsidR="007E2D34">
          <w:rPr>
            <w:noProof/>
            <w:webHidden/>
          </w:rPr>
          <w:fldChar w:fldCharType="begin"/>
        </w:r>
        <w:r w:rsidR="007E2D34">
          <w:rPr>
            <w:noProof/>
            <w:webHidden/>
          </w:rPr>
          <w:instrText xml:space="preserve"> PAGEREF _Toc27753578 \h </w:instrText>
        </w:r>
        <w:r w:rsidR="007E2D34">
          <w:rPr>
            <w:noProof/>
            <w:webHidden/>
          </w:rPr>
        </w:r>
        <w:r w:rsidR="007E2D34">
          <w:rPr>
            <w:noProof/>
            <w:webHidden/>
          </w:rPr>
          <w:fldChar w:fldCharType="separate"/>
        </w:r>
        <w:r w:rsidR="007E2D34">
          <w:rPr>
            <w:noProof/>
            <w:webHidden/>
          </w:rPr>
          <w:t>50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79" w:history="1">
        <w:r w:rsidR="007E2D34" w:rsidRPr="00E46FE7">
          <w:rPr>
            <w:rStyle w:val="Hyperlink"/>
            <w:noProof/>
          </w:rPr>
          <w:t>6.6.2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Needs of different applications, addressed by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Pr>
            <w:noProof/>
            <w:webHidden/>
          </w:rPr>
          <w:tab/>
        </w:r>
        <w:r w:rsidR="007E2D34">
          <w:rPr>
            <w:noProof/>
            <w:webHidden/>
          </w:rPr>
          <w:fldChar w:fldCharType="begin"/>
        </w:r>
        <w:r w:rsidR="007E2D34">
          <w:rPr>
            <w:noProof/>
            <w:webHidden/>
          </w:rPr>
          <w:instrText xml:space="preserve"> PAGEREF _Toc27753579 \h </w:instrText>
        </w:r>
        <w:r w:rsidR="007E2D34">
          <w:rPr>
            <w:noProof/>
            <w:webHidden/>
          </w:rPr>
        </w:r>
        <w:r w:rsidR="007E2D34">
          <w:rPr>
            <w:noProof/>
            <w:webHidden/>
          </w:rPr>
          <w:fldChar w:fldCharType="separate"/>
        </w:r>
        <w:r w:rsidR="007E2D34">
          <w:rPr>
            <w:noProof/>
            <w:webHidden/>
          </w:rPr>
          <w:t>50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80" w:history="1">
        <w:r w:rsidR="007E2D34" w:rsidRPr="00E46FE7">
          <w:rPr>
            <w:rStyle w:val="Hyperlink"/>
            <w:noProof/>
          </w:rPr>
          <w:t>6.6.3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Different levels of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sidRPr="00E46FE7">
          <w:rPr>
            <w:rStyle w:val="Hyperlink"/>
            <w:noProof/>
          </w:rPr>
          <w:t xml:space="preserve"> within χMCF data model</w:t>
        </w:r>
        <w:r w:rsidR="007E2D34">
          <w:rPr>
            <w:noProof/>
            <w:webHidden/>
          </w:rPr>
          <w:tab/>
        </w:r>
        <w:r w:rsidR="007E2D34">
          <w:rPr>
            <w:noProof/>
            <w:webHidden/>
          </w:rPr>
          <w:fldChar w:fldCharType="begin"/>
        </w:r>
        <w:r w:rsidR="007E2D34">
          <w:rPr>
            <w:noProof/>
            <w:webHidden/>
          </w:rPr>
          <w:instrText xml:space="preserve"> PAGEREF _Toc27753580 \h </w:instrText>
        </w:r>
        <w:r w:rsidR="007E2D34">
          <w:rPr>
            <w:noProof/>
            <w:webHidden/>
          </w:rPr>
        </w:r>
        <w:r w:rsidR="007E2D34">
          <w:rPr>
            <w:noProof/>
            <w:webHidden/>
          </w:rPr>
          <w:fldChar w:fldCharType="separate"/>
        </w:r>
        <w:r w:rsidR="007E2D34">
          <w:rPr>
            <w:noProof/>
            <w:webHidden/>
          </w:rPr>
          <w:t>51</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81" w:history="1">
        <w:r w:rsidR="007E2D34" w:rsidRPr="00E46FE7">
          <w:rPr>
            <w:rStyle w:val="Hyperlink"/>
            <w:noProof/>
            <w14:scene3d>
              <w14:camera w14:prst="orthographicFront"/>
              <w14:lightRig w14:rig="threePt" w14:dir="t">
                <w14:rot w14:lat="0" w14:lon="0" w14:rev="0"/>
              </w14:lightRig>
            </w14:scene3d>
          </w:rPr>
          <w:t>7</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0D connections</w:t>
        </w:r>
        <w:r w:rsidR="007E2D34">
          <w:rPr>
            <w:noProof/>
            <w:webHidden/>
          </w:rPr>
          <w:tab/>
        </w:r>
        <w:r w:rsidR="007E2D34">
          <w:rPr>
            <w:noProof/>
            <w:webHidden/>
          </w:rPr>
          <w:fldChar w:fldCharType="begin"/>
        </w:r>
        <w:r w:rsidR="007E2D34">
          <w:rPr>
            <w:noProof/>
            <w:webHidden/>
          </w:rPr>
          <w:instrText xml:space="preserve"> PAGEREF _Toc27753581 \h </w:instrText>
        </w:r>
        <w:r w:rsidR="007E2D34">
          <w:rPr>
            <w:noProof/>
            <w:webHidden/>
          </w:rPr>
        </w:r>
        <w:r w:rsidR="007E2D34">
          <w:rPr>
            <w:noProof/>
            <w:webHidden/>
          </w:rPr>
          <w:fldChar w:fldCharType="separate"/>
        </w:r>
        <w:r w:rsidR="007E2D34">
          <w:rPr>
            <w:noProof/>
            <w:webHidden/>
          </w:rPr>
          <w:t>52</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2" w:history="1">
        <w:r w:rsidR="007E2D34" w:rsidRPr="00E46FE7">
          <w:rPr>
            <w:rStyle w:val="Hyperlink"/>
            <w:noProof/>
          </w:rPr>
          <w:t>7.1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_Toc27753582 \h </w:instrText>
        </w:r>
        <w:r w:rsidR="007E2D34">
          <w:rPr>
            <w:noProof/>
            <w:webHidden/>
          </w:rPr>
        </w:r>
        <w:r w:rsidR="007E2D34">
          <w:rPr>
            <w:noProof/>
            <w:webHidden/>
          </w:rPr>
          <w:fldChar w:fldCharType="separate"/>
        </w:r>
        <w:r w:rsidR="007E2D34">
          <w:rPr>
            <w:noProof/>
            <w:webHidden/>
          </w:rPr>
          <w:t>52</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83" w:history="1">
        <w:r w:rsidR="007E2D34" w:rsidRPr="00E46FE7">
          <w:rPr>
            <w:rStyle w:val="Hyperlink"/>
            <w:noProof/>
          </w:rPr>
          <w:t>7.1.1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_Toc27753583 \h </w:instrText>
        </w:r>
        <w:r w:rsidR="007E2D34">
          <w:rPr>
            <w:noProof/>
            <w:webHidden/>
          </w:rPr>
        </w:r>
        <w:r w:rsidR="007E2D34">
          <w:rPr>
            <w:noProof/>
            <w:webHidden/>
          </w:rPr>
          <w:fldChar w:fldCharType="separate"/>
        </w:r>
        <w:r w:rsidR="007E2D34">
          <w:rPr>
            <w:noProof/>
            <w:webHidden/>
          </w:rPr>
          <w:t>52</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84" w:history="1">
        <w:r w:rsidR="007E2D34" w:rsidRPr="00E46FE7">
          <w:rPr>
            <w:rStyle w:val="Hyperlink"/>
            <w:noProof/>
          </w:rPr>
          <w:t>7.1.2</w:t>
        </w:r>
        <w:r w:rsidR="007E2D34">
          <w:rPr>
            <w:rFonts w:asciiTheme="minorHAnsi" w:eastAsiaTheme="minorEastAsia" w:hAnsiTheme="minorHAnsi" w:cstheme="minorBidi"/>
            <w:noProof/>
            <w:sz w:val="22"/>
            <w:szCs w:val="22"/>
            <w:lang w:eastAsia="en-US"/>
          </w:rPr>
          <w:tab/>
        </w:r>
        <w:r w:rsidR="007E2D34" w:rsidRPr="00E46FE7">
          <w:rPr>
            <w:rStyle w:val="Hyperlink"/>
            <w:noProof/>
          </w:rPr>
          <w:t>Location</w:t>
        </w:r>
        <w:r w:rsidR="007E2D34">
          <w:rPr>
            <w:noProof/>
            <w:webHidden/>
          </w:rPr>
          <w:tab/>
        </w:r>
        <w:r w:rsidR="007E2D34">
          <w:rPr>
            <w:noProof/>
            <w:webHidden/>
          </w:rPr>
          <w:fldChar w:fldCharType="begin"/>
        </w:r>
        <w:r w:rsidR="007E2D34">
          <w:rPr>
            <w:noProof/>
            <w:webHidden/>
          </w:rPr>
          <w:instrText xml:space="preserve"> PAGEREF _Toc27753584 \h </w:instrText>
        </w:r>
        <w:r w:rsidR="007E2D34">
          <w:rPr>
            <w:noProof/>
            <w:webHidden/>
          </w:rPr>
        </w:r>
        <w:r w:rsidR="007E2D34">
          <w:rPr>
            <w:noProof/>
            <w:webHidden/>
          </w:rPr>
          <w:fldChar w:fldCharType="separate"/>
        </w:r>
        <w:r w:rsidR="007E2D34">
          <w:rPr>
            <w:noProof/>
            <w:webHidden/>
          </w:rPr>
          <w:t>52</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85" w:history="1">
        <w:r w:rsidR="007E2D34" w:rsidRPr="00E46FE7">
          <w:rPr>
            <w:rStyle w:val="Hyperlink"/>
            <w:noProof/>
          </w:rPr>
          <w:t>7.1.3</w:t>
        </w:r>
        <w:r w:rsidR="007E2D34">
          <w:rPr>
            <w:rFonts w:asciiTheme="minorHAnsi" w:eastAsiaTheme="minorEastAsia" w:hAnsiTheme="minorHAnsi" w:cstheme="minorBidi"/>
            <w:noProof/>
            <w:sz w:val="22"/>
            <w:szCs w:val="22"/>
            <w:lang w:eastAsia="en-US"/>
          </w:rPr>
          <w:tab/>
        </w:r>
        <w:r w:rsidR="007E2D34" w:rsidRPr="00E46FE7">
          <w:rPr>
            <w:rStyle w:val="Hyperlink"/>
            <w:noProof/>
          </w:rPr>
          <w:t>Direction</w:t>
        </w:r>
        <w:r w:rsidR="007E2D34">
          <w:rPr>
            <w:noProof/>
            <w:webHidden/>
          </w:rPr>
          <w:tab/>
        </w:r>
        <w:r w:rsidR="007E2D34">
          <w:rPr>
            <w:noProof/>
            <w:webHidden/>
          </w:rPr>
          <w:fldChar w:fldCharType="begin"/>
        </w:r>
        <w:r w:rsidR="007E2D34">
          <w:rPr>
            <w:noProof/>
            <w:webHidden/>
          </w:rPr>
          <w:instrText xml:space="preserve"> PAGEREF _Toc27753585 \h </w:instrText>
        </w:r>
        <w:r w:rsidR="007E2D34">
          <w:rPr>
            <w:noProof/>
            <w:webHidden/>
          </w:rPr>
        </w:r>
        <w:r w:rsidR="007E2D34">
          <w:rPr>
            <w:noProof/>
            <w:webHidden/>
          </w:rPr>
          <w:fldChar w:fldCharType="separate"/>
        </w:r>
        <w:r w:rsidR="007E2D34">
          <w:rPr>
            <w:noProof/>
            <w:webHidden/>
          </w:rPr>
          <w:t>53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86" w:history="1">
        <w:r w:rsidR="007E2D34" w:rsidRPr="00E46FE7">
          <w:rPr>
            <w:rStyle w:val="Hyperlink"/>
            <w:noProof/>
          </w:rPr>
          <w:t>7.1.4</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_Toc27753586 \h </w:instrText>
        </w:r>
        <w:r w:rsidR="007E2D34">
          <w:rPr>
            <w:noProof/>
            <w:webHidden/>
          </w:rPr>
        </w:r>
        <w:r w:rsidR="007E2D34">
          <w:rPr>
            <w:noProof/>
            <w:webHidden/>
          </w:rPr>
          <w:fldChar w:fldCharType="separate"/>
        </w:r>
        <w:r w:rsidR="007E2D34">
          <w:rPr>
            <w:noProof/>
            <w:webHidden/>
          </w:rPr>
          <w:t>54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7" w:history="1">
        <w:r w:rsidR="007E2D34" w:rsidRPr="00E46FE7">
          <w:rPr>
            <w:rStyle w:val="Hyperlink"/>
            <w:noProof/>
          </w:rPr>
          <w:t>7.2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Spot Welds</w:t>
        </w:r>
        <w:r w:rsidR="007E2D34">
          <w:rPr>
            <w:noProof/>
            <w:webHidden/>
          </w:rPr>
          <w:tab/>
        </w:r>
        <w:r w:rsidR="007E2D34">
          <w:rPr>
            <w:noProof/>
            <w:webHidden/>
          </w:rPr>
          <w:fldChar w:fldCharType="begin"/>
        </w:r>
        <w:r w:rsidR="007E2D34">
          <w:rPr>
            <w:noProof/>
            <w:webHidden/>
          </w:rPr>
          <w:instrText xml:space="preserve"> PAGEREF _Toc27753587 \h </w:instrText>
        </w:r>
        <w:r w:rsidR="007E2D34">
          <w:rPr>
            <w:noProof/>
            <w:webHidden/>
          </w:rPr>
        </w:r>
        <w:r w:rsidR="007E2D34">
          <w:rPr>
            <w:noProof/>
            <w:webHidden/>
          </w:rPr>
          <w:fldChar w:fldCharType="separate"/>
        </w:r>
        <w:r w:rsidR="007E2D34">
          <w:rPr>
            <w:noProof/>
            <w:webHidden/>
          </w:rPr>
          <w:t>54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8" w:history="1">
        <w:r w:rsidR="007E2D34" w:rsidRPr="00E46FE7">
          <w:rPr>
            <w:rStyle w:val="Hyperlink"/>
            <w:noProof/>
          </w:rPr>
          <w:t>7.3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Robscans</w:t>
        </w:r>
        <w:r w:rsidR="007E2D34">
          <w:rPr>
            <w:noProof/>
            <w:webHidden/>
          </w:rPr>
          <w:tab/>
        </w:r>
        <w:r w:rsidR="007E2D34">
          <w:rPr>
            <w:noProof/>
            <w:webHidden/>
          </w:rPr>
          <w:fldChar w:fldCharType="begin"/>
        </w:r>
        <w:r w:rsidR="007E2D34">
          <w:rPr>
            <w:noProof/>
            <w:webHidden/>
          </w:rPr>
          <w:instrText xml:space="preserve"> PAGEREF _Toc27753588 \h </w:instrText>
        </w:r>
        <w:r w:rsidR="007E2D34">
          <w:rPr>
            <w:noProof/>
            <w:webHidden/>
          </w:rPr>
        </w:r>
        <w:r w:rsidR="007E2D34">
          <w:rPr>
            <w:noProof/>
            <w:webHidden/>
          </w:rPr>
          <w:fldChar w:fldCharType="separate"/>
        </w:r>
        <w:r w:rsidR="007E2D34">
          <w:rPr>
            <w:noProof/>
            <w:webHidden/>
          </w:rPr>
          <w:t>55</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9" w:history="1">
        <w:r w:rsidR="007E2D34" w:rsidRPr="00E46FE7">
          <w:rPr>
            <w:rStyle w:val="Hyperlink"/>
            <w:noProof/>
          </w:rPr>
          <w:t>7.4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Rivets</w:t>
        </w:r>
        <w:r w:rsidR="007E2D34">
          <w:rPr>
            <w:noProof/>
            <w:webHidden/>
          </w:rPr>
          <w:tab/>
        </w:r>
        <w:r w:rsidR="007E2D34">
          <w:rPr>
            <w:noProof/>
            <w:webHidden/>
          </w:rPr>
          <w:fldChar w:fldCharType="begin"/>
        </w:r>
        <w:r w:rsidR="007E2D34">
          <w:rPr>
            <w:noProof/>
            <w:webHidden/>
          </w:rPr>
          <w:instrText xml:space="preserve"> PAGEREF _Toc27753589 \h </w:instrText>
        </w:r>
        <w:r w:rsidR="007E2D34">
          <w:rPr>
            <w:noProof/>
            <w:webHidden/>
          </w:rPr>
        </w:r>
        <w:r w:rsidR="007E2D34">
          <w:rPr>
            <w:noProof/>
            <w:webHidden/>
          </w:rPr>
          <w:fldChar w:fldCharType="separate"/>
        </w:r>
        <w:r w:rsidR="007E2D34">
          <w:rPr>
            <w:noProof/>
            <w:webHidden/>
          </w:rPr>
          <w:t>58</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0" w:history="1">
        <w:r w:rsidR="007E2D34" w:rsidRPr="00E46FE7">
          <w:rPr>
            <w:rStyle w:val="Hyperlink"/>
            <w:noProof/>
          </w:rPr>
          <w:t>7.4.1</w:t>
        </w:r>
        <w:r w:rsidR="007E2D34">
          <w:rPr>
            <w:rFonts w:asciiTheme="minorHAnsi" w:eastAsiaTheme="minorEastAsia" w:hAnsiTheme="minorHAnsi" w:cstheme="minorBidi"/>
            <w:noProof/>
            <w:sz w:val="22"/>
            <w:szCs w:val="22"/>
            <w:lang w:eastAsia="en-US"/>
          </w:rPr>
          <w:tab/>
        </w:r>
        <w:r w:rsidR="007E2D34" w:rsidRPr="00E46FE7">
          <w:rPr>
            <w:rStyle w:val="Hyperlink"/>
            <w:noProof/>
          </w:rPr>
          <w:t>Blind Rivets</w:t>
        </w:r>
        <w:r w:rsidR="007E2D34">
          <w:rPr>
            <w:noProof/>
            <w:webHidden/>
          </w:rPr>
          <w:tab/>
        </w:r>
        <w:r w:rsidR="007E2D34">
          <w:rPr>
            <w:noProof/>
            <w:webHidden/>
          </w:rPr>
          <w:fldChar w:fldCharType="begin"/>
        </w:r>
        <w:r w:rsidR="007E2D34">
          <w:rPr>
            <w:noProof/>
            <w:webHidden/>
          </w:rPr>
          <w:instrText xml:space="preserve"> PAGEREF _Toc27753590 \h </w:instrText>
        </w:r>
        <w:r w:rsidR="007E2D34">
          <w:rPr>
            <w:noProof/>
            <w:webHidden/>
          </w:rPr>
        </w:r>
        <w:r w:rsidR="007E2D34">
          <w:rPr>
            <w:noProof/>
            <w:webHidden/>
          </w:rPr>
          <w:fldChar w:fldCharType="separate"/>
        </w:r>
        <w:r w:rsidR="007E2D34">
          <w:rPr>
            <w:noProof/>
            <w:webHidden/>
          </w:rPr>
          <w:t>60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1" w:history="1">
        <w:r w:rsidR="007E2D34" w:rsidRPr="00E46FE7">
          <w:rPr>
            <w:rStyle w:val="Hyperlink"/>
            <w:noProof/>
          </w:rPr>
          <w:t>7.4.2</w:t>
        </w:r>
        <w:r w:rsidR="007E2D34">
          <w:rPr>
            <w:rFonts w:asciiTheme="minorHAnsi" w:eastAsiaTheme="minorEastAsia" w:hAnsiTheme="minorHAnsi" w:cstheme="minorBidi"/>
            <w:noProof/>
            <w:sz w:val="22"/>
            <w:szCs w:val="22"/>
            <w:lang w:eastAsia="en-US"/>
          </w:rPr>
          <w:tab/>
        </w:r>
        <w:r w:rsidR="007E2D34" w:rsidRPr="00E46FE7">
          <w:rPr>
            <w:rStyle w:val="Hyperlink"/>
            <w:noProof/>
          </w:rPr>
          <w:t>Self-Piercing Rivets</w:t>
        </w:r>
        <w:r w:rsidR="007E2D34">
          <w:rPr>
            <w:noProof/>
            <w:webHidden/>
          </w:rPr>
          <w:tab/>
        </w:r>
        <w:r w:rsidR="007E2D34">
          <w:rPr>
            <w:noProof/>
            <w:webHidden/>
          </w:rPr>
          <w:fldChar w:fldCharType="begin"/>
        </w:r>
        <w:r w:rsidR="007E2D34">
          <w:rPr>
            <w:noProof/>
            <w:webHidden/>
          </w:rPr>
          <w:instrText xml:space="preserve"> PAGEREF _Toc27753591 \h </w:instrText>
        </w:r>
        <w:r w:rsidR="007E2D34">
          <w:rPr>
            <w:noProof/>
            <w:webHidden/>
          </w:rPr>
        </w:r>
        <w:r w:rsidR="007E2D34">
          <w:rPr>
            <w:noProof/>
            <w:webHidden/>
          </w:rPr>
          <w:fldChar w:fldCharType="separate"/>
        </w:r>
        <w:r w:rsidR="007E2D34">
          <w:rPr>
            <w:noProof/>
            <w:webHidden/>
          </w:rPr>
          <w:t>63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2" w:history="1">
        <w:r w:rsidR="007E2D34" w:rsidRPr="00E46FE7">
          <w:rPr>
            <w:rStyle w:val="Hyperlink"/>
            <w:noProof/>
          </w:rPr>
          <w:t>7.4.3</w:t>
        </w:r>
        <w:r w:rsidR="007E2D34">
          <w:rPr>
            <w:rFonts w:asciiTheme="minorHAnsi" w:eastAsiaTheme="minorEastAsia" w:hAnsiTheme="minorHAnsi" w:cstheme="minorBidi"/>
            <w:noProof/>
            <w:sz w:val="22"/>
            <w:szCs w:val="22"/>
            <w:lang w:eastAsia="en-US"/>
          </w:rPr>
          <w:tab/>
        </w:r>
        <w:r w:rsidR="007E2D34" w:rsidRPr="00E46FE7">
          <w:rPr>
            <w:rStyle w:val="Hyperlink"/>
            <w:noProof/>
          </w:rPr>
          <w:t>Solid Rivets</w:t>
        </w:r>
        <w:r w:rsidR="007E2D34">
          <w:rPr>
            <w:noProof/>
            <w:webHidden/>
          </w:rPr>
          <w:tab/>
        </w:r>
        <w:r w:rsidR="007E2D34">
          <w:rPr>
            <w:noProof/>
            <w:webHidden/>
          </w:rPr>
          <w:fldChar w:fldCharType="begin"/>
        </w:r>
        <w:r w:rsidR="007E2D34">
          <w:rPr>
            <w:noProof/>
            <w:webHidden/>
          </w:rPr>
          <w:instrText xml:space="preserve"> PAGEREF _Toc27753592 \h </w:instrText>
        </w:r>
        <w:r w:rsidR="007E2D34">
          <w:rPr>
            <w:noProof/>
            <w:webHidden/>
          </w:rPr>
        </w:r>
        <w:r w:rsidR="007E2D34">
          <w:rPr>
            <w:noProof/>
            <w:webHidden/>
          </w:rPr>
          <w:fldChar w:fldCharType="separate"/>
        </w:r>
        <w:r w:rsidR="007E2D34">
          <w:rPr>
            <w:noProof/>
            <w:webHidden/>
          </w:rPr>
          <w:t>64</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3" w:history="1">
        <w:r w:rsidR="007E2D34" w:rsidRPr="00E46FE7">
          <w:rPr>
            <w:rStyle w:val="Hyperlink"/>
            <w:noProof/>
          </w:rPr>
          <w:t>7.4.4</w:t>
        </w:r>
        <w:r w:rsidR="007E2D34">
          <w:rPr>
            <w:rFonts w:asciiTheme="minorHAnsi" w:eastAsiaTheme="minorEastAsia" w:hAnsiTheme="minorHAnsi" w:cstheme="minorBidi"/>
            <w:noProof/>
            <w:sz w:val="22"/>
            <w:szCs w:val="22"/>
            <w:lang w:eastAsia="en-US"/>
          </w:rPr>
          <w:tab/>
        </w:r>
        <w:r w:rsidR="007E2D34" w:rsidRPr="00E46FE7">
          <w:rPr>
            <w:rStyle w:val="Hyperlink"/>
            <w:noProof/>
          </w:rPr>
          <w:t>Swop Rivets</w:t>
        </w:r>
        <w:r w:rsidR="007E2D34">
          <w:rPr>
            <w:noProof/>
            <w:webHidden/>
          </w:rPr>
          <w:tab/>
        </w:r>
        <w:r w:rsidR="007E2D34">
          <w:rPr>
            <w:noProof/>
            <w:webHidden/>
          </w:rPr>
          <w:fldChar w:fldCharType="begin"/>
        </w:r>
        <w:r w:rsidR="007E2D34">
          <w:rPr>
            <w:noProof/>
            <w:webHidden/>
          </w:rPr>
          <w:instrText xml:space="preserve"> PAGEREF _Toc27753593 \h </w:instrText>
        </w:r>
        <w:r w:rsidR="007E2D34">
          <w:rPr>
            <w:noProof/>
            <w:webHidden/>
          </w:rPr>
        </w:r>
        <w:r w:rsidR="007E2D34">
          <w:rPr>
            <w:noProof/>
            <w:webHidden/>
          </w:rPr>
          <w:fldChar w:fldCharType="separate"/>
        </w:r>
        <w:r w:rsidR="007E2D34">
          <w:rPr>
            <w:noProof/>
            <w:webHidden/>
          </w:rPr>
          <w:t>67</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94" w:history="1">
        <w:r w:rsidR="007E2D34" w:rsidRPr="00E46FE7">
          <w:rPr>
            <w:rStyle w:val="Hyperlink"/>
            <w:noProof/>
          </w:rPr>
          <w:t>7.5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Threaded Connections: Bolts and Screws</w:t>
        </w:r>
        <w:r w:rsidR="007E2D34">
          <w:rPr>
            <w:noProof/>
            <w:webHidden/>
          </w:rPr>
          <w:tab/>
        </w:r>
        <w:r w:rsidR="007E2D34">
          <w:rPr>
            <w:noProof/>
            <w:webHidden/>
          </w:rPr>
          <w:fldChar w:fldCharType="begin"/>
        </w:r>
        <w:r w:rsidR="007E2D34">
          <w:rPr>
            <w:noProof/>
            <w:webHidden/>
          </w:rPr>
          <w:instrText xml:space="preserve"> PAGEREF _Toc27753594 \h </w:instrText>
        </w:r>
        <w:r w:rsidR="007E2D34">
          <w:rPr>
            <w:noProof/>
            <w:webHidden/>
          </w:rPr>
        </w:r>
        <w:r w:rsidR="007E2D34">
          <w:rPr>
            <w:noProof/>
            <w:webHidden/>
          </w:rPr>
          <w:fldChar w:fldCharType="separate"/>
        </w:r>
        <w:r w:rsidR="007E2D34">
          <w:rPr>
            <w:noProof/>
            <w:webHidden/>
          </w:rPr>
          <w:t>69</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5" w:history="1">
        <w:r w:rsidR="007E2D34" w:rsidRPr="00E46FE7">
          <w:rPr>
            <w:rStyle w:val="Hyperlink"/>
            <w:noProof/>
          </w:rPr>
          <w:t>7.5.1</w:t>
        </w:r>
        <w:r w:rsidR="007E2D34">
          <w:rPr>
            <w:rFonts w:asciiTheme="minorHAnsi" w:eastAsiaTheme="minorEastAsia" w:hAnsiTheme="minorHAnsi" w:cstheme="minorBidi"/>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_Toc27753595 \h </w:instrText>
        </w:r>
        <w:r w:rsidR="007E2D34">
          <w:rPr>
            <w:noProof/>
            <w:webHidden/>
          </w:rPr>
        </w:r>
        <w:r w:rsidR="007E2D34">
          <w:rPr>
            <w:noProof/>
            <w:webHidden/>
          </w:rPr>
          <w:fldChar w:fldCharType="separate"/>
        </w:r>
        <w:r w:rsidR="007E2D34">
          <w:rPr>
            <w:noProof/>
            <w:webHidden/>
          </w:rPr>
          <w:t>69</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6" w:history="1">
        <w:r w:rsidR="007E2D34" w:rsidRPr="00E46FE7">
          <w:rPr>
            <w:rStyle w:val="Hyperlink"/>
            <w:noProof/>
          </w:rPr>
          <w:t>7.5.2</w:t>
        </w:r>
        <w:r w:rsidR="007E2D34">
          <w:rPr>
            <w:rFonts w:asciiTheme="minorHAnsi" w:eastAsiaTheme="minorEastAsia" w:hAnsiTheme="minorHAnsi" w:cstheme="minorBidi"/>
            <w:noProof/>
            <w:sz w:val="22"/>
            <w:szCs w:val="22"/>
            <w:lang w:eastAsia="en-US"/>
          </w:rPr>
          <w:tab/>
        </w:r>
        <w:r w:rsidR="007E2D34" w:rsidRPr="00E46FE7">
          <w:rPr>
            <w:rStyle w:val="Hyperlink"/>
            <w:noProof/>
          </w:rPr>
          <w:t>Contacts and Friction</w:t>
        </w:r>
        <w:r w:rsidR="007E2D34">
          <w:rPr>
            <w:noProof/>
            <w:webHidden/>
          </w:rPr>
          <w:tab/>
        </w:r>
        <w:r w:rsidR="007E2D34">
          <w:rPr>
            <w:noProof/>
            <w:webHidden/>
          </w:rPr>
          <w:fldChar w:fldCharType="begin"/>
        </w:r>
        <w:r w:rsidR="007E2D34">
          <w:rPr>
            <w:noProof/>
            <w:webHidden/>
          </w:rPr>
          <w:instrText xml:space="preserve"> PAGEREF _Toc27753596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7" w:history="1">
        <w:r w:rsidR="007E2D34" w:rsidRPr="00E46FE7">
          <w:rPr>
            <w:rStyle w:val="Hyperlink"/>
            <w:noProof/>
          </w:rPr>
          <w:t>7.5.3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Definition of element </w:t>
        </w:r>
        <w:r w:rsidR="007E2D34" w:rsidRPr="00E46FE7">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_Toc27753597 \h </w:instrText>
        </w:r>
        <w:r w:rsidR="007E2D34">
          <w:rPr>
            <w:noProof/>
            <w:webHidden/>
          </w:rPr>
        </w:r>
        <w:r w:rsidR="007E2D34">
          <w:rPr>
            <w:noProof/>
            <w:webHidden/>
          </w:rPr>
          <w:fldChar w:fldCharType="separate"/>
        </w:r>
        <w:r w:rsidR="007E2D34">
          <w:rPr>
            <w:noProof/>
            <w:webHidden/>
          </w:rPr>
          <w:t>73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8" w:history="1">
        <w:r w:rsidR="007E2D34" w:rsidRPr="00E46FE7">
          <w:rPr>
            <w:rStyle w:val="Hyperlink"/>
            <w:noProof/>
          </w:rPr>
          <w:t>7.5.4</w:t>
        </w:r>
        <w:r w:rsidR="007E2D34">
          <w:rPr>
            <w:rFonts w:asciiTheme="minorHAnsi" w:eastAsiaTheme="minorEastAsia" w:hAnsiTheme="minorHAnsi" w:cstheme="minorBidi"/>
            <w:noProof/>
            <w:sz w:val="22"/>
            <w:szCs w:val="22"/>
            <w:lang w:eastAsia="en-US"/>
          </w:rPr>
          <w:tab/>
        </w:r>
        <w:r w:rsidR="007E2D34" w:rsidRPr="00E46FE7">
          <w:rPr>
            <w:rStyle w:val="Hyperlink"/>
            <w:noProof/>
          </w:rPr>
          <w:t>Washer</w:t>
        </w:r>
        <w:r w:rsidR="007E2D34">
          <w:rPr>
            <w:noProof/>
            <w:webHidden/>
          </w:rPr>
          <w:tab/>
        </w:r>
        <w:r w:rsidR="007E2D34">
          <w:rPr>
            <w:noProof/>
            <w:webHidden/>
          </w:rPr>
          <w:fldChar w:fldCharType="begin"/>
        </w:r>
        <w:r w:rsidR="007E2D34">
          <w:rPr>
            <w:noProof/>
            <w:webHidden/>
          </w:rPr>
          <w:instrText xml:space="preserve"> PAGEREF _Toc27753598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599" w:history="1">
        <w:r w:rsidR="007E2D34" w:rsidRPr="00E46FE7">
          <w:rPr>
            <w:rStyle w:val="Hyperlink"/>
            <w:noProof/>
          </w:rPr>
          <w:t>7.5.5</w:t>
        </w:r>
        <w:r w:rsidR="007E2D34">
          <w:rPr>
            <w:rFonts w:asciiTheme="minorHAnsi" w:eastAsiaTheme="minorEastAsia" w:hAnsiTheme="minorHAnsi" w:cstheme="minorBidi"/>
            <w:noProof/>
            <w:sz w:val="22"/>
            <w:szCs w:val="22"/>
            <w:lang w:eastAsia="en-US"/>
          </w:rPr>
          <w:tab/>
        </w:r>
        <w:r w:rsidR="007E2D34" w:rsidRPr="00E46FE7">
          <w:rPr>
            <w:rStyle w:val="Hyperlink"/>
            <w:noProof/>
          </w:rPr>
          <w:t>Nut</w:t>
        </w:r>
        <w:r w:rsidR="007E2D34">
          <w:rPr>
            <w:noProof/>
            <w:webHidden/>
          </w:rPr>
          <w:tab/>
        </w:r>
        <w:r w:rsidR="007E2D34">
          <w:rPr>
            <w:noProof/>
            <w:webHidden/>
          </w:rPr>
          <w:fldChar w:fldCharType="begin"/>
        </w:r>
        <w:r w:rsidR="007E2D34">
          <w:rPr>
            <w:noProof/>
            <w:webHidden/>
          </w:rPr>
          <w:instrText xml:space="preserve"> PAGEREF _Toc27753599 \h </w:instrText>
        </w:r>
        <w:r w:rsidR="007E2D34">
          <w:rPr>
            <w:noProof/>
            <w:webHidden/>
          </w:rPr>
        </w:r>
        <w:r w:rsidR="007E2D34">
          <w:rPr>
            <w:noProof/>
            <w:webHidden/>
          </w:rPr>
          <w:fldChar w:fldCharType="separate"/>
        </w:r>
        <w:r w:rsidR="007E2D34">
          <w:rPr>
            <w:noProof/>
            <w:webHidden/>
          </w:rPr>
          <w:t>77</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00" w:history="1">
        <w:r w:rsidR="007E2D34" w:rsidRPr="00E46FE7">
          <w:rPr>
            <w:rStyle w:val="Hyperlink"/>
            <w:noProof/>
          </w:rPr>
          <w:t>7.5.6</w:t>
        </w:r>
        <w:r w:rsidR="007E2D34">
          <w:rPr>
            <w:rFonts w:asciiTheme="minorHAnsi" w:eastAsiaTheme="minorEastAsia" w:hAnsiTheme="minorHAnsi" w:cstheme="minorBidi"/>
            <w:noProof/>
            <w:sz w:val="22"/>
            <w:szCs w:val="22"/>
            <w:lang w:eastAsia="en-US"/>
          </w:rPr>
          <w:tab/>
        </w:r>
        <w:r w:rsidR="007E2D34" w:rsidRPr="00E46FE7">
          <w:rPr>
            <w:rStyle w:val="Hyperlink"/>
            <w:noProof/>
          </w:rPr>
          <w:t>Bolt</w:t>
        </w:r>
        <w:r w:rsidR="007E2D34">
          <w:rPr>
            <w:noProof/>
            <w:webHidden/>
          </w:rPr>
          <w:tab/>
        </w:r>
        <w:r w:rsidR="007E2D34">
          <w:rPr>
            <w:noProof/>
            <w:webHidden/>
          </w:rPr>
          <w:fldChar w:fldCharType="begin"/>
        </w:r>
        <w:r w:rsidR="007E2D34">
          <w:rPr>
            <w:noProof/>
            <w:webHidden/>
          </w:rPr>
          <w:instrText xml:space="preserve"> PAGEREF _Toc27753600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01" w:history="1">
        <w:r w:rsidR="007E2D34" w:rsidRPr="00E46FE7">
          <w:rPr>
            <w:rStyle w:val="Hyperlink"/>
            <w:noProof/>
          </w:rPr>
          <w:t>7.5.6.1</w:t>
        </w:r>
        <w:r w:rsidR="007E2D34">
          <w:rPr>
            <w:rFonts w:asciiTheme="minorHAnsi" w:eastAsiaTheme="minorEastAsia" w:hAnsiTheme="minorHAnsi" w:cstheme="minorBidi"/>
            <w:noProof/>
            <w:sz w:val="22"/>
            <w:szCs w:val="22"/>
            <w:lang w:eastAsia="en-US"/>
          </w:rPr>
          <w:tab/>
        </w:r>
        <w:r w:rsidR="007E2D34" w:rsidRPr="00E46FE7">
          <w:rPr>
            <w:rStyle w:val="Hyperlink"/>
            <w:noProof/>
          </w:rPr>
          <w:t>Possible Bolt and Screw Assemblies</w:t>
        </w:r>
        <w:r w:rsidR="007E2D34">
          <w:rPr>
            <w:noProof/>
            <w:webHidden/>
          </w:rPr>
          <w:tab/>
        </w:r>
        <w:r w:rsidR="007E2D34">
          <w:rPr>
            <w:noProof/>
            <w:webHidden/>
          </w:rPr>
          <w:fldChar w:fldCharType="begin"/>
        </w:r>
        <w:r w:rsidR="007E2D34">
          <w:rPr>
            <w:noProof/>
            <w:webHidden/>
          </w:rPr>
          <w:instrText xml:space="preserve"> PAGEREF _Toc27753601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02" w:history="1">
        <w:r w:rsidR="007E2D34" w:rsidRPr="00E46FE7">
          <w:rPr>
            <w:rStyle w:val="Hyperlink"/>
            <w:noProof/>
          </w:rPr>
          <w:t>7.5.7</w:t>
        </w:r>
        <w:r w:rsidR="007E2D34">
          <w:rPr>
            <w:rFonts w:asciiTheme="minorHAnsi" w:eastAsiaTheme="minorEastAsia" w:hAnsiTheme="minorHAnsi" w:cstheme="minorBidi"/>
            <w:noProof/>
            <w:sz w:val="22"/>
            <w:szCs w:val="22"/>
            <w:lang w:eastAsia="en-US"/>
          </w:rPr>
          <w:tab/>
        </w:r>
        <w:r w:rsidR="007E2D34" w:rsidRPr="00E46FE7">
          <w:rPr>
            <w:rStyle w:val="Hyperlink"/>
            <w:noProof/>
          </w:rPr>
          <w:t>Screw</w:t>
        </w:r>
        <w:r w:rsidR="007E2D34">
          <w:rPr>
            <w:noProof/>
            <w:webHidden/>
          </w:rPr>
          <w:tab/>
        </w:r>
        <w:r w:rsidR="007E2D34">
          <w:rPr>
            <w:noProof/>
            <w:webHidden/>
          </w:rPr>
          <w:fldChar w:fldCharType="begin"/>
        </w:r>
        <w:r w:rsidR="007E2D34">
          <w:rPr>
            <w:noProof/>
            <w:webHidden/>
          </w:rPr>
          <w:instrText xml:space="preserve"> PAGEREF _Toc27753602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rsidR="007E2D34" w:rsidRDefault="00D12448">
      <w:pPr>
        <w:pStyle w:val="TOC4"/>
        <w:tabs>
          <w:tab w:val="right" w:leader="dot" w:pos="9060"/>
        </w:tabs>
        <w:rPr>
          <w:rFonts w:asciiTheme="minorHAnsi" w:eastAsiaTheme="minorEastAsia" w:hAnsiTheme="minorHAnsi" w:cstheme="minorBidi"/>
          <w:noProof/>
          <w:sz w:val="22"/>
          <w:szCs w:val="22"/>
          <w:lang w:eastAsia="en-US"/>
        </w:rPr>
      </w:pPr>
      <w:hyperlink w:anchor="_Toc27753603" w:history="1">
        <w:r w:rsidR="007E2D34" w:rsidRPr="00E46FE7">
          <w:rPr>
            <w:rStyle w:val="Hyperlink"/>
            <w:noProof/>
          </w:rPr>
          <w:t>7.5.7.1 Flow Drilled Screws (FDS)</w:t>
        </w:r>
        <w:r w:rsidR="007E2D34">
          <w:rPr>
            <w:noProof/>
            <w:webHidden/>
          </w:rPr>
          <w:tab/>
        </w:r>
        <w:r w:rsidR="007E2D34">
          <w:rPr>
            <w:noProof/>
            <w:webHidden/>
          </w:rPr>
          <w:fldChar w:fldCharType="begin"/>
        </w:r>
        <w:r w:rsidR="007E2D34">
          <w:rPr>
            <w:noProof/>
            <w:webHidden/>
          </w:rPr>
          <w:instrText xml:space="preserve"> PAGEREF _Toc27753603 \h </w:instrText>
        </w:r>
        <w:r w:rsidR="007E2D34">
          <w:rPr>
            <w:noProof/>
            <w:webHidden/>
          </w:rPr>
        </w:r>
        <w:r w:rsidR="007E2D34">
          <w:rPr>
            <w:noProof/>
            <w:webHidden/>
          </w:rPr>
          <w:fldChar w:fldCharType="separate"/>
        </w:r>
        <w:r w:rsidR="007E2D34">
          <w:rPr>
            <w:noProof/>
            <w:webHidden/>
          </w:rPr>
          <w:t>84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4" w:history="1">
        <w:r w:rsidR="007E2D34" w:rsidRPr="00E46FE7">
          <w:rPr>
            <w:rStyle w:val="Hyperlink"/>
            <w:noProof/>
          </w:rPr>
          <w:t>7.6</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Gum Drops</w:t>
        </w:r>
        <w:r w:rsidR="007E2D34">
          <w:rPr>
            <w:noProof/>
            <w:webHidden/>
          </w:rPr>
          <w:tab/>
        </w:r>
        <w:r w:rsidR="007E2D34">
          <w:rPr>
            <w:noProof/>
            <w:webHidden/>
          </w:rPr>
          <w:fldChar w:fldCharType="begin"/>
        </w:r>
        <w:r w:rsidR="007E2D34">
          <w:rPr>
            <w:noProof/>
            <w:webHidden/>
          </w:rPr>
          <w:instrText xml:space="preserve"> PAGEREF _Toc27753604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5" w:history="1">
        <w:r w:rsidR="007E2D34" w:rsidRPr="00E46FE7">
          <w:rPr>
            <w:rStyle w:val="Hyperlink"/>
            <w:noProof/>
          </w:rPr>
          <w:t>7.7</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Clinches</w:t>
        </w:r>
        <w:r w:rsidR="007E2D34">
          <w:rPr>
            <w:noProof/>
            <w:webHidden/>
          </w:rPr>
          <w:tab/>
        </w:r>
        <w:r w:rsidR="007E2D34">
          <w:rPr>
            <w:noProof/>
            <w:webHidden/>
          </w:rPr>
          <w:fldChar w:fldCharType="begin"/>
        </w:r>
        <w:r w:rsidR="007E2D34">
          <w:rPr>
            <w:noProof/>
            <w:webHidden/>
          </w:rPr>
          <w:instrText xml:space="preserve"> PAGEREF _Toc27753605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6" w:history="1">
        <w:r w:rsidR="007E2D34" w:rsidRPr="00E46FE7">
          <w:rPr>
            <w:rStyle w:val="Hyperlink"/>
            <w:noProof/>
          </w:rPr>
          <w:t>7.8</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Heat Stakes / Thermal Stakes</w:t>
        </w:r>
        <w:r w:rsidR="007E2D34">
          <w:rPr>
            <w:noProof/>
            <w:webHidden/>
          </w:rPr>
          <w:tab/>
        </w:r>
        <w:r w:rsidR="007E2D34">
          <w:rPr>
            <w:noProof/>
            <w:webHidden/>
          </w:rPr>
          <w:fldChar w:fldCharType="begin"/>
        </w:r>
        <w:r w:rsidR="007E2D34">
          <w:rPr>
            <w:noProof/>
            <w:webHidden/>
          </w:rPr>
          <w:instrText xml:space="preserve"> PAGEREF _Toc27753606 \h </w:instrText>
        </w:r>
        <w:r w:rsidR="007E2D34">
          <w:rPr>
            <w:noProof/>
            <w:webHidden/>
          </w:rPr>
        </w:r>
        <w:r w:rsidR="007E2D34">
          <w:rPr>
            <w:noProof/>
            <w:webHidden/>
          </w:rPr>
          <w:fldChar w:fldCharType="separate"/>
        </w:r>
        <w:r w:rsidR="007E2D34">
          <w:rPr>
            <w:noProof/>
            <w:webHidden/>
          </w:rPr>
          <w:t>90</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7" w:history="1">
        <w:r w:rsidR="007E2D34" w:rsidRPr="00E46FE7">
          <w:rPr>
            <w:rStyle w:val="Hyperlink"/>
            <w:noProof/>
          </w:rPr>
          <w:t>7.9</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Clips/Snap Joints</w:t>
        </w:r>
        <w:r w:rsidR="007E2D34">
          <w:rPr>
            <w:noProof/>
            <w:webHidden/>
          </w:rPr>
          <w:tab/>
        </w:r>
        <w:r w:rsidR="007E2D34">
          <w:rPr>
            <w:noProof/>
            <w:webHidden/>
          </w:rPr>
          <w:fldChar w:fldCharType="begin"/>
        </w:r>
        <w:r w:rsidR="007E2D34">
          <w:rPr>
            <w:noProof/>
            <w:webHidden/>
          </w:rPr>
          <w:instrText xml:space="preserve"> PAGEREF _Toc27753607 \h </w:instrText>
        </w:r>
        <w:r w:rsidR="007E2D34">
          <w:rPr>
            <w:noProof/>
            <w:webHidden/>
          </w:rPr>
        </w:r>
        <w:r w:rsidR="007E2D34">
          <w:rPr>
            <w:noProof/>
            <w:webHidden/>
          </w:rPr>
          <w:fldChar w:fldCharType="separate"/>
        </w:r>
        <w:r w:rsidR="007E2D34">
          <w:rPr>
            <w:noProof/>
            <w:webHidden/>
          </w:rPr>
          <w:t>92</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8" w:history="1">
        <w:r w:rsidR="007E2D34" w:rsidRPr="00E46FE7">
          <w:rPr>
            <w:rStyle w:val="Hyperlink"/>
            <w:noProof/>
          </w:rPr>
          <w:t>7.10</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Nails</w:t>
        </w:r>
        <w:r w:rsidR="007E2D34">
          <w:rPr>
            <w:noProof/>
            <w:webHidden/>
          </w:rPr>
          <w:tab/>
        </w:r>
        <w:r w:rsidR="007E2D34">
          <w:rPr>
            <w:noProof/>
            <w:webHidden/>
          </w:rPr>
          <w:fldChar w:fldCharType="begin"/>
        </w:r>
        <w:r w:rsidR="007E2D34">
          <w:rPr>
            <w:noProof/>
            <w:webHidden/>
          </w:rPr>
          <w:instrText xml:space="preserve"> PAGEREF _Toc27753608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9" w:history="1">
        <w:r w:rsidR="007E2D34" w:rsidRPr="00E46FE7">
          <w:rPr>
            <w:rStyle w:val="Hyperlink"/>
            <w:noProof/>
          </w:rPr>
          <w:t>7.11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Pins</w:t>
        </w:r>
        <w:r w:rsidR="007E2D34">
          <w:rPr>
            <w:noProof/>
            <w:webHidden/>
          </w:rPr>
          <w:tab/>
        </w:r>
        <w:r w:rsidR="007E2D34">
          <w:rPr>
            <w:noProof/>
            <w:webHidden/>
          </w:rPr>
          <w:fldChar w:fldCharType="begin"/>
        </w:r>
        <w:r w:rsidR="007E2D34">
          <w:rPr>
            <w:noProof/>
            <w:webHidden/>
          </w:rPr>
          <w:instrText xml:space="preserve"> PAGEREF _Toc27753609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0" w:history="1">
        <w:r w:rsidR="007E2D34" w:rsidRPr="00E46FE7">
          <w:rPr>
            <w:rStyle w:val="Hyperlink"/>
            <w:noProof/>
          </w:rPr>
          <w:t>7.11.1</w:t>
        </w:r>
        <w:r w:rsidR="007E2D34">
          <w:rPr>
            <w:rFonts w:asciiTheme="minorHAnsi" w:eastAsiaTheme="minorEastAsia" w:hAnsiTheme="minorHAnsi" w:cstheme="minorBidi"/>
            <w:noProof/>
            <w:sz w:val="22"/>
            <w:szCs w:val="22"/>
            <w:lang w:eastAsia="en-US"/>
          </w:rPr>
          <w:tab/>
        </w:r>
        <w:r w:rsidR="007E2D34" w:rsidRPr="00E46FE7">
          <w:rPr>
            <w:rStyle w:val="Hyperlink"/>
            <w:noProof/>
          </w:rPr>
          <w:t>Self-clinching Pins</w:t>
        </w:r>
        <w:r w:rsidR="007E2D34">
          <w:rPr>
            <w:noProof/>
            <w:webHidden/>
          </w:rPr>
          <w:tab/>
        </w:r>
        <w:r w:rsidR="007E2D34">
          <w:rPr>
            <w:noProof/>
            <w:webHidden/>
          </w:rPr>
          <w:fldChar w:fldCharType="begin"/>
        </w:r>
        <w:r w:rsidR="007E2D34">
          <w:rPr>
            <w:noProof/>
            <w:webHidden/>
          </w:rPr>
          <w:instrText xml:space="preserve"> PAGEREF _Toc27753610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611" w:history="1">
        <w:r w:rsidR="007E2D34" w:rsidRPr="00E46FE7">
          <w:rPr>
            <w:rStyle w:val="Hyperlink"/>
            <w:noProof/>
            <w14:scene3d>
              <w14:camera w14:prst="orthographicFront"/>
              <w14:lightRig w14:rig="threePt" w14:dir="t">
                <w14:rot w14:lat="0" w14:lon="0" w14:rev="0"/>
              </w14:lightRig>
            </w14:scene3d>
          </w:rPr>
          <w:t>8</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1D connections</w:t>
        </w:r>
        <w:r w:rsidR="007E2D34">
          <w:rPr>
            <w:noProof/>
            <w:webHidden/>
          </w:rPr>
          <w:tab/>
        </w:r>
        <w:r w:rsidR="007E2D34">
          <w:rPr>
            <w:noProof/>
            <w:webHidden/>
          </w:rPr>
          <w:fldChar w:fldCharType="begin"/>
        </w:r>
        <w:r w:rsidR="007E2D34">
          <w:rPr>
            <w:noProof/>
            <w:webHidden/>
          </w:rPr>
          <w:instrText xml:space="preserve"> PAGEREF _Toc27753611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12" w:history="1">
        <w:r w:rsidR="007E2D34" w:rsidRPr="00E46FE7">
          <w:rPr>
            <w:rStyle w:val="Hyperlink"/>
            <w:noProof/>
          </w:rPr>
          <w:t>8.1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_Toc27753612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3" w:history="1">
        <w:r w:rsidR="007E2D34" w:rsidRPr="00E46FE7">
          <w:rPr>
            <w:rStyle w:val="Hyperlink"/>
            <w:noProof/>
          </w:rPr>
          <w:t>8.1.1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_Toc27753613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4" w:history="1">
        <w:r w:rsidR="007E2D34" w:rsidRPr="00E46FE7">
          <w:rPr>
            <w:rStyle w:val="Hyperlink"/>
            <w:noProof/>
          </w:rPr>
          <w:t>8.1.2</w:t>
        </w:r>
        <w:r w:rsidR="007E2D34">
          <w:rPr>
            <w:rFonts w:asciiTheme="minorHAnsi" w:eastAsiaTheme="minorEastAsia" w:hAnsiTheme="minorHAnsi" w:cstheme="minorBidi"/>
            <w:noProof/>
            <w:sz w:val="22"/>
            <w:szCs w:val="22"/>
            <w:lang w:eastAsia="en-US"/>
          </w:rPr>
          <w:tab/>
        </w:r>
        <w:r w:rsidR="007E2D34" w:rsidRPr="00E46FE7">
          <w:rPr>
            <w:rStyle w:val="Hyperlink"/>
            <w:noProof/>
          </w:rPr>
          <w:t>Location</w:t>
        </w:r>
        <w:r w:rsidR="007E2D34">
          <w:rPr>
            <w:noProof/>
            <w:webHidden/>
          </w:rPr>
          <w:tab/>
        </w:r>
        <w:r w:rsidR="007E2D34">
          <w:rPr>
            <w:noProof/>
            <w:webHidden/>
          </w:rPr>
          <w:fldChar w:fldCharType="begin"/>
        </w:r>
        <w:r w:rsidR="007E2D34">
          <w:rPr>
            <w:noProof/>
            <w:webHidden/>
          </w:rPr>
          <w:instrText xml:space="preserve"> PAGEREF _Toc27753614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5" w:history="1">
        <w:r w:rsidR="007E2D34" w:rsidRPr="00E46FE7">
          <w:rPr>
            <w:rStyle w:val="Hyperlink"/>
            <w:noProof/>
          </w:rPr>
          <w:t>8.1.3</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_Toc27753615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16" w:history="1">
        <w:r w:rsidR="007E2D34" w:rsidRPr="00E46FE7">
          <w:rPr>
            <w:rStyle w:val="Hyperlink"/>
            <w:noProof/>
          </w:rPr>
          <w:t>8.2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Seam Welds</w:t>
        </w:r>
        <w:r w:rsidR="007E2D34">
          <w:rPr>
            <w:noProof/>
            <w:webHidden/>
          </w:rPr>
          <w:tab/>
        </w:r>
        <w:r w:rsidR="007E2D34">
          <w:rPr>
            <w:noProof/>
            <w:webHidden/>
          </w:rPr>
          <w:fldChar w:fldCharType="begin"/>
        </w:r>
        <w:r w:rsidR="007E2D34">
          <w:rPr>
            <w:noProof/>
            <w:webHidden/>
          </w:rPr>
          <w:instrText xml:space="preserve"> PAGEREF _Toc27753616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7" w:history="1">
        <w:r w:rsidR="007E2D34" w:rsidRPr="00E46FE7">
          <w:rPr>
            <w:rStyle w:val="Hyperlink"/>
            <w:noProof/>
          </w:rPr>
          <w:t>8.2.1</w:t>
        </w:r>
        <w:r w:rsidR="007E2D34">
          <w:rPr>
            <w:rFonts w:asciiTheme="minorHAnsi" w:eastAsiaTheme="minorEastAsia" w:hAnsiTheme="minorHAnsi" w:cstheme="minorBidi"/>
            <w:noProof/>
            <w:sz w:val="22"/>
            <w:szCs w:val="22"/>
            <w:lang w:eastAsia="en-US"/>
          </w:rPr>
          <w:tab/>
        </w:r>
        <w:r w:rsidR="007E2D34" w:rsidRPr="00E46FE7">
          <w:rPr>
            <w:rStyle w:val="Hyperlink"/>
            <w:noProof/>
          </w:rPr>
          <w:t>Description and Modeling Parameters</w:t>
        </w:r>
        <w:r w:rsidR="007E2D34">
          <w:rPr>
            <w:noProof/>
            <w:webHidden/>
          </w:rPr>
          <w:tab/>
        </w:r>
        <w:r w:rsidR="007E2D34">
          <w:rPr>
            <w:noProof/>
            <w:webHidden/>
          </w:rPr>
          <w:fldChar w:fldCharType="begin"/>
        </w:r>
        <w:r w:rsidR="007E2D34">
          <w:rPr>
            <w:noProof/>
            <w:webHidden/>
          </w:rPr>
          <w:instrText xml:space="preserve"> PAGEREF _Toc27753617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8" w:history="1">
        <w:r w:rsidR="007E2D34" w:rsidRPr="00E46FE7">
          <w:rPr>
            <w:rStyle w:val="Hyperlink"/>
            <w:noProof/>
          </w:rPr>
          <w:t>8.2.2</w:t>
        </w:r>
        <w:r w:rsidR="007E2D34">
          <w:rPr>
            <w:rFonts w:asciiTheme="minorHAnsi" w:eastAsiaTheme="minorEastAsia" w:hAnsiTheme="minorHAnsi" w:cstheme="minorBidi"/>
            <w:noProof/>
            <w:sz w:val="22"/>
            <w:szCs w:val="22"/>
            <w:lang w:eastAsia="en-US"/>
          </w:rPr>
          <w:tab/>
        </w:r>
        <w:r w:rsidR="007E2D34" w:rsidRPr="00E46FE7">
          <w:rPr>
            <w:rStyle w:val="Hyperlink"/>
            <w:noProof/>
          </w:rPr>
          <w:t>Seam Weld Definition Overview</w:t>
        </w:r>
        <w:r w:rsidR="007E2D34">
          <w:rPr>
            <w:noProof/>
            <w:webHidden/>
          </w:rPr>
          <w:tab/>
        </w:r>
        <w:r w:rsidR="007E2D34">
          <w:rPr>
            <w:noProof/>
            <w:webHidden/>
          </w:rPr>
          <w:fldChar w:fldCharType="begin"/>
        </w:r>
        <w:r w:rsidR="007E2D34">
          <w:rPr>
            <w:noProof/>
            <w:webHidden/>
          </w:rPr>
          <w:instrText xml:space="preserve"> PAGEREF _Toc27753618 \h </w:instrText>
        </w:r>
        <w:r w:rsidR="007E2D34">
          <w:rPr>
            <w:noProof/>
            <w:webHidden/>
          </w:rPr>
        </w:r>
        <w:r w:rsidR="007E2D34">
          <w:rPr>
            <w:noProof/>
            <w:webHidden/>
          </w:rPr>
          <w:fldChar w:fldCharType="separate"/>
        </w:r>
        <w:r w:rsidR="007E2D34">
          <w:rPr>
            <w:noProof/>
            <w:webHidden/>
          </w:rPr>
          <w:t>104</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19" w:history="1">
        <w:r w:rsidR="007E2D34" w:rsidRPr="00E46FE7">
          <w:rPr>
            <w:rStyle w:val="Hyperlink"/>
            <w:noProof/>
          </w:rPr>
          <w:t>8.2.3</w:t>
        </w:r>
        <w:r w:rsidR="007E2D34">
          <w:rPr>
            <w:rFonts w:asciiTheme="minorHAnsi" w:eastAsiaTheme="minorEastAsia" w:hAnsiTheme="minorHAnsi" w:cstheme="minorBidi"/>
            <w:noProof/>
            <w:sz w:val="22"/>
            <w:szCs w:val="22"/>
            <w:lang w:eastAsia="en-US"/>
          </w:rPr>
          <w:tab/>
        </w:r>
        <w:r w:rsidR="007E2D34" w:rsidRPr="00E46FE7">
          <w:rPr>
            <w:rStyle w:val="Hyperlink"/>
            <w:noProof/>
          </w:rPr>
          <w:t>Specific XML Realization</w:t>
        </w:r>
        <w:r w:rsidR="007E2D34">
          <w:rPr>
            <w:noProof/>
            <w:webHidden/>
          </w:rPr>
          <w:tab/>
        </w:r>
        <w:r w:rsidR="007E2D34">
          <w:rPr>
            <w:noProof/>
            <w:webHidden/>
          </w:rPr>
          <w:fldChar w:fldCharType="begin"/>
        </w:r>
        <w:r w:rsidR="007E2D34">
          <w:rPr>
            <w:noProof/>
            <w:webHidden/>
          </w:rPr>
          <w:instrText xml:space="preserve"> PAGEREF _Toc27753619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20" w:history="1">
        <w:r w:rsidR="007E2D34" w:rsidRPr="00E46FE7">
          <w:rPr>
            <w:rStyle w:val="Hyperlink"/>
            <w:noProof/>
          </w:rPr>
          <w:t>8.2.4</w:t>
        </w:r>
        <w:r w:rsidR="007E2D34">
          <w:rPr>
            <w:rFonts w:asciiTheme="minorHAnsi" w:eastAsiaTheme="minorEastAsia" w:hAnsiTheme="minorHAnsi" w:cstheme="minorBidi"/>
            <w:noProof/>
            <w:sz w:val="22"/>
            <w:szCs w:val="22"/>
            <w:lang w:eastAsia="en-US"/>
          </w:rPr>
          <w:tab/>
        </w:r>
        <w:r w:rsidR="007E2D34" w:rsidRPr="00E46FE7">
          <w:rPr>
            <w:rStyle w:val="Hyperlink"/>
            <w:noProof/>
          </w:rPr>
          <w:t>Generic Seam Weld Definition</w:t>
        </w:r>
        <w:r w:rsidR="007E2D34">
          <w:rPr>
            <w:noProof/>
            <w:webHidden/>
          </w:rPr>
          <w:tab/>
        </w:r>
        <w:r w:rsidR="007E2D34">
          <w:rPr>
            <w:noProof/>
            <w:webHidden/>
          </w:rPr>
          <w:fldChar w:fldCharType="begin"/>
        </w:r>
        <w:r w:rsidR="007E2D34">
          <w:rPr>
            <w:noProof/>
            <w:webHidden/>
          </w:rPr>
          <w:instrText xml:space="preserve"> PAGEREF _Toc27753620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1" w:history="1">
        <w:r w:rsidR="007E2D34" w:rsidRPr="00E46FE7">
          <w:rPr>
            <w:rStyle w:val="Hyperlink"/>
            <w:noProof/>
          </w:rPr>
          <w:t>8.2.4.1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_Toc27753621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2" w:history="1">
        <w:r w:rsidR="007E2D34" w:rsidRPr="00E46FE7">
          <w:rPr>
            <w:rStyle w:val="Hyperlink"/>
            <w:noProof/>
          </w:rPr>
          <w:t>8.2.4.2</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_Toc27753622 \h </w:instrText>
        </w:r>
        <w:r w:rsidR="007E2D34">
          <w:rPr>
            <w:noProof/>
            <w:webHidden/>
          </w:rPr>
        </w:r>
        <w:r w:rsidR="007E2D34">
          <w:rPr>
            <w:noProof/>
            <w:webHidden/>
          </w:rPr>
          <w:fldChar w:fldCharType="separate"/>
        </w:r>
        <w:r w:rsidR="007E2D34">
          <w:rPr>
            <w:noProof/>
            <w:webHidden/>
          </w:rPr>
          <w:t>107</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3" w:history="1">
        <w:r w:rsidR="007E2D34" w:rsidRPr="00E46FE7">
          <w:rPr>
            <w:rStyle w:val="Hyperlink"/>
            <w:noProof/>
          </w:rPr>
          <w:t>8.2.4.3</w:t>
        </w:r>
        <w:r w:rsidR="007E2D34">
          <w:rPr>
            <w:rFonts w:asciiTheme="minorHAnsi" w:eastAsiaTheme="minorEastAsia" w:hAnsiTheme="minorHAnsi" w:cstheme="minorBidi"/>
            <w:noProof/>
            <w:sz w:val="22"/>
            <w:szCs w:val="22"/>
            <w:lang w:eastAsia="en-US"/>
          </w:rPr>
          <w:tab/>
        </w:r>
        <w:r w:rsidR="007E2D34" w:rsidRPr="00E46FE7">
          <w:rPr>
            <w:rStyle w:val="Hyperlink"/>
            <w:noProof/>
          </w:rPr>
          <w:t>Weld Position and Sheet Metal Parameters</w:t>
        </w:r>
        <w:r w:rsidR="007E2D34">
          <w:rPr>
            <w:noProof/>
            <w:webHidden/>
          </w:rPr>
          <w:tab/>
        </w:r>
        <w:r w:rsidR="007E2D34">
          <w:rPr>
            <w:noProof/>
            <w:webHidden/>
          </w:rPr>
          <w:fldChar w:fldCharType="begin"/>
        </w:r>
        <w:r w:rsidR="007E2D34">
          <w:rPr>
            <w:noProof/>
            <w:webHidden/>
          </w:rPr>
          <w:instrText xml:space="preserve"> PAGEREF _Toc27753623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rsidR="007E2D34" w:rsidRDefault="00D12448">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7753624" w:history="1">
        <w:r w:rsidR="007E2D34" w:rsidRPr="00E46FE7">
          <w:rPr>
            <w:rStyle w:val="Hyperlink"/>
            <w:noProof/>
          </w:rPr>
          <w:t>8.2.4.3.1</w:t>
        </w:r>
        <w:r w:rsidR="007E2D34">
          <w:rPr>
            <w:rFonts w:asciiTheme="minorHAnsi" w:eastAsiaTheme="minorEastAsia" w:hAnsiTheme="minorHAnsi" w:cstheme="minorBidi"/>
            <w:noProof/>
            <w:sz w:val="22"/>
            <w:szCs w:val="22"/>
            <w:lang w:eastAsia="en-US"/>
          </w:rPr>
          <w:tab/>
        </w:r>
        <w:r w:rsidR="007E2D34" w:rsidRPr="00E46FE7">
          <w:rPr>
            <w:rStyle w:val="Hyperlink"/>
            <w:noProof/>
          </w:rPr>
          <w:t>Parameters Assigned to a Specific Sheet of the Flange</w:t>
        </w:r>
        <w:r w:rsidR="007E2D34">
          <w:rPr>
            <w:noProof/>
            <w:webHidden/>
          </w:rPr>
          <w:tab/>
        </w:r>
        <w:r w:rsidR="007E2D34">
          <w:rPr>
            <w:noProof/>
            <w:webHidden/>
          </w:rPr>
          <w:fldChar w:fldCharType="begin"/>
        </w:r>
        <w:r w:rsidR="007E2D34">
          <w:rPr>
            <w:noProof/>
            <w:webHidden/>
          </w:rPr>
          <w:instrText xml:space="preserve"> PAGEREF _Toc27753624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rsidR="007E2D34" w:rsidRDefault="00D12448">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7753625" w:history="1">
        <w:r w:rsidR="007E2D34" w:rsidRPr="00E46FE7">
          <w:rPr>
            <w:rStyle w:val="Hyperlink"/>
            <w:noProof/>
          </w:rPr>
          <w:t>8.2.4.3.2</w:t>
        </w:r>
        <w:r w:rsidR="007E2D34">
          <w:rPr>
            <w:rFonts w:asciiTheme="minorHAnsi" w:eastAsiaTheme="minorEastAsia" w:hAnsiTheme="minorHAnsi" w:cstheme="minorBidi"/>
            <w:noProof/>
            <w:sz w:val="22"/>
            <w:szCs w:val="22"/>
            <w:lang w:eastAsia="en-US"/>
          </w:rPr>
          <w:tab/>
        </w:r>
        <w:r w:rsidR="007E2D34" w:rsidRPr="00E46FE7">
          <w:rPr>
            <w:rStyle w:val="Hyperlink"/>
            <w:noProof/>
          </w:rPr>
          <w:t>Welding Position</w:t>
        </w:r>
        <w:r w:rsidR="007E2D34">
          <w:rPr>
            <w:noProof/>
            <w:webHidden/>
          </w:rPr>
          <w:tab/>
        </w:r>
        <w:r w:rsidR="007E2D34">
          <w:rPr>
            <w:noProof/>
            <w:webHidden/>
          </w:rPr>
          <w:fldChar w:fldCharType="begin"/>
        </w:r>
        <w:r w:rsidR="007E2D34">
          <w:rPr>
            <w:noProof/>
            <w:webHidden/>
          </w:rPr>
          <w:instrText xml:space="preserve"> PAGEREF _Toc27753625 \h </w:instrText>
        </w:r>
        <w:r w:rsidR="007E2D34">
          <w:rPr>
            <w:noProof/>
            <w:webHidden/>
          </w:rPr>
        </w:r>
        <w:r w:rsidR="007E2D34">
          <w:rPr>
            <w:noProof/>
            <w:webHidden/>
          </w:rPr>
          <w:fldChar w:fldCharType="separate"/>
        </w:r>
        <w:r w:rsidR="007E2D34">
          <w:rPr>
            <w:noProof/>
            <w:webHidden/>
          </w:rPr>
          <w:t>110</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26" w:history="1">
        <w:r w:rsidR="007E2D34" w:rsidRPr="00E46FE7">
          <w:rPr>
            <w:rStyle w:val="Hyperlink"/>
            <w:noProof/>
          </w:rPr>
          <w:t>8.2.5</w:t>
        </w:r>
        <w:r w:rsidR="007E2D34">
          <w:rPr>
            <w:rFonts w:asciiTheme="minorHAnsi" w:eastAsiaTheme="minorEastAsia" w:hAnsiTheme="minorHAnsi" w:cstheme="minorBidi"/>
            <w:noProof/>
            <w:sz w:val="22"/>
            <w:szCs w:val="22"/>
            <w:lang w:eastAsia="en-US"/>
          </w:rPr>
          <w:tab/>
        </w:r>
        <w:r w:rsidR="007E2D34" w:rsidRPr="00E46FE7">
          <w:rPr>
            <w:rStyle w:val="Hyperlink"/>
            <w:noProof/>
          </w:rPr>
          <w:t>Butt Joint</w:t>
        </w:r>
        <w:r w:rsidR="007E2D34">
          <w:rPr>
            <w:noProof/>
            <w:webHidden/>
          </w:rPr>
          <w:tab/>
        </w:r>
        <w:r w:rsidR="007E2D34">
          <w:rPr>
            <w:noProof/>
            <w:webHidden/>
          </w:rPr>
          <w:fldChar w:fldCharType="begin"/>
        </w:r>
        <w:r w:rsidR="007E2D34">
          <w:rPr>
            <w:noProof/>
            <w:webHidden/>
          </w:rPr>
          <w:instrText xml:space="preserve"> PAGEREF _Toc27753626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7" w:history="1">
        <w:r w:rsidR="007E2D34" w:rsidRPr="00E46FE7">
          <w:rPr>
            <w:rStyle w:val="Hyperlink"/>
            <w:noProof/>
          </w:rPr>
          <w:t>8.2.5.1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_Toc27753627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8" w:history="1">
        <w:r w:rsidR="007E2D34" w:rsidRPr="00E46FE7">
          <w:rPr>
            <w:rStyle w:val="Hyperlink"/>
            <w:noProof/>
          </w:rPr>
          <w:t>8.2.5.2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_Toc27753628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29" w:history="1">
        <w:r w:rsidR="007E2D34" w:rsidRPr="00E46FE7">
          <w:rPr>
            <w:rStyle w:val="Hyperlink"/>
            <w:noProof/>
          </w:rPr>
          <w:t>8.2.5.3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_Toc27753629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0" w:history="1">
        <w:r w:rsidR="007E2D34" w:rsidRPr="00E46FE7">
          <w:rPr>
            <w:rStyle w:val="Hyperlink"/>
            <w:noProof/>
          </w:rPr>
          <w:t>8.2.5.4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_Toc27753630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1" w:history="1">
        <w:r w:rsidR="007E2D34" w:rsidRPr="00E46FE7">
          <w:rPr>
            <w:rStyle w:val="Hyperlink"/>
            <w:noProof/>
          </w:rPr>
          <w:t>8.2.5.5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_Toc27753631 \h </w:instrText>
        </w:r>
        <w:r w:rsidR="007E2D34">
          <w:rPr>
            <w:noProof/>
            <w:webHidden/>
          </w:rPr>
        </w:r>
        <w:r w:rsidR="007E2D34">
          <w:rPr>
            <w:noProof/>
            <w:webHidden/>
          </w:rPr>
          <w:fldChar w:fldCharType="separate"/>
        </w:r>
        <w:r w:rsidR="007E2D34">
          <w:rPr>
            <w:noProof/>
            <w:webHidden/>
          </w:rPr>
          <w:t>117</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32" w:history="1">
        <w:r w:rsidR="007E2D34" w:rsidRPr="00E46FE7">
          <w:rPr>
            <w:rStyle w:val="Hyperlink"/>
            <w:noProof/>
          </w:rPr>
          <w:t>8.2.6</w:t>
        </w:r>
        <w:r w:rsidR="007E2D34">
          <w:rPr>
            <w:rFonts w:asciiTheme="minorHAnsi" w:eastAsiaTheme="minorEastAsia" w:hAnsiTheme="minorHAnsi" w:cstheme="minorBidi"/>
            <w:noProof/>
            <w:sz w:val="22"/>
            <w:szCs w:val="22"/>
            <w:lang w:eastAsia="en-US"/>
          </w:rPr>
          <w:tab/>
        </w:r>
        <w:r w:rsidR="007E2D34" w:rsidRPr="00E46FE7">
          <w:rPr>
            <w:rStyle w:val="Hyperlink"/>
            <w:noProof/>
          </w:rPr>
          <w:t>Corner Weld</w:t>
        </w:r>
        <w:r w:rsidR="007E2D34">
          <w:rPr>
            <w:noProof/>
            <w:webHidden/>
          </w:rPr>
          <w:tab/>
        </w:r>
        <w:r w:rsidR="007E2D34">
          <w:rPr>
            <w:noProof/>
            <w:webHidden/>
          </w:rPr>
          <w:fldChar w:fldCharType="begin"/>
        </w:r>
        <w:r w:rsidR="007E2D34">
          <w:rPr>
            <w:noProof/>
            <w:webHidden/>
          </w:rPr>
          <w:instrText xml:space="preserve"> PAGEREF _Toc27753632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3" w:history="1">
        <w:r w:rsidR="007E2D34" w:rsidRPr="00E46FE7">
          <w:rPr>
            <w:rStyle w:val="Hyperlink"/>
            <w:noProof/>
          </w:rPr>
          <w:t>8.2.6.1</w:t>
        </w:r>
        <w:r w:rsidR="007E2D34">
          <w:rPr>
            <w:rFonts w:asciiTheme="minorHAnsi" w:eastAsiaTheme="minorEastAsia" w:hAnsiTheme="minorHAnsi" w:cstheme="minorBidi"/>
            <w:noProof/>
            <w:sz w:val="22"/>
            <w:szCs w:val="22"/>
            <w:lang w:eastAsia="en-US"/>
          </w:rPr>
          <w:tab/>
        </w:r>
        <w:r w:rsidR="007E2D34" w:rsidRPr="00E46FE7">
          <w:rPr>
            <w:rStyle w:val="Hyperlink"/>
            <w:noProof/>
          </w:rPr>
          <w:t>Simple Corner Weld</w:t>
        </w:r>
        <w:r w:rsidR="007E2D34">
          <w:rPr>
            <w:noProof/>
            <w:webHidden/>
          </w:rPr>
          <w:tab/>
        </w:r>
        <w:r w:rsidR="007E2D34">
          <w:rPr>
            <w:noProof/>
            <w:webHidden/>
          </w:rPr>
          <w:fldChar w:fldCharType="begin"/>
        </w:r>
        <w:r w:rsidR="007E2D34">
          <w:rPr>
            <w:noProof/>
            <w:webHidden/>
          </w:rPr>
          <w:instrText xml:space="preserve"> PAGEREF _Toc27753633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4" w:history="1">
        <w:r w:rsidR="007E2D34" w:rsidRPr="00E46FE7">
          <w:rPr>
            <w:rStyle w:val="Hyperlink"/>
            <w:noProof/>
          </w:rPr>
          <w:t>8.2.6.2</w:t>
        </w:r>
        <w:r w:rsidR="007E2D34">
          <w:rPr>
            <w:rFonts w:asciiTheme="minorHAnsi" w:eastAsiaTheme="minorEastAsia" w:hAnsiTheme="minorHAnsi" w:cstheme="minorBidi"/>
            <w:noProof/>
            <w:sz w:val="22"/>
            <w:szCs w:val="22"/>
            <w:lang w:eastAsia="en-US"/>
          </w:rPr>
          <w:tab/>
        </w:r>
        <w:r w:rsidR="007E2D34" w:rsidRPr="00E46FE7">
          <w:rPr>
            <w:rStyle w:val="Hyperlink"/>
            <w:noProof/>
          </w:rPr>
          <w:t>Double Corner Weld</w:t>
        </w:r>
        <w:r w:rsidR="007E2D34">
          <w:rPr>
            <w:noProof/>
            <w:webHidden/>
          </w:rPr>
          <w:tab/>
        </w:r>
        <w:r w:rsidR="007E2D34">
          <w:rPr>
            <w:noProof/>
            <w:webHidden/>
          </w:rPr>
          <w:fldChar w:fldCharType="begin"/>
        </w:r>
        <w:r w:rsidR="007E2D34">
          <w:rPr>
            <w:noProof/>
            <w:webHidden/>
          </w:rPr>
          <w:instrText xml:space="preserve"> PAGEREF _Toc27753634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5" w:history="1">
        <w:r w:rsidR="007E2D34" w:rsidRPr="00E46FE7">
          <w:rPr>
            <w:rStyle w:val="Hyperlink"/>
            <w:noProof/>
          </w:rPr>
          <w:t>8.2.6.3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_Toc27753635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6" w:history="1">
        <w:r w:rsidR="007E2D34" w:rsidRPr="00E46FE7">
          <w:rPr>
            <w:rStyle w:val="Hyperlink"/>
            <w:noProof/>
          </w:rPr>
          <w:t>8.2.6.4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_Toc27753636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7" w:history="1">
        <w:r w:rsidR="007E2D34" w:rsidRPr="00E46FE7">
          <w:rPr>
            <w:rStyle w:val="Hyperlink"/>
            <w:noProof/>
          </w:rPr>
          <w:t>8.2.6.5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_Toc27753637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38" w:history="1">
        <w:r w:rsidR="007E2D34" w:rsidRPr="00E46FE7">
          <w:rPr>
            <w:rStyle w:val="Hyperlink"/>
            <w:noProof/>
          </w:rPr>
          <w:t>8.2.7</w:t>
        </w:r>
        <w:r w:rsidR="007E2D34">
          <w:rPr>
            <w:rFonts w:asciiTheme="minorHAnsi" w:eastAsiaTheme="minorEastAsia" w:hAnsiTheme="minorHAnsi" w:cstheme="minorBidi"/>
            <w:noProof/>
            <w:sz w:val="22"/>
            <w:szCs w:val="22"/>
            <w:lang w:eastAsia="en-US"/>
          </w:rPr>
          <w:tab/>
        </w:r>
        <w:r w:rsidR="007E2D34" w:rsidRPr="00E46FE7">
          <w:rPr>
            <w:rStyle w:val="Hyperlink"/>
            <w:noProof/>
          </w:rPr>
          <w:t>Edge Weld</w:t>
        </w:r>
        <w:r w:rsidR="007E2D34">
          <w:rPr>
            <w:noProof/>
            <w:webHidden/>
          </w:rPr>
          <w:tab/>
        </w:r>
        <w:r w:rsidR="007E2D34">
          <w:rPr>
            <w:noProof/>
            <w:webHidden/>
          </w:rPr>
          <w:fldChar w:fldCharType="begin"/>
        </w:r>
        <w:r w:rsidR="007E2D34">
          <w:rPr>
            <w:noProof/>
            <w:webHidden/>
          </w:rPr>
          <w:instrText xml:space="preserve"> PAGEREF _Toc27753638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39" w:history="1">
        <w:r w:rsidR="007E2D34" w:rsidRPr="00E46FE7">
          <w:rPr>
            <w:rStyle w:val="Hyperlink"/>
            <w:noProof/>
          </w:rPr>
          <w:t>8.2.7.1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_Toc27753639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0" w:history="1">
        <w:r w:rsidR="007E2D34" w:rsidRPr="00E46FE7">
          <w:rPr>
            <w:rStyle w:val="Hyperlink"/>
            <w:noProof/>
          </w:rPr>
          <w:t>8.2.7.2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_Toc27753640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1" w:history="1">
        <w:r w:rsidR="007E2D34" w:rsidRPr="00E46FE7">
          <w:rPr>
            <w:rStyle w:val="Hyperlink"/>
            <w:noProof/>
          </w:rPr>
          <w:t>8.2.7.3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_Toc27753641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2" w:history="1">
        <w:r w:rsidR="007E2D34" w:rsidRPr="00E46FE7">
          <w:rPr>
            <w:rStyle w:val="Hyperlink"/>
            <w:noProof/>
          </w:rPr>
          <w:t>8.2.7.4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_Toc27753642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3" w:history="1">
        <w:r w:rsidR="007E2D34" w:rsidRPr="00E46FE7">
          <w:rPr>
            <w:rStyle w:val="Hyperlink"/>
            <w:noProof/>
          </w:rPr>
          <w:t>8.2.7.5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_Toc27753643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44" w:history="1">
        <w:r w:rsidR="007E2D34" w:rsidRPr="00E46FE7">
          <w:rPr>
            <w:rStyle w:val="Hyperlink"/>
            <w:noProof/>
          </w:rPr>
          <w:t>8.2.8</w:t>
        </w:r>
        <w:r w:rsidR="007E2D34">
          <w:rPr>
            <w:rFonts w:asciiTheme="minorHAnsi" w:eastAsiaTheme="minorEastAsia" w:hAnsiTheme="minorHAnsi" w:cstheme="minorBidi"/>
            <w:noProof/>
            <w:sz w:val="22"/>
            <w:szCs w:val="22"/>
            <w:lang w:eastAsia="en-US"/>
          </w:rPr>
          <w:tab/>
        </w:r>
        <w:r w:rsidR="007E2D34" w:rsidRPr="00E46FE7">
          <w:rPr>
            <w:rStyle w:val="Hyperlink"/>
            <w:noProof/>
          </w:rPr>
          <w:t>I-Weld</w:t>
        </w:r>
        <w:r w:rsidR="007E2D34">
          <w:rPr>
            <w:noProof/>
            <w:webHidden/>
          </w:rPr>
          <w:tab/>
        </w:r>
        <w:r w:rsidR="007E2D34">
          <w:rPr>
            <w:noProof/>
            <w:webHidden/>
          </w:rPr>
          <w:fldChar w:fldCharType="begin"/>
        </w:r>
        <w:r w:rsidR="007E2D34">
          <w:rPr>
            <w:noProof/>
            <w:webHidden/>
          </w:rPr>
          <w:instrText xml:space="preserve"> PAGEREF _Toc27753644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5" w:history="1">
        <w:r w:rsidR="007E2D34" w:rsidRPr="00E46FE7">
          <w:rPr>
            <w:rStyle w:val="Hyperlink"/>
            <w:noProof/>
          </w:rPr>
          <w:t>8.2.8.1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_Toc27753645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6" w:history="1">
        <w:r w:rsidR="007E2D34" w:rsidRPr="00E46FE7">
          <w:rPr>
            <w:rStyle w:val="Hyperlink"/>
            <w:noProof/>
          </w:rPr>
          <w:t>8.2.8.2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_Toc27753646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7" w:history="1">
        <w:r w:rsidR="007E2D34" w:rsidRPr="00E46FE7">
          <w:rPr>
            <w:rStyle w:val="Hyperlink"/>
            <w:noProof/>
          </w:rPr>
          <w:t>8.2.8.3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_Toc27753647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8" w:history="1">
        <w:r w:rsidR="007E2D34" w:rsidRPr="00E46FE7">
          <w:rPr>
            <w:rStyle w:val="Hyperlink"/>
            <w:noProof/>
          </w:rPr>
          <w:t>8.2.8.4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_Toc27753648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49" w:history="1">
        <w:r w:rsidR="007E2D34" w:rsidRPr="00E46FE7">
          <w:rPr>
            <w:rStyle w:val="Hyperlink"/>
            <w:noProof/>
          </w:rPr>
          <w:t>8.2.8.5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_Toc27753649 \h </w:instrText>
        </w:r>
        <w:r w:rsidR="007E2D34">
          <w:rPr>
            <w:noProof/>
            <w:webHidden/>
          </w:rPr>
        </w:r>
        <w:r w:rsidR="007E2D34">
          <w:rPr>
            <w:noProof/>
            <w:webHidden/>
          </w:rPr>
          <w:fldChar w:fldCharType="separate"/>
        </w:r>
        <w:r w:rsidR="007E2D34">
          <w:rPr>
            <w:noProof/>
            <w:webHidden/>
          </w:rPr>
          <w:t>126</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50" w:history="1">
        <w:r w:rsidR="007E2D34" w:rsidRPr="00E46FE7">
          <w:rPr>
            <w:rStyle w:val="Hyperlink"/>
            <w:noProof/>
          </w:rPr>
          <w:t>8.2.9</w:t>
        </w:r>
        <w:r w:rsidR="007E2D34">
          <w:rPr>
            <w:rFonts w:asciiTheme="minorHAnsi" w:eastAsiaTheme="minorEastAsia" w:hAnsiTheme="minorHAnsi" w:cstheme="minorBidi"/>
            <w:noProof/>
            <w:sz w:val="22"/>
            <w:szCs w:val="22"/>
            <w:lang w:eastAsia="en-US"/>
          </w:rPr>
          <w:tab/>
        </w:r>
        <w:r w:rsidR="007E2D34" w:rsidRPr="00E46FE7">
          <w:rPr>
            <w:rStyle w:val="Hyperlink"/>
            <w:noProof/>
          </w:rPr>
          <w:t>Overlap Weld</w:t>
        </w:r>
        <w:r w:rsidR="007E2D34">
          <w:rPr>
            <w:noProof/>
            <w:webHidden/>
          </w:rPr>
          <w:tab/>
        </w:r>
        <w:r w:rsidR="007E2D34">
          <w:rPr>
            <w:noProof/>
            <w:webHidden/>
          </w:rPr>
          <w:fldChar w:fldCharType="begin"/>
        </w:r>
        <w:r w:rsidR="007E2D34">
          <w:rPr>
            <w:noProof/>
            <w:webHidden/>
          </w:rPr>
          <w:instrText xml:space="preserve"> PAGEREF _Toc27753650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1" w:history="1">
        <w:r w:rsidR="007E2D34" w:rsidRPr="00E46FE7">
          <w:rPr>
            <w:rStyle w:val="Hyperlink"/>
            <w:noProof/>
          </w:rPr>
          <w:t>8.2.9.1</w:t>
        </w:r>
        <w:r w:rsidR="007E2D34">
          <w:rPr>
            <w:rFonts w:asciiTheme="minorHAnsi" w:eastAsiaTheme="minorEastAsia" w:hAnsiTheme="minorHAnsi" w:cstheme="minorBidi"/>
            <w:noProof/>
            <w:sz w:val="22"/>
            <w:szCs w:val="22"/>
            <w:lang w:eastAsia="en-US"/>
          </w:rPr>
          <w:tab/>
        </w:r>
        <w:r w:rsidR="007E2D34" w:rsidRPr="00E46FE7">
          <w:rPr>
            <w:rStyle w:val="Hyperlink"/>
            <w:noProof/>
          </w:rPr>
          <w:t>Simple Overlap Weld</w:t>
        </w:r>
        <w:r w:rsidR="007E2D34">
          <w:rPr>
            <w:noProof/>
            <w:webHidden/>
          </w:rPr>
          <w:tab/>
        </w:r>
        <w:r w:rsidR="007E2D34">
          <w:rPr>
            <w:noProof/>
            <w:webHidden/>
          </w:rPr>
          <w:fldChar w:fldCharType="begin"/>
        </w:r>
        <w:r w:rsidR="007E2D34">
          <w:rPr>
            <w:noProof/>
            <w:webHidden/>
          </w:rPr>
          <w:instrText xml:space="preserve"> PAGEREF _Toc27753651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2" w:history="1">
        <w:r w:rsidR="007E2D34" w:rsidRPr="00E46FE7">
          <w:rPr>
            <w:rStyle w:val="Hyperlink"/>
            <w:noProof/>
          </w:rPr>
          <w:t>8.2.9.2</w:t>
        </w:r>
        <w:r w:rsidR="007E2D34">
          <w:rPr>
            <w:rFonts w:asciiTheme="minorHAnsi" w:eastAsiaTheme="minorEastAsia" w:hAnsiTheme="minorHAnsi" w:cstheme="minorBidi"/>
            <w:noProof/>
            <w:sz w:val="22"/>
            <w:szCs w:val="22"/>
            <w:lang w:eastAsia="en-US"/>
          </w:rPr>
          <w:tab/>
        </w:r>
        <w:r w:rsidR="007E2D34" w:rsidRPr="00E46FE7">
          <w:rPr>
            <w:rStyle w:val="Hyperlink"/>
            <w:noProof/>
          </w:rPr>
          <w:t>Single Sided Double Overlap Weld</w:t>
        </w:r>
        <w:r w:rsidR="007E2D34">
          <w:rPr>
            <w:noProof/>
            <w:webHidden/>
          </w:rPr>
          <w:tab/>
        </w:r>
        <w:r w:rsidR="007E2D34">
          <w:rPr>
            <w:noProof/>
            <w:webHidden/>
          </w:rPr>
          <w:fldChar w:fldCharType="begin"/>
        </w:r>
        <w:r w:rsidR="007E2D34">
          <w:rPr>
            <w:noProof/>
            <w:webHidden/>
          </w:rPr>
          <w:instrText xml:space="preserve"> PAGEREF _Toc27753652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3" w:history="1">
        <w:r w:rsidR="007E2D34" w:rsidRPr="00E46FE7">
          <w:rPr>
            <w:rStyle w:val="Hyperlink"/>
            <w:noProof/>
          </w:rPr>
          <w:t>8.2.9.3</w:t>
        </w:r>
        <w:r w:rsidR="007E2D34">
          <w:rPr>
            <w:rFonts w:asciiTheme="minorHAnsi" w:eastAsiaTheme="minorEastAsia" w:hAnsiTheme="minorHAnsi" w:cstheme="minorBidi"/>
            <w:noProof/>
            <w:sz w:val="22"/>
            <w:szCs w:val="22"/>
            <w:lang w:eastAsia="en-US"/>
          </w:rPr>
          <w:tab/>
        </w:r>
        <w:r w:rsidR="007E2D34" w:rsidRPr="00E46FE7">
          <w:rPr>
            <w:rStyle w:val="Hyperlink"/>
            <w:noProof/>
          </w:rPr>
          <w:t>Double Sided Double Overlap Weld</w:t>
        </w:r>
        <w:r w:rsidR="007E2D34">
          <w:rPr>
            <w:noProof/>
            <w:webHidden/>
          </w:rPr>
          <w:tab/>
        </w:r>
        <w:r w:rsidR="007E2D34">
          <w:rPr>
            <w:noProof/>
            <w:webHidden/>
          </w:rPr>
          <w:fldChar w:fldCharType="begin"/>
        </w:r>
        <w:r w:rsidR="007E2D34">
          <w:rPr>
            <w:noProof/>
            <w:webHidden/>
          </w:rPr>
          <w:instrText xml:space="preserve"> PAGEREF _Toc27753653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4" w:history="1">
        <w:r w:rsidR="007E2D34" w:rsidRPr="00E46FE7">
          <w:rPr>
            <w:rStyle w:val="Hyperlink"/>
            <w:noProof/>
          </w:rPr>
          <w:t>8.2.9.4</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_Toc27753654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5" w:history="1">
        <w:r w:rsidR="007E2D34" w:rsidRPr="00E46FE7">
          <w:rPr>
            <w:rStyle w:val="Hyperlink"/>
            <w:noProof/>
          </w:rPr>
          <w:t>8.2.9.5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_Toc27753655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6" w:history="1">
        <w:r w:rsidR="007E2D34" w:rsidRPr="00E46FE7">
          <w:rPr>
            <w:rStyle w:val="Hyperlink"/>
            <w:noProof/>
          </w:rPr>
          <w:t>8.2.9.6</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_Toc27753656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57" w:history="1">
        <w:r w:rsidR="007E2D34" w:rsidRPr="00E46FE7">
          <w:rPr>
            <w:rStyle w:val="Hyperlink"/>
            <w:noProof/>
          </w:rPr>
          <w:t>8.2.10</w:t>
        </w:r>
        <w:r w:rsidR="007E2D34">
          <w:rPr>
            <w:rFonts w:asciiTheme="minorHAnsi" w:eastAsiaTheme="minorEastAsia" w:hAnsiTheme="minorHAnsi" w:cstheme="minorBidi"/>
            <w:noProof/>
            <w:sz w:val="22"/>
            <w:szCs w:val="22"/>
            <w:lang w:eastAsia="en-US"/>
          </w:rPr>
          <w:tab/>
        </w:r>
        <w:r w:rsidR="007E2D34" w:rsidRPr="00E46FE7">
          <w:rPr>
            <w:rStyle w:val="Hyperlink"/>
            <w:noProof/>
          </w:rPr>
          <w:t>Y-Joint</w:t>
        </w:r>
        <w:r w:rsidR="007E2D34">
          <w:rPr>
            <w:noProof/>
            <w:webHidden/>
          </w:rPr>
          <w:tab/>
        </w:r>
        <w:r w:rsidR="007E2D34">
          <w:rPr>
            <w:noProof/>
            <w:webHidden/>
          </w:rPr>
          <w:fldChar w:fldCharType="begin"/>
        </w:r>
        <w:r w:rsidR="007E2D34">
          <w:rPr>
            <w:noProof/>
            <w:webHidden/>
          </w:rPr>
          <w:instrText xml:space="preserve"> PAGEREF _Toc27753657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8" w:history="1">
        <w:r w:rsidR="007E2D34" w:rsidRPr="00E46FE7">
          <w:rPr>
            <w:rStyle w:val="Hyperlink"/>
            <w:noProof/>
          </w:rPr>
          <w:t>8.2.10.1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_Toc27753658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59" w:history="1">
        <w:r w:rsidR="007E2D34" w:rsidRPr="00E46FE7">
          <w:rPr>
            <w:rStyle w:val="Hyperlink"/>
            <w:noProof/>
          </w:rPr>
          <w:t>8.2.10.2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_Toc27753659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0" w:history="1">
        <w:r w:rsidR="007E2D34" w:rsidRPr="00E46FE7">
          <w:rPr>
            <w:rStyle w:val="Hyperlink"/>
            <w:noProof/>
          </w:rPr>
          <w:t>8.2.10.3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_Toc27753660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1" w:history="1">
        <w:r w:rsidR="007E2D34" w:rsidRPr="00E46FE7">
          <w:rPr>
            <w:rStyle w:val="Hyperlink"/>
            <w:noProof/>
          </w:rPr>
          <w:t>8.2.10.4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_Toc27753661 \h </w:instrText>
        </w:r>
        <w:r w:rsidR="007E2D34">
          <w:rPr>
            <w:noProof/>
            <w:webHidden/>
          </w:rPr>
        </w:r>
        <w:r w:rsidR="007E2D34">
          <w:rPr>
            <w:noProof/>
            <w:webHidden/>
          </w:rPr>
          <w:fldChar w:fldCharType="separate"/>
        </w:r>
        <w:r w:rsidR="007E2D34">
          <w:rPr>
            <w:noProof/>
            <w:webHidden/>
          </w:rPr>
          <w:t>133</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2" w:history="1">
        <w:r w:rsidR="007E2D34" w:rsidRPr="00E46FE7">
          <w:rPr>
            <w:rStyle w:val="Hyperlink"/>
            <w:noProof/>
          </w:rPr>
          <w:t>8.2.10.5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_Toc27753662 \h </w:instrText>
        </w:r>
        <w:r w:rsidR="007E2D34">
          <w:rPr>
            <w:noProof/>
            <w:webHidden/>
          </w:rPr>
        </w:r>
        <w:r w:rsidR="007E2D34">
          <w:rPr>
            <w:noProof/>
            <w:webHidden/>
          </w:rPr>
          <w:fldChar w:fldCharType="separate"/>
        </w:r>
        <w:r w:rsidR="007E2D34">
          <w:rPr>
            <w:noProof/>
            <w:webHidden/>
          </w:rPr>
          <w:t>134</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63" w:history="1">
        <w:r w:rsidR="007E2D34" w:rsidRPr="00E46FE7">
          <w:rPr>
            <w:rStyle w:val="Hyperlink"/>
            <w:noProof/>
          </w:rPr>
          <w:t>8.2.11</w:t>
        </w:r>
        <w:r w:rsidR="007E2D34">
          <w:rPr>
            <w:rFonts w:asciiTheme="minorHAnsi" w:eastAsiaTheme="minorEastAsia" w:hAnsiTheme="minorHAnsi" w:cstheme="minorBidi"/>
            <w:noProof/>
            <w:sz w:val="22"/>
            <w:szCs w:val="22"/>
            <w:lang w:eastAsia="en-US"/>
          </w:rPr>
          <w:tab/>
        </w:r>
        <w:r w:rsidR="007E2D34" w:rsidRPr="00E46FE7">
          <w:rPr>
            <w:rStyle w:val="Hyperlink"/>
            <w:noProof/>
          </w:rPr>
          <w:t>K-Joint</w:t>
        </w:r>
        <w:r w:rsidR="007E2D34">
          <w:rPr>
            <w:noProof/>
            <w:webHidden/>
          </w:rPr>
          <w:tab/>
        </w:r>
        <w:r w:rsidR="007E2D34">
          <w:rPr>
            <w:noProof/>
            <w:webHidden/>
          </w:rPr>
          <w:fldChar w:fldCharType="begin"/>
        </w:r>
        <w:r w:rsidR="007E2D34">
          <w:rPr>
            <w:noProof/>
            <w:webHidden/>
          </w:rPr>
          <w:instrText xml:space="preserve"> PAGEREF _Toc27753663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4" w:history="1">
        <w:r w:rsidR="007E2D34" w:rsidRPr="00E46FE7">
          <w:rPr>
            <w:rStyle w:val="Hyperlink"/>
            <w:noProof/>
          </w:rPr>
          <w:t>8.2.11.1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_Toc27753664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5" w:history="1">
        <w:r w:rsidR="007E2D34" w:rsidRPr="00E46FE7">
          <w:rPr>
            <w:rStyle w:val="Hyperlink"/>
            <w:noProof/>
          </w:rPr>
          <w:t>8.2.11.2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_Toc27753665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6" w:history="1">
        <w:r w:rsidR="007E2D34" w:rsidRPr="00E46FE7">
          <w:rPr>
            <w:rStyle w:val="Hyperlink"/>
            <w:noProof/>
          </w:rPr>
          <w:t>8.2.11.3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_Toc27753666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7" w:history="1">
        <w:r w:rsidR="007E2D34" w:rsidRPr="00E46FE7">
          <w:rPr>
            <w:rStyle w:val="Hyperlink"/>
            <w:noProof/>
          </w:rPr>
          <w:t>8.2.11.4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_Toc27753667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68" w:history="1">
        <w:r w:rsidR="007E2D34" w:rsidRPr="00E46FE7">
          <w:rPr>
            <w:rStyle w:val="Hyperlink"/>
            <w:noProof/>
          </w:rPr>
          <w:t>8.2.11.5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_Toc27753668 \h </w:instrText>
        </w:r>
        <w:r w:rsidR="007E2D34">
          <w:rPr>
            <w:noProof/>
            <w:webHidden/>
          </w:rPr>
        </w:r>
        <w:r w:rsidR="007E2D34">
          <w:rPr>
            <w:noProof/>
            <w:webHidden/>
          </w:rPr>
          <w:fldChar w:fldCharType="separate"/>
        </w:r>
        <w:r w:rsidR="007E2D34">
          <w:rPr>
            <w:noProof/>
            <w:webHidden/>
          </w:rPr>
          <w:t>138</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69" w:history="1">
        <w:r w:rsidR="007E2D34" w:rsidRPr="00E46FE7">
          <w:rPr>
            <w:rStyle w:val="Hyperlink"/>
            <w:noProof/>
          </w:rPr>
          <w:t>8.2.12</w:t>
        </w:r>
        <w:r w:rsidR="007E2D34">
          <w:rPr>
            <w:rFonts w:asciiTheme="minorHAnsi" w:eastAsiaTheme="minorEastAsia" w:hAnsiTheme="minorHAnsi" w:cstheme="minorBidi"/>
            <w:noProof/>
            <w:sz w:val="22"/>
            <w:szCs w:val="22"/>
            <w:lang w:eastAsia="en-US"/>
          </w:rPr>
          <w:tab/>
        </w:r>
        <w:r w:rsidR="007E2D34" w:rsidRPr="00E46FE7">
          <w:rPr>
            <w:rStyle w:val="Hyperlink"/>
            <w:noProof/>
          </w:rPr>
          <w:t>Cruciform Joint</w:t>
        </w:r>
        <w:r w:rsidR="007E2D34">
          <w:rPr>
            <w:noProof/>
            <w:webHidden/>
          </w:rPr>
          <w:tab/>
        </w:r>
        <w:r w:rsidR="007E2D34">
          <w:rPr>
            <w:noProof/>
            <w:webHidden/>
          </w:rPr>
          <w:fldChar w:fldCharType="begin"/>
        </w:r>
        <w:r w:rsidR="007E2D34">
          <w:rPr>
            <w:noProof/>
            <w:webHidden/>
          </w:rPr>
          <w:instrText xml:space="preserve"> PAGEREF _Toc27753669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0" w:history="1">
        <w:r w:rsidR="007E2D34" w:rsidRPr="00E46FE7">
          <w:rPr>
            <w:rStyle w:val="Hyperlink"/>
            <w:noProof/>
          </w:rPr>
          <w:t>8.2.12.1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_Toc27753670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1" w:history="1">
        <w:r w:rsidR="007E2D34" w:rsidRPr="00E46FE7">
          <w:rPr>
            <w:rStyle w:val="Hyperlink"/>
            <w:noProof/>
          </w:rPr>
          <w:t>8.2.12.2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_Toc27753671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2" w:history="1">
        <w:r w:rsidR="007E2D34" w:rsidRPr="00E46FE7">
          <w:rPr>
            <w:rStyle w:val="Hyperlink"/>
            <w:noProof/>
          </w:rPr>
          <w:t>8.2.12.3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_Toc27753672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3" w:history="1">
        <w:r w:rsidR="007E2D34" w:rsidRPr="00E46FE7">
          <w:rPr>
            <w:rStyle w:val="Hyperlink"/>
            <w:noProof/>
          </w:rPr>
          <w:t>8.2.12.4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_Toc27753673 \h </w:instrText>
        </w:r>
        <w:r w:rsidR="007E2D34">
          <w:rPr>
            <w:noProof/>
            <w:webHidden/>
          </w:rPr>
        </w:r>
        <w:r w:rsidR="007E2D34">
          <w:rPr>
            <w:noProof/>
            <w:webHidden/>
          </w:rPr>
          <w:fldChar w:fldCharType="separate"/>
        </w:r>
        <w:r w:rsidR="007E2D34">
          <w:rPr>
            <w:noProof/>
            <w:webHidden/>
          </w:rPr>
          <w:t>140</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4" w:history="1">
        <w:r w:rsidR="007E2D34" w:rsidRPr="00E46FE7">
          <w:rPr>
            <w:rStyle w:val="Hyperlink"/>
            <w:noProof/>
          </w:rPr>
          <w:t>8.2.12.5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_Toc27753674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75" w:history="1">
        <w:r w:rsidR="007E2D34" w:rsidRPr="00E46FE7">
          <w:rPr>
            <w:rStyle w:val="Hyperlink"/>
            <w:noProof/>
          </w:rPr>
          <w:t>8.2.13</w:t>
        </w:r>
        <w:r w:rsidR="007E2D34">
          <w:rPr>
            <w:rFonts w:asciiTheme="minorHAnsi" w:eastAsiaTheme="minorEastAsia" w:hAnsiTheme="minorHAnsi" w:cstheme="minorBidi"/>
            <w:noProof/>
            <w:sz w:val="22"/>
            <w:szCs w:val="22"/>
            <w:lang w:eastAsia="en-US"/>
          </w:rPr>
          <w:tab/>
        </w:r>
        <w:r w:rsidR="007E2D34" w:rsidRPr="00E46FE7">
          <w:rPr>
            <w:rStyle w:val="Hyperlink"/>
            <w:noProof/>
          </w:rPr>
          <w:t>Flared Joint</w:t>
        </w:r>
        <w:r w:rsidR="007E2D34">
          <w:rPr>
            <w:noProof/>
            <w:webHidden/>
          </w:rPr>
          <w:tab/>
        </w:r>
        <w:r w:rsidR="007E2D34">
          <w:rPr>
            <w:noProof/>
            <w:webHidden/>
          </w:rPr>
          <w:fldChar w:fldCharType="begin"/>
        </w:r>
        <w:r w:rsidR="007E2D34">
          <w:rPr>
            <w:noProof/>
            <w:webHidden/>
          </w:rPr>
          <w:instrText xml:space="preserve"> PAGEREF _Toc27753675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6" w:history="1">
        <w:r w:rsidR="007E2D34" w:rsidRPr="00E46FE7">
          <w:rPr>
            <w:rStyle w:val="Hyperlink"/>
            <w:noProof/>
          </w:rPr>
          <w:t>8.2.13.1</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_Toc27753676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7" w:history="1">
        <w:r w:rsidR="007E2D34" w:rsidRPr="00E46FE7">
          <w:rPr>
            <w:rStyle w:val="Hyperlink"/>
            <w:noProof/>
          </w:rPr>
          <w:t>8.2.13.2</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_Toc27753677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rsidR="007E2D34" w:rsidRDefault="00D12448">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7753678" w:history="1">
        <w:r w:rsidR="007E2D34" w:rsidRPr="00E46FE7">
          <w:rPr>
            <w:rStyle w:val="Hyperlink"/>
            <w:noProof/>
          </w:rPr>
          <w:t>8.2.13.3</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_Toc27753678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79" w:history="1">
        <w:r w:rsidR="007E2D34" w:rsidRPr="00E46FE7">
          <w:rPr>
            <w:rStyle w:val="Hyperlink"/>
            <w:noProof/>
          </w:rPr>
          <w:t>8.3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Adhesive Lines</w:t>
        </w:r>
        <w:r w:rsidR="007E2D34">
          <w:rPr>
            <w:noProof/>
            <w:webHidden/>
          </w:rPr>
          <w:tab/>
        </w:r>
        <w:r w:rsidR="007E2D34">
          <w:rPr>
            <w:noProof/>
            <w:webHidden/>
          </w:rPr>
          <w:fldChar w:fldCharType="begin"/>
        </w:r>
        <w:r w:rsidR="007E2D34">
          <w:rPr>
            <w:noProof/>
            <w:webHidden/>
          </w:rPr>
          <w:instrText xml:space="preserve"> PAGEREF _Toc27753679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0" w:history="1">
        <w:r w:rsidR="007E2D34" w:rsidRPr="00E46FE7">
          <w:rPr>
            <w:rStyle w:val="Hyperlink"/>
            <w:noProof/>
          </w:rPr>
          <w:t>8.4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Hemming Flanges</w:t>
        </w:r>
        <w:r w:rsidR="007E2D34">
          <w:rPr>
            <w:noProof/>
            <w:webHidden/>
          </w:rPr>
          <w:tab/>
        </w:r>
        <w:r w:rsidR="007E2D34">
          <w:rPr>
            <w:noProof/>
            <w:webHidden/>
          </w:rPr>
          <w:fldChar w:fldCharType="begin"/>
        </w:r>
        <w:r w:rsidR="007E2D34">
          <w:rPr>
            <w:noProof/>
            <w:webHidden/>
          </w:rPr>
          <w:instrText xml:space="preserve"> PAGEREF _Toc27753680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81" w:history="1">
        <w:r w:rsidR="007E2D34" w:rsidRPr="00E46FE7">
          <w:rPr>
            <w:rStyle w:val="Hyperlink"/>
            <w:noProof/>
          </w:rPr>
          <w:t>8.4.1</w:t>
        </w:r>
        <w:r w:rsidR="007E2D34">
          <w:rPr>
            <w:rFonts w:asciiTheme="minorHAnsi" w:eastAsiaTheme="minorEastAsia" w:hAnsiTheme="minorHAnsi" w:cstheme="minorBidi"/>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_Toc27753681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82" w:history="1">
        <w:r w:rsidR="007E2D34" w:rsidRPr="00E46FE7">
          <w:rPr>
            <w:rStyle w:val="Hyperlink"/>
            <w:noProof/>
          </w:rPr>
          <w:t>8.4.2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Definition of element </w:t>
        </w:r>
        <w:r w:rsidR="007E2D34" w:rsidRPr="00E46FE7">
          <w:rPr>
            <w:rStyle w:val="Hyperlink"/>
            <w:rFonts w:ascii="Courier New" w:hAnsi="Courier New" w:cs="Courier New"/>
            <w:noProof/>
          </w:rPr>
          <w:t>&lt;hemming/&gt;</w:t>
        </w:r>
        <w:r w:rsidR="007E2D34">
          <w:rPr>
            <w:noProof/>
            <w:webHidden/>
          </w:rPr>
          <w:tab/>
        </w:r>
        <w:r w:rsidR="007E2D34">
          <w:rPr>
            <w:noProof/>
            <w:webHidden/>
          </w:rPr>
          <w:fldChar w:fldCharType="begin"/>
        </w:r>
        <w:r w:rsidR="007E2D34">
          <w:rPr>
            <w:noProof/>
            <w:webHidden/>
          </w:rPr>
          <w:instrText xml:space="preserve"> PAGEREF _Toc27753682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3" w:history="1">
        <w:r w:rsidR="007E2D34" w:rsidRPr="00E46FE7">
          <w:rPr>
            <w:rStyle w:val="Hyperlink"/>
            <w:noProof/>
          </w:rPr>
          <w:t>8.5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Sequence Connections</w:t>
        </w:r>
        <w:r w:rsidR="007E2D34">
          <w:rPr>
            <w:noProof/>
            <w:webHidden/>
          </w:rPr>
          <w:tab/>
        </w:r>
        <w:r w:rsidR="007E2D34">
          <w:rPr>
            <w:noProof/>
            <w:webHidden/>
          </w:rPr>
          <w:fldChar w:fldCharType="begin"/>
        </w:r>
        <w:r w:rsidR="007E2D34">
          <w:rPr>
            <w:noProof/>
            <w:webHidden/>
          </w:rPr>
          <w:instrText xml:space="preserve"> PAGEREF _Toc27753683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rsidR="007E2D34" w:rsidRDefault="00D12448">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684" w:history="1">
        <w:r w:rsidR="007E2D34" w:rsidRPr="00E46FE7">
          <w:rPr>
            <w:rStyle w:val="Hyperlink"/>
            <w:noProof/>
            <w14:scene3d>
              <w14:camera w14:prst="orthographicFront"/>
              <w14:lightRig w14:rig="threePt" w14:dir="t">
                <w14:rot w14:lat="0" w14:lon="0" w14:rev="0"/>
              </w14:lightRig>
            </w14:scene3d>
          </w:rPr>
          <w:t>9</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2D connections</w:t>
        </w:r>
        <w:r w:rsidR="007E2D34">
          <w:rPr>
            <w:noProof/>
            <w:webHidden/>
          </w:rPr>
          <w:tab/>
        </w:r>
        <w:r w:rsidR="007E2D34">
          <w:rPr>
            <w:noProof/>
            <w:webHidden/>
          </w:rPr>
          <w:fldChar w:fldCharType="begin"/>
        </w:r>
        <w:r w:rsidR="007E2D34">
          <w:rPr>
            <w:noProof/>
            <w:webHidden/>
          </w:rPr>
          <w:instrText xml:space="preserve"> PAGEREF _Toc27753684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5" w:history="1">
        <w:r w:rsidR="007E2D34" w:rsidRPr="00E46FE7">
          <w:rPr>
            <w:rStyle w:val="Hyperlink"/>
            <w:noProof/>
          </w:rPr>
          <w:t>9.1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_Toc27753685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86" w:history="1">
        <w:r w:rsidR="007E2D34" w:rsidRPr="00E46FE7">
          <w:rPr>
            <w:rStyle w:val="Hyperlink"/>
            <w:noProof/>
          </w:rPr>
          <w:t>9.1.1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_Toc27753686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87" w:history="1">
        <w:r w:rsidR="007E2D34" w:rsidRPr="00E46FE7">
          <w:rPr>
            <w:rStyle w:val="Hyperlink"/>
            <w:noProof/>
          </w:rPr>
          <w:t>9.1.2</w:t>
        </w:r>
        <w:r w:rsidR="007E2D34">
          <w:rPr>
            <w:rFonts w:asciiTheme="minorHAnsi" w:eastAsiaTheme="minorEastAsia" w:hAnsiTheme="minorHAnsi" w:cstheme="minorBidi"/>
            <w:noProof/>
            <w:sz w:val="22"/>
            <w:szCs w:val="22"/>
            <w:lang w:eastAsia="en-US"/>
          </w:rPr>
          <w:tab/>
        </w:r>
        <w:r w:rsidR="007E2D34" w:rsidRPr="00E46FE7">
          <w:rPr>
            <w:rStyle w:val="Hyperlink"/>
            <w:noProof/>
          </w:rPr>
          <w:t>Connection Face</w:t>
        </w:r>
        <w:r w:rsidR="007E2D34">
          <w:rPr>
            <w:noProof/>
            <w:webHidden/>
          </w:rPr>
          <w:tab/>
        </w:r>
        <w:r w:rsidR="007E2D34">
          <w:rPr>
            <w:noProof/>
            <w:webHidden/>
          </w:rPr>
          <w:fldChar w:fldCharType="begin"/>
        </w:r>
        <w:r w:rsidR="007E2D34">
          <w:rPr>
            <w:noProof/>
            <w:webHidden/>
          </w:rPr>
          <w:instrText xml:space="preserve"> PAGEREF _Toc27753687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rsidR="007E2D34" w:rsidRDefault="00D12448">
      <w:pPr>
        <w:pStyle w:val="TOC3"/>
        <w:rPr>
          <w:rFonts w:asciiTheme="minorHAnsi" w:eastAsiaTheme="minorEastAsia" w:hAnsiTheme="minorHAnsi" w:cstheme="minorBidi"/>
          <w:noProof/>
          <w:sz w:val="22"/>
          <w:szCs w:val="22"/>
          <w:lang w:eastAsia="en-US"/>
        </w:rPr>
      </w:pPr>
      <w:hyperlink w:anchor="_Toc27753688" w:history="1">
        <w:r w:rsidR="007E2D34" w:rsidRPr="00E46FE7">
          <w:rPr>
            <w:rStyle w:val="Hyperlink"/>
            <w:noProof/>
          </w:rPr>
          <w:t>9.1.3</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_Toc27753688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9" w:history="1">
        <w:r w:rsidR="007E2D34" w:rsidRPr="00E46FE7">
          <w:rPr>
            <w:rStyle w:val="Hyperlink"/>
            <w:noProof/>
          </w:rPr>
          <w:t>9.2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Adhesive Faces</w:t>
        </w:r>
        <w:r w:rsidR="007E2D34">
          <w:rPr>
            <w:noProof/>
            <w:webHidden/>
          </w:rPr>
          <w:tab/>
        </w:r>
        <w:r w:rsidR="007E2D34">
          <w:rPr>
            <w:noProof/>
            <w:webHidden/>
          </w:rPr>
          <w:fldChar w:fldCharType="begin"/>
        </w:r>
        <w:r w:rsidR="007E2D34">
          <w:rPr>
            <w:noProof/>
            <w:webHidden/>
          </w:rPr>
          <w:instrText xml:space="preserve"> PAGEREF _Toc27753689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rsidR="007E2D34" w:rsidRDefault="00D12448">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0" w:history="1">
        <w:r w:rsidR="007E2D34" w:rsidRPr="00E46FE7">
          <w:rPr>
            <w:rStyle w:val="Hyperlink"/>
            <w:noProof/>
            <w14:scene3d>
              <w14:camera w14:prst="orthographicFront"/>
              <w14:lightRig w14:rig="threePt" w14:dir="t">
                <w14:rot w14:lat="0" w14:lon="0" w14:rev="0"/>
              </w14:lightRig>
            </w14:scene3d>
          </w:rPr>
          <w:t>10</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Future extensions</w:t>
        </w:r>
        <w:r w:rsidR="007E2D34">
          <w:rPr>
            <w:noProof/>
            <w:webHidden/>
          </w:rPr>
          <w:tab/>
        </w:r>
        <w:r w:rsidR="007E2D34">
          <w:rPr>
            <w:noProof/>
            <w:webHidden/>
          </w:rPr>
          <w:fldChar w:fldCharType="begin"/>
        </w:r>
        <w:r w:rsidR="007E2D34">
          <w:rPr>
            <w:noProof/>
            <w:webHidden/>
          </w:rPr>
          <w:instrText xml:space="preserve"> PAGEREF _Toc27753690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91" w:history="1">
        <w:r w:rsidR="007E2D34" w:rsidRPr="00E46FE7">
          <w:rPr>
            <w:rStyle w:val="Hyperlink"/>
            <w:noProof/>
          </w:rPr>
          <w:t>10.1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Additional parameters for spot and seam welds</w:t>
        </w:r>
        <w:r w:rsidR="007E2D34">
          <w:rPr>
            <w:noProof/>
            <w:webHidden/>
          </w:rPr>
          <w:tab/>
        </w:r>
        <w:r w:rsidR="007E2D34">
          <w:rPr>
            <w:noProof/>
            <w:webHidden/>
          </w:rPr>
          <w:fldChar w:fldCharType="begin"/>
        </w:r>
        <w:r w:rsidR="007E2D34">
          <w:rPr>
            <w:noProof/>
            <w:webHidden/>
          </w:rPr>
          <w:instrText xml:space="preserve"> PAGEREF _Toc27753691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rsidR="007E2D34" w:rsidRDefault="00D12448">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92" w:history="1">
        <w:r w:rsidR="007E2D34" w:rsidRPr="00E46FE7">
          <w:rPr>
            <w:rStyle w:val="Hyperlink"/>
            <w:noProof/>
          </w:rPr>
          <w:t>10.2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Other relevant and new joint types</w:t>
        </w:r>
        <w:r w:rsidR="007E2D34">
          <w:rPr>
            <w:noProof/>
            <w:webHidden/>
          </w:rPr>
          <w:tab/>
        </w:r>
        <w:r w:rsidR="007E2D34">
          <w:rPr>
            <w:noProof/>
            <w:webHidden/>
          </w:rPr>
          <w:fldChar w:fldCharType="begin"/>
        </w:r>
        <w:r w:rsidR="007E2D34">
          <w:rPr>
            <w:noProof/>
            <w:webHidden/>
          </w:rPr>
          <w:instrText xml:space="preserve"> PAGEREF _Toc27753692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rsidR="007E2D34" w:rsidRDefault="00D12448">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3" w:history="1">
        <w:r w:rsidR="007E2D34" w:rsidRPr="00E46FE7">
          <w:rPr>
            <w:rStyle w:val="Hyperlink"/>
            <w:noProof/>
            <w14:scene3d>
              <w14:camera w14:prst="orthographicFront"/>
              <w14:lightRig w14:rig="threePt" w14:dir="t">
                <w14:rot w14:lat="0" w14:lon="0" w14:rev="0"/>
              </w14:lightRig>
            </w14:scene3d>
          </w:rPr>
          <w:t>11</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Disclaimer</w:t>
        </w:r>
        <w:r w:rsidR="007E2D34">
          <w:rPr>
            <w:noProof/>
            <w:webHidden/>
          </w:rPr>
          <w:tab/>
        </w:r>
        <w:r w:rsidR="007E2D34">
          <w:rPr>
            <w:noProof/>
            <w:webHidden/>
          </w:rPr>
          <w:fldChar w:fldCharType="begin"/>
        </w:r>
        <w:r w:rsidR="007E2D34">
          <w:rPr>
            <w:noProof/>
            <w:webHidden/>
          </w:rPr>
          <w:instrText xml:space="preserve"> PAGEREF _Toc27753693 \h </w:instrText>
        </w:r>
        <w:r w:rsidR="007E2D34">
          <w:rPr>
            <w:noProof/>
            <w:webHidden/>
          </w:rPr>
        </w:r>
        <w:r w:rsidR="007E2D34">
          <w:rPr>
            <w:noProof/>
            <w:webHidden/>
          </w:rPr>
          <w:fldChar w:fldCharType="separate"/>
        </w:r>
        <w:r w:rsidR="007E2D34">
          <w:rPr>
            <w:noProof/>
            <w:webHidden/>
          </w:rPr>
          <w:t>159</w:t>
        </w:r>
        <w:r w:rsidR="007E2D34">
          <w:rPr>
            <w:noProof/>
            <w:webHidden/>
          </w:rPr>
          <w:fldChar w:fldCharType="end"/>
        </w:r>
      </w:hyperlink>
    </w:p>
    <w:p w:rsidR="007E2D34" w:rsidRDefault="00D12448">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4" w:history="1">
        <w:r w:rsidR="007E2D34" w:rsidRPr="00E46FE7">
          <w:rPr>
            <w:rStyle w:val="Hyperlink"/>
            <w:noProof/>
            <w14:scene3d>
              <w14:camera w14:prst="orthographicFront"/>
              <w14:lightRig w14:rig="threePt" w14:dir="t">
                <w14:rot w14:lat="0" w14:lon="0" w14:rev="0"/>
              </w14:lightRig>
            </w14:scene3d>
          </w:rPr>
          <w:t>12</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References</w:t>
        </w:r>
        <w:r w:rsidR="007E2D34">
          <w:rPr>
            <w:noProof/>
            <w:webHidden/>
          </w:rPr>
          <w:tab/>
        </w:r>
        <w:r w:rsidR="007E2D34">
          <w:rPr>
            <w:noProof/>
            <w:webHidden/>
          </w:rPr>
          <w:fldChar w:fldCharType="begin"/>
        </w:r>
        <w:r w:rsidR="007E2D34">
          <w:rPr>
            <w:noProof/>
            <w:webHidden/>
          </w:rPr>
          <w:instrText xml:space="preserve"> PAGEREF _Toc27753694 \h </w:instrText>
        </w:r>
        <w:r w:rsidR="007E2D34">
          <w:rPr>
            <w:noProof/>
            <w:webHidden/>
          </w:rPr>
        </w:r>
        <w:r w:rsidR="007E2D34">
          <w:rPr>
            <w:noProof/>
            <w:webHidden/>
          </w:rPr>
          <w:fldChar w:fldCharType="separate"/>
        </w:r>
        <w:r w:rsidR="007E2D34">
          <w:rPr>
            <w:noProof/>
            <w:webHidden/>
          </w:rPr>
          <w:t>160</w:t>
        </w:r>
        <w:r w:rsidR="007E2D34">
          <w:rPr>
            <w:noProof/>
            <w:webHidden/>
          </w:rPr>
          <w:fldChar w:fldCharType="end"/>
        </w:r>
      </w:hyperlink>
    </w:p>
    <w:p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rsidR="00CE7080" w:rsidRDefault="00CE7080" w:rsidP="00CE7080">
      <w:pPr>
        <w:pStyle w:val="ListParagraph"/>
        <w:numPr>
          <w:ilvl w:val="0"/>
          <w:numId w:val="53"/>
        </w:numPr>
        <w:spacing w:after="120"/>
        <w:contextualSpacing/>
      </w:pPr>
      <w:r>
        <w:t xml:space="preserve">2d-joints: </w:t>
      </w:r>
      <w:r w:rsidRPr="00195084">
        <w:t>adhesive faces</w:t>
      </w:r>
      <w:r>
        <w:t>.</w:t>
      </w:r>
    </w:p>
    <w:p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rsidR="00CE7080" w:rsidRDefault="00CE7080" w:rsidP="00CE7080"/>
    <w:p w:rsidR="00CE7080" w:rsidRPr="00CE7080" w:rsidRDefault="00CE7080" w:rsidP="00CE7080">
      <w:pPr>
        <w:tabs>
          <w:tab w:val="left" w:pos="5387"/>
          <w:tab w:val="right" w:pos="8789"/>
        </w:tabs>
        <w:spacing w:after="0"/>
      </w:pPr>
      <w:r>
        <w:tab/>
      </w:r>
      <w:r w:rsidRPr="0051635C">
        <w:tab/>
      </w:r>
      <w:r w:rsidRPr="00CE7080">
        <w:t>Genbao Zhang, Wolfsburg, Germany</w:t>
      </w:r>
    </w:p>
    <w:p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rsidR="004447A6" w:rsidRPr="002E366F" w:rsidRDefault="004447A6" w:rsidP="004447A6">
      <w:pPr>
        <w:jc w:val="right"/>
      </w:pPr>
    </w:p>
    <w:p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rsidR="007E2D34"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7753695" w:history="1">
        <w:r w:rsidR="007E2D34" w:rsidRPr="00BD056B">
          <w:rPr>
            <w:rStyle w:val="Hyperlink"/>
            <w:noProof/>
          </w:rPr>
          <w:t>Figure 1: Seam weld as 1</w:t>
        </w:r>
        <w:r w:rsidR="007E2D34" w:rsidRPr="00BD056B">
          <w:rPr>
            <w:rStyle w:val="Hyperlink"/>
            <w:noProof/>
          </w:rPr>
          <w:noBreakHyphen/>
          <w:t>dimensional joint</w:t>
        </w:r>
        <w:r w:rsidR="007E2D34">
          <w:rPr>
            <w:noProof/>
            <w:webHidden/>
          </w:rPr>
          <w:tab/>
        </w:r>
        <w:r w:rsidR="007E2D34">
          <w:rPr>
            <w:noProof/>
            <w:webHidden/>
          </w:rPr>
          <w:fldChar w:fldCharType="begin"/>
        </w:r>
        <w:r w:rsidR="007E2D34">
          <w:rPr>
            <w:noProof/>
            <w:webHidden/>
          </w:rPr>
          <w:instrText xml:space="preserve"> PAGEREF _Toc27753695 \h </w:instrText>
        </w:r>
        <w:r w:rsidR="007E2D34">
          <w:rPr>
            <w:noProof/>
            <w:webHidden/>
          </w:rPr>
        </w:r>
        <w:r w:rsidR="007E2D34">
          <w:rPr>
            <w:noProof/>
            <w:webHidden/>
          </w:rPr>
          <w:fldChar w:fldCharType="separate"/>
        </w:r>
        <w:r w:rsidR="007E2D34">
          <w:rPr>
            <w:noProof/>
            <w:webHidden/>
          </w:rPr>
          <w:t>21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696" w:history="1">
        <w:r w:rsidR="007E2D34" w:rsidRPr="00BD056B">
          <w:rPr>
            <w:rStyle w:val="Hyperlink"/>
            <w:noProof/>
          </w:rPr>
          <w:t>Figure 2: Topological Relations between Parts and Assemblies</w:t>
        </w:r>
        <w:r w:rsidR="007E2D34">
          <w:rPr>
            <w:noProof/>
            <w:webHidden/>
          </w:rPr>
          <w:tab/>
        </w:r>
        <w:r w:rsidR="007E2D34">
          <w:rPr>
            <w:noProof/>
            <w:webHidden/>
          </w:rPr>
          <w:fldChar w:fldCharType="begin"/>
        </w:r>
        <w:r w:rsidR="007E2D34">
          <w:rPr>
            <w:noProof/>
            <w:webHidden/>
          </w:rPr>
          <w:instrText xml:space="preserve"> PAGEREF _Toc27753696 \h </w:instrText>
        </w:r>
        <w:r w:rsidR="007E2D34">
          <w:rPr>
            <w:noProof/>
            <w:webHidden/>
          </w:rPr>
        </w:r>
        <w:r w:rsidR="007E2D34">
          <w:rPr>
            <w:noProof/>
            <w:webHidden/>
          </w:rPr>
          <w:fldChar w:fldCharType="separate"/>
        </w:r>
        <w:r w:rsidR="007E2D34">
          <w:rPr>
            <w:noProof/>
            <w:webHidden/>
          </w:rPr>
          <w:t>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697" w:history="1">
        <w:r w:rsidR="007E2D34" w:rsidRPr="00BD056B">
          <w:rPr>
            <w:rStyle w:val="Hyperlink"/>
            <w:noProof/>
          </w:rPr>
          <w:t>Figure 3: Product Structures Fitting to Previous Figure.</w:t>
        </w:r>
        <w:r w:rsidR="007E2D34">
          <w:rPr>
            <w:noProof/>
            <w:webHidden/>
          </w:rPr>
          <w:tab/>
        </w:r>
        <w:r w:rsidR="007E2D34">
          <w:rPr>
            <w:noProof/>
            <w:webHidden/>
          </w:rPr>
          <w:fldChar w:fldCharType="begin"/>
        </w:r>
        <w:r w:rsidR="007E2D34">
          <w:rPr>
            <w:noProof/>
            <w:webHidden/>
          </w:rPr>
          <w:instrText xml:space="preserve"> PAGEREF _Toc27753697 \h </w:instrText>
        </w:r>
        <w:r w:rsidR="007E2D34">
          <w:rPr>
            <w:noProof/>
            <w:webHidden/>
          </w:rPr>
        </w:r>
        <w:r w:rsidR="007E2D34">
          <w:rPr>
            <w:noProof/>
            <w:webHidden/>
          </w:rPr>
          <w:fldChar w:fldCharType="separate"/>
        </w:r>
        <w:r w:rsidR="007E2D34">
          <w:rPr>
            <w:noProof/>
            <w:webHidden/>
          </w:rPr>
          <w:t>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698" w:history="1">
        <w:r w:rsidR="007E2D34" w:rsidRPr="00BD056B">
          <w:rPr>
            <w:rStyle w:val="Hyperlink"/>
            <w:noProof/>
          </w:rPr>
          <w:t>Figure 4: The Development Process</w:t>
        </w:r>
        <w:r w:rsidR="007E2D34">
          <w:rPr>
            <w:noProof/>
            <w:webHidden/>
          </w:rPr>
          <w:tab/>
        </w:r>
        <w:r w:rsidR="007E2D34">
          <w:rPr>
            <w:noProof/>
            <w:webHidden/>
          </w:rPr>
          <w:fldChar w:fldCharType="begin"/>
        </w:r>
        <w:r w:rsidR="007E2D34">
          <w:rPr>
            <w:noProof/>
            <w:webHidden/>
          </w:rPr>
          <w:instrText xml:space="preserve"> PAGEREF _Toc27753698 \h </w:instrText>
        </w:r>
        <w:r w:rsidR="007E2D34">
          <w:rPr>
            <w:noProof/>
            <w:webHidden/>
          </w:rPr>
        </w:r>
        <w:r w:rsidR="007E2D34">
          <w:rPr>
            <w:noProof/>
            <w:webHidden/>
          </w:rPr>
          <w:fldChar w:fldCharType="separate"/>
        </w:r>
        <w:r w:rsidR="007E2D34">
          <w:rPr>
            <w:noProof/>
            <w:webHidden/>
          </w:rPr>
          <w:t>23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699" w:history="1">
        <w:r w:rsidR="007E2D34" w:rsidRPr="00BD056B">
          <w:rPr>
            <w:rStyle w:val="Hyperlink"/>
            <w:noProof/>
          </w:rPr>
          <w:t>Figure 5: χMCF as a Platform for Connection Information in the Complete Development Process</w:t>
        </w:r>
        <w:r w:rsidR="007E2D34">
          <w:rPr>
            <w:noProof/>
            <w:webHidden/>
          </w:rPr>
          <w:tab/>
        </w:r>
        <w:r w:rsidR="007E2D34">
          <w:rPr>
            <w:noProof/>
            <w:webHidden/>
          </w:rPr>
          <w:fldChar w:fldCharType="begin"/>
        </w:r>
        <w:r w:rsidR="007E2D34">
          <w:rPr>
            <w:noProof/>
            <w:webHidden/>
          </w:rPr>
          <w:instrText xml:space="preserve"> PAGEREF _Toc27753699 \h </w:instrText>
        </w:r>
        <w:r w:rsidR="007E2D34">
          <w:rPr>
            <w:noProof/>
            <w:webHidden/>
          </w:rPr>
        </w:r>
        <w:r w:rsidR="007E2D34">
          <w:rPr>
            <w:noProof/>
            <w:webHidden/>
          </w:rPr>
          <w:fldChar w:fldCharType="separate"/>
        </w:r>
        <w:r w:rsidR="007E2D34">
          <w:rPr>
            <w:noProof/>
            <w:webHidden/>
          </w:rPr>
          <w:t>23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0" w:history="1">
        <w:r w:rsidR="007E2D34" w:rsidRPr="00BD056B">
          <w:rPr>
            <w:rStyle w:val="Hyperlink"/>
            <w:noProof/>
          </w:rPr>
          <w:t>Figure 6: Weld line crossing tailored blank vs. weld line crossing physical gap</w:t>
        </w:r>
        <w:r w:rsidR="007E2D34">
          <w:rPr>
            <w:noProof/>
            <w:webHidden/>
          </w:rPr>
          <w:tab/>
        </w:r>
        <w:r w:rsidR="007E2D34">
          <w:rPr>
            <w:noProof/>
            <w:webHidden/>
          </w:rPr>
          <w:fldChar w:fldCharType="begin"/>
        </w:r>
        <w:r w:rsidR="007E2D34">
          <w:rPr>
            <w:noProof/>
            <w:webHidden/>
          </w:rPr>
          <w:instrText xml:space="preserve"> PAGEREF _Toc27753700 \h </w:instrText>
        </w:r>
        <w:r w:rsidR="007E2D34">
          <w:rPr>
            <w:noProof/>
            <w:webHidden/>
          </w:rPr>
        </w:r>
        <w:r w:rsidR="007E2D34">
          <w:rPr>
            <w:noProof/>
            <w:webHidden/>
          </w:rPr>
          <w:fldChar w:fldCharType="separate"/>
        </w:r>
        <w:r w:rsidR="007E2D34">
          <w:rPr>
            <w:noProof/>
            <w:webHidden/>
          </w:rPr>
          <w:t>28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1" w:anchor="_Toc27753701" w:history="1">
        <w:r w:rsidR="007E2D34" w:rsidRPr="00BD056B">
          <w:rPr>
            <w:rStyle w:val="Hyperlink"/>
            <w:noProof/>
          </w:rPr>
          <w:t>Figure 7: special topologies</w:t>
        </w:r>
        <w:r w:rsidR="007E2D34">
          <w:rPr>
            <w:noProof/>
            <w:webHidden/>
          </w:rPr>
          <w:tab/>
        </w:r>
        <w:r w:rsidR="007E2D34">
          <w:rPr>
            <w:noProof/>
            <w:webHidden/>
          </w:rPr>
          <w:fldChar w:fldCharType="begin"/>
        </w:r>
        <w:r w:rsidR="007E2D34">
          <w:rPr>
            <w:noProof/>
            <w:webHidden/>
          </w:rPr>
          <w:instrText xml:space="preserve"> PAGEREF _Toc27753701 \h </w:instrText>
        </w:r>
        <w:r w:rsidR="007E2D34">
          <w:rPr>
            <w:noProof/>
            <w:webHidden/>
          </w:rPr>
        </w:r>
        <w:r w:rsidR="007E2D34">
          <w:rPr>
            <w:noProof/>
            <w:webHidden/>
          </w:rPr>
          <w:fldChar w:fldCharType="separate"/>
        </w:r>
        <w:r w:rsidR="007E2D34">
          <w:rPr>
            <w:noProof/>
            <w:webHidden/>
          </w:rPr>
          <w:t>37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2" w:history="1">
        <w:r w:rsidR="007E2D34" w:rsidRPr="00BD056B">
          <w:rPr>
            <w:rStyle w:val="Hyperlink"/>
            <w:noProof/>
          </w:rPr>
          <w:t>Figure 8: Robscans with Different Rotation Angles; Two of them Mirrored</w:t>
        </w:r>
        <w:r w:rsidR="007E2D34">
          <w:rPr>
            <w:noProof/>
            <w:webHidden/>
          </w:rPr>
          <w:tab/>
        </w:r>
        <w:r w:rsidR="007E2D34">
          <w:rPr>
            <w:noProof/>
            <w:webHidden/>
          </w:rPr>
          <w:fldChar w:fldCharType="begin"/>
        </w:r>
        <w:r w:rsidR="007E2D34">
          <w:rPr>
            <w:noProof/>
            <w:webHidden/>
          </w:rPr>
          <w:instrText xml:space="preserve"> PAGEREF _Toc27753702 \h </w:instrText>
        </w:r>
        <w:r w:rsidR="007E2D34">
          <w:rPr>
            <w:noProof/>
            <w:webHidden/>
          </w:rPr>
        </w:r>
        <w:r w:rsidR="007E2D34">
          <w:rPr>
            <w:noProof/>
            <w:webHidden/>
          </w:rPr>
          <w:fldChar w:fldCharType="separate"/>
        </w:r>
        <w:r w:rsidR="007E2D34">
          <w:rPr>
            <w:noProof/>
            <w:webHidden/>
          </w:rPr>
          <w:t>56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3" w:history="1">
        <w:r w:rsidR="007E2D34" w:rsidRPr="00BD056B">
          <w:rPr>
            <w:rStyle w:val="Hyperlink"/>
            <w:noProof/>
          </w:rPr>
          <w:t>Figure 9: Rivet head types</w:t>
        </w:r>
        <w:r w:rsidR="007E2D34">
          <w:rPr>
            <w:noProof/>
            <w:webHidden/>
          </w:rPr>
          <w:tab/>
        </w:r>
        <w:r w:rsidR="007E2D34">
          <w:rPr>
            <w:noProof/>
            <w:webHidden/>
          </w:rPr>
          <w:fldChar w:fldCharType="begin"/>
        </w:r>
        <w:r w:rsidR="007E2D34">
          <w:rPr>
            <w:noProof/>
            <w:webHidden/>
          </w:rPr>
          <w:instrText xml:space="preserve"> PAGEREF _Toc27753703 \h </w:instrText>
        </w:r>
        <w:r w:rsidR="007E2D34">
          <w:rPr>
            <w:noProof/>
            <w:webHidden/>
          </w:rPr>
        </w:r>
        <w:r w:rsidR="007E2D34">
          <w:rPr>
            <w:noProof/>
            <w:webHidden/>
          </w:rPr>
          <w:fldChar w:fldCharType="separate"/>
        </w:r>
        <w:r w:rsidR="007E2D34">
          <w:rPr>
            <w:noProof/>
            <w:webHidden/>
          </w:rPr>
          <w:t>59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4" w:history="1">
        <w:r w:rsidR="007E2D34" w:rsidRPr="00BD056B">
          <w:rPr>
            <w:rStyle w:val="Hyperlink"/>
            <w:noProof/>
          </w:rPr>
          <w:t>Figure 10: Cross Section of a blind rivet</w:t>
        </w:r>
        <w:r w:rsidR="007E2D34">
          <w:rPr>
            <w:noProof/>
            <w:webHidden/>
          </w:rPr>
          <w:tab/>
        </w:r>
        <w:r w:rsidR="007E2D34">
          <w:rPr>
            <w:noProof/>
            <w:webHidden/>
          </w:rPr>
          <w:fldChar w:fldCharType="begin"/>
        </w:r>
        <w:r w:rsidR="007E2D34">
          <w:rPr>
            <w:noProof/>
            <w:webHidden/>
          </w:rPr>
          <w:instrText xml:space="preserve"> PAGEREF _Toc27753704 \h </w:instrText>
        </w:r>
        <w:r w:rsidR="007E2D34">
          <w:rPr>
            <w:noProof/>
            <w:webHidden/>
          </w:rPr>
        </w:r>
        <w:r w:rsidR="007E2D34">
          <w:rPr>
            <w:noProof/>
            <w:webHidden/>
          </w:rPr>
          <w:fldChar w:fldCharType="separate"/>
        </w:r>
        <w:r w:rsidR="007E2D34">
          <w:rPr>
            <w:noProof/>
            <w:webHidden/>
          </w:rPr>
          <w:t>61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5" w:history="1">
        <w:r w:rsidR="007E2D34" w:rsidRPr="00BD056B">
          <w:rPr>
            <w:rStyle w:val="Hyperlink"/>
            <w:noProof/>
          </w:rPr>
          <w:t>Figure 11: Thick and Thin Assembling</w:t>
        </w:r>
        <w:r w:rsidR="007E2D34">
          <w:rPr>
            <w:noProof/>
            <w:webHidden/>
          </w:rPr>
          <w:tab/>
        </w:r>
        <w:r w:rsidR="007E2D34">
          <w:rPr>
            <w:noProof/>
            <w:webHidden/>
          </w:rPr>
          <w:fldChar w:fldCharType="begin"/>
        </w:r>
        <w:r w:rsidR="007E2D34">
          <w:rPr>
            <w:noProof/>
            <w:webHidden/>
          </w:rPr>
          <w:instrText xml:space="preserve"> PAGEREF _Toc27753705 \h </w:instrText>
        </w:r>
        <w:r w:rsidR="007E2D34">
          <w:rPr>
            <w:noProof/>
            <w:webHidden/>
          </w:rPr>
        </w:r>
        <w:r w:rsidR="007E2D34">
          <w:rPr>
            <w:noProof/>
            <w:webHidden/>
          </w:rPr>
          <w:fldChar w:fldCharType="separate"/>
        </w:r>
        <w:r w:rsidR="007E2D34">
          <w:rPr>
            <w:noProof/>
            <w:webHidden/>
          </w:rPr>
          <w:t>61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6" w:history="1">
        <w:r w:rsidR="007E2D34" w:rsidRPr="00BD056B">
          <w:rPr>
            <w:rStyle w:val="Hyperlink"/>
            <w:noProof/>
          </w:rPr>
          <w:t>Figure 12: Fastening Soft and Hard</w:t>
        </w:r>
        <w:r w:rsidR="007E2D34">
          <w:rPr>
            <w:noProof/>
            <w:webHidden/>
          </w:rPr>
          <w:tab/>
        </w:r>
        <w:r w:rsidR="007E2D34">
          <w:rPr>
            <w:noProof/>
            <w:webHidden/>
          </w:rPr>
          <w:fldChar w:fldCharType="begin"/>
        </w:r>
        <w:r w:rsidR="007E2D34">
          <w:rPr>
            <w:noProof/>
            <w:webHidden/>
          </w:rPr>
          <w:instrText xml:space="preserve"> PAGEREF _Toc27753706 \h </w:instrText>
        </w:r>
        <w:r w:rsidR="007E2D34">
          <w:rPr>
            <w:noProof/>
            <w:webHidden/>
          </w:rPr>
        </w:r>
        <w:r w:rsidR="007E2D34">
          <w:rPr>
            <w:noProof/>
            <w:webHidden/>
          </w:rPr>
          <w:fldChar w:fldCharType="separate"/>
        </w:r>
        <w:r w:rsidR="007E2D34">
          <w:rPr>
            <w:noProof/>
            <w:webHidden/>
          </w:rPr>
          <w:t>62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7" w:history="1">
        <w:r w:rsidR="007E2D34" w:rsidRPr="00BD056B">
          <w:rPr>
            <w:rStyle w:val="Hyperlink"/>
            <w:noProof/>
          </w:rPr>
          <w:t>Figure 13: Cross Section of a Self-Piercing Rivet</w:t>
        </w:r>
        <w:r w:rsidR="007E2D34">
          <w:rPr>
            <w:noProof/>
            <w:webHidden/>
          </w:rPr>
          <w:tab/>
        </w:r>
        <w:r w:rsidR="007E2D34">
          <w:rPr>
            <w:noProof/>
            <w:webHidden/>
          </w:rPr>
          <w:fldChar w:fldCharType="begin"/>
        </w:r>
        <w:r w:rsidR="007E2D34">
          <w:rPr>
            <w:noProof/>
            <w:webHidden/>
          </w:rPr>
          <w:instrText xml:space="preserve"> PAGEREF _Toc27753707 \h </w:instrText>
        </w:r>
        <w:r w:rsidR="007E2D34">
          <w:rPr>
            <w:noProof/>
            <w:webHidden/>
          </w:rPr>
        </w:r>
        <w:r w:rsidR="007E2D34">
          <w:rPr>
            <w:noProof/>
            <w:webHidden/>
          </w:rPr>
          <w:fldChar w:fldCharType="separate"/>
        </w:r>
        <w:r w:rsidR="007E2D34">
          <w:rPr>
            <w:noProof/>
            <w:webHidden/>
          </w:rPr>
          <w:t>63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8" w:history="1">
        <w:r w:rsidR="007E2D34" w:rsidRPr="00BD056B">
          <w:rPr>
            <w:rStyle w:val="Hyperlink"/>
            <w:noProof/>
          </w:rPr>
          <w:t>Figure 14: S</w:t>
        </w:r>
        <w:r w:rsidR="007E2D34" w:rsidRPr="00BD056B">
          <w:rPr>
            <w:rStyle w:val="Hyperlink"/>
            <w:rFonts w:ascii="Arial" w:hAnsi="Arial" w:cs="Arial"/>
            <w:noProof/>
            <w:shd w:val="clear" w:color="auto" w:fill="FFFFFF"/>
          </w:rPr>
          <w:t>elf-piercing rivet setting apparatus</w:t>
        </w:r>
        <w:r w:rsidR="007E2D34">
          <w:rPr>
            <w:noProof/>
            <w:webHidden/>
          </w:rPr>
          <w:tab/>
        </w:r>
        <w:r w:rsidR="007E2D34">
          <w:rPr>
            <w:noProof/>
            <w:webHidden/>
          </w:rPr>
          <w:fldChar w:fldCharType="begin"/>
        </w:r>
        <w:r w:rsidR="007E2D34">
          <w:rPr>
            <w:noProof/>
            <w:webHidden/>
          </w:rPr>
          <w:instrText xml:space="preserve"> PAGEREF _Toc27753708 \h </w:instrText>
        </w:r>
        <w:r w:rsidR="007E2D34">
          <w:rPr>
            <w:noProof/>
            <w:webHidden/>
          </w:rPr>
        </w:r>
        <w:r w:rsidR="007E2D34">
          <w:rPr>
            <w:noProof/>
            <w:webHidden/>
          </w:rPr>
          <w:fldChar w:fldCharType="separate"/>
        </w:r>
        <w:r w:rsidR="007E2D34">
          <w:rPr>
            <w:noProof/>
            <w:webHidden/>
          </w:rPr>
          <w:t>63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09" w:history="1">
        <w:r w:rsidR="007E2D34" w:rsidRPr="00BD056B">
          <w:rPr>
            <w:rStyle w:val="Hyperlink"/>
            <w:noProof/>
          </w:rPr>
          <w:t>Figure 15: Dimensions of Solid Rivets</w:t>
        </w:r>
        <w:r w:rsidR="007E2D34">
          <w:rPr>
            <w:noProof/>
            <w:webHidden/>
          </w:rPr>
          <w:tab/>
        </w:r>
        <w:r w:rsidR="007E2D34">
          <w:rPr>
            <w:noProof/>
            <w:webHidden/>
          </w:rPr>
          <w:fldChar w:fldCharType="begin"/>
        </w:r>
        <w:r w:rsidR="007E2D34">
          <w:rPr>
            <w:noProof/>
            <w:webHidden/>
          </w:rPr>
          <w:instrText xml:space="preserve"> PAGEREF _Toc27753709 \h </w:instrText>
        </w:r>
        <w:r w:rsidR="007E2D34">
          <w:rPr>
            <w:noProof/>
            <w:webHidden/>
          </w:rPr>
        </w:r>
        <w:r w:rsidR="007E2D34">
          <w:rPr>
            <w:noProof/>
            <w:webHidden/>
          </w:rPr>
          <w:fldChar w:fldCharType="separate"/>
        </w:r>
        <w:r w:rsidR="007E2D34">
          <w:rPr>
            <w:noProof/>
            <w:webHidden/>
          </w:rPr>
          <w:t>65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0" w:history="1">
        <w:r w:rsidR="007E2D34" w:rsidRPr="00BD056B">
          <w:rPr>
            <w:rStyle w:val="Hyperlink"/>
            <w:noProof/>
          </w:rPr>
          <w:t>Figure 16: Clinch allowance of solid rivet</w:t>
        </w:r>
        <w:r w:rsidR="007E2D34">
          <w:rPr>
            <w:noProof/>
            <w:webHidden/>
          </w:rPr>
          <w:tab/>
        </w:r>
        <w:r w:rsidR="007E2D34">
          <w:rPr>
            <w:noProof/>
            <w:webHidden/>
          </w:rPr>
          <w:fldChar w:fldCharType="begin"/>
        </w:r>
        <w:r w:rsidR="007E2D34">
          <w:rPr>
            <w:noProof/>
            <w:webHidden/>
          </w:rPr>
          <w:instrText xml:space="preserve"> PAGEREF _Toc27753710 \h </w:instrText>
        </w:r>
        <w:r w:rsidR="007E2D34">
          <w:rPr>
            <w:noProof/>
            <w:webHidden/>
          </w:rPr>
        </w:r>
        <w:r w:rsidR="007E2D34">
          <w:rPr>
            <w:noProof/>
            <w:webHidden/>
          </w:rPr>
          <w:fldChar w:fldCharType="separate"/>
        </w:r>
        <w:r w:rsidR="007E2D34">
          <w:rPr>
            <w:noProof/>
            <w:webHidden/>
          </w:rPr>
          <w:t>66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1" w:history="1">
        <w:r w:rsidR="007E2D34" w:rsidRPr="00BD056B">
          <w:rPr>
            <w:rStyle w:val="Hyperlink"/>
            <w:noProof/>
          </w:rPr>
          <w:t>Figure 17: Cross section of a SWOP Rivet</w:t>
        </w:r>
        <w:r w:rsidR="007E2D34">
          <w:rPr>
            <w:noProof/>
            <w:webHidden/>
          </w:rPr>
          <w:tab/>
        </w:r>
        <w:r w:rsidR="007E2D34">
          <w:rPr>
            <w:noProof/>
            <w:webHidden/>
          </w:rPr>
          <w:fldChar w:fldCharType="begin"/>
        </w:r>
        <w:r w:rsidR="007E2D34">
          <w:rPr>
            <w:noProof/>
            <w:webHidden/>
          </w:rPr>
          <w:instrText xml:space="preserve"> PAGEREF _Toc27753711 \h </w:instrText>
        </w:r>
        <w:r w:rsidR="007E2D34">
          <w:rPr>
            <w:noProof/>
            <w:webHidden/>
          </w:rPr>
        </w:r>
        <w:r w:rsidR="007E2D34">
          <w:rPr>
            <w:noProof/>
            <w:webHidden/>
          </w:rPr>
          <w:fldChar w:fldCharType="separate"/>
        </w:r>
        <w:r w:rsidR="007E2D34">
          <w:rPr>
            <w:noProof/>
            <w:webHidden/>
          </w:rPr>
          <w:t>67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2" w:history="1">
        <w:r w:rsidR="007E2D34" w:rsidRPr="00BD056B">
          <w:rPr>
            <w:rStyle w:val="Hyperlink"/>
            <w:noProof/>
          </w:rPr>
          <w:t>Figure 18: Bolts and Screws</w:t>
        </w:r>
        <w:r w:rsidR="007E2D34">
          <w:rPr>
            <w:noProof/>
            <w:webHidden/>
          </w:rPr>
          <w:tab/>
        </w:r>
        <w:r w:rsidR="007E2D34">
          <w:rPr>
            <w:noProof/>
            <w:webHidden/>
          </w:rPr>
          <w:fldChar w:fldCharType="begin"/>
        </w:r>
        <w:r w:rsidR="007E2D34">
          <w:rPr>
            <w:noProof/>
            <w:webHidden/>
          </w:rPr>
          <w:instrText xml:space="preserve"> PAGEREF _Toc27753712 \h </w:instrText>
        </w:r>
        <w:r w:rsidR="007E2D34">
          <w:rPr>
            <w:noProof/>
            <w:webHidden/>
          </w:rPr>
        </w:r>
        <w:r w:rsidR="007E2D34">
          <w:rPr>
            <w:noProof/>
            <w:webHidden/>
          </w:rPr>
          <w:fldChar w:fldCharType="separate"/>
        </w:r>
        <w:r w:rsidR="007E2D34">
          <w:rPr>
            <w:noProof/>
            <w:webHidden/>
          </w:rPr>
          <w:t>69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3" w:history="1">
        <w:r w:rsidR="007E2D34" w:rsidRPr="00BD056B">
          <w:rPr>
            <w:rStyle w:val="Hyperlink"/>
            <w:noProof/>
          </w:rPr>
          <w:t>Figure 19: Different Screw Forms</w:t>
        </w:r>
        <w:r w:rsidR="007E2D34">
          <w:rPr>
            <w:noProof/>
            <w:webHidden/>
          </w:rPr>
          <w:tab/>
        </w:r>
        <w:r w:rsidR="007E2D34">
          <w:rPr>
            <w:noProof/>
            <w:webHidden/>
          </w:rPr>
          <w:fldChar w:fldCharType="begin"/>
        </w:r>
        <w:r w:rsidR="007E2D34">
          <w:rPr>
            <w:noProof/>
            <w:webHidden/>
          </w:rPr>
          <w:instrText xml:space="preserve"> PAGEREF _Toc27753713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4" w:history="1">
        <w:r w:rsidR="007E2D34" w:rsidRPr="00BD056B">
          <w:rPr>
            <w:rStyle w:val="Hyperlink"/>
            <w:noProof/>
          </w:rPr>
          <w:t>Figure 20: Definition of Length and Head Sizes</w:t>
        </w:r>
        <w:r w:rsidR="007E2D34">
          <w:rPr>
            <w:noProof/>
            <w:webHidden/>
          </w:rPr>
          <w:tab/>
        </w:r>
        <w:r w:rsidR="007E2D34">
          <w:rPr>
            <w:noProof/>
            <w:webHidden/>
          </w:rPr>
          <w:fldChar w:fldCharType="begin"/>
        </w:r>
        <w:r w:rsidR="007E2D34">
          <w:rPr>
            <w:noProof/>
            <w:webHidden/>
          </w:rPr>
          <w:instrText xml:space="preserve"> PAGEREF _Toc27753714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5" w:history="1">
        <w:r w:rsidR="007E2D34" w:rsidRPr="00BD056B">
          <w:rPr>
            <w:rStyle w:val="Hyperlink"/>
            <w:noProof/>
          </w:rPr>
          <w:t>Figure 21: Definition of lead, pitch and starts of a thread.</w:t>
        </w:r>
        <w:r w:rsidR="007E2D34">
          <w:rPr>
            <w:noProof/>
            <w:webHidden/>
          </w:rPr>
          <w:tab/>
        </w:r>
        <w:r w:rsidR="007E2D34">
          <w:rPr>
            <w:noProof/>
            <w:webHidden/>
          </w:rPr>
          <w:fldChar w:fldCharType="begin"/>
        </w:r>
        <w:r w:rsidR="007E2D34">
          <w:rPr>
            <w:noProof/>
            <w:webHidden/>
          </w:rPr>
          <w:instrText xml:space="preserve"> PAGEREF _Toc27753715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6" w:history="1">
        <w:r w:rsidR="007E2D34" w:rsidRPr="00BD056B">
          <w:rPr>
            <w:rStyle w:val="Hyperlink"/>
            <w:noProof/>
          </w:rPr>
          <w:t>Figure 22: Bolt with welded nut</w:t>
        </w:r>
        <w:r w:rsidR="007E2D34">
          <w:rPr>
            <w:noProof/>
            <w:webHidden/>
          </w:rPr>
          <w:tab/>
        </w:r>
        <w:r w:rsidR="007E2D34">
          <w:rPr>
            <w:noProof/>
            <w:webHidden/>
          </w:rPr>
          <w:fldChar w:fldCharType="begin"/>
        </w:r>
        <w:r w:rsidR="007E2D34">
          <w:rPr>
            <w:noProof/>
            <w:webHidden/>
          </w:rPr>
          <w:instrText xml:space="preserve"> PAGEREF _Toc27753716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7" w:history="1">
        <w:r w:rsidR="007E2D34" w:rsidRPr="00BD056B">
          <w:rPr>
            <w:rStyle w:val="Hyperlink"/>
            <w:noProof/>
          </w:rPr>
          <w:t>Figure 23: Bolt with free nut</w:t>
        </w:r>
        <w:r w:rsidR="007E2D34">
          <w:rPr>
            <w:noProof/>
            <w:webHidden/>
          </w:rPr>
          <w:tab/>
        </w:r>
        <w:r w:rsidR="007E2D34">
          <w:rPr>
            <w:noProof/>
            <w:webHidden/>
          </w:rPr>
          <w:fldChar w:fldCharType="begin"/>
        </w:r>
        <w:r w:rsidR="007E2D34">
          <w:rPr>
            <w:noProof/>
            <w:webHidden/>
          </w:rPr>
          <w:instrText xml:space="preserve"> PAGEREF _Toc27753717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8" w:history="1">
        <w:r w:rsidR="007E2D34" w:rsidRPr="00BD056B">
          <w:rPr>
            <w:rStyle w:val="Hyperlink"/>
            <w:noProof/>
          </w:rPr>
          <w:t>Figure 24: Screw</w:t>
        </w:r>
        <w:r w:rsidR="007E2D34">
          <w:rPr>
            <w:noProof/>
            <w:webHidden/>
          </w:rPr>
          <w:tab/>
        </w:r>
        <w:r w:rsidR="007E2D34">
          <w:rPr>
            <w:noProof/>
            <w:webHidden/>
          </w:rPr>
          <w:fldChar w:fldCharType="begin"/>
        </w:r>
        <w:r w:rsidR="007E2D34">
          <w:rPr>
            <w:noProof/>
            <w:webHidden/>
          </w:rPr>
          <w:instrText xml:space="preserve"> PAGEREF _Toc27753718 \h </w:instrText>
        </w:r>
        <w:r w:rsidR="007E2D34">
          <w:rPr>
            <w:noProof/>
            <w:webHidden/>
          </w:rPr>
        </w:r>
        <w:r w:rsidR="007E2D34">
          <w:rPr>
            <w:noProof/>
            <w:webHidden/>
          </w:rPr>
          <w:fldChar w:fldCharType="separate"/>
        </w:r>
        <w:r w:rsidR="007E2D34">
          <w:rPr>
            <w:noProof/>
            <w:webHidden/>
          </w:rPr>
          <w:t>82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19" w:history="1">
        <w:r w:rsidR="007E2D34" w:rsidRPr="00BD056B">
          <w:rPr>
            <w:rStyle w:val="Hyperlink"/>
            <w:noProof/>
          </w:rPr>
          <w:t>Figure 25: Welded stud with free nut</w:t>
        </w:r>
        <w:r w:rsidR="007E2D34">
          <w:rPr>
            <w:noProof/>
            <w:webHidden/>
          </w:rPr>
          <w:tab/>
        </w:r>
        <w:r w:rsidR="007E2D34">
          <w:rPr>
            <w:noProof/>
            <w:webHidden/>
          </w:rPr>
          <w:fldChar w:fldCharType="begin"/>
        </w:r>
        <w:r w:rsidR="007E2D34">
          <w:rPr>
            <w:noProof/>
            <w:webHidden/>
          </w:rPr>
          <w:instrText xml:space="preserve"> PAGEREF _Toc27753719 \h </w:instrText>
        </w:r>
        <w:r w:rsidR="007E2D34">
          <w:rPr>
            <w:noProof/>
            <w:webHidden/>
          </w:rPr>
        </w:r>
        <w:r w:rsidR="007E2D34">
          <w:rPr>
            <w:noProof/>
            <w:webHidden/>
          </w:rPr>
          <w:fldChar w:fldCharType="separate"/>
        </w:r>
        <w:r w:rsidR="007E2D34">
          <w:rPr>
            <w:noProof/>
            <w:webHidden/>
          </w:rPr>
          <w:t>82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0" w:history="1">
        <w:r w:rsidR="007E2D34" w:rsidRPr="00BD056B">
          <w:rPr>
            <w:rStyle w:val="Hyperlink"/>
            <w:noProof/>
          </w:rPr>
          <w:t>Figure 26: Plain stud</w:t>
        </w:r>
        <w:r w:rsidR="007E2D34">
          <w:rPr>
            <w:noProof/>
            <w:webHidden/>
          </w:rPr>
          <w:tab/>
        </w:r>
        <w:r w:rsidR="007E2D34">
          <w:rPr>
            <w:noProof/>
            <w:webHidden/>
          </w:rPr>
          <w:fldChar w:fldCharType="begin"/>
        </w:r>
        <w:r w:rsidR="007E2D34">
          <w:rPr>
            <w:noProof/>
            <w:webHidden/>
          </w:rPr>
          <w:instrText xml:space="preserve"> PAGEREF _Toc27753720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1" w:history="1">
        <w:r w:rsidR="007E2D34" w:rsidRPr="00BD056B">
          <w:rPr>
            <w:rStyle w:val="Hyperlink"/>
            <w:noProof/>
          </w:rPr>
          <w:t>Figure 27: Process of Flow Drill Screwing</w:t>
        </w:r>
        <w:r w:rsidR="007E2D34">
          <w:rPr>
            <w:noProof/>
            <w:webHidden/>
          </w:rPr>
          <w:tab/>
        </w:r>
        <w:r w:rsidR="007E2D34">
          <w:rPr>
            <w:noProof/>
            <w:webHidden/>
          </w:rPr>
          <w:fldChar w:fldCharType="begin"/>
        </w:r>
        <w:r w:rsidR="007E2D34">
          <w:rPr>
            <w:noProof/>
            <w:webHidden/>
          </w:rPr>
          <w:instrText xml:space="preserve"> PAGEREF _Toc27753721 \h </w:instrText>
        </w:r>
        <w:r w:rsidR="007E2D34">
          <w:rPr>
            <w:noProof/>
            <w:webHidden/>
          </w:rPr>
        </w:r>
        <w:r w:rsidR="007E2D34">
          <w:rPr>
            <w:noProof/>
            <w:webHidden/>
          </w:rPr>
          <w:fldChar w:fldCharType="separate"/>
        </w:r>
        <w:r w:rsidR="007E2D34">
          <w:rPr>
            <w:noProof/>
            <w:webHidden/>
          </w:rPr>
          <w:t>84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2" w:history="1">
        <w:r w:rsidR="007E2D34" w:rsidRPr="00BD056B">
          <w:rPr>
            <w:rStyle w:val="Hyperlink"/>
            <w:noProof/>
          </w:rPr>
          <w:t>Figure 28: Measures of applied FDS</w:t>
        </w:r>
        <w:r w:rsidR="007E2D34">
          <w:rPr>
            <w:noProof/>
            <w:webHidden/>
          </w:rPr>
          <w:tab/>
        </w:r>
        <w:r w:rsidR="007E2D34">
          <w:rPr>
            <w:noProof/>
            <w:webHidden/>
          </w:rPr>
          <w:fldChar w:fldCharType="begin"/>
        </w:r>
        <w:r w:rsidR="007E2D34">
          <w:rPr>
            <w:noProof/>
            <w:webHidden/>
          </w:rPr>
          <w:instrText xml:space="preserve"> PAGEREF _Toc27753722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3" w:history="1">
        <w:r w:rsidR="007E2D34" w:rsidRPr="00BD056B">
          <w:rPr>
            <w:rStyle w:val="Hyperlink"/>
            <w:noProof/>
          </w:rPr>
          <w:t>Figure 29: Pre-machined or clearance hole in FDS connection</w:t>
        </w:r>
        <w:r w:rsidR="007E2D34">
          <w:rPr>
            <w:noProof/>
            <w:webHidden/>
          </w:rPr>
          <w:tab/>
        </w:r>
        <w:r w:rsidR="007E2D34">
          <w:rPr>
            <w:noProof/>
            <w:webHidden/>
          </w:rPr>
          <w:fldChar w:fldCharType="begin"/>
        </w:r>
        <w:r w:rsidR="007E2D34">
          <w:rPr>
            <w:noProof/>
            <w:webHidden/>
          </w:rPr>
          <w:instrText xml:space="preserve"> PAGEREF _Toc27753723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4" w:history="1">
        <w:r w:rsidR="007E2D34" w:rsidRPr="00BD056B">
          <w:rPr>
            <w:rStyle w:val="Hyperlink"/>
            <w:noProof/>
          </w:rPr>
          <w:t>Figure 30: Pilot hole on sheet metal</w:t>
        </w:r>
        <w:r w:rsidR="007E2D34">
          <w:rPr>
            <w:noProof/>
            <w:webHidden/>
          </w:rPr>
          <w:tab/>
        </w:r>
        <w:r w:rsidR="007E2D34">
          <w:rPr>
            <w:noProof/>
            <w:webHidden/>
          </w:rPr>
          <w:fldChar w:fldCharType="begin"/>
        </w:r>
        <w:r w:rsidR="007E2D34">
          <w:rPr>
            <w:noProof/>
            <w:webHidden/>
          </w:rPr>
          <w:instrText xml:space="preserve"> PAGEREF _Toc27753724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5" w:history="1">
        <w:r w:rsidR="007E2D34" w:rsidRPr="00BD056B">
          <w:rPr>
            <w:rStyle w:val="Hyperlink"/>
            <w:noProof/>
          </w:rPr>
          <w:t>Figure 31: Schematic representation of the clinching operation</w:t>
        </w:r>
        <w:r w:rsidR="007E2D34">
          <w:rPr>
            <w:noProof/>
            <w:webHidden/>
          </w:rPr>
          <w:tab/>
        </w:r>
        <w:r w:rsidR="007E2D34">
          <w:rPr>
            <w:noProof/>
            <w:webHidden/>
          </w:rPr>
          <w:fldChar w:fldCharType="begin"/>
        </w:r>
        <w:r w:rsidR="007E2D34">
          <w:rPr>
            <w:noProof/>
            <w:webHidden/>
          </w:rPr>
          <w:instrText xml:space="preserve"> PAGEREF _Toc27753725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6" w:history="1">
        <w:r w:rsidR="007E2D34" w:rsidRPr="00BD056B">
          <w:rPr>
            <w:rStyle w:val="Hyperlink"/>
            <w:noProof/>
          </w:rPr>
          <w:t>Figure 32: Clinch Joint Dimensions</w:t>
        </w:r>
        <w:r w:rsidR="007E2D34">
          <w:rPr>
            <w:noProof/>
            <w:webHidden/>
          </w:rPr>
          <w:tab/>
        </w:r>
        <w:r w:rsidR="007E2D34">
          <w:rPr>
            <w:noProof/>
            <w:webHidden/>
          </w:rPr>
          <w:fldChar w:fldCharType="begin"/>
        </w:r>
        <w:r w:rsidR="007E2D34">
          <w:rPr>
            <w:noProof/>
            <w:webHidden/>
          </w:rPr>
          <w:instrText xml:space="preserve"> PAGEREF _Toc27753726 \h </w:instrText>
        </w:r>
        <w:r w:rsidR="007E2D34">
          <w:rPr>
            <w:noProof/>
            <w:webHidden/>
          </w:rPr>
        </w:r>
        <w:r w:rsidR="007E2D34">
          <w:rPr>
            <w:noProof/>
            <w:webHidden/>
          </w:rPr>
          <w:fldChar w:fldCharType="separate"/>
        </w:r>
        <w:r w:rsidR="007E2D34">
          <w:rPr>
            <w:noProof/>
            <w:webHidden/>
          </w:rPr>
          <w:t>88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7" w:history="1">
        <w:r w:rsidR="007E2D34" w:rsidRPr="00BD056B">
          <w:rPr>
            <w:rStyle w:val="Hyperlink"/>
            <w:noProof/>
          </w:rPr>
          <w:t>Figure 33: TOX (left) and BTM’s Tog-L-Loc system</w:t>
        </w:r>
        <w:r w:rsidR="007E2D34">
          <w:rPr>
            <w:noProof/>
            <w:webHidden/>
          </w:rPr>
          <w:tab/>
        </w:r>
        <w:r w:rsidR="007E2D34">
          <w:rPr>
            <w:noProof/>
            <w:webHidden/>
          </w:rPr>
          <w:fldChar w:fldCharType="begin"/>
        </w:r>
        <w:r w:rsidR="007E2D34">
          <w:rPr>
            <w:noProof/>
            <w:webHidden/>
          </w:rPr>
          <w:instrText xml:space="preserve"> PAGEREF _Toc27753727 \h </w:instrText>
        </w:r>
        <w:r w:rsidR="007E2D34">
          <w:rPr>
            <w:noProof/>
            <w:webHidden/>
          </w:rPr>
        </w:r>
        <w:r w:rsidR="007E2D34">
          <w:rPr>
            <w:noProof/>
            <w:webHidden/>
          </w:rPr>
          <w:fldChar w:fldCharType="separate"/>
        </w:r>
        <w:r w:rsidR="007E2D34">
          <w:rPr>
            <w:noProof/>
            <w:webHidden/>
          </w:rPr>
          <w:t>88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8" w:history="1">
        <w:r w:rsidR="007E2D34" w:rsidRPr="00BD056B">
          <w:rPr>
            <w:rStyle w:val="Hyperlink"/>
            <w:noProof/>
          </w:rPr>
          <w:t>Figure 34: Cross Section of a Heat Stake</w:t>
        </w:r>
        <w:r w:rsidR="007E2D34">
          <w:rPr>
            <w:noProof/>
            <w:webHidden/>
          </w:rPr>
          <w:tab/>
        </w:r>
        <w:r w:rsidR="007E2D34">
          <w:rPr>
            <w:noProof/>
            <w:webHidden/>
          </w:rPr>
          <w:fldChar w:fldCharType="begin"/>
        </w:r>
        <w:r w:rsidR="007E2D34">
          <w:rPr>
            <w:noProof/>
            <w:webHidden/>
          </w:rPr>
          <w:instrText xml:space="preserve"> PAGEREF _Toc27753728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29" w:history="1">
        <w:r w:rsidR="007E2D34" w:rsidRPr="00BD056B">
          <w:rPr>
            <w:rStyle w:val="Hyperlink"/>
            <w:noProof/>
          </w:rPr>
          <w:t>Figure 35: A "Hairpin Clip"</w:t>
        </w:r>
        <w:r w:rsidR="007E2D34">
          <w:rPr>
            <w:noProof/>
            <w:webHidden/>
          </w:rPr>
          <w:tab/>
        </w:r>
        <w:r w:rsidR="007E2D34">
          <w:rPr>
            <w:noProof/>
            <w:webHidden/>
          </w:rPr>
          <w:fldChar w:fldCharType="begin"/>
        </w:r>
        <w:r w:rsidR="007E2D34">
          <w:rPr>
            <w:noProof/>
            <w:webHidden/>
          </w:rPr>
          <w:instrText xml:space="preserve"> PAGEREF _Toc27753729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0" w:history="1">
        <w:r w:rsidR="007E2D34" w:rsidRPr="00BD056B">
          <w:rPr>
            <w:rStyle w:val="Hyperlink"/>
            <w:noProof/>
          </w:rPr>
          <w:t>Figure 36: Internal and External Circlips</w:t>
        </w:r>
        <w:r w:rsidR="007E2D34">
          <w:rPr>
            <w:noProof/>
            <w:webHidden/>
          </w:rPr>
          <w:tab/>
        </w:r>
        <w:r w:rsidR="007E2D34">
          <w:rPr>
            <w:noProof/>
            <w:webHidden/>
          </w:rPr>
          <w:fldChar w:fldCharType="begin"/>
        </w:r>
        <w:r w:rsidR="007E2D34">
          <w:rPr>
            <w:noProof/>
            <w:webHidden/>
          </w:rPr>
          <w:instrText xml:space="preserve"> PAGEREF _Toc27753730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1" w:history="1">
        <w:r w:rsidR="007E2D34" w:rsidRPr="00BD056B">
          <w:rPr>
            <w:rStyle w:val="Hyperlink"/>
            <w:noProof/>
          </w:rPr>
          <w:t>Figure 37: Clips Pushed into a Hole</w:t>
        </w:r>
        <w:r w:rsidR="007E2D34">
          <w:rPr>
            <w:noProof/>
            <w:webHidden/>
          </w:rPr>
          <w:tab/>
        </w:r>
        <w:r w:rsidR="007E2D34">
          <w:rPr>
            <w:noProof/>
            <w:webHidden/>
          </w:rPr>
          <w:fldChar w:fldCharType="begin"/>
        </w:r>
        <w:r w:rsidR="007E2D34">
          <w:rPr>
            <w:noProof/>
            <w:webHidden/>
          </w:rPr>
          <w:instrText xml:space="preserve"> PAGEREF _Toc27753731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2" w:history="1">
        <w:r w:rsidR="007E2D34" w:rsidRPr="00BD056B">
          <w:rPr>
            <w:rStyle w:val="Hyperlink"/>
            <w:noProof/>
          </w:rPr>
          <w:t>Figure 38: Clips Sliding onto a Flat Surface</w:t>
        </w:r>
        <w:r w:rsidR="007E2D34">
          <w:rPr>
            <w:noProof/>
            <w:webHidden/>
          </w:rPr>
          <w:tab/>
        </w:r>
        <w:r w:rsidR="007E2D34">
          <w:rPr>
            <w:noProof/>
            <w:webHidden/>
          </w:rPr>
          <w:fldChar w:fldCharType="begin"/>
        </w:r>
        <w:r w:rsidR="007E2D34">
          <w:rPr>
            <w:noProof/>
            <w:webHidden/>
          </w:rPr>
          <w:instrText xml:space="preserve"> PAGEREF _Toc27753732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3" w:history="1">
        <w:r w:rsidR="007E2D34" w:rsidRPr="00BD056B">
          <w:rPr>
            <w:rStyle w:val="Hyperlink"/>
            <w:noProof/>
          </w:rPr>
          <w:t>Figure 39: RIVTAC</w:t>
        </w:r>
        <w:r w:rsidR="007E2D34" w:rsidRPr="00BD056B">
          <w:rPr>
            <w:rStyle w:val="Hyperlink"/>
            <w:rFonts w:cs="Calibri"/>
            <w:noProof/>
          </w:rPr>
          <w:t>®</w:t>
        </w:r>
        <w:r w:rsidR="007E2D34" w:rsidRPr="00BD056B">
          <w:rPr>
            <w:rStyle w:val="Hyperlink"/>
            <w:noProof/>
          </w:rPr>
          <w:t xml:space="preserve"> Nail</w:t>
        </w:r>
        <w:r w:rsidR="007E2D34">
          <w:rPr>
            <w:noProof/>
            <w:webHidden/>
          </w:rPr>
          <w:tab/>
        </w:r>
        <w:r w:rsidR="007E2D34">
          <w:rPr>
            <w:noProof/>
            <w:webHidden/>
          </w:rPr>
          <w:fldChar w:fldCharType="begin"/>
        </w:r>
        <w:r w:rsidR="007E2D34">
          <w:rPr>
            <w:noProof/>
            <w:webHidden/>
          </w:rPr>
          <w:instrText xml:space="preserve"> PAGEREF _Toc27753733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4" w:history="1">
        <w:r w:rsidR="007E2D34" w:rsidRPr="00BD056B">
          <w:rPr>
            <w:rStyle w:val="Hyperlink"/>
            <w:noProof/>
          </w:rPr>
          <w:t>Figure 40: Cross Section of a Nail, Connecting Two Sheets</w:t>
        </w:r>
        <w:r w:rsidR="007E2D34">
          <w:rPr>
            <w:noProof/>
            <w:webHidden/>
          </w:rPr>
          <w:tab/>
        </w:r>
        <w:r w:rsidR="007E2D34">
          <w:rPr>
            <w:noProof/>
            <w:webHidden/>
          </w:rPr>
          <w:fldChar w:fldCharType="begin"/>
        </w:r>
        <w:r w:rsidR="007E2D34">
          <w:rPr>
            <w:noProof/>
            <w:webHidden/>
          </w:rPr>
          <w:instrText xml:space="preserve"> PAGEREF _Toc27753734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5" w:history="1">
        <w:r w:rsidR="007E2D34" w:rsidRPr="00BD056B">
          <w:rPr>
            <w:rStyle w:val="Hyperlink"/>
            <w:noProof/>
          </w:rPr>
          <w:t>Figure 39: a 'Ball Stud'</w:t>
        </w:r>
        <w:r w:rsidR="007E2D34">
          <w:rPr>
            <w:noProof/>
            <w:webHidden/>
          </w:rPr>
          <w:tab/>
        </w:r>
        <w:r w:rsidR="007E2D34">
          <w:rPr>
            <w:noProof/>
            <w:webHidden/>
          </w:rPr>
          <w:fldChar w:fldCharType="begin"/>
        </w:r>
        <w:r w:rsidR="007E2D34">
          <w:rPr>
            <w:noProof/>
            <w:webHidden/>
          </w:rPr>
          <w:instrText xml:space="preserve"> PAGEREF _Toc27753735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6" w:history="1">
        <w:r w:rsidR="007E2D34" w:rsidRPr="00BD056B">
          <w:rPr>
            <w:rStyle w:val="Hyperlink"/>
            <w:noProof/>
          </w:rPr>
          <w:t>Figure 41: Weld Line Changing from Y-Joint to Overlap-Joint</w:t>
        </w:r>
        <w:r w:rsidR="007E2D34">
          <w:rPr>
            <w:noProof/>
            <w:webHidden/>
          </w:rPr>
          <w:tab/>
        </w:r>
        <w:r w:rsidR="007E2D34">
          <w:rPr>
            <w:noProof/>
            <w:webHidden/>
          </w:rPr>
          <w:fldChar w:fldCharType="begin"/>
        </w:r>
        <w:r w:rsidR="007E2D34">
          <w:rPr>
            <w:noProof/>
            <w:webHidden/>
          </w:rPr>
          <w:instrText xml:space="preserve"> PAGEREF _Toc27753736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7" w:history="1">
        <w:r w:rsidR="007E2D34" w:rsidRPr="00BD056B">
          <w:rPr>
            <w:rStyle w:val="Hyperlink"/>
            <w:noProof/>
          </w:rPr>
          <w:t>Figure 42: Longitudinal stiffener, top view</w:t>
        </w:r>
        <w:r w:rsidR="007E2D34">
          <w:rPr>
            <w:noProof/>
            <w:webHidden/>
          </w:rPr>
          <w:tab/>
        </w:r>
        <w:r w:rsidR="007E2D34">
          <w:rPr>
            <w:noProof/>
            <w:webHidden/>
          </w:rPr>
          <w:fldChar w:fldCharType="begin"/>
        </w:r>
        <w:r w:rsidR="007E2D34">
          <w:rPr>
            <w:noProof/>
            <w:webHidden/>
          </w:rPr>
          <w:instrText xml:space="preserve"> PAGEREF _Toc27753737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8" w:history="1">
        <w:r w:rsidR="007E2D34" w:rsidRPr="00BD056B">
          <w:rPr>
            <w:rStyle w:val="Hyperlink"/>
            <w:noProof/>
          </w:rPr>
          <w:t>Figure 43: Seam weld types and attributes</w:t>
        </w:r>
        <w:r w:rsidR="007E2D34">
          <w:rPr>
            <w:noProof/>
            <w:webHidden/>
          </w:rPr>
          <w:tab/>
        </w:r>
        <w:r w:rsidR="007E2D34">
          <w:rPr>
            <w:noProof/>
            <w:webHidden/>
          </w:rPr>
          <w:fldChar w:fldCharType="begin"/>
        </w:r>
        <w:r w:rsidR="007E2D34">
          <w:rPr>
            <w:noProof/>
            <w:webHidden/>
          </w:rPr>
          <w:instrText xml:space="preserve"> PAGEREF _Toc27753738 \h </w:instrText>
        </w:r>
        <w:r w:rsidR="007E2D34">
          <w:rPr>
            <w:noProof/>
            <w:webHidden/>
          </w:rPr>
        </w:r>
        <w:r w:rsidR="007E2D34">
          <w:rPr>
            <w:noProof/>
            <w:webHidden/>
          </w:rPr>
          <w:fldChar w:fldCharType="separate"/>
        </w:r>
        <w:r w:rsidR="007E2D34">
          <w:rPr>
            <w:noProof/>
            <w:webHidden/>
          </w:rPr>
          <w:t>105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39" w:history="1">
        <w:r w:rsidR="007E2D34" w:rsidRPr="00BD056B">
          <w:rPr>
            <w:rStyle w:val="Hyperlink"/>
            <w:noProof/>
          </w:rPr>
          <w:t>Figure 44: χMCF Structure of a Seam Weld (</w:t>
        </w:r>
        <w:r w:rsidR="007E2D34" w:rsidRPr="00BD056B">
          <w:rPr>
            <w:rStyle w:val="Hyperlink"/>
            <w:i/>
            <w:noProof/>
          </w:rPr>
          <w:t>connection_1d</w:t>
        </w:r>
        <w:r w:rsidR="007E2D34" w:rsidRPr="00BD056B">
          <w:rPr>
            <w:rStyle w:val="Hyperlink"/>
            <w:noProof/>
          </w:rPr>
          <w:t>)</w:t>
        </w:r>
        <w:r w:rsidR="007E2D34">
          <w:rPr>
            <w:noProof/>
            <w:webHidden/>
          </w:rPr>
          <w:tab/>
        </w:r>
        <w:r w:rsidR="007E2D34">
          <w:rPr>
            <w:noProof/>
            <w:webHidden/>
          </w:rPr>
          <w:fldChar w:fldCharType="begin"/>
        </w:r>
        <w:r w:rsidR="007E2D34">
          <w:rPr>
            <w:noProof/>
            <w:webHidden/>
          </w:rPr>
          <w:instrText xml:space="preserve"> PAGEREF _Toc27753739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40" w:history="1">
        <w:r w:rsidR="007E2D34" w:rsidRPr="00BD056B">
          <w:rPr>
            <w:rStyle w:val="Hyperlink"/>
            <w:noProof/>
          </w:rPr>
          <w:t>Figure 45: Sheet Parameters vs.  Weld Position Parameters</w:t>
        </w:r>
        <w:r w:rsidR="007E2D34">
          <w:rPr>
            <w:noProof/>
            <w:webHidden/>
          </w:rPr>
          <w:tab/>
        </w:r>
        <w:r w:rsidR="007E2D34">
          <w:rPr>
            <w:noProof/>
            <w:webHidden/>
          </w:rPr>
          <w:fldChar w:fldCharType="begin"/>
        </w:r>
        <w:r w:rsidR="007E2D34">
          <w:rPr>
            <w:noProof/>
            <w:webHidden/>
          </w:rPr>
          <w:instrText xml:space="preserve"> PAGEREF _Toc27753740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41" w:history="1">
        <w:r w:rsidR="007E2D34" w:rsidRPr="00BD056B">
          <w:rPr>
            <w:rStyle w:val="Hyperlink"/>
            <w:noProof/>
          </w:rPr>
          <w:t>Figure 46: Welding Position of a Y-Joint</w:t>
        </w:r>
        <w:r w:rsidR="007E2D34">
          <w:rPr>
            <w:noProof/>
            <w:webHidden/>
          </w:rPr>
          <w:tab/>
        </w:r>
        <w:r w:rsidR="007E2D34">
          <w:rPr>
            <w:noProof/>
            <w:webHidden/>
          </w:rPr>
          <w:fldChar w:fldCharType="begin"/>
        </w:r>
        <w:r w:rsidR="007E2D34">
          <w:rPr>
            <w:noProof/>
            <w:webHidden/>
          </w:rPr>
          <w:instrText xml:space="preserve"> PAGEREF _Toc27753741 \h </w:instrText>
        </w:r>
        <w:r w:rsidR="007E2D34">
          <w:rPr>
            <w:noProof/>
            <w:webHidden/>
          </w:rPr>
        </w:r>
        <w:r w:rsidR="007E2D34">
          <w:rPr>
            <w:noProof/>
            <w:webHidden/>
          </w:rPr>
          <w:fldChar w:fldCharType="separate"/>
        </w:r>
        <w:r w:rsidR="007E2D34">
          <w:rPr>
            <w:noProof/>
            <w:webHidden/>
          </w:rPr>
          <w:t>111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42" w:history="1">
        <w:r w:rsidR="007E2D34" w:rsidRPr="00BD056B">
          <w:rPr>
            <w:rStyle w:val="Hyperlink"/>
            <w:noProof/>
          </w:rPr>
          <w:t>Figure 47: Welding Position vector direction and length</w:t>
        </w:r>
        <w:r w:rsidR="007E2D34">
          <w:rPr>
            <w:noProof/>
            <w:webHidden/>
          </w:rPr>
          <w:tab/>
        </w:r>
        <w:r w:rsidR="007E2D34">
          <w:rPr>
            <w:noProof/>
            <w:webHidden/>
          </w:rPr>
          <w:fldChar w:fldCharType="begin"/>
        </w:r>
        <w:r w:rsidR="007E2D34">
          <w:rPr>
            <w:noProof/>
            <w:webHidden/>
          </w:rPr>
          <w:instrText xml:space="preserve"> PAGEREF _Toc27753742 \h </w:instrText>
        </w:r>
        <w:r w:rsidR="007E2D34">
          <w:rPr>
            <w:noProof/>
            <w:webHidden/>
          </w:rPr>
        </w:r>
        <w:r w:rsidR="007E2D34">
          <w:rPr>
            <w:noProof/>
            <w:webHidden/>
          </w:rPr>
          <w:fldChar w:fldCharType="separate"/>
        </w:r>
        <w:r w:rsidR="007E2D34">
          <w:rPr>
            <w:noProof/>
            <w:webHidden/>
          </w:rPr>
          <w:t>112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2" w:anchor="_Toc27753743" w:history="1">
        <w:r w:rsidR="007E2D34" w:rsidRPr="00BD056B">
          <w:rPr>
            <w:rStyle w:val="Hyperlink"/>
            <w:noProof/>
          </w:rPr>
          <w:t>Figure 48: Butt Joint Sheet Layout</w:t>
        </w:r>
        <w:r w:rsidR="007E2D34">
          <w:rPr>
            <w:noProof/>
            <w:webHidden/>
          </w:rPr>
          <w:tab/>
        </w:r>
        <w:r w:rsidR="007E2D34">
          <w:rPr>
            <w:noProof/>
            <w:webHidden/>
          </w:rPr>
          <w:fldChar w:fldCharType="begin"/>
        </w:r>
        <w:r w:rsidR="007E2D34">
          <w:rPr>
            <w:noProof/>
            <w:webHidden/>
          </w:rPr>
          <w:instrText xml:space="preserve"> PAGEREF _Toc27753743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3" w:anchor="_Toc27753744" w:history="1">
        <w:r w:rsidR="007E2D34" w:rsidRPr="00BD056B">
          <w:rPr>
            <w:rStyle w:val="Hyperlink"/>
            <w:noProof/>
          </w:rPr>
          <w:t>Figure 49: Butt Joint Weld parameters</w:t>
        </w:r>
        <w:r w:rsidR="007E2D34">
          <w:rPr>
            <w:noProof/>
            <w:webHidden/>
          </w:rPr>
          <w:tab/>
        </w:r>
        <w:r w:rsidR="007E2D34">
          <w:rPr>
            <w:noProof/>
            <w:webHidden/>
          </w:rPr>
          <w:fldChar w:fldCharType="begin"/>
        </w:r>
        <w:r w:rsidR="007E2D34">
          <w:rPr>
            <w:noProof/>
            <w:webHidden/>
          </w:rPr>
          <w:instrText xml:space="preserve"> PAGEREF _Toc27753744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4" w:anchor="_Toc27753745" w:history="1">
        <w:r w:rsidR="007E2D34" w:rsidRPr="00BD056B">
          <w:rPr>
            <w:rStyle w:val="Hyperlink"/>
            <w:noProof/>
          </w:rPr>
          <w:t>Figure 50: Corner Weld Sheet Layout</w:t>
        </w:r>
        <w:r w:rsidR="007E2D34">
          <w:rPr>
            <w:noProof/>
            <w:webHidden/>
          </w:rPr>
          <w:tab/>
        </w:r>
        <w:r w:rsidR="007E2D34">
          <w:rPr>
            <w:noProof/>
            <w:webHidden/>
          </w:rPr>
          <w:fldChar w:fldCharType="begin"/>
        </w:r>
        <w:r w:rsidR="007E2D34">
          <w:rPr>
            <w:noProof/>
            <w:webHidden/>
          </w:rPr>
          <w:instrText xml:space="preserve"> PAGEREF _Toc27753745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5" w:anchor="_Toc27753746" w:history="1">
        <w:r w:rsidR="007E2D34" w:rsidRPr="00BD056B">
          <w:rPr>
            <w:rStyle w:val="Hyperlink"/>
            <w:noProof/>
          </w:rPr>
          <w:t>Figure 51: Corner Weld Parameters</w:t>
        </w:r>
        <w:r w:rsidR="007E2D34">
          <w:rPr>
            <w:noProof/>
            <w:webHidden/>
          </w:rPr>
          <w:tab/>
        </w:r>
        <w:r w:rsidR="007E2D34">
          <w:rPr>
            <w:noProof/>
            <w:webHidden/>
          </w:rPr>
          <w:fldChar w:fldCharType="begin"/>
        </w:r>
        <w:r w:rsidR="007E2D34">
          <w:rPr>
            <w:noProof/>
            <w:webHidden/>
          </w:rPr>
          <w:instrText xml:space="preserve"> PAGEREF _Toc27753746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6" w:anchor="_Toc27753747" w:history="1">
        <w:r w:rsidR="007E2D34" w:rsidRPr="00BD056B">
          <w:rPr>
            <w:rStyle w:val="Hyperlink"/>
            <w:noProof/>
          </w:rPr>
          <w:t>Figure 53: Double Corner Weld Parameters</w:t>
        </w:r>
        <w:r w:rsidR="007E2D34">
          <w:rPr>
            <w:noProof/>
            <w:webHidden/>
          </w:rPr>
          <w:tab/>
        </w:r>
        <w:r w:rsidR="007E2D34">
          <w:rPr>
            <w:noProof/>
            <w:webHidden/>
          </w:rPr>
          <w:fldChar w:fldCharType="begin"/>
        </w:r>
        <w:r w:rsidR="007E2D34">
          <w:rPr>
            <w:noProof/>
            <w:webHidden/>
          </w:rPr>
          <w:instrText xml:space="preserve"> PAGEREF _Toc27753747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7" w:anchor="_Toc27753748" w:history="1">
        <w:r w:rsidR="007E2D34" w:rsidRPr="00BD056B">
          <w:rPr>
            <w:rStyle w:val="Hyperlink"/>
            <w:noProof/>
          </w:rPr>
          <w:t>Figure 52: Corner Weld Sheet Layout</w:t>
        </w:r>
        <w:r w:rsidR="007E2D34">
          <w:rPr>
            <w:noProof/>
            <w:webHidden/>
          </w:rPr>
          <w:tab/>
        </w:r>
        <w:r w:rsidR="007E2D34">
          <w:rPr>
            <w:noProof/>
            <w:webHidden/>
          </w:rPr>
          <w:fldChar w:fldCharType="begin"/>
        </w:r>
        <w:r w:rsidR="007E2D34">
          <w:rPr>
            <w:noProof/>
            <w:webHidden/>
          </w:rPr>
          <w:instrText xml:space="preserve"> PAGEREF _Toc27753748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8" w:anchor="_Toc27753749" w:history="1">
        <w:r w:rsidR="007E2D34" w:rsidRPr="00BD056B">
          <w:rPr>
            <w:rStyle w:val="Hyperlink"/>
            <w:noProof/>
          </w:rPr>
          <w:t>Figure 54: Edge Weld Sheet Layout</w:t>
        </w:r>
        <w:r w:rsidR="007E2D34">
          <w:rPr>
            <w:noProof/>
            <w:webHidden/>
          </w:rPr>
          <w:tab/>
        </w:r>
        <w:r w:rsidR="007E2D34">
          <w:rPr>
            <w:noProof/>
            <w:webHidden/>
          </w:rPr>
          <w:fldChar w:fldCharType="begin"/>
        </w:r>
        <w:r w:rsidR="007E2D34">
          <w:rPr>
            <w:noProof/>
            <w:webHidden/>
          </w:rPr>
          <w:instrText xml:space="preserve"> PAGEREF _Toc27753749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19" w:anchor="_Toc27753750" w:history="1">
        <w:r w:rsidR="007E2D34" w:rsidRPr="00BD056B">
          <w:rPr>
            <w:rStyle w:val="Hyperlink"/>
            <w:noProof/>
          </w:rPr>
          <w:t>Figure 55: Edge Weld parameters</w:t>
        </w:r>
        <w:r w:rsidR="007E2D34">
          <w:rPr>
            <w:noProof/>
            <w:webHidden/>
          </w:rPr>
          <w:tab/>
        </w:r>
        <w:r w:rsidR="007E2D34">
          <w:rPr>
            <w:noProof/>
            <w:webHidden/>
          </w:rPr>
          <w:fldChar w:fldCharType="begin"/>
        </w:r>
        <w:r w:rsidR="007E2D34">
          <w:rPr>
            <w:noProof/>
            <w:webHidden/>
          </w:rPr>
          <w:instrText xml:space="preserve"> PAGEREF _Toc27753750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0" w:anchor="_Toc27753751" w:history="1">
        <w:r w:rsidR="007E2D34" w:rsidRPr="00BD056B">
          <w:rPr>
            <w:rStyle w:val="Hyperlink"/>
            <w:noProof/>
          </w:rPr>
          <w:t>Figure 56: I-Weld Sheet Layout</w:t>
        </w:r>
        <w:r w:rsidR="007E2D34">
          <w:rPr>
            <w:noProof/>
            <w:webHidden/>
          </w:rPr>
          <w:tab/>
        </w:r>
        <w:r w:rsidR="007E2D34">
          <w:rPr>
            <w:noProof/>
            <w:webHidden/>
          </w:rPr>
          <w:fldChar w:fldCharType="begin"/>
        </w:r>
        <w:r w:rsidR="007E2D34">
          <w:rPr>
            <w:noProof/>
            <w:webHidden/>
          </w:rPr>
          <w:instrText xml:space="preserve"> PAGEREF _Toc27753751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1" w:anchor="_Toc27753752" w:history="1">
        <w:r w:rsidR="007E2D34" w:rsidRPr="00BD056B">
          <w:rPr>
            <w:rStyle w:val="Hyperlink"/>
            <w:noProof/>
          </w:rPr>
          <w:t>Figure 57: I-Weld Parameters</w:t>
        </w:r>
        <w:r w:rsidR="007E2D34">
          <w:rPr>
            <w:noProof/>
            <w:webHidden/>
          </w:rPr>
          <w:tab/>
        </w:r>
        <w:r w:rsidR="007E2D34">
          <w:rPr>
            <w:noProof/>
            <w:webHidden/>
          </w:rPr>
          <w:fldChar w:fldCharType="begin"/>
        </w:r>
        <w:r w:rsidR="007E2D34">
          <w:rPr>
            <w:noProof/>
            <w:webHidden/>
          </w:rPr>
          <w:instrText xml:space="preserve"> PAGEREF _Toc27753752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2" w:anchor="_Toc27753753" w:history="1">
        <w:r w:rsidR="007E2D34" w:rsidRPr="00BD056B">
          <w:rPr>
            <w:rStyle w:val="Hyperlink"/>
            <w:noProof/>
          </w:rPr>
          <w:t>Figure 58: Overlap Weld Sheet Layout</w:t>
        </w:r>
        <w:r w:rsidR="007E2D34">
          <w:rPr>
            <w:noProof/>
            <w:webHidden/>
          </w:rPr>
          <w:tab/>
        </w:r>
        <w:r w:rsidR="007E2D34">
          <w:rPr>
            <w:noProof/>
            <w:webHidden/>
          </w:rPr>
          <w:fldChar w:fldCharType="begin"/>
        </w:r>
        <w:r w:rsidR="007E2D34">
          <w:rPr>
            <w:noProof/>
            <w:webHidden/>
          </w:rPr>
          <w:instrText xml:space="preserve"> PAGEREF _Toc27753753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3" w:anchor="_Toc27753754" w:history="1">
        <w:r w:rsidR="007E2D34" w:rsidRPr="00BD056B">
          <w:rPr>
            <w:rStyle w:val="Hyperlink"/>
            <w:noProof/>
          </w:rPr>
          <w:t>Figure 59: Overlap Weld Parameters</w:t>
        </w:r>
        <w:r w:rsidR="007E2D34">
          <w:rPr>
            <w:noProof/>
            <w:webHidden/>
          </w:rPr>
          <w:tab/>
        </w:r>
        <w:r w:rsidR="007E2D34">
          <w:rPr>
            <w:noProof/>
            <w:webHidden/>
          </w:rPr>
          <w:fldChar w:fldCharType="begin"/>
        </w:r>
        <w:r w:rsidR="007E2D34">
          <w:rPr>
            <w:noProof/>
            <w:webHidden/>
          </w:rPr>
          <w:instrText xml:space="preserve"> PAGEREF _Toc27753754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4" w:anchor="_Toc27753755" w:history="1">
        <w:r w:rsidR="007E2D34" w:rsidRPr="00BD056B">
          <w:rPr>
            <w:rStyle w:val="Hyperlink"/>
            <w:noProof/>
          </w:rPr>
          <w:t>Figure 60: Single Sided Double Overlap Weld</w:t>
        </w:r>
        <w:r w:rsidR="007E2D34">
          <w:rPr>
            <w:noProof/>
            <w:webHidden/>
          </w:rPr>
          <w:tab/>
        </w:r>
        <w:r w:rsidR="007E2D34">
          <w:rPr>
            <w:noProof/>
            <w:webHidden/>
          </w:rPr>
          <w:fldChar w:fldCharType="begin"/>
        </w:r>
        <w:r w:rsidR="007E2D34">
          <w:rPr>
            <w:noProof/>
            <w:webHidden/>
          </w:rPr>
          <w:instrText xml:space="preserve"> PAGEREF _Toc27753755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5" w:anchor="_Toc27753756" w:history="1">
        <w:r w:rsidR="007E2D34" w:rsidRPr="00BD056B">
          <w:rPr>
            <w:rStyle w:val="Hyperlink"/>
            <w:noProof/>
          </w:rPr>
          <w:t>Figure 61: Overlap Weld Parameters</w:t>
        </w:r>
        <w:r w:rsidR="007E2D34">
          <w:rPr>
            <w:noProof/>
            <w:webHidden/>
          </w:rPr>
          <w:tab/>
        </w:r>
        <w:r w:rsidR="007E2D34">
          <w:rPr>
            <w:noProof/>
            <w:webHidden/>
          </w:rPr>
          <w:fldChar w:fldCharType="begin"/>
        </w:r>
        <w:r w:rsidR="007E2D34">
          <w:rPr>
            <w:noProof/>
            <w:webHidden/>
          </w:rPr>
          <w:instrText xml:space="preserve"> PAGEREF _Toc27753756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6" w:anchor="_Toc27753757" w:history="1">
        <w:r w:rsidR="007E2D34" w:rsidRPr="00BD056B">
          <w:rPr>
            <w:rStyle w:val="Hyperlink"/>
            <w:noProof/>
          </w:rPr>
          <w:t>Figure 62: Double Sided Double Overlap Weld</w:t>
        </w:r>
        <w:r w:rsidR="007E2D34">
          <w:rPr>
            <w:noProof/>
            <w:webHidden/>
          </w:rPr>
          <w:tab/>
        </w:r>
        <w:r w:rsidR="007E2D34">
          <w:rPr>
            <w:noProof/>
            <w:webHidden/>
          </w:rPr>
          <w:fldChar w:fldCharType="begin"/>
        </w:r>
        <w:r w:rsidR="007E2D34">
          <w:rPr>
            <w:noProof/>
            <w:webHidden/>
          </w:rPr>
          <w:instrText xml:space="preserve"> PAGEREF _Toc27753757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7" w:anchor="_Toc27753758" w:history="1">
        <w:r w:rsidR="007E2D34" w:rsidRPr="00BD056B">
          <w:rPr>
            <w:rStyle w:val="Hyperlink"/>
            <w:noProof/>
          </w:rPr>
          <w:t>Figure 63: Parameters of Double Sided Double Overlap Weld</w:t>
        </w:r>
        <w:r w:rsidR="007E2D34">
          <w:rPr>
            <w:noProof/>
            <w:webHidden/>
          </w:rPr>
          <w:tab/>
        </w:r>
        <w:r w:rsidR="007E2D34">
          <w:rPr>
            <w:noProof/>
            <w:webHidden/>
          </w:rPr>
          <w:fldChar w:fldCharType="begin"/>
        </w:r>
        <w:r w:rsidR="007E2D34">
          <w:rPr>
            <w:noProof/>
            <w:webHidden/>
          </w:rPr>
          <w:instrText xml:space="preserve"> PAGEREF _Toc27753758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8" w:anchor="_Toc27753759" w:history="1">
        <w:r w:rsidR="007E2D34" w:rsidRPr="00BD056B">
          <w:rPr>
            <w:rStyle w:val="Hyperlink"/>
            <w:noProof/>
          </w:rPr>
          <w:t>Figure 64: Y-Joint Sheet Layout</w:t>
        </w:r>
        <w:r w:rsidR="007E2D34">
          <w:rPr>
            <w:noProof/>
            <w:webHidden/>
          </w:rPr>
          <w:tab/>
        </w:r>
        <w:r w:rsidR="007E2D34">
          <w:rPr>
            <w:noProof/>
            <w:webHidden/>
          </w:rPr>
          <w:fldChar w:fldCharType="begin"/>
        </w:r>
        <w:r w:rsidR="007E2D34">
          <w:rPr>
            <w:noProof/>
            <w:webHidden/>
          </w:rPr>
          <w:instrText xml:space="preserve"> PAGEREF _Toc27753759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29" w:anchor="_Toc27753760" w:history="1">
        <w:r w:rsidR="007E2D34" w:rsidRPr="00BD056B">
          <w:rPr>
            <w:rStyle w:val="Hyperlink"/>
            <w:noProof/>
          </w:rPr>
          <w:t>Figure 65: Parameters of Y-Joint Weld</w:t>
        </w:r>
        <w:r w:rsidR="007E2D34">
          <w:rPr>
            <w:noProof/>
            <w:webHidden/>
          </w:rPr>
          <w:tab/>
        </w:r>
        <w:r w:rsidR="007E2D34">
          <w:rPr>
            <w:noProof/>
            <w:webHidden/>
          </w:rPr>
          <w:fldChar w:fldCharType="begin"/>
        </w:r>
        <w:r w:rsidR="007E2D34">
          <w:rPr>
            <w:noProof/>
            <w:webHidden/>
          </w:rPr>
          <w:instrText xml:space="preserve"> PAGEREF _Toc27753760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0" w:anchor="_Toc27753761" w:history="1">
        <w:r w:rsidR="007E2D34" w:rsidRPr="00BD056B">
          <w:rPr>
            <w:rStyle w:val="Hyperlink"/>
            <w:noProof/>
          </w:rPr>
          <w:t>Figure 66: K-Joint Sheet Layout</w:t>
        </w:r>
        <w:r w:rsidR="007E2D34">
          <w:rPr>
            <w:noProof/>
            <w:webHidden/>
          </w:rPr>
          <w:tab/>
        </w:r>
        <w:r w:rsidR="007E2D34">
          <w:rPr>
            <w:noProof/>
            <w:webHidden/>
          </w:rPr>
          <w:fldChar w:fldCharType="begin"/>
        </w:r>
        <w:r w:rsidR="007E2D34">
          <w:rPr>
            <w:noProof/>
            <w:webHidden/>
          </w:rPr>
          <w:instrText xml:space="preserve"> PAGEREF _Toc27753761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1" w:anchor="_Toc27753762" w:history="1">
        <w:r w:rsidR="007E2D34" w:rsidRPr="00BD056B">
          <w:rPr>
            <w:rStyle w:val="Hyperlink"/>
            <w:noProof/>
          </w:rPr>
          <w:t>Figure 67: Parameters of K-Joint Weld</w:t>
        </w:r>
        <w:r w:rsidR="007E2D34">
          <w:rPr>
            <w:noProof/>
            <w:webHidden/>
          </w:rPr>
          <w:tab/>
        </w:r>
        <w:r w:rsidR="007E2D34">
          <w:rPr>
            <w:noProof/>
            <w:webHidden/>
          </w:rPr>
          <w:fldChar w:fldCharType="begin"/>
        </w:r>
        <w:r w:rsidR="007E2D34">
          <w:rPr>
            <w:noProof/>
            <w:webHidden/>
          </w:rPr>
          <w:instrText xml:space="preserve"> PAGEREF _Toc27753762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2" w:anchor="_Toc27753763" w:history="1">
        <w:r w:rsidR="007E2D34" w:rsidRPr="00BD056B">
          <w:rPr>
            <w:rStyle w:val="Hyperlink"/>
            <w:noProof/>
          </w:rPr>
          <w:t>Figure 68: Cruciform Joint Sheet Layout</w:t>
        </w:r>
        <w:r w:rsidR="007E2D34">
          <w:rPr>
            <w:noProof/>
            <w:webHidden/>
          </w:rPr>
          <w:tab/>
        </w:r>
        <w:r w:rsidR="007E2D34">
          <w:rPr>
            <w:noProof/>
            <w:webHidden/>
          </w:rPr>
          <w:fldChar w:fldCharType="begin"/>
        </w:r>
        <w:r w:rsidR="007E2D34">
          <w:rPr>
            <w:noProof/>
            <w:webHidden/>
          </w:rPr>
          <w:instrText xml:space="preserve"> PAGEREF _Toc27753763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3" w:anchor="_Toc27753764" w:history="1">
        <w:r w:rsidR="007E2D34" w:rsidRPr="00BD056B">
          <w:rPr>
            <w:rStyle w:val="Hyperlink"/>
            <w:noProof/>
          </w:rPr>
          <w:t>Figure 69: Parameters of Cruciform Joint</w:t>
        </w:r>
        <w:r w:rsidR="007E2D34">
          <w:rPr>
            <w:noProof/>
            <w:webHidden/>
          </w:rPr>
          <w:tab/>
        </w:r>
        <w:r w:rsidR="007E2D34">
          <w:rPr>
            <w:noProof/>
            <w:webHidden/>
          </w:rPr>
          <w:fldChar w:fldCharType="begin"/>
        </w:r>
        <w:r w:rsidR="007E2D34">
          <w:rPr>
            <w:noProof/>
            <w:webHidden/>
          </w:rPr>
          <w:instrText xml:space="preserve"> PAGEREF _Toc27753764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4" w:anchor="_Toc27753765" w:history="1">
        <w:r w:rsidR="007E2D34" w:rsidRPr="00BD056B">
          <w:rPr>
            <w:rStyle w:val="Hyperlink"/>
            <w:noProof/>
          </w:rPr>
          <w:t>Figure 70: Flared Joint Sheet Layout</w:t>
        </w:r>
        <w:r w:rsidR="007E2D34">
          <w:rPr>
            <w:noProof/>
            <w:webHidden/>
          </w:rPr>
          <w:tab/>
        </w:r>
        <w:r w:rsidR="007E2D34">
          <w:rPr>
            <w:noProof/>
            <w:webHidden/>
          </w:rPr>
          <w:fldChar w:fldCharType="begin"/>
        </w:r>
        <w:r w:rsidR="007E2D34">
          <w:rPr>
            <w:noProof/>
            <w:webHidden/>
          </w:rPr>
          <w:instrText xml:space="preserve"> PAGEREF _Toc27753765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r:id="rId35" w:anchor="_Toc27753766" w:history="1">
        <w:r w:rsidR="007E2D34" w:rsidRPr="00BD056B">
          <w:rPr>
            <w:rStyle w:val="Hyperlink"/>
            <w:noProof/>
          </w:rPr>
          <w:t>Figure 71: Parameters of Flared Joint Weld</w:t>
        </w:r>
        <w:r w:rsidR="007E2D34">
          <w:rPr>
            <w:noProof/>
            <w:webHidden/>
          </w:rPr>
          <w:tab/>
        </w:r>
        <w:r w:rsidR="007E2D34">
          <w:rPr>
            <w:noProof/>
            <w:webHidden/>
          </w:rPr>
          <w:fldChar w:fldCharType="begin"/>
        </w:r>
        <w:r w:rsidR="007E2D34">
          <w:rPr>
            <w:noProof/>
            <w:webHidden/>
          </w:rPr>
          <w:instrText xml:space="preserve"> PAGEREF _Toc27753766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67" w:history="1">
        <w:r w:rsidR="007E2D34" w:rsidRPr="00BD056B">
          <w:rPr>
            <w:rStyle w:val="Hyperlink"/>
            <w:noProof/>
          </w:rPr>
          <w:t>Figure 72: The Three Regions of a Hemming</w:t>
        </w:r>
        <w:r w:rsidR="007E2D34">
          <w:rPr>
            <w:noProof/>
            <w:webHidden/>
          </w:rPr>
          <w:tab/>
        </w:r>
        <w:r w:rsidR="007E2D34">
          <w:rPr>
            <w:noProof/>
            <w:webHidden/>
          </w:rPr>
          <w:fldChar w:fldCharType="begin"/>
        </w:r>
        <w:r w:rsidR="007E2D34">
          <w:rPr>
            <w:noProof/>
            <w:webHidden/>
          </w:rPr>
          <w:instrText xml:space="preserve"> PAGEREF _Toc27753767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68" w:history="1">
        <w:r w:rsidR="007E2D34" w:rsidRPr="00BD056B">
          <w:rPr>
            <w:rStyle w:val="Hyperlink"/>
            <w:noProof/>
          </w:rPr>
          <w:t>Figure 73: Path Changes and Width Changes in Hemming Flanges</w:t>
        </w:r>
        <w:r w:rsidR="007E2D34">
          <w:rPr>
            <w:noProof/>
            <w:webHidden/>
          </w:rPr>
          <w:tab/>
        </w:r>
        <w:r w:rsidR="007E2D34">
          <w:rPr>
            <w:noProof/>
            <w:webHidden/>
          </w:rPr>
          <w:fldChar w:fldCharType="begin"/>
        </w:r>
        <w:r w:rsidR="007E2D34">
          <w:rPr>
            <w:noProof/>
            <w:webHidden/>
          </w:rPr>
          <w:instrText xml:space="preserve"> PAGEREF _Toc27753768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69" w:history="1">
        <w:r w:rsidR="007E2D34" w:rsidRPr="00BD056B">
          <w:rPr>
            <w:rStyle w:val="Hyperlink"/>
            <w:noProof/>
          </w:rPr>
          <w:t>Figure 74: Adhesive Path Differs from Root Path</w:t>
        </w:r>
        <w:r w:rsidR="007E2D34">
          <w:rPr>
            <w:noProof/>
            <w:webHidden/>
          </w:rPr>
          <w:tab/>
        </w:r>
        <w:r w:rsidR="007E2D34">
          <w:rPr>
            <w:noProof/>
            <w:webHidden/>
          </w:rPr>
          <w:fldChar w:fldCharType="begin"/>
        </w:r>
        <w:r w:rsidR="007E2D34">
          <w:rPr>
            <w:noProof/>
            <w:webHidden/>
          </w:rPr>
          <w:instrText xml:space="preserve"> PAGEREF _Toc27753769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0" w:history="1">
        <w:r w:rsidR="007E2D34" w:rsidRPr="00BD056B">
          <w:rPr>
            <w:rStyle w:val="Hyperlink"/>
            <w:noProof/>
          </w:rPr>
          <w:t>Figure 75: Reinforcements need to be considered as Part of the Inner Panel</w:t>
        </w:r>
        <w:r w:rsidR="007E2D34">
          <w:rPr>
            <w:noProof/>
            <w:webHidden/>
          </w:rPr>
          <w:tab/>
        </w:r>
        <w:r w:rsidR="007E2D34">
          <w:rPr>
            <w:noProof/>
            <w:webHidden/>
          </w:rPr>
          <w:fldChar w:fldCharType="begin"/>
        </w:r>
        <w:r w:rsidR="007E2D34">
          <w:rPr>
            <w:noProof/>
            <w:webHidden/>
          </w:rPr>
          <w:instrText xml:space="preserve"> PAGEREF _Toc27753770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1" w:history="1">
        <w:r w:rsidR="007E2D34" w:rsidRPr="00BD056B">
          <w:rPr>
            <w:rStyle w:val="Hyperlink"/>
            <w:noProof/>
          </w:rPr>
          <w:t>Figure 76: Sequence without margin</w:t>
        </w:r>
        <w:r w:rsidR="007E2D34">
          <w:rPr>
            <w:noProof/>
            <w:webHidden/>
          </w:rPr>
          <w:tab/>
        </w:r>
        <w:r w:rsidR="007E2D34">
          <w:rPr>
            <w:noProof/>
            <w:webHidden/>
          </w:rPr>
          <w:fldChar w:fldCharType="begin"/>
        </w:r>
        <w:r w:rsidR="007E2D34">
          <w:rPr>
            <w:noProof/>
            <w:webHidden/>
          </w:rPr>
          <w:instrText xml:space="preserve"> PAGEREF _Toc27753771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2" w:history="1">
        <w:r w:rsidR="007E2D34" w:rsidRPr="00BD056B">
          <w:rPr>
            <w:rStyle w:val="Hyperlink"/>
            <w:noProof/>
          </w:rPr>
          <w:t>Figure 77: Sequence with margin and spacing</w:t>
        </w:r>
        <w:r w:rsidR="007E2D34">
          <w:rPr>
            <w:noProof/>
            <w:webHidden/>
          </w:rPr>
          <w:tab/>
        </w:r>
        <w:r w:rsidR="007E2D34">
          <w:rPr>
            <w:noProof/>
            <w:webHidden/>
          </w:rPr>
          <w:fldChar w:fldCharType="begin"/>
        </w:r>
        <w:r w:rsidR="007E2D34">
          <w:rPr>
            <w:noProof/>
            <w:webHidden/>
          </w:rPr>
          <w:instrText xml:space="preserve"> PAGEREF _Toc27753772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3" w:history="1">
        <w:r w:rsidR="007E2D34" w:rsidRPr="00BD056B">
          <w:rPr>
            <w:rStyle w:val="Hyperlink"/>
            <w:noProof/>
          </w:rPr>
          <w:t>Figure 78: Margin relaxation</w:t>
        </w:r>
        <w:r w:rsidR="007E2D34">
          <w:rPr>
            <w:noProof/>
            <w:webHidden/>
          </w:rPr>
          <w:tab/>
        </w:r>
        <w:r w:rsidR="007E2D34">
          <w:rPr>
            <w:noProof/>
            <w:webHidden/>
          </w:rPr>
          <w:fldChar w:fldCharType="begin"/>
        </w:r>
        <w:r w:rsidR="007E2D34">
          <w:rPr>
            <w:noProof/>
            <w:webHidden/>
          </w:rPr>
          <w:instrText xml:space="preserve"> PAGEREF _Toc27753773 \h </w:instrText>
        </w:r>
        <w:r w:rsidR="007E2D34">
          <w:rPr>
            <w:noProof/>
            <w:webHidden/>
          </w:rPr>
        </w:r>
        <w:r w:rsidR="007E2D34">
          <w:rPr>
            <w:noProof/>
            <w:webHidden/>
          </w:rPr>
          <w:fldChar w:fldCharType="separate"/>
        </w:r>
        <w:r w:rsidR="007E2D34">
          <w:rPr>
            <w:noProof/>
            <w:webHidden/>
          </w:rPr>
          <w:t>151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4" w:history="1">
        <w:r w:rsidR="007E2D34" w:rsidRPr="00BD056B">
          <w:rPr>
            <w:rStyle w:val="Hyperlink"/>
            <w:noProof/>
          </w:rPr>
          <w:t>Figure 79: Spacing relaxation</w:t>
        </w:r>
        <w:r w:rsidR="007E2D34">
          <w:rPr>
            <w:noProof/>
            <w:webHidden/>
          </w:rPr>
          <w:tab/>
        </w:r>
        <w:r w:rsidR="007E2D34">
          <w:rPr>
            <w:noProof/>
            <w:webHidden/>
          </w:rPr>
          <w:fldChar w:fldCharType="begin"/>
        </w:r>
        <w:r w:rsidR="007E2D34">
          <w:rPr>
            <w:noProof/>
            <w:webHidden/>
          </w:rPr>
          <w:instrText xml:space="preserve"> PAGEREF _Toc27753774 \h </w:instrText>
        </w:r>
        <w:r w:rsidR="007E2D34">
          <w:rPr>
            <w:noProof/>
            <w:webHidden/>
          </w:rPr>
        </w:r>
        <w:r w:rsidR="007E2D34">
          <w:rPr>
            <w:noProof/>
            <w:webHidden/>
          </w:rPr>
          <w:fldChar w:fldCharType="separate"/>
        </w:r>
        <w:r w:rsidR="007E2D34">
          <w:rPr>
            <w:noProof/>
            <w:webHidden/>
          </w:rPr>
          <w:t>151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5" w:history="1">
        <w:r w:rsidR="007E2D34" w:rsidRPr="00BD056B">
          <w:rPr>
            <w:rStyle w:val="Hyperlink"/>
            <w:noProof/>
          </w:rPr>
          <w:t>Figure 80: Picture of an adhesive face</w:t>
        </w:r>
        <w:r w:rsidR="007E2D34">
          <w:rPr>
            <w:noProof/>
            <w:webHidden/>
          </w:rPr>
          <w:tab/>
        </w:r>
        <w:r w:rsidR="007E2D34">
          <w:rPr>
            <w:noProof/>
            <w:webHidden/>
          </w:rPr>
          <w:fldChar w:fldCharType="begin"/>
        </w:r>
        <w:r w:rsidR="007E2D34">
          <w:rPr>
            <w:noProof/>
            <w:webHidden/>
          </w:rPr>
          <w:instrText xml:space="preserve"> PAGEREF _Toc27753775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rsidR="007D5077" w:rsidRPr="007055D9" w:rsidRDefault="008D51C0" w:rsidP="007D5077">
      <w:r w:rsidRPr="007055D9">
        <w:fldChar w:fldCharType="end"/>
      </w:r>
    </w:p>
    <w:p w:rsidR="00C63158" w:rsidRDefault="00C63158" w:rsidP="0028064E"/>
    <w:p w:rsidR="00C63158" w:rsidRDefault="00C63158" w:rsidP="0028064E"/>
    <w:p w:rsidR="00996CC5" w:rsidRDefault="00996CC5">
      <w:pPr>
        <w:spacing w:after="0"/>
        <w:rPr>
          <w:rStyle w:val="FormatvorlageLiteraturverzeichnis20ptFettZchn"/>
          <w:bCs w:val="0"/>
          <w:iCs w:val="0"/>
        </w:rPr>
      </w:pPr>
      <w:r>
        <w:rPr>
          <w:rStyle w:val="FormatvorlageLiteraturverzeichnis20ptFettZchn"/>
        </w:rPr>
        <w:br w:type="page"/>
      </w:r>
    </w:p>
    <w:p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rsidR="007E2D34"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7753776" w:history="1">
        <w:r w:rsidR="007E2D34" w:rsidRPr="00D02AB0">
          <w:rPr>
            <w:rStyle w:val="Hyperlink"/>
            <w:noProof/>
          </w:rPr>
          <w:t xml:space="preserve">Table 1: Nested elements of element </w:t>
        </w:r>
        <w:r w:rsidR="007E2D34" w:rsidRPr="00D02AB0">
          <w:rPr>
            <w:rStyle w:val="Hyperlink"/>
            <w:rFonts w:ascii="Courier New" w:hAnsi="Courier New" w:cs="Courier New"/>
            <w:i/>
            <w:noProof/>
          </w:rPr>
          <w:t>&lt;xmcf/&gt;</w:t>
        </w:r>
        <w:r w:rsidR="007E2D34">
          <w:rPr>
            <w:noProof/>
            <w:webHidden/>
          </w:rPr>
          <w:tab/>
        </w:r>
        <w:r w:rsidR="007E2D34">
          <w:rPr>
            <w:noProof/>
            <w:webHidden/>
          </w:rPr>
          <w:fldChar w:fldCharType="begin"/>
        </w:r>
        <w:r w:rsidR="007E2D34">
          <w:rPr>
            <w:noProof/>
            <w:webHidden/>
          </w:rPr>
          <w:instrText xml:space="preserve"> PAGEREF _Toc27753776 \h </w:instrText>
        </w:r>
        <w:r w:rsidR="007E2D34">
          <w:rPr>
            <w:noProof/>
            <w:webHidden/>
          </w:rPr>
        </w:r>
        <w:r w:rsidR="007E2D34">
          <w:rPr>
            <w:noProof/>
            <w:webHidden/>
          </w:rPr>
          <w:fldChar w:fldCharType="separate"/>
        </w:r>
        <w:r w:rsidR="007E2D34">
          <w:rPr>
            <w:noProof/>
            <w:webHidden/>
          </w:rPr>
          <w:t>29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7" w:history="1">
        <w:r w:rsidR="007E2D34" w:rsidRPr="00D02AB0">
          <w:rPr>
            <w:rStyle w:val="Hyperlink"/>
            <w:noProof/>
          </w:rPr>
          <w:t>Table 2: XML-specification of</w:t>
        </w:r>
        <w:r w:rsidR="007E2D34" w:rsidRPr="00D02AB0">
          <w:rPr>
            <w:rStyle w:val="Hyperlink"/>
            <w:i/>
            <w:noProof/>
          </w:rPr>
          <w:t xml:space="preserve"> </w:t>
        </w:r>
        <w:r w:rsidR="007E2D34" w:rsidRPr="00D02AB0">
          <w:rPr>
            <w:rStyle w:val="Hyperlink"/>
            <w:rFonts w:ascii="Courier New" w:hAnsi="Courier New" w:cs="Courier New"/>
            <w:i/>
            <w:noProof/>
          </w:rPr>
          <w:t>&lt;units/&gt;</w:t>
        </w:r>
        <w:r w:rsidR="007E2D34">
          <w:rPr>
            <w:noProof/>
            <w:webHidden/>
          </w:rPr>
          <w:tab/>
        </w:r>
        <w:r w:rsidR="007E2D34">
          <w:rPr>
            <w:noProof/>
            <w:webHidden/>
          </w:rPr>
          <w:fldChar w:fldCharType="begin"/>
        </w:r>
        <w:r w:rsidR="007E2D34">
          <w:rPr>
            <w:noProof/>
            <w:webHidden/>
          </w:rPr>
          <w:instrText xml:space="preserve"> PAGEREF _Toc27753777 \h </w:instrText>
        </w:r>
        <w:r w:rsidR="007E2D34">
          <w:rPr>
            <w:noProof/>
            <w:webHidden/>
          </w:rPr>
        </w:r>
        <w:r w:rsidR="007E2D34">
          <w:rPr>
            <w:noProof/>
            <w:webHidden/>
          </w:rPr>
          <w:fldChar w:fldCharType="separate"/>
        </w:r>
        <w:r w:rsidR="007E2D34">
          <w:rPr>
            <w:noProof/>
            <w:webHidden/>
          </w:rPr>
          <w:t>30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8" w:history="1">
        <w:r w:rsidR="007E2D34" w:rsidRPr="00D02AB0">
          <w:rPr>
            <w:rStyle w:val="Hyperlink"/>
            <w:noProof/>
          </w:rPr>
          <w:t xml:space="preserve">Table 3: XML-specification of </w:t>
        </w:r>
        <w:r w:rsidR="007E2D34" w:rsidRPr="00D02AB0">
          <w:rPr>
            <w:rStyle w:val="Hyperlink"/>
            <w:rFonts w:ascii="Courier New" w:hAnsi="Courier New" w:cs="Courier New"/>
            <w:i/>
            <w:noProof/>
          </w:rPr>
          <w:t>&lt;appdata&gt;</w:t>
        </w:r>
        <w:r w:rsidR="007E2D34">
          <w:rPr>
            <w:noProof/>
            <w:webHidden/>
          </w:rPr>
          <w:tab/>
        </w:r>
        <w:r w:rsidR="007E2D34">
          <w:rPr>
            <w:noProof/>
            <w:webHidden/>
          </w:rPr>
          <w:fldChar w:fldCharType="begin"/>
        </w:r>
        <w:r w:rsidR="007E2D34">
          <w:rPr>
            <w:noProof/>
            <w:webHidden/>
          </w:rPr>
          <w:instrText xml:space="preserve"> PAGEREF _Toc27753778 \h </w:instrText>
        </w:r>
        <w:r w:rsidR="007E2D34">
          <w:rPr>
            <w:noProof/>
            <w:webHidden/>
          </w:rPr>
        </w:r>
        <w:r w:rsidR="007E2D34">
          <w:rPr>
            <w:noProof/>
            <w:webHidden/>
          </w:rPr>
          <w:fldChar w:fldCharType="separate"/>
        </w:r>
        <w:r w:rsidR="007E2D34">
          <w:rPr>
            <w:noProof/>
            <w:webHidden/>
          </w:rPr>
          <w:t>32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79" w:history="1">
        <w:r w:rsidR="007E2D34" w:rsidRPr="00D02AB0">
          <w:rPr>
            <w:rStyle w:val="Hyperlink"/>
            <w:noProof/>
          </w:rPr>
          <w:t xml:space="preserve">Table 4: XML-specification of element </w:t>
        </w:r>
        <w:r w:rsidR="007E2D34" w:rsidRPr="00D02AB0">
          <w:rPr>
            <w:rStyle w:val="Hyperlink"/>
            <w:rFonts w:ascii="Courier New" w:hAnsi="Courier New" w:cs="Courier New"/>
            <w:i/>
            <w:noProof/>
          </w:rPr>
          <w:t>&lt;femdata/&gt;</w:t>
        </w:r>
        <w:r w:rsidR="007E2D34">
          <w:rPr>
            <w:noProof/>
            <w:webHidden/>
          </w:rPr>
          <w:tab/>
        </w:r>
        <w:r w:rsidR="007E2D34">
          <w:rPr>
            <w:noProof/>
            <w:webHidden/>
          </w:rPr>
          <w:fldChar w:fldCharType="begin"/>
        </w:r>
        <w:r w:rsidR="007E2D34">
          <w:rPr>
            <w:noProof/>
            <w:webHidden/>
          </w:rPr>
          <w:instrText xml:space="preserve"> PAGEREF _Toc27753779 \h </w:instrText>
        </w:r>
        <w:r w:rsidR="007E2D34">
          <w:rPr>
            <w:noProof/>
            <w:webHidden/>
          </w:rPr>
        </w:r>
        <w:r w:rsidR="007E2D34">
          <w:rPr>
            <w:noProof/>
            <w:webHidden/>
          </w:rPr>
          <w:fldChar w:fldCharType="separate"/>
        </w:r>
        <w:r w:rsidR="007E2D34">
          <w:rPr>
            <w:noProof/>
            <w:webHidden/>
          </w:rPr>
          <w:t>34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0" w:history="1">
        <w:r w:rsidR="007E2D34" w:rsidRPr="00D02AB0">
          <w:rPr>
            <w:rStyle w:val="Hyperlink"/>
            <w:noProof/>
          </w:rPr>
          <w:t xml:space="preserve">Table 5: Nested elements of the child element of </w:t>
        </w:r>
        <w:r w:rsidR="007E2D34" w:rsidRPr="00D02AB0">
          <w:rPr>
            <w:rStyle w:val="Hyperlink"/>
            <w:rFonts w:ascii="Courier New" w:hAnsi="Courier New" w:cs="Courier New"/>
            <w:i/>
            <w:noProof/>
          </w:rPr>
          <w:t>&lt;femdata/&gt;</w:t>
        </w:r>
        <w:r w:rsidR="007E2D34">
          <w:rPr>
            <w:noProof/>
            <w:webHidden/>
          </w:rPr>
          <w:tab/>
        </w:r>
        <w:r w:rsidR="007E2D34">
          <w:rPr>
            <w:noProof/>
            <w:webHidden/>
          </w:rPr>
          <w:fldChar w:fldCharType="begin"/>
        </w:r>
        <w:r w:rsidR="007E2D34">
          <w:rPr>
            <w:noProof/>
            <w:webHidden/>
          </w:rPr>
          <w:instrText xml:space="preserve"> PAGEREF _Toc27753780 \h </w:instrText>
        </w:r>
        <w:r w:rsidR="007E2D34">
          <w:rPr>
            <w:noProof/>
            <w:webHidden/>
          </w:rPr>
        </w:r>
        <w:r w:rsidR="007E2D34">
          <w:rPr>
            <w:noProof/>
            <w:webHidden/>
          </w:rPr>
          <w:fldChar w:fldCharType="separate"/>
        </w:r>
        <w:r w:rsidR="007E2D34">
          <w:rPr>
            <w:noProof/>
            <w:webHidden/>
          </w:rPr>
          <w:t>34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1" w:history="1">
        <w:r w:rsidR="007E2D34" w:rsidRPr="00D02AB0">
          <w:rPr>
            <w:rStyle w:val="Hyperlink"/>
            <w:noProof/>
          </w:rPr>
          <w:t xml:space="preserve">Table 6: Attributes of element </w:t>
        </w:r>
        <w:r w:rsidR="007E2D34" w:rsidRPr="00D02AB0">
          <w:rPr>
            <w:rStyle w:val="Hyperlink"/>
            <w:rFonts w:ascii="Courier New" w:hAnsi="Courier New" w:cs="Courier New"/>
            <w:i/>
            <w:noProof/>
          </w:rPr>
          <w:t>&lt;connection_group/&gt;</w:t>
        </w:r>
        <w:r w:rsidR="007E2D34">
          <w:rPr>
            <w:noProof/>
            <w:webHidden/>
          </w:rPr>
          <w:tab/>
        </w:r>
        <w:r w:rsidR="007E2D34">
          <w:rPr>
            <w:noProof/>
            <w:webHidden/>
          </w:rPr>
          <w:fldChar w:fldCharType="begin"/>
        </w:r>
        <w:r w:rsidR="007E2D34">
          <w:rPr>
            <w:noProof/>
            <w:webHidden/>
          </w:rPr>
          <w:instrText xml:space="preserve"> PAGEREF _Toc27753781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2" w:history="1">
        <w:r w:rsidR="007E2D34" w:rsidRPr="00D02AB0">
          <w:rPr>
            <w:rStyle w:val="Hyperlink"/>
            <w:noProof/>
          </w:rPr>
          <w:t xml:space="preserve">Table 7: Nested elements of element </w:t>
        </w:r>
        <w:r w:rsidR="007E2D34" w:rsidRPr="00D02AB0">
          <w:rPr>
            <w:rStyle w:val="Hyperlink"/>
            <w:rFonts w:ascii="Courier New" w:hAnsi="Courier New" w:cs="Courier New"/>
            <w:i/>
            <w:noProof/>
          </w:rPr>
          <w:t>&lt;connection_group/&gt;</w:t>
        </w:r>
        <w:r w:rsidR="007E2D34">
          <w:rPr>
            <w:noProof/>
            <w:webHidden/>
          </w:rPr>
          <w:tab/>
        </w:r>
        <w:r w:rsidR="007E2D34">
          <w:rPr>
            <w:noProof/>
            <w:webHidden/>
          </w:rPr>
          <w:fldChar w:fldCharType="begin"/>
        </w:r>
        <w:r w:rsidR="007E2D34">
          <w:rPr>
            <w:noProof/>
            <w:webHidden/>
          </w:rPr>
          <w:instrText xml:space="preserve"> PAGEREF _Toc27753782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3" w:history="1">
        <w:r w:rsidR="007E2D34" w:rsidRPr="00D02AB0">
          <w:rPr>
            <w:rStyle w:val="Hyperlink"/>
            <w:noProof/>
          </w:rPr>
          <w:t xml:space="preserve">Table 8: Nested elements of </w:t>
        </w:r>
        <w:r w:rsidR="007E2D34" w:rsidRPr="00D02AB0">
          <w:rPr>
            <w:rStyle w:val="Hyperlink"/>
            <w:rFonts w:ascii="Courier New" w:hAnsi="Courier New" w:cs="Courier New"/>
            <w:i/>
            <w:noProof/>
          </w:rPr>
          <w:t>&lt;connected_to&gt;</w:t>
        </w:r>
        <w:r w:rsidR="007E2D34">
          <w:rPr>
            <w:noProof/>
            <w:webHidden/>
          </w:rPr>
          <w:tab/>
        </w:r>
        <w:r w:rsidR="007E2D34">
          <w:rPr>
            <w:noProof/>
            <w:webHidden/>
          </w:rPr>
          <w:fldChar w:fldCharType="begin"/>
        </w:r>
        <w:r w:rsidR="007E2D34">
          <w:rPr>
            <w:noProof/>
            <w:webHidden/>
          </w:rPr>
          <w:instrText xml:space="preserve"> PAGEREF _Toc27753783 \h </w:instrText>
        </w:r>
        <w:r w:rsidR="007E2D34">
          <w:rPr>
            <w:noProof/>
            <w:webHidden/>
          </w:rPr>
        </w:r>
        <w:r w:rsidR="007E2D34">
          <w:rPr>
            <w:noProof/>
            <w:webHidden/>
          </w:rPr>
          <w:fldChar w:fldCharType="separate"/>
        </w:r>
        <w:r w:rsidR="007E2D34">
          <w:rPr>
            <w:noProof/>
            <w:webHidden/>
          </w:rPr>
          <w:t>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4" w:history="1">
        <w:r w:rsidR="007E2D34" w:rsidRPr="00D02AB0">
          <w:rPr>
            <w:rStyle w:val="Hyperlink"/>
            <w:noProof/>
          </w:rPr>
          <w:t xml:space="preserve">Table 9: Attributes of element </w:t>
        </w:r>
        <w:r w:rsidR="007E2D34" w:rsidRPr="00D02AB0">
          <w:rPr>
            <w:rStyle w:val="Hyperlink"/>
            <w:rFonts w:ascii="Courier New" w:hAnsi="Courier New" w:cs="Courier New"/>
            <w:i/>
            <w:noProof/>
          </w:rPr>
          <w:t>&lt;part/&gt;</w:t>
        </w:r>
        <w:r w:rsidR="007E2D34">
          <w:rPr>
            <w:noProof/>
            <w:webHidden/>
          </w:rPr>
          <w:tab/>
        </w:r>
        <w:r w:rsidR="007E2D34">
          <w:rPr>
            <w:noProof/>
            <w:webHidden/>
          </w:rPr>
          <w:fldChar w:fldCharType="begin"/>
        </w:r>
        <w:r w:rsidR="007E2D34">
          <w:rPr>
            <w:noProof/>
            <w:webHidden/>
          </w:rPr>
          <w:instrText xml:space="preserve"> PAGEREF _Toc27753784 \h </w:instrText>
        </w:r>
        <w:r w:rsidR="007E2D34">
          <w:rPr>
            <w:noProof/>
            <w:webHidden/>
          </w:rPr>
        </w:r>
        <w:r w:rsidR="007E2D34">
          <w:rPr>
            <w:noProof/>
            <w:webHidden/>
          </w:rPr>
          <w:fldChar w:fldCharType="separate"/>
        </w:r>
        <w:r w:rsidR="007E2D34">
          <w:rPr>
            <w:noProof/>
            <w:webHidden/>
          </w:rPr>
          <w:t>36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5" w:history="1">
        <w:r w:rsidR="007E2D34" w:rsidRPr="00D02AB0">
          <w:rPr>
            <w:rStyle w:val="Hyperlink"/>
            <w:noProof/>
          </w:rPr>
          <w:t xml:space="preserve">Table 10: Attributes of element </w:t>
        </w:r>
        <w:r w:rsidR="007E2D34" w:rsidRPr="00D02AB0">
          <w:rPr>
            <w:rStyle w:val="Hyperlink"/>
            <w:rFonts w:ascii="Courier New" w:hAnsi="Courier New" w:cs="Courier New"/>
            <w:i/>
            <w:noProof/>
          </w:rPr>
          <w:t>&lt;assy/&gt;</w:t>
        </w:r>
        <w:r w:rsidR="007E2D34">
          <w:rPr>
            <w:noProof/>
            <w:webHidden/>
          </w:rPr>
          <w:tab/>
        </w:r>
        <w:r w:rsidR="007E2D34">
          <w:rPr>
            <w:noProof/>
            <w:webHidden/>
          </w:rPr>
          <w:fldChar w:fldCharType="begin"/>
        </w:r>
        <w:r w:rsidR="007E2D34">
          <w:rPr>
            <w:noProof/>
            <w:webHidden/>
          </w:rPr>
          <w:instrText xml:space="preserve"> PAGEREF _Toc27753785 \h </w:instrText>
        </w:r>
        <w:r w:rsidR="007E2D34">
          <w:rPr>
            <w:noProof/>
            <w:webHidden/>
          </w:rPr>
        </w:r>
        <w:r w:rsidR="007E2D34">
          <w:rPr>
            <w:noProof/>
            <w:webHidden/>
          </w:rPr>
          <w:fldChar w:fldCharType="separate"/>
        </w:r>
        <w:r w:rsidR="007E2D34">
          <w:rPr>
            <w:noProof/>
            <w:webHidden/>
          </w:rPr>
          <w:t>36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6" w:history="1">
        <w:r w:rsidR="007E2D34" w:rsidRPr="00D02AB0">
          <w:rPr>
            <w:rStyle w:val="Hyperlink"/>
            <w:noProof/>
          </w:rPr>
          <w:t xml:space="preserve">Table 11: Nested elements of </w:t>
        </w:r>
        <w:r w:rsidR="007E2D34" w:rsidRPr="00D02AB0">
          <w:rPr>
            <w:rStyle w:val="Hyperlink"/>
            <w:rFonts w:ascii="Courier New" w:hAnsi="Courier New" w:cs="Courier New"/>
            <w:i/>
            <w:noProof/>
          </w:rPr>
          <w:t>&lt;stacking&gt;</w:t>
        </w:r>
        <w:r w:rsidR="007E2D34">
          <w:rPr>
            <w:noProof/>
            <w:webHidden/>
          </w:rPr>
          <w:tab/>
        </w:r>
        <w:r w:rsidR="007E2D34">
          <w:rPr>
            <w:noProof/>
            <w:webHidden/>
          </w:rPr>
          <w:fldChar w:fldCharType="begin"/>
        </w:r>
        <w:r w:rsidR="007E2D34">
          <w:rPr>
            <w:noProof/>
            <w:webHidden/>
          </w:rPr>
          <w:instrText xml:space="preserve"> PAGEREF _Toc27753786 \h </w:instrText>
        </w:r>
        <w:r w:rsidR="007E2D34">
          <w:rPr>
            <w:noProof/>
            <w:webHidden/>
          </w:rPr>
        </w:r>
        <w:r w:rsidR="007E2D34">
          <w:rPr>
            <w:noProof/>
            <w:webHidden/>
          </w:rPr>
          <w:fldChar w:fldCharType="separate"/>
        </w:r>
        <w:r w:rsidR="007E2D34">
          <w:rPr>
            <w:noProof/>
            <w:webHidden/>
          </w:rPr>
          <w:t>38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7" w:history="1">
        <w:r w:rsidR="007E2D34" w:rsidRPr="00D02AB0">
          <w:rPr>
            <w:rStyle w:val="Hyperlink"/>
            <w:noProof/>
          </w:rPr>
          <w:t>Table 12: Attributes of &lt;stacking&gt;</w:t>
        </w:r>
        <w:r w:rsidR="007E2D34">
          <w:rPr>
            <w:noProof/>
            <w:webHidden/>
          </w:rPr>
          <w:tab/>
        </w:r>
        <w:r w:rsidR="007E2D34">
          <w:rPr>
            <w:noProof/>
            <w:webHidden/>
          </w:rPr>
          <w:fldChar w:fldCharType="begin"/>
        </w:r>
        <w:r w:rsidR="007E2D34">
          <w:rPr>
            <w:noProof/>
            <w:webHidden/>
          </w:rPr>
          <w:instrText xml:space="preserve"> PAGEREF _Toc27753787 \h </w:instrText>
        </w:r>
        <w:r w:rsidR="007E2D34">
          <w:rPr>
            <w:noProof/>
            <w:webHidden/>
          </w:rPr>
        </w:r>
        <w:r w:rsidR="007E2D34">
          <w:rPr>
            <w:noProof/>
            <w:webHidden/>
          </w:rPr>
          <w:fldChar w:fldCharType="separate"/>
        </w:r>
        <w:r w:rsidR="007E2D34">
          <w:rPr>
            <w:noProof/>
            <w:webHidden/>
          </w:rPr>
          <w:t>38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8" w:history="1">
        <w:r w:rsidR="007E2D34" w:rsidRPr="00D02AB0">
          <w:rPr>
            <w:rStyle w:val="Hyperlink"/>
            <w:noProof/>
          </w:rPr>
          <w:t>Table 13: Attributes of &lt;level&gt;</w:t>
        </w:r>
        <w:r w:rsidR="007E2D34">
          <w:rPr>
            <w:noProof/>
            <w:webHidden/>
          </w:rPr>
          <w:tab/>
        </w:r>
        <w:r w:rsidR="007E2D34">
          <w:rPr>
            <w:noProof/>
            <w:webHidden/>
          </w:rPr>
          <w:fldChar w:fldCharType="begin"/>
        </w:r>
        <w:r w:rsidR="007E2D34">
          <w:rPr>
            <w:noProof/>
            <w:webHidden/>
          </w:rPr>
          <w:instrText xml:space="preserve"> PAGEREF _Toc27753788 \h </w:instrText>
        </w:r>
        <w:r w:rsidR="007E2D34">
          <w:rPr>
            <w:noProof/>
            <w:webHidden/>
          </w:rPr>
        </w:r>
        <w:r w:rsidR="007E2D34">
          <w:rPr>
            <w:noProof/>
            <w:webHidden/>
          </w:rPr>
          <w:fldChar w:fldCharType="separate"/>
        </w:r>
        <w:r w:rsidR="007E2D34">
          <w:rPr>
            <w:noProof/>
            <w:webHidden/>
          </w:rPr>
          <w:t>38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89" w:history="1">
        <w:r w:rsidR="007E2D34" w:rsidRPr="00D02AB0">
          <w:rPr>
            <w:rStyle w:val="Hyperlink"/>
            <w:noProof/>
          </w:rPr>
          <w:t xml:space="preserve">Table 14: Nested elements of element </w:t>
        </w:r>
        <w:r w:rsidR="007E2D34" w:rsidRPr="00D02AB0">
          <w:rPr>
            <w:rStyle w:val="Hyperlink"/>
            <w:rFonts w:ascii="Courier New" w:hAnsi="Courier New" w:cs="Courier New"/>
            <w:i/>
            <w:noProof/>
          </w:rPr>
          <w:t>&lt;contact_list/&gt;</w:t>
        </w:r>
        <w:r w:rsidR="007E2D34">
          <w:rPr>
            <w:noProof/>
            <w:webHidden/>
          </w:rPr>
          <w:tab/>
        </w:r>
        <w:r w:rsidR="007E2D34">
          <w:rPr>
            <w:noProof/>
            <w:webHidden/>
          </w:rPr>
          <w:fldChar w:fldCharType="begin"/>
        </w:r>
        <w:r w:rsidR="007E2D34">
          <w:rPr>
            <w:noProof/>
            <w:webHidden/>
          </w:rPr>
          <w:instrText xml:space="preserve"> PAGEREF _Toc27753789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0" w:history="1">
        <w:r w:rsidR="007E2D34" w:rsidRPr="00D02AB0">
          <w:rPr>
            <w:rStyle w:val="Hyperlink"/>
            <w:noProof/>
          </w:rPr>
          <w:t xml:space="preserve">Table 15: Nested elements of element </w:t>
        </w:r>
        <w:r w:rsidR="007E2D34" w:rsidRPr="00D02AB0">
          <w:rPr>
            <w:rStyle w:val="Hyperlink"/>
            <w:rFonts w:ascii="Courier New" w:hAnsi="Courier New" w:cs="Courier New"/>
            <w:i/>
            <w:noProof/>
          </w:rPr>
          <w:t>&lt;contact/&gt;</w:t>
        </w:r>
        <w:r w:rsidR="007E2D34">
          <w:rPr>
            <w:noProof/>
            <w:webHidden/>
          </w:rPr>
          <w:tab/>
        </w:r>
        <w:r w:rsidR="007E2D34">
          <w:rPr>
            <w:noProof/>
            <w:webHidden/>
          </w:rPr>
          <w:fldChar w:fldCharType="begin"/>
        </w:r>
        <w:r w:rsidR="007E2D34">
          <w:rPr>
            <w:noProof/>
            <w:webHidden/>
          </w:rPr>
          <w:instrText xml:space="preserve"> PAGEREF _Toc27753790 \h </w:instrText>
        </w:r>
        <w:r w:rsidR="007E2D34">
          <w:rPr>
            <w:noProof/>
            <w:webHidden/>
          </w:rPr>
        </w:r>
        <w:r w:rsidR="007E2D34">
          <w:rPr>
            <w:noProof/>
            <w:webHidden/>
          </w:rPr>
          <w:fldChar w:fldCharType="separate"/>
        </w:r>
        <w:r w:rsidR="007E2D34">
          <w:rPr>
            <w:noProof/>
            <w:webHidden/>
          </w:rPr>
          <w:t>40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1" w:history="1">
        <w:r w:rsidR="007E2D34" w:rsidRPr="00D02AB0">
          <w:rPr>
            <w:rStyle w:val="Hyperlink"/>
            <w:noProof/>
          </w:rPr>
          <w:t xml:space="preserve">Table 16: Attributes of element </w:t>
        </w:r>
        <w:r w:rsidR="007E2D34" w:rsidRPr="00D02AB0">
          <w:rPr>
            <w:rStyle w:val="Hyperlink"/>
            <w:rFonts w:ascii="Courier New" w:hAnsi="Courier New" w:cs="Courier New"/>
            <w:i/>
            <w:noProof/>
          </w:rPr>
          <w:t>&lt;partner/&gt;</w:t>
        </w:r>
        <w:r w:rsidR="007E2D34">
          <w:rPr>
            <w:noProof/>
            <w:webHidden/>
          </w:rPr>
          <w:tab/>
        </w:r>
        <w:r w:rsidR="007E2D34">
          <w:rPr>
            <w:noProof/>
            <w:webHidden/>
          </w:rPr>
          <w:fldChar w:fldCharType="begin"/>
        </w:r>
        <w:r w:rsidR="007E2D34">
          <w:rPr>
            <w:noProof/>
            <w:webHidden/>
          </w:rPr>
          <w:instrText xml:space="preserve"> PAGEREF _Toc27753791 \h </w:instrText>
        </w:r>
        <w:r w:rsidR="007E2D34">
          <w:rPr>
            <w:noProof/>
            <w:webHidden/>
          </w:rPr>
        </w:r>
        <w:r w:rsidR="007E2D34">
          <w:rPr>
            <w:noProof/>
            <w:webHidden/>
          </w:rPr>
          <w:fldChar w:fldCharType="separate"/>
        </w:r>
        <w:r w:rsidR="007E2D34">
          <w:rPr>
            <w:noProof/>
            <w:webHidden/>
          </w:rPr>
          <w:t>41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2" w:history="1">
        <w:r w:rsidR="007E2D34" w:rsidRPr="00D02AB0">
          <w:rPr>
            <w:rStyle w:val="Hyperlink"/>
            <w:noProof/>
          </w:rPr>
          <w:t xml:space="preserve">Table 17: Attributes of element </w:t>
        </w:r>
        <w:r w:rsidR="007E2D34" w:rsidRPr="00D02AB0">
          <w:rPr>
            <w:rStyle w:val="Hyperlink"/>
            <w:rFonts w:ascii="Courier New" w:hAnsi="Courier New" w:cs="Courier New"/>
            <w:i/>
            <w:noProof/>
          </w:rPr>
          <w:t>&lt;coefficients/&gt;</w:t>
        </w:r>
        <w:r w:rsidR="007E2D34">
          <w:rPr>
            <w:noProof/>
            <w:webHidden/>
          </w:rPr>
          <w:tab/>
        </w:r>
        <w:r w:rsidR="007E2D34">
          <w:rPr>
            <w:noProof/>
            <w:webHidden/>
          </w:rPr>
          <w:fldChar w:fldCharType="begin"/>
        </w:r>
        <w:r w:rsidR="007E2D34">
          <w:rPr>
            <w:noProof/>
            <w:webHidden/>
          </w:rPr>
          <w:instrText xml:space="preserve"> PAGEREF _Toc27753792 \h </w:instrText>
        </w:r>
        <w:r w:rsidR="007E2D34">
          <w:rPr>
            <w:noProof/>
            <w:webHidden/>
          </w:rPr>
        </w:r>
        <w:r w:rsidR="007E2D34">
          <w:rPr>
            <w:noProof/>
            <w:webHidden/>
          </w:rPr>
          <w:fldChar w:fldCharType="separate"/>
        </w:r>
        <w:r w:rsidR="007E2D34">
          <w:rPr>
            <w:noProof/>
            <w:webHidden/>
          </w:rPr>
          <w:t>41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3" w:history="1">
        <w:r w:rsidR="007E2D34" w:rsidRPr="00D02AB0">
          <w:rPr>
            <w:rStyle w:val="Hyperlink"/>
            <w:noProof/>
          </w:rPr>
          <w:t xml:space="preserve">Table 18: Nested elements of element </w:t>
        </w:r>
        <w:r w:rsidR="007E2D34" w:rsidRPr="00D02AB0">
          <w:rPr>
            <w:rStyle w:val="Hyperlink"/>
            <w:rFonts w:ascii="Courier New" w:hAnsi="Courier New" w:cs="Courier New"/>
            <w:i/>
            <w:noProof/>
          </w:rPr>
          <w:t>&lt;connection_list&gt;</w:t>
        </w:r>
        <w:r w:rsidR="007E2D34">
          <w:rPr>
            <w:noProof/>
            <w:webHidden/>
          </w:rPr>
          <w:tab/>
        </w:r>
        <w:r w:rsidR="007E2D34">
          <w:rPr>
            <w:noProof/>
            <w:webHidden/>
          </w:rPr>
          <w:fldChar w:fldCharType="begin"/>
        </w:r>
        <w:r w:rsidR="007E2D34">
          <w:rPr>
            <w:noProof/>
            <w:webHidden/>
          </w:rPr>
          <w:instrText xml:space="preserve"> PAGEREF _Toc27753793 \h </w:instrText>
        </w:r>
        <w:r w:rsidR="007E2D34">
          <w:rPr>
            <w:noProof/>
            <w:webHidden/>
          </w:rPr>
        </w:r>
        <w:r w:rsidR="007E2D34">
          <w:rPr>
            <w:noProof/>
            <w:webHidden/>
          </w:rPr>
          <w:fldChar w:fldCharType="separate"/>
        </w:r>
        <w:r w:rsidR="007E2D34">
          <w:rPr>
            <w:noProof/>
            <w:webHidden/>
          </w:rPr>
          <w:t>42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4" w:history="1">
        <w:r w:rsidR="007E2D34" w:rsidRPr="00D02AB0">
          <w:rPr>
            <w:rStyle w:val="Hyperlink"/>
            <w:noProof/>
          </w:rPr>
          <w:t xml:space="preserve">Table 19: Nested elements of element </w:t>
        </w:r>
        <w:r w:rsidR="007E2D34" w:rsidRPr="00D02AB0">
          <w:rPr>
            <w:rStyle w:val="Hyperlink"/>
            <w:rFonts w:ascii="Courier New" w:hAnsi="Courier New" w:cs="Courier New"/>
            <w:i/>
            <w:noProof/>
          </w:rPr>
          <w:t>&lt;custom_attributes_list/&gt;</w:t>
        </w:r>
        <w:r w:rsidR="007E2D34">
          <w:rPr>
            <w:noProof/>
            <w:webHidden/>
          </w:rPr>
          <w:tab/>
        </w:r>
        <w:r w:rsidR="007E2D34">
          <w:rPr>
            <w:noProof/>
            <w:webHidden/>
          </w:rPr>
          <w:fldChar w:fldCharType="begin"/>
        </w:r>
        <w:r w:rsidR="007E2D34">
          <w:rPr>
            <w:noProof/>
            <w:webHidden/>
          </w:rPr>
          <w:instrText xml:space="preserve"> PAGEREF _Toc27753794 \h </w:instrText>
        </w:r>
        <w:r w:rsidR="007E2D34">
          <w:rPr>
            <w:noProof/>
            <w:webHidden/>
          </w:rPr>
        </w:r>
        <w:r w:rsidR="007E2D34">
          <w:rPr>
            <w:noProof/>
            <w:webHidden/>
          </w:rPr>
          <w:fldChar w:fldCharType="separate"/>
        </w:r>
        <w:r w:rsidR="007E2D34">
          <w:rPr>
            <w:noProof/>
            <w:webHidden/>
          </w:rPr>
          <w:t>46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5" w:history="1">
        <w:r w:rsidR="007E2D34" w:rsidRPr="00D02AB0">
          <w:rPr>
            <w:rStyle w:val="Hyperlink"/>
            <w:noProof/>
          </w:rPr>
          <w:t xml:space="preserve">Table 20: Attributes of </w:t>
        </w:r>
        <w:r w:rsidR="007E2D34" w:rsidRPr="00D02AB0">
          <w:rPr>
            <w:rStyle w:val="Hyperlink"/>
            <w:rFonts w:ascii="Courier New" w:hAnsi="Courier New" w:cs="Courier New"/>
            <w:i/>
            <w:noProof/>
          </w:rPr>
          <w:t>&lt;custom_attributes/&gt;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_Toc27753795 \h </w:instrText>
        </w:r>
        <w:r w:rsidR="007E2D34">
          <w:rPr>
            <w:noProof/>
            <w:webHidden/>
          </w:rPr>
        </w:r>
        <w:r w:rsidR="007E2D34">
          <w:rPr>
            <w:noProof/>
            <w:webHidden/>
          </w:rPr>
          <w:fldChar w:fldCharType="separate"/>
        </w:r>
        <w:r w:rsidR="007E2D34">
          <w:rPr>
            <w:noProof/>
            <w:webHidden/>
          </w:rPr>
          <w:t>46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6" w:history="1">
        <w:r w:rsidR="007E2D34" w:rsidRPr="00D02AB0">
          <w:rPr>
            <w:rStyle w:val="Hyperlink"/>
            <w:noProof/>
          </w:rPr>
          <w:t xml:space="preserve">Table 21: Nested elements of element </w:t>
        </w:r>
        <w:r w:rsidR="007E2D34" w:rsidRPr="00D02AB0">
          <w:rPr>
            <w:rStyle w:val="Hyperlink"/>
            <w:rFonts w:ascii="Courier New" w:hAnsi="Courier New" w:cs="Courier New"/>
            <w:i/>
            <w:noProof/>
          </w:rPr>
          <w:t>&lt;custom_attributes/&gt;</w:t>
        </w:r>
        <w:r w:rsidR="007E2D34">
          <w:rPr>
            <w:noProof/>
            <w:webHidden/>
          </w:rPr>
          <w:tab/>
        </w:r>
        <w:r w:rsidR="007E2D34">
          <w:rPr>
            <w:noProof/>
            <w:webHidden/>
          </w:rPr>
          <w:fldChar w:fldCharType="begin"/>
        </w:r>
        <w:r w:rsidR="007E2D34">
          <w:rPr>
            <w:noProof/>
            <w:webHidden/>
          </w:rPr>
          <w:instrText xml:space="preserve"> PAGEREF _Toc27753796 \h </w:instrText>
        </w:r>
        <w:r w:rsidR="007E2D34">
          <w:rPr>
            <w:noProof/>
            <w:webHidden/>
          </w:rPr>
        </w:r>
        <w:r w:rsidR="007E2D34">
          <w:rPr>
            <w:noProof/>
            <w:webHidden/>
          </w:rPr>
          <w:fldChar w:fldCharType="separate"/>
        </w:r>
        <w:r w:rsidR="007E2D34">
          <w:rPr>
            <w:noProof/>
            <w:webHidden/>
          </w:rPr>
          <w:t>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7" w:history="1">
        <w:r w:rsidR="007E2D34" w:rsidRPr="00D02AB0">
          <w:rPr>
            <w:rStyle w:val="Hyperlink"/>
            <w:noProof/>
          </w:rPr>
          <w:t xml:space="preserve">Table 22: Attributes of </w:t>
        </w:r>
        <w:r w:rsidR="007E2D34" w:rsidRPr="00D02AB0">
          <w:rPr>
            <w:rStyle w:val="Hyperlink"/>
            <w:rFonts w:ascii="Courier New" w:hAnsi="Courier New" w:cs="Courier New"/>
            <w:i/>
            <w:noProof/>
          </w:rPr>
          <w:t>&lt;string/&gt;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_Toc27753797 \h </w:instrText>
        </w:r>
        <w:r w:rsidR="007E2D34">
          <w:rPr>
            <w:noProof/>
            <w:webHidden/>
          </w:rPr>
        </w:r>
        <w:r w:rsidR="007E2D34">
          <w:rPr>
            <w:noProof/>
            <w:webHidden/>
          </w:rPr>
          <w:fldChar w:fldCharType="separate"/>
        </w:r>
        <w:r w:rsidR="007E2D34">
          <w:rPr>
            <w:noProof/>
            <w:webHidden/>
          </w:rPr>
          <w:t>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8" w:history="1">
        <w:r w:rsidR="007E2D34" w:rsidRPr="00D02AB0">
          <w:rPr>
            <w:rStyle w:val="Hyperlink"/>
            <w:noProof/>
          </w:rPr>
          <w:t xml:space="preserve">Table 23: Attributes of </w:t>
        </w:r>
        <w:r w:rsidR="007E2D34" w:rsidRPr="00D02AB0">
          <w:rPr>
            <w:rStyle w:val="Hyperlink"/>
            <w:rFonts w:ascii="Courier New" w:hAnsi="Courier New" w:cs="Courier New"/>
            <w:i/>
            <w:noProof/>
          </w:rPr>
          <w:t>&lt;real/&gt;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_Toc27753798 \h </w:instrText>
        </w:r>
        <w:r w:rsidR="007E2D34">
          <w:rPr>
            <w:noProof/>
            <w:webHidden/>
          </w:rPr>
        </w:r>
        <w:r w:rsidR="007E2D34">
          <w:rPr>
            <w:noProof/>
            <w:webHidden/>
          </w:rPr>
          <w:fldChar w:fldCharType="separate"/>
        </w:r>
        <w:r w:rsidR="007E2D34">
          <w:rPr>
            <w:noProof/>
            <w:webHidden/>
          </w:rPr>
          <w:t>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799" w:history="1">
        <w:r w:rsidR="007E2D34" w:rsidRPr="00D02AB0">
          <w:rPr>
            <w:rStyle w:val="Hyperlink"/>
            <w:noProof/>
          </w:rPr>
          <w:t xml:space="preserve">Table 24: Attributes of </w:t>
        </w:r>
        <w:r w:rsidR="007E2D34" w:rsidRPr="00D02AB0">
          <w:rPr>
            <w:rStyle w:val="Hyperlink"/>
            <w:rFonts w:ascii="Courier New" w:hAnsi="Courier New" w:cs="Courier New"/>
            <w:i/>
            <w:noProof/>
          </w:rPr>
          <w:t>&lt;integer/&gt;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_Toc27753799 \h </w:instrText>
        </w:r>
        <w:r w:rsidR="007E2D34">
          <w:rPr>
            <w:noProof/>
            <w:webHidden/>
          </w:rPr>
        </w:r>
        <w:r w:rsidR="007E2D34">
          <w:rPr>
            <w:noProof/>
            <w:webHidden/>
          </w:rPr>
          <w:fldChar w:fldCharType="separate"/>
        </w:r>
        <w:r w:rsidR="007E2D34">
          <w:rPr>
            <w:noProof/>
            <w:webHidden/>
          </w:rPr>
          <w:t>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0" w:history="1">
        <w:r w:rsidR="007E2D34" w:rsidRPr="00D02AB0">
          <w:rPr>
            <w:rStyle w:val="Hyperlink"/>
            <w:noProof/>
          </w:rPr>
          <w:t xml:space="preserve">Table 25: Attributes of </w:t>
        </w:r>
        <w:r w:rsidR="007E2D34" w:rsidRPr="00D02AB0">
          <w:rPr>
            <w:rStyle w:val="Hyperlink"/>
            <w:rFonts w:ascii="Courier New" w:hAnsi="Courier New" w:cs="Courier New"/>
            <w:i/>
            <w:noProof/>
          </w:rPr>
          <w:t>&lt;string_list/&gt;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_Toc27753800 \h </w:instrText>
        </w:r>
        <w:r w:rsidR="007E2D34">
          <w:rPr>
            <w:noProof/>
            <w:webHidden/>
          </w:rPr>
        </w:r>
        <w:r w:rsidR="007E2D34">
          <w:rPr>
            <w:noProof/>
            <w:webHidden/>
          </w:rPr>
          <w:fldChar w:fldCharType="separate"/>
        </w:r>
        <w:r w:rsidR="007E2D34">
          <w:rPr>
            <w:noProof/>
            <w:webHidden/>
          </w:rPr>
          <w:t>47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1" w:history="1">
        <w:r w:rsidR="007E2D34" w:rsidRPr="00D02AB0">
          <w:rPr>
            <w:rStyle w:val="Hyperlink"/>
            <w:noProof/>
          </w:rPr>
          <w:t xml:space="preserve">Table 26: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string_list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_Toc27753801 \h </w:instrText>
        </w:r>
        <w:r w:rsidR="007E2D34">
          <w:rPr>
            <w:noProof/>
            <w:webHidden/>
          </w:rPr>
        </w:r>
        <w:r w:rsidR="007E2D34">
          <w:rPr>
            <w:noProof/>
            <w:webHidden/>
          </w:rPr>
          <w:fldChar w:fldCharType="separate"/>
        </w:r>
        <w:r w:rsidR="007E2D34">
          <w:rPr>
            <w:noProof/>
            <w:webHidden/>
          </w:rPr>
          <w:t>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2" w:history="1">
        <w:r w:rsidR="007E2D34" w:rsidRPr="00D02AB0">
          <w:rPr>
            <w:rStyle w:val="Hyperlink"/>
            <w:noProof/>
          </w:rPr>
          <w:t xml:space="preserve">Table 27: Attributes of </w:t>
        </w:r>
        <w:r w:rsidR="007E2D34" w:rsidRPr="00D02AB0">
          <w:rPr>
            <w:rStyle w:val="Hyperlink"/>
            <w:rFonts w:ascii="Courier New" w:hAnsi="Courier New" w:cs="Courier New"/>
            <w:i/>
            <w:noProof/>
          </w:rPr>
          <w:t>&lt;real_list/&gt;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_Toc27753802 \h </w:instrText>
        </w:r>
        <w:r w:rsidR="007E2D34">
          <w:rPr>
            <w:noProof/>
            <w:webHidden/>
          </w:rPr>
        </w:r>
        <w:r w:rsidR="007E2D34">
          <w:rPr>
            <w:noProof/>
            <w:webHidden/>
          </w:rPr>
          <w:fldChar w:fldCharType="separate"/>
        </w:r>
        <w:r w:rsidR="007E2D34">
          <w:rPr>
            <w:noProof/>
            <w:webHidden/>
          </w:rPr>
          <w:t>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3" w:history="1">
        <w:r w:rsidR="007E2D34" w:rsidRPr="00D02AB0">
          <w:rPr>
            <w:rStyle w:val="Hyperlink"/>
            <w:noProof/>
          </w:rPr>
          <w:t xml:space="preserve">Table 28: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real_list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_Toc27753803 \h </w:instrText>
        </w:r>
        <w:r w:rsidR="007E2D34">
          <w:rPr>
            <w:noProof/>
            <w:webHidden/>
          </w:rPr>
        </w:r>
        <w:r w:rsidR="007E2D34">
          <w:rPr>
            <w:noProof/>
            <w:webHidden/>
          </w:rPr>
          <w:fldChar w:fldCharType="separate"/>
        </w:r>
        <w:r w:rsidR="007E2D34">
          <w:rPr>
            <w:noProof/>
            <w:webHidden/>
          </w:rPr>
          <w:t>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4" w:history="1">
        <w:r w:rsidR="007E2D34" w:rsidRPr="00D02AB0">
          <w:rPr>
            <w:rStyle w:val="Hyperlink"/>
            <w:noProof/>
          </w:rPr>
          <w:t xml:space="preserve">Table 29: Attributes of </w:t>
        </w:r>
        <w:r w:rsidR="007E2D34" w:rsidRPr="00D02AB0">
          <w:rPr>
            <w:rStyle w:val="Hyperlink"/>
            <w:rFonts w:ascii="Courier New" w:hAnsi="Courier New" w:cs="Courier New"/>
            <w:i/>
            <w:noProof/>
          </w:rPr>
          <w:t>&lt;int_list/&gt;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_Toc27753804 \h </w:instrText>
        </w:r>
        <w:r w:rsidR="007E2D34">
          <w:rPr>
            <w:noProof/>
            <w:webHidden/>
          </w:rPr>
        </w:r>
        <w:r w:rsidR="007E2D34">
          <w:rPr>
            <w:noProof/>
            <w:webHidden/>
          </w:rPr>
          <w:fldChar w:fldCharType="separate"/>
        </w:r>
        <w:r w:rsidR="007E2D34">
          <w:rPr>
            <w:noProof/>
            <w:webHidden/>
          </w:rPr>
          <w:t>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5" w:history="1">
        <w:r w:rsidR="007E2D34" w:rsidRPr="00D02AB0">
          <w:rPr>
            <w:rStyle w:val="Hyperlink"/>
            <w:noProof/>
          </w:rPr>
          <w:t xml:space="preserve">Table 30: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real_list/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_Toc27753805 \h </w:instrText>
        </w:r>
        <w:r w:rsidR="007E2D34">
          <w:rPr>
            <w:noProof/>
            <w:webHidden/>
          </w:rPr>
        </w:r>
        <w:r w:rsidR="007E2D34">
          <w:rPr>
            <w:noProof/>
            <w:webHidden/>
          </w:rPr>
          <w:fldChar w:fldCharType="separate"/>
        </w:r>
        <w:r w:rsidR="007E2D34">
          <w:rPr>
            <w:noProof/>
            <w:webHidden/>
          </w:rPr>
          <w:t>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6" w:history="1">
        <w:r w:rsidR="007E2D34" w:rsidRPr="00D02AB0">
          <w:rPr>
            <w:rStyle w:val="Hyperlink"/>
            <w:noProof/>
          </w:rPr>
          <w:t xml:space="preserve">Table 31: Attributes of element </w:t>
        </w:r>
        <w:r w:rsidR="007E2D34" w:rsidRPr="00D02AB0">
          <w:rPr>
            <w:rStyle w:val="Hyperlink"/>
            <w:rFonts w:ascii="Courier New" w:hAnsi="Courier New" w:cs="Courier New"/>
            <w:i/>
            <w:noProof/>
          </w:rPr>
          <w:t>&lt;connection_0d/&gt;</w:t>
        </w:r>
        <w:r w:rsidR="007E2D34">
          <w:rPr>
            <w:noProof/>
            <w:webHidden/>
          </w:rPr>
          <w:tab/>
        </w:r>
        <w:r w:rsidR="007E2D34">
          <w:rPr>
            <w:noProof/>
            <w:webHidden/>
          </w:rPr>
          <w:fldChar w:fldCharType="begin"/>
        </w:r>
        <w:r w:rsidR="007E2D34">
          <w:rPr>
            <w:noProof/>
            <w:webHidden/>
          </w:rPr>
          <w:instrText xml:space="preserve"> PAGEREF _Toc27753806 \h </w:instrText>
        </w:r>
        <w:r w:rsidR="007E2D34">
          <w:rPr>
            <w:noProof/>
            <w:webHidden/>
          </w:rPr>
        </w:r>
        <w:r w:rsidR="007E2D34">
          <w:rPr>
            <w:noProof/>
            <w:webHidden/>
          </w:rPr>
          <w:fldChar w:fldCharType="separate"/>
        </w:r>
        <w:r w:rsidR="007E2D34">
          <w:rPr>
            <w:noProof/>
            <w:webHidden/>
          </w:rPr>
          <w:t>52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7" w:history="1">
        <w:r w:rsidR="007E2D34" w:rsidRPr="00D02AB0">
          <w:rPr>
            <w:rStyle w:val="Hyperlink"/>
            <w:noProof/>
          </w:rPr>
          <w:t xml:space="preserve">Table 32: Text values of element </w:t>
        </w:r>
        <w:r w:rsidR="007E2D34" w:rsidRPr="00D02AB0">
          <w:rPr>
            <w:rStyle w:val="Hyperlink"/>
            <w:rFonts w:ascii="Courier New" w:hAnsi="Courier New" w:cs="Courier New"/>
            <w:noProof/>
          </w:rPr>
          <w:t>&lt;loc&gt;</w:t>
        </w:r>
        <w:r w:rsidR="007E2D34">
          <w:rPr>
            <w:noProof/>
            <w:webHidden/>
          </w:rPr>
          <w:tab/>
        </w:r>
        <w:r w:rsidR="007E2D34">
          <w:rPr>
            <w:noProof/>
            <w:webHidden/>
          </w:rPr>
          <w:fldChar w:fldCharType="begin"/>
        </w:r>
        <w:r w:rsidR="007E2D34">
          <w:rPr>
            <w:noProof/>
            <w:webHidden/>
          </w:rPr>
          <w:instrText xml:space="preserve"> PAGEREF _Toc27753807 \h </w:instrText>
        </w:r>
        <w:r w:rsidR="007E2D34">
          <w:rPr>
            <w:noProof/>
            <w:webHidden/>
          </w:rPr>
        </w:r>
        <w:r w:rsidR="007E2D34">
          <w:rPr>
            <w:noProof/>
            <w:webHidden/>
          </w:rPr>
          <w:fldChar w:fldCharType="separate"/>
        </w:r>
        <w:r w:rsidR="007E2D34">
          <w:rPr>
            <w:noProof/>
            <w:webHidden/>
          </w:rPr>
          <w:t>53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8" w:history="1">
        <w:r w:rsidR="007E2D34" w:rsidRPr="00D02AB0">
          <w:rPr>
            <w:rStyle w:val="Hyperlink"/>
            <w:noProof/>
          </w:rPr>
          <w:t xml:space="preserve">Table 33: Attributes of elements </w:t>
        </w:r>
        <w:r w:rsidR="007E2D34" w:rsidRPr="00D02AB0">
          <w:rPr>
            <w:rStyle w:val="Hyperlink"/>
            <w:rFonts w:ascii="Courier New" w:hAnsi="Courier New" w:cs="Courier New"/>
            <w:i/>
            <w:noProof/>
            <w:highlight w:val="white"/>
          </w:rPr>
          <w:t>&lt;normal_direction</w:t>
        </w:r>
        <w:r w:rsidR="007E2D34" w:rsidRPr="00D02AB0">
          <w:rPr>
            <w:rStyle w:val="Hyperlink"/>
            <w:rFonts w:ascii="Courier New" w:hAnsi="Courier New" w:cs="Courier New"/>
            <w:i/>
            <w:noProof/>
          </w:rPr>
          <w:t>/&gt;</w:t>
        </w:r>
        <w:r w:rsidR="007E2D34" w:rsidRPr="00D02AB0">
          <w:rPr>
            <w:rStyle w:val="Hyperlink"/>
            <w:noProof/>
          </w:rPr>
          <w:t xml:space="preserve"> &amp; </w:t>
        </w:r>
        <w:r w:rsidR="007E2D34" w:rsidRPr="00D02AB0">
          <w:rPr>
            <w:rStyle w:val="Hyperlink"/>
            <w:rFonts w:ascii="Courier New" w:hAnsi="Courier New" w:cs="Courier New"/>
            <w:i/>
            <w:noProof/>
            <w:highlight w:val="white"/>
          </w:rPr>
          <w:t>&lt;tangential_direction</w:t>
        </w:r>
        <w:r w:rsidR="007E2D34" w:rsidRPr="00D02AB0">
          <w:rPr>
            <w:rStyle w:val="Hyperlink"/>
            <w:rFonts w:ascii="Courier New" w:hAnsi="Courier New" w:cs="Courier New"/>
            <w:i/>
            <w:noProof/>
          </w:rPr>
          <w:t>/&gt;</w:t>
        </w:r>
        <w:r w:rsidR="007E2D34">
          <w:rPr>
            <w:noProof/>
            <w:webHidden/>
          </w:rPr>
          <w:tab/>
        </w:r>
        <w:r w:rsidR="007E2D34">
          <w:rPr>
            <w:noProof/>
            <w:webHidden/>
          </w:rPr>
          <w:fldChar w:fldCharType="begin"/>
        </w:r>
        <w:r w:rsidR="007E2D34">
          <w:rPr>
            <w:noProof/>
            <w:webHidden/>
          </w:rPr>
          <w:instrText xml:space="preserve"> PAGEREF _Toc27753808 \h </w:instrText>
        </w:r>
        <w:r w:rsidR="007E2D34">
          <w:rPr>
            <w:noProof/>
            <w:webHidden/>
          </w:rPr>
        </w:r>
        <w:r w:rsidR="007E2D34">
          <w:rPr>
            <w:noProof/>
            <w:webHidden/>
          </w:rPr>
          <w:fldChar w:fldCharType="separate"/>
        </w:r>
        <w:r w:rsidR="007E2D34">
          <w:rPr>
            <w:noProof/>
            <w:webHidden/>
          </w:rPr>
          <w:t>53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09" w:history="1">
        <w:r w:rsidR="007E2D34" w:rsidRPr="00D02AB0">
          <w:rPr>
            <w:rStyle w:val="Hyperlink"/>
            <w:noProof/>
          </w:rPr>
          <w:t xml:space="preserve">Table 34: Nested elements of element </w:t>
        </w:r>
        <w:r w:rsidR="007E2D34" w:rsidRPr="00D02AB0">
          <w:rPr>
            <w:rStyle w:val="Hyperlink"/>
            <w:rFonts w:ascii="Courier New" w:hAnsi="Courier New" w:cs="Courier New"/>
            <w:i/>
            <w:noProof/>
          </w:rPr>
          <w:t>&lt;connection_0d/&gt;</w:t>
        </w:r>
        <w:r w:rsidR="007E2D34">
          <w:rPr>
            <w:noProof/>
            <w:webHidden/>
          </w:rPr>
          <w:tab/>
        </w:r>
        <w:r w:rsidR="007E2D34">
          <w:rPr>
            <w:noProof/>
            <w:webHidden/>
          </w:rPr>
          <w:fldChar w:fldCharType="begin"/>
        </w:r>
        <w:r w:rsidR="007E2D34">
          <w:rPr>
            <w:noProof/>
            <w:webHidden/>
          </w:rPr>
          <w:instrText xml:space="preserve"> PAGEREF _Toc27753809 \h </w:instrText>
        </w:r>
        <w:r w:rsidR="007E2D34">
          <w:rPr>
            <w:noProof/>
            <w:webHidden/>
          </w:rPr>
        </w:r>
        <w:r w:rsidR="007E2D34">
          <w:rPr>
            <w:noProof/>
            <w:webHidden/>
          </w:rPr>
          <w:fldChar w:fldCharType="separate"/>
        </w:r>
        <w:r w:rsidR="007E2D34">
          <w:rPr>
            <w:noProof/>
            <w:webHidden/>
          </w:rPr>
          <w:t>54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0" w:history="1">
        <w:r w:rsidR="007E2D34" w:rsidRPr="00D02AB0">
          <w:rPr>
            <w:rStyle w:val="Hyperlink"/>
            <w:noProof/>
          </w:rPr>
          <w:t>Table 35: Nested elements of</w:t>
        </w:r>
        <w:r w:rsidR="007E2D34" w:rsidRPr="00D02AB0">
          <w:rPr>
            <w:rStyle w:val="Hyperlink"/>
            <w:rFonts w:ascii="Courier New" w:hAnsi="Courier New" w:cs="Courier New"/>
            <w:i/>
            <w:noProof/>
          </w:rPr>
          <w:t xml:space="preserve"> &lt;connection_0d/&gt;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&lt;spotweld/&gt;</w:t>
        </w:r>
        <w:r w:rsidR="007E2D34">
          <w:rPr>
            <w:noProof/>
            <w:webHidden/>
          </w:rPr>
          <w:tab/>
        </w:r>
        <w:r w:rsidR="007E2D34">
          <w:rPr>
            <w:noProof/>
            <w:webHidden/>
          </w:rPr>
          <w:fldChar w:fldCharType="begin"/>
        </w:r>
        <w:r w:rsidR="007E2D34">
          <w:rPr>
            <w:noProof/>
            <w:webHidden/>
          </w:rPr>
          <w:instrText xml:space="preserve"> PAGEREF _Toc27753810 \h </w:instrText>
        </w:r>
        <w:r w:rsidR="007E2D34">
          <w:rPr>
            <w:noProof/>
            <w:webHidden/>
          </w:rPr>
        </w:r>
        <w:r w:rsidR="007E2D34">
          <w:rPr>
            <w:noProof/>
            <w:webHidden/>
          </w:rPr>
          <w:fldChar w:fldCharType="separate"/>
        </w:r>
        <w:r w:rsidR="007E2D34">
          <w:rPr>
            <w:noProof/>
            <w:webHidden/>
          </w:rPr>
          <w:t>54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1" w:history="1">
        <w:r w:rsidR="007E2D34" w:rsidRPr="00D02AB0">
          <w:rPr>
            <w:rStyle w:val="Hyperlink"/>
            <w:noProof/>
          </w:rPr>
          <w:t>Table 36: Attributes of element</w:t>
        </w:r>
        <w:r w:rsidR="007E2D34" w:rsidRPr="00D02AB0">
          <w:rPr>
            <w:rStyle w:val="Hyperlink"/>
            <w:rFonts w:ascii="Courier New" w:hAnsi="Courier New" w:cs="Courier New"/>
            <w:i/>
            <w:noProof/>
          </w:rPr>
          <w:t>&lt;spotweld/&gt;</w:t>
        </w:r>
        <w:r w:rsidR="007E2D34">
          <w:rPr>
            <w:noProof/>
            <w:webHidden/>
          </w:rPr>
          <w:tab/>
        </w:r>
        <w:r w:rsidR="007E2D34">
          <w:rPr>
            <w:noProof/>
            <w:webHidden/>
          </w:rPr>
          <w:fldChar w:fldCharType="begin"/>
        </w:r>
        <w:r w:rsidR="007E2D34">
          <w:rPr>
            <w:noProof/>
            <w:webHidden/>
          </w:rPr>
          <w:instrText xml:space="preserve"> PAGEREF _Toc27753811 \h </w:instrText>
        </w:r>
        <w:r w:rsidR="007E2D34">
          <w:rPr>
            <w:noProof/>
            <w:webHidden/>
          </w:rPr>
        </w:r>
        <w:r w:rsidR="007E2D34">
          <w:rPr>
            <w:noProof/>
            <w:webHidden/>
          </w:rPr>
          <w:fldChar w:fldCharType="separate"/>
        </w:r>
        <w:r w:rsidR="007E2D34">
          <w:rPr>
            <w:noProof/>
            <w:webHidden/>
          </w:rPr>
          <w:t>55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2" w:history="1">
        <w:r w:rsidR="007E2D34" w:rsidRPr="00D02AB0">
          <w:rPr>
            <w:rStyle w:val="Hyperlink"/>
            <w:noProof/>
          </w:rPr>
          <w:t>Table 37: Nested elements of</w:t>
        </w:r>
        <w:r w:rsidR="007E2D34" w:rsidRPr="00D02AB0">
          <w:rPr>
            <w:rStyle w:val="Hyperlink"/>
            <w:rFonts w:ascii="Courier New" w:hAnsi="Courier New" w:cs="Courier New"/>
            <w:i/>
            <w:noProof/>
          </w:rPr>
          <w:t xml:space="preserve"> &lt;connection_0d/&gt;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_Toc27753812 \h </w:instrText>
        </w:r>
        <w:r w:rsidR="007E2D34">
          <w:rPr>
            <w:noProof/>
            <w:webHidden/>
          </w:rPr>
        </w:r>
        <w:r w:rsidR="007E2D34">
          <w:rPr>
            <w:noProof/>
            <w:webHidden/>
          </w:rPr>
          <w:fldChar w:fldCharType="separate"/>
        </w:r>
        <w:r w:rsidR="007E2D34">
          <w:rPr>
            <w:noProof/>
            <w:webHidden/>
          </w:rPr>
          <w:t>56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3" w:history="1">
        <w:r w:rsidR="007E2D34" w:rsidRPr="00D02AB0">
          <w:rPr>
            <w:rStyle w:val="Hyperlink"/>
            <w:noProof/>
          </w:rPr>
          <w:t xml:space="preserve">Table 38: Attributes of element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_Toc27753813 \h </w:instrText>
        </w:r>
        <w:r w:rsidR="007E2D34">
          <w:rPr>
            <w:noProof/>
            <w:webHidden/>
          </w:rPr>
        </w:r>
        <w:r w:rsidR="007E2D34">
          <w:rPr>
            <w:noProof/>
            <w:webHidden/>
          </w:rPr>
          <w:fldChar w:fldCharType="separate"/>
        </w:r>
        <w:r w:rsidR="007E2D34">
          <w:rPr>
            <w:noProof/>
            <w:webHidden/>
          </w:rPr>
          <w:t>57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4" w:history="1">
        <w:r w:rsidR="007E2D34" w:rsidRPr="00D02AB0">
          <w:rPr>
            <w:rStyle w:val="Hyperlink"/>
            <w:noProof/>
          </w:rPr>
          <w:t xml:space="preserve">Table 39: Nested elements of element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_Toc27753814 \h </w:instrText>
        </w:r>
        <w:r w:rsidR="007E2D34">
          <w:rPr>
            <w:noProof/>
            <w:webHidden/>
          </w:rPr>
        </w:r>
        <w:r w:rsidR="007E2D34">
          <w:rPr>
            <w:noProof/>
            <w:webHidden/>
          </w:rPr>
          <w:fldChar w:fldCharType="separate"/>
        </w:r>
        <w:r w:rsidR="007E2D34">
          <w:rPr>
            <w:noProof/>
            <w:webHidden/>
          </w:rPr>
          <w:t>57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5" w:history="1">
        <w:r w:rsidR="007E2D34" w:rsidRPr="00D02AB0">
          <w:rPr>
            <w:rStyle w:val="Hyperlink"/>
            <w:noProof/>
          </w:rPr>
          <w:t xml:space="preserve">Table 40: Nested elements of </w:t>
        </w:r>
        <w:r w:rsidR="007E2D34" w:rsidRPr="00D02AB0">
          <w:rPr>
            <w:rStyle w:val="Hyperlink"/>
            <w:rFonts w:ascii="Courier New" w:hAnsi="Courier New" w:cs="Courier New"/>
            <w:i/>
            <w:noProof/>
          </w:rPr>
          <w:t>&lt;connection_0d/&gt;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_Toc27753815 \h </w:instrText>
        </w:r>
        <w:r w:rsidR="007E2D34">
          <w:rPr>
            <w:noProof/>
            <w:webHidden/>
          </w:rPr>
        </w:r>
        <w:r w:rsidR="007E2D34">
          <w:rPr>
            <w:noProof/>
            <w:webHidden/>
          </w:rPr>
          <w:fldChar w:fldCharType="separate"/>
        </w:r>
        <w:r w:rsidR="007E2D34">
          <w:rPr>
            <w:noProof/>
            <w:webHidden/>
          </w:rPr>
          <w:t>58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6" w:history="1">
        <w:r w:rsidR="007E2D34" w:rsidRPr="00D02AB0">
          <w:rPr>
            <w:rStyle w:val="Hyperlink"/>
            <w:noProof/>
          </w:rPr>
          <w:t xml:space="preserve">Table 41: Attributes of element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_Toc27753816 \h </w:instrText>
        </w:r>
        <w:r w:rsidR="007E2D34">
          <w:rPr>
            <w:noProof/>
            <w:webHidden/>
          </w:rPr>
        </w:r>
        <w:r w:rsidR="007E2D34">
          <w:rPr>
            <w:noProof/>
            <w:webHidden/>
          </w:rPr>
          <w:fldChar w:fldCharType="separate"/>
        </w:r>
        <w:r w:rsidR="007E2D34">
          <w:rPr>
            <w:noProof/>
            <w:webHidden/>
          </w:rPr>
          <w:t>59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7" w:history="1">
        <w:r w:rsidR="007E2D34" w:rsidRPr="00D02AB0">
          <w:rPr>
            <w:rStyle w:val="Hyperlink"/>
            <w:noProof/>
          </w:rPr>
          <w:t xml:space="preserve">Table 42: Nested elements of element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_Toc27753817 \h </w:instrText>
        </w:r>
        <w:r w:rsidR="007E2D34">
          <w:rPr>
            <w:noProof/>
            <w:webHidden/>
          </w:rPr>
        </w:r>
        <w:r w:rsidR="007E2D34">
          <w:rPr>
            <w:noProof/>
            <w:webHidden/>
          </w:rPr>
          <w:fldChar w:fldCharType="separate"/>
        </w:r>
        <w:r w:rsidR="007E2D34">
          <w:rPr>
            <w:noProof/>
            <w:webHidden/>
          </w:rPr>
          <w:t>59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8" w:history="1">
        <w:r w:rsidR="007E2D34" w:rsidRPr="00D02AB0">
          <w:rPr>
            <w:rStyle w:val="Hyperlink"/>
            <w:noProof/>
          </w:rPr>
          <w:t xml:space="preserve">Table 43: Attributes of element </w:t>
        </w:r>
        <w:r w:rsidR="007E2D34" w:rsidRPr="00D02AB0">
          <w:rPr>
            <w:rStyle w:val="Hyperlink"/>
            <w:rFonts w:ascii="Courier New" w:hAnsi="Courier New" w:cs="Courier New"/>
            <w:i/>
            <w:noProof/>
          </w:rPr>
          <w:t>&lt;blind/&gt;</w:t>
        </w:r>
        <w:r w:rsidR="007E2D34">
          <w:rPr>
            <w:noProof/>
            <w:webHidden/>
          </w:rPr>
          <w:tab/>
        </w:r>
        <w:r w:rsidR="007E2D34">
          <w:rPr>
            <w:noProof/>
            <w:webHidden/>
          </w:rPr>
          <w:fldChar w:fldCharType="begin"/>
        </w:r>
        <w:r w:rsidR="007E2D34">
          <w:rPr>
            <w:noProof/>
            <w:webHidden/>
          </w:rPr>
          <w:instrText xml:space="preserve"> PAGEREF _Toc27753818 \h </w:instrText>
        </w:r>
        <w:r w:rsidR="007E2D34">
          <w:rPr>
            <w:noProof/>
            <w:webHidden/>
          </w:rPr>
        </w:r>
        <w:r w:rsidR="007E2D34">
          <w:rPr>
            <w:noProof/>
            <w:webHidden/>
          </w:rPr>
          <w:fldChar w:fldCharType="separate"/>
        </w:r>
        <w:r w:rsidR="007E2D34">
          <w:rPr>
            <w:noProof/>
            <w:webHidden/>
          </w:rPr>
          <w:t>60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19" w:history="1">
        <w:r w:rsidR="007E2D34" w:rsidRPr="00D02AB0">
          <w:rPr>
            <w:rStyle w:val="Hyperlink"/>
            <w:noProof/>
          </w:rPr>
          <w:t xml:space="preserve">Table 44: Attributes of element </w:t>
        </w:r>
        <w:r w:rsidR="007E2D34" w:rsidRPr="00D02AB0">
          <w:rPr>
            <w:rStyle w:val="Hyperlink"/>
            <w:rFonts w:ascii="Courier New" w:hAnsi="Courier New" w:cs="Courier New"/>
            <w:i/>
            <w:noProof/>
          </w:rPr>
          <w:t>&lt;self_piercing/&gt;</w:t>
        </w:r>
        <w:r w:rsidR="007E2D34">
          <w:rPr>
            <w:noProof/>
            <w:webHidden/>
          </w:rPr>
          <w:tab/>
        </w:r>
        <w:r w:rsidR="007E2D34">
          <w:rPr>
            <w:noProof/>
            <w:webHidden/>
          </w:rPr>
          <w:fldChar w:fldCharType="begin"/>
        </w:r>
        <w:r w:rsidR="007E2D34">
          <w:rPr>
            <w:noProof/>
            <w:webHidden/>
          </w:rPr>
          <w:instrText xml:space="preserve"> PAGEREF _Toc27753819 \h </w:instrText>
        </w:r>
        <w:r w:rsidR="007E2D34">
          <w:rPr>
            <w:noProof/>
            <w:webHidden/>
          </w:rPr>
        </w:r>
        <w:r w:rsidR="007E2D34">
          <w:rPr>
            <w:noProof/>
            <w:webHidden/>
          </w:rPr>
          <w:fldChar w:fldCharType="separate"/>
        </w:r>
        <w:r w:rsidR="007E2D34">
          <w:rPr>
            <w:noProof/>
            <w:webHidden/>
          </w:rPr>
          <w:t>64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0" w:history="1">
        <w:r w:rsidR="007E2D34" w:rsidRPr="00D02AB0">
          <w:rPr>
            <w:rStyle w:val="Hyperlink"/>
            <w:noProof/>
          </w:rPr>
          <w:t>Table 45: Pictures of all Solid Rivets</w:t>
        </w:r>
        <w:r w:rsidR="007E2D34">
          <w:rPr>
            <w:noProof/>
            <w:webHidden/>
          </w:rPr>
          <w:tab/>
        </w:r>
        <w:r w:rsidR="007E2D34">
          <w:rPr>
            <w:noProof/>
            <w:webHidden/>
          </w:rPr>
          <w:fldChar w:fldCharType="begin"/>
        </w:r>
        <w:r w:rsidR="007E2D34">
          <w:rPr>
            <w:noProof/>
            <w:webHidden/>
          </w:rPr>
          <w:instrText xml:space="preserve"> PAGEREF _Toc27753820 \h </w:instrText>
        </w:r>
        <w:r w:rsidR="007E2D34">
          <w:rPr>
            <w:noProof/>
            <w:webHidden/>
          </w:rPr>
        </w:r>
        <w:r w:rsidR="007E2D34">
          <w:rPr>
            <w:noProof/>
            <w:webHidden/>
          </w:rPr>
          <w:fldChar w:fldCharType="separate"/>
        </w:r>
        <w:r w:rsidR="007E2D34">
          <w:rPr>
            <w:noProof/>
            <w:webHidden/>
          </w:rPr>
          <w:t>65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1" w:history="1">
        <w:r w:rsidR="007E2D34" w:rsidRPr="00D02AB0">
          <w:rPr>
            <w:rStyle w:val="Hyperlink"/>
            <w:noProof/>
          </w:rPr>
          <w:t xml:space="preserve">Table 46: Attributes of element </w:t>
        </w:r>
        <w:r w:rsidR="007E2D34" w:rsidRPr="00D02AB0">
          <w:rPr>
            <w:rStyle w:val="Hyperlink"/>
            <w:rFonts w:ascii="Courier New" w:hAnsi="Courier New" w:cs="Courier New"/>
            <w:i/>
            <w:noProof/>
          </w:rPr>
          <w:t>&lt;solid/&gt;</w:t>
        </w:r>
        <w:r w:rsidR="007E2D34">
          <w:rPr>
            <w:noProof/>
            <w:webHidden/>
          </w:rPr>
          <w:tab/>
        </w:r>
        <w:r w:rsidR="007E2D34">
          <w:rPr>
            <w:noProof/>
            <w:webHidden/>
          </w:rPr>
          <w:fldChar w:fldCharType="begin"/>
        </w:r>
        <w:r w:rsidR="007E2D34">
          <w:rPr>
            <w:noProof/>
            <w:webHidden/>
          </w:rPr>
          <w:instrText xml:space="preserve"> PAGEREF _Toc27753821 \h </w:instrText>
        </w:r>
        <w:r w:rsidR="007E2D34">
          <w:rPr>
            <w:noProof/>
            <w:webHidden/>
          </w:rPr>
        </w:r>
        <w:r w:rsidR="007E2D34">
          <w:rPr>
            <w:noProof/>
            <w:webHidden/>
          </w:rPr>
          <w:fldChar w:fldCharType="separate"/>
        </w:r>
        <w:r w:rsidR="007E2D34">
          <w:rPr>
            <w:noProof/>
            <w:webHidden/>
          </w:rPr>
          <w:t>66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2" w:history="1">
        <w:r w:rsidR="007E2D34" w:rsidRPr="00D02AB0">
          <w:rPr>
            <w:rStyle w:val="Hyperlink"/>
            <w:noProof/>
          </w:rPr>
          <w:t xml:space="preserve">Table 47: Attributes of element </w:t>
        </w:r>
        <w:r w:rsidR="007E2D34" w:rsidRPr="00D02AB0">
          <w:rPr>
            <w:rStyle w:val="Hyperlink"/>
            <w:rFonts w:ascii="Courier New" w:hAnsi="Courier New" w:cs="Courier New"/>
            <w:i/>
            <w:noProof/>
          </w:rPr>
          <w:t>&lt;swop/&gt;</w:t>
        </w:r>
        <w:r w:rsidR="007E2D34">
          <w:rPr>
            <w:noProof/>
            <w:webHidden/>
          </w:rPr>
          <w:tab/>
        </w:r>
        <w:r w:rsidR="007E2D34">
          <w:rPr>
            <w:noProof/>
            <w:webHidden/>
          </w:rPr>
          <w:fldChar w:fldCharType="begin"/>
        </w:r>
        <w:r w:rsidR="007E2D34">
          <w:rPr>
            <w:noProof/>
            <w:webHidden/>
          </w:rPr>
          <w:instrText xml:space="preserve"> PAGEREF _Toc27753822 \h </w:instrText>
        </w:r>
        <w:r w:rsidR="007E2D34">
          <w:rPr>
            <w:noProof/>
            <w:webHidden/>
          </w:rPr>
        </w:r>
        <w:r w:rsidR="007E2D34">
          <w:rPr>
            <w:noProof/>
            <w:webHidden/>
          </w:rPr>
          <w:fldChar w:fldCharType="separate"/>
        </w:r>
        <w:r w:rsidR="007E2D34">
          <w:rPr>
            <w:noProof/>
            <w:webHidden/>
          </w:rPr>
          <w:t>68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3" w:history="1">
        <w:r w:rsidR="007E2D34" w:rsidRPr="00D02AB0">
          <w:rPr>
            <w:rStyle w:val="Hyperlink"/>
            <w:noProof/>
          </w:rPr>
          <w:t xml:space="preserve">Table 48: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_Toc27753823 \h </w:instrText>
        </w:r>
        <w:r w:rsidR="007E2D34">
          <w:rPr>
            <w:noProof/>
            <w:webHidden/>
          </w:rPr>
        </w:r>
        <w:r w:rsidR="007E2D34">
          <w:rPr>
            <w:noProof/>
            <w:webHidden/>
          </w:rPr>
          <w:fldChar w:fldCharType="separate"/>
        </w:r>
        <w:r w:rsidR="007E2D34">
          <w:rPr>
            <w:noProof/>
            <w:webHidden/>
          </w:rPr>
          <w:t>74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4" w:history="1">
        <w:r w:rsidR="007E2D34" w:rsidRPr="00D02AB0">
          <w:rPr>
            <w:rStyle w:val="Hyperlink"/>
            <w:noProof/>
          </w:rPr>
          <w:t xml:space="preserve">Table 49: Attributes of element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_Toc27753824 \h </w:instrText>
        </w:r>
        <w:r w:rsidR="007E2D34">
          <w:rPr>
            <w:noProof/>
            <w:webHidden/>
          </w:rPr>
        </w:r>
        <w:r w:rsidR="007E2D34">
          <w:rPr>
            <w:noProof/>
            <w:webHidden/>
          </w:rPr>
          <w:fldChar w:fldCharType="separate"/>
        </w:r>
        <w:r w:rsidR="007E2D34">
          <w:rPr>
            <w:noProof/>
            <w:webHidden/>
          </w:rPr>
          <w:t>75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5" w:history="1">
        <w:r w:rsidR="007E2D34" w:rsidRPr="00D02AB0">
          <w:rPr>
            <w:rStyle w:val="Hyperlink"/>
            <w:noProof/>
          </w:rPr>
          <w:t xml:space="preserve">Table 52: Nested elements of element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_Toc27753825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6" w:history="1">
        <w:r w:rsidR="007E2D34" w:rsidRPr="00D02AB0">
          <w:rPr>
            <w:rStyle w:val="Hyperlink"/>
            <w:noProof/>
          </w:rPr>
          <w:t xml:space="preserve">Table 53: Attributes of element </w:t>
        </w:r>
        <w:r w:rsidR="007E2D34" w:rsidRPr="00D02AB0">
          <w:rPr>
            <w:rStyle w:val="Hyperlink"/>
            <w:rFonts w:ascii="Courier New" w:hAnsi="Courier New" w:cs="Courier New"/>
            <w:i/>
            <w:noProof/>
          </w:rPr>
          <w:t>&lt;washer/&gt;</w:t>
        </w:r>
        <w:r w:rsidR="007E2D34">
          <w:rPr>
            <w:noProof/>
            <w:webHidden/>
          </w:rPr>
          <w:tab/>
        </w:r>
        <w:r w:rsidR="007E2D34">
          <w:rPr>
            <w:noProof/>
            <w:webHidden/>
          </w:rPr>
          <w:fldChar w:fldCharType="begin"/>
        </w:r>
        <w:r w:rsidR="007E2D34">
          <w:rPr>
            <w:noProof/>
            <w:webHidden/>
          </w:rPr>
          <w:instrText xml:space="preserve"> PAGEREF _Toc27753826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7" w:history="1">
        <w:r w:rsidR="007E2D34" w:rsidRPr="00D02AB0">
          <w:rPr>
            <w:rStyle w:val="Hyperlink"/>
            <w:noProof/>
          </w:rPr>
          <w:t xml:space="preserve">Table 54: Attributes of element </w:t>
        </w:r>
        <w:r w:rsidR="007E2D34" w:rsidRPr="00D02AB0">
          <w:rPr>
            <w:rStyle w:val="Hyperlink"/>
            <w:rFonts w:ascii="Courier New" w:hAnsi="Courier New" w:cs="Courier New"/>
            <w:i/>
            <w:noProof/>
          </w:rPr>
          <w:t>&lt;nut/&gt;</w:t>
        </w:r>
        <w:r w:rsidR="007E2D34">
          <w:rPr>
            <w:noProof/>
            <w:webHidden/>
          </w:rPr>
          <w:tab/>
        </w:r>
        <w:r w:rsidR="007E2D34">
          <w:rPr>
            <w:noProof/>
            <w:webHidden/>
          </w:rPr>
          <w:fldChar w:fldCharType="begin"/>
        </w:r>
        <w:r w:rsidR="007E2D34">
          <w:rPr>
            <w:noProof/>
            <w:webHidden/>
          </w:rPr>
          <w:instrText xml:space="preserve"> PAGEREF _Toc27753827 \h </w:instrText>
        </w:r>
        <w:r w:rsidR="007E2D34">
          <w:rPr>
            <w:noProof/>
            <w:webHidden/>
          </w:rPr>
        </w:r>
        <w:r w:rsidR="007E2D34">
          <w:rPr>
            <w:noProof/>
            <w:webHidden/>
          </w:rPr>
          <w:fldChar w:fldCharType="separate"/>
        </w:r>
        <w:r w:rsidR="007E2D34">
          <w:rPr>
            <w:noProof/>
            <w:webHidden/>
          </w:rPr>
          <w:t>77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8" w:history="1">
        <w:r w:rsidR="007E2D34" w:rsidRPr="00D02AB0">
          <w:rPr>
            <w:rStyle w:val="Hyperlink"/>
            <w:noProof/>
          </w:rPr>
          <w:t xml:space="preserve">Table 55: Nested elements of element </w:t>
        </w:r>
        <w:r w:rsidR="007E2D34" w:rsidRPr="00D02AB0">
          <w:rPr>
            <w:rStyle w:val="Hyperlink"/>
            <w:rFonts w:ascii="Courier New" w:hAnsi="Courier New" w:cs="Courier New"/>
            <w:i/>
            <w:noProof/>
          </w:rPr>
          <w:t>&lt;nut/&gt;</w:t>
        </w:r>
        <w:r w:rsidR="007E2D34">
          <w:rPr>
            <w:noProof/>
            <w:webHidden/>
          </w:rPr>
          <w:tab/>
        </w:r>
        <w:r w:rsidR="007E2D34">
          <w:rPr>
            <w:noProof/>
            <w:webHidden/>
          </w:rPr>
          <w:fldChar w:fldCharType="begin"/>
        </w:r>
        <w:r w:rsidR="007E2D34">
          <w:rPr>
            <w:noProof/>
            <w:webHidden/>
          </w:rPr>
          <w:instrText xml:space="preserve"> PAGEREF _Toc27753828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29" w:history="1">
        <w:r w:rsidR="007E2D34" w:rsidRPr="00D02AB0">
          <w:rPr>
            <w:rStyle w:val="Hyperlink"/>
            <w:noProof/>
          </w:rPr>
          <w:t xml:space="preserve">Table 56: Attributes of element </w:t>
        </w:r>
        <w:r w:rsidR="007E2D34" w:rsidRPr="00D02AB0">
          <w:rPr>
            <w:rStyle w:val="Hyperlink"/>
            <w:rFonts w:ascii="Courier New" w:hAnsi="Courier New" w:cs="Courier New"/>
            <w:i/>
            <w:noProof/>
          </w:rPr>
          <w:t>&lt;bolt/&gt;</w:t>
        </w:r>
        <w:r w:rsidR="007E2D34">
          <w:rPr>
            <w:noProof/>
            <w:webHidden/>
          </w:rPr>
          <w:tab/>
        </w:r>
        <w:r w:rsidR="007E2D34">
          <w:rPr>
            <w:noProof/>
            <w:webHidden/>
          </w:rPr>
          <w:fldChar w:fldCharType="begin"/>
        </w:r>
        <w:r w:rsidR="007E2D34">
          <w:rPr>
            <w:noProof/>
            <w:webHidden/>
          </w:rPr>
          <w:instrText xml:space="preserve"> PAGEREF _Toc27753829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0" w:history="1">
        <w:r w:rsidR="007E2D34" w:rsidRPr="00D02AB0">
          <w:rPr>
            <w:rStyle w:val="Hyperlink"/>
            <w:noProof/>
          </w:rPr>
          <w:t xml:space="preserve">Table 57: Nested elements of element </w:t>
        </w:r>
        <w:r w:rsidR="007E2D34" w:rsidRPr="00D02AB0">
          <w:rPr>
            <w:rStyle w:val="Hyperlink"/>
            <w:rFonts w:ascii="Courier New" w:hAnsi="Courier New" w:cs="Courier New"/>
            <w:i/>
            <w:noProof/>
          </w:rPr>
          <w:t>&lt;bolt/&gt;</w:t>
        </w:r>
        <w:r w:rsidR="007E2D34">
          <w:rPr>
            <w:noProof/>
            <w:webHidden/>
          </w:rPr>
          <w:tab/>
        </w:r>
        <w:r w:rsidR="007E2D34">
          <w:rPr>
            <w:noProof/>
            <w:webHidden/>
          </w:rPr>
          <w:fldChar w:fldCharType="begin"/>
        </w:r>
        <w:r w:rsidR="007E2D34">
          <w:rPr>
            <w:noProof/>
            <w:webHidden/>
          </w:rPr>
          <w:instrText xml:space="preserve"> PAGEREF _Toc27753830 \h </w:instrText>
        </w:r>
        <w:r w:rsidR="007E2D34">
          <w:rPr>
            <w:noProof/>
            <w:webHidden/>
          </w:rPr>
        </w:r>
        <w:r w:rsidR="007E2D34">
          <w:rPr>
            <w:noProof/>
            <w:webHidden/>
          </w:rPr>
          <w:fldChar w:fldCharType="separate"/>
        </w:r>
        <w:r w:rsidR="007E2D34">
          <w:rPr>
            <w:noProof/>
            <w:webHidden/>
          </w:rPr>
          <w:t>79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1" w:history="1">
        <w:r w:rsidR="007E2D34" w:rsidRPr="00D02AB0">
          <w:rPr>
            <w:rStyle w:val="Hyperlink"/>
            <w:noProof/>
          </w:rPr>
          <w:t xml:space="preserve">Table 58: Attributes of element </w:t>
        </w:r>
        <w:r w:rsidR="007E2D34" w:rsidRPr="00D02AB0">
          <w:rPr>
            <w:rStyle w:val="Hyperlink"/>
            <w:rFonts w:ascii="Courier New" w:hAnsi="Courier New" w:cs="Courier New"/>
            <w:i/>
            <w:noProof/>
          </w:rPr>
          <w:t>&lt;screw/&gt;</w:t>
        </w:r>
        <w:r w:rsidR="007E2D34">
          <w:rPr>
            <w:noProof/>
            <w:webHidden/>
          </w:rPr>
          <w:tab/>
        </w:r>
        <w:r w:rsidR="007E2D34">
          <w:rPr>
            <w:noProof/>
            <w:webHidden/>
          </w:rPr>
          <w:fldChar w:fldCharType="begin"/>
        </w:r>
        <w:r w:rsidR="007E2D34">
          <w:rPr>
            <w:noProof/>
            <w:webHidden/>
          </w:rPr>
          <w:instrText xml:space="preserve"> PAGEREF _Toc27753831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2" w:history="1">
        <w:r w:rsidR="007E2D34" w:rsidRPr="00D02AB0">
          <w:rPr>
            <w:rStyle w:val="Hyperlink"/>
            <w:noProof/>
          </w:rPr>
          <w:t xml:space="preserve">Table 59: Nested elements of element </w:t>
        </w:r>
        <w:r w:rsidR="007E2D34" w:rsidRPr="00D02AB0">
          <w:rPr>
            <w:rStyle w:val="Hyperlink"/>
            <w:rFonts w:ascii="Courier New" w:hAnsi="Courier New" w:cs="Courier New"/>
            <w:i/>
            <w:noProof/>
          </w:rPr>
          <w:t>&lt;screw/&gt;</w:t>
        </w:r>
        <w:r w:rsidR="007E2D34">
          <w:rPr>
            <w:noProof/>
            <w:webHidden/>
          </w:rPr>
          <w:tab/>
        </w:r>
        <w:r w:rsidR="007E2D34">
          <w:rPr>
            <w:noProof/>
            <w:webHidden/>
          </w:rPr>
          <w:fldChar w:fldCharType="begin"/>
        </w:r>
        <w:r w:rsidR="007E2D34">
          <w:rPr>
            <w:noProof/>
            <w:webHidden/>
          </w:rPr>
          <w:instrText xml:space="preserve"> PAGEREF _Toc27753832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3" w:history="1">
        <w:r w:rsidR="007E2D34" w:rsidRPr="00D02AB0">
          <w:rPr>
            <w:rStyle w:val="Hyperlink"/>
            <w:noProof/>
          </w:rPr>
          <w:t xml:space="preserve">Table 60: Attributes of element </w:t>
        </w:r>
        <w:r w:rsidR="007E2D34" w:rsidRPr="00D02AB0">
          <w:rPr>
            <w:rStyle w:val="Hyperlink"/>
            <w:rFonts w:ascii="Courier New" w:hAnsi="Courier New" w:cs="Courier New"/>
            <w:i/>
            <w:noProof/>
          </w:rPr>
          <w:t>&lt;flow_drilled/&gt;</w:t>
        </w:r>
        <w:r w:rsidR="007E2D34">
          <w:rPr>
            <w:noProof/>
            <w:webHidden/>
          </w:rPr>
          <w:tab/>
        </w:r>
        <w:r w:rsidR="007E2D34">
          <w:rPr>
            <w:noProof/>
            <w:webHidden/>
          </w:rPr>
          <w:fldChar w:fldCharType="begin"/>
        </w:r>
        <w:r w:rsidR="007E2D34">
          <w:rPr>
            <w:noProof/>
            <w:webHidden/>
          </w:rPr>
          <w:instrText xml:space="preserve"> PAGEREF _Toc27753833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4" w:history="1">
        <w:r w:rsidR="007E2D34" w:rsidRPr="00D02AB0">
          <w:rPr>
            <w:rStyle w:val="Hyperlink"/>
            <w:noProof/>
          </w:rPr>
          <w:t xml:space="preserve">Table 59: Nested elements of </w:t>
        </w:r>
        <w:r w:rsidR="007E2D34" w:rsidRPr="00D02AB0">
          <w:rPr>
            <w:rStyle w:val="Hyperlink"/>
            <w:rFonts w:ascii="Courier New" w:hAnsi="Courier New" w:cs="Courier New"/>
            <w:i/>
            <w:noProof/>
          </w:rPr>
          <w:t>&lt;connection_0d&gt;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&lt;gumdrop/&gt;</w:t>
        </w:r>
        <w:r w:rsidR="007E2D34">
          <w:rPr>
            <w:noProof/>
            <w:webHidden/>
          </w:rPr>
          <w:tab/>
        </w:r>
        <w:r w:rsidR="007E2D34">
          <w:rPr>
            <w:noProof/>
            <w:webHidden/>
          </w:rPr>
          <w:fldChar w:fldCharType="begin"/>
        </w:r>
        <w:r w:rsidR="007E2D34">
          <w:rPr>
            <w:noProof/>
            <w:webHidden/>
          </w:rPr>
          <w:instrText xml:space="preserve"> PAGEREF _Toc27753834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5" w:history="1">
        <w:r w:rsidR="007E2D34" w:rsidRPr="00D02AB0">
          <w:rPr>
            <w:rStyle w:val="Hyperlink"/>
            <w:noProof/>
          </w:rPr>
          <w:t xml:space="preserve">Table 60: Attributes of element </w:t>
        </w:r>
        <w:r w:rsidR="007E2D34" w:rsidRPr="00D02AB0">
          <w:rPr>
            <w:rStyle w:val="Hyperlink"/>
            <w:rFonts w:ascii="Courier New" w:hAnsi="Courier New" w:cs="Courier New"/>
            <w:i/>
            <w:noProof/>
          </w:rPr>
          <w:t>&lt;gumdrop/&gt;</w:t>
        </w:r>
        <w:r w:rsidR="007E2D34">
          <w:rPr>
            <w:noProof/>
            <w:webHidden/>
          </w:rPr>
          <w:tab/>
        </w:r>
        <w:r w:rsidR="007E2D34">
          <w:rPr>
            <w:noProof/>
            <w:webHidden/>
          </w:rPr>
          <w:fldChar w:fldCharType="begin"/>
        </w:r>
        <w:r w:rsidR="007E2D34">
          <w:rPr>
            <w:noProof/>
            <w:webHidden/>
          </w:rPr>
          <w:instrText xml:space="preserve"> PAGEREF _Toc27753835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6" w:history="1">
        <w:r w:rsidR="007E2D34" w:rsidRPr="00D02AB0">
          <w:rPr>
            <w:rStyle w:val="Hyperlink"/>
            <w:noProof/>
          </w:rPr>
          <w:t xml:space="preserve">Table 61: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_Toc27753836 \h </w:instrText>
        </w:r>
        <w:r w:rsidR="007E2D34">
          <w:rPr>
            <w:noProof/>
            <w:webHidden/>
          </w:rPr>
        </w:r>
        <w:r w:rsidR="007E2D34">
          <w:rPr>
            <w:noProof/>
            <w:webHidden/>
          </w:rPr>
          <w:fldChar w:fldCharType="separate"/>
        </w:r>
        <w:r w:rsidR="007E2D34">
          <w:rPr>
            <w:noProof/>
            <w:webHidden/>
          </w:rPr>
          <w:t>89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7" w:history="1">
        <w:r w:rsidR="007E2D34" w:rsidRPr="00D02AB0">
          <w:rPr>
            <w:rStyle w:val="Hyperlink"/>
            <w:noProof/>
          </w:rPr>
          <w:t xml:space="preserve">Table 62: Attributes of element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_Toc27753837 \h </w:instrText>
        </w:r>
        <w:r w:rsidR="007E2D34">
          <w:rPr>
            <w:noProof/>
            <w:webHidden/>
          </w:rPr>
        </w:r>
        <w:r w:rsidR="007E2D34">
          <w:rPr>
            <w:noProof/>
            <w:webHidden/>
          </w:rPr>
          <w:fldChar w:fldCharType="separate"/>
        </w:r>
        <w:r w:rsidR="007E2D34">
          <w:rPr>
            <w:noProof/>
            <w:webHidden/>
          </w:rPr>
          <w:t>89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8" w:history="1">
        <w:r w:rsidR="007E2D34" w:rsidRPr="00D02AB0">
          <w:rPr>
            <w:rStyle w:val="Hyperlink"/>
            <w:noProof/>
          </w:rPr>
          <w:t xml:space="preserve">Table 63: Nested elements of element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_Toc27753838 \h </w:instrText>
        </w:r>
        <w:r w:rsidR="007E2D34">
          <w:rPr>
            <w:noProof/>
            <w:webHidden/>
          </w:rPr>
        </w:r>
        <w:r w:rsidR="007E2D34">
          <w:rPr>
            <w:noProof/>
            <w:webHidden/>
          </w:rPr>
          <w:fldChar w:fldCharType="separate"/>
        </w:r>
        <w:r w:rsidR="007E2D34">
          <w:rPr>
            <w:noProof/>
            <w:webHidden/>
          </w:rPr>
          <w:t>90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39" w:history="1">
        <w:r w:rsidR="007E2D34" w:rsidRPr="00D02AB0">
          <w:rPr>
            <w:rStyle w:val="Hyperlink"/>
            <w:noProof/>
          </w:rPr>
          <w:t xml:space="preserve">Table 64: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&lt;heat_stake/&gt;</w:t>
        </w:r>
        <w:r w:rsidR="007E2D34">
          <w:rPr>
            <w:noProof/>
            <w:webHidden/>
          </w:rPr>
          <w:tab/>
        </w:r>
        <w:r w:rsidR="007E2D34">
          <w:rPr>
            <w:noProof/>
            <w:webHidden/>
          </w:rPr>
          <w:fldChar w:fldCharType="begin"/>
        </w:r>
        <w:r w:rsidR="007E2D34">
          <w:rPr>
            <w:noProof/>
            <w:webHidden/>
          </w:rPr>
          <w:instrText xml:space="preserve"> PAGEREF _Toc27753839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0" w:history="1">
        <w:r w:rsidR="007E2D34" w:rsidRPr="00D02AB0">
          <w:rPr>
            <w:rStyle w:val="Hyperlink"/>
            <w:noProof/>
          </w:rPr>
          <w:t xml:space="preserve">Table 65: Attributes of element </w:t>
        </w:r>
        <w:r w:rsidR="007E2D34" w:rsidRPr="00D02AB0">
          <w:rPr>
            <w:rStyle w:val="Hyperlink"/>
            <w:rFonts w:ascii="Courier New" w:hAnsi="Courier New" w:cs="Courier New"/>
            <w:i/>
            <w:noProof/>
          </w:rPr>
          <w:t>&lt;heat_stake/&gt;</w:t>
        </w:r>
        <w:r w:rsidR="007E2D34">
          <w:rPr>
            <w:noProof/>
            <w:webHidden/>
          </w:rPr>
          <w:tab/>
        </w:r>
        <w:r w:rsidR="007E2D34">
          <w:rPr>
            <w:noProof/>
            <w:webHidden/>
          </w:rPr>
          <w:fldChar w:fldCharType="begin"/>
        </w:r>
        <w:r w:rsidR="007E2D34">
          <w:rPr>
            <w:noProof/>
            <w:webHidden/>
          </w:rPr>
          <w:instrText xml:space="preserve"> PAGEREF _Toc27753840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1" w:history="1">
        <w:r w:rsidR="007E2D34" w:rsidRPr="00D02AB0">
          <w:rPr>
            <w:rStyle w:val="Hyperlink"/>
            <w:noProof/>
          </w:rPr>
          <w:t xml:space="preserve">Table 66: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_Toc27753841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2" w:history="1">
        <w:r w:rsidR="007E2D34" w:rsidRPr="00D02AB0">
          <w:rPr>
            <w:rStyle w:val="Hyperlink"/>
            <w:noProof/>
          </w:rPr>
          <w:t xml:space="preserve">Table 67: Attributes of element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_Toc27753842 \h </w:instrText>
        </w:r>
        <w:r w:rsidR="007E2D34">
          <w:rPr>
            <w:noProof/>
            <w:webHidden/>
          </w:rPr>
        </w:r>
        <w:r w:rsidR="007E2D34">
          <w:rPr>
            <w:noProof/>
            <w:webHidden/>
          </w:rPr>
          <w:fldChar w:fldCharType="separate"/>
        </w:r>
        <w:r w:rsidR="007E2D34">
          <w:rPr>
            <w:noProof/>
            <w:webHidden/>
          </w:rPr>
          <w:t>94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3" w:history="1">
        <w:r w:rsidR="007E2D34" w:rsidRPr="00D02AB0">
          <w:rPr>
            <w:rStyle w:val="Hyperlink"/>
            <w:noProof/>
          </w:rPr>
          <w:t xml:space="preserve">Table 68: Nested elements of element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_Toc27753843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4" w:history="1">
        <w:r w:rsidR="007E2D34" w:rsidRPr="00D02AB0">
          <w:rPr>
            <w:rStyle w:val="Hyperlink"/>
            <w:noProof/>
          </w:rPr>
          <w:t xml:space="preserve">Table 69: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_Toc27753844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5" w:history="1">
        <w:r w:rsidR="007E2D34" w:rsidRPr="00D02AB0">
          <w:rPr>
            <w:rStyle w:val="Hyperlink"/>
            <w:noProof/>
          </w:rPr>
          <w:t xml:space="preserve">Table 70: Attributes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_Toc27753845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6" w:history="1">
        <w:r w:rsidR="007E2D34" w:rsidRPr="00D02AB0">
          <w:rPr>
            <w:rStyle w:val="Hyperlink"/>
            <w:noProof/>
          </w:rPr>
          <w:t xml:space="preserve">Table 73: Nested elements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_Toc27753846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7" w:history="1">
        <w:r w:rsidR="007E2D34" w:rsidRPr="00D02AB0">
          <w:rPr>
            <w:rStyle w:val="Hyperlink"/>
            <w:noProof/>
          </w:rPr>
          <w:t xml:space="preserve">Table 72: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&lt;pin/&gt;</w:t>
        </w:r>
        <w:r w:rsidR="007E2D34">
          <w:rPr>
            <w:noProof/>
            <w:webHidden/>
          </w:rPr>
          <w:tab/>
        </w:r>
        <w:r w:rsidR="007E2D34">
          <w:rPr>
            <w:noProof/>
            <w:webHidden/>
          </w:rPr>
          <w:fldChar w:fldCharType="begin"/>
        </w:r>
        <w:r w:rsidR="007E2D34">
          <w:rPr>
            <w:noProof/>
            <w:webHidden/>
          </w:rPr>
          <w:instrText xml:space="preserve"> PAGEREF _Toc27753847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8" w:history="1">
        <w:r w:rsidR="007E2D34" w:rsidRPr="00D02AB0">
          <w:rPr>
            <w:rStyle w:val="Hyperlink"/>
            <w:noProof/>
          </w:rPr>
          <w:t xml:space="preserve">Table 72: Attributes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_Toc27753848 \h </w:instrText>
        </w:r>
        <w:r w:rsidR="007E2D34">
          <w:rPr>
            <w:noProof/>
            <w:webHidden/>
          </w:rPr>
        </w:r>
        <w:r w:rsidR="007E2D34">
          <w:rPr>
            <w:noProof/>
            <w:webHidden/>
          </w:rPr>
          <w:fldChar w:fldCharType="separate"/>
        </w:r>
        <w:r w:rsidR="007E2D34">
          <w:rPr>
            <w:noProof/>
            <w:webHidden/>
          </w:rPr>
          <w:t>99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49" w:history="1">
        <w:r w:rsidR="007E2D34" w:rsidRPr="00D02AB0">
          <w:rPr>
            <w:rStyle w:val="Hyperlink"/>
            <w:noProof/>
          </w:rPr>
          <w:t xml:space="preserve">Table 73: Nested elements of element </w:t>
        </w:r>
        <w:r w:rsidR="007E2D34" w:rsidRPr="00D02AB0">
          <w:rPr>
            <w:rStyle w:val="Hyperlink"/>
            <w:rFonts w:ascii="Courier New" w:hAnsi="Courier New" w:cs="Courier New"/>
            <w:i/>
            <w:noProof/>
          </w:rPr>
          <w:t>&lt;pin/&gt;</w:t>
        </w:r>
        <w:r w:rsidR="007E2D34">
          <w:rPr>
            <w:noProof/>
            <w:webHidden/>
          </w:rPr>
          <w:tab/>
        </w:r>
        <w:r w:rsidR="007E2D34">
          <w:rPr>
            <w:noProof/>
            <w:webHidden/>
          </w:rPr>
          <w:fldChar w:fldCharType="begin"/>
        </w:r>
        <w:r w:rsidR="007E2D34">
          <w:rPr>
            <w:noProof/>
            <w:webHidden/>
          </w:rPr>
          <w:instrText xml:space="preserve"> PAGEREF _Toc27753849 \h </w:instrText>
        </w:r>
        <w:r w:rsidR="007E2D34">
          <w:rPr>
            <w:noProof/>
            <w:webHidden/>
          </w:rPr>
        </w:r>
        <w:r w:rsidR="007E2D34">
          <w:rPr>
            <w:noProof/>
            <w:webHidden/>
          </w:rPr>
          <w:fldChar w:fldCharType="separate"/>
        </w:r>
        <w:r w:rsidR="007E2D34">
          <w:rPr>
            <w:noProof/>
            <w:webHidden/>
          </w:rPr>
          <w:t>99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0" w:history="1">
        <w:r w:rsidR="007E2D34" w:rsidRPr="00D02AB0">
          <w:rPr>
            <w:rStyle w:val="Hyperlink"/>
            <w:noProof/>
          </w:rPr>
          <w:t xml:space="preserve">Table 75: Attributes of element </w:t>
        </w:r>
        <w:r w:rsidR="007E2D34" w:rsidRPr="00D02AB0">
          <w:rPr>
            <w:rStyle w:val="Hyperlink"/>
            <w:rFonts w:ascii="Courier New" w:hAnsi="Courier New" w:cs="Courier New"/>
            <w:i/>
            <w:noProof/>
          </w:rPr>
          <w:t>&lt;self_clinching/&gt;</w:t>
        </w:r>
        <w:r w:rsidR="007E2D34">
          <w:rPr>
            <w:noProof/>
            <w:webHidden/>
          </w:rPr>
          <w:tab/>
        </w:r>
        <w:r w:rsidR="007E2D34">
          <w:rPr>
            <w:noProof/>
            <w:webHidden/>
          </w:rPr>
          <w:fldChar w:fldCharType="begin"/>
        </w:r>
        <w:r w:rsidR="007E2D34">
          <w:rPr>
            <w:noProof/>
            <w:webHidden/>
          </w:rPr>
          <w:instrText xml:space="preserve"> PAGEREF _Toc27753850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1" w:history="1">
        <w:r w:rsidR="007E2D34" w:rsidRPr="00D02AB0">
          <w:rPr>
            <w:rStyle w:val="Hyperlink"/>
            <w:noProof/>
          </w:rPr>
          <w:t xml:space="preserve">Table 74: Attributes of element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_Toc27753851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2" w:history="1">
        <w:r w:rsidR="007E2D34" w:rsidRPr="00D02AB0">
          <w:rPr>
            <w:rStyle w:val="Hyperlink"/>
            <w:noProof/>
          </w:rPr>
          <w:t xml:space="preserve">Table 75: Nested elements of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_Toc27753852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3" w:history="1">
        <w:r w:rsidR="007E2D34" w:rsidRPr="00D02AB0">
          <w:rPr>
            <w:rStyle w:val="Hyperlink"/>
            <w:noProof/>
          </w:rPr>
          <w:t xml:space="preserve">Table 76: Attributes of element </w:t>
        </w:r>
        <w:r w:rsidR="007E2D34" w:rsidRPr="00D02AB0">
          <w:rPr>
            <w:rStyle w:val="Hyperlink"/>
            <w:rFonts w:ascii="Courier New" w:hAnsi="Courier New" w:cs="Courier New"/>
            <w:i/>
            <w:noProof/>
          </w:rPr>
          <w:t>&lt;loc/&gt;</w:t>
        </w:r>
        <w:r w:rsidR="007E2D34">
          <w:rPr>
            <w:noProof/>
            <w:webHidden/>
          </w:rPr>
          <w:tab/>
        </w:r>
        <w:r w:rsidR="007E2D34">
          <w:rPr>
            <w:noProof/>
            <w:webHidden/>
          </w:rPr>
          <w:fldChar w:fldCharType="begin"/>
        </w:r>
        <w:r w:rsidR="007E2D34">
          <w:rPr>
            <w:noProof/>
            <w:webHidden/>
          </w:rPr>
          <w:instrText xml:space="preserve"> PAGEREF _Toc27753853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4" w:history="1">
        <w:r w:rsidR="007E2D34" w:rsidRPr="00D02AB0">
          <w:rPr>
            <w:rStyle w:val="Hyperlink"/>
            <w:noProof/>
          </w:rPr>
          <w:t xml:space="preserve">Table 77: Nested elements of element </w:t>
        </w:r>
        <w:r w:rsidR="007E2D34" w:rsidRPr="00D02AB0">
          <w:rPr>
            <w:rStyle w:val="Hyperlink"/>
            <w:rFonts w:ascii="Courier New" w:hAnsi="Courier New" w:cs="Courier New"/>
            <w:i/>
            <w:noProof/>
            <w:kern w:val="22"/>
          </w:rPr>
          <w:t>&lt;connection_1d/&gt;</w:t>
        </w:r>
        <w:r w:rsidR="007E2D34">
          <w:rPr>
            <w:noProof/>
            <w:webHidden/>
          </w:rPr>
          <w:tab/>
        </w:r>
        <w:r w:rsidR="007E2D34">
          <w:rPr>
            <w:noProof/>
            <w:webHidden/>
          </w:rPr>
          <w:fldChar w:fldCharType="begin"/>
        </w:r>
        <w:r w:rsidR="007E2D34">
          <w:rPr>
            <w:noProof/>
            <w:webHidden/>
          </w:rPr>
          <w:instrText xml:space="preserve"> PAGEREF _Toc27753854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5" w:history="1">
        <w:r w:rsidR="007E2D34" w:rsidRPr="00D02AB0">
          <w:rPr>
            <w:rStyle w:val="Hyperlink"/>
            <w:noProof/>
          </w:rPr>
          <w:t xml:space="preserve">Table 78: Attributes of element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_Toc27753855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6" w:history="1">
        <w:r w:rsidR="007E2D34" w:rsidRPr="00D02AB0">
          <w:rPr>
            <w:rStyle w:val="Hyperlink"/>
            <w:noProof/>
          </w:rPr>
          <w:t xml:space="preserve">Table 79: Nested elements of element </w:t>
        </w:r>
        <w:r w:rsidR="007E2D34" w:rsidRPr="00D02AB0">
          <w:rPr>
            <w:rStyle w:val="Hyperlink"/>
            <w:rFonts w:ascii="Courier New" w:hAnsi="Courier New" w:cs="Courier New"/>
            <w:i/>
            <w:noProof/>
            <w:kern w:val="22"/>
          </w:rPr>
          <w:t>&lt;seamweld/&gt;</w:t>
        </w:r>
        <w:r w:rsidR="007E2D34">
          <w:rPr>
            <w:noProof/>
            <w:webHidden/>
          </w:rPr>
          <w:tab/>
        </w:r>
        <w:r w:rsidR="007E2D34">
          <w:rPr>
            <w:noProof/>
            <w:webHidden/>
          </w:rPr>
          <w:fldChar w:fldCharType="begin"/>
        </w:r>
        <w:r w:rsidR="007E2D34">
          <w:rPr>
            <w:noProof/>
            <w:webHidden/>
          </w:rPr>
          <w:instrText xml:space="preserve"> PAGEREF _Toc27753856 \h </w:instrText>
        </w:r>
        <w:r w:rsidR="007E2D34">
          <w:rPr>
            <w:noProof/>
            <w:webHidden/>
          </w:rPr>
        </w:r>
        <w:r w:rsidR="007E2D34">
          <w:rPr>
            <w:noProof/>
            <w:webHidden/>
          </w:rPr>
          <w:fldChar w:fldCharType="separate"/>
        </w:r>
        <w:r w:rsidR="007E2D34">
          <w:rPr>
            <w:noProof/>
            <w:webHidden/>
          </w:rPr>
          <w:t>107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7" w:history="1">
        <w:r w:rsidR="007E2D34" w:rsidRPr="00D02AB0">
          <w:rPr>
            <w:rStyle w:val="Hyperlink"/>
            <w:noProof/>
          </w:rPr>
          <w:t xml:space="preserve">Table 80: Attributes of element </w:t>
        </w:r>
        <w:r w:rsidR="007E2D34" w:rsidRPr="00D02AB0">
          <w:rPr>
            <w:rStyle w:val="Hyperlink"/>
            <w:rFonts w:ascii="Courier New" w:hAnsi="Courier New" w:cs="Courier New"/>
            <w:i/>
            <w:noProof/>
            <w:kern w:val="22"/>
          </w:rPr>
          <w:t>&lt;subtype/&gt;</w:t>
        </w:r>
        <w:r w:rsidR="007E2D34">
          <w:rPr>
            <w:noProof/>
            <w:webHidden/>
          </w:rPr>
          <w:tab/>
        </w:r>
        <w:r w:rsidR="007E2D34">
          <w:rPr>
            <w:noProof/>
            <w:webHidden/>
          </w:rPr>
          <w:fldChar w:fldCharType="begin"/>
        </w:r>
        <w:r w:rsidR="007E2D34">
          <w:rPr>
            <w:noProof/>
            <w:webHidden/>
          </w:rPr>
          <w:instrText xml:space="preserve"> PAGEREF _Toc27753857 \h </w:instrText>
        </w:r>
        <w:r w:rsidR="007E2D34">
          <w:rPr>
            <w:noProof/>
            <w:webHidden/>
          </w:rPr>
        </w:r>
        <w:r w:rsidR="007E2D34">
          <w:rPr>
            <w:noProof/>
            <w:webHidden/>
          </w:rPr>
          <w:fldChar w:fldCharType="separate"/>
        </w:r>
        <w:r w:rsidR="007E2D34">
          <w:rPr>
            <w:noProof/>
            <w:webHidden/>
          </w:rPr>
          <w:t>108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8" w:history="1">
        <w:r w:rsidR="007E2D34" w:rsidRPr="00D02AB0">
          <w:rPr>
            <w:rStyle w:val="Hyperlink"/>
            <w:noProof/>
          </w:rPr>
          <w:t xml:space="preserve">Table 81: Nested elements of element </w:t>
        </w:r>
        <w:r w:rsidR="007E2D34" w:rsidRPr="00D02AB0">
          <w:rPr>
            <w:rStyle w:val="Hyperlink"/>
            <w:rFonts w:ascii="Courier New" w:hAnsi="Courier New" w:cs="Courier New"/>
            <w:i/>
            <w:noProof/>
            <w:kern w:val="22"/>
          </w:rPr>
          <w:t>&lt;subtype/&gt;</w:t>
        </w:r>
        <w:r w:rsidR="007E2D34">
          <w:rPr>
            <w:noProof/>
            <w:webHidden/>
          </w:rPr>
          <w:tab/>
        </w:r>
        <w:r w:rsidR="007E2D34">
          <w:rPr>
            <w:noProof/>
            <w:webHidden/>
          </w:rPr>
          <w:fldChar w:fldCharType="begin"/>
        </w:r>
        <w:r w:rsidR="007E2D34">
          <w:rPr>
            <w:noProof/>
            <w:webHidden/>
          </w:rPr>
          <w:instrText xml:space="preserve"> PAGEREF _Toc27753858 \h </w:instrText>
        </w:r>
        <w:r w:rsidR="007E2D34">
          <w:rPr>
            <w:noProof/>
            <w:webHidden/>
          </w:rPr>
        </w:r>
        <w:r w:rsidR="007E2D34">
          <w:rPr>
            <w:noProof/>
            <w:webHidden/>
          </w:rPr>
          <w:fldChar w:fldCharType="separate"/>
        </w:r>
        <w:r w:rsidR="007E2D34">
          <w:rPr>
            <w:noProof/>
            <w:webHidden/>
          </w:rPr>
          <w:t>108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59" w:history="1">
        <w:r w:rsidR="007E2D34" w:rsidRPr="00D02AB0">
          <w:rPr>
            <w:rStyle w:val="Hyperlink"/>
            <w:noProof/>
          </w:rPr>
          <w:t xml:space="preserve">Table 82: Attributes of element </w:t>
        </w:r>
        <w:r w:rsidR="007E2D34" w:rsidRPr="00D02AB0">
          <w:rPr>
            <w:rStyle w:val="Hyperlink"/>
            <w:rFonts w:ascii="Courier New" w:hAnsi="Courier New" w:cs="Courier New"/>
            <w:i/>
            <w:noProof/>
            <w:kern w:val="22"/>
          </w:rPr>
          <w:t>&lt;sheet_parameter/&gt;</w:t>
        </w:r>
        <w:r w:rsidR="007E2D34">
          <w:rPr>
            <w:noProof/>
            <w:webHidden/>
          </w:rPr>
          <w:tab/>
        </w:r>
        <w:r w:rsidR="007E2D34">
          <w:rPr>
            <w:noProof/>
            <w:webHidden/>
          </w:rPr>
          <w:fldChar w:fldCharType="begin"/>
        </w:r>
        <w:r w:rsidR="007E2D34">
          <w:rPr>
            <w:noProof/>
            <w:webHidden/>
          </w:rPr>
          <w:instrText xml:space="preserve"> PAGEREF _Toc27753859 \h </w:instrText>
        </w:r>
        <w:r w:rsidR="007E2D34">
          <w:rPr>
            <w:noProof/>
            <w:webHidden/>
          </w:rPr>
        </w:r>
        <w:r w:rsidR="007E2D34">
          <w:rPr>
            <w:noProof/>
            <w:webHidden/>
          </w:rPr>
          <w:fldChar w:fldCharType="separate"/>
        </w:r>
        <w:r w:rsidR="007E2D34">
          <w:rPr>
            <w:noProof/>
            <w:webHidden/>
          </w:rPr>
          <w:t>110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0" w:history="1">
        <w:r w:rsidR="007E2D34" w:rsidRPr="00D02AB0">
          <w:rPr>
            <w:rStyle w:val="Hyperlink"/>
            <w:noProof/>
          </w:rPr>
          <w:t xml:space="preserve">Table 83: Attributes of element </w:t>
        </w:r>
        <w:r w:rsidR="007E2D34" w:rsidRPr="00D02AB0">
          <w:rPr>
            <w:rStyle w:val="Hyperlink"/>
            <w:rFonts w:ascii="Courier New" w:hAnsi="Courier New" w:cs="Courier New"/>
            <w:i/>
            <w:noProof/>
            <w:kern w:val="22"/>
          </w:rPr>
          <w:t>&lt;weld_position/&gt;</w:t>
        </w:r>
        <w:r w:rsidR="007E2D34">
          <w:rPr>
            <w:noProof/>
            <w:webHidden/>
          </w:rPr>
          <w:tab/>
        </w:r>
        <w:r w:rsidR="007E2D34">
          <w:rPr>
            <w:noProof/>
            <w:webHidden/>
          </w:rPr>
          <w:fldChar w:fldCharType="begin"/>
        </w:r>
        <w:r w:rsidR="007E2D34">
          <w:rPr>
            <w:noProof/>
            <w:webHidden/>
          </w:rPr>
          <w:instrText xml:space="preserve"> PAGEREF _Toc27753860 \h </w:instrText>
        </w:r>
        <w:r w:rsidR="007E2D34">
          <w:rPr>
            <w:noProof/>
            <w:webHidden/>
          </w:rPr>
        </w:r>
        <w:r w:rsidR="007E2D34">
          <w:rPr>
            <w:noProof/>
            <w:webHidden/>
          </w:rPr>
          <w:fldChar w:fldCharType="separate"/>
        </w:r>
        <w:r w:rsidR="007E2D34">
          <w:rPr>
            <w:noProof/>
            <w:webHidden/>
          </w:rPr>
          <w:t>111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1" w:history="1">
        <w:r w:rsidR="007E2D34" w:rsidRPr="00D02AB0">
          <w:rPr>
            <w:rStyle w:val="Hyperlink"/>
            <w:noProof/>
          </w:rPr>
          <w:t>Table 84: Default values of attribute "filler", dependent from attribute "technology"</w:t>
        </w:r>
        <w:r w:rsidR="007E2D34">
          <w:rPr>
            <w:noProof/>
            <w:webHidden/>
          </w:rPr>
          <w:tab/>
        </w:r>
        <w:r w:rsidR="007E2D34">
          <w:rPr>
            <w:noProof/>
            <w:webHidden/>
          </w:rPr>
          <w:fldChar w:fldCharType="begin"/>
        </w:r>
        <w:r w:rsidR="007E2D34">
          <w:rPr>
            <w:noProof/>
            <w:webHidden/>
          </w:rPr>
          <w:instrText xml:space="preserve"> PAGEREF _Toc27753861 \h </w:instrText>
        </w:r>
        <w:r w:rsidR="007E2D34">
          <w:rPr>
            <w:noProof/>
            <w:webHidden/>
          </w:rPr>
        </w:r>
        <w:r w:rsidR="007E2D34">
          <w:rPr>
            <w:noProof/>
            <w:webHidden/>
          </w:rPr>
          <w:fldChar w:fldCharType="separate"/>
        </w:r>
        <w:r w:rsidR="007E2D34">
          <w:rPr>
            <w:noProof/>
            <w:webHidden/>
          </w:rPr>
          <w:t>114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2" w:history="1">
        <w:r w:rsidR="007E2D34" w:rsidRPr="00D02AB0">
          <w:rPr>
            <w:rStyle w:val="Hyperlink"/>
            <w:noProof/>
          </w:rPr>
          <w:t>Table 85: Parameters of Butt Joint Weld</w:t>
        </w:r>
        <w:r w:rsidR="007E2D34">
          <w:rPr>
            <w:noProof/>
            <w:webHidden/>
          </w:rPr>
          <w:tab/>
        </w:r>
        <w:r w:rsidR="007E2D34">
          <w:rPr>
            <w:noProof/>
            <w:webHidden/>
          </w:rPr>
          <w:fldChar w:fldCharType="begin"/>
        </w:r>
        <w:r w:rsidR="007E2D34">
          <w:rPr>
            <w:noProof/>
            <w:webHidden/>
          </w:rPr>
          <w:instrText xml:space="preserve"> PAGEREF _Toc27753862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3" w:history="1">
        <w:r w:rsidR="007E2D34" w:rsidRPr="00D02AB0">
          <w:rPr>
            <w:rStyle w:val="Hyperlink"/>
            <w:noProof/>
          </w:rPr>
          <w:t xml:space="preserve">Table 86: Attributes of element </w:t>
        </w:r>
        <w:r w:rsidR="007E2D34" w:rsidRPr="00D02AB0">
          <w:rPr>
            <w:rStyle w:val="Hyperlink"/>
            <w:rFonts w:ascii="Courier New" w:hAnsi="Courier New" w:cs="Courier New"/>
            <w:i/>
            <w:noProof/>
            <w:kern w:val="22"/>
          </w:rPr>
          <w:t>&lt;weld_position/&gt;</w:t>
        </w:r>
        <w:r w:rsidR="007E2D34" w:rsidRPr="00D02AB0">
          <w:rPr>
            <w:rStyle w:val="Hyperlink"/>
            <w:noProof/>
          </w:rPr>
          <w:t xml:space="preserve"> for Butt Joint</w:t>
        </w:r>
        <w:r w:rsidR="007E2D34">
          <w:rPr>
            <w:noProof/>
            <w:webHidden/>
          </w:rPr>
          <w:tab/>
        </w:r>
        <w:r w:rsidR="007E2D34">
          <w:rPr>
            <w:noProof/>
            <w:webHidden/>
          </w:rPr>
          <w:fldChar w:fldCharType="begin"/>
        </w:r>
        <w:r w:rsidR="007E2D34">
          <w:rPr>
            <w:noProof/>
            <w:webHidden/>
          </w:rPr>
          <w:instrText xml:space="preserve"> PAGEREF _Toc27753863 \h </w:instrText>
        </w:r>
        <w:r w:rsidR="007E2D34">
          <w:rPr>
            <w:noProof/>
            <w:webHidden/>
          </w:rPr>
        </w:r>
        <w:r w:rsidR="007E2D34">
          <w:rPr>
            <w:noProof/>
            <w:webHidden/>
          </w:rPr>
          <w:fldChar w:fldCharType="separate"/>
        </w:r>
        <w:r w:rsidR="007E2D34">
          <w:rPr>
            <w:noProof/>
            <w:webHidden/>
          </w:rPr>
          <w:t>116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4" w:history="1">
        <w:r w:rsidR="007E2D34" w:rsidRPr="00D02AB0">
          <w:rPr>
            <w:rStyle w:val="Hyperlink"/>
            <w:noProof/>
          </w:rPr>
          <w:t xml:space="preserve">Table 87: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Butt Joint</w:t>
        </w:r>
        <w:r w:rsidR="007E2D34">
          <w:rPr>
            <w:noProof/>
            <w:webHidden/>
          </w:rPr>
          <w:tab/>
        </w:r>
        <w:r w:rsidR="007E2D34">
          <w:rPr>
            <w:noProof/>
            <w:webHidden/>
          </w:rPr>
          <w:fldChar w:fldCharType="begin"/>
        </w:r>
        <w:r w:rsidR="007E2D34">
          <w:rPr>
            <w:noProof/>
            <w:webHidden/>
          </w:rPr>
          <w:instrText xml:space="preserve"> PAGEREF _Toc27753864 \h </w:instrText>
        </w:r>
        <w:r w:rsidR="007E2D34">
          <w:rPr>
            <w:noProof/>
            <w:webHidden/>
          </w:rPr>
        </w:r>
        <w:r w:rsidR="007E2D34">
          <w:rPr>
            <w:noProof/>
            <w:webHidden/>
          </w:rPr>
          <w:fldChar w:fldCharType="separate"/>
        </w:r>
        <w:r w:rsidR="007E2D34">
          <w:rPr>
            <w:noProof/>
            <w:webHidden/>
          </w:rPr>
          <w:t>117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5" w:history="1">
        <w:r w:rsidR="007E2D34" w:rsidRPr="00D02AB0">
          <w:rPr>
            <w:rStyle w:val="Hyperlink"/>
            <w:noProof/>
          </w:rPr>
          <w:t>Table 88: Parameters of Simple Corner Weld</w:t>
        </w:r>
        <w:r w:rsidR="007E2D34">
          <w:rPr>
            <w:noProof/>
            <w:webHidden/>
          </w:rPr>
          <w:tab/>
        </w:r>
        <w:r w:rsidR="007E2D34">
          <w:rPr>
            <w:noProof/>
            <w:webHidden/>
          </w:rPr>
          <w:fldChar w:fldCharType="begin"/>
        </w:r>
        <w:r w:rsidR="007E2D34">
          <w:rPr>
            <w:noProof/>
            <w:webHidden/>
          </w:rPr>
          <w:instrText xml:space="preserve"> PAGEREF _Toc27753865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6" w:history="1">
        <w:r w:rsidR="007E2D34" w:rsidRPr="00D02AB0">
          <w:rPr>
            <w:rStyle w:val="Hyperlink"/>
            <w:noProof/>
          </w:rPr>
          <w:t>Table 89: Parameters of Double Corner Weld</w:t>
        </w:r>
        <w:r w:rsidR="007E2D34">
          <w:rPr>
            <w:noProof/>
            <w:webHidden/>
          </w:rPr>
          <w:tab/>
        </w:r>
        <w:r w:rsidR="007E2D34">
          <w:rPr>
            <w:noProof/>
            <w:webHidden/>
          </w:rPr>
          <w:fldChar w:fldCharType="begin"/>
        </w:r>
        <w:r w:rsidR="007E2D34">
          <w:rPr>
            <w:noProof/>
            <w:webHidden/>
          </w:rPr>
          <w:instrText xml:space="preserve"> PAGEREF _Toc27753866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7" w:history="1">
        <w:r w:rsidR="007E2D34" w:rsidRPr="00D02AB0">
          <w:rPr>
            <w:rStyle w:val="Hyperlink"/>
            <w:noProof/>
          </w:rPr>
          <w:t xml:space="preserve">Table 90: Attributes of element </w:t>
        </w:r>
        <w:r w:rsidR="007E2D34" w:rsidRPr="00D02AB0">
          <w:rPr>
            <w:rStyle w:val="Hyperlink"/>
            <w:rFonts w:ascii="Courier New" w:hAnsi="Courier New" w:cs="Courier New"/>
            <w:i/>
            <w:noProof/>
          </w:rPr>
          <w:t>&lt;weld_position/&gt;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_Toc27753867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8" w:history="1">
        <w:r w:rsidR="007E2D34" w:rsidRPr="00D02AB0">
          <w:rPr>
            <w:rStyle w:val="Hyperlink"/>
            <w:noProof/>
          </w:rPr>
          <w:t xml:space="preserve">Table 91: Values of Attribute </w:t>
        </w:r>
        <w:r w:rsidR="007E2D34" w:rsidRPr="00D02AB0">
          <w:rPr>
            <w:rStyle w:val="Hyperlink"/>
            <w:rFonts w:ascii="Courier New" w:hAnsi="Courier New" w:cs="Courier New"/>
            <w:i/>
            <w:noProof/>
          </w:rPr>
          <w:t>section</w:t>
        </w:r>
        <w:r w:rsidR="007E2D34">
          <w:rPr>
            <w:noProof/>
            <w:webHidden/>
          </w:rPr>
          <w:tab/>
        </w:r>
        <w:r w:rsidR="007E2D34">
          <w:rPr>
            <w:noProof/>
            <w:webHidden/>
          </w:rPr>
          <w:fldChar w:fldCharType="begin"/>
        </w:r>
        <w:r w:rsidR="007E2D34">
          <w:rPr>
            <w:noProof/>
            <w:webHidden/>
          </w:rPr>
          <w:instrText xml:space="preserve"> PAGEREF _Toc27753868 \h </w:instrText>
        </w:r>
        <w:r w:rsidR="007E2D34">
          <w:rPr>
            <w:noProof/>
            <w:webHidden/>
          </w:rPr>
        </w:r>
        <w:r w:rsidR="007E2D34">
          <w:rPr>
            <w:noProof/>
            <w:webHidden/>
          </w:rPr>
          <w:fldChar w:fldCharType="separate"/>
        </w:r>
        <w:r w:rsidR="007E2D34">
          <w:rPr>
            <w:noProof/>
            <w:webHidden/>
          </w:rPr>
          <w:t>121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69" w:history="1">
        <w:r w:rsidR="007E2D34" w:rsidRPr="00D02AB0">
          <w:rPr>
            <w:rStyle w:val="Hyperlink"/>
            <w:noProof/>
          </w:rPr>
          <w:t xml:space="preserve">Table 92: Values of Attribute </w:t>
        </w:r>
        <w:r w:rsidR="007E2D34" w:rsidRPr="00D02AB0">
          <w:rPr>
            <w:rStyle w:val="Hyperlink"/>
            <w:rFonts w:ascii="Courier New" w:hAnsi="Courier New" w:cs="Courier New"/>
            <w:i/>
            <w:noProof/>
          </w:rPr>
          <w:t>angle</w:t>
        </w:r>
        <w:r w:rsidR="007E2D34">
          <w:rPr>
            <w:noProof/>
            <w:webHidden/>
          </w:rPr>
          <w:tab/>
        </w:r>
        <w:r w:rsidR="007E2D34">
          <w:rPr>
            <w:noProof/>
            <w:webHidden/>
          </w:rPr>
          <w:fldChar w:fldCharType="begin"/>
        </w:r>
        <w:r w:rsidR="007E2D34">
          <w:rPr>
            <w:noProof/>
            <w:webHidden/>
          </w:rPr>
          <w:instrText xml:space="preserve"> PAGEREF _Toc27753869 \h </w:instrText>
        </w:r>
        <w:r w:rsidR="007E2D34">
          <w:rPr>
            <w:noProof/>
            <w:webHidden/>
          </w:rPr>
        </w:r>
        <w:r w:rsidR="007E2D34">
          <w:rPr>
            <w:noProof/>
            <w:webHidden/>
          </w:rPr>
          <w:fldChar w:fldCharType="separate"/>
        </w:r>
        <w:r w:rsidR="007E2D34">
          <w:rPr>
            <w:noProof/>
            <w:webHidden/>
          </w:rPr>
          <w:t>121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0" w:history="1">
        <w:r w:rsidR="007E2D34" w:rsidRPr="00D02AB0">
          <w:rPr>
            <w:rStyle w:val="Hyperlink"/>
            <w:noProof/>
          </w:rPr>
          <w:t xml:space="preserve">Table 93: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_Toc27753870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1" w:history="1">
        <w:r w:rsidR="007E2D34" w:rsidRPr="00D02AB0">
          <w:rPr>
            <w:rStyle w:val="Hyperlink"/>
            <w:noProof/>
          </w:rPr>
          <w:t>Table 94: Parameters of Edge Weld</w:t>
        </w:r>
        <w:r w:rsidR="007E2D34">
          <w:rPr>
            <w:noProof/>
            <w:webHidden/>
          </w:rPr>
          <w:tab/>
        </w:r>
        <w:r w:rsidR="007E2D34">
          <w:rPr>
            <w:noProof/>
            <w:webHidden/>
          </w:rPr>
          <w:fldChar w:fldCharType="begin"/>
        </w:r>
        <w:r w:rsidR="007E2D34">
          <w:rPr>
            <w:noProof/>
            <w:webHidden/>
          </w:rPr>
          <w:instrText xml:space="preserve"> PAGEREF _Toc27753871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2" w:history="1">
        <w:r w:rsidR="007E2D34" w:rsidRPr="00D02AB0">
          <w:rPr>
            <w:rStyle w:val="Hyperlink"/>
            <w:noProof/>
          </w:rPr>
          <w:t xml:space="preserve">Table 95: Attributes of element </w:t>
        </w:r>
        <w:r w:rsidR="007E2D34" w:rsidRPr="00D02AB0">
          <w:rPr>
            <w:rStyle w:val="Hyperlink"/>
            <w:rFonts w:ascii="Courier New" w:hAnsi="Courier New" w:cs="Courier New"/>
            <w:i/>
            <w:noProof/>
            <w:kern w:val="22"/>
          </w:rPr>
          <w:t>&lt;weld_position/&gt;</w:t>
        </w:r>
        <w:r w:rsidR="007E2D34" w:rsidRPr="00D02AB0">
          <w:rPr>
            <w:rStyle w:val="Hyperlink"/>
            <w:noProof/>
          </w:rPr>
          <w:t xml:space="preserve"> for Edge Weld</w:t>
        </w:r>
        <w:r w:rsidR="007E2D34">
          <w:rPr>
            <w:noProof/>
            <w:webHidden/>
          </w:rPr>
          <w:tab/>
        </w:r>
        <w:r w:rsidR="007E2D34">
          <w:rPr>
            <w:noProof/>
            <w:webHidden/>
          </w:rPr>
          <w:fldChar w:fldCharType="begin"/>
        </w:r>
        <w:r w:rsidR="007E2D34">
          <w:rPr>
            <w:noProof/>
            <w:webHidden/>
          </w:rPr>
          <w:instrText xml:space="preserve"> PAGEREF _Toc27753872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3" w:history="1">
        <w:r w:rsidR="007E2D34" w:rsidRPr="00D02AB0">
          <w:rPr>
            <w:rStyle w:val="Hyperlink"/>
            <w:noProof/>
          </w:rPr>
          <w:t xml:space="preserve">Table 96: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_Toc27753873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4" w:history="1">
        <w:r w:rsidR="007E2D34" w:rsidRPr="00D02AB0">
          <w:rPr>
            <w:rStyle w:val="Hyperlink"/>
            <w:noProof/>
          </w:rPr>
          <w:t>Table 97: Parameters of I-Weld</w:t>
        </w:r>
        <w:r w:rsidR="007E2D34">
          <w:rPr>
            <w:noProof/>
            <w:webHidden/>
          </w:rPr>
          <w:tab/>
        </w:r>
        <w:r w:rsidR="007E2D34">
          <w:rPr>
            <w:noProof/>
            <w:webHidden/>
          </w:rPr>
          <w:fldChar w:fldCharType="begin"/>
        </w:r>
        <w:r w:rsidR="007E2D34">
          <w:rPr>
            <w:noProof/>
            <w:webHidden/>
          </w:rPr>
          <w:instrText xml:space="preserve"> PAGEREF _Toc27753874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5" w:history="1">
        <w:r w:rsidR="007E2D34" w:rsidRPr="00D02AB0">
          <w:rPr>
            <w:rStyle w:val="Hyperlink"/>
            <w:noProof/>
          </w:rPr>
          <w:t xml:space="preserve">Table 98: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I Weld</w:t>
        </w:r>
        <w:r w:rsidR="007E2D34">
          <w:rPr>
            <w:noProof/>
            <w:webHidden/>
          </w:rPr>
          <w:tab/>
        </w:r>
        <w:r w:rsidR="007E2D34">
          <w:rPr>
            <w:noProof/>
            <w:webHidden/>
          </w:rPr>
          <w:fldChar w:fldCharType="begin"/>
        </w:r>
        <w:r w:rsidR="007E2D34">
          <w:rPr>
            <w:noProof/>
            <w:webHidden/>
          </w:rPr>
          <w:instrText xml:space="preserve"> PAGEREF _Toc27753875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6" w:history="1">
        <w:r w:rsidR="007E2D34" w:rsidRPr="00D02AB0">
          <w:rPr>
            <w:rStyle w:val="Hyperlink"/>
            <w:noProof/>
          </w:rPr>
          <w:t>Table 99: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I Weld</w:t>
        </w:r>
        <w:r w:rsidR="007E2D34">
          <w:rPr>
            <w:noProof/>
            <w:webHidden/>
          </w:rPr>
          <w:tab/>
        </w:r>
        <w:r w:rsidR="007E2D34">
          <w:rPr>
            <w:noProof/>
            <w:webHidden/>
          </w:rPr>
          <w:fldChar w:fldCharType="begin"/>
        </w:r>
        <w:r w:rsidR="007E2D34">
          <w:rPr>
            <w:noProof/>
            <w:webHidden/>
          </w:rPr>
          <w:instrText xml:space="preserve"> PAGEREF _Toc27753876 \h </w:instrText>
        </w:r>
        <w:r w:rsidR="007E2D34">
          <w:rPr>
            <w:noProof/>
            <w:webHidden/>
          </w:rPr>
        </w:r>
        <w:r w:rsidR="007E2D34">
          <w:rPr>
            <w:noProof/>
            <w:webHidden/>
          </w:rPr>
          <w:fldChar w:fldCharType="separate"/>
        </w:r>
        <w:r w:rsidR="007E2D34">
          <w:rPr>
            <w:noProof/>
            <w:webHidden/>
          </w:rPr>
          <w:t>126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7" w:history="1">
        <w:r w:rsidR="007E2D34" w:rsidRPr="00D02AB0">
          <w:rPr>
            <w:rStyle w:val="Hyperlink"/>
            <w:noProof/>
          </w:rPr>
          <w:t>Table 100: Parameters of Overlap Weld</w:t>
        </w:r>
        <w:r w:rsidR="007E2D34">
          <w:rPr>
            <w:noProof/>
            <w:webHidden/>
          </w:rPr>
          <w:tab/>
        </w:r>
        <w:r w:rsidR="007E2D34">
          <w:rPr>
            <w:noProof/>
            <w:webHidden/>
          </w:rPr>
          <w:fldChar w:fldCharType="begin"/>
        </w:r>
        <w:r w:rsidR="007E2D34">
          <w:rPr>
            <w:noProof/>
            <w:webHidden/>
          </w:rPr>
          <w:instrText xml:space="preserve"> PAGEREF _Toc27753877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8" w:history="1">
        <w:r w:rsidR="007E2D34" w:rsidRPr="00D02AB0">
          <w:rPr>
            <w:rStyle w:val="Hyperlink"/>
            <w:noProof/>
          </w:rPr>
          <w:t>Table 101: Parameters of Single Sided Double Overlap Weld</w:t>
        </w:r>
        <w:r w:rsidR="007E2D34">
          <w:rPr>
            <w:noProof/>
            <w:webHidden/>
          </w:rPr>
          <w:tab/>
        </w:r>
        <w:r w:rsidR="007E2D34">
          <w:rPr>
            <w:noProof/>
            <w:webHidden/>
          </w:rPr>
          <w:fldChar w:fldCharType="begin"/>
        </w:r>
        <w:r w:rsidR="007E2D34">
          <w:rPr>
            <w:noProof/>
            <w:webHidden/>
          </w:rPr>
          <w:instrText xml:space="preserve"> PAGEREF _Toc27753878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79" w:history="1">
        <w:r w:rsidR="007E2D34" w:rsidRPr="00D02AB0">
          <w:rPr>
            <w:rStyle w:val="Hyperlink"/>
            <w:noProof/>
          </w:rPr>
          <w:t>Table 102: Parameters of Double Sided Double Overlap Weld</w:t>
        </w:r>
        <w:r w:rsidR="007E2D34">
          <w:rPr>
            <w:noProof/>
            <w:webHidden/>
          </w:rPr>
          <w:tab/>
        </w:r>
        <w:r w:rsidR="007E2D34">
          <w:rPr>
            <w:noProof/>
            <w:webHidden/>
          </w:rPr>
          <w:fldChar w:fldCharType="begin"/>
        </w:r>
        <w:r w:rsidR="007E2D34">
          <w:rPr>
            <w:noProof/>
            <w:webHidden/>
          </w:rPr>
          <w:instrText xml:space="preserve"> PAGEREF _Toc27753879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0" w:history="1">
        <w:r w:rsidR="007E2D34" w:rsidRPr="00D02AB0">
          <w:rPr>
            <w:rStyle w:val="Hyperlink"/>
            <w:noProof/>
          </w:rPr>
          <w:t>Table 103: Attributes of element &lt;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Overlap Weld</w:t>
        </w:r>
        <w:r w:rsidR="007E2D34">
          <w:rPr>
            <w:noProof/>
            <w:webHidden/>
          </w:rPr>
          <w:tab/>
        </w:r>
        <w:r w:rsidR="007E2D34">
          <w:rPr>
            <w:noProof/>
            <w:webHidden/>
          </w:rPr>
          <w:fldChar w:fldCharType="begin"/>
        </w:r>
        <w:r w:rsidR="007E2D34">
          <w:rPr>
            <w:noProof/>
            <w:webHidden/>
          </w:rPr>
          <w:instrText xml:space="preserve"> PAGEREF _Toc27753880 \h </w:instrText>
        </w:r>
        <w:r w:rsidR="007E2D34">
          <w:rPr>
            <w:noProof/>
            <w:webHidden/>
          </w:rPr>
        </w:r>
        <w:r w:rsidR="007E2D34">
          <w:rPr>
            <w:noProof/>
            <w:webHidden/>
          </w:rPr>
          <w:fldChar w:fldCharType="separate"/>
        </w:r>
        <w:r w:rsidR="007E2D34">
          <w:rPr>
            <w:noProof/>
            <w:webHidden/>
          </w:rPr>
          <w:t>130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1" w:history="1">
        <w:r w:rsidR="007E2D34" w:rsidRPr="00D02AB0">
          <w:rPr>
            <w:rStyle w:val="Hyperlink"/>
            <w:noProof/>
          </w:rPr>
          <w:t>Table 104: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Overlap Weld</w:t>
        </w:r>
        <w:r w:rsidR="007E2D34">
          <w:rPr>
            <w:noProof/>
            <w:webHidden/>
          </w:rPr>
          <w:tab/>
        </w:r>
        <w:r w:rsidR="007E2D34">
          <w:rPr>
            <w:noProof/>
            <w:webHidden/>
          </w:rPr>
          <w:fldChar w:fldCharType="begin"/>
        </w:r>
        <w:r w:rsidR="007E2D34">
          <w:rPr>
            <w:noProof/>
            <w:webHidden/>
          </w:rPr>
          <w:instrText xml:space="preserve"> PAGEREF _Toc27753881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2" w:history="1">
        <w:r w:rsidR="007E2D34" w:rsidRPr="00D02AB0">
          <w:rPr>
            <w:rStyle w:val="Hyperlink"/>
            <w:noProof/>
          </w:rPr>
          <w:t>Table 105: Parameters of Y-Joint</w:t>
        </w:r>
        <w:r w:rsidR="007E2D34">
          <w:rPr>
            <w:noProof/>
            <w:webHidden/>
          </w:rPr>
          <w:tab/>
        </w:r>
        <w:r w:rsidR="007E2D34">
          <w:rPr>
            <w:noProof/>
            <w:webHidden/>
          </w:rPr>
          <w:fldChar w:fldCharType="begin"/>
        </w:r>
        <w:r w:rsidR="007E2D34">
          <w:rPr>
            <w:noProof/>
            <w:webHidden/>
          </w:rPr>
          <w:instrText xml:space="preserve"> PAGEREF _Toc27753882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3" w:history="1">
        <w:r w:rsidR="007E2D34" w:rsidRPr="00D02AB0">
          <w:rPr>
            <w:rStyle w:val="Hyperlink"/>
            <w:noProof/>
          </w:rPr>
          <w:t>Table 106: Attributes of element &lt;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Y Joint</w:t>
        </w:r>
        <w:r w:rsidR="007E2D34">
          <w:rPr>
            <w:noProof/>
            <w:webHidden/>
          </w:rPr>
          <w:tab/>
        </w:r>
        <w:r w:rsidR="007E2D34">
          <w:rPr>
            <w:noProof/>
            <w:webHidden/>
          </w:rPr>
          <w:fldChar w:fldCharType="begin"/>
        </w:r>
        <w:r w:rsidR="007E2D34">
          <w:rPr>
            <w:noProof/>
            <w:webHidden/>
          </w:rPr>
          <w:instrText xml:space="preserve"> PAGEREF _Toc27753883 \h </w:instrText>
        </w:r>
        <w:r w:rsidR="007E2D34">
          <w:rPr>
            <w:noProof/>
            <w:webHidden/>
          </w:rPr>
        </w:r>
        <w:r w:rsidR="007E2D34">
          <w:rPr>
            <w:noProof/>
            <w:webHidden/>
          </w:rPr>
          <w:fldChar w:fldCharType="separate"/>
        </w:r>
        <w:r w:rsidR="007E2D34">
          <w:rPr>
            <w:noProof/>
            <w:webHidden/>
          </w:rPr>
          <w:t>133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4" w:history="1">
        <w:r w:rsidR="007E2D34" w:rsidRPr="00D02AB0">
          <w:rPr>
            <w:rStyle w:val="Hyperlink"/>
            <w:noProof/>
          </w:rPr>
          <w:t xml:space="preserve">Table 107: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_Toc27753884 \h </w:instrText>
        </w:r>
        <w:r w:rsidR="007E2D34">
          <w:rPr>
            <w:noProof/>
            <w:webHidden/>
          </w:rPr>
        </w:r>
        <w:r w:rsidR="007E2D34">
          <w:rPr>
            <w:noProof/>
            <w:webHidden/>
          </w:rPr>
          <w:fldChar w:fldCharType="separate"/>
        </w:r>
        <w:r w:rsidR="007E2D34">
          <w:rPr>
            <w:noProof/>
            <w:webHidden/>
          </w:rPr>
          <w:t>134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5" w:history="1">
        <w:r w:rsidR="007E2D34" w:rsidRPr="00D02AB0">
          <w:rPr>
            <w:rStyle w:val="Hyperlink"/>
            <w:noProof/>
          </w:rPr>
          <w:t xml:space="preserve">Table 108: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Y-Joint</w:t>
        </w:r>
        <w:r w:rsidR="007E2D34">
          <w:rPr>
            <w:noProof/>
            <w:webHidden/>
          </w:rPr>
          <w:tab/>
        </w:r>
        <w:r w:rsidR="007E2D34">
          <w:rPr>
            <w:noProof/>
            <w:webHidden/>
          </w:rPr>
          <w:fldChar w:fldCharType="begin"/>
        </w:r>
        <w:r w:rsidR="007E2D34">
          <w:rPr>
            <w:noProof/>
            <w:webHidden/>
          </w:rPr>
          <w:instrText xml:space="preserve"> PAGEREF _Toc27753885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6" w:history="1">
        <w:r w:rsidR="007E2D34" w:rsidRPr="00D02AB0">
          <w:rPr>
            <w:rStyle w:val="Hyperlink"/>
            <w:noProof/>
          </w:rPr>
          <w:t>Table 109: Parameters of K-Joint</w:t>
        </w:r>
        <w:r w:rsidR="007E2D34">
          <w:rPr>
            <w:noProof/>
            <w:webHidden/>
          </w:rPr>
          <w:tab/>
        </w:r>
        <w:r w:rsidR="007E2D34">
          <w:rPr>
            <w:noProof/>
            <w:webHidden/>
          </w:rPr>
          <w:fldChar w:fldCharType="begin"/>
        </w:r>
        <w:r w:rsidR="007E2D34">
          <w:rPr>
            <w:noProof/>
            <w:webHidden/>
          </w:rPr>
          <w:instrText xml:space="preserve"> PAGEREF _Toc27753886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7" w:history="1">
        <w:r w:rsidR="007E2D34" w:rsidRPr="00D02AB0">
          <w:rPr>
            <w:rStyle w:val="Hyperlink"/>
            <w:noProof/>
          </w:rPr>
          <w:t xml:space="preserve">Table 110: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K Joint</w:t>
        </w:r>
        <w:r w:rsidR="007E2D34">
          <w:rPr>
            <w:noProof/>
            <w:webHidden/>
          </w:rPr>
          <w:tab/>
        </w:r>
        <w:r w:rsidR="007E2D34">
          <w:rPr>
            <w:noProof/>
            <w:webHidden/>
          </w:rPr>
          <w:fldChar w:fldCharType="begin"/>
        </w:r>
        <w:r w:rsidR="007E2D34">
          <w:rPr>
            <w:noProof/>
            <w:webHidden/>
          </w:rPr>
          <w:instrText xml:space="preserve"> PAGEREF _Toc27753887 \h </w:instrText>
        </w:r>
        <w:r w:rsidR="007E2D34">
          <w:rPr>
            <w:noProof/>
            <w:webHidden/>
          </w:rPr>
        </w:r>
        <w:r w:rsidR="007E2D34">
          <w:rPr>
            <w:noProof/>
            <w:webHidden/>
          </w:rPr>
          <w:fldChar w:fldCharType="separate"/>
        </w:r>
        <w:r w:rsidR="007E2D34">
          <w:rPr>
            <w:noProof/>
            <w:webHidden/>
          </w:rPr>
          <w:t>137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8" w:history="1">
        <w:r w:rsidR="007E2D34" w:rsidRPr="00D02AB0">
          <w:rPr>
            <w:rStyle w:val="Hyperlink"/>
            <w:noProof/>
          </w:rPr>
          <w:t xml:space="preserve">Table 111: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_Toc27753888 \h </w:instrText>
        </w:r>
        <w:r w:rsidR="007E2D34">
          <w:rPr>
            <w:noProof/>
            <w:webHidden/>
          </w:rPr>
        </w:r>
        <w:r w:rsidR="007E2D34">
          <w:rPr>
            <w:noProof/>
            <w:webHidden/>
          </w:rPr>
          <w:fldChar w:fldCharType="separate"/>
        </w:r>
        <w:r w:rsidR="007E2D34">
          <w:rPr>
            <w:noProof/>
            <w:webHidden/>
          </w:rPr>
          <w:t>137</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89" w:history="1">
        <w:r w:rsidR="007E2D34" w:rsidRPr="00D02AB0">
          <w:rPr>
            <w:rStyle w:val="Hyperlink"/>
            <w:noProof/>
          </w:rPr>
          <w:t>Table 112: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K Joint</w:t>
        </w:r>
        <w:r w:rsidR="007E2D34">
          <w:rPr>
            <w:noProof/>
            <w:webHidden/>
          </w:rPr>
          <w:tab/>
        </w:r>
        <w:r w:rsidR="007E2D34">
          <w:rPr>
            <w:noProof/>
            <w:webHidden/>
          </w:rPr>
          <w:fldChar w:fldCharType="begin"/>
        </w:r>
        <w:r w:rsidR="007E2D34">
          <w:rPr>
            <w:noProof/>
            <w:webHidden/>
          </w:rPr>
          <w:instrText xml:space="preserve"> PAGEREF _Toc27753889 \h </w:instrText>
        </w:r>
        <w:r w:rsidR="007E2D34">
          <w:rPr>
            <w:noProof/>
            <w:webHidden/>
          </w:rPr>
        </w:r>
        <w:r w:rsidR="007E2D34">
          <w:rPr>
            <w:noProof/>
            <w:webHidden/>
          </w:rPr>
          <w:fldChar w:fldCharType="separate"/>
        </w:r>
        <w:r w:rsidR="007E2D34">
          <w:rPr>
            <w:noProof/>
            <w:webHidden/>
          </w:rPr>
          <w:t>138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0" w:history="1">
        <w:r w:rsidR="007E2D34" w:rsidRPr="00D02AB0">
          <w:rPr>
            <w:rStyle w:val="Hyperlink"/>
            <w:noProof/>
          </w:rPr>
          <w:t>Table 113: Parameters of Cruciform Joint</w:t>
        </w:r>
        <w:r w:rsidR="007E2D34">
          <w:rPr>
            <w:noProof/>
            <w:webHidden/>
          </w:rPr>
          <w:tab/>
        </w:r>
        <w:r w:rsidR="007E2D34">
          <w:rPr>
            <w:noProof/>
            <w:webHidden/>
          </w:rPr>
          <w:fldChar w:fldCharType="begin"/>
        </w:r>
        <w:r w:rsidR="007E2D34">
          <w:rPr>
            <w:noProof/>
            <w:webHidden/>
          </w:rPr>
          <w:instrText xml:space="preserve"> PAGEREF _Toc27753890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1" w:history="1">
        <w:r w:rsidR="007E2D34" w:rsidRPr="00D02AB0">
          <w:rPr>
            <w:rStyle w:val="Hyperlink"/>
            <w:noProof/>
          </w:rPr>
          <w:t xml:space="preserve">Table 114: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Cruciform Joint</w:t>
        </w:r>
        <w:r w:rsidR="007E2D34">
          <w:rPr>
            <w:noProof/>
            <w:webHidden/>
          </w:rPr>
          <w:tab/>
        </w:r>
        <w:r w:rsidR="007E2D34">
          <w:rPr>
            <w:noProof/>
            <w:webHidden/>
          </w:rPr>
          <w:fldChar w:fldCharType="begin"/>
        </w:r>
        <w:r w:rsidR="007E2D34">
          <w:rPr>
            <w:noProof/>
            <w:webHidden/>
          </w:rPr>
          <w:instrText xml:space="preserve"> PAGEREF _Toc27753891 \h </w:instrText>
        </w:r>
        <w:r w:rsidR="007E2D34">
          <w:rPr>
            <w:noProof/>
            <w:webHidden/>
          </w:rPr>
        </w:r>
        <w:r w:rsidR="007E2D34">
          <w:rPr>
            <w:noProof/>
            <w:webHidden/>
          </w:rPr>
          <w:fldChar w:fldCharType="separate"/>
        </w:r>
        <w:r w:rsidR="007E2D34">
          <w:rPr>
            <w:noProof/>
            <w:webHidden/>
          </w:rPr>
          <w:t>140</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2" w:history="1">
        <w:r w:rsidR="007E2D34" w:rsidRPr="00D02AB0">
          <w:rPr>
            <w:rStyle w:val="Hyperlink"/>
            <w:noProof/>
          </w:rPr>
          <w:t xml:space="preserve">Table 115: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_Toc27753892 \h </w:instrText>
        </w:r>
        <w:r w:rsidR="007E2D34">
          <w:rPr>
            <w:noProof/>
            <w:webHidden/>
          </w:rPr>
        </w:r>
        <w:r w:rsidR="007E2D34">
          <w:rPr>
            <w:noProof/>
            <w:webHidden/>
          </w:rPr>
          <w:fldChar w:fldCharType="separate"/>
        </w:r>
        <w:r w:rsidR="007E2D34">
          <w:rPr>
            <w:noProof/>
            <w:webHidden/>
          </w:rPr>
          <w:t>141</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3" w:history="1">
        <w:r w:rsidR="007E2D34" w:rsidRPr="00D02AB0">
          <w:rPr>
            <w:rStyle w:val="Hyperlink"/>
            <w:noProof/>
          </w:rPr>
          <w:t xml:space="preserve">Table 116: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Cruciform Joint</w:t>
        </w:r>
        <w:r w:rsidR="007E2D34">
          <w:rPr>
            <w:noProof/>
            <w:webHidden/>
          </w:rPr>
          <w:tab/>
        </w:r>
        <w:r w:rsidR="007E2D34">
          <w:rPr>
            <w:noProof/>
            <w:webHidden/>
          </w:rPr>
          <w:fldChar w:fldCharType="begin"/>
        </w:r>
        <w:r w:rsidR="007E2D34">
          <w:rPr>
            <w:noProof/>
            <w:webHidden/>
          </w:rPr>
          <w:instrText xml:space="preserve"> PAGEREF _Toc27753893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4" w:history="1">
        <w:r w:rsidR="007E2D34" w:rsidRPr="00D02AB0">
          <w:rPr>
            <w:rStyle w:val="Hyperlink"/>
            <w:noProof/>
          </w:rPr>
          <w:t>Table 117: Parameters of Flared joint</w:t>
        </w:r>
        <w:r w:rsidR="007E2D34">
          <w:rPr>
            <w:noProof/>
            <w:webHidden/>
          </w:rPr>
          <w:tab/>
        </w:r>
        <w:r w:rsidR="007E2D34">
          <w:rPr>
            <w:noProof/>
            <w:webHidden/>
          </w:rPr>
          <w:fldChar w:fldCharType="begin"/>
        </w:r>
        <w:r w:rsidR="007E2D34">
          <w:rPr>
            <w:noProof/>
            <w:webHidden/>
          </w:rPr>
          <w:instrText xml:space="preserve"> PAGEREF _Toc27753894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5" w:history="1">
        <w:r w:rsidR="007E2D34" w:rsidRPr="00D02AB0">
          <w:rPr>
            <w:rStyle w:val="Hyperlink"/>
            <w:noProof/>
          </w:rPr>
          <w:t xml:space="preserve">Table 118: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Flared Joint</w:t>
        </w:r>
        <w:r w:rsidR="007E2D34">
          <w:rPr>
            <w:noProof/>
            <w:webHidden/>
          </w:rPr>
          <w:tab/>
        </w:r>
        <w:r w:rsidR="007E2D34">
          <w:rPr>
            <w:noProof/>
            <w:webHidden/>
          </w:rPr>
          <w:fldChar w:fldCharType="begin"/>
        </w:r>
        <w:r w:rsidR="007E2D34">
          <w:rPr>
            <w:noProof/>
            <w:webHidden/>
          </w:rPr>
          <w:instrText xml:space="preserve"> PAGEREF _Toc27753895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6" w:history="1">
        <w:r w:rsidR="007E2D34" w:rsidRPr="00D02AB0">
          <w:rPr>
            <w:rStyle w:val="Hyperlink"/>
            <w:noProof/>
          </w:rPr>
          <w:t xml:space="preserve">Table 119: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Flared Joint</w:t>
        </w:r>
        <w:r w:rsidR="007E2D34">
          <w:rPr>
            <w:noProof/>
            <w:webHidden/>
          </w:rPr>
          <w:tab/>
        </w:r>
        <w:r w:rsidR="007E2D34">
          <w:rPr>
            <w:noProof/>
            <w:webHidden/>
          </w:rPr>
          <w:fldChar w:fldCharType="begin"/>
        </w:r>
        <w:r w:rsidR="007E2D34">
          <w:rPr>
            <w:noProof/>
            <w:webHidden/>
          </w:rPr>
          <w:instrText xml:space="preserve"> PAGEREF _Toc27753896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7" w:history="1">
        <w:r w:rsidR="007E2D34" w:rsidRPr="00D02AB0">
          <w:rPr>
            <w:rStyle w:val="Hyperlink"/>
            <w:noProof/>
          </w:rPr>
          <w:t xml:space="preserve">Table 120: Attributes of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_Toc27753897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8" w:history="1">
        <w:r w:rsidR="007E2D34" w:rsidRPr="00D02AB0">
          <w:rPr>
            <w:rStyle w:val="Hyperlink"/>
            <w:noProof/>
          </w:rPr>
          <w:t xml:space="preserve">Table 121: Nested elements of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_Toc27753898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899" w:history="1">
        <w:r w:rsidR="007E2D34" w:rsidRPr="00D02AB0">
          <w:rPr>
            <w:rStyle w:val="Hyperlink"/>
            <w:noProof/>
          </w:rPr>
          <w:t xml:space="preserve">Table 122: Attributes of element </w:t>
        </w:r>
        <w:r w:rsidR="007E2D34" w:rsidRPr="00D02AB0">
          <w:rPr>
            <w:rStyle w:val="Hyperlink"/>
            <w:rFonts w:ascii="Courier New" w:hAnsi="Courier New" w:cs="Courier New"/>
            <w:i/>
            <w:noProof/>
          </w:rPr>
          <w:t>&lt;adhesive_line/&gt;</w:t>
        </w:r>
        <w:r w:rsidR="007E2D34">
          <w:rPr>
            <w:noProof/>
            <w:webHidden/>
          </w:rPr>
          <w:tab/>
        </w:r>
        <w:r w:rsidR="007E2D34">
          <w:rPr>
            <w:noProof/>
            <w:webHidden/>
          </w:rPr>
          <w:fldChar w:fldCharType="begin"/>
        </w:r>
        <w:r w:rsidR="007E2D34">
          <w:rPr>
            <w:noProof/>
            <w:webHidden/>
          </w:rPr>
          <w:instrText xml:space="preserve"> PAGEREF _Toc27753899 \h </w:instrText>
        </w:r>
        <w:r w:rsidR="007E2D34">
          <w:rPr>
            <w:noProof/>
            <w:webHidden/>
          </w:rPr>
        </w:r>
        <w:r w:rsidR="007E2D34">
          <w:rPr>
            <w:noProof/>
            <w:webHidden/>
          </w:rPr>
          <w:fldChar w:fldCharType="separate"/>
        </w:r>
        <w:r w:rsidR="007E2D34">
          <w:rPr>
            <w:noProof/>
            <w:webHidden/>
          </w:rPr>
          <w:t>145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0" w:history="1">
        <w:r w:rsidR="007E2D34" w:rsidRPr="00D02AB0">
          <w:rPr>
            <w:rStyle w:val="Hyperlink"/>
            <w:noProof/>
          </w:rPr>
          <w:t xml:space="preserve">Table 123: Attributes of </w:t>
        </w:r>
        <w:r w:rsidR="007E2D34" w:rsidRPr="00D02AB0">
          <w:rPr>
            <w:rStyle w:val="Hyperlink"/>
            <w:rFonts w:ascii="Courier New" w:hAnsi="Courier New" w:cs="Courier New"/>
            <w:i/>
            <w:noProof/>
          </w:rPr>
          <w:t xml:space="preserve">&lt;connection_1d/&gt; </w:t>
        </w:r>
        <w:r w:rsidR="007E2D34" w:rsidRPr="00D02AB0">
          <w:rPr>
            <w:rStyle w:val="Hyperlink"/>
            <w:noProof/>
          </w:rPr>
          <w:t xml:space="preserve">for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_Toc27753900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1" w:history="1">
        <w:r w:rsidR="007E2D34" w:rsidRPr="00D02AB0">
          <w:rPr>
            <w:rStyle w:val="Hyperlink"/>
            <w:noProof/>
          </w:rPr>
          <w:t xml:space="preserve">Table 124: Nested elements of </w:t>
        </w:r>
        <w:r w:rsidR="007E2D34" w:rsidRPr="00D02AB0">
          <w:rPr>
            <w:rStyle w:val="Hyperlink"/>
            <w:rFonts w:ascii="Courier New" w:hAnsi="Courier New" w:cs="Courier New"/>
            <w:i/>
            <w:noProof/>
          </w:rPr>
          <w:t xml:space="preserve">&lt;connection_1d/&gt; </w:t>
        </w:r>
        <w:r w:rsidR="007E2D34" w:rsidRPr="00D02AB0">
          <w:rPr>
            <w:rStyle w:val="Hyperlink"/>
            <w:noProof/>
          </w:rPr>
          <w:t xml:space="preserve">for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_Toc27753901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2" w:history="1">
        <w:r w:rsidR="007E2D34" w:rsidRPr="00D02AB0">
          <w:rPr>
            <w:rStyle w:val="Hyperlink"/>
            <w:noProof/>
          </w:rPr>
          <w:t xml:space="preserve">Table 125: Attributes of element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_Toc27753902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3" w:history="1">
        <w:r w:rsidR="007E2D34" w:rsidRPr="00D02AB0">
          <w:rPr>
            <w:rStyle w:val="Hyperlink"/>
            <w:noProof/>
          </w:rPr>
          <w:t xml:space="preserve">Table 126: Nested elements of element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_Toc27753903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4" w:history="1">
        <w:r w:rsidR="007E2D34" w:rsidRPr="00D02AB0">
          <w:rPr>
            <w:rStyle w:val="Hyperlink"/>
            <w:noProof/>
          </w:rPr>
          <w:t xml:space="preserve">Table 127: Attributes of element </w:t>
        </w:r>
        <w:r w:rsidR="007E2D34" w:rsidRPr="00D02AB0">
          <w:rPr>
            <w:rStyle w:val="Hyperlink"/>
            <w:rFonts w:ascii="Courier New" w:hAnsi="Courier New" w:cs="Courier New"/>
            <w:i/>
            <w:noProof/>
          </w:rPr>
          <w:t>&lt;region/&gt;</w:t>
        </w:r>
        <w:r w:rsidR="007E2D34">
          <w:rPr>
            <w:noProof/>
            <w:webHidden/>
          </w:rPr>
          <w:tab/>
        </w:r>
        <w:r w:rsidR="007E2D34">
          <w:rPr>
            <w:noProof/>
            <w:webHidden/>
          </w:rPr>
          <w:fldChar w:fldCharType="begin"/>
        </w:r>
        <w:r w:rsidR="007E2D34">
          <w:rPr>
            <w:noProof/>
            <w:webHidden/>
          </w:rPr>
          <w:instrText xml:space="preserve"> PAGEREF _Toc27753904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5" w:history="1">
        <w:r w:rsidR="007E2D34" w:rsidRPr="00D02AB0">
          <w:rPr>
            <w:rStyle w:val="Hyperlink"/>
            <w:noProof/>
          </w:rPr>
          <w:t xml:space="preserve">Table 128: Nested elements of element </w:t>
        </w:r>
        <w:r w:rsidR="007E2D34" w:rsidRPr="00D02AB0">
          <w:rPr>
            <w:rStyle w:val="Hyperlink"/>
            <w:rFonts w:ascii="Courier New" w:hAnsi="Courier New" w:cs="Courier New"/>
            <w:i/>
            <w:noProof/>
          </w:rPr>
          <w:t>&lt;region/&gt;</w:t>
        </w:r>
        <w:r w:rsidR="007E2D34">
          <w:rPr>
            <w:noProof/>
            <w:webHidden/>
          </w:rPr>
          <w:tab/>
        </w:r>
        <w:r w:rsidR="007E2D34">
          <w:rPr>
            <w:noProof/>
            <w:webHidden/>
          </w:rPr>
          <w:fldChar w:fldCharType="begin"/>
        </w:r>
        <w:r w:rsidR="007E2D34">
          <w:rPr>
            <w:noProof/>
            <w:webHidden/>
          </w:rPr>
          <w:instrText xml:space="preserve"> PAGEREF _Toc27753905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6" w:history="1">
        <w:r w:rsidR="007E2D34" w:rsidRPr="00D02AB0">
          <w:rPr>
            <w:rStyle w:val="Hyperlink"/>
            <w:noProof/>
          </w:rPr>
          <w:t xml:space="preserve">Table 129: Nested elements of </w:t>
        </w:r>
        <w:r w:rsidR="007E2D34" w:rsidRPr="00D02AB0">
          <w:rPr>
            <w:rStyle w:val="Hyperlink"/>
            <w:rFonts w:ascii="Courier New" w:hAnsi="Courier New" w:cs="Courier New"/>
            <w:i/>
            <w:noProof/>
          </w:rPr>
          <w:t>&lt;connection_1d/&gt;</w:t>
        </w:r>
        <w:r w:rsidR="007E2D34" w:rsidRPr="00D02AB0">
          <w:rPr>
            <w:rStyle w:val="Hyperlink"/>
            <w:noProof/>
          </w:rPr>
          <w:t xml:space="preserve"> for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_Toc27753906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7" w:history="1">
        <w:r w:rsidR="007E2D34" w:rsidRPr="00D02AB0">
          <w:rPr>
            <w:rStyle w:val="Hyperlink"/>
            <w:noProof/>
          </w:rPr>
          <w:t xml:space="preserve">Table 130: Nested elements of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_Toc27753907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8" w:history="1">
        <w:r w:rsidR="007E2D34" w:rsidRPr="00D02AB0">
          <w:rPr>
            <w:rStyle w:val="Hyperlink"/>
            <w:noProof/>
          </w:rPr>
          <w:t xml:space="preserve">Table 131: Attributes of element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_Toc27753908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09" w:history="1">
        <w:r w:rsidR="007E2D34" w:rsidRPr="00D02AB0">
          <w:rPr>
            <w:rStyle w:val="Hyperlink"/>
            <w:noProof/>
          </w:rPr>
          <w:t xml:space="preserve">Table 132: Attributes of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_Toc27753909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0" w:history="1">
        <w:r w:rsidR="007E2D34" w:rsidRPr="00D02AB0">
          <w:rPr>
            <w:rStyle w:val="Hyperlink"/>
            <w:noProof/>
          </w:rPr>
          <w:t xml:space="preserve">Table 133: Nested elements of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_Toc27753910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1" w:history="1">
        <w:r w:rsidR="007E2D34" w:rsidRPr="00D02AB0">
          <w:rPr>
            <w:rStyle w:val="Hyperlink"/>
            <w:noProof/>
          </w:rPr>
          <w:t xml:space="preserve">Table 134: Attributes of element </w:t>
        </w:r>
        <w:r w:rsidR="007E2D34" w:rsidRPr="00D02AB0">
          <w:rPr>
            <w:rStyle w:val="Hyperlink"/>
            <w:rFonts w:ascii="Courier New" w:hAnsi="Courier New" w:cs="Courier New"/>
            <w:i/>
            <w:noProof/>
          </w:rPr>
          <w:t>&lt;loc/&gt;</w:t>
        </w:r>
        <w:r w:rsidR="007E2D34">
          <w:rPr>
            <w:noProof/>
            <w:webHidden/>
          </w:rPr>
          <w:tab/>
        </w:r>
        <w:r w:rsidR="007E2D34">
          <w:rPr>
            <w:noProof/>
            <w:webHidden/>
          </w:rPr>
          <w:fldChar w:fldCharType="begin"/>
        </w:r>
        <w:r w:rsidR="007E2D34">
          <w:rPr>
            <w:noProof/>
            <w:webHidden/>
          </w:rPr>
          <w:instrText xml:space="preserve"> PAGEREF _Toc27753911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2" w:history="1">
        <w:r w:rsidR="007E2D34" w:rsidRPr="00D02AB0">
          <w:rPr>
            <w:rStyle w:val="Hyperlink"/>
            <w:noProof/>
          </w:rPr>
          <w:t xml:space="preserve">Table 135: Nested elements of element </w:t>
        </w:r>
        <w:r w:rsidR="007E2D34" w:rsidRPr="00D02AB0">
          <w:rPr>
            <w:rStyle w:val="Hyperlink"/>
            <w:rFonts w:ascii="Courier New" w:hAnsi="Courier New" w:cs="Courier New"/>
            <w:i/>
            <w:noProof/>
          </w:rPr>
          <w:t>&lt;face_list&gt;</w:t>
        </w:r>
        <w:r w:rsidR="007E2D34">
          <w:rPr>
            <w:noProof/>
            <w:webHidden/>
          </w:rPr>
          <w:tab/>
        </w:r>
        <w:r w:rsidR="007E2D34">
          <w:rPr>
            <w:noProof/>
            <w:webHidden/>
          </w:rPr>
          <w:fldChar w:fldCharType="begin"/>
        </w:r>
        <w:r w:rsidR="007E2D34">
          <w:rPr>
            <w:noProof/>
            <w:webHidden/>
          </w:rPr>
          <w:instrText xml:space="preserve"> PAGEREF _Toc27753912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3" w:history="1">
        <w:r w:rsidR="007E2D34" w:rsidRPr="00D02AB0">
          <w:rPr>
            <w:rStyle w:val="Hyperlink"/>
            <w:noProof/>
          </w:rPr>
          <w:t xml:space="preserve">Table 136: Attributes of element </w:t>
        </w:r>
        <w:r w:rsidR="007E2D34" w:rsidRPr="00D02AB0">
          <w:rPr>
            <w:rStyle w:val="Hyperlink"/>
            <w:rFonts w:ascii="Courier New" w:hAnsi="Courier New" w:cs="Courier New"/>
            <w:i/>
            <w:noProof/>
          </w:rPr>
          <w:t>&lt;face/&gt;</w:t>
        </w:r>
        <w:r w:rsidR="007E2D34">
          <w:rPr>
            <w:noProof/>
            <w:webHidden/>
          </w:rPr>
          <w:tab/>
        </w:r>
        <w:r w:rsidR="007E2D34">
          <w:rPr>
            <w:noProof/>
            <w:webHidden/>
          </w:rPr>
          <w:fldChar w:fldCharType="begin"/>
        </w:r>
        <w:r w:rsidR="007E2D34">
          <w:rPr>
            <w:noProof/>
            <w:webHidden/>
          </w:rPr>
          <w:instrText xml:space="preserve"> PAGEREF _Toc27753913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4" w:history="1">
        <w:r w:rsidR="007E2D34" w:rsidRPr="00D02AB0">
          <w:rPr>
            <w:rStyle w:val="Hyperlink"/>
            <w:noProof/>
          </w:rPr>
          <w:t xml:space="preserve">Table 137: Nested elements of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_Toc27753914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5" w:history="1">
        <w:r w:rsidR="007E2D34" w:rsidRPr="00D02AB0">
          <w:rPr>
            <w:rStyle w:val="Hyperlink"/>
            <w:noProof/>
          </w:rPr>
          <w:t xml:space="preserve">Table 138: Attributes of element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_Toc27753915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6" w:history="1">
        <w:r w:rsidR="007E2D34" w:rsidRPr="00D02AB0">
          <w:rPr>
            <w:rStyle w:val="Hyperlink"/>
            <w:noProof/>
          </w:rPr>
          <w:t xml:space="preserve">Table 139: Nested elements of element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_Toc27753916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rsidR="007E2D34" w:rsidRDefault="00D12448">
      <w:pPr>
        <w:pStyle w:val="TableofFigures"/>
        <w:tabs>
          <w:tab w:val="right" w:leader="dot" w:pos="9060"/>
        </w:tabs>
        <w:rPr>
          <w:rFonts w:asciiTheme="minorHAnsi" w:eastAsiaTheme="minorEastAsia" w:hAnsiTheme="minorHAnsi" w:cstheme="minorBidi"/>
          <w:noProof/>
          <w:szCs w:val="22"/>
          <w:lang w:eastAsia="en-US"/>
        </w:rPr>
      </w:pPr>
      <w:hyperlink w:anchor="_Toc27753917" w:history="1">
        <w:r w:rsidR="007E2D34" w:rsidRPr="00D02AB0">
          <w:rPr>
            <w:rStyle w:val="Hyperlink"/>
            <w:noProof/>
          </w:rPr>
          <w:t xml:space="preserve">Table 140: Attributes of element </w:t>
        </w:r>
        <w:r w:rsidR="007E2D34" w:rsidRPr="00D02AB0">
          <w:rPr>
            <w:rStyle w:val="Hyperlink"/>
            <w:rFonts w:ascii="Courier New" w:hAnsi="Courier New" w:cs="Courier New"/>
            <w:i/>
            <w:noProof/>
          </w:rPr>
          <w:t>&lt;adhesive_face/&gt;</w:t>
        </w:r>
        <w:r w:rsidR="007E2D34">
          <w:rPr>
            <w:noProof/>
            <w:webHidden/>
          </w:rPr>
          <w:tab/>
        </w:r>
        <w:r w:rsidR="007E2D34">
          <w:rPr>
            <w:noProof/>
            <w:webHidden/>
          </w:rPr>
          <w:fldChar w:fldCharType="begin"/>
        </w:r>
        <w:r w:rsidR="007E2D34">
          <w:rPr>
            <w:noProof/>
            <w:webHidden/>
          </w:rPr>
          <w:instrText xml:space="preserve"> PAGEREF _Toc27753917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rsidR="007C39C1" w:rsidRDefault="007C39C1" w:rsidP="007C39C1">
      <w:r>
        <w:t xml:space="preserve">Dr. </w:t>
      </w:r>
      <w:r w:rsidRPr="00E43D66">
        <w:t xml:space="preserve">Thomas </w:t>
      </w:r>
      <w:r w:rsidRPr="00CA739E">
        <w:t>Bruder</w:t>
      </w:r>
      <w:r w:rsidRPr="00E43D66">
        <w:t xml:space="preserve"> (BMW Group)</w:t>
      </w:r>
    </w:p>
    <w:p w:rsidR="007C39C1" w:rsidRPr="00226A3F" w:rsidRDefault="007C39C1" w:rsidP="007C39C1">
      <w:r w:rsidRPr="00226A3F">
        <w:t xml:space="preserve">Mr. </w:t>
      </w:r>
      <w:r w:rsidRPr="005E391F">
        <w:t xml:space="preserve">Nikolaos </w:t>
      </w:r>
      <w:r w:rsidRPr="00226A3F">
        <w:t>Economidis (BETA CAE Systems)</w:t>
      </w:r>
    </w:p>
    <w:p w:rsidR="007C39C1" w:rsidRPr="00226A3F" w:rsidRDefault="007C39C1" w:rsidP="007C39C1">
      <w:r>
        <w:t xml:space="preserve">Mr. </w:t>
      </w:r>
      <w:r w:rsidRPr="00E43D66">
        <w:t>Harald Fleischer (BMW Group)</w:t>
      </w:r>
    </w:p>
    <w:p w:rsidR="007C39C1" w:rsidRPr="0009152C" w:rsidRDefault="007C39C1" w:rsidP="007C39C1">
      <w:pPr>
        <w:rPr>
          <w:lang w:val="de-DE"/>
        </w:rPr>
      </w:pPr>
      <w:r w:rsidRPr="0009152C">
        <w:rPr>
          <w:lang w:val="de-DE"/>
        </w:rPr>
        <w:t>Dr. Carsten Franke (PROSTEP AG)</w:t>
      </w:r>
    </w:p>
    <w:p w:rsidR="007C39C1" w:rsidRPr="00226A3F" w:rsidRDefault="007C39C1" w:rsidP="007C39C1">
      <w:r w:rsidRPr="00226A3F">
        <w:t>Dr. Christian Gaier (Magna Powertrain, ENGINEERING CENTER STEYR GmbH &amp; Co KG)</w:t>
      </w:r>
    </w:p>
    <w:p w:rsidR="007C39C1" w:rsidRPr="00226A3F" w:rsidRDefault="007C39C1" w:rsidP="007C39C1">
      <w:r w:rsidRPr="00226A3F">
        <w:t>Mr. János Golumba (</w:t>
      </w:r>
      <w:r>
        <w:t>Ford Werke</w:t>
      </w:r>
      <w:r w:rsidRPr="00226A3F">
        <w:t xml:space="preserve"> GmbH)</w:t>
      </w:r>
    </w:p>
    <w:p w:rsidR="007C39C1" w:rsidRPr="0009152C" w:rsidRDefault="007C39C1" w:rsidP="007C39C1">
      <w:pPr>
        <w:rPr>
          <w:lang w:val="de-DE"/>
        </w:rPr>
      </w:pPr>
      <w:r w:rsidRPr="00226A3F">
        <w:t xml:space="preserve">Dr. Michael Hack (Siemens Industry Software GmbH &amp; Co. </w:t>
      </w:r>
      <w:r w:rsidRPr="0009152C">
        <w:rPr>
          <w:lang w:val="de-DE"/>
        </w:rPr>
        <w:t>KG)</w:t>
      </w:r>
    </w:p>
    <w:p w:rsidR="007C39C1" w:rsidRPr="0009152C" w:rsidRDefault="007C39C1" w:rsidP="007C39C1">
      <w:pPr>
        <w:rPr>
          <w:lang w:val="de-DE"/>
        </w:rPr>
      </w:pPr>
      <w:r w:rsidRPr="0009152C">
        <w:rPr>
          <w:lang w:val="de-DE"/>
        </w:rPr>
        <w:t>Mr. Daniel, Koenen (Volkswagen Osnabrück)</w:t>
      </w:r>
    </w:p>
    <w:p w:rsidR="007C39C1" w:rsidRPr="0009152C" w:rsidRDefault="007C39C1" w:rsidP="007C39C1">
      <w:pPr>
        <w:rPr>
          <w:lang w:val="de-DE"/>
        </w:rPr>
      </w:pPr>
      <w:r w:rsidRPr="00226A3F">
        <w:t xml:space="preserve">Mr. Peter Nuhn (Siemens Industry Software GmbH &amp; Co. </w:t>
      </w:r>
      <w:r w:rsidRPr="0009152C">
        <w:rPr>
          <w:lang w:val="de-DE"/>
        </w:rPr>
        <w:t>KG)</w:t>
      </w:r>
    </w:p>
    <w:p w:rsidR="007C39C1" w:rsidRPr="0009152C" w:rsidRDefault="007C39C1" w:rsidP="007C39C1">
      <w:pPr>
        <w:rPr>
          <w:lang w:val="de-DE"/>
        </w:rPr>
      </w:pPr>
      <w:r w:rsidRPr="0009152C">
        <w:rPr>
          <w:lang w:val="de-DE"/>
        </w:rPr>
        <w:t>Dr. Georg Tröndle (Volkswagen AG)</w:t>
      </w:r>
    </w:p>
    <w:p w:rsidR="007C39C1" w:rsidRDefault="007C39C1" w:rsidP="007C39C1">
      <w:r w:rsidRPr="00226A3F">
        <w:t>Mr. Michael Tryfonidis (BETA CAE Systems)</w:t>
      </w:r>
    </w:p>
    <w:p w:rsidR="006F1DD7" w:rsidRPr="00226A3F" w:rsidRDefault="006F1DD7" w:rsidP="007C39C1">
      <w:r w:rsidRPr="002F5D34">
        <w:t xml:space="preserve">Mr. Vincent Dampure </w:t>
      </w:r>
      <w:r w:rsidRPr="00226A3F">
        <w:t>(</w:t>
      </w:r>
      <w:r w:rsidRPr="002F5D34">
        <w:t>Altair Engineering</w:t>
      </w:r>
      <w:r>
        <w:t xml:space="preserve"> GmbH</w:t>
      </w:r>
      <w:r w:rsidRPr="00226A3F">
        <w:t>)</w:t>
      </w:r>
    </w:p>
    <w:p w:rsidR="007C39C1" w:rsidRPr="0009152C" w:rsidRDefault="007C39C1" w:rsidP="007C39C1">
      <w:pPr>
        <w:rPr>
          <w:lang w:val="de-DE"/>
        </w:rPr>
      </w:pPr>
      <w:r w:rsidRPr="0009152C">
        <w:rPr>
          <w:lang w:val="de-DE"/>
        </w:rPr>
        <w:t>Dr. Stephan Vervoort (Hottinger Baldwin Messtechnik GmbH)</w:t>
      </w:r>
    </w:p>
    <w:p w:rsidR="007C39C1" w:rsidRPr="0009152C" w:rsidRDefault="007C39C1" w:rsidP="007C39C1">
      <w:pPr>
        <w:rPr>
          <w:lang w:val="de-DE"/>
        </w:rPr>
      </w:pPr>
      <w:r w:rsidRPr="0009152C">
        <w:rPr>
          <w:lang w:val="de-DE"/>
        </w:rPr>
        <w:t>Dr. Mathias Weinert (Ford Werke GmbH)</w:t>
      </w:r>
    </w:p>
    <w:p w:rsidR="000F259A" w:rsidRPr="00226A3F" w:rsidRDefault="007C39C1" w:rsidP="007C39C1">
      <w:r w:rsidRPr="00226A3F">
        <w:t>Dr. Genbao Zhang (speaker of the group, Volkswagen AG)</w:t>
      </w:r>
    </w:p>
    <w:p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rsidR="00B04A42" w:rsidRPr="009647BD" w:rsidRDefault="00B04A42" w:rsidP="007F4659"/>
    <w:p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rsidR="00145E2B" w:rsidRPr="00B04A42" w:rsidRDefault="00145E2B" w:rsidP="00992426">
      <w:pPr>
        <w:tabs>
          <w:tab w:val="left" w:pos="709"/>
          <w:tab w:val="left" w:pos="993"/>
        </w:tabs>
        <w:ind w:left="709" w:hanging="709"/>
      </w:pPr>
    </w:p>
    <w:p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rsidR="00B04A42" w:rsidRPr="00B04A42" w:rsidRDefault="00B04A42" w:rsidP="00B04A42">
      <w:pPr>
        <w:tabs>
          <w:tab w:val="left" w:pos="709"/>
          <w:tab w:val="left" w:pos="993"/>
        </w:tabs>
        <w:ind w:left="709" w:hanging="709"/>
      </w:pPr>
    </w:p>
    <w:p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rsidR="00B04A42" w:rsidRPr="007C39C1" w:rsidRDefault="00B04A42" w:rsidP="00B04A42">
      <w:pPr>
        <w:tabs>
          <w:tab w:val="left" w:pos="709"/>
          <w:tab w:val="left" w:pos="993"/>
        </w:tabs>
        <w:ind w:left="709" w:hanging="709"/>
      </w:pPr>
    </w:p>
    <w:p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rsidR="00B04A42" w:rsidRPr="00226A3F" w:rsidRDefault="00B04A42" w:rsidP="00B04A42"/>
    <w:p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rsidR="00B04A42" w:rsidRPr="00226A3F" w:rsidRDefault="00B04A42" w:rsidP="00B90690">
      <w:pPr>
        <w:pStyle w:val="ListParagraph"/>
        <w:numPr>
          <w:ilvl w:val="2"/>
          <w:numId w:val="30"/>
        </w:numPr>
        <w:tabs>
          <w:tab w:val="left" w:pos="709"/>
          <w:tab w:val="left" w:pos="993"/>
        </w:tabs>
      </w:pPr>
      <w:r w:rsidRPr="00226A3F">
        <w:t xml:space="preserve">Bolts and screws, </w:t>
      </w:r>
    </w:p>
    <w:p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rsidR="00B04A42" w:rsidRPr="00226A3F" w:rsidRDefault="00B04A42" w:rsidP="00B90690">
      <w:pPr>
        <w:pStyle w:val="ListParagraph"/>
        <w:numPr>
          <w:ilvl w:val="2"/>
          <w:numId w:val="30"/>
        </w:numPr>
        <w:tabs>
          <w:tab w:val="left" w:pos="709"/>
          <w:tab w:val="left" w:pos="993"/>
        </w:tabs>
      </w:pPr>
      <w:r w:rsidRPr="00226A3F">
        <w:t xml:space="preserve">Hemming flanges, </w:t>
      </w:r>
    </w:p>
    <w:p w:rsidR="00B04A42" w:rsidRPr="00226A3F" w:rsidRDefault="00B04A42" w:rsidP="00B90690">
      <w:pPr>
        <w:pStyle w:val="ListParagraph"/>
        <w:numPr>
          <w:ilvl w:val="2"/>
          <w:numId w:val="30"/>
        </w:numPr>
        <w:tabs>
          <w:tab w:val="left" w:pos="709"/>
          <w:tab w:val="left" w:pos="993"/>
        </w:tabs>
      </w:pPr>
      <w:r w:rsidRPr="00226A3F">
        <w:t xml:space="preserve">Robscans, </w:t>
      </w:r>
    </w:p>
    <w:p w:rsidR="00B04A42" w:rsidRPr="00226A3F" w:rsidRDefault="00B04A42" w:rsidP="00B90690">
      <w:pPr>
        <w:pStyle w:val="ListParagraph"/>
        <w:numPr>
          <w:ilvl w:val="2"/>
          <w:numId w:val="30"/>
        </w:numPr>
        <w:tabs>
          <w:tab w:val="left" w:pos="709"/>
          <w:tab w:val="left" w:pos="993"/>
        </w:tabs>
      </w:pPr>
      <w:r w:rsidRPr="00226A3F">
        <w:t xml:space="preserve">Sequence connections </w:t>
      </w:r>
    </w:p>
    <w:p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rsidR="00B04A42" w:rsidRDefault="00B04A42" w:rsidP="00B90690">
      <w:pPr>
        <w:pStyle w:val="ListParagraph"/>
        <w:numPr>
          <w:ilvl w:val="0"/>
          <w:numId w:val="31"/>
        </w:numPr>
        <w:tabs>
          <w:tab w:val="left" w:pos="709"/>
          <w:tab w:val="left" w:pos="993"/>
        </w:tabs>
      </w:pPr>
      <w:r w:rsidRPr="00E3398E">
        <w:t>Spotwelds</w:t>
      </w:r>
      <w:r w:rsidRPr="00226A3F">
        <w:t xml:space="preserve"> </w:t>
      </w:r>
    </w:p>
    <w:p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rsidR="00685419" w:rsidRDefault="00685419" w:rsidP="00685419">
      <w:pPr>
        <w:tabs>
          <w:tab w:val="left" w:pos="709"/>
          <w:tab w:val="left" w:pos="993"/>
        </w:tabs>
        <w:ind w:left="709" w:hanging="709"/>
      </w:pPr>
      <w:r>
        <w:tab/>
      </w:r>
      <w:r>
        <w:tab/>
        <w:t>Adding following connection types:</w:t>
      </w:r>
    </w:p>
    <w:p w:rsidR="00685419" w:rsidRDefault="00685419" w:rsidP="00B90690">
      <w:pPr>
        <w:pStyle w:val="ListParagraph"/>
        <w:numPr>
          <w:ilvl w:val="0"/>
          <w:numId w:val="32"/>
        </w:numPr>
        <w:tabs>
          <w:tab w:val="left" w:pos="709"/>
          <w:tab w:val="left" w:pos="993"/>
        </w:tabs>
      </w:pPr>
      <w:r>
        <w:t>Blind and solid rivets</w:t>
      </w:r>
    </w:p>
    <w:p w:rsidR="00685419" w:rsidRDefault="00685419" w:rsidP="00B90690">
      <w:pPr>
        <w:pStyle w:val="ListParagraph"/>
        <w:numPr>
          <w:ilvl w:val="0"/>
          <w:numId w:val="32"/>
        </w:numPr>
        <w:tabs>
          <w:tab w:val="left" w:pos="709"/>
          <w:tab w:val="left" w:pos="993"/>
        </w:tabs>
      </w:pPr>
      <w:r>
        <w:t>Flow drilled screws</w:t>
      </w:r>
    </w:p>
    <w:p w:rsidR="00685419" w:rsidRDefault="00685419" w:rsidP="00B90690">
      <w:pPr>
        <w:pStyle w:val="ListParagraph"/>
        <w:numPr>
          <w:ilvl w:val="0"/>
          <w:numId w:val="32"/>
        </w:numPr>
        <w:tabs>
          <w:tab w:val="left" w:pos="709"/>
          <w:tab w:val="left" w:pos="993"/>
        </w:tabs>
      </w:pPr>
      <w:r>
        <w:t>Clinches</w:t>
      </w:r>
    </w:p>
    <w:p w:rsidR="00685419" w:rsidRDefault="00685419" w:rsidP="00B90690">
      <w:pPr>
        <w:pStyle w:val="ListParagraph"/>
        <w:numPr>
          <w:ilvl w:val="0"/>
          <w:numId w:val="32"/>
        </w:numPr>
        <w:tabs>
          <w:tab w:val="left" w:pos="709"/>
          <w:tab w:val="left" w:pos="993"/>
        </w:tabs>
      </w:pPr>
      <w:r>
        <w:t>Heat stakes</w:t>
      </w:r>
    </w:p>
    <w:p w:rsidR="00685419" w:rsidRDefault="00685419" w:rsidP="00B90690">
      <w:pPr>
        <w:pStyle w:val="ListParagraph"/>
        <w:numPr>
          <w:ilvl w:val="0"/>
          <w:numId w:val="32"/>
        </w:numPr>
        <w:tabs>
          <w:tab w:val="left" w:pos="709"/>
          <w:tab w:val="left" w:pos="993"/>
        </w:tabs>
      </w:pPr>
      <w:r>
        <w:t>Clips / snap joints</w:t>
      </w:r>
    </w:p>
    <w:p w:rsidR="00B04A42" w:rsidRDefault="00685419" w:rsidP="00842813">
      <w:pPr>
        <w:pStyle w:val="ListParagraph"/>
        <w:numPr>
          <w:ilvl w:val="0"/>
          <w:numId w:val="32"/>
        </w:numPr>
        <w:tabs>
          <w:tab w:val="left" w:pos="709"/>
          <w:tab w:val="left" w:pos="993"/>
        </w:tabs>
        <w:spacing w:after="120"/>
        <w:ind w:left="2137" w:hanging="357"/>
      </w:pPr>
      <w:r>
        <w:t>Nails</w:t>
      </w:r>
    </w:p>
    <w:p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rsidR="00DD7825" w:rsidRDefault="009C6225" w:rsidP="00DD7825">
      <w:pPr>
        <w:tabs>
          <w:tab w:val="left" w:pos="709"/>
          <w:tab w:val="left" w:pos="993"/>
        </w:tabs>
        <w:ind w:left="709" w:hanging="709"/>
      </w:pPr>
      <w:r>
        <w:tab/>
      </w:r>
      <w:r>
        <w:tab/>
      </w:r>
      <w:r w:rsidR="00DD7825">
        <w:t xml:space="preserve">Adding following </w:t>
      </w:r>
      <w:r>
        <w:t>sections</w:t>
      </w:r>
      <w:r w:rsidR="00DD7825">
        <w:t>:</w:t>
      </w:r>
    </w:p>
    <w:p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rsidR="00284C77" w:rsidRPr="00284C77" w:rsidRDefault="00284C77" w:rsidP="00284C77">
      <w:pPr>
        <w:tabs>
          <w:tab w:val="left" w:pos="709"/>
          <w:tab w:val="left" w:pos="993"/>
        </w:tabs>
      </w:pPr>
    </w:p>
    <w:p w:rsidR="00255787" w:rsidRPr="007055D9" w:rsidRDefault="00255787" w:rsidP="00C04963">
      <w:pPr>
        <w:pStyle w:val="Heading1"/>
        <w:tabs>
          <w:tab w:val="clear" w:pos="432"/>
          <w:tab w:val="num" w:pos="567"/>
        </w:tabs>
        <w:ind w:left="431" w:hanging="431"/>
        <w:contextualSpacing/>
      </w:pPr>
      <w:bookmarkStart w:id="9" w:name="_Toc3556920"/>
      <w:bookmarkStart w:id="10" w:name="_Toc27753532"/>
      <w:r w:rsidRPr="007055D9">
        <w:lastRenderedPageBreak/>
        <w:t>Introduction</w:t>
      </w:r>
      <w:bookmarkEnd w:id="5"/>
      <w:bookmarkEnd w:id="6"/>
      <w:bookmarkEnd w:id="7"/>
      <w:bookmarkEnd w:id="8"/>
      <w:bookmarkEnd w:id="9"/>
      <w:bookmarkEnd w:id="10"/>
    </w:p>
    <w:p w:rsidR="00B04A42" w:rsidRPr="007055D9" w:rsidRDefault="00B04A42" w:rsidP="00B04A42">
      <w:pPr>
        <w:pStyle w:val="Heading2"/>
      </w:pPr>
      <w:bookmarkStart w:id="11" w:name="_Toc338938867"/>
      <w:bookmarkStart w:id="12" w:name="_Toc338939047"/>
      <w:bookmarkStart w:id="13" w:name="_Toc3556921"/>
      <w:bookmarkStart w:id="14" w:name="_Toc27753533"/>
      <w:r w:rsidRPr="007055D9">
        <w:t>Motivation</w:t>
      </w:r>
      <w:bookmarkEnd w:id="11"/>
      <w:bookmarkEnd w:id="12"/>
      <w:bookmarkEnd w:id="13"/>
      <w:bookmarkEnd w:id="14"/>
    </w:p>
    <w:p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rsidR="00B04A42" w:rsidRPr="007055D9" w:rsidRDefault="00B04A42" w:rsidP="00B04A42">
      <w:pPr>
        <w:pStyle w:val="Heading2"/>
      </w:pPr>
      <w:bookmarkStart w:id="15" w:name="_Toc338938868"/>
      <w:bookmarkStart w:id="16" w:name="_Toc338939048"/>
      <w:bookmarkStart w:id="17" w:name="_Toc3556922"/>
      <w:bookmarkStart w:id="18" w:name="_Toc27753534"/>
      <w:r w:rsidRPr="007055D9">
        <w:t>MCF</w:t>
      </w:r>
      <w:bookmarkEnd w:id="15"/>
      <w:bookmarkEnd w:id="16"/>
      <w:r w:rsidR="001A37D6">
        <w:t xml:space="preserve"> at Ford</w:t>
      </w:r>
      <w:bookmarkEnd w:id="17"/>
      <w:bookmarkEnd w:id="18"/>
    </w:p>
    <w:p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E2D34" w:rsidRPr="007055D9">
        <w:t>[1]</w:t>
      </w:r>
      <w:r w:rsidR="008D51C0" w:rsidRPr="007055D9">
        <w:fldChar w:fldCharType="end"/>
      </w:r>
      <w:r w:rsidRPr="007055D9">
        <w:t>).</w:t>
      </w:r>
    </w:p>
    <w:p w:rsidR="00B04A42" w:rsidRPr="007055D9" w:rsidRDefault="00B04A42" w:rsidP="00B04A42">
      <w:pPr>
        <w:pStyle w:val="Heading2"/>
      </w:pPr>
      <w:bookmarkStart w:id="19" w:name="_Toc338938869"/>
      <w:bookmarkStart w:id="20" w:name="_Toc338939049"/>
      <w:bookmarkStart w:id="21" w:name="_Toc3556923"/>
      <w:bookmarkStart w:id="22" w:name="_Toc27753535"/>
      <w:r w:rsidRPr="007055D9">
        <w:t>From MCF to χMCF</w:t>
      </w:r>
      <w:bookmarkEnd w:id="19"/>
      <w:bookmarkEnd w:id="20"/>
      <w:r w:rsidRPr="007055D9">
        <w:t xml:space="preserve"> </w:t>
      </w:r>
      <w:r>
        <w:t xml:space="preserve">- </w:t>
      </w:r>
      <w:r w:rsidRPr="007055D9">
        <w:t>The Scope of the Document</w:t>
      </w:r>
      <w:bookmarkEnd w:id="21"/>
      <w:bookmarkEnd w:id="22"/>
    </w:p>
    <w:p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rsidR="00B1480E" w:rsidRPr="007055D9" w:rsidRDefault="00B1480E" w:rsidP="008C7FA3"/>
    <w:p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rsidR="007E69BF" w:rsidRPr="007055D9" w:rsidRDefault="007E69BF" w:rsidP="00C04963">
      <w:pPr>
        <w:pStyle w:val="Heading1"/>
        <w:tabs>
          <w:tab w:val="clear" w:pos="432"/>
          <w:tab w:val="num" w:pos="567"/>
        </w:tabs>
        <w:ind w:left="431" w:hanging="431"/>
      </w:pPr>
      <w:bookmarkStart w:id="28" w:name="_Toc3556924"/>
      <w:bookmarkStart w:id="29" w:name="_Toc27753536"/>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p>
    <w:p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rsidR="00255787" w:rsidRPr="007055D9" w:rsidRDefault="00F81E78" w:rsidP="00860E71">
      <w:pPr>
        <w:pStyle w:val="Heading2"/>
      </w:pPr>
      <w:bookmarkStart w:id="30" w:name="_Toc338938872"/>
      <w:bookmarkStart w:id="31" w:name="_Toc338939052"/>
      <w:bookmarkStart w:id="32" w:name="_Toc3556925"/>
      <w:bookmarkStart w:id="33" w:name="_Toc27753537"/>
      <w:r w:rsidRPr="007055D9">
        <w:t xml:space="preserve">Design </w:t>
      </w:r>
      <w:r w:rsidR="00255787" w:rsidRPr="007055D9">
        <w:t>Principles</w:t>
      </w:r>
      <w:bookmarkEnd w:id="26"/>
      <w:bookmarkEnd w:id="27"/>
      <w:bookmarkEnd w:id="30"/>
      <w:bookmarkEnd w:id="31"/>
      <w:bookmarkEnd w:id="32"/>
      <w:bookmarkEnd w:id="33"/>
    </w:p>
    <w:p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rsidR="005D241A" w:rsidRDefault="00A5126C" w:rsidP="005D241A">
      <w:pPr>
        <w:pStyle w:val="ListBullet"/>
        <w:numPr>
          <w:ilvl w:val="0"/>
          <w:numId w:val="5"/>
        </w:numPr>
        <w:jc w:val="both"/>
      </w:pPr>
      <w:bookmarkStart w:id="34"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4"/>
      <w:r w:rsidRPr="007055D9">
        <w:t xml:space="preserve"> </w:t>
      </w:r>
    </w:p>
    <w:p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rsidR="004B7688" w:rsidRPr="007055D9" w:rsidRDefault="004B7688" w:rsidP="005D241A">
      <w:pPr>
        <w:pStyle w:val="ListBullet"/>
        <w:numPr>
          <w:ilvl w:val="0"/>
          <w:numId w:val="5"/>
        </w:numPr>
        <w:jc w:val="both"/>
      </w:pPr>
      <w:r w:rsidRPr="007055D9">
        <w:t>Connection data are unique.</w:t>
      </w:r>
    </w:p>
    <w:p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rsidR="004B7688" w:rsidRPr="007055D9" w:rsidRDefault="00C32EBA" w:rsidP="005D241A">
      <w:pPr>
        <w:pStyle w:val="ListBullet"/>
        <w:numPr>
          <w:ilvl w:val="0"/>
          <w:numId w:val="5"/>
        </w:numPr>
        <w:jc w:val="both"/>
      </w:pPr>
      <w:r w:rsidRPr="007055D9">
        <w:t>The format description is kept compact. Elements are reused, whenever possible.</w:t>
      </w:r>
    </w:p>
    <w:p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rsidR="00A765F4" w:rsidRPr="007055D9" w:rsidRDefault="00B96FC6" w:rsidP="00F270BE">
      <w:pPr>
        <w:jc w:val="both"/>
      </w:pPr>
      <w:bookmarkStart w:id="35" w:name="_Toc288196435"/>
      <w:bookmarkStart w:id="36"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rsidR="00BB36E7" w:rsidRPr="007055D9" w:rsidRDefault="00D7095B" w:rsidP="005207BB">
      <w:pPr>
        <w:pStyle w:val="Heading2"/>
        <w:ind w:left="578" w:hanging="578"/>
      </w:pPr>
      <w:bookmarkStart w:id="37" w:name="_Ref338930849"/>
      <w:bookmarkStart w:id="38" w:name="_Toc338938873"/>
      <w:bookmarkStart w:id="39" w:name="_Toc338939053"/>
      <w:bookmarkStart w:id="40" w:name="_Toc3556926"/>
      <w:bookmarkStart w:id="41" w:name="_Toc27753538"/>
      <w:r w:rsidRPr="007055D9">
        <w:t>Idealization</w:t>
      </w:r>
      <w:r w:rsidR="00A765F4" w:rsidRPr="007055D9">
        <w:t xml:space="preserve"> of </w:t>
      </w:r>
      <w:bookmarkEnd w:id="37"/>
      <w:bookmarkEnd w:id="38"/>
      <w:bookmarkEnd w:id="39"/>
      <w:r w:rsidR="00073568" w:rsidRPr="007055D9">
        <w:t>Joints</w:t>
      </w:r>
      <w:bookmarkEnd w:id="40"/>
      <w:bookmarkEnd w:id="41"/>
      <w:r w:rsidR="00073568" w:rsidRPr="007055D9">
        <w:t xml:space="preserve"> </w:t>
      </w:r>
    </w:p>
    <w:p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3C1" w:rsidRPr="007055D9" w:rsidRDefault="00F243C1" w:rsidP="0021111F"/>
    <w:p w:rsidR="00F243C1" w:rsidRPr="007055D9" w:rsidRDefault="00F243C1" w:rsidP="0021111F"/>
    <w:p w:rsidR="00F243C1" w:rsidRPr="007055D9" w:rsidRDefault="00F243C1" w:rsidP="0021111F"/>
    <w:p w:rsidR="00F920C6" w:rsidRDefault="00F920C6" w:rsidP="0021111F"/>
    <w:p w:rsidR="00F243C1" w:rsidRPr="007055D9" w:rsidRDefault="00406B64" w:rsidP="00406B64">
      <w:pPr>
        <w:pStyle w:val="Caption"/>
      </w:pPr>
      <w:bookmarkStart w:id="42" w:name="_Ref428531162"/>
      <w:bookmarkStart w:id="43" w:name="_Toc3557081"/>
      <w:bookmarkStart w:id="44" w:name="_Toc27753695"/>
      <w:r>
        <w:t xml:space="preserve">Figure </w:t>
      </w:r>
      <w:r>
        <w:fldChar w:fldCharType="begin"/>
      </w:r>
      <w:r>
        <w:instrText xml:space="preserve"> SEQ Figure \* ARABIC </w:instrText>
      </w:r>
      <w:r>
        <w:fldChar w:fldCharType="separate"/>
      </w:r>
      <w:r w:rsidR="0047200E">
        <w:rPr>
          <w:noProof/>
        </w:rPr>
        <w:t>1</w:t>
      </w:r>
      <w:r>
        <w:fldChar w:fldCharType="end"/>
      </w:r>
      <w:bookmarkEnd w:id="42"/>
      <w:r w:rsidR="00F920C6">
        <w:t>: Seam weld as 1</w:t>
      </w:r>
      <w:r w:rsidR="00F920C6">
        <w:noBreakHyphen/>
        <w:t>dimensional joint</w:t>
      </w:r>
      <w:bookmarkEnd w:id="43"/>
      <w:bookmarkEnd w:id="44"/>
    </w:p>
    <w:p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rsidR="002439C0" w:rsidRPr="007055D9" w:rsidRDefault="002439C0" w:rsidP="005207BB">
      <w:pPr>
        <w:pStyle w:val="Heading2"/>
        <w:ind w:left="578" w:hanging="578"/>
      </w:pPr>
      <w:bookmarkStart w:id="45" w:name="_Toc338938874"/>
      <w:bookmarkStart w:id="46" w:name="_Toc338939054"/>
      <w:bookmarkStart w:id="47" w:name="_Toc3556927"/>
      <w:bookmarkStart w:id="48" w:name="_Toc27753539"/>
      <w:r w:rsidRPr="007055D9">
        <w:t xml:space="preserve">Reconstruction of </w:t>
      </w:r>
      <w:r w:rsidR="000C6241" w:rsidRPr="007055D9">
        <w:t xml:space="preserve">Joints </w:t>
      </w:r>
      <w:r w:rsidRPr="007055D9">
        <w:t xml:space="preserve">from </w:t>
      </w:r>
      <w:r w:rsidR="00A5126C" w:rsidRPr="00A5126C">
        <w:t>χ</w:t>
      </w:r>
      <w:r w:rsidRPr="007055D9">
        <w:t>MCF</w:t>
      </w:r>
      <w:bookmarkEnd w:id="45"/>
      <w:bookmarkEnd w:id="46"/>
      <w:bookmarkEnd w:id="47"/>
      <w:bookmarkEnd w:id="48"/>
      <w:r w:rsidRPr="007055D9">
        <w:t xml:space="preserve"> </w:t>
      </w:r>
    </w:p>
    <w:p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rsidR="0021111F" w:rsidRPr="007055D9" w:rsidRDefault="00A765F4" w:rsidP="00860E71">
      <w:pPr>
        <w:pStyle w:val="Heading2"/>
      </w:pPr>
      <w:bookmarkStart w:id="49" w:name="_Toc338938875"/>
      <w:bookmarkStart w:id="50" w:name="_Toc338939055"/>
      <w:bookmarkStart w:id="51" w:name="_Ref371678646"/>
      <w:bookmarkStart w:id="52" w:name="_Toc3556928"/>
      <w:bookmarkStart w:id="53" w:name="_Toc27753540"/>
      <w:r w:rsidRPr="007055D9">
        <w:t xml:space="preserve">Description of </w:t>
      </w:r>
      <w:bookmarkEnd w:id="49"/>
      <w:bookmarkEnd w:id="50"/>
      <w:bookmarkEnd w:id="51"/>
      <w:r w:rsidR="000C6241" w:rsidRPr="007055D9">
        <w:t>Topology</w:t>
      </w:r>
      <w:bookmarkEnd w:id="52"/>
      <w:bookmarkEnd w:id="53"/>
    </w:p>
    <w:p w:rsidR="005C4BA5" w:rsidRDefault="00486C72" w:rsidP="005C4BA5">
      <w:pPr>
        <w:jc w:val="both"/>
        <w:rPr>
          <w:ins w:id="54"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5" w:author="nick" w:date="2019-12-20T13:12:00Z">
        <w:r w:rsidR="005C4BA5">
          <w:t>T</w:t>
        </w:r>
      </w:ins>
      <w:ins w:id="56" w:author="nick" w:date="2019-12-20T13:11:00Z">
        <w:r w:rsidR="005C4BA5">
          <w:t>here are many ways to describe the topological relations</w:t>
        </w:r>
      </w:ins>
      <w:ins w:id="57" w:author="nick" w:date="2019-12-20T13:12:00Z">
        <w:r w:rsidR="005C4BA5">
          <w:t>. The following exam</w:t>
        </w:r>
      </w:ins>
      <w:ins w:id="58" w:author="nick" w:date="2019-12-20T13:13:00Z">
        <w:r w:rsidR="005C4BA5">
          <w:t xml:space="preserve">ple </w:t>
        </w:r>
      </w:ins>
      <w:ins w:id="59" w:author="nick" w:date="2019-12-20T13:12:00Z">
        <w:r w:rsidR="005C4BA5">
          <w:t>demonstrate</w:t>
        </w:r>
      </w:ins>
      <w:ins w:id="60" w:author="nick" w:date="2019-12-20T13:13:00Z">
        <w:r w:rsidR="005C4BA5">
          <w:t>s</w:t>
        </w:r>
      </w:ins>
      <w:ins w:id="61" w:author="nick" w:date="2019-12-20T13:12:00Z">
        <w:r w:rsidR="005C4BA5">
          <w:t xml:space="preserve"> the way </w:t>
        </w:r>
      </w:ins>
      <w:ins w:id="62" w:author="nick" w:date="2019-12-20T14:51:00Z">
        <w:r w:rsidR="006D5F67">
          <w:t xml:space="preserve">that </w:t>
        </w:r>
      </w:ins>
      <w:ins w:id="63" w:author="nick" w:date="2019-12-20T13:11:00Z">
        <w:r w:rsidR="005C4BA5" w:rsidRPr="006D5F67">
          <w:t>χMCF</w:t>
        </w:r>
        <w:r w:rsidR="005C4BA5">
          <w:t xml:space="preserve"> </w:t>
        </w:r>
      </w:ins>
      <w:ins w:id="64" w:author="nick" w:date="2019-12-20T13:12:00Z">
        <w:r w:rsidR="005C4BA5">
          <w:t xml:space="preserve">adopted </w:t>
        </w:r>
      </w:ins>
      <w:ins w:id="65" w:author="nick" w:date="2019-12-20T13:13:00Z">
        <w:r w:rsidR="005C4BA5">
          <w:t>to describe the topology</w:t>
        </w:r>
      </w:ins>
      <w:ins w:id="66" w:author="nick" w:date="2019-12-20T13:15:00Z">
        <w:r w:rsidR="005C4BA5">
          <w:t>:</w:t>
        </w:r>
      </w:ins>
      <w:ins w:id="67" w:author="nick" w:date="2019-12-20T13:13:00Z">
        <w:r w:rsidR="005C4BA5">
          <w:t xml:space="preserve"> </w:t>
        </w:r>
      </w:ins>
    </w:p>
    <w:p w:rsidR="0021111F" w:rsidRPr="007055D9" w:rsidDel="005C4BA5" w:rsidRDefault="00486C72" w:rsidP="00F270BE">
      <w:pPr>
        <w:jc w:val="both"/>
        <w:rPr>
          <w:del w:id="68" w:author="nick" w:date="2019-12-20T13:14:00Z"/>
        </w:rPr>
      </w:pPr>
      <w:del w:id="69"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rsidR="005C4BA5" w:rsidRPr="00D15F1A" w:rsidRDefault="00D7095B" w:rsidP="005C4BA5">
      <w:pPr>
        <w:pStyle w:val="ListParagraph"/>
        <w:numPr>
          <w:ilvl w:val="0"/>
          <w:numId w:val="62"/>
        </w:numPr>
        <w:rPr>
          <w:ins w:id="70" w:author="nick" w:date="2019-12-20T13:18:00Z"/>
          <w:lang w:val="en-US"/>
        </w:rPr>
      </w:pPr>
      <w:bookmarkStart w:id="71" w:name="_Ref334011805"/>
      <w:r w:rsidRPr="00D15F1A">
        <w:rPr>
          <w:lang w:val="en-US"/>
        </w:rPr>
        <w:t>Part (or Assembly</w:t>
      </w:r>
      <w:r w:rsidR="0013211F" w:rsidRPr="00D15F1A">
        <w:rPr>
          <w:lang w:val="en-US"/>
        </w:rPr>
        <w:t xml:space="preserve">) A is </w:t>
      </w:r>
      <w:r w:rsidR="00931479" w:rsidRPr="00D15F1A">
        <w:rPr>
          <w:lang w:val="en-US"/>
        </w:rPr>
        <w:t>joined</w:t>
      </w:r>
      <w:r w:rsidR="0013211F" w:rsidRPr="00D15F1A">
        <w:rPr>
          <w:lang w:val="en-US"/>
        </w:rPr>
        <w:t xml:space="preserve"> to Part B by the seam weld 1 along the curve l</w:t>
      </w:r>
      <w:r w:rsidR="0013211F" w:rsidRPr="00D15F1A">
        <w:rPr>
          <w:vertAlign w:val="subscript"/>
          <w:lang w:val="en-US"/>
        </w:rPr>
        <w:t>1</w:t>
      </w:r>
      <w:r w:rsidR="0013211F" w:rsidRPr="00D15F1A">
        <w:rPr>
          <w:lang w:val="en-US"/>
        </w:rPr>
        <w:t xml:space="preserve"> and the spot weld</w:t>
      </w:r>
      <w:ins w:id="72" w:author="nick" w:date="2019-12-20T14:47:00Z">
        <w:r w:rsidR="006D5F67" w:rsidRPr="00D15F1A">
          <w:rPr>
            <w:lang w:val="en-US"/>
          </w:rPr>
          <w:t>s</w:t>
        </w:r>
      </w:ins>
      <w:r w:rsidR="0013211F" w:rsidRPr="00D15F1A">
        <w:rPr>
          <w:lang w:val="en-US"/>
        </w:rPr>
        <w:t xml:space="preserve"> </w:t>
      </w:r>
      <w:del w:id="73" w:author="nick" w:date="2019-12-20T14:47:00Z">
        <w:r w:rsidR="0013211F" w:rsidRPr="00D15F1A" w:rsidDel="006D5F67">
          <w:rPr>
            <w:lang w:val="en-US"/>
          </w:rPr>
          <w:delText xml:space="preserve">1 </w:delText>
        </w:r>
      </w:del>
      <w:r w:rsidR="0013211F" w:rsidRPr="00D15F1A">
        <w:rPr>
          <w:lang w:val="en-US"/>
        </w:rPr>
        <w:t xml:space="preserve">at </w:t>
      </w:r>
      <w:del w:id="74" w:author="nick" w:date="2019-12-20T14:47:00Z">
        <w:r w:rsidR="0013211F" w:rsidRPr="00D15F1A" w:rsidDel="006D5F67">
          <w:rPr>
            <w:lang w:val="en-US"/>
          </w:rPr>
          <w:delText xml:space="preserve">the </w:delText>
        </w:r>
      </w:del>
      <w:r w:rsidR="0013211F" w:rsidRPr="00D15F1A">
        <w:rPr>
          <w:lang w:val="en-US"/>
        </w:rPr>
        <w:t>position</w:t>
      </w:r>
      <w:ins w:id="75" w:author="nick" w:date="2019-12-20T14:47:00Z">
        <w:r w:rsidR="006D5F67" w:rsidRPr="00D15F1A">
          <w:rPr>
            <w:lang w:val="en-US"/>
          </w:rPr>
          <w:t>s</w:t>
        </w:r>
      </w:ins>
      <w:r w:rsidR="0013211F" w:rsidRPr="00D15F1A">
        <w:rPr>
          <w:lang w:val="en-US"/>
        </w:rPr>
        <w:t xml:space="preserve"> x</w:t>
      </w:r>
      <w:ins w:id="76" w:author="nick" w:date="2019-12-20T14:47:00Z">
        <w:r w:rsidR="006D5F67" w:rsidRPr="00D15F1A">
          <w:rPr>
            <w:vertAlign w:val="subscript"/>
            <w:lang w:val="en-US"/>
          </w:rPr>
          <w:t>i</w:t>
        </w:r>
      </w:ins>
      <w:del w:id="77" w:author="nick" w:date="2019-12-20T14:47:00Z">
        <w:r w:rsidR="0013211F" w:rsidRPr="00D15F1A" w:rsidDel="006D5F67">
          <w:rPr>
            <w:vertAlign w:val="subscript"/>
            <w:lang w:val="en-US"/>
          </w:rPr>
          <w:delText>1</w:delText>
        </w:r>
      </w:del>
      <w:ins w:id="78" w:author="nick" w:date="2019-12-20T13:18:00Z">
        <w:r w:rsidR="005C4BA5" w:rsidRPr="00D15F1A">
          <w:rPr>
            <w:lang w:val="en-US"/>
          </w:rPr>
          <w:t xml:space="preserve">, </w:t>
        </w:r>
      </w:ins>
      <w:del w:id="79" w:author="nick" w:date="2019-12-20T13:18:00Z">
        <w:r w:rsidR="0013211F" w:rsidRPr="00D15F1A" w:rsidDel="005C4BA5">
          <w:rPr>
            <w:lang w:val="en-US"/>
          </w:rPr>
          <w:delText xml:space="preserve"> </w:delText>
        </w:r>
        <w:r w:rsidR="00D135CC" w:rsidRPr="00D15F1A" w:rsidDel="005C4BA5">
          <w:rPr>
            <w:lang w:val="en-US"/>
          </w:rPr>
          <w:delText>…</w:delText>
        </w:r>
        <w:r w:rsidR="00D135CC" w:rsidRPr="00D15F1A" w:rsidDel="005C4BA5">
          <w:rPr>
            <w:lang w:val="en-US"/>
          </w:rPr>
          <w:br/>
        </w:r>
      </w:del>
      <w:r w:rsidR="0013211F" w:rsidRPr="00D15F1A">
        <w:rPr>
          <w:lang w:val="en-US"/>
        </w:rPr>
        <w:t xml:space="preserve">and </w:t>
      </w:r>
      <w:del w:id="80" w:author="nick" w:date="2019-12-20T13:18:00Z">
        <w:r w:rsidR="00D135CC" w:rsidRPr="00D15F1A" w:rsidDel="005C4BA5">
          <w:rPr>
            <w:lang w:val="en-US"/>
          </w:rPr>
          <w:br/>
        </w:r>
      </w:del>
    </w:p>
    <w:p w:rsidR="0013211F" w:rsidRPr="00D15F1A" w:rsidRDefault="0013211F" w:rsidP="005C4BA5">
      <w:pPr>
        <w:pStyle w:val="ListParagraph"/>
        <w:numPr>
          <w:ilvl w:val="0"/>
          <w:numId w:val="62"/>
        </w:numPr>
        <w:rPr>
          <w:lang w:val="en-US"/>
        </w:rPr>
      </w:pPr>
      <w:r w:rsidRPr="00D15F1A">
        <w:rPr>
          <w:lang w:val="en-US"/>
        </w:rPr>
        <w:t xml:space="preserve">Part (or </w:t>
      </w:r>
      <w:r w:rsidR="00D7095B" w:rsidRPr="00D15F1A">
        <w:rPr>
          <w:lang w:val="en-US"/>
        </w:rPr>
        <w:t>Assembly)</w:t>
      </w:r>
      <w:r w:rsidRPr="00D15F1A">
        <w:rPr>
          <w:lang w:val="en-US"/>
        </w:rPr>
        <w:t xml:space="preserve"> A is connected to Part C by the adhesive AD</w:t>
      </w:r>
      <w:r w:rsidRPr="00D15F1A">
        <w:rPr>
          <w:vertAlign w:val="subscript"/>
          <w:lang w:val="en-US"/>
        </w:rPr>
        <w:t>x</w:t>
      </w:r>
      <w:r w:rsidRPr="00D15F1A">
        <w:rPr>
          <w:lang w:val="en-US"/>
        </w:rPr>
        <w:t xml:space="preserve"> in the area A</w:t>
      </w:r>
      <w:r w:rsidRPr="00D15F1A">
        <w:rPr>
          <w:vertAlign w:val="subscript"/>
          <w:lang w:val="en-US"/>
        </w:rPr>
        <w:t>x</w:t>
      </w:r>
      <w:r w:rsidRPr="00D15F1A">
        <w:rPr>
          <w:lang w:val="en-US"/>
        </w:rPr>
        <w:t>, etc</w:t>
      </w:r>
      <w:proofErr w:type="gramStart"/>
      <w:r w:rsidRPr="00D15F1A">
        <w:rPr>
          <w:lang w:val="en-US"/>
        </w:rPr>
        <w:t>..</w:t>
      </w:r>
      <w:bookmarkEnd w:id="71"/>
      <w:proofErr w:type="gramEnd"/>
    </w:p>
    <w:p w:rsidR="0013211F" w:rsidRPr="007055D9" w:rsidDel="005C4BA5" w:rsidRDefault="0013211F" w:rsidP="005D241A">
      <w:pPr>
        <w:numPr>
          <w:ilvl w:val="0"/>
          <w:numId w:val="6"/>
        </w:numPr>
        <w:rPr>
          <w:del w:id="81" w:author="nick" w:date="2019-12-20T13:19:00Z"/>
        </w:rPr>
      </w:pPr>
      <w:del w:id="82" w:author="nick" w:date="2019-12-20T13:19:00Z">
        <w:r w:rsidRPr="007055D9" w:rsidDel="005C4BA5">
          <w:lastRenderedPageBreak/>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rsidR="0017309C" w:rsidRPr="007055D9" w:rsidDel="005C4BA5" w:rsidRDefault="0017309C" w:rsidP="0021111F">
      <w:pPr>
        <w:rPr>
          <w:del w:id="83" w:author="nick" w:date="2019-12-20T13:19:00Z"/>
        </w:rPr>
      </w:pPr>
    </w:p>
    <w:p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rsidR="00486C72" w:rsidRPr="007055D9" w:rsidRDefault="00406B64" w:rsidP="00406B64">
      <w:pPr>
        <w:pStyle w:val="Caption"/>
      </w:pPr>
      <w:bookmarkStart w:id="84" w:name="_Ref334010986"/>
      <w:bookmarkStart w:id="85" w:name="_Toc3557082"/>
      <w:bookmarkStart w:id="86" w:name="_Toc27753696"/>
      <w:r>
        <w:t xml:space="preserve">Figure </w:t>
      </w:r>
      <w:r>
        <w:fldChar w:fldCharType="begin"/>
      </w:r>
      <w:r>
        <w:instrText xml:space="preserve"> SEQ Figure \* ARABIC </w:instrText>
      </w:r>
      <w:r>
        <w:fldChar w:fldCharType="separate"/>
      </w:r>
      <w:r w:rsidR="0047200E">
        <w:rPr>
          <w:noProof/>
        </w:rPr>
        <w:t>2</w:t>
      </w:r>
      <w:r>
        <w:fldChar w:fldCharType="end"/>
      </w:r>
      <w:r>
        <w:t>:</w:t>
      </w:r>
      <w:bookmarkEnd w:id="8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5"/>
      <w:bookmarkEnd w:id="86"/>
    </w:p>
    <w:p w:rsidR="0017309C" w:rsidRPr="007055D9" w:rsidRDefault="0017309C" w:rsidP="0021111F"/>
    <w:p w:rsidR="000277BB" w:rsidRPr="007055D9" w:rsidRDefault="00070206" w:rsidP="00F270BE">
      <w:pPr>
        <w:jc w:val="both"/>
      </w:pPr>
      <w:del w:id="87"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E2D34">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E2D34">
        <w:t xml:space="preserve">Figure </w:t>
      </w:r>
      <w:r w:rsidR="007E2D34">
        <w:rPr>
          <w:noProof/>
        </w:rPr>
        <w:t>2</w:t>
      </w:r>
      <w:r w:rsidR="007E2D34">
        <w:t>:</w:t>
      </w:r>
      <w:r w:rsidR="008D51C0" w:rsidRPr="007055D9">
        <w:fldChar w:fldCharType="end"/>
      </w:r>
    </w:p>
    <w:p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3821208" r:id="rId39"/>
        </w:object>
      </w:r>
    </w:p>
    <w:p w:rsidR="00066BB2" w:rsidRPr="007055D9" w:rsidRDefault="007250B7" w:rsidP="0050415A">
      <w:pPr>
        <w:pStyle w:val="Caption"/>
      </w:pPr>
      <w:bookmarkStart w:id="88" w:name="_Toc3557083"/>
      <w:bookmarkStart w:id="89" w:name="_Toc27753697"/>
      <w:r w:rsidRPr="007055D9">
        <w:t xml:space="preserve">Figure </w:t>
      </w:r>
      <w:r w:rsidR="00406B64">
        <w:fldChar w:fldCharType="begin"/>
      </w:r>
      <w:r w:rsidR="00406B64">
        <w:instrText xml:space="preserve"> SEQ Figure \* ARABIC </w:instrText>
      </w:r>
      <w:r w:rsidR="00406B64">
        <w:fldChar w:fldCharType="separate"/>
      </w:r>
      <w:r w:rsidR="0047200E">
        <w:rPr>
          <w:noProof/>
        </w:rPr>
        <w:t>3</w:t>
      </w:r>
      <w:r w:rsidR="00406B64">
        <w:fldChar w:fldCharType="end"/>
      </w:r>
      <w:r w:rsidRPr="007055D9">
        <w:t>: Product Structures Fitting to Previous Figure.</w:t>
      </w:r>
      <w:bookmarkEnd w:id="88"/>
      <w:bookmarkEnd w:id="89"/>
    </w:p>
    <w:p w:rsidR="00066BB2" w:rsidRPr="007055D9" w:rsidRDefault="00642A75" w:rsidP="0009034F">
      <w:r w:rsidRPr="007055D9">
        <w:t xml:space="preserve">And this list is far from being complete. </w:t>
      </w:r>
    </w:p>
    <w:p w:rsidR="004F2A71" w:rsidRPr="007055D9" w:rsidRDefault="00F81E78" w:rsidP="00860E71">
      <w:pPr>
        <w:pStyle w:val="Heading2"/>
      </w:pPr>
      <w:bookmarkStart w:id="90" w:name="_Toc338938876"/>
      <w:bookmarkStart w:id="91" w:name="_Toc338939056"/>
      <w:bookmarkStart w:id="92" w:name="_Toc3556929"/>
      <w:bookmarkStart w:id="93" w:name="_Toc27753541"/>
      <w:bookmarkStart w:id="94" w:name="_Toc288196436"/>
      <w:bookmarkStart w:id="95" w:name="_Toc288200734"/>
      <w:bookmarkEnd w:id="35"/>
      <w:bookmarkEnd w:id="36"/>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90"/>
      <w:bookmarkEnd w:id="91"/>
      <w:r w:rsidR="004E47A8" w:rsidRPr="007055D9">
        <w:t>Processes</w:t>
      </w:r>
      <w:bookmarkEnd w:id="92"/>
      <w:bookmarkEnd w:id="93"/>
    </w:p>
    <w:p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E2D34" w:rsidRPr="007055D9">
        <w:t xml:space="preserve">Figure </w:t>
      </w:r>
      <w:r w:rsidR="007E2D34">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E2D34" w:rsidRPr="007055D9">
        <w:t xml:space="preserve">Figure </w:t>
      </w:r>
      <w:r w:rsidR="007E2D34">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rsidR="004F2A71" w:rsidRPr="007055D9" w:rsidRDefault="004F2A71" w:rsidP="004F2A71"/>
    <w:p w:rsidR="000347C0" w:rsidRPr="007055D9" w:rsidRDefault="004F562F" w:rsidP="00FF0AC5">
      <w:pPr>
        <w:keepNext/>
        <w:jc w:val="center"/>
      </w:pPr>
      <w:r>
        <w:rPr>
          <w:noProof/>
          <w:lang w:eastAsia="en-US"/>
        </w:rPr>
        <w:lastRenderedPageBreak/>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rsidR="004F2A71" w:rsidRPr="007055D9" w:rsidRDefault="000347C0" w:rsidP="00FF0AC5">
      <w:pPr>
        <w:pStyle w:val="Caption"/>
      </w:pPr>
      <w:bookmarkStart w:id="96" w:name="_Ref333842518"/>
      <w:bookmarkStart w:id="97" w:name="_Ref333842510"/>
      <w:bookmarkStart w:id="98" w:name="_Toc3557084"/>
      <w:bookmarkStart w:id="99" w:name="_Toc27753698"/>
      <w:r w:rsidRPr="007055D9">
        <w:t xml:space="preserve">Figure </w:t>
      </w:r>
      <w:r w:rsidR="00406B64">
        <w:fldChar w:fldCharType="begin"/>
      </w:r>
      <w:r w:rsidR="00406B64">
        <w:instrText xml:space="preserve"> SEQ Figure \* ARABIC </w:instrText>
      </w:r>
      <w:r w:rsidR="00406B64">
        <w:fldChar w:fldCharType="separate"/>
      </w:r>
      <w:r w:rsidR="0047200E">
        <w:rPr>
          <w:noProof/>
        </w:rPr>
        <w:t>4</w:t>
      </w:r>
      <w:r w:rsidR="00406B64">
        <w:fldChar w:fldCharType="end"/>
      </w:r>
      <w:bookmarkEnd w:id="96"/>
      <w:r w:rsidRPr="007055D9">
        <w:t>: The</w:t>
      </w:r>
      <w:r w:rsidR="000033ED" w:rsidRPr="007055D9">
        <w:t xml:space="preserve"> </w:t>
      </w:r>
      <w:r w:rsidR="008C1F93" w:rsidRPr="007055D9">
        <w:t xml:space="preserve">Development </w:t>
      </w:r>
      <w:bookmarkEnd w:id="97"/>
      <w:r w:rsidR="008C1F93" w:rsidRPr="007055D9">
        <w:t>Process</w:t>
      </w:r>
      <w:bookmarkEnd w:id="98"/>
      <w:bookmarkEnd w:id="99"/>
      <w:r w:rsidR="008C1F93" w:rsidRPr="007055D9">
        <w:t xml:space="preserve"> </w:t>
      </w:r>
    </w:p>
    <w:p w:rsidR="004F2A71" w:rsidRPr="007055D9" w:rsidRDefault="004F2A71" w:rsidP="004F2A71"/>
    <w:p w:rsidR="004F2A71" w:rsidRPr="007055D9" w:rsidRDefault="004F2A71" w:rsidP="00902A2B">
      <w:pPr>
        <w:jc w:val="center"/>
        <w:rPr>
          <w:noProof/>
          <w:lang w:eastAsia="en-US"/>
        </w:rPr>
      </w:pPr>
    </w:p>
    <w:p w:rsidR="0054005C" w:rsidRPr="007055D9" w:rsidRDefault="0054005C" w:rsidP="000033ED">
      <w:pPr>
        <w:pStyle w:val="Caption"/>
      </w:pPr>
      <w:bookmarkStart w:id="100" w:name="_Ref334015195"/>
    </w:p>
    <w:p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rsidR="000033ED" w:rsidRPr="007055D9" w:rsidRDefault="000033ED" w:rsidP="005D241A">
      <w:pPr>
        <w:pStyle w:val="Caption"/>
        <w:spacing w:before="120"/>
      </w:pPr>
      <w:bookmarkStart w:id="101" w:name="_Ref334482085"/>
      <w:bookmarkStart w:id="102" w:name="_Ref334482078"/>
      <w:bookmarkStart w:id="103" w:name="_Toc3557085"/>
      <w:bookmarkStart w:id="104" w:name="_Toc27753699"/>
      <w:r w:rsidRPr="007055D9">
        <w:t xml:space="preserve">Figure </w:t>
      </w:r>
      <w:r w:rsidR="00406B64">
        <w:fldChar w:fldCharType="begin"/>
      </w:r>
      <w:r w:rsidR="00406B64">
        <w:instrText xml:space="preserve"> SEQ Figure \* ARABIC </w:instrText>
      </w:r>
      <w:r w:rsidR="00406B64">
        <w:fldChar w:fldCharType="separate"/>
      </w:r>
      <w:r w:rsidR="0047200E">
        <w:rPr>
          <w:noProof/>
        </w:rPr>
        <w:t>5</w:t>
      </w:r>
      <w:r w:rsidR="00406B64">
        <w:fldChar w:fldCharType="end"/>
      </w:r>
      <w:bookmarkEnd w:id="100"/>
      <w:bookmarkEnd w:id="10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2"/>
      <w:r w:rsidR="005E0B44" w:rsidRPr="007055D9">
        <w:t>Process</w:t>
      </w:r>
      <w:bookmarkEnd w:id="103"/>
      <w:bookmarkEnd w:id="104"/>
    </w:p>
    <w:p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E2D34" w:rsidRPr="007055D9">
        <w:t xml:space="preserve">Figure </w:t>
      </w:r>
      <w:r w:rsidR="007E2D34">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E2D34" w:rsidRPr="007055D9">
        <w:t xml:space="preserve">Figure </w:t>
      </w:r>
      <w:r w:rsidR="007E2D34">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E2D34" w:rsidRPr="007055D9">
        <w:t xml:space="preserve">Figure </w:t>
      </w:r>
      <w:r w:rsidR="007E2D34">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rsidR="00E75DD5" w:rsidRPr="00E75DD5" w:rsidRDefault="002B0DBB" w:rsidP="000804D1">
      <w:pPr>
        <w:pStyle w:val="ListBullet"/>
        <w:numPr>
          <w:ilvl w:val="0"/>
          <w:numId w:val="10"/>
        </w:numPr>
        <w:ind w:left="426" w:hanging="284"/>
        <w:jc w:val="both"/>
      </w:pPr>
      <w:r w:rsidRPr="007055D9">
        <w:rPr>
          <w:b/>
          <w:bCs/>
        </w:rPr>
        <w:t>Automatic CAE assembly</w:t>
      </w:r>
    </w:p>
    <w:p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rsidR="004F2D36" w:rsidRPr="007055D9" w:rsidRDefault="00FF55A5" w:rsidP="005867BD">
      <w:pPr>
        <w:pStyle w:val="Heading1"/>
        <w:tabs>
          <w:tab w:val="clear" w:pos="432"/>
          <w:tab w:val="num" w:pos="567"/>
        </w:tabs>
      </w:pPr>
      <w:bookmarkStart w:id="105" w:name="_Toc3556930"/>
      <w:bookmarkStart w:id="106" w:name="_Toc27753542"/>
      <w:r w:rsidRPr="007055D9">
        <w:lastRenderedPageBreak/>
        <w:t>Keywords</w:t>
      </w:r>
      <w:r w:rsidR="00B61149" w:rsidRPr="007055D9">
        <w:t xml:space="preserve"> </w:t>
      </w:r>
      <w:r w:rsidR="004F2D36" w:rsidRPr="007055D9">
        <w:t>of XML specification</w:t>
      </w:r>
      <w:bookmarkEnd w:id="105"/>
      <w:bookmarkEnd w:id="106"/>
    </w:p>
    <w:p w:rsidR="003B4F3B" w:rsidRPr="007055D9" w:rsidRDefault="00FF55A5" w:rsidP="00860E71">
      <w:pPr>
        <w:pStyle w:val="Heading2"/>
      </w:pPr>
      <w:bookmarkStart w:id="107" w:name="_Toc27753543"/>
      <w:r w:rsidRPr="007055D9">
        <w:t>Keywords</w:t>
      </w:r>
      <w:bookmarkEnd w:id="107"/>
    </w:p>
    <w:p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rsidR="002659AC" w:rsidRPr="007055D9" w:rsidRDefault="002659AC" w:rsidP="007E3486">
      <w:pPr>
        <w:numPr>
          <w:ilvl w:val="0"/>
          <w:numId w:val="7"/>
        </w:numPr>
      </w:pPr>
      <w:r w:rsidRPr="007055D9">
        <w:t>Type</w:t>
      </w:r>
    </w:p>
    <w:p w:rsidR="002659AC" w:rsidRPr="007055D9" w:rsidRDefault="002659AC" w:rsidP="007E3486">
      <w:pPr>
        <w:numPr>
          <w:ilvl w:val="0"/>
          <w:numId w:val="7"/>
        </w:numPr>
      </w:pPr>
      <w:r w:rsidRPr="007055D9">
        <w:t xml:space="preserve">Value </w:t>
      </w:r>
      <w:r w:rsidR="00A82F80" w:rsidRPr="007055D9">
        <w:t>Space</w:t>
      </w:r>
    </w:p>
    <w:p w:rsidR="00090CD4" w:rsidRPr="007055D9" w:rsidRDefault="00090CD4" w:rsidP="007E3486">
      <w:pPr>
        <w:numPr>
          <w:ilvl w:val="0"/>
          <w:numId w:val="7"/>
        </w:numPr>
      </w:pPr>
      <w:r w:rsidRPr="007055D9">
        <w:t>Default</w:t>
      </w:r>
    </w:p>
    <w:p w:rsidR="00002AC4" w:rsidRPr="007055D9" w:rsidRDefault="00002AC4" w:rsidP="007E3486">
      <w:pPr>
        <w:numPr>
          <w:ilvl w:val="0"/>
          <w:numId w:val="7"/>
        </w:numPr>
      </w:pPr>
      <w:r w:rsidRPr="007055D9">
        <w:t>Use</w:t>
      </w:r>
    </w:p>
    <w:p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rsidR="002659AC" w:rsidRPr="007055D9" w:rsidRDefault="002659AC" w:rsidP="004F2D36"/>
    <w:p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rsidR="00B913E2" w:rsidRDefault="00B913E2" w:rsidP="00B913E2">
      <w:pPr>
        <w:jc w:val="both"/>
      </w:pPr>
      <w:r>
        <w:t>The most common types are:</w:t>
      </w:r>
    </w:p>
    <w:p w:rsidR="00B913E2" w:rsidRDefault="00B913E2" w:rsidP="00B913E2">
      <w:pPr>
        <w:pStyle w:val="ListParagraph"/>
        <w:numPr>
          <w:ilvl w:val="0"/>
          <w:numId w:val="10"/>
        </w:numPr>
        <w:jc w:val="both"/>
      </w:pPr>
      <w:r>
        <w:t>xs:</w:t>
      </w:r>
      <w:r w:rsidRPr="00B913E2">
        <w:rPr>
          <w:i/>
        </w:rPr>
        <w:t>string</w:t>
      </w:r>
    </w:p>
    <w:p w:rsidR="00B913E2" w:rsidRDefault="00B913E2" w:rsidP="00B913E2">
      <w:pPr>
        <w:pStyle w:val="ListParagraph"/>
        <w:numPr>
          <w:ilvl w:val="0"/>
          <w:numId w:val="10"/>
        </w:numPr>
        <w:jc w:val="both"/>
      </w:pPr>
      <w:r>
        <w:t>xs:</w:t>
      </w:r>
      <w:r w:rsidRPr="00B913E2">
        <w:rPr>
          <w:i/>
        </w:rPr>
        <w:t>decimal</w:t>
      </w:r>
    </w:p>
    <w:p w:rsidR="00B913E2" w:rsidRPr="00B913E2" w:rsidRDefault="00B913E2" w:rsidP="00B913E2">
      <w:pPr>
        <w:pStyle w:val="ListParagraph"/>
        <w:numPr>
          <w:ilvl w:val="0"/>
          <w:numId w:val="10"/>
        </w:numPr>
        <w:jc w:val="both"/>
      </w:pPr>
      <w:r>
        <w:t>xs:</w:t>
      </w:r>
      <w:r w:rsidRPr="00B913E2">
        <w:rPr>
          <w:i/>
        </w:rPr>
        <w:t>integer</w:t>
      </w:r>
    </w:p>
    <w:p w:rsidR="00B913E2" w:rsidRDefault="00B913E2" w:rsidP="00B913E2">
      <w:pPr>
        <w:pStyle w:val="ListParagraph"/>
        <w:numPr>
          <w:ilvl w:val="0"/>
          <w:numId w:val="10"/>
        </w:numPr>
        <w:jc w:val="both"/>
      </w:pPr>
      <w:r w:rsidRPr="00AA6835">
        <w:t>xs:</w:t>
      </w:r>
      <w:r>
        <w:rPr>
          <w:i/>
        </w:rPr>
        <w:t>float</w:t>
      </w:r>
    </w:p>
    <w:p w:rsidR="00B913E2" w:rsidRDefault="00B913E2" w:rsidP="00B913E2">
      <w:pPr>
        <w:pStyle w:val="ListParagraph"/>
        <w:numPr>
          <w:ilvl w:val="0"/>
          <w:numId w:val="10"/>
        </w:numPr>
        <w:jc w:val="both"/>
      </w:pPr>
      <w:r>
        <w:t>xs:</w:t>
      </w:r>
      <w:r w:rsidRPr="00B913E2">
        <w:rPr>
          <w:i/>
        </w:rPr>
        <w:t>boolean</w:t>
      </w:r>
    </w:p>
    <w:p w:rsidR="00B913E2" w:rsidRDefault="00B913E2" w:rsidP="00B913E2">
      <w:pPr>
        <w:pStyle w:val="ListParagraph"/>
        <w:numPr>
          <w:ilvl w:val="0"/>
          <w:numId w:val="10"/>
        </w:numPr>
        <w:jc w:val="both"/>
      </w:pPr>
      <w:r>
        <w:t>xs:</w:t>
      </w:r>
      <w:r w:rsidRPr="00B913E2">
        <w:rPr>
          <w:i/>
        </w:rPr>
        <w:t>date</w:t>
      </w:r>
    </w:p>
    <w:p w:rsidR="00B913E2" w:rsidRDefault="00B913E2" w:rsidP="00B913E2">
      <w:pPr>
        <w:pStyle w:val="ListParagraph"/>
        <w:numPr>
          <w:ilvl w:val="0"/>
          <w:numId w:val="10"/>
        </w:numPr>
        <w:spacing w:after="120"/>
        <w:ind w:left="1173" w:hanging="357"/>
        <w:jc w:val="both"/>
      </w:pPr>
      <w:r>
        <w:t>xs:</w:t>
      </w:r>
      <w:r w:rsidRPr="00B913E2">
        <w:rPr>
          <w:i/>
        </w:rPr>
        <w:t>time</w:t>
      </w:r>
    </w:p>
    <w:p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rsidR="00135AE7" w:rsidRPr="007055D9" w:rsidRDefault="00135AE7" w:rsidP="003B4F3B"/>
    <w:p w:rsidR="003B4F3B" w:rsidRPr="007055D9" w:rsidRDefault="003B4F3B" w:rsidP="00AA4E99">
      <w:pPr>
        <w:rPr>
          <w:i/>
        </w:rPr>
      </w:pPr>
    </w:p>
    <w:p w:rsidR="00452945" w:rsidRPr="007055D9" w:rsidRDefault="00C07CC8" w:rsidP="00313BC1">
      <w:pPr>
        <w:pStyle w:val="Heading1"/>
        <w:tabs>
          <w:tab w:val="clear" w:pos="432"/>
          <w:tab w:val="num" w:pos="567"/>
        </w:tabs>
        <w:ind w:left="431" w:hanging="431"/>
      </w:pPr>
      <w:bookmarkStart w:id="108" w:name="_Ref371679978"/>
      <w:bookmarkStart w:id="109" w:name="_Ref371939247"/>
      <w:bookmarkStart w:id="110" w:name="_Toc3556933"/>
      <w:bookmarkStart w:id="111" w:name="_Toc27753544"/>
      <w:bookmarkStart w:id="112" w:name="_Toc288196441"/>
      <w:bookmarkStart w:id="113" w:name="_Toc288200739"/>
      <w:bookmarkEnd w:id="94"/>
      <w:bookmarkEnd w:id="95"/>
      <w:r w:rsidRPr="007055D9">
        <w:lastRenderedPageBreak/>
        <w:t>Parts</w:t>
      </w:r>
      <w:r w:rsidR="00522BFE" w:rsidRPr="007055D9">
        <w:t>, Properties</w:t>
      </w:r>
      <w:r w:rsidRPr="007055D9">
        <w:t xml:space="preserve"> and </w:t>
      </w:r>
      <w:r w:rsidR="00CA1B81" w:rsidRPr="007055D9">
        <w:t>A</w:t>
      </w:r>
      <w:r w:rsidRPr="007055D9">
        <w:t>ssemblies</w:t>
      </w:r>
      <w:bookmarkEnd w:id="108"/>
      <w:bookmarkEnd w:id="109"/>
      <w:bookmarkEnd w:id="110"/>
      <w:bookmarkEnd w:id="111"/>
    </w:p>
    <w:p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rsidR="00452945" w:rsidRPr="007055D9" w:rsidRDefault="00452945" w:rsidP="00860E71">
      <w:pPr>
        <w:pStyle w:val="Heading2"/>
      </w:pPr>
      <w:bookmarkStart w:id="114" w:name="_Toc3556934"/>
      <w:bookmarkStart w:id="115" w:name="_Toc27753545"/>
      <w:r w:rsidRPr="007055D9">
        <w:t>Parts</w:t>
      </w:r>
      <w:bookmarkEnd w:id="114"/>
      <w:bookmarkEnd w:id="115"/>
    </w:p>
    <w:p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rsidR="00AA3118" w:rsidRPr="007055D9" w:rsidRDefault="00654DFF" w:rsidP="00F270BE">
      <w:pPr>
        <w:jc w:val="both"/>
      </w:pPr>
      <w:r w:rsidRPr="007055D9">
        <w:t>Parts can be instantiated at different locations of a product, e. g. wheels in a car etc.</w:t>
      </w:r>
      <w:r w:rsidR="00AA3118" w:rsidRPr="007055D9">
        <w:t xml:space="preserve"> </w:t>
      </w:r>
    </w:p>
    <w:p w:rsidR="00654DFF" w:rsidRPr="007055D9" w:rsidRDefault="00654DFF" w:rsidP="00F270BE">
      <w:pPr>
        <w:jc w:val="both"/>
      </w:pPr>
      <w:r w:rsidRPr="007055D9">
        <w:t xml:space="preserve">Parts can be mirrored at a symmetry plane of the model, e. g. front doors of a car. </w:t>
      </w:r>
    </w:p>
    <w:p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rsidR="00253C0E" w:rsidRPr="007055D9" w:rsidRDefault="00253C0E" w:rsidP="00327322">
      <w:pPr>
        <w:pStyle w:val="Heading3"/>
        <w:tabs>
          <w:tab w:val="clear" w:pos="720"/>
          <w:tab w:val="num" w:pos="1701"/>
        </w:tabs>
      </w:pPr>
      <w:bookmarkStart w:id="116" w:name="_Toc3556935"/>
      <w:bookmarkStart w:id="117" w:name="_Toc27753546"/>
      <w:r w:rsidRPr="007055D9">
        <w:t>Part Labels</w:t>
      </w:r>
      <w:bookmarkEnd w:id="116"/>
      <w:bookmarkEnd w:id="117"/>
    </w:p>
    <w:p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rsidR="00522BFE" w:rsidRPr="007055D9" w:rsidRDefault="00522BFE" w:rsidP="00860E71">
      <w:pPr>
        <w:pStyle w:val="Heading2"/>
      </w:pPr>
      <w:bookmarkStart w:id="118" w:name="_Toc3556936"/>
      <w:bookmarkStart w:id="119" w:name="_Toc27753547"/>
      <w:r w:rsidRPr="007055D9">
        <w:t>Properties</w:t>
      </w:r>
      <w:bookmarkEnd w:id="118"/>
      <w:bookmarkEnd w:id="119"/>
    </w:p>
    <w:p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rsidR="00522BFE" w:rsidRPr="007055D9" w:rsidRDefault="00522BFE" w:rsidP="00A95795">
      <w:pPr>
        <w:jc w:val="both"/>
      </w:pPr>
      <w:r w:rsidRPr="007055D9">
        <w:lastRenderedPageBreak/>
        <w:t xml:space="preserve">However, for χMCF, PIDs are just alternative, non-recursive means for addressing collections of elements. </w:t>
      </w:r>
    </w:p>
    <w:p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rsidR="00671007" w:rsidRPr="007055D9" w:rsidRDefault="00671007" w:rsidP="00860E71">
      <w:pPr>
        <w:pStyle w:val="Heading2"/>
      </w:pPr>
      <w:bookmarkStart w:id="120" w:name="_Toc428456056"/>
      <w:bookmarkStart w:id="121" w:name="_Toc428537020"/>
      <w:bookmarkStart w:id="122" w:name="_Toc428969339"/>
      <w:bookmarkStart w:id="123" w:name="_Toc429052730"/>
      <w:bookmarkStart w:id="124" w:name="_Toc3556937"/>
      <w:bookmarkStart w:id="125" w:name="_Toc27753548"/>
      <w:bookmarkEnd w:id="120"/>
      <w:bookmarkEnd w:id="121"/>
      <w:bookmarkEnd w:id="122"/>
      <w:bookmarkEnd w:id="123"/>
      <w:r w:rsidRPr="007055D9">
        <w:t>Assemblies</w:t>
      </w:r>
      <w:bookmarkEnd w:id="124"/>
      <w:bookmarkEnd w:id="125"/>
    </w:p>
    <w:p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rsidR="00B4381D" w:rsidRPr="007055D9" w:rsidRDefault="009D1B7A" w:rsidP="00860E71">
      <w:pPr>
        <w:pStyle w:val="Caption"/>
      </w:pPr>
      <w:bookmarkStart w:id="126" w:name="_Toc3557086"/>
      <w:bookmarkStart w:id="127" w:name="_Toc27753700"/>
      <w:r w:rsidRPr="007055D9">
        <w:t xml:space="preserve">Figure </w:t>
      </w:r>
      <w:r w:rsidR="00406B64">
        <w:fldChar w:fldCharType="begin"/>
      </w:r>
      <w:r w:rsidR="00406B64">
        <w:instrText xml:space="preserve"> SEQ Figure \* ARABIC </w:instrText>
      </w:r>
      <w:r w:rsidR="00406B64">
        <w:fldChar w:fldCharType="separate"/>
      </w:r>
      <w:r w:rsidR="0047200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6"/>
      <w:bookmarkEnd w:id="127"/>
    </w:p>
    <w:p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rsidR="001911DE" w:rsidRPr="007055D9" w:rsidRDefault="001911DE" w:rsidP="00313BC1">
      <w:pPr>
        <w:pStyle w:val="Heading1"/>
      </w:pPr>
      <w:bookmarkStart w:id="128" w:name="_Toc3556938"/>
      <w:bookmarkStart w:id="129" w:name="_Toc27753549"/>
      <w:r w:rsidRPr="007055D9">
        <w:lastRenderedPageBreak/>
        <w:t>File Structure of χMCF</w:t>
      </w:r>
      <w:bookmarkEnd w:id="128"/>
      <w:bookmarkEnd w:id="129"/>
    </w:p>
    <w:p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rsidR="006F1928" w:rsidRPr="007055D9" w:rsidRDefault="006F1928" w:rsidP="007E3486">
      <w:pPr>
        <w:numPr>
          <w:ilvl w:val="0"/>
          <w:numId w:val="8"/>
        </w:numPr>
      </w:pPr>
      <w:r w:rsidRPr="007055D9">
        <w:t>Comments following the usual XML standa</w:t>
      </w:r>
      <w:r>
        <w:t xml:space="preserve">rd; hence not further discussed here. </w:t>
      </w:r>
    </w:p>
    <w:p w:rsidR="006F1928" w:rsidRPr="007055D9" w:rsidRDefault="006F1928" w:rsidP="007E3486">
      <w:pPr>
        <w:numPr>
          <w:ilvl w:val="0"/>
          <w:numId w:val="8"/>
        </w:numPr>
      </w:pPr>
      <w:r w:rsidRPr="007055D9">
        <w:t>Elements containing general information</w:t>
      </w:r>
      <w:r>
        <w:t xml:space="preserve">. </w:t>
      </w:r>
    </w:p>
    <w:p w:rsidR="006F1928" w:rsidRPr="007055D9" w:rsidRDefault="006F1928" w:rsidP="007E3486">
      <w:pPr>
        <w:numPr>
          <w:ilvl w:val="0"/>
          <w:numId w:val="8"/>
        </w:numPr>
      </w:pPr>
      <w:r w:rsidRPr="007055D9">
        <w:t>Variant declaration</w:t>
      </w:r>
      <w:r>
        <w:t xml:space="preserve">. </w:t>
      </w:r>
    </w:p>
    <w:p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rsidR="001911DE" w:rsidRPr="007055D9" w:rsidRDefault="00897304" w:rsidP="00EA2823">
      <w:pPr>
        <w:pStyle w:val="Heading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27753550"/>
      <w:bookmarkEnd w:id="130"/>
      <w:bookmarkEnd w:id="131"/>
      <w:bookmarkEnd w:id="132"/>
      <w:bookmarkEnd w:id="133"/>
      <w:bookmarkEnd w:id="134"/>
      <w:r w:rsidRPr="007055D9">
        <w:t>Elements containing g</w:t>
      </w:r>
      <w:r w:rsidR="00A341E9" w:rsidRPr="007055D9">
        <w:t>eneral information</w:t>
      </w:r>
      <w:bookmarkEnd w:id="135"/>
      <w:bookmarkEnd w:id="136"/>
      <w:r w:rsidR="00A341E9" w:rsidRPr="007055D9">
        <w:t xml:space="preserve"> </w:t>
      </w:r>
    </w:p>
    <w:p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rsidTr="00B950DE">
        <w:tc>
          <w:tcPr>
            <w:tcW w:w="1838" w:type="dxa"/>
            <w:shd w:val="clear" w:color="auto" w:fill="auto"/>
          </w:tcPr>
          <w:p w:rsidR="000F259A" w:rsidRPr="00AC3719" w:rsidRDefault="000F259A" w:rsidP="000F259A">
            <w:pPr>
              <w:rPr>
                <w:sz w:val="20"/>
                <w:szCs w:val="20"/>
              </w:rPr>
            </w:pPr>
            <w:r>
              <w:rPr>
                <w:sz w:val="20"/>
                <w:szCs w:val="20"/>
              </w:rPr>
              <w:t>date</w:t>
            </w:r>
          </w:p>
        </w:tc>
        <w:tc>
          <w:tcPr>
            <w:tcW w:w="1275" w:type="dxa"/>
            <w:shd w:val="clear" w:color="auto" w:fill="auto"/>
          </w:tcPr>
          <w:p w:rsidR="000F259A" w:rsidRPr="00AC3719" w:rsidRDefault="000F259A" w:rsidP="000F259A">
            <w:pPr>
              <w:rPr>
                <w:sz w:val="20"/>
                <w:szCs w:val="20"/>
              </w:rPr>
            </w:pPr>
            <w:r w:rsidRPr="00AC3719">
              <w:rPr>
                <w:sz w:val="20"/>
                <w:szCs w:val="20"/>
              </w:rPr>
              <w:t>1</w:t>
            </w:r>
          </w:p>
        </w:tc>
        <w:tc>
          <w:tcPr>
            <w:tcW w:w="1134" w:type="dxa"/>
            <w:shd w:val="clear" w:color="auto" w:fill="auto"/>
          </w:tcPr>
          <w:p w:rsidR="000F259A" w:rsidRPr="00AC3719" w:rsidRDefault="000F259A" w:rsidP="000F259A">
            <w:pPr>
              <w:rPr>
                <w:sz w:val="20"/>
                <w:szCs w:val="20"/>
              </w:rPr>
            </w:pPr>
            <w:r w:rsidRPr="00AC3719">
              <w:rPr>
                <w:sz w:val="20"/>
                <w:szCs w:val="20"/>
              </w:rPr>
              <w:t>Optional</w:t>
            </w:r>
          </w:p>
        </w:tc>
        <w:tc>
          <w:tcPr>
            <w:tcW w:w="4253" w:type="dxa"/>
            <w:shd w:val="clear" w:color="auto" w:fill="auto"/>
          </w:tcPr>
          <w:p w:rsidR="000F259A" w:rsidRPr="00AC3719" w:rsidRDefault="000F259A" w:rsidP="000F259A">
            <w:pPr>
              <w:rPr>
                <w:sz w:val="20"/>
                <w:szCs w:val="20"/>
              </w:rPr>
            </w:pPr>
            <w:r w:rsidRPr="00AC3719">
              <w:rPr>
                <w:sz w:val="20"/>
                <w:szCs w:val="20"/>
              </w:rPr>
              <w:t>-</w:t>
            </w:r>
          </w:p>
        </w:tc>
      </w:tr>
      <w:tr w:rsidR="000F259A" w:rsidRPr="007055D9" w:rsidTr="00B950DE">
        <w:tc>
          <w:tcPr>
            <w:tcW w:w="1838" w:type="dxa"/>
            <w:shd w:val="clear" w:color="auto" w:fill="auto"/>
          </w:tcPr>
          <w:p w:rsidR="000F259A" w:rsidRPr="00AC3719" w:rsidRDefault="000F259A" w:rsidP="000F259A">
            <w:pPr>
              <w:rPr>
                <w:sz w:val="20"/>
                <w:szCs w:val="20"/>
              </w:rPr>
            </w:pPr>
            <w:r>
              <w:rPr>
                <w:sz w:val="20"/>
                <w:szCs w:val="20"/>
              </w:rPr>
              <w:t>version</w:t>
            </w:r>
          </w:p>
        </w:tc>
        <w:tc>
          <w:tcPr>
            <w:tcW w:w="1275" w:type="dxa"/>
            <w:shd w:val="clear" w:color="auto" w:fill="auto"/>
          </w:tcPr>
          <w:p w:rsidR="000F259A" w:rsidRPr="00AC3719" w:rsidRDefault="000F259A" w:rsidP="000F259A">
            <w:pPr>
              <w:rPr>
                <w:sz w:val="20"/>
                <w:szCs w:val="20"/>
              </w:rPr>
            </w:pPr>
            <w:r w:rsidRPr="00AC3719">
              <w:rPr>
                <w:sz w:val="20"/>
                <w:szCs w:val="20"/>
              </w:rPr>
              <w:t>1</w:t>
            </w:r>
          </w:p>
        </w:tc>
        <w:tc>
          <w:tcPr>
            <w:tcW w:w="1134" w:type="dxa"/>
            <w:shd w:val="clear" w:color="auto" w:fill="auto"/>
          </w:tcPr>
          <w:p w:rsidR="000F259A" w:rsidRPr="00AC3719" w:rsidRDefault="000F259A" w:rsidP="000F259A">
            <w:pPr>
              <w:rPr>
                <w:sz w:val="20"/>
                <w:szCs w:val="20"/>
              </w:rPr>
            </w:pPr>
            <w:r>
              <w:rPr>
                <w:sz w:val="20"/>
                <w:szCs w:val="20"/>
              </w:rPr>
              <w:t>Required</w:t>
            </w:r>
          </w:p>
        </w:tc>
        <w:tc>
          <w:tcPr>
            <w:tcW w:w="4253" w:type="dxa"/>
            <w:shd w:val="clear" w:color="auto" w:fill="auto"/>
          </w:tcPr>
          <w:p w:rsidR="000F259A" w:rsidRPr="00AC3719" w:rsidRDefault="000F259A" w:rsidP="000F259A">
            <w:pPr>
              <w:rPr>
                <w:sz w:val="20"/>
                <w:szCs w:val="20"/>
              </w:rPr>
            </w:pPr>
            <w:r w:rsidRPr="00AC3719">
              <w:rPr>
                <w:sz w:val="20"/>
                <w:szCs w:val="20"/>
              </w:rPr>
              <w:t>-</w:t>
            </w:r>
          </w:p>
        </w:tc>
      </w:tr>
      <w:tr w:rsidR="000F259A" w:rsidRPr="007055D9" w:rsidTr="00B950DE">
        <w:tc>
          <w:tcPr>
            <w:tcW w:w="1838" w:type="dxa"/>
            <w:shd w:val="clear" w:color="auto" w:fill="auto"/>
          </w:tcPr>
          <w:p w:rsidR="000F259A" w:rsidRPr="00AC3719" w:rsidRDefault="000F259A" w:rsidP="000F259A">
            <w:pPr>
              <w:rPr>
                <w:sz w:val="20"/>
                <w:szCs w:val="20"/>
              </w:rPr>
            </w:pPr>
            <w:r>
              <w:rPr>
                <w:sz w:val="20"/>
                <w:szCs w:val="20"/>
              </w:rPr>
              <w:t>units</w:t>
            </w:r>
          </w:p>
        </w:tc>
        <w:tc>
          <w:tcPr>
            <w:tcW w:w="1275" w:type="dxa"/>
            <w:shd w:val="clear" w:color="auto" w:fill="auto"/>
          </w:tcPr>
          <w:p w:rsidR="000F259A" w:rsidRPr="00AC3719" w:rsidRDefault="000F259A" w:rsidP="000F259A">
            <w:pPr>
              <w:rPr>
                <w:sz w:val="20"/>
                <w:szCs w:val="20"/>
              </w:rPr>
            </w:pPr>
            <w:r w:rsidRPr="00AC3719">
              <w:rPr>
                <w:sz w:val="20"/>
                <w:szCs w:val="20"/>
              </w:rPr>
              <w:t>1</w:t>
            </w:r>
          </w:p>
        </w:tc>
        <w:tc>
          <w:tcPr>
            <w:tcW w:w="1134" w:type="dxa"/>
            <w:shd w:val="clear" w:color="auto" w:fill="auto"/>
          </w:tcPr>
          <w:p w:rsidR="000F259A" w:rsidRPr="00AC3719" w:rsidRDefault="000F259A" w:rsidP="000F259A">
            <w:pPr>
              <w:rPr>
                <w:sz w:val="20"/>
                <w:szCs w:val="20"/>
              </w:rPr>
            </w:pPr>
            <w:r w:rsidRPr="00AC3719">
              <w:rPr>
                <w:sz w:val="20"/>
                <w:szCs w:val="20"/>
              </w:rPr>
              <w:t>Optional</w:t>
            </w:r>
          </w:p>
        </w:tc>
        <w:tc>
          <w:tcPr>
            <w:tcW w:w="4253" w:type="dxa"/>
            <w:shd w:val="clear" w:color="auto" w:fill="auto"/>
          </w:tcPr>
          <w:p w:rsidR="000F259A" w:rsidRPr="00AC3719" w:rsidRDefault="000F259A" w:rsidP="000F259A">
            <w:pPr>
              <w:rPr>
                <w:sz w:val="20"/>
                <w:szCs w:val="20"/>
              </w:rPr>
            </w:pPr>
            <w:r w:rsidRPr="00AC3719">
              <w:rPr>
                <w:sz w:val="20"/>
                <w:szCs w:val="20"/>
              </w:rPr>
              <w:t>-</w:t>
            </w:r>
          </w:p>
        </w:tc>
      </w:tr>
      <w:tr w:rsidR="000F259A" w:rsidRPr="00A21C25"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E2D34">
              <w:rPr>
                <w:sz w:val="20"/>
                <w:szCs w:val="20"/>
              </w:rPr>
              <w:t>5.2.1</w:t>
            </w:r>
            <w:r w:rsidR="00B950DE">
              <w:rPr>
                <w:sz w:val="20"/>
                <w:szCs w:val="20"/>
                <w:lang w:val="de-DE"/>
              </w:rPr>
              <w:fldChar w:fldCharType="end"/>
            </w:r>
          </w:p>
        </w:tc>
      </w:tr>
      <w:tr w:rsidR="000F259A" w:rsidRPr="007055D9"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E2D34">
              <w:rPr>
                <w:sz w:val="20"/>
                <w:szCs w:val="20"/>
              </w:rPr>
              <w:t>5.2.1.1</w:t>
            </w:r>
            <w:r w:rsidR="00B950DE">
              <w:rPr>
                <w:sz w:val="20"/>
                <w:szCs w:val="20"/>
                <w:lang w:val="de-DE"/>
              </w:rPr>
              <w:fldChar w:fldCharType="end"/>
            </w:r>
          </w:p>
        </w:tc>
      </w:tr>
      <w:tr w:rsidR="000F259A" w:rsidRPr="007055D9"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E2D34">
              <w:rPr>
                <w:sz w:val="20"/>
                <w:szCs w:val="20"/>
              </w:rPr>
              <w:t>5.3</w:t>
            </w:r>
            <w:r w:rsidR="00B950DE">
              <w:rPr>
                <w:sz w:val="20"/>
                <w:szCs w:val="20"/>
                <w:lang w:val="de-DE"/>
              </w:rPr>
              <w:fldChar w:fldCharType="end"/>
            </w:r>
          </w:p>
        </w:tc>
      </w:tr>
    </w:tbl>
    <w:p w:rsidR="00516EE3" w:rsidRDefault="00516EE3" w:rsidP="00C04963">
      <w:pPr>
        <w:pStyle w:val="Caption"/>
        <w:spacing w:before="120"/>
      </w:pPr>
      <w:bookmarkStart w:id="137" w:name="_Toc3566409"/>
      <w:bookmarkStart w:id="138" w:name="_Toc27753776"/>
      <w:r>
        <w:t xml:space="preserve">Table </w:t>
      </w:r>
      <w:r w:rsidR="00D43112">
        <w:fldChar w:fldCharType="begin"/>
      </w:r>
      <w:r w:rsidR="00D43112">
        <w:instrText xml:space="preserve"> SEQ Table \* ARABIC </w:instrText>
      </w:r>
      <w:r w:rsidR="00D43112">
        <w:fldChar w:fldCharType="separate"/>
      </w:r>
      <w:r w:rsidR="007E2D34">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7"/>
      <w:bookmarkEnd w:id="138"/>
    </w:p>
    <w:p w:rsidR="00CC728F" w:rsidRPr="007055D9" w:rsidRDefault="00CF4308" w:rsidP="00327322">
      <w:pPr>
        <w:pStyle w:val="Heading3"/>
        <w:tabs>
          <w:tab w:val="clear" w:pos="720"/>
          <w:tab w:val="num" w:pos="1701"/>
        </w:tabs>
      </w:pPr>
      <w:bookmarkStart w:id="139" w:name="_Toc3556940"/>
      <w:bookmarkStart w:id="140" w:name="_Toc27753551"/>
      <w:r w:rsidRPr="007055D9">
        <w:t>Date</w:t>
      </w:r>
      <w:bookmarkEnd w:id="139"/>
      <w:bookmarkEnd w:id="140"/>
    </w:p>
    <w:p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rsidR="0050338B" w:rsidRDefault="0050338B" w:rsidP="008041BF">
      <w:pPr>
        <w:keepNext/>
        <w:keepLines/>
        <w:spacing w:before="120"/>
        <w:rPr>
          <w:b/>
          <w:sz w:val="24"/>
        </w:rPr>
      </w:pPr>
      <w:r w:rsidRPr="007055D9">
        <w:rPr>
          <w:b/>
          <w:sz w:val="24"/>
        </w:rPr>
        <w:lastRenderedPageBreak/>
        <w:t xml:space="preserve">Example: </w:t>
      </w:r>
    </w:p>
    <w:p w:rsidR="00BA120B" w:rsidRDefault="00BA120B" w:rsidP="008041BF">
      <w:pPr>
        <w:pStyle w:val="XMLCode"/>
        <w:keepNext/>
        <w:keepLines/>
      </w:pPr>
    </w:p>
    <w:p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rsidR="00BA120B" w:rsidRDefault="00BA120B" w:rsidP="008041BF">
      <w:pPr>
        <w:pStyle w:val="XMLCode"/>
        <w:keepNext/>
        <w:keepLines/>
      </w:pPr>
      <w:r>
        <w:t>&lt;xmcf xmlns:xsi=</w:t>
      </w:r>
      <w:r w:rsidR="00194316">
        <w:t>"</w:t>
      </w:r>
      <w:r>
        <w:t>http://www.w3.org/2001/XMLSchema-instance</w:t>
      </w:r>
      <w:r w:rsidR="00194316">
        <w:t>"</w:t>
      </w:r>
      <w:r>
        <w:t xml:space="preserve">          </w:t>
      </w:r>
    </w:p>
    <w:p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rsidR="00BA120B" w:rsidRDefault="00BA120B" w:rsidP="008041BF">
      <w:pPr>
        <w:pStyle w:val="XMLCode"/>
        <w:keepNext/>
        <w:keepLines/>
      </w:pPr>
      <w:r>
        <w:t xml:space="preserve">    ...</w:t>
      </w:r>
    </w:p>
    <w:p w:rsidR="00BA120B" w:rsidRDefault="00BA120B" w:rsidP="008041BF">
      <w:pPr>
        <w:pStyle w:val="XMLCode"/>
        <w:keepNext/>
        <w:keepLines/>
      </w:pPr>
      <w:r>
        <w:t>&lt;/xmcf&gt;</w:t>
      </w:r>
    </w:p>
    <w:p w:rsidR="00BA120B" w:rsidRDefault="00BA120B" w:rsidP="00BA120B">
      <w:pPr>
        <w:pStyle w:val="XMLCode"/>
      </w:pPr>
    </w:p>
    <w:p w:rsidR="00CF4308" w:rsidRPr="007055D9" w:rsidRDefault="00CF4308" w:rsidP="00327322">
      <w:pPr>
        <w:pStyle w:val="Heading3"/>
        <w:tabs>
          <w:tab w:val="clear" w:pos="720"/>
          <w:tab w:val="num" w:pos="1701"/>
        </w:tabs>
      </w:pPr>
      <w:bookmarkStart w:id="141" w:name="_Toc3556941"/>
      <w:bookmarkStart w:id="142" w:name="_Toc27753552"/>
      <w:r w:rsidRPr="007055D9">
        <w:t>Version</w:t>
      </w:r>
      <w:bookmarkEnd w:id="141"/>
      <w:bookmarkEnd w:id="142"/>
    </w:p>
    <w:p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rsidR="0050338B" w:rsidRPr="007055D9" w:rsidRDefault="0050338B" w:rsidP="00C04963">
      <w:pPr>
        <w:keepNext/>
        <w:spacing w:before="120"/>
        <w:rPr>
          <w:b/>
          <w:sz w:val="24"/>
        </w:rPr>
      </w:pPr>
      <w:r w:rsidRPr="007055D9">
        <w:rPr>
          <w:b/>
          <w:sz w:val="24"/>
        </w:rPr>
        <w:t xml:space="preserve">Example: </w:t>
      </w:r>
    </w:p>
    <w:p w:rsidR="006E6D27" w:rsidRDefault="006E6D27" w:rsidP="002F5F70">
      <w:pPr>
        <w:pStyle w:val="XMLCode"/>
        <w:keepNext/>
      </w:pPr>
    </w:p>
    <w:p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rsidR="00BA120B" w:rsidRDefault="00BA120B" w:rsidP="002F5F70">
      <w:pPr>
        <w:pStyle w:val="XMLCode"/>
        <w:keepNext/>
      </w:pPr>
      <w:r>
        <w:t>&lt;xmcf xmlns:xsi=</w:t>
      </w:r>
      <w:r w:rsidR="00194316">
        <w:t>"</w:t>
      </w:r>
      <w:r>
        <w:t>http://www.w3.org/2001/XMLSchema-instance</w:t>
      </w:r>
      <w:r w:rsidR="00194316">
        <w:t>"</w:t>
      </w:r>
      <w:r>
        <w:t xml:space="preserve">          </w:t>
      </w:r>
    </w:p>
    <w:p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rsidR="00BA120B" w:rsidRDefault="00BA120B" w:rsidP="00BA120B">
      <w:pPr>
        <w:pStyle w:val="XMLCode"/>
      </w:pPr>
      <w:r>
        <w:t xml:space="preserve">    &lt;date&gt; </w:t>
      </w:r>
      <w:r w:rsidR="00C04963">
        <w:t>2015</w:t>
      </w:r>
      <w:r>
        <w:t>-08-</w:t>
      </w:r>
      <w:r w:rsidR="00C04963">
        <w:t>27</w:t>
      </w:r>
      <w:r>
        <w:t xml:space="preserve"> &lt;/date&gt;</w:t>
      </w:r>
    </w:p>
    <w:p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rsidR="00BA120B" w:rsidRDefault="00BA120B" w:rsidP="00BA120B">
      <w:pPr>
        <w:pStyle w:val="XMLCode"/>
      </w:pPr>
      <w:r>
        <w:t xml:space="preserve">    ...</w:t>
      </w:r>
    </w:p>
    <w:p w:rsidR="00BA120B" w:rsidRDefault="00BA120B" w:rsidP="00BA120B">
      <w:pPr>
        <w:pStyle w:val="XMLCode"/>
      </w:pPr>
      <w:r>
        <w:t>&lt;/xmcf&gt;</w:t>
      </w:r>
    </w:p>
    <w:p w:rsidR="006E6D27" w:rsidRPr="007055D9" w:rsidRDefault="006E6D27" w:rsidP="0050338B">
      <w:pPr>
        <w:pStyle w:val="XMLCode"/>
      </w:pPr>
    </w:p>
    <w:p w:rsidR="00CF4308" w:rsidRPr="007055D9" w:rsidRDefault="0050338B" w:rsidP="00327322">
      <w:pPr>
        <w:pStyle w:val="Heading3"/>
        <w:tabs>
          <w:tab w:val="clear" w:pos="720"/>
          <w:tab w:val="left" w:pos="1701"/>
        </w:tabs>
      </w:pPr>
      <w:bookmarkStart w:id="143" w:name="_Toc3556942"/>
      <w:bookmarkStart w:id="144" w:name="_Toc27753553"/>
      <w:r w:rsidRPr="007055D9">
        <w:t>Unit System</w:t>
      </w:r>
      <w:bookmarkEnd w:id="143"/>
      <w:bookmarkEnd w:id="144"/>
    </w:p>
    <w:p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rsidR="006F1928" w:rsidRPr="007055D9" w:rsidRDefault="006F1928" w:rsidP="006F1928">
      <w:pPr>
        <w:jc w:val="both"/>
      </w:pPr>
      <w:r>
        <w:t xml:space="preserve">There is no need to declare units for dimensionless physical quantities, e. g. friction coefficients. </w:t>
      </w:r>
    </w:p>
    <w:p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6F1928" w:rsidRPr="007055D9" w:rsidRDefault="006F1928" w:rsidP="004F4004">
            <w:pPr>
              <w:keepNext/>
              <w:rPr>
                <w:b/>
                <w:i/>
              </w:rPr>
            </w:pPr>
            <w:r>
              <w:rPr>
                <w:b/>
                <w:i/>
              </w:rPr>
              <w:t>Default</w:t>
            </w:r>
          </w:p>
        </w:tc>
      </w:tr>
      <w:tr w:rsidR="006F1928" w:rsidRPr="007055D9" w:rsidTr="0088515B">
        <w:trPr>
          <w:jc w:val="center"/>
        </w:trPr>
        <w:tc>
          <w:tcPr>
            <w:tcW w:w="1554" w:type="dxa"/>
            <w:shd w:val="clear" w:color="auto" w:fill="auto"/>
          </w:tcPr>
          <w:p w:rsidR="006F1928" w:rsidRPr="00DC10DA" w:rsidRDefault="006F1928" w:rsidP="0088515B">
            <w:pPr>
              <w:rPr>
                <w:sz w:val="18"/>
                <w:szCs w:val="20"/>
              </w:rPr>
            </w:pPr>
            <w:r w:rsidRPr="00DC10DA">
              <w:rPr>
                <w:sz w:val="18"/>
                <w:szCs w:val="20"/>
              </w:rPr>
              <w:t>length</w:t>
            </w:r>
          </w:p>
        </w:tc>
        <w:tc>
          <w:tcPr>
            <w:tcW w:w="1554" w:type="dxa"/>
            <w:shd w:val="clear" w:color="auto" w:fill="auto"/>
          </w:tcPr>
          <w:p w:rsidR="006F1928" w:rsidRPr="00DC10DA" w:rsidRDefault="006F1928" w:rsidP="0088515B">
            <w:pPr>
              <w:rPr>
                <w:sz w:val="18"/>
                <w:szCs w:val="20"/>
              </w:rPr>
            </w:pPr>
            <w:r w:rsidRPr="00DC10DA">
              <w:rPr>
                <w:sz w:val="18"/>
                <w:szCs w:val="20"/>
              </w:rPr>
              <w:t>Optional</w:t>
            </w:r>
          </w:p>
        </w:tc>
        <w:tc>
          <w:tcPr>
            <w:tcW w:w="2982" w:type="dxa"/>
            <w:shd w:val="clear" w:color="auto" w:fill="auto"/>
          </w:tcPr>
          <w:p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rsidTr="0088515B">
        <w:trPr>
          <w:jc w:val="center"/>
        </w:trPr>
        <w:tc>
          <w:tcPr>
            <w:tcW w:w="1554" w:type="dxa"/>
            <w:tcBorders>
              <w:bottom w:val="dotted" w:sz="4" w:space="0" w:color="auto"/>
            </w:tcBorders>
            <w:shd w:val="clear" w:color="auto" w:fill="auto"/>
          </w:tcPr>
          <w:p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rsidR="006F1928" w:rsidRDefault="00194316" w:rsidP="0088515B">
            <w:pPr>
              <w:keepNext/>
              <w:rPr>
                <w:sz w:val="18"/>
                <w:szCs w:val="20"/>
              </w:rPr>
            </w:pPr>
            <w:r>
              <w:rPr>
                <w:sz w:val="18"/>
                <w:szCs w:val="20"/>
              </w:rPr>
              <w:t>"</w:t>
            </w:r>
            <w:r w:rsidR="006F1928">
              <w:rPr>
                <w:sz w:val="18"/>
                <w:szCs w:val="20"/>
              </w:rPr>
              <w:t>Nm</w:t>
            </w:r>
            <w:r>
              <w:rPr>
                <w:sz w:val="18"/>
                <w:szCs w:val="20"/>
              </w:rPr>
              <w:t>"</w:t>
            </w:r>
          </w:p>
        </w:tc>
      </w:tr>
    </w:tbl>
    <w:p w:rsidR="006F1928" w:rsidRDefault="006F1928" w:rsidP="00C04963">
      <w:pPr>
        <w:pStyle w:val="Caption"/>
        <w:spacing w:before="120"/>
      </w:pPr>
      <w:bookmarkStart w:id="145" w:name="_Toc3566410"/>
      <w:bookmarkStart w:id="146" w:name="_Toc27753777"/>
      <w:r>
        <w:t xml:space="preserve">Table </w:t>
      </w:r>
      <w:r w:rsidR="00D43112">
        <w:fldChar w:fldCharType="begin"/>
      </w:r>
      <w:r w:rsidR="00D43112">
        <w:instrText xml:space="preserve"> SEQ Table \* ARABIC </w:instrText>
      </w:r>
      <w:r w:rsidR="00D43112">
        <w:fldChar w:fldCharType="separate"/>
      </w:r>
      <w:r w:rsidR="007E2D34">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5"/>
      <w:bookmarkEnd w:id="146"/>
    </w:p>
    <w:p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rsidR="006E6D27" w:rsidRDefault="006E6D27" w:rsidP="00C04963">
      <w:pPr>
        <w:pStyle w:val="XMLCode"/>
        <w:keepNext/>
        <w:keepLines/>
        <w:spacing w:before="120"/>
      </w:pPr>
    </w:p>
    <w:p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rsidR="00AC3B52" w:rsidRDefault="00AC3B52" w:rsidP="00C04963">
      <w:pPr>
        <w:pStyle w:val="XMLCode"/>
        <w:keepNext/>
        <w:keepLines/>
      </w:pPr>
      <w:r>
        <w:t>&lt;xmcf xmlns:xsi=</w:t>
      </w:r>
      <w:r w:rsidR="00194316">
        <w:t>"</w:t>
      </w:r>
      <w:r>
        <w:t>http://www.w3.org/2001/XMLSchema-instance</w:t>
      </w:r>
      <w:r w:rsidR="00194316">
        <w:t>"</w:t>
      </w:r>
      <w:r>
        <w:t xml:space="preserve">          </w:t>
      </w:r>
    </w:p>
    <w:p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rsidR="00901447" w:rsidRDefault="00901447" w:rsidP="00C04963">
      <w:pPr>
        <w:pStyle w:val="XMLCode"/>
        <w:keepNext/>
        <w:keepLines/>
      </w:pPr>
      <w:r>
        <w:t xml:space="preserve">    &lt;date&gt; 201</w:t>
      </w:r>
      <w:r w:rsidR="00C04963">
        <w:t>5</w:t>
      </w:r>
      <w:r>
        <w:t>-08-</w:t>
      </w:r>
      <w:r w:rsidR="00C04963">
        <w:t xml:space="preserve">27 </w:t>
      </w:r>
      <w:r>
        <w:t>&lt;/date&gt;</w:t>
      </w:r>
    </w:p>
    <w:p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rsidR="00AC3B52" w:rsidRDefault="00AC3B52" w:rsidP="00C04963">
      <w:pPr>
        <w:pStyle w:val="XMLCode"/>
        <w:keepNext/>
        <w:keepLines/>
      </w:pPr>
      <w:r>
        <w:t xml:space="preserve">    ...</w:t>
      </w:r>
    </w:p>
    <w:p w:rsidR="006E6D27" w:rsidRDefault="00AC3B52" w:rsidP="00C04963">
      <w:pPr>
        <w:pStyle w:val="XMLCode"/>
        <w:keepNext/>
        <w:keepLines/>
      </w:pPr>
      <w:r>
        <w:t>&lt;/xmcf&gt;</w:t>
      </w:r>
    </w:p>
    <w:p w:rsidR="00AC3B52" w:rsidRPr="007055D9" w:rsidRDefault="00AC3B52" w:rsidP="00F9473E">
      <w:pPr>
        <w:pStyle w:val="XMLCode"/>
      </w:pPr>
    </w:p>
    <w:p w:rsidR="00A341E9" w:rsidRPr="007055D9" w:rsidRDefault="00F9473E" w:rsidP="00500C83">
      <w:pPr>
        <w:pStyle w:val="Heading2"/>
        <w:tabs>
          <w:tab w:val="clear" w:pos="576"/>
          <w:tab w:val="num" w:pos="567"/>
        </w:tabs>
      </w:pPr>
      <w:bookmarkStart w:id="147" w:name="_Toc339013871"/>
      <w:bookmarkStart w:id="148" w:name="_Toc3556943"/>
      <w:bookmarkStart w:id="149" w:name="_Toc27753554"/>
      <w:r w:rsidRPr="007055D9">
        <w:t>Application</w:t>
      </w:r>
      <w:r w:rsidR="007070CD" w:rsidRPr="007055D9">
        <w:t>,</w:t>
      </w:r>
      <w:r w:rsidRPr="007055D9">
        <w:t xml:space="preserve"> User </w:t>
      </w:r>
      <w:r w:rsidR="007070CD" w:rsidRPr="007055D9">
        <w:t xml:space="preserve">and Process </w:t>
      </w:r>
      <w:r w:rsidRPr="007055D9">
        <w:t>Specific Data</w:t>
      </w:r>
      <w:bookmarkEnd w:id="147"/>
      <w:bookmarkEnd w:id="148"/>
      <w:bookmarkEnd w:id="149"/>
    </w:p>
    <w:p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rsidR="006F1928" w:rsidRPr="007055D9" w:rsidRDefault="006F1928" w:rsidP="006F1928">
      <w:r w:rsidRPr="007055D9">
        <w:t xml:space="preserve">The current </w:t>
      </w:r>
      <w:r w:rsidRPr="00C10429">
        <w:t>χ</w:t>
      </w:r>
      <w:r w:rsidRPr="007055D9">
        <w:t>MCF definition allows two such data elements:</w:t>
      </w:r>
    </w:p>
    <w:p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rsidR="006F1928" w:rsidRPr="007055D9" w:rsidRDefault="006F1928" w:rsidP="00327322">
      <w:pPr>
        <w:pStyle w:val="Heading3"/>
        <w:tabs>
          <w:tab w:val="clear" w:pos="720"/>
          <w:tab w:val="num" w:pos="1701"/>
        </w:tabs>
      </w:pPr>
      <w:bookmarkStart w:id="150" w:name="_Toc413359565"/>
      <w:bookmarkStart w:id="151" w:name="_Ref414560122"/>
      <w:bookmarkStart w:id="152" w:name="_Ref414563183"/>
      <w:bookmarkStart w:id="153" w:name="_Ref414571476"/>
      <w:bookmarkStart w:id="154" w:name="_Ref428530906"/>
      <w:bookmarkStart w:id="155" w:name="_Ref429050591"/>
      <w:bookmarkStart w:id="156" w:name="_Ref429053268"/>
      <w:bookmarkStart w:id="157" w:name="_Toc3556944"/>
      <w:bookmarkStart w:id="158" w:name="_Toc27753555"/>
      <w:r w:rsidRPr="007055D9">
        <w:t xml:space="preserve">User Specific Data </w:t>
      </w:r>
      <w:r w:rsidRPr="00E70284">
        <w:rPr>
          <w:rFonts w:ascii="Courier New" w:hAnsi="Courier New" w:cs="Courier New"/>
          <w:b w:val="0"/>
          <w:sz w:val="26"/>
          <w:szCs w:val="28"/>
          <w:lang w:eastAsia="de-DE"/>
        </w:rPr>
        <w:t>&lt;appdata&gt;</w:t>
      </w:r>
      <w:bookmarkEnd w:id="150"/>
      <w:bookmarkEnd w:id="151"/>
      <w:bookmarkEnd w:id="152"/>
      <w:bookmarkEnd w:id="153"/>
      <w:bookmarkEnd w:id="154"/>
      <w:bookmarkEnd w:id="155"/>
      <w:bookmarkEnd w:id="156"/>
      <w:bookmarkEnd w:id="157"/>
      <w:bookmarkEnd w:id="158"/>
    </w:p>
    <w:p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rsidR="006F1928" w:rsidRDefault="006F1928" w:rsidP="000804D1">
      <w:pPr>
        <w:numPr>
          <w:ilvl w:val="0"/>
          <w:numId w:val="16"/>
        </w:numPr>
        <w:jc w:val="both"/>
      </w:pPr>
      <w:r w:rsidRPr="007055D9">
        <w:t>to place application specific tags into a separate namespace</w:t>
      </w:r>
      <w:r>
        <w:t>,</w:t>
      </w:r>
      <w:r w:rsidRPr="007055D9">
        <w:t xml:space="preserve"> </w:t>
      </w:r>
    </w:p>
    <w:p w:rsidR="006F1928" w:rsidRDefault="006F1928" w:rsidP="000804D1">
      <w:pPr>
        <w:numPr>
          <w:ilvl w:val="0"/>
          <w:numId w:val="16"/>
        </w:numPr>
        <w:jc w:val="both"/>
      </w:pPr>
      <w:r w:rsidRPr="007055D9">
        <w:t>to provide a</w:t>
      </w:r>
      <w:r>
        <w:t>n</w:t>
      </w:r>
      <w:r w:rsidRPr="007055D9">
        <w:t xml:space="preserve"> XML schema for its content</w:t>
      </w:r>
      <w:r>
        <w:t xml:space="preserve">, </w:t>
      </w:r>
    </w:p>
    <w:p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rsidR="006F1928" w:rsidRPr="003A59F0" w:rsidRDefault="006F1928" w:rsidP="006F1928">
      <w:pPr>
        <w:pStyle w:val="ListBullet"/>
        <w:tabs>
          <w:tab w:val="clear" w:pos="454"/>
          <w:tab w:val="num" w:pos="851"/>
        </w:tabs>
        <w:ind w:left="851" w:hanging="284"/>
        <w:rPr>
          <w:sz w:val="20"/>
        </w:rPr>
      </w:pPr>
      <w:r w:rsidRPr="003A59F0">
        <w:rPr>
          <w:sz w:val="20"/>
        </w:rPr>
        <w:t>ANSA</w:t>
      </w:r>
    </w:p>
    <w:p w:rsidR="006F1928" w:rsidRDefault="006F1928" w:rsidP="006F1928">
      <w:pPr>
        <w:pStyle w:val="ListBullet"/>
        <w:tabs>
          <w:tab w:val="clear" w:pos="454"/>
          <w:tab w:val="num" w:pos="851"/>
        </w:tabs>
        <w:ind w:left="851" w:hanging="284"/>
        <w:rPr>
          <w:sz w:val="20"/>
        </w:rPr>
      </w:pPr>
      <w:r w:rsidRPr="003A59F0">
        <w:rPr>
          <w:sz w:val="20"/>
        </w:rPr>
        <w:t>FEMFAT</w:t>
      </w:r>
    </w:p>
    <w:p w:rsidR="000518AB" w:rsidRPr="003A59F0" w:rsidRDefault="000518AB" w:rsidP="006F1928">
      <w:pPr>
        <w:pStyle w:val="ListBullet"/>
        <w:tabs>
          <w:tab w:val="clear" w:pos="454"/>
          <w:tab w:val="num" w:pos="851"/>
        </w:tabs>
        <w:ind w:left="851" w:hanging="284"/>
        <w:rPr>
          <w:sz w:val="20"/>
        </w:rPr>
      </w:pPr>
      <w:r>
        <w:rPr>
          <w:sz w:val="20"/>
        </w:rPr>
        <w:lastRenderedPageBreak/>
        <w:t>HyperMesh</w:t>
      </w:r>
    </w:p>
    <w:p w:rsidR="006F1928" w:rsidRPr="003A59F0" w:rsidRDefault="006F1928" w:rsidP="006F1928">
      <w:pPr>
        <w:pStyle w:val="ListBullet"/>
        <w:tabs>
          <w:tab w:val="clear" w:pos="454"/>
          <w:tab w:val="num" w:pos="851"/>
        </w:tabs>
        <w:ind w:left="851" w:hanging="284"/>
        <w:rPr>
          <w:sz w:val="20"/>
        </w:rPr>
      </w:pPr>
      <w:r w:rsidRPr="003A59F0">
        <w:rPr>
          <w:sz w:val="20"/>
        </w:rPr>
        <w:t>LMS Virtual.Lab</w:t>
      </w:r>
    </w:p>
    <w:p w:rsidR="006F1928" w:rsidRPr="003A59F0" w:rsidRDefault="006F1928" w:rsidP="006F1928">
      <w:pPr>
        <w:pStyle w:val="ListBullet"/>
        <w:tabs>
          <w:tab w:val="clear" w:pos="454"/>
          <w:tab w:val="num" w:pos="851"/>
        </w:tabs>
        <w:ind w:left="851" w:hanging="284"/>
        <w:rPr>
          <w:sz w:val="20"/>
        </w:rPr>
      </w:pPr>
      <w:r w:rsidRPr="003A59F0">
        <w:rPr>
          <w:sz w:val="20"/>
        </w:rPr>
        <w:t>MEDINA</w:t>
      </w:r>
    </w:p>
    <w:p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87E83" w:rsidRPr="00AC3719" w:rsidRDefault="00787E83" w:rsidP="008B4D9E">
            <w:pPr>
              <w:keepNext/>
              <w:rPr>
                <w:b/>
                <w:i/>
                <w:sz w:val="20"/>
                <w:szCs w:val="20"/>
              </w:rPr>
            </w:pPr>
            <w:r w:rsidRPr="00AC3719">
              <w:rPr>
                <w:b/>
                <w:i/>
                <w:sz w:val="20"/>
                <w:szCs w:val="20"/>
              </w:rPr>
              <w:t>Constraint</w:t>
            </w:r>
          </w:p>
        </w:tc>
      </w:tr>
      <w:tr w:rsidR="00322C4A" w:rsidRPr="007055D9" w:rsidTr="00D1529F">
        <w:tc>
          <w:tcPr>
            <w:tcW w:w="2121" w:type="dxa"/>
            <w:shd w:val="clear" w:color="auto" w:fill="auto"/>
          </w:tcPr>
          <w:p w:rsidR="00322C4A" w:rsidRPr="00AC3719" w:rsidRDefault="00322C4A" w:rsidP="00D1529F">
            <w:pPr>
              <w:rPr>
                <w:sz w:val="20"/>
                <w:szCs w:val="20"/>
              </w:rPr>
            </w:pPr>
            <w:r w:rsidRPr="00266DB5">
              <w:rPr>
                <w:sz w:val="20"/>
                <w:szCs w:val="20"/>
              </w:rPr>
              <w:t>ANSA</w:t>
            </w:r>
          </w:p>
        </w:tc>
        <w:tc>
          <w:tcPr>
            <w:tcW w:w="1559" w:type="dxa"/>
            <w:shd w:val="clear" w:color="auto" w:fill="auto"/>
          </w:tcPr>
          <w:p w:rsidR="00322C4A" w:rsidRPr="00AC3719" w:rsidRDefault="00322C4A" w:rsidP="00D1529F">
            <w:pPr>
              <w:rPr>
                <w:sz w:val="20"/>
                <w:szCs w:val="20"/>
              </w:rPr>
            </w:pPr>
            <w:r w:rsidRPr="00AC3719">
              <w:rPr>
                <w:sz w:val="20"/>
                <w:szCs w:val="20"/>
              </w:rPr>
              <w:t>1</w:t>
            </w:r>
          </w:p>
        </w:tc>
        <w:tc>
          <w:tcPr>
            <w:tcW w:w="1843" w:type="dxa"/>
            <w:shd w:val="clear" w:color="auto" w:fill="auto"/>
          </w:tcPr>
          <w:p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rsidR="00322C4A" w:rsidRPr="00AC3719" w:rsidRDefault="00322C4A" w:rsidP="00D1529F">
            <w:pPr>
              <w:rPr>
                <w:sz w:val="20"/>
                <w:szCs w:val="20"/>
              </w:rPr>
            </w:pPr>
            <w:r w:rsidRPr="00AC3719">
              <w:rPr>
                <w:sz w:val="20"/>
                <w:szCs w:val="20"/>
              </w:rPr>
              <w:t>-</w:t>
            </w:r>
          </w:p>
        </w:tc>
      </w:tr>
      <w:tr w:rsidR="00787E83" w:rsidRPr="007055D9" w:rsidTr="002F2FED">
        <w:tc>
          <w:tcPr>
            <w:tcW w:w="2121" w:type="dxa"/>
            <w:shd w:val="clear" w:color="auto" w:fill="auto"/>
          </w:tcPr>
          <w:p w:rsidR="00787E83" w:rsidRPr="00AC3719" w:rsidRDefault="00787E83" w:rsidP="002F2FED">
            <w:pPr>
              <w:rPr>
                <w:sz w:val="20"/>
                <w:szCs w:val="20"/>
              </w:rPr>
            </w:pPr>
            <w:r w:rsidRPr="00AC3719">
              <w:rPr>
                <w:sz w:val="20"/>
                <w:szCs w:val="20"/>
              </w:rPr>
              <w:t>FEMFAT</w:t>
            </w:r>
          </w:p>
        </w:tc>
        <w:tc>
          <w:tcPr>
            <w:tcW w:w="1559" w:type="dxa"/>
            <w:shd w:val="clear" w:color="auto" w:fill="auto"/>
          </w:tcPr>
          <w:p w:rsidR="00787E83" w:rsidRPr="00AC3719" w:rsidRDefault="00787E83" w:rsidP="002F2FED">
            <w:pPr>
              <w:rPr>
                <w:sz w:val="20"/>
                <w:szCs w:val="20"/>
              </w:rPr>
            </w:pPr>
            <w:r w:rsidRPr="00AC3719">
              <w:rPr>
                <w:sz w:val="20"/>
                <w:szCs w:val="20"/>
              </w:rPr>
              <w:t>1</w:t>
            </w:r>
          </w:p>
        </w:tc>
        <w:tc>
          <w:tcPr>
            <w:tcW w:w="1843" w:type="dxa"/>
            <w:shd w:val="clear" w:color="auto" w:fill="auto"/>
          </w:tcPr>
          <w:p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rsidR="00787E83" w:rsidRPr="00AC3719" w:rsidRDefault="00787E83" w:rsidP="002F2FED">
            <w:pPr>
              <w:rPr>
                <w:sz w:val="20"/>
                <w:szCs w:val="20"/>
              </w:rPr>
            </w:pPr>
            <w:r w:rsidRPr="00AC3719">
              <w:rPr>
                <w:sz w:val="20"/>
                <w:szCs w:val="20"/>
              </w:rPr>
              <w:t>-</w:t>
            </w:r>
          </w:p>
        </w:tc>
      </w:tr>
      <w:tr w:rsidR="009156D7" w:rsidRPr="007055D9" w:rsidTr="002F2FED">
        <w:tc>
          <w:tcPr>
            <w:tcW w:w="2121" w:type="dxa"/>
            <w:shd w:val="clear" w:color="auto" w:fill="auto"/>
          </w:tcPr>
          <w:p w:rsidR="009156D7" w:rsidRPr="00AC3719" w:rsidRDefault="009156D7" w:rsidP="002F2FED">
            <w:pPr>
              <w:rPr>
                <w:sz w:val="20"/>
                <w:szCs w:val="20"/>
              </w:rPr>
            </w:pPr>
            <w:r>
              <w:rPr>
                <w:sz w:val="20"/>
                <w:szCs w:val="20"/>
              </w:rPr>
              <w:t>HyperMesh</w:t>
            </w:r>
          </w:p>
        </w:tc>
        <w:tc>
          <w:tcPr>
            <w:tcW w:w="1559" w:type="dxa"/>
            <w:shd w:val="clear" w:color="auto" w:fill="auto"/>
          </w:tcPr>
          <w:p w:rsidR="009156D7" w:rsidRPr="00AC3719" w:rsidRDefault="009156D7" w:rsidP="002F2FED">
            <w:pPr>
              <w:rPr>
                <w:sz w:val="20"/>
                <w:szCs w:val="20"/>
              </w:rPr>
            </w:pPr>
            <w:r>
              <w:rPr>
                <w:sz w:val="20"/>
                <w:szCs w:val="20"/>
              </w:rPr>
              <w:t>1</w:t>
            </w:r>
          </w:p>
        </w:tc>
        <w:tc>
          <w:tcPr>
            <w:tcW w:w="1843" w:type="dxa"/>
            <w:shd w:val="clear" w:color="auto" w:fill="auto"/>
          </w:tcPr>
          <w:p w:rsidR="009156D7" w:rsidRPr="00AC3719" w:rsidRDefault="009156D7" w:rsidP="002F2FED">
            <w:pPr>
              <w:rPr>
                <w:sz w:val="20"/>
                <w:szCs w:val="20"/>
              </w:rPr>
            </w:pPr>
            <w:r>
              <w:rPr>
                <w:sz w:val="20"/>
                <w:szCs w:val="20"/>
              </w:rPr>
              <w:t>Optional</w:t>
            </w:r>
          </w:p>
        </w:tc>
        <w:tc>
          <w:tcPr>
            <w:tcW w:w="2977" w:type="dxa"/>
            <w:shd w:val="clear" w:color="auto" w:fill="auto"/>
          </w:tcPr>
          <w:p w:rsidR="009156D7" w:rsidRPr="00AC3719" w:rsidRDefault="009156D7" w:rsidP="002F2FED">
            <w:pPr>
              <w:rPr>
                <w:sz w:val="20"/>
                <w:szCs w:val="20"/>
              </w:rPr>
            </w:pPr>
            <w:r>
              <w:rPr>
                <w:sz w:val="20"/>
                <w:szCs w:val="20"/>
              </w:rPr>
              <w:t>-</w:t>
            </w:r>
          </w:p>
        </w:tc>
      </w:tr>
      <w:tr w:rsidR="00787E83" w:rsidRPr="007055D9" w:rsidTr="002F2FED">
        <w:tc>
          <w:tcPr>
            <w:tcW w:w="2121" w:type="dxa"/>
            <w:shd w:val="clear" w:color="auto" w:fill="auto"/>
          </w:tcPr>
          <w:p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rsidR="00787E83" w:rsidRPr="00AC3719" w:rsidRDefault="00787E83" w:rsidP="002F2FED">
            <w:pPr>
              <w:rPr>
                <w:sz w:val="20"/>
                <w:szCs w:val="20"/>
              </w:rPr>
            </w:pPr>
            <w:r w:rsidRPr="00AC3719">
              <w:rPr>
                <w:sz w:val="20"/>
                <w:szCs w:val="20"/>
              </w:rPr>
              <w:t>1</w:t>
            </w:r>
          </w:p>
        </w:tc>
        <w:tc>
          <w:tcPr>
            <w:tcW w:w="1843" w:type="dxa"/>
            <w:shd w:val="clear" w:color="auto" w:fill="auto"/>
          </w:tcPr>
          <w:p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rsidR="00787E83" w:rsidRPr="00AC3719" w:rsidRDefault="00787E83" w:rsidP="002F2FED">
            <w:pPr>
              <w:rPr>
                <w:sz w:val="20"/>
                <w:szCs w:val="20"/>
              </w:rPr>
            </w:pPr>
            <w:r w:rsidRPr="00AC3719">
              <w:rPr>
                <w:sz w:val="20"/>
                <w:szCs w:val="20"/>
              </w:rPr>
              <w:t>-</w:t>
            </w:r>
          </w:p>
        </w:tc>
      </w:tr>
      <w:tr w:rsidR="00787E83" w:rsidRPr="007055D9" w:rsidTr="002F2FED">
        <w:tc>
          <w:tcPr>
            <w:tcW w:w="2121" w:type="dxa"/>
            <w:shd w:val="clear" w:color="auto" w:fill="auto"/>
          </w:tcPr>
          <w:p w:rsidR="00787E83" w:rsidRPr="00AC3719" w:rsidRDefault="00787E83" w:rsidP="002F2FED">
            <w:pPr>
              <w:rPr>
                <w:sz w:val="20"/>
                <w:szCs w:val="20"/>
              </w:rPr>
            </w:pPr>
            <w:r w:rsidRPr="00AC3719">
              <w:rPr>
                <w:sz w:val="20"/>
                <w:szCs w:val="20"/>
              </w:rPr>
              <w:t>MEDINA</w:t>
            </w:r>
          </w:p>
        </w:tc>
        <w:tc>
          <w:tcPr>
            <w:tcW w:w="1559" w:type="dxa"/>
            <w:shd w:val="clear" w:color="auto" w:fill="auto"/>
          </w:tcPr>
          <w:p w:rsidR="00787E83" w:rsidRPr="00AC3719" w:rsidRDefault="00787E83" w:rsidP="002F2FED">
            <w:pPr>
              <w:rPr>
                <w:sz w:val="20"/>
                <w:szCs w:val="20"/>
              </w:rPr>
            </w:pPr>
            <w:r w:rsidRPr="00AC3719">
              <w:rPr>
                <w:sz w:val="20"/>
                <w:szCs w:val="20"/>
              </w:rPr>
              <w:t>1</w:t>
            </w:r>
          </w:p>
        </w:tc>
        <w:tc>
          <w:tcPr>
            <w:tcW w:w="1843" w:type="dxa"/>
            <w:shd w:val="clear" w:color="auto" w:fill="auto"/>
          </w:tcPr>
          <w:p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rsidR="00787E83" w:rsidRPr="00AC3719" w:rsidRDefault="00787E83" w:rsidP="002F2FED">
            <w:pPr>
              <w:rPr>
                <w:sz w:val="20"/>
                <w:szCs w:val="20"/>
              </w:rPr>
            </w:pPr>
            <w:r w:rsidRPr="00AC3719">
              <w:rPr>
                <w:sz w:val="20"/>
                <w:szCs w:val="20"/>
              </w:rPr>
              <w:t>-</w:t>
            </w:r>
          </w:p>
        </w:tc>
      </w:tr>
      <w:tr w:rsidR="00787E83" w:rsidRPr="007055D9" w:rsidTr="002F2FED">
        <w:tc>
          <w:tcPr>
            <w:tcW w:w="2121" w:type="dxa"/>
            <w:shd w:val="clear" w:color="auto" w:fill="auto"/>
          </w:tcPr>
          <w:p w:rsidR="00787E83" w:rsidRPr="00AC3719" w:rsidRDefault="00787E83" w:rsidP="002F2FED">
            <w:pPr>
              <w:rPr>
                <w:sz w:val="20"/>
                <w:szCs w:val="20"/>
              </w:rPr>
            </w:pPr>
            <w:r w:rsidRPr="00AC3719">
              <w:rPr>
                <w:sz w:val="20"/>
                <w:szCs w:val="20"/>
              </w:rPr>
              <w:t>NCODE</w:t>
            </w:r>
          </w:p>
        </w:tc>
        <w:tc>
          <w:tcPr>
            <w:tcW w:w="1559" w:type="dxa"/>
            <w:shd w:val="clear" w:color="auto" w:fill="auto"/>
          </w:tcPr>
          <w:p w:rsidR="00787E83" w:rsidRPr="00AC3719" w:rsidRDefault="00787E83" w:rsidP="002F2FED">
            <w:pPr>
              <w:rPr>
                <w:sz w:val="20"/>
                <w:szCs w:val="20"/>
              </w:rPr>
            </w:pPr>
            <w:r w:rsidRPr="00AC3719">
              <w:rPr>
                <w:sz w:val="20"/>
                <w:szCs w:val="20"/>
              </w:rPr>
              <w:t>1</w:t>
            </w:r>
          </w:p>
        </w:tc>
        <w:tc>
          <w:tcPr>
            <w:tcW w:w="1843" w:type="dxa"/>
            <w:shd w:val="clear" w:color="auto" w:fill="auto"/>
          </w:tcPr>
          <w:p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rsidR="00787E83" w:rsidRPr="00AC3719" w:rsidRDefault="00787E83" w:rsidP="008B4D9E">
            <w:pPr>
              <w:keepNext/>
              <w:rPr>
                <w:sz w:val="20"/>
                <w:szCs w:val="20"/>
              </w:rPr>
            </w:pPr>
            <w:r w:rsidRPr="00AC3719">
              <w:rPr>
                <w:sz w:val="20"/>
                <w:szCs w:val="20"/>
              </w:rPr>
              <w:t>-</w:t>
            </w:r>
          </w:p>
        </w:tc>
      </w:tr>
      <w:tr w:rsidR="009156D7" w:rsidRPr="007055D9" w:rsidTr="002F2FED">
        <w:tc>
          <w:tcPr>
            <w:tcW w:w="2121" w:type="dxa"/>
            <w:shd w:val="clear" w:color="auto" w:fill="auto"/>
          </w:tcPr>
          <w:p w:rsidR="009156D7" w:rsidRPr="00AC3719" w:rsidRDefault="009156D7" w:rsidP="002F2FED">
            <w:pPr>
              <w:rPr>
                <w:sz w:val="20"/>
                <w:szCs w:val="20"/>
              </w:rPr>
            </w:pPr>
            <w:r>
              <w:rPr>
                <w:sz w:val="20"/>
                <w:szCs w:val="20"/>
              </w:rPr>
              <w:t>SyncroFIT</w:t>
            </w:r>
          </w:p>
        </w:tc>
        <w:tc>
          <w:tcPr>
            <w:tcW w:w="1559" w:type="dxa"/>
            <w:shd w:val="clear" w:color="auto" w:fill="auto"/>
          </w:tcPr>
          <w:p w:rsidR="009156D7" w:rsidRPr="00AC3719" w:rsidRDefault="009156D7" w:rsidP="002F2FED">
            <w:pPr>
              <w:rPr>
                <w:sz w:val="20"/>
                <w:szCs w:val="20"/>
              </w:rPr>
            </w:pPr>
            <w:r>
              <w:rPr>
                <w:sz w:val="20"/>
                <w:szCs w:val="20"/>
              </w:rPr>
              <w:t>1</w:t>
            </w:r>
          </w:p>
        </w:tc>
        <w:tc>
          <w:tcPr>
            <w:tcW w:w="1843" w:type="dxa"/>
            <w:shd w:val="clear" w:color="auto" w:fill="auto"/>
          </w:tcPr>
          <w:p w:rsidR="009156D7" w:rsidRPr="00AC3719" w:rsidRDefault="009156D7" w:rsidP="002F2FED">
            <w:pPr>
              <w:rPr>
                <w:sz w:val="20"/>
                <w:szCs w:val="20"/>
              </w:rPr>
            </w:pPr>
            <w:r>
              <w:rPr>
                <w:sz w:val="20"/>
                <w:szCs w:val="20"/>
              </w:rPr>
              <w:t>Optional</w:t>
            </w:r>
          </w:p>
        </w:tc>
        <w:tc>
          <w:tcPr>
            <w:tcW w:w="2977" w:type="dxa"/>
            <w:shd w:val="clear" w:color="auto" w:fill="auto"/>
          </w:tcPr>
          <w:p w:rsidR="009156D7" w:rsidRPr="00AC3719" w:rsidRDefault="009156D7" w:rsidP="008B4D9E">
            <w:pPr>
              <w:keepNext/>
              <w:rPr>
                <w:sz w:val="20"/>
                <w:szCs w:val="20"/>
              </w:rPr>
            </w:pPr>
            <w:r>
              <w:rPr>
                <w:sz w:val="20"/>
                <w:szCs w:val="20"/>
              </w:rPr>
              <w:t>-</w:t>
            </w:r>
          </w:p>
        </w:tc>
      </w:tr>
    </w:tbl>
    <w:p w:rsidR="00787E83" w:rsidRPr="007055D9" w:rsidRDefault="008B4D9E" w:rsidP="00EB4BFC">
      <w:pPr>
        <w:pStyle w:val="Caption"/>
        <w:spacing w:before="120"/>
      </w:pPr>
      <w:bookmarkStart w:id="159" w:name="_Toc3566411"/>
      <w:bookmarkStart w:id="160" w:name="_Toc27753778"/>
      <w:r>
        <w:t xml:space="preserve">Table </w:t>
      </w:r>
      <w:r w:rsidR="00D43112">
        <w:fldChar w:fldCharType="begin"/>
      </w:r>
      <w:r w:rsidR="00D43112">
        <w:instrText xml:space="preserve"> SEQ Table \* ARABIC </w:instrText>
      </w:r>
      <w:r w:rsidR="00D43112">
        <w:fldChar w:fldCharType="separate"/>
      </w:r>
      <w:r w:rsidR="007E2D34">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p>
    <w:p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rsidR="00165E60" w:rsidRDefault="00165E60" w:rsidP="00787E83">
      <w:pPr>
        <w:pStyle w:val="XMLCode"/>
      </w:pPr>
    </w:p>
    <w:p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rsidR="00901447" w:rsidRDefault="003E7CFB" w:rsidP="00901447">
      <w:pPr>
        <w:pStyle w:val="XMLCode"/>
      </w:pPr>
      <w:r w:rsidRPr="00795D4D">
        <w:rPr>
          <w:lang w:val="fr-FR"/>
        </w:rPr>
        <w:t xml:space="preserve">    </w:t>
      </w:r>
      <w:r w:rsidR="00901447">
        <w:t>&lt;date&gt; 2014-08-07 &lt;/date&gt;</w:t>
      </w:r>
    </w:p>
    <w:p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rsidR="003E7CFB" w:rsidRPr="00BA120B" w:rsidRDefault="003E7CFB" w:rsidP="00787E83">
      <w:pPr>
        <w:pStyle w:val="XMLCode"/>
        <w:rPr>
          <w:b/>
          <w:color w:val="0070C0"/>
        </w:rPr>
      </w:pPr>
      <w:r w:rsidRPr="00BA120B">
        <w:rPr>
          <w:b/>
          <w:color w:val="0070C0"/>
        </w:rPr>
        <w:t xml:space="preserve">                ...</w:t>
      </w:r>
      <w:r w:rsidRPr="00BA120B">
        <w:rPr>
          <w:b/>
          <w:color w:val="0070C0"/>
        </w:rPr>
        <w:tab/>
      </w:r>
    </w:p>
    <w:p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rsidR="003E7CFB" w:rsidRDefault="003E7CFB" w:rsidP="00787E83">
      <w:pPr>
        <w:pStyle w:val="XMLCode"/>
      </w:pPr>
      <w:r>
        <w:t xml:space="preserve">    ...</w:t>
      </w:r>
    </w:p>
    <w:p w:rsidR="003E7CFB" w:rsidRDefault="003E7CFB" w:rsidP="00787E83">
      <w:pPr>
        <w:pStyle w:val="XMLCode"/>
      </w:pPr>
      <w:r>
        <w:t>&lt;/xmcf&gt;</w:t>
      </w:r>
    </w:p>
    <w:p w:rsidR="00165E60" w:rsidRPr="007055D9" w:rsidRDefault="00165E60" w:rsidP="00787E83">
      <w:pPr>
        <w:pStyle w:val="XMLCode"/>
      </w:pPr>
    </w:p>
    <w:p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rsidR="00165E60" w:rsidRDefault="00165E60" w:rsidP="00C107E8">
      <w:pPr>
        <w:pStyle w:val="XMLCode"/>
        <w:rPr>
          <w:lang w:val="it-IT"/>
        </w:rPr>
      </w:pPr>
    </w:p>
    <w:p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rsidR="00901447" w:rsidRDefault="007A0F9F" w:rsidP="00901447">
      <w:pPr>
        <w:pStyle w:val="XMLCode"/>
      </w:pPr>
      <w:r w:rsidRPr="00795D4D">
        <w:rPr>
          <w:lang w:val="fr-FR"/>
        </w:rPr>
        <w:t xml:space="preserve">    </w:t>
      </w:r>
      <w:r w:rsidR="00901447">
        <w:t>&lt;date&gt; 2014-08-07 &lt;/date&gt;</w:t>
      </w:r>
    </w:p>
    <w:p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rsidR="007A0F9F" w:rsidRDefault="007A0F9F" w:rsidP="00901447">
      <w:pPr>
        <w:pStyle w:val="XMLCode"/>
      </w:pPr>
      <w:r>
        <w:tab/>
        <w:t>...</w:t>
      </w:r>
    </w:p>
    <w:p w:rsidR="007A0F9F" w:rsidRDefault="007A0F9F" w:rsidP="007A0F9F">
      <w:pPr>
        <w:pStyle w:val="XMLCode"/>
      </w:pPr>
      <w:r>
        <w:t xml:space="preserve">    &lt;connection_group id=</w:t>
      </w:r>
      <w:r w:rsidR="00194316">
        <w:t>"</w:t>
      </w:r>
      <w:r>
        <w:t>1</w:t>
      </w:r>
      <w:r w:rsidR="00194316">
        <w:t>"</w:t>
      </w:r>
      <w:r>
        <w:t>&gt;</w:t>
      </w:r>
    </w:p>
    <w:p w:rsidR="007A0F9F" w:rsidRDefault="007A0F9F" w:rsidP="007A0F9F">
      <w:pPr>
        <w:pStyle w:val="XMLCode"/>
      </w:pPr>
      <w:r>
        <w:lastRenderedPageBreak/>
        <w:t xml:space="preserve">        &lt;connected_to&gt;</w:t>
      </w:r>
    </w:p>
    <w:p w:rsidR="007A0F9F" w:rsidRDefault="007A0F9F" w:rsidP="007A0F9F">
      <w:pPr>
        <w:pStyle w:val="XMLCode"/>
      </w:pPr>
      <w:r>
        <w:t xml:space="preserve">            ...</w:t>
      </w:r>
    </w:p>
    <w:p w:rsidR="007A0F9F" w:rsidRDefault="007A0F9F" w:rsidP="007A0F9F">
      <w:pPr>
        <w:pStyle w:val="XMLCode"/>
      </w:pPr>
      <w:r>
        <w:t xml:space="preserve">        &lt;/connected_to&gt;</w:t>
      </w:r>
    </w:p>
    <w:p w:rsidR="007A0F9F" w:rsidRDefault="007A0F9F" w:rsidP="007A0F9F">
      <w:pPr>
        <w:pStyle w:val="XMLCode"/>
      </w:pPr>
      <w:r>
        <w:t xml:space="preserve">        &lt;connection_list&gt;</w:t>
      </w:r>
    </w:p>
    <w:p w:rsidR="007A0F9F" w:rsidRDefault="007A0F9F" w:rsidP="007A0F9F">
      <w:pPr>
        <w:pStyle w:val="XMLCode"/>
      </w:pPr>
      <w:r>
        <w:t xml:space="preserve">            &lt;connection_1d&gt;</w:t>
      </w:r>
    </w:p>
    <w:p w:rsidR="007A0F9F" w:rsidRDefault="007A0F9F" w:rsidP="007A0F9F">
      <w:pPr>
        <w:pStyle w:val="XMLCode"/>
      </w:pPr>
      <w:r>
        <w:t xml:space="preserve">                &lt;loc_list&gt;</w:t>
      </w:r>
    </w:p>
    <w:p w:rsidR="007A0F9F" w:rsidRDefault="007A0F9F" w:rsidP="007A0F9F">
      <w:pPr>
        <w:pStyle w:val="XMLCode"/>
      </w:pPr>
      <w:r>
        <w:t xml:space="preserve">                    ...</w:t>
      </w:r>
    </w:p>
    <w:p w:rsidR="007A0F9F" w:rsidRDefault="007A0F9F" w:rsidP="007A0F9F">
      <w:pPr>
        <w:pStyle w:val="XMLCode"/>
      </w:pPr>
      <w:r>
        <w:t xml:space="preserve">                &lt;/loc_list&gt;</w:t>
      </w:r>
    </w:p>
    <w:p w:rsidR="007A0F9F" w:rsidRDefault="007A0F9F" w:rsidP="007A0F9F">
      <w:pPr>
        <w:pStyle w:val="XMLCode"/>
      </w:pPr>
      <w:r>
        <w:t xml:space="preserve">                &lt;</w:t>
      </w:r>
      <w:proofErr w:type="gramStart"/>
      <w:r>
        <w:t>seamweld</w:t>
      </w:r>
      <w:proofErr w:type="gramEnd"/>
      <w:r>
        <w:t>&gt;</w:t>
      </w:r>
    </w:p>
    <w:p w:rsidR="007A0F9F" w:rsidRDefault="007A0F9F" w:rsidP="007A0F9F">
      <w:pPr>
        <w:pStyle w:val="XMLCode"/>
      </w:pPr>
      <w:r>
        <w:t xml:space="preserve">                    ...</w:t>
      </w:r>
    </w:p>
    <w:p w:rsidR="007A0F9F" w:rsidRDefault="007A0F9F" w:rsidP="007A0F9F">
      <w:pPr>
        <w:pStyle w:val="XMLCode"/>
      </w:pPr>
      <w:r>
        <w:t xml:space="preserve">                &lt;/seamweld&gt;</w:t>
      </w:r>
    </w:p>
    <w:p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rsidR="007A0F9F" w:rsidRPr="007A0F9F" w:rsidRDefault="007A0F9F" w:rsidP="007A0F9F">
      <w:pPr>
        <w:pStyle w:val="XMLCode"/>
        <w:rPr>
          <w:b/>
          <w:color w:val="0070C0"/>
        </w:rPr>
      </w:pPr>
      <w:r w:rsidRPr="007A0F9F">
        <w:rPr>
          <w:b/>
          <w:color w:val="0070C0"/>
        </w:rPr>
        <w:t xml:space="preserve">                        &lt;data_at_connector&gt;</w:t>
      </w:r>
    </w:p>
    <w:p w:rsidR="007A0F9F" w:rsidRPr="007A0F9F" w:rsidRDefault="007A0F9F" w:rsidP="007A0F9F">
      <w:pPr>
        <w:pStyle w:val="XMLCode"/>
        <w:rPr>
          <w:b/>
          <w:color w:val="0070C0"/>
        </w:rPr>
      </w:pPr>
      <w:r w:rsidRPr="007A0F9F">
        <w:rPr>
          <w:b/>
          <w:color w:val="0070C0"/>
        </w:rPr>
        <w:t xml:space="preserve">                            ....</w:t>
      </w:r>
    </w:p>
    <w:p w:rsidR="007A0F9F" w:rsidRPr="007A0F9F" w:rsidRDefault="007A0F9F" w:rsidP="007A0F9F">
      <w:pPr>
        <w:pStyle w:val="XMLCode"/>
        <w:rPr>
          <w:b/>
          <w:color w:val="0070C0"/>
        </w:rPr>
      </w:pPr>
      <w:r w:rsidRPr="007A0F9F">
        <w:rPr>
          <w:b/>
          <w:color w:val="0070C0"/>
        </w:rPr>
        <w:t xml:space="preserve">                        &lt;/data_at_connector&gt;</w:t>
      </w:r>
    </w:p>
    <w:p w:rsidR="007A0F9F" w:rsidRPr="007A0F9F" w:rsidRDefault="007A0F9F" w:rsidP="007A0F9F">
      <w:pPr>
        <w:pStyle w:val="XMLCode"/>
        <w:rPr>
          <w:b/>
          <w:color w:val="0070C0"/>
        </w:rPr>
      </w:pPr>
      <w:r w:rsidRPr="007A0F9F">
        <w:rPr>
          <w:b/>
          <w:color w:val="0070C0"/>
        </w:rPr>
        <w:t xml:space="preserve">                    &lt;/MEDINA&gt;</w:t>
      </w:r>
    </w:p>
    <w:p w:rsidR="007A0F9F" w:rsidRPr="007A0F9F" w:rsidRDefault="007A0F9F" w:rsidP="007A0F9F">
      <w:pPr>
        <w:pStyle w:val="XMLCode"/>
        <w:rPr>
          <w:b/>
          <w:color w:val="0070C0"/>
        </w:rPr>
      </w:pPr>
      <w:r w:rsidRPr="007A0F9F">
        <w:rPr>
          <w:b/>
          <w:color w:val="0070C0"/>
        </w:rPr>
        <w:t xml:space="preserve">                &lt;/appdata&gt;</w:t>
      </w:r>
    </w:p>
    <w:p w:rsidR="007A0F9F" w:rsidRDefault="007A0F9F" w:rsidP="007A0F9F">
      <w:pPr>
        <w:pStyle w:val="XMLCode"/>
      </w:pPr>
      <w:r>
        <w:t xml:space="preserve">            &lt;/connection_1d&gt;</w:t>
      </w:r>
    </w:p>
    <w:p w:rsidR="007A0F9F" w:rsidRDefault="007A0F9F" w:rsidP="007A0F9F">
      <w:pPr>
        <w:pStyle w:val="XMLCode"/>
      </w:pPr>
      <w:r>
        <w:t xml:space="preserve">        &lt;/connection_list&gt;</w:t>
      </w:r>
    </w:p>
    <w:p w:rsidR="007A0F9F" w:rsidRDefault="007A0F9F" w:rsidP="007A0F9F">
      <w:pPr>
        <w:pStyle w:val="XMLCode"/>
      </w:pPr>
      <w:r>
        <w:t xml:space="preserve">    &lt;/connection_group&gt;</w:t>
      </w:r>
    </w:p>
    <w:p w:rsidR="00165E60" w:rsidRDefault="007A0F9F" w:rsidP="007A0F9F">
      <w:pPr>
        <w:pStyle w:val="XMLCode"/>
      </w:pPr>
      <w:r>
        <w:t>&lt;/xmcf&gt;</w:t>
      </w:r>
    </w:p>
    <w:p w:rsidR="000635E1" w:rsidRPr="007055D9" w:rsidRDefault="000635E1" w:rsidP="007A0F9F">
      <w:pPr>
        <w:pStyle w:val="XMLCode"/>
      </w:pPr>
    </w:p>
    <w:p w:rsidR="00787E83" w:rsidRPr="007055D9" w:rsidRDefault="00787E83" w:rsidP="00887351">
      <w:pPr>
        <w:pStyle w:val="Heading4"/>
      </w:pPr>
      <w:bookmarkStart w:id="161" w:name="_Finite_Element_Specific"/>
      <w:bookmarkStart w:id="162" w:name="_Ref414560131"/>
      <w:bookmarkStart w:id="163" w:name="_Toc3556945"/>
      <w:bookmarkStart w:id="164" w:name="_Toc27753556"/>
      <w:bookmarkEnd w:id="161"/>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2"/>
      <w:bookmarkEnd w:id="163"/>
      <w:bookmarkEnd w:id="164"/>
    </w:p>
    <w:p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rsidR="00D02A58" w:rsidRDefault="00D02A58" w:rsidP="009D267A">
      <w:pPr>
        <w:jc w:val="both"/>
      </w:pPr>
      <w:r>
        <w:t>This solver naming should be taken from FATXML version 1.</w:t>
      </w:r>
      <w:r w:rsidR="00660A64">
        <w:t>2 R2</w:t>
      </w:r>
      <w:r>
        <w:t xml:space="preserve"> (as current version) which are the following</w:t>
      </w:r>
      <w:del w:id="165" w:author="nick" w:date="2019-12-19T18:57:00Z">
        <w:r w:rsidDel="00796847">
          <w:delText>s</w:delText>
        </w:r>
      </w:del>
      <w:r>
        <w:t>:</w:t>
      </w:r>
      <w:r w:rsidR="006E4DF4">
        <w:rPr>
          <w:rStyle w:val="FootnoteReference"/>
        </w:rPr>
        <w:footnoteReference w:id="8"/>
      </w:r>
      <w:r w:rsidR="007B1812">
        <w:t xml:space="preserve"> </w:t>
      </w:r>
    </w:p>
    <w:p w:rsidR="00D02A58" w:rsidRDefault="00D02A58" w:rsidP="000804D1">
      <w:pPr>
        <w:numPr>
          <w:ilvl w:val="0"/>
          <w:numId w:val="10"/>
        </w:numPr>
        <w:ind w:left="1135" w:hanging="284"/>
        <w:contextualSpacing/>
      </w:pPr>
      <w:r>
        <w:t>PAM-CRASH</w:t>
      </w:r>
    </w:p>
    <w:p w:rsidR="00D02A58" w:rsidRDefault="00D02A58" w:rsidP="000804D1">
      <w:pPr>
        <w:numPr>
          <w:ilvl w:val="0"/>
          <w:numId w:val="10"/>
        </w:numPr>
        <w:ind w:left="1135" w:hanging="284"/>
        <w:contextualSpacing/>
      </w:pPr>
      <w:r>
        <w:t>LS-DYNA</w:t>
      </w:r>
    </w:p>
    <w:p w:rsidR="006E4DF4" w:rsidRDefault="006E4DF4" w:rsidP="006E4DF4">
      <w:pPr>
        <w:numPr>
          <w:ilvl w:val="0"/>
          <w:numId w:val="10"/>
        </w:numPr>
        <w:ind w:left="1135" w:hanging="284"/>
        <w:contextualSpacing/>
      </w:pPr>
      <w:r>
        <w:t>RADIOSS</w:t>
      </w:r>
    </w:p>
    <w:p w:rsidR="006E4DF4" w:rsidRDefault="006E4DF4" w:rsidP="006E4DF4">
      <w:pPr>
        <w:numPr>
          <w:ilvl w:val="0"/>
          <w:numId w:val="10"/>
        </w:numPr>
        <w:ind w:left="1135" w:hanging="284"/>
        <w:contextualSpacing/>
      </w:pPr>
      <w:r>
        <w:t>OPTISTRUCT</w:t>
      </w:r>
    </w:p>
    <w:p w:rsidR="006E4DF4" w:rsidRDefault="006E4DF4" w:rsidP="006E4DF4">
      <w:pPr>
        <w:numPr>
          <w:ilvl w:val="0"/>
          <w:numId w:val="10"/>
        </w:numPr>
        <w:ind w:left="1135" w:hanging="284"/>
        <w:contextualSpacing/>
      </w:pPr>
      <w:r>
        <w:t>NASTRAN</w:t>
      </w:r>
      <w:r w:rsidR="00A81382">
        <w:rPr>
          <w:rStyle w:val="FootnoteReference"/>
        </w:rPr>
        <w:footnoteReference w:id="9"/>
      </w:r>
    </w:p>
    <w:p w:rsidR="00D02A58" w:rsidRDefault="00707469" w:rsidP="000804D1">
      <w:pPr>
        <w:numPr>
          <w:ilvl w:val="0"/>
          <w:numId w:val="10"/>
        </w:numPr>
        <w:ind w:left="1135" w:hanging="284"/>
        <w:contextualSpacing/>
      </w:pPr>
      <w:r>
        <w:t>P</w:t>
      </w:r>
      <w:r w:rsidR="006E4DF4">
        <w:t>ERMAS</w:t>
      </w:r>
    </w:p>
    <w:p w:rsidR="00D02A58" w:rsidRDefault="00D02A58" w:rsidP="006E4DF4">
      <w:pPr>
        <w:numPr>
          <w:ilvl w:val="0"/>
          <w:numId w:val="10"/>
        </w:numPr>
        <w:spacing w:after="240"/>
        <w:ind w:left="1135" w:hanging="284"/>
      </w:pPr>
      <w:r>
        <w:t>ABAQUS</w:t>
      </w:r>
    </w:p>
    <w:p w:rsidR="007D0FCF" w:rsidRDefault="007D0FCF" w:rsidP="00BE77B4">
      <w:pPr>
        <w:jc w:val="both"/>
      </w:pPr>
      <w:r>
        <w:t xml:space="preserve">And these should be extended by other also required solver names to enable </w:t>
      </w:r>
      <w:r w:rsidR="00BE77B4">
        <w:t xml:space="preserve">wide </w:t>
      </w:r>
      <w:r>
        <w:t>usage of the standard:</w:t>
      </w:r>
    </w:p>
    <w:p w:rsidR="0008331E" w:rsidRPr="007055D9" w:rsidRDefault="00707469" w:rsidP="000804D1">
      <w:pPr>
        <w:numPr>
          <w:ilvl w:val="0"/>
          <w:numId w:val="11"/>
        </w:numPr>
        <w:spacing w:after="240"/>
        <w:ind w:left="1135" w:hanging="284"/>
      </w:pPr>
      <w:r>
        <w:lastRenderedPageBreak/>
        <w:t>FEMFAT</w:t>
      </w:r>
    </w:p>
    <w:p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C2483" w:rsidRPr="007055D9" w:rsidRDefault="000C2483" w:rsidP="0015107A">
            <w:pPr>
              <w:keepNext/>
              <w:rPr>
                <w:b/>
                <w:i/>
              </w:rPr>
            </w:pPr>
            <w:r w:rsidRPr="007055D9">
              <w:rPr>
                <w:b/>
                <w:i/>
              </w:rPr>
              <w:t>Constraint</w:t>
            </w:r>
          </w:p>
        </w:tc>
      </w:tr>
      <w:tr w:rsidR="000C2483" w:rsidRPr="007055D9" w:rsidTr="0015107A">
        <w:tc>
          <w:tcPr>
            <w:tcW w:w="1979" w:type="dxa"/>
            <w:tcBorders>
              <w:top w:val="single" w:sz="8" w:space="0" w:color="auto"/>
              <w:bottom w:val="dotted" w:sz="4" w:space="0" w:color="auto"/>
            </w:tcBorders>
            <w:shd w:val="clear" w:color="auto" w:fill="auto"/>
          </w:tcPr>
          <w:p w:rsidR="000C2483" w:rsidRPr="007055D9" w:rsidRDefault="00EA4F9C" w:rsidP="0015107A">
            <w:r>
              <w:t>PAMCRASH</w:t>
            </w:r>
          </w:p>
        </w:tc>
        <w:tc>
          <w:tcPr>
            <w:tcW w:w="1560" w:type="dxa"/>
            <w:tcBorders>
              <w:top w:val="single" w:sz="8" w:space="0" w:color="auto"/>
              <w:bottom w:val="dotted" w:sz="4" w:space="0" w:color="auto"/>
            </w:tcBorders>
            <w:shd w:val="clear" w:color="auto" w:fill="auto"/>
          </w:tcPr>
          <w:p w:rsidR="000C2483" w:rsidRPr="007055D9" w:rsidRDefault="00A533D8" w:rsidP="0015107A">
            <w:r>
              <w:t>1</w:t>
            </w:r>
          </w:p>
        </w:tc>
        <w:tc>
          <w:tcPr>
            <w:tcW w:w="1417" w:type="dxa"/>
            <w:tcBorders>
              <w:top w:val="single" w:sz="8" w:space="0" w:color="auto"/>
              <w:bottom w:val="dotted" w:sz="4" w:space="0" w:color="auto"/>
            </w:tcBorders>
            <w:shd w:val="clear" w:color="auto" w:fill="auto"/>
          </w:tcPr>
          <w:p w:rsidR="000C2483" w:rsidRPr="007055D9" w:rsidRDefault="00C550C7" w:rsidP="0015107A">
            <w:r>
              <w:t>Optional</w:t>
            </w:r>
          </w:p>
        </w:tc>
        <w:tc>
          <w:tcPr>
            <w:tcW w:w="3544" w:type="dxa"/>
            <w:tcBorders>
              <w:top w:val="single" w:sz="8" w:space="0" w:color="auto"/>
              <w:bottom w:val="dotted" w:sz="4" w:space="0" w:color="auto"/>
            </w:tcBorders>
            <w:shd w:val="clear" w:color="auto" w:fill="auto"/>
          </w:tcPr>
          <w:p w:rsidR="000C2483" w:rsidRPr="007055D9" w:rsidRDefault="004541E9" w:rsidP="0015107A">
            <w:r>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dotted" w:sz="4" w:space="0" w:color="auto"/>
            </w:tcBorders>
            <w:shd w:val="clear" w:color="auto" w:fill="auto"/>
          </w:tcPr>
          <w:p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rsidR="004541E9" w:rsidRPr="007055D9" w:rsidRDefault="00A533D8" w:rsidP="0015107A">
            <w:r>
              <w:t>1</w:t>
            </w:r>
          </w:p>
        </w:tc>
        <w:tc>
          <w:tcPr>
            <w:tcW w:w="1417" w:type="dxa"/>
            <w:tcBorders>
              <w:top w:val="dotted" w:sz="4" w:space="0" w:color="auto"/>
              <w:bottom w:val="dotted" w:sz="4" w:space="0" w:color="auto"/>
            </w:tcBorders>
            <w:shd w:val="clear" w:color="auto" w:fill="auto"/>
          </w:tcPr>
          <w:p w:rsidR="004541E9" w:rsidRDefault="004541E9" w:rsidP="0015107A">
            <w:r w:rsidRPr="00D84FAF">
              <w:t>Optional</w:t>
            </w:r>
          </w:p>
        </w:tc>
        <w:tc>
          <w:tcPr>
            <w:tcW w:w="3544" w:type="dxa"/>
            <w:tcBorders>
              <w:top w:val="dotted" w:sz="4" w:space="0" w:color="auto"/>
              <w:bottom w:val="dotted" w:sz="4" w:space="0" w:color="auto"/>
            </w:tcBorders>
            <w:shd w:val="clear" w:color="auto" w:fill="auto"/>
          </w:tcPr>
          <w:p w:rsidR="004541E9" w:rsidRDefault="004541E9" w:rsidP="0015107A">
            <w:r w:rsidRPr="00E873AA">
              <w:t>-</w:t>
            </w:r>
          </w:p>
        </w:tc>
      </w:tr>
      <w:tr w:rsidR="004541E9" w:rsidRPr="007055D9" w:rsidTr="0015107A">
        <w:tc>
          <w:tcPr>
            <w:tcW w:w="1979" w:type="dxa"/>
            <w:tcBorders>
              <w:top w:val="dotted" w:sz="4" w:space="0" w:color="auto"/>
              <w:bottom w:val="single" w:sz="8" w:space="0" w:color="000000"/>
            </w:tcBorders>
            <w:shd w:val="clear" w:color="auto" w:fill="auto"/>
          </w:tcPr>
          <w:p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rsidR="004541E9" w:rsidRPr="007055D9" w:rsidRDefault="00A533D8" w:rsidP="0015107A">
            <w:r>
              <w:t>1</w:t>
            </w:r>
          </w:p>
        </w:tc>
        <w:tc>
          <w:tcPr>
            <w:tcW w:w="1417" w:type="dxa"/>
            <w:tcBorders>
              <w:top w:val="dotted" w:sz="4" w:space="0" w:color="auto"/>
              <w:bottom w:val="single" w:sz="8" w:space="0" w:color="000000"/>
            </w:tcBorders>
            <w:shd w:val="clear" w:color="auto" w:fill="auto"/>
          </w:tcPr>
          <w:p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rsidR="004541E9" w:rsidRDefault="004541E9" w:rsidP="0015107A">
            <w:pPr>
              <w:keepNext/>
            </w:pPr>
            <w:r w:rsidRPr="00E873AA">
              <w:t>-</w:t>
            </w:r>
          </w:p>
        </w:tc>
      </w:tr>
    </w:tbl>
    <w:p w:rsidR="00FE07F4" w:rsidRDefault="00EB1021" w:rsidP="005D241A">
      <w:pPr>
        <w:pStyle w:val="Caption"/>
        <w:spacing w:before="120"/>
        <w:rPr>
          <w:lang w:val="en-GB"/>
        </w:rPr>
      </w:pPr>
      <w:bookmarkStart w:id="166" w:name="_Toc3566412"/>
      <w:bookmarkStart w:id="167" w:name="_Toc27753779"/>
      <w:r>
        <w:t xml:space="preserve">Table </w:t>
      </w:r>
      <w:r w:rsidR="00D43112">
        <w:fldChar w:fldCharType="begin"/>
      </w:r>
      <w:r w:rsidR="00D43112">
        <w:instrText xml:space="preserve"> SEQ Table \* ARABIC </w:instrText>
      </w:r>
      <w:r w:rsidR="00D43112">
        <w:fldChar w:fldCharType="separate"/>
      </w:r>
      <w:r w:rsidR="007E2D34">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6"/>
      <w:bookmarkEnd w:id="167"/>
    </w:p>
    <w:p w:rsidR="00525E47" w:rsidRPr="00FE07F4" w:rsidRDefault="00525E47" w:rsidP="00525E47">
      <w:pPr>
        <w:jc w:val="both"/>
        <w:rPr>
          <w:lang w:val="en-GB"/>
        </w:rPr>
      </w:pPr>
      <w:commentRangeStart w:id="168"/>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8"/>
      <w:r w:rsidR="0035369C">
        <w:rPr>
          <w:rStyle w:val="CommentReference"/>
          <w:lang w:eastAsia="x-none"/>
        </w:rPr>
        <w:commentReference w:id="168"/>
      </w:r>
    </w:p>
    <w:p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C2483" w:rsidRPr="007055D9" w:rsidRDefault="000C2483" w:rsidP="008B4D9E">
            <w:pPr>
              <w:keepNext/>
              <w:rPr>
                <w:b/>
                <w:i/>
              </w:rPr>
            </w:pPr>
            <w:r w:rsidRPr="007055D9">
              <w:rPr>
                <w:b/>
                <w:i/>
              </w:rPr>
              <w:t>Constraint</w:t>
            </w:r>
            <w:r w:rsidR="00DC33CF">
              <w:rPr>
                <w:b/>
                <w:i/>
              </w:rPr>
              <w:t xml:space="preserve"> / Remarks</w:t>
            </w:r>
          </w:p>
        </w:tc>
      </w:tr>
      <w:tr w:rsidR="000C2483" w:rsidRPr="007055D9" w:rsidTr="00A7197C">
        <w:tc>
          <w:tcPr>
            <w:tcW w:w="2121" w:type="dxa"/>
            <w:shd w:val="clear" w:color="auto" w:fill="auto"/>
          </w:tcPr>
          <w:p w:rsidR="000C2483" w:rsidRPr="007055D9" w:rsidRDefault="002B06B9" w:rsidP="00A7197C">
            <w:r>
              <w:t>entity</w:t>
            </w:r>
          </w:p>
        </w:tc>
        <w:tc>
          <w:tcPr>
            <w:tcW w:w="1559" w:type="dxa"/>
            <w:shd w:val="clear" w:color="auto" w:fill="auto"/>
          </w:tcPr>
          <w:p w:rsidR="000C2483" w:rsidRPr="007055D9" w:rsidRDefault="000F259A" w:rsidP="0090382B">
            <w:r>
              <w:t>1-*</w:t>
            </w:r>
          </w:p>
        </w:tc>
        <w:tc>
          <w:tcPr>
            <w:tcW w:w="1418" w:type="dxa"/>
            <w:shd w:val="clear" w:color="auto" w:fill="auto"/>
          </w:tcPr>
          <w:p w:rsidR="000C2483" w:rsidRPr="007055D9" w:rsidRDefault="00446313" w:rsidP="00A7197C">
            <w:r w:rsidRPr="007055D9">
              <w:t>R</w:t>
            </w:r>
            <w:r w:rsidR="000C2483" w:rsidRPr="007055D9">
              <w:t>equired</w:t>
            </w:r>
          </w:p>
        </w:tc>
        <w:tc>
          <w:tcPr>
            <w:tcW w:w="3402" w:type="dxa"/>
            <w:shd w:val="clear" w:color="auto" w:fill="auto"/>
          </w:tcPr>
          <w:p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rsidR="005C59E0" w:rsidRDefault="009D4711" w:rsidP="005D241A">
      <w:pPr>
        <w:pStyle w:val="Caption"/>
        <w:spacing w:before="120"/>
      </w:pPr>
      <w:bookmarkStart w:id="169" w:name="_Toc3566413"/>
      <w:bookmarkStart w:id="170" w:name="_Toc27753780"/>
      <w:r>
        <w:t xml:space="preserve">Table </w:t>
      </w:r>
      <w:r w:rsidR="00D43112">
        <w:fldChar w:fldCharType="begin"/>
      </w:r>
      <w:r w:rsidR="00D43112">
        <w:instrText xml:space="preserve"> SEQ Table \* ARABIC </w:instrText>
      </w:r>
      <w:r w:rsidR="00D43112">
        <w:fldChar w:fldCharType="separate"/>
      </w:r>
      <w:r w:rsidR="007E2D34">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p>
    <w:p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rsidR="002B06B9" w:rsidRPr="00FE3D90" w:rsidRDefault="002B06B9" w:rsidP="002B06B9">
      <w:pPr>
        <w:pStyle w:val="ListParagraph"/>
        <w:jc w:val="both"/>
        <w:rPr>
          <w:lang w:val="en-US"/>
        </w:rPr>
      </w:pPr>
    </w:p>
    <w:p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rsidR="00BF4046" w:rsidRDefault="00BF4046" w:rsidP="00206E87">
      <w:pPr>
        <w:pStyle w:val="XMLCode"/>
        <w:keepNext/>
        <w:keepLines/>
      </w:pPr>
    </w:p>
    <w:p w:rsidR="000C2483" w:rsidRPr="007055D9" w:rsidRDefault="000C2483" w:rsidP="00206E87">
      <w:pPr>
        <w:pStyle w:val="XMLCode"/>
        <w:keepNext/>
        <w:keepLines/>
      </w:pPr>
      <w:r w:rsidRPr="007055D9">
        <w:t>&lt;connection_0d&gt;</w:t>
      </w:r>
    </w:p>
    <w:p w:rsidR="000C2483" w:rsidRPr="007055D9" w:rsidRDefault="000C2483" w:rsidP="00206E87">
      <w:pPr>
        <w:pStyle w:val="XMLCode"/>
        <w:keepNext/>
        <w:keepLines/>
      </w:pPr>
      <w:r w:rsidRPr="007055D9">
        <w:t xml:space="preserve">    ...</w:t>
      </w:r>
    </w:p>
    <w:p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rsidR="000C2483" w:rsidRPr="00821FC2" w:rsidRDefault="000C2483" w:rsidP="00206E87">
      <w:pPr>
        <w:pStyle w:val="XMLCode"/>
        <w:keepNext/>
        <w:keepLines/>
        <w:rPr>
          <w:b/>
          <w:color w:val="0070C0"/>
        </w:rPr>
      </w:pPr>
      <w:r w:rsidRPr="00821FC2">
        <w:rPr>
          <w:b/>
          <w:color w:val="0070C0"/>
        </w:rPr>
        <w:t xml:space="preserve">    &lt;/femdata&gt;</w:t>
      </w:r>
    </w:p>
    <w:p w:rsidR="007B4B81" w:rsidRPr="007055D9" w:rsidRDefault="007B4B81" w:rsidP="00206E87">
      <w:pPr>
        <w:pStyle w:val="XMLCode"/>
        <w:keepNext/>
        <w:keepLines/>
      </w:pPr>
      <w:r w:rsidRPr="007055D9">
        <w:t xml:space="preserve">    ...</w:t>
      </w:r>
    </w:p>
    <w:p w:rsidR="000C2483" w:rsidRDefault="000C2483" w:rsidP="00206E87">
      <w:pPr>
        <w:pStyle w:val="XMLCode"/>
        <w:keepNext/>
        <w:keepLines/>
      </w:pPr>
      <w:r w:rsidRPr="007055D9">
        <w:t>&lt;/connection_0d&gt;</w:t>
      </w:r>
    </w:p>
    <w:p w:rsidR="00BF4046" w:rsidRPr="007055D9" w:rsidRDefault="00BF4046" w:rsidP="001D404C">
      <w:pPr>
        <w:pStyle w:val="XMLCode"/>
        <w:spacing w:after="120"/>
      </w:pPr>
    </w:p>
    <w:p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rsidR="00F9473E" w:rsidRPr="007055D9" w:rsidRDefault="00F9473E" w:rsidP="002D03B7">
      <w:pPr>
        <w:pStyle w:val="Heading2"/>
      </w:pPr>
      <w:bookmarkStart w:id="171" w:name="_Toc373504790"/>
      <w:bookmarkStart w:id="172" w:name="_Toc373505008"/>
      <w:bookmarkStart w:id="173" w:name="_Toc339013872"/>
      <w:bookmarkStart w:id="174" w:name="_Ref414560151"/>
      <w:bookmarkStart w:id="175" w:name="_Toc3556946"/>
      <w:bookmarkStart w:id="176" w:name="_Toc27753557"/>
      <w:bookmarkEnd w:id="171"/>
      <w:bookmarkEnd w:id="172"/>
      <w:r w:rsidRPr="007055D9">
        <w:lastRenderedPageBreak/>
        <w:t>Connection Data</w:t>
      </w:r>
      <w:bookmarkEnd w:id="17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4"/>
      <w:bookmarkEnd w:id="175"/>
      <w:bookmarkEnd w:id="176"/>
    </w:p>
    <w:p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E2D34">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E2D34">
        <w:t>2.4</w:t>
      </w:r>
      <w:r w:rsidR="008D51C0" w:rsidRPr="007055D9">
        <w:fldChar w:fldCharType="end"/>
      </w:r>
      <w:r w:rsidR="009E42FD" w:rsidRPr="007055D9">
        <w:t>,</w:t>
      </w:r>
      <w:r w:rsidR="00F9473E" w:rsidRPr="007055D9">
        <w:t xml:space="preserve"> joints are grouped together by the parts or assemblies which they commonly connect. </w:t>
      </w:r>
    </w:p>
    <w:p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E2D34">
        <w:t>2.2</w:t>
      </w:r>
      <w:r w:rsidR="008D51C0" w:rsidRPr="007055D9">
        <w:fldChar w:fldCharType="end"/>
      </w:r>
      <w:r w:rsidRPr="007055D9">
        <w:t xml:space="preserve">). </w:t>
      </w:r>
    </w:p>
    <w:p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680DB0" w:rsidRPr="007055D9" w:rsidRDefault="00680DB0" w:rsidP="002A57D9">
            <w:pPr>
              <w:rPr>
                <w:b/>
                <w:i/>
              </w:rPr>
            </w:pPr>
            <w:r w:rsidRPr="007055D9">
              <w:rPr>
                <w:b/>
                <w:i/>
              </w:rPr>
              <w:t>Constraint</w:t>
            </w:r>
          </w:p>
        </w:tc>
      </w:tr>
      <w:tr w:rsidR="00680DB0" w:rsidRPr="007055D9" w:rsidTr="00446313">
        <w:trPr>
          <w:jc w:val="center"/>
        </w:trPr>
        <w:tc>
          <w:tcPr>
            <w:tcW w:w="1999" w:type="dxa"/>
            <w:shd w:val="clear" w:color="auto" w:fill="auto"/>
          </w:tcPr>
          <w:p w:rsidR="00680DB0" w:rsidRPr="001D404C" w:rsidRDefault="00680DB0" w:rsidP="00860E71">
            <w:pPr>
              <w:rPr>
                <w:sz w:val="18"/>
                <w:szCs w:val="20"/>
              </w:rPr>
            </w:pPr>
            <w:r w:rsidRPr="001D404C">
              <w:rPr>
                <w:sz w:val="18"/>
                <w:szCs w:val="20"/>
              </w:rPr>
              <w:t>id</w:t>
            </w:r>
          </w:p>
        </w:tc>
        <w:tc>
          <w:tcPr>
            <w:tcW w:w="1843" w:type="dxa"/>
            <w:shd w:val="clear" w:color="auto" w:fill="auto"/>
          </w:tcPr>
          <w:p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rsidR="00680DB0" w:rsidRPr="007055D9" w:rsidRDefault="00206E87" w:rsidP="00206E87">
      <w:pPr>
        <w:pStyle w:val="Caption"/>
        <w:spacing w:before="120"/>
      </w:pPr>
      <w:bookmarkStart w:id="177" w:name="_Toc3566416"/>
      <w:bookmarkStart w:id="178" w:name="_Toc27753781"/>
      <w:r>
        <w:t xml:space="preserve">Table </w:t>
      </w:r>
      <w:r>
        <w:fldChar w:fldCharType="begin"/>
      </w:r>
      <w:r>
        <w:instrText xml:space="preserve"> SEQ Table \* ARABIC </w:instrText>
      </w:r>
      <w:r>
        <w:fldChar w:fldCharType="separate"/>
      </w:r>
      <w:r w:rsidR="007E2D34">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A101BB" w:rsidRPr="007055D9" w:rsidRDefault="00A101BB" w:rsidP="002A57D9">
            <w:pPr>
              <w:rPr>
                <w:b/>
                <w:i/>
              </w:rPr>
            </w:pPr>
            <w:r w:rsidRPr="007055D9">
              <w:rPr>
                <w:b/>
                <w:i/>
              </w:rPr>
              <w:t>Constraint</w:t>
            </w:r>
          </w:p>
        </w:tc>
      </w:tr>
      <w:tr w:rsidR="00A101BB" w:rsidRPr="007055D9" w:rsidTr="001D404C">
        <w:trPr>
          <w:trHeight w:val="283"/>
          <w:jc w:val="center"/>
        </w:trPr>
        <w:tc>
          <w:tcPr>
            <w:tcW w:w="1983" w:type="dxa"/>
            <w:shd w:val="clear" w:color="auto" w:fill="auto"/>
          </w:tcPr>
          <w:p w:rsidR="00A101BB" w:rsidRPr="001D404C" w:rsidRDefault="00A101BB" w:rsidP="00860E71">
            <w:pPr>
              <w:rPr>
                <w:sz w:val="18"/>
                <w:szCs w:val="20"/>
              </w:rPr>
            </w:pPr>
            <w:r w:rsidRPr="001D404C">
              <w:rPr>
                <w:sz w:val="18"/>
                <w:szCs w:val="20"/>
              </w:rPr>
              <w:t>connected_to</w:t>
            </w:r>
          </w:p>
        </w:tc>
        <w:tc>
          <w:tcPr>
            <w:tcW w:w="1843" w:type="dxa"/>
            <w:shd w:val="clear" w:color="auto" w:fill="auto"/>
          </w:tcPr>
          <w:p w:rsidR="00A101BB" w:rsidRPr="001D404C" w:rsidRDefault="00A101BB" w:rsidP="00860E71">
            <w:pPr>
              <w:rPr>
                <w:sz w:val="18"/>
                <w:szCs w:val="20"/>
              </w:rPr>
            </w:pPr>
            <w:r w:rsidRPr="001D404C">
              <w:rPr>
                <w:sz w:val="18"/>
                <w:szCs w:val="20"/>
              </w:rPr>
              <w:t>1</w:t>
            </w:r>
          </w:p>
        </w:tc>
        <w:tc>
          <w:tcPr>
            <w:tcW w:w="1697" w:type="dxa"/>
            <w:shd w:val="clear" w:color="auto" w:fill="auto"/>
          </w:tcPr>
          <w:p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rsidR="00A101BB" w:rsidRPr="001D404C" w:rsidRDefault="00A101BB" w:rsidP="00860E71">
            <w:pPr>
              <w:rPr>
                <w:sz w:val="18"/>
                <w:szCs w:val="20"/>
              </w:rPr>
            </w:pPr>
            <w:r w:rsidRPr="001D404C">
              <w:rPr>
                <w:sz w:val="18"/>
                <w:szCs w:val="20"/>
              </w:rPr>
              <w:t>-</w:t>
            </w:r>
          </w:p>
        </w:tc>
      </w:tr>
      <w:tr w:rsidR="00A101BB" w:rsidRPr="007055D9" w:rsidTr="001D404C">
        <w:trPr>
          <w:trHeight w:val="283"/>
          <w:jc w:val="center"/>
        </w:trPr>
        <w:tc>
          <w:tcPr>
            <w:tcW w:w="1983" w:type="dxa"/>
            <w:shd w:val="clear" w:color="auto" w:fill="auto"/>
          </w:tcPr>
          <w:p w:rsidR="00A101BB" w:rsidRPr="001D404C" w:rsidRDefault="00A101BB" w:rsidP="00860E71">
            <w:pPr>
              <w:rPr>
                <w:sz w:val="18"/>
                <w:szCs w:val="20"/>
              </w:rPr>
            </w:pPr>
            <w:r w:rsidRPr="001D404C">
              <w:rPr>
                <w:sz w:val="18"/>
                <w:szCs w:val="20"/>
              </w:rPr>
              <w:t>connection_list</w:t>
            </w:r>
          </w:p>
        </w:tc>
        <w:tc>
          <w:tcPr>
            <w:tcW w:w="1843" w:type="dxa"/>
            <w:shd w:val="clear" w:color="auto" w:fill="auto"/>
          </w:tcPr>
          <w:p w:rsidR="00A101BB" w:rsidRPr="001D404C" w:rsidRDefault="00A101BB" w:rsidP="00860E71">
            <w:pPr>
              <w:rPr>
                <w:sz w:val="18"/>
                <w:szCs w:val="20"/>
              </w:rPr>
            </w:pPr>
            <w:r w:rsidRPr="001D404C">
              <w:rPr>
                <w:sz w:val="18"/>
                <w:szCs w:val="20"/>
              </w:rPr>
              <w:t>1</w:t>
            </w:r>
          </w:p>
        </w:tc>
        <w:tc>
          <w:tcPr>
            <w:tcW w:w="1697" w:type="dxa"/>
            <w:shd w:val="clear" w:color="auto" w:fill="auto"/>
          </w:tcPr>
          <w:p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rsidR="00A101BB" w:rsidRPr="001D404C" w:rsidRDefault="00A101BB" w:rsidP="00860E71">
            <w:pPr>
              <w:rPr>
                <w:sz w:val="18"/>
                <w:szCs w:val="20"/>
              </w:rPr>
            </w:pPr>
            <w:r w:rsidRPr="001D404C">
              <w:rPr>
                <w:sz w:val="18"/>
                <w:szCs w:val="20"/>
              </w:rPr>
              <w:t>-</w:t>
            </w:r>
          </w:p>
        </w:tc>
      </w:tr>
      <w:tr w:rsidR="004B7C8B" w:rsidRPr="007055D9" w:rsidTr="001D404C">
        <w:trPr>
          <w:trHeight w:val="283"/>
          <w:jc w:val="center"/>
        </w:trPr>
        <w:tc>
          <w:tcPr>
            <w:tcW w:w="1983" w:type="dxa"/>
            <w:shd w:val="clear" w:color="auto" w:fill="auto"/>
          </w:tcPr>
          <w:p w:rsidR="004B7C8B" w:rsidRPr="001D404C" w:rsidRDefault="00A435F0" w:rsidP="00860E71">
            <w:pPr>
              <w:rPr>
                <w:sz w:val="18"/>
                <w:szCs w:val="20"/>
              </w:rPr>
            </w:pPr>
            <w:r w:rsidRPr="001D404C">
              <w:rPr>
                <w:sz w:val="18"/>
                <w:szCs w:val="20"/>
              </w:rPr>
              <w:t>contact_list</w:t>
            </w:r>
          </w:p>
        </w:tc>
        <w:tc>
          <w:tcPr>
            <w:tcW w:w="1843" w:type="dxa"/>
            <w:shd w:val="clear" w:color="auto" w:fill="auto"/>
          </w:tcPr>
          <w:p w:rsidR="004B7C8B" w:rsidRPr="001D404C" w:rsidRDefault="00A435F0" w:rsidP="00A435F0">
            <w:pPr>
              <w:rPr>
                <w:sz w:val="18"/>
                <w:szCs w:val="20"/>
              </w:rPr>
            </w:pPr>
            <w:r w:rsidRPr="001D404C">
              <w:rPr>
                <w:sz w:val="18"/>
                <w:szCs w:val="20"/>
              </w:rPr>
              <w:t>1</w:t>
            </w:r>
          </w:p>
        </w:tc>
        <w:tc>
          <w:tcPr>
            <w:tcW w:w="1697" w:type="dxa"/>
            <w:shd w:val="clear" w:color="auto" w:fill="auto"/>
          </w:tcPr>
          <w:p w:rsidR="004B7C8B" w:rsidRPr="001D404C" w:rsidRDefault="004B7C8B" w:rsidP="00860E71">
            <w:pPr>
              <w:rPr>
                <w:sz w:val="18"/>
                <w:szCs w:val="20"/>
              </w:rPr>
            </w:pPr>
            <w:r w:rsidRPr="001D404C">
              <w:rPr>
                <w:sz w:val="18"/>
                <w:szCs w:val="20"/>
              </w:rPr>
              <w:t>Optional</w:t>
            </w:r>
          </w:p>
        </w:tc>
        <w:tc>
          <w:tcPr>
            <w:tcW w:w="2977" w:type="dxa"/>
            <w:shd w:val="clear" w:color="auto" w:fill="auto"/>
          </w:tcPr>
          <w:p w:rsidR="004B7C8B" w:rsidRPr="001D404C" w:rsidRDefault="00A435F0" w:rsidP="00206E87">
            <w:pPr>
              <w:keepNext/>
              <w:rPr>
                <w:sz w:val="18"/>
                <w:szCs w:val="20"/>
              </w:rPr>
            </w:pPr>
            <w:r w:rsidRPr="001D404C">
              <w:rPr>
                <w:sz w:val="18"/>
                <w:szCs w:val="20"/>
              </w:rPr>
              <w:t>-</w:t>
            </w:r>
          </w:p>
        </w:tc>
      </w:tr>
    </w:tbl>
    <w:p w:rsidR="006F1928" w:rsidRDefault="00206E87" w:rsidP="00206E87">
      <w:pPr>
        <w:pStyle w:val="Caption"/>
        <w:spacing w:before="120"/>
        <w:rPr>
          <w:b w:val="0"/>
          <w:lang w:eastAsia="x-none"/>
        </w:rPr>
      </w:pPr>
      <w:bookmarkStart w:id="179" w:name="_Toc3566417"/>
      <w:bookmarkStart w:id="180" w:name="_Toc27753782"/>
      <w:r>
        <w:t xml:space="preserve">Table </w:t>
      </w:r>
      <w:r>
        <w:fldChar w:fldCharType="begin"/>
      </w:r>
      <w:r>
        <w:instrText xml:space="preserve"> SEQ Table \* ARABIC </w:instrText>
      </w:r>
      <w:r>
        <w:fldChar w:fldCharType="separate"/>
      </w:r>
      <w:r w:rsidR="007E2D34">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9"/>
      <w:bookmarkEnd w:id="180"/>
    </w:p>
    <w:p w:rsidR="006F1928" w:rsidRPr="00FD64A6" w:rsidRDefault="006F1928" w:rsidP="006F1928">
      <w:pPr>
        <w:keepNext/>
        <w:rPr>
          <w:b/>
          <w:i/>
          <w:lang w:eastAsia="x-none"/>
        </w:rPr>
      </w:pPr>
      <w:r w:rsidRPr="00FD64A6">
        <w:rPr>
          <w:b/>
          <w:i/>
          <w:lang w:eastAsia="x-none"/>
        </w:rPr>
        <w:t xml:space="preserve">Remarks: </w:t>
      </w:r>
    </w:p>
    <w:p w:rsidR="006F1928" w:rsidRPr="00504BAD" w:rsidDel="00992773" w:rsidRDefault="006F1928" w:rsidP="00FD64A6">
      <w:pPr>
        <w:numPr>
          <w:ilvl w:val="0"/>
          <w:numId w:val="17"/>
        </w:numPr>
        <w:ind w:left="709" w:hanging="349"/>
        <w:jc w:val="both"/>
        <w:rPr>
          <w:del w:id="181" w:author="nick" w:date="2019-12-19T22:12:00Z"/>
          <w:szCs w:val="22"/>
          <w:lang w:eastAsia="x-none"/>
        </w:rPr>
      </w:pPr>
      <w:commentRangeStart w:id="182"/>
      <w:del w:id="183"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2"/>
      <w:r w:rsidR="00992773">
        <w:rPr>
          <w:rStyle w:val="CommentReference"/>
          <w:lang w:eastAsia="x-none"/>
        </w:rPr>
        <w:commentReference w:id="182"/>
      </w:r>
    </w:p>
    <w:p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rsidR="00A101BB" w:rsidRPr="007055D9" w:rsidRDefault="00F1012F" w:rsidP="00327322">
      <w:pPr>
        <w:pStyle w:val="Heading3"/>
        <w:tabs>
          <w:tab w:val="clear" w:pos="720"/>
          <w:tab w:val="num" w:pos="1701"/>
        </w:tabs>
      </w:pPr>
      <w:bookmarkStart w:id="184" w:name="_Ref432343981"/>
      <w:bookmarkStart w:id="185" w:name="_Toc3556947"/>
      <w:bookmarkStart w:id="186" w:name="_Toc27753558"/>
      <w:r w:rsidRPr="007055D9">
        <w:t xml:space="preserve">Connected </w:t>
      </w:r>
      <w:r w:rsidR="00A101BB" w:rsidRPr="007055D9">
        <w:t>Objects</w:t>
      </w:r>
      <w:bookmarkEnd w:id="184"/>
      <w:bookmarkEnd w:id="185"/>
      <w:bookmarkEnd w:id="186"/>
      <w:r w:rsidR="00A101BB" w:rsidRPr="007055D9">
        <w:t xml:space="preserve"> </w:t>
      </w:r>
    </w:p>
    <w:p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E2D34">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23174" w:rsidRPr="007055D9" w:rsidRDefault="00223174" w:rsidP="002A57D9">
            <w:pPr>
              <w:rPr>
                <w:b/>
                <w:i/>
              </w:rPr>
            </w:pPr>
            <w:r w:rsidRPr="007055D9">
              <w:rPr>
                <w:b/>
                <w:i/>
              </w:rPr>
              <w:t>Constraint</w:t>
            </w:r>
          </w:p>
        </w:tc>
      </w:tr>
      <w:tr w:rsidR="002921CC" w:rsidRPr="007055D9" w:rsidTr="00B85EEA">
        <w:trPr>
          <w:jc w:val="center"/>
        </w:trPr>
        <w:tc>
          <w:tcPr>
            <w:tcW w:w="1979" w:type="dxa"/>
            <w:tcBorders>
              <w:top w:val="single" w:sz="8" w:space="0" w:color="auto"/>
              <w:bottom w:val="dotted" w:sz="4" w:space="0" w:color="auto"/>
            </w:tcBorders>
            <w:shd w:val="clear" w:color="auto" w:fill="auto"/>
          </w:tcPr>
          <w:p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rsidR="002921CC" w:rsidRPr="003103A4" w:rsidRDefault="002921CC" w:rsidP="00860E71">
            <w:pPr>
              <w:rPr>
                <w:sz w:val="20"/>
                <w:szCs w:val="20"/>
              </w:rPr>
            </w:pPr>
            <w:r w:rsidRPr="003103A4">
              <w:rPr>
                <w:sz w:val="20"/>
                <w:szCs w:val="20"/>
              </w:rPr>
              <w:t>-</w:t>
            </w:r>
          </w:p>
        </w:tc>
      </w:tr>
      <w:tr w:rsidR="002921CC" w:rsidRPr="007055D9" w:rsidTr="00B85EEA">
        <w:trPr>
          <w:jc w:val="center"/>
        </w:trPr>
        <w:tc>
          <w:tcPr>
            <w:tcW w:w="1979" w:type="dxa"/>
            <w:tcBorders>
              <w:top w:val="dotted" w:sz="4" w:space="0" w:color="auto"/>
              <w:bottom w:val="single" w:sz="8" w:space="0" w:color="000000"/>
            </w:tcBorders>
            <w:shd w:val="clear" w:color="auto" w:fill="auto"/>
          </w:tcPr>
          <w:p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rsidR="002921CC" w:rsidRPr="003103A4" w:rsidRDefault="002921CC" w:rsidP="004C7100">
            <w:pPr>
              <w:keepNext/>
              <w:rPr>
                <w:sz w:val="20"/>
                <w:szCs w:val="20"/>
              </w:rPr>
            </w:pPr>
            <w:r w:rsidRPr="003103A4">
              <w:rPr>
                <w:sz w:val="20"/>
                <w:szCs w:val="20"/>
              </w:rPr>
              <w:t>-</w:t>
            </w:r>
          </w:p>
        </w:tc>
      </w:tr>
    </w:tbl>
    <w:p w:rsidR="004C7100" w:rsidRDefault="004C7100" w:rsidP="004C7100">
      <w:pPr>
        <w:pStyle w:val="Caption"/>
        <w:spacing w:before="120"/>
      </w:pPr>
      <w:bookmarkStart w:id="187" w:name="_Toc3566418"/>
      <w:bookmarkStart w:id="188" w:name="_Toc27753783"/>
      <w:bookmarkStart w:id="189" w:name="_Ref371942385"/>
      <w:r>
        <w:t xml:space="preserve">Table </w:t>
      </w:r>
      <w:r>
        <w:fldChar w:fldCharType="begin"/>
      </w:r>
      <w:r>
        <w:instrText xml:space="preserve"> SEQ Table \* ARABIC </w:instrText>
      </w:r>
      <w:r>
        <w:fldChar w:fldCharType="separate"/>
      </w:r>
      <w:r w:rsidR="007E2D34">
        <w:rPr>
          <w:noProof/>
        </w:rPr>
        <w:t>8</w:t>
      </w:r>
      <w:r>
        <w:fldChar w:fldCharType="end"/>
      </w:r>
      <w:r>
        <w:t xml:space="preserve">: </w:t>
      </w:r>
      <w:r w:rsidR="00F92FB3">
        <w:t xml:space="preserve">Nested elements of </w:t>
      </w:r>
      <w:r w:rsidR="00F92FB3" w:rsidRPr="00F92FB3">
        <w:rPr>
          <w:rStyle w:val="elementdeftypeChar"/>
          <w:b/>
        </w:rPr>
        <w:t>&lt;connected_to&gt;</w:t>
      </w:r>
      <w:bookmarkEnd w:id="187"/>
      <w:bookmarkEnd w:id="188"/>
    </w:p>
    <w:p w:rsidR="00A33BC7" w:rsidRPr="007055D9" w:rsidRDefault="00543B6B" w:rsidP="00860E71">
      <w:pPr>
        <w:pStyle w:val="Heading4"/>
      </w:pPr>
      <w:bookmarkStart w:id="190" w:name="_Ref428791371"/>
      <w:bookmarkStart w:id="191" w:name="_Ref428891357"/>
      <w:bookmarkStart w:id="192" w:name="_Ref428892751"/>
      <w:bookmarkStart w:id="193" w:name="_Toc3556948"/>
      <w:bookmarkStart w:id="194" w:name="_Toc27753559"/>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9"/>
      <w:bookmarkEnd w:id="190"/>
      <w:bookmarkEnd w:id="191"/>
      <w:bookmarkEnd w:id="192"/>
      <w:bookmarkEnd w:id="193"/>
      <w:bookmarkEnd w:id="194"/>
    </w:p>
    <w:p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rsidR="0026407E" w:rsidRDefault="0026407E" w:rsidP="003103A4">
      <w:pPr>
        <w:jc w:val="both"/>
      </w:pPr>
      <w:r>
        <w:lastRenderedPageBreak/>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FA12FD" w:rsidRPr="007055D9" w:rsidRDefault="00FA12FD" w:rsidP="00C77DBD">
            <w:pPr>
              <w:keepNext/>
              <w:rPr>
                <w:b/>
                <w:i/>
              </w:rPr>
            </w:pPr>
            <w:r w:rsidRPr="007055D9">
              <w:rPr>
                <w:b/>
                <w:i/>
              </w:rPr>
              <w:t>Constraint</w:t>
            </w:r>
          </w:p>
        </w:tc>
      </w:tr>
      <w:tr w:rsidR="00FA12FD" w:rsidRPr="007055D9" w:rsidTr="002F2FED">
        <w:trPr>
          <w:trHeight w:val="355"/>
        </w:trPr>
        <w:tc>
          <w:tcPr>
            <w:tcW w:w="1258" w:type="dxa"/>
            <w:shd w:val="clear" w:color="auto" w:fill="auto"/>
          </w:tcPr>
          <w:p w:rsidR="00FA12FD" w:rsidRPr="003103A4" w:rsidRDefault="00FA12FD" w:rsidP="00C77DBD">
            <w:pPr>
              <w:keepNext/>
              <w:rPr>
                <w:sz w:val="20"/>
                <w:szCs w:val="20"/>
              </w:rPr>
            </w:pPr>
            <w:r w:rsidRPr="003103A4">
              <w:rPr>
                <w:sz w:val="20"/>
                <w:szCs w:val="20"/>
              </w:rPr>
              <w:t>index</w:t>
            </w:r>
          </w:p>
        </w:tc>
        <w:tc>
          <w:tcPr>
            <w:tcW w:w="1855" w:type="dxa"/>
          </w:tcPr>
          <w:p w:rsidR="00FA12FD" w:rsidRPr="003103A4" w:rsidRDefault="00FA12FD" w:rsidP="00C77DBD">
            <w:pPr>
              <w:keepNext/>
              <w:rPr>
                <w:sz w:val="20"/>
                <w:szCs w:val="20"/>
              </w:rPr>
            </w:pPr>
            <w:r w:rsidRPr="003103A4">
              <w:rPr>
                <w:sz w:val="20"/>
                <w:szCs w:val="20"/>
              </w:rPr>
              <w:t>Integer</w:t>
            </w:r>
          </w:p>
        </w:tc>
        <w:tc>
          <w:tcPr>
            <w:tcW w:w="1560" w:type="dxa"/>
            <w:shd w:val="clear" w:color="auto" w:fill="auto"/>
          </w:tcPr>
          <w:p w:rsidR="00FA12FD" w:rsidRPr="003103A4" w:rsidRDefault="00FA12FD" w:rsidP="00C77DBD">
            <w:pPr>
              <w:keepNext/>
              <w:rPr>
                <w:sz w:val="20"/>
                <w:szCs w:val="20"/>
              </w:rPr>
            </w:pPr>
            <w:r w:rsidRPr="003103A4">
              <w:rPr>
                <w:sz w:val="20"/>
                <w:szCs w:val="20"/>
              </w:rPr>
              <w:t>&gt; 0</w:t>
            </w:r>
          </w:p>
        </w:tc>
        <w:tc>
          <w:tcPr>
            <w:tcW w:w="1134" w:type="dxa"/>
            <w:shd w:val="clear" w:color="auto" w:fill="auto"/>
          </w:tcPr>
          <w:p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rsidTr="002F2FED">
        <w:trPr>
          <w:trHeight w:val="355"/>
        </w:trPr>
        <w:tc>
          <w:tcPr>
            <w:tcW w:w="1258" w:type="dxa"/>
            <w:shd w:val="clear" w:color="auto" w:fill="auto"/>
          </w:tcPr>
          <w:p w:rsidR="00FA12FD" w:rsidRPr="003103A4" w:rsidRDefault="00FA12FD" w:rsidP="00C77DBD">
            <w:pPr>
              <w:keepNext/>
              <w:rPr>
                <w:sz w:val="20"/>
                <w:szCs w:val="20"/>
              </w:rPr>
            </w:pPr>
            <w:r w:rsidRPr="003103A4">
              <w:rPr>
                <w:sz w:val="20"/>
                <w:szCs w:val="20"/>
              </w:rPr>
              <w:t>label</w:t>
            </w:r>
          </w:p>
        </w:tc>
        <w:tc>
          <w:tcPr>
            <w:tcW w:w="1855" w:type="dxa"/>
          </w:tcPr>
          <w:p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rsidR="00FA12FD" w:rsidRPr="003103A4" w:rsidRDefault="00FA12FD" w:rsidP="00C77DBD">
            <w:pPr>
              <w:keepNext/>
              <w:rPr>
                <w:sz w:val="20"/>
                <w:szCs w:val="20"/>
              </w:rPr>
            </w:pPr>
            <w:r w:rsidRPr="003103A4">
              <w:rPr>
                <w:sz w:val="20"/>
                <w:szCs w:val="20"/>
              </w:rPr>
              <w:t>Optional, if pid is present.</w:t>
            </w:r>
          </w:p>
        </w:tc>
      </w:tr>
      <w:tr w:rsidR="00FA12FD" w:rsidRPr="007055D9" w:rsidTr="002F2FED">
        <w:trPr>
          <w:trHeight w:val="363"/>
        </w:trPr>
        <w:tc>
          <w:tcPr>
            <w:tcW w:w="1258" w:type="dxa"/>
            <w:shd w:val="clear" w:color="auto" w:fill="auto"/>
          </w:tcPr>
          <w:p w:rsidR="00FA12FD" w:rsidRPr="003103A4" w:rsidRDefault="00FA12FD" w:rsidP="00C77DBD">
            <w:pPr>
              <w:keepNext/>
              <w:rPr>
                <w:sz w:val="20"/>
                <w:szCs w:val="20"/>
              </w:rPr>
            </w:pPr>
            <w:r w:rsidRPr="003103A4">
              <w:rPr>
                <w:sz w:val="20"/>
                <w:szCs w:val="20"/>
              </w:rPr>
              <w:t>pid</w:t>
            </w:r>
          </w:p>
        </w:tc>
        <w:tc>
          <w:tcPr>
            <w:tcW w:w="1855" w:type="dxa"/>
          </w:tcPr>
          <w:p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rsidR="00FA12FD" w:rsidRPr="003103A4" w:rsidRDefault="00FA12FD" w:rsidP="00C77DBD">
            <w:pPr>
              <w:keepNext/>
              <w:rPr>
                <w:sz w:val="20"/>
                <w:szCs w:val="20"/>
              </w:rPr>
            </w:pPr>
            <w:r w:rsidRPr="003103A4">
              <w:rPr>
                <w:sz w:val="20"/>
                <w:szCs w:val="20"/>
              </w:rPr>
              <w:t>&gt; 0</w:t>
            </w:r>
          </w:p>
        </w:tc>
        <w:tc>
          <w:tcPr>
            <w:tcW w:w="1134" w:type="dxa"/>
            <w:shd w:val="clear" w:color="auto" w:fill="auto"/>
          </w:tcPr>
          <w:p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rsidR="00FA12FD" w:rsidRPr="003103A4" w:rsidRDefault="00FA12FD" w:rsidP="004C7100">
            <w:pPr>
              <w:keepNext/>
              <w:rPr>
                <w:sz w:val="20"/>
                <w:szCs w:val="20"/>
              </w:rPr>
            </w:pPr>
            <w:r w:rsidRPr="003103A4">
              <w:rPr>
                <w:sz w:val="20"/>
                <w:szCs w:val="20"/>
              </w:rPr>
              <w:t>Optional, if label is present.</w:t>
            </w:r>
          </w:p>
        </w:tc>
      </w:tr>
    </w:tbl>
    <w:p w:rsidR="004C7100" w:rsidRDefault="004C7100" w:rsidP="004C7100">
      <w:pPr>
        <w:pStyle w:val="Caption"/>
        <w:spacing w:before="120"/>
      </w:pPr>
      <w:bookmarkStart w:id="195" w:name="_Toc3566419"/>
      <w:bookmarkStart w:id="196" w:name="_Toc27753784"/>
      <w:r>
        <w:t xml:space="preserve">Table </w:t>
      </w:r>
      <w:r>
        <w:fldChar w:fldCharType="begin"/>
      </w:r>
      <w:r>
        <w:instrText xml:space="preserve"> SEQ Table \* ARABIC </w:instrText>
      </w:r>
      <w:r>
        <w:fldChar w:fldCharType="separate"/>
      </w:r>
      <w:r w:rsidR="007E2D34">
        <w:rPr>
          <w:noProof/>
        </w:rPr>
        <w:t>9</w:t>
      </w:r>
      <w:r>
        <w:fldChar w:fldCharType="end"/>
      </w:r>
      <w:r>
        <w:t xml:space="preserve">: </w:t>
      </w:r>
      <w:r w:rsidR="002A02AE">
        <w:t xml:space="preserve">Attributes of element </w:t>
      </w:r>
      <w:r w:rsidR="002A02AE" w:rsidRPr="002A02AE">
        <w:rPr>
          <w:rStyle w:val="elementdeftypeChar"/>
          <w:b/>
        </w:rPr>
        <w:t>&lt;part/&gt;</w:t>
      </w:r>
      <w:bookmarkEnd w:id="195"/>
      <w:bookmarkEnd w:id="196"/>
    </w:p>
    <w:p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rsidR="00A61C24" w:rsidRDefault="00A61C24" w:rsidP="004F756F">
      <w:pPr>
        <w:pStyle w:val="XMLCode"/>
        <w:keepNext/>
      </w:pPr>
    </w:p>
    <w:p w:rsidR="001B78DF" w:rsidRDefault="001B78DF" w:rsidP="004F756F">
      <w:pPr>
        <w:pStyle w:val="XMLCode"/>
        <w:keepNext/>
      </w:pPr>
      <w:r>
        <w:t>&lt;connected_to&gt;</w:t>
      </w:r>
    </w:p>
    <w:p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rsidR="001B78DF" w:rsidRDefault="001B78DF" w:rsidP="00BE092D">
      <w:pPr>
        <w:pStyle w:val="XMLCode"/>
      </w:pPr>
      <w:r>
        <w:t>&lt;/connected_to&gt;</w:t>
      </w:r>
    </w:p>
    <w:p w:rsidR="00A61C24" w:rsidRPr="007055D9" w:rsidRDefault="00A61C24" w:rsidP="00BE092D">
      <w:pPr>
        <w:pStyle w:val="XMLCode"/>
      </w:pPr>
    </w:p>
    <w:p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rsidR="003453B9" w:rsidRDefault="003453B9" w:rsidP="004F756F">
      <w:pPr>
        <w:pStyle w:val="XMLCode"/>
        <w:keepNext/>
      </w:pPr>
    </w:p>
    <w:p w:rsidR="003453B9" w:rsidRDefault="003453B9" w:rsidP="004F756F">
      <w:pPr>
        <w:pStyle w:val="XMLCode"/>
        <w:keepNext/>
      </w:pPr>
      <w:r>
        <w:t>&lt;connected_to&gt;</w:t>
      </w:r>
    </w:p>
    <w:p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rsidR="00BE092D" w:rsidRDefault="003453B9" w:rsidP="003453B9">
      <w:pPr>
        <w:pStyle w:val="XMLCode"/>
      </w:pPr>
      <w:r>
        <w:t>&lt;/connected_to&gt;</w:t>
      </w:r>
    </w:p>
    <w:p w:rsidR="003453B9" w:rsidRDefault="003453B9" w:rsidP="003453B9">
      <w:pPr>
        <w:pStyle w:val="XMLCode"/>
      </w:pPr>
    </w:p>
    <w:p w:rsidR="00F1012F" w:rsidRPr="007055D9" w:rsidRDefault="00543B6B" w:rsidP="00F1012F">
      <w:pPr>
        <w:pStyle w:val="Heading4"/>
      </w:pPr>
      <w:bookmarkStart w:id="197" w:name="_Toc3556949"/>
      <w:bookmarkStart w:id="198" w:name="_Toc27753560"/>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97"/>
      <w:bookmarkEnd w:id="198"/>
    </w:p>
    <w:p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C213D0" w:rsidRPr="007055D9" w:rsidRDefault="00C213D0" w:rsidP="00C9317F">
            <w:pPr>
              <w:keepNext/>
              <w:rPr>
                <w:b/>
                <w:i/>
              </w:rPr>
            </w:pPr>
            <w:r w:rsidRPr="007055D9">
              <w:rPr>
                <w:b/>
                <w:i/>
              </w:rPr>
              <w:t>Constraint</w:t>
            </w:r>
          </w:p>
        </w:tc>
      </w:tr>
      <w:tr w:rsidR="00C213D0" w:rsidRPr="007055D9" w:rsidTr="00C9317F">
        <w:trPr>
          <w:jc w:val="center"/>
        </w:trPr>
        <w:tc>
          <w:tcPr>
            <w:tcW w:w="1271" w:type="dxa"/>
            <w:shd w:val="clear" w:color="auto" w:fill="auto"/>
          </w:tcPr>
          <w:p w:rsidR="00C213D0" w:rsidRPr="003103A4" w:rsidRDefault="00A33341" w:rsidP="00C9317F">
            <w:pPr>
              <w:rPr>
                <w:sz w:val="20"/>
                <w:szCs w:val="20"/>
              </w:rPr>
            </w:pPr>
            <w:r w:rsidRPr="003103A4">
              <w:rPr>
                <w:sz w:val="20"/>
                <w:szCs w:val="20"/>
              </w:rPr>
              <w:t>index</w:t>
            </w:r>
          </w:p>
        </w:tc>
        <w:tc>
          <w:tcPr>
            <w:tcW w:w="2268" w:type="dxa"/>
            <w:shd w:val="clear" w:color="auto" w:fill="auto"/>
          </w:tcPr>
          <w:p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rsidR="002C7187" w:rsidRDefault="002C7187" w:rsidP="005D241A">
      <w:pPr>
        <w:pStyle w:val="Caption"/>
        <w:spacing w:before="120"/>
      </w:pPr>
      <w:bookmarkStart w:id="199" w:name="_Toc3566420"/>
      <w:bookmarkStart w:id="200" w:name="_Toc27753785"/>
      <w:r>
        <w:t xml:space="preserve">Table </w:t>
      </w:r>
      <w:r w:rsidR="00D43112">
        <w:fldChar w:fldCharType="begin"/>
      </w:r>
      <w:r w:rsidR="00D43112">
        <w:instrText xml:space="preserve"> SEQ Table \* ARABIC </w:instrText>
      </w:r>
      <w:r w:rsidR="00D43112">
        <w:fldChar w:fldCharType="separate"/>
      </w:r>
      <w:r w:rsidR="007E2D34">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99"/>
      <w:bookmarkEnd w:id="200"/>
    </w:p>
    <w:p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rsidR="00A61C24" w:rsidRDefault="00C213D0" w:rsidP="004F756F">
      <w:pPr>
        <w:pStyle w:val="XMLCode"/>
        <w:keepNext/>
      </w:pPr>
      <w:r w:rsidRPr="007055D9">
        <w:t xml:space="preserve">    </w:t>
      </w:r>
    </w:p>
    <w:p w:rsidR="00645ECA" w:rsidRDefault="00645ECA" w:rsidP="004F756F">
      <w:pPr>
        <w:pStyle w:val="XMLCode"/>
        <w:keepNext/>
      </w:pPr>
      <w:r>
        <w:t>&lt;connected_to&gt;</w:t>
      </w:r>
    </w:p>
    <w:p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rsidR="00C213D0" w:rsidRDefault="00645ECA" w:rsidP="00C213D0">
      <w:pPr>
        <w:pStyle w:val="XMLCode"/>
      </w:pPr>
      <w:r w:rsidRPr="008A760C">
        <w:rPr>
          <w:b/>
          <w:color w:val="0070C0"/>
        </w:rPr>
        <w:t xml:space="preserve">    </w:t>
      </w:r>
      <w:r w:rsidR="00C213D0" w:rsidRPr="008A760C">
        <w:rPr>
          <w:b/>
          <w:color w:val="0070C0"/>
        </w:rPr>
        <w:t>&lt;/assy&gt;</w:t>
      </w:r>
    </w:p>
    <w:p w:rsidR="008450FB" w:rsidRDefault="00645ECA" w:rsidP="004E14D1">
      <w:pPr>
        <w:pStyle w:val="XMLCode"/>
      </w:pPr>
      <w:r>
        <w:t>&lt;/connected_to&gt;</w:t>
      </w:r>
    </w:p>
    <w:p w:rsidR="008508D9" w:rsidRDefault="008508D9" w:rsidP="006B3C5E">
      <w:pPr>
        <w:keepNext/>
        <w:rPr>
          <w:rFonts w:ascii="Courier New" w:hAnsi="Courier New"/>
          <w:b/>
          <w:sz w:val="24"/>
        </w:rPr>
      </w:pPr>
    </w:p>
    <w:p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rsidR="004E14D1" w:rsidRDefault="004E14D1" w:rsidP="004E14D1">
      <w:pPr>
        <w:pStyle w:val="XMLCode"/>
        <w:keepNext/>
      </w:pPr>
      <w:r w:rsidRPr="007055D9">
        <w:t xml:space="preserve">    </w:t>
      </w:r>
    </w:p>
    <w:p w:rsidR="004E14D1" w:rsidRDefault="004E14D1" w:rsidP="004E14D1">
      <w:pPr>
        <w:pStyle w:val="XMLCode"/>
        <w:keepNext/>
      </w:pPr>
      <w:r>
        <w:t>&lt;connected_to&gt;</w:t>
      </w:r>
    </w:p>
    <w:p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rsidR="004E14D1" w:rsidRPr="008A760C" w:rsidRDefault="004E14D1" w:rsidP="004E14D1">
      <w:pPr>
        <w:pStyle w:val="XMLCode"/>
        <w:rPr>
          <w:b/>
          <w:color w:val="0070C0"/>
        </w:rPr>
      </w:pPr>
      <w:r w:rsidRPr="008A760C">
        <w:rPr>
          <w:b/>
          <w:color w:val="0070C0"/>
        </w:rPr>
        <w:lastRenderedPageBreak/>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rsidR="004E14D1" w:rsidRPr="008A760C" w:rsidRDefault="004E14D1" w:rsidP="004E14D1">
      <w:pPr>
        <w:pStyle w:val="XMLCode"/>
        <w:rPr>
          <w:b/>
          <w:color w:val="0070C0"/>
        </w:rPr>
      </w:pPr>
      <w:r w:rsidRPr="008A760C">
        <w:rPr>
          <w:b/>
          <w:color w:val="0070C0"/>
        </w:rPr>
        <w:t xml:space="preserve">    &lt;/assy&gt;</w:t>
      </w:r>
    </w:p>
    <w:p w:rsidR="004E14D1" w:rsidRDefault="004E14D1" w:rsidP="004E14D1">
      <w:pPr>
        <w:pStyle w:val="XMLCode"/>
      </w:pPr>
      <w:r>
        <w:t>&lt;/connected_to&gt;</w:t>
      </w:r>
    </w:p>
    <w:p w:rsidR="004E14D1" w:rsidRDefault="004E14D1" w:rsidP="006B3C5E">
      <w:pPr>
        <w:keepNext/>
        <w:rPr>
          <w:b/>
          <w:sz w:val="24"/>
        </w:rPr>
      </w:pPr>
    </w:p>
    <w:p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rsidR="001B78DF" w:rsidRDefault="001B78DF" w:rsidP="001B78DF">
      <w:pPr>
        <w:pStyle w:val="XMLCode"/>
      </w:pPr>
      <w:r w:rsidRPr="007055D9">
        <w:t xml:space="preserve">    </w:t>
      </w:r>
    </w:p>
    <w:p w:rsidR="000858CA" w:rsidRDefault="000858CA" w:rsidP="001B78DF">
      <w:pPr>
        <w:pStyle w:val="XMLCode"/>
      </w:pPr>
      <w:r>
        <w:t>&lt;connected_to&gt;</w:t>
      </w:r>
    </w:p>
    <w:p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rsidR="000858CA" w:rsidRDefault="000858CA" w:rsidP="001B78DF">
      <w:pPr>
        <w:pStyle w:val="XMLCode"/>
      </w:pPr>
      <w:r>
        <w:t>&lt;/connected_to&gt;</w:t>
      </w:r>
    </w:p>
    <w:p w:rsidR="009569E0" w:rsidRDefault="009569E0" w:rsidP="001B78DF">
      <w:pPr>
        <w:pStyle w:val="XMLCode"/>
      </w:pPr>
    </w:p>
    <w:p w:rsidR="009569E0" w:rsidRDefault="009569E0" w:rsidP="001B78DF">
      <w:pPr>
        <w:pStyle w:val="XMLCode"/>
      </w:pPr>
      <w:r>
        <w:t>OR</w:t>
      </w:r>
    </w:p>
    <w:p w:rsidR="009569E0" w:rsidRDefault="009569E0" w:rsidP="001B78DF">
      <w:pPr>
        <w:pStyle w:val="XMLCode"/>
      </w:pPr>
    </w:p>
    <w:p w:rsidR="009569E0" w:rsidRDefault="009569E0" w:rsidP="009569E0">
      <w:pPr>
        <w:pStyle w:val="XMLCode"/>
      </w:pPr>
      <w:r>
        <w:t>&lt;connected_to&gt;</w:t>
      </w:r>
    </w:p>
    <w:p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rsidR="009569E0" w:rsidRPr="009551A5" w:rsidRDefault="009569E0" w:rsidP="009569E0">
      <w:pPr>
        <w:pStyle w:val="XMLCode"/>
        <w:rPr>
          <w:b/>
          <w:color w:val="0070C0"/>
        </w:rPr>
      </w:pPr>
      <w:r w:rsidRPr="009551A5">
        <w:rPr>
          <w:b/>
          <w:color w:val="0070C0"/>
        </w:rPr>
        <w:t xml:space="preserve">    &lt;/assy&gt;</w:t>
      </w:r>
    </w:p>
    <w:p w:rsidR="009569E0" w:rsidRDefault="009569E0" w:rsidP="009569E0">
      <w:pPr>
        <w:pStyle w:val="XMLCode"/>
      </w:pPr>
      <w:r>
        <w:t>&lt;/connected_to&gt;</w:t>
      </w:r>
    </w:p>
    <w:p w:rsidR="000858CA" w:rsidRDefault="000858CA" w:rsidP="001B78DF">
      <w:pPr>
        <w:pStyle w:val="XMLCode"/>
      </w:pPr>
    </w:p>
    <w:p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rsidR="00C5158C" w:rsidRPr="007055D9" w:rsidRDefault="00C5158C" w:rsidP="00C5158C">
      <w:pPr>
        <w:pStyle w:val="Heading4"/>
      </w:pPr>
      <w:bookmarkStart w:id="201" w:name="_Toc21650806"/>
      <w:bookmarkStart w:id="202" w:name="_Ref21651717"/>
      <w:bookmarkStart w:id="203" w:name="_Toc27753561"/>
      <w:r>
        <w:t>Special Topological situations</w:t>
      </w:r>
      <w:bookmarkEnd w:id="201"/>
      <w:bookmarkEnd w:id="202"/>
      <w:bookmarkEnd w:id="203"/>
      <w:r w:rsidR="00E45ACF">
        <w:t xml:space="preserve"> </w:t>
      </w:r>
    </w:p>
    <w:p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rsidR="00B169DB" w:rsidRPr="003A0545" w:rsidRDefault="00B169DB" w:rsidP="00C5158C">
                            <w:pPr>
                              <w:pStyle w:val="Caption"/>
                              <w:rPr>
                                <w:noProof/>
                                <w:szCs w:val="24"/>
                              </w:rPr>
                            </w:pPr>
                            <w:bookmarkStart w:id="204" w:name="_Ref21650472"/>
                            <w:bookmarkStart w:id="205" w:name="_Toc21650945"/>
                            <w:bookmarkStart w:id="206" w:name="_Toc27753701"/>
                            <w:r>
                              <w:t xml:space="preserve">Figure </w:t>
                            </w:r>
                            <w:r>
                              <w:fldChar w:fldCharType="begin"/>
                            </w:r>
                            <w:r>
                              <w:instrText xml:space="preserve"> SEQ Figure \* ARABIC </w:instrText>
                            </w:r>
                            <w:r>
                              <w:fldChar w:fldCharType="separate"/>
                            </w:r>
                            <w:r w:rsidR="0047200E">
                              <w:rPr>
                                <w:noProof/>
                              </w:rPr>
                              <w:t>7</w:t>
                            </w:r>
                            <w:r>
                              <w:fldChar w:fldCharType="end"/>
                            </w:r>
                            <w:bookmarkEnd w:id="204"/>
                            <w:r>
                              <w:t>: special topologies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rsidR="00B169DB" w:rsidRPr="003A0545" w:rsidRDefault="00B169DB" w:rsidP="00C5158C">
                      <w:pPr>
                        <w:pStyle w:val="Caption"/>
                        <w:rPr>
                          <w:noProof/>
                          <w:szCs w:val="24"/>
                        </w:rPr>
                      </w:pPr>
                      <w:bookmarkStart w:id="207" w:name="_Ref21650472"/>
                      <w:bookmarkStart w:id="208" w:name="_Toc21650945"/>
                      <w:bookmarkStart w:id="209" w:name="_Toc27753701"/>
                      <w:r>
                        <w:t xml:space="preserve">Figure </w:t>
                      </w:r>
                      <w:r>
                        <w:fldChar w:fldCharType="begin"/>
                      </w:r>
                      <w:r>
                        <w:instrText xml:space="preserve"> SEQ Figure \* ARABIC </w:instrText>
                      </w:r>
                      <w:r>
                        <w:fldChar w:fldCharType="separate"/>
                      </w:r>
                      <w:r w:rsidR="0047200E">
                        <w:rPr>
                          <w:noProof/>
                        </w:rPr>
                        <w:t>7</w:t>
                      </w:r>
                      <w:r>
                        <w:fldChar w:fldCharType="end"/>
                      </w:r>
                      <w:bookmarkEnd w:id="207"/>
                      <w:r>
                        <w:t>: special topologies</w:t>
                      </w:r>
                      <w:bookmarkEnd w:id="208"/>
                      <w:bookmarkEnd w:id="20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rsidR="00C5158C" w:rsidRDefault="00C5158C" w:rsidP="00C5158C">
      <w:r>
        <w:t xml:space="preserve">This includes the following </w:t>
      </w:r>
      <w:r w:rsidR="003A542F">
        <w:t>scenarios</w:t>
      </w:r>
      <w:r>
        <w:t>:</w:t>
      </w:r>
    </w:p>
    <w:p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rsidR="00C5158C" w:rsidRDefault="00C5158C" w:rsidP="00C5158C"/>
    <w:p w:rsidR="00C5158C" w:rsidRDefault="00C5158C" w:rsidP="00C5158C">
      <w:r>
        <w:t xml:space="preserve">In </w:t>
      </w:r>
      <w:r>
        <w:fldChar w:fldCharType="begin"/>
      </w:r>
      <w:r>
        <w:instrText xml:space="preserve"> REF _Ref21650472 \h </w:instrText>
      </w:r>
      <w:r>
        <w:fldChar w:fldCharType="separate"/>
      </w:r>
      <w:r w:rsidR="007E2D34">
        <w:t xml:space="preserve">Figure </w:t>
      </w:r>
      <w:r w:rsidR="007E2D34">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rsidR="00C5158C" w:rsidRDefault="00C5158C" w:rsidP="00C5158C">
      <w:pPr>
        <w:pStyle w:val="XMLCode"/>
        <w:ind w:firstLine="0"/>
      </w:pPr>
    </w:p>
    <w:p w:rsidR="00C5158C" w:rsidRDefault="00C5158C" w:rsidP="00C5158C">
      <w:pPr>
        <w:pStyle w:val="XMLCode"/>
        <w:ind w:firstLine="0"/>
      </w:pPr>
      <w:r>
        <w:t>&lt;connection_group&gt;</w:t>
      </w:r>
    </w:p>
    <w:p w:rsidR="00C5158C" w:rsidRDefault="00C5158C" w:rsidP="00C5158C">
      <w:pPr>
        <w:pStyle w:val="XMLCode"/>
        <w:ind w:firstLine="0"/>
      </w:pPr>
      <w:r>
        <w:t xml:space="preserve">    </w:t>
      </w:r>
      <w:r w:rsidRPr="00C3027A">
        <w:t>&lt;connected_to&gt;</w:t>
      </w:r>
    </w:p>
    <w:p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rsidR="00C5158C" w:rsidRDefault="00C5158C" w:rsidP="00C5158C">
      <w:pPr>
        <w:pStyle w:val="XMLCode"/>
        <w:ind w:firstLine="0"/>
      </w:pPr>
      <w:r>
        <w:t xml:space="preserve">    </w:t>
      </w:r>
      <w:r w:rsidRPr="00C3027A">
        <w:t>&lt;/connected_to&gt;</w:t>
      </w:r>
    </w:p>
    <w:p w:rsidR="00C5158C" w:rsidRDefault="00C5158C" w:rsidP="00C5158C">
      <w:pPr>
        <w:pStyle w:val="XMLCode"/>
        <w:ind w:firstLine="0"/>
      </w:pPr>
      <w:r>
        <w:lastRenderedPageBreak/>
        <w:t>&lt;/connection_group&gt;</w:t>
      </w:r>
    </w:p>
    <w:p w:rsidR="00C5158C" w:rsidRDefault="00C5158C" w:rsidP="00C5158C">
      <w:pPr>
        <w:pStyle w:val="XMLCode"/>
        <w:ind w:firstLine="0"/>
      </w:pPr>
    </w:p>
    <w:p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5158C" w:rsidRPr="007055D9" w:rsidRDefault="00C5158C" w:rsidP="00C5158C">
            <w:pPr>
              <w:rPr>
                <w:b/>
                <w:i/>
              </w:rPr>
            </w:pPr>
            <w:r w:rsidRPr="007055D9">
              <w:rPr>
                <w:b/>
                <w:i/>
              </w:rPr>
              <w:t>Constraint</w:t>
            </w:r>
          </w:p>
        </w:tc>
      </w:tr>
      <w:tr w:rsidR="00C5158C" w:rsidRPr="007055D9" w:rsidTr="00C5158C">
        <w:trPr>
          <w:jc w:val="center"/>
        </w:trPr>
        <w:tc>
          <w:tcPr>
            <w:tcW w:w="1979" w:type="dxa"/>
            <w:tcBorders>
              <w:top w:val="single" w:sz="8" w:space="0" w:color="auto"/>
              <w:bottom w:val="single" w:sz="8" w:space="0" w:color="auto"/>
            </w:tcBorders>
            <w:shd w:val="clear" w:color="auto" w:fill="auto"/>
          </w:tcPr>
          <w:p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rsidR="00C5158C" w:rsidRPr="003103A4" w:rsidRDefault="00C5158C" w:rsidP="00C5158C">
            <w:pPr>
              <w:rPr>
                <w:sz w:val="20"/>
                <w:szCs w:val="20"/>
              </w:rPr>
            </w:pPr>
            <w:r w:rsidRPr="003103A4">
              <w:rPr>
                <w:sz w:val="20"/>
                <w:szCs w:val="20"/>
              </w:rPr>
              <w:t>-</w:t>
            </w:r>
          </w:p>
        </w:tc>
      </w:tr>
    </w:tbl>
    <w:p w:rsidR="00C5158C" w:rsidRDefault="00C5158C" w:rsidP="00C5158C">
      <w:pPr>
        <w:pStyle w:val="Caption"/>
        <w:spacing w:before="120"/>
        <w:rPr>
          <w:rStyle w:val="elementdeftypeChar"/>
          <w:b/>
        </w:rPr>
      </w:pPr>
      <w:bookmarkStart w:id="207" w:name="_Toc21651031"/>
      <w:bookmarkStart w:id="208" w:name="_Toc27753786"/>
      <w:r>
        <w:t xml:space="preserve">Table </w:t>
      </w:r>
      <w:r>
        <w:fldChar w:fldCharType="begin"/>
      </w:r>
      <w:r>
        <w:instrText xml:space="preserve"> SEQ Table \* ARABIC </w:instrText>
      </w:r>
      <w:r>
        <w:fldChar w:fldCharType="separate"/>
      </w:r>
      <w:r w:rsidR="007E2D34">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07"/>
      <w:bookmarkEnd w:id="208"/>
    </w:p>
    <w:p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5158C" w:rsidRPr="007055D9" w:rsidRDefault="00C5158C" w:rsidP="00C5158C">
            <w:pPr>
              <w:keepNext/>
              <w:rPr>
                <w:b/>
                <w:i/>
              </w:rPr>
            </w:pPr>
            <w:r w:rsidRPr="007055D9">
              <w:rPr>
                <w:b/>
                <w:i/>
              </w:rPr>
              <w:t>Constraint</w:t>
            </w:r>
            <w:r>
              <w:rPr>
                <w:b/>
                <w:i/>
              </w:rPr>
              <w:t>s / Remarks</w:t>
            </w:r>
          </w:p>
        </w:tc>
      </w:tr>
      <w:tr w:rsidR="00C5158C" w:rsidRPr="007055D9" w:rsidTr="00C5158C">
        <w:trPr>
          <w:trHeight w:val="363"/>
        </w:trPr>
        <w:tc>
          <w:tcPr>
            <w:tcW w:w="1258" w:type="dxa"/>
            <w:shd w:val="clear" w:color="auto" w:fill="auto"/>
          </w:tcPr>
          <w:p w:rsidR="00C5158C" w:rsidRPr="003103A4" w:rsidRDefault="00C5158C" w:rsidP="00C5158C">
            <w:pPr>
              <w:keepNext/>
              <w:rPr>
                <w:sz w:val="20"/>
                <w:szCs w:val="20"/>
              </w:rPr>
            </w:pPr>
            <w:r>
              <w:rPr>
                <w:sz w:val="20"/>
                <w:szCs w:val="20"/>
              </w:rPr>
              <w:t>nr_levels</w:t>
            </w:r>
          </w:p>
        </w:tc>
        <w:tc>
          <w:tcPr>
            <w:tcW w:w="1855" w:type="dxa"/>
          </w:tcPr>
          <w:p w:rsidR="00C5158C" w:rsidRPr="003103A4" w:rsidRDefault="00C5158C" w:rsidP="00C5158C">
            <w:pPr>
              <w:keepNext/>
              <w:rPr>
                <w:sz w:val="20"/>
                <w:szCs w:val="20"/>
              </w:rPr>
            </w:pPr>
            <w:r w:rsidRPr="003103A4">
              <w:rPr>
                <w:sz w:val="20"/>
                <w:szCs w:val="20"/>
              </w:rPr>
              <w:t>Integer</w:t>
            </w:r>
          </w:p>
        </w:tc>
        <w:tc>
          <w:tcPr>
            <w:tcW w:w="1560" w:type="dxa"/>
            <w:shd w:val="clear" w:color="auto" w:fill="auto"/>
          </w:tcPr>
          <w:p w:rsidR="00C5158C" w:rsidRPr="003103A4" w:rsidRDefault="00C5158C" w:rsidP="00C5158C">
            <w:pPr>
              <w:keepNext/>
              <w:rPr>
                <w:sz w:val="20"/>
                <w:szCs w:val="20"/>
              </w:rPr>
            </w:pPr>
            <w:r w:rsidRPr="003103A4">
              <w:rPr>
                <w:sz w:val="20"/>
                <w:szCs w:val="20"/>
              </w:rPr>
              <w:t>&gt; 0</w:t>
            </w:r>
          </w:p>
        </w:tc>
        <w:tc>
          <w:tcPr>
            <w:tcW w:w="1134" w:type="dxa"/>
            <w:shd w:val="clear" w:color="auto" w:fill="auto"/>
          </w:tcPr>
          <w:p w:rsidR="00C5158C" w:rsidRPr="003103A4" w:rsidRDefault="00C5158C" w:rsidP="00C5158C">
            <w:pPr>
              <w:keepNext/>
              <w:rPr>
                <w:sz w:val="20"/>
                <w:szCs w:val="20"/>
              </w:rPr>
            </w:pPr>
            <w:r w:rsidRPr="003103A4">
              <w:rPr>
                <w:sz w:val="20"/>
                <w:szCs w:val="20"/>
              </w:rPr>
              <w:t>Optional</w:t>
            </w:r>
          </w:p>
        </w:tc>
        <w:tc>
          <w:tcPr>
            <w:tcW w:w="2693" w:type="dxa"/>
            <w:shd w:val="clear" w:color="auto" w:fill="auto"/>
          </w:tcPr>
          <w:p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rsidR="00C5158C" w:rsidRDefault="00C5158C" w:rsidP="00C5158C">
      <w:pPr>
        <w:pStyle w:val="Caption"/>
      </w:pPr>
      <w:bookmarkStart w:id="209" w:name="_Toc21651032"/>
      <w:bookmarkStart w:id="210" w:name="_Toc27753787"/>
      <w:r>
        <w:t xml:space="preserve">Table </w:t>
      </w:r>
      <w:r>
        <w:fldChar w:fldCharType="begin"/>
      </w:r>
      <w:r>
        <w:instrText xml:space="preserve"> SEQ Table \* ARABIC </w:instrText>
      </w:r>
      <w:r>
        <w:fldChar w:fldCharType="separate"/>
      </w:r>
      <w:r w:rsidR="007E2D34">
        <w:rPr>
          <w:noProof/>
        </w:rPr>
        <w:t>12</w:t>
      </w:r>
      <w:r>
        <w:fldChar w:fldCharType="end"/>
      </w:r>
      <w:r>
        <w:t>: Attributes of &lt;stacking&gt;</w:t>
      </w:r>
      <w:bookmarkEnd w:id="209"/>
      <w:bookmarkEnd w:id="210"/>
    </w:p>
    <w:p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5158C" w:rsidRPr="007055D9" w:rsidRDefault="00C5158C" w:rsidP="00C5158C">
            <w:pPr>
              <w:keepNext/>
              <w:rPr>
                <w:b/>
                <w:i/>
              </w:rPr>
            </w:pPr>
            <w:r w:rsidRPr="007055D9">
              <w:rPr>
                <w:b/>
                <w:i/>
              </w:rPr>
              <w:t>Constraint</w:t>
            </w:r>
          </w:p>
        </w:tc>
      </w:tr>
      <w:tr w:rsidR="00C5158C" w:rsidRPr="007055D9" w:rsidTr="00C5158C">
        <w:trPr>
          <w:trHeight w:val="355"/>
        </w:trPr>
        <w:tc>
          <w:tcPr>
            <w:tcW w:w="1258" w:type="dxa"/>
            <w:shd w:val="clear" w:color="auto" w:fill="auto"/>
          </w:tcPr>
          <w:p w:rsidR="00C5158C" w:rsidRPr="003103A4" w:rsidRDefault="00C5158C" w:rsidP="00C5158C">
            <w:pPr>
              <w:keepNext/>
              <w:rPr>
                <w:sz w:val="20"/>
                <w:szCs w:val="20"/>
              </w:rPr>
            </w:pPr>
            <w:r>
              <w:rPr>
                <w:sz w:val="20"/>
                <w:szCs w:val="20"/>
              </w:rPr>
              <w:t>order</w:t>
            </w:r>
          </w:p>
        </w:tc>
        <w:tc>
          <w:tcPr>
            <w:tcW w:w="1855" w:type="dxa"/>
          </w:tcPr>
          <w:p w:rsidR="00C5158C" w:rsidRPr="003103A4" w:rsidRDefault="00C5158C" w:rsidP="00C5158C">
            <w:pPr>
              <w:keepNext/>
              <w:rPr>
                <w:sz w:val="20"/>
                <w:szCs w:val="20"/>
              </w:rPr>
            </w:pPr>
            <w:r w:rsidRPr="003103A4">
              <w:rPr>
                <w:sz w:val="20"/>
                <w:szCs w:val="20"/>
              </w:rPr>
              <w:t>Integer</w:t>
            </w:r>
          </w:p>
        </w:tc>
        <w:tc>
          <w:tcPr>
            <w:tcW w:w="1560" w:type="dxa"/>
            <w:shd w:val="clear" w:color="auto" w:fill="auto"/>
          </w:tcPr>
          <w:p w:rsidR="00C5158C" w:rsidRPr="003103A4" w:rsidRDefault="00C5158C" w:rsidP="00C5158C">
            <w:pPr>
              <w:keepNext/>
              <w:rPr>
                <w:sz w:val="20"/>
                <w:szCs w:val="20"/>
              </w:rPr>
            </w:pPr>
            <w:r w:rsidRPr="003103A4">
              <w:rPr>
                <w:sz w:val="20"/>
                <w:szCs w:val="20"/>
              </w:rPr>
              <w:t>&gt; 0</w:t>
            </w:r>
          </w:p>
        </w:tc>
        <w:tc>
          <w:tcPr>
            <w:tcW w:w="1134" w:type="dxa"/>
            <w:shd w:val="clear" w:color="auto" w:fill="auto"/>
          </w:tcPr>
          <w:p w:rsidR="00C5158C" w:rsidRPr="003103A4" w:rsidRDefault="00C5158C" w:rsidP="00C5158C">
            <w:pPr>
              <w:keepNext/>
              <w:rPr>
                <w:sz w:val="20"/>
                <w:szCs w:val="20"/>
              </w:rPr>
            </w:pPr>
            <w:r>
              <w:rPr>
                <w:sz w:val="20"/>
                <w:szCs w:val="20"/>
              </w:rPr>
              <w:t>Required</w:t>
            </w:r>
          </w:p>
        </w:tc>
        <w:tc>
          <w:tcPr>
            <w:tcW w:w="2693" w:type="dxa"/>
            <w:shd w:val="clear" w:color="auto" w:fill="auto"/>
          </w:tcPr>
          <w:p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rsidTr="00C5158C">
        <w:trPr>
          <w:trHeight w:val="355"/>
        </w:trPr>
        <w:tc>
          <w:tcPr>
            <w:tcW w:w="1258" w:type="dxa"/>
            <w:shd w:val="clear" w:color="auto" w:fill="auto"/>
          </w:tcPr>
          <w:p w:rsidR="00C5158C" w:rsidRPr="003103A4" w:rsidRDefault="00C5158C" w:rsidP="00C5158C">
            <w:pPr>
              <w:keepNext/>
              <w:rPr>
                <w:sz w:val="20"/>
                <w:szCs w:val="20"/>
              </w:rPr>
            </w:pPr>
            <w:r>
              <w:rPr>
                <w:sz w:val="20"/>
                <w:szCs w:val="20"/>
              </w:rPr>
              <w:t>part_index</w:t>
            </w:r>
          </w:p>
        </w:tc>
        <w:tc>
          <w:tcPr>
            <w:tcW w:w="1855" w:type="dxa"/>
          </w:tcPr>
          <w:p w:rsidR="00C5158C" w:rsidRPr="003103A4" w:rsidRDefault="00C5158C" w:rsidP="00C5158C">
            <w:pPr>
              <w:keepNext/>
              <w:rPr>
                <w:sz w:val="20"/>
                <w:szCs w:val="20"/>
              </w:rPr>
            </w:pPr>
            <w:r>
              <w:rPr>
                <w:sz w:val="20"/>
                <w:szCs w:val="20"/>
              </w:rPr>
              <w:t>Integer</w:t>
            </w:r>
          </w:p>
        </w:tc>
        <w:tc>
          <w:tcPr>
            <w:tcW w:w="1560" w:type="dxa"/>
            <w:shd w:val="clear" w:color="auto" w:fill="auto"/>
          </w:tcPr>
          <w:p w:rsidR="00C5158C" w:rsidRPr="003103A4" w:rsidRDefault="00C5158C" w:rsidP="00C5158C">
            <w:pPr>
              <w:keepNext/>
              <w:rPr>
                <w:sz w:val="20"/>
                <w:szCs w:val="20"/>
              </w:rPr>
            </w:pPr>
          </w:p>
        </w:tc>
        <w:tc>
          <w:tcPr>
            <w:tcW w:w="1134" w:type="dxa"/>
            <w:shd w:val="clear" w:color="auto" w:fill="auto"/>
          </w:tcPr>
          <w:p w:rsidR="00C5158C" w:rsidRPr="003103A4" w:rsidRDefault="00C5158C" w:rsidP="00C5158C">
            <w:pPr>
              <w:keepNext/>
              <w:rPr>
                <w:sz w:val="20"/>
                <w:szCs w:val="20"/>
              </w:rPr>
            </w:pPr>
            <w:r>
              <w:rPr>
                <w:sz w:val="20"/>
                <w:szCs w:val="20"/>
              </w:rPr>
              <w:t>Required</w:t>
            </w:r>
          </w:p>
        </w:tc>
        <w:tc>
          <w:tcPr>
            <w:tcW w:w="2693" w:type="dxa"/>
            <w:shd w:val="clear" w:color="auto" w:fill="auto"/>
          </w:tcPr>
          <w:p w:rsidR="00C5158C" w:rsidRPr="003103A4" w:rsidRDefault="00C5158C" w:rsidP="00C5158C">
            <w:pPr>
              <w:keepNext/>
              <w:rPr>
                <w:sz w:val="20"/>
                <w:szCs w:val="20"/>
              </w:rPr>
            </w:pPr>
          </w:p>
        </w:tc>
      </w:tr>
    </w:tbl>
    <w:p w:rsidR="00C5158C" w:rsidRDefault="00C5158C" w:rsidP="00C5158C">
      <w:pPr>
        <w:pStyle w:val="Caption"/>
      </w:pPr>
      <w:bookmarkStart w:id="211" w:name="_Toc21651033"/>
      <w:bookmarkStart w:id="212" w:name="_Toc27753788"/>
      <w:r>
        <w:t xml:space="preserve">Table </w:t>
      </w:r>
      <w:r>
        <w:fldChar w:fldCharType="begin"/>
      </w:r>
      <w:r>
        <w:instrText xml:space="preserve"> SEQ Table \* ARABIC </w:instrText>
      </w:r>
      <w:r>
        <w:fldChar w:fldCharType="separate"/>
      </w:r>
      <w:r w:rsidR="007E2D34">
        <w:rPr>
          <w:noProof/>
        </w:rPr>
        <w:t>13</w:t>
      </w:r>
      <w:r>
        <w:fldChar w:fldCharType="end"/>
      </w:r>
      <w:r>
        <w:t>: Attributes of &lt;level&gt;</w:t>
      </w:r>
      <w:bookmarkEnd w:id="211"/>
      <w:bookmarkEnd w:id="212"/>
    </w:p>
    <w:p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7E2D34">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rsidR="00C5158C" w:rsidRPr="00D8238F" w:rsidRDefault="00C5158C" w:rsidP="00C5158C">
      <w:pPr>
        <w:keepNext/>
        <w:keepLines/>
        <w:spacing w:before="240"/>
        <w:rPr>
          <w:b/>
          <w:sz w:val="24"/>
        </w:rPr>
      </w:pPr>
      <w:r w:rsidRPr="00D8238F">
        <w:rPr>
          <w:b/>
          <w:sz w:val="24"/>
        </w:rPr>
        <w:t>Remarks:</w:t>
      </w:r>
    </w:p>
    <w:p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13" w:author="nick" w:date="2019-12-19T19:41:00Z">
        <w:r w:rsidDel="002A3F86">
          <w:rPr>
            <w:szCs w:val="22"/>
          </w:rPr>
          <w:delText>does not contain self-connection</w:delText>
        </w:r>
      </w:del>
      <w:ins w:id="214" w:author="nick" w:date="2020-02-15T14:32:00Z">
        <w:r w:rsidR="003A071D">
          <w:rPr>
            <w:szCs w:val="22"/>
          </w:rPr>
          <w:softHyphen/>
        </w:r>
        <w:r w:rsidR="003A071D">
          <w:rPr>
            <w:szCs w:val="22"/>
          </w:rPr>
          <w:softHyphen/>
        </w:r>
        <w:r w:rsidR="003A071D">
          <w:rPr>
            <w:szCs w:val="22"/>
          </w:rPr>
          <w:softHyphen/>
        </w:r>
        <w:r w:rsidR="003A071D">
          <w:rPr>
            <w:szCs w:val="22"/>
          </w:rPr>
          <w:softHyphen/>
        </w:r>
        <w:r w:rsidR="003A071D">
          <w:rPr>
            <w:szCs w:val="22"/>
          </w:rPr>
          <w:softHyphen/>
        </w:r>
      </w:ins>
      <w:r>
        <w:rPr>
          <w:szCs w:val="22"/>
        </w:rPr>
        <w:t xml:space="preserve">. </w:t>
      </w:r>
    </w:p>
    <w:p w:rsidR="00C5158C" w:rsidRDefault="00C5158C" w:rsidP="00C5158C">
      <w:pPr>
        <w:keepNext/>
        <w:spacing w:before="120"/>
        <w:rPr>
          <w:b/>
          <w:sz w:val="24"/>
        </w:rPr>
      </w:pPr>
      <w:r w:rsidRPr="007055D9">
        <w:rPr>
          <w:b/>
          <w:sz w:val="24"/>
        </w:rPr>
        <w:lastRenderedPageBreak/>
        <w:t>Example</w:t>
      </w:r>
      <w:r>
        <w:rPr>
          <w:b/>
          <w:sz w:val="24"/>
        </w:rPr>
        <w:t xml:space="preserve"> A:</w:t>
      </w:r>
    </w:p>
    <w:p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7E2D34">
        <w:t xml:space="preserve">Figure </w:t>
      </w:r>
      <w:r w:rsidR="007E2D34">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rsidR="00C5158C" w:rsidRDefault="00C5158C" w:rsidP="00C5158C">
      <w:pPr>
        <w:pStyle w:val="XMLCode"/>
        <w:keepNext/>
        <w:keepLines/>
        <w:ind w:firstLine="0"/>
      </w:pPr>
      <w:r>
        <w:t>&lt;connection_group&gt;</w:t>
      </w:r>
    </w:p>
    <w:p w:rsidR="00C5158C" w:rsidRDefault="00C5158C" w:rsidP="00C5158C">
      <w:pPr>
        <w:pStyle w:val="XMLCode"/>
        <w:keepNext/>
        <w:keepLines/>
        <w:ind w:firstLine="0"/>
      </w:pPr>
    </w:p>
    <w:p w:rsidR="00DF3E6F" w:rsidRDefault="00C5158C" w:rsidP="00DF3E6F">
      <w:pPr>
        <w:pStyle w:val="XMLCode"/>
        <w:keepNext/>
        <w:keepLines/>
        <w:ind w:firstLine="0"/>
        <w:rPr>
          <w:b/>
          <w:color w:val="0070C0"/>
        </w:rPr>
      </w:pPr>
      <w:r>
        <w:t xml:space="preserve">    </w:t>
      </w:r>
      <w:r w:rsidRPr="009E34EC">
        <w:rPr>
          <w:b/>
          <w:color w:val="0070C0"/>
        </w:rPr>
        <w:t>&lt;connected_to&gt;</w:t>
      </w:r>
    </w:p>
    <w:p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rsidR="00C5158C" w:rsidRPr="009E34EC" w:rsidRDefault="00C5158C" w:rsidP="00C5158C">
      <w:pPr>
        <w:pStyle w:val="XMLCode"/>
        <w:keepNext/>
        <w:keepLines/>
        <w:ind w:firstLine="0"/>
        <w:rPr>
          <w:b/>
          <w:color w:val="0070C0"/>
        </w:rPr>
      </w:pPr>
      <w:r w:rsidRPr="009E34EC">
        <w:rPr>
          <w:b/>
          <w:color w:val="0070C0"/>
        </w:rPr>
        <w:t xml:space="preserve">    &lt;/connected_to&gt;</w:t>
      </w:r>
    </w:p>
    <w:p w:rsidR="00C5158C" w:rsidRDefault="00C5158C" w:rsidP="00C5158C">
      <w:pPr>
        <w:pStyle w:val="XMLCode"/>
        <w:keepNext/>
        <w:keepLines/>
        <w:ind w:firstLine="0"/>
      </w:pPr>
    </w:p>
    <w:p w:rsidR="00C5158C" w:rsidRPr="001E6C77" w:rsidRDefault="00C5158C" w:rsidP="00C5158C">
      <w:pPr>
        <w:pStyle w:val="XMLCode"/>
        <w:keepNext/>
        <w:keepLines/>
        <w:rPr>
          <w:sz w:val="15"/>
          <w:szCs w:val="15"/>
        </w:rPr>
      </w:pPr>
      <w:r w:rsidRPr="001E6C77">
        <w:rPr>
          <w:sz w:val="15"/>
          <w:szCs w:val="15"/>
        </w:rPr>
        <w:t xml:space="preserve">   &lt;connection_list&gt;</w:t>
      </w:r>
    </w:p>
    <w:p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rsidR="00C5158C" w:rsidRPr="009E34EC" w:rsidRDefault="00C5158C" w:rsidP="00C5158C">
      <w:pPr>
        <w:pStyle w:val="XMLCode"/>
        <w:keepNext/>
        <w:keepLines/>
        <w:rPr>
          <w:b/>
          <w:color w:val="0070C0"/>
        </w:rPr>
      </w:pPr>
      <w:r w:rsidRPr="009E34EC">
        <w:rPr>
          <w:b/>
          <w:color w:val="0070C0"/>
        </w:rPr>
        <w:t xml:space="preserve">              &lt;/stacking&gt;</w:t>
      </w:r>
    </w:p>
    <w:p w:rsidR="00C5158C" w:rsidRDefault="00C5158C" w:rsidP="00C5158C">
      <w:pPr>
        <w:pStyle w:val="XMLCode"/>
        <w:keepNext/>
        <w:keepLines/>
        <w:rPr>
          <w:sz w:val="15"/>
          <w:szCs w:val="15"/>
        </w:rPr>
      </w:pPr>
      <w:r>
        <w:rPr>
          <w:sz w:val="15"/>
          <w:szCs w:val="15"/>
        </w:rPr>
        <w:t xml:space="preserve">              ...</w:t>
      </w:r>
    </w:p>
    <w:p w:rsidR="00C5158C" w:rsidRPr="001E6C77" w:rsidRDefault="00C5158C" w:rsidP="00C5158C">
      <w:pPr>
        <w:pStyle w:val="XMLCode"/>
        <w:keepNext/>
        <w:keepLines/>
        <w:rPr>
          <w:sz w:val="15"/>
          <w:szCs w:val="15"/>
        </w:rPr>
      </w:pPr>
      <w:r w:rsidRPr="001E6C77">
        <w:rPr>
          <w:sz w:val="15"/>
          <w:szCs w:val="15"/>
        </w:rPr>
        <w:t xml:space="preserve">        &lt;/connection_0d&gt;</w:t>
      </w:r>
    </w:p>
    <w:p w:rsidR="00C5158C" w:rsidRDefault="00C5158C" w:rsidP="00C5158C">
      <w:pPr>
        <w:pStyle w:val="XMLCode"/>
        <w:keepNext/>
        <w:keepLines/>
        <w:rPr>
          <w:sz w:val="15"/>
          <w:szCs w:val="15"/>
        </w:rPr>
      </w:pPr>
    </w:p>
    <w:p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rsidR="00C5158C" w:rsidRPr="009E34EC" w:rsidRDefault="00C5158C" w:rsidP="00C5158C">
      <w:pPr>
        <w:pStyle w:val="XMLCode"/>
        <w:keepNext/>
        <w:keepLines/>
        <w:rPr>
          <w:b/>
          <w:color w:val="0070C0"/>
        </w:rPr>
      </w:pPr>
      <w:r w:rsidRPr="009E34EC">
        <w:rPr>
          <w:b/>
          <w:color w:val="0070C0"/>
        </w:rPr>
        <w:t xml:space="preserve">              &lt;/stacking&gt;</w:t>
      </w:r>
    </w:p>
    <w:p w:rsidR="00C5158C" w:rsidRDefault="00C5158C" w:rsidP="00C5158C">
      <w:pPr>
        <w:pStyle w:val="XMLCode"/>
        <w:keepNext/>
        <w:keepLines/>
        <w:rPr>
          <w:sz w:val="15"/>
          <w:szCs w:val="15"/>
        </w:rPr>
      </w:pPr>
      <w:r>
        <w:rPr>
          <w:sz w:val="15"/>
          <w:szCs w:val="15"/>
        </w:rPr>
        <w:t xml:space="preserve">              ...</w:t>
      </w:r>
    </w:p>
    <w:p w:rsidR="00C5158C" w:rsidRPr="001E6C77" w:rsidRDefault="00C5158C" w:rsidP="00C5158C">
      <w:pPr>
        <w:pStyle w:val="XMLCode"/>
        <w:keepNext/>
        <w:keepLines/>
        <w:rPr>
          <w:sz w:val="15"/>
          <w:szCs w:val="15"/>
        </w:rPr>
      </w:pPr>
      <w:r w:rsidRPr="001E6C77">
        <w:rPr>
          <w:sz w:val="15"/>
          <w:szCs w:val="15"/>
        </w:rPr>
        <w:t xml:space="preserve">        &lt;/connection_0d&gt;</w:t>
      </w:r>
    </w:p>
    <w:p w:rsidR="00C5158C" w:rsidRDefault="00C5158C" w:rsidP="00C5158C">
      <w:pPr>
        <w:pStyle w:val="XMLCode"/>
        <w:keepNext/>
        <w:keepLines/>
        <w:rPr>
          <w:sz w:val="15"/>
          <w:szCs w:val="15"/>
        </w:rPr>
      </w:pPr>
    </w:p>
    <w:p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rsidR="00C5158C" w:rsidRPr="009E34EC" w:rsidRDefault="00C5158C" w:rsidP="00C5158C">
      <w:pPr>
        <w:pStyle w:val="XMLCode"/>
        <w:keepNext/>
        <w:keepLines/>
        <w:rPr>
          <w:b/>
          <w:color w:val="0070C0"/>
        </w:rPr>
      </w:pPr>
      <w:r w:rsidRPr="009E34EC">
        <w:rPr>
          <w:b/>
          <w:color w:val="0070C0"/>
        </w:rPr>
        <w:t xml:space="preserve">              &lt;/stacking&gt;</w:t>
      </w:r>
    </w:p>
    <w:p w:rsidR="00C5158C" w:rsidRDefault="00C5158C" w:rsidP="00C5158C">
      <w:pPr>
        <w:pStyle w:val="XMLCode"/>
        <w:keepNext/>
        <w:keepLines/>
        <w:rPr>
          <w:sz w:val="15"/>
          <w:szCs w:val="15"/>
        </w:rPr>
      </w:pPr>
      <w:r>
        <w:rPr>
          <w:sz w:val="15"/>
          <w:szCs w:val="15"/>
        </w:rPr>
        <w:t xml:space="preserve">              ...</w:t>
      </w:r>
    </w:p>
    <w:p w:rsidR="00C5158C" w:rsidRPr="001E6C77" w:rsidRDefault="00C5158C" w:rsidP="00C5158C">
      <w:pPr>
        <w:pStyle w:val="XMLCode"/>
        <w:keepNext/>
        <w:keepLines/>
        <w:rPr>
          <w:sz w:val="15"/>
          <w:szCs w:val="15"/>
        </w:rPr>
      </w:pPr>
      <w:r w:rsidRPr="001E6C77">
        <w:rPr>
          <w:sz w:val="15"/>
          <w:szCs w:val="15"/>
        </w:rPr>
        <w:t xml:space="preserve">        &lt;/connection_0d&gt;</w:t>
      </w:r>
    </w:p>
    <w:p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rsidR="00C5158C" w:rsidRDefault="00C5158C" w:rsidP="00C5158C">
      <w:pPr>
        <w:pStyle w:val="XMLCode"/>
        <w:keepNext/>
        <w:keepLines/>
        <w:ind w:firstLine="0"/>
      </w:pPr>
    </w:p>
    <w:p w:rsidR="00C5158C" w:rsidRDefault="00C5158C" w:rsidP="00C5158C">
      <w:pPr>
        <w:pStyle w:val="XMLCode"/>
        <w:keepNext/>
        <w:keepLines/>
        <w:ind w:firstLine="0"/>
      </w:pPr>
      <w:r>
        <w:t>&lt;/connection_group&gt;</w:t>
      </w:r>
    </w:p>
    <w:p w:rsidR="00C5158C" w:rsidRPr="007055D9" w:rsidRDefault="00C5158C" w:rsidP="00C5158C">
      <w:pPr>
        <w:pStyle w:val="XMLCode"/>
      </w:pPr>
    </w:p>
    <w:p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rsidR="00C5158C" w:rsidRPr="0003690A" w:rsidRDefault="00C5158C" w:rsidP="00C5158C">
      <w:pPr>
        <w:keepNext/>
        <w:keepLines/>
        <w:spacing w:before="120"/>
      </w:pPr>
      <w:r>
        <w:fldChar w:fldCharType="begin"/>
      </w:r>
      <w:r>
        <w:instrText xml:space="preserve"> REF _Ref21650472 \h </w:instrText>
      </w:r>
      <w:r>
        <w:fldChar w:fldCharType="separate"/>
      </w:r>
      <w:r w:rsidR="007E2D34">
        <w:t xml:space="preserve">Figure </w:t>
      </w:r>
      <w:r w:rsidR="007E2D34">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rsidR="00C5158C" w:rsidRDefault="00C5158C" w:rsidP="00C5158C">
      <w:pPr>
        <w:pStyle w:val="XMLCode"/>
        <w:keepLines/>
        <w:ind w:firstLine="0"/>
      </w:pPr>
      <w:r>
        <w:t>&lt;connection_group&gt;</w:t>
      </w:r>
    </w:p>
    <w:p w:rsidR="00C5158C" w:rsidRDefault="00C5158C" w:rsidP="00C5158C">
      <w:pPr>
        <w:pStyle w:val="XMLCode"/>
        <w:keepLines/>
        <w:ind w:firstLine="0"/>
      </w:pPr>
    </w:p>
    <w:p w:rsidR="00C5158C" w:rsidRDefault="00C5158C" w:rsidP="00C5158C">
      <w:pPr>
        <w:pStyle w:val="XMLCode"/>
        <w:keepLines/>
        <w:ind w:firstLine="0"/>
      </w:pPr>
      <w:r>
        <w:t xml:space="preserve">    </w:t>
      </w:r>
      <w:r w:rsidRPr="00C3027A">
        <w:t>&lt;connected_to&gt;</w:t>
      </w:r>
    </w:p>
    <w:p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rsidR="00C5158C" w:rsidRDefault="00C5158C" w:rsidP="00C5158C">
      <w:pPr>
        <w:pStyle w:val="XMLCode"/>
        <w:keepLines/>
        <w:ind w:firstLine="0"/>
      </w:pPr>
      <w:r>
        <w:t xml:space="preserve">    </w:t>
      </w:r>
      <w:r w:rsidRPr="00C3027A">
        <w:t>&lt;/connected_to&gt;</w:t>
      </w:r>
    </w:p>
    <w:p w:rsidR="00C5158C" w:rsidRDefault="00C5158C" w:rsidP="00C5158C">
      <w:pPr>
        <w:pStyle w:val="XMLCode"/>
        <w:keepLines/>
        <w:ind w:firstLine="0"/>
      </w:pPr>
    </w:p>
    <w:p w:rsidR="00C5158C" w:rsidRPr="001E6C77" w:rsidRDefault="00C5158C" w:rsidP="00C5158C">
      <w:pPr>
        <w:pStyle w:val="XMLCode"/>
        <w:keepLines/>
        <w:rPr>
          <w:sz w:val="15"/>
          <w:szCs w:val="15"/>
        </w:rPr>
      </w:pPr>
      <w:r w:rsidRPr="001E6C77">
        <w:rPr>
          <w:sz w:val="15"/>
          <w:szCs w:val="15"/>
        </w:rPr>
        <w:t xml:space="preserve">   &lt;connection_list&gt;</w:t>
      </w:r>
    </w:p>
    <w:p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rsidR="00C5158C" w:rsidRDefault="00C5158C" w:rsidP="00C5158C">
      <w:pPr>
        <w:pStyle w:val="XMLCode"/>
        <w:keepLines/>
        <w:rPr>
          <w:sz w:val="15"/>
          <w:szCs w:val="15"/>
        </w:rPr>
      </w:pPr>
      <w:r>
        <w:rPr>
          <w:sz w:val="15"/>
          <w:szCs w:val="15"/>
        </w:rPr>
        <w:t xml:space="preserve">              ...</w:t>
      </w:r>
    </w:p>
    <w:p w:rsidR="00C5158C" w:rsidRPr="001E6C77" w:rsidRDefault="00C5158C" w:rsidP="00C5158C">
      <w:pPr>
        <w:pStyle w:val="XMLCode"/>
        <w:keepLines/>
        <w:rPr>
          <w:sz w:val="15"/>
          <w:szCs w:val="15"/>
        </w:rPr>
      </w:pPr>
      <w:r w:rsidRPr="001E6C77">
        <w:rPr>
          <w:sz w:val="15"/>
          <w:szCs w:val="15"/>
        </w:rPr>
        <w:t xml:space="preserve">        &lt;/connection_0d&gt;</w:t>
      </w:r>
    </w:p>
    <w:p w:rsidR="00C5158C" w:rsidRDefault="00C5158C" w:rsidP="00C5158C">
      <w:pPr>
        <w:pStyle w:val="XMLCode"/>
        <w:keepLines/>
        <w:rPr>
          <w:sz w:val="15"/>
          <w:szCs w:val="15"/>
        </w:rPr>
      </w:pPr>
    </w:p>
    <w:p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rsidR="00C5158C" w:rsidRPr="001E6C77" w:rsidRDefault="00C5158C" w:rsidP="00C5158C">
      <w:pPr>
        <w:pStyle w:val="XMLCode"/>
        <w:keepLines/>
        <w:rPr>
          <w:sz w:val="15"/>
          <w:szCs w:val="15"/>
        </w:rPr>
      </w:pPr>
      <w:r w:rsidRPr="001E6C77">
        <w:rPr>
          <w:sz w:val="15"/>
          <w:szCs w:val="15"/>
        </w:rPr>
        <w:t xml:space="preserve">        &lt;/connection_0d&gt;</w:t>
      </w:r>
    </w:p>
    <w:p w:rsidR="00C5158C" w:rsidRDefault="00C5158C" w:rsidP="00C5158C">
      <w:pPr>
        <w:pStyle w:val="XMLCode"/>
        <w:keepLines/>
        <w:rPr>
          <w:sz w:val="15"/>
          <w:szCs w:val="15"/>
        </w:rPr>
      </w:pPr>
    </w:p>
    <w:p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rsidR="00C5158C" w:rsidRDefault="00C5158C" w:rsidP="00C5158C">
      <w:pPr>
        <w:pStyle w:val="XMLCode"/>
        <w:keepLines/>
        <w:rPr>
          <w:sz w:val="15"/>
          <w:szCs w:val="15"/>
        </w:rPr>
      </w:pPr>
      <w:r>
        <w:rPr>
          <w:sz w:val="15"/>
          <w:szCs w:val="15"/>
        </w:rPr>
        <w:t xml:space="preserve">              ...</w:t>
      </w:r>
    </w:p>
    <w:p w:rsidR="00C5158C" w:rsidRPr="001E6C77" w:rsidRDefault="00C5158C" w:rsidP="00C5158C">
      <w:pPr>
        <w:pStyle w:val="XMLCode"/>
        <w:keepLines/>
        <w:rPr>
          <w:sz w:val="15"/>
          <w:szCs w:val="15"/>
        </w:rPr>
      </w:pPr>
      <w:r w:rsidRPr="001E6C77">
        <w:rPr>
          <w:sz w:val="15"/>
          <w:szCs w:val="15"/>
        </w:rPr>
        <w:t xml:space="preserve">        &lt;/connection_0d&gt;</w:t>
      </w:r>
    </w:p>
    <w:p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rsidR="00C5158C" w:rsidRDefault="00C5158C" w:rsidP="00C5158C">
      <w:pPr>
        <w:pStyle w:val="XMLCode"/>
        <w:keepLines/>
        <w:ind w:firstLine="0"/>
      </w:pPr>
    </w:p>
    <w:p w:rsidR="00C5158C" w:rsidRDefault="00C5158C" w:rsidP="00C5158C">
      <w:pPr>
        <w:pStyle w:val="XMLCode"/>
        <w:keepLines/>
        <w:ind w:firstLine="0"/>
      </w:pPr>
      <w:r>
        <w:t>&lt;/connection_group&gt;</w:t>
      </w:r>
    </w:p>
    <w:p w:rsidR="00C5158C" w:rsidRDefault="00C5158C" w:rsidP="00441F7B">
      <w:pPr>
        <w:jc w:val="both"/>
      </w:pPr>
    </w:p>
    <w:p w:rsidR="004B7C8B" w:rsidRPr="007055D9" w:rsidRDefault="009E76F4" w:rsidP="00327322">
      <w:pPr>
        <w:pStyle w:val="Heading3"/>
      </w:pPr>
      <w:bookmarkStart w:id="215" w:name="_Ref414608310"/>
      <w:bookmarkStart w:id="216" w:name="_Toc3556950"/>
      <w:bookmarkStart w:id="217" w:name="_Toc27753562"/>
      <w:r>
        <w:lastRenderedPageBreak/>
        <w:t xml:space="preserve">Contacts and </w:t>
      </w:r>
      <w:r w:rsidR="004B7C8B">
        <w:t>F</w:t>
      </w:r>
      <w:r w:rsidR="004B7C8B" w:rsidRPr="004B7C8B">
        <w:t>riction</w:t>
      </w:r>
      <w:bookmarkEnd w:id="215"/>
      <w:bookmarkEnd w:id="216"/>
      <w:bookmarkEnd w:id="217"/>
    </w:p>
    <w:p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rsidR="00880D5C" w:rsidRPr="00880D5C" w:rsidRDefault="00880D5C" w:rsidP="00880D5C">
      <w:pPr>
        <w:pStyle w:val="Heading4"/>
        <w:rPr>
          <w:szCs w:val="26"/>
        </w:rPr>
      </w:pPr>
      <w:bookmarkStart w:id="218" w:name="_Ref414841585"/>
      <w:bookmarkStart w:id="219" w:name="_Toc3556951"/>
      <w:bookmarkStart w:id="220" w:name="_Toc27753563"/>
      <w:r w:rsidRPr="00880D5C">
        <w:rPr>
          <w:szCs w:val="26"/>
        </w:rPr>
        <w:t xml:space="preserve">Element </w:t>
      </w:r>
      <w:r w:rsidRPr="00880D5C">
        <w:rPr>
          <w:rFonts w:ascii="Courier New" w:hAnsi="Courier New" w:cs="Courier New"/>
          <w:b w:val="0"/>
          <w:i/>
          <w:szCs w:val="26"/>
        </w:rPr>
        <w:t>&lt;contact_list/&gt;</w:t>
      </w:r>
      <w:bookmarkEnd w:id="218"/>
      <w:bookmarkEnd w:id="219"/>
      <w:bookmarkEnd w:id="220"/>
    </w:p>
    <w:p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1C74F6" w:rsidRPr="00226A3F" w:rsidRDefault="001C74F6" w:rsidP="00DC526B">
            <w:pPr>
              <w:keepNext/>
              <w:suppressAutoHyphens/>
              <w:rPr>
                <w:rFonts w:cs="Calibri"/>
                <w:lang w:eastAsia="zh-CN"/>
              </w:rPr>
            </w:pPr>
            <w:r w:rsidRPr="00226A3F">
              <w:rPr>
                <w:b/>
                <w:i/>
              </w:rPr>
              <w:t>Constraint</w:t>
            </w:r>
          </w:p>
        </w:tc>
      </w:tr>
      <w:tr w:rsidR="001C74F6" w:rsidRPr="000F7EEA" w:rsidTr="00661B2A">
        <w:trPr>
          <w:cantSplit/>
        </w:trPr>
        <w:tc>
          <w:tcPr>
            <w:tcW w:w="2111" w:type="dxa"/>
            <w:tcBorders>
              <w:top w:val="single" w:sz="8" w:space="0" w:color="000000"/>
              <w:left w:val="single" w:sz="8" w:space="0" w:color="000000"/>
              <w:bottom w:val="single" w:sz="4" w:space="0" w:color="000000"/>
              <w:right w:val="nil"/>
            </w:tcBorders>
            <w:hideMark/>
          </w:tcPr>
          <w:p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rsidR="001C74F6" w:rsidRPr="001C74F6" w:rsidRDefault="000F18FC" w:rsidP="000F18FC">
            <w:pPr>
              <w:keepNext/>
              <w:suppressAutoHyphens/>
              <w:rPr>
                <w:rFonts w:cs="Calibri"/>
                <w:lang w:eastAsia="zh-CN"/>
              </w:rPr>
            </w:pPr>
            <w:commentRangeStart w:id="221"/>
            <w:del w:id="222"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21"/>
              <w:r w:rsidR="00A66FA9" w:rsidDel="00A66FA9">
                <w:rPr>
                  <w:rStyle w:val="CommentReference"/>
                  <w:lang w:eastAsia="x-none"/>
                </w:rPr>
                <w:commentReference w:id="221"/>
              </w:r>
            </w:del>
          </w:p>
        </w:tc>
      </w:tr>
    </w:tbl>
    <w:p w:rsidR="001C74F6" w:rsidRDefault="001C74F6" w:rsidP="00543B6B">
      <w:pPr>
        <w:pStyle w:val="Caption"/>
        <w:spacing w:before="120"/>
      </w:pPr>
      <w:bookmarkStart w:id="223" w:name="_Toc414573794"/>
      <w:bookmarkStart w:id="224" w:name="_Toc3566421"/>
      <w:bookmarkStart w:id="225" w:name="_Toc27753789"/>
      <w:r>
        <w:t xml:space="preserve">Table </w:t>
      </w:r>
      <w:r w:rsidR="00D43112">
        <w:fldChar w:fldCharType="begin"/>
      </w:r>
      <w:r w:rsidR="00D43112">
        <w:instrText xml:space="preserve"> SEQ Table \* ARABIC </w:instrText>
      </w:r>
      <w:r w:rsidR="00D43112">
        <w:fldChar w:fldCharType="separate"/>
      </w:r>
      <w:r w:rsidR="007E2D34">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3"/>
      <w:bookmarkEnd w:id="224"/>
      <w:bookmarkEnd w:id="225"/>
      <w:r>
        <w:t xml:space="preserve"> </w:t>
      </w:r>
    </w:p>
    <w:p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rsidR="00745248" w:rsidRPr="00880D5C" w:rsidRDefault="00745248" w:rsidP="00745248">
      <w:pPr>
        <w:pStyle w:val="Heading4"/>
        <w:rPr>
          <w:szCs w:val="26"/>
        </w:rPr>
      </w:pPr>
      <w:bookmarkStart w:id="226" w:name="_Toc3556952"/>
      <w:bookmarkStart w:id="227" w:name="_Toc27753564"/>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26"/>
      <w:bookmarkEnd w:id="227"/>
    </w:p>
    <w:p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rsidTr="0011065E">
        <w:trPr>
          <w:cantSplit/>
          <w:tblHeader/>
        </w:trPr>
        <w:tc>
          <w:tcPr>
            <w:tcW w:w="2111" w:type="dxa"/>
            <w:tcBorders>
              <w:top w:val="single" w:sz="4" w:space="0" w:color="000000"/>
              <w:bottom w:val="single" w:sz="4" w:space="0" w:color="000000"/>
            </w:tcBorders>
            <w:shd w:val="clear" w:color="auto" w:fill="F3F3F3"/>
            <w:vAlign w:val="bottom"/>
            <w:hideMark/>
          </w:tcPr>
          <w:p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rsidR="00D05444" w:rsidRPr="00226A3F" w:rsidRDefault="00D05444" w:rsidP="00DC526B">
            <w:pPr>
              <w:keepNext/>
              <w:suppressAutoHyphens/>
              <w:rPr>
                <w:rFonts w:cs="Calibri"/>
                <w:lang w:eastAsia="zh-CN"/>
              </w:rPr>
            </w:pPr>
            <w:r w:rsidRPr="00226A3F">
              <w:rPr>
                <w:b/>
                <w:i/>
              </w:rPr>
              <w:t>Constraint</w:t>
            </w:r>
          </w:p>
        </w:tc>
      </w:tr>
      <w:tr w:rsidR="00D05444" w:rsidRPr="000F7EEA" w:rsidTr="0011065E">
        <w:trPr>
          <w:cantSplit/>
        </w:trPr>
        <w:tc>
          <w:tcPr>
            <w:tcW w:w="2111" w:type="dxa"/>
            <w:tcBorders>
              <w:top w:val="single" w:sz="4" w:space="0" w:color="000000"/>
            </w:tcBorders>
            <w:hideMark/>
          </w:tcPr>
          <w:p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rsidR="00D05444" w:rsidRPr="001C74F6" w:rsidRDefault="00D05444" w:rsidP="00DC526B">
            <w:pPr>
              <w:keepNext/>
              <w:suppressAutoHyphens/>
              <w:rPr>
                <w:rFonts w:cs="Calibri"/>
                <w:lang w:eastAsia="zh-CN"/>
              </w:rPr>
            </w:pPr>
            <w:r>
              <w:rPr>
                <w:sz w:val="20"/>
                <w:szCs w:val="20"/>
              </w:rPr>
              <w:t>-</w:t>
            </w:r>
          </w:p>
        </w:tc>
      </w:tr>
      <w:tr w:rsidR="00C863E1" w:rsidRPr="000F7EEA" w:rsidTr="0011065E">
        <w:trPr>
          <w:cantSplit/>
        </w:trPr>
        <w:tc>
          <w:tcPr>
            <w:tcW w:w="2111" w:type="dxa"/>
            <w:hideMark/>
          </w:tcPr>
          <w:p w:rsidR="00C863E1" w:rsidRDefault="00C863E1" w:rsidP="00DC526B">
            <w:pPr>
              <w:suppressAutoHyphens/>
              <w:rPr>
                <w:sz w:val="20"/>
                <w:szCs w:val="20"/>
              </w:rPr>
            </w:pPr>
            <w:r>
              <w:rPr>
                <w:sz w:val="20"/>
                <w:szCs w:val="20"/>
              </w:rPr>
              <w:t>coefficients</w:t>
            </w:r>
          </w:p>
        </w:tc>
        <w:tc>
          <w:tcPr>
            <w:tcW w:w="2268" w:type="dxa"/>
            <w:hideMark/>
          </w:tcPr>
          <w:p w:rsidR="00C863E1" w:rsidRDefault="00C863E1" w:rsidP="00DC526B">
            <w:pPr>
              <w:suppressAutoHyphens/>
              <w:rPr>
                <w:sz w:val="20"/>
                <w:szCs w:val="20"/>
              </w:rPr>
            </w:pPr>
            <w:r>
              <w:rPr>
                <w:sz w:val="20"/>
                <w:szCs w:val="20"/>
              </w:rPr>
              <w:t>1</w:t>
            </w:r>
          </w:p>
        </w:tc>
        <w:tc>
          <w:tcPr>
            <w:tcW w:w="1276" w:type="dxa"/>
            <w:hideMark/>
          </w:tcPr>
          <w:p w:rsidR="00C863E1" w:rsidRDefault="00C863E1" w:rsidP="00DC526B">
            <w:pPr>
              <w:suppressAutoHyphens/>
              <w:rPr>
                <w:sz w:val="20"/>
                <w:szCs w:val="20"/>
              </w:rPr>
            </w:pPr>
            <w:r>
              <w:rPr>
                <w:sz w:val="20"/>
                <w:szCs w:val="20"/>
              </w:rPr>
              <w:t>Required</w:t>
            </w:r>
          </w:p>
        </w:tc>
        <w:tc>
          <w:tcPr>
            <w:tcW w:w="2837" w:type="dxa"/>
            <w:hideMark/>
          </w:tcPr>
          <w:p w:rsidR="00C863E1" w:rsidRDefault="00C863E1" w:rsidP="00DC526B">
            <w:pPr>
              <w:keepNext/>
              <w:suppressAutoHyphens/>
              <w:rPr>
                <w:sz w:val="20"/>
                <w:szCs w:val="20"/>
              </w:rPr>
            </w:pPr>
            <w:r>
              <w:rPr>
                <w:sz w:val="20"/>
                <w:szCs w:val="20"/>
              </w:rPr>
              <w:t>-</w:t>
            </w:r>
          </w:p>
        </w:tc>
      </w:tr>
    </w:tbl>
    <w:p w:rsidR="00D05444" w:rsidRDefault="00D05444" w:rsidP="00543B6B">
      <w:pPr>
        <w:pStyle w:val="Caption"/>
        <w:spacing w:before="120"/>
      </w:pPr>
      <w:bookmarkStart w:id="228" w:name="_Toc3566422"/>
      <w:bookmarkStart w:id="229" w:name="_Toc27753790"/>
      <w:r>
        <w:t xml:space="preserve">Table </w:t>
      </w:r>
      <w:r w:rsidR="00D43112">
        <w:fldChar w:fldCharType="begin"/>
      </w:r>
      <w:r w:rsidR="00D43112">
        <w:instrText xml:space="preserve"> SEQ Table \* ARABIC </w:instrText>
      </w:r>
      <w:r w:rsidR="00D43112">
        <w:fldChar w:fldCharType="separate"/>
      </w:r>
      <w:r w:rsidR="007E2D34">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28"/>
      <w:bookmarkEnd w:id="229"/>
      <w:r>
        <w:t xml:space="preserve"> </w:t>
      </w:r>
    </w:p>
    <w:p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rsidR="00906CE3" w:rsidRDefault="006A6AD6" w:rsidP="00906CE3">
      <w:pPr>
        <w:pStyle w:val="Heading4"/>
        <w:rPr>
          <w:i/>
        </w:rPr>
      </w:pPr>
      <w:bookmarkStart w:id="230" w:name="_Toc3556953"/>
      <w:bookmarkStart w:id="231" w:name="_Toc27753565"/>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0"/>
      <w:bookmarkEnd w:id="231"/>
    </w:p>
    <w:p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32"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33" w:author="nick" w:date="2019-12-19T20:17:00Z">
        <w:r w:rsidR="00BE444C">
          <w:rPr>
            <w:rFonts w:cs="Courier New"/>
            <w:szCs w:val="22"/>
          </w:rPr>
          <w:t xml:space="preserve">e first level parts </w:t>
        </w:r>
      </w:ins>
      <w:del w:id="234"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35"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rsidTr="0011065E">
        <w:trPr>
          <w:del w:id="236" w:author="nick" w:date="2019-12-19T20:15:00Z"/>
        </w:trPr>
        <w:tc>
          <w:tcPr>
            <w:tcW w:w="1526" w:type="dxa"/>
            <w:tcBorders>
              <w:top w:val="dotted" w:sz="4" w:space="0" w:color="000000"/>
              <w:left w:val="single" w:sz="8" w:space="0" w:color="000000"/>
              <w:bottom w:val="dotted" w:sz="4" w:space="0" w:color="000000"/>
              <w:right w:val="nil"/>
            </w:tcBorders>
          </w:tcPr>
          <w:p w:rsidR="0011065E" w:rsidDel="00BE444C" w:rsidRDefault="0011065E" w:rsidP="00DC526B">
            <w:pPr>
              <w:suppressAutoHyphens/>
              <w:rPr>
                <w:del w:id="237" w:author="nick" w:date="2019-12-19T20:15:00Z"/>
                <w:rFonts w:cs="Calibri"/>
                <w:sz w:val="20"/>
                <w:szCs w:val="20"/>
                <w:lang w:eastAsia="zh-CN"/>
              </w:rPr>
            </w:pPr>
            <w:del w:id="238"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rsidR="0011065E" w:rsidRPr="00226A3F" w:rsidDel="00BE444C" w:rsidRDefault="0011065E" w:rsidP="00DC526B">
            <w:pPr>
              <w:suppressAutoHyphens/>
              <w:rPr>
                <w:del w:id="239" w:author="nick" w:date="2019-12-19T20:15:00Z"/>
                <w:sz w:val="20"/>
                <w:szCs w:val="20"/>
              </w:rPr>
            </w:pPr>
            <w:del w:id="240"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rsidR="0011065E" w:rsidDel="00BE444C" w:rsidRDefault="0011065E" w:rsidP="00DC526B">
            <w:pPr>
              <w:suppressAutoHyphens/>
              <w:rPr>
                <w:del w:id="241" w:author="nick" w:date="2019-12-19T20:15:00Z"/>
                <w:sz w:val="20"/>
                <w:szCs w:val="20"/>
              </w:rPr>
            </w:pPr>
            <w:del w:id="242"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rsidR="0011065E" w:rsidRPr="00226A3F" w:rsidDel="00BE444C" w:rsidRDefault="0011065E" w:rsidP="00DC526B">
            <w:pPr>
              <w:suppressAutoHyphens/>
              <w:rPr>
                <w:del w:id="243" w:author="nick" w:date="2019-12-19T20:15:00Z"/>
                <w:sz w:val="20"/>
                <w:szCs w:val="20"/>
              </w:rPr>
            </w:pPr>
            <w:del w:id="24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rsidR="0011065E" w:rsidRPr="00226A3F" w:rsidDel="00BE444C" w:rsidRDefault="0011065E" w:rsidP="00DC526B">
            <w:pPr>
              <w:suppressAutoHyphens/>
              <w:rPr>
                <w:del w:id="245" w:author="nick" w:date="2019-12-19T20:15:00Z"/>
                <w:sz w:val="20"/>
                <w:szCs w:val="20"/>
              </w:rPr>
            </w:pPr>
            <w:del w:id="246" w:author="nick" w:date="2019-12-19T20:15:00Z">
              <w:r w:rsidRPr="003103A4" w:rsidDel="00BE444C">
                <w:rPr>
                  <w:sz w:val="20"/>
                  <w:szCs w:val="20"/>
                </w:rPr>
                <w:delText>Optional, if pid is present.</w:delText>
              </w:r>
            </w:del>
          </w:p>
        </w:tc>
      </w:tr>
      <w:tr w:rsidR="0011065E" w:rsidRPr="00397AE8" w:rsidDel="00BE444C" w:rsidTr="00BE444C">
        <w:trPr>
          <w:del w:id="247" w:author="nick" w:date="2019-12-19T20:15:00Z"/>
        </w:trPr>
        <w:tc>
          <w:tcPr>
            <w:tcW w:w="1526" w:type="dxa"/>
            <w:tcBorders>
              <w:top w:val="dotted" w:sz="4" w:space="0" w:color="000000"/>
              <w:left w:val="single" w:sz="8" w:space="0" w:color="000000"/>
              <w:bottom w:val="dotted" w:sz="4" w:space="0" w:color="000000"/>
              <w:right w:val="nil"/>
            </w:tcBorders>
          </w:tcPr>
          <w:p w:rsidR="0011065E" w:rsidDel="00BE444C" w:rsidRDefault="0011065E" w:rsidP="00DC526B">
            <w:pPr>
              <w:suppressAutoHyphens/>
              <w:rPr>
                <w:del w:id="248" w:author="nick" w:date="2019-12-19T20:15:00Z"/>
                <w:rFonts w:cs="Calibri"/>
                <w:sz w:val="20"/>
                <w:szCs w:val="20"/>
                <w:lang w:eastAsia="zh-CN"/>
              </w:rPr>
            </w:pPr>
            <w:del w:id="249"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rsidR="0011065E" w:rsidDel="00BE444C" w:rsidRDefault="0011065E" w:rsidP="00DC526B">
            <w:pPr>
              <w:suppressAutoHyphens/>
              <w:rPr>
                <w:del w:id="250" w:author="nick" w:date="2019-12-19T20:15:00Z"/>
                <w:sz w:val="20"/>
                <w:szCs w:val="20"/>
              </w:rPr>
            </w:pPr>
            <w:del w:id="251"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rsidR="0011065E" w:rsidDel="00BE444C" w:rsidRDefault="0011065E" w:rsidP="00DC526B">
            <w:pPr>
              <w:suppressAutoHyphens/>
              <w:rPr>
                <w:del w:id="252" w:author="nick" w:date="2019-12-19T20:15:00Z"/>
                <w:sz w:val="20"/>
                <w:szCs w:val="20"/>
              </w:rPr>
            </w:pPr>
            <w:del w:id="253"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rsidR="0011065E" w:rsidDel="00BE444C" w:rsidRDefault="0011065E" w:rsidP="00DC526B">
            <w:pPr>
              <w:suppressAutoHyphens/>
              <w:rPr>
                <w:del w:id="254" w:author="nick" w:date="2019-12-19T20:15:00Z"/>
                <w:sz w:val="20"/>
                <w:szCs w:val="20"/>
              </w:rPr>
            </w:pPr>
            <w:del w:id="25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rsidR="0011065E" w:rsidDel="00BE444C" w:rsidRDefault="0011065E" w:rsidP="00DC526B">
            <w:pPr>
              <w:suppressAutoHyphens/>
              <w:rPr>
                <w:del w:id="256" w:author="nick" w:date="2019-12-19T20:15:00Z"/>
                <w:sz w:val="20"/>
                <w:szCs w:val="20"/>
              </w:rPr>
            </w:pPr>
            <w:del w:id="257" w:author="nick" w:date="2019-12-19T20:15:00Z">
              <w:r w:rsidRPr="003103A4" w:rsidDel="00BE444C">
                <w:rPr>
                  <w:sz w:val="20"/>
                  <w:szCs w:val="20"/>
                </w:rPr>
                <w:delText>Optional, if label is present.</w:delText>
              </w:r>
            </w:del>
          </w:p>
        </w:tc>
      </w:tr>
      <w:tr w:rsidR="00BE444C" w:rsidRPr="00397AE8" w:rsidTr="0011065E">
        <w:trPr>
          <w:ins w:id="258" w:author="nick" w:date="2019-12-19T20:13:00Z"/>
        </w:trPr>
        <w:tc>
          <w:tcPr>
            <w:tcW w:w="1526" w:type="dxa"/>
            <w:tcBorders>
              <w:top w:val="dotted" w:sz="4" w:space="0" w:color="000000"/>
              <w:left w:val="single" w:sz="8" w:space="0" w:color="000000"/>
              <w:bottom w:val="single" w:sz="4" w:space="0" w:color="000000"/>
              <w:right w:val="nil"/>
            </w:tcBorders>
          </w:tcPr>
          <w:p w:rsidR="00BE444C" w:rsidRPr="003103A4" w:rsidRDefault="00BE444C" w:rsidP="00DC526B">
            <w:pPr>
              <w:suppressAutoHyphens/>
              <w:rPr>
                <w:ins w:id="259" w:author="nick" w:date="2019-12-19T20:13:00Z"/>
                <w:sz w:val="20"/>
                <w:szCs w:val="20"/>
              </w:rPr>
            </w:pPr>
            <w:ins w:id="260"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rsidR="00BE444C" w:rsidRPr="003103A4" w:rsidRDefault="00BE444C" w:rsidP="00DC526B">
            <w:pPr>
              <w:suppressAutoHyphens/>
              <w:rPr>
                <w:ins w:id="261" w:author="nick" w:date="2019-12-19T20:13:00Z"/>
                <w:sz w:val="20"/>
                <w:szCs w:val="20"/>
              </w:rPr>
            </w:pPr>
            <w:ins w:id="262"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rsidR="00BE444C" w:rsidRPr="003103A4" w:rsidRDefault="00BE444C" w:rsidP="00DC526B">
            <w:pPr>
              <w:suppressAutoHyphens/>
              <w:rPr>
                <w:ins w:id="263"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rsidR="00BE444C" w:rsidRPr="003103A4" w:rsidRDefault="00BE444C" w:rsidP="00DC526B">
            <w:pPr>
              <w:suppressAutoHyphens/>
              <w:rPr>
                <w:ins w:id="264" w:author="nick" w:date="2019-12-19T20:13:00Z"/>
                <w:sz w:val="20"/>
                <w:szCs w:val="20"/>
              </w:rPr>
            </w:pPr>
            <w:ins w:id="265"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rsidR="00BE444C" w:rsidRPr="003103A4" w:rsidRDefault="00BE444C" w:rsidP="00DC526B">
            <w:pPr>
              <w:suppressAutoHyphens/>
              <w:rPr>
                <w:ins w:id="266" w:author="nick" w:date="2019-12-19T20:13:00Z"/>
                <w:sz w:val="20"/>
                <w:szCs w:val="20"/>
              </w:rPr>
            </w:pPr>
          </w:p>
        </w:tc>
      </w:tr>
    </w:tbl>
    <w:p w:rsidR="006A6AD6" w:rsidRDefault="006A6AD6" w:rsidP="00543B6B">
      <w:pPr>
        <w:pStyle w:val="Caption"/>
        <w:spacing w:before="120"/>
      </w:pPr>
      <w:bookmarkStart w:id="267" w:name="_Toc414573795"/>
      <w:bookmarkStart w:id="268" w:name="_Toc3566423"/>
      <w:bookmarkStart w:id="269" w:name="_Toc27753791"/>
      <w:r>
        <w:lastRenderedPageBreak/>
        <w:t xml:space="preserve">Table </w:t>
      </w:r>
      <w:r w:rsidR="00D43112">
        <w:fldChar w:fldCharType="begin"/>
      </w:r>
      <w:r w:rsidR="00D43112">
        <w:instrText xml:space="preserve"> SEQ Table \* ARABIC </w:instrText>
      </w:r>
      <w:r w:rsidR="00D43112">
        <w:fldChar w:fldCharType="separate"/>
      </w:r>
      <w:r w:rsidR="007E2D34">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7"/>
      <w:bookmarkEnd w:id="268"/>
      <w:bookmarkEnd w:id="269"/>
      <w:r>
        <w:t xml:space="preserve"> </w:t>
      </w:r>
    </w:p>
    <w:p w:rsidR="006A6AD6" w:rsidRPr="000B11EA" w:rsidRDefault="006A6AD6" w:rsidP="006A6AD6">
      <w:r w:rsidRPr="000B11EA">
        <w:t xml:space="preserve">These attributes have following semantics: </w:t>
      </w:r>
    </w:p>
    <w:p w:rsidR="006A6AD6" w:rsidDel="00BE444C" w:rsidRDefault="006D7D25" w:rsidP="00911F2B">
      <w:pPr>
        <w:numPr>
          <w:ilvl w:val="0"/>
          <w:numId w:val="22"/>
        </w:numPr>
        <w:spacing w:before="120"/>
        <w:jc w:val="both"/>
        <w:rPr>
          <w:del w:id="270" w:author="nick" w:date="2019-12-19T20:14:00Z"/>
        </w:rPr>
      </w:pPr>
      <w:del w:id="271"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rsidR="00BE444C" w:rsidRDefault="006D7D25" w:rsidP="00911F2B">
      <w:pPr>
        <w:numPr>
          <w:ilvl w:val="0"/>
          <w:numId w:val="22"/>
        </w:numPr>
        <w:spacing w:before="120"/>
        <w:jc w:val="both"/>
        <w:rPr>
          <w:ins w:id="272" w:author="nick" w:date="2019-12-19T20:14:00Z"/>
        </w:rPr>
      </w:pPr>
      <w:del w:id="273"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74" w:author="nick" w:date="2019-12-19T20:12:00Z">
        <w:r w:rsidR="00BE444C">
          <w:rPr>
            <w:rFonts w:ascii="Courier New" w:hAnsi="Courier New"/>
            <w:sz w:val="18"/>
            <w:szCs w:val="18"/>
          </w:rPr>
          <w:t>part_index</w:t>
        </w:r>
        <w:r w:rsidR="00BE444C" w:rsidRPr="000B11EA">
          <w:t xml:space="preserve">: </w:t>
        </w:r>
      </w:ins>
      <w:ins w:id="275" w:author="nick" w:date="2019-12-19T20:14:00Z">
        <w:r w:rsidR="00BE444C">
          <w:t xml:space="preserve">The flange partner with this index (see section </w:t>
        </w:r>
        <w:r w:rsidR="00BE444C">
          <w:fldChar w:fldCharType="begin"/>
        </w:r>
        <w:r w:rsidR="00BE444C">
          <w:instrText xml:space="preserve"> REF _Ref428791371 \r \h </w:instrText>
        </w:r>
      </w:ins>
      <w:ins w:id="276" w:author="nick" w:date="2019-12-19T20:14:00Z">
        <w:r w:rsidR="00BE444C">
          <w:fldChar w:fldCharType="separate"/>
        </w:r>
      </w:ins>
      <w:ins w:id="277" w:author="nick" w:date="2019-12-20T16:57:00Z">
        <w:r w:rsidR="007E2D34">
          <w:t>5.3.1.1</w:t>
        </w:r>
      </w:ins>
      <w:ins w:id="278"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rsidR="006D7D25" w:rsidDel="00BE444C" w:rsidRDefault="006D7D25" w:rsidP="00BE444C">
      <w:pPr>
        <w:spacing w:before="120"/>
        <w:jc w:val="both"/>
        <w:rPr>
          <w:del w:id="279" w:author="nick" w:date="2019-12-19T20:14:00Z"/>
        </w:rPr>
      </w:pPr>
      <w:del w:id="280" w:author="nick" w:date="2019-12-19T20:14:00Z">
        <w:r w:rsidDel="00BE444C">
          <w:delText xml:space="preserve"> </w:delText>
        </w:r>
      </w:del>
    </w:p>
    <w:p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rsidR="0030552A" w:rsidRDefault="00895ACB" w:rsidP="0030552A">
      <w:pPr>
        <w:pStyle w:val="Heading4"/>
        <w:rPr>
          <w:i/>
        </w:rPr>
      </w:pPr>
      <w:bookmarkStart w:id="281" w:name="_Toc3556954"/>
      <w:bookmarkStart w:id="282" w:name="_Toc27753566"/>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81"/>
      <w:bookmarkEnd w:id="282"/>
    </w:p>
    <w:p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rsidR="005373EC" w:rsidRPr="007055D9" w:rsidRDefault="005373EC" w:rsidP="00F54FFD">
      <w:pPr>
        <w:keepNext/>
        <w:spacing w:before="240"/>
        <w:rPr>
          <w:b/>
        </w:rPr>
      </w:pPr>
      <w:r w:rsidRPr="007055D9">
        <w:rPr>
          <w:b/>
          <w:sz w:val="24"/>
        </w:rPr>
        <w:t>Example</w:t>
      </w:r>
    </w:p>
    <w:p w:rsidR="00636247" w:rsidRDefault="00636247" w:rsidP="00F54FFD">
      <w:pPr>
        <w:pStyle w:val="XMLCode"/>
        <w:keepNext/>
      </w:pPr>
      <w:r w:rsidRPr="007055D9">
        <w:t xml:space="preserve">    </w:t>
      </w:r>
    </w:p>
    <w:p w:rsidR="00636247" w:rsidRPr="002E3D68" w:rsidRDefault="00636247" w:rsidP="00F54FFD">
      <w:pPr>
        <w:pStyle w:val="XMLCode"/>
        <w:keepNext/>
        <w:rPr>
          <w:rFonts w:cs="Courier New"/>
          <w:b/>
          <w:szCs w:val="16"/>
        </w:rPr>
      </w:pPr>
      <w:r w:rsidRPr="002E3D68">
        <w:rPr>
          <w:rFonts w:cs="Courier New"/>
          <w:b/>
          <w:szCs w:val="16"/>
        </w:rPr>
        <w:t>&lt;connected_to&gt;</w:t>
      </w:r>
    </w:p>
    <w:p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rsidR="00F829D8" w:rsidRPr="008A760C" w:rsidRDefault="00F829D8" w:rsidP="00F829D8">
      <w:pPr>
        <w:pStyle w:val="XMLCode"/>
        <w:rPr>
          <w:b/>
          <w:color w:val="0070C0"/>
        </w:rPr>
      </w:pPr>
      <w:r w:rsidRPr="008A760C">
        <w:rPr>
          <w:b/>
          <w:color w:val="0070C0"/>
        </w:rPr>
        <w:t xml:space="preserve">    &lt;/assy&gt;</w:t>
      </w:r>
    </w:p>
    <w:p w:rsidR="00636247" w:rsidRPr="002E3D68" w:rsidRDefault="00636247" w:rsidP="00636247">
      <w:pPr>
        <w:pStyle w:val="XMLCode"/>
        <w:rPr>
          <w:rFonts w:cs="Courier New"/>
          <w:b/>
          <w:szCs w:val="16"/>
        </w:rPr>
      </w:pPr>
      <w:r w:rsidRPr="002E3D68">
        <w:rPr>
          <w:rFonts w:cs="Courier New"/>
          <w:b/>
          <w:szCs w:val="16"/>
        </w:rPr>
        <w:t>&lt;/connected_to&gt;</w:t>
      </w:r>
    </w:p>
    <w:p w:rsidR="00636247" w:rsidRDefault="00AA0537" w:rsidP="00636247">
      <w:pPr>
        <w:pStyle w:val="XMLCode"/>
        <w:rPr>
          <w:ins w:id="283" w:author="nick" w:date="2019-12-19T20:20:00Z"/>
          <w:rFonts w:cs="Courier New"/>
          <w:b/>
          <w:szCs w:val="16"/>
        </w:rPr>
      </w:pPr>
      <w:r w:rsidRPr="00313BC1">
        <w:rPr>
          <w:rFonts w:cs="Courier New"/>
          <w:b/>
          <w:szCs w:val="16"/>
        </w:rPr>
        <w:t>&lt;contact_list&gt;</w:t>
      </w:r>
    </w:p>
    <w:p w:rsidR="00BE444C" w:rsidRPr="00313BC1" w:rsidRDefault="00BE444C" w:rsidP="00BE444C">
      <w:pPr>
        <w:pStyle w:val="XMLCode"/>
        <w:ind w:firstLine="539"/>
        <w:rPr>
          <w:ins w:id="284" w:author="nick" w:date="2019-12-19T20:20:00Z"/>
          <w:rFonts w:cs="Courier New"/>
          <w:b/>
          <w:szCs w:val="16"/>
        </w:rPr>
      </w:pPr>
      <w:ins w:id="285"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rsidR="00BE444C" w:rsidRPr="00F829D8" w:rsidRDefault="00BE444C" w:rsidP="00BE444C">
      <w:pPr>
        <w:pStyle w:val="XMLCode"/>
        <w:ind w:firstLine="539"/>
        <w:rPr>
          <w:ins w:id="286" w:author="nick" w:date="2019-12-19T20:20:00Z"/>
          <w:b/>
          <w:color w:val="0070C0"/>
        </w:rPr>
      </w:pPr>
      <w:ins w:id="287"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rsidR="00BE444C" w:rsidRPr="00F829D8" w:rsidRDefault="00BE444C" w:rsidP="00BE444C">
      <w:pPr>
        <w:pStyle w:val="XMLCode"/>
        <w:ind w:firstLine="539"/>
        <w:rPr>
          <w:ins w:id="288" w:author="nick" w:date="2019-12-19T20:20:00Z"/>
          <w:b/>
          <w:color w:val="0070C0"/>
        </w:rPr>
      </w:pPr>
      <w:ins w:id="289"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rsidR="00BE444C" w:rsidRPr="00313BC1" w:rsidRDefault="00BE444C" w:rsidP="00BE444C">
      <w:pPr>
        <w:pStyle w:val="XMLCode"/>
        <w:ind w:firstLine="539"/>
        <w:rPr>
          <w:rFonts w:cs="Courier New"/>
          <w:b/>
          <w:szCs w:val="16"/>
        </w:rPr>
      </w:pPr>
      <w:ins w:id="290" w:author="nick" w:date="2019-12-19T20:20:00Z">
        <w:r w:rsidRPr="00313BC1">
          <w:rPr>
            <w:rFonts w:cs="Courier New"/>
            <w:b/>
            <w:szCs w:val="16"/>
          </w:rPr>
          <w:t>&lt;/contact&gt;</w:t>
        </w:r>
      </w:ins>
    </w:p>
    <w:p w:rsidR="00235C13" w:rsidRPr="00313BC1" w:rsidDel="00BE444C" w:rsidRDefault="00600581" w:rsidP="00235C13">
      <w:pPr>
        <w:pStyle w:val="XMLCode"/>
        <w:ind w:firstLine="539"/>
        <w:rPr>
          <w:del w:id="291" w:author="nick" w:date="2019-12-19T20:20:00Z"/>
          <w:rFonts w:cs="Courier New"/>
          <w:b/>
          <w:szCs w:val="16"/>
        </w:rPr>
      </w:pPr>
      <w:del w:id="292" w:author="nick" w:date="2019-12-19T20:20:00Z">
        <w:r w:rsidRPr="00313BC1" w:rsidDel="00BE444C">
          <w:rPr>
            <w:rFonts w:cs="Courier New"/>
            <w:b/>
            <w:szCs w:val="16"/>
          </w:rPr>
          <w:delText xml:space="preserve">&lt;contact&gt; </w:delText>
        </w:r>
      </w:del>
    </w:p>
    <w:p w:rsidR="00F829D8" w:rsidRPr="00F829D8" w:rsidDel="00BE444C" w:rsidRDefault="00F829D8" w:rsidP="00F829D8">
      <w:pPr>
        <w:pStyle w:val="XMLCode"/>
        <w:ind w:firstLine="539"/>
        <w:rPr>
          <w:del w:id="293" w:author="nick" w:date="2019-12-19T20:20:00Z"/>
          <w:b/>
          <w:color w:val="0070C0"/>
        </w:rPr>
      </w:pPr>
      <w:del w:id="29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rsidR="00F829D8" w:rsidRPr="00F829D8" w:rsidDel="00BE444C" w:rsidRDefault="00F829D8" w:rsidP="00F829D8">
      <w:pPr>
        <w:pStyle w:val="XMLCode"/>
        <w:ind w:firstLine="539"/>
        <w:rPr>
          <w:del w:id="295" w:author="nick" w:date="2019-12-19T20:20:00Z"/>
          <w:b/>
          <w:color w:val="0070C0"/>
        </w:rPr>
      </w:pPr>
      <w:del w:id="29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rsidR="00906CE3" w:rsidRPr="00313BC1" w:rsidDel="00BE444C" w:rsidRDefault="00235C13" w:rsidP="00636247">
      <w:pPr>
        <w:pStyle w:val="XMLCode"/>
        <w:ind w:firstLine="539"/>
        <w:rPr>
          <w:del w:id="297" w:author="nick" w:date="2019-12-19T20:20:00Z"/>
          <w:rFonts w:cs="Courier New"/>
          <w:b/>
          <w:color w:val="0070C0"/>
          <w:szCs w:val="16"/>
        </w:rPr>
      </w:pPr>
      <w:del w:id="29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rsidR="00235C13" w:rsidRPr="00313BC1" w:rsidDel="00BE444C" w:rsidRDefault="00600581" w:rsidP="00636247">
      <w:pPr>
        <w:pStyle w:val="XMLCode"/>
        <w:ind w:firstLine="539"/>
        <w:rPr>
          <w:del w:id="299" w:author="nick" w:date="2019-12-19T20:20:00Z"/>
          <w:rFonts w:cs="Courier New"/>
          <w:b/>
          <w:szCs w:val="16"/>
        </w:rPr>
      </w:pPr>
      <w:del w:id="300" w:author="nick" w:date="2019-12-19T20:20:00Z">
        <w:r w:rsidRPr="00313BC1" w:rsidDel="00BE444C">
          <w:rPr>
            <w:rFonts w:cs="Courier New"/>
            <w:b/>
            <w:szCs w:val="16"/>
          </w:rPr>
          <w:delText>&lt;/contact&gt;</w:delText>
        </w:r>
      </w:del>
    </w:p>
    <w:p w:rsidR="00235C13" w:rsidRPr="00313BC1" w:rsidDel="00BE444C" w:rsidRDefault="00600581" w:rsidP="00235C13">
      <w:pPr>
        <w:pStyle w:val="XMLCode"/>
        <w:ind w:firstLine="539"/>
        <w:rPr>
          <w:del w:id="301" w:author="nick" w:date="2019-12-19T20:20:00Z"/>
          <w:rFonts w:cs="Courier New"/>
          <w:b/>
          <w:szCs w:val="16"/>
        </w:rPr>
      </w:pPr>
      <w:del w:id="302" w:author="nick" w:date="2019-12-19T20:20:00Z">
        <w:r w:rsidRPr="00313BC1" w:rsidDel="00BE444C">
          <w:rPr>
            <w:rFonts w:cs="Courier New"/>
            <w:b/>
            <w:szCs w:val="16"/>
          </w:rPr>
          <w:delText>&lt;contact&gt;</w:delText>
        </w:r>
      </w:del>
    </w:p>
    <w:p w:rsidR="00F829D8" w:rsidRPr="00F829D8" w:rsidDel="00BE444C" w:rsidRDefault="00F829D8" w:rsidP="00F829D8">
      <w:pPr>
        <w:pStyle w:val="XMLCode"/>
        <w:ind w:firstLine="539"/>
        <w:rPr>
          <w:del w:id="303" w:author="nick" w:date="2019-12-19T20:20:00Z"/>
          <w:b/>
          <w:color w:val="0070C0"/>
        </w:rPr>
      </w:pPr>
      <w:del w:id="30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rsidR="00235C13" w:rsidRPr="00F829D8" w:rsidDel="00BE444C" w:rsidRDefault="00235C13" w:rsidP="00235C13">
      <w:pPr>
        <w:pStyle w:val="XMLCode"/>
        <w:ind w:firstLine="539"/>
        <w:rPr>
          <w:del w:id="305" w:author="nick" w:date="2019-12-19T20:20:00Z"/>
          <w:b/>
          <w:color w:val="0070C0"/>
        </w:rPr>
      </w:pPr>
      <w:del w:id="30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rsidR="00235C13" w:rsidRPr="00313BC1" w:rsidDel="00BE444C" w:rsidRDefault="00235C13" w:rsidP="00235C13">
      <w:pPr>
        <w:pStyle w:val="XMLCode"/>
        <w:ind w:firstLine="539"/>
        <w:rPr>
          <w:del w:id="307" w:author="nick" w:date="2019-12-19T20:20:00Z"/>
          <w:rFonts w:cs="Courier New"/>
          <w:b/>
          <w:color w:val="0070C0"/>
          <w:szCs w:val="16"/>
        </w:rPr>
      </w:pPr>
      <w:del w:id="30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rsidR="00235C13" w:rsidRPr="00313BC1" w:rsidDel="00BE444C" w:rsidRDefault="00600581" w:rsidP="00636247">
      <w:pPr>
        <w:pStyle w:val="XMLCode"/>
        <w:ind w:firstLine="539"/>
        <w:rPr>
          <w:del w:id="309" w:author="nick" w:date="2019-12-19T20:20:00Z"/>
          <w:rFonts w:cs="Courier New"/>
          <w:b/>
          <w:szCs w:val="16"/>
        </w:rPr>
      </w:pPr>
      <w:del w:id="310" w:author="nick" w:date="2019-12-19T20:20:00Z">
        <w:r w:rsidRPr="00313BC1" w:rsidDel="00BE444C">
          <w:rPr>
            <w:rFonts w:cs="Courier New"/>
            <w:b/>
            <w:szCs w:val="16"/>
          </w:rPr>
          <w:delText>&lt;/contact&gt;</w:delText>
        </w:r>
      </w:del>
    </w:p>
    <w:p w:rsidR="00636247" w:rsidRPr="00313BC1" w:rsidRDefault="00AA0537" w:rsidP="00636247">
      <w:pPr>
        <w:pStyle w:val="XMLCode"/>
        <w:rPr>
          <w:rFonts w:cs="Courier New"/>
          <w:b/>
          <w:szCs w:val="16"/>
        </w:rPr>
      </w:pPr>
      <w:r w:rsidRPr="00313BC1">
        <w:rPr>
          <w:rFonts w:cs="Courier New"/>
          <w:b/>
          <w:szCs w:val="16"/>
        </w:rPr>
        <w:t>&lt;/contact_list&gt;</w:t>
      </w:r>
    </w:p>
    <w:p w:rsidR="00636247" w:rsidRDefault="00636247" w:rsidP="00636247">
      <w:pPr>
        <w:pStyle w:val="XMLCode"/>
      </w:pPr>
    </w:p>
    <w:p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rsidR="00906CE3" w:rsidRPr="00F54FFD" w:rsidRDefault="00906CE3" w:rsidP="00906CE3">
      <w:pPr>
        <w:pStyle w:val="Heading4"/>
      </w:pPr>
      <w:bookmarkStart w:id="311" w:name="_Ref414837767"/>
      <w:bookmarkStart w:id="312" w:name="_Toc3556955"/>
      <w:bookmarkStart w:id="313" w:name="_Toc27753567"/>
      <w:r>
        <w:t xml:space="preserve">Local </w:t>
      </w:r>
      <w:r w:rsidR="008706FB">
        <w:t>Contact</w:t>
      </w:r>
      <w:r w:rsidRPr="0030552A">
        <w:t xml:space="preserve"> </w:t>
      </w:r>
      <w:r w:rsidR="008706FB">
        <w:t>P</w:t>
      </w:r>
      <w:r>
        <w:t>ropert</w:t>
      </w:r>
      <w:r w:rsidR="008706FB">
        <w:t>ies</w:t>
      </w:r>
      <w:bookmarkEnd w:id="311"/>
      <w:bookmarkEnd w:id="312"/>
      <w:bookmarkEnd w:id="313"/>
      <w:r w:rsidRPr="00F54FFD">
        <w:t xml:space="preserve"> </w:t>
      </w:r>
    </w:p>
    <w:p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E2D34">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E2D34"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rsidTr="00B913E2">
        <w:tc>
          <w:tcPr>
            <w:tcW w:w="1526" w:type="dxa"/>
            <w:tcBorders>
              <w:top w:val="dotted" w:sz="4" w:space="0" w:color="000000"/>
              <w:left w:val="single" w:sz="8" w:space="0" w:color="000000"/>
              <w:bottom w:val="dotted" w:sz="4" w:space="0" w:color="000000"/>
              <w:right w:val="nil"/>
            </w:tcBorders>
          </w:tcPr>
          <w:p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DC6547" w:rsidRPr="00226A3F" w:rsidRDefault="00DC6547" w:rsidP="00DC6547">
            <w:pPr>
              <w:keepNext/>
              <w:keepLines/>
              <w:suppressAutoHyphens/>
              <w:rPr>
                <w:sz w:val="20"/>
                <w:szCs w:val="20"/>
              </w:rPr>
            </w:pPr>
            <w:r>
              <w:rPr>
                <w:sz w:val="20"/>
                <w:szCs w:val="20"/>
              </w:rPr>
              <w:t>-</w:t>
            </w:r>
          </w:p>
        </w:tc>
      </w:tr>
      <w:tr w:rsidR="00DC6547" w:rsidRPr="00397AE8" w:rsidTr="00B913E2">
        <w:tc>
          <w:tcPr>
            <w:tcW w:w="1526" w:type="dxa"/>
            <w:tcBorders>
              <w:top w:val="dotted" w:sz="4" w:space="0" w:color="000000"/>
              <w:left w:val="single" w:sz="8" w:space="0" w:color="000000"/>
              <w:bottom w:val="single" w:sz="4" w:space="0" w:color="000000"/>
              <w:right w:val="nil"/>
            </w:tcBorders>
          </w:tcPr>
          <w:p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rsidR="00DC6547" w:rsidRDefault="00DC6547" w:rsidP="00DC6547">
            <w:pPr>
              <w:keepNext/>
              <w:keepLines/>
              <w:suppressAutoHyphens/>
              <w:rPr>
                <w:sz w:val="20"/>
                <w:szCs w:val="20"/>
              </w:rPr>
            </w:pPr>
            <w:r>
              <w:rPr>
                <w:sz w:val="20"/>
                <w:szCs w:val="20"/>
              </w:rPr>
              <w:t>-</w:t>
            </w:r>
          </w:p>
        </w:tc>
      </w:tr>
    </w:tbl>
    <w:p w:rsidR="00B8299F" w:rsidRDefault="00B8299F" w:rsidP="00B8299F">
      <w:pPr>
        <w:pStyle w:val="Caption"/>
        <w:spacing w:before="120"/>
      </w:pPr>
      <w:bookmarkStart w:id="314" w:name="_Toc3566424"/>
      <w:bookmarkStart w:id="315" w:name="_Toc27753792"/>
      <w:r>
        <w:t xml:space="preserve">Table </w:t>
      </w:r>
      <w:r>
        <w:fldChar w:fldCharType="begin"/>
      </w:r>
      <w:r>
        <w:instrText xml:space="preserve"> SEQ Table \* ARABIC </w:instrText>
      </w:r>
      <w:r>
        <w:fldChar w:fldCharType="separate"/>
      </w:r>
      <w:r w:rsidR="007E2D34">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14"/>
      <w:bookmarkEnd w:id="315"/>
    </w:p>
    <w:p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rsidR="00580E32" w:rsidRPr="007055D9" w:rsidRDefault="00580E32" w:rsidP="00327322">
      <w:pPr>
        <w:pStyle w:val="Heading3"/>
        <w:tabs>
          <w:tab w:val="clear" w:pos="720"/>
          <w:tab w:val="num" w:pos="1701"/>
        </w:tabs>
      </w:pPr>
      <w:bookmarkStart w:id="316" w:name="_Ref414836574"/>
      <w:bookmarkStart w:id="317" w:name="_Toc3556956"/>
      <w:bookmarkStart w:id="318" w:name="_Toc27753568"/>
      <w:r w:rsidRPr="007055D9">
        <w:t>Joints</w:t>
      </w:r>
      <w:bookmarkEnd w:id="316"/>
      <w:bookmarkEnd w:id="317"/>
      <w:bookmarkEnd w:id="318"/>
      <w:r w:rsidRPr="007055D9">
        <w:t xml:space="preserve"> </w:t>
      </w:r>
    </w:p>
    <w:p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E2D34">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D161FA" w:rsidRPr="007055D9" w:rsidRDefault="00D161FA" w:rsidP="002A57D9">
            <w:pPr>
              <w:rPr>
                <w:b/>
                <w:i/>
              </w:rPr>
            </w:pPr>
            <w:r w:rsidRPr="007055D9">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D161FA" w:rsidRPr="007055D9" w:rsidRDefault="00D161FA" w:rsidP="002A57D9">
            <w:pPr>
              <w:rPr>
                <w:b/>
                <w:i/>
              </w:rPr>
            </w:pPr>
            <w:r w:rsidRPr="007055D9">
              <w:rPr>
                <w:b/>
                <w:i/>
              </w:rPr>
              <w:t>Constraint</w:t>
            </w:r>
          </w:p>
        </w:tc>
      </w:tr>
      <w:tr w:rsidR="00D161FA" w:rsidRPr="007055D9" w:rsidTr="007A3431">
        <w:trPr>
          <w:jc w:val="center"/>
        </w:trPr>
        <w:tc>
          <w:tcPr>
            <w:tcW w:w="2411" w:type="dxa"/>
            <w:shd w:val="clear" w:color="auto" w:fill="auto"/>
            <w:vAlign w:val="bottom"/>
          </w:tcPr>
          <w:p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rsidR="00D161FA" w:rsidRPr="00702EBE" w:rsidRDefault="00D161FA" w:rsidP="002A57D9">
            <w:pPr>
              <w:rPr>
                <w:sz w:val="20"/>
                <w:szCs w:val="20"/>
              </w:rPr>
            </w:pPr>
            <w:r w:rsidRPr="00702EBE">
              <w:rPr>
                <w:sz w:val="20"/>
                <w:szCs w:val="20"/>
              </w:rPr>
              <w:t>*</w:t>
            </w:r>
          </w:p>
        </w:tc>
        <w:tc>
          <w:tcPr>
            <w:tcW w:w="1440" w:type="dxa"/>
            <w:shd w:val="clear" w:color="auto" w:fill="auto"/>
            <w:vAlign w:val="bottom"/>
          </w:tcPr>
          <w:p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rsidR="00D161FA" w:rsidRPr="00702EBE" w:rsidRDefault="00D161FA" w:rsidP="002A57D9">
            <w:pPr>
              <w:rPr>
                <w:sz w:val="20"/>
                <w:szCs w:val="20"/>
              </w:rPr>
            </w:pPr>
            <w:r w:rsidRPr="00702EBE">
              <w:rPr>
                <w:sz w:val="20"/>
                <w:szCs w:val="20"/>
              </w:rPr>
              <w:t>-</w:t>
            </w:r>
          </w:p>
        </w:tc>
      </w:tr>
      <w:tr w:rsidR="00D161FA" w:rsidRPr="007055D9" w:rsidTr="007A3431">
        <w:trPr>
          <w:jc w:val="center"/>
        </w:trPr>
        <w:tc>
          <w:tcPr>
            <w:tcW w:w="2411" w:type="dxa"/>
            <w:shd w:val="clear" w:color="auto" w:fill="auto"/>
            <w:vAlign w:val="bottom"/>
          </w:tcPr>
          <w:p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rsidR="00D161FA" w:rsidRPr="00702EBE" w:rsidRDefault="00D161FA" w:rsidP="002A57D9">
            <w:pPr>
              <w:rPr>
                <w:sz w:val="20"/>
                <w:szCs w:val="20"/>
              </w:rPr>
            </w:pPr>
            <w:r w:rsidRPr="00702EBE">
              <w:rPr>
                <w:sz w:val="20"/>
                <w:szCs w:val="20"/>
              </w:rPr>
              <w:t>*</w:t>
            </w:r>
          </w:p>
        </w:tc>
        <w:tc>
          <w:tcPr>
            <w:tcW w:w="1440" w:type="dxa"/>
            <w:shd w:val="clear" w:color="auto" w:fill="auto"/>
            <w:vAlign w:val="bottom"/>
          </w:tcPr>
          <w:p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rsidR="00D161FA" w:rsidRPr="00702EBE" w:rsidRDefault="00D161FA" w:rsidP="002A57D9">
            <w:pPr>
              <w:rPr>
                <w:sz w:val="20"/>
                <w:szCs w:val="20"/>
              </w:rPr>
            </w:pPr>
            <w:r w:rsidRPr="00702EBE">
              <w:rPr>
                <w:sz w:val="20"/>
                <w:szCs w:val="20"/>
              </w:rPr>
              <w:t>-</w:t>
            </w:r>
          </w:p>
        </w:tc>
      </w:tr>
      <w:tr w:rsidR="00D161FA" w:rsidRPr="007055D9" w:rsidTr="007A3431">
        <w:trPr>
          <w:jc w:val="center"/>
        </w:trPr>
        <w:tc>
          <w:tcPr>
            <w:tcW w:w="2411" w:type="dxa"/>
            <w:shd w:val="clear" w:color="auto" w:fill="auto"/>
            <w:vAlign w:val="bottom"/>
          </w:tcPr>
          <w:p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rsidR="00D161FA" w:rsidRPr="00702EBE" w:rsidRDefault="00D161FA" w:rsidP="002A57D9">
            <w:pPr>
              <w:rPr>
                <w:sz w:val="20"/>
                <w:szCs w:val="20"/>
              </w:rPr>
            </w:pPr>
            <w:r w:rsidRPr="00702EBE">
              <w:rPr>
                <w:sz w:val="20"/>
                <w:szCs w:val="20"/>
              </w:rPr>
              <w:t>*</w:t>
            </w:r>
          </w:p>
        </w:tc>
        <w:tc>
          <w:tcPr>
            <w:tcW w:w="1440" w:type="dxa"/>
            <w:shd w:val="clear" w:color="auto" w:fill="auto"/>
            <w:vAlign w:val="bottom"/>
          </w:tcPr>
          <w:p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rsidR="00D161FA" w:rsidRPr="00702EBE" w:rsidRDefault="00D161FA" w:rsidP="00F63C73">
            <w:pPr>
              <w:keepNext/>
              <w:rPr>
                <w:sz w:val="20"/>
                <w:szCs w:val="20"/>
              </w:rPr>
            </w:pPr>
            <w:r w:rsidRPr="00702EBE">
              <w:rPr>
                <w:sz w:val="20"/>
                <w:szCs w:val="20"/>
              </w:rPr>
              <w:t>-</w:t>
            </w:r>
          </w:p>
        </w:tc>
      </w:tr>
    </w:tbl>
    <w:p w:rsidR="00F63C73" w:rsidRDefault="00F63C73" w:rsidP="00F63C73">
      <w:pPr>
        <w:pStyle w:val="Caption"/>
        <w:spacing w:before="120"/>
      </w:pPr>
      <w:bookmarkStart w:id="319" w:name="_Toc3566425"/>
      <w:bookmarkStart w:id="320" w:name="_Toc27753793"/>
      <w:r>
        <w:t xml:space="preserve">Table </w:t>
      </w:r>
      <w:r>
        <w:fldChar w:fldCharType="begin"/>
      </w:r>
      <w:r>
        <w:instrText xml:space="preserve"> SEQ Table \* ARABIC </w:instrText>
      </w:r>
      <w:r>
        <w:fldChar w:fldCharType="separate"/>
      </w:r>
      <w:r w:rsidR="007E2D34">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19"/>
      <w:bookmarkEnd w:id="320"/>
    </w:p>
    <w:p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rsidR="008F25A3" w:rsidRPr="007055D9" w:rsidRDefault="008F25A3" w:rsidP="001E6C77">
      <w:pPr>
        <w:pStyle w:val="Heading2"/>
        <w:pageBreakBefore/>
        <w:ind w:left="578" w:hanging="578"/>
      </w:pPr>
      <w:bookmarkStart w:id="321" w:name="_Toc428456083"/>
      <w:bookmarkStart w:id="322" w:name="_Toc428537047"/>
      <w:bookmarkStart w:id="323" w:name="_Toc428969366"/>
      <w:bookmarkStart w:id="324" w:name="_Toc429052757"/>
      <w:bookmarkStart w:id="325" w:name="_Toc3556957"/>
      <w:bookmarkStart w:id="326" w:name="_Toc27753569"/>
      <w:bookmarkEnd w:id="321"/>
      <w:bookmarkEnd w:id="322"/>
      <w:bookmarkEnd w:id="323"/>
      <w:bookmarkEnd w:id="32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25"/>
      <w:bookmarkEnd w:id="326"/>
    </w:p>
    <w:p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rsidR="006C2535" w:rsidRDefault="006C2535" w:rsidP="00B84995">
      <w:pPr>
        <w:pStyle w:val="XMLCode"/>
        <w:keepNext/>
        <w:rPr>
          <w:rFonts w:cs="Courier New"/>
          <w:szCs w:val="16"/>
        </w:rPr>
      </w:pPr>
    </w:p>
    <w:p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rsidR="006C2535" w:rsidRPr="00795D4D" w:rsidRDefault="006C2535" w:rsidP="006C2535">
      <w:pPr>
        <w:pStyle w:val="XMLCode"/>
        <w:rPr>
          <w:sz w:val="15"/>
          <w:szCs w:val="15"/>
          <w:lang w:val="fr-FR"/>
        </w:rPr>
      </w:pPr>
    </w:p>
    <w:p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rsidR="006C2535" w:rsidRPr="001E6C77" w:rsidRDefault="006C2535" w:rsidP="006C2535">
      <w:pPr>
        <w:pStyle w:val="XMLCode"/>
        <w:rPr>
          <w:sz w:val="15"/>
          <w:szCs w:val="15"/>
        </w:rPr>
      </w:pPr>
      <w:r w:rsidRPr="001E6C77">
        <w:rPr>
          <w:sz w:val="15"/>
          <w:szCs w:val="15"/>
        </w:rPr>
        <w:t xml:space="preserve">            &lt;/data_at_root&gt;</w:t>
      </w:r>
    </w:p>
    <w:p w:rsidR="006C2535" w:rsidRPr="001E6C77" w:rsidRDefault="006C2535" w:rsidP="006C2535">
      <w:pPr>
        <w:pStyle w:val="XMLCode"/>
        <w:rPr>
          <w:sz w:val="15"/>
          <w:szCs w:val="15"/>
        </w:rPr>
      </w:pPr>
      <w:r w:rsidRPr="001E6C77">
        <w:rPr>
          <w:sz w:val="15"/>
          <w:szCs w:val="15"/>
        </w:rPr>
        <w:t xml:space="preserve">        &lt;/MEDINA&gt;</w:t>
      </w:r>
    </w:p>
    <w:p w:rsidR="006C2535" w:rsidRPr="001E6C77" w:rsidRDefault="006C2535" w:rsidP="006C2535">
      <w:pPr>
        <w:pStyle w:val="XMLCode"/>
        <w:rPr>
          <w:sz w:val="15"/>
          <w:szCs w:val="15"/>
        </w:rPr>
      </w:pPr>
      <w:r w:rsidRPr="001E6C77">
        <w:rPr>
          <w:sz w:val="15"/>
          <w:szCs w:val="15"/>
        </w:rPr>
        <w:t xml:space="preserve">    &lt;/appdata&gt;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rsidR="006C2535" w:rsidRPr="001E6C77" w:rsidRDefault="006C2535" w:rsidP="006C2535">
      <w:pPr>
        <w:pStyle w:val="XMLCode"/>
        <w:rPr>
          <w:sz w:val="15"/>
          <w:szCs w:val="15"/>
        </w:rPr>
      </w:pPr>
      <w:r w:rsidRPr="001E6C77">
        <w:rPr>
          <w:sz w:val="15"/>
          <w:szCs w:val="15"/>
        </w:rPr>
        <w:t xml:space="preserve">        &lt;connected_to&gt;</w:t>
      </w:r>
    </w:p>
    <w:p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rsidR="006C2535" w:rsidRPr="001E6C77" w:rsidRDefault="006C2535" w:rsidP="006C2535">
      <w:pPr>
        <w:pStyle w:val="XMLCode"/>
        <w:rPr>
          <w:sz w:val="15"/>
          <w:szCs w:val="15"/>
        </w:rPr>
      </w:pPr>
      <w:r w:rsidRPr="001E6C77">
        <w:rPr>
          <w:sz w:val="15"/>
          <w:szCs w:val="15"/>
        </w:rPr>
        <w:t xml:space="preserve">        &lt;/connected_to&gt;</w:t>
      </w:r>
    </w:p>
    <w:p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rsidR="006C2535" w:rsidRPr="001E6C77" w:rsidRDefault="006C2535" w:rsidP="006C2535">
      <w:pPr>
        <w:pStyle w:val="XMLCode"/>
        <w:rPr>
          <w:sz w:val="15"/>
          <w:szCs w:val="15"/>
          <w:lang w:val="it-IT"/>
        </w:rPr>
      </w:pPr>
      <w:r w:rsidRPr="001E6C77">
        <w:rPr>
          <w:sz w:val="15"/>
          <w:szCs w:val="15"/>
          <w:lang w:val="it-IT"/>
        </w:rPr>
        <w:t xml:space="preserve">                &lt;data_at_connection_group&gt;</w:t>
      </w:r>
    </w:p>
    <w:p w:rsidR="006C2535" w:rsidRPr="001E6C77" w:rsidRDefault="006C2535" w:rsidP="006C2535">
      <w:pPr>
        <w:pStyle w:val="XMLCode"/>
        <w:rPr>
          <w:sz w:val="15"/>
          <w:szCs w:val="15"/>
          <w:lang w:val="it-IT"/>
        </w:rPr>
      </w:pPr>
      <w:r w:rsidRPr="001E6C77">
        <w:rPr>
          <w:sz w:val="15"/>
          <w:szCs w:val="15"/>
          <w:lang w:val="it-IT"/>
        </w:rPr>
        <w:t xml:space="preserve">                    ...</w:t>
      </w:r>
    </w:p>
    <w:p w:rsidR="006C2535" w:rsidRPr="001E6C77" w:rsidRDefault="006C2535" w:rsidP="006C2535">
      <w:pPr>
        <w:pStyle w:val="XMLCode"/>
        <w:rPr>
          <w:sz w:val="15"/>
          <w:szCs w:val="15"/>
          <w:lang w:val="it-IT"/>
        </w:rPr>
      </w:pPr>
      <w:r w:rsidRPr="001E6C77">
        <w:rPr>
          <w:sz w:val="15"/>
          <w:szCs w:val="15"/>
          <w:lang w:val="it-IT"/>
        </w:rPr>
        <w:t xml:space="preserve">                &lt;/data_at_connection_group&gt;</w:t>
      </w:r>
    </w:p>
    <w:p w:rsidR="006C2535" w:rsidRPr="001E6C77" w:rsidRDefault="006C2535" w:rsidP="006C2535">
      <w:pPr>
        <w:pStyle w:val="XMLCode"/>
        <w:rPr>
          <w:sz w:val="15"/>
          <w:szCs w:val="15"/>
        </w:rPr>
      </w:pPr>
      <w:r w:rsidRPr="001E6C77">
        <w:rPr>
          <w:sz w:val="15"/>
          <w:szCs w:val="15"/>
          <w:lang w:val="it-IT"/>
        </w:rPr>
        <w:t xml:space="preserve">            &lt;/MEDINA&gt;</w:t>
      </w:r>
    </w:p>
    <w:p w:rsidR="006C2535" w:rsidRPr="001E6C77" w:rsidRDefault="006C2535" w:rsidP="006C2535">
      <w:pPr>
        <w:pStyle w:val="XMLCode"/>
        <w:rPr>
          <w:sz w:val="15"/>
          <w:szCs w:val="15"/>
        </w:rPr>
      </w:pPr>
      <w:r w:rsidRPr="001E6C77">
        <w:rPr>
          <w:sz w:val="15"/>
          <w:szCs w:val="15"/>
        </w:rPr>
        <w:t xml:space="preserve">        &lt;/appdata&gt;</w:t>
      </w:r>
    </w:p>
    <w:p w:rsidR="006C2535" w:rsidRPr="001E6C77" w:rsidRDefault="006C2535" w:rsidP="006C2535">
      <w:pPr>
        <w:pStyle w:val="XMLCode"/>
        <w:rPr>
          <w:sz w:val="15"/>
          <w:szCs w:val="15"/>
        </w:rPr>
      </w:pPr>
      <w:r w:rsidRPr="001E6C77">
        <w:rPr>
          <w:sz w:val="15"/>
          <w:szCs w:val="15"/>
        </w:rPr>
        <w:t xml:space="preserve">        &lt;connection_list&gt;</w:t>
      </w:r>
    </w:p>
    <w:p w:rsidR="006C2535" w:rsidRPr="001E6C77" w:rsidRDefault="006C2535" w:rsidP="006C2535">
      <w:pPr>
        <w:pStyle w:val="XMLCode"/>
        <w:rPr>
          <w:sz w:val="15"/>
          <w:szCs w:val="15"/>
        </w:rPr>
      </w:pPr>
      <w:r w:rsidRPr="001E6C77">
        <w:rPr>
          <w:sz w:val="15"/>
          <w:szCs w:val="15"/>
        </w:rPr>
        <w:t xml:space="preserve">            &lt;connection_0d&gt;</w:t>
      </w:r>
    </w:p>
    <w:p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rsidR="006C2535" w:rsidRPr="001E6C77" w:rsidRDefault="006C2535" w:rsidP="006C2535">
      <w:pPr>
        <w:pStyle w:val="XMLCode"/>
        <w:rPr>
          <w:sz w:val="15"/>
          <w:szCs w:val="15"/>
        </w:rPr>
      </w:pPr>
      <w:r w:rsidRPr="001E6C77">
        <w:rPr>
          <w:sz w:val="15"/>
          <w:szCs w:val="15"/>
        </w:rPr>
        <w:t xml:space="preserve">                    &lt;NASTRAN&gt;</w:t>
      </w:r>
    </w:p>
    <w:p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rsidR="006C2535" w:rsidRPr="001E6C77" w:rsidRDefault="006C2535" w:rsidP="006C2535">
      <w:pPr>
        <w:pStyle w:val="XMLCode"/>
        <w:rPr>
          <w:sz w:val="15"/>
          <w:szCs w:val="15"/>
        </w:rPr>
      </w:pPr>
      <w:r w:rsidRPr="001E6C77">
        <w:rPr>
          <w:sz w:val="15"/>
          <w:szCs w:val="15"/>
        </w:rPr>
        <w:t xml:space="preserve">                    &lt;/NASTRAN&gt;</w:t>
      </w:r>
    </w:p>
    <w:p w:rsidR="006C2535" w:rsidRPr="001E6C77" w:rsidRDefault="006C2535" w:rsidP="006C2535">
      <w:pPr>
        <w:pStyle w:val="XMLCode"/>
        <w:rPr>
          <w:sz w:val="15"/>
          <w:szCs w:val="15"/>
        </w:rPr>
      </w:pPr>
      <w:r w:rsidRPr="001E6C77">
        <w:rPr>
          <w:sz w:val="15"/>
          <w:szCs w:val="15"/>
        </w:rPr>
        <w:t xml:space="preserve">                &lt;/femdata&gt;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&lt;/connection_0d&gt;</w:t>
      </w:r>
    </w:p>
    <w:p w:rsidR="006C2535" w:rsidRPr="001E6C77" w:rsidRDefault="006C2535" w:rsidP="006C2535">
      <w:pPr>
        <w:pStyle w:val="XMLCode"/>
        <w:rPr>
          <w:sz w:val="15"/>
          <w:szCs w:val="15"/>
        </w:rPr>
      </w:pPr>
      <w:r w:rsidRPr="001E6C77">
        <w:rPr>
          <w:sz w:val="15"/>
          <w:szCs w:val="15"/>
        </w:rPr>
        <w:t xml:space="preserve">            &lt;connection_1d&gt;</w:t>
      </w:r>
    </w:p>
    <w:p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&lt;/loc_list&gt;</w:t>
      </w:r>
    </w:p>
    <w:p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&lt;/seamweld&gt;</w:t>
      </w:r>
    </w:p>
    <w:p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&lt;/data_at_connector&gt;</w:t>
      </w:r>
    </w:p>
    <w:p w:rsidR="006C2535" w:rsidRPr="001E6C77" w:rsidRDefault="006C2535" w:rsidP="006C2535">
      <w:pPr>
        <w:pStyle w:val="XMLCode"/>
        <w:rPr>
          <w:sz w:val="15"/>
          <w:szCs w:val="15"/>
        </w:rPr>
      </w:pPr>
      <w:r w:rsidRPr="001E6C77">
        <w:rPr>
          <w:sz w:val="15"/>
          <w:szCs w:val="15"/>
        </w:rPr>
        <w:t xml:space="preserve">                    &lt;/MEDINA&gt;</w:t>
      </w:r>
    </w:p>
    <w:p w:rsidR="006C2535" w:rsidRPr="001E6C77" w:rsidRDefault="006C2535" w:rsidP="006C2535">
      <w:pPr>
        <w:pStyle w:val="XMLCode"/>
        <w:rPr>
          <w:sz w:val="15"/>
          <w:szCs w:val="15"/>
        </w:rPr>
      </w:pPr>
      <w:r w:rsidRPr="001E6C77">
        <w:rPr>
          <w:sz w:val="15"/>
          <w:szCs w:val="15"/>
        </w:rPr>
        <w:t xml:space="preserve">                &lt;/appdata&gt;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&lt;/connection_1d&gt;</w:t>
      </w:r>
    </w:p>
    <w:p w:rsidR="006C2535" w:rsidRPr="001E6C77" w:rsidRDefault="006C2535" w:rsidP="006C2535">
      <w:pPr>
        <w:pStyle w:val="XMLCode"/>
        <w:rPr>
          <w:sz w:val="15"/>
          <w:szCs w:val="15"/>
        </w:rPr>
      </w:pPr>
      <w:r w:rsidRPr="001E6C77">
        <w:rPr>
          <w:sz w:val="15"/>
          <w:szCs w:val="15"/>
        </w:rPr>
        <w:t xml:space="preserve">            &lt;connection_2d&gt;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&lt;/connection_2d&gt;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 xml:space="preserve">        &lt;/connection_list &gt;</w:t>
      </w:r>
    </w:p>
    <w:p w:rsidR="006C2535" w:rsidRPr="001E6C77" w:rsidRDefault="006C2535" w:rsidP="006C2535">
      <w:pPr>
        <w:pStyle w:val="XMLCode"/>
        <w:rPr>
          <w:sz w:val="15"/>
          <w:szCs w:val="15"/>
        </w:rPr>
      </w:pPr>
      <w:r w:rsidRPr="001E6C77">
        <w:rPr>
          <w:sz w:val="15"/>
          <w:szCs w:val="15"/>
        </w:rPr>
        <w:t xml:space="preserve">    &lt;/connection_group&gt;</w:t>
      </w:r>
    </w:p>
    <w:p w:rsidR="006C2535" w:rsidRPr="001E6C77" w:rsidRDefault="006C2535" w:rsidP="006C2535">
      <w:pPr>
        <w:pStyle w:val="XMLCode"/>
        <w:rPr>
          <w:sz w:val="15"/>
          <w:szCs w:val="15"/>
        </w:rPr>
      </w:pPr>
      <w:r w:rsidRPr="001E6C77">
        <w:rPr>
          <w:sz w:val="15"/>
          <w:szCs w:val="15"/>
        </w:rPr>
        <w:t xml:space="preserve">    ...</w:t>
      </w:r>
    </w:p>
    <w:p w:rsidR="006C2535" w:rsidRPr="001E6C77" w:rsidRDefault="006C2535" w:rsidP="006C2535">
      <w:pPr>
        <w:pStyle w:val="XMLCode"/>
        <w:rPr>
          <w:sz w:val="15"/>
          <w:szCs w:val="15"/>
        </w:rPr>
      </w:pPr>
      <w:r w:rsidRPr="001E6C77">
        <w:rPr>
          <w:sz w:val="15"/>
          <w:szCs w:val="15"/>
        </w:rPr>
        <w:t>&lt;/xmcf&gt;</w:t>
      </w:r>
    </w:p>
    <w:p w:rsidR="006C2535" w:rsidRPr="007055D9" w:rsidRDefault="006C2535" w:rsidP="006C2535">
      <w:pPr>
        <w:pStyle w:val="XMLCode"/>
      </w:pPr>
    </w:p>
    <w:p w:rsidR="00BF73F3" w:rsidRPr="007055D9" w:rsidRDefault="00BF73F3" w:rsidP="005207BB">
      <w:pPr>
        <w:pStyle w:val="Heading2"/>
        <w:ind w:left="578" w:hanging="578"/>
      </w:pPr>
      <w:bookmarkStart w:id="327" w:name="_Toc428279348"/>
      <w:bookmarkStart w:id="328" w:name="_Toc428456085"/>
      <w:bookmarkStart w:id="329" w:name="_Toc428537049"/>
      <w:bookmarkStart w:id="330" w:name="_Toc428969368"/>
      <w:bookmarkStart w:id="331" w:name="_Toc429052759"/>
      <w:bookmarkStart w:id="332" w:name="_Toc3556958"/>
      <w:bookmarkStart w:id="333" w:name="_Toc27753570"/>
      <w:bookmarkEnd w:id="327"/>
      <w:bookmarkEnd w:id="328"/>
      <w:bookmarkEnd w:id="329"/>
      <w:bookmarkEnd w:id="330"/>
      <w:bookmarkEnd w:id="331"/>
      <w:r w:rsidRPr="007055D9">
        <w:t>XML Schema Definition</w:t>
      </w:r>
      <w:bookmarkEnd w:id="332"/>
      <w:bookmarkEnd w:id="333"/>
    </w:p>
    <w:p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rsidR="00145E2B" w:rsidRPr="007055D9" w:rsidRDefault="00145E2B" w:rsidP="001E6C77">
      <w:pPr>
        <w:pStyle w:val="Heading1"/>
        <w:tabs>
          <w:tab w:val="clear" w:pos="432"/>
          <w:tab w:val="num" w:pos="567"/>
        </w:tabs>
        <w:ind w:left="431" w:hanging="431"/>
      </w:pPr>
      <w:bookmarkStart w:id="334" w:name="_Toc334484488"/>
      <w:bookmarkStart w:id="335" w:name="_Toc334486133"/>
      <w:bookmarkStart w:id="336" w:name="XMLStructureConnectionGroups"/>
      <w:bookmarkStart w:id="337" w:name="SeamweldConnectionGroupPart"/>
      <w:bookmarkStart w:id="338" w:name="XMLStructurePartsPIDs"/>
      <w:bookmarkStart w:id="339" w:name="XMLStructureConnections"/>
      <w:bookmarkStart w:id="340" w:name="XMLStructurePointConnections"/>
      <w:bookmarkStart w:id="341" w:name="XMLStructureLineConnections"/>
      <w:bookmarkStart w:id="342" w:name="XMLStructurePlaneConnections"/>
      <w:bookmarkStart w:id="343" w:name="_Toc338938892"/>
      <w:bookmarkStart w:id="344" w:name="_Toc338939088"/>
      <w:bookmarkStart w:id="345" w:name="_Toc3556959"/>
      <w:bookmarkStart w:id="346" w:name="_Toc27753571"/>
      <w:bookmarkEnd w:id="112"/>
      <w:bookmarkEnd w:id="113"/>
      <w:bookmarkEnd w:id="334"/>
      <w:bookmarkEnd w:id="335"/>
      <w:bookmarkEnd w:id="336"/>
      <w:bookmarkEnd w:id="337"/>
      <w:bookmarkEnd w:id="338"/>
      <w:bookmarkEnd w:id="339"/>
      <w:bookmarkEnd w:id="340"/>
      <w:bookmarkEnd w:id="341"/>
      <w:bookmarkEnd w:id="342"/>
      <w:r w:rsidRPr="007055D9">
        <w:lastRenderedPageBreak/>
        <w:t>Data Common to any Connection</w:t>
      </w:r>
      <w:bookmarkEnd w:id="343"/>
      <w:bookmarkEnd w:id="344"/>
      <w:bookmarkEnd w:id="345"/>
      <w:bookmarkEnd w:id="346"/>
      <w:r w:rsidRPr="007055D9">
        <w:t xml:space="preserve"> </w:t>
      </w:r>
    </w:p>
    <w:p w:rsidR="004666D4" w:rsidRDefault="004666D4" w:rsidP="004666D4">
      <w:pPr>
        <w:pStyle w:val="Heading2"/>
        <w:tabs>
          <w:tab w:val="clear" w:pos="576"/>
          <w:tab w:val="left" w:pos="567"/>
          <w:tab w:val="num" w:pos="1134"/>
        </w:tabs>
        <w:ind w:left="578" w:hanging="578"/>
      </w:pPr>
      <w:bookmarkStart w:id="347" w:name="_Ref448911656"/>
      <w:bookmarkStart w:id="348" w:name="_Toc3556960"/>
      <w:bookmarkStart w:id="349" w:name="_Toc27753572"/>
      <w:bookmarkStart w:id="350" w:name="_Toc413359574"/>
      <w:bookmarkStart w:id="351" w:name="_Toc338938893"/>
      <w:bookmarkStart w:id="352" w:name="_Toc338939089"/>
      <w:bookmarkStart w:id="353" w:name="_Toc288196462"/>
      <w:bookmarkStart w:id="354" w:name="_Toc288200760"/>
      <w:r>
        <w:t>Indices and their properties</w:t>
      </w:r>
      <w:bookmarkEnd w:id="347"/>
      <w:bookmarkEnd w:id="348"/>
      <w:bookmarkEnd w:id="349"/>
    </w:p>
    <w:p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rsidR="006F1928" w:rsidRPr="00AE43F0" w:rsidRDefault="006F1928" w:rsidP="006F1928">
      <w:pPr>
        <w:pStyle w:val="Heading2"/>
        <w:tabs>
          <w:tab w:val="clear" w:pos="576"/>
          <w:tab w:val="left" w:pos="567"/>
          <w:tab w:val="num" w:pos="1134"/>
        </w:tabs>
        <w:ind w:left="578" w:hanging="578"/>
      </w:pPr>
      <w:bookmarkStart w:id="355" w:name="_Toc3556961"/>
      <w:bookmarkStart w:id="356" w:name="_Toc27753573"/>
      <w:r w:rsidRPr="00BD20ED">
        <w:rPr>
          <w:szCs w:val="34"/>
        </w:rPr>
        <w:t xml:space="preserve">Attribute </w:t>
      </w:r>
      <w:r w:rsidRPr="00BD20ED">
        <w:rPr>
          <w:rFonts w:ascii="Courier New" w:hAnsi="Courier New" w:cs="Courier New"/>
          <w:b w:val="0"/>
          <w:szCs w:val="34"/>
          <w:highlight w:val="white"/>
        </w:rPr>
        <w:t>label</w:t>
      </w:r>
      <w:bookmarkEnd w:id="350"/>
      <w:bookmarkEnd w:id="355"/>
      <w:bookmarkEnd w:id="356"/>
      <w:r w:rsidRPr="00BD20ED">
        <w:rPr>
          <w:szCs w:val="34"/>
        </w:rPr>
        <w:t xml:space="preserve"> </w:t>
      </w:r>
    </w:p>
    <w:p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rsidR="006F1928" w:rsidRPr="00AE43F0" w:rsidRDefault="006F1928" w:rsidP="006F1928">
      <w:pPr>
        <w:pStyle w:val="Heading2"/>
        <w:tabs>
          <w:tab w:val="clear" w:pos="576"/>
          <w:tab w:val="left" w:pos="567"/>
          <w:tab w:val="num" w:pos="1134"/>
        </w:tabs>
        <w:ind w:left="578" w:hanging="578"/>
      </w:pPr>
      <w:bookmarkStart w:id="357" w:name="_Ref413329202"/>
      <w:bookmarkStart w:id="358" w:name="_Toc413359575"/>
      <w:bookmarkStart w:id="359" w:name="_Toc3556962"/>
      <w:bookmarkStart w:id="360" w:name="_Toc27753574"/>
      <w:r>
        <w:rPr>
          <w:szCs w:val="34"/>
        </w:rPr>
        <w:t>Dimensions and Coordinates</w:t>
      </w:r>
      <w:bookmarkEnd w:id="357"/>
      <w:bookmarkEnd w:id="358"/>
      <w:bookmarkEnd w:id="359"/>
      <w:bookmarkEnd w:id="360"/>
      <w:r w:rsidRPr="00BD20ED">
        <w:rPr>
          <w:szCs w:val="34"/>
        </w:rPr>
        <w:t xml:space="preserve"> </w:t>
      </w:r>
    </w:p>
    <w:p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rsidR="006F1928" w:rsidRPr="00AE43F0" w:rsidRDefault="006F1928" w:rsidP="006F1928">
      <w:pPr>
        <w:pStyle w:val="Heading2"/>
        <w:tabs>
          <w:tab w:val="clear" w:pos="576"/>
          <w:tab w:val="left" w:pos="567"/>
          <w:tab w:val="num" w:pos="1134"/>
        </w:tabs>
        <w:ind w:left="578" w:hanging="578"/>
      </w:pPr>
      <w:bookmarkStart w:id="361" w:name="_Toc413359576"/>
      <w:bookmarkStart w:id="362" w:name="_Ref440360308"/>
      <w:bookmarkStart w:id="363" w:name="_Ref440360312"/>
      <w:bookmarkStart w:id="364" w:name="_Ref440360851"/>
      <w:bookmarkStart w:id="365" w:name="_Ref440360857"/>
      <w:bookmarkStart w:id="366" w:name="_Ref440453613"/>
      <w:bookmarkStart w:id="367" w:name="_Ref440453616"/>
      <w:bookmarkStart w:id="368" w:name="_Ref440454500"/>
      <w:bookmarkStart w:id="369" w:name="_Ref440454502"/>
      <w:bookmarkStart w:id="370" w:name="_Toc3556963"/>
      <w:bookmarkStart w:id="371" w:name="_Toc27753575"/>
      <w:r w:rsidRPr="00BD20ED">
        <w:rPr>
          <w:szCs w:val="34"/>
        </w:rPr>
        <w:t xml:space="preserve">Attribute </w:t>
      </w:r>
      <w:r>
        <w:rPr>
          <w:rFonts w:ascii="Courier New" w:hAnsi="Courier New" w:cs="Courier New"/>
          <w:b w:val="0"/>
          <w:szCs w:val="34"/>
          <w:highlight w:val="white"/>
        </w:rPr>
        <w:t>quality_control</w:t>
      </w:r>
      <w:bookmarkEnd w:id="361"/>
      <w:bookmarkEnd w:id="362"/>
      <w:bookmarkEnd w:id="363"/>
      <w:bookmarkEnd w:id="364"/>
      <w:bookmarkEnd w:id="365"/>
      <w:bookmarkEnd w:id="366"/>
      <w:bookmarkEnd w:id="367"/>
      <w:bookmarkEnd w:id="368"/>
      <w:bookmarkEnd w:id="369"/>
      <w:bookmarkEnd w:id="370"/>
      <w:bookmarkEnd w:id="371"/>
      <w:r w:rsidRPr="00BD20ED">
        <w:rPr>
          <w:szCs w:val="34"/>
        </w:rPr>
        <w:t xml:space="preserve"> </w:t>
      </w:r>
    </w:p>
    <w:p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rsidR="006F1928" w:rsidRDefault="007331A4" w:rsidP="007331A4">
      <w:pPr>
        <w:pStyle w:val="Heading2"/>
      </w:pPr>
      <w:bookmarkStart w:id="372" w:name="_Ref428442251"/>
      <w:bookmarkStart w:id="373" w:name="_Toc3556964"/>
      <w:bookmarkStart w:id="374" w:name="_Toc27753576"/>
      <w:r w:rsidRPr="007331A4">
        <w:lastRenderedPageBreak/>
        <w:t>Custom Attributes list</w:t>
      </w:r>
      <w:bookmarkEnd w:id="372"/>
      <w:bookmarkEnd w:id="373"/>
      <w:bookmarkEnd w:id="374"/>
    </w:p>
    <w:p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rsidR="00600B43" w:rsidRDefault="00600B43" w:rsidP="00600B43">
      <w:pPr>
        <w:spacing w:after="0"/>
        <w:ind w:left="709"/>
        <w:rPr>
          <w:i/>
          <w:color w:val="0033CC"/>
        </w:rPr>
      </w:pPr>
      <w:r>
        <w:rPr>
          <w:i/>
          <w:color w:val="0033CC"/>
        </w:rPr>
        <w:tab/>
      </w:r>
      <w:r w:rsidRPr="000E4C61">
        <w:rPr>
          <w:i/>
          <w:color w:val="0033CC"/>
        </w:rPr>
        <w:t>…</w:t>
      </w:r>
    </w:p>
    <w:p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rsidR="00600B43" w:rsidRPr="000E4C61" w:rsidRDefault="00600B43" w:rsidP="00600B43">
      <w:pPr>
        <w:spacing w:after="240"/>
        <w:ind w:left="709"/>
        <w:rPr>
          <w:i/>
          <w:color w:val="0033CC"/>
        </w:rPr>
      </w:pPr>
      <w:r w:rsidRPr="000E4C61">
        <w:rPr>
          <w:i/>
          <w:color w:val="0033CC"/>
        </w:rPr>
        <w:t>&lt;/int_list&gt;</w:t>
      </w:r>
    </w:p>
    <w:p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rsidR="00600B43" w:rsidRDefault="00600B43" w:rsidP="00600B43">
      <w:pPr>
        <w:spacing w:after="0"/>
        <w:ind w:left="709"/>
        <w:rPr>
          <w:i/>
          <w:color w:val="0033CC"/>
        </w:rPr>
      </w:pPr>
      <w:r>
        <w:rPr>
          <w:i/>
          <w:color w:val="0033CC"/>
        </w:rPr>
        <w:tab/>
      </w:r>
      <w:r w:rsidRPr="000E4C61">
        <w:rPr>
          <w:i/>
          <w:color w:val="0033CC"/>
        </w:rPr>
        <w:t>…</w:t>
      </w:r>
    </w:p>
    <w:p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rsidR="00600B43" w:rsidRPr="000E4C61" w:rsidRDefault="00600B43" w:rsidP="00600B43">
      <w:pPr>
        <w:spacing w:after="240"/>
        <w:ind w:left="709"/>
        <w:rPr>
          <w:i/>
          <w:color w:val="0033CC"/>
        </w:rPr>
      </w:pPr>
      <w:r w:rsidRPr="000E4C61">
        <w:rPr>
          <w:i/>
          <w:color w:val="0033CC"/>
        </w:rPr>
        <w:t>&lt;/real_list&gt;</w:t>
      </w:r>
    </w:p>
    <w:p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rsidR="00600B43" w:rsidRDefault="00600B43" w:rsidP="00600B43">
      <w:pPr>
        <w:spacing w:after="0"/>
        <w:ind w:left="709"/>
        <w:rPr>
          <w:i/>
          <w:color w:val="0033CC"/>
        </w:rPr>
      </w:pPr>
      <w:r>
        <w:rPr>
          <w:i/>
          <w:color w:val="0033CC"/>
        </w:rPr>
        <w:tab/>
      </w:r>
      <w:r w:rsidRPr="000E4C61">
        <w:rPr>
          <w:i/>
          <w:color w:val="0033CC"/>
        </w:rPr>
        <w:t>…</w:t>
      </w:r>
    </w:p>
    <w:p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rsidR="00600B43" w:rsidRPr="000E4C61" w:rsidRDefault="00600B43" w:rsidP="00600B43">
      <w:pPr>
        <w:spacing w:after="0"/>
        <w:ind w:left="709"/>
        <w:rPr>
          <w:i/>
          <w:color w:val="0033CC"/>
        </w:rPr>
      </w:pPr>
      <w:proofErr w:type="gramStart"/>
      <w:r w:rsidRPr="000E4C61">
        <w:rPr>
          <w:i/>
          <w:color w:val="0033CC"/>
        </w:rPr>
        <w:t>&lt;/string_list&gt;.</w:t>
      </w:r>
      <w:proofErr w:type="gramEnd"/>
    </w:p>
    <w:p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rsidR="00600B43" w:rsidRPr="007055D9" w:rsidRDefault="00600B43" w:rsidP="00600B43">
      <w:pPr>
        <w:keepNext/>
        <w:spacing w:before="240"/>
        <w:rPr>
          <w:b/>
        </w:rPr>
      </w:pPr>
      <w:r w:rsidRPr="007055D9">
        <w:rPr>
          <w:b/>
          <w:sz w:val="24"/>
        </w:rPr>
        <w:t>Example</w:t>
      </w:r>
    </w:p>
    <w:p w:rsidR="00600B43" w:rsidRDefault="00600B43" w:rsidP="00600B43">
      <w:pPr>
        <w:pStyle w:val="XMLCode"/>
      </w:pPr>
    </w:p>
    <w:p w:rsidR="00600B43" w:rsidRDefault="00600B43" w:rsidP="00600B43">
      <w:pPr>
        <w:pStyle w:val="XMLCode"/>
      </w:pPr>
      <w:r>
        <w:t>&lt;custom_attributes_list&gt;</w:t>
      </w:r>
    </w:p>
    <w:p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rsidR="00600B43" w:rsidRDefault="00600B43" w:rsidP="00600B43">
      <w:pPr>
        <w:pStyle w:val="XMLCode"/>
      </w:pPr>
      <w:r>
        <w:tab/>
        <w:t>&lt;/custom_attributes&gt;</w:t>
      </w:r>
    </w:p>
    <w:p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rsidR="00600B43" w:rsidRDefault="00600B43" w:rsidP="00600B43">
      <w:pPr>
        <w:pStyle w:val="XMLCode"/>
      </w:pPr>
      <w:r>
        <w:tab/>
        <w:t>&lt;/custom_attributes&gt;</w:t>
      </w:r>
    </w:p>
    <w:p w:rsidR="00600B43" w:rsidRDefault="00600B43" w:rsidP="00600B43">
      <w:pPr>
        <w:pStyle w:val="XMLCode"/>
      </w:pPr>
      <w:r>
        <w:t>&lt;/custom_attributes_list&gt;</w:t>
      </w:r>
    </w:p>
    <w:p w:rsidR="00600B43" w:rsidRDefault="00600B43" w:rsidP="00600B43">
      <w:pPr>
        <w:pStyle w:val="XMLCode"/>
      </w:pPr>
    </w:p>
    <w:p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C39C1" w:rsidRPr="007055D9" w:rsidRDefault="007C39C1" w:rsidP="00B913E2">
            <w:pPr>
              <w:keepNext/>
              <w:rPr>
                <w:b/>
                <w:i/>
              </w:rPr>
            </w:pPr>
            <w:r w:rsidRPr="007055D9">
              <w:rPr>
                <w:b/>
                <w:i/>
              </w:rPr>
              <w:t>Constraint</w:t>
            </w:r>
          </w:p>
        </w:tc>
      </w:tr>
      <w:tr w:rsidR="007C39C1" w:rsidRPr="007055D9" w:rsidTr="00B913E2">
        <w:trPr>
          <w:jc w:val="center"/>
        </w:trPr>
        <w:tc>
          <w:tcPr>
            <w:tcW w:w="2411" w:type="dxa"/>
            <w:shd w:val="clear" w:color="auto" w:fill="auto"/>
            <w:vAlign w:val="bottom"/>
          </w:tcPr>
          <w:p w:rsidR="007C39C1" w:rsidRPr="00702EBE" w:rsidRDefault="007C39C1" w:rsidP="00B913E2">
            <w:pPr>
              <w:rPr>
                <w:sz w:val="20"/>
                <w:szCs w:val="20"/>
              </w:rPr>
            </w:pPr>
            <w:r>
              <w:rPr>
                <w:sz w:val="20"/>
                <w:szCs w:val="20"/>
              </w:rPr>
              <w:t>custom_attributes</w:t>
            </w:r>
          </w:p>
        </w:tc>
        <w:tc>
          <w:tcPr>
            <w:tcW w:w="1620" w:type="dxa"/>
            <w:shd w:val="clear" w:color="auto" w:fill="auto"/>
            <w:vAlign w:val="bottom"/>
          </w:tcPr>
          <w:p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Pr>
                <w:sz w:val="20"/>
                <w:szCs w:val="20"/>
              </w:rPr>
              <w:t>Required</w:t>
            </w:r>
          </w:p>
        </w:tc>
        <w:tc>
          <w:tcPr>
            <w:tcW w:w="2520" w:type="dxa"/>
            <w:shd w:val="clear" w:color="auto" w:fill="auto"/>
          </w:tcPr>
          <w:p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rsidR="007C39C1" w:rsidRDefault="007C39C1" w:rsidP="007C39C1">
      <w:pPr>
        <w:pStyle w:val="Caption"/>
        <w:spacing w:before="120"/>
        <w:rPr>
          <w:rFonts w:ascii="Courier New" w:hAnsi="Courier New" w:cs="Courier New"/>
          <w:b w:val="0"/>
          <w:i/>
        </w:rPr>
      </w:pPr>
      <w:bookmarkStart w:id="375" w:name="_Toc440039075"/>
      <w:bookmarkStart w:id="376" w:name="_Toc3566426"/>
      <w:bookmarkStart w:id="377" w:name="_Toc27753794"/>
      <w:r>
        <w:t xml:space="preserve">Table </w:t>
      </w:r>
      <w:r>
        <w:fldChar w:fldCharType="begin"/>
      </w:r>
      <w:r>
        <w:instrText xml:space="preserve"> SEQ Table \* ARABIC </w:instrText>
      </w:r>
      <w:r>
        <w:fldChar w:fldCharType="separate"/>
      </w:r>
      <w:r w:rsidR="007E2D34">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75"/>
      <w:bookmarkEnd w:id="376"/>
      <w:bookmarkEnd w:id="377"/>
    </w:p>
    <w:p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dotted" w:sz="4" w:space="0" w:color="000000"/>
              <w:left w:val="single" w:sz="8" w:space="0" w:color="000000"/>
              <w:bottom w:val="dotted" w:sz="4" w:space="0" w:color="000000"/>
              <w:right w:val="nil"/>
            </w:tcBorders>
          </w:tcPr>
          <w:p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suppressAutoHyphens/>
              <w:rPr>
                <w:sz w:val="20"/>
                <w:szCs w:val="20"/>
              </w:rPr>
            </w:pPr>
            <w:r>
              <w:rPr>
                <w:sz w:val="20"/>
                <w:szCs w:val="20"/>
              </w:rPr>
              <w:t>Non-empty string</w:t>
            </w:r>
          </w:p>
        </w:tc>
      </w:tr>
      <w:tr w:rsidR="00154472" w:rsidRPr="00397AE8" w:rsidTr="00B913E2">
        <w:trPr>
          <w:jc w:val="center"/>
        </w:trPr>
        <w:tc>
          <w:tcPr>
            <w:tcW w:w="1526" w:type="dxa"/>
            <w:tcBorders>
              <w:top w:val="dotted" w:sz="4" w:space="0" w:color="000000"/>
              <w:left w:val="single" w:sz="8" w:space="0" w:color="000000"/>
              <w:bottom w:val="dotted" w:sz="4" w:space="0" w:color="000000"/>
              <w:right w:val="nil"/>
            </w:tcBorders>
          </w:tcPr>
          <w:p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154472" w:rsidRDefault="00154472" w:rsidP="00B913E2">
            <w:pPr>
              <w:suppressAutoHyphens/>
              <w:rPr>
                <w:sz w:val="20"/>
                <w:szCs w:val="20"/>
              </w:rPr>
            </w:pPr>
            <w:r>
              <w:rPr>
                <w:sz w:val="20"/>
                <w:szCs w:val="20"/>
              </w:rPr>
              <w:t>Non-empty string</w:t>
            </w:r>
          </w:p>
        </w:tc>
      </w:tr>
    </w:tbl>
    <w:p w:rsidR="007C39C1" w:rsidRDefault="007C39C1" w:rsidP="007C39C1">
      <w:pPr>
        <w:pStyle w:val="Caption"/>
        <w:spacing w:before="120"/>
      </w:pPr>
      <w:bookmarkStart w:id="378" w:name="_Toc440039076"/>
      <w:bookmarkStart w:id="379" w:name="_Toc3566427"/>
      <w:bookmarkStart w:id="380" w:name="_Toc27753795"/>
      <w:r>
        <w:t xml:space="preserve">Table </w:t>
      </w:r>
      <w:r>
        <w:fldChar w:fldCharType="begin"/>
      </w:r>
      <w:r>
        <w:instrText xml:space="preserve"> SEQ Table \* ARABIC </w:instrText>
      </w:r>
      <w:r>
        <w:fldChar w:fldCharType="separate"/>
      </w:r>
      <w:r w:rsidR="007E2D34">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78"/>
      <w:bookmarkEnd w:id="379"/>
      <w:bookmarkEnd w:id="380"/>
    </w:p>
    <w:p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C39C1" w:rsidRPr="007055D9" w:rsidRDefault="00982500" w:rsidP="00B913E2">
            <w:pPr>
              <w:keepNext/>
              <w:rPr>
                <w:b/>
                <w:i/>
              </w:rPr>
            </w:pPr>
            <w:r w:rsidRPr="00226A3F">
              <w:rPr>
                <w:b/>
                <w:i/>
              </w:rPr>
              <w:t>Constraint</w:t>
            </w:r>
            <w:r>
              <w:rPr>
                <w:b/>
                <w:i/>
              </w:rPr>
              <w:t>s / Remarks</w:t>
            </w:r>
          </w:p>
        </w:tc>
      </w:tr>
      <w:tr w:rsidR="007C39C1" w:rsidRPr="007055D9" w:rsidTr="00B913E2">
        <w:trPr>
          <w:jc w:val="center"/>
        </w:trPr>
        <w:tc>
          <w:tcPr>
            <w:tcW w:w="2411" w:type="dxa"/>
            <w:shd w:val="clear" w:color="auto" w:fill="auto"/>
            <w:vAlign w:val="bottom"/>
          </w:tcPr>
          <w:p w:rsidR="007C39C1" w:rsidRPr="00702EBE" w:rsidRDefault="007C39C1" w:rsidP="00B913E2">
            <w:pPr>
              <w:rPr>
                <w:sz w:val="20"/>
                <w:szCs w:val="20"/>
              </w:rPr>
            </w:pPr>
            <w:r>
              <w:rPr>
                <w:sz w:val="20"/>
                <w:szCs w:val="20"/>
              </w:rPr>
              <w:t>string</w:t>
            </w:r>
          </w:p>
        </w:tc>
        <w:tc>
          <w:tcPr>
            <w:tcW w:w="1620" w:type="dxa"/>
            <w:shd w:val="clear" w:color="auto" w:fill="auto"/>
            <w:vAlign w:val="bottom"/>
          </w:tcPr>
          <w:p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rsidR="007C39C1" w:rsidRPr="00702EBE" w:rsidRDefault="007C39C1" w:rsidP="00B913E2">
            <w:pPr>
              <w:rPr>
                <w:sz w:val="20"/>
                <w:szCs w:val="20"/>
              </w:rPr>
            </w:pPr>
          </w:p>
        </w:tc>
      </w:tr>
      <w:tr w:rsidR="007C39C1" w:rsidRPr="007055D9" w:rsidTr="00B913E2">
        <w:trPr>
          <w:jc w:val="center"/>
        </w:trPr>
        <w:tc>
          <w:tcPr>
            <w:tcW w:w="2411" w:type="dxa"/>
            <w:shd w:val="clear" w:color="auto" w:fill="auto"/>
            <w:vAlign w:val="bottom"/>
          </w:tcPr>
          <w:p w:rsidR="007C39C1" w:rsidRPr="00702EBE" w:rsidRDefault="007C39C1" w:rsidP="00B913E2">
            <w:pPr>
              <w:rPr>
                <w:sz w:val="20"/>
                <w:szCs w:val="20"/>
              </w:rPr>
            </w:pPr>
            <w:r>
              <w:rPr>
                <w:sz w:val="20"/>
                <w:szCs w:val="20"/>
              </w:rPr>
              <w:t>real</w:t>
            </w:r>
          </w:p>
        </w:tc>
        <w:tc>
          <w:tcPr>
            <w:tcW w:w="1620" w:type="dxa"/>
            <w:shd w:val="clear" w:color="auto" w:fill="auto"/>
            <w:vAlign w:val="bottom"/>
          </w:tcPr>
          <w:p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rsidR="007C39C1" w:rsidRPr="00702EBE" w:rsidRDefault="007C39C1" w:rsidP="00B913E2">
            <w:pPr>
              <w:rPr>
                <w:sz w:val="20"/>
                <w:szCs w:val="20"/>
              </w:rPr>
            </w:pPr>
          </w:p>
        </w:tc>
      </w:tr>
      <w:tr w:rsidR="007C39C1" w:rsidRPr="007055D9" w:rsidTr="00B913E2">
        <w:trPr>
          <w:jc w:val="center"/>
        </w:trPr>
        <w:tc>
          <w:tcPr>
            <w:tcW w:w="2411" w:type="dxa"/>
            <w:shd w:val="clear" w:color="auto" w:fill="auto"/>
            <w:vAlign w:val="bottom"/>
          </w:tcPr>
          <w:p w:rsidR="007C39C1" w:rsidRPr="00702EBE" w:rsidRDefault="00E044BB" w:rsidP="00B913E2">
            <w:pPr>
              <w:rPr>
                <w:sz w:val="20"/>
                <w:szCs w:val="20"/>
              </w:rPr>
            </w:pPr>
            <w:r>
              <w:rPr>
                <w:sz w:val="20"/>
                <w:szCs w:val="20"/>
              </w:rPr>
              <w:t>int</w:t>
            </w:r>
          </w:p>
        </w:tc>
        <w:tc>
          <w:tcPr>
            <w:tcW w:w="1620" w:type="dxa"/>
            <w:shd w:val="clear" w:color="auto" w:fill="auto"/>
            <w:vAlign w:val="bottom"/>
          </w:tcPr>
          <w:p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rsidR="007C39C1" w:rsidRPr="00702EBE" w:rsidRDefault="007C39C1" w:rsidP="00B913E2">
            <w:pPr>
              <w:rPr>
                <w:sz w:val="20"/>
                <w:szCs w:val="20"/>
              </w:rPr>
            </w:pPr>
          </w:p>
        </w:tc>
      </w:tr>
      <w:tr w:rsidR="007C39C1" w:rsidRPr="007055D9" w:rsidTr="00B913E2">
        <w:trPr>
          <w:jc w:val="center"/>
        </w:trPr>
        <w:tc>
          <w:tcPr>
            <w:tcW w:w="2411" w:type="dxa"/>
            <w:shd w:val="clear" w:color="auto" w:fill="auto"/>
            <w:vAlign w:val="bottom"/>
          </w:tcPr>
          <w:p w:rsidR="007C39C1" w:rsidRDefault="007C39C1" w:rsidP="00B913E2">
            <w:pPr>
              <w:rPr>
                <w:sz w:val="20"/>
                <w:szCs w:val="20"/>
              </w:rPr>
            </w:pPr>
            <w:r>
              <w:rPr>
                <w:sz w:val="20"/>
                <w:szCs w:val="20"/>
              </w:rPr>
              <w:t>string_list</w:t>
            </w:r>
          </w:p>
        </w:tc>
        <w:tc>
          <w:tcPr>
            <w:tcW w:w="1620" w:type="dxa"/>
            <w:shd w:val="clear" w:color="auto" w:fill="auto"/>
            <w:vAlign w:val="bottom"/>
          </w:tcPr>
          <w:p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rsidR="007C39C1" w:rsidRPr="00702EBE" w:rsidRDefault="007C39C1" w:rsidP="00B913E2">
            <w:pPr>
              <w:rPr>
                <w:sz w:val="20"/>
                <w:szCs w:val="20"/>
              </w:rPr>
            </w:pPr>
          </w:p>
        </w:tc>
      </w:tr>
      <w:tr w:rsidR="007C39C1" w:rsidRPr="007055D9" w:rsidTr="00B913E2">
        <w:trPr>
          <w:jc w:val="center"/>
        </w:trPr>
        <w:tc>
          <w:tcPr>
            <w:tcW w:w="2411" w:type="dxa"/>
            <w:shd w:val="clear" w:color="auto" w:fill="auto"/>
            <w:vAlign w:val="bottom"/>
          </w:tcPr>
          <w:p w:rsidR="007C39C1" w:rsidRDefault="007C39C1" w:rsidP="00B913E2">
            <w:pPr>
              <w:rPr>
                <w:sz w:val="20"/>
                <w:szCs w:val="20"/>
              </w:rPr>
            </w:pPr>
            <w:r>
              <w:rPr>
                <w:sz w:val="20"/>
                <w:szCs w:val="20"/>
              </w:rPr>
              <w:t>real_list</w:t>
            </w:r>
          </w:p>
        </w:tc>
        <w:tc>
          <w:tcPr>
            <w:tcW w:w="1620" w:type="dxa"/>
            <w:shd w:val="clear" w:color="auto" w:fill="auto"/>
            <w:vAlign w:val="bottom"/>
          </w:tcPr>
          <w:p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rsidR="007C39C1" w:rsidRPr="00702EBE" w:rsidRDefault="007C39C1" w:rsidP="00B913E2">
            <w:pPr>
              <w:rPr>
                <w:sz w:val="20"/>
                <w:szCs w:val="20"/>
              </w:rPr>
            </w:pPr>
          </w:p>
        </w:tc>
      </w:tr>
      <w:tr w:rsidR="007C39C1" w:rsidRPr="007055D9" w:rsidTr="00B913E2">
        <w:trPr>
          <w:jc w:val="center"/>
        </w:trPr>
        <w:tc>
          <w:tcPr>
            <w:tcW w:w="2411" w:type="dxa"/>
            <w:shd w:val="clear" w:color="auto" w:fill="auto"/>
            <w:vAlign w:val="bottom"/>
          </w:tcPr>
          <w:p w:rsidR="007C39C1" w:rsidRDefault="007C39C1" w:rsidP="00B913E2">
            <w:pPr>
              <w:rPr>
                <w:sz w:val="20"/>
                <w:szCs w:val="20"/>
              </w:rPr>
            </w:pPr>
            <w:r>
              <w:rPr>
                <w:sz w:val="20"/>
                <w:szCs w:val="20"/>
              </w:rPr>
              <w:lastRenderedPageBreak/>
              <w:t>int_list</w:t>
            </w:r>
          </w:p>
        </w:tc>
        <w:tc>
          <w:tcPr>
            <w:tcW w:w="1620" w:type="dxa"/>
            <w:shd w:val="clear" w:color="auto" w:fill="auto"/>
            <w:vAlign w:val="bottom"/>
          </w:tcPr>
          <w:p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rsidR="007C39C1" w:rsidRPr="00702EBE" w:rsidRDefault="007C39C1" w:rsidP="00B913E2">
            <w:pPr>
              <w:rPr>
                <w:sz w:val="20"/>
                <w:szCs w:val="20"/>
              </w:rPr>
            </w:pPr>
          </w:p>
        </w:tc>
      </w:tr>
    </w:tbl>
    <w:p w:rsidR="007C39C1" w:rsidRDefault="007C39C1" w:rsidP="007C39C1">
      <w:pPr>
        <w:pStyle w:val="Caption"/>
        <w:spacing w:before="120"/>
        <w:rPr>
          <w:rFonts w:ascii="Courier New" w:hAnsi="Courier New" w:cs="Courier New"/>
          <w:b w:val="0"/>
          <w:i/>
        </w:rPr>
      </w:pPr>
      <w:bookmarkStart w:id="381" w:name="_Toc440039077"/>
      <w:bookmarkStart w:id="382" w:name="_Toc3566428"/>
      <w:bookmarkStart w:id="383" w:name="_Toc27753796"/>
      <w:r>
        <w:t xml:space="preserve">Table </w:t>
      </w:r>
      <w:r>
        <w:fldChar w:fldCharType="begin"/>
      </w:r>
      <w:r>
        <w:instrText xml:space="preserve"> SEQ Table \* ARABIC </w:instrText>
      </w:r>
      <w:r>
        <w:fldChar w:fldCharType="separate"/>
      </w:r>
      <w:r w:rsidR="007E2D34">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81"/>
      <w:bookmarkEnd w:id="382"/>
      <w:bookmarkEnd w:id="383"/>
    </w:p>
    <w:p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dotted" w:sz="4" w:space="0" w:color="000000"/>
              <w:left w:val="single" w:sz="8" w:space="0" w:color="000000"/>
              <w:bottom w:val="dotted" w:sz="4" w:space="0" w:color="000000"/>
              <w:right w:val="nil"/>
            </w:tcBorders>
          </w:tcPr>
          <w:p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suppressAutoHyphens/>
              <w:rPr>
                <w:sz w:val="20"/>
                <w:szCs w:val="20"/>
              </w:rPr>
            </w:pPr>
            <w:r>
              <w:rPr>
                <w:sz w:val="20"/>
                <w:szCs w:val="20"/>
              </w:rPr>
              <w:t>Non-empty string</w:t>
            </w:r>
          </w:p>
        </w:tc>
      </w:tr>
    </w:tbl>
    <w:p w:rsidR="007C39C1" w:rsidRDefault="007C39C1" w:rsidP="007C39C1">
      <w:pPr>
        <w:pStyle w:val="Caption"/>
        <w:spacing w:before="120"/>
      </w:pPr>
      <w:bookmarkStart w:id="384" w:name="_Toc440039078"/>
      <w:bookmarkStart w:id="385" w:name="_Toc3566429"/>
      <w:bookmarkStart w:id="386" w:name="_Toc27753797"/>
      <w:r>
        <w:t xml:space="preserve">Table </w:t>
      </w:r>
      <w:r>
        <w:fldChar w:fldCharType="begin"/>
      </w:r>
      <w:r>
        <w:instrText xml:space="preserve"> SEQ Table \* ARABIC </w:instrText>
      </w:r>
      <w:r>
        <w:fldChar w:fldCharType="separate"/>
      </w:r>
      <w:r w:rsidR="007E2D34">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84"/>
      <w:bookmarkEnd w:id="385"/>
      <w:bookmarkEnd w:id="386"/>
    </w:p>
    <w:p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dotted" w:sz="4" w:space="0" w:color="000000"/>
              <w:left w:val="single" w:sz="8" w:space="0" w:color="000000"/>
              <w:bottom w:val="dotted" w:sz="4" w:space="0" w:color="000000"/>
              <w:right w:val="nil"/>
            </w:tcBorders>
          </w:tcPr>
          <w:p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suppressAutoHyphens/>
              <w:rPr>
                <w:sz w:val="20"/>
                <w:szCs w:val="20"/>
              </w:rPr>
            </w:pPr>
            <w:r>
              <w:rPr>
                <w:sz w:val="20"/>
                <w:szCs w:val="20"/>
              </w:rPr>
              <w:t>Non-empty string</w:t>
            </w:r>
          </w:p>
        </w:tc>
      </w:tr>
    </w:tbl>
    <w:p w:rsidR="007C39C1" w:rsidRDefault="007C39C1" w:rsidP="007C39C1">
      <w:pPr>
        <w:pStyle w:val="Caption"/>
        <w:spacing w:before="120"/>
      </w:pPr>
      <w:bookmarkStart w:id="387" w:name="_Toc440039079"/>
      <w:bookmarkStart w:id="388" w:name="_Toc3566430"/>
      <w:bookmarkStart w:id="389" w:name="_Toc27753798"/>
      <w:r>
        <w:t xml:space="preserve">Table </w:t>
      </w:r>
      <w:r>
        <w:fldChar w:fldCharType="begin"/>
      </w:r>
      <w:r>
        <w:instrText xml:space="preserve"> SEQ Table \* ARABIC </w:instrText>
      </w:r>
      <w:r>
        <w:fldChar w:fldCharType="separate"/>
      </w:r>
      <w:r w:rsidR="007E2D34">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87"/>
      <w:bookmarkEnd w:id="388"/>
      <w:bookmarkEnd w:id="389"/>
    </w:p>
    <w:p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dotted" w:sz="4" w:space="0" w:color="000000"/>
              <w:left w:val="single" w:sz="8" w:space="0" w:color="000000"/>
              <w:bottom w:val="dotted" w:sz="4" w:space="0" w:color="000000"/>
              <w:right w:val="nil"/>
            </w:tcBorders>
          </w:tcPr>
          <w:p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suppressAutoHyphens/>
              <w:rPr>
                <w:sz w:val="20"/>
                <w:szCs w:val="20"/>
              </w:rPr>
            </w:pPr>
            <w:r>
              <w:rPr>
                <w:sz w:val="20"/>
                <w:szCs w:val="20"/>
              </w:rPr>
              <w:t>Non-empty string</w:t>
            </w:r>
          </w:p>
        </w:tc>
      </w:tr>
    </w:tbl>
    <w:p w:rsidR="007C39C1" w:rsidRDefault="007C39C1" w:rsidP="007C39C1">
      <w:pPr>
        <w:pStyle w:val="Caption"/>
        <w:spacing w:before="120"/>
      </w:pPr>
      <w:bookmarkStart w:id="390" w:name="_Toc440039080"/>
      <w:bookmarkStart w:id="391" w:name="_Toc3566431"/>
      <w:bookmarkStart w:id="392" w:name="_Toc27753799"/>
      <w:r>
        <w:t xml:space="preserve">Table </w:t>
      </w:r>
      <w:r>
        <w:fldChar w:fldCharType="begin"/>
      </w:r>
      <w:r>
        <w:instrText xml:space="preserve"> SEQ Table \* ARABIC </w:instrText>
      </w:r>
      <w:r>
        <w:fldChar w:fldCharType="separate"/>
      </w:r>
      <w:r w:rsidR="007E2D34">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90"/>
      <w:bookmarkEnd w:id="391"/>
      <w:bookmarkEnd w:id="392"/>
    </w:p>
    <w:p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single" w:sz="8" w:space="0" w:color="000000"/>
              <w:left w:val="single" w:sz="8" w:space="0" w:color="000000"/>
              <w:bottom w:val="single" w:sz="4" w:space="0" w:color="auto"/>
              <w:right w:val="nil"/>
            </w:tcBorders>
          </w:tcPr>
          <w:p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rsidR="007C39C1" w:rsidRPr="00226A3F" w:rsidRDefault="007C39C1" w:rsidP="00B913E2">
            <w:pPr>
              <w:suppressAutoHyphens/>
              <w:rPr>
                <w:sz w:val="20"/>
                <w:szCs w:val="20"/>
              </w:rPr>
            </w:pPr>
            <w:r>
              <w:rPr>
                <w:sz w:val="20"/>
                <w:szCs w:val="20"/>
              </w:rPr>
              <w:t>Non-empty string</w:t>
            </w:r>
          </w:p>
        </w:tc>
      </w:tr>
    </w:tbl>
    <w:p w:rsidR="007C39C1" w:rsidRDefault="007C39C1" w:rsidP="007C39C1">
      <w:pPr>
        <w:pStyle w:val="Caption"/>
        <w:spacing w:before="120"/>
      </w:pPr>
      <w:bookmarkStart w:id="393" w:name="_Toc440039081"/>
      <w:bookmarkStart w:id="394" w:name="_Toc3566432"/>
      <w:bookmarkStart w:id="395" w:name="_Toc27753800"/>
      <w:r>
        <w:t xml:space="preserve">Table </w:t>
      </w:r>
      <w:r>
        <w:fldChar w:fldCharType="begin"/>
      </w:r>
      <w:r>
        <w:instrText xml:space="preserve"> SEQ Table \* ARABIC </w:instrText>
      </w:r>
      <w:r>
        <w:fldChar w:fldCharType="separate"/>
      </w:r>
      <w:r w:rsidR="007E2D34">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93"/>
      <w:bookmarkEnd w:id="394"/>
      <w:bookmarkEnd w:id="395"/>
    </w:p>
    <w:p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BA67DD" w:rsidRPr="007055D9" w:rsidRDefault="004147F9" w:rsidP="00B913E2">
            <w:pPr>
              <w:keepNext/>
              <w:rPr>
                <w:b/>
                <w:i/>
              </w:rPr>
            </w:pPr>
            <w:r w:rsidRPr="00226A3F">
              <w:rPr>
                <w:b/>
                <w:i/>
              </w:rPr>
              <w:t>Constraint</w:t>
            </w:r>
            <w:r>
              <w:rPr>
                <w:b/>
                <w:i/>
              </w:rPr>
              <w:t>s / Remarks</w:t>
            </w:r>
          </w:p>
        </w:tc>
      </w:tr>
      <w:tr w:rsidR="00BA67DD" w:rsidRPr="00702EBE" w:rsidTr="00BA67DD">
        <w:trPr>
          <w:jc w:val="center"/>
        </w:trPr>
        <w:tc>
          <w:tcPr>
            <w:tcW w:w="1849" w:type="dxa"/>
            <w:shd w:val="clear" w:color="auto" w:fill="auto"/>
            <w:vAlign w:val="bottom"/>
          </w:tcPr>
          <w:p w:rsidR="00BA67DD" w:rsidRPr="00702EBE" w:rsidRDefault="00BA67DD" w:rsidP="00B913E2">
            <w:pPr>
              <w:rPr>
                <w:sz w:val="20"/>
                <w:szCs w:val="20"/>
              </w:rPr>
            </w:pPr>
            <w:r>
              <w:rPr>
                <w:sz w:val="20"/>
                <w:szCs w:val="20"/>
              </w:rPr>
              <w:t>value</w:t>
            </w:r>
          </w:p>
        </w:tc>
        <w:tc>
          <w:tcPr>
            <w:tcW w:w="1620" w:type="dxa"/>
          </w:tcPr>
          <w:p w:rsidR="00BA67DD" w:rsidRDefault="00BA67DD" w:rsidP="00B913E2">
            <w:pPr>
              <w:rPr>
                <w:sz w:val="20"/>
                <w:szCs w:val="20"/>
              </w:rPr>
            </w:pPr>
            <w:r w:rsidRPr="003103A4">
              <w:rPr>
                <w:sz w:val="20"/>
                <w:szCs w:val="20"/>
              </w:rPr>
              <w:t>Alphanumeric</w:t>
            </w:r>
          </w:p>
        </w:tc>
        <w:tc>
          <w:tcPr>
            <w:tcW w:w="1620" w:type="dxa"/>
            <w:shd w:val="clear" w:color="auto" w:fill="auto"/>
            <w:vAlign w:val="bottom"/>
          </w:tcPr>
          <w:p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rsidR="00BA67DD" w:rsidRPr="00702EBE" w:rsidRDefault="00BA67DD" w:rsidP="00B913E2">
            <w:pPr>
              <w:rPr>
                <w:sz w:val="20"/>
                <w:szCs w:val="20"/>
              </w:rPr>
            </w:pPr>
            <w:r>
              <w:rPr>
                <w:sz w:val="20"/>
                <w:szCs w:val="20"/>
              </w:rPr>
              <w:t>required</w:t>
            </w:r>
          </w:p>
        </w:tc>
        <w:tc>
          <w:tcPr>
            <w:tcW w:w="2520" w:type="dxa"/>
            <w:shd w:val="clear" w:color="auto" w:fill="auto"/>
          </w:tcPr>
          <w:p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247" w:type="dxa"/>
            <w:tcBorders>
              <w:top w:val="dotted" w:sz="4" w:space="0" w:color="000000"/>
              <w:left w:val="single" w:sz="8" w:space="0" w:color="000000"/>
              <w:bottom w:val="dotted" w:sz="4" w:space="0" w:color="000000"/>
              <w:right w:val="nil"/>
            </w:tcBorders>
          </w:tcPr>
          <w:p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suppressAutoHyphens/>
              <w:rPr>
                <w:sz w:val="20"/>
                <w:szCs w:val="20"/>
              </w:rPr>
            </w:pPr>
            <w:r>
              <w:rPr>
                <w:sz w:val="20"/>
                <w:szCs w:val="20"/>
              </w:rPr>
              <w:t>unique within the parent element</w:t>
            </w:r>
          </w:p>
        </w:tc>
      </w:tr>
    </w:tbl>
    <w:p w:rsidR="007C39C1" w:rsidRDefault="007C39C1" w:rsidP="007C39C1">
      <w:pPr>
        <w:pStyle w:val="Caption"/>
        <w:spacing w:before="120"/>
      </w:pPr>
      <w:bookmarkStart w:id="396" w:name="_Toc440039082"/>
      <w:bookmarkStart w:id="397" w:name="_Toc3566433"/>
      <w:bookmarkStart w:id="398" w:name="_Toc27753801"/>
      <w:r>
        <w:t xml:space="preserve">Table </w:t>
      </w:r>
      <w:r>
        <w:fldChar w:fldCharType="begin"/>
      </w:r>
      <w:r>
        <w:instrText xml:space="preserve"> SEQ Table \* ARABIC </w:instrText>
      </w:r>
      <w:r>
        <w:fldChar w:fldCharType="separate"/>
      </w:r>
      <w:r w:rsidR="007E2D34">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96"/>
      <w:bookmarkEnd w:id="397"/>
      <w:bookmarkEnd w:id="398"/>
    </w:p>
    <w:p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single" w:sz="8" w:space="0" w:color="000000"/>
              <w:left w:val="single" w:sz="8" w:space="0" w:color="000000"/>
              <w:bottom w:val="single" w:sz="4" w:space="0" w:color="auto"/>
              <w:right w:val="nil"/>
            </w:tcBorders>
          </w:tcPr>
          <w:p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rsidR="007C39C1" w:rsidRPr="00226A3F" w:rsidRDefault="007C39C1" w:rsidP="00B913E2">
            <w:pPr>
              <w:keepNext/>
              <w:suppressAutoHyphens/>
              <w:rPr>
                <w:sz w:val="20"/>
                <w:szCs w:val="20"/>
              </w:rPr>
            </w:pPr>
            <w:r>
              <w:rPr>
                <w:sz w:val="20"/>
                <w:szCs w:val="20"/>
              </w:rPr>
              <w:t>Non-empty string</w:t>
            </w:r>
          </w:p>
        </w:tc>
      </w:tr>
    </w:tbl>
    <w:p w:rsidR="007C39C1" w:rsidRDefault="007C39C1" w:rsidP="007C39C1">
      <w:pPr>
        <w:pStyle w:val="Caption"/>
        <w:spacing w:before="120"/>
      </w:pPr>
      <w:bookmarkStart w:id="399" w:name="_Toc440039083"/>
      <w:bookmarkStart w:id="400" w:name="_Toc3566434"/>
      <w:bookmarkStart w:id="401" w:name="_Toc27753802"/>
      <w:r>
        <w:t xml:space="preserve">Table </w:t>
      </w:r>
      <w:r>
        <w:fldChar w:fldCharType="begin"/>
      </w:r>
      <w:r>
        <w:instrText xml:space="preserve"> SEQ Table \* ARABIC </w:instrText>
      </w:r>
      <w:r>
        <w:fldChar w:fldCharType="separate"/>
      </w:r>
      <w:r w:rsidR="007E2D34">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99"/>
      <w:bookmarkEnd w:id="400"/>
      <w:bookmarkEnd w:id="401"/>
    </w:p>
    <w:p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D3EE7" w:rsidRPr="007055D9" w:rsidRDefault="000D3EE7" w:rsidP="00F66AFE">
            <w:pPr>
              <w:rPr>
                <w:b/>
                <w:i/>
              </w:rPr>
            </w:pPr>
            <w:r w:rsidRPr="00226A3F">
              <w:rPr>
                <w:b/>
                <w:i/>
              </w:rPr>
              <w:t>Constraint</w:t>
            </w:r>
            <w:r>
              <w:rPr>
                <w:b/>
                <w:i/>
              </w:rPr>
              <w:t>s / Remarks</w:t>
            </w:r>
          </w:p>
        </w:tc>
      </w:tr>
      <w:tr w:rsidR="000D3EE7" w:rsidRPr="00702EBE" w:rsidTr="000D3EE7">
        <w:trPr>
          <w:jc w:val="center"/>
        </w:trPr>
        <w:tc>
          <w:tcPr>
            <w:tcW w:w="1849" w:type="dxa"/>
            <w:shd w:val="clear" w:color="auto" w:fill="auto"/>
            <w:vAlign w:val="bottom"/>
          </w:tcPr>
          <w:p w:rsidR="000D3EE7" w:rsidRPr="00702EBE" w:rsidRDefault="000D3EE7" w:rsidP="00F66AFE">
            <w:pPr>
              <w:rPr>
                <w:sz w:val="20"/>
                <w:szCs w:val="20"/>
              </w:rPr>
            </w:pPr>
            <w:r>
              <w:rPr>
                <w:sz w:val="20"/>
                <w:szCs w:val="20"/>
              </w:rPr>
              <w:t>value</w:t>
            </w:r>
          </w:p>
        </w:tc>
        <w:tc>
          <w:tcPr>
            <w:tcW w:w="1620" w:type="dxa"/>
          </w:tcPr>
          <w:p w:rsidR="000D3EE7" w:rsidRDefault="000D3EE7" w:rsidP="00F66AFE">
            <w:pPr>
              <w:rPr>
                <w:sz w:val="20"/>
                <w:szCs w:val="20"/>
              </w:rPr>
            </w:pPr>
            <w:r>
              <w:rPr>
                <w:sz w:val="20"/>
                <w:szCs w:val="20"/>
              </w:rPr>
              <w:t>Floating point</w:t>
            </w:r>
          </w:p>
        </w:tc>
        <w:tc>
          <w:tcPr>
            <w:tcW w:w="1620" w:type="dxa"/>
            <w:shd w:val="clear" w:color="auto" w:fill="auto"/>
            <w:vAlign w:val="bottom"/>
          </w:tcPr>
          <w:p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rsidR="000D3EE7" w:rsidRPr="00702EBE" w:rsidRDefault="000D3EE7" w:rsidP="00F66AFE">
            <w:pPr>
              <w:rPr>
                <w:sz w:val="20"/>
                <w:szCs w:val="20"/>
              </w:rPr>
            </w:pPr>
            <w:r>
              <w:rPr>
                <w:sz w:val="20"/>
                <w:szCs w:val="20"/>
              </w:rPr>
              <w:t>Required</w:t>
            </w:r>
          </w:p>
        </w:tc>
        <w:tc>
          <w:tcPr>
            <w:tcW w:w="2520" w:type="dxa"/>
            <w:shd w:val="clear" w:color="auto" w:fill="auto"/>
          </w:tcPr>
          <w:p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247" w:type="dxa"/>
            <w:tcBorders>
              <w:top w:val="dotted" w:sz="4" w:space="0" w:color="000000"/>
              <w:left w:val="single" w:sz="8" w:space="0" w:color="000000"/>
              <w:bottom w:val="dotted" w:sz="4" w:space="0" w:color="000000"/>
              <w:right w:val="nil"/>
            </w:tcBorders>
          </w:tcPr>
          <w:p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rsidR="007C39C1" w:rsidRPr="00226A3F" w:rsidRDefault="007C39C1" w:rsidP="00B913E2">
            <w:pPr>
              <w:keepNext/>
              <w:suppressAutoHyphens/>
              <w:rPr>
                <w:sz w:val="20"/>
                <w:szCs w:val="20"/>
              </w:rPr>
            </w:pPr>
            <w:r>
              <w:rPr>
                <w:sz w:val="20"/>
                <w:szCs w:val="20"/>
              </w:rPr>
              <w:t>unique within the parent element</w:t>
            </w:r>
          </w:p>
        </w:tc>
      </w:tr>
    </w:tbl>
    <w:p w:rsidR="007C39C1" w:rsidRDefault="007C39C1" w:rsidP="007C39C1">
      <w:pPr>
        <w:pStyle w:val="Caption"/>
        <w:spacing w:before="120"/>
      </w:pPr>
      <w:bookmarkStart w:id="402" w:name="_Toc440039084"/>
      <w:bookmarkStart w:id="403" w:name="_Toc3566435"/>
      <w:bookmarkStart w:id="404" w:name="_Toc27753803"/>
      <w:r>
        <w:t xml:space="preserve">Table </w:t>
      </w:r>
      <w:r>
        <w:fldChar w:fldCharType="begin"/>
      </w:r>
      <w:r>
        <w:instrText xml:space="preserve"> SEQ Table \* ARABIC </w:instrText>
      </w:r>
      <w:r>
        <w:fldChar w:fldCharType="separate"/>
      </w:r>
      <w:r w:rsidR="007E2D34">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02"/>
      <w:bookmarkEnd w:id="403"/>
      <w:bookmarkEnd w:id="404"/>
    </w:p>
    <w:p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526" w:type="dxa"/>
            <w:tcBorders>
              <w:top w:val="single" w:sz="8" w:space="0" w:color="000000"/>
              <w:left w:val="single" w:sz="8" w:space="0" w:color="000000"/>
              <w:bottom w:val="single" w:sz="4" w:space="0" w:color="auto"/>
              <w:right w:val="nil"/>
            </w:tcBorders>
          </w:tcPr>
          <w:p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rsidR="007C39C1" w:rsidRPr="00226A3F" w:rsidRDefault="007C39C1" w:rsidP="00B913E2">
            <w:pPr>
              <w:keepNext/>
              <w:suppressAutoHyphens/>
              <w:rPr>
                <w:sz w:val="20"/>
                <w:szCs w:val="20"/>
              </w:rPr>
            </w:pPr>
            <w:r>
              <w:rPr>
                <w:sz w:val="20"/>
                <w:szCs w:val="20"/>
              </w:rPr>
              <w:t>Non-empty string</w:t>
            </w:r>
          </w:p>
        </w:tc>
      </w:tr>
    </w:tbl>
    <w:p w:rsidR="007C39C1" w:rsidRDefault="007C39C1" w:rsidP="007C39C1">
      <w:pPr>
        <w:pStyle w:val="Caption"/>
        <w:spacing w:before="120"/>
      </w:pPr>
      <w:bookmarkStart w:id="405" w:name="_Toc440039085"/>
      <w:bookmarkStart w:id="406" w:name="_Toc3566436"/>
      <w:bookmarkStart w:id="407" w:name="_Toc27753804"/>
      <w:r>
        <w:t xml:space="preserve">Table </w:t>
      </w:r>
      <w:r>
        <w:fldChar w:fldCharType="begin"/>
      </w:r>
      <w:r>
        <w:instrText xml:space="preserve"> SEQ Table \* ARABIC </w:instrText>
      </w:r>
      <w:r>
        <w:fldChar w:fldCharType="separate"/>
      </w:r>
      <w:r w:rsidR="007E2D34">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05"/>
      <w:bookmarkEnd w:id="406"/>
      <w:bookmarkEnd w:id="407"/>
    </w:p>
    <w:p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F52D36" w:rsidRPr="007055D9" w:rsidRDefault="00F52D36" w:rsidP="00B913E2">
            <w:pPr>
              <w:keepNext/>
              <w:rPr>
                <w:b/>
                <w:i/>
              </w:rPr>
            </w:pPr>
            <w:r w:rsidRPr="00226A3F">
              <w:rPr>
                <w:b/>
                <w:i/>
              </w:rPr>
              <w:t>Constraint</w:t>
            </w:r>
            <w:r>
              <w:rPr>
                <w:b/>
                <w:i/>
              </w:rPr>
              <w:t>s / Remarks</w:t>
            </w:r>
          </w:p>
        </w:tc>
      </w:tr>
      <w:tr w:rsidR="00F52D36" w:rsidRPr="00702EBE" w:rsidTr="00F52D36">
        <w:trPr>
          <w:jc w:val="center"/>
        </w:trPr>
        <w:tc>
          <w:tcPr>
            <w:tcW w:w="1849" w:type="dxa"/>
            <w:shd w:val="clear" w:color="auto" w:fill="auto"/>
            <w:vAlign w:val="bottom"/>
          </w:tcPr>
          <w:p w:rsidR="00F52D36" w:rsidRPr="00702EBE" w:rsidRDefault="00F52D36" w:rsidP="00B913E2">
            <w:pPr>
              <w:rPr>
                <w:sz w:val="20"/>
                <w:szCs w:val="20"/>
              </w:rPr>
            </w:pPr>
            <w:r>
              <w:rPr>
                <w:sz w:val="20"/>
                <w:szCs w:val="20"/>
              </w:rPr>
              <w:t>value</w:t>
            </w:r>
          </w:p>
        </w:tc>
        <w:tc>
          <w:tcPr>
            <w:tcW w:w="1620" w:type="dxa"/>
          </w:tcPr>
          <w:p w:rsidR="00F52D36" w:rsidRDefault="00F52D36" w:rsidP="00B913E2">
            <w:pPr>
              <w:rPr>
                <w:sz w:val="20"/>
                <w:szCs w:val="20"/>
              </w:rPr>
            </w:pPr>
            <w:r>
              <w:rPr>
                <w:sz w:val="20"/>
                <w:szCs w:val="20"/>
              </w:rPr>
              <w:t>Integer</w:t>
            </w:r>
          </w:p>
        </w:tc>
        <w:tc>
          <w:tcPr>
            <w:tcW w:w="1620" w:type="dxa"/>
            <w:shd w:val="clear" w:color="auto" w:fill="auto"/>
            <w:vAlign w:val="bottom"/>
          </w:tcPr>
          <w:p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rsidR="00F52D36" w:rsidRPr="00702EBE" w:rsidRDefault="00F52D36" w:rsidP="00B913E2">
            <w:pPr>
              <w:rPr>
                <w:sz w:val="20"/>
                <w:szCs w:val="20"/>
              </w:rPr>
            </w:pPr>
            <w:r>
              <w:rPr>
                <w:sz w:val="20"/>
                <w:szCs w:val="20"/>
              </w:rPr>
              <w:t>Required</w:t>
            </w:r>
          </w:p>
        </w:tc>
        <w:tc>
          <w:tcPr>
            <w:tcW w:w="2520" w:type="dxa"/>
            <w:shd w:val="clear" w:color="auto" w:fill="auto"/>
          </w:tcPr>
          <w:p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rsidTr="00B913E2">
        <w:trPr>
          <w:jc w:val="center"/>
        </w:trPr>
        <w:tc>
          <w:tcPr>
            <w:tcW w:w="1247" w:type="dxa"/>
            <w:tcBorders>
              <w:top w:val="dotted" w:sz="4" w:space="0" w:color="000000"/>
              <w:left w:val="single" w:sz="8" w:space="0" w:color="000000"/>
              <w:bottom w:val="dotted" w:sz="4" w:space="0" w:color="000000"/>
              <w:right w:val="nil"/>
            </w:tcBorders>
          </w:tcPr>
          <w:p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rsidR="007C39C1" w:rsidRPr="00DC6547" w:rsidRDefault="007C39C1" w:rsidP="00B913E2">
            <w:pPr>
              <w:suppressAutoHyphens/>
              <w:rPr>
                <w:sz w:val="20"/>
                <w:szCs w:val="22"/>
              </w:rPr>
            </w:pPr>
            <w:r w:rsidRPr="00DC6547">
              <w:rPr>
                <w:sz w:val="20"/>
                <w:szCs w:val="22"/>
              </w:rPr>
              <w:t>unique within the parent element</w:t>
            </w:r>
          </w:p>
        </w:tc>
      </w:tr>
    </w:tbl>
    <w:p w:rsidR="007C39C1" w:rsidRDefault="007C39C1" w:rsidP="007C39C1">
      <w:pPr>
        <w:pStyle w:val="Caption"/>
        <w:spacing w:before="120"/>
      </w:pPr>
      <w:bookmarkStart w:id="408" w:name="_Toc440039086"/>
      <w:bookmarkStart w:id="409" w:name="_Toc3566437"/>
      <w:bookmarkStart w:id="410" w:name="_Toc27753805"/>
      <w:r>
        <w:t xml:space="preserve">Table </w:t>
      </w:r>
      <w:r>
        <w:fldChar w:fldCharType="begin"/>
      </w:r>
      <w:r>
        <w:instrText xml:space="preserve"> SEQ Table \* ARABIC </w:instrText>
      </w:r>
      <w:r>
        <w:fldChar w:fldCharType="separate"/>
      </w:r>
      <w:r w:rsidR="007E2D34">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8"/>
      <w:bookmarkEnd w:id="409"/>
      <w:bookmarkEnd w:id="410"/>
    </w:p>
    <w:p w:rsidR="00316556" w:rsidRPr="003C3D20" w:rsidRDefault="00316556" w:rsidP="00316556">
      <w:pPr>
        <w:spacing w:before="240"/>
        <w:rPr>
          <w:b/>
        </w:rPr>
      </w:pPr>
      <w:r w:rsidRPr="00316556">
        <w:rPr>
          <w:b/>
        </w:rPr>
        <w:t xml:space="preserve"> </w:t>
      </w:r>
      <w:r w:rsidRPr="003C3D20">
        <w:rPr>
          <w:b/>
        </w:rPr>
        <w:t>Remarks:</w:t>
      </w:r>
    </w:p>
    <w:p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rsidR="007C39C1" w:rsidRPr="00BA647F" w:rsidRDefault="007C39C1" w:rsidP="007C39C1">
      <w:pPr>
        <w:keepNext/>
        <w:spacing w:before="120"/>
        <w:rPr>
          <w:b/>
          <w:sz w:val="24"/>
        </w:rPr>
      </w:pPr>
      <w:r>
        <w:lastRenderedPageBreak/>
        <w:t xml:space="preserve"> </w:t>
      </w:r>
      <w:r w:rsidRPr="00BA647F">
        <w:rPr>
          <w:b/>
          <w:sz w:val="24"/>
        </w:rPr>
        <w:t>Example:</w:t>
      </w:r>
    </w:p>
    <w:p w:rsidR="007C39C1" w:rsidRDefault="007C39C1" w:rsidP="007C39C1">
      <w:pPr>
        <w:pStyle w:val="XMLCode"/>
        <w:keepNext/>
      </w:pPr>
    </w:p>
    <w:p w:rsidR="00316556" w:rsidRDefault="00316556" w:rsidP="00316556">
      <w:pPr>
        <w:pStyle w:val="XMLCode"/>
      </w:pPr>
      <w:r>
        <w:t>&lt;custom_attributes_list&gt;</w:t>
      </w:r>
    </w:p>
    <w:p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rsidR="00316556" w:rsidRDefault="00427D19" w:rsidP="00316556">
      <w:pPr>
        <w:pStyle w:val="XMLCode"/>
      </w:pPr>
      <w:r>
        <w:tab/>
      </w:r>
      <w:r>
        <w:tab/>
      </w:r>
      <w:r w:rsidR="00316556">
        <w:t>&lt;int key=</w:t>
      </w:r>
      <w:r w:rsidR="00194316">
        <w:t>"</w:t>
      </w:r>
      <w:r w:rsidR="00316556">
        <w:t>priority</w:t>
      </w:r>
      <w:r w:rsidR="00194316">
        <w:t>"</w:t>
      </w:r>
      <w:r w:rsidR="00316556">
        <w:t>&gt; 1 &lt;/int&gt;</w:t>
      </w:r>
    </w:p>
    <w:p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rsidR="00316556" w:rsidRDefault="00427D19" w:rsidP="00316556">
      <w:pPr>
        <w:pStyle w:val="XMLCode"/>
      </w:pPr>
      <w:r>
        <w:tab/>
      </w:r>
      <w:r w:rsidR="00316556">
        <w:t>&lt;/custom_attributes&gt;</w:t>
      </w:r>
    </w:p>
    <w:p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rsidR="00316556" w:rsidRDefault="00427D19" w:rsidP="00316556">
      <w:pPr>
        <w:pStyle w:val="XMLCode"/>
      </w:pPr>
      <w:r>
        <w:tab/>
      </w:r>
      <w:r>
        <w:tab/>
      </w:r>
      <w:r w:rsidR="00316556">
        <w:t>&lt;int key=</w:t>
      </w:r>
      <w:r w:rsidR="00194316">
        <w:t>"</w:t>
      </w:r>
      <w:r w:rsidR="00316556">
        <w:t>priority</w:t>
      </w:r>
      <w:r w:rsidR="00194316">
        <w:t>"</w:t>
      </w:r>
      <w:r w:rsidR="00316556">
        <w:t>&gt; 2 &lt;/int&gt;</w:t>
      </w:r>
    </w:p>
    <w:p w:rsidR="00316556" w:rsidRDefault="00427D19" w:rsidP="00316556">
      <w:pPr>
        <w:pStyle w:val="XMLCode"/>
      </w:pPr>
      <w:r>
        <w:tab/>
      </w:r>
      <w:r w:rsidR="00316556">
        <w:t>&lt;/custom_attributes&gt;</w:t>
      </w:r>
    </w:p>
    <w:p w:rsidR="00316556" w:rsidRDefault="00427D19" w:rsidP="00316556">
      <w:pPr>
        <w:pStyle w:val="XMLCode"/>
      </w:pPr>
      <w:r>
        <w:tab/>
      </w:r>
      <w:r w:rsidR="00316556">
        <w:t>&lt;custom_attributes owner=</w:t>
      </w:r>
      <w:r w:rsidR="00194316">
        <w:t>"</w:t>
      </w:r>
      <w:r w:rsidR="00316556">
        <w:t>DepartmentB</w:t>
      </w:r>
      <w:r w:rsidR="00194316">
        <w:t>"</w:t>
      </w:r>
      <w:r w:rsidR="00316556">
        <w:t>&gt;</w:t>
      </w:r>
    </w:p>
    <w:p w:rsidR="00316556" w:rsidRDefault="00427D19" w:rsidP="00316556">
      <w:pPr>
        <w:pStyle w:val="XMLCode"/>
      </w:pPr>
      <w:r>
        <w:tab/>
      </w:r>
      <w:r>
        <w:tab/>
      </w:r>
      <w:r w:rsidR="00316556">
        <w:t>&lt;string key=</w:t>
      </w:r>
      <w:r w:rsidR="00194316">
        <w:t>"</w:t>
      </w:r>
      <w:r w:rsidR="00316556">
        <w:t>priority</w:t>
      </w:r>
      <w:r w:rsidR="00194316">
        <w:t>"</w:t>
      </w:r>
      <w:r w:rsidR="00316556">
        <w:t>&gt;high&lt;/string&gt;</w:t>
      </w:r>
    </w:p>
    <w:p w:rsidR="00316556" w:rsidRDefault="00427D19" w:rsidP="00316556">
      <w:pPr>
        <w:pStyle w:val="XMLCode"/>
      </w:pPr>
      <w:r>
        <w:tab/>
      </w:r>
      <w:r>
        <w:tab/>
      </w:r>
      <w:r w:rsidR="00316556">
        <w:t>&lt;real_list key=</w:t>
      </w:r>
      <w:r w:rsidR="00194316">
        <w:t>"</w:t>
      </w:r>
      <w:r w:rsidR="00316556">
        <w:t>direction vector</w:t>
      </w:r>
      <w:r w:rsidR="00194316">
        <w:t>"</w:t>
      </w:r>
      <w:r w:rsidR="00316556">
        <w:t>&gt;</w:t>
      </w:r>
    </w:p>
    <w:p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rsidR="00316556" w:rsidRDefault="00427D19" w:rsidP="00316556">
      <w:pPr>
        <w:pStyle w:val="XMLCode"/>
      </w:pPr>
      <w:r>
        <w:tab/>
      </w:r>
      <w:r>
        <w:tab/>
      </w:r>
      <w:r w:rsidR="00316556">
        <w:t>&lt;/real_list&gt;</w:t>
      </w:r>
    </w:p>
    <w:p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rsidR="00316556" w:rsidRDefault="00427D19" w:rsidP="00316556">
      <w:pPr>
        <w:pStyle w:val="XMLCode"/>
      </w:pPr>
      <w:r>
        <w:tab/>
      </w:r>
      <w:r>
        <w:tab/>
      </w:r>
      <w:r w:rsidR="00316556">
        <w:t>&lt;/string_list&gt;</w:t>
      </w:r>
    </w:p>
    <w:p w:rsidR="00316556" w:rsidRDefault="00427D19" w:rsidP="00316556">
      <w:pPr>
        <w:pStyle w:val="XMLCode"/>
      </w:pPr>
      <w:r>
        <w:tab/>
      </w:r>
      <w:r w:rsidR="00316556">
        <w:t>&lt;/custom_attributes&gt;</w:t>
      </w:r>
    </w:p>
    <w:p w:rsidR="00316556" w:rsidRDefault="00316556" w:rsidP="00316556">
      <w:pPr>
        <w:pStyle w:val="XMLCode"/>
      </w:pPr>
      <w:r>
        <w:t>&lt;/custom_attributes_list&gt;</w:t>
      </w:r>
    </w:p>
    <w:p w:rsidR="007C39C1" w:rsidRPr="007055D9" w:rsidRDefault="007C39C1" w:rsidP="007C39C1">
      <w:pPr>
        <w:pStyle w:val="XMLCode"/>
      </w:pPr>
    </w:p>
    <w:p w:rsidR="007C39C1" w:rsidRDefault="007C39C1" w:rsidP="00F66AFE">
      <w:pPr>
        <w:pStyle w:val="Heading2"/>
        <w:pageBreakBefore/>
        <w:ind w:left="578" w:hanging="578"/>
      </w:pPr>
      <w:bookmarkStart w:id="411" w:name="_Toc440038865"/>
      <w:bookmarkStart w:id="412" w:name="_Toc3556965"/>
      <w:bookmarkStart w:id="413" w:name="_Toc27753577"/>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11"/>
      <w:bookmarkEnd w:id="412"/>
      <w:bookmarkEnd w:id="413"/>
    </w:p>
    <w:p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rsidR="007C39C1" w:rsidRDefault="007C39C1" w:rsidP="00327322">
      <w:pPr>
        <w:pStyle w:val="Heading3"/>
      </w:pPr>
      <w:bookmarkStart w:id="414" w:name="_Toc440038866"/>
      <w:bookmarkStart w:id="415" w:name="_Toc3556966"/>
      <w:bookmarkStart w:id="416" w:name="_Toc27753578"/>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4"/>
      <w:bookmarkEnd w:id="415"/>
      <w:bookmarkEnd w:id="416"/>
      <w:r>
        <w:t xml:space="preserve"> </w:t>
      </w:r>
    </w:p>
    <w:p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rsidR="007C39C1" w:rsidRDefault="007C39C1" w:rsidP="00327322">
      <w:pPr>
        <w:pStyle w:val="Heading3"/>
      </w:pPr>
      <w:bookmarkStart w:id="417" w:name="_Toc440038867"/>
      <w:bookmarkStart w:id="418" w:name="_Toc3556967"/>
      <w:bookmarkStart w:id="419" w:name="_Toc27753579"/>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7"/>
      <w:bookmarkEnd w:id="418"/>
      <w:bookmarkEnd w:id="419"/>
      <w:r>
        <w:t xml:space="preserve"> </w:t>
      </w:r>
    </w:p>
    <w:p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rsidR="007C39C1" w:rsidRDefault="007C39C1" w:rsidP="00327322">
      <w:pPr>
        <w:pStyle w:val="Heading3"/>
      </w:pPr>
      <w:bookmarkStart w:id="420" w:name="_Toc440038868"/>
      <w:bookmarkStart w:id="421" w:name="_Toc3556968"/>
      <w:bookmarkStart w:id="422" w:name="_Toc27753580"/>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20"/>
      <w:bookmarkEnd w:id="421"/>
      <w:bookmarkEnd w:id="422"/>
      <w:r>
        <w:t xml:space="preserve"> </w:t>
      </w:r>
    </w:p>
    <w:p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rsidR="007F66F0" w:rsidRPr="008E55AD" w:rsidRDefault="007F66F0" w:rsidP="007F66F0"/>
    <w:p w:rsidR="00C45A44" w:rsidRPr="007055D9" w:rsidRDefault="00C45A44" w:rsidP="00503746">
      <w:pPr>
        <w:pStyle w:val="Heading1"/>
        <w:tabs>
          <w:tab w:val="clear" w:pos="432"/>
          <w:tab w:val="num" w:pos="567"/>
        </w:tabs>
        <w:ind w:left="431" w:hanging="431"/>
      </w:pPr>
      <w:bookmarkStart w:id="423" w:name="_Toc3556969"/>
      <w:bookmarkStart w:id="424" w:name="_Toc27753581"/>
      <w:r w:rsidRPr="007055D9">
        <w:lastRenderedPageBreak/>
        <w:t>0D connections</w:t>
      </w:r>
      <w:bookmarkEnd w:id="423"/>
      <w:bookmarkEnd w:id="424"/>
    </w:p>
    <w:p w:rsidR="002E60CB" w:rsidRPr="00226A3F" w:rsidRDefault="002E60CB" w:rsidP="002E60CB">
      <w:pPr>
        <w:pStyle w:val="Heading2"/>
        <w:tabs>
          <w:tab w:val="clear" w:pos="576"/>
          <w:tab w:val="left" w:pos="567"/>
          <w:tab w:val="num" w:pos="1134"/>
        </w:tabs>
        <w:ind w:left="578" w:hanging="578"/>
      </w:pPr>
      <w:bookmarkStart w:id="425" w:name="_Toc413359578"/>
      <w:bookmarkStart w:id="426" w:name="_Toc3556970"/>
      <w:bookmarkStart w:id="427" w:name="_Toc27753582"/>
      <w:r w:rsidRPr="00226A3F">
        <w:t>Generic Definitions</w:t>
      </w:r>
      <w:bookmarkEnd w:id="425"/>
      <w:bookmarkEnd w:id="426"/>
      <w:bookmarkEnd w:id="427"/>
    </w:p>
    <w:p w:rsidR="002E60CB" w:rsidRPr="00226A3F" w:rsidRDefault="002E60CB" w:rsidP="00327322">
      <w:pPr>
        <w:pStyle w:val="Heading3"/>
      </w:pPr>
      <w:bookmarkStart w:id="428" w:name="_Toc413359579"/>
      <w:bookmarkStart w:id="429" w:name="_Ref428958711"/>
      <w:bookmarkStart w:id="430" w:name="_Toc3556971"/>
      <w:bookmarkStart w:id="431" w:name="_Toc27753583"/>
      <w:r w:rsidRPr="00226A3F">
        <w:t>Identification</w:t>
      </w:r>
      <w:bookmarkEnd w:id="428"/>
      <w:bookmarkEnd w:id="429"/>
      <w:bookmarkEnd w:id="430"/>
      <w:bookmarkEnd w:id="431"/>
    </w:p>
    <w:p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7055D9" w:rsidRDefault="002E60CB" w:rsidP="00646A0E">
            <w:pPr>
              <w:keepNext/>
              <w:rPr>
                <w:b/>
                <w:i/>
              </w:rPr>
            </w:pPr>
            <w:r w:rsidRPr="007055D9">
              <w:rPr>
                <w:b/>
                <w:i/>
              </w:rPr>
              <w:t>Constraint</w:t>
            </w:r>
          </w:p>
        </w:tc>
      </w:tr>
      <w:tr w:rsidR="002E60CB" w:rsidRPr="007055D9" w:rsidTr="00982500">
        <w:trPr>
          <w:jc w:val="center"/>
        </w:trPr>
        <w:tc>
          <w:tcPr>
            <w:tcW w:w="1716" w:type="dxa"/>
            <w:shd w:val="clear" w:color="auto" w:fill="auto"/>
            <w:vAlign w:val="bottom"/>
          </w:tcPr>
          <w:p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rsidR="002E60CB" w:rsidRPr="00A04202" w:rsidRDefault="002E60CB" w:rsidP="0088515B">
            <w:pPr>
              <w:rPr>
                <w:sz w:val="20"/>
                <w:szCs w:val="20"/>
              </w:rPr>
            </w:pPr>
            <w:r w:rsidRPr="00A04202">
              <w:rPr>
                <w:sz w:val="20"/>
                <w:szCs w:val="20"/>
              </w:rPr>
              <w:t>-</w:t>
            </w:r>
          </w:p>
        </w:tc>
      </w:tr>
      <w:tr w:rsidR="002E60CB" w:rsidRPr="007055D9"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E2D34">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E2D34" w:rsidRPr="00BD20ED">
              <w:rPr>
                <w:szCs w:val="34"/>
              </w:rPr>
              <w:t xml:space="preserve">Attribute </w:t>
            </w:r>
            <w:r w:rsidR="007E2D34" w:rsidRPr="007E2D34">
              <w:rPr>
                <w:rFonts w:ascii="Courier New" w:hAnsi="Courier New" w:cs="Courier New"/>
                <w:b/>
                <w:sz w:val="18"/>
                <w:szCs w:val="34"/>
                <w:highlight w:val="white"/>
              </w:rPr>
              <w:t>quality_control</w:t>
            </w:r>
            <w:r w:rsidR="00982500">
              <w:rPr>
                <w:sz w:val="20"/>
                <w:szCs w:val="20"/>
              </w:rPr>
              <w:fldChar w:fldCharType="end"/>
            </w:r>
          </w:p>
        </w:tc>
      </w:tr>
    </w:tbl>
    <w:p w:rsidR="00646A0E" w:rsidRDefault="00646A0E" w:rsidP="00245478">
      <w:pPr>
        <w:pStyle w:val="Caption"/>
        <w:spacing w:before="120"/>
      </w:pPr>
      <w:bookmarkStart w:id="432" w:name="_Toc3566438"/>
      <w:bookmarkStart w:id="433" w:name="_Toc27753806"/>
      <w:r>
        <w:t xml:space="preserve">Table </w:t>
      </w:r>
      <w:r w:rsidR="00D43112">
        <w:fldChar w:fldCharType="begin"/>
      </w:r>
      <w:r w:rsidR="00D43112">
        <w:instrText xml:space="preserve"> SEQ Table \* ARABIC </w:instrText>
      </w:r>
      <w:r w:rsidR="00D43112">
        <w:fldChar w:fldCharType="separate"/>
      </w:r>
      <w:r w:rsidR="007E2D34">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2"/>
      <w:bookmarkEnd w:id="433"/>
    </w:p>
    <w:p w:rsidR="002E60CB" w:rsidRPr="007055D9" w:rsidRDefault="002E60CB" w:rsidP="002E60CB">
      <w:pPr>
        <w:pStyle w:val="Heading5"/>
      </w:pPr>
      <w:r w:rsidRPr="007055D9">
        <w:t xml:space="preserve">Attribute </w:t>
      </w:r>
      <w:r w:rsidR="00194316">
        <w:t>"</w:t>
      </w:r>
      <w:r w:rsidRPr="007055D9">
        <w:t>label</w:t>
      </w:r>
      <w:r w:rsidR="00194316">
        <w:t>"</w:t>
      </w:r>
    </w:p>
    <w:p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rsidR="00A91A7B" w:rsidRDefault="00A91A7B" w:rsidP="00A91A7B">
      <w:pPr>
        <w:pStyle w:val="XMLCode"/>
        <w:rPr>
          <w:lang w:val="es-ES"/>
        </w:rPr>
      </w:pPr>
    </w:p>
    <w:p w:rsidR="00DB1A74" w:rsidRDefault="00DB1A74" w:rsidP="00DB1A74">
      <w:pPr>
        <w:pStyle w:val="XMLCode"/>
        <w:rPr>
          <w:lang w:val="es-ES"/>
        </w:rPr>
      </w:pPr>
      <w:r>
        <w:rPr>
          <w:lang w:val="es-ES"/>
        </w:rPr>
        <w:t>&lt;connection_list&gt;</w:t>
      </w:r>
    </w:p>
    <w:p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rsidR="00DB1A74" w:rsidRDefault="00DB1A74" w:rsidP="00DB1A74">
      <w:pPr>
        <w:pStyle w:val="XMLCode"/>
        <w:rPr>
          <w:lang w:val="es-ES"/>
        </w:rPr>
      </w:pPr>
      <w:r>
        <w:rPr>
          <w:lang w:val="es-ES"/>
        </w:rPr>
        <w:t xml:space="preserve">            ...</w:t>
      </w:r>
    </w:p>
    <w:p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rsidR="00DB1A74" w:rsidRDefault="00DB1A74" w:rsidP="00DB1A74">
      <w:pPr>
        <w:pStyle w:val="XMLCode"/>
        <w:rPr>
          <w:lang w:val="es-ES"/>
        </w:rPr>
      </w:pPr>
      <w:r>
        <w:rPr>
          <w:lang w:val="es-ES"/>
        </w:rPr>
        <w:t xml:space="preserve">            ...</w:t>
      </w:r>
    </w:p>
    <w:p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rsidR="00DB1A74" w:rsidRPr="00497FD8" w:rsidRDefault="00DB1A74" w:rsidP="00DB1A74">
      <w:pPr>
        <w:pStyle w:val="XMLCode"/>
        <w:rPr>
          <w:b/>
          <w:color w:val="0070C0"/>
        </w:rPr>
      </w:pPr>
      <w:r>
        <w:t xml:space="preserve">    </w:t>
      </w:r>
      <w:r w:rsidRPr="00497FD8">
        <w:rPr>
          <w:b/>
          <w:color w:val="0070C0"/>
        </w:rPr>
        <w:t>&lt;/connection_0d&gt;</w:t>
      </w:r>
    </w:p>
    <w:p w:rsidR="00DB1A74" w:rsidRPr="007055D9" w:rsidRDefault="00DB1A74" w:rsidP="00DB1A74">
      <w:pPr>
        <w:pStyle w:val="XMLCode"/>
      </w:pPr>
      <w:r>
        <w:t>&lt;/connection_list&gt;</w:t>
      </w:r>
    </w:p>
    <w:p w:rsidR="00A91A7B" w:rsidRPr="007055D9" w:rsidRDefault="00A91A7B" w:rsidP="00A91A7B">
      <w:pPr>
        <w:pStyle w:val="XMLCode"/>
      </w:pPr>
    </w:p>
    <w:p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rsidR="00C5730B" w:rsidRDefault="00C5730B" w:rsidP="00C5730B">
      <w:pPr>
        <w:pStyle w:val="XMLCode"/>
        <w:rPr>
          <w:lang w:val="es-ES"/>
        </w:rPr>
      </w:pPr>
    </w:p>
    <w:p w:rsidR="00C5730B" w:rsidRDefault="00C5730B" w:rsidP="00C5730B">
      <w:pPr>
        <w:pStyle w:val="XMLCode"/>
        <w:rPr>
          <w:lang w:val="es-ES"/>
        </w:rPr>
      </w:pPr>
      <w:r>
        <w:rPr>
          <w:lang w:val="es-ES"/>
        </w:rPr>
        <w:t>&lt;connection_list&gt;</w:t>
      </w:r>
    </w:p>
    <w:p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rsidR="00C5730B" w:rsidRDefault="00C5730B" w:rsidP="00C5730B">
      <w:pPr>
        <w:pStyle w:val="XMLCode"/>
        <w:rPr>
          <w:lang w:val="es-ES"/>
        </w:rPr>
      </w:pPr>
      <w:r>
        <w:rPr>
          <w:lang w:val="es-ES"/>
        </w:rPr>
        <w:t xml:space="preserve">            ...</w:t>
      </w:r>
    </w:p>
    <w:p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rsidR="00C5730B" w:rsidRDefault="00C5730B" w:rsidP="00C5730B">
      <w:pPr>
        <w:pStyle w:val="XMLCode"/>
        <w:rPr>
          <w:lang w:val="es-ES"/>
        </w:rPr>
      </w:pPr>
      <w:r>
        <w:rPr>
          <w:lang w:val="es-ES"/>
        </w:rPr>
        <w:t xml:space="preserve">            ...</w:t>
      </w:r>
    </w:p>
    <w:p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rsidR="00C5730B" w:rsidRPr="00497FD8" w:rsidRDefault="00C5730B" w:rsidP="00C5730B">
      <w:pPr>
        <w:pStyle w:val="XMLCode"/>
        <w:rPr>
          <w:b/>
          <w:color w:val="0070C0"/>
        </w:rPr>
      </w:pPr>
      <w:r>
        <w:t xml:space="preserve">   </w:t>
      </w:r>
      <w:r w:rsidRPr="00497FD8">
        <w:rPr>
          <w:b/>
          <w:color w:val="0070C0"/>
        </w:rPr>
        <w:t xml:space="preserve"> &lt;/connection_0d&gt;</w:t>
      </w:r>
    </w:p>
    <w:p w:rsidR="00C5730B" w:rsidRDefault="00C5730B" w:rsidP="00C5730B">
      <w:pPr>
        <w:pStyle w:val="XMLCode"/>
      </w:pPr>
      <w:r>
        <w:t>&lt;/connection_list&gt;</w:t>
      </w:r>
    </w:p>
    <w:p w:rsidR="0040226B" w:rsidRPr="007055D9" w:rsidRDefault="0040226B" w:rsidP="00C5730B">
      <w:pPr>
        <w:pStyle w:val="XMLCode"/>
      </w:pPr>
    </w:p>
    <w:p w:rsidR="00AE0EB1" w:rsidRPr="007055D9" w:rsidRDefault="00AE0EB1" w:rsidP="00327322">
      <w:pPr>
        <w:pStyle w:val="Heading3"/>
      </w:pPr>
      <w:bookmarkStart w:id="434" w:name="_Ref414563154"/>
      <w:bookmarkStart w:id="435" w:name="_Toc3556972"/>
      <w:bookmarkStart w:id="436" w:name="_Toc27753584"/>
      <w:r w:rsidRPr="007055D9">
        <w:t>Location</w:t>
      </w:r>
      <w:bookmarkEnd w:id="434"/>
      <w:bookmarkEnd w:id="435"/>
      <w:bookmarkEnd w:id="436"/>
    </w:p>
    <w:p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E072F8" w:rsidRPr="007055D9" w:rsidRDefault="00E072F8" w:rsidP="00CA0DD6">
            <w:pPr>
              <w:keepNext/>
              <w:rPr>
                <w:b/>
                <w:i/>
              </w:rPr>
            </w:pPr>
            <w:r w:rsidRPr="007055D9">
              <w:rPr>
                <w:b/>
                <w:i/>
              </w:rPr>
              <w:t>Constraint</w:t>
            </w:r>
          </w:p>
        </w:tc>
      </w:tr>
      <w:tr w:rsidR="005A7483" w:rsidRPr="007055D9" w:rsidTr="00E1290C">
        <w:tc>
          <w:tcPr>
            <w:tcW w:w="1271" w:type="dxa"/>
            <w:shd w:val="clear" w:color="auto" w:fill="auto"/>
          </w:tcPr>
          <w:p w:rsidR="005A7483" w:rsidRPr="001D234A" w:rsidRDefault="005A7483" w:rsidP="00CA0DD6">
            <w:pPr>
              <w:keepNext/>
              <w:rPr>
                <w:sz w:val="20"/>
                <w:szCs w:val="20"/>
              </w:rPr>
            </w:pPr>
            <w:r>
              <w:rPr>
                <w:sz w:val="20"/>
                <w:szCs w:val="20"/>
              </w:rPr>
              <w:t>x</w:t>
            </w:r>
          </w:p>
        </w:tc>
        <w:tc>
          <w:tcPr>
            <w:tcW w:w="1559" w:type="dxa"/>
            <w:shd w:val="clear" w:color="auto" w:fill="auto"/>
          </w:tcPr>
          <w:p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rsidR="005A7483" w:rsidRPr="001D234A" w:rsidRDefault="005A7483" w:rsidP="00CA0DD6">
            <w:pPr>
              <w:keepNext/>
              <w:rPr>
                <w:sz w:val="20"/>
                <w:szCs w:val="20"/>
              </w:rPr>
            </w:pPr>
            <w:r>
              <w:rPr>
                <w:sz w:val="20"/>
                <w:szCs w:val="20"/>
              </w:rPr>
              <w:t>Required</w:t>
            </w:r>
          </w:p>
        </w:tc>
        <w:tc>
          <w:tcPr>
            <w:tcW w:w="2835" w:type="dxa"/>
            <w:shd w:val="clear" w:color="auto" w:fill="auto"/>
          </w:tcPr>
          <w:p w:rsidR="005A7483" w:rsidRPr="001D234A" w:rsidRDefault="005A7483" w:rsidP="00CA0DD6">
            <w:pPr>
              <w:keepNext/>
              <w:rPr>
                <w:sz w:val="20"/>
                <w:szCs w:val="20"/>
              </w:rPr>
            </w:pPr>
            <w:r w:rsidRPr="001D234A">
              <w:rPr>
                <w:sz w:val="20"/>
                <w:szCs w:val="20"/>
              </w:rPr>
              <w:t>-</w:t>
            </w:r>
          </w:p>
        </w:tc>
      </w:tr>
      <w:tr w:rsidR="00CE7222" w:rsidRPr="007055D9" w:rsidTr="005A7483">
        <w:tc>
          <w:tcPr>
            <w:tcW w:w="1271" w:type="dxa"/>
            <w:shd w:val="clear" w:color="auto" w:fill="auto"/>
          </w:tcPr>
          <w:p w:rsidR="00CE7222" w:rsidRPr="001D234A" w:rsidRDefault="007E6620" w:rsidP="00CA0DD6">
            <w:pPr>
              <w:keepNext/>
              <w:rPr>
                <w:sz w:val="20"/>
                <w:szCs w:val="20"/>
              </w:rPr>
            </w:pPr>
            <w:r>
              <w:rPr>
                <w:sz w:val="20"/>
                <w:szCs w:val="20"/>
              </w:rPr>
              <w:t>y</w:t>
            </w:r>
          </w:p>
        </w:tc>
        <w:tc>
          <w:tcPr>
            <w:tcW w:w="1559" w:type="dxa"/>
            <w:shd w:val="clear" w:color="auto" w:fill="auto"/>
          </w:tcPr>
          <w:p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rsidR="00CE7222" w:rsidRPr="001D234A" w:rsidRDefault="00CE7222" w:rsidP="00CA0DD6">
            <w:pPr>
              <w:keepNext/>
              <w:rPr>
                <w:sz w:val="20"/>
                <w:szCs w:val="20"/>
              </w:rPr>
            </w:pPr>
            <w:r>
              <w:rPr>
                <w:sz w:val="20"/>
                <w:szCs w:val="20"/>
              </w:rPr>
              <w:t>Required</w:t>
            </w:r>
          </w:p>
        </w:tc>
        <w:tc>
          <w:tcPr>
            <w:tcW w:w="2835" w:type="dxa"/>
            <w:shd w:val="clear" w:color="auto" w:fill="auto"/>
          </w:tcPr>
          <w:p w:rsidR="00CE7222" w:rsidRPr="001D234A" w:rsidRDefault="00CE7222" w:rsidP="00CA0DD6">
            <w:pPr>
              <w:keepNext/>
              <w:rPr>
                <w:sz w:val="20"/>
                <w:szCs w:val="20"/>
              </w:rPr>
            </w:pPr>
            <w:r w:rsidRPr="001D234A">
              <w:rPr>
                <w:sz w:val="20"/>
                <w:szCs w:val="20"/>
              </w:rPr>
              <w:t>-</w:t>
            </w:r>
          </w:p>
        </w:tc>
      </w:tr>
      <w:tr w:rsidR="005A7483" w:rsidRPr="007055D9" w:rsidTr="00E1290C">
        <w:tc>
          <w:tcPr>
            <w:tcW w:w="1271" w:type="dxa"/>
            <w:shd w:val="clear" w:color="auto" w:fill="auto"/>
          </w:tcPr>
          <w:p w:rsidR="005A7483" w:rsidRPr="001D234A" w:rsidRDefault="005A7483" w:rsidP="00CA0DD6">
            <w:pPr>
              <w:keepNext/>
              <w:rPr>
                <w:sz w:val="20"/>
                <w:szCs w:val="20"/>
              </w:rPr>
            </w:pPr>
            <w:r>
              <w:rPr>
                <w:sz w:val="20"/>
                <w:szCs w:val="20"/>
              </w:rPr>
              <w:t>z</w:t>
            </w:r>
          </w:p>
        </w:tc>
        <w:tc>
          <w:tcPr>
            <w:tcW w:w="1559" w:type="dxa"/>
            <w:shd w:val="clear" w:color="auto" w:fill="auto"/>
          </w:tcPr>
          <w:p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rsidR="005A7483" w:rsidRPr="001D234A" w:rsidRDefault="005A7483" w:rsidP="00CA0DD6">
            <w:pPr>
              <w:keepNext/>
              <w:rPr>
                <w:sz w:val="20"/>
                <w:szCs w:val="20"/>
              </w:rPr>
            </w:pPr>
            <w:r>
              <w:rPr>
                <w:sz w:val="20"/>
                <w:szCs w:val="20"/>
              </w:rPr>
              <w:t>Required</w:t>
            </w:r>
          </w:p>
        </w:tc>
        <w:tc>
          <w:tcPr>
            <w:tcW w:w="2835" w:type="dxa"/>
            <w:shd w:val="clear" w:color="auto" w:fill="auto"/>
          </w:tcPr>
          <w:p w:rsidR="005A7483" w:rsidRPr="001D234A" w:rsidRDefault="005A7483" w:rsidP="00431993">
            <w:pPr>
              <w:keepNext/>
              <w:rPr>
                <w:sz w:val="20"/>
                <w:szCs w:val="20"/>
              </w:rPr>
            </w:pPr>
            <w:r w:rsidRPr="001D234A">
              <w:rPr>
                <w:sz w:val="20"/>
                <w:szCs w:val="20"/>
              </w:rPr>
              <w:t>-</w:t>
            </w:r>
          </w:p>
        </w:tc>
      </w:tr>
    </w:tbl>
    <w:p w:rsidR="00431993" w:rsidRDefault="00431993" w:rsidP="00431993">
      <w:pPr>
        <w:pStyle w:val="Caption"/>
        <w:spacing w:before="120"/>
      </w:pPr>
      <w:bookmarkStart w:id="437" w:name="_Toc3566439"/>
      <w:bookmarkStart w:id="438" w:name="_Toc27753807"/>
      <w:r>
        <w:t xml:space="preserve">Table </w:t>
      </w:r>
      <w:r>
        <w:fldChar w:fldCharType="begin"/>
      </w:r>
      <w:r>
        <w:instrText xml:space="preserve"> SEQ Table \* ARABIC </w:instrText>
      </w:r>
      <w:r>
        <w:fldChar w:fldCharType="separate"/>
      </w:r>
      <w:r w:rsidR="007E2D34">
        <w:rPr>
          <w:noProof/>
        </w:rPr>
        <w:t>32</w:t>
      </w:r>
      <w:r>
        <w:fldChar w:fldCharType="end"/>
      </w:r>
      <w:r>
        <w:t xml:space="preserve">: Text values of element </w:t>
      </w:r>
      <w:r w:rsidRPr="00431993">
        <w:rPr>
          <w:rStyle w:val="elementdeftypeChar"/>
          <w:b/>
          <w:i w:val="0"/>
        </w:rPr>
        <w:t>&lt;loc&gt;</w:t>
      </w:r>
      <w:bookmarkEnd w:id="437"/>
      <w:bookmarkEnd w:id="438"/>
    </w:p>
    <w:p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rsidR="00AE0EB1" w:rsidRPr="007055D9" w:rsidRDefault="00AE0EB1" w:rsidP="00CA0DD6">
      <w:pPr>
        <w:pStyle w:val="XMLCode"/>
        <w:keepNext/>
      </w:pPr>
    </w:p>
    <w:p w:rsidR="00AE0EB1" w:rsidRPr="007055D9" w:rsidRDefault="00AE0EB1" w:rsidP="00CA0DD6">
      <w:pPr>
        <w:pStyle w:val="XMLCode"/>
        <w:keepNext/>
      </w:pPr>
      <w:r w:rsidRPr="007055D9">
        <w:t>&lt;connection_0d&gt;</w:t>
      </w:r>
    </w:p>
    <w:p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rsidR="00F63EB0" w:rsidRPr="00F63EB0" w:rsidRDefault="00F63EB0" w:rsidP="00CA0DD6">
      <w:pPr>
        <w:pStyle w:val="XMLCode"/>
        <w:keepNext/>
      </w:pPr>
      <w:r>
        <w:rPr>
          <w:b/>
          <w:color w:val="0070C0"/>
        </w:rPr>
        <w:t xml:space="preserve">    </w:t>
      </w:r>
      <w:r w:rsidRPr="00F63EB0">
        <w:t>...</w:t>
      </w:r>
    </w:p>
    <w:p w:rsidR="00AE0EB1" w:rsidRDefault="00AE0EB1" w:rsidP="00CA0DD6">
      <w:pPr>
        <w:pStyle w:val="XMLCode"/>
        <w:keepNext/>
      </w:pPr>
      <w:r w:rsidRPr="007055D9">
        <w:t>&lt;/connection_0d&gt;</w:t>
      </w:r>
    </w:p>
    <w:p w:rsidR="0009518A" w:rsidRPr="007055D9" w:rsidRDefault="0009518A" w:rsidP="00AE0EB1">
      <w:pPr>
        <w:pStyle w:val="XMLCode"/>
      </w:pPr>
    </w:p>
    <w:p w:rsidR="002E60CB" w:rsidRPr="00226A3F" w:rsidRDefault="002E60CB" w:rsidP="00327322">
      <w:pPr>
        <w:pStyle w:val="Heading3"/>
      </w:pPr>
      <w:bookmarkStart w:id="439" w:name="_Toc428279359"/>
      <w:bookmarkStart w:id="440" w:name="_Toc428456096"/>
      <w:bookmarkStart w:id="441" w:name="_Toc428537060"/>
      <w:bookmarkStart w:id="442" w:name="_Toc428969379"/>
      <w:bookmarkStart w:id="443" w:name="_Toc429052770"/>
      <w:bookmarkStart w:id="444" w:name="_Direction"/>
      <w:bookmarkStart w:id="445" w:name="_Ref400880511"/>
      <w:bookmarkStart w:id="446" w:name="_Toc413359581"/>
      <w:bookmarkStart w:id="447" w:name="_Toc3556973"/>
      <w:bookmarkStart w:id="448" w:name="_Toc27753585"/>
      <w:bookmarkEnd w:id="439"/>
      <w:bookmarkEnd w:id="440"/>
      <w:bookmarkEnd w:id="441"/>
      <w:bookmarkEnd w:id="442"/>
      <w:bookmarkEnd w:id="443"/>
      <w:bookmarkEnd w:id="444"/>
      <w:r>
        <w:t>Direc</w:t>
      </w:r>
      <w:r w:rsidRPr="00226A3F">
        <w:t>tion</w:t>
      </w:r>
      <w:bookmarkEnd w:id="445"/>
      <w:bookmarkEnd w:id="446"/>
      <w:bookmarkEnd w:id="447"/>
      <w:bookmarkEnd w:id="448"/>
    </w:p>
    <w:p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rsidR="002E60CB" w:rsidRDefault="002E60CB" w:rsidP="008F5F84">
      <w:pPr>
        <w:jc w:val="both"/>
      </w:pPr>
      <w:r>
        <w:t>Their XML definition is the same. If some definition requires both vectors, then their names signify their usage:</w:t>
      </w:r>
    </w:p>
    <w:p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rsidR="002E60CB" w:rsidRDefault="002E60CB" w:rsidP="008F5F84">
      <w:pPr>
        <w:spacing w:before="120"/>
        <w:jc w:val="both"/>
      </w:pPr>
      <w:r>
        <w:t xml:space="preserve">If both elements are given, a right handed coordinate system is uniquely defined: </w:t>
      </w:r>
    </w:p>
    <w:p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5A7483" w:rsidRPr="00226A3F" w:rsidTr="00E1290C">
        <w:trPr>
          <w:jc w:val="center"/>
        </w:trPr>
        <w:tc>
          <w:tcPr>
            <w:tcW w:w="1271" w:type="dxa"/>
            <w:shd w:val="clear" w:color="auto" w:fill="auto"/>
            <w:vAlign w:val="bottom"/>
          </w:tcPr>
          <w:p w:rsidR="005A7483" w:rsidRPr="00226A3F" w:rsidRDefault="008C3C2F" w:rsidP="0088515B">
            <w:pPr>
              <w:rPr>
                <w:sz w:val="20"/>
                <w:szCs w:val="20"/>
              </w:rPr>
            </w:pPr>
            <w:r>
              <w:rPr>
                <w:sz w:val="20"/>
                <w:szCs w:val="20"/>
              </w:rPr>
              <w:t>x</w:t>
            </w:r>
          </w:p>
        </w:tc>
        <w:tc>
          <w:tcPr>
            <w:tcW w:w="1559" w:type="dxa"/>
            <w:shd w:val="clear" w:color="auto" w:fill="auto"/>
          </w:tcPr>
          <w:p w:rsidR="005A7483" w:rsidRPr="00226A3F" w:rsidRDefault="005A7483" w:rsidP="0088515B">
            <w:pPr>
              <w:rPr>
                <w:sz w:val="20"/>
                <w:szCs w:val="20"/>
              </w:rPr>
            </w:pPr>
            <w:r w:rsidRPr="00226A3F">
              <w:rPr>
                <w:sz w:val="20"/>
                <w:szCs w:val="20"/>
              </w:rPr>
              <w:t>Floating point</w:t>
            </w:r>
          </w:p>
        </w:tc>
        <w:tc>
          <w:tcPr>
            <w:tcW w:w="1559" w:type="dxa"/>
            <w:vAlign w:val="bottom"/>
          </w:tcPr>
          <w:p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rsidR="005A7483" w:rsidRPr="00226A3F" w:rsidRDefault="005A7483" w:rsidP="0088515B">
            <w:pPr>
              <w:rPr>
                <w:sz w:val="20"/>
                <w:szCs w:val="20"/>
              </w:rPr>
            </w:pPr>
            <w:r w:rsidRPr="0001308F">
              <w:rPr>
                <w:sz w:val="20"/>
                <w:szCs w:val="20"/>
              </w:rPr>
              <w:t>-</w:t>
            </w:r>
          </w:p>
        </w:tc>
      </w:tr>
      <w:tr w:rsidR="005A7483" w:rsidRPr="00226A3F" w:rsidTr="00E1290C">
        <w:trPr>
          <w:trHeight w:val="221"/>
          <w:jc w:val="center"/>
        </w:trPr>
        <w:tc>
          <w:tcPr>
            <w:tcW w:w="1271" w:type="dxa"/>
            <w:shd w:val="clear" w:color="auto" w:fill="auto"/>
            <w:vAlign w:val="bottom"/>
          </w:tcPr>
          <w:p w:rsidR="005A7483" w:rsidRDefault="008C3C2F" w:rsidP="0088515B">
            <w:pPr>
              <w:rPr>
                <w:sz w:val="20"/>
                <w:szCs w:val="20"/>
              </w:rPr>
            </w:pPr>
            <w:r>
              <w:rPr>
                <w:sz w:val="20"/>
                <w:szCs w:val="20"/>
              </w:rPr>
              <w:t>y</w:t>
            </w:r>
          </w:p>
        </w:tc>
        <w:tc>
          <w:tcPr>
            <w:tcW w:w="1559" w:type="dxa"/>
            <w:shd w:val="clear" w:color="auto" w:fill="auto"/>
          </w:tcPr>
          <w:p w:rsidR="005A7483" w:rsidRDefault="005A7483" w:rsidP="0088515B">
            <w:pPr>
              <w:rPr>
                <w:sz w:val="20"/>
                <w:szCs w:val="20"/>
              </w:rPr>
            </w:pPr>
            <w:r w:rsidRPr="00226A3F">
              <w:rPr>
                <w:sz w:val="20"/>
                <w:szCs w:val="20"/>
              </w:rPr>
              <w:t>Floating point</w:t>
            </w:r>
          </w:p>
        </w:tc>
        <w:tc>
          <w:tcPr>
            <w:tcW w:w="1559" w:type="dxa"/>
            <w:vAlign w:val="bottom"/>
          </w:tcPr>
          <w:p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rsidR="005A7483" w:rsidRDefault="005A7483" w:rsidP="0088515B">
            <w:pPr>
              <w:rPr>
                <w:sz w:val="20"/>
                <w:szCs w:val="20"/>
              </w:rPr>
            </w:pPr>
            <w:r w:rsidRPr="00226A3F">
              <w:rPr>
                <w:sz w:val="20"/>
                <w:szCs w:val="20"/>
              </w:rPr>
              <w:t>Required</w:t>
            </w:r>
          </w:p>
        </w:tc>
        <w:tc>
          <w:tcPr>
            <w:tcW w:w="2835" w:type="dxa"/>
            <w:shd w:val="clear" w:color="auto" w:fill="auto"/>
            <w:vAlign w:val="bottom"/>
          </w:tcPr>
          <w:p w:rsidR="005A7483" w:rsidRDefault="005A7483" w:rsidP="0088515B">
            <w:pPr>
              <w:rPr>
                <w:sz w:val="20"/>
                <w:szCs w:val="20"/>
              </w:rPr>
            </w:pPr>
            <w:r w:rsidRPr="0001308F">
              <w:rPr>
                <w:sz w:val="20"/>
                <w:szCs w:val="20"/>
              </w:rPr>
              <w:t>-</w:t>
            </w:r>
          </w:p>
        </w:tc>
      </w:tr>
      <w:tr w:rsidR="005A7483" w:rsidRPr="00226A3F" w:rsidTr="00E1290C">
        <w:trPr>
          <w:jc w:val="center"/>
        </w:trPr>
        <w:tc>
          <w:tcPr>
            <w:tcW w:w="1271" w:type="dxa"/>
            <w:shd w:val="clear" w:color="auto" w:fill="auto"/>
            <w:vAlign w:val="bottom"/>
          </w:tcPr>
          <w:p w:rsidR="005A7483" w:rsidRDefault="008C3C2F" w:rsidP="0088515B">
            <w:pPr>
              <w:rPr>
                <w:sz w:val="20"/>
                <w:szCs w:val="20"/>
              </w:rPr>
            </w:pPr>
            <w:r>
              <w:rPr>
                <w:sz w:val="20"/>
                <w:szCs w:val="20"/>
              </w:rPr>
              <w:t>z</w:t>
            </w:r>
          </w:p>
        </w:tc>
        <w:tc>
          <w:tcPr>
            <w:tcW w:w="1559" w:type="dxa"/>
            <w:shd w:val="clear" w:color="auto" w:fill="auto"/>
          </w:tcPr>
          <w:p w:rsidR="005A7483" w:rsidRDefault="005A7483" w:rsidP="0088515B">
            <w:pPr>
              <w:rPr>
                <w:sz w:val="20"/>
                <w:szCs w:val="20"/>
              </w:rPr>
            </w:pPr>
            <w:r w:rsidRPr="00226A3F">
              <w:rPr>
                <w:sz w:val="20"/>
                <w:szCs w:val="20"/>
              </w:rPr>
              <w:t>Floating point</w:t>
            </w:r>
          </w:p>
        </w:tc>
        <w:tc>
          <w:tcPr>
            <w:tcW w:w="1559" w:type="dxa"/>
            <w:vAlign w:val="bottom"/>
          </w:tcPr>
          <w:p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rsidR="005A7483" w:rsidRDefault="005A7483" w:rsidP="0088515B">
            <w:pPr>
              <w:rPr>
                <w:sz w:val="20"/>
                <w:szCs w:val="20"/>
              </w:rPr>
            </w:pPr>
            <w:r w:rsidRPr="00226A3F">
              <w:rPr>
                <w:sz w:val="20"/>
                <w:szCs w:val="20"/>
              </w:rPr>
              <w:t>Required</w:t>
            </w:r>
          </w:p>
        </w:tc>
        <w:tc>
          <w:tcPr>
            <w:tcW w:w="2835" w:type="dxa"/>
            <w:shd w:val="clear" w:color="auto" w:fill="auto"/>
            <w:vAlign w:val="bottom"/>
          </w:tcPr>
          <w:p w:rsidR="005A7483" w:rsidRDefault="005A7483" w:rsidP="0088515B">
            <w:pPr>
              <w:keepNext/>
              <w:rPr>
                <w:sz w:val="20"/>
                <w:szCs w:val="20"/>
              </w:rPr>
            </w:pPr>
            <w:r w:rsidRPr="0001308F">
              <w:rPr>
                <w:sz w:val="20"/>
                <w:szCs w:val="20"/>
              </w:rPr>
              <w:t>-</w:t>
            </w:r>
          </w:p>
        </w:tc>
      </w:tr>
    </w:tbl>
    <w:p w:rsidR="002E60CB" w:rsidRPr="009366C1" w:rsidRDefault="002E60CB" w:rsidP="00245478">
      <w:pPr>
        <w:pStyle w:val="Caption"/>
        <w:spacing w:before="120"/>
      </w:pPr>
      <w:bookmarkStart w:id="449" w:name="_Toc3566440"/>
      <w:bookmarkStart w:id="450" w:name="_Toc27753808"/>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E2D34">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9"/>
      <w:bookmarkEnd w:id="450"/>
      <w:r w:rsidRPr="009366C1">
        <w:t xml:space="preserve"> </w:t>
      </w:r>
    </w:p>
    <w:p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rsidR="002E60CB" w:rsidRPr="00795D4D" w:rsidRDefault="002E60CB" w:rsidP="00245478">
      <w:pPr>
        <w:pStyle w:val="Example"/>
        <w:keepNext/>
        <w:rPr>
          <w:lang w:val="fr-FR"/>
        </w:rPr>
      </w:pPr>
      <w:r w:rsidRPr="00795D4D">
        <w:rPr>
          <w:lang w:val="fr-FR"/>
        </w:rPr>
        <w:t xml:space="preserve">Examples: </w:t>
      </w:r>
    </w:p>
    <w:p w:rsidR="002E60CB" w:rsidRPr="00795D4D" w:rsidRDefault="002E60CB" w:rsidP="002E60CB">
      <w:pPr>
        <w:pStyle w:val="XMLCode"/>
        <w:keepNext/>
        <w:rPr>
          <w:lang w:val="fr-FR"/>
        </w:rPr>
      </w:pPr>
    </w:p>
    <w:p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rsidR="002E60CB" w:rsidRPr="0033379A" w:rsidRDefault="002E60CB" w:rsidP="002E60CB">
      <w:pPr>
        <w:pStyle w:val="XMLCode"/>
        <w:rPr>
          <w:lang w:val="fr-FR"/>
        </w:rPr>
      </w:pPr>
    </w:p>
    <w:p w:rsidR="00AE0EB1" w:rsidRPr="007055D9" w:rsidRDefault="00AE0EB1" w:rsidP="00327322">
      <w:pPr>
        <w:pStyle w:val="Heading3"/>
      </w:pPr>
      <w:bookmarkStart w:id="451" w:name="_Toc428279361"/>
      <w:bookmarkStart w:id="452" w:name="_Toc428456098"/>
      <w:bookmarkStart w:id="453" w:name="_Toc3556974"/>
      <w:bookmarkStart w:id="454" w:name="_Toc27753586"/>
      <w:bookmarkEnd w:id="451"/>
      <w:bookmarkEnd w:id="452"/>
      <w:r w:rsidRPr="00736820">
        <w:t>Type</w:t>
      </w:r>
      <w:r w:rsidRPr="007055D9">
        <w:t xml:space="preserve"> Specification</w:t>
      </w:r>
      <w:bookmarkEnd w:id="453"/>
      <w:bookmarkEnd w:id="454"/>
      <w:r w:rsidR="00271345">
        <w:t xml:space="preserve"> </w:t>
      </w:r>
    </w:p>
    <w:p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Pr>
                <w:sz w:val="20"/>
                <w:szCs w:val="20"/>
              </w:rPr>
              <w:t>clinch</w:t>
            </w:r>
          </w:p>
        </w:tc>
        <w:tc>
          <w:tcPr>
            <w:tcW w:w="1810" w:type="dxa"/>
            <w:shd w:val="clear" w:color="auto" w:fill="auto"/>
            <w:vAlign w:val="bottom"/>
          </w:tcPr>
          <w:p w:rsidR="002C3238" w:rsidRPr="00226A3F" w:rsidRDefault="002C3238" w:rsidP="0088515B">
            <w:pPr>
              <w:rPr>
                <w:sz w:val="20"/>
                <w:szCs w:val="20"/>
              </w:rPr>
            </w:pPr>
            <w:r>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Pr>
                <w:sz w:val="20"/>
                <w:szCs w:val="20"/>
              </w:rPr>
              <w:t>clip</w:t>
            </w:r>
          </w:p>
        </w:tc>
        <w:tc>
          <w:tcPr>
            <w:tcW w:w="1810" w:type="dxa"/>
            <w:shd w:val="clear" w:color="auto" w:fill="auto"/>
            <w:vAlign w:val="bottom"/>
          </w:tcPr>
          <w:p w:rsidR="002C3238" w:rsidRPr="00226A3F" w:rsidRDefault="002C3238" w:rsidP="0088515B">
            <w:pPr>
              <w:rPr>
                <w:sz w:val="20"/>
                <w:szCs w:val="20"/>
              </w:rPr>
            </w:pPr>
            <w:r>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Pr>
                <w:sz w:val="20"/>
                <w:szCs w:val="20"/>
              </w:rPr>
              <w:t>heat_stake</w:t>
            </w:r>
          </w:p>
        </w:tc>
        <w:tc>
          <w:tcPr>
            <w:tcW w:w="1810" w:type="dxa"/>
            <w:shd w:val="clear" w:color="auto" w:fill="auto"/>
            <w:vAlign w:val="bottom"/>
          </w:tcPr>
          <w:p w:rsidR="002C3238" w:rsidRPr="00226A3F" w:rsidRDefault="002C3238" w:rsidP="0088515B">
            <w:pPr>
              <w:rPr>
                <w:sz w:val="20"/>
                <w:szCs w:val="20"/>
              </w:rPr>
            </w:pPr>
            <w:r>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Default="002C3238" w:rsidP="0088515B">
            <w:pPr>
              <w:rPr>
                <w:sz w:val="20"/>
                <w:szCs w:val="20"/>
              </w:rPr>
            </w:pPr>
            <w:r>
              <w:rPr>
                <w:sz w:val="20"/>
                <w:szCs w:val="20"/>
              </w:rPr>
              <w:t>nail</w:t>
            </w:r>
          </w:p>
        </w:tc>
        <w:tc>
          <w:tcPr>
            <w:tcW w:w="1810" w:type="dxa"/>
            <w:shd w:val="clear" w:color="auto" w:fill="auto"/>
            <w:vAlign w:val="bottom"/>
          </w:tcPr>
          <w:p w:rsidR="002C3238" w:rsidRDefault="002C3238" w:rsidP="0088515B">
            <w:pPr>
              <w:rPr>
                <w:sz w:val="20"/>
                <w:szCs w:val="20"/>
              </w:rPr>
            </w:pPr>
            <w:r>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88515B">
            <w:pPr>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1251B7">
            <w:pPr>
              <w:keepNext/>
              <w:rPr>
                <w:sz w:val="20"/>
                <w:szCs w:val="20"/>
              </w:rPr>
            </w:pPr>
            <w:r w:rsidRPr="00226A3F">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rsidR="002C3238" w:rsidRPr="00226A3F" w:rsidRDefault="002C3238" w:rsidP="0088515B">
            <w:pPr>
              <w:rPr>
                <w:sz w:val="20"/>
                <w:szCs w:val="20"/>
              </w:rPr>
            </w:pPr>
            <w:r>
              <w:rPr>
                <w:sz w:val="20"/>
                <w:szCs w:val="20"/>
              </w:rPr>
              <w:t>1</w:t>
            </w:r>
          </w:p>
        </w:tc>
        <w:tc>
          <w:tcPr>
            <w:tcW w:w="1701" w:type="dxa"/>
            <w:shd w:val="clear" w:color="auto" w:fill="auto"/>
            <w:vAlign w:val="bottom"/>
          </w:tcPr>
          <w:p w:rsidR="002C3238" w:rsidRPr="00226A3F" w:rsidRDefault="002C3238" w:rsidP="0088515B">
            <w:pPr>
              <w:rPr>
                <w:sz w:val="20"/>
                <w:szCs w:val="20"/>
              </w:rPr>
            </w:pPr>
            <w:r>
              <w:rPr>
                <w:sz w:val="20"/>
                <w:szCs w:val="20"/>
              </w:rPr>
              <w:t>Optional</w:t>
            </w:r>
          </w:p>
        </w:tc>
        <w:tc>
          <w:tcPr>
            <w:tcW w:w="2708" w:type="dxa"/>
            <w:shd w:val="clear" w:color="auto" w:fill="auto"/>
            <w:vAlign w:val="bottom"/>
          </w:tcPr>
          <w:p w:rsidR="002C3238" w:rsidRPr="00226A3F" w:rsidRDefault="002C3238" w:rsidP="001251B7">
            <w:pPr>
              <w:keepNext/>
              <w:rPr>
                <w:sz w:val="20"/>
                <w:szCs w:val="20"/>
              </w:rPr>
            </w:pPr>
            <w:r>
              <w:rPr>
                <w:sz w:val="20"/>
                <w:szCs w:val="20"/>
              </w:rPr>
              <w:t>-</w:t>
            </w:r>
          </w:p>
        </w:tc>
      </w:tr>
      <w:tr w:rsidR="002C3238" w:rsidRPr="00226A3F" w:rsidTr="008C3C2F">
        <w:trPr>
          <w:jc w:val="center"/>
        </w:trPr>
        <w:tc>
          <w:tcPr>
            <w:tcW w:w="2397" w:type="dxa"/>
            <w:shd w:val="clear" w:color="auto" w:fill="auto"/>
            <w:vAlign w:val="bottom"/>
          </w:tcPr>
          <w:p w:rsidR="002C3238" w:rsidRPr="00226A3F" w:rsidRDefault="002C3238" w:rsidP="0088515B">
            <w:pPr>
              <w:rPr>
                <w:sz w:val="20"/>
                <w:szCs w:val="20"/>
              </w:rPr>
            </w:pPr>
            <w:r>
              <w:rPr>
                <w:sz w:val="20"/>
                <w:szCs w:val="20"/>
              </w:rPr>
              <w:t>contact_list</w:t>
            </w:r>
          </w:p>
        </w:tc>
        <w:tc>
          <w:tcPr>
            <w:tcW w:w="1810" w:type="dxa"/>
            <w:shd w:val="clear" w:color="auto" w:fill="auto"/>
            <w:vAlign w:val="bottom"/>
          </w:tcPr>
          <w:p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E2D34">
              <w:rPr>
                <w:sz w:val="20"/>
                <w:szCs w:val="20"/>
              </w:rPr>
              <w:t>5.3.2.5</w:t>
            </w:r>
            <w:r>
              <w:rPr>
                <w:sz w:val="20"/>
                <w:szCs w:val="20"/>
              </w:rPr>
              <w:fldChar w:fldCharType="end"/>
            </w:r>
            <w:r>
              <w:rPr>
                <w:sz w:val="20"/>
                <w:szCs w:val="20"/>
              </w:rPr>
              <w:t xml:space="preserve">. </w:t>
            </w:r>
          </w:p>
        </w:tc>
      </w:tr>
      <w:tr w:rsidR="00C5158C" w:rsidRPr="00226A3F" w:rsidTr="008C3C2F">
        <w:trPr>
          <w:jc w:val="center"/>
        </w:trPr>
        <w:tc>
          <w:tcPr>
            <w:tcW w:w="2397" w:type="dxa"/>
            <w:shd w:val="clear" w:color="auto" w:fill="auto"/>
            <w:vAlign w:val="bottom"/>
          </w:tcPr>
          <w:p w:rsidR="00C5158C" w:rsidRDefault="00C5158C" w:rsidP="0088515B">
            <w:pPr>
              <w:rPr>
                <w:sz w:val="20"/>
                <w:szCs w:val="20"/>
              </w:rPr>
            </w:pPr>
            <w:r>
              <w:rPr>
                <w:sz w:val="20"/>
                <w:szCs w:val="20"/>
              </w:rPr>
              <w:t>stacking</w:t>
            </w:r>
          </w:p>
        </w:tc>
        <w:tc>
          <w:tcPr>
            <w:tcW w:w="1810" w:type="dxa"/>
            <w:shd w:val="clear" w:color="auto" w:fill="auto"/>
            <w:vAlign w:val="bottom"/>
          </w:tcPr>
          <w:p w:rsidR="00C5158C" w:rsidRPr="00226A3F" w:rsidRDefault="00C5158C" w:rsidP="0088515B">
            <w:pPr>
              <w:rPr>
                <w:sz w:val="20"/>
                <w:szCs w:val="20"/>
              </w:rPr>
            </w:pPr>
            <w:r>
              <w:rPr>
                <w:sz w:val="20"/>
                <w:szCs w:val="20"/>
              </w:rPr>
              <w:t>1</w:t>
            </w:r>
          </w:p>
        </w:tc>
        <w:tc>
          <w:tcPr>
            <w:tcW w:w="1701" w:type="dxa"/>
            <w:shd w:val="clear" w:color="auto" w:fill="auto"/>
            <w:vAlign w:val="bottom"/>
          </w:tcPr>
          <w:p w:rsidR="00C5158C" w:rsidRPr="00226A3F" w:rsidRDefault="00C5158C" w:rsidP="0088515B">
            <w:pPr>
              <w:rPr>
                <w:sz w:val="20"/>
                <w:szCs w:val="20"/>
              </w:rPr>
            </w:pPr>
            <w:r>
              <w:rPr>
                <w:sz w:val="20"/>
                <w:szCs w:val="20"/>
              </w:rPr>
              <w:t>Optional</w:t>
            </w:r>
          </w:p>
        </w:tc>
        <w:tc>
          <w:tcPr>
            <w:tcW w:w="2708" w:type="dxa"/>
            <w:shd w:val="clear" w:color="auto" w:fill="auto"/>
            <w:vAlign w:val="bottom"/>
          </w:tcPr>
          <w:p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E2D34">
              <w:rPr>
                <w:sz w:val="20"/>
                <w:szCs w:val="20"/>
              </w:rPr>
              <w:t>5.3.1.3</w:t>
            </w:r>
            <w:r>
              <w:rPr>
                <w:sz w:val="20"/>
                <w:szCs w:val="20"/>
              </w:rPr>
              <w:fldChar w:fldCharType="end"/>
            </w:r>
          </w:p>
        </w:tc>
      </w:tr>
    </w:tbl>
    <w:p w:rsidR="001251B7" w:rsidRPr="00226A3F" w:rsidRDefault="001251B7" w:rsidP="00D803E1">
      <w:pPr>
        <w:pStyle w:val="Caption"/>
        <w:spacing w:before="120"/>
      </w:pPr>
      <w:bookmarkStart w:id="455" w:name="_Toc3566441"/>
      <w:bookmarkStart w:id="456" w:name="_Toc27753809"/>
      <w:r>
        <w:t xml:space="preserve">Table </w:t>
      </w:r>
      <w:r w:rsidR="00D43112">
        <w:fldChar w:fldCharType="begin"/>
      </w:r>
      <w:r w:rsidR="00D43112">
        <w:instrText xml:space="preserve"> SEQ Table \* ARABIC </w:instrText>
      </w:r>
      <w:r w:rsidR="00D43112">
        <w:fldChar w:fldCharType="separate"/>
      </w:r>
      <w:r w:rsidR="007E2D34">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5"/>
      <w:bookmarkEnd w:id="456"/>
    </w:p>
    <w:p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rsidR="00EB7AF6" w:rsidRPr="00226A3F" w:rsidRDefault="00EB7AF6" w:rsidP="008F5F84">
      <w:pPr>
        <w:keepNext/>
        <w:jc w:val="both"/>
        <w:rPr>
          <w:noProof/>
        </w:rPr>
      </w:pPr>
    </w:p>
    <w:p w:rsidR="00AE0EB1" w:rsidRPr="007055D9" w:rsidRDefault="00AE0EB1" w:rsidP="00B025EE">
      <w:pPr>
        <w:pStyle w:val="Heading2"/>
        <w:tabs>
          <w:tab w:val="clear" w:pos="576"/>
          <w:tab w:val="num" w:pos="567"/>
        </w:tabs>
        <w:spacing w:before="240"/>
        <w:ind w:left="578" w:hanging="578"/>
      </w:pPr>
      <w:bookmarkStart w:id="457" w:name="_Ref428355238"/>
      <w:bookmarkStart w:id="458" w:name="_Toc3556975"/>
      <w:bookmarkStart w:id="459" w:name="_Toc27753587"/>
      <w:r w:rsidRPr="007055D9">
        <w:t xml:space="preserve">Spot </w:t>
      </w:r>
      <w:r w:rsidR="002E657F">
        <w:t>W</w:t>
      </w:r>
      <w:r w:rsidRPr="007055D9">
        <w:t>elds</w:t>
      </w:r>
      <w:bookmarkEnd w:id="457"/>
      <w:bookmarkEnd w:id="458"/>
      <w:bookmarkEnd w:id="459"/>
      <w:r w:rsidR="00630154">
        <w:t xml:space="preserve"> </w:t>
      </w:r>
    </w:p>
    <w:p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2E60CB" w:rsidRPr="00226A3F" w:rsidTr="005A7483">
        <w:trPr>
          <w:jc w:val="center"/>
        </w:trPr>
        <w:tc>
          <w:tcPr>
            <w:tcW w:w="2148" w:type="dxa"/>
            <w:shd w:val="clear" w:color="auto" w:fill="auto"/>
            <w:vAlign w:val="bottom"/>
          </w:tcPr>
          <w:p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rsidR="002E60CB" w:rsidRPr="00226A3F" w:rsidRDefault="002E60CB" w:rsidP="002D3000">
            <w:pPr>
              <w:keepNext/>
              <w:rPr>
                <w:sz w:val="20"/>
                <w:szCs w:val="20"/>
              </w:rPr>
            </w:pPr>
            <w:r w:rsidRPr="00226A3F">
              <w:rPr>
                <w:sz w:val="20"/>
                <w:szCs w:val="20"/>
              </w:rPr>
              <w:t>-</w:t>
            </w:r>
          </w:p>
        </w:tc>
      </w:tr>
      <w:tr w:rsidR="004F4177" w:rsidRPr="00226A3F" w:rsidTr="005A7483">
        <w:trPr>
          <w:jc w:val="center"/>
        </w:trPr>
        <w:tc>
          <w:tcPr>
            <w:tcW w:w="2148" w:type="dxa"/>
            <w:shd w:val="clear" w:color="auto" w:fill="auto"/>
            <w:vAlign w:val="bottom"/>
          </w:tcPr>
          <w:p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rsidR="004F4177" w:rsidRPr="00226A3F" w:rsidRDefault="004F4177" w:rsidP="004F4177">
            <w:pPr>
              <w:rPr>
                <w:sz w:val="20"/>
                <w:szCs w:val="20"/>
              </w:rPr>
            </w:pPr>
            <w:r w:rsidRPr="00226A3F">
              <w:rPr>
                <w:sz w:val="20"/>
                <w:szCs w:val="20"/>
              </w:rPr>
              <w:t>-</w:t>
            </w:r>
          </w:p>
        </w:tc>
      </w:tr>
      <w:tr w:rsidR="004F4177" w:rsidRPr="00226A3F" w:rsidTr="005A7483">
        <w:trPr>
          <w:jc w:val="center"/>
        </w:trPr>
        <w:tc>
          <w:tcPr>
            <w:tcW w:w="2148" w:type="dxa"/>
            <w:shd w:val="clear" w:color="auto" w:fill="auto"/>
            <w:vAlign w:val="bottom"/>
          </w:tcPr>
          <w:p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rsidR="004F4177" w:rsidRPr="00226A3F" w:rsidRDefault="004F4177" w:rsidP="004F4177">
            <w:pPr>
              <w:keepNext/>
              <w:rPr>
                <w:sz w:val="20"/>
                <w:szCs w:val="20"/>
              </w:rPr>
            </w:pPr>
            <w:r w:rsidRPr="00226A3F">
              <w:rPr>
                <w:sz w:val="20"/>
                <w:szCs w:val="20"/>
              </w:rPr>
              <w:t>-</w:t>
            </w:r>
          </w:p>
        </w:tc>
      </w:tr>
      <w:tr w:rsidR="00EB7AF6" w:rsidRPr="00226A3F" w:rsidTr="005A7483">
        <w:trPr>
          <w:jc w:val="center"/>
        </w:trPr>
        <w:tc>
          <w:tcPr>
            <w:tcW w:w="2148" w:type="dxa"/>
            <w:shd w:val="clear" w:color="auto" w:fill="auto"/>
            <w:vAlign w:val="bottom"/>
          </w:tcPr>
          <w:p w:rsidR="00EB7AF6" w:rsidRPr="00226A3F" w:rsidRDefault="00EB7AF6" w:rsidP="004F4177">
            <w:pPr>
              <w:rPr>
                <w:sz w:val="20"/>
                <w:szCs w:val="20"/>
              </w:rPr>
            </w:pPr>
            <w:r>
              <w:rPr>
                <w:sz w:val="20"/>
                <w:szCs w:val="20"/>
              </w:rPr>
              <w:t>femdata</w:t>
            </w:r>
          </w:p>
        </w:tc>
        <w:tc>
          <w:tcPr>
            <w:tcW w:w="2026" w:type="dxa"/>
            <w:shd w:val="clear" w:color="auto" w:fill="auto"/>
            <w:vAlign w:val="bottom"/>
          </w:tcPr>
          <w:p w:rsidR="00EB7AF6" w:rsidDel="001704BA" w:rsidRDefault="00EB7AF6" w:rsidP="004F4177">
            <w:pPr>
              <w:rPr>
                <w:sz w:val="20"/>
                <w:szCs w:val="20"/>
              </w:rPr>
            </w:pPr>
            <w:r>
              <w:rPr>
                <w:sz w:val="20"/>
                <w:szCs w:val="20"/>
              </w:rPr>
              <w:t>1</w:t>
            </w:r>
          </w:p>
        </w:tc>
        <w:tc>
          <w:tcPr>
            <w:tcW w:w="1417" w:type="dxa"/>
            <w:shd w:val="clear" w:color="auto" w:fill="auto"/>
            <w:vAlign w:val="bottom"/>
          </w:tcPr>
          <w:p w:rsidR="00EB7AF6" w:rsidRPr="00226A3F" w:rsidRDefault="00EB7AF6" w:rsidP="004F4177">
            <w:pPr>
              <w:rPr>
                <w:sz w:val="20"/>
                <w:szCs w:val="20"/>
              </w:rPr>
            </w:pPr>
            <w:r>
              <w:rPr>
                <w:sz w:val="20"/>
                <w:szCs w:val="20"/>
              </w:rPr>
              <w:t>Optional</w:t>
            </w:r>
          </w:p>
        </w:tc>
        <w:tc>
          <w:tcPr>
            <w:tcW w:w="3321" w:type="dxa"/>
            <w:shd w:val="clear" w:color="auto" w:fill="auto"/>
            <w:vAlign w:val="bottom"/>
          </w:tcPr>
          <w:p w:rsidR="00EB7AF6" w:rsidRPr="00226A3F" w:rsidRDefault="00EB7AF6" w:rsidP="004F4177">
            <w:pPr>
              <w:keepNext/>
              <w:rPr>
                <w:sz w:val="20"/>
                <w:szCs w:val="20"/>
              </w:rPr>
            </w:pPr>
            <w:r>
              <w:rPr>
                <w:sz w:val="20"/>
                <w:szCs w:val="20"/>
              </w:rPr>
              <w:t>-</w:t>
            </w:r>
          </w:p>
        </w:tc>
      </w:tr>
      <w:tr w:rsidR="00E42BAD" w:rsidRPr="00226A3F" w:rsidTr="005A7483">
        <w:trPr>
          <w:jc w:val="center"/>
        </w:trPr>
        <w:tc>
          <w:tcPr>
            <w:tcW w:w="2148" w:type="dxa"/>
            <w:shd w:val="clear" w:color="auto" w:fill="auto"/>
          </w:tcPr>
          <w:p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rsidR="00E42BAD" w:rsidRPr="00226A3F" w:rsidRDefault="00E42BAD" w:rsidP="004F4177">
            <w:pPr>
              <w:rPr>
                <w:sz w:val="20"/>
                <w:szCs w:val="20"/>
              </w:rPr>
            </w:pPr>
            <w:r>
              <w:rPr>
                <w:sz w:val="20"/>
                <w:szCs w:val="20"/>
              </w:rPr>
              <w:t>1</w:t>
            </w:r>
          </w:p>
        </w:tc>
        <w:tc>
          <w:tcPr>
            <w:tcW w:w="1417" w:type="dxa"/>
            <w:shd w:val="clear" w:color="auto" w:fill="auto"/>
          </w:tcPr>
          <w:p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sidRPr="007E2D34">
              <w:rPr>
                <w:sz w:val="20"/>
                <w:szCs w:val="20"/>
              </w:rPr>
              <w:t xml:space="preserve">Custom Attributes </w:t>
            </w:r>
            <w:r w:rsidR="007E2D34" w:rsidRPr="007331A4">
              <w:t>list</w:t>
            </w:r>
            <w:r w:rsidRPr="0011095E">
              <w:rPr>
                <w:rFonts w:cs="Calibri"/>
                <w:sz w:val="20"/>
                <w:szCs w:val="20"/>
                <w:lang w:eastAsia="en-GB"/>
              </w:rPr>
              <w:fldChar w:fldCharType="end"/>
            </w:r>
          </w:p>
        </w:tc>
      </w:tr>
    </w:tbl>
    <w:p w:rsidR="002E60CB" w:rsidRPr="00226A3F" w:rsidRDefault="002D3000" w:rsidP="002D3000">
      <w:pPr>
        <w:pStyle w:val="Caption"/>
        <w:spacing w:before="120"/>
      </w:pPr>
      <w:bookmarkStart w:id="460" w:name="_Toc3566442"/>
      <w:bookmarkStart w:id="461" w:name="_Toc27753810"/>
      <w:r>
        <w:t xml:space="preserve">Table </w:t>
      </w:r>
      <w:r>
        <w:fldChar w:fldCharType="begin"/>
      </w:r>
      <w:r>
        <w:instrText xml:space="preserve"> SEQ Table \* ARABIC </w:instrText>
      </w:r>
      <w:r>
        <w:fldChar w:fldCharType="separate"/>
      </w:r>
      <w:r w:rsidR="007E2D34">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60"/>
      <w:bookmarkEnd w:id="461"/>
    </w:p>
    <w:p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2E60CB" w:rsidRPr="00226A3F" w:rsidTr="004B2578">
        <w:trPr>
          <w:jc w:val="center"/>
        </w:trPr>
        <w:tc>
          <w:tcPr>
            <w:tcW w:w="1418" w:type="dxa"/>
            <w:shd w:val="clear" w:color="auto" w:fill="auto"/>
          </w:tcPr>
          <w:p w:rsidR="002E60CB" w:rsidRPr="00226A3F" w:rsidRDefault="002E60CB" w:rsidP="0088515B">
            <w:pPr>
              <w:rPr>
                <w:sz w:val="20"/>
                <w:szCs w:val="20"/>
              </w:rPr>
            </w:pPr>
            <w:r w:rsidRPr="00226A3F">
              <w:rPr>
                <w:sz w:val="20"/>
                <w:szCs w:val="20"/>
              </w:rPr>
              <w:t>diameter</w:t>
            </w:r>
          </w:p>
        </w:tc>
        <w:tc>
          <w:tcPr>
            <w:tcW w:w="1559" w:type="dxa"/>
            <w:shd w:val="clear" w:color="auto" w:fill="auto"/>
          </w:tcPr>
          <w:p w:rsidR="002E60CB" w:rsidRPr="00226A3F" w:rsidRDefault="002E60CB" w:rsidP="0088515B">
            <w:pPr>
              <w:rPr>
                <w:sz w:val="20"/>
                <w:szCs w:val="20"/>
              </w:rPr>
            </w:pPr>
            <w:r w:rsidRPr="00226A3F">
              <w:rPr>
                <w:sz w:val="20"/>
                <w:szCs w:val="20"/>
              </w:rPr>
              <w:t>Floating point</w:t>
            </w:r>
          </w:p>
        </w:tc>
        <w:tc>
          <w:tcPr>
            <w:tcW w:w="1559" w:type="dxa"/>
          </w:tcPr>
          <w:p w:rsidR="002E60CB" w:rsidRPr="00226A3F" w:rsidRDefault="002E60CB" w:rsidP="0088515B">
            <w:pPr>
              <w:rPr>
                <w:sz w:val="20"/>
                <w:szCs w:val="20"/>
              </w:rPr>
            </w:pPr>
            <w:r w:rsidRPr="00226A3F">
              <w:rPr>
                <w:sz w:val="20"/>
                <w:szCs w:val="20"/>
              </w:rPr>
              <w:t>&gt; 0.0</w:t>
            </w:r>
          </w:p>
        </w:tc>
        <w:tc>
          <w:tcPr>
            <w:tcW w:w="1276" w:type="dxa"/>
            <w:shd w:val="clear" w:color="auto" w:fill="auto"/>
          </w:tcPr>
          <w:p w:rsidR="002E60CB" w:rsidRPr="00226A3F" w:rsidRDefault="002E60CB" w:rsidP="0088515B">
            <w:pPr>
              <w:rPr>
                <w:sz w:val="20"/>
                <w:szCs w:val="20"/>
              </w:rPr>
            </w:pPr>
            <w:r w:rsidRPr="00226A3F">
              <w:rPr>
                <w:sz w:val="20"/>
                <w:szCs w:val="20"/>
              </w:rPr>
              <w:t>Optional</w:t>
            </w:r>
          </w:p>
        </w:tc>
        <w:tc>
          <w:tcPr>
            <w:tcW w:w="3118" w:type="dxa"/>
            <w:shd w:val="clear" w:color="auto" w:fill="auto"/>
          </w:tcPr>
          <w:p w:rsidR="002E60CB" w:rsidRPr="00226A3F" w:rsidRDefault="002E60CB" w:rsidP="0088515B">
            <w:pPr>
              <w:rPr>
                <w:sz w:val="20"/>
                <w:szCs w:val="20"/>
              </w:rPr>
            </w:pPr>
            <w:r w:rsidRPr="00226A3F">
              <w:rPr>
                <w:sz w:val="20"/>
                <w:szCs w:val="20"/>
              </w:rPr>
              <w:t>-</w:t>
            </w:r>
          </w:p>
        </w:tc>
      </w:tr>
      <w:tr w:rsidR="002E60CB" w:rsidRPr="00226A3F" w:rsidTr="004B2578">
        <w:trPr>
          <w:jc w:val="center"/>
        </w:trPr>
        <w:tc>
          <w:tcPr>
            <w:tcW w:w="1418" w:type="dxa"/>
            <w:shd w:val="clear" w:color="auto" w:fill="auto"/>
          </w:tcPr>
          <w:p w:rsidR="002E60CB" w:rsidRPr="00226A3F" w:rsidRDefault="002E60CB" w:rsidP="0088515B">
            <w:pPr>
              <w:rPr>
                <w:sz w:val="20"/>
                <w:szCs w:val="20"/>
              </w:rPr>
            </w:pPr>
            <w:r w:rsidRPr="00137032">
              <w:rPr>
                <w:sz w:val="20"/>
                <w:szCs w:val="20"/>
              </w:rPr>
              <w:t>technology</w:t>
            </w:r>
          </w:p>
        </w:tc>
        <w:tc>
          <w:tcPr>
            <w:tcW w:w="1559" w:type="dxa"/>
            <w:shd w:val="clear" w:color="auto" w:fill="auto"/>
          </w:tcPr>
          <w:p w:rsidR="002E60CB" w:rsidRPr="00226A3F" w:rsidRDefault="002E60CB" w:rsidP="0088515B">
            <w:pPr>
              <w:rPr>
                <w:sz w:val="20"/>
                <w:szCs w:val="20"/>
              </w:rPr>
            </w:pPr>
            <w:r w:rsidRPr="00137032">
              <w:rPr>
                <w:sz w:val="20"/>
                <w:szCs w:val="20"/>
              </w:rPr>
              <w:t>Selection</w:t>
            </w:r>
          </w:p>
        </w:tc>
        <w:tc>
          <w:tcPr>
            <w:tcW w:w="1559" w:type="dxa"/>
          </w:tcPr>
          <w:p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rsidR="002E60CB" w:rsidRPr="00226A3F" w:rsidRDefault="002E60CB" w:rsidP="0088515B">
            <w:pPr>
              <w:rPr>
                <w:sz w:val="20"/>
                <w:szCs w:val="20"/>
              </w:rPr>
            </w:pPr>
            <w:r w:rsidRPr="00137032">
              <w:rPr>
                <w:sz w:val="20"/>
                <w:szCs w:val="20"/>
              </w:rPr>
              <w:t>Optional</w:t>
            </w:r>
          </w:p>
        </w:tc>
        <w:tc>
          <w:tcPr>
            <w:tcW w:w="3118" w:type="dxa"/>
            <w:shd w:val="clear" w:color="auto" w:fill="auto"/>
          </w:tcPr>
          <w:p w:rsidR="002E60CB" w:rsidRPr="00226A3F" w:rsidRDefault="002E60CB" w:rsidP="00373977">
            <w:pPr>
              <w:keepNext/>
              <w:rPr>
                <w:sz w:val="20"/>
                <w:szCs w:val="20"/>
              </w:rPr>
            </w:pPr>
            <w:r w:rsidRPr="00226A3F">
              <w:rPr>
                <w:sz w:val="20"/>
                <w:szCs w:val="20"/>
              </w:rPr>
              <w:t>-</w:t>
            </w:r>
          </w:p>
        </w:tc>
      </w:tr>
    </w:tbl>
    <w:p w:rsidR="00373977" w:rsidRDefault="00373977" w:rsidP="00D06BDF">
      <w:pPr>
        <w:pStyle w:val="Caption"/>
        <w:spacing w:before="120"/>
      </w:pPr>
      <w:bookmarkStart w:id="462" w:name="_Toc3566443"/>
      <w:bookmarkStart w:id="463" w:name="_Toc27753811"/>
      <w:r>
        <w:t xml:space="preserve">Table </w:t>
      </w:r>
      <w:r w:rsidR="00D43112">
        <w:fldChar w:fldCharType="begin"/>
      </w:r>
      <w:r w:rsidR="00D43112">
        <w:instrText xml:space="preserve"> SEQ Table \* ARABIC </w:instrText>
      </w:r>
      <w:r w:rsidR="00D43112">
        <w:fldChar w:fldCharType="separate"/>
      </w:r>
      <w:r w:rsidR="007E2D34">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2"/>
      <w:bookmarkEnd w:id="463"/>
    </w:p>
    <w:p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rsidR="002E60CB" w:rsidRPr="007055D9" w:rsidRDefault="002E60CB" w:rsidP="002E60CB">
      <w:pPr>
        <w:pStyle w:val="Heading5"/>
        <w:keepNext/>
      </w:pPr>
      <w:r w:rsidRPr="007055D9">
        <w:t xml:space="preserve">Attribute </w:t>
      </w:r>
      <w:r w:rsidR="00194316">
        <w:t>"</w:t>
      </w:r>
      <w:r w:rsidRPr="007055D9">
        <w:t>technology</w:t>
      </w:r>
      <w:r w:rsidR="00194316">
        <w:t>"</w:t>
      </w:r>
    </w:p>
    <w:p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rsidR="002E60CB" w:rsidRPr="007055D9" w:rsidRDefault="002E60CB" w:rsidP="002E60CB">
      <w:r w:rsidRPr="007055D9">
        <w:t>This technology can be one of</w:t>
      </w:r>
    </w:p>
    <w:p w:rsidR="002E60CB" w:rsidRPr="002E74A6" w:rsidRDefault="002E60CB" w:rsidP="002E60CB">
      <w:pPr>
        <w:pStyle w:val="ListBullet"/>
      </w:pPr>
      <w:r w:rsidRPr="002E74A6">
        <w:t>Resistance welding</w:t>
      </w:r>
    </w:p>
    <w:p w:rsidR="002E60CB" w:rsidRPr="002E74A6" w:rsidRDefault="002E60CB" w:rsidP="002E60CB">
      <w:pPr>
        <w:pStyle w:val="ListBullet"/>
      </w:pPr>
      <w:r>
        <w:t>Laser</w:t>
      </w:r>
      <w:r w:rsidRPr="002E74A6">
        <w:t xml:space="preserve"> welding</w:t>
      </w:r>
    </w:p>
    <w:p w:rsidR="002E60CB" w:rsidRDefault="002E60CB" w:rsidP="002E60CB">
      <w:pPr>
        <w:pStyle w:val="ListBullet"/>
      </w:pPr>
      <w:r>
        <w:t>Projection</w:t>
      </w:r>
      <w:r w:rsidRPr="002E74A6">
        <w:t xml:space="preserve"> welding </w:t>
      </w:r>
    </w:p>
    <w:p w:rsidR="002E60CB" w:rsidRPr="002E74A6" w:rsidRDefault="002E60CB" w:rsidP="002E60CB">
      <w:pPr>
        <w:pStyle w:val="ListBullet"/>
      </w:pPr>
      <w:r>
        <w:t xml:space="preserve">Friction </w:t>
      </w:r>
      <w:r w:rsidRPr="002E74A6">
        <w:t>welding</w:t>
      </w:r>
      <w:r>
        <w:t xml:space="preserve"> </w:t>
      </w:r>
    </w:p>
    <w:p w:rsidR="002E60CB" w:rsidRPr="00226A3F" w:rsidRDefault="002E60CB" w:rsidP="00D94005">
      <w:pPr>
        <w:pStyle w:val="Example"/>
        <w:keepNext/>
        <w:spacing w:before="120"/>
      </w:pPr>
      <w:r w:rsidRPr="00226A3F">
        <w:t xml:space="preserve">Example: </w:t>
      </w:r>
    </w:p>
    <w:p w:rsidR="002E60CB" w:rsidRPr="00226A3F" w:rsidRDefault="002E60CB" w:rsidP="002E60CB">
      <w:pPr>
        <w:pStyle w:val="XMLCode"/>
        <w:keepNext/>
      </w:pPr>
    </w:p>
    <w:p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rsidR="002E60CB" w:rsidRPr="00226A3F" w:rsidRDefault="002E60CB" w:rsidP="002E60CB">
      <w:pPr>
        <w:pStyle w:val="XMLCode"/>
        <w:keepNext/>
      </w:pPr>
      <w:r w:rsidRPr="00226A3F">
        <w:t xml:space="preserve">    &lt;loc&gt; 1645.83 821.145 616.585 &lt;/loc&gt;</w:t>
      </w:r>
    </w:p>
    <w:p w:rsidR="002E60CB" w:rsidRPr="00226A3F" w:rsidRDefault="002E60CB" w:rsidP="002E60CB">
      <w:pPr>
        <w:pStyle w:val="XMLCode"/>
        <w:keepNext/>
      </w:pPr>
      <w:r w:rsidRPr="00226A3F">
        <w:t xml:space="preserve">    &lt;</w:t>
      </w:r>
      <w:proofErr w:type="gramStart"/>
      <w:r w:rsidRPr="00226A3F">
        <w:t>appdata</w:t>
      </w:r>
      <w:proofErr w:type="gramEnd"/>
      <w:r w:rsidRPr="00226A3F">
        <w:t>&gt;</w:t>
      </w:r>
    </w:p>
    <w:p w:rsidR="002E60CB" w:rsidRPr="00226A3F" w:rsidRDefault="002E60CB" w:rsidP="002E60CB">
      <w:pPr>
        <w:pStyle w:val="XMLCode"/>
        <w:keepNext/>
      </w:pPr>
      <w:r w:rsidRPr="00226A3F">
        <w:t xml:space="preserve">        ...</w:t>
      </w:r>
    </w:p>
    <w:p w:rsidR="002E60CB" w:rsidRPr="00226A3F" w:rsidRDefault="002E60CB" w:rsidP="002E60CB">
      <w:pPr>
        <w:pStyle w:val="XMLCode"/>
        <w:keepNext/>
      </w:pPr>
      <w:r w:rsidRPr="00226A3F">
        <w:t xml:space="preserve">    &lt;/appdata&gt;</w:t>
      </w:r>
    </w:p>
    <w:p w:rsidR="002E60CB" w:rsidRPr="00226A3F" w:rsidRDefault="002E60CB" w:rsidP="002E60CB">
      <w:pPr>
        <w:pStyle w:val="XMLCode"/>
        <w:keepNext/>
      </w:pPr>
      <w:r w:rsidRPr="00226A3F">
        <w:t>&lt;/connection_0d&gt;</w:t>
      </w:r>
    </w:p>
    <w:p w:rsidR="002E60CB" w:rsidRPr="00226A3F" w:rsidRDefault="002E60CB" w:rsidP="002E60CB">
      <w:pPr>
        <w:pStyle w:val="XMLCode"/>
      </w:pPr>
    </w:p>
    <w:p w:rsidR="00AE0EB1" w:rsidRPr="007055D9" w:rsidRDefault="00AE0EB1" w:rsidP="005867BD">
      <w:pPr>
        <w:pStyle w:val="Heading2"/>
        <w:tabs>
          <w:tab w:val="clear" w:pos="576"/>
          <w:tab w:val="left" w:pos="567"/>
          <w:tab w:val="num" w:pos="1134"/>
        </w:tabs>
        <w:ind w:left="578" w:hanging="578"/>
      </w:pPr>
      <w:bookmarkStart w:id="464" w:name="_Toc3556976"/>
      <w:bookmarkStart w:id="465" w:name="_Toc27753588"/>
      <w:r w:rsidRPr="007055D9">
        <w:t>Robscans</w:t>
      </w:r>
      <w:bookmarkEnd w:id="464"/>
      <w:bookmarkEnd w:id="465"/>
    </w:p>
    <w:bookmarkEnd w:id="351"/>
    <w:bookmarkEnd w:id="352"/>
    <w:p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rsidR="002E60CB" w:rsidRPr="00226A3F" w:rsidRDefault="004F562F" w:rsidP="002E60CB">
      <w:pPr>
        <w:keepNext/>
        <w:jc w:val="center"/>
      </w:pPr>
      <w:r>
        <w:rPr>
          <w:noProof/>
          <w:lang w:eastAsia="en-US"/>
        </w:rPr>
        <w:lastRenderedPageBreak/>
        <w:drawing>
          <wp:inline distT="0" distB="0" distL="0" distR="0" wp14:anchorId="7ACC658F" wp14:editId="0E611E4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rsidR="002E60CB" w:rsidRPr="00226A3F" w:rsidRDefault="002E60CB" w:rsidP="002E60CB">
      <w:pPr>
        <w:pStyle w:val="Caption"/>
      </w:pPr>
      <w:bookmarkStart w:id="466" w:name="_Ref401160011"/>
      <w:bookmarkStart w:id="467" w:name="_Toc413359628"/>
      <w:bookmarkStart w:id="468" w:name="_Toc3557087"/>
      <w:bookmarkStart w:id="469" w:name="_Toc27753702"/>
      <w:r w:rsidRPr="00226A3F">
        <w:t xml:space="preserve">Figure </w:t>
      </w:r>
      <w:r w:rsidR="00406B64">
        <w:fldChar w:fldCharType="begin"/>
      </w:r>
      <w:r w:rsidR="00406B64">
        <w:instrText xml:space="preserve"> SEQ Figure \* ARABIC </w:instrText>
      </w:r>
      <w:r w:rsidR="00406B64">
        <w:fldChar w:fldCharType="separate"/>
      </w:r>
      <w:r w:rsidR="0047200E">
        <w:rPr>
          <w:noProof/>
        </w:rPr>
        <w:t>8</w:t>
      </w:r>
      <w:r w:rsidR="00406B64">
        <w:fldChar w:fldCharType="end"/>
      </w:r>
      <w:bookmarkEnd w:id="46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7"/>
      <w:bookmarkEnd w:id="468"/>
      <w:bookmarkEnd w:id="469"/>
    </w:p>
    <w:p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rsidR="002E60CB" w:rsidRDefault="002E60CB" w:rsidP="00B90690">
      <w:pPr>
        <w:numPr>
          <w:ilvl w:val="0"/>
          <w:numId w:val="21"/>
        </w:numPr>
        <w:ind w:left="709" w:hanging="349"/>
        <w:jc w:val="both"/>
      </w:pPr>
      <w:r>
        <w:t xml:space="preserve">Companies regard this information to be their own intellectual property. </w:t>
      </w:r>
    </w:p>
    <w:p w:rsidR="002E60CB" w:rsidRDefault="002E60CB" w:rsidP="00B90690">
      <w:pPr>
        <w:numPr>
          <w:ilvl w:val="0"/>
          <w:numId w:val="21"/>
        </w:numPr>
        <w:ind w:left="709" w:hanging="349"/>
        <w:jc w:val="both"/>
      </w:pPr>
      <w:r>
        <w:t xml:space="preserve">A pattern must not simply be stretched etc. It would need a new validation. </w:t>
      </w:r>
    </w:p>
    <w:p w:rsidR="002E60CB" w:rsidRDefault="002E60CB" w:rsidP="00B90690">
      <w:pPr>
        <w:numPr>
          <w:ilvl w:val="0"/>
          <w:numId w:val="21"/>
        </w:numPr>
        <w:ind w:left="709" w:hanging="349"/>
        <w:jc w:val="both"/>
      </w:pPr>
      <w:r>
        <w:t xml:space="preserve">Validated Robscan patterns are usually not part of distributions of FE processors. </w:t>
      </w:r>
    </w:p>
    <w:p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2E60CB" w:rsidRPr="00226A3F" w:rsidRDefault="009436D3" w:rsidP="00D94005">
            <w:pPr>
              <w:rPr>
                <w:b/>
                <w:i/>
              </w:rPr>
            </w:pPr>
            <w:r w:rsidRPr="00A20C5C">
              <w:rPr>
                <w:b/>
                <w:i/>
              </w:rPr>
              <w:t>Constraint</w:t>
            </w:r>
            <w:r>
              <w:rPr>
                <w:b/>
                <w:i/>
              </w:rPr>
              <w:t xml:space="preserve"> / Remarks</w:t>
            </w:r>
          </w:p>
        </w:tc>
      </w:tr>
      <w:tr w:rsidR="002E60CB" w:rsidRPr="00226A3F" w:rsidTr="005A7483">
        <w:trPr>
          <w:jc w:val="center"/>
        </w:trPr>
        <w:tc>
          <w:tcPr>
            <w:tcW w:w="2552" w:type="dxa"/>
            <w:shd w:val="clear" w:color="auto" w:fill="auto"/>
            <w:vAlign w:val="bottom"/>
          </w:tcPr>
          <w:p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rsidR="002E60CB" w:rsidRPr="00226A3F" w:rsidRDefault="002E60CB" w:rsidP="00D94005">
            <w:pPr>
              <w:rPr>
                <w:sz w:val="20"/>
                <w:szCs w:val="20"/>
              </w:rPr>
            </w:pPr>
            <w:r w:rsidRPr="00226A3F">
              <w:rPr>
                <w:sz w:val="20"/>
                <w:szCs w:val="20"/>
              </w:rPr>
              <w:t>-</w:t>
            </w:r>
          </w:p>
        </w:tc>
      </w:tr>
      <w:tr w:rsidR="002E60CB" w:rsidRPr="00226A3F" w:rsidTr="005A7483">
        <w:trPr>
          <w:jc w:val="center"/>
        </w:trPr>
        <w:tc>
          <w:tcPr>
            <w:tcW w:w="2552" w:type="dxa"/>
            <w:shd w:val="clear" w:color="auto" w:fill="auto"/>
            <w:vAlign w:val="bottom"/>
          </w:tcPr>
          <w:p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rsidR="002E60CB" w:rsidRPr="00226A3F" w:rsidRDefault="002E60CB" w:rsidP="00D94005">
            <w:pPr>
              <w:rPr>
                <w:sz w:val="20"/>
                <w:szCs w:val="20"/>
              </w:rPr>
            </w:pPr>
            <w:r w:rsidRPr="00226A3F">
              <w:rPr>
                <w:sz w:val="20"/>
                <w:szCs w:val="20"/>
              </w:rPr>
              <w:t>-</w:t>
            </w:r>
          </w:p>
        </w:tc>
      </w:tr>
      <w:tr w:rsidR="002E60CB" w:rsidRPr="00226A3F" w:rsidTr="005A7483">
        <w:trPr>
          <w:jc w:val="center"/>
        </w:trPr>
        <w:tc>
          <w:tcPr>
            <w:tcW w:w="2552" w:type="dxa"/>
            <w:shd w:val="clear" w:color="auto" w:fill="auto"/>
            <w:vAlign w:val="bottom"/>
          </w:tcPr>
          <w:p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rsidR="002E60CB" w:rsidRPr="00226A3F" w:rsidRDefault="002E60CB" w:rsidP="007B28CA">
            <w:pPr>
              <w:keepNext/>
              <w:rPr>
                <w:sz w:val="20"/>
                <w:szCs w:val="20"/>
              </w:rPr>
            </w:pPr>
            <w:r w:rsidRPr="00226A3F">
              <w:rPr>
                <w:sz w:val="20"/>
                <w:szCs w:val="20"/>
              </w:rPr>
              <w:t>-</w:t>
            </w:r>
          </w:p>
        </w:tc>
      </w:tr>
      <w:tr w:rsidR="00E678D4" w:rsidRPr="00226A3F" w:rsidTr="005A7483">
        <w:trPr>
          <w:jc w:val="center"/>
        </w:trPr>
        <w:tc>
          <w:tcPr>
            <w:tcW w:w="2552" w:type="dxa"/>
            <w:shd w:val="clear" w:color="auto" w:fill="auto"/>
            <w:vAlign w:val="bottom"/>
          </w:tcPr>
          <w:p w:rsidR="00E678D4" w:rsidRPr="00226A3F" w:rsidRDefault="00E678D4" w:rsidP="00D94005">
            <w:pPr>
              <w:rPr>
                <w:sz w:val="20"/>
                <w:szCs w:val="20"/>
              </w:rPr>
            </w:pPr>
            <w:r>
              <w:rPr>
                <w:sz w:val="20"/>
                <w:szCs w:val="20"/>
              </w:rPr>
              <w:t>femdata</w:t>
            </w:r>
          </w:p>
        </w:tc>
        <w:tc>
          <w:tcPr>
            <w:tcW w:w="1765" w:type="dxa"/>
            <w:shd w:val="clear" w:color="auto" w:fill="auto"/>
            <w:vAlign w:val="bottom"/>
          </w:tcPr>
          <w:p w:rsidR="00E678D4" w:rsidDel="009050D3" w:rsidRDefault="00E678D4" w:rsidP="00D94005">
            <w:pPr>
              <w:rPr>
                <w:sz w:val="20"/>
                <w:szCs w:val="20"/>
              </w:rPr>
            </w:pPr>
            <w:r>
              <w:rPr>
                <w:sz w:val="20"/>
                <w:szCs w:val="20"/>
              </w:rPr>
              <w:t>1</w:t>
            </w:r>
          </w:p>
        </w:tc>
        <w:tc>
          <w:tcPr>
            <w:tcW w:w="1275" w:type="dxa"/>
            <w:shd w:val="clear" w:color="auto" w:fill="auto"/>
            <w:vAlign w:val="bottom"/>
          </w:tcPr>
          <w:p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rsidR="00E678D4" w:rsidRPr="00226A3F" w:rsidRDefault="001526F5" w:rsidP="007B28CA">
            <w:pPr>
              <w:keepNext/>
              <w:rPr>
                <w:sz w:val="20"/>
                <w:szCs w:val="20"/>
              </w:rPr>
            </w:pPr>
            <w:r>
              <w:rPr>
                <w:sz w:val="20"/>
                <w:szCs w:val="20"/>
              </w:rPr>
              <w:t>-</w:t>
            </w:r>
          </w:p>
        </w:tc>
      </w:tr>
      <w:tr w:rsidR="00893C84" w:rsidRPr="00226A3F" w:rsidTr="005A7483">
        <w:trPr>
          <w:jc w:val="center"/>
        </w:trPr>
        <w:tc>
          <w:tcPr>
            <w:tcW w:w="2552" w:type="dxa"/>
            <w:shd w:val="clear" w:color="auto" w:fill="auto"/>
          </w:tcPr>
          <w:p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rsidR="00893C84" w:rsidRPr="00226A3F" w:rsidRDefault="00893C84" w:rsidP="00D94005">
            <w:pPr>
              <w:rPr>
                <w:sz w:val="20"/>
                <w:szCs w:val="20"/>
              </w:rPr>
            </w:pPr>
            <w:r>
              <w:rPr>
                <w:sz w:val="20"/>
                <w:szCs w:val="20"/>
              </w:rPr>
              <w:t>1</w:t>
            </w:r>
          </w:p>
        </w:tc>
        <w:tc>
          <w:tcPr>
            <w:tcW w:w="1275" w:type="dxa"/>
            <w:shd w:val="clear" w:color="auto" w:fill="auto"/>
          </w:tcPr>
          <w:p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sidRPr="007E2D34">
              <w:rPr>
                <w:sz w:val="20"/>
                <w:szCs w:val="20"/>
              </w:rPr>
              <w:t xml:space="preserve">Custom Attributes </w:t>
            </w:r>
            <w:r w:rsidR="007E2D34" w:rsidRPr="007331A4">
              <w:t>list</w:t>
            </w:r>
            <w:r w:rsidRPr="0011095E">
              <w:rPr>
                <w:rFonts w:cs="Calibri"/>
                <w:sz w:val="20"/>
                <w:szCs w:val="20"/>
                <w:lang w:eastAsia="en-GB"/>
              </w:rPr>
              <w:fldChar w:fldCharType="end"/>
            </w:r>
          </w:p>
        </w:tc>
      </w:tr>
    </w:tbl>
    <w:p w:rsidR="00E65740" w:rsidRPr="00226A3F" w:rsidRDefault="00B66E76" w:rsidP="00174031">
      <w:pPr>
        <w:pStyle w:val="Caption"/>
        <w:spacing w:before="120"/>
      </w:pPr>
      <w:bookmarkStart w:id="470" w:name="_Toc3566444"/>
      <w:bookmarkStart w:id="471" w:name="_Toc27753812"/>
      <w:r>
        <w:t xml:space="preserve">Table </w:t>
      </w:r>
      <w:r>
        <w:fldChar w:fldCharType="begin"/>
      </w:r>
      <w:r>
        <w:instrText xml:space="preserve"> SEQ Table \* ARABIC </w:instrText>
      </w:r>
      <w:r>
        <w:fldChar w:fldCharType="separate"/>
      </w:r>
      <w:r w:rsidR="007E2D34">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0"/>
      <w:bookmarkEnd w:id="471"/>
    </w:p>
    <w:p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rsidR="002E60CB" w:rsidRPr="00A20C5C" w:rsidRDefault="002E60CB" w:rsidP="0088515B">
            <w:pPr>
              <w:keepNext/>
              <w:rPr>
                <w:b/>
                <w:i/>
              </w:rPr>
            </w:pPr>
            <w:r w:rsidRPr="00A20C5C">
              <w:rPr>
                <w:b/>
                <w:i/>
              </w:rPr>
              <w:t>Constraint</w:t>
            </w:r>
            <w:r w:rsidR="009436D3">
              <w:rPr>
                <w:b/>
                <w:i/>
              </w:rPr>
              <w:t xml:space="preserve"> / Remarks</w:t>
            </w:r>
          </w:p>
        </w:tc>
      </w:tr>
      <w:tr w:rsidR="002E60CB" w:rsidRPr="00A20C5C" w:rsidTr="001C0495">
        <w:trPr>
          <w:cantSplit/>
          <w:jc w:val="center"/>
        </w:trPr>
        <w:tc>
          <w:tcPr>
            <w:tcW w:w="1681" w:type="dxa"/>
            <w:tcBorders>
              <w:top w:val="single" w:sz="4" w:space="0" w:color="auto"/>
              <w:bottom w:val="dotted" w:sz="4" w:space="0" w:color="auto"/>
            </w:tcBorders>
          </w:tcPr>
          <w:p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 xml:space="preserve">Non-empty, if present. </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A20C5C"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w:t>
            </w:r>
          </w:p>
        </w:tc>
      </w:tr>
      <w:tr w:rsidR="002E60CB" w:rsidRPr="00226A3F" w:rsidTr="001C0495">
        <w:trPr>
          <w:cantSplit/>
          <w:jc w:val="center"/>
        </w:trPr>
        <w:tc>
          <w:tcPr>
            <w:tcW w:w="1681"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rsidTr="001C0495">
        <w:trPr>
          <w:cantSplit/>
          <w:jc w:val="center"/>
        </w:trPr>
        <w:tc>
          <w:tcPr>
            <w:tcW w:w="1681" w:type="dxa"/>
            <w:tcBorders>
              <w:top w:val="dotted" w:sz="4" w:space="0" w:color="auto"/>
              <w:bottom w:val="single" w:sz="4" w:space="0" w:color="auto"/>
            </w:tcBorders>
          </w:tcPr>
          <w:p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rsidR="002E60CB" w:rsidRPr="00A20C5C" w:rsidRDefault="002E60CB" w:rsidP="0088515B">
            <w:pPr>
              <w:keepNext/>
              <w:rPr>
                <w:sz w:val="20"/>
                <w:szCs w:val="20"/>
              </w:rPr>
            </w:pPr>
            <w:r w:rsidRPr="00A20C5C">
              <w:rPr>
                <w:sz w:val="20"/>
                <w:szCs w:val="20"/>
              </w:rPr>
              <w:t>-</w:t>
            </w:r>
          </w:p>
        </w:tc>
      </w:tr>
    </w:tbl>
    <w:p w:rsidR="002E60CB" w:rsidRDefault="002E60CB" w:rsidP="004B2578">
      <w:pPr>
        <w:pStyle w:val="Caption"/>
        <w:spacing w:before="120"/>
      </w:pPr>
      <w:bookmarkStart w:id="472" w:name="_Toc3566445"/>
      <w:bookmarkStart w:id="473" w:name="_Toc27753813"/>
      <w:r>
        <w:t xml:space="preserve">Table </w:t>
      </w:r>
      <w:r w:rsidR="00D43112">
        <w:fldChar w:fldCharType="begin"/>
      </w:r>
      <w:r w:rsidR="00D43112">
        <w:instrText xml:space="preserve"> SEQ Table \* ARABIC </w:instrText>
      </w:r>
      <w:r w:rsidR="00D43112">
        <w:fldChar w:fldCharType="separate"/>
      </w:r>
      <w:r w:rsidR="007E2D34">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2"/>
      <w:bookmarkEnd w:id="473"/>
    </w:p>
    <w:p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01308F" w:rsidRDefault="002E60CB" w:rsidP="0088515B">
            <w:pPr>
              <w:keepNext/>
              <w:rPr>
                <w:b/>
                <w:i/>
              </w:rPr>
            </w:pPr>
            <w:r w:rsidRPr="0001308F">
              <w:rPr>
                <w:b/>
                <w:i/>
              </w:rPr>
              <w:t>Constraint</w:t>
            </w:r>
          </w:p>
        </w:tc>
      </w:tr>
      <w:tr w:rsidR="002E60CB" w:rsidRPr="00226A3F" w:rsidTr="0088515B">
        <w:trPr>
          <w:jc w:val="center"/>
        </w:trPr>
        <w:tc>
          <w:tcPr>
            <w:tcW w:w="2111" w:type="dxa"/>
            <w:shd w:val="clear" w:color="auto" w:fill="auto"/>
            <w:vAlign w:val="bottom"/>
          </w:tcPr>
          <w:p w:rsidR="002E60CB" w:rsidRPr="0001308F" w:rsidRDefault="002E60CB" w:rsidP="0088515B">
            <w:pPr>
              <w:rPr>
                <w:sz w:val="20"/>
                <w:szCs w:val="20"/>
              </w:rPr>
            </w:pPr>
            <w:r>
              <w:rPr>
                <w:sz w:val="20"/>
                <w:szCs w:val="20"/>
              </w:rPr>
              <w:t>normal_direction</w:t>
            </w:r>
          </w:p>
        </w:tc>
        <w:tc>
          <w:tcPr>
            <w:tcW w:w="2268" w:type="dxa"/>
            <w:shd w:val="clear" w:color="auto" w:fill="auto"/>
            <w:vAlign w:val="bottom"/>
          </w:tcPr>
          <w:p w:rsidR="002E60CB" w:rsidRPr="0001308F" w:rsidRDefault="002E60CB" w:rsidP="0088515B">
            <w:pPr>
              <w:rPr>
                <w:sz w:val="20"/>
                <w:szCs w:val="20"/>
              </w:rPr>
            </w:pPr>
            <w:r>
              <w:rPr>
                <w:sz w:val="20"/>
                <w:szCs w:val="20"/>
              </w:rPr>
              <w:t>1</w:t>
            </w:r>
          </w:p>
        </w:tc>
        <w:tc>
          <w:tcPr>
            <w:tcW w:w="1276" w:type="dxa"/>
            <w:shd w:val="clear" w:color="auto" w:fill="auto"/>
            <w:vAlign w:val="bottom"/>
          </w:tcPr>
          <w:p w:rsidR="002E60CB" w:rsidRPr="0001308F" w:rsidRDefault="002E60CB" w:rsidP="0088515B">
            <w:pPr>
              <w:rPr>
                <w:sz w:val="20"/>
                <w:szCs w:val="20"/>
              </w:rPr>
            </w:pPr>
            <w:r>
              <w:rPr>
                <w:sz w:val="20"/>
                <w:szCs w:val="20"/>
              </w:rPr>
              <w:t>Optional</w:t>
            </w:r>
          </w:p>
        </w:tc>
        <w:tc>
          <w:tcPr>
            <w:tcW w:w="2817" w:type="dxa"/>
            <w:shd w:val="clear" w:color="auto" w:fill="auto"/>
            <w:vAlign w:val="bottom"/>
          </w:tcPr>
          <w:p w:rsidR="009436D3" w:rsidRPr="0001308F" w:rsidRDefault="009436D3" w:rsidP="0088515B">
            <w:pPr>
              <w:rPr>
                <w:sz w:val="20"/>
                <w:szCs w:val="20"/>
              </w:rPr>
            </w:pPr>
            <w:r>
              <w:rPr>
                <w:sz w:val="20"/>
                <w:szCs w:val="20"/>
              </w:rPr>
              <w:t>-</w:t>
            </w:r>
          </w:p>
        </w:tc>
      </w:tr>
      <w:tr w:rsidR="002E60CB" w:rsidRPr="00226A3F" w:rsidTr="0088515B">
        <w:trPr>
          <w:jc w:val="center"/>
        </w:trPr>
        <w:tc>
          <w:tcPr>
            <w:tcW w:w="2111" w:type="dxa"/>
            <w:shd w:val="clear" w:color="auto" w:fill="auto"/>
            <w:vAlign w:val="bottom"/>
          </w:tcPr>
          <w:p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rsidR="002E60CB" w:rsidRPr="0001308F" w:rsidRDefault="002E60CB" w:rsidP="0088515B">
            <w:pPr>
              <w:rPr>
                <w:sz w:val="20"/>
                <w:szCs w:val="20"/>
              </w:rPr>
            </w:pPr>
            <w:r>
              <w:rPr>
                <w:sz w:val="20"/>
                <w:szCs w:val="20"/>
              </w:rPr>
              <w:t>1</w:t>
            </w:r>
          </w:p>
        </w:tc>
        <w:tc>
          <w:tcPr>
            <w:tcW w:w="1276" w:type="dxa"/>
            <w:shd w:val="clear" w:color="auto" w:fill="auto"/>
            <w:vAlign w:val="bottom"/>
          </w:tcPr>
          <w:p w:rsidR="002E60CB" w:rsidRPr="0001308F" w:rsidRDefault="002E60CB" w:rsidP="0088515B">
            <w:pPr>
              <w:rPr>
                <w:sz w:val="20"/>
                <w:szCs w:val="20"/>
              </w:rPr>
            </w:pPr>
            <w:r>
              <w:rPr>
                <w:sz w:val="20"/>
                <w:szCs w:val="20"/>
              </w:rPr>
              <w:t>Optional</w:t>
            </w:r>
          </w:p>
        </w:tc>
        <w:tc>
          <w:tcPr>
            <w:tcW w:w="2817" w:type="dxa"/>
            <w:shd w:val="clear" w:color="auto" w:fill="auto"/>
            <w:vAlign w:val="bottom"/>
          </w:tcPr>
          <w:p w:rsidR="002E60CB" w:rsidRPr="0001308F" w:rsidRDefault="009436D3" w:rsidP="00AA6A7E">
            <w:pPr>
              <w:keepNext/>
              <w:rPr>
                <w:sz w:val="20"/>
                <w:szCs w:val="20"/>
              </w:rPr>
            </w:pPr>
            <w:r>
              <w:rPr>
                <w:sz w:val="20"/>
                <w:szCs w:val="20"/>
              </w:rPr>
              <w:t>-</w:t>
            </w:r>
          </w:p>
        </w:tc>
      </w:tr>
    </w:tbl>
    <w:p w:rsidR="002E60CB" w:rsidRDefault="00AA6A7E" w:rsidP="004B2578">
      <w:pPr>
        <w:pStyle w:val="Caption"/>
        <w:spacing w:before="120"/>
      </w:pPr>
      <w:bookmarkStart w:id="474" w:name="_Toc3566446"/>
      <w:bookmarkStart w:id="475" w:name="_Toc27753814"/>
      <w:r>
        <w:t xml:space="preserve">Table </w:t>
      </w:r>
      <w:r w:rsidR="00D43112">
        <w:fldChar w:fldCharType="begin"/>
      </w:r>
      <w:r w:rsidR="00D43112">
        <w:instrText xml:space="preserve"> SEQ Table \* ARABIC </w:instrText>
      </w:r>
      <w:r w:rsidR="00D43112">
        <w:fldChar w:fldCharType="separate"/>
      </w:r>
      <w:r w:rsidR="007E2D34">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74"/>
      <w:bookmarkEnd w:id="475"/>
    </w:p>
    <w:p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E2D34">
        <w:t>7.1.3</w:t>
      </w:r>
      <w:r w:rsidR="008D51C0">
        <w:fldChar w:fldCharType="end"/>
      </w:r>
      <w:r>
        <w:t>.</w:t>
      </w:r>
    </w:p>
    <w:p w:rsidR="002E60CB" w:rsidRPr="007909A5" w:rsidRDefault="009F243E" w:rsidP="002E60CB">
      <w:pPr>
        <w:pStyle w:val="Example"/>
        <w:keepNext/>
      </w:pPr>
      <w:r>
        <w:t>Example</w:t>
      </w:r>
      <w:r w:rsidR="002E60CB" w:rsidRPr="007909A5">
        <w:t xml:space="preserve">: </w:t>
      </w:r>
    </w:p>
    <w:p w:rsidR="002E60CB" w:rsidRPr="00226A3F" w:rsidRDefault="002E60CB" w:rsidP="002E60CB">
      <w:pPr>
        <w:pStyle w:val="XMLCode"/>
        <w:keepNext/>
      </w:pPr>
    </w:p>
    <w:p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rsidR="002E60CB" w:rsidRPr="00226A3F" w:rsidRDefault="002E60CB" w:rsidP="002E60CB">
      <w:pPr>
        <w:pStyle w:val="XMLCode"/>
        <w:keepNext/>
      </w:pPr>
      <w:r w:rsidRPr="00226A3F">
        <w:t xml:space="preserve">    &lt;loc&gt; 507 1 0.8 &lt;/loc&gt;</w:t>
      </w:r>
    </w:p>
    <w:p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rsidR="002E60CB" w:rsidRPr="00226A3F" w:rsidRDefault="002E60CB" w:rsidP="002E60CB">
      <w:pPr>
        <w:pStyle w:val="XMLCode"/>
        <w:keepNext/>
      </w:pPr>
      <w:r w:rsidRPr="00226A3F">
        <w:t xml:space="preserve">    &lt;</w:t>
      </w:r>
      <w:proofErr w:type="gramStart"/>
      <w:r w:rsidRPr="00226A3F">
        <w:t>appdata</w:t>
      </w:r>
      <w:proofErr w:type="gramEnd"/>
      <w:r w:rsidRPr="00226A3F">
        <w:t>&gt;</w:t>
      </w:r>
    </w:p>
    <w:p w:rsidR="002E60CB" w:rsidRPr="00226A3F" w:rsidRDefault="002E60CB" w:rsidP="002E60CB">
      <w:pPr>
        <w:pStyle w:val="XMLCode"/>
        <w:keepNext/>
      </w:pPr>
      <w:r w:rsidRPr="00226A3F">
        <w:t xml:space="preserve">    </w:t>
      </w:r>
      <w:r w:rsidR="0009532E">
        <w:tab/>
        <w:t xml:space="preserve">    ...</w:t>
      </w:r>
    </w:p>
    <w:p w:rsidR="002E60CB" w:rsidRPr="00226A3F" w:rsidRDefault="002E60CB" w:rsidP="002E60CB">
      <w:pPr>
        <w:pStyle w:val="XMLCode"/>
        <w:keepNext/>
      </w:pPr>
      <w:r w:rsidRPr="00226A3F">
        <w:t xml:space="preserve">    &lt;/appdata&gt;</w:t>
      </w:r>
    </w:p>
    <w:p w:rsidR="002E60CB" w:rsidRPr="00226A3F" w:rsidRDefault="002E60CB" w:rsidP="002E60CB">
      <w:pPr>
        <w:pStyle w:val="XMLCode"/>
        <w:keepNext/>
      </w:pPr>
      <w:r w:rsidRPr="00226A3F">
        <w:t>&lt;/connection_0d&gt;</w:t>
      </w:r>
    </w:p>
    <w:p w:rsidR="002E60CB" w:rsidRPr="00226A3F" w:rsidRDefault="002E60CB" w:rsidP="002E60CB">
      <w:pPr>
        <w:pStyle w:val="XMLCode"/>
      </w:pPr>
    </w:p>
    <w:p w:rsidR="002E60CB" w:rsidRPr="00226A3F" w:rsidRDefault="002E60CB" w:rsidP="002E60CB">
      <w:pPr>
        <w:pStyle w:val="Heading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27753589"/>
      <w:bookmarkEnd w:id="476"/>
      <w:bookmarkEnd w:id="477"/>
      <w:bookmarkEnd w:id="478"/>
      <w:bookmarkEnd w:id="479"/>
      <w:bookmarkEnd w:id="480"/>
      <w:r w:rsidRPr="00226A3F">
        <w:t>Rivets</w:t>
      </w:r>
      <w:bookmarkEnd w:id="481"/>
      <w:bookmarkEnd w:id="482"/>
      <w:bookmarkEnd w:id="483"/>
    </w:p>
    <w:p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9436D3" w:rsidP="0088515B">
            <w:pPr>
              <w:keepNext/>
              <w:rPr>
                <w:b/>
                <w:i/>
              </w:rPr>
            </w:pPr>
            <w:r w:rsidRPr="00A20C5C">
              <w:rPr>
                <w:b/>
                <w:i/>
              </w:rPr>
              <w:t>Constraint</w:t>
            </w:r>
            <w:r>
              <w:rPr>
                <w:b/>
                <w:i/>
              </w:rPr>
              <w:t xml:space="preserve"> / Remarks</w:t>
            </w:r>
          </w:p>
        </w:tc>
      </w:tr>
      <w:tr w:rsidR="002E60CB" w:rsidRPr="00226A3F" w:rsidTr="005A7483">
        <w:trPr>
          <w:jc w:val="center"/>
        </w:trPr>
        <w:tc>
          <w:tcPr>
            <w:tcW w:w="2111" w:type="dxa"/>
            <w:shd w:val="clear" w:color="auto" w:fill="auto"/>
            <w:vAlign w:val="bottom"/>
          </w:tcPr>
          <w:p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rsidR="002E60CB" w:rsidRPr="00226A3F" w:rsidRDefault="002E60CB" w:rsidP="0088515B">
            <w:pPr>
              <w:rPr>
                <w:sz w:val="20"/>
                <w:szCs w:val="20"/>
              </w:rPr>
            </w:pPr>
            <w:r w:rsidRPr="00226A3F">
              <w:rPr>
                <w:sz w:val="20"/>
                <w:szCs w:val="20"/>
              </w:rPr>
              <w:t>-</w:t>
            </w:r>
          </w:p>
        </w:tc>
      </w:tr>
      <w:tr w:rsidR="002E60CB" w:rsidRPr="00226A3F" w:rsidTr="005A7483">
        <w:trPr>
          <w:jc w:val="center"/>
        </w:trPr>
        <w:tc>
          <w:tcPr>
            <w:tcW w:w="2111" w:type="dxa"/>
            <w:shd w:val="clear" w:color="auto" w:fill="auto"/>
            <w:vAlign w:val="bottom"/>
          </w:tcPr>
          <w:p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rsidR="002E60CB" w:rsidRPr="00226A3F" w:rsidRDefault="002E60CB" w:rsidP="0088515B">
            <w:pPr>
              <w:rPr>
                <w:sz w:val="20"/>
                <w:szCs w:val="20"/>
              </w:rPr>
            </w:pPr>
            <w:r w:rsidRPr="00226A3F">
              <w:rPr>
                <w:sz w:val="20"/>
                <w:szCs w:val="20"/>
              </w:rPr>
              <w:t>-</w:t>
            </w:r>
          </w:p>
        </w:tc>
      </w:tr>
      <w:tr w:rsidR="00D43503" w:rsidRPr="00226A3F" w:rsidTr="005A7483">
        <w:trPr>
          <w:jc w:val="center"/>
        </w:trPr>
        <w:tc>
          <w:tcPr>
            <w:tcW w:w="2111" w:type="dxa"/>
            <w:shd w:val="clear" w:color="auto" w:fill="auto"/>
            <w:vAlign w:val="bottom"/>
          </w:tcPr>
          <w:p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rsidR="00D43503" w:rsidRPr="00226A3F" w:rsidRDefault="00D43503" w:rsidP="0088515B">
            <w:pPr>
              <w:rPr>
                <w:sz w:val="20"/>
                <w:szCs w:val="20"/>
              </w:rPr>
            </w:pPr>
            <w:r w:rsidRPr="00226A3F">
              <w:rPr>
                <w:sz w:val="20"/>
                <w:szCs w:val="20"/>
              </w:rPr>
              <w:t>-</w:t>
            </w:r>
          </w:p>
        </w:tc>
      </w:tr>
      <w:tr w:rsidR="008239EA" w:rsidRPr="00226A3F" w:rsidTr="005A7483">
        <w:trPr>
          <w:jc w:val="center"/>
        </w:trPr>
        <w:tc>
          <w:tcPr>
            <w:tcW w:w="2111" w:type="dxa"/>
            <w:shd w:val="clear" w:color="auto" w:fill="auto"/>
            <w:vAlign w:val="bottom"/>
          </w:tcPr>
          <w:p w:rsidR="008239EA" w:rsidRPr="00226A3F" w:rsidRDefault="008239EA" w:rsidP="0088515B">
            <w:pPr>
              <w:rPr>
                <w:sz w:val="20"/>
                <w:szCs w:val="20"/>
              </w:rPr>
            </w:pPr>
            <w:r>
              <w:rPr>
                <w:sz w:val="20"/>
                <w:szCs w:val="20"/>
              </w:rPr>
              <w:t>femdata</w:t>
            </w:r>
          </w:p>
        </w:tc>
        <w:tc>
          <w:tcPr>
            <w:tcW w:w="1701" w:type="dxa"/>
            <w:shd w:val="clear" w:color="auto" w:fill="auto"/>
            <w:vAlign w:val="bottom"/>
          </w:tcPr>
          <w:p w:rsidR="008239EA" w:rsidDel="009050D3" w:rsidRDefault="008239EA" w:rsidP="0088515B">
            <w:pPr>
              <w:rPr>
                <w:sz w:val="20"/>
                <w:szCs w:val="20"/>
              </w:rPr>
            </w:pPr>
            <w:r>
              <w:rPr>
                <w:sz w:val="20"/>
                <w:szCs w:val="20"/>
              </w:rPr>
              <w:t>1</w:t>
            </w:r>
          </w:p>
        </w:tc>
        <w:tc>
          <w:tcPr>
            <w:tcW w:w="1276" w:type="dxa"/>
            <w:shd w:val="clear" w:color="auto" w:fill="auto"/>
            <w:vAlign w:val="bottom"/>
          </w:tcPr>
          <w:p w:rsidR="008239EA" w:rsidRPr="00226A3F" w:rsidRDefault="008239EA" w:rsidP="0088515B">
            <w:pPr>
              <w:rPr>
                <w:sz w:val="20"/>
                <w:szCs w:val="20"/>
              </w:rPr>
            </w:pPr>
            <w:r>
              <w:rPr>
                <w:sz w:val="20"/>
                <w:szCs w:val="20"/>
              </w:rPr>
              <w:t>Optional</w:t>
            </w:r>
          </w:p>
        </w:tc>
        <w:tc>
          <w:tcPr>
            <w:tcW w:w="3384" w:type="dxa"/>
            <w:shd w:val="clear" w:color="auto" w:fill="auto"/>
            <w:vAlign w:val="bottom"/>
          </w:tcPr>
          <w:p w:rsidR="008239EA" w:rsidRPr="00226A3F" w:rsidRDefault="008239EA" w:rsidP="0088515B">
            <w:pPr>
              <w:rPr>
                <w:sz w:val="20"/>
                <w:szCs w:val="20"/>
              </w:rPr>
            </w:pPr>
            <w:r>
              <w:rPr>
                <w:sz w:val="20"/>
                <w:szCs w:val="20"/>
              </w:rPr>
              <w:t>-</w:t>
            </w:r>
          </w:p>
        </w:tc>
      </w:tr>
      <w:tr w:rsidR="00D43503" w:rsidRPr="00226A3F" w:rsidTr="005A7483">
        <w:trPr>
          <w:jc w:val="center"/>
        </w:trPr>
        <w:tc>
          <w:tcPr>
            <w:tcW w:w="2111" w:type="dxa"/>
            <w:shd w:val="clear" w:color="auto" w:fill="auto"/>
          </w:tcPr>
          <w:p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rsidR="00D43503" w:rsidRPr="00226A3F" w:rsidRDefault="00D43503" w:rsidP="0088515B">
            <w:pPr>
              <w:rPr>
                <w:sz w:val="20"/>
                <w:szCs w:val="20"/>
              </w:rPr>
            </w:pPr>
            <w:r>
              <w:rPr>
                <w:sz w:val="20"/>
                <w:szCs w:val="20"/>
              </w:rPr>
              <w:t>1</w:t>
            </w:r>
          </w:p>
        </w:tc>
        <w:tc>
          <w:tcPr>
            <w:tcW w:w="1276" w:type="dxa"/>
            <w:shd w:val="clear" w:color="auto" w:fill="auto"/>
          </w:tcPr>
          <w:p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sidRPr="007E2D34">
              <w:rPr>
                <w:sz w:val="20"/>
                <w:szCs w:val="20"/>
              </w:rPr>
              <w:t xml:space="preserve">Custom Attributes </w:t>
            </w:r>
            <w:r w:rsidR="007E2D34" w:rsidRPr="007331A4">
              <w:t>list</w:t>
            </w:r>
            <w:r w:rsidRPr="0011095E">
              <w:rPr>
                <w:rFonts w:cs="Calibri"/>
                <w:sz w:val="20"/>
                <w:szCs w:val="20"/>
                <w:lang w:eastAsia="en-GB"/>
              </w:rPr>
              <w:fldChar w:fldCharType="end"/>
            </w:r>
          </w:p>
        </w:tc>
      </w:tr>
    </w:tbl>
    <w:p w:rsidR="002E60CB" w:rsidRDefault="00753389" w:rsidP="00753389">
      <w:pPr>
        <w:pStyle w:val="Caption"/>
        <w:spacing w:before="120"/>
      </w:pPr>
      <w:bookmarkStart w:id="484" w:name="_Toc3566447"/>
      <w:bookmarkStart w:id="485" w:name="_Toc27753815"/>
      <w:r>
        <w:t xml:space="preserve">Table </w:t>
      </w:r>
      <w:r>
        <w:fldChar w:fldCharType="begin"/>
      </w:r>
      <w:r>
        <w:instrText xml:space="preserve"> SEQ Table \* ARABIC </w:instrText>
      </w:r>
      <w:r>
        <w:fldChar w:fldCharType="separate"/>
      </w:r>
      <w:r w:rsidR="007E2D34">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4"/>
      <w:bookmarkEnd w:id="485"/>
    </w:p>
    <w:p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9436D3" w:rsidP="0088515B">
            <w:pPr>
              <w:keepNext/>
              <w:rPr>
                <w:b/>
                <w:i/>
              </w:rPr>
            </w:pPr>
            <w:r w:rsidRPr="00A20C5C">
              <w:rPr>
                <w:b/>
                <w:i/>
              </w:rPr>
              <w:t>Constraint</w:t>
            </w:r>
            <w:r>
              <w:rPr>
                <w:b/>
                <w:i/>
              </w:rPr>
              <w:t xml:space="preserve"> / Remarks</w:t>
            </w:r>
          </w:p>
        </w:tc>
      </w:tr>
      <w:tr w:rsidR="00E75E50" w:rsidRPr="00460A9F" w:rsidTr="001C0495">
        <w:trPr>
          <w:jc w:val="center"/>
        </w:trPr>
        <w:tc>
          <w:tcPr>
            <w:tcW w:w="1842" w:type="dxa"/>
            <w:shd w:val="clear" w:color="auto" w:fill="auto"/>
          </w:tcPr>
          <w:p w:rsidR="00E75E50" w:rsidRPr="00460A9F" w:rsidRDefault="00E75E50" w:rsidP="0088515B">
            <w:pPr>
              <w:keepNext/>
              <w:rPr>
                <w:sz w:val="20"/>
                <w:szCs w:val="20"/>
              </w:rPr>
            </w:pPr>
            <w:r>
              <w:rPr>
                <w:sz w:val="20"/>
                <w:szCs w:val="20"/>
              </w:rPr>
              <w:t>hardness</w:t>
            </w:r>
          </w:p>
        </w:tc>
        <w:tc>
          <w:tcPr>
            <w:tcW w:w="1440" w:type="dxa"/>
            <w:shd w:val="clear" w:color="auto" w:fill="auto"/>
          </w:tcPr>
          <w:p w:rsidR="00E75E50" w:rsidRPr="00460A9F" w:rsidRDefault="00E75E50" w:rsidP="0088515B">
            <w:pPr>
              <w:keepNext/>
              <w:rPr>
                <w:sz w:val="20"/>
                <w:szCs w:val="20"/>
              </w:rPr>
            </w:pPr>
            <w:r w:rsidRPr="00460A9F">
              <w:rPr>
                <w:sz w:val="20"/>
                <w:szCs w:val="20"/>
              </w:rPr>
              <w:t>Floating point</w:t>
            </w:r>
          </w:p>
        </w:tc>
        <w:tc>
          <w:tcPr>
            <w:tcW w:w="1440" w:type="dxa"/>
          </w:tcPr>
          <w:p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rsidR="00E75E50" w:rsidRPr="00460A9F" w:rsidRDefault="00E75E50" w:rsidP="0088515B">
            <w:pPr>
              <w:keepNext/>
              <w:rPr>
                <w:sz w:val="20"/>
                <w:szCs w:val="20"/>
              </w:rPr>
            </w:pPr>
            <w:r w:rsidRPr="00460A9F">
              <w:rPr>
                <w:sz w:val="20"/>
                <w:szCs w:val="20"/>
              </w:rPr>
              <w:t>Optional</w:t>
            </w:r>
          </w:p>
        </w:tc>
        <w:tc>
          <w:tcPr>
            <w:tcW w:w="2992" w:type="dxa"/>
            <w:shd w:val="clear" w:color="auto" w:fill="auto"/>
          </w:tcPr>
          <w:p w:rsidR="00E75E50" w:rsidRPr="00460A9F" w:rsidRDefault="00E75E50" w:rsidP="0088515B">
            <w:pPr>
              <w:keepNext/>
              <w:rPr>
                <w:sz w:val="20"/>
                <w:szCs w:val="20"/>
              </w:rPr>
            </w:pPr>
            <w:r>
              <w:rPr>
                <w:sz w:val="20"/>
                <w:szCs w:val="20"/>
              </w:rPr>
              <w:t>-</w:t>
            </w:r>
          </w:p>
        </w:tc>
      </w:tr>
      <w:tr w:rsidR="00E75E50" w:rsidRPr="00460A9F" w:rsidTr="001C0495">
        <w:trPr>
          <w:jc w:val="center"/>
        </w:trPr>
        <w:tc>
          <w:tcPr>
            <w:tcW w:w="1842" w:type="dxa"/>
            <w:shd w:val="clear" w:color="auto" w:fill="auto"/>
          </w:tcPr>
          <w:p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rsidR="00E75E50" w:rsidRPr="00460A9F" w:rsidRDefault="00E75E50" w:rsidP="0088515B">
            <w:pPr>
              <w:keepNext/>
              <w:rPr>
                <w:sz w:val="20"/>
                <w:szCs w:val="20"/>
              </w:rPr>
            </w:pPr>
            <w:r w:rsidRPr="00460A9F">
              <w:rPr>
                <w:sz w:val="20"/>
                <w:szCs w:val="20"/>
              </w:rPr>
              <w:t>Floating point</w:t>
            </w:r>
          </w:p>
        </w:tc>
        <w:tc>
          <w:tcPr>
            <w:tcW w:w="1440" w:type="dxa"/>
          </w:tcPr>
          <w:p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rsidR="00E75E50" w:rsidRPr="00460A9F" w:rsidRDefault="00E75E50" w:rsidP="0088515B">
            <w:pPr>
              <w:keepNext/>
              <w:rPr>
                <w:sz w:val="20"/>
                <w:szCs w:val="20"/>
              </w:rPr>
            </w:pPr>
            <w:r w:rsidRPr="00460A9F">
              <w:rPr>
                <w:sz w:val="20"/>
                <w:szCs w:val="20"/>
              </w:rPr>
              <w:t>Optional</w:t>
            </w:r>
          </w:p>
        </w:tc>
        <w:tc>
          <w:tcPr>
            <w:tcW w:w="2992" w:type="dxa"/>
            <w:shd w:val="clear" w:color="auto" w:fill="auto"/>
          </w:tcPr>
          <w:p w:rsidR="00E75E50" w:rsidRPr="00460A9F" w:rsidRDefault="00E75E50" w:rsidP="0088515B">
            <w:pPr>
              <w:keepNext/>
              <w:rPr>
                <w:sz w:val="20"/>
                <w:szCs w:val="20"/>
              </w:rPr>
            </w:pPr>
            <w:r w:rsidRPr="00460A9F">
              <w:rPr>
                <w:sz w:val="20"/>
                <w:szCs w:val="20"/>
              </w:rPr>
              <w:t>-</w:t>
            </w:r>
          </w:p>
        </w:tc>
      </w:tr>
      <w:tr w:rsidR="00E75E50" w:rsidRPr="00226A3F" w:rsidTr="001C0495">
        <w:trPr>
          <w:jc w:val="center"/>
        </w:trPr>
        <w:tc>
          <w:tcPr>
            <w:tcW w:w="1842" w:type="dxa"/>
            <w:shd w:val="clear" w:color="auto" w:fill="auto"/>
          </w:tcPr>
          <w:p w:rsidR="00E75E50" w:rsidRPr="00460A9F" w:rsidRDefault="00E75E50" w:rsidP="0088515B">
            <w:pPr>
              <w:rPr>
                <w:sz w:val="20"/>
                <w:szCs w:val="20"/>
              </w:rPr>
            </w:pPr>
            <w:r w:rsidRPr="00460A9F">
              <w:rPr>
                <w:sz w:val="20"/>
                <w:szCs w:val="20"/>
              </w:rPr>
              <w:t>length</w:t>
            </w:r>
          </w:p>
        </w:tc>
        <w:tc>
          <w:tcPr>
            <w:tcW w:w="1440" w:type="dxa"/>
            <w:shd w:val="clear" w:color="auto" w:fill="auto"/>
          </w:tcPr>
          <w:p w:rsidR="00E75E50" w:rsidRPr="00460A9F" w:rsidRDefault="00E75E50" w:rsidP="0088515B">
            <w:pPr>
              <w:rPr>
                <w:sz w:val="20"/>
                <w:szCs w:val="20"/>
              </w:rPr>
            </w:pPr>
            <w:r w:rsidRPr="00460A9F">
              <w:rPr>
                <w:sz w:val="20"/>
                <w:szCs w:val="20"/>
              </w:rPr>
              <w:t>Floating point</w:t>
            </w:r>
          </w:p>
        </w:tc>
        <w:tc>
          <w:tcPr>
            <w:tcW w:w="1440" w:type="dxa"/>
          </w:tcPr>
          <w:p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rsidR="00E75E50" w:rsidRPr="00460A9F" w:rsidRDefault="00E75E50" w:rsidP="0088515B">
            <w:pPr>
              <w:rPr>
                <w:sz w:val="20"/>
                <w:szCs w:val="20"/>
              </w:rPr>
            </w:pPr>
            <w:r w:rsidRPr="00460A9F">
              <w:rPr>
                <w:sz w:val="20"/>
                <w:szCs w:val="20"/>
              </w:rPr>
              <w:t>Optional</w:t>
            </w:r>
          </w:p>
        </w:tc>
        <w:tc>
          <w:tcPr>
            <w:tcW w:w="2992" w:type="dxa"/>
            <w:shd w:val="clear" w:color="auto" w:fill="auto"/>
          </w:tcPr>
          <w:p w:rsidR="00E75E50" w:rsidRPr="00226A3F" w:rsidRDefault="00E75E50" w:rsidP="0088515B">
            <w:pPr>
              <w:rPr>
                <w:sz w:val="20"/>
                <w:szCs w:val="20"/>
              </w:rPr>
            </w:pPr>
            <w:r w:rsidRPr="00460A9F">
              <w:rPr>
                <w:sz w:val="20"/>
                <w:szCs w:val="20"/>
              </w:rPr>
              <w:t>-</w:t>
            </w:r>
          </w:p>
        </w:tc>
      </w:tr>
      <w:tr w:rsidR="00E75E50" w:rsidRPr="00460A9F" w:rsidTr="001C0495">
        <w:trPr>
          <w:jc w:val="center"/>
        </w:trPr>
        <w:tc>
          <w:tcPr>
            <w:tcW w:w="1842" w:type="dxa"/>
            <w:shd w:val="clear" w:color="auto" w:fill="auto"/>
          </w:tcPr>
          <w:p w:rsidR="00E75E50" w:rsidRPr="00460A9F" w:rsidRDefault="00E75E50" w:rsidP="0088515B">
            <w:pPr>
              <w:rPr>
                <w:sz w:val="20"/>
                <w:szCs w:val="20"/>
              </w:rPr>
            </w:pPr>
            <w:r w:rsidRPr="00460A9F">
              <w:rPr>
                <w:sz w:val="20"/>
                <w:szCs w:val="20"/>
              </w:rPr>
              <w:t>head_diameter</w:t>
            </w:r>
          </w:p>
        </w:tc>
        <w:tc>
          <w:tcPr>
            <w:tcW w:w="1440" w:type="dxa"/>
            <w:shd w:val="clear" w:color="auto" w:fill="auto"/>
          </w:tcPr>
          <w:p w:rsidR="00E75E50" w:rsidRPr="00460A9F" w:rsidRDefault="00E75E50" w:rsidP="0088515B">
            <w:pPr>
              <w:rPr>
                <w:sz w:val="20"/>
                <w:szCs w:val="20"/>
              </w:rPr>
            </w:pPr>
            <w:r w:rsidRPr="00460A9F">
              <w:rPr>
                <w:sz w:val="20"/>
                <w:szCs w:val="20"/>
              </w:rPr>
              <w:t>Floating point</w:t>
            </w:r>
          </w:p>
        </w:tc>
        <w:tc>
          <w:tcPr>
            <w:tcW w:w="1440" w:type="dxa"/>
          </w:tcPr>
          <w:p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rsidR="00E75E50" w:rsidRPr="00460A9F" w:rsidRDefault="00E75E50" w:rsidP="0088515B">
            <w:pPr>
              <w:rPr>
                <w:sz w:val="20"/>
                <w:szCs w:val="20"/>
              </w:rPr>
            </w:pPr>
            <w:r w:rsidRPr="00460A9F">
              <w:rPr>
                <w:sz w:val="20"/>
                <w:szCs w:val="20"/>
              </w:rPr>
              <w:t>Optional</w:t>
            </w:r>
          </w:p>
        </w:tc>
        <w:tc>
          <w:tcPr>
            <w:tcW w:w="2992" w:type="dxa"/>
            <w:shd w:val="clear" w:color="auto" w:fill="auto"/>
          </w:tcPr>
          <w:p w:rsidR="00E75E50" w:rsidRPr="00460A9F" w:rsidRDefault="00E75E50" w:rsidP="0088515B">
            <w:pPr>
              <w:rPr>
                <w:sz w:val="20"/>
                <w:szCs w:val="20"/>
              </w:rPr>
            </w:pPr>
            <w:r w:rsidRPr="00460A9F">
              <w:rPr>
                <w:sz w:val="20"/>
                <w:szCs w:val="20"/>
              </w:rPr>
              <w:t>-</w:t>
            </w:r>
          </w:p>
        </w:tc>
      </w:tr>
      <w:tr w:rsidR="00E75E50" w:rsidRPr="00460A9F" w:rsidTr="001C0495">
        <w:trPr>
          <w:jc w:val="center"/>
        </w:trPr>
        <w:tc>
          <w:tcPr>
            <w:tcW w:w="1842" w:type="dxa"/>
            <w:shd w:val="clear" w:color="auto" w:fill="auto"/>
          </w:tcPr>
          <w:p w:rsidR="00E75E50" w:rsidRPr="00460A9F" w:rsidRDefault="00E75E50" w:rsidP="0088515B">
            <w:pPr>
              <w:rPr>
                <w:sz w:val="20"/>
                <w:szCs w:val="20"/>
              </w:rPr>
            </w:pPr>
            <w:r w:rsidRPr="00397AE8">
              <w:rPr>
                <w:sz w:val="20"/>
                <w:szCs w:val="20"/>
              </w:rPr>
              <w:t>head_height</w:t>
            </w:r>
          </w:p>
        </w:tc>
        <w:tc>
          <w:tcPr>
            <w:tcW w:w="1440" w:type="dxa"/>
            <w:shd w:val="clear" w:color="auto" w:fill="auto"/>
          </w:tcPr>
          <w:p w:rsidR="00E75E50" w:rsidRPr="00460A9F" w:rsidRDefault="00E75E50" w:rsidP="0088515B">
            <w:pPr>
              <w:rPr>
                <w:sz w:val="20"/>
                <w:szCs w:val="20"/>
              </w:rPr>
            </w:pPr>
            <w:r w:rsidRPr="00397AE8">
              <w:rPr>
                <w:sz w:val="20"/>
                <w:szCs w:val="20"/>
              </w:rPr>
              <w:t>Floating point</w:t>
            </w:r>
          </w:p>
        </w:tc>
        <w:tc>
          <w:tcPr>
            <w:tcW w:w="1440" w:type="dxa"/>
          </w:tcPr>
          <w:p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rsidR="00E75E50" w:rsidRPr="00460A9F" w:rsidRDefault="00E75E50" w:rsidP="0088515B">
            <w:pPr>
              <w:rPr>
                <w:sz w:val="20"/>
                <w:szCs w:val="20"/>
              </w:rPr>
            </w:pPr>
            <w:r w:rsidRPr="00397AE8">
              <w:rPr>
                <w:sz w:val="20"/>
                <w:szCs w:val="20"/>
              </w:rPr>
              <w:t>Optional</w:t>
            </w:r>
          </w:p>
        </w:tc>
        <w:tc>
          <w:tcPr>
            <w:tcW w:w="2992" w:type="dxa"/>
            <w:shd w:val="clear" w:color="auto" w:fill="auto"/>
          </w:tcPr>
          <w:p w:rsidR="00E75E50" w:rsidRDefault="00E75E50" w:rsidP="004B2578">
            <w:pPr>
              <w:spacing w:after="0"/>
              <w:rPr>
                <w:i/>
                <w:sz w:val="20"/>
                <w:szCs w:val="20"/>
              </w:rPr>
            </w:pPr>
            <w:r>
              <w:rPr>
                <w:sz w:val="20"/>
                <w:szCs w:val="20"/>
              </w:rPr>
              <w:t>If at least one of them is specified</w:t>
            </w:r>
          </w:p>
          <w:p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rsidTr="001C0495">
        <w:trPr>
          <w:jc w:val="center"/>
        </w:trPr>
        <w:tc>
          <w:tcPr>
            <w:tcW w:w="1842" w:type="dxa"/>
            <w:shd w:val="clear" w:color="auto" w:fill="auto"/>
          </w:tcPr>
          <w:p w:rsidR="00E75E50" w:rsidRPr="00397AE8" w:rsidRDefault="00E75E50" w:rsidP="0088515B">
            <w:pPr>
              <w:rPr>
                <w:sz w:val="20"/>
                <w:szCs w:val="20"/>
              </w:rPr>
            </w:pPr>
            <w:r>
              <w:rPr>
                <w:sz w:val="20"/>
                <w:szCs w:val="20"/>
              </w:rPr>
              <w:t>head_type</w:t>
            </w:r>
          </w:p>
        </w:tc>
        <w:tc>
          <w:tcPr>
            <w:tcW w:w="1440" w:type="dxa"/>
            <w:shd w:val="clear" w:color="auto" w:fill="auto"/>
          </w:tcPr>
          <w:p w:rsidR="00E75E50" w:rsidRPr="00397AE8" w:rsidRDefault="00E75E50" w:rsidP="0088515B">
            <w:pPr>
              <w:rPr>
                <w:sz w:val="20"/>
                <w:szCs w:val="20"/>
              </w:rPr>
            </w:pPr>
            <w:r>
              <w:rPr>
                <w:sz w:val="20"/>
                <w:szCs w:val="20"/>
              </w:rPr>
              <w:t>Alphanumeric</w:t>
            </w:r>
          </w:p>
        </w:tc>
        <w:tc>
          <w:tcPr>
            <w:tcW w:w="1440" w:type="dxa"/>
          </w:tcPr>
          <w:p w:rsidR="00E75E50" w:rsidRPr="00397AE8" w:rsidRDefault="00E75E50" w:rsidP="0088515B">
            <w:pPr>
              <w:rPr>
                <w:sz w:val="20"/>
                <w:szCs w:val="20"/>
              </w:rPr>
            </w:pPr>
            <w:r>
              <w:rPr>
                <w:sz w:val="20"/>
                <w:szCs w:val="20"/>
              </w:rPr>
              <w:t>Alphanumeric</w:t>
            </w:r>
          </w:p>
        </w:tc>
        <w:tc>
          <w:tcPr>
            <w:tcW w:w="1080" w:type="dxa"/>
            <w:shd w:val="clear" w:color="auto" w:fill="auto"/>
          </w:tcPr>
          <w:p w:rsidR="00E75E50" w:rsidRPr="00397AE8" w:rsidRDefault="00E75E50" w:rsidP="0088515B">
            <w:pPr>
              <w:rPr>
                <w:sz w:val="20"/>
                <w:szCs w:val="20"/>
              </w:rPr>
            </w:pPr>
            <w:r>
              <w:rPr>
                <w:sz w:val="20"/>
                <w:szCs w:val="20"/>
              </w:rPr>
              <w:t>Optional</w:t>
            </w:r>
          </w:p>
        </w:tc>
        <w:tc>
          <w:tcPr>
            <w:tcW w:w="2992" w:type="dxa"/>
            <w:shd w:val="clear" w:color="auto" w:fill="auto"/>
          </w:tcPr>
          <w:p w:rsidR="00E75E50" w:rsidRDefault="00E75E50" w:rsidP="004B2578">
            <w:pPr>
              <w:spacing w:after="0"/>
              <w:rPr>
                <w:sz w:val="20"/>
                <w:szCs w:val="20"/>
              </w:rPr>
            </w:pPr>
            <w:r>
              <w:rPr>
                <w:sz w:val="20"/>
                <w:szCs w:val="20"/>
              </w:rPr>
              <w:t>-</w:t>
            </w:r>
          </w:p>
        </w:tc>
      </w:tr>
      <w:tr w:rsidR="00E75E50" w:rsidRPr="00460A9F" w:rsidTr="001C0495">
        <w:trPr>
          <w:jc w:val="center"/>
        </w:trPr>
        <w:tc>
          <w:tcPr>
            <w:tcW w:w="1842" w:type="dxa"/>
            <w:shd w:val="clear" w:color="auto" w:fill="auto"/>
          </w:tcPr>
          <w:p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rsidR="00E75E50" w:rsidRPr="00460A9F" w:rsidRDefault="00E75E50" w:rsidP="0088515B">
            <w:pPr>
              <w:rPr>
                <w:sz w:val="20"/>
                <w:szCs w:val="20"/>
              </w:rPr>
            </w:pPr>
            <w:r w:rsidRPr="00397AE8">
              <w:rPr>
                <w:sz w:val="20"/>
                <w:szCs w:val="20"/>
              </w:rPr>
              <w:t>Floating point</w:t>
            </w:r>
          </w:p>
        </w:tc>
        <w:tc>
          <w:tcPr>
            <w:tcW w:w="1440" w:type="dxa"/>
          </w:tcPr>
          <w:p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rsidR="00E75E50" w:rsidRPr="00460A9F" w:rsidRDefault="00E75E50" w:rsidP="0088515B">
            <w:pPr>
              <w:rPr>
                <w:sz w:val="20"/>
                <w:szCs w:val="20"/>
              </w:rPr>
            </w:pPr>
            <w:r w:rsidRPr="00397AE8">
              <w:rPr>
                <w:sz w:val="20"/>
                <w:szCs w:val="20"/>
              </w:rPr>
              <w:t>Optional</w:t>
            </w:r>
          </w:p>
        </w:tc>
        <w:tc>
          <w:tcPr>
            <w:tcW w:w="2992" w:type="dxa"/>
            <w:shd w:val="clear" w:color="auto" w:fill="auto"/>
          </w:tcPr>
          <w:p w:rsidR="00E75E50" w:rsidRPr="00460A9F" w:rsidRDefault="00E75E50" w:rsidP="0088515B">
            <w:pPr>
              <w:rPr>
                <w:sz w:val="20"/>
                <w:szCs w:val="20"/>
              </w:rPr>
            </w:pPr>
            <w:r w:rsidRPr="00226A3F">
              <w:rPr>
                <w:sz w:val="20"/>
                <w:szCs w:val="20"/>
              </w:rPr>
              <w:t>-</w:t>
            </w:r>
          </w:p>
        </w:tc>
      </w:tr>
      <w:tr w:rsidR="00E75E50" w:rsidRPr="00460A9F" w:rsidTr="001C0495">
        <w:trPr>
          <w:jc w:val="center"/>
        </w:trPr>
        <w:tc>
          <w:tcPr>
            <w:tcW w:w="1842" w:type="dxa"/>
            <w:shd w:val="clear" w:color="auto" w:fill="auto"/>
          </w:tcPr>
          <w:p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rsidR="00E75E50" w:rsidRPr="00397AE8" w:rsidRDefault="00E75E50" w:rsidP="0088515B">
            <w:pPr>
              <w:rPr>
                <w:sz w:val="20"/>
                <w:szCs w:val="20"/>
              </w:rPr>
            </w:pPr>
            <w:r w:rsidRPr="00226A3F">
              <w:rPr>
                <w:sz w:val="20"/>
                <w:szCs w:val="20"/>
              </w:rPr>
              <w:t>Alphanumeric</w:t>
            </w:r>
          </w:p>
        </w:tc>
        <w:tc>
          <w:tcPr>
            <w:tcW w:w="1440" w:type="dxa"/>
          </w:tcPr>
          <w:p w:rsidR="00E75E50" w:rsidRPr="00397AE8" w:rsidRDefault="00E75E50" w:rsidP="0088515B">
            <w:pPr>
              <w:rPr>
                <w:sz w:val="20"/>
                <w:szCs w:val="20"/>
              </w:rPr>
            </w:pPr>
            <w:r w:rsidRPr="00226A3F">
              <w:rPr>
                <w:sz w:val="20"/>
                <w:szCs w:val="20"/>
              </w:rPr>
              <w:t>Alphanumeric</w:t>
            </w:r>
          </w:p>
        </w:tc>
        <w:tc>
          <w:tcPr>
            <w:tcW w:w="1080" w:type="dxa"/>
            <w:shd w:val="clear" w:color="auto" w:fill="auto"/>
          </w:tcPr>
          <w:p w:rsidR="00E75E50" w:rsidRPr="00397AE8" w:rsidRDefault="00E75E50" w:rsidP="0088515B">
            <w:pPr>
              <w:rPr>
                <w:sz w:val="20"/>
                <w:szCs w:val="20"/>
              </w:rPr>
            </w:pPr>
            <w:r w:rsidRPr="00226A3F">
              <w:rPr>
                <w:sz w:val="20"/>
                <w:szCs w:val="20"/>
              </w:rPr>
              <w:t>Optional</w:t>
            </w:r>
          </w:p>
        </w:tc>
        <w:tc>
          <w:tcPr>
            <w:tcW w:w="2992" w:type="dxa"/>
            <w:shd w:val="clear" w:color="auto" w:fill="auto"/>
          </w:tcPr>
          <w:p w:rsidR="00E75E50" w:rsidRPr="00460A9F" w:rsidRDefault="00E75E50" w:rsidP="0088515B">
            <w:pPr>
              <w:rPr>
                <w:sz w:val="20"/>
                <w:szCs w:val="20"/>
              </w:rPr>
            </w:pPr>
            <w:r w:rsidRPr="00226A3F">
              <w:rPr>
                <w:sz w:val="20"/>
                <w:szCs w:val="20"/>
              </w:rPr>
              <w:t>-</w:t>
            </w:r>
          </w:p>
        </w:tc>
      </w:tr>
      <w:tr w:rsidR="00E75E50" w:rsidRPr="00226A3F" w:rsidTr="001C0495">
        <w:trPr>
          <w:jc w:val="center"/>
        </w:trPr>
        <w:tc>
          <w:tcPr>
            <w:tcW w:w="1842" w:type="dxa"/>
            <w:shd w:val="clear" w:color="auto" w:fill="auto"/>
          </w:tcPr>
          <w:p w:rsidR="00E75E50" w:rsidRPr="00460A9F" w:rsidRDefault="00E75E50" w:rsidP="0088515B">
            <w:pPr>
              <w:rPr>
                <w:sz w:val="20"/>
                <w:szCs w:val="20"/>
              </w:rPr>
            </w:pPr>
            <w:r>
              <w:rPr>
                <w:sz w:val="20"/>
                <w:szCs w:val="20"/>
              </w:rPr>
              <w:lastRenderedPageBreak/>
              <w:t>part_code</w:t>
            </w:r>
          </w:p>
        </w:tc>
        <w:tc>
          <w:tcPr>
            <w:tcW w:w="1440" w:type="dxa"/>
            <w:shd w:val="clear" w:color="auto" w:fill="auto"/>
          </w:tcPr>
          <w:p w:rsidR="00E75E50" w:rsidRPr="00460A9F" w:rsidRDefault="00E75E50" w:rsidP="0088515B">
            <w:pPr>
              <w:rPr>
                <w:sz w:val="20"/>
                <w:szCs w:val="20"/>
              </w:rPr>
            </w:pPr>
            <w:r w:rsidRPr="00226A3F">
              <w:rPr>
                <w:sz w:val="20"/>
                <w:szCs w:val="20"/>
              </w:rPr>
              <w:t>Alphanumeric</w:t>
            </w:r>
          </w:p>
        </w:tc>
        <w:tc>
          <w:tcPr>
            <w:tcW w:w="1440" w:type="dxa"/>
          </w:tcPr>
          <w:p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rsidR="00E75E50" w:rsidRPr="00460A9F" w:rsidRDefault="00E75E50" w:rsidP="0088515B">
            <w:pPr>
              <w:rPr>
                <w:sz w:val="20"/>
                <w:szCs w:val="20"/>
              </w:rPr>
            </w:pPr>
            <w:r w:rsidRPr="00226A3F">
              <w:rPr>
                <w:sz w:val="20"/>
                <w:szCs w:val="20"/>
              </w:rPr>
              <w:t>Optional</w:t>
            </w:r>
          </w:p>
        </w:tc>
        <w:tc>
          <w:tcPr>
            <w:tcW w:w="2992" w:type="dxa"/>
            <w:shd w:val="clear" w:color="auto" w:fill="auto"/>
          </w:tcPr>
          <w:p w:rsidR="00E75E50" w:rsidRPr="00460A9F" w:rsidRDefault="00E75E50" w:rsidP="0088515B">
            <w:pPr>
              <w:keepNext/>
              <w:rPr>
                <w:sz w:val="20"/>
                <w:szCs w:val="20"/>
              </w:rPr>
            </w:pPr>
            <w:r w:rsidRPr="00226A3F">
              <w:rPr>
                <w:sz w:val="20"/>
                <w:szCs w:val="20"/>
              </w:rPr>
              <w:t>-</w:t>
            </w:r>
          </w:p>
        </w:tc>
      </w:tr>
    </w:tbl>
    <w:p w:rsidR="002E60CB" w:rsidRDefault="002E60CB" w:rsidP="004B2578">
      <w:pPr>
        <w:pStyle w:val="Caption"/>
        <w:spacing w:before="120"/>
        <w:rPr>
          <w:rFonts w:ascii="Courier New" w:hAnsi="Courier New" w:cs="Courier New"/>
          <w:bCs w:val="0"/>
          <w:i/>
          <w:sz w:val="18"/>
          <w:szCs w:val="18"/>
        </w:rPr>
      </w:pPr>
      <w:bookmarkStart w:id="486" w:name="_Toc3566448"/>
      <w:bookmarkStart w:id="487" w:name="_Toc27753816"/>
      <w:r>
        <w:t xml:space="preserve">Table </w:t>
      </w:r>
      <w:r w:rsidR="00D43112">
        <w:fldChar w:fldCharType="begin"/>
      </w:r>
      <w:r w:rsidR="00D43112">
        <w:instrText xml:space="preserve"> SEQ Table \* ARABIC </w:instrText>
      </w:r>
      <w:r w:rsidR="00D43112">
        <w:fldChar w:fldCharType="separate"/>
      </w:r>
      <w:r w:rsidR="007E2D34">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6"/>
      <w:bookmarkEnd w:id="487"/>
    </w:p>
    <w:p w:rsidR="00894B86" w:rsidRDefault="00894B86" w:rsidP="00894B86">
      <w:pPr>
        <w:jc w:val="center"/>
        <w:rPr>
          <w:noProof/>
          <w:lang w:eastAsia="en-US"/>
        </w:rPr>
      </w:pPr>
      <w:r>
        <w:rPr>
          <w:noProof/>
          <w:lang w:eastAsia="en-US"/>
        </w:rPr>
        <w:drawing>
          <wp:inline distT="0" distB="0" distL="0" distR="0" wp14:anchorId="3ED26E78" wp14:editId="29E4B6A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4640F6D2" wp14:editId="4549A650">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357E249A" wp14:editId="434F04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rsidTr="001219C3">
        <w:tc>
          <w:tcPr>
            <w:tcW w:w="1937" w:type="dxa"/>
            <w:vAlign w:val="center"/>
          </w:tcPr>
          <w:p w:rsidR="00894B86" w:rsidRDefault="001219C3" w:rsidP="00894B86">
            <w:pPr>
              <w:jc w:val="center"/>
            </w:pPr>
            <w:r>
              <w:t xml:space="preserve">  </w:t>
            </w:r>
            <w:r w:rsidR="00894B86">
              <w:t>Dome</w:t>
            </w:r>
          </w:p>
        </w:tc>
        <w:tc>
          <w:tcPr>
            <w:tcW w:w="1937" w:type="dxa"/>
            <w:vAlign w:val="center"/>
          </w:tcPr>
          <w:p w:rsidR="00894B86" w:rsidRDefault="001219C3" w:rsidP="00894B86">
            <w:pPr>
              <w:jc w:val="center"/>
            </w:pPr>
            <w:r>
              <w:t>Large Flange</w:t>
            </w:r>
          </w:p>
        </w:tc>
        <w:tc>
          <w:tcPr>
            <w:tcW w:w="1937" w:type="dxa"/>
            <w:vAlign w:val="center"/>
          </w:tcPr>
          <w:p w:rsidR="00894B86" w:rsidRDefault="001219C3" w:rsidP="00894B86">
            <w:pPr>
              <w:jc w:val="center"/>
            </w:pPr>
            <w:r>
              <w:t>Countersunk</w:t>
            </w:r>
          </w:p>
        </w:tc>
      </w:tr>
    </w:tbl>
    <w:p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rsidR="00894B86" w:rsidRPr="00894B86" w:rsidRDefault="00894B86" w:rsidP="00894B86">
      <w:pPr>
        <w:pStyle w:val="Caption"/>
      </w:pPr>
      <w:bookmarkStart w:id="488" w:name="_Toc3557088"/>
      <w:bookmarkStart w:id="489" w:name="_Toc27753703"/>
      <w:r>
        <w:t xml:space="preserve">Figure </w:t>
      </w:r>
      <w:r w:rsidR="00406B64">
        <w:fldChar w:fldCharType="begin"/>
      </w:r>
      <w:r w:rsidR="00406B64">
        <w:instrText xml:space="preserve"> SEQ Figure \* ARABIC </w:instrText>
      </w:r>
      <w:r w:rsidR="00406B64">
        <w:fldChar w:fldCharType="separate"/>
      </w:r>
      <w:r w:rsidR="0047200E">
        <w:rPr>
          <w:noProof/>
        </w:rPr>
        <w:t>9</w:t>
      </w:r>
      <w:r w:rsidR="00406B64">
        <w:fldChar w:fldCharType="end"/>
      </w:r>
      <w:r>
        <w:t>: Rivet head types</w:t>
      </w:r>
      <w:bookmarkEnd w:id="488"/>
      <w:bookmarkEnd w:id="489"/>
    </w:p>
    <w:p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E2D34">
        <w:t>7.1.3</w:t>
      </w:r>
      <w:r w:rsidR="008D51C0">
        <w:fldChar w:fldCharType="end"/>
      </w:r>
      <w:r>
        <w:t>.</w:t>
      </w:r>
    </w:p>
    <w:p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5A4A4C" w:rsidRDefault="009436D3" w:rsidP="00420351">
            <w:pPr>
              <w:keepNext/>
              <w:keepLines/>
              <w:rPr>
                <w:b/>
                <w:i/>
              </w:rPr>
            </w:pPr>
            <w:r w:rsidRPr="00A20C5C">
              <w:rPr>
                <w:b/>
                <w:i/>
              </w:rPr>
              <w:t>Constraint</w:t>
            </w:r>
            <w:r>
              <w:rPr>
                <w:b/>
                <w:i/>
              </w:rPr>
              <w:t xml:space="preserve"> / Remarks</w:t>
            </w:r>
          </w:p>
        </w:tc>
      </w:tr>
      <w:tr w:rsidR="002E60CB" w:rsidRPr="00226A3F" w:rsidTr="0088515B">
        <w:trPr>
          <w:jc w:val="center"/>
        </w:trPr>
        <w:tc>
          <w:tcPr>
            <w:tcW w:w="2111" w:type="dxa"/>
            <w:shd w:val="clear" w:color="auto" w:fill="auto"/>
            <w:vAlign w:val="bottom"/>
          </w:tcPr>
          <w:p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rsidR="002E60CB" w:rsidRPr="005A4A4C" w:rsidRDefault="002E60CB" w:rsidP="00420351">
            <w:pPr>
              <w:keepNext/>
              <w:keepLines/>
              <w:rPr>
                <w:sz w:val="20"/>
                <w:szCs w:val="20"/>
              </w:rPr>
            </w:pPr>
            <w:r w:rsidRPr="005A4A4C">
              <w:rPr>
                <w:sz w:val="20"/>
                <w:szCs w:val="20"/>
              </w:rPr>
              <w:t>-</w:t>
            </w:r>
          </w:p>
        </w:tc>
      </w:tr>
      <w:tr w:rsidR="002E60CB" w:rsidRPr="00C31177" w:rsidTr="0088515B">
        <w:trPr>
          <w:jc w:val="center"/>
        </w:trPr>
        <w:tc>
          <w:tcPr>
            <w:tcW w:w="2111" w:type="dxa"/>
            <w:shd w:val="clear" w:color="auto" w:fill="auto"/>
          </w:tcPr>
          <w:p w:rsidR="008C343E" w:rsidRDefault="002E60CB" w:rsidP="008C343E">
            <w:pPr>
              <w:keepNext/>
              <w:keepLines/>
              <w:spacing w:after="0"/>
              <w:rPr>
                <w:ins w:id="490" w:author="nick" w:date="2020-02-21T20:11:00Z"/>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p w:rsidR="008C343E" w:rsidRPr="00BC3F09" w:rsidRDefault="008C343E" w:rsidP="008C343E">
            <w:pPr>
              <w:keepNext/>
              <w:keepLines/>
              <w:rPr>
                <w:sz w:val="20"/>
                <w:szCs w:val="20"/>
              </w:rPr>
            </w:pPr>
            <w:ins w:id="491" w:author="nick" w:date="2020-02-21T20:10:00Z">
              <w:r>
                <w:rPr>
                  <w:sz w:val="20"/>
                  <w:szCs w:val="20"/>
                </w:rPr>
                <w:t>clinch_rivet_s</w:t>
              </w:r>
              <w:bookmarkStart w:id="492" w:name="_GoBack"/>
              <w:bookmarkEnd w:id="492"/>
              <w:r>
                <w:rPr>
                  <w:sz w:val="20"/>
                  <w:szCs w:val="20"/>
                </w:rPr>
                <w:t>tud</w:t>
              </w:r>
            </w:ins>
          </w:p>
        </w:tc>
        <w:tc>
          <w:tcPr>
            <w:tcW w:w="2268" w:type="dxa"/>
            <w:shd w:val="clear" w:color="auto" w:fill="auto"/>
          </w:tcPr>
          <w:p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rsidR="002E60CB" w:rsidRDefault="002E60CB" w:rsidP="00420351">
      <w:pPr>
        <w:pStyle w:val="Caption"/>
        <w:keepNext/>
        <w:keepLines/>
        <w:spacing w:before="120"/>
      </w:pPr>
      <w:bookmarkStart w:id="493" w:name="_Toc3566449"/>
      <w:bookmarkStart w:id="494" w:name="_Toc27753817"/>
      <w:r>
        <w:t xml:space="preserve">Table </w:t>
      </w:r>
      <w:r w:rsidR="00D43112">
        <w:fldChar w:fldCharType="begin"/>
      </w:r>
      <w:r w:rsidR="00D43112">
        <w:instrText xml:space="preserve"> SEQ Table \* ARABIC </w:instrText>
      </w:r>
      <w:r w:rsidR="00D43112">
        <w:fldChar w:fldCharType="separate"/>
      </w:r>
      <w:r w:rsidR="007E2D34">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3"/>
      <w:bookmarkEnd w:id="494"/>
    </w:p>
    <w:p w:rsidR="002E60CB" w:rsidRDefault="002E60CB" w:rsidP="002E60CB">
      <w:r>
        <w:t xml:space="preserve">The subtypes are described in detail in the following sections. </w:t>
      </w:r>
    </w:p>
    <w:p w:rsidR="002E60CB" w:rsidRPr="00226A3F" w:rsidRDefault="00753389" w:rsidP="00817E05">
      <w:pPr>
        <w:pStyle w:val="Example"/>
        <w:keepNext/>
        <w:spacing w:before="120"/>
      </w:pPr>
      <w:r>
        <w:lastRenderedPageBreak/>
        <w:t>Example</w:t>
      </w:r>
      <w:r w:rsidR="002E60CB" w:rsidRPr="00226A3F">
        <w:t xml:space="preserve">: </w:t>
      </w:r>
    </w:p>
    <w:p w:rsidR="002E60CB" w:rsidRPr="00226A3F" w:rsidRDefault="002E60CB" w:rsidP="002E60CB">
      <w:pPr>
        <w:pStyle w:val="XMLCode"/>
        <w:keepNext/>
      </w:pPr>
    </w:p>
    <w:p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rsidR="0009532E" w:rsidRDefault="002E60CB" w:rsidP="002E60CB">
      <w:pPr>
        <w:pStyle w:val="XMLCode"/>
        <w:keepNext/>
      </w:pPr>
      <w:r w:rsidRPr="00D129C6">
        <w:t xml:space="preserve">    </w:t>
      </w:r>
      <w:r w:rsidR="0009532E">
        <w:t>...</w:t>
      </w:r>
    </w:p>
    <w:p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rsidR="002E60CB" w:rsidRDefault="002E60CB" w:rsidP="002E60CB">
      <w:pPr>
        <w:pStyle w:val="XMLCode"/>
        <w:keepNext/>
        <w:rPr>
          <w:b/>
        </w:rPr>
      </w:pPr>
      <w:r w:rsidRPr="00226A3F">
        <w:t xml:space="preserve">    &lt;loc&gt; 1645.83 821.145 616.585 &lt;/loc&gt;</w:t>
      </w:r>
    </w:p>
    <w:p w:rsidR="002E60CB" w:rsidRPr="00226A3F" w:rsidRDefault="002E60CB" w:rsidP="002E60CB">
      <w:pPr>
        <w:pStyle w:val="XMLCode"/>
        <w:keepNext/>
      </w:pPr>
      <w:r w:rsidRPr="00226A3F">
        <w:t xml:space="preserve">    &lt;</w:t>
      </w:r>
      <w:proofErr w:type="gramStart"/>
      <w:r w:rsidRPr="00226A3F">
        <w:t>appdata</w:t>
      </w:r>
      <w:proofErr w:type="gramEnd"/>
      <w:r w:rsidRPr="00226A3F">
        <w:t>&gt;</w:t>
      </w:r>
    </w:p>
    <w:p w:rsidR="002E60CB" w:rsidRPr="00226A3F" w:rsidRDefault="002E60CB" w:rsidP="002E60CB">
      <w:pPr>
        <w:pStyle w:val="XMLCode"/>
        <w:keepNext/>
      </w:pPr>
      <w:r w:rsidRPr="00226A3F">
        <w:t xml:space="preserve">        ...</w:t>
      </w:r>
    </w:p>
    <w:p w:rsidR="002E60CB" w:rsidRPr="00226A3F" w:rsidRDefault="002E60CB" w:rsidP="002E60CB">
      <w:pPr>
        <w:pStyle w:val="XMLCode"/>
        <w:keepNext/>
      </w:pPr>
      <w:r w:rsidRPr="00226A3F">
        <w:t xml:space="preserve">    &lt;/appdata&gt;</w:t>
      </w:r>
    </w:p>
    <w:p w:rsidR="002E60CB" w:rsidRDefault="002E60CB" w:rsidP="002E60CB">
      <w:pPr>
        <w:pStyle w:val="XMLCode"/>
      </w:pPr>
      <w:r w:rsidRPr="00226A3F">
        <w:t>&lt;/connection_0d&gt;</w:t>
      </w:r>
    </w:p>
    <w:p w:rsidR="00920523" w:rsidRPr="00226A3F" w:rsidRDefault="00920523" w:rsidP="002E60CB">
      <w:pPr>
        <w:pStyle w:val="XMLCode"/>
      </w:pPr>
    </w:p>
    <w:p w:rsidR="002E60CB" w:rsidRDefault="002E60CB" w:rsidP="00327322">
      <w:pPr>
        <w:pStyle w:val="Heading3"/>
      </w:pPr>
      <w:bookmarkStart w:id="495" w:name="_Toc428279367"/>
      <w:bookmarkStart w:id="496" w:name="_Toc428456104"/>
      <w:bookmarkStart w:id="497" w:name="_Toc428537067"/>
      <w:bookmarkStart w:id="498" w:name="_Toc428969386"/>
      <w:bookmarkStart w:id="499" w:name="_Toc429052777"/>
      <w:bookmarkStart w:id="500" w:name="_Toc413359586"/>
      <w:bookmarkStart w:id="501" w:name="_Toc3556978"/>
      <w:bookmarkStart w:id="502" w:name="_Toc27753590"/>
      <w:bookmarkEnd w:id="495"/>
      <w:bookmarkEnd w:id="496"/>
      <w:bookmarkEnd w:id="497"/>
      <w:bookmarkEnd w:id="498"/>
      <w:bookmarkEnd w:id="499"/>
      <w:r>
        <w:t>Blind</w:t>
      </w:r>
      <w:r w:rsidRPr="00942FED">
        <w:t xml:space="preserve"> Rivets</w:t>
      </w:r>
      <w:bookmarkEnd w:id="500"/>
      <w:bookmarkEnd w:id="501"/>
      <w:bookmarkEnd w:id="502"/>
    </w:p>
    <w:p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A42B3" w:rsidRPr="00226A3F" w:rsidRDefault="009436D3" w:rsidP="007A42B3">
            <w:pPr>
              <w:keepNext/>
              <w:rPr>
                <w:b/>
                <w:i/>
              </w:rPr>
            </w:pPr>
            <w:r w:rsidRPr="00A20C5C">
              <w:rPr>
                <w:b/>
                <w:i/>
              </w:rPr>
              <w:t>Constraint</w:t>
            </w:r>
            <w:r>
              <w:rPr>
                <w:b/>
                <w:i/>
              </w:rPr>
              <w:t xml:space="preserve"> / Remarks</w:t>
            </w:r>
          </w:p>
        </w:tc>
      </w:tr>
      <w:tr w:rsidR="007A42B3" w:rsidRPr="00226A3F" w:rsidTr="004B2578">
        <w:trPr>
          <w:jc w:val="center"/>
        </w:trPr>
        <w:tc>
          <w:tcPr>
            <w:tcW w:w="1526" w:type="dxa"/>
            <w:shd w:val="clear" w:color="auto" w:fill="auto"/>
          </w:tcPr>
          <w:p w:rsidR="007A42B3" w:rsidRPr="00226A3F" w:rsidRDefault="007A42B3" w:rsidP="007A42B3">
            <w:pPr>
              <w:rPr>
                <w:sz w:val="20"/>
                <w:szCs w:val="20"/>
              </w:rPr>
            </w:pPr>
            <w:r>
              <w:rPr>
                <w:sz w:val="20"/>
                <w:szCs w:val="20"/>
              </w:rPr>
              <w:t>min_grip</w:t>
            </w:r>
          </w:p>
        </w:tc>
        <w:tc>
          <w:tcPr>
            <w:tcW w:w="1417" w:type="dxa"/>
            <w:shd w:val="clear" w:color="auto" w:fill="auto"/>
          </w:tcPr>
          <w:p w:rsidR="007A42B3" w:rsidRPr="00226A3F" w:rsidRDefault="007A42B3" w:rsidP="007A42B3">
            <w:pPr>
              <w:rPr>
                <w:sz w:val="20"/>
                <w:szCs w:val="20"/>
              </w:rPr>
            </w:pPr>
            <w:r>
              <w:rPr>
                <w:sz w:val="20"/>
                <w:szCs w:val="20"/>
              </w:rPr>
              <w:t>Floating point</w:t>
            </w:r>
          </w:p>
        </w:tc>
        <w:tc>
          <w:tcPr>
            <w:tcW w:w="1446" w:type="dxa"/>
          </w:tcPr>
          <w:p w:rsidR="007A42B3" w:rsidRPr="00226A3F" w:rsidRDefault="003A0207" w:rsidP="007A42B3">
            <w:pPr>
              <w:rPr>
                <w:sz w:val="20"/>
                <w:szCs w:val="20"/>
              </w:rPr>
            </w:pPr>
            <w:r>
              <w:rPr>
                <w:sz w:val="20"/>
                <w:szCs w:val="20"/>
              </w:rPr>
              <w:t>&gt; 0.0</w:t>
            </w:r>
          </w:p>
        </w:tc>
        <w:tc>
          <w:tcPr>
            <w:tcW w:w="1106" w:type="dxa"/>
            <w:shd w:val="clear" w:color="auto" w:fill="auto"/>
          </w:tcPr>
          <w:p w:rsidR="007A42B3" w:rsidRPr="00226A3F" w:rsidRDefault="007A42B3" w:rsidP="007A42B3">
            <w:pPr>
              <w:rPr>
                <w:sz w:val="20"/>
                <w:szCs w:val="20"/>
              </w:rPr>
            </w:pPr>
            <w:r w:rsidRPr="00226A3F">
              <w:rPr>
                <w:sz w:val="20"/>
                <w:szCs w:val="20"/>
              </w:rPr>
              <w:t>Optional</w:t>
            </w:r>
          </w:p>
        </w:tc>
        <w:tc>
          <w:tcPr>
            <w:tcW w:w="3544" w:type="dxa"/>
            <w:shd w:val="clear" w:color="auto" w:fill="auto"/>
          </w:tcPr>
          <w:p w:rsidR="007A42B3" w:rsidRPr="00226A3F" w:rsidRDefault="007A42B3" w:rsidP="007A42B3">
            <w:pPr>
              <w:rPr>
                <w:sz w:val="20"/>
                <w:szCs w:val="20"/>
              </w:rPr>
            </w:pPr>
            <w:r w:rsidRPr="00226A3F">
              <w:rPr>
                <w:sz w:val="20"/>
                <w:szCs w:val="20"/>
              </w:rPr>
              <w:t>-</w:t>
            </w:r>
          </w:p>
        </w:tc>
      </w:tr>
      <w:tr w:rsidR="007A42B3" w:rsidRPr="00226A3F"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rsidR="007A42B3" w:rsidRPr="00226A3F" w:rsidRDefault="003A0207" w:rsidP="007A42B3">
            <w:pPr>
              <w:rPr>
                <w:sz w:val="20"/>
                <w:szCs w:val="20"/>
              </w:rPr>
            </w:pPr>
            <w:r>
              <w:rPr>
                <w:rFonts w:cs="Calibri"/>
                <w:sz w:val="20"/>
                <w:szCs w:val="20"/>
                <w:lang w:eastAsia="en-GB"/>
              </w:rPr>
              <w:t>greater equal to min_grip</w:t>
            </w:r>
          </w:p>
        </w:tc>
      </w:tr>
      <w:tr w:rsidR="007A42B3" w:rsidRPr="00226A3F"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rsidR="007A42B3" w:rsidRDefault="003A0207" w:rsidP="007A42B3">
            <w:pPr>
              <w:rPr>
                <w:sz w:val="20"/>
                <w:szCs w:val="20"/>
              </w:rPr>
            </w:pPr>
            <w:r>
              <w:rPr>
                <w:sz w:val="20"/>
                <w:szCs w:val="20"/>
              </w:rPr>
              <w:t>-</w:t>
            </w:r>
          </w:p>
        </w:tc>
      </w:tr>
      <w:tr w:rsidR="00BF0410" w:rsidRPr="00226A3F"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rsidR="00BF0410" w:rsidRDefault="00BF0410" w:rsidP="007A42B3">
            <w:pPr>
              <w:rPr>
                <w:sz w:val="20"/>
                <w:szCs w:val="20"/>
              </w:rPr>
            </w:pPr>
            <w:r>
              <w:rPr>
                <w:sz w:val="20"/>
                <w:szCs w:val="20"/>
              </w:rPr>
              <w:t>Material of the rivet body</w:t>
            </w:r>
          </w:p>
        </w:tc>
      </w:tr>
    </w:tbl>
    <w:p w:rsidR="007A42B3" w:rsidRDefault="00753389" w:rsidP="00753389">
      <w:pPr>
        <w:pStyle w:val="Caption"/>
        <w:spacing w:before="120"/>
      </w:pPr>
      <w:bookmarkStart w:id="503" w:name="_Toc3566450"/>
      <w:bookmarkStart w:id="504" w:name="_Toc27753818"/>
      <w:r>
        <w:t xml:space="preserve">Table </w:t>
      </w:r>
      <w:r>
        <w:fldChar w:fldCharType="begin"/>
      </w:r>
      <w:r>
        <w:instrText xml:space="preserve"> SEQ Table \* ARABIC </w:instrText>
      </w:r>
      <w:r>
        <w:fldChar w:fldCharType="separate"/>
      </w:r>
      <w:r w:rsidR="007E2D34">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3"/>
      <w:bookmarkEnd w:id="504"/>
    </w:p>
    <w:p w:rsidR="00F15D19" w:rsidRDefault="00F15D19" w:rsidP="00F15D19">
      <w:pPr>
        <w:jc w:val="center"/>
      </w:pPr>
      <w:r>
        <w:rPr>
          <w:noProof/>
          <w:lang w:eastAsia="en-US"/>
        </w:rPr>
        <w:drawing>
          <wp:inline distT="0" distB="0" distL="0" distR="0" wp14:anchorId="495D69AF" wp14:editId="1FAC2B4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2B0602D0" wp14:editId="20A6B73D">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rsidR="00F15D19" w:rsidRDefault="00462FB6" w:rsidP="00462FB6">
      <w:pPr>
        <w:pStyle w:val="Caption"/>
      </w:pPr>
      <w:bookmarkStart w:id="505" w:name="_Toc3557089"/>
      <w:bookmarkStart w:id="506" w:name="_Toc27753704"/>
      <w:r>
        <w:t xml:space="preserve">Figure </w:t>
      </w:r>
      <w:r w:rsidR="00406B64">
        <w:fldChar w:fldCharType="begin"/>
      </w:r>
      <w:r w:rsidR="00406B64">
        <w:instrText xml:space="preserve"> SEQ Figure \* ARABIC </w:instrText>
      </w:r>
      <w:r w:rsidR="00406B64">
        <w:fldChar w:fldCharType="separate"/>
      </w:r>
      <w:r w:rsidR="0047200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5"/>
      <w:bookmarkEnd w:id="506"/>
    </w:p>
    <w:p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36D05230" wp14:editId="70EDC9A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rsidR="00476C37" w:rsidRPr="00977053" w:rsidRDefault="00476C37" w:rsidP="00812432">
      <w:pPr>
        <w:pStyle w:val="Caption"/>
        <w:spacing w:before="120"/>
      </w:pPr>
      <w:bookmarkStart w:id="507" w:name="_Toc3557090"/>
      <w:bookmarkStart w:id="508" w:name="_Toc27753705"/>
      <w:r>
        <w:t xml:space="preserve">Figure </w:t>
      </w:r>
      <w:r w:rsidR="00406B64">
        <w:fldChar w:fldCharType="begin"/>
      </w:r>
      <w:r w:rsidR="00406B64">
        <w:instrText xml:space="preserve"> SEQ Figure \* ARABIC </w:instrText>
      </w:r>
      <w:r w:rsidR="00406B64">
        <w:fldChar w:fldCharType="separate"/>
      </w:r>
      <w:r w:rsidR="0047200E">
        <w:rPr>
          <w:noProof/>
        </w:rPr>
        <w:t>11</w:t>
      </w:r>
      <w:r w:rsidR="00406B64">
        <w:fldChar w:fldCharType="end"/>
      </w:r>
      <w:r>
        <w:t xml:space="preserve">: </w:t>
      </w:r>
      <w:r w:rsidR="00812432">
        <w:t>Thick and Thin Assembling</w:t>
      </w:r>
      <w:bookmarkEnd w:id="507"/>
      <w:bookmarkEnd w:id="508"/>
    </w:p>
    <w:p w:rsidR="006100B3" w:rsidRPr="00977053" w:rsidRDefault="006100B3" w:rsidP="006100B3"/>
    <w:p w:rsidR="00812432" w:rsidRDefault="00812432" w:rsidP="00812432">
      <w:pPr>
        <w:jc w:val="center"/>
        <w:rPr>
          <w:lang w:eastAsia="en-GB"/>
        </w:rPr>
      </w:pPr>
      <w:r>
        <w:rPr>
          <w:noProof/>
          <w:lang w:eastAsia="en-US"/>
        </w:rPr>
        <w:lastRenderedPageBreak/>
        <w:drawing>
          <wp:inline distT="0" distB="0" distL="0" distR="0" wp14:anchorId="6D5E4A82" wp14:editId="555D4FA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rsidR="00812432" w:rsidRPr="00812432" w:rsidRDefault="00812432" w:rsidP="00812432">
      <w:pPr>
        <w:pStyle w:val="Caption"/>
        <w:rPr>
          <w:lang w:eastAsia="en-GB"/>
        </w:rPr>
      </w:pPr>
      <w:bookmarkStart w:id="509" w:name="_Toc3557091"/>
      <w:bookmarkStart w:id="510" w:name="_Toc27753706"/>
      <w:r>
        <w:t xml:space="preserve">Figure </w:t>
      </w:r>
      <w:r w:rsidR="00406B64">
        <w:fldChar w:fldCharType="begin"/>
      </w:r>
      <w:r w:rsidR="00406B64">
        <w:instrText xml:space="preserve"> SEQ Figure \* ARABIC </w:instrText>
      </w:r>
      <w:r w:rsidR="00406B64">
        <w:fldChar w:fldCharType="separate"/>
      </w:r>
      <w:r w:rsidR="0047200E">
        <w:rPr>
          <w:noProof/>
        </w:rPr>
        <w:t>12</w:t>
      </w:r>
      <w:r w:rsidR="00406B64">
        <w:fldChar w:fldCharType="end"/>
      </w:r>
      <w:r>
        <w:t>: Fastening Soft and Hard</w:t>
      </w:r>
      <w:bookmarkEnd w:id="509"/>
      <w:bookmarkEnd w:id="510"/>
    </w:p>
    <w:p w:rsidR="007F2516" w:rsidRPr="007F2516" w:rsidRDefault="007F2516" w:rsidP="00CC7BC8">
      <w:pPr>
        <w:keepNext/>
        <w:keepLines/>
        <w:spacing w:before="120"/>
        <w:jc w:val="both"/>
        <w:rPr>
          <w:b/>
          <w:sz w:val="24"/>
        </w:rPr>
      </w:pPr>
      <w:r w:rsidRPr="007F2516">
        <w:rPr>
          <w:b/>
          <w:sz w:val="24"/>
        </w:rPr>
        <w:t>Example:</w:t>
      </w:r>
    </w:p>
    <w:p w:rsidR="007F2516" w:rsidRDefault="007F2516" w:rsidP="00CC7BC8">
      <w:pPr>
        <w:pStyle w:val="XMLCode"/>
        <w:keepNext/>
        <w:keepLines/>
      </w:pPr>
    </w:p>
    <w:p w:rsidR="007E2BBF" w:rsidRDefault="007E2BBF" w:rsidP="00CC7BC8">
      <w:pPr>
        <w:pStyle w:val="XMLCode"/>
        <w:keepNext/>
        <w:keepLines/>
      </w:pPr>
      <w:r>
        <w:t>&lt;connection_0d label=</w:t>
      </w:r>
      <w:r w:rsidR="00194316">
        <w:t>"</w:t>
      </w:r>
      <w:r>
        <w:t>RVT_2123921</w:t>
      </w:r>
      <w:r w:rsidR="00194316">
        <w:t>"</w:t>
      </w:r>
      <w:r>
        <w:t>&gt;</w:t>
      </w:r>
    </w:p>
    <w:p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rsidR="007E2BBF" w:rsidRDefault="007E2BBF" w:rsidP="00CC7BC8">
      <w:pPr>
        <w:pStyle w:val="XMLCode"/>
        <w:keepNext/>
        <w:keepLines/>
      </w:pPr>
      <w:r>
        <w:tab/>
        <w:t>&lt;loc&gt; 1645.83 821.145 616.585 &lt;/loc&gt;</w:t>
      </w:r>
    </w:p>
    <w:p w:rsidR="007E2BBF" w:rsidRDefault="007E2BBF" w:rsidP="00CC7BC8">
      <w:pPr>
        <w:pStyle w:val="XMLCode"/>
        <w:keepNext/>
        <w:keepLines/>
      </w:pPr>
      <w:r>
        <w:tab/>
        <w:t>&lt;</w:t>
      </w:r>
      <w:proofErr w:type="gramStart"/>
      <w:r>
        <w:t>appdata</w:t>
      </w:r>
      <w:proofErr w:type="gramEnd"/>
      <w:r>
        <w:t>&gt;</w:t>
      </w:r>
    </w:p>
    <w:p w:rsidR="007E2BBF" w:rsidRDefault="007E2BBF" w:rsidP="00CC7BC8">
      <w:pPr>
        <w:pStyle w:val="XMLCode"/>
        <w:keepNext/>
        <w:keepLines/>
      </w:pPr>
      <w:r>
        <w:tab/>
      </w:r>
      <w:r>
        <w:tab/>
        <w:t>...</w:t>
      </w:r>
    </w:p>
    <w:p w:rsidR="007E2BBF" w:rsidRDefault="007E2BBF" w:rsidP="00CC7BC8">
      <w:pPr>
        <w:pStyle w:val="XMLCode"/>
        <w:keepNext/>
        <w:keepLines/>
      </w:pPr>
      <w:r>
        <w:tab/>
        <w:t>&lt;/appdata&gt;</w:t>
      </w:r>
    </w:p>
    <w:p w:rsidR="007F2516" w:rsidRDefault="007E2BBF" w:rsidP="00CC7BC8">
      <w:pPr>
        <w:pStyle w:val="XMLCode"/>
        <w:keepNext/>
        <w:keepLines/>
      </w:pPr>
      <w:r>
        <w:t>&lt;/connection_0d&gt;</w:t>
      </w:r>
    </w:p>
    <w:p w:rsidR="007E2BBF" w:rsidRDefault="007E2BBF" w:rsidP="007E2BBF">
      <w:pPr>
        <w:pStyle w:val="XMLCode"/>
      </w:pPr>
    </w:p>
    <w:p w:rsidR="0062157E" w:rsidRPr="0062157E" w:rsidRDefault="0062157E" w:rsidP="008420A5">
      <w:pPr>
        <w:spacing w:after="0"/>
        <w:rPr>
          <w:sz w:val="18"/>
          <w:lang w:eastAsia="x-none"/>
        </w:rPr>
      </w:pPr>
      <w:bookmarkStart w:id="511" w:name="_Toc428279369"/>
      <w:bookmarkStart w:id="512" w:name="_Toc428965611"/>
      <w:bookmarkEnd w:id="511"/>
      <w:bookmarkEnd w:id="512"/>
      <w:r w:rsidRPr="0062157E">
        <w:rPr>
          <w:sz w:val="18"/>
          <w:lang w:eastAsia="x-none"/>
        </w:rPr>
        <w:t>For further information about the Blind rivets you can check the following document:</w:t>
      </w:r>
    </w:p>
    <w:p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13" w:name="_Toc428279370"/>
    <w:bookmarkStart w:id="514" w:name="_Toc428456106"/>
    <w:bookmarkStart w:id="515" w:name="_Toc428537069"/>
    <w:bookmarkStart w:id="516" w:name="_Toc428969388"/>
    <w:bookmarkStart w:id="517" w:name="_Toc429052779"/>
    <w:bookmarkStart w:id="518" w:name="_Toc413359587"/>
    <w:bookmarkEnd w:id="513"/>
    <w:bookmarkEnd w:id="514"/>
    <w:bookmarkEnd w:id="515"/>
    <w:bookmarkEnd w:id="516"/>
    <w:bookmarkEnd w:id="517"/>
    <w:p w:rsidR="002E60CB" w:rsidRPr="00942FED" w:rsidRDefault="00DB0669" w:rsidP="00327322">
      <w:pPr>
        <w:pStyle w:val="Heading3"/>
      </w:pPr>
      <w:r>
        <w:rPr>
          <w:b w:val="0"/>
          <w:bCs w:val="0"/>
          <w:sz w:val="18"/>
          <w:szCs w:val="24"/>
        </w:rPr>
        <w:fldChar w:fldCharType="end"/>
      </w:r>
      <w:bookmarkStart w:id="519" w:name="_Toc3556979"/>
      <w:bookmarkStart w:id="520" w:name="_Toc27753591"/>
      <w:r w:rsidR="002E60CB" w:rsidRPr="00942FED">
        <w:t>Self</w:t>
      </w:r>
      <w:r w:rsidR="000306B0">
        <w:t>-</w:t>
      </w:r>
      <w:r w:rsidR="002E60CB" w:rsidRPr="00942FED">
        <w:t>Piercing Rivets</w:t>
      </w:r>
      <w:bookmarkEnd w:id="518"/>
      <w:bookmarkEnd w:id="519"/>
      <w:bookmarkEnd w:id="520"/>
    </w:p>
    <w:p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rsidR="002E60CB" w:rsidRDefault="002E60CB" w:rsidP="004B2578">
      <w:pPr>
        <w:keepNext/>
        <w:jc w:val="center"/>
      </w:pPr>
    </w:p>
    <w:p w:rsidR="00CC5A15" w:rsidRDefault="000306B0" w:rsidP="004B2578">
      <w:pPr>
        <w:keepNext/>
        <w:jc w:val="center"/>
      </w:pPr>
      <w:r>
        <w:rPr>
          <w:noProof/>
          <w:lang w:eastAsia="en-US"/>
        </w:rPr>
        <w:drawing>
          <wp:inline distT="0" distB="0" distL="0" distR="0" wp14:anchorId="77C52E80" wp14:editId="6295E23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rsidR="000306B0" w:rsidRDefault="00720AE2" w:rsidP="004B2578">
      <w:pPr>
        <w:keepNext/>
        <w:jc w:val="center"/>
      </w:pPr>
      <w:r>
        <w:rPr>
          <w:noProof/>
          <w:lang w:eastAsia="en-US"/>
        </w:rPr>
        <w:drawing>
          <wp:inline distT="0" distB="0" distL="0" distR="0" wp14:anchorId="2B14C37B" wp14:editId="569C1B8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rsidR="002E60CB" w:rsidRDefault="002E60CB" w:rsidP="004B2578">
      <w:pPr>
        <w:pStyle w:val="Caption"/>
        <w:keepNext/>
      </w:pPr>
      <w:bookmarkStart w:id="521" w:name="_Toc413359629"/>
      <w:bookmarkStart w:id="522" w:name="_Toc3557092"/>
      <w:bookmarkStart w:id="523" w:name="_Toc27753707"/>
      <w:r>
        <w:t xml:space="preserve">Figure </w:t>
      </w:r>
      <w:r w:rsidR="00406B64">
        <w:fldChar w:fldCharType="begin"/>
      </w:r>
      <w:r w:rsidR="00406B64">
        <w:instrText xml:space="preserve"> SEQ Figure \* ARABIC </w:instrText>
      </w:r>
      <w:r w:rsidR="00406B64">
        <w:fldChar w:fldCharType="separate"/>
      </w:r>
      <w:r w:rsidR="0047200E">
        <w:rPr>
          <w:noProof/>
        </w:rPr>
        <w:t>13</w:t>
      </w:r>
      <w:r w:rsidR="00406B64">
        <w:fldChar w:fldCharType="end"/>
      </w:r>
      <w:r>
        <w:t>: Cross Section of a Self</w:t>
      </w:r>
      <w:r w:rsidR="00920523">
        <w:t>-</w:t>
      </w:r>
      <w:r>
        <w:t>Piercing Rivet</w:t>
      </w:r>
      <w:bookmarkEnd w:id="521"/>
      <w:bookmarkEnd w:id="522"/>
      <w:bookmarkEnd w:id="523"/>
    </w:p>
    <w:p w:rsidR="00C52145" w:rsidRDefault="00C52145" w:rsidP="00C52145">
      <w:pPr>
        <w:keepNext/>
        <w:jc w:val="center"/>
      </w:pPr>
      <w:r>
        <w:rPr>
          <w:noProof/>
          <w:lang w:eastAsia="en-US"/>
        </w:rPr>
        <w:drawing>
          <wp:inline distT="0" distB="0" distL="0" distR="0" wp14:anchorId="3DD9D035" wp14:editId="68154EE1">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rsidR="00C52145" w:rsidRPr="00C52145" w:rsidRDefault="00C52145" w:rsidP="00C52145">
      <w:pPr>
        <w:pStyle w:val="Caption"/>
      </w:pPr>
      <w:bookmarkStart w:id="524" w:name="_Toc3557093"/>
      <w:bookmarkStart w:id="525" w:name="_Toc27753708"/>
      <w:r>
        <w:t xml:space="preserve">Figure </w:t>
      </w:r>
      <w:r>
        <w:fldChar w:fldCharType="begin"/>
      </w:r>
      <w:r>
        <w:instrText xml:space="preserve"> SEQ Figure \* ARABIC </w:instrText>
      </w:r>
      <w:r>
        <w:fldChar w:fldCharType="separate"/>
      </w:r>
      <w:r w:rsidR="0047200E">
        <w:rPr>
          <w:noProof/>
        </w:rPr>
        <w:t>14</w:t>
      </w:r>
      <w:r>
        <w:fldChar w:fldCharType="end"/>
      </w:r>
      <w:r>
        <w:t>: S</w:t>
      </w:r>
      <w:r>
        <w:rPr>
          <w:rFonts w:ascii="Arial" w:hAnsi="Arial" w:cs="Arial"/>
          <w:color w:val="222222"/>
          <w:shd w:val="clear" w:color="auto" w:fill="FFFFFF"/>
        </w:rPr>
        <w:t>elf-piercing rivet setting apparatus</w:t>
      </w:r>
      <w:bookmarkEnd w:id="524"/>
      <w:bookmarkEnd w:id="525"/>
    </w:p>
    <w:p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E24A87" w:rsidRPr="00226A3F" w:rsidTr="004B2578">
        <w:trPr>
          <w:cantSplit/>
          <w:jc w:val="center"/>
        </w:trPr>
        <w:tc>
          <w:tcPr>
            <w:tcW w:w="1700" w:type="dxa"/>
            <w:shd w:val="clear" w:color="auto" w:fill="auto"/>
          </w:tcPr>
          <w:p w:rsidR="00E24A87" w:rsidRDefault="00E24A87" w:rsidP="0088515B">
            <w:pPr>
              <w:rPr>
                <w:sz w:val="20"/>
                <w:szCs w:val="20"/>
              </w:rPr>
            </w:pPr>
            <w:r>
              <w:rPr>
                <w:sz w:val="20"/>
                <w:szCs w:val="20"/>
              </w:rPr>
              <w:t>head_label</w:t>
            </w:r>
          </w:p>
        </w:tc>
        <w:tc>
          <w:tcPr>
            <w:tcW w:w="1558" w:type="dxa"/>
            <w:shd w:val="clear" w:color="auto" w:fill="auto"/>
          </w:tcPr>
          <w:p w:rsidR="00E24A87" w:rsidRPr="00226A3F" w:rsidRDefault="00E24A87" w:rsidP="0088515B">
            <w:pPr>
              <w:rPr>
                <w:sz w:val="20"/>
                <w:szCs w:val="20"/>
              </w:rPr>
            </w:pPr>
            <w:r w:rsidRPr="00226A3F">
              <w:rPr>
                <w:sz w:val="20"/>
                <w:szCs w:val="20"/>
              </w:rPr>
              <w:t>Alphanumeric</w:t>
            </w:r>
          </w:p>
        </w:tc>
        <w:tc>
          <w:tcPr>
            <w:tcW w:w="1558" w:type="dxa"/>
          </w:tcPr>
          <w:p w:rsidR="00E24A87" w:rsidRPr="00226A3F" w:rsidRDefault="00E24A87" w:rsidP="0088515B">
            <w:pPr>
              <w:rPr>
                <w:sz w:val="20"/>
                <w:szCs w:val="20"/>
              </w:rPr>
            </w:pPr>
            <w:r w:rsidRPr="00226A3F">
              <w:rPr>
                <w:sz w:val="20"/>
                <w:szCs w:val="20"/>
              </w:rPr>
              <w:t>Alphanumeric</w:t>
            </w:r>
          </w:p>
        </w:tc>
        <w:tc>
          <w:tcPr>
            <w:tcW w:w="1275" w:type="dxa"/>
            <w:shd w:val="clear" w:color="auto" w:fill="auto"/>
          </w:tcPr>
          <w:p w:rsidR="00E24A87" w:rsidRPr="00226A3F" w:rsidRDefault="00E24A87" w:rsidP="0088515B">
            <w:pPr>
              <w:rPr>
                <w:sz w:val="20"/>
                <w:szCs w:val="20"/>
              </w:rPr>
            </w:pPr>
            <w:r w:rsidRPr="00226A3F">
              <w:rPr>
                <w:sz w:val="20"/>
                <w:szCs w:val="20"/>
              </w:rPr>
              <w:t>Optional</w:t>
            </w:r>
          </w:p>
        </w:tc>
        <w:tc>
          <w:tcPr>
            <w:tcW w:w="2409" w:type="dxa"/>
            <w:shd w:val="clear" w:color="auto" w:fill="auto"/>
          </w:tcPr>
          <w:p w:rsidR="00E24A87" w:rsidRPr="00226A3F" w:rsidRDefault="00E24A87" w:rsidP="0088515B">
            <w:pPr>
              <w:rPr>
                <w:sz w:val="20"/>
                <w:szCs w:val="20"/>
              </w:rPr>
            </w:pPr>
            <w:r w:rsidRPr="00226A3F">
              <w:rPr>
                <w:sz w:val="20"/>
                <w:szCs w:val="20"/>
              </w:rPr>
              <w:t>-</w:t>
            </w:r>
          </w:p>
        </w:tc>
      </w:tr>
      <w:tr w:rsidR="00E24A87" w:rsidRPr="0064579A" w:rsidTr="004B2578">
        <w:trPr>
          <w:cantSplit/>
          <w:jc w:val="center"/>
        </w:trPr>
        <w:tc>
          <w:tcPr>
            <w:tcW w:w="1700" w:type="dxa"/>
            <w:shd w:val="clear" w:color="auto" w:fill="auto"/>
          </w:tcPr>
          <w:p w:rsidR="00E24A87" w:rsidRPr="0064579A" w:rsidRDefault="00E24A87" w:rsidP="0088515B">
            <w:pPr>
              <w:rPr>
                <w:sz w:val="20"/>
                <w:szCs w:val="20"/>
              </w:rPr>
            </w:pPr>
            <w:r w:rsidRPr="0064579A">
              <w:rPr>
                <w:sz w:val="20"/>
                <w:szCs w:val="20"/>
              </w:rPr>
              <w:t>shaft_label</w:t>
            </w:r>
          </w:p>
        </w:tc>
        <w:tc>
          <w:tcPr>
            <w:tcW w:w="1558" w:type="dxa"/>
            <w:shd w:val="clear" w:color="auto" w:fill="auto"/>
          </w:tcPr>
          <w:p w:rsidR="00E24A87" w:rsidRPr="0064579A" w:rsidRDefault="00E24A87" w:rsidP="0088515B">
            <w:pPr>
              <w:rPr>
                <w:sz w:val="20"/>
                <w:szCs w:val="20"/>
              </w:rPr>
            </w:pPr>
            <w:r w:rsidRPr="00226A3F">
              <w:rPr>
                <w:sz w:val="20"/>
                <w:szCs w:val="20"/>
              </w:rPr>
              <w:t>Alphanumeric</w:t>
            </w:r>
          </w:p>
        </w:tc>
        <w:tc>
          <w:tcPr>
            <w:tcW w:w="1558" w:type="dxa"/>
          </w:tcPr>
          <w:p w:rsidR="00E24A87" w:rsidRPr="0064579A" w:rsidRDefault="00E24A87" w:rsidP="0088515B">
            <w:pPr>
              <w:rPr>
                <w:sz w:val="20"/>
                <w:szCs w:val="20"/>
              </w:rPr>
            </w:pPr>
            <w:r w:rsidRPr="00226A3F">
              <w:rPr>
                <w:sz w:val="20"/>
                <w:szCs w:val="20"/>
              </w:rPr>
              <w:t>Alphanumeric</w:t>
            </w:r>
          </w:p>
        </w:tc>
        <w:tc>
          <w:tcPr>
            <w:tcW w:w="1275" w:type="dxa"/>
            <w:shd w:val="clear" w:color="auto" w:fill="auto"/>
          </w:tcPr>
          <w:p w:rsidR="00E24A87" w:rsidRPr="0064579A" w:rsidRDefault="00E24A87" w:rsidP="0088515B">
            <w:pPr>
              <w:rPr>
                <w:sz w:val="20"/>
                <w:szCs w:val="20"/>
              </w:rPr>
            </w:pPr>
            <w:r w:rsidRPr="0064579A">
              <w:rPr>
                <w:sz w:val="20"/>
                <w:szCs w:val="20"/>
              </w:rPr>
              <w:t>Optional</w:t>
            </w:r>
          </w:p>
        </w:tc>
        <w:tc>
          <w:tcPr>
            <w:tcW w:w="2409" w:type="dxa"/>
            <w:shd w:val="clear" w:color="auto" w:fill="auto"/>
          </w:tcPr>
          <w:p w:rsidR="00E24A87" w:rsidRPr="0064579A" w:rsidRDefault="00E24A87" w:rsidP="0088515B">
            <w:pPr>
              <w:rPr>
                <w:sz w:val="20"/>
                <w:szCs w:val="20"/>
              </w:rPr>
            </w:pPr>
            <w:r w:rsidRPr="0064579A">
              <w:rPr>
                <w:sz w:val="20"/>
                <w:szCs w:val="20"/>
              </w:rPr>
              <w:t>-</w:t>
            </w:r>
          </w:p>
        </w:tc>
      </w:tr>
      <w:tr w:rsidR="00577FC4" w:rsidRPr="00226A3F" w:rsidTr="004B2578">
        <w:trPr>
          <w:cantSplit/>
          <w:jc w:val="center"/>
        </w:trPr>
        <w:tc>
          <w:tcPr>
            <w:tcW w:w="1700" w:type="dxa"/>
            <w:shd w:val="clear" w:color="auto" w:fill="auto"/>
          </w:tcPr>
          <w:p w:rsidR="00577FC4" w:rsidRPr="00AB1BD0" w:rsidRDefault="00577FC4" w:rsidP="0088515B">
            <w:pPr>
              <w:rPr>
                <w:sz w:val="20"/>
                <w:szCs w:val="20"/>
                <w:highlight w:val="green"/>
              </w:rPr>
            </w:pPr>
            <w:r>
              <w:rPr>
                <w:sz w:val="20"/>
                <w:szCs w:val="20"/>
              </w:rPr>
              <w:t>die_label</w:t>
            </w:r>
          </w:p>
        </w:tc>
        <w:tc>
          <w:tcPr>
            <w:tcW w:w="1558" w:type="dxa"/>
            <w:shd w:val="clear" w:color="auto" w:fill="auto"/>
          </w:tcPr>
          <w:p w:rsidR="00577FC4" w:rsidRPr="00226A3F" w:rsidRDefault="00577FC4" w:rsidP="0088515B">
            <w:pPr>
              <w:rPr>
                <w:sz w:val="20"/>
                <w:szCs w:val="20"/>
              </w:rPr>
            </w:pPr>
            <w:r w:rsidRPr="00226A3F">
              <w:rPr>
                <w:sz w:val="20"/>
                <w:szCs w:val="20"/>
              </w:rPr>
              <w:t>Alphanumeric</w:t>
            </w:r>
          </w:p>
        </w:tc>
        <w:tc>
          <w:tcPr>
            <w:tcW w:w="1558" w:type="dxa"/>
          </w:tcPr>
          <w:p w:rsidR="00577FC4" w:rsidRPr="00226A3F" w:rsidRDefault="00577FC4" w:rsidP="0088515B">
            <w:pPr>
              <w:rPr>
                <w:sz w:val="20"/>
                <w:szCs w:val="20"/>
              </w:rPr>
            </w:pPr>
            <w:r w:rsidRPr="00226A3F">
              <w:rPr>
                <w:sz w:val="20"/>
                <w:szCs w:val="20"/>
              </w:rPr>
              <w:t>Alphanumeric</w:t>
            </w:r>
          </w:p>
        </w:tc>
        <w:tc>
          <w:tcPr>
            <w:tcW w:w="1275" w:type="dxa"/>
            <w:shd w:val="clear" w:color="auto" w:fill="auto"/>
          </w:tcPr>
          <w:p w:rsidR="00577FC4" w:rsidRPr="00226A3F" w:rsidRDefault="00577FC4" w:rsidP="0088515B">
            <w:pPr>
              <w:rPr>
                <w:sz w:val="20"/>
                <w:szCs w:val="20"/>
              </w:rPr>
            </w:pPr>
            <w:r w:rsidRPr="00226A3F">
              <w:rPr>
                <w:sz w:val="20"/>
                <w:szCs w:val="20"/>
              </w:rPr>
              <w:t>Optional</w:t>
            </w:r>
          </w:p>
        </w:tc>
        <w:tc>
          <w:tcPr>
            <w:tcW w:w="2409" w:type="dxa"/>
            <w:shd w:val="clear" w:color="auto" w:fill="auto"/>
          </w:tcPr>
          <w:p w:rsidR="00577FC4" w:rsidRPr="00226A3F" w:rsidRDefault="00577FC4" w:rsidP="0088515B">
            <w:pPr>
              <w:rPr>
                <w:sz w:val="20"/>
                <w:szCs w:val="20"/>
              </w:rPr>
            </w:pPr>
            <w:r w:rsidRPr="00226A3F">
              <w:rPr>
                <w:sz w:val="20"/>
                <w:szCs w:val="20"/>
              </w:rPr>
              <w:t>-</w:t>
            </w:r>
          </w:p>
        </w:tc>
      </w:tr>
      <w:tr w:rsidR="002E60CB" w:rsidRPr="00226A3F" w:rsidTr="004B2578">
        <w:trPr>
          <w:cantSplit/>
          <w:jc w:val="center"/>
        </w:trPr>
        <w:tc>
          <w:tcPr>
            <w:tcW w:w="1700" w:type="dxa"/>
            <w:shd w:val="clear" w:color="auto" w:fill="auto"/>
          </w:tcPr>
          <w:p w:rsidR="002E60CB" w:rsidRDefault="002E60CB" w:rsidP="0088515B">
            <w:pPr>
              <w:rPr>
                <w:sz w:val="20"/>
                <w:szCs w:val="20"/>
              </w:rPr>
            </w:pPr>
            <w:r>
              <w:rPr>
                <w:sz w:val="20"/>
                <w:szCs w:val="20"/>
              </w:rPr>
              <w:t>die_diameter</w:t>
            </w:r>
          </w:p>
        </w:tc>
        <w:tc>
          <w:tcPr>
            <w:tcW w:w="1558" w:type="dxa"/>
            <w:shd w:val="clear" w:color="auto" w:fill="auto"/>
          </w:tcPr>
          <w:p w:rsidR="002E60CB" w:rsidRPr="00226A3F" w:rsidRDefault="002E60CB" w:rsidP="0088515B">
            <w:pPr>
              <w:rPr>
                <w:sz w:val="20"/>
                <w:szCs w:val="20"/>
              </w:rPr>
            </w:pPr>
            <w:r>
              <w:rPr>
                <w:sz w:val="20"/>
                <w:szCs w:val="20"/>
              </w:rPr>
              <w:t>Floating point</w:t>
            </w:r>
          </w:p>
        </w:tc>
        <w:tc>
          <w:tcPr>
            <w:tcW w:w="1558" w:type="dxa"/>
          </w:tcPr>
          <w:p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rsidR="002E60CB" w:rsidRPr="00226A3F" w:rsidRDefault="002E60CB" w:rsidP="0088515B">
            <w:pPr>
              <w:rPr>
                <w:sz w:val="20"/>
                <w:szCs w:val="20"/>
              </w:rPr>
            </w:pPr>
            <w:r>
              <w:rPr>
                <w:sz w:val="20"/>
                <w:szCs w:val="20"/>
              </w:rPr>
              <w:t>Optional</w:t>
            </w:r>
          </w:p>
        </w:tc>
        <w:tc>
          <w:tcPr>
            <w:tcW w:w="2409" w:type="dxa"/>
            <w:shd w:val="clear" w:color="auto" w:fill="auto"/>
          </w:tcPr>
          <w:p w:rsidR="002E60CB" w:rsidRPr="00226A3F" w:rsidRDefault="002E60CB" w:rsidP="0088515B">
            <w:pPr>
              <w:rPr>
                <w:sz w:val="20"/>
                <w:szCs w:val="20"/>
              </w:rPr>
            </w:pPr>
            <w:r>
              <w:rPr>
                <w:sz w:val="20"/>
                <w:szCs w:val="20"/>
              </w:rPr>
              <w:t>-</w:t>
            </w:r>
          </w:p>
        </w:tc>
      </w:tr>
      <w:tr w:rsidR="002E60CB" w:rsidRPr="00226A3F" w:rsidTr="004B2578">
        <w:trPr>
          <w:cantSplit/>
          <w:jc w:val="center"/>
        </w:trPr>
        <w:tc>
          <w:tcPr>
            <w:tcW w:w="1700" w:type="dxa"/>
            <w:shd w:val="clear" w:color="auto" w:fill="auto"/>
          </w:tcPr>
          <w:p w:rsidR="002E60CB" w:rsidRDefault="002E60CB" w:rsidP="0088515B">
            <w:pPr>
              <w:rPr>
                <w:sz w:val="20"/>
                <w:szCs w:val="20"/>
              </w:rPr>
            </w:pPr>
            <w:r>
              <w:rPr>
                <w:sz w:val="20"/>
                <w:szCs w:val="20"/>
              </w:rPr>
              <w:t>die_depth</w:t>
            </w:r>
          </w:p>
        </w:tc>
        <w:tc>
          <w:tcPr>
            <w:tcW w:w="1558" w:type="dxa"/>
            <w:shd w:val="clear" w:color="auto" w:fill="auto"/>
          </w:tcPr>
          <w:p w:rsidR="002E60CB" w:rsidRPr="00226A3F" w:rsidRDefault="002E60CB" w:rsidP="0088515B">
            <w:pPr>
              <w:rPr>
                <w:sz w:val="20"/>
                <w:szCs w:val="20"/>
              </w:rPr>
            </w:pPr>
            <w:r w:rsidRPr="00226A3F">
              <w:rPr>
                <w:sz w:val="20"/>
                <w:szCs w:val="20"/>
              </w:rPr>
              <w:t>Floating point</w:t>
            </w:r>
          </w:p>
        </w:tc>
        <w:tc>
          <w:tcPr>
            <w:tcW w:w="1558" w:type="dxa"/>
          </w:tcPr>
          <w:p w:rsidR="002E60CB" w:rsidRPr="00226A3F" w:rsidRDefault="002E60CB" w:rsidP="0088515B">
            <w:pPr>
              <w:rPr>
                <w:sz w:val="20"/>
                <w:szCs w:val="20"/>
              </w:rPr>
            </w:pPr>
            <w:r w:rsidRPr="00226A3F">
              <w:rPr>
                <w:sz w:val="20"/>
                <w:szCs w:val="20"/>
              </w:rPr>
              <w:t>&gt; 0.0</w:t>
            </w:r>
          </w:p>
        </w:tc>
        <w:tc>
          <w:tcPr>
            <w:tcW w:w="1275" w:type="dxa"/>
            <w:shd w:val="clear" w:color="auto" w:fill="auto"/>
          </w:tcPr>
          <w:p w:rsidR="002E60CB" w:rsidRPr="00226A3F" w:rsidRDefault="002E60CB" w:rsidP="0088515B">
            <w:pPr>
              <w:rPr>
                <w:sz w:val="20"/>
                <w:szCs w:val="20"/>
              </w:rPr>
            </w:pPr>
            <w:r w:rsidRPr="00226A3F">
              <w:rPr>
                <w:sz w:val="20"/>
                <w:szCs w:val="20"/>
              </w:rPr>
              <w:t>Optional</w:t>
            </w:r>
          </w:p>
        </w:tc>
        <w:tc>
          <w:tcPr>
            <w:tcW w:w="2409" w:type="dxa"/>
            <w:shd w:val="clear" w:color="auto" w:fill="auto"/>
          </w:tcPr>
          <w:p w:rsidR="002E60CB" w:rsidRPr="00226A3F" w:rsidRDefault="002E60CB" w:rsidP="0088515B">
            <w:pPr>
              <w:keepNext/>
              <w:rPr>
                <w:sz w:val="20"/>
                <w:szCs w:val="20"/>
              </w:rPr>
            </w:pPr>
            <w:r w:rsidRPr="00226A3F">
              <w:rPr>
                <w:sz w:val="20"/>
                <w:szCs w:val="20"/>
              </w:rPr>
              <w:t>-</w:t>
            </w:r>
          </w:p>
        </w:tc>
      </w:tr>
    </w:tbl>
    <w:p w:rsidR="002E60CB" w:rsidRDefault="002E60CB" w:rsidP="004B2578">
      <w:pPr>
        <w:pStyle w:val="Caption"/>
        <w:spacing w:before="120"/>
      </w:pPr>
      <w:bookmarkStart w:id="526" w:name="_Toc3566451"/>
      <w:bookmarkStart w:id="527" w:name="_Toc27753819"/>
      <w:r>
        <w:t xml:space="preserve">Table </w:t>
      </w:r>
      <w:r w:rsidR="00D43112">
        <w:fldChar w:fldCharType="begin"/>
      </w:r>
      <w:r w:rsidR="00D43112">
        <w:instrText xml:space="preserve"> SEQ Table \* ARABIC </w:instrText>
      </w:r>
      <w:r w:rsidR="00D43112">
        <w:fldChar w:fldCharType="separate"/>
      </w:r>
      <w:r w:rsidR="007E2D34">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26"/>
      <w:bookmarkEnd w:id="527"/>
    </w:p>
    <w:p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rsidR="002E60CB" w:rsidRPr="00226A3F" w:rsidRDefault="005453F6" w:rsidP="00006C1F">
      <w:pPr>
        <w:pStyle w:val="Example"/>
        <w:spacing w:before="120"/>
      </w:pPr>
      <w:r>
        <w:t>Example</w:t>
      </w:r>
      <w:r w:rsidR="002E60CB" w:rsidRPr="00226A3F">
        <w:t xml:space="preserve">: </w:t>
      </w:r>
    </w:p>
    <w:p w:rsidR="002E60CB" w:rsidRPr="00226A3F" w:rsidRDefault="002E60CB" w:rsidP="00006C1F">
      <w:pPr>
        <w:pStyle w:val="XMLCode"/>
      </w:pPr>
    </w:p>
    <w:p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rsidR="00332883" w:rsidRDefault="00332883" w:rsidP="00006C1F">
      <w:pPr>
        <w:pStyle w:val="XMLCode"/>
      </w:pPr>
      <w:r>
        <w:rPr>
          <w:b/>
          <w:color w:val="0070C0"/>
          <w:lang w:val="de-DE"/>
        </w:rPr>
        <w:tab/>
      </w:r>
      <w:r w:rsidRPr="00332883">
        <w:rPr>
          <w:b/>
          <w:color w:val="0070C0"/>
        </w:rPr>
        <w:t>&lt;/rivet&gt;</w:t>
      </w:r>
    </w:p>
    <w:p w:rsidR="00332883" w:rsidRPr="00226A3F" w:rsidRDefault="00332883" w:rsidP="00006C1F">
      <w:pPr>
        <w:pStyle w:val="XMLCode"/>
      </w:pPr>
      <w:r>
        <w:tab/>
      </w:r>
      <w:r w:rsidR="002E60CB" w:rsidRPr="00226A3F">
        <w:t>&lt;loc&gt; 1645.83 821.145 616.585 &lt;/loc&gt;</w:t>
      </w:r>
    </w:p>
    <w:p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rsidR="002E60CB" w:rsidRPr="00226A3F" w:rsidRDefault="00332883" w:rsidP="00006C1F">
      <w:pPr>
        <w:pStyle w:val="XMLCode"/>
      </w:pPr>
      <w:r>
        <w:tab/>
      </w:r>
      <w:r>
        <w:tab/>
      </w:r>
      <w:r w:rsidR="002E60CB" w:rsidRPr="00226A3F">
        <w:t>...</w:t>
      </w:r>
    </w:p>
    <w:p w:rsidR="002E60CB" w:rsidRPr="00226A3F" w:rsidRDefault="00332883" w:rsidP="00006C1F">
      <w:pPr>
        <w:pStyle w:val="XMLCode"/>
      </w:pPr>
      <w:r>
        <w:tab/>
      </w:r>
      <w:r w:rsidR="002E60CB" w:rsidRPr="00226A3F">
        <w:t>&lt;/appdata&gt;</w:t>
      </w:r>
    </w:p>
    <w:p w:rsidR="002E60CB" w:rsidRDefault="002E60CB" w:rsidP="00006C1F">
      <w:pPr>
        <w:pStyle w:val="XMLCode"/>
      </w:pPr>
      <w:r w:rsidRPr="00226A3F">
        <w:t>&lt;/connection_0d&gt;</w:t>
      </w:r>
    </w:p>
    <w:p w:rsidR="00006C1F" w:rsidRPr="00226A3F" w:rsidRDefault="00006C1F" w:rsidP="00006C1F">
      <w:pPr>
        <w:pStyle w:val="XMLCode"/>
      </w:pPr>
    </w:p>
    <w:p w:rsidR="002E60CB" w:rsidRPr="00942FED" w:rsidRDefault="00AE7C82" w:rsidP="00327322">
      <w:pPr>
        <w:pStyle w:val="Heading3"/>
      </w:pPr>
      <w:bookmarkStart w:id="528" w:name="_Toc428456108"/>
      <w:bookmarkStart w:id="529" w:name="_Toc428537071"/>
      <w:bookmarkStart w:id="530" w:name="_Toc428969390"/>
      <w:bookmarkStart w:id="531" w:name="_Toc429052781"/>
      <w:bookmarkStart w:id="532" w:name="_Toc428279372"/>
      <w:bookmarkStart w:id="533" w:name="_Toc428456109"/>
      <w:bookmarkStart w:id="534" w:name="_Toc428537072"/>
      <w:bookmarkStart w:id="535" w:name="_Toc428969391"/>
      <w:bookmarkStart w:id="536" w:name="_Toc429052782"/>
      <w:bookmarkStart w:id="537" w:name="_Toc428279374"/>
      <w:bookmarkStart w:id="538" w:name="_Toc428456111"/>
      <w:bookmarkStart w:id="539" w:name="_Toc428537074"/>
      <w:bookmarkStart w:id="540" w:name="_Toc428969393"/>
      <w:bookmarkStart w:id="541" w:name="_Toc429052784"/>
      <w:bookmarkStart w:id="542" w:name="_Toc428279378"/>
      <w:bookmarkStart w:id="543" w:name="_Toc428456115"/>
      <w:bookmarkStart w:id="544" w:name="_Toc428537078"/>
      <w:bookmarkStart w:id="545" w:name="_Toc428969397"/>
      <w:bookmarkStart w:id="546" w:name="_Toc429052788"/>
      <w:bookmarkStart w:id="547" w:name="_Toc428279380"/>
      <w:bookmarkStart w:id="548" w:name="_Toc428456117"/>
      <w:bookmarkStart w:id="549" w:name="_Toc428537080"/>
      <w:bookmarkStart w:id="550" w:name="_Toc428969399"/>
      <w:bookmarkStart w:id="551" w:name="_Toc429052790"/>
      <w:bookmarkStart w:id="552" w:name="_Toc428279387"/>
      <w:bookmarkStart w:id="553" w:name="_Toc428456124"/>
      <w:bookmarkStart w:id="554" w:name="_Toc428537087"/>
      <w:bookmarkStart w:id="555" w:name="_Toc428969406"/>
      <w:bookmarkStart w:id="556" w:name="_Toc429052797"/>
      <w:bookmarkStart w:id="557" w:name="_Toc428279388"/>
      <w:bookmarkStart w:id="558" w:name="_Toc428456125"/>
      <w:bookmarkStart w:id="559" w:name="_Toc428537088"/>
      <w:bookmarkStart w:id="560" w:name="_Toc428969407"/>
      <w:bookmarkStart w:id="561" w:name="_Toc429052798"/>
      <w:bookmarkStart w:id="562" w:name="_Toc428279389"/>
      <w:bookmarkStart w:id="563" w:name="_Toc428456126"/>
      <w:bookmarkStart w:id="564" w:name="_Toc428537089"/>
      <w:bookmarkStart w:id="565" w:name="_Toc428969408"/>
      <w:bookmarkStart w:id="566" w:name="_Toc429052799"/>
      <w:bookmarkStart w:id="567" w:name="_Toc413359588"/>
      <w:bookmarkStart w:id="568" w:name="_Toc3556980"/>
      <w:bookmarkStart w:id="569" w:name="_Toc27753592"/>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t>S</w:t>
      </w:r>
      <w:r w:rsidR="002E60CB">
        <w:t>olid</w:t>
      </w:r>
      <w:r w:rsidR="002E60CB" w:rsidRPr="00942FED">
        <w:t xml:space="preserve"> Rivets</w:t>
      </w:r>
      <w:bookmarkEnd w:id="567"/>
      <w:bookmarkEnd w:id="568"/>
      <w:bookmarkEnd w:id="569"/>
    </w:p>
    <w:p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rsidTr="00BA647F">
        <w:trPr>
          <w:trHeight w:val="507"/>
        </w:trPr>
        <w:tc>
          <w:tcPr>
            <w:tcW w:w="2294" w:type="dxa"/>
            <w:vAlign w:val="center"/>
          </w:tcPr>
          <w:p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rsidTr="00BA647F">
        <w:trPr>
          <w:trHeight w:val="1990"/>
        </w:trPr>
        <w:tc>
          <w:tcPr>
            <w:tcW w:w="2294" w:type="dxa"/>
            <w:vAlign w:val="center"/>
          </w:tcPr>
          <w:p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147FEE79" wp14:editId="0AEC5E8B">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28F3B205" wp14:editId="2801342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513A5079" wp14:editId="452E146A">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13D1F3E9" wp14:editId="7886FD78">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rsidTr="00BA647F">
        <w:trPr>
          <w:trHeight w:val="1683"/>
        </w:trPr>
        <w:tc>
          <w:tcPr>
            <w:tcW w:w="2294" w:type="dxa"/>
            <w:vAlign w:val="center"/>
          </w:tcPr>
          <w:p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6DB6DDE6" wp14:editId="1B6BC3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0419F0E" wp14:editId="407F8AB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77F88163" wp14:editId="1388B20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7E232C3B" wp14:editId="2664C447">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rsidTr="00BA647F">
        <w:trPr>
          <w:trHeight w:val="1537"/>
        </w:trPr>
        <w:tc>
          <w:tcPr>
            <w:tcW w:w="2294" w:type="dxa"/>
            <w:vAlign w:val="center"/>
          </w:tcPr>
          <w:p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02CAA08D" wp14:editId="327E0303">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rsidR="007022A1" w:rsidRPr="00DE1471" w:rsidRDefault="00DE1471" w:rsidP="00AE7C82">
            <w:pPr>
              <w:autoSpaceDE w:val="0"/>
              <w:autoSpaceDN w:val="0"/>
              <w:adjustRightInd w:val="0"/>
              <w:spacing w:after="0"/>
              <w:jc w:val="center"/>
            </w:pPr>
            <w:r>
              <w:rPr>
                <w:noProof/>
                <w:lang w:eastAsia="en-US"/>
              </w:rPr>
              <w:drawing>
                <wp:inline distT="0" distB="0" distL="0" distR="0" wp14:anchorId="27465001" wp14:editId="4F77EC89">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6BA2A1F" wp14:editId="6EEEC5BE">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59250C19" wp14:editId="7D4E0181">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rsidR="00E625EF" w:rsidRDefault="00E625EF" w:rsidP="00E625EF">
      <w:pPr>
        <w:pStyle w:val="Caption"/>
        <w:spacing w:before="120"/>
        <w:rPr>
          <w:rFonts w:cs="Calibri"/>
          <w:sz w:val="18"/>
          <w:szCs w:val="22"/>
          <w:lang w:eastAsia="en-GB"/>
        </w:rPr>
      </w:pPr>
      <w:bookmarkStart w:id="570" w:name="_Toc3566452"/>
      <w:bookmarkStart w:id="571" w:name="_Toc27753820"/>
      <w:r>
        <w:t xml:space="preserve">Table </w:t>
      </w:r>
      <w:r w:rsidR="00D43112">
        <w:fldChar w:fldCharType="begin"/>
      </w:r>
      <w:r w:rsidR="00D43112">
        <w:instrText xml:space="preserve"> SEQ Table \* ARABIC </w:instrText>
      </w:r>
      <w:r w:rsidR="00D43112">
        <w:fldChar w:fldCharType="separate"/>
      </w:r>
      <w:r w:rsidR="007E2D34">
        <w:rPr>
          <w:noProof/>
        </w:rPr>
        <w:t>45</w:t>
      </w:r>
      <w:r w:rsidR="00D43112">
        <w:fldChar w:fldCharType="end"/>
      </w:r>
      <w:r>
        <w:t>: Pictures of all Solid Rivets</w:t>
      </w:r>
      <w:bookmarkEnd w:id="570"/>
      <w:bookmarkEnd w:id="571"/>
    </w:p>
    <w:p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349CBDAE" wp14:editId="7C2593F3">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48A9C604" wp14:editId="341E614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rsidR="00DE1471" w:rsidRDefault="00FE266F" w:rsidP="004B2578">
      <w:pPr>
        <w:pStyle w:val="Caption"/>
        <w:spacing w:before="120"/>
        <w:rPr>
          <w:rFonts w:cs="Calibri"/>
          <w:szCs w:val="22"/>
          <w:lang w:eastAsia="en-GB"/>
        </w:rPr>
      </w:pPr>
      <w:bookmarkStart w:id="572" w:name="_Ref3565285"/>
      <w:bookmarkStart w:id="573" w:name="_Toc3557094"/>
      <w:bookmarkStart w:id="574" w:name="_Toc27753709"/>
      <w:r>
        <w:t xml:space="preserve">Figure </w:t>
      </w:r>
      <w:r w:rsidR="00406B64">
        <w:fldChar w:fldCharType="begin"/>
      </w:r>
      <w:r w:rsidR="00406B64">
        <w:instrText xml:space="preserve"> SEQ Figure \* ARABIC </w:instrText>
      </w:r>
      <w:r w:rsidR="00406B64">
        <w:fldChar w:fldCharType="separate"/>
      </w:r>
      <w:r w:rsidR="0047200E">
        <w:rPr>
          <w:noProof/>
        </w:rPr>
        <w:t>15</w:t>
      </w:r>
      <w:r w:rsidR="00406B64">
        <w:fldChar w:fldCharType="end"/>
      </w:r>
      <w:bookmarkEnd w:id="572"/>
      <w:r>
        <w:t>: Dimensions of Solid Rivets</w:t>
      </w:r>
      <w:bookmarkEnd w:id="573"/>
      <w:bookmarkEnd w:id="574"/>
    </w:p>
    <w:p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FE266F" w:rsidRPr="008348B2" w:rsidRDefault="00FE266F" w:rsidP="00CC5A15">
            <w:pPr>
              <w:keepNext/>
              <w:keepLines/>
              <w:rPr>
                <w:b/>
                <w:i/>
                <w:sz w:val="20"/>
              </w:rPr>
            </w:pPr>
            <w:r w:rsidRPr="008348B2">
              <w:rPr>
                <w:b/>
                <w:i/>
                <w:sz w:val="20"/>
              </w:rPr>
              <w:t>Constraint</w:t>
            </w:r>
          </w:p>
        </w:tc>
      </w:tr>
      <w:tr w:rsidR="005B1B92" w:rsidRPr="00226A3F" w:rsidTr="00E41C22">
        <w:trPr>
          <w:jc w:val="center"/>
        </w:trPr>
        <w:tc>
          <w:tcPr>
            <w:tcW w:w="1842" w:type="dxa"/>
            <w:shd w:val="clear" w:color="auto" w:fill="auto"/>
          </w:tcPr>
          <w:p w:rsidR="005B1B92" w:rsidRPr="00E55EE7" w:rsidRDefault="005B1B92" w:rsidP="00CC5A15">
            <w:pPr>
              <w:keepNext/>
              <w:keepLines/>
              <w:rPr>
                <w:sz w:val="20"/>
                <w:szCs w:val="20"/>
              </w:rPr>
            </w:pPr>
            <w:r w:rsidRPr="00E55EE7">
              <w:rPr>
                <w:sz w:val="20"/>
              </w:rPr>
              <w:t>min_grip</w:t>
            </w:r>
          </w:p>
        </w:tc>
        <w:tc>
          <w:tcPr>
            <w:tcW w:w="1417" w:type="dxa"/>
            <w:shd w:val="clear" w:color="auto" w:fill="auto"/>
          </w:tcPr>
          <w:p w:rsidR="005B1B92" w:rsidRPr="005B1B92" w:rsidRDefault="005B1B92" w:rsidP="00CC5A15">
            <w:pPr>
              <w:keepNext/>
              <w:keepLines/>
              <w:rPr>
                <w:sz w:val="20"/>
                <w:szCs w:val="20"/>
              </w:rPr>
            </w:pPr>
            <w:r w:rsidRPr="005B1B92">
              <w:rPr>
                <w:sz w:val="20"/>
                <w:szCs w:val="20"/>
              </w:rPr>
              <w:t>Floating point</w:t>
            </w:r>
          </w:p>
        </w:tc>
        <w:tc>
          <w:tcPr>
            <w:tcW w:w="1276" w:type="dxa"/>
          </w:tcPr>
          <w:p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rsidR="005B1B92" w:rsidRPr="005B1B92" w:rsidRDefault="005B1B92" w:rsidP="00CC5A15">
            <w:pPr>
              <w:keepNext/>
              <w:keepLines/>
              <w:rPr>
                <w:sz w:val="20"/>
                <w:szCs w:val="20"/>
              </w:rPr>
            </w:pPr>
            <w:r w:rsidRPr="005B1B92">
              <w:rPr>
                <w:sz w:val="20"/>
                <w:szCs w:val="20"/>
              </w:rPr>
              <w:t>-</w:t>
            </w:r>
          </w:p>
        </w:tc>
      </w:tr>
      <w:tr w:rsidR="005B1B92" w:rsidRPr="00226A3F" w:rsidTr="00E41C22">
        <w:trPr>
          <w:jc w:val="center"/>
        </w:trPr>
        <w:tc>
          <w:tcPr>
            <w:tcW w:w="1842" w:type="dxa"/>
            <w:shd w:val="clear" w:color="auto" w:fill="auto"/>
          </w:tcPr>
          <w:p w:rsidR="005B1B92" w:rsidRPr="00E55EE7" w:rsidRDefault="005B1B92" w:rsidP="0097142B">
            <w:pPr>
              <w:rPr>
                <w:sz w:val="20"/>
                <w:szCs w:val="20"/>
              </w:rPr>
            </w:pPr>
            <w:r w:rsidRPr="00E55EE7">
              <w:rPr>
                <w:sz w:val="20"/>
              </w:rPr>
              <w:t>max_grip</w:t>
            </w:r>
          </w:p>
        </w:tc>
        <w:tc>
          <w:tcPr>
            <w:tcW w:w="1417" w:type="dxa"/>
            <w:shd w:val="clear" w:color="auto" w:fill="auto"/>
          </w:tcPr>
          <w:p w:rsidR="005B1B92" w:rsidRPr="005B1B92" w:rsidRDefault="005B1B92" w:rsidP="0097142B">
            <w:pPr>
              <w:rPr>
                <w:sz w:val="20"/>
                <w:szCs w:val="20"/>
              </w:rPr>
            </w:pPr>
            <w:r w:rsidRPr="005B1B92">
              <w:rPr>
                <w:sz w:val="20"/>
                <w:szCs w:val="20"/>
              </w:rPr>
              <w:t>Floating point</w:t>
            </w:r>
          </w:p>
        </w:tc>
        <w:tc>
          <w:tcPr>
            <w:tcW w:w="1276" w:type="dxa"/>
          </w:tcPr>
          <w:p w:rsidR="005B1B92" w:rsidRPr="005B1B92" w:rsidRDefault="005B1B92" w:rsidP="0097142B">
            <w:pPr>
              <w:rPr>
                <w:sz w:val="20"/>
                <w:szCs w:val="20"/>
              </w:rPr>
            </w:pPr>
            <w:r w:rsidRPr="005B1B92">
              <w:rPr>
                <w:sz w:val="20"/>
                <w:szCs w:val="20"/>
              </w:rPr>
              <w:t>&gt; 0.0</w:t>
            </w:r>
          </w:p>
        </w:tc>
        <w:tc>
          <w:tcPr>
            <w:tcW w:w="992" w:type="dxa"/>
            <w:shd w:val="clear" w:color="auto" w:fill="auto"/>
          </w:tcPr>
          <w:p w:rsidR="005B1B92" w:rsidRPr="005B1B92" w:rsidRDefault="005B1B92" w:rsidP="0097142B">
            <w:pPr>
              <w:rPr>
                <w:sz w:val="20"/>
                <w:szCs w:val="20"/>
              </w:rPr>
            </w:pPr>
            <w:r w:rsidRPr="005B1B92">
              <w:rPr>
                <w:sz w:val="20"/>
                <w:szCs w:val="20"/>
              </w:rPr>
              <w:t>Optional</w:t>
            </w:r>
          </w:p>
        </w:tc>
        <w:tc>
          <w:tcPr>
            <w:tcW w:w="2973" w:type="dxa"/>
            <w:shd w:val="clear" w:color="auto" w:fill="auto"/>
          </w:tcPr>
          <w:p w:rsidR="005B1B92" w:rsidRPr="005B1B92" w:rsidRDefault="0042581B" w:rsidP="0042581B">
            <w:pPr>
              <w:rPr>
                <w:sz w:val="20"/>
                <w:szCs w:val="20"/>
              </w:rPr>
            </w:pPr>
            <w:commentRangeStart w:id="575"/>
            <w:r>
              <w:rPr>
                <w:sz w:val="20"/>
                <w:szCs w:val="20"/>
              </w:rPr>
              <w:t xml:space="preserve">max_grip </w:t>
            </w:r>
            <w:r>
              <w:rPr>
                <w:rFonts w:cs="Calibri"/>
                <w:sz w:val="20"/>
                <w:szCs w:val="20"/>
              </w:rPr>
              <w:t>≥</w:t>
            </w:r>
            <w:r>
              <w:rPr>
                <w:sz w:val="20"/>
                <w:szCs w:val="20"/>
              </w:rPr>
              <w:t xml:space="preserve"> min_grip</w:t>
            </w:r>
            <w:commentRangeStart w:id="576"/>
            <w:commentRangeEnd w:id="576"/>
            <w:r w:rsidR="00B14B2C">
              <w:rPr>
                <w:rStyle w:val="CommentReference"/>
                <w:lang w:eastAsia="x-none"/>
              </w:rPr>
              <w:commentReference w:id="576"/>
            </w:r>
            <w:commentRangeEnd w:id="575"/>
            <w:r w:rsidR="00F1371D">
              <w:rPr>
                <w:rStyle w:val="CommentReference"/>
                <w:lang w:eastAsia="x-none"/>
              </w:rPr>
              <w:commentReference w:id="575"/>
            </w:r>
          </w:p>
        </w:tc>
      </w:tr>
      <w:tr w:rsidR="00A403AA" w:rsidRPr="00226A3F" w:rsidTr="00E41C22">
        <w:trPr>
          <w:jc w:val="center"/>
        </w:trPr>
        <w:tc>
          <w:tcPr>
            <w:tcW w:w="1842" w:type="dxa"/>
            <w:shd w:val="clear" w:color="auto" w:fill="auto"/>
          </w:tcPr>
          <w:p w:rsidR="00A403AA" w:rsidRPr="00E55EE7" w:rsidRDefault="00A403AA" w:rsidP="00A403AA">
            <w:pPr>
              <w:rPr>
                <w:sz w:val="20"/>
              </w:rPr>
            </w:pPr>
            <w:r w:rsidRPr="00E55EE7">
              <w:rPr>
                <w:sz w:val="20"/>
              </w:rPr>
              <w:t>hole_d</w:t>
            </w:r>
            <w:r>
              <w:rPr>
                <w:sz w:val="20"/>
              </w:rPr>
              <w:t>iameter</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9851CC" w:rsidP="0097142B">
            <w:pPr>
              <w:rPr>
                <w:sz w:val="20"/>
                <w:szCs w:val="20"/>
              </w:rPr>
            </w:pPr>
            <w:r>
              <w:rPr>
                <w:sz w:val="20"/>
                <w:szCs w:val="20"/>
              </w:rPr>
              <w:t>-</w:t>
            </w:r>
          </w:p>
        </w:tc>
      </w:tr>
      <w:tr w:rsidR="00A403AA" w:rsidRPr="0064579A" w:rsidTr="00E41C22">
        <w:trPr>
          <w:jc w:val="center"/>
        </w:trPr>
        <w:tc>
          <w:tcPr>
            <w:tcW w:w="1842" w:type="dxa"/>
            <w:shd w:val="clear" w:color="auto" w:fill="auto"/>
          </w:tcPr>
          <w:p w:rsidR="00A403AA" w:rsidRPr="00E55EE7" w:rsidRDefault="00A403AA" w:rsidP="0097142B">
            <w:pPr>
              <w:rPr>
                <w:sz w:val="20"/>
                <w:szCs w:val="20"/>
              </w:rPr>
            </w:pPr>
            <w:r w:rsidRPr="00E55EE7">
              <w:rPr>
                <w:sz w:val="20"/>
              </w:rPr>
              <w:t>hole_depth</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9851CC" w:rsidP="0097142B">
            <w:pPr>
              <w:rPr>
                <w:sz w:val="20"/>
                <w:szCs w:val="20"/>
              </w:rPr>
            </w:pPr>
            <w:r>
              <w:rPr>
                <w:sz w:val="20"/>
                <w:szCs w:val="20"/>
              </w:rPr>
              <w:t>-</w:t>
            </w:r>
          </w:p>
        </w:tc>
      </w:tr>
      <w:tr w:rsidR="00A403AA" w:rsidRPr="00226A3F" w:rsidTr="00E41C22">
        <w:trPr>
          <w:jc w:val="center"/>
        </w:trPr>
        <w:tc>
          <w:tcPr>
            <w:tcW w:w="1842" w:type="dxa"/>
            <w:shd w:val="clear" w:color="auto" w:fill="auto"/>
          </w:tcPr>
          <w:p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A403AA" w:rsidP="0097142B">
            <w:pPr>
              <w:rPr>
                <w:sz w:val="20"/>
                <w:szCs w:val="20"/>
              </w:rPr>
            </w:pPr>
            <w:r w:rsidRPr="005B1B92">
              <w:rPr>
                <w:sz w:val="20"/>
                <w:szCs w:val="20"/>
              </w:rPr>
              <w:t>-</w:t>
            </w:r>
          </w:p>
        </w:tc>
      </w:tr>
      <w:tr w:rsidR="00A403AA" w:rsidRPr="00226A3F" w:rsidTr="00E41C22">
        <w:trPr>
          <w:jc w:val="center"/>
        </w:trPr>
        <w:tc>
          <w:tcPr>
            <w:tcW w:w="1842" w:type="dxa"/>
            <w:shd w:val="clear" w:color="auto" w:fill="auto"/>
          </w:tcPr>
          <w:p w:rsidR="00A403AA" w:rsidRPr="00E55EE7" w:rsidRDefault="00A403AA" w:rsidP="0097142B">
            <w:pPr>
              <w:rPr>
                <w:sz w:val="20"/>
                <w:szCs w:val="20"/>
              </w:rPr>
            </w:pPr>
            <w:r w:rsidRPr="00E55EE7">
              <w:rPr>
                <w:sz w:val="20"/>
              </w:rPr>
              <w:t>shoulder_length</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A403AA" w:rsidP="0097142B">
            <w:pPr>
              <w:rPr>
                <w:sz w:val="20"/>
                <w:szCs w:val="20"/>
              </w:rPr>
            </w:pPr>
            <w:r w:rsidRPr="005B1B92">
              <w:rPr>
                <w:sz w:val="20"/>
                <w:szCs w:val="20"/>
              </w:rPr>
              <w:t>-</w:t>
            </w:r>
          </w:p>
        </w:tc>
      </w:tr>
      <w:tr w:rsidR="00A403AA" w:rsidRPr="00226A3F" w:rsidTr="00E41C22">
        <w:trPr>
          <w:jc w:val="center"/>
        </w:trPr>
        <w:tc>
          <w:tcPr>
            <w:tcW w:w="1842" w:type="dxa"/>
            <w:shd w:val="clear" w:color="auto" w:fill="auto"/>
          </w:tcPr>
          <w:p w:rsidR="00A403AA" w:rsidRPr="00E55EE7" w:rsidRDefault="00A403AA" w:rsidP="0097142B">
            <w:pPr>
              <w:rPr>
                <w:sz w:val="20"/>
                <w:szCs w:val="20"/>
              </w:rPr>
            </w:pPr>
            <w:r w:rsidRPr="00E55EE7">
              <w:rPr>
                <w:sz w:val="20"/>
              </w:rPr>
              <w:t>tennon_diameter</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9851CC" w:rsidP="008348B2">
            <w:pPr>
              <w:rPr>
                <w:sz w:val="20"/>
                <w:szCs w:val="20"/>
              </w:rPr>
            </w:pPr>
            <w:r>
              <w:rPr>
                <w:sz w:val="20"/>
                <w:szCs w:val="20"/>
              </w:rPr>
              <w:t>-</w:t>
            </w:r>
          </w:p>
        </w:tc>
      </w:tr>
      <w:tr w:rsidR="00A403AA" w:rsidRPr="00226A3F" w:rsidTr="00E41C22">
        <w:trPr>
          <w:jc w:val="center"/>
        </w:trPr>
        <w:tc>
          <w:tcPr>
            <w:tcW w:w="1842" w:type="dxa"/>
            <w:shd w:val="clear" w:color="auto" w:fill="auto"/>
          </w:tcPr>
          <w:p w:rsidR="00A403AA" w:rsidRPr="00E55EE7" w:rsidRDefault="00A403AA" w:rsidP="0097142B">
            <w:pPr>
              <w:rPr>
                <w:sz w:val="20"/>
                <w:szCs w:val="20"/>
              </w:rPr>
            </w:pPr>
            <w:r w:rsidRPr="00E55EE7">
              <w:rPr>
                <w:sz w:val="20"/>
              </w:rPr>
              <w:t>tennon_length</w:t>
            </w:r>
          </w:p>
        </w:tc>
        <w:tc>
          <w:tcPr>
            <w:tcW w:w="1417" w:type="dxa"/>
            <w:shd w:val="clear" w:color="auto" w:fill="auto"/>
          </w:tcPr>
          <w:p w:rsidR="00A403AA" w:rsidRPr="005B1B92" w:rsidRDefault="00A403AA" w:rsidP="0097142B">
            <w:pPr>
              <w:rPr>
                <w:sz w:val="20"/>
                <w:szCs w:val="20"/>
              </w:rPr>
            </w:pPr>
            <w:r w:rsidRPr="005B1B92">
              <w:rPr>
                <w:sz w:val="20"/>
                <w:szCs w:val="20"/>
              </w:rPr>
              <w:t>Floating point</w:t>
            </w:r>
          </w:p>
        </w:tc>
        <w:tc>
          <w:tcPr>
            <w:tcW w:w="1276" w:type="dxa"/>
          </w:tcPr>
          <w:p w:rsidR="00A403AA" w:rsidRPr="005B1B92" w:rsidRDefault="00A403AA" w:rsidP="0097142B">
            <w:pPr>
              <w:rPr>
                <w:sz w:val="20"/>
                <w:szCs w:val="20"/>
              </w:rPr>
            </w:pPr>
            <w:r w:rsidRPr="005B1B92">
              <w:rPr>
                <w:sz w:val="20"/>
                <w:szCs w:val="20"/>
              </w:rPr>
              <w:t>&gt; 0.0</w:t>
            </w:r>
          </w:p>
        </w:tc>
        <w:tc>
          <w:tcPr>
            <w:tcW w:w="992" w:type="dxa"/>
            <w:shd w:val="clear" w:color="auto" w:fill="auto"/>
          </w:tcPr>
          <w:p w:rsidR="00A403AA" w:rsidRPr="005B1B92" w:rsidRDefault="00A403AA" w:rsidP="0097142B">
            <w:pPr>
              <w:rPr>
                <w:sz w:val="20"/>
                <w:szCs w:val="20"/>
              </w:rPr>
            </w:pPr>
            <w:r w:rsidRPr="005B1B92">
              <w:rPr>
                <w:sz w:val="20"/>
                <w:szCs w:val="20"/>
              </w:rPr>
              <w:t>Optional</w:t>
            </w:r>
          </w:p>
        </w:tc>
        <w:tc>
          <w:tcPr>
            <w:tcW w:w="2973" w:type="dxa"/>
            <w:shd w:val="clear" w:color="auto" w:fill="auto"/>
          </w:tcPr>
          <w:p w:rsidR="00A403AA" w:rsidRPr="005B1B92" w:rsidRDefault="009851CC" w:rsidP="008348B2">
            <w:pPr>
              <w:keepNext/>
              <w:rPr>
                <w:sz w:val="20"/>
                <w:szCs w:val="20"/>
              </w:rPr>
            </w:pPr>
            <w:r>
              <w:rPr>
                <w:sz w:val="20"/>
                <w:szCs w:val="20"/>
              </w:rPr>
              <w:t>-</w:t>
            </w:r>
          </w:p>
        </w:tc>
      </w:tr>
    </w:tbl>
    <w:p w:rsidR="00DE1471" w:rsidRDefault="005B1B92" w:rsidP="00E55EE7">
      <w:pPr>
        <w:pStyle w:val="Caption"/>
        <w:spacing w:before="120"/>
        <w:rPr>
          <w:rFonts w:cs="Calibri"/>
          <w:sz w:val="18"/>
          <w:szCs w:val="22"/>
          <w:lang w:eastAsia="en-GB"/>
        </w:rPr>
      </w:pPr>
      <w:bookmarkStart w:id="577" w:name="_Toc3566453"/>
      <w:bookmarkStart w:id="578" w:name="_Toc27753821"/>
      <w:r>
        <w:t xml:space="preserve">Table </w:t>
      </w:r>
      <w:r w:rsidR="00D43112">
        <w:fldChar w:fldCharType="begin"/>
      </w:r>
      <w:r w:rsidR="00D43112">
        <w:instrText xml:space="preserve"> SEQ Table \* ARABIC </w:instrText>
      </w:r>
      <w:r w:rsidR="00D43112">
        <w:fldChar w:fldCharType="separate"/>
      </w:r>
      <w:r w:rsidR="007E2D34">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77"/>
      <w:bookmarkEnd w:id="578"/>
    </w:p>
    <w:p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0C874BEC" wp14:editId="3D784FC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rsidR="001B51BC" w:rsidRPr="001B51BC" w:rsidRDefault="001B51BC" w:rsidP="00E719F2">
      <w:pPr>
        <w:pStyle w:val="Caption"/>
        <w:spacing w:before="120"/>
        <w:rPr>
          <w:rFonts w:cs="Calibri"/>
          <w:lang w:eastAsia="en-GB"/>
        </w:rPr>
      </w:pPr>
      <w:bookmarkStart w:id="579" w:name="_Toc3557095"/>
      <w:bookmarkStart w:id="580" w:name="_Toc27753710"/>
      <w:r>
        <w:t xml:space="preserve">Figure </w:t>
      </w:r>
      <w:r w:rsidR="00406B64">
        <w:fldChar w:fldCharType="begin"/>
      </w:r>
      <w:r w:rsidR="00406B64">
        <w:instrText xml:space="preserve"> SEQ Figure \* ARABIC </w:instrText>
      </w:r>
      <w:r w:rsidR="00406B64">
        <w:fldChar w:fldCharType="separate"/>
      </w:r>
      <w:r w:rsidR="0047200E">
        <w:rPr>
          <w:noProof/>
        </w:rPr>
        <w:t>16</w:t>
      </w:r>
      <w:r w:rsidR="00406B64">
        <w:fldChar w:fldCharType="end"/>
      </w:r>
      <w:r>
        <w:t>: Clinch allowance of solid rivet</w:t>
      </w:r>
      <w:bookmarkEnd w:id="579"/>
      <w:bookmarkEnd w:id="580"/>
    </w:p>
    <w:p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rsidR="001A15B5" w:rsidRPr="00226A3F" w:rsidRDefault="001A15B5" w:rsidP="006E6276">
      <w:pPr>
        <w:pStyle w:val="Example"/>
        <w:keepNext/>
        <w:spacing w:before="120" w:after="0"/>
      </w:pPr>
      <w:r>
        <w:t>Example:</w:t>
      </w:r>
    </w:p>
    <w:p w:rsidR="001A15B5" w:rsidRPr="00226A3F" w:rsidRDefault="001A15B5" w:rsidP="006E6276">
      <w:pPr>
        <w:pStyle w:val="XMLCode"/>
        <w:keepNext/>
        <w:spacing w:before="120" w:after="120"/>
      </w:pPr>
    </w:p>
    <w:p w:rsidR="001A15B5" w:rsidRDefault="001A15B5" w:rsidP="001A15B5">
      <w:pPr>
        <w:pStyle w:val="XMLCode"/>
      </w:pPr>
      <w:r>
        <w:t>&lt;connection_0d label=</w:t>
      </w:r>
      <w:r w:rsidR="00194316">
        <w:t>"</w:t>
      </w:r>
      <w:r w:rsidRPr="000F7EEA">
        <w:t>RVT</w:t>
      </w:r>
      <w:r w:rsidRPr="00226A3F">
        <w:t>_2123921</w:t>
      </w:r>
      <w:r w:rsidR="00194316">
        <w:t>"</w:t>
      </w:r>
      <w:r>
        <w:t>&gt;</w:t>
      </w:r>
    </w:p>
    <w:p w:rsidR="001A15B5" w:rsidRDefault="001A15B5" w:rsidP="001A15B5">
      <w:pPr>
        <w:pStyle w:val="XMLCode"/>
        <w:rPr>
          <w:rFonts w:ascii="Courier" w:hAnsi="Courier" w:cs="Courier"/>
          <w:szCs w:val="16"/>
          <w:lang w:eastAsia="en-GB"/>
        </w:rPr>
      </w:pPr>
      <w:r>
        <w:tab/>
      </w:r>
      <w:r w:rsidRPr="00942C86">
        <w:t>&lt;loc&gt; 1645.83 821.145 616.585 &lt;/loc&gt;</w:t>
      </w:r>
    </w:p>
    <w:p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rsidR="001A15B5" w:rsidRPr="0009532E" w:rsidRDefault="0078617E" w:rsidP="0078617E">
      <w:pPr>
        <w:pStyle w:val="XMLCode"/>
        <w:rPr>
          <w:color w:val="0070C0"/>
        </w:rPr>
      </w:pPr>
      <w:r>
        <w:rPr>
          <w:color w:val="0070C0"/>
        </w:rPr>
        <w:tab/>
      </w:r>
      <w:r w:rsidR="001A15B5" w:rsidRPr="0009532E">
        <w:rPr>
          <w:color w:val="0070C0"/>
        </w:rPr>
        <w:t>&lt;/rivet&gt;</w:t>
      </w:r>
    </w:p>
    <w:p w:rsidR="001A15B5" w:rsidRDefault="001A15B5" w:rsidP="001A15B5">
      <w:pPr>
        <w:pStyle w:val="XMLCode"/>
      </w:pPr>
      <w:r>
        <w:tab/>
        <w:t>&lt;</w:t>
      </w:r>
      <w:proofErr w:type="gramStart"/>
      <w:r>
        <w:t>appdata</w:t>
      </w:r>
      <w:proofErr w:type="gramEnd"/>
      <w:r>
        <w:t>&gt;</w:t>
      </w:r>
    </w:p>
    <w:p w:rsidR="001A15B5" w:rsidRDefault="001A15B5" w:rsidP="001A15B5">
      <w:pPr>
        <w:pStyle w:val="XMLCode"/>
      </w:pPr>
      <w:r>
        <w:tab/>
      </w:r>
      <w:r>
        <w:tab/>
        <w:t>...</w:t>
      </w:r>
    </w:p>
    <w:p w:rsidR="001A15B5" w:rsidRDefault="001A15B5" w:rsidP="001A15B5">
      <w:pPr>
        <w:pStyle w:val="XMLCode"/>
      </w:pPr>
      <w:r>
        <w:tab/>
        <w:t>&lt;/appdata&gt;</w:t>
      </w:r>
    </w:p>
    <w:p w:rsidR="001A15B5" w:rsidRDefault="001A15B5" w:rsidP="001A15B5">
      <w:pPr>
        <w:pStyle w:val="XMLCode"/>
      </w:pPr>
      <w:r>
        <w:t>&lt;/connection_0d&gt;</w:t>
      </w:r>
    </w:p>
    <w:p w:rsidR="001A15B5" w:rsidRPr="001A15B5" w:rsidRDefault="001A15B5" w:rsidP="001A15B5">
      <w:pPr>
        <w:pStyle w:val="XMLCode"/>
      </w:pPr>
    </w:p>
    <w:p w:rsidR="002E60CB" w:rsidRPr="00F90632" w:rsidRDefault="002E60CB" w:rsidP="00327322">
      <w:pPr>
        <w:pStyle w:val="Heading3"/>
        <w:pageBreakBefore/>
      </w:pPr>
      <w:bookmarkStart w:id="581" w:name="_Toc428279391"/>
      <w:bookmarkStart w:id="582" w:name="_Toc428456128"/>
      <w:bookmarkStart w:id="583" w:name="_Toc428537091"/>
      <w:bookmarkStart w:id="584" w:name="_Toc428969410"/>
      <w:bookmarkStart w:id="585" w:name="_Toc429052801"/>
      <w:bookmarkStart w:id="586" w:name="_Toc413359589"/>
      <w:bookmarkStart w:id="587" w:name="_Toc3556981"/>
      <w:bookmarkStart w:id="588" w:name="_Toc27753593"/>
      <w:bookmarkEnd w:id="581"/>
      <w:bookmarkEnd w:id="582"/>
      <w:bookmarkEnd w:id="583"/>
      <w:bookmarkEnd w:id="584"/>
      <w:bookmarkEnd w:id="585"/>
      <w:r w:rsidRPr="00F90632">
        <w:lastRenderedPageBreak/>
        <w:t>Swop Rivets</w:t>
      </w:r>
      <w:bookmarkEnd w:id="586"/>
      <w:bookmarkEnd w:id="587"/>
      <w:bookmarkEnd w:id="588"/>
    </w:p>
    <w:p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rsidR="005F05A3" w:rsidRDefault="005F05A3" w:rsidP="00E0148D">
      <w:pPr>
        <w:jc w:val="both"/>
        <w:rPr>
          <w:lang w:eastAsia="x-none"/>
        </w:rPr>
      </w:pPr>
    </w:p>
    <w:p w:rsidR="00034C0D" w:rsidRDefault="00F34E67" w:rsidP="005F05A3">
      <w:pPr>
        <w:jc w:val="center"/>
      </w:pPr>
      <w:r>
        <w:rPr>
          <w:noProof/>
          <w:lang w:eastAsia="en-US"/>
        </w:rPr>
        <w:drawing>
          <wp:inline distT="0" distB="0" distL="0" distR="0" wp14:anchorId="4B98BA11" wp14:editId="3D26E9EE">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rsidTr="00245478">
        <w:tc>
          <w:tcPr>
            <w:tcW w:w="425" w:type="dxa"/>
            <w:vAlign w:val="center"/>
          </w:tcPr>
          <w:p w:rsidR="00034C0D" w:rsidRPr="00C5224D" w:rsidRDefault="00034C0D" w:rsidP="00245478">
            <w:pPr>
              <w:rPr>
                <w:sz w:val="16"/>
              </w:rPr>
            </w:pPr>
            <w:r w:rsidRPr="00C5224D">
              <w:rPr>
                <w:sz w:val="16"/>
              </w:rPr>
              <w:t>1</w:t>
            </w:r>
            <w:r>
              <w:rPr>
                <w:sz w:val="16"/>
              </w:rPr>
              <w:t xml:space="preserve"> -</w:t>
            </w:r>
          </w:p>
        </w:tc>
        <w:tc>
          <w:tcPr>
            <w:tcW w:w="2693" w:type="dxa"/>
            <w:vAlign w:val="center"/>
          </w:tcPr>
          <w:p w:rsidR="00034C0D" w:rsidRPr="00C5224D" w:rsidRDefault="00034C0D" w:rsidP="00245478">
            <w:pPr>
              <w:rPr>
                <w:sz w:val="16"/>
              </w:rPr>
            </w:pPr>
            <w:r>
              <w:rPr>
                <w:sz w:val="16"/>
              </w:rPr>
              <w:t>Connected part A</w:t>
            </w:r>
          </w:p>
        </w:tc>
        <w:tc>
          <w:tcPr>
            <w:tcW w:w="426" w:type="dxa"/>
            <w:vAlign w:val="center"/>
          </w:tcPr>
          <w:p w:rsidR="00034C0D" w:rsidRPr="00C5224D" w:rsidRDefault="00034C0D" w:rsidP="00245478">
            <w:pPr>
              <w:rPr>
                <w:sz w:val="16"/>
              </w:rPr>
            </w:pPr>
            <w:r w:rsidRPr="00C5224D">
              <w:rPr>
                <w:sz w:val="16"/>
              </w:rPr>
              <w:t>5</w:t>
            </w:r>
            <w:r>
              <w:rPr>
                <w:sz w:val="16"/>
              </w:rPr>
              <w:t xml:space="preserve"> -</w:t>
            </w:r>
          </w:p>
        </w:tc>
        <w:tc>
          <w:tcPr>
            <w:tcW w:w="2693" w:type="dxa"/>
            <w:vAlign w:val="center"/>
          </w:tcPr>
          <w:p w:rsidR="00034C0D" w:rsidRPr="00C5224D" w:rsidRDefault="00DD557D" w:rsidP="00245478">
            <w:pPr>
              <w:rPr>
                <w:sz w:val="16"/>
              </w:rPr>
            </w:pPr>
            <w:r>
              <w:rPr>
                <w:sz w:val="16"/>
              </w:rPr>
              <w:t>Insert Body</w:t>
            </w:r>
          </w:p>
        </w:tc>
      </w:tr>
      <w:tr w:rsidR="00034C0D" w:rsidTr="00245478">
        <w:tc>
          <w:tcPr>
            <w:tcW w:w="425" w:type="dxa"/>
            <w:vAlign w:val="center"/>
          </w:tcPr>
          <w:p w:rsidR="00034C0D" w:rsidRPr="00C5224D" w:rsidRDefault="00034C0D" w:rsidP="00245478">
            <w:pPr>
              <w:rPr>
                <w:sz w:val="16"/>
              </w:rPr>
            </w:pPr>
            <w:r w:rsidRPr="00C5224D">
              <w:rPr>
                <w:sz w:val="16"/>
              </w:rPr>
              <w:t>2</w:t>
            </w:r>
            <w:r>
              <w:rPr>
                <w:sz w:val="16"/>
              </w:rPr>
              <w:t xml:space="preserve"> -</w:t>
            </w:r>
          </w:p>
        </w:tc>
        <w:tc>
          <w:tcPr>
            <w:tcW w:w="2693" w:type="dxa"/>
            <w:vAlign w:val="center"/>
          </w:tcPr>
          <w:p w:rsidR="00034C0D" w:rsidRPr="00C5224D" w:rsidRDefault="00034C0D" w:rsidP="00245478">
            <w:pPr>
              <w:rPr>
                <w:sz w:val="16"/>
              </w:rPr>
            </w:pPr>
            <w:r>
              <w:rPr>
                <w:sz w:val="16"/>
              </w:rPr>
              <w:t>Connected Part B</w:t>
            </w:r>
          </w:p>
        </w:tc>
        <w:tc>
          <w:tcPr>
            <w:tcW w:w="426" w:type="dxa"/>
            <w:vAlign w:val="center"/>
          </w:tcPr>
          <w:p w:rsidR="00034C0D" w:rsidRPr="00C5224D" w:rsidRDefault="00034C0D" w:rsidP="00245478">
            <w:pPr>
              <w:rPr>
                <w:sz w:val="16"/>
              </w:rPr>
            </w:pPr>
            <w:r w:rsidRPr="00C5224D">
              <w:rPr>
                <w:sz w:val="16"/>
              </w:rPr>
              <w:t>6</w:t>
            </w:r>
            <w:r>
              <w:rPr>
                <w:sz w:val="16"/>
              </w:rPr>
              <w:t xml:space="preserve"> -</w:t>
            </w:r>
          </w:p>
        </w:tc>
        <w:tc>
          <w:tcPr>
            <w:tcW w:w="2693" w:type="dxa"/>
            <w:vAlign w:val="center"/>
          </w:tcPr>
          <w:p w:rsidR="00034C0D" w:rsidRPr="00C5224D" w:rsidRDefault="00474735" w:rsidP="00245478">
            <w:pPr>
              <w:rPr>
                <w:sz w:val="16"/>
              </w:rPr>
            </w:pPr>
            <w:r>
              <w:rPr>
                <w:sz w:val="16"/>
              </w:rPr>
              <w:t>Enlarged head</w:t>
            </w:r>
          </w:p>
        </w:tc>
      </w:tr>
      <w:tr w:rsidR="00034C0D" w:rsidTr="00245478">
        <w:tc>
          <w:tcPr>
            <w:tcW w:w="425" w:type="dxa"/>
            <w:vAlign w:val="center"/>
          </w:tcPr>
          <w:p w:rsidR="00034C0D" w:rsidRPr="00C5224D" w:rsidRDefault="00034C0D" w:rsidP="00245478">
            <w:pPr>
              <w:rPr>
                <w:sz w:val="16"/>
              </w:rPr>
            </w:pPr>
            <w:r w:rsidRPr="00C5224D">
              <w:rPr>
                <w:sz w:val="16"/>
              </w:rPr>
              <w:t>3</w:t>
            </w:r>
            <w:r>
              <w:rPr>
                <w:sz w:val="16"/>
              </w:rPr>
              <w:t xml:space="preserve"> -</w:t>
            </w:r>
          </w:p>
        </w:tc>
        <w:tc>
          <w:tcPr>
            <w:tcW w:w="2693" w:type="dxa"/>
            <w:vAlign w:val="center"/>
          </w:tcPr>
          <w:p w:rsidR="00034C0D" w:rsidRPr="00C5224D" w:rsidRDefault="00034C0D" w:rsidP="00245478">
            <w:pPr>
              <w:rPr>
                <w:sz w:val="16"/>
              </w:rPr>
            </w:pPr>
            <w:r>
              <w:rPr>
                <w:sz w:val="16"/>
              </w:rPr>
              <w:t>Hole on insert side</w:t>
            </w:r>
          </w:p>
        </w:tc>
        <w:tc>
          <w:tcPr>
            <w:tcW w:w="426" w:type="dxa"/>
            <w:vAlign w:val="center"/>
          </w:tcPr>
          <w:p w:rsidR="00034C0D" w:rsidRPr="00C5224D" w:rsidRDefault="00034C0D" w:rsidP="00245478">
            <w:pPr>
              <w:rPr>
                <w:sz w:val="16"/>
              </w:rPr>
            </w:pPr>
            <w:r w:rsidRPr="00C5224D">
              <w:rPr>
                <w:sz w:val="16"/>
              </w:rPr>
              <w:t>7</w:t>
            </w:r>
            <w:r>
              <w:rPr>
                <w:sz w:val="16"/>
              </w:rPr>
              <w:t xml:space="preserve"> -</w:t>
            </w:r>
          </w:p>
        </w:tc>
        <w:tc>
          <w:tcPr>
            <w:tcW w:w="2693" w:type="dxa"/>
            <w:vAlign w:val="center"/>
          </w:tcPr>
          <w:p w:rsidR="00034C0D" w:rsidRPr="00C5224D" w:rsidRDefault="00034C0D" w:rsidP="00245478">
            <w:pPr>
              <w:rPr>
                <w:sz w:val="16"/>
              </w:rPr>
            </w:pPr>
            <w:r>
              <w:rPr>
                <w:sz w:val="16"/>
              </w:rPr>
              <w:t>Stop surface</w:t>
            </w:r>
          </w:p>
        </w:tc>
      </w:tr>
      <w:tr w:rsidR="00034C0D" w:rsidTr="00245478">
        <w:tc>
          <w:tcPr>
            <w:tcW w:w="425" w:type="dxa"/>
            <w:vAlign w:val="center"/>
          </w:tcPr>
          <w:p w:rsidR="00034C0D" w:rsidRPr="00C5224D" w:rsidRDefault="00034C0D" w:rsidP="00245478">
            <w:pPr>
              <w:rPr>
                <w:sz w:val="16"/>
              </w:rPr>
            </w:pPr>
            <w:r w:rsidRPr="00C5224D">
              <w:rPr>
                <w:sz w:val="16"/>
              </w:rPr>
              <w:t>4</w:t>
            </w:r>
            <w:r>
              <w:rPr>
                <w:sz w:val="16"/>
              </w:rPr>
              <w:t xml:space="preserve"> -</w:t>
            </w:r>
          </w:p>
        </w:tc>
        <w:tc>
          <w:tcPr>
            <w:tcW w:w="2693" w:type="dxa"/>
            <w:vAlign w:val="center"/>
          </w:tcPr>
          <w:p w:rsidR="00034C0D" w:rsidRPr="00C5224D" w:rsidRDefault="00034C0D" w:rsidP="00245478">
            <w:pPr>
              <w:rPr>
                <w:sz w:val="16"/>
              </w:rPr>
            </w:pPr>
            <w:r>
              <w:rPr>
                <w:sz w:val="16"/>
              </w:rPr>
              <w:t>Insert (plug or rivet)</w:t>
            </w:r>
          </w:p>
        </w:tc>
        <w:tc>
          <w:tcPr>
            <w:tcW w:w="426" w:type="dxa"/>
            <w:vAlign w:val="center"/>
          </w:tcPr>
          <w:p w:rsidR="00034C0D" w:rsidRPr="00C5224D" w:rsidRDefault="00034C0D" w:rsidP="00245478">
            <w:pPr>
              <w:rPr>
                <w:sz w:val="16"/>
              </w:rPr>
            </w:pPr>
            <w:r w:rsidRPr="00C5224D">
              <w:rPr>
                <w:sz w:val="16"/>
              </w:rPr>
              <w:t>8</w:t>
            </w:r>
            <w:r>
              <w:rPr>
                <w:sz w:val="16"/>
              </w:rPr>
              <w:t xml:space="preserve"> -</w:t>
            </w:r>
          </w:p>
        </w:tc>
        <w:tc>
          <w:tcPr>
            <w:tcW w:w="2693" w:type="dxa"/>
            <w:vAlign w:val="center"/>
          </w:tcPr>
          <w:p w:rsidR="00034C0D" w:rsidRPr="00C5224D" w:rsidRDefault="00034C0D" w:rsidP="00245478">
            <w:pPr>
              <w:rPr>
                <w:sz w:val="16"/>
              </w:rPr>
            </w:pPr>
            <w:r>
              <w:rPr>
                <w:sz w:val="16"/>
              </w:rPr>
              <w:t>Electrodes</w:t>
            </w:r>
          </w:p>
        </w:tc>
      </w:tr>
      <w:tr w:rsidR="00034C0D" w:rsidTr="00245478">
        <w:tc>
          <w:tcPr>
            <w:tcW w:w="425" w:type="dxa"/>
            <w:vAlign w:val="center"/>
          </w:tcPr>
          <w:p w:rsidR="00034C0D" w:rsidRPr="00C5224D" w:rsidRDefault="00034C0D" w:rsidP="00245478">
            <w:pPr>
              <w:rPr>
                <w:sz w:val="16"/>
              </w:rPr>
            </w:pPr>
            <w:r>
              <w:rPr>
                <w:sz w:val="16"/>
              </w:rPr>
              <w:t>D -</w:t>
            </w:r>
          </w:p>
        </w:tc>
        <w:tc>
          <w:tcPr>
            <w:tcW w:w="2693" w:type="dxa"/>
            <w:vAlign w:val="center"/>
          </w:tcPr>
          <w:p w:rsidR="00034C0D" w:rsidRDefault="00034C0D" w:rsidP="00245478">
            <w:pPr>
              <w:rPr>
                <w:sz w:val="16"/>
              </w:rPr>
            </w:pPr>
            <w:r>
              <w:rPr>
                <w:sz w:val="16"/>
              </w:rPr>
              <w:t>Spot weld diameter</w:t>
            </w:r>
          </w:p>
        </w:tc>
        <w:tc>
          <w:tcPr>
            <w:tcW w:w="426" w:type="dxa"/>
            <w:vAlign w:val="center"/>
          </w:tcPr>
          <w:p w:rsidR="00034C0D" w:rsidRPr="00C5224D" w:rsidRDefault="00034C0D" w:rsidP="00245478">
            <w:pPr>
              <w:rPr>
                <w:sz w:val="16"/>
              </w:rPr>
            </w:pPr>
            <w:r>
              <w:rPr>
                <w:sz w:val="16"/>
              </w:rPr>
              <w:t>d -</w:t>
            </w:r>
          </w:p>
        </w:tc>
        <w:tc>
          <w:tcPr>
            <w:tcW w:w="2693" w:type="dxa"/>
            <w:vAlign w:val="center"/>
          </w:tcPr>
          <w:p w:rsidR="00034C0D" w:rsidRPr="00C5224D" w:rsidRDefault="00034C0D" w:rsidP="00245478">
            <w:pPr>
              <w:rPr>
                <w:sz w:val="16"/>
              </w:rPr>
            </w:pPr>
            <w:r>
              <w:rPr>
                <w:sz w:val="16"/>
              </w:rPr>
              <w:t>Hole diameter</w:t>
            </w:r>
          </w:p>
        </w:tc>
      </w:tr>
      <w:tr w:rsidR="00034C0D" w:rsidTr="00245478">
        <w:tc>
          <w:tcPr>
            <w:tcW w:w="425" w:type="dxa"/>
            <w:vAlign w:val="center"/>
          </w:tcPr>
          <w:p w:rsidR="00034C0D" w:rsidRDefault="00034C0D" w:rsidP="00245478">
            <w:pPr>
              <w:rPr>
                <w:sz w:val="16"/>
              </w:rPr>
            </w:pPr>
            <w:r>
              <w:rPr>
                <w:sz w:val="16"/>
              </w:rPr>
              <w:t>w -</w:t>
            </w:r>
          </w:p>
        </w:tc>
        <w:tc>
          <w:tcPr>
            <w:tcW w:w="2693" w:type="dxa"/>
            <w:vAlign w:val="center"/>
          </w:tcPr>
          <w:p w:rsidR="00034C0D" w:rsidRDefault="00034C0D" w:rsidP="00245478">
            <w:pPr>
              <w:rPr>
                <w:sz w:val="16"/>
              </w:rPr>
            </w:pPr>
            <w:r>
              <w:rPr>
                <w:sz w:val="16"/>
              </w:rPr>
              <w:t>Spot weld nugget</w:t>
            </w:r>
          </w:p>
        </w:tc>
        <w:tc>
          <w:tcPr>
            <w:tcW w:w="426" w:type="dxa"/>
            <w:vAlign w:val="center"/>
          </w:tcPr>
          <w:p w:rsidR="00034C0D" w:rsidRDefault="00034C0D" w:rsidP="00245478">
            <w:pPr>
              <w:rPr>
                <w:sz w:val="16"/>
              </w:rPr>
            </w:pPr>
            <w:r>
              <w:rPr>
                <w:sz w:val="16"/>
              </w:rPr>
              <w:t>c -</w:t>
            </w:r>
          </w:p>
        </w:tc>
        <w:tc>
          <w:tcPr>
            <w:tcW w:w="2693" w:type="dxa"/>
            <w:vAlign w:val="center"/>
          </w:tcPr>
          <w:p w:rsidR="00034C0D" w:rsidRDefault="00EC66DA" w:rsidP="00245478">
            <w:pPr>
              <w:rPr>
                <w:sz w:val="16"/>
              </w:rPr>
            </w:pPr>
            <w:r>
              <w:rPr>
                <w:sz w:val="16"/>
              </w:rPr>
              <w:t xml:space="preserve">Core and </w:t>
            </w:r>
            <w:r w:rsidR="00034C0D">
              <w:rPr>
                <w:sz w:val="16"/>
              </w:rPr>
              <w:t>Heat Affected Zone (HZA)</w:t>
            </w:r>
          </w:p>
        </w:tc>
      </w:tr>
    </w:tbl>
    <w:p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rsidR="005F05A3" w:rsidRDefault="00C5224D" w:rsidP="00C5224D">
      <w:pPr>
        <w:pStyle w:val="Caption"/>
      </w:pPr>
      <w:bookmarkStart w:id="589" w:name="_Toc3557096"/>
      <w:bookmarkStart w:id="590" w:name="_Toc27753711"/>
      <w:r>
        <w:t xml:space="preserve">Figure </w:t>
      </w:r>
      <w:r w:rsidR="00406B64">
        <w:fldChar w:fldCharType="begin"/>
      </w:r>
      <w:r w:rsidR="00406B64">
        <w:instrText xml:space="preserve"> SEQ Figure \* ARABIC </w:instrText>
      </w:r>
      <w:r w:rsidR="00406B64">
        <w:fldChar w:fldCharType="separate"/>
      </w:r>
      <w:r w:rsidR="0047200E">
        <w:rPr>
          <w:noProof/>
        </w:rPr>
        <w:t>17</w:t>
      </w:r>
      <w:r w:rsidR="00406B64">
        <w:fldChar w:fldCharType="end"/>
      </w:r>
      <w:r>
        <w:t>: Cross section of a SWOP Rivet</w:t>
      </w:r>
      <w:bookmarkEnd w:id="589"/>
      <w:bookmarkEnd w:id="590"/>
    </w:p>
    <w:p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F90632" w:rsidRPr="00226A3F" w:rsidRDefault="00F90632" w:rsidP="00245478">
            <w:pPr>
              <w:keepNext/>
              <w:rPr>
                <w:b/>
                <w:i/>
              </w:rPr>
            </w:pPr>
            <w:r w:rsidRPr="00226A3F">
              <w:rPr>
                <w:b/>
                <w:i/>
              </w:rPr>
              <w:t>Constraint</w:t>
            </w:r>
          </w:p>
        </w:tc>
      </w:tr>
      <w:tr w:rsidR="00F90632" w:rsidRPr="00226A3F" w:rsidTr="00245478">
        <w:trPr>
          <w:cantSplit/>
          <w:jc w:val="center"/>
        </w:trPr>
        <w:tc>
          <w:tcPr>
            <w:tcW w:w="2093" w:type="dxa"/>
            <w:shd w:val="clear" w:color="auto" w:fill="auto"/>
          </w:tcPr>
          <w:p w:rsidR="00F90632" w:rsidRPr="00F90632" w:rsidRDefault="00B90E8A" w:rsidP="00245478">
            <w:pPr>
              <w:rPr>
                <w:sz w:val="20"/>
                <w:szCs w:val="20"/>
              </w:rPr>
            </w:pPr>
            <w:r>
              <w:rPr>
                <w:sz w:val="20"/>
                <w:szCs w:val="20"/>
              </w:rPr>
              <w:t>insert_shape</w:t>
            </w:r>
          </w:p>
        </w:tc>
        <w:tc>
          <w:tcPr>
            <w:tcW w:w="1417" w:type="dxa"/>
            <w:shd w:val="clear" w:color="auto" w:fill="auto"/>
          </w:tcPr>
          <w:p w:rsidR="00F90632" w:rsidRPr="005B1B92" w:rsidRDefault="00B90E8A" w:rsidP="00245478">
            <w:pPr>
              <w:rPr>
                <w:sz w:val="20"/>
                <w:szCs w:val="20"/>
              </w:rPr>
            </w:pPr>
            <w:r>
              <w:rPr>
                <w:sz w:val="20"/>
                <w:szCs w:val="20"/>
              </w:rPr>
              <w:t>Alphanumeric</w:t>
            </w:r>
          </w:p>
        </w:tc>
        <w:tc>
          <w:tcPr>
            <w:tcW w:w="1418" w:type="dxa"/>
          </w:tcPr>
          <w:p w:rsidR="00F90632" w:rsidRPr="005B1B92" w:rsidRDefault="00B90E8A" w:rsidP="00245478">
            <w:pPr>
              <w:rPr>
                <w:sz w:val="20"/>
                <w:szCs w:val="20"/>
              </w:rPr>
            </w:pPr>
            <w:r>
              <w:rPr>
                <w:sz w:val="20"/>
                <w:szCs w:val="20"/>
              </w:rPr>
              <w:t>Alphanumeric</w:t>
            </w:r>
          </w:p>
        </w:tc>
        <w:tc>
          <w:tcPr>
            <w:tcW w:w="1163" w:type="dxa"/>
            <w:shd w:val="clear" w:color="auto" w:fill="auto"/>
          </w:tcPr>
          <w:p w:rsidR="00F90632" w:rsidRPr="005B1B92" w:rsidRDefault="00F90632" w:rsidP="00245478">
            <w:pPr>
              <w:rPr>
                <w:sz w:val="20"/>
                <w:szCs w:val="20"/>
              </w:rPr>
            </w:pPr>
            <w:r w:rsidRPr="005B1B92">
              <w:rPr>
                <w:sz w:val="20"/>
                <w:szCs w:val="20"/>
              </w:rPr>
              <w:t>Optional</w:t>
            </w:r>
          </w:p>
        </w:tc>
        <w:tc>
          <w:tcPr>
            <w:tcW w:w="2409" w:type="dxa"/>
            <w:shd w:val="clear" w:color="auto" w:fill="auto"/>
          </w:tcPr>
          <w:p w:rsidR="00F90632" w:rsidRPr="005B1B92" w:rsidRDefault="00F90632" w:rsidP="00245478">
            <w:pPr>
              <w:rPr>
                <w:sz w:val="20"/>
                <w:szCs w:val="20"/>
              </w:rPr>
            </w:pPr>
            <w:r w:rsidRPr="005B1B92">
              <w:rPr>
                <w:sz w:val="20"/>
                <w:szCs w:val="20"/>
              </w:rPr>
              <w:t>-</w:t>
            </w:r>
          </w:p>
        </w:tc>
      </w:tr>
      <w:tr w:rsidR="00F90632" w:rsidRPr="00226A3F" w:rsidTr="00245478">
        <w:trPr>
          <w:cantSplit/>
          <w:jc w:val="center"/>
        </w:trPr>
        <w:tc>
          <w:tcPr>
            <w:tcW w:w="2093" w:type="dxa"/>
            <w:shd w:val="clear" w:color="auto" w:fill="auto"/>
          </w:tcPr>
          <w:p w:rsidR="00F90632" w:rsidRPr="00F90632" w:rsidRDefault="00B90E8A" w:rsidP="00245478">
            <w:pPr>
              <w:rPr>
                <w:sz w:val="20"/>
                <w:szCs w:val="20"/>
              </w:rPr>
            </w:pPr>
            <w:r>
              <w:rPr>
                <w:sz w:val="20"/>
                <w:szCs w:val="20"/>
              </w:rPr>
              <w:t>insert_height</w:t>
            </w:r>
          </w:p>
        </w:tc>
        <w:tc>
          <w:tcPr>
            <w:tcW w:w="1417" w:type="dxa"/>
            <w:shd w:val="clear" w:color="auto" w:fill="auto"/>
          </w:tcPr>
          <w:p w:rsidR="00F90632" w:rsidRPr="005B1B92" w:rsidRDefault="00F90632" w:rsidP="00245478">
            <w:pPr>
              <w:rPr>
                <w:sz w:val="20"/>
                <w:szCs w:val="20"/>
              </w:rPr>
            </w:pPr>
            <w:r w:rsidRPr="005B1B92">
              <w:rPr>
                <w:sz w:val="20"/>
                <w:szCs w:val="20"/>
              </w:rPr>
              <w:t>Floating point</w:t>
            </w:r>
          </w:p>
        </w:tc>
        <w:tc>
          <w:tcPr>
            <w:tcW w:w="1418" w:type="dxa"/>
          </w:tcPr>
          <w:p w:rsidR="00F90632" w:rsidRPr="005B1B92" w:rsidRDefault="00F90632" w:rsidP="00245478">
            <w:pPr>
              <w:rPr>
                <w:sz w:val="20"/>
                <w:szCs w:val="20"/>
              </w:rPr>
            </w:pPr>
            <w:r w:rsidRPr="005B1B92">
              <w:rPr>
                <w:sz w:val="20"/>
                <w:szCs w:val="20"/>
              </w:rPr>
              <w:t>&gt; 0.0</w:t>
            </w:r>
          </w:p>
        </w:tc>
        <w:tc>
          <w:tcPr>
            <w:tcW w:w="1163" w:type="dxa"/>
            <w:shd w:val="clear" w:color="auto" w:fill="auto"/>
          </w:tcPr>
          <w:p w:rsidR="00F90632" w:rsidRPr="005B1B92" w:rsidRDefault="00F90632" w:rsidP="00245478">
            <w:pPr>
              <w:rPr>
                <w:sz w:val="20"/>
                <w:szCs w:val="20"/>
              </w:rPr>
            </w:pPr>
            <w:r w:rsidRPr="005B1B92">
              <w:rPr>
                <w:sz w:val="20"/>
                <w:szCs w:val="20"/>
              </w:rPr>
              <w:t>Optional</w:t>
            </w:r>
          </w:p>
        </w:tc>
        <w:tc>
          <w:tcPr>
            <w:tcW w:w="2409" w:type="dxa"/>
            <w:shd w:val="clear" w:color="auto" w:fill="auto"/>
          </w:tcPr>
          <w:p w:rsidR="00F90632" w:rsidRPr="005B1B92" w:rsidRDefault="00F90632" w:rsidP="00245478">
            <w:pPr>
              <w:rPr>
                <w:sz w:val="20"/>
                <w:szCs w:val="20"/>
              </w:rPr>
            </w:pPr>
            <w:r w:rsidRPr="005B1B92">
              <w:rPr>
                <w:sz w:val="20"/>
                <w:szCs w:val="20"/>
              </w:rPr>
              <w:t>-</w:t>
            </w:r>
          </w:p>
        </w:tc>
      </w:tr>
      <w:tr w:rsidR="00F90632" w:rsidRPr="0064579A" w:rsidTr="00245478">
        <w:trPr>
          <w:cantSplit/>
          <w:jc w:val="center"/>
        </w:trPr>
        <w:tc>
          <w:tcPr>
            <w:tcW w:w="2093" w:type="dxa"/>
            <w:shd w:val="clear" w:color="auto" w:fill="auto"/>
          </w:tcPr>
          <w:p w:rsidR="00F90632" w:rsidRPr="00F90632" w:rsidRDefault="00B90E8A" w:rsidP="00245478">
            <w:pPr>
              <w:rPr>
                <w:sz w:val="20"/>
                <w:szCs w:val="20"/>
              </w:rPr>
            </w:pPr>
            <w:r>
              <w:rPr>
                <w:sz w:val="20"/>
                <w:szCs w:val="20"/>
              </w:rPr>
              <w:t>spotweld_diameter</w:t>
            </w:r>
          </w:p>
        </w:tc>
        <w:tc>
          <w:tcPr>
            <w:tcW w:w="1417" w:type="dxa"/>
            <w:shd w:val="clear" w:color="auto" w:fill="auto"/>
          </w:tcPr>
          <w:p w:rsidR="00F90632" w:rsidRPr="005B1B92" w:rsidRDefault="00F90632" w:rsidP="00245478">
            <w:pPr>
              <w:rPr>
                <w:sz w:val="20"/>
                <w:szCs w:val="20"/>
              </w:rPr>
            </w:pPr>
            <w:r w:rsidRPr="005B1B92">
              <w:rPr>
                <w:sz w:val="20"/>
                <w:szCs w:val="20"/>
              </w:rPr>
              <w:t>Floating point</w:t>
            </w:r>
          </w:p>
        </w:tc>
        <w:tc>
          <w:tcPr>
            <w:tcW w:w="1418" w:type="dxa"/>
          </w:tcPr>
          <w:p w:rsidR="00F90632" w:rsidRPr="005B1B92" w:rsidRDefault="00F90632" w:rsidP="00245478">
            <w:pPr>
              <w:rPr>
                <w:sz w:val="20"/>
                <w:szCs w:val="20"/>
              </w:rPr>
            </w:pPr>
            <w:r w:rsidRPr="005B1B92">
              <w:rPr>
                <w:sz w:val="20"/>
                <w:szCs w:val="20"/>
              </w:rPr>
              <w:t>&gt; 0.0</w:t>
            </w:r>
          </w:p>
        </w:tc>
        <w:tc>
          <w:tcPr>
            <w:tcW w:w="1163" w:type="dxa"/>
            <w:shd w:val="clear" w:color="auto" w:fill="auto"/>
          </w:tcPr>
          <w:p w:rsidR="00F90632" w:rsidRPr="005B1B92" w:rsidRDefault="00F90632" w:rsidP="00245478">
            <w:pPr>
              <w:rPr>
                <w:sz w:val="20"/>
                <w:szCs w:val="20"/>
              </w:rPr>
            </w:pPr>
            <w:r w:rsidRPr="005B1B92">
              <w:rPr>
                <w:sz w:val="20"/>
                <w:szCs w:val="20"/>
              </w:rPr>
              <w:t>Optional</w:t>
            </w:r>
          </w:p>
        </w:tc>
        <w:tc>
          <w:tcPr>
            <w:tcW w:w="2409" w:type="dxa"/>
            <w:shd w:val="clear" w:color="auto" w:fill="auto"/>
          </w:tcPr>
          <w:p w:rsidR="00F90632" w:rsidRPr="005B1B92" w:rsidRDefault="00F90632" w:rsidP="00245478">
            <w:pPr>
              <w:rPr>
                <w:sz w:val="20"/>
                <w:szCs w:val="20"/>
              </w:rPr>
            </w:pPr>
            <w:r w:rsidRPr="005B1B92">
              <w:rPr>
                <w:sz w:val="20"/>
                <w:szCs w:val="20"/>
              </w:rPr>
              <w:t>-</w:t>
            </w:r>
          </w:p>
        </w:tc>
      </w:tr>
      <w:tr w:rsidR="00F90632" w:rsidRPr="00226A3F" w:rsidTr="00245478">
        <w:trPr>
          <w:cantSplit/>
          <w:jc w:val="center"/>
        </w:trPr>
        <w:tc>
          <w:tcPr>
            <w:tcW w:w="2093" w:type="dxa"/>
            <w:shd w:val="clear" w:color="auto" w:fill="auto"/>
          </w:tcPr>
          <w:p w:rsidR="00F90632" w:rsidRPr="00F90632" w:rsidRDefault="00B90E8A" w:rsidP="00245478">
            <w:pPr>
              <w:rPr>
                <w:sz w:val="20"/>
                <w:szCs w:val="20"/>
              </w:rPr>
            </w:pPr>
            <w:r>
              <w:rPr>
                <w:sz w:val="20"/>
              </w:rPr>
              <w:t>spotweld_technology</w:t>
            </w:r>
          </w:p>
        </w:tc>
        <w:tc>
          <w:tcPr>
            <w:tcW w:w="1417" w:type="dxa"/>
            <w:shd w:val="clear" w:color="auto" w:fill="auto"/>
          </w:tcPr>
          <w:p w:rsidR="00F90632" w:rsidRPr="005B1B92" w:rsidRDefault="00B90E8A" w:rsidP="00245478">
            <w:pPr>
              <w:rPr>
                <w:sz w:val="20"/>
                <w:szCs w:val="20"/>
              </w:rPr>
            </w:pPr>
            <w:r>
              <w:rPr>
                <w:sz w:val="20"/>
                <w:szCs w:val="20"/>
              </w:rPr>
              <w:t>Selection</w:t>
            </w:r>
          </w:p>
        </w:tc>
        <w:tc>
          <w:tcPr>
            <w:tcW w:w="1418" w:type="dxa"/>
          </w:tcPr>
          <w:p w:rsidR="00F90632" w:rsidRDefault="00B90E8A" w:rsidP="00B90E8A">
            <w:pPr>
              <w:spacing w:after="0"/>
              <w:rPr>
                <w:sz w:val="20"/>
                <w:szCs w:val="20"/>
              </w:rPr>
            </w:pPr>
            <w:r>
              <w:rPr>
                <w:sz w:val="20"/>
                <w:szCs w:val="20"/>
              </w:rPr>
              <w:t>resistance</w:t>
            </w:r>
          </w:p>
          <w:p w:rsidR="00B90E8A" w:rsidRDefault="00B90E8A" w:rsidP="00B90E8A">
            <w:pPr>
              <w:spacing w:after="0"/>
              <w:rPr>
                <w:sz w:val="20"/>
                <w:szCs w:val="20"/>
              </w:rPr>
            </w:pPr>
            <w:r>
              <w:rPr>
                <w:sz w:val="20"/>
                <w:szCs w:val="20"/>
              </w:rPr>
              <w:t>laser</w:t>
            </w:r>
          </w:p>
          <w:p w:rsidR="00B90E8A" w:rsidRDefault="00B90E8A" w:rsidP="00B90E8A">
            <w:pPr>
              <w:spacing w:after="0"/>
              <w:rPr>
                <w:sz w:val="20"/>
                <w:szCs w:val="20"/>
              </w:rPr>
            </w:pPr>
            <w:r>
              <w:rPr>
                <w:sz w:val="20"/>
                <w:szCs w:val="20"/>
              </w:rPr>
              <w:t>projection</w:t>
            </w:r>
          </w:p>
          <w:p w:rsidR="00B90E8A" w:rsidRPr="005B1B92" w:rsidRDefault="00B90E8A" w:rsidP="00B90E8A">
            <w:pPr>
              <w:spacing w:after="0"/>
              <w:rPr>
                <w:sz w:val="20"/>
                <w:szCs w:val="20"/>
              </w:rPr>
            </w:pPr>
            <w:r>
              <w:rPr>
                <w:sz w:val="20"/>
                <w:szCs w:val="20"/>
              </w:rPr>
              <w:t>friction</w:t>
            </w:r>
          </w:p>
        </w:tc>
        <w:tc>
          <w:tcPr>
            <w:tcW w:w="1163" w:type="dxa"/>
            <w:shd w:val="clear" w:color="auto" w:fill="auto"/>
          </w:tcPr>
          <w:p w:rsidR="00F90632" w:rsidRPr="005B1B92" w:rsidRDefault="00F90632" w:rsidP="00245478">
            <w:pPr>
              <w:rPr>
                <w:sz w:val="20"/>
                <w:szCs w:val="20"/>
              </w:rPr>
            </w:pPr>
            <w:r w:rsidRPr="005B1B92">
              <w:rPr>
                <w:sz w:val="20"/>
                <w:szCs w:val="20"/>
              </w:rPr>
              <w:t>Optional</w:t>
            </w:r>
          </w:p>
        </w:tc>
        <w:tc>
          <w:tcPr>
            <w:tcW w:w="2409" w:type="dxa"/>
            <w:shd w:val="clear" w:color="auto" w:fill="auto"/>
          </w:tcPr>
          <w:p w:rsidR="00F90632" w:rsidRPr="005B1B92" w:rsidRDefault="00F90632" w:rsidP="00245478">
            <w:pPr>
              <w:rPr>
                <w:sz w:val="20"/>
                <w:szCs w:val="20"/>
              </w:rPr>
            </w:pPr>
            <w:r w:rsidRPr="005B1B92">
              <w:rPr>
                <w:sz w:val="20"/>
                <w:szCs w:val="20"/>
              </w:rPr>
              <w:t>-</w:t>
            </w:r>
          </w:p>
        </w:tc>
      </w:tr>
    </w:tbl>
    <w:p w:rsidR="00FC1F60" w:rsidRDefault="00F90632" w:rsidP="00F90632">
      <w:pPr>
        <w:pStyle w:val="Caption"/>
        <w:spacing w:before="120"/>
      </w:pPr>
      <w:bookmarkStart w:id="591" w:name="_Toc3566454"/>
      <w:bookmarkStart w:id="592" w:name="_Toc27753822"/>
      <w:r>
        <w:t xml:space="preserve">Table </w:t>
      </w:r>
      <w:r w:rsidR="00D43112">
        <w:fldChar w:fldCharType="begin"/>
      </w:r>
      <w:r w:rsidR="00D43112">
        <w:instrText xml:space="preserve"> SEQ Table \* ARABIC </w:instrText>
      </w:r>
      <w:r w:rsidR="00D43112">
        <w:fldChar w:fldCharType="separate"/>
      </w:r>
      <w:r w:rsidR="007E2D34">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91"/>
      <w:bookmarkEnd w:id="592"/>
    </w:p>
    <w:p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rsidR="00FF0EB3" w:rsidRDefault="00FF0EB3" w:rsidP="00C5224D">
      <w:pPr>
        <w:spacing w:before="120"/>
        <w:jc w:val="both"/>
      </w:pPr>
      <w:r>
        <w:t>These attributes have the following semantics:</w:t>
      </w:r>
    </w:p>
    <w:p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E2D34">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E2D34" w:rsidRPr="00D15F1A">
        <w:rPr>
          <w:lang w:val="en-US"/>
        </w:rPr>
        <w:t>Spot Welds</w:t>
      </w:r>
      <w:r w:rsidR="00A32748">
        <w:rPr>
          <w:lang w:val="en-US"/>
        </w:rPr>
        <w:fldChar w:fldCharType="end"/>
      </w:r>
      <w:r>
        <w:rPr>
          <w:lang w:val="en-US"/>
        </w:rPr>
        <w:t>.</w:t>
      </w:r>
    </w:p>
    <w:p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E2D34">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E2D34" w:rsidRPr="00D15F1A">
        <w:rPr>
          <w:lang w:val="en-US"/>
        </w:rPr>
        <w:t>Spot Welds</w:t>
      </w:r>
      <w:r w:rsidR="00A32748">
        <w:rPr>
          <w:lang w:val="en-US"/>
        </w:rPr>
        <w:fldChar w:fldCharType="end"/>
      </w:r>
      <w:r>
        <w:rPr>
          <w:lang w:val="en-US"/>
        </w:rPr>
        <w:t>.</w:t>
      </w:r>
    </w:p>
    <w:p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rsidR="00C6477D" w:rsidRPr="00E777C6" w:rsidRDefault="00C6477D" w:rsidP="003C3D58">
      <w:pPr>
        <w:pStyle w:val="ListParagraph"/>
        <w:keepNext/>
        <w:spacing w:before="120"/>
        <w:ind w:left="0"/>
        <w:rPr>
          <w:b/>
          <w:sz w:val="24"/>
          <w:lang w:val="en-US"/>
        </w:rPr>
      </w:pPr>
      <w:r w:rsidRPr="00E777C6">
        <w:rPr>
          <w:b/>
          <w:sz w:val="24"/>
          <w:lang w:val="en-US"/>
        </w:rPr>
        <w:t>Example:</w:t>
      </w:r>
    </w:p>
    <w:p w:rsidR="00C6477D" w:rsidRPr="00226A3F" w:rsidRDefault="00C6477D" w:rsidP="00C6477D">
      <w:pPr>
        <w:pStyle w:val="XMLCode"/>
        <w:keepNext/>
      </w:pPr>
    </w:p>
    <w:p w:rsidR="00C6477D" w:rsidRDefault="00C6477D" w:rsidP="00C6477D">
      <w:pPr>
        <w:pStyle w:val="XMLCode"/>
      </w:pPr>
      <w:r>
        <w:t>&lt;connection_0d label=</w:t>
      </w:r>
      <w:r w:rsidR="00194316">
        <w:t>"</w:t>
      </w:r>
      <w:r w:rsidRPr="000F7EEA">
        <w:t>RVT</w:t>
      </w:r>
      <w:r w:rsidRPr="00226A3F">
        <w:t>_2123921</w:t>
      </w:r>
      <w:r w:rsidR="00194316">
        <w:t>"</w:t>
      </w:r>
      <w:r>
        <w:t>&gt;</w:t>
      </w:r>
    </w:p>
    <w:p w:rsidR="00C6477D" w:rsidRDefault="00C6477D" w:rsidP="00C6477D">
      <w:pPr>
        <w:pStyle w:val="XMLCode"/>
        <w:rPr>
          <w:rFonts w:ascii="Courier" w:hAnsi="Courier" w:cs="Courier"/>
          <w:szCs w:val="16"/>
          <w:lang w:eastAsia="en-GB"/>
        </w:rPr>
      </w:pPr>
      <w:r>
        <w:tab/>
      </w:r>
      <w:r w:rsidRPr="00942C86">
        <w:t>&lt;loc&gt; 1645.83 821.145 616.585 &lt;/loc&gt;</w:t>
      </w:r>
    </w:p>
    <w:p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rsidR="00C6477D" w:rsidRDefault="00C6477D" w:rsidP="00C6477D">
      <w:pPr>
        <w:pStyle w:val="XMLCode"/>
        <w:rPr>
          <w:color w:val="0070C0"/>
        </w:rPr>
      </w:pPr>
      <w:r>
        <w:rPr>
          <w:color w:val="0070C0"/>
        </w:rPr>
        <w:tab/>
      </w:r>
      <w:r w:rsidRPr="00C6477D">
        <w:rPr>
          <w:color w:val="0070C0"/>
        </w:rPr>
        <w:t>&lt;/rivet&gt;</w:t>
      </w:r>
    </w:p>
    <w:p w:rsidR="00C6477D" w:rsidRDefault="00C6477D" w:rsidP="00C6477D">
      <w:pPr>
        <w:pStyle w:val="XMLCode"/>
      </w:pPr>
      <w:r>
        <w:rPr>
          <w:color w:val="0070C0"/>
        </w:rPr>
        <w:tab/>
      </w:r>
      <w:r>
        <w:t>&lt;</w:t>
      </w:r>
      <w:proofErr w:type="gramStart"/>
      <w:r>
        <w:t>appdata</w:t>
      </w:r>
      <w:proofErr w:type="gramEnd"/>
      <w:r>
        <w:t>&gt;</w:t>
      </w:r>
    </w:p>
    <w:p w:rsidR="00C6477D" w:rsidRDefault="00C6477D" w:rsidP="00C6477D">
      <w:pPr>
        <w:pStyle w:val="XMLCode"/>
      </w:pPr>
      <w:r>
        <w:tab/>
      </w:r>
      <w:r>
        <w:tab/>
        <w:t>...</w:t>
      </w:r>
    </w:p>
    <w:p w:rsidR="00C6477D" w:rsidRDefault="00C6477D" w:rsidP="00C6477D">
      <w:pPr>
        <w:pStyle w:val="XMLCode"/>
      </w:pPr>
      <w:r>
        <w:tab/>
        <w:t>&lt;/appdata&gt;</w:t>
      </w:r>
    </w:p>
    <w:p w:rsidR="00C6477D" w:rsidRDefault="00C6477D" w:rsidP="00C6477D">
      <w:pPr>
        <w:pStyle w:val="XMLCode"/>
      </w:pPr>
      <w:r>
        <w:t>&lt;/connection_0d&gt;</w:t>
      </w:r>
    </w:p>
    <w:p w:rsidR="00C6477D" w:rsidRDefault="00C6477D" w:rsidP="00C6477D">
      <w:pPr>
        <w:pStyle w:val="XMLCode"/>
      </w:pPr>
    </w:p>
    <w:p w:rsidR="00A56BB3" w:rsidRDefault="00A56BB3" w:rsidP="00A56BB3">
      <w:pPr>
        <w:pStyle w:val="Heading3"/>
        <w:rPr>
          <w:ins w:id="593" w:author="nick" w:date="2020-02-20T19:35:00Z"/>
        </w:rPr>
      </w:pPr>
      <w:ins w:id="594" w:author="nick" w:date="2020-02-20T19:35:00Z">
        <w:r>
          <w:t>Clinch Rivet Studs</w:t>
        </w:r>
      </w:ins>
    </w:p>
    <w:p w:rsidR="00A56BB3" w:rsidRDefault="00A56BB3" w:rsidP="00A56BB3">
      <w:pPr>
        <w:autoSpaceDE w:val="0"/>
        <w:autoSpaceDN w:val="0"/>
        <w:adjustRightInd w:val="0"/>
        <w:spacing w:after="0"/>
        <w:jc w:val="both"/>
        <w:rPr>
          <w:ins w:id="595" w:author="nick" w:date="2020-02-20T19:36:00Z"/>
        </w:rPr>
      </w:pPr>
      <w:ins w:id="596" w:author="nick" w:date="2020-02-20T19:36:00Z">
        <w:r>
          <w:rPr>
            <w:rFonts w:cs="Calibri"/>
            <w:szCs w:val="22"/>
            <w:lang w:eastAsia="en-GB"/>
          </w:rPr>
          <w:t xml:space="preserve">A Clinch Rivet Stud </w:t>
        </w:r>
      </w:ins>
      <w:ins w:id="597" w:author="nick" w:date="2020-02-20T19:37:00Z">
        <w:r>
          <w:rPr>
            <w:rFonts w:cs="Calibri"/>
            <w:szCs w:val="22"/>
            <w:lang w:eastAsia="en-GB"/>
          </w:rPr>
          <w:t>(</w:t>
        </w:r>
        <w:proofErr w:type="gramStart"/>
        <w:r>
          <w:rPr>
            <w:rFonts w:cs="Calibri"/>
            <w:szCs w:val="22"/>
            <w:lang w:eastAsia="en-GB"/>
          </w:rPr>
          <w:t>Clinchnietbolzen,</w:t>
        </w:r>
        <w:proofErr w:type="gramEnd"/>
        <w:r>
          <w:rPr>
            <w:rFonts w:cs="Calibri"/>
            <w:szCs w:val="22"/>
            <w:lang w:eastAsia="en-GB"/>
          </w:rPr>
          <w:t xml:space="preserve"> or CNB) is </w:t>
        </w:r>
      </w:ins>
      <w:ins w:id="598" w:author="nick" w:date="2020-02-20T19:36:00Z">
        <w:r>
          <w:rPr>
            <w:rFonts w:cs="Calibri"/>
            <w:szCs w:val="22"/>
            <w:lang w:eastAsia="en-GB"/>
          </w:rPr>
          <w:t xml:space="preserve">fixed to the base metal sheet, typically by </w:t>
        </w:r>
        <w:r>
          <w:t>cold forming fastening method without additional components, using special tools to plastically form a mechanical interlock between the pin and the sheet.</w:t>
        </w:r>
      </w:ins>
    </w:p>
    <w:p w:rsidR="00A56BB3" w:rsidRDefault="00A56BB3" w:rsidP="00EF55DB">
      <w:pPr>
        <w:autoSpaceDE w:val="0"/>
        <w:autoSpaceDN w:val="0"/>
        <w:adjustRightInd w:val="0"/>
        <w:spacing w:before="240" w:after="0"/>
        <w:jc w:val="both"/>
        <w:rPr>
          <w:ins w:id="599" w:author="nick" w:date="2020-02-20T19:36:00Z"/>
          <w:rFonts w:cs="Calibri"/>
          <w:szCs w:val="22"/>
          <w:lang w:eastAsia="en-GB"/>
        </w:rPr>
      </w:pPr>
      <w:ins w:id="600" w:author="nick" w:date="2020-02-20T19:36:00Z">
        <w:r>
          <w:t xml:space="preserve">Ultimately, </w:t>
        </w:r>
      </w:ins>
      <w:ins w:id="601" w:author="nick" w:date="2020-02-20T19:38:00Z">
        <w:r>
          <w:t>one or more panels</w:t>
        </w:r>
      </w:ins>
      <w:ins w:id="602" w:author="nick" w:date="2020-02-20T19:44:00Z">
        <w:r>
          <w:t>, typically of different material, are</w:t>
        </w:r>
      </w:ins>
      <w:ins w:id="603" w:author="nick" w:date="2020-02-20T19:38:00Z">
        <w:r>
          <w:t xml:space="preserve"> </w:t>
        </w:r>
      </w:ins>
      <w:ins w:id="604" w:author="nick" w:date="2020-02-21T19:42:00Z">
        <w:r w:rsidR="00541D66">
          <w:t>attached</w:t>
        </w:r>
      </w:ins>
      <w:ins w:id="605" w:author="nick" w:date="2020-02-20T19:36:00Z">
        <w:r>
          <w:t xml:space="preserve"> to </w:t>
        </w:r>
      </w:ins>
      <w:ins w:id="606" w:author="nick" w:date="2020-02-20T19:38:00Z">
        <w:r>
          <w:t xml:space="preserve">the stud </w:t>
        </w:r>
      </w:ins>
      <w:ins w:id="607" w:author="nick" w:date="2020-02-20T19:45:00Z">
        <w:r w:rsidR="00E65321">
          <w:t xml:space="preserve">and </w:t>
        </w:r>
      </w:ins>
      <w:ins w:id="608" w:author="nick" w:date="2020-02-20T19:47:00Z">
        <w:r w:rsidR="00E65321">
          <w:t>fastened</w:t>
        </w:r>
      </w:ins>
      <w:ins w:id="609" w:author="nick" w:date="2020-02-20T19:46:00Z">
        <w:r w:rsidR="00E65321">
          <w:t xml:space="preserve"> </w:t>
        </w:r>
      </w:ins>
      <w:ins w:id="610" w:author="nick" w:date="2020-02-20T19:45:00Z">
        <w:r w:rsidR="00E65321">
          <w:t xml:space="preserve">using </w:t>
        </w:r>
      </w:ins>
      <w:ins w:id="611" w:author="nick" w:date="2020-02-20T19:47:00Z">
        <w:r w:rsidR="00E65321">
          <w:t>a counterpart (</w:t>
        </w:r>
      </w:ins>
      <w:ins w:id="612" w:author="nick" w:date="2020-02-20T19:45:00Z">
        <w:r w:rsidR="00E65321">
          <w:t>a coarse nut, or a Tucker plastic nut</w:t>
        </w:r>
      </w:ins>
      <w:ins w:id="613" w:author="nick" w:date="2020-02-20T19:47:00Z">
        <w:r w:rsidR="00E65321">
          <w:t>)</w:t>
        </w:r>
      </w:ins>
      <w:ins w:id="614" w:author="nick" w:date="2020-02-20T19:46:00Z">
        <w:r w:rsidR="00E65321">
          <w:t>.</w:t>
        </w:r>
      </w:ins>
    </w:p>
    <w:p w:rsidR="00A56BB3" w:rsidRDefault="00E65321" w:rsidP="0047200E">
      <w:pPr>
        <w:keepNext/>
        <w:jc w:val="center"/>
        <w:rPr>
          <w:ins w:id="615" w:author="nick" w:date="2020-02-20T19:51:00Z"/>
          <w:lang w:eastAsia="x-none"/>
        </w:rPr>
      </w:pPr>
      <w:ins w:id="616" w:author="nick" w:date="2020-02-20T19:54:00Z">
        <w:r>
          <w:rPr>
            <w:noProof/>
            <w:lang w:eastAsia="en-US"/>
          </w:rPr>
          <w:lastRenderedPageBreak/>
          <w:drawing>
            <wp:inline distT="0" distB="0" distL="0" distR="0" wp14:anchorId="18E91B71" wp14:editId="41CE7892">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ins>
      <w:ins w:id="617" w:author="nick" w:date="2020-02-20T19:56:00Z">
        <w:r>
          <w:rPr>
            <w:noProof/>
            <w:lang w:eastAsia="en-US"/>
          </w:rPr>
          <w:drawing>
            <wp:inline distT="0" distB="0" distL="0" distR="0" wp14:anchorId="28F44D8F" wp14:editId="3F503C98">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rsidR="0047200E" w:rsidRDefault="0047200E" w:rsidP="0047200E">
      <w:pPr>
        <w:pStyle w:val="Caption"/>
        <w:rPr>
          <w:ins w:id="618" w:author="nick" w:date="2020-02-20T19:57:00Z"/>
        </w:rPr>
      </w:pPr>
      <w:ins w:id="619" w:author="nick" w:date="2020-02-20T19:57:00Z">
        <w:r>
          <w:t xml:space="preserve">Figure </w:t>
        </w:r>
        <w:r>
          <w:fldChar w:fldCharType="begin"/>
        </w:r>
        <w:r>
          <w:instrText xml:space="preserve"> SEQ Figure \* ARABIC </w:instrText>
        </w:r>
      </w:ins>
      <w:r>
        <w:fldChar w:fldCharType="separate"/>
      </w:r>
      <w:ins w:id="620" w:author="nick" w:date="2020-02-20T20:00:00Z">
        <w:r>
          <w:rPr>
            <w:noProof/>
          </w:rPr>
          <w:t>18</w:t>
        </w:r>
      </w:ins>
      <w:ins w:id="621" w:author="nick" w:date="2020-02-20T19:57:00Z">
        <w:r>
          <w:fldChar w:fldCharType="end"/>
        </w:r>
        <w:r>
          <w:t xml:space="preserve"> Clinchnietbolzen</w:t>
        </w:r>
      </w:ins>
      <w:ins w:id="622" w:author="nick" w:date="2020-02-20T19:58:00Z">
        <w:r>
          <w:t xml:space="preserve"> types</w:t>
        </w:r>
      </w:ins>
    </w:p>
    <w:p w:rsidR="00E65321" w:rsidRDefault="00E65321" w:rsidP="00E65321">
      <w:pPr>
        <w:jc w:val="center"/>
        <w:rPr>
          <w:ins w:id="623" w:author="nick" w:date="2020-02-20T20:00:00Z"/>
          <w:i/>
          <w:sz w:val="18"/>
        </w:rPr>
      </w:pPr>
      <w:ins w:id="624" w:author="nick" w:date="2020-02-20T19:51:00Z">
        <w:r w:rsidRPr="00034C0D">
          <w:rPr>
            <w:i/>
            <w:sz w:val="18"/>
          </w:rPr>
          <w:t>Source of image:</w:t>
        </w:r>
        <w:r w:rsidRPr="00E65321">
          <w:rPr>
            <w:i/>
            <w:sz w:val="18"/>
          </w:rPr>
          <w:t xml:space="preserve"> </w:t>
        </w:r>
      </w:ins>
      <w:ins w:id="625" w:author="nick" w:date="2020-02-20T20:00:00Z">
        <w:r w:rsidR="0047200E">
          <w:rPr>
            <w:i/>
            <w:sz w:val="18"/>
          </w:rPr>
          <w:fldChar w:fldCharType="begin"/>
        </w:r>
        <w:r w:rsidR="0047200E">
          <w:rPr>
            <w:i/>
            <w:sz w:val="18"/>
          </w:rPr>
          <w:instrText xml:space="preserve"> HYPERLINK "</w:instrText>
        </w:r>
      </w:ins>
      <w:ins w:id="626" w:author="nick" w:date="2020-02-20T19:52:00Z">
        <w:r w:rsidR="0047200E" w:rsidRPr="00E65321">
          <w:rPr>
            <w:i/>
            <w:sz w:val="18"/>
          </w:rPr>
          <w:instrText>https://de.tox-pressotechnik.com/assets/countries/DE/pdf/TOX_Functional_Elements_85_de.pdf</w:instrText>
        </w:r>
      </w:ins>
      <w:ins w:id="627" w:author="nick" w:date="2020-02-20T20:00:00Z">
        <w:r w:rsidR="0047200E">
          <w:rPr>
            <w:i/>
            <w:sz w:val="18"/>
          </w:rPr>
          <w:instrText xml:space="preserve">" </w:instrText>
        </w:r>
        <w:r w:rsidR="0047200E">
          <w:rPr>
            <w:i/>
            <w:sz w:val="18"/>
          </w:rPr>
          <w:fldChar w:fldCharType="separate"/>
        </w:r>
      </w:ins>
      <w:ins w:id="628" w:author="nick" w:date="2020-02-20T19:52:00Z">
        <w:r w:rsidR="0047200E" w:rsidRPr="004929C7">
          <w:rPr>
            <w:rStyle w:val="Hyperlink"/>
            <w:i/>
            <w:sz w:val="18"/>
          </w:rPr>
          <w:t>https://de.tox-pressotechnik.com/assets/countries/DE/pdf/TOX_Functional_Elements_85_de.pdf</w:t>
        </w:r>
      </w:ins>
      <w:ins w:id="629" w:author="nick" w:date="2020-02-20T20:00:00Z">
        <w:r w:rsidR="0047200E">
          <w:rPr>
            <w:i/>
            <w:sz w:val="18"/>
          </w:rPr>
          <w:fldChar w:fldCharType="end"/>
        </w:r>
      </w:ins>
    </w:p>
    <w:p w:rsidR="0047200E" w:rsidRDefault="0047200E" w:rsidP="0047200E">
      <w:pPr>
        <w:keepNext/>
        <w:jc w:val="center"/>
        <w:rPr>
          <w:ins w:id="630" w:author="nick" w:date="2020-02-20T20:00:00Z"/>
        </w:rPr>
      </w:pPr>
      <w:ins w:id="631" w:author="nick" w:date="2020-02-20T20:00:00Z">
        <w:r>
          <w:rPr>
            <w:noProof/>
            <w:lang w:eastAsia="en-US"/>
          </w:rPr>
          <w:drawing>
            <wp:inline distT="0" distB="0" distL="0" distR="0" wp14:anchorId="04315E4D" wp14:editId="74FB63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47200E" w:rsidRPr="0047200E" w:rsidRDefault="0047200E" w:rsidP="0047200E">
      <w:pPr>
        <w:pStyle w:val="Caption"/>
        <w:rPr>
          <w:ins w:id="632" w:author="nick" w:date="2020-02-20T19:51:00Z"/>
        </w:rPr>
      </w:pPr>
      <w:ins w:id="633" w:author="nick" w:date="2020-02-20T20:00:00Z">
        <w:r>
          <w:t xml:space="preserve">Figure </w:t>
        </w:r>
        <w:r>
          <w:fldChar w:fldCharType="begin"/>
        </w:r>
        <w:r>
          <w:instrText xml:space="preserve"> SEQ Figure \* ARABIC </w:instrText>
        </w:r>
      </w:ins>
      <w:r>
        <w:fldChar w:fldCharType="separate"/>
      </w:r>
      <w:ins w:id="634" w:author="nick" w:date="2020-02-20T20:00:00Z">
        <w:r>
          <w:rPr>
            <w:noProof/>
          </w:rPr>
          <w:t>19</w:t>
        </w:r>
        <w:r>
          <w:fldChar w:fldCharType="end"/>
        </w:r>
        <w:r>
          <w:t xml:space="preserve"> </w:t>
        </w:r>
      </w:ins>
      <w:ins w:id="635" w:author="nick" w:date="2020-02-20T20:01:00Z">
        <w:r>
          <w:t xml:space="preserve">Clinch Rivet Stud: </w:t>
        </w:r>
      </w:ins>
      <w:ins w:id="636" w:author="nick" w:date="2020-02-20T20:00:00Z">
        <w:r>
          <w:t>B</w:t>
        </w:r>
      </w:ins>
      <w:ins w:id="637" w:author="nick" w:date="2020-02-20T20:01:00Z">
        <w:r>
          <w:t xml:space="preserve">all </w:t>
        </w:r>
      </w:ins>
      <w:ins w:id="638" w:author="nick" w:date="2020-02-20T20:05:00Z">
        <w:r>
          <w:t>stud</w:t>
        </w:r>
      </w:ins>
    </w:p>
    <w:p w:rsidR="00541D66" w:rsidRDefault="00541D66" w:rsidP="0047200E">
      <w:pPr>
        <w:spacing w:before="120"/>
        <w:jc w:val="both"/>
        <w:rPr>
          <w:ins w:id="639" w:author="nick" w:date="2020-02-21T19:43:00Z"/>
        </w:rPr>
      </w:pPr>
    </w:p>
    <w:p w:rsidR="0047200E" w:rsidRDefault="0047200E" w:rsidP="0047200E">
      <w:pPr>
        <w:spacing w:before="120"/>
        <w:jc w:val="both"/>
        <w:rPr>
          <w:ins w:id="640" w:author="nick" w:date="2020-02-20T19:59:00Z"/>
        </w:rPr>
      </w:pPr>
      <w:ins w:id="641" w:author="nick" w:date="2020-02-20T19:59:00Z">
        <w:r>
          <w:t xml:space="preserve">A </w:t>
        </w:r>
      </w:ins>
      <w:ins w:id="642" w:author="nick" w:date="2020-02-20T20:05:00Z">
        <w:r>
          <w:t xml:space="preserve">clinch </w:t>
        </w:r>
      </w:ins>
      <w:ins w:id="643" w:author="nick" w:date="2020-02-20T19:59:00Z">
        <w:r>
          <w:t xml:space="preserve">rivet </w:t>
        </w:r>
      </w:ins>
      <w:ins w:id="644" w:author="nick" w:date="2020-02-20T20:05:00Z">
        <w:r>
          <w:t xml:space="preserve">stud </w:t>
        </w:r>
      </w:ins>
      <w:ins w:id="645" w:author="nick" w:date="2020-02-20T19:59:00Z">
        <w:r>
          <w:t xml:space="preserve">is denoted by a nested element </w:t>
        </w:r>
        <w:r w:rsidRPr="0034718C">
          <w:rPr>
            <w:rStyle w:val="elementdeftypeChar"/>
          </w:rPr>
          <w:t>&lt;</w:t>
        </w:r>
      </w:ins>
      <w:ins w:id="646" w:author="nick" w:date="2020-02-20T20:05:00Z">
        <w:r>
          <w:rPr>
            <w:rStyle w:val="elementdeftypeChar"/>
          </w:rPr>
          <w:t>clinch_rivet_stud</w:t>
        </w:r>
      </w:ins>
      <w:ins w:id="647" w:author="nick" w:date="2020-02-20T19:59:00Z">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its attributes and parent element attributes within </w:t>
        </w:r>
        <w:r w:rsidRPr="00474735">
          <w:rPr>
            <w:rStyle w:val="elementdeftypeChar"/>
          </w:rPr>
          <w:t>&lt;rivet</w:t>
        </w:r>
        <w:r>
          <w:rPr>
            <w:rStyle w:val="elementdeftypeChar"/>
          </w:rPr>
          <w:t>/</w:t>
        </w:r>
        <w:r w:rsidRPr="00474735">
          <w:rPr>
            <w:rStyle w:val="elementdeftypeChar"/>
          </w:rPr>
          <w:t>&gt;</w:t>
        </w:r>
        <w:r>
          <w:t xml:space="preserve">. Especially the attributes </w:t>
        </w:r>
        <w:r w:rsidRPr="00A32748">
          <w:rPr>
            <w:rStyle w:val="elementdeftypeChar"/>
          </w:rPr>
          <w:t>shaft_diameter</w:t>
        </w:r>
        <w:r>
          <w:t xml:space="preserve">, </w:t>
        </w:r>
        <w:r w:rsidRPr="00A32748">
          <w:rPr>
            <w:rStyle w:val="elementdeftypeChar"/>
          </w:rPr>
          <w:t>length</w:t>
        </w:r>
        <w:r>
          <w:t xml:space="preserve">, and </w:t>
        </w:r>
      </w:ins>
      <w:ins w:id="648" w:author="nick" w:date="2020-02-20T20:06:00Z">
        <w:r>
          <w:rPr>
            <w:rStyle w:val="elementdeftypeChar"/>
          </w:rPr>
          <w:t>part_code</w:t>
        </w:r>
      </w:ins>
      <w:ins w:id="649" w:author="nick" w:date="2020-02-20T19:59:00Z">
        <w:r>
          <w:t xml:space="preserve"> are inherited from </w:t>
        </w:r>
        <w:r w:rsidRPr="00474735">
          <w:rPr>
            <w:rStyle w:val="elementdeftypeChar"/>
          </w:rPr>
          <w:t>&lt;rivet</w:t>
        </w:r>
        <w:r>
          <w:rPr>
            <w:rStyle w:val="elementdeftypeChar"/>
          </w:rPr>
          <w:t>/</w:t>
        </w:r>
        <w:r w:rsidRPr="00474735">
          <w:rPr>
            <w:rStyle w:val="elementdeftypeChar"/>
          </w:rPr>
          <w:t>&gt;</w:t>
        </w:r>
        <w:r>
          <w:t xml:space="preserve"> element. Other rivet parameters (e.g.: </w:t>
        </w:r>
      </w:ins>
      <w:ins w:id="650" w:author="nick" w:date="2020-02-20T20:06:00Z">
        <w:r w:rsidR="00441C11">
          <w:rPr>
            <w:rStyle w:val="elementdeftypeChar"/>
          </w:rPr>
          <w:t>hardness</w:t>
        </w:r>
      </w:ins>
      <w:ins w:id="651" w:author="nick" w:date="2020-02-20T19:59:00Z">
        <w:r>
          <w:t xml:space="preserve">) may be treated </w:t>
        </w:r>
      </w:ins>
      <w:ins w:id="652" w:author="nick" w:date="2020-02-21T19:39:00Z">
        <w:r w:rsidR="00541D66">
          <w:t xml:space="preserve">as </w:t>
        </w:r>
      </w:ins>
      <w:ins w:id="653" w:author="nick" w:date="2020-02-20T19:59:00Z">
        <w:r>
          <w:t>meaningless.</w:t>
        </w:r>
      </w:ins>
    </w:p>
    <w:p w:rsidR="0047200E" w:rsidRDefault="0047200E" w:rsidP="0047200E">
      <w:pPr>
        <w:spacing w:before="120"/>
        <w:jc w:val="both"/>
        <w:rPr>
          <w:ins w:id="654" w:author="nick" w:date="2020-02-20T19:59:00Z"/>
        </w:rPr>
      </w:pPr>
      <w:ins w:id="655" w:author="nick" w:date="2020-02-20T19:59:00Z">
        <w:r>
          <w:t xml:space="preserve">XML specification of </w:t>
        </w:r>
        <w:r w:rsidRPr="00FC1F60">
          <w:rPr>
            <w:rStyle w:val="elementdeftypeChar"/>
          </w:rPr>
          <w:t>&lt;</w:t>
        </w:r>
      </w:ins>
      <w:ins w:id="656" w:author="nick" w:date="2020-02-20T20:07:00Z">
        <w:r w:rsidR="00441C11">
          <w:rPr>
            <w:rStyle w:val="elementdeftypeChar"/>
          </w:rPr>
          <w:t>clinch_rivet_stud</w:t>
        </w:r>
      </w:ins>
      <w:ins w:id="657" w:author="nick" w:date="2020-02-20T19:59:00Z">
        <w:r>
          <w:rPr>
            <w:rStyle w:val="elementdeftypeChar"/>
          </w:rPr>
          <w:t>/</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47200E" w:rsidRPr="00226A3F" w:rsidTr="00BE0BF2">
        <w:trPr>
          <w:tblHeader/>
          <w:jc w:val="center"/>
          <w:ins w:id="658" w:author="nick" w:date="2020-02-20T19:5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47200E" w:rsidRPr="00226A3F" w:rsidRDefault="0047200E" w:rsidP="00BE0BF2">
            <w:pPr>
              <w:keepNext/>
              <w:rPr>
                <w:ins w:id="659" w:author="nick" w:date="2020-02-20T19:59:00Z"/>
                <w:b/>
                <w:i/>
              </w:rPr>
            </w:pPr>
            <w:ins w:id="660" w:author="nick" w:date="2020-02-20T19:5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7200E" w:rsidRPr="00226A3F" w:rsidRDefault="0047200E" w:rsidP="00BE0BF2">
            <w:pPr>
              <w:keepNext/>
              <w:rPr>
                <w:ins w:id="661" w:author="nick" w:date="2020-02-20T19:59:00Z"/>
                <w:b/>
                <w:i/>
              </w:rPr>
            </w:pPr>
            <w:ins w:id="662" w:author="nick" w:date="2020-02-20T19:5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7200E" w:rsidRPr="00226A3F" w:rsidRDefault="0047200E" w:rsidP="00BE0BF2">
            <w:pPr>
              <w:keepNext/>
              <w:rPr>
                <w:ins w:id="663" w:author="nick" w:date="2020-02-20T19:59:00Z"/>
                <w:b/>
                <w:i/>
              </w:rPr>
            </w:pPr>
            <w:ins w:id="664" w:author="nick" w:date="2020-02-20T19:5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7200E" w:rsidRPr="00226A3F" w:rsidRDefault="0047200E" w:rsidP="00BE0BF2">
            <w:pPr>
              <w:keepNext/>
              <w:rPr>
                <w:ins w:id="665" w:author="nick" w:date="2020-02-20T19:59:00Z"/>
                <w:b/>
                <w:i/>
              </w:rPr>
            </w:pPr>
            <w:ins w:id="666" w:author="nick" w:date="2020-02-20T19:5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47200E" w:rsidRPr="00226A3F" w:rsidRDefault="0047200E" w:rsidP="00BE0BF2">
            <w:pPr>
              <w:keepNext/>
              <w:rPr>
                <w:ins w:id="667" w:author="nick" w:date="2020-02-20T19:59:00Z"/>
                <w:b/>
                <w:i/>
              </w:rPr>
            </w:pPr>
            <w:ins w:id="668" w:author="nick" w:date="2020-02-20T19:59:00Z">
              <w:r w:rsidRPr="00226A3F">
                <w:rPr>
                  <w:b/>
                  <w:i/>
                </w:rPr>
                <w:t>Constraint</w:t>
              </w:r>
            </w:ins>
          </w:p>
        </w:tc>
      </w:tr>
      <w:tr w:rsidR="0047200E" w:rsidRPr="00226A3F" w:rsidTr="00BE0BF2">
        <w:trPr>
          <w:cantSplit/>
          <w:jc w:val="center"/>
          <w:ins w:id="669" w:author="nick" w:date="2020-02-20T19:59:00Z"/>
        </w:trPr>
        <w:tc>
          <w:tcPr>
            <w:tcW w:w="2093" w:type="dxa"/>
            <w:shd w:val="clear" w:color="auto" w:fill="auto"/>
          </w:tcPr>
          <w:p w:rsidR="0047200E" w:rsidRPr="00F90632" w:rsidRDefault="00441C11" w:rsidP="00441C11">
            <w:pPr>
              <w:rPr>
                <w:ins w:id="670" w:author="nick" w:date="2020-02-20T19:59:00Z"/>
                <w:sz w:val="20"/>
                <w:szCs w:val="20"/>
              </w:rPr>
            </w:pPr>
            <w:ins w:id="671" w:author="nick" w:date="2020-02-20T20:07:00Z">
              <w:r>
                <w:rPr>
                  <w:sz w:val="20"/>
                  <w:szCs w:val="20"/>
                </w:rPr>
                <w:t>press</w:t>
              </w:r>
            </w:ins>
            <w:ins w:id="672" w:author="nick" w:date="2020-02-20T19:59:00Z">
              <w:r w:rsidR="0047200E">
                <w:rPr>
                  <w:sz w:val="20"/>
                  <w:szCs w:val="20"/>
                </w:rPr>
                <w:t>_</w:t>
              </w:r>
            </w:ins>
            <w:ins w:id="673" w:author="nick" w:date="2020-02-20T20:07:00Z">
              <w:r>
                <w:rPr>
                  <w:sz w:val="20"/>
                  <w:szCs w:val="20"/>
                </w:rPr>
                <w:t>in_force</w:t>
              </w:r>
            </w:ins>
          </w:p>
        </w:tc>
        <w:tc>
          <w:tcPr>
            <w:tcW w:w="1417" w:type="dxa"/>
            <w:shd w:val="clear" w:color="auto" w:fill="auto"/>
          </w:tcPr>
          <w:p w:rsidR="0047200E" w:rsidRPr="005B1B92" w:rsidRDefault="00441C11" w:rsidP="00BE0BF2">
            <w:pPr>
              <w:rPr>
                <w:ins w:id="674" w:author="nick" w:date="2020-02-20T19:59:00Z"/>
                <w:sz w:val="20"/>
                <w:szCs w:val="20"/>
              </w:rPr>
            </w:pPr>
            <w:ins w:id="675" w:author="nick" w:date="2020-02-20T20:07:00Z">
              <w:r w:rsidRPr="005B1B92">
                <w:rPr>
                  <w:sz w:val="20"/>
                  <w:szCs w:val="20"/>
                </w:rPr>
                <w:t>Floating point</w:t>
              </w:r>
            </w:ins>
          </w:p>
        </w:tc>
        <w:tc>
          <w:tcPr>
            <w:tcW w:w="1418" w:type="dxa"/>
          </w:tcPr>
          <w:p w:rsidR="0047200E" w:rsidRPr="005B1B92" w:rsidRDefault="00441C11" w:rsidP="00BE0BF2">
            <w:pPr>
              <w:rPr>
                <w:ins w:id="676" w:author="nick" w:date="2020-02-20T19:59:00Z"/>
                <w:sz w:val="20"/>
                <w:szCs w:val="20"/>
              </w:rPr>
            </w:pPr>
            <w:ins w:id="677" w:author="nick" w:date="2020-02-20T20:07:00Z">
              <w:r w:rsidRPr="005B1B92">
                <w:rPr>
                  <w:sz w:val="20"/>
                  <w:szCs w:val="20"/>
                </w:rPr>
                <w:t>&gt; 0.0</w:t>
              </w:r>
            </w:ins>
          </w:p>
        </w:tc>
        <w:tc>
          <w:tcPr>
            <w:tcW w:w="1163" w:type="dxa"/>
            <w:shd w:val="clear" w:color="auto" w:fill="auto"/>
          </w:tcPr>
          <w:p w:rsidR="0047200E" w:rsidRPr="005B1B92" w:rsidRDefault="0047200E" w:rsidP="00BE0BF2">
            <w:pPr>
              <w:rPr>
                <w:ins w:id="678" w:author="nick" w:date="2020-02-20T19:59:00Z"/>
                <w:sz w:val="20"/>
                <w:szCs w:val="20"/>
              </w:rPr>
            </w:pPr>
            <w:ins w:id="679" w:author="nick" w:date="2020-02-20T19:59:00Z">
              <w:r w:rsidRPr="005B1B92">
                <w:rPr>
                  <w:sz w:val="20"/>
                  <w:szCs w:val="20"/>
                </w:rPr>
                <w:t>Optional</w:t>
              </w:r>
            </w:ins>
          </w:p>
        </w:tc>
        <w:tc>
          <w:tcPr>
            <w:tcW w:w="2409" w:type="dxa"/>
            <w:shd w:val="clear" w:color="auto" w:fill="auto"/>
          </w:tcPr>
          <w:p w:rsidR="0047200E" w:rsidRPr="005B1B92" w:rsidRDefault="0047200E" w:rsidP="00BE0BF2">
            <w:pPr>
              <w:rPr>
                <w:ins w:id="680" w:author="nick" w:date="2020-02-20T19:59:00Z"/>
                <w:sz w:val="20"/>
                <w:szCs w:val="20"/>
              </w:rPr>
            </w:pPr>
            <w:ins w:id="681" w:author="nick" w:date="2020-02-20T19:59:00Z">
              <w:r w:rsidRPr="005B1B92">
                <w:rPr>
                  <w:sz w:val="20"/>
                  <w:szCs w:val="20"/>
                </w:rPr>
                <w:t>-</w:t>
              </w:r>
            </w:ins>
          </w:p>
        </w:tc>
      </w:tr>
    </w:tbl>
    <w:p w:rsidR="0047200E" w:rsidRDefault="0047200E" w:rsidP="0047200E">
      <w:pPr>
        <w:pStyle w:val="Caption"/>
        <w:spacing w:before="120"/>
        <w:rPr>
          <w:ins w:id="682" w:author="nick" w:date="2020-02-20T19:59:00Z"/>
        </w:rPr>
      </w:pPr>
      <w:ins w:id="683" w:author="nick" w:date="2020-02-20T19:59:00Z">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C6477D">
          <w:rPr>
            <w:rStyle w:val="elementdeftypeChar"/>
            <w:b/>
          </w:rPr>
          <w:t>&lt;</w:t>
        </w:r>
      </w:ins>
      <w:ins w:id="684" w:author="nick" w:date="2020-02-20T20:08:00Z">
        <w:r w:rsidR="00441C11" w:rsidRPr="00441C11">
          <w:rPr>
            <w:rStyle w:val="elementdeftypeChar"/>
            <w:b/>
          </w:rPr>
          <w:t>clinch_rivet_stud</w:t>
        </w:r>
      </w:ins>
      <w:ins w:id="685" w:author="nick" w:date="2020-02-20T19:59:00Z">
        <w:r>
          <w:rPr>
            <w:rStyle w:val="elementdeftypeChar"/>
            <w:b/>
          </w:rPr>
          <w:t>/</w:t>
        </w:r>
        <w:r w:rsidRPr="00C6477D">
          <w:rPr>
            <w:rStyle w:val="elementdeftypeChar"/>
            <w:b/>
          </w:rPr>
          <w:t>&gt;</w:t>
        </w:r>
      </w:ins>
    </w:p>
    <w:p w:rsidR="00541D66" w:rsidRDefault="0047200E" w:rsidP="0047200E">
      <w:pPr>
        <w:spacing w:before="120"/>
        <w:jc w:val="both"/>
        <w:rPr>
          <w:ins w:id="686" w:author="nick" w:date="2020-02-20T19:59:00Z"/>
        </w:rPr>
      </w:pPr>
      <w:ins w:id="687" w:author="nick" w:date="2020-02-20T19:59:00Z">
        <w:r>
          <w:t xml:space="preserve">All attributes of this connection type are optional for importing it into CAD or CAE application. </w:t>
        </w:r>
      </w:ins>
    </w:p>
    <w:p w:rsidR="0047200E" w:rsidRDefault="0047200E" w:rsidP="0047200E">
      <w:pPr>
        <w:spacing w:before="120"/>
        <w:jc w:val="both"/>
        <w:rPr>
          <w:ins w:id="688" w:author="nick" w:date="2020-02-20T19:59:00Z"/>
        </w:rPr>
      </w:pPr>
      <w:ins w:id="689" w:author="nick" w:date="2020-02-20T19:59:00Z">
        <w:r>
          <w:t>These attributes have the following semantics:</w:t>
        </w:r>
      </w:ins>
    </w:p>
    <w:p w:rsidR="0047200E" w:rsidRDefault="00541D66" w:rsidP="00541D66">
      <w:pPr>
        <w:pStyle w:val="ListParagraph"/>
        <w:numPr>
          <w:ilvl w:val="0"/>
          <w:numId w:val="33"/>
        </w:numPr>
        <w:spacing w:before="120"/>
        <w:jc w:val="both"/>
        <w:rPr>
          <w:ins w:id="690" w:author="nick" w:date="2020-02-20T19:59:00Z"/>
          <w:lang w:val="en-US"/>
        </w:rPr>
      </w:pPr>
      <w:ins w:id="691" w:author="nick" w:date="2020-02-21T19:44:00Z">
        <w:r>
          <w:rPr>
            <w:rStyle w:val="elementdeftypeChar"/>
          </w:rPr>
          <w:t>press_in_force</w:t>
        </w:r>
      </w:ins>
      <w:ins w:id="692" w:author="nick" w:date="2020-02-20T19:59:00Z">
        <w:r w:rsidR="0047200E" w:rsidRPr="00FF0EB3">
          <w:rPr>
            <w:lang w:val="en-US"/>
          </w:rPr>
          <w:t xml:space="preserve">: </w:t>
        </w:r>
      </w:ins>
      <w:ins w:id="693" w:author="nick" w:date="2020-02-21T19:44:00Z">
        <w:r>
          <w:rPr>
            <w:lang w:val="en-US"/>
          </w:rPr>
          <w:t>The force used to clinch the stud into the base sheet</w:t>
        </w:r>
      </w:ins>
      <w:ins w:id="694" w:author="nick" w:date="2020-02-20T19:59:00Z">
        <w:r w:rsidR="0047200E">
          <w:rPr>
            <w:lang w:val="en-US"/>
          </w:rPr>
          <w:t>.</w:t>
        </w:r>
      </w:ins>
    </w:p>
    <w:p w:rsidR="0047200E" w:rsidRDefault="0047200E" w:rsidP="0047200E">
      <w:pPr>
        <w:pStyle w:val="ListParagraph"/>
        <w:spacing w:before="120"/>
        <w:ind w:left="0"/>
        <w:rPr>
          <w:ins w:id="695" w:author="nick" w:date="2020-02-21T19:47:00Z"/>
          <w:lang w:val="en-US"/>
        </w:rPr>
      </w:pPr>
      <w:ins w:id="696" w:author="nick" w:date="2020-02-20T19:59:00Z">
        <w:r>
          <w:rPr>
            <w:lang w:val="en-US"/>
          </w:rPr>
          <w:t xml:space="preserve">The element of </w:t>
        </w:r>
        <w:r w:rsidRPr="00C6477D">
          <w:rPr>
            <w:rStyle w:val="elementdeftypeChar"/>
          </w:rPr>
          <w:t>&lt;</w:t>
        </w:r>
      </w:ins>
      <w:ins w:id="697" w:author="nick" w:date="2020-02-21T19:45:00Z">
        <w:r w:rsidR="00541D66">
          <w:rPr>
            <w:rStyle w:val="elementdeftypeChar"/>
          </w:rPr>
          <w:t>clinch_rivet_stud</w:t>
        </w:r>
      </w:ins>
      <w:ins w:id="698" w:author="nick" w:date="2020-02-20T19:59:00Z">
        <w:r>
          <w:rPr>
            <w:rStyle w:val="elementdeftypeChar"/>
          </w:rPr>
          <w:t>/</w:t>
        </w:r>
        <w:r w:rsidRPr="00C6477D">
          <w:rPr>
            <w:rStyle w:val="elementdeftypeChar"/>
          </w:rPr>
          <w:t>&gt;</w:t>
        </w:r>
        <w:r>
          <w:rPr>
            <w:lang w:val="en-US"/>
          </w:rPr>
          <w:t xml:space="preserve"> doe</w:t>
        </w:r>
        <w:r w:rsidR="00541D66">
          <w:rPr>
            <w:lang w:val="en-US"/>
          </w:rPr>
          <w:t>s not allow any nested elements</w:t>
        </w:r>
      </w:ins>
      <w:ins w:id="699" w:author="nick" w:date="2020-02-21T19:45:00Z">
        <w:r w:rsidR="00541D66">
          <w:rPr>
            <w:lang w:val="en-US"/>
          </w:rPr>
          <w:t>.</w:t>
        </w:r>
      </w:ins>
    </w:p>
    <w:p w:rsidR="00541D66" w:rsidRDefault="00541D66" w:rsidP="00FE63EF">
      <w:pPr>
        <w:pStyle w:val="ListParagraph"/>
        <w:spacing w:before="120"/>
        <w:ind w:left="0"/>
        <w:rPr>
          <w:ins w:id="700" w:author="nick" w:date="2020-02-21T19:49:00Z"/>
          <w:b/>
          <w:sz w:val="24"/>
          <w:lang w:val="en-US"/>
        </w:rPr>
      </w:pPr>
      <w:ins w:id="701" w:author="nick" w:date="2020-02-21T19:48:00Z">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ins>
      <w:ins w:id="702" w:author="nick" w:date="2020-02-21T19:50:00Z">
        <w:r w:rsidR="00A10381">
          <w:t>towards the base sheet, where the rivet penetrates the metal</w:t>
        </w:r>
      </w:ins>
      <w:ins w:id="703" w:author="nick" w:date="2020-02-21T19:49:00Z">
        <w:r w:rsidR="00A10381">
          <w:t>.</w:t>
        </w:r>
      </w:ins>
    </w:p>
    <w:p w:rsidR="0047200E" w:rsidRPr="00E777C6" w:rsidRDefault="0047200E" w:rsidP="00FE63EF">
      <w:pPr>
        <w:pStyle w:val="ListParagraph"/>
        <w:keepNext/>
        <w:keepLines/>
        <w:spacing w:before="120"/>
        <w:ind w:left="0"/>
        <w:rPr>
          <w:ins w:id="704" w:author="nick" w:date="2020-02-20T19:59:00Z"/>
          <w:b/>
          <w:sz w:val="24"/>
          <w:lang w:val="en-US"/>
        </w:rPr>
      </w:pPr>
      <w:ins w:id="705" w:author="nick" w:date="2020-02-20T19:59:00Z">
        <w:r w:rsidRPr="00E777C6">
          <w:rPr>
            <w:b/>
            <w:sz w:val="24"/>
            <w:lang w:val="en-US"/>
          </w:rPr>
          <w:lastRenderedPageBreak/>
          <w:t>Example:</w:t>
        </w:r>
      </w:ins>
    </w:p>
    <w:p w:rsidR="0047200E" w:rsidRPr="00226A3F" w:rsidRDefault="0047200E" w:rsidP="00FE63EF">
      <w:pPr>
        <w:pStyle w:val="XMLCode"/>
        <w:keepNext/>
        <w:keepLines/>
        <w:rPr>
          <w:ins w:id="706" w:author="nick" w:date="2020-02-20T19:59:00Z"/>
        </w:rPr>
      </w:pPr>
    </w:p>
    <w:p w:rsidR="0047200E" w:rsidRDefault="0047200E" w:rsidP="00FE63EF">
      <w:pPr>
        <w:pStyle w:val="XMLCode"/>
        <w:keepNext/>
        <w:keepLines/>
        <w:rPr>
          <w:ins w:id="707" w:author="nick" w:date="2020-02-20T19:59:00Z"/>
        </w:rPr>
      </w:pPr>
      <w:ins w:id="708" w:author="nick" w:date="2020-02-20T19:59:00Z">
        <w:r>
          <w:t>&lt;connection_0d label="</w:t>
        </w:r>
        <w:r w:rsidRPr="000F7EEA">
          <w:t>RVT</w:t>
        </w:r>
        <w:r w:rsidRPr="00226A3F">
          <w:t>_2123921</w:t>
        </w:r>
        <w:r>
          <w:t>"&gt;</w:t>
        </w:r>
      </w:ins>
    </w:p>
    <w:p w:rsidR="0047200E" w:rsidRDefault="0047200E" w:rsidP="00FE63EF">
      <w:pPr>
        <w:pStyle w:val="XMLCode"/>
        <w:keepNext/>
        <w:keepLines/>
        <w:rPr>
          <w:ins w:id="709" w:author="nick" w:date="2020-02-20T19:59:00Z"/>
          <w:rFonts w:ascii="Courier" w:hAnsi="Courier" w:cs="Courier"/>
          <w:szCs w:val="16"/>
          <w:lang w:eastAsia="en-GB"/>
        </w:rPr>
      </w:pPr>
      <w:ins w:id="710" w:author="nick" w:date="2020-02-20T19:59:00Z">
        <w:r>
          <w:tab/>
        </w:r>
        <w:r w:rsidRPr="00942C86">
          <w:t>&lt;loc&gt; 1645.83 821.145 616.585 &lt;/loc&gt;</w:t>
        </w:r>
      </w:ins>
    </w:p>
    <w:p w:rsidR="0047200E" w:rsidRPr="00C6477D" w:rsidRDefault="0047200E" w:rsidP="00FE63EF">
      <w:pPr>
        <w:pStyle w:val="XMLCode"/>
        <w:keepNext/>
        <w:keepLines/>
        <w:rPr>
          <w:ins w:id="711" w:author="nick" w:date="2020-02-20T19:59:00Z"/>
          <w:color w:val="0070C0"/>
        </w:rPr>
      </w:pPr>
      <w:ins w:id="712" w:author="nick" w:date="2020-02-20T19:59:00Z">
        <w:r>
          <w:rPr>
            <w:color w:val="0070C0"/>
          </w:rPr>
          <w:tab/>
        </w:r>
        <w:r w:rsidR="00541D66">
          <w:rPr>
            <w:color w:val="0070C0"/>
          </w:rPr>
          <w:t xml:space="preserve">&lt;rivet </w:t>
        </w:r>
        <w:r w:rsidRPr="00E84826">
          <w:rPr>
            <w:b/>
            <w:color w:val="0070C0"/>
          </w:rPr>
          <w:t>shaft_diameter=</w:t>
        </w:r>
        <w:r>
          <w:rPr>
            <w:b/>
            <w:color w:val="0070C0"/>
          </w:rPr>
          <w:t>"</w:t>
        </w:r>
      </w:ins>
      <w:ins w:id="713" w:author="nick" w:date="2020-02-21T19:46:00Z">
        <w:r w:rsidR="00541D66">
          <w:rPr>
            <w:b/>
            <w:color w:val="0070C0"/>
          </w:rPr>
          <w:t>4</w:t>
        </w:r>
      </w:ins>
      <w:ins w:id="714" w:author="nick" w:date="2020-02-20T19:59:00Z">
        <w:r w:rsidRPr="00E84826">
          <w:rPr>
            <w:b/>
            <w:color w:val="0070C0"/>
          </w:rPr>
          <w:t>.</w:t>
        </w:r>
      </w:ins>
      <w:ins w:id="715" w:author="nick" w:date="2020-02-21T19:46:00Z">
        <w:r w:rsidR="00541D66">
          <w:rPr>
            <w:b/>
            <w:color w:val="0070C0"/>
          </w:rPr>
          <w:t>0</w:t>
        </w:r>
      </w:ins>
      <w:ins w:id="716" w:author="nick" w:date="2020-02-20T19:59:00Z">
        <w:r>
          <w:rPr>
            <w:b/>
            <w:color w:val="0070C0"/>
          </w:rPr>
          <w:t>"</w:t>
        </w:r>
      </w:ins>
      <w:ins w:id="717" w:author="nick" w:date="2020-02-21T19:46:00Z">
        <w:r w:rsidR="00541D66">
          <w:rPr>
            <w:b/>
            <w:color w:val="0070C0"/>
          </w:rPr>
          <w:t xml:space="preserve"> </w:t>
        </w:r>
      </w:ins>
      <w:ins w:id="718" w:author="nick" w:date="2020-02-20T19:59:00Z">
        <w:r w:rsidRPr="00E84826">
          <w:rPr>
            <w:b/>
            <w:color w:val="0070C0"/>
          </w:rPr>
          <w:t>length=</w:t>
        </w:r>
        <w:r>
          <w:rPr>
            <w:b/>
            <w:color w:val="0070C0"/>
          </w:rPr>
          <w:t>"</w:t>
        </w:r>
      </w:ins>
      <w:ins w:id="719" w:author="nick" w:date="2020-02-21T19:46:00Z">
        <w:r w:rsidR="00541D66">
          <w:rPr>
            <w:b/>
            <w:color w:val="0070C0"/>
          </w:rPr>
          <w:t>6.0</w:t>
        </w:r>
      </w:ins>
      <w:ins w:id="720" w:author="nick" w:date="2020-02-20T19:59:00Z">
        <w:r>
          <w:rPr>
            <w:b/>
            <w:color w:val="0070C0"/>
          </w:rPr>
          <w:t>"</w:t>
        </w:r>
        <w:r>
          <w:rPr>
            <w:color w:val="0070C0"/>
          </w:rPr>
          <w:t xml:space="preserve"> </w:t>
        </w:r>
        <w:r w:rsidRPr="00C6477D">
          <w:rPr>
            <w:color w:val="0070C0"/>
          </w:rPr>
          <w:t>&gt;</w:t>
        </w:r>
      </w:ins>
    </w:p>
    <w:p w:rsidR="0047200E" w:rsidRPr="00C6477D" w:rsidRDefault="0047200E" w:rsidP="00FE63EF">
      <w:pPr>
        <w:pStyle w:val="XMLCode"/>
        <w:keepNext/>
        <w:keepLines/>
        <w:rPr>
          <w:ins w:id="721" w:author="nick" w:date="2020-02-20T19:59:00Z"/>
          <w:color w:val="0070C0"/>
        </w:rPr>
      </w:pPr>
      <w:ins w:id="722" w:author="nick" w:date="2020-02-20T19:59:00Z">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rsidR="0047200E" w:rsidRPr="00C6477D" w:rsidRDefault="0047200E" w:rsidP="00FE63EF">
      <w:pPr>
        <w:pStyle w:val="XMLCode"/>
        <w:keepNext/>
        <w:keepLines/>
        <w:rPr>
          <w:ins w:id="723" w:author="nick" w:date="2020-02-20T19:59:00Z"/>
          <w:b/>
          <w:color w:val="0070C0"/>
        </w:rPr>
      </w:pPr>
      <w:ins w:id="724" w:author="nick" w:date="2020-02-20T19:59:00Z">
        <w:r>
          <w:rPr>
            <w:color w:val="0070C0"/>
          </w:rPr>
          <w:tab/>
        </w:r>
        <w:r>
          <w:rPr>
            <w:color w:val="0070C0"/>
          </w:rPr>
          <w:tab/>
        </w:r>
        <w:r w:rsidRPr="00C6477D">
          <w:rPr>
            <w:b/>
            <w:color w:val="0070C0"/>
          </w:rPr>
          <w:t>&lt;</w:t>
        </w:r>
      </w:ins>
      <w:ins w:id="725" w:author="nick" w:date="2020-02-21T19:46:00Z">
        <w:r w:rsidR="00541D66" w:rsidRPr="00541D66">
          <w:rPr>
            <w:b/>
            <w:color w:val="0070C0"/>
          </w:rPr>
          <w:t>clinch_rivet_stud</w:t>
        </w:r>
      </w:ins>
      <w:ins w:id="726" w:author="nick" w:date="2020-02-20T19:59:00Z">
        <w:r w:rsidRPr="00C6477D">
          <w:rPr>
            <w:b/>
            <w:color w:val="0070C0"/>
          </w:rPr>
          <w:t xml:space="preserve"> </w:t>
        </w:r>
      </w:ins>
      <w:ins w:id="727" w:author="nick" w:date="2020-02-21T19:47:00Z">
        <w:r w:rsidR="00541D66">
          <w:rPr>
            <w:b/>
            <w:color w:val="0070C0"/>
          </w:rPr>
          <w:t>press_in_force="2000"</w:t>
        </w:r>
      </w:ins>
      <w:ins w:id="728" w:author="nick" w:date="2020-02-20T19:59:00Z">
        <w:r w:rsidRPr="00C6477D">
          <w:rPr>
            <w:b/>
            <w:color w:val="0070C0"/>
          </w:rPr>
          <w:t>/&gt;</w:t>
        </w:r>
      </w:ins>
    </w:p>
    <w:p w:rsidR="0047200E" w:rsidRDefault="0047200E" w:rsidP="00FE63EF">
      <w:pPr>
        <w:pStyle w:val="XMLCode"/>
        <w:keepNext/>
        <w:keepLines/>
        <w:rPr>
          <w:ins w:id="729" w:author="nick" w:date="2020-02-20T19:59:00Z"/>
          <w:color w:val="0070C0"/>
        </w:rPr>
      </w:pPr>
      <w:ins w:id="730" w:author="nick" w:date="2020-02-20T19:59:00Z">
        <w:r>
          <w:rPr>
            <w:color w:val="0070C0"/>
          </w:rPr>
          <w:tab/>
        </w:r>
        <w:r w:rsidRPr="00C6477D">
          <w:rPr>
            <w:color w:val="0070C0"/>
          </w:rPr>
          <w:t>&lt;/rivet&gt;</w:t>
        </w:r>
      </w:ins>
    </w:p>
    <w:p w:rsidR="0047200E" w:rsidRDefault="0047200E" w:rsidP="00FE63EF">
      <w:pPr>
        <w:pStyle w:val="XMLCode"/>
        <w:keepNext/>
        <w:keepLines/>
        <w:rPr>
          <w:ins w:id="731" w:author="nick" w:date="2020-02-20T19:59:00Z"/>
        </w:rPr>
      </w:pPr>
      <w:ins w:id="732" w:author="nick" w:date="2020-02-20T19:59:00Z">
        <w:r>
          <w:rPr>
            <w:color w:val="0070C0"/>
          </w:rPr>
          <w:tab/>
        </w:r>
        <w:r>
          <w:t>&lt;</w:t>
        </w:r>
        <w:proofErr w:type="gramStart"/>
        <w:r>
          <w:t>appdata</w:t>
        </w:r>
        <w:proofErr w:type="gramEnd"/>
        <w:r>
          <w:t>&gt;</w:t>
        </w:r>
      </w:ins>
    </w:p>
    <w:p w:rsidR="0047200E" w:rsidRDefault="0047200E" w:rsidP="00FE63EF">
      <w:pPr>
        <w:pStyle w:val="XMLCode"/>
        <w:keepNext/>
        <w:keepLines/>
        <w:rPr>
          <w:ins w:id="733" w:author="nick" w:date="2020-02-20T19:59:00Z"/>
        </w:rPr>
      </w:pPr>
      <w:ins w:id="734" w:author="nick" w:date="2020-02-20T19:59:00Z">
        <w:r>
          <w:tab/>
        </w:r>
        <w:r>
          <w:tab/>
          <w:t>...</w:t>
        </w:r>
      </w:ins>
    </w:p>
    <w:p w:rsidR="0047200E" w:rsidRDefault="0047200E" w:rsidP="00FE63EF">
      <w:pPr>
        <w:pStyle w:val="XMLCode"/>
        <w:keepNext/>
        <w:keepLines/>
        <w:rPr>
          <w:ins w:id="735" w:author="nick" w:date="2020-02-20T19:59:00Z"/>
        </w:rPr>
      </w:pPr>
      <w:ins w:id="736" w:author="nick" w:date="2020-02-20T19:59:00Z">
        <w:r>
          <w:tab/>
          <w:t>&lt;/appdata&gt;</w:t>
        </w:r>
      </w:ins>
    </w:p>
    <w:p w:rsidR="0047200E" w:rsidRDefault="0047200E" w:rsidP="00FE63EF">
      <w:pPr>
        <w:pStyle w:val="XMLCode"/>
        <w:keepNext/>
        <w:keepLines/>
        <w:rPr>
          <w:ins w:id="737" w:author="nick" w:date="2020-02-20T19:59:00Z"/>
        </w:rPr>
      </w:pPr>
      <w:ins w:id="738" w:author="nick" w:date="2020-02-20T19:59:00Z">
        <w:r>
          <w:t>&lt;/connection_0d&gt;</w:t>
        </w:r>
      </w:ins>
    </w:p>
    <w:p w:rsidR="0047200E" w:rsidRDefault="0047200E" w:rsidP="00FE63EF">
      <w:pPr>
        <w:pStyle w:val="XMLCode"/>
        <w:keepLines/>
        <w:rPr>
          <w:ins w:id="739" w:author="nick" w:date="2020-02-20T19:59:00Z"/>
        </w:rPr>
      </w:pPr>
    </w:p>
    <w:p w:rsidR="00E65321" w:rsidRPr="00A56BB3" w:rsidRDefault="00E65321" w:rsidP="00A56BB3">
      <w:pPr>
        <w:rPr>
          <w:lang w:eastAsia="x-none"/>
        </w:rPr>
      </w:pPr>
    </w:p>
    <w:p w:rsidR="002E60CB" w:rsidRPr="00226A3F" w:rsidRDefault="002E60CB" w:rsidP="004C2C37">
      <w:pPr>
        <w:pStyle w:val="Heading2"/>
        <w:pageBreakBefore/>
        <w:tabs>
          <w:tab w:val="clear" w:pos="576"/>
          <w:tab w:val="left" w:pos="567"/>
          <w:tab w:val="num" w:pos="1134"/>
        </w:tabs>
        <w:ind w:left="578" w:hanging="578"/>
      </w:pPr>
      <w:bookmarkStart w:id="740" w:name="_Toc428456130"/>
      <w:bookmarkStart w:id="741" w:name="_Toc428537093"/>
      <w:bookmarkStart w:id="742" w:name="_Toc428969412"/>
      <w:bookmarkStart w:id="743" w:name="_Toc429052803"/>
      <w:bookmarkStart w:id="744" w:name="_Toc413359590"/>
      <w:bookmarkStart w:id="745" w:name="_Toc3556982"/>
      <w:bookmarkStart w:id="746" w:name="_Toc27753594"/>
      <w:bookmarkEnd w:id="740"/>
      <w:bookmarkEnd w:id="741"/>
      <w:bookmarkEnd w:id="742"/>
      <w:bookmarkEnd w:id="743"/>
      <w:r>
        <w:lastRenderedPageBreak/>
        <w:t xml:space="preserve">Threaded Connections: </w:t>
      </w:r>
      <w:r w:rsidRPr="00226A3F">
        <w:t>Bolts and Screws</w:t>
      </w:r>
      <w:bookmarkEnd w:id="744"/>
      <w:bookmarkEnd w:id="745"/>
      <w:bookmarkEnd w:id="746"/>
    </w:p>
    <w:p w:rsidR="002E60CB" w:rsidRPr="00942FED" w:rsidRDefault="002E60CB" w:rsidP="00327322">
      <w:pPr>
        <w:pStyle w:val="Heading3"/>
      </w:pPr>
      <w:bookmarkStart w:id="747" w:name="_Toc413359591"/>
      <w:bookmarkStart w:id="748" w:name="_Toc3556983"/>
      <w:bookmarkStart w:id="749" w:name="_Toc27753595"/>
      <w:r>
        <w:t>Introduction</w:t>
      </w:r>
      <w:bookmarkEnd w:id="747"/>
      <w:bookmarkEnd w:id="748"/>
      <w:bookmarkEnd w:id="749"/>
      <w:r>
        <w:t xml:space="preserve"> </w:t>
      </w:r>
    </w:p>
    <w:p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2"/>
      </w:r>
      <w:r>
        <w:t>:</w:t>
      </w:r>
    </w:p>
    <w:p w:rsidR="00F256DA" w:rsidRPr="00F256DA" w:rsidRDefault="00F256DA" w:rsidP="000804D1">
      <w:pPr>
        <w:pStyle w:val="ListBullet"/>
        <w:numPr>
          <w:ilvl w:val="0"/>
          <w:numId w:val="19"/>
        </w:numPr>
        <w:rPr>
          <w:ins w:id="750" w:author="nick" w:date="2019-10-08T20:54:00Z"/>
        </w:rPr>
      </w:pPr>
      <w:ins w:id="751"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rsidR="002E60CB" w:rsidRPr="00F256DA" w:rsidDel="00F256DA" w:rsidRDefault="002E60CB" w:rsidP="000804D1">
      <w:pPr>
        <w:pStyle w:val="ListBullet"/>
        <w:numPr>
          <w:ilvl w:val="0"/>
          <w:numId w:val="19"/>
        </w:numPr>
        <w:rPr>
          <w:del w:id="752" w:author="nick" w:date="2019-10-08T20:54:00Z"/>
        </w:rPr>
      </w:pPr>
      <w:del w:id="753" w:author="nick" w:date="2019-10-08T20:54:00Z">
        <w:r w:rsidRPr="00F256DA" w:rsidDel="00F256DA">
          <w:delText xml:space="preserve">A screw has a tapped bore. </w:delText>
        </w:r>
      </w:del>
    </w:p>
    <w:p w:rsidR="002E60CB" w:rsidRDefault="0059233A" w:rsidP="000804D1">
      <w:pPr>
        <w:pStyle w:val="ListBullet"/>
        <w:numPr>
          <w:ilvl w:val="0"/>
          <w:numId w:val="19"/>
        </w:numPr>
      </w:pPr>
      <w:ins w:id="754" w:author="nick" w:date="2019-10-08T20:56:00Z">
        <w:r w:rsidRPr="0059233A">
          <w:t>Screws are used in components which contain their own thread, and the screw may even cut its own internal thread into them. </w:t>
        </w:r>
      </w:ins>
      <w:del w:id="755" w:author="nick" w:date="2019-10-08T20:56:00Z">
        <w:r w:rsidR="002E60CB" w:rsidDel="0059233A">
          <w:delText>A bolt needs a nut.</w:delText>
        </w:r>
      </w:del>
      <w:r w:rsidR="002E60CB">
        <w:t xml:space="preserve"> </w:t>
      </w:r>
    </w:p>
    <w:p w:rsidR="002E60CB" w:rsidRDefault="002E60CB" w:rsidP="00E84826">
      <w:pPr>
        <w:jc w:val="both"/>
      </w:pPr>
      <w:del w:id="756"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rsidTr="00F91EFB">
        <w:trPr>
          <w:jc w:val="center"/>
        </w:trPr>
        <w:tc>
          <w:tcPr>
            <w:tcW w:w="4342" w:type="dxa"/>
            <w:shd w:val="clear" w:color="auto" w:fill="auto"/>
          </w:tcPr>
          <w:p w:rsidR="002E60CB" w:rsidRPr="00226A3F" w:rsidRDefault="004F562F" w:rsidP="0088515B">
            <w:r>
              <w:rPr>
                <w:noProof/>
                <w:lang w:eastAsia="en-US"/>
              </w:rPr>
              <w:drawing>
                <wp:inline distT="0" distB="0" distL="0" distR="0" wp14:anchorId="6B28C430" wp14:editId="15FB5CF3">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rsidR="002E60CB" w:rsidRPr="00226A3F" w:rsidRDefault="004F562F" w:rsidP="0088515B">
            <w:r>
              <w:rPr>
                <w:noProof/>
                <w:lang w:eastAsia="en-US"/>
              </w:rPr>
              <w:drawing>
                <wp:inline distT="0" distB="0" distL="0" distR="0" wp14:anchorId="6729A553" wp14:editId="43B85331">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rsidTr="00F91EFB">
        <w:trPr>
          <w:jc w:val="center"/>
        </w:trPr>
        <w:tc>
          <w:tcPr>
            <w:tcW w:w="4342" w:type="dxa"/>
            <w:shd w:val="clear" w:color="auto" w:fill="auto"/>
          </w:tcPr>
          <w:p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rsidR="002E60CB" w:rsidRPr="000F7EEA" w:rsidRDefault="002E60CB" w:rsidP="00F91EFB">
            <w:pPr>
              <w:keepNext/>
              <w:jc w:val="center"/>
              <w:rPr>
                <w:noProof/>
                <w:lang w:eastAsia="en-GB"/>
              </w:rPr>
            </w:pPr>
            <w:r w:rsidRPr="000F7EEA">
              <w:rPr>
                <w:noProof/>
                <w:lang w:eastAsia="en-GB"/>
              </w:rPr>
              <w:t>Screw Representation</w:t>
            </w:r>
          </w:p>
        </w:tc>
      </w:tr>
    </w:tbl>
    <w:p w:rsidR="002E60CB" w:rsidRPr="00226A3F" w:rsidRDefault="00E84826" w:rsidP="00E84826">
      <w:pPr>
        <w:pStyle w:val="Caption"/>
        <w:spacing w:before="120"/>
      </w:pPr>
      <w:bookmarkStart w:id="757" w:name="_Toc413359630"/>
      <w:bookmarkStart w:id="758" w:name="_Toc3557097"/>
      <w:bookmarkStart w:id="759" w:name="_Toc27753712"/>
      <w:r>
        <w:t xml:space="preserve">Figure </w:t>
      </w:r>
      <w:r w:rsidR="00406B64">
        <w:fldChar w:fldCharType="begin"/>
      </w:r>
      <w:r w:rsidR="00406B64">
        <w:instrText xml:space="preserve"> SEQ Figure \* ARABIC </w:instrText>
      </w:r>
      <w:r w:rsidR="00406B64">
        <w:fldChar w:fldCharType="separate"/>
      </w:r>
      <w:ins w:id="760" w:author="nick" w:date="2020-02-20T20:00:00Z">
        <w:r w:rsidR="0047200E">
          <w:rPr>
            <w:noProof/>
          </w:rPr>
          <w:t>20</w:t>
        </w:r>
      </w:ins>
      <w:del w:id="761" w:author="nick" w:date="2020-02-20T19:57:00Z">
        <w:r w:rsidR="007E2D34" w:rsidDel="0047200E">
          <w:rPr>
            <w:noProof/>
          </w:rPr>
          <w:delText>18</w:delText>
        </w:r>
      </w:del>
      <w:r w:rsidR="00406B64">
        <w:fldChar w:fldCharType="end"/>
      </w:r>
      <w:r>
        <w:t>:</w:t>
      </w:r>
      <w:r w:rsidR="002E60CB">
        <w:t xml:space="preserve"> Bolts and Screws</w:t>
      </w:r>
      <w:bookmarkEnd w:id="757"/>
      <w:bookmarkEnd w:id="758"/>
      <w:bookmarkEnd w:id="759"/>
    </w:p>
    <w:p w:rsidR="002E60CB" w:rsidRDefault="002E60CB" w:rsidP="002E60CB">
      <w:pPr>
        <w:rPr>
          <w:highlight w:val="yellow"/>
        </w:rPr>
      </w:pPr>
    </w:p>
    <w:p w:rsidR="0009530C" w:rsidRDefault="004F562F" w:rsidP="002E60CB">
      <w:pPr>
        <w:keepNext/>
        <w:jc w:val="center"/>
        <w:rPr>
          <w:i/>
          <w:sz w:val="18"/>
        </w:rPr>
      </w:pPr>
      <w:r>
        <w:rPr>
          <w:noProof/>
          <w:lang w:eastAsia="en-US"/>
        </w:rPr>
        <w:lastRenderedPageBreak/>
        <w:drawing>
          <wp:inline distT="0" distB="0" distL="0" distR="0" wp14:anchorId="115C6A2D" wp14:editId="2161FEFD">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rsidTr="0009530C">
        <w:tc>
          <w:tcPr>
            <w:tcW w:w="1015" w:type="dxa"/>
          </w:tcPr>
          <w:p w:rsidR="0009530C" w:rsidRPr="0009530C" w:rsidRDefault="0009530C" w:rsidP="002E60CB">
            <w:pPr>
              <w:keepNext/>
              <w:jc w:val="center"/>
              <w:rPr>
                <w:sz w:val="14"/>
                <w:szCs w:val="16"/>
              </w:rPr>
            </w:pPr>
            <w:r w:rsidRPr="0009530C">
              <w:rPr>
                <w:sz w:val="14"/>
                <w:szCs w:val="16"/>
              </w:rPr>
              <w:t>Button head</w:t>
            </w:r>
          </w:p>
        </w:tc>
        <w:tc>
          <w:tcPr>
            <w:tcW w:w="1016" w:type="dxa"/>
          </w:tcPr>
          <w:p w:rsidR="0009530C" w:rsidRPr="0009530C" w:rsidRDefault="0009530C" w:rsidP="002E60CB">
            <w:pPr>
              <w:keepNext/>
              <w:jc w:val="center"/>
              <w:rPr>
                <w:sz w:val="14"/>
                <w:szCs w:val="16"/>
              </w:rPr>
            </w:pPr>
            <w:r w:rsidRPr="0009530C">
              <w:rPr>
                <w:sz w:val="14"/>
                <w:szCs w:val="16"/>
              </w:rPr>
              <w:t>Pan head</w:t>
            </w:r>
          </w:p>
        </w:tc>
        <w:tc>
          <w:tcPr>
            <w:tcW w:w="1016" w:type="dxa"/>
          </w:tcPr>
          <w:p w:rsidR="0009530C" w:rsidRPr="0009530C" w:rsidRDefault="0009530C" w:rsidP="002E60CB">
            <w:pPr>
              <w:keepNext/>
              <w:jc w:val="center"/>
              <w:rPr>
                <w:sz w:val="14"/>
                <w:szCs w:val="16"/>
              </w:rPr>
            </w:pPr>
            <w:r>
              <w:rPr>
                <w:sz w:val="14"/>
                <w:szCs w:val="16"/>
              </w:rPr>
              <w:t>Round head</w:t>
            </w:r>
          </w:p>
        </w:tc>
        <w:tc>
          <w:tcPr>
            <w:tcW w:w="1016" w:type="dxa"/>
          </w:tcPr>
          <w:p w:rsidR="0009530C" w:rsidRPr="0009530C" w:rsidRDefault="0009530C" w:rsidP="002E60CB">
            <w:pPr>
              <w:keepNext/>
              <w:jc w:val="center"/>
              <w:rPr>
                <w:sz w:val="14"/>
                <w:szCs w:val="16"/>
              </w:rPr>
            </w:pPr>
            <w:r>
              <w:rPr>
                <w:sz w:val="14"/>
                <w:szCs w:val="16"/>
              </w:rPr>
              <w:t>Truss head</w:t>
            </w:r>
          </w:p>
        </w:tc>
        <w:tc>
          <w:tcPr>
            <w:tcW w:w="1016" w:type="dxa"/>
          </w:tcPr>
          <w:p w:rsidR="0009530C" w:rsidRPr="0009530C" w:rsidRDefault="0009530C" w:rsidP="002E60CB">
            <w:pPr>
              <w:keepNext/>
              <w:jc w:val="center"/>
              <w:rPr>
                <w:sz w:val="14"/>
                <w:szCs w:val="16"/>
              </w:rPr>
            </w:pPr>
            <w:r>
              <w:rPr>
                <w:sz w:val="14"/>
                <w:szCs w:val="16"/>
              </w:rPr>
              <w:t>Countersunk</w:t>
            </w:r>
          </w:p>
        </w:tc>
        <w:tc>
          <w:tcPr>
            <w:tcW w:w="1016" w:type="dxa"/>
          </w:tcPr>
          <w:p w:rsidR="0009530C" w:rsidRPr="0009530C" w:rsidRDefault="0009530C" w:rsidP="002E60CB">
            <w:pPr>
              <w:keepNext/>
              <w:jc w:val="center"/>
              <w:rPr>
                <w:sz w:val="14"/>
                <w:szCs w:val="16"/>
              </w:rPr>
            </w:pPr>
            <w:r>
              <w:rPr>
                <w:sz w:val="14"/>
                <w:szCs w:val="16"/>
              </w:rPr>
              <w:t>Countersunk (oval) Raised</w:t>
            </w:r>
          </w:p>
        </w:tc>
      </w:tr>
    </w:tbl>
    <w:p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rsidR="002E60CB" w:rsidRDefault="002E60CB" w:rsidP="002E60CB">
      <w:pPr>
        <w:pStyle w:val="Caption"/>
        <w:rPr>
          <w:highlight w:val="cyan"/>
        </w:rPr>
      </w:pPr>
      <w:bookmarkStart w:id="762" w:name="_Ref401160020"/>
      <w:bookmarkStart w:id="763" w:name="_Toc413359631"/>
      <w:bookmarkStart w:id="764" w:name="_Toc3557098"/>
      <w:bookmarkStart w:id="765" w:name="_Toc27753713"/>
      <w:r>
        <w:t xml:space="preserve">Figure </w:t>
      </w:r>
      <w:r w:rsidR="00406B64">
        <w:fldChar w:fldCharType="begin"/>
      </w:r>
      <w:r w:rsidR="00406B64">
        <w:instrText xml:space="preserve"> SEQ Figure \* ARABIC </w:instrText>
      </w:r>
      <w:r w:rsidR="00406B64">
        <w:fldChar w:fldCharType="separate"/>
      </w:r>
      <w:ins w:id="766" w:author="nick" w:date="2020-02-20T20:00:00Z">
        <w:r w:rsidR="0047200E">
          <w:rPr>
            <w:noProof/>
          </w:rPr>
          <w:t>21</w:t>
        </w:r>
      </w:ins>
      <w:del w:id="767" w:author="nick" w:date="2020-02-20T19:57:00Z">
        <w:r w:rsidR="007E2D34" w:rsidDel="0047200E">
          <w:rPr>
            <w:noProof/>
          </w:rPr>
          <w:delText>19</w:delText>
        </w:r>
      </w:del>
      <w:r w:rsidR="00406B64">
        <w:fldChar w:fldCharType="end"/>
      </w:r>
      <w:bookmarkEnd w:id="762"/>
      <w:r>
        <w:t>: Different Screw Forms</w:t>
      </w:r>
      <w:bookmarkEnd w:id="763"/>
      <w:bookmarkEnd w:id="764"/>
      <w:bookmarkEnd w:id="765"/>
    </w:p>
    <w:p w:rsidR="002E60CB" w:rsidRDefault="004F562F" w:rsidP="002E60CB">
      <w:pPr>
        <w:keepNext/>
        <w:jc w:val="center"/>
      </w:pPr>
      <w:r>
        <w:rPr>
          <w:noProof/>
          <w:lang w:eastAsia="en-US"/>
        </w:rPr>
        <w:drawing>
          <wp:inline distT="0" distB="0" distL="0" distR="0" wp14:anchorId="4780040E" wp14:editId="15286641">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rsidR="002E60CB" w:rsidRPr="001948D2" w:rsidRDefault="002E60CB" w:rsidP="002E60CB">
      <w:pPr>
        <w:pStyle w:val="Caption"/>
        <w:rPr>
          <w:noProof/>
          <w:lang w:val="en-GB" w:eastAsia="en-GB"/>
        </w:rPr>
      </w:pPr>
      <w:bookmarkStart w:id="768" w:name="_Ref401160136"/>
      <w:bookmarkStart w:id="769" w:name="_Toc413359632"/>
      <w:bookmarkStart w:id="770" w:name="_Ref428364733"/>
      <w:bookmarkStart w:id="771" w:name="_Ref428531136"/>
      <w:bookmarkStart w:id="772" w:name="_Toc3557099"/>
      <w:bookmarkStart w:id="773" w:name="_Toc27753714"/>
      <w:r>
        <w:t xml:space="preserve">Figure </w:t>
      </w:r>
      <w:r w:rsidR="00406B64">
        <w:fldChar w:fldCharType="begin"/>
      </w:r>
      <w:r w:rsidR="00406B64">
        <w:instrText xml:space="preserve"> SEQ Figure \* ARABIC </w:instrText>
      </w:r>
      <w:r w:rsidR="00406B64">
        <w:fldChar w:fldCharType="separate"/>
      </w:r>
      <w:ins w:id="774" w:author="nick" w:date="2020-02-20T20:00:00Z">
        <w:r w:rsidR="0047200E">
          <w:rPr>
            <w:noProof/>
          </w:rPr>
          <w:t>22</w:t>
        </w:r>
      </w:ins>
      <w:del w:id="775" w:author="nick" w:date="2020-02-20T19:57:00Z">
        <w:r w:rsidR="007E2D34" w:rsidDel="0047200E">
          <w:rPr>
            <w:noProof/>
          </w:rPr>
          <w:delText>20</w:delText>
        </w:r>
      </w:del>
      <w:r w:rsidR="00406B64">
        <w:fldChar w:fldCharType="end"/>
      </w:r>
      <w:bookmarkEnd w:id="768"/>
      <w:r>
        <w:t xml:space="preserve">: </w:t>
      </w:r>
      <w:r w:rsidRPr="001B293E">
        <w:t xml:space="preserve">Definition of </w:t>
      </w:r>
      <w:r>
        <w:t>L</w:t>
      </w:r>
      <w:r w:rsidRPr="001B293E">
        <w:t xml:space="preserve">ength and </w:t>
      </w:r>
      <w:r>
        <w:t>H</w:t>
      </w:r>
      <w:r w:rsidRPr="001B293E">
        <w:t xml:space="preserve">ead </w:t>
      </w:r>
      <w:r>
        <w:t>S</w:t>
      </w:r>
      <w:r w:rsidRPr="001B293E">
        <w:t>izes</w:t>
      </w:r>
      <w:bookmarkEnd w:id="769"/>
      <w:bookmarkEnd w:id="770"/>
      <w:bookmarkEnd w:id="771"/>
      <w:bookmarkEnd w:id="772"/>
      <w:bookmarkEnd w:id="773"/>
    </w:p>
    <w:p w:rsidR="002E60CB" w:rsidRPr="00F81409" w:rsidRDefault="002E60CB" w:rsidP="002E60CB"/>
    <w:p w:rsidR="002E60CB" w:rsidRDefault="004F562F" w:rsidP="002E60CB">
      <w:pPr>
        <w:keepNext/>
        <w:jc w:val="center"/>
        <w:rPr>
          <w:noProof/>
          <w:lang w:eastAsia="en-GB"/>
        </w:rPr>
      </w:pPr>
      <w:r>
        <w:rPr>
          <w:noProof/>
          <w:lang w:eastAsia="en-US"/>
        </w:rPr>
        <w:drawing>
          <wp:inline distT="0" distB="0" distL="0" distR="0" wp14:anchorId="49E784EF" wp14:editId="51E39CF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rsidR="002E60CB" w:rsidRPr="00F81409" w:rsidRDefault="002E60CB" w:rsidP="002E60CB">
      <w:pPr>
        <w:pStyle w:val="Caption"/>
      </w:pPr>
      <w:bookmarkStart w:id="776" w:name="_Ref413315993"/>
      <w:bookmarkStart w:id="777" w:name="_Toc413359633"/>
      <w:bookmarkStart w:id="778" w:name="_Toc3557100"/>
      <w:bookmarkStart w:id="779" w:name="_Toc27753715"/>
      <w:r w:rsidRPr="00F81409">
        <w:t xml:space="preserve">Figure </w:t>
      </w:r>
      <w:r w:rsidR="00406B64">
        <w:fldChar w:fldCharType="begin"/>
      </w:r>
      <w:r w:rsidR="00406B64">
        <w:instrText xml:space="preserve"> SEQ Figure \* ARABIC </w:instrText>
      </w:r>
      <w:r w:rsidR="00406B64">
        <w:fldChar w:fldCharType="separate"/>
      </w:r>
      <w:ins w:id="780" w:author="nick" w:date="2020-02-20T20:00:00Z">
        <w:r w:rsidR="0047200E">
          <w:rPr>
            <w:noProof/>
          </w:rPr>
          <w:t>23</w:t>
        </w:r>
      </w:ins>
      <w:del w:id="781" w:author="nick" w:date="2020-02-20T19:57:00Z">
        <w:r w:rsidR="007E2D34" w:rsidDel="0047200E">
          <w:rPr>
            <w:noProof/>
          </w:rPr>
          <w:delText>21</w:delText>
        </w:r>
      </w:del>
      <w:r w:rsidR="00406B64">
        <w:fldChar w:fldCharType="end"/>
      </w:r>
      <w:bookmarkEnd w:id="776"/>
      <w:r w:rsidRPr="00F81409">
        <w:t>: Definition of lead</w:t>
      </w:r>
      <w:r>
        <w:t>,</w:t>
      </w:r>
      <w:r w:rsidRPr="00F81409">
        <w:t xml:space="preserve"> pitch and</w:t>
      </w:r>
      <w:r>
        <w:t xml:space="preserve"> starts</w:t>
      </w:r>
      <w:r w:rsidRPr="00F81409">
        <w:t xml:space="preserve"> of a thread.</w:t>
      </w:r>
      <w:bookmarkEnd w:id="777"/>
      <w:bookmarkEnd w:id="778"/>
      <w:bookmarkEnd w:id="779"/>
      <w:r w:rsidRPr="00F81409">
        <w:t xml:space="preserve"> </w:t>
      </w:r>
    </w:p>
    <w:p w:rsidR="00ED267C" w:rsidRPr="00942FED" w:rsidRDefault="00A947CD" w:rsidP="00327322">
      <w:pPr>
        <w:pStyle w:val="Heading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27753596"/>
      <w:bookmarkEnd w:id="782"/>
      <w:bookmarkEnd w:id="783"/>
      <w:bookmarkEnd w:id="784"/>
      <w:bookmarkEnd w:id="785"/>
      <w:bookmarkEnd w:id="786"/>
      <w:r w:rsidRPr="00A947CD">
        <w:t>Contacts and Friction</w:t>
      </w:r>
      <w:bookmarkEnd w:id="787"/>
      <w:bookmarkEnd w:id="788"/>
      <w:bookmarkEnd w:id="789"/>
      <w:bookmarkEnd w:id="790"/>
    </w:p>
    <w:p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91"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791"/>
    </w:p>
    <w:p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rsidR="00DA2327" w:rsidRDefault="00DA2327" w:rsidP="00147227">
      <w:pPr>
        <w:autoSpaceDE w:val="0"/>
        <w:autoSpaceDN w:val="0"/>
        <w:adjustRightInd w:val="0"/>
        <w:spacing w:before="120" w:after="0"/>
        <w:jc w:val="both"/>
        <w:rPr>
          <w:rFonts w:cs="Calibri"/>
          <w:szCs w:val="22"/>
          <w:lang w:eastAsia="en-GB"/>
        </w:rPr>
      </w:pPr>
      <w:commentRangeStart w:id="792"/>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7E2D34">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r w:rsidR="0097759B">
        <w:rPr>
          <w:rFonts w:cs="Calibri"/>
          <w:szCs w:val="22"/>
          <w:lang w:eastAsia="en-GB"/>
        </w:rPr>
        <w:fldChar w:fldCharType="separate"/>
      </w:r>
      <w:r w:rsidR="007E2D34">
        <w:rPr>
          <w:rFonts w:cs="Calibri"/>
          <w:szCs w:val="22"/>
          <w:lang w:eastAsia="en-GB"/>
        </w:rPr>
        <w:t>7.5.3</w:t>
      </w:r>
      <w:r w:rsidR="0097759B">
        <w:rPr>
          <w:rFonts w:cs="Calibri"/>
          <w:szCs w:val="22"/>
          <w:lang w:eastAsia="en-GB"/>
        </w:rPr>
        <w:fldChar w:fldCharType="end"/>
      </w:r>
      <w:r w:rsidR="0097759B">
        <w:rPr>
          <w:rFonts w:cs="Calibri"/>
          <w:szCs w:val="22"/>
          <w:lang w:eastAsia="en-GB"/>
        </w:rPr>
        <w:t>.</w:t>
      </w:r>
      <w:del w:id="793" w:author="nick" w:date="2019-12-19T21:27:00Z">
        <w:r w:rsidDel="0097759B">
          <w:rPr>
            <w:rFonts w:cs="Calibri"/>
            <w:szCs w:val="22"/>
            <w:lang w:eastAsia="en-GB"/>
          </w:rPr>
          <w:delText xml:space="preserve"> by the following XML elements.</w:delText>
        </w:r>
      </w:del>
      <w:commentRangeEnd w:id="792"/>
      <w:r w:rsidR="0097759B">
        <w:rPr>
          <w:rStyle w:val="CommentReference"/>
          <w:lang w:eastAsia="x-none"/>
        </w:rPr>
        <w:commentReference w:id="792"/>
      </w:r>
    </w:p>
    <w:p w:rsidR="00147227" w:rsidDel="0097759B" w:rsidRDefault="00147227" w:rsidP="00B22204">
      <w:pPr>
        <w:autoSpaceDE w:val="0"/>
        <w:autoSpaceDN w:val="0"/>
        <w:adjustRightInd w:val="0"/>
        <w:spacing w:before="120"/>
        <w:jc w:val="both"/>
        <w:rPr>
          <w:del w:id="794" w:author="nick" w:date="2019-12-19T21:30:00Z"/>
          <w:rFonts w:cs="Calibri"/>
          <w:szCs w:val="22"/>
          <w:lang w:eastAsia="en-GB"/>
        </w:rPr>
      </w:pPr>
      <w:del w:id="795" w:author="nick" w:date="2019-12-19T21:30:00Z">
        <w:r w:rsidDel="0097759B">
          <w:rPr>
            <w:rFonts w:cs="Calibri"/>
            <w:szCs w:val="22"/>
            <w:lang w:eastAsia="en-GB"/>
          </w:rPr>
          <w:lastRenderedPageBreak/>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rsidTr="0097142B">
        <w:trPr>
          <w:tblHeader/>
          <w:jc w:val="center"/>
          <w:del w:id="796"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7142B" w:rsidRPr="00226A3F" w:rsidDel="0097759B" w:rsidRDefault="0097142B" w:rsidP="0097142B">
            <w:pPr>
              <w:keepNext/>
              <w:rPr>
                <w:del w:id="797" w:author="nick" w:date="2019-12-19T21:30:00Z"/>
                <w:b/>
                <w:i/>
              </w:rPr>
            </w:pPr>
            <w:del w:id="798"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7142B" w:rsidRPr="00226A3F" w:rsidDel="0097759B" w:rsidRDefault="0097142B" w:rsidP="0097142B">
            <w:pPr>
              <w:keepNext/>
              <w:rPr>
                <w:del w:id="799" w:author="nick" w:date="2019-12-19T21:30:00Z"/>
                <w:b/>
                <w:i/>
              </w:rPr>
            </w:pPr>
            <w:del w:id="800"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7142B" w:rsidRPr="00226A3F" w:rsidDel="0097759B" w:rsidRDefault="000E60DF" w:rsidP="0097142B">
            <w:pPr>
              <w:keepNext/>
              <w:rPr>
                <w:del w:id="801" w:author="nick" w:date="2019-12-19T21:30:00Z"/>
                <w:b/>
                <w:i/>
              </w:rPr>
            </w:pPr>
            <w:del w:id="802"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7142B" w:rsidRPr="00226A3F" w:rsidDel="0097759B" w:rsidRDefault="0097142B" w:rsidP="0097142B">
            <w:pPr>
              <w:keepNext/>
              <w:rPr>
                <w:del w:id="803" w:author="nick" w:date="2019-12-19T21:30:00Z"/>
                <w:b/>
                <w:i/>
              </w:rPr>
            </w:pPr>
            <w:del w:id="804" w:author="nick" w:date="2019-12-19T21:30:00Z">
              <w:r w:rsidRPr="00226A3F" w:rsidDel="0097759B">
                <w:rPr>
                  <w:b/>
                  <w:i/>
                </w:rPr>
                <w:delText>Constraint</w:delText>
              </w:r>
            </w:del>
          </w:p>
        </w:tc>
      </w:tr>
      <w:tr w:rsidR="0097142B" w:rsidRPr="00226A3F" w:rsidDel="0097759B" w:rsidTr="0097142B">
        <w:trPr>
          <w:jc w:val="center"/>
          <w:del w:id="805" w:author="nick" w:date="2019-12-19T21:30:00Z"/>
        </w:trPr>
        <w:tc>
          <w:tcPr>
            <w:tcW w:w="2111" w:type="dxa"/>
            <w:shd w:val="clear" w:color="auto" w:fill="auto"/>
          </w:tcPr>
          <w:p w:rsidR="0097142B" w:rsidRPr="00226A3F" w:rsidDel="0097759B" w:rsidRDefault="0097142B" w:rsidP="0097142B">
            <w:pPr>
              <w:rPr>
                <w:del w:id="806" w:author="nick" w:date="2019-12-19T21:30:00Z"/>
                <w:sz w:val="20"/>
                <w:szCs w:val="20"/>
              </w:rPr>
            </w:pPr>
            <w:del w:id="807" w:author="nick" w:date="2019-12-19T21:30:00Z">
              <w:r w:rsidDel="0097759B">
                <w:rPr>
                  <w:sz w:val="20"/>
                  <w:szCs w:val="20"/>
                </w:rPr>
                <w:delText>contact</w:delText>
              </w:r>
            </w:del>
          </w:p>
        </w:tc>
        <w:tc>
          <w:tcPr>
            <w:tcW w:w="2268" w:type="dxa"/>
            <w:shd w:val="clear" w:color="auto" w:fill="auto"/>
          </w:tcPr>
          <w:p w:rsidR="0097142B" w:rsidRPr="00226A3F" w:rsidDel="0097759B" w:rsidRDefault="0097142B" w:rsidP="0097142B">
            <w:pPr>
              <w:rPr>
                <w:del w:id="808" w:author="nick" w:date="2019-12-19T21:30:00Z"/>
                <w:sz w:val="20"/>
                <w:szCs w:val="20"/>
              </w:rPr>
            </w:pPr>
            <w:del w:id="809"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rsidR="0097142B" w:rsidRPr="00226A3F" w:rsidDel="0097759B" w:rsidRDefault="0097142B" w:rsidP="0097142B">
            <w:pPr>
              <w:rPr>
                <w:del w:id="810" w:author="nick" w:date="2019-12-19T21:30:00Z"/>
                <w:sz w:val="20"/>
                <w:szCs w:val="20"/>
              </w:rPr>
            </w:pPr>
            <w:del w:id="811" w:author="nick" w:date="2019-12-19T21:30:00Z">
              <w:r w:rsidDel="0097759B">
                <w:rPr>
                  <w:sz w:val="20"/>
                  <w:szCs w:val="20"/>
                </w:rPr>
                <w:delText>Required</w:delText>
              </w:r>
            </w:del>
          </w:p>
        </w:tc>
        <w:tc>
          <w:tcPr>
            <w:tcW w:w="2817" w:type="dxa"/>
            <w:shd w:val="clear" w:color="auto" w:fill="auto"/>
            <w:vAlign w:val="bottom"/>
          </w:tcPr>
          <w:p w:rsidR="00867B7E" w:rsidRPr="0097142B" w:rsidDel="0097759B" w:rsidRDefault="00867B7E" w:rsidP="00867B7E">
            <w:pPr>
              <w:jc w:val="both"/>
              <w:rPr>
                <w:del w:id="812" w:author="nick" w:date="2019-12-19T21:30:00Z"/>
                <w:rFonts w:asciiTheme="minorHAnsi" w:hAnsiTheme="minorHAnsi" w:cstheme="minorHAnsi"/>
                <w:sz w:val="20"/>
                <w:szCs w:val="20"/>
              </w:rPr>
            </w:pPr>
          </w:p>
        </w:tc>
      </w:tr>
    </w:tbl>
    <w:p w:rsidR="00147227" w:rsidDel="0097759B" w:rsidRDefault="0097142B" w:rsidP="00B22204">
      <w:pPr>
        <w:pStyle w:val="Caption"/>
        <w:spacing w:before="120"/>
        <w:rPr>
          <w:del w:id="813" w:author="nick" w:date="2019-12-19T21:30:00Z"/>
          <w:rFonts w:cs="Calibri"/>
          <w:szCs w:val="22"/>
          <w:lang w:eastAsia="en-GB"/>
        </w:rPr>
      </w:pPr>
      <w:bookmarkStart w:id="814" w:name="_Toc3566455"/>
      <w:del w:id="815"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4"/>
      </w:del>
    </w:p>
    <w:p w:rsidR="004C405D" w:rsidDel="0097759B" w:rsidRDefault="004C405D" w:rsidP="004C405D">
      <w:pPr>
        <w:autoSpaceDE w:val="0"/>
        <w:autoSpaceDN w:val="0"/>
        <w:adjustRightInd w:val="0"/>
        <w:spacing w:after="0"/>
        <w:rPr>
          <w:del w:id="816" w:author="nick" w:date="2019-12-19T21:30:00Z"/>
          <w:rFonts w:cs="Calibri"/>
          <w:szCs w:val="22"/>
          <w:lang w:eastAsia="en-GB"/>
        </w:rPr>
      </w:pPr>
      <w:del w:id="817"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rsidR="0097142B" w:rsidDel="0097759B" w:rsidRDefault="004C405D" w:rsidP="00AA6F36">
      <w:pPr>
        <w:autoSpaceDE w:val="0"/>
        <w:autoSpaceDN w:val="0"/>
        <w:adjustRightInd w:val="0"/>
        <w:spacing w:before="120"/>
        <w:jc w:val="both"/>
        <w:rPr>
          <w:del w:id="818" w:author="nick" w:date="2019-12-19T21:30:00Z"/>
          <w:rFonts w:ascii="Courier" w:hAnsi="Courier" w:cs="Courier"/>
          <w:b/>
          <w:bCs/>
          <w:i/>
          <w:iCs/>
          <w:sz w:val="18"/>
          <w:szCs w:val="18"/>
          <w:lang w:eastAsia="en-GB"/>
        </w:rPr>
      </w:pPr>
      <w:del w:id="819"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rsidTr="006C2299">
        <w:trPr>
          <w:tblHeader/>
          <w:jc w:val="center"/>
          <w:del w:id="820"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4B2578" w:rsidRPr="00226A3F" w:rsidDel="0097759B" w:rsidRDefault="004B2578" w:rsidP="00817E05">
            <w:pPr>
              <w:keepNext/>
              <w:rPr>
                <w:del w:id="821" w:author="nick" w:date="2019-12-19T21:30:00Z"/>
                <w:b/>
                <w:i/>
              </w:rPr>
            </w:pPr>
            <w:del w:id="822"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B2578" w:rsidRPr="00226A3F" w:rsidDel="0097759B" w:rsidRDefault="004B2578" w:rsidP="00817E05">
            <w:pPr>
              <w:keepNext/>
              <w:rPr>
                <w:del w:id="823" w:author="nick" w:date="2019-12-19T21:30:00Z"/>
                <w:b/>
                <w:i/>
              </w:rPr>
            </w:pPr>
            <w:del w:id="824"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B2578" w:rsidRPr="00226A3F" w:rsidDel="0097759B" w:rsidRDefault="004B2578" w:rsidP="00817E05">
            <w:pPr>
              <w:keepNext/>
              <w:rPr>
                <w:del w:id="825" w:author="nick" w:date="2019-12-19T21:30:00Z"/>
                <w:b/>
                <w:i/>
              </w:rPr>
            </w:pPr>
            <w:del w:id="826"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B2578" w:rsidRPr="00226A3F" w:rsidDel="0097759B" w:rsidRDefault="000E60DF" w:rsidP="00817E05">
            <w:pPr>
              <w:keepNext/>
              <w:rPr>
                <w:del w:id="827" w:author="nick" w:date="2019-12-19T21:30:00Z"/>
                <w:b/>
                <w:i/>
              </w:rPr>
            </w:pPr>
            <w:del w:id="828"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4B2578" w:rsidRPr="00226A3F" w:rsidDel="0097759B" w:rsidRDefault="004B2578" w:rsidP="00817E05">
            <w:pPr>
              <w:keepNext/>
              <w:rPr>
                <w:del w:id="829" w:author="nick" w:date="2019-12-19T21:30:00Z"/>
                <w:b/>
                <w:i/>
              </w:rPr>
            </w:pPr>
            <w:del w:id="830" w:author="nick" w:date="2019-12-19T21:30:00Z">
              <w:r w:rsidRPr="00226A3F" w:rsidDel="0097759B">
                <w:rPr>
                  <w:b/>
                  <w:i/>
                </w:rPr>
                <w:delText>Constraint</w:delText>
              </w:r>
            </w:del>
          </w:p>
        </w:tc>
      </w:tr>
      <w:tr w:rsidR="004B2578" w:rsidRPr="00226A3F" w:rsidDel="0097759B" w:rsidTr="006C2299">
        <w:trPr>
          <w:jc w:val="center"/>
          <w:del w:id="83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rsidR="004B2578" w:rsidRPr="00226A3F" w:rsidDel="0097759B" w:rsidRDefault="00AA6F36" w:rsidP="00817E05">
            <w:pPr>
              <w:rPr>
                <w:del w:id="832" w:author="nick" w:date="2019-12-19T21:30:00Z"/>
                <w:sz w:val="20"/>
                <w:szCs w:val="20"/>
              </w:rPr>
            </w:pPr>
            <w:del w:id="833"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rsidR="004B2578" w:rsidRPr="00226A3F" w:rsidDel="0097759B" w:rsidRDefault="00AA6F36" w:rsidP="00817E05">
            <w:pPr>
              <w:rPr>
                <w:del w:id="834" w:author="nick" w:date="2019-12-19T21:30:00Z"/>
                <w:sz w:val="20"/>
                <w:szCs w:val="20"/>
              </w:rPr>
            </w:pPr>
            <w:del w:id="835"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rsidR="004B2578" w:rsidDel="0097759B" w:rsidRDefault="00194316" w:rsidP="006C2299">
            <w:pPr>
              <w:spacing w:after="0"/>
              <w:rPr>
                <w:del w:id="836" w:author="nick" w:date="2019-12-19T21:30:00Z"/>
                <w:sz w:val="20"/>
                <w:szCs w:val="20"/>
              </w:rPr>
            </w:pPr>
            <w:del w:id="837"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rsidR="006C2299" w:rsidRPr="00226A3F" w:rsidDel="0097759B" w:rsidRDefault="00194316" w:rsidP="006C2299">
            <w:pPr>
              <w:spacing w:after="0"/>
              <w:rPr>
                <w:del w:id="838" w:author="nick" w:date="2019-12-19T21:30:00Z"/>
                <w:sz w:val="20"/>
                <w:szCs w:val="20"/>
              </w:rPr>
            </w:pPr>
            <w:del w:id="839"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rsidR="004B2578" w:rsidRPr="00226A3F" w:rsidDel="0097759B" w:rsidRDefault="006C2299" w:rsidP="00817E05">
            <w:pPr>
              <w:rPr>
                <w:del w:id="840" w:author="nick" w:date="2019-12-19T21:30:00Z"/>
                <w:sz w:val="20"/>
                <w:szCs w:val="20"/>
              </w:rPr>
            </w:pPr>
            <w:del w:id="841"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rsidR="003C6C0B" w:rsidDel="0097759B" w:rsidRDefault="003C6C0B" w:rsidP="00136578">
            <w:pPr>
              <w:autoSpaceDE w:val="0"/>
              <w:autoSpaceDN w:val="0"/>
              <w:adjustRightInd w:val="0"/>
              <w:spacing w:after="0"/>
              <w:jc w:val="both"/>
              <w:rPr>
                <w:del w:id="842" w:author="nick" w:date="2019-12-19T21:30:00Z"/>
                <w:rFonts w:cs="Calibri"/>
                <w:sz w:val="20"/>
                <w:szCs w:val="20"/>
                <w:lang w:eastAsia="en-GB"/>
              </w:rPr>
            </w:pPr>
            <w:del w:id="843"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rsidR="004B2578" w:rsidRPr="00226A3F" w:rsidDel="0097759B" w:rsidRDefault="00194316" w:rsidP="00C15EC9">
            <w:pPr>
              <w:autoSpaceDE w:val="0"/>
              <w:autoSpaceDN w:val="0"/>
              <w:adjustRightInd w:val="0"/>
              <w:spacing w:after="0"/>
              <w:rPr>
                <w:del w:id="844" w:author="nick" w:date="2019-12-19T21:30:00Z"/>
                <w:sz w:val="20"/>
                <w:szCs w:val="20"/>
              </w:rPr>
            </w:pPr>
            <w:del w:id="845"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rsidTr="00C15EC9">
        <w:trPr>
          <w:jc w:val="center"/>
          <w:del w:id="84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rsidR="00C15EC9" w:rsidRPr="00226A3F" w:rsidDel="0097759B" w:rsidRDefault="00C15EC9" w:rsidP="00817E05">
            <w:pPr>
              <w:rPr>
                <w:del w:id="847" w:author="nick" w:date="2019-12-19T21:30:00Z"/>
                <w:sz w:val="20"/>
                <w:szCs w:val="20"/>
              </w:rPr>
            </w:pPr>
            <w:del w:id="848"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rsidR="00C15EC9" w:rsidRPr="00226A3F" w:rsidDel="0097759B" w:rsidRDefault="00C15EC9" w:rsidP="00817E05">
            <w:pPr>
              <w:rPr>
                <w:del w:id="849" w:author="nick" w:date="2019-12-19T21:30:00Z"/>
                <w:sz w:val="20"/>
                <w:szCs w:val="20"/>
              </w:rPr>
            </w:pPr>
            <w:del w:id="850"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rsidR="00C15EC9" w:rsidRPr="00226A3F" w:rsidDel="0097759B" w:rsidRDefault="00C15EC9" w:rsidP="00817E05">
            <w:pPr>
              <w:rPr>
                <w:del w:id="851" w:author="nick" w:date="2019-12-19T21:30:00Z"/>
                <w:sz w:val="20"/>
                <w:szCs w:val="20"/>
              </w:rPr>
            </w:pPr>
            <w:del w:id="852"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rsidR="00C15EC9" w:rsidRPr="00226A3F" w:rsidDel="0097759B" w:rsidRDefault="00C15EC9" w:rsidP="00817E05">
            <w:pPr>
              <w:rPr>
                <w:del w:id="853" w:author="nick" w:date="2019-12-19T21:30:00Z"/>
                <w:sz w:val="20"/>
                <w:szCs w:val="20"/>
              </w:rPr>
            </w:pPr>
            <w:del w:id="854"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rsidR="00C15EC9" w:rsidRPr="00226A3F" w:rsidDel="0097759B" w:rsidRDefault="00C15EC9" w:rsidP="00C15EC9">
            <w:pPr>
              <w:autoSpaceDE w:val="0"/>
              <w:autoSpaceDN w:val="0"/>
              <w:adjustRightInd w:val="0"/>
              <w:spacing w:after="0"/>
              <w:rPr>
                <w:del w:id="855" w:author="nick" w:date="2019-12-19T21:30:00Z"/>
                <w:sz w:val="20"/>
                <w:szCs w:val="20"/>
              </w:rPr>
            </w:pPr>
            <w:del w:id="856"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rsidTr="007E22E1">
        <w:trPr>
          <w:jc w:val="center"/>
          <w:del w:id="857"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rsidR="00C15EC9" w:rsidRPr="00226A3F" w:rsidDel="0097759B" w:rsidRDefault="00C15EC9" w:rsidP="00817E05">
            <w:pPr>
              <w:rPr>
                <w:del w:id="860" w:author="nick" w:date="2019-12-19T21:30:00Z"/>
                <w:sz w:val="20"/>
                <w:szCs w:val="20"/>
              </w:rPr>
            </w:pPr>
            <w:del w:id="861"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rsidR="00C15EC9" w:rsidRPr="00226A3F" w:rsidDel="0097759B" w:rsidRDefault="00C15EC9" w:rsidP="00817E05">
            <w:pPr>
              <w:rPr>
                <w:del w:id="862" w:author="nick" w:date="2019-12-19T21:30:00Z"/>
                <w:sz w:val="20"/>
                <w:szCs w:val="20"/>
              </w:rPr>
            </w:pPr>
            <w:del w:id="863"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rsidR="00C15EC9" w:rsidRPr="00226A3F" w:rsidDel="0097759B" w:rsidRDefault="00C15EC9" w:rsidP="00817E05">
            <w:pPr>
              <w:rPr>
                <w:del w:id="864" w:author="nick" w:date="2019-12-19T21:30:00Z"/>
                <w:sz w:val="20"/>
                <w:szCs w:val="20"/>
              </w:rPr>
            </w:pPr>
            <w:del w:id="865"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rsidR="00C15EC9" w:rsidRPr="00226A3F" w:rsidDel="0097759B" w:rsidRDefault="00C15EC9" w:rsidP="00136578">
            <w:pPr>
              <w:jc w:val="both"/>
              <w:rPr>
                <w:del w:id="866" w:author="nick" w:date="2019-12-19T21:30:00Z"/>
                <w:sz w:val="20"/>
                <w:szCs w:val="20"/>
              </w:rPr>
            </w:pPr>
          </w:p>
        </w:tc>
      </w:tr>
    </w:tbl>
    <w:p w:rsidR="004C405D" w:rsidRPr="004C405D" w:rsidDel="0097759B" w:rsidRDefault="0009096F" w:rsidP="00913551">
      <w:pPr>
        <w:pStyle w:val="Caption"/>
        <w:spacing w:before="120"/>
        <w:rPr>
          <w:del w:id="867" w:author="nick" w:date="2019-12-19T21:30:00Z"/>
          <w:rFonts w:asciiTheme="minorHAnsi" w:hAnsiTheme="minorHAnsi" w:cstheme="minorHAnsi"/>
          <w:bCs w:val="0"/>
          <w:iCs/>
          <w:sz w:val="22"/>
          <w:szCs w:val="22"/>
          <w:lang w:eastAsia="en-GB"/>
        </w:rPr>
      </w:pPr>
      <w:bookmarkStart w:id="868" w:name="_Toc3566456"/>
      <w:del w:id="869"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8"/>
      </w:del>
    </w:p>
    <w:p w:rsidR="006C2299" w:rsidDel="0097759B" w:rsidRDefault="006C2299" w:rsidP="00225E9C">
      <w:pPr>
        <w:keepNext/>
        <w:autoSpaceDE w:val="0"/>
        <w:autoSpaceDN w:val="0"/>
        <w:adjustRightInd w:val="0"/>
        <w:spacing w:after="0"/>
        <w:rPr>
          <w:del w:id="870" w:author="nick" w:date="2019-12-19T21:30:00Z"/>
          <w:rFonts w:cs="Calibri"/>
          <w:szCs w:val="22"/>
          <w:lang w:eastAsia="en-GB"/>
        </w:rPr>
      </w:pPr>
      <w:del w:id="871" w:author="nick" w:date="2019-12-19T21:30:00Z">
        <w:r w:rsidDel="0097759B">
          <w:rPr>
            <w:rFonts w:cs="Calibri"/>
            <w:szCs w:val="22"/>
            <w:lang w:eastAsia="en-GB"/>
          </w:rPr>
          <w:delText>These attributes have following semantics:</w:delText>
        </w:r>
      </w:del>
    </w:p>
    <w:p w:rsidR="006C2299" w:rsidRPr="0033379A" w:rsidDel="0097759B" w:rsidRDefault="006C2299" w:rsidP="00B90690">
      <w:pPr>
        <w:pStyle w:val="ListParagraph"/>
        <w:numPr>
          <w:ilvl w:val="0"/>
          <w:numId w:val="33"/>
        </w:numPr>
        <w:autoSpaceDE w:val="0"/>
        <w:autoSpaceDN w:val="0"/>
        <w:adjustRightInd w:val="0"/>
        <w:ind w:left="709"/>
        <w:jc w:val="both"/>
        <w:rPr>
          <w:del w:id="872" w:author="nick" w:date="2019-12-19T21:30:00Z"/>
          <w:rFonts w:cs="Calibri"/>
          <w:lang w:val="en-US" w:eastAsia="en-GB"/>
        </w:rPr>
      </w:pPr>
      <w:del w:id="873"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rsidR="006C2299" w:rsidRPr="006C2299" w:rsidDel="0097759B" w:rsidRDefault="006C2299" w:rsidP="00B90690">
      <w:pPr>
        <w:pStyle w:val="ListParagraph"/>
        <w:numPr>
          <w:ilvl w:val="0"/>
          <w:numId w:val="33"/>
        </w:numPr>
        <w:autoSpaceDE w:val="0"/>
        <w:autoSpaceDN w:val="0"/>
        <w:adjustRightInd w:val="0"/>
        <w:jc w:val="both"/>
        <w:rPr>
          <w:del w:id="874" w:author="nick" w:date="2019-12-19T21:30:00Z"/>
          <w:rFonts w:cs="Calibri"/>
          <w:lang w:val="en-US" w:eastAsia="en-GB"/>
        </w:rPr>
      </w:pPr>
      <w:del w:id="875"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rsidR="006C2299" w:rsidRPr="006C2299" w:rsidDel="0097759B" w:rsidRDefault="006C2299" w:rsidP="00B90690">
      <w:pPr>
        <w:pStyle w:val="ListParagraph"/>
        <w:numPr>
          <w:ilvl w:val="0"/>
          <w:numId w:val="33"/>
        </w:numPr>
        <w:autoSpaceDE w:val="0"/>
        <w:autoSpaceDN w:val="0"/>
        <w:adjustRightInd w:val="0"/>
        <w:jc w:val="both"/>
        <w:rPr>
          <w:del w:id="876" w:author="nick" w:date="2019-12-19T21:30:00Z"/>
          <w:rFonts w:cs="Calibri"/>
          <w:lang w:val="en-US" w:eastAsia="en-GB"/>
        </w:rPr>
      </w:pPr>
      <w:del w:id="877"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rsidR="004C405D" w:rsidRPr="004C405D" w:rsidDel="0097759B" w:rsidRDefault="006C2299" w:rsidP="006C4411">
      <w:pPr>
        <w:autoSpaceDE w:val="0"/>
        <w:autoSpaceDN w:val="0"/>
        <w:adjustRightInd w:val="0"/>
        <w:spacing w:before="120" w:after="0"/>
        <w:jc w:val="both"/>
        <w:rPr>
          <w:del w:id="878" w:author="nick" w:date="2019-12-19T21:30:00Z"/>
          <w:rFonts w:asciiTheme="minorHAnsi" w:hAnsiTheme="minorHAnsi" w:cstheme="minorHAnsi"/>
          <w:bCs/>
          <w:iCs/>
          <w:szCs w:val="22"/>
          <w:lang w:eastAsia="en-GB"/>
        </w:rPr>
      </w:pPr>
      <w:del w:id="879"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rsidR="00A357D6" w:rsidRDefault="00A357D6" w:rsidP="002C46F8">
      <w:pPr>
        <w:pStyle w:val="XMLCode"/>
        <w:keepNext/>
        <w:keepLines/>
      </w:pPr>
    </w:p>
    <w:p w:rsidR="00F20EA0" w:rsidRDefault="00F20EA0" w:rsidP="00D30F27">
      <w:pPr>
        <w:pStyle w:val="XMLCode"/>
        <w:keepNext/>
        <w:keepLines/>
      </w:pPr>
      <w:r w:rsidRPr="00F20EA0">
        <w:t>&lt;connection_group id=</w:t>
      </w:r>
      <w:r w:rsidR="00194316">
        <w:t>"</w:t>
      </w:r>
      <w:r w:rsidRPr="00F20EA0">
        <w:t>1</w:t>
      </w:r>
      <w:r w:rsidR="00194316">
        <w:t>"</w:t>
      </w:r>
      <w:r w:rsidRPr="00F20EA0">
        <w:t>&gt;</w:t>
      </w:r>
    </w:p>
    <w:p w:rsidR="00D30F27" w:rsidRDefault="00F20EA0" w:rsidP="00D30F27">
      <w:pPr>
        <w:pStyle w:val="XMLCode"/>
        <w:keepNext/>
        <w:keepLines/>
      </w:pPr>
      <w:r>
        <w:t xml:space="preserve">   </w:t>
      </w:r>
      <w:r w:rsidR="00D30F27">
        <w:t>&lt;connected_to&gt;</w:t>
      </w:r>
    </w:p>
    <w:p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rsidR="00D30F27" w:rsidRDefault="00F20EA0" w:rsidP="00D30F27">
      <w:pPr>
        <w:pStyle w:val="XMLCode"/>
        <w:keepNext/>
        <w:keepLines/>
      </w:pPr>
      <w:r>
        <w:t xml:space="preserve">   </w:t>
      </w:r>
      <w:r w:rsidR="00D30F27">
        <w:t>&lt;/connected_to&gt;</w:t>
      </w:r>
    </w:p>
    <w:p w:rsidR="00F20EA0" w:rsidRDefault="00F20EA0" w:rsidP="00D30F27">
      <w:pPr>
        <w:pStyle w:val="XMLCode"/>
        <w:keepNext/>
        <w:keepLines/>
      </w:pPr>
      <w:r>
        <w:t xml:space="preserve">   </w:t>
      </w:r>
      <w:r w:rsidRPr="00F20EA0">
        <w:t>&lt;connection_list&gt;</w:t>
      </w:r>
    </w:p>
    <w:p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rsidR="002D676D" w:rsidRDefault="00F20EA0" w:rsidP="002C46F8">
      <w:pPr>
        <w:pStyle w:val="XMLCode"/>
        <w:keepNext/>
        <w:keepLines/>
        <w:rPr>
          <w:ins w:id="880"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rsidR="0097759B" w:rsidRDefault="002D676D" w:rsidP="002C46F8">
      <w:pPr>
        <w:pStyle w:val="XMLCode"/>
        <w:keepNext/>
        <w:keepLines/>
        <w:rPr>
          <w:ins w:id="881" w:author="nick" w:date="2019-12-19T21:32:00Z"/>
        </w:rPr>
      </w:pPr>
      <w:ins w:id="882" w:author="nick" w:date="2019-12-19T21:36:00Z">
        <w:r>
          <w:t xml:space="preserve">                            </w:t>
        </w:r>
      </w:ins>
      <w:r w:rsidR="00F20EA0">
        <w:t>static_friction=</w:t>
      </w:r>
      <w:r w:rsidR="00194316">
        <w:t>"</w:t>
      </w:r>
      <w:r w:rsidR="00F20EA0">
        <w:t>0.8</w:t>
      </w:r>
      <w:r w:rsidR="00194316">
        <w:t>"</w:t>
      </w:r>
      <w:r w:rsidR="00F20EA0">
        <w:t xml:space="preserve"> </w:t>
      </w:r>
    </w:p>
    <w:p w:rsidR="00F20EA0" w:rsidRDefault="0097759B" w:rsidP="002C46F8">
      <w:pPr>
        <w:pStyle w:val="XMLCode"/>
        <w:keepNext/>
        <w:keepLines/>
      </w:pPr>
      <w:commentRangeStart w:id="883"/>
      <w:ins w:id="884" w:author="nick" w:date="2019-12-19T21:32:00Z">
        <w:r>
          <w:t xml:space="preserve">                            </w:t>
        </w:r>
      </w:ins>
      <w:ins w:id="885" w:author="nick" w:date="2019-12-19T21:31:00Z">
        <w:r>
          <w:t>thread_static_friction=</w:t>
        </w:r>
      </w:ins>
      <w:ins w:id="886" w:author="nick" w:date="2019-12-19T21:32:00Z">
        <w:r>
          <w:t>"0.8"</w:t>
        </w:r>
      </w:ins>
      <w:r w:rsidR="00F20EA0">
        <w:t>&gt;</w:t>
      </w:r>
      <w:commentRangeEnd w:id="883"/>
      <w:r w:rsidR="002D676D">
        <w:rPr>
          <w:rStyle w:val="CommentReference"/>
          <w:rFonts w:ascii="Calibri" w:hAnsi="Calibri"/>
          <w:lang w:eastAsia="x-none"/>
        </w:rPr>
        <w:commentReference w:id="883"/>
      </w:r>
    </w:p>
    <w:p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rsidR="002C46F8" w:rsidRDefault="00F20EA0" w:rsidP="002C46F8">
      <w:pPr>
        <w:pStyle w:val="XMLCode"/>
        <w:keepNext/>
        <w:keepLines/>
      </w:pPr>
      <w:r>
        <w:t xml:space="preserve">          </w:t>
      </w:r>
      <w:r w:rsidR="002C46F8">
        <w:t>&lt;</w:t>
      </w:r>
      <w:proofErr w:type="gramStart"/>
      <w:r w:rsidR="002C46F8">
        <w:t>bolt</w:t>
      </w:r>
      <w:proofErr w:type="gramEnd"/>
      <w:r w:rsidR="002C46F8">
        <w:t>&gt;</w:t>
      </w:r>
    </w:p>
    <w:p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rsidR="002C46F8" w:rsidRDefault="00F20EA0" w:rsidP="002C46F8">
      <w:pPr>
        <w:pStyle w:val="XMLCode"/>
        <w:keepNext/>
        <w:keepLines/>
      </w:pPr>
      <w:r>
        <w:t xml:space="preserve">             </w:t>
      </w:r>
      <w:r w:rsidR="002C46F8">
        <w:t>&lt;/nut&gt;</w:t>
      </w:r>
    </w:p>
    <w:p w:rsidR="002C46F8" w:rsidRDefault="002C46F8" w:rsidP="002C46F8">
      <w:pPr>
        <w:pStyle w:val="XMLCode"/>
        <w:keepNext/>
        <w:keepLines/>
      </w:pPr>
      <w:r>
        <w:tab/>
      </w:r>
      <w:r w:rsidR="00F20EA0">
        <w:t xml:space="preserve">    </w:t>
      </w:r>
      <w:r w:rsidR="006E2F38">
        <w:t xml:space="preserve">  </w:t>
      </w:r>
      <w:r>
        <w:t>&lt;/bolt&gt;</w:t>
      </w:r>
    </w:p>
    <w:p w:rsidR="002C46F8" w:rsidDel="0097759B" w:rsidRDefault="002C46F8" w:rsidP="002C46F8">
      <w:pPr>
        <w:pStyle w:val="XMLCode"/>
        <w:keepNext/>
        <w:keepLines/>
        <w:rPr>
          <w:del w:id="887" w:author="nick" w:date="2019-12-19T21:32:00Z"/>
          <w:b/>
          <w:color w:val="0070C0"/>
        </w:rPr>
      </w:pPr>
      <w:del w:id="888"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rsidR="006E2F38" w:rsidRPr="00656253" w:rsidDel="0097759B" w:rsidRDefault="006E2F38" w:rsidP="002C46F8">
      <w:pPr>
        <w:pStyle w:val="XMLCode"/>
        <w:keepNext/>
        <w:keepLines/>
        <w:rPr>
          <w:del w:id="889" w:author="nick" w:date="2019-12-19T21:32:00Z"/>
          <w:b/>
          <w:color w:val="0070C0"/>
        </w:rPr>
      </w:pPr>
      <w:del w:id="890" w:author="nick" w:date="2019-12-19T21:32:00Z">
        <w:r w:rsidDel="0097759B">
          <w:rPr>
            <w:b/>
            <w:color w:val="0070C0"/>
          </w:rPr>
          <w:delText xml:space="preserve">             </w:delText>
        </w:r>
        <w:r w:rsidRPr="00D30F27" w:rsidDel="0097759B">
          <w:rPr>
            <w:b/>
            <w:color w:val="FF0000"/>
          </w:rPr>
          <w:delText>&lt;!-- Friction within thread --&gt;</w:delText>
        </w:r>
      </w:del>
    </w:p>
    <w:p w:rsidR="002C46F8" w:rsidDel="0097759B" w:rsidRDefault="002C46F8" w:rsidP="002C46F8">
      <w:pPr>
        <w:pStyle w:val="XMLCode"/>
        <w:keepNext/>
        <w:keepLines/>
        <w:rPr>
          <w:del w:id="891" w:author="nick" w:date="2019-12-19T21:32:00Z"/>
          <w:b/>
          <w:color w:val="0070C0"/>
        </w:rPr>
      </w:pPr>
      <w:del w:id="892"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rsidR="002C46F8" w:rsidDel="0097759B" w:rsidRDefault="002C46F8" w:rsidP="002C46F8">
      <w:pPr>
        <w:pStyle w:val="XMLCode"/>
        <w:keepNext/>
        <w:keepLines/>
        <w:rPr>
          <w:del w:id="893" w:author="nick" w:date="2019-12-19T21:32:00Z"/>
          <w:b/>
          <w:color w:val="0070C0"/>
        </w:rPr>
      </w:pPr>
      <w:del w:id="894"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rsidR="00F20EA0" w:rsidRDefault="00F20EA0" w:rsidP="00F20EA0">
      <w:pPr>
        <w:pStyle w:val="XMLCode"/>
        <w:keepNext/>
        <w:keepLines/>
      </w:pPr>
      <w:r>
        <w:t xml:space="preserve">      </w:t>
      </w:r>
      <w:r w:rsidR="006E2F38">
        <w:t xml:space="preserve"> </w:t>
      </w:r>
      <w:r>
        <w:t>&lt;/threaded_connection&gt;</w:t>
      </w:r>
    </w:p>
    <w:p w:rsidR="002A49E1" w:rsidRDefault="002A49E1" w:rsidP="002A49E1">
      <w:pPr>
        <w:pStyle w:val="XMLCode"/>
        <w:keepNext/>
        <w:keepLines/>
      </w:pPr>
    </w:p>
    <w:p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rsidR="002A49E1" w:rsidRPr="00C86B06" w:rsidRDefault="002A49E1" w:rsidP="002A49E1">
      <w:pPr>
        <w:pStyle w:val="XMLCode"/>
        <w:keepNext/>
        <w:keepLines/>
        <w:rPr>
          <w:b/>
          <w:color w:val="0070C0"/>
        </w:rPr>
      </w:pPr>
      <w:r w:rsidRPr="00C86B06">
        <w:rPr>
          <w:b/>
          <w:color w:val="0070C0"/>
        </w:rPr>
        <w:t xml:space="preserve">           &lt;/contact&gt;</w:t>
      </w:r>
    </w:p>
    <w:p w:rsidR="002A49E1" w:rsidRPr="00C86B06" w:rsidRDefault="002A49E1" w:rsidP="002A49E1">
      <w:pPr>
        <w:pStyle w:val="XMLCode"/>
        <w:keepNext/>
        <w:keepLines/>
        <w:rPr>
          <w:b/>
          <w:color w:val="0070C0"/>
        </w:rPr>
      </w:pPr>
      <w:r w:rsidRPr="00C86B06">
        <w:rPr>
          <w:b/>
          <w:color w:val="0070C0"/>
        </w:rPr>
        <w:t xml:space="preserve">       &lt;/contact_list&gt;</w:t>
      </w:r>
    </w:p>
    <w:p w:rsidR="002A49E1" w:rsidRDefault="002A49E1" w:rsidP="00F20EA0">
      <w:pPr>
        <w:pStyle w:val="XMLCode"/>
        <w:keepNext/>
        <w:keepLines/>
      </w:pPr>
    </w:p>
    <w:p w:rsidR="00F20EA0" w:rsidRDefault="006E2F38" w:rsidP="00F20EA0">
      <w:pPr>
        <w:pStyle w:val="XMLCode"/>
        <w:keepNext/>
        <w:keepLines/>
      </w:pPr>
      <w:r>
        <w:t xml:space="preserve">     </w:t>
      </w:r>
      <w:r w:rsidR="00F20EA0">
        <w:t>&lt;/connection_0d&gt;</w:t>
      </w:r>
    </w:p>
    <w:p w:rsidR="00F20EA0" w:rsidRDefault="006E2F38" w:rsidP="00F20EA0">
      <w:pPr>
        <w:pStyle w:val="XMLCode"/>
        <w:keepNext/>
        <w:keepLines/>
      </w:pPr>
      <w:r>
        <w:t xml:space="preserve">   </w:t>
      </w:r>
      <w:r w:rsidR="00F20EA0">
        <w:t>&lt;/connection_list&gt;</w:t>
      </w:r>
    </w:p>
    <w:p w:rsidR="002C46F8" w:rsidRDefault="00F20EA0" w:rsidP="00F20EA0">
      <w:pPr>
        <w:pStyle w:val="XMLCode"/>
        <w:keepNext/>
        <w:keepLines/>
      </w:pPr>
      <w:r>
        <w:t>&lt;/connection_group&gt;</w:t>
      </w:r>
    </w:p>
    <w:p w:rsidR="006E2F38" w:rsidRDefault="006E2F38" w:rsidP="00F20EA0">
      <w:pPr>
        <w:pStyle w:val="XMLCode"/>
        <w:keepNext/>
        <w:keepLines/>
      </w:pPr>
    </w:p>
    <w:p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5"/>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5"/>
      <w:r w:rsidR="00AD0A1B">
        <w:rPr>
          <w:rStyle w:val="CommentReference"/>
          <w:lang w:eastAsia="x-none"/>
        </w:rPr>
        <w:commentReference w:id="895"/>
      </w:r>
    </w:p>
    <w:p w:rsidR="002C46F8" w:rsidRDefault="002C46F8" w:rsidP="00D05623">
      <w:pPr>
        <w:pStyle w:val="XMLCode"/>
        <w:keepNext/>
      </w:pPr>
    </w:p>
    <w:p w:rsidR="005E2347" w:rsidRDefault="005E2347" w:rsidP="00D05623">
      <w:pPr>
        <w:pStyle w:val="XMLCode"/>
        <w:keepNext/>
      </w:pPr>
      <w:r w:rsidRPr="00F20EA0">
        <w:t>&lt;connection_group id=</w:t>
      </w:r>
      <w:r w:rsidR="00194316">
        <w:t>"</w:t>
      </w:r>
      <w:r w:rsidRPr="00F20EA0">
        <w:t>1</w:t>
      </w:r>
      <w:r w:rsidR="00194316">
        <w:t>"</w:t>
      </w:r>
      <w:r w:rsidRPr="00F20EA0">
        <w:t>&gt;</w:t>
      </w:r>
    </w:p>
    <w:p w:rsidR="002E638C" w:rsidRDefault="002E638C" w:rsidP="00D05623">
      <w:pPr>
        <w:pStyle w:val="XMLCode"/>
        <w:keepNext/>
      </w:pPr>
    </w:p>
    <w:p w:rsidR="005E2347" w:rsidRDefault="005E2347" w:rsidP="00D05623">
      <w:pPr>
        <w:pStyle w:val="XMLCode"/>
        <w:keepNext/>
      </w:pPr>
      <w:r>
        <w:t xml:space="preserve">   &lt;connected_to&gt;</w:t>
      </w:r>
    </w:p>
    <w:p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rsidR="005E2347" w:rsidRDefault="005E2347" w:rsidP="00D05623">
      <w:pPr>
        <w:pStyle w:val="XMLCode"/>
        <w:keepNext/>
      </w:pPr>
      <w:r>
        <w:t xml:space="preserve">   &lt;/connected_to&gt;</w:t>
      </w:r>
    </w:p>
    <w:p w:rsidR="00C86B06" w:rsidRDefault="00C86B06" w:rsidP="00C86B06">
      <w:pPr>
        <w:pStyle w:val="XMLCode"/>
        <w:keepNext/>
        <w:rPr>
          <w:b/>
          <w:color w:val="0070C0"/>
        </w:rPr>
      </w:pPr>
    </w:p>
    <w:p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rsidR="00C86B06" w:rsidRPr="00C86B06" w:rsidRDefault="00C86B06" w:rsidP="00C86B06">
      <w:pPr>
        <w:pStyle w:val="XMLCode"/>
        <w:keepNext/>
        <w:keepLines/>
        <w:rPr>
          <w:b/>
          <w:color w:val="0070C0"/>
        </w:rPr>
      </w:pPr>
      <w:r w:rsidRPr="00C86B06">
        <w:rPr>
          <w:b/>
          <w:color w:val="0070C0"/>
        </w:rPr>
        <w:t xml:space="preserve">       &lt;/contact&gt;</w:t>
      </w:r>
    </w:p>
    <w:p w:rsidR="00C86B06" w:rsidRPr="00C86B06" w:rsidRDefault="00C86B06" w:rsidP="00C86B06">
      <w:pPr>
        <w:pStyle w:val="XMLCode"/>
        <w:keepNext/>
        <w:keepLines/>
        <w:rPr>
          <w:b/>
          <w:color w:val="0070C0"/>
        </w:rPr>
      </w:pPr>
      <w:r w:rsidRPr="00C86B06">
        <w:rPr>
          <w:b/>
          <w:color w:val="0070C0"/>
        </w:rPr>
        <w:t xml:space="preserve">   &lt;/contact_list&gt;</w:t>
      </w:r>
    </w:p>
    <w:p w:rsidR="00C86B06" w:rsidRDefault="00C86B06" w:rsidP="00D05623">
      <w:pPr>
        <w:pStyle w:val="XMLCode"/>
        <w:keepNext/>
      </w:pPr>
    </w:p>
    <w:p w:rsidR="005E2347" w:rsidRDefault="005E2347" w:rsidP="00D05623">
      <w:pPr>
        <w:pStyle w:val="XMLCode"/>
        <w:keepNext/>
      </w:pPr>
      <w:r>
        <w:t xml:space="preserve">   </w:t>
      </w:r>
      <w:r w:rsidRPr="00F20EA0">
        <w:t>&lt;connection_list&gt;</w:t>
      </w:r>
    </w:p>
    <w:p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rsidR="005E2347" w:rsidRDefault="005E2347" w:rsidP="00D05623">
      <w:pPr>
        <w:pStyle w:val="XMLCode"/>
        <w:keepNext/>
      </w:pPr>
      <w:r>
        <w:rPr>
          <w:color w:val="FF0000"/>
        </w:rPr>
        <w:t xml:space="preserve">       </w:t>
      </w:r>
      <w:r w:rsidRPr="00F20EA0">
        <w:t>&lt;loc&gt; 84 60 10 &lt;/loc&gt;</w:t>
      </w:r>
    </w:p>
    <w:p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96"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7" w:author="nick" w:date="2019-12-19T21:44:00Z">
        <w:r w:rsidR="00EF7CBA">
          <w:rPr>
            <w:color w:val="FF0000"/>
          </w:rPr>
          <w:t xml:space="preserve"> and "thread to nut"</w:t>
        </w:r>
      </w:ins>
      <w:r w:rsidRPr="006E5172">
        <w:rPr>
          <w:color w:val="FF0000"/>
        </w:rPr>
        <w:t>: --&gt;</w:t>
      </w:r>
    </w:p>
    <w:p w:rsidR="002D676D" w:rsidRDefault="005E2347" w:rsidP="00D05623">
      <w:pPr>
        <w:pStyle w:val="XMLCode"/>
        <w:keepNext/>
        <w:rPr>
          <w:ins w:id="898" w:author="nick" w:date="2019-12-19T21:36:00Z"/>
        </w:rPr>
      </w:pPr>
      <w:r>
        <w:t xml:space="preserve">       &lt;threaded_connection length=</w:t>
      </w:r>
      <w:r w:rsidR="00194316">
        <w:t>"</w:t>
      </w:r>
      <w:r>
        <w:t>50</w:t>
      </w:r>
      <w:r w:rsidR="00194316">
        <w:t>"</w:t>
      </w:r>
      <w:r>
        <w:t xml:space="preserve"> </w:t>
      </w:r>
    </w:p>
    <w:p w:rsidR="0097759B" w:rsidRDefault="002D676D" w:rsidP="00D05623">
      <w:pPr>
        <w:pStyle w:val="XMLCode"/>
        <w:keepNext/>
        <w:rPr>
          <w:ins w:id="899" w:author="nick" w:date="2019-12-19T21:33:00Z"/>
        </w:rPr>
      </w:pPr>
      <w:ins w:id="900" w:author="nick" w:date="2019-12-19T21:36:00Z">
        <w:r>
          <w:t xml:space="preserve">                            </w:t>
        </w:r>
      </w:ins>
      <w:r w:rsidR="005E2347">
        <w:t>static_friction=</w:t>
      </w:r>
      <w:r w:rsidR="00194316">
        <w:t>"</w:t>
      </w:r>
      <w:r w:rsidR="005E2347">
        <w:t>0.8</w:t>
      </w:r>
      <w:r w:rsidR="00194316">
        <w:t>"</w:t>
      </w:r>
      <w:r w:rsidR="005E2347">
        <w:t xml:space="preserve"> </w:t>
      </w:r>
    </w:p>
    <w:p w:rsidR="005E2347" w:rsidRDefault="0097759B" w:rsidP="00D05623">
      <w:pPr>
        <w:pStyle w:val="XMLCode"/>
        <w:keepNext/>
      </w:pPr>
      <w:ins w:id="901" w:author="nick" w:date="2019-12-19T21:33:00Z">
        <w:r>
          <w:t xml:space="preserve">                            thread_static_friction="0.8"</w:t>
        </w:r>
      </w:ins>
      <w:r w:rsidR="005E2347">
        <w:t>&gt;</w:t>
      </w:r>
    </w:p>
    <w:p w:rsidR="005E2347" w:rsidRDefault="005E2347" w:rsidP="00D05623">
      <w:pPr>
        <w:pStyle w:val="XMLCode"/>
        <w:keepNext/>
      </w:pPr>
      <w:r>
        <w:t xml:space="preserve">          &lt;</w:t>
      </w:r>
      <w:proofErr w:type="gramStart"/>
      <w:r>
        <w:t>bolt</w:t>
      </w:r>
      <w:proofErr w:type="gramEnd"/>
      <w:r>
        <w:t>&gt;</w:t>
      </w:r>
    </w:p>
    <w:p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rsidR="005E2347" w:rsidRDefault="005E2347" w:rsidP="00D05623">
      <w:pPr>
        <w:pStyle w:val="XMLCode"/>
        <w:keepNext/>
      </w:pPr>
      <w:r>
        <w:tab/>
        <w:t xml:space="preserve">      &lt;/bolt&gt;</w:t>
      </w:r>
    </w:p>
    <w:p w:rsidR="005E2347" w:rsidDel="0097759B" w:rsidRDefault="005E2347" w:rsidP="00D05623">
      <w:pPr>
        <w:pStyle w:val="XMLCode"/>
        <w:keepNext/>
        <w:rPr>
          <w:del w:id="902" w:author="nick" w:date="2019-12-19T21:33:00Z"/>
          <w:b/>
          <w:color w:val="0070C0"/>
        </w:rPr>
      </w:pPr>
      <w:del w:id="903" w:author="nick" w:date="2019-12-19T21:33:00Z">
        <w:r w:rsidDel="0097759B">
          <w:tab/>
          <w:delText xml:space="preserve">      </w:delText>
        </w:r>
        <w:r w:rsidRPr="00656253" w:rsidDel="0097759B">
          <w:rPr>
            <w:b/>
            <w:color w:val="0070C0"/>
          </w:rPr>
          <w:delText>&lt;contact_list&gt;</w:delText>
        </w:r>
      </w:del>
    </w:p>
    <w:p w:rsidR="005E2347" w:rsidRPr="006E5172" w:rsidDel="0097759B" w:rsidRDefault="005E2347" w:rsidP="00D05623">
      <w:pPr>
        <w:pStyle w:val="XMLCode"/>
        <w:keepNext/>
        <w:rPr>
          <w:del w:id="904" w:author="nick" w:date="2019-12-19T21:33:00Z"/>
          <w:color w:val="0070C0"/>
        </w:rPr>
      </w:pPr>
      <w:del w:id="905" w:author="nick" w:date="2019-12-19T21:33:00Z">
        <w:r w:rsidRPr="006E5172" w:rsidDel="0097759B">
          <w:rPr>
            <w:color w:val="0070C0"/>
          </w:rPr>
          <w:delText xml:space="preserve">             </w:delText>
        </w:r>
        <w:r w:rsidRPr="006E5172" w:rsidDel="0097759B">
          <w:rPr>
            <w:color w:val="FF0000"/>
          </w:rPr>
          <w:delText>&lt;!-- Friction within thread --&gt;</w:delText>
        </w:r>
      </w:del>
    </w:p>
    <w:p w:rsidR="005E2347" w:rsidDel="0097759B" w:rsidRDefault="005E2347" w:rsidP="00D05623">
      <w:pPr>
        <w:pStyle w:val="XMLCode"/>
        <w:keepNext/>
        <w:rPr>
          <w:del w:id="906" w:author="nick" w:date="2019-12-19T21:33:00Z"/>
          <w:b/>
          <w:color w:val="0070C0"/>
        </w:rPr>
      </w:pPr>
      <w:del w:id="907"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rsidR="005E2347" w:rsidDel="0097759B" w:rsidRDefault="005E2347" w:rsidP="00D05623">
      <w:pPr>
        <w:pStyle w:val="XMLCode"/>
        <w:keepNext/>
        <w:rPr>
          <w:del w:id="908" w:author="nick" w:date="2019-12-19T21:33:00Z"/>
          <w:b/>
          <w:color w:val="0070C0"/>
        </w:rPr>
      </w:pPr>
      <w:del w:id="909"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rsidR="00506157" w:rsidRDefault="00506157" w:rsidP="00506157">
      <w:pPr>
        <w:pStyle w:val="XMLCode"/>
        <w:keepNext/>
      </w:pPr>
      <w:r>
        <w:t xml:space="preserve">       &lt;/threaded_connection&gt;</w:t>
      </w:r>
    </w:p>
    <w:p w:rsidR="00C86B06" w:rsidRDefault="00C86B06" w:rsidP="00D05623">
      <w:pPr>
        <w:pStyle w:val="XMLCode"/>
        <w:keepNext/>
        <w:rPr>
          <w:b/>
          <w:color w:val="0070C0"/>
        </w:rPr>
      </w:pPr>
    </w:p>
    <w:p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rsidR="00C86B06" w:rsidRPr="00C86B06" w:rsidRDefault="00C86B06" w:rsidP="00C86B06">
      <w:pPr>
        <w:pStyle w:val="XMLCode"/>
        <w:keepNext/>
        <w:keepLines/>
        <w:rPr>
          <w:b/>
          <w:color w:val="0070C0"/>
        </w:rPr>
      </w:pPr>
      <w:r w:rsidRPr="00C86B06">
        <w:rPr>
          <w:b/>
          <w:color w:val="0070C0"/>
        </w:rPr>
        <w:t xml:space="preserve">       &lt;/contact_list&gt;</w:t>
      </w:r>
    </w:p>
    <w:p w:rsidR="00C86B06" w:rsidRDefault="00C86B06" w:rsidP="00D05623">
      <w:pPr>
        <w:pStyle w:val="XMLCode"/>
        <w:keepNext/>
        <w:rPr>
          <w:b/>
          <w:color w:val="0070C0"/>
        </w:rPr>
      </w:pPr>
    </w:p>
    <w:p w:rsidR="005E2347" w:rsidRDefault="005E2347" w:rsidP="00D05623">
      <w:pPr>
        <w:pStyle w:val="XMLCode"/>
        <w:keepNext/>
      </w:pPr>
      <w:r>
        <w:t xml:space="preserve">     &lt;/connection_0d&gt;</w:t>
      </w:r>
    </w:p>
    <w:p w:rsidR="005E2347" w:rsidRDefault="005E2347" w:rsidP="00D05623">
      <w:pPr>
        <w:pStyle w:val="XMLCode"/>
        <w:keepNext/>
      </w:pPr>
      <w:r>
        <w:t xml:space="preserve">   &lt;/connection_list&gt;</w:t>
      </w:r>
    </w:p>
    <w:p w:rsidR="002E638C" w:rsidRDefault="002E638C" w:rsidP="00D05623">
      <w:pPr>
        <w:pStyle w:val="XMLCode"/>
        <w:keepNext/>
      </w:pPr>
    </w:p>
    <w:p w:rsidR="005E2347" w:rsidRDefault="005E2347" w:rsidP="00D05623">
      <w:pPr>
        <w:pStyle w:val="XMLCode"/>
        <w:keepNext/>
      </w:pPr>
      <w:r>
        <w:t>&lt;/connection_group&gt;</w:t>
      </w:r>
    </w:p>
    <w:p w:rsidR="002E638C" w:rsidRDefault="002E638C" w:rsidP="00F52A8F">
      <w:pPr>
        <w:pStyle w:val="XMLCode"/>
      </w:pPr>
    </w:p>
    <w:p w:rsidR="002E60CB" w:rsidRPr="00287A00" w:rsidRDefault="002E60CB" w:rsidP="00327322">
      <w:pPr>
        <w:pStyle w:val="Heading3"/>
        <w:rPr>
          <w:szCs w:val="30"/>
        </w:rPr>
      </w:pPr>
      <w:bookmarkStart w:id="910" w:name="_Toc428279398"/>
      <w:bookmarkStart w:id="911" w:name="_Toc428456136"/>
      <w:bookmarkStart w:id="912" w:name="_Toc428537099"/>
      <w:bookmarkStart w:id="913" w:name="_Toc428969418"/>
      <w:bookmarkStart w:id="914" w:name="_Toc429052809"/>
      <w:bookmarkStart w:id="915" w:name="_Toc428279400"/>
      <w:bookmarkStart w:id="916" w:name="_Toc428456138"/>
      <w:bookmarkStart w:id="917" w:name="_Toc428537101"/>
      <w:bookmarkStart w:id="918" w:name="_Toc428969420"/>
      <w:bookmarkStart w:id="919" w:name="_Toc429052811"/>
      <w:bookmarkStart w:id="920" w:name="_Toc428279401"/>
      <w:bookmarkStart w:id="921" w:name="_Toc428456139"/>
      <w:bookmarkStart w:id="922" w:name="_Toc428537102"/>
      <w:bookmarkStart w:id="923" w:name="_Toc428969421"/>
      <w:bookmarkStart w:id="924" w:name="_Toc429052812"/>
      <w:bookmarkStart w:id="925" w:name="_Toc428279402"/>
      <w:bookmarkStart w:id="926" w:name="_Toc428456140"/>
      <w:bookmarkStart w:id="927" w:name="_Toc428537103"/>
      <w:bookmarkStart w:id="928" w:name="_Toc428969422"/>
      <w:bookmarkStart w:id="929" w:name="_Toc429052813"/>
      <w:bookmarkStart w:id="930" w:name="_Toc428279403"/>
      <w:bookmarkStart w:id="931" w:name="_Toc428456141"/>
      <w:bookmarkStart w:id="932" w:name="_Toc428537104"/>
      <w:bookmarkStart w:id="933" w:name="_Toc428969423"/>
      <w:bookmarkStart w:id="934" w:name="_Toc429052814"/>
      <w:bookmarkStart w:id="935" w:name="_Toc428279404"/>
      <w:bookmarkStart w:id="936" w:name="_Toc428456142"/>
      <w:bookmarkStart w:id="937" w:name="_Toc428537105"/>
      <w:bookmarkStart w:id="938" w:name="_Toc428969424"/>
      <w:bookmarkStart w:id="939" w:name="_Toc429052815"/>
      <w:bookmarkStart w:id="940" w:name="_Toc428279405"/>
      <w:bookmarkStart w:id="941" w:name="_Toc428456143"/>
      <w:bookmarkStart w:id="942" w:name="_Toc428537106"/>
      <w:bookmarkStart w:id="943" w:name="_Toc428969425"/>
      <w:bookmarkStart w:id="944" w:name="_Toc429052816"/>
      <w:bookmarkStart w:id="945" w:name="_Toc428279406"/>
      <w:bookmarkStart w:id="946" w:name="_Toc428456144"/>
      <w:bookmarkStart w:id="947" w:name="_Toc428537107"/>
      <w:bookmarkStart w:id="948" w:name="_Toc428969426"/>
      <w:bookmarkStart w:id="949" w:name="_Toc429052817"/>
      <w:bookmarkStart w:id="950" w:name="_Toc428279408"/>
      <w:bookmarkStart w:id="951" w:name="_Toc428456146"/>
      <w:bookmarkStart w:id="952" w:name="_Toc428537109"/>
      <w:bookmarkStart w:id="953" w:name="_Toc428969428"/>
      <w:bookmarkStart w:id="954" w:name="_Toc429052819"/>
      <w:bookmarkStart w:id="955" w:name="_Toc428279409"/>
      <w:bookmarkStart w:id="956" w:name="_Toc428456147"/>
      <w:bookmarkStart w:id="957" w:name="_Toc428537110"/>
      <w:bookmarkStart w:id="958" w:name="_Toc428969429"/>
      <w:bookmarkStart w:id="959" w:name="_Toc429052820"/>
      <w:bookmarkStart w:id="960" w:name="_Toc428279410"/>
      <w:bookmarkStart w:id="961" w:name="_Toc428456148"/>
      <w:bookmarkStart w:id="962" w:name="_Toc428537111"/>
      <w:bookmarkStart w:id="963" w:name="_Toc428969430"/>
      <w:bookmarkStart w:id="964" w:name="_Toc429052821"/>
      <w:bookmarkStart w:id="965" w:name="_Toc428279411"/>
      <w:bookmarkStart w:id="966" w:name="_Toc428456149"/>
      <w:bookmarkStart w:id="967" w:name="_Toc428537112"/>
      <w:bookmarkStart w:id="968" w:name="_Toc428969431"/>
      <w:bookmarkStart w:id="969" w:name="_Toc429052822"/>
      <w:bookmarkStart w:id="970" w:name="_Toc428279413"/>
      <w:bookmarkStart w:id="971" w:name="_Toc428456151"/>
      <w:bookmarkStart w:id="972" w:name="_Toc428537114"/>
      <w:bookmarkStart w:id="973" w:name="_Toc428969433"/>
      <w:bookmarkStart w:id="974" w:name="_Toc429052824"/>
      <w:bookmarkStart w:id="975" w:name="_Toc428279414"/>
      <w:bookmarkStart w:id="976" w:name="_Toc428456152"/>
      <w:bookmarkStart w:id="977" w:name="_Toc428537115"/>
      <w:bookmarkStart w:id="978" w:name="_Toc428969434"/>
      <w:bookmarkStart w:id="979" w:name="_Toc429052825"/>
      <w:bookmarkStart w:id="980" w:name="_Toc428279416"/>
      <w:bookmarkStart w:id="981" w:name="_Toc428456154"/>
      <w:bookmarkStart w:id="982" w:name="_Toc428537117"/>
      <w:bookmarkStart w:id="983" w:name="_Toc428969436"/>
      <w:bookmarkStart w:id="984" w:name="_Toc429052827"/>
      <w:bookmarkStart w:id="985" w:name="_Toc428279417"/>
      <w:bookmarkStart w:id="986" w:name="_Toc428456155"/>
      <w:bookmarkStart w:id="987" w:name="_Toc428537118"/>
      <w:bookmarkStart w:id="988" w:name="_Toc428969437"/>
      <w:bookmarkStart w:id="989" w:name="_Toc429052828"/>
      <w:bookmarkStart w:id="990" w:name="_Toc428279419"/>
      <w:bookmarkStart w:id="991" w:name="_Toc428456157"/>
      <w:bookmarkStart w:id="992" w:name="_Toc428537120"/>
      <w:bookmarkStart w:id="993" w:name="_Toc428969439"/>
      <w:bookmarkStart w:id="994" w:name="_Toc429052830"/>
      <w:bookmarkStart w:id="995" w:name="_Toc428279421"/>
      <w:bookmarkStart w:id="996" w:name="_Toc428456159"/>
      <w:bookmarkStart w:id="997" w:name="_Toc428537122"/>
      <w:bookmarkStart w:id="998" w:name="_Toc428969441"/>
      <w:bookmarkStart w:id="999" w:name="_Toc429052832"/>
      <w:bookmarkStart w:id="1000" w:name="_Toc428279422"/>
      <w:bookmarkStart w:id="1001" w:name="_Toc428456160"/>
      <w:bookmarkStart w:id="1002" w:name="_Toc428537123"/>
      <w:bookmarkStart w:id="1003" w:name="_Toc428969442"/>
      <w:bookmarkStart w:id="1004" w:name="_Toc429052833"/>
      <w:bookmarkStart w:id="1005" w:name="_Toc428279423"/>
      <w:bookmarkStart w:id="1006" w:name="_Toc428456161"/>
      <w:bookmarkStart w:id="1007" w:name="_Toc428537124"/>
      <w:bookmarkStart w:id="1008" w:name="_Toc428969443"/>
      <w:bookmarkStart w:id="1009" w:name="_Toc429052834"/>
      <w:bookmarkStart w:id="1010" w:name="_Toc428279424"/>
      <w:bookmarkStart w:id="1011" w:name="_Toc428456162"/>
      <w:bookmarkStart w:id="1012" w:name="_Toc428537125"/>
      <w:bookmarkStart w:id="1013" w:name="_Toc428969444"/>
      <w:bookmarkStart w:id="1014" w:name="_Toc429052835"/>
      <w:bookmarkStart w:id="1015" w:name="_Toc428279426"/>
      <w:bookmarkStart w:id="1016" w:name="_Toc428456164"/>
      <w:bookmarkStart w:id="1017" w:name="_Toc428537127"/>
      <w:bookmarkStart w:id="1018" w:name="_Toc428969446"/>
      <w:bookmarkStart w:id="1019" w:name="_Toc429052837"/>
      <w:bookmarkStart w:id="1020" w:name="_Toc428279427"/>
      <w:bookmarkStart w:id="1021" w:name="_Toc428456165"/>
      <w:bookmarkStart w:id="1022" w:name="_Toc428537128"/>
      <w:bookmarkStart w:id="1023" w:name="_Toc428969447"/>
      <w:bookmarkStart w:id="1024" w:name="_Toc429052838"/>
      <w:bookmarkStart w:id="1025" w:name="_Toc428279431"/>
      <w:bookmarkStart w:id="1026" w:name="_Toc428456169"/>
      <w:bookmarkStart w:id="1027" w:name="_Toc428537132"/>
      <w:bookmarkStart w:id="1028" w:name="_Toc428969451"/>
      <w:bookmarkStart w:id="1029" w:name="_Toc429052842"/>
      <w:bookmarkStart w:id="1030" w:name="_Toc428279432"/>
      <w:bookmarkStart w:id="1031" w:name="_Toc428456170"/>
      <w:bookmarkStart w:id="1032" w:name="_Toc428537133"/>
      <w:bookmarkStart w:id="1033" w:name="_Toc428969452"/>
      <w:bookmarkStart w:id="1034" w:name="_Toc429052843"/>
      <w:bookmarkStart w:id="1035" w:name="_Toc428279434"/>
      <w:bookmarkStart w:id="1036" w:name="_Toc428456172"/>
      <w:bookmarkStart w:id="1037" w:name="_Toc428537135"/>
      <w:bookmarkStart w:id="1038" w:name="_Toc428969454"/>
      <w:bookmarkStart w:id="1039" w:name="_Toc429052845"/>
      <w:bookmarkStart w:id="1040" w:name="_Toc428279435"/>
      <w:bookmarkStart w:id="1041" w:name="_Toc428456173"/>
      <w:bookmarkStart w:id="1042" w:name="_Toc428537136"/>
      <w:bookmarkStart w:id="1043" w:name="_Toc428969455"/>
      <w:bookmarkStart w:id="1044" w:name="_Toc429052846"/>
      <w:bookmarkStart w:id="1045" w:name="_Toc428279439"/>
      <w:bookmarkStart w:id="1046" w:name="_Toc428456177"/>
      <w:bookmarkStart w:id="1047" w:name="_Toc428537140"/>
      <w:bookmarkStart w:id="1048" w:name="_Toc428969459"/>
      <w:bookmarkStart w:id="1049" w:name="_Toc429052850"/>
      <w:bookmarkStart w:id="1050" w:name="_Toc428279440"/>
      <w:bookmarkStart w:id="1051" w:name="_Toc428456178"/>
      <w:bookmarkStart w:id="1052" w:name="_Toc428537141"/>
      <w:bookmarkStart w:id="1053" w:name="_Toc428969460"/>
      <w:bookmarkStart w:id="1054" w:name="_Toc429052851"/>
      <w:bookmarkStart w:id="1055" w:name="_Toc428279441"/>
      <w:bookmarkStart w:id="1056" w:name="_Toc428456179"/>
      <w:bookmarkStart w:id="1057" w:name="_Toc428537142"/>
      <w:bookmarkStart w:id="1058" w:name="_Toc428969461"/>
      <w:bookmarkStart w:id="1059" w:name="_Toc429052852"/>
      <w:bookmarkStart w:id="1060" w:name="_Toc428279442"/>
      <w:bookmarkStart w:id="1061" w:name="_Toc428456180"/>
      <w:bookmarkStart w:id="1062" w:name="_Toc428537143"/>
      <w:bookmarkStart w:id="1063" w:name="_Toc428969462"/>
      <w:bookmarkStart w:id="1064" w:name="_Toc429052853"/>
      <w:bookmarkStart w:id="1065" w:name="_Toc428279444"/>
      <w:bookmarkStart w:id="1066" w:name="_Toc428456182"/>
      <w:bookmarkStart w:id="1067" w:name="_Toc428537145"/>
      <w:bookmarkStart w:id="1068" w:name="_Toc428969464"/>
      <w:bookmarkStart w:id="1069" w:name="_Toc429052855"/>
      <w:bookmarkStart w:id="1070" w:name="_Toc428279445"/>
      <w:bookmarkStart w:id="1071" w:name="_Toc428456183"/>
      <w:bookmarkStart w:id="1072" w:name="_Toc428537146"/>
      <w:bookmarkStart w:id="1073" w:name="_Toc428969465"/>
      <w:bookmarkStart w:id="1074" w:name="_Toc429052856"/>
      <w:bookmarkStart w:id="1075" w:name="_Toc428279449"/>
      <w:bookmarkStart w:id="1076" w:name="_Toc428456187"/>
      <w:bookmarkStart w:id="1077" w:name="_Toc428537150"/>
      <w:bookmarkStart w:id="1078" w:name="_Toc428969469"/>
      <w:bookmarkStart w:id="1079" w:name="_Toc429052860"/>
      <w:bookmarkStart w:id="1080" w:name="_Toc428279450"/>
      <w:bookmarkStart w:id="1081" w:name="_Toc428456188"/>
      <w:bookmarkStart w:id="1082" w:name="_Toc428537151"/>
      <w:bookmarkStart w:id="1083" w:name="_Toc428969470"/>
      <w:bookmarkStart w:id="1084" w:name="_Toc429052861"/>
      <w:bookmarkStart w:id="1085" w:name="_Toc428279452"/>
      <w:bookmarkStart w:id="1086" w:name="_Toc428456190"/>
      <w:bookmarkStart w:id="1087" w:name="_Toc428537153"/>
      <w:bookmarkStart w:id="1088" w:name="_Toc428969472"/>
      <w:bookmarkStart w:id="1089" w:name="_Toc429052863"/>
      <w:bookmarkStart w:id="1090" w:name="_Toc428279453"/>
      <w:bookmarkStart w:id="1091" w:name="_Toc428456191"/>
      <w:bookmarkStart w:id="1092" w:name="_Toc428537154"/>
      <w:bookmarkStart w:id="1093" w:name="_Toc428969473"/>
      <w:bookmarkStart w:id="1094" w:name="_Toc429052864"/>
      <w:bookmarkStart w:id="1095" w:name="_Toc428279457"/>
      <w:bookmarkStart w:id="1096" w:name="_Toc428456195"/>
      <w:bookmarkStart w:id="1097" w:name="_Toc428537158"/>
      <w:bookmarkStart w:id="1098" w:name="_Toc428969477"/>
      <w:bookmarkStart w:id="1099" w:name="_Toc429052868"/>
      <w:bookmarkStart w:id="1100" w:name="_Toc428279458"/>
      <w:bookmarkStart w:id="1101" w:name="_Toc428456196"/>
      <w:bookmarkStart w:id="1102" w:name="_Toc428537159"/>
      <w:bookmarkStart w:id="1103" w:name="_Toc428969478"/>
      <w:bookmarkStart w:id="1104" w:name="_Toc429052869"/>
      <w:bookmarkStart w:id="1105" w:name="_Toc428279459"/>
      <w:bookmarkStart w:id="1106" w:name="_Toc428456197"/>
      <w:bookmarkStart w:id="1107" w:name="_Toc428537160"/>
      <w:bookmarkStart w:id="1108" w:name="_Toc428969479"/>
      <w:bookmarkStart w:id="1109" w:name="_Toc429052870"/>
      <w:bookmarkStart w:id="1110" w:name="_Toc428279461"/>
      <w:bookmarkStart w:id="1111" w:name="_Toc428456199"/>
      <w:bookmarkStart w:id="1112" w:name="_Toc428537162"/>
      <w:bookmarkStart w:id="1113" w:name="_Toc428969481"/>
      <w:bookmarkStart w:id="1114" w:name="_Toc429052872"/>
      <w:bookmarkStart w:id="1115" w:name="_Toc428279462"/>
      <w:bookmarkStart w:id="1116" w:name="_Toc428456200"/>
      <w:bookmarkStart w:id="1117" w:name="_Toc428537163"/>
      <w:bookmarkStart w:id="1118" w:name="_Toc428969482"/>
      <w:bookmarkStart w:id="1119" w:name="_Toc429052873"/>
      <w:bookmarkStart w:id="1120" w:name="_Toc428279463"/>
      <w:bookmarkStart w:id="1121" w:name="_Toc428456201"/>
      <w:bookmarkStart w:id="1122" w:name="_Toc428537164"/>
      <w:bookmarkStart w:id="1123" w:name="_Toc428969483"/>
      <w:bookmarkStart w:id="1124" w:name="_Toc429052874"/>
      <w:bookmarkStart w:id="1125" w:name="_Toc428279464"/>
      <w:bookmarkStart w:id="1126" w:name="_Toc428456202"/>
      <w:bookmarkStart w:id="1127" w:name="_Toc428537165"/>
      <w:bookmarkStart w:id="1128" w:name="_Toc428969484"/>
      <w:bookmarkStart w:id="1129" w:name="_Toc429052875"/>
      <w:bookmarkStart w:id="1130" w:name="_Toc428279465"/>
      <w:bookmarkStart w:id="1131" w:name="_Toc428456203"/>
      <w:bookmarkStart w:id="1132" w:name="_Toc428537166"/>
      <w:bookmarkStart w:id="1133" w:name="_Toc428969485"/>
      <w:bookmarkStart w:id="1134" w:name="_Toc429052876"/>
      <w:bookmarkStart w:id="1135" w:name="_Toc428279467"/>
      <w:bookmarkStart w:id="1136" w:name="_Toc428456205"/>
      <w:bookmarkStart w:id="1137" w:name="_Toc428537168"/>
      <w:bookmarkStart w:id="1138" w:name="_Toc428969487"/>
      <w:bookmarkStart w:id="1139" w:name="_Toc429052878"/>
      <w:bookmarkStart w:id="1140" w:name="_Toc428279470"/>
      <w:bookmarkStart w:id="1141" w:name="_Toc428456208"/>
      <w:bookmarkStart w:id="1142" w:name="_Toc428537171"/>
      <w:bookmarkStart w:id="1143" w:name="_Toc428969490"/>
      <w:bookmarkStart w:id="1144" w:name="_Toc429052881"/>
      <w:bookmarkStart w:id="1145" w:name="_Toc428279471"/>
      <w:bookmarkStart w:id="1146" w:name="_Toc428456209"/>
      <w:bookmarkStart w:id="1147" w:name="_Toc428537172"/>
      <w:bookmarkStart w:id="1148" w:name="_Toc428969491"/>
      <w:bookmarkStart w:id="1149" w:name="_Toc429052882"/>
      <w:bookmarkStart w:id="1150" w:name="_Toc428279472"/>
      <w:bookmarkStart w:id="1151" w:name="_Toc428456210"/>
      <w:bookmarkStart w:id="1152" w:name="_Toc428537173"/>
      <w:bookmarkStart w:id="1153" w:name="_Toc428969492"/>
      <w:bookmarkStart w:id="1154" w:name="_Toc429052883"/>
      <w:bookmarkStart w:id="1155" w:name="_Toc428279473"/>
      <w:bookmarkStart w:id="1156" w:name="_Toc428456211"/>
      <w:bookmarkStart w:id="1157" w:name="_Toc428537174"/>
      <w:bookmarkStart w:id="1158" w:name="_Toc428969493"/>
      <w:bookmarkStart w:id="1159" w:name="_Toc429052884"/>
      <w:bookmarkStart w:id="1160" w:name="_Toc428279474"/>
      <w:bookmarkStart w:id="1161" w:name="_Toc428456212"/>
      <w:bookmarkStart w:id="1162" w:name="_Toc428537175"/>
      <w:bookmarkStart w:id="1163" w:name="_Toc428969494"/>
      <w:bookmarkStart w:id="1164" w:name="_Toc429052885"/>
      <w:bookmarkStart w:id="1165" w:name="_Toc428279475"/>
      <w:bookmarkStart w:id="1166" w:name="_Toc428456213"/>
      <w:bookmarkStart w:id="1167" w:name="_Toc428537176"/>
      <w:bookmarkStart w:id="1168" w:name="_Toc428969495"/>
      <w:bookmarkStart w:id="1169" w:name="_Toc429052886"/>
      <w:bookmarkStart w:id="1170" w:name="_Toc428279476"/>
      <w:bookmarkStart w:id="1171" w:name="_Toc428456214"/>
      <w:bookmarkStart w:id="1172" w:name="_Toc428537177"/>
      <w:bookmarkStart w:id="1173" w:name="_Toc428969496"/>
      <w:bookmarkStart w:id="1174" w:name="_Toc429052887"/>
      <w:bookmarkStart w:id="1175" w:name="_Toc428279481"/>
      <w:bookmarkStart w:id="1176" w:name="_Toc428456219"/>
      <w:bookmarkStart w:id="1177" w:name="_Toc428537182"/>
      <w:bookmarkStart w:id="1178" w:name="_Toc428969501"/>
      <w:bookmarkStart w:id="1179" w:name="_Toc429052892"/>
      <w:bookmarkStart w:id="1180" w:name="_Toc428279482"/>
      <w:bookmarkStart w:id="1181" w:name="_Toc428456220"/>
      <w:bookmarkStart w:id="1182" w:name="_Toc428537183"/>
      <w:bookmarkStart w:id="1183" w:name="_Toc428969502"/>
      <w:bookmarkStart w:id="1184" w:name="_Toc429052893"/>
      <w:bookmarkStart w:id="1185" w:name="_Toc428279490"/>
      <w:bookmarkStart w:id="1186" w:name="_Toc428456228"/>
      <w:bookmarkStart w:id="1187" w:name="_Toc428537191"/>
      <w:bookmarkStart w:id="1188" w:name="_Toc428969510"/>
      <w:bookmarkStart w:id="1189" w:name="_Toc429052901"/>
      <w:bookmarkStart w:id="1190" w:name="_Toc428279504"/>
      <w:bookmarkStart w:id="1191" w:name="_Toc428456242"/>
      <w:bookmarkStart w:id="1192" w:name="_Toc428537205"/>
      <w:bookmarkStart w:id="1193" w:name="_Toc428969524"/>
      <w:bookmarkStart w:id="1194" w:name="_Toc429052915"/>
      <w:bookmarkStart w:id="1195" w:name="_Toc428279508"/>
      <w:bookmarkStart w:id="1196" w:name="_Toc428456246"/>
      <w:bookmarkStart w:id="1197" w:name="_Toc428537209"/>
      <w:bookmarkStart w:id="1198" w:name="_Toc428969528"/>
      <w:bookmarkStart w:id="1199" w:name="_Toc429052919"/>
      <w:bookmarkStart w:id="1200" w:name="_Toc428279509"/>
      <w:bookmarkStart w:id="1201" w:name="_Toc428456247"/>
      <w:bookmarkStart w:id="1202" w:name="_Toc428537210"/>
      <w:bookmarkStart w:id="1203" w:name="_Toc428969529"/>
      <w:bookmarkStart w:id="1204" w:name="_Toc429052920"/>
      <w:bookmarkStart w:id="1205" w:name="_Toc428279510"/>
      <w:bookmarkStart w:id="1206" w:name="_Toc428456248"/>
      <w:bookmarkStart w:id="1207" w:name="_Toc428537211"/>
      <w:bookmarkStart w:id="1208" w:name="_Toc428969530"/>
      <w:bookmarkStart w:id="1209" w:name="_Toc429052921"/>
      <w:bookmarkStart w:id="1210" w:name="_Toc428279512"/>
      <w:bookmarkStart w:id="1211" w:name="_Toc428456250"/>
      <w:bookmarkStart w:id="1212" w:name="_Toc428537213"/>
      <w:bookmarkStart w:id="1213" w:name="_Toc428969532"/>
      <w:bookmarkStart w:id="1214" w:name="_Toc429052923"/>
      <w:bookmarkStart w:id="1215" w:name="_Toc428279516"/>
      <w:bookmarkStart w:id="1216" w:name="_Toc428456254"/>
      <w:bookmarkStart w:id="1217" w:name="_Toc428537217"/>
      <w:bookmarkStart w:id="1218" w:name="_Toc428969536"/>
      <w:bookmarkStart w:id="1219" w:name="_Toc429052927"/>
      <w:bookmarkStart w:id="1220" w:name="_Toc428279517"/>
      <w:bookmarkStart w:id="1221" w:name="_Toc428456255"/>
      <w:bookmarkStart w:id="1222" w:name="_Toc428537218"/>
      <w:bookmarkStart w:id="1223" w:name="_Toc428969537"/>
      <w:bookmarkStart w:id="1224" w:name="_Toc429052928"/>
      <w:bookmarkStart w:id="1225" w:name="_Toc428279521"/>
      <w:bookmarkStart w:id="1226" w:name="_Toc428456259"/>
      <w:bookmarkStart w:id="1227" w:name="_Toc428537222"/>
      <w:bookmarkStart w:id="1228" w:name="_Toc428969541"/>
      <w:bookmarkStart w:id="1229" w:name="_Toc429052932"/>
      <w:bookmarkStart w:id="1230" w:name="_Toc428279522"/>
      <w:bookmarkStart w:id="1231" w:name="_Toc428456260"/>
      <w:bookmarkStart w:id="1232" w:name="_Toc428537223"/>
      <w:bookmarkStart w:id="1233" w:name="_Toc428969542"/>
      <w:bookmarkStart w:id="1234" w:name="_Toc429052933"/>
      <w:bookmarkStart w:id="1235" w:name="_Toc428279523"/>
      <w:bookmarkStart w:id="1236" w:name="_Toc428456261"/>
      <w:bookmarkStart w:id="1237" w:name="_Toc428537224"/>
      <w:bookmarkStart w:id="1238" w:name="_Toc428969543"/>
      <w:bookmarkStart w:id="1239" w:name="_Toc429052934"/>
      <w:bookmarkStart w:id="1240" w:name="_Toc428279524"/>
      <w:bookmarkStart w:id="1241" w:name="_Toc428456262"/>
      <w:bookmarkStart w:id="1242" w:name="_Toc428537225"/>
      <w:bookmarkStart w:id="1243" w:name="_Toc428969544"/>
      <w:bookmarkStart w:id="1244" w:name="_Toc429052935"/>
      <w:bookmarkStart w:id="1245" w:name="_Toc428279525"/>
      <w:bookmarkStart w:id="1246" w:name="_Toc428456263"/>
      <w:bookmarkStart w:id="1247" w:name="_Toc428537226"/>
      <w:bookmarkStart w:id="1248" w:name="_Toc428969545"/>
      <w:bookmarkStart w:id="1249" w:name="_Toc429052936"/>
      <w:bookmarkStart w:id="1250" w:name="_Toc428279526"/>
      <w:bookmarkStart w:id="1251" w:name="_Toc428456264"/>
      <w:bookmarkStart w:id="1252" w:name="_Toc428537227"/>
      <w:bookmarkStart w:id="1253" w:name="_Toc428969546"/>
      <w:bookmarkStart w:id="1254" w:name="_Toc429052937"/>
      <w:bookmarkStart w:id="1255" w:name="_Toc413359593"/>
      <w:bookmarkStart w:id="1256" w:name="_Toc3556985"/>
      <w:bookmarkStart w:id="1257" w:name="_Ref27683404"/>
      <w:bookmarkStart w:id="1258" w:name="_Toc27753597"/>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55"/>
      <w:bookmarkEnd w:id="1256"/>
      <w:bookmarkEnd w:id="1257"/>
      <w:bookmarkEnd w:id="1258"/>
      <w:r w:rsidRPr="00287A00">
        <w:rPr>
          <w:szCs w:val="30"/>
        </w:rPr>
        <w:t xml:space="preserve"> </w:t>
      </w:r>
    </w:p>
    <w:p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9436D3" w:rsidP="0088515B">
            <w:pPr>
              <w:keepNext/>
              <w:rPr>
                <w:b/>
                <w:i/>
              </w:rPr>
            </w:pPr>
            <w:r w:rsidRPr="00A20C5C">
              <w:rPr>
                <w:b/>
                <w:i/>
              </w:rPr>
              <w:t>Constraint</w:t>
            </w:r>
            <w:r>
              <w:rPr>
                <w:b/>
                <w:i/>
              </w:rPr>
              <w:t xml:space="preserve"> / Remarks</w:t>
            </w:r>
          </w:p>
        </w:tc>
      </w:tr>
      <w:tr w:rsidR="0078646D" w:rsidRPr="00226A3F" w:rsidTr="00B82409">
        <w:trPr>
          <w:jc w:val="center"/>
        </w:trPr>
        <w:tc>
          <w:tcPr>
            <w:tcW w:w="2111" w:type="dxa"/>
            <w:shd w:val="clear" w:color="auto" w:fill="auto"/>
            <w:vAlign w:val="bottom"/>
          </w:tcPr>
          <w:p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rsidR="0078646D" w:rsidRPr="00226A3F" w:rsidRDefault="0078646D" w:rsidP="0088515B">
            <w:pPr>
              <w:rPr>
                <w:sz w:val="20"/>
                <w:szCs w:val="20"/>
              </w:rPr>
            </w:pPr>
            <w:r w:rsidRPr="00226A3F">
              <w:rPr>
                <w:sz w:val="20"/>
                <w:szCs w:val="20"/>
              </w:rPr>
              <w:t>-</w:t>
            </w:r>
          </w:p>
        </w:tc>
      </w:tr>
      <w:tr w:rsidR="0078646D" w:rsidRPr="00226A3F" w:rsidTr="00B82409">
        <w:trPr>
          <w:jc w:val="center"/>
        </w:trPr>
        <w:tc>
          <w:tcPr>
            <w:tcW w:w="2111" w:type="dxa"/>
            <w:shd w:val="clear" w:color="auto" w:fill="auto"/>
            <w:vAlign w:val="bottom"/>
          </w:tcPr>
          <w:p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rsidR="0078646D" w:rsidRPr="00226A3F" w:rsidRDefault="0078646D" w:rsidP="0088515B">
            <w:pPr>
              <w:rPr>
                <w:sz w:val="20"/>
                <w:szCs w:val="20"/>
              </w:rPr>
            </w:pPr>
            <w:r w:rsidRPr="00226A3F">
              <w:rPr>
                <w:sz w:val="20"/>
                <w:szCs w:val="20"/>
              </w:rPr>
              <w:t>-</w:t>
            </w:r>
          </w:p>
        </w:tc>
      </w:tr>
      <w:tr w:rsidR="0078646D" w:rsidRPr="00226A3F" w:rsidTr="00B82409">
        <w:trPr>
          <w:jc w:val="center"/>
        </w:trPr>
        <w:tc>
          <w:tcPr>
            <w:tcW w:w="2111" w:type="dxa"/>
            <w:shd w:val="clear" w:color="auto" w:fill="auto"/>
            <w:vAlign w:val="bottom"/>
          </w:tcPr>
          <w:p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rsidR="0078646D" w:rsidRPr="00226A3F" w:rsidRDefault="0078646D" w:rsidP="0088515B">
            <w:pPr>
              <w:rPr>
                <w:sz w:val="20"/>
                <w:szCs w:val="20"/>
              </w:rPr>
            </w:pPr>
            <w:r w:rsidRPr="00226A3F">
              <w:rPr>
                <w:sz w:val="20"/>
                <w:szCs w:val="20"/>
              </w:rPr>
              <w:t>-</w:t>
            </w:r>
          </w:p>
        </w:tc>
      </w:tr>
      <w:tr w:rsidR="008239EA" w:rsidRPr="00226A3F" w:rsidTr="00B82409">
        <w:trPr>
          <w:jc w:val="center"/>
        </w:trPr>
        <w:tc>
          <w:tcPr>
            <w:tcW w:w="2111" w:type="dxa"/>
            <w:shd w:val="clear" w:color="auto" w:fill="auto"/>
            <w:vAlign w:val="bottom"/>
          </w:tcPr>
          <w:p w:rsidR="008239EA" w:rsidRPr="00226A3F" w:rsidRDefault="008239EA" w:rsidP="00245478">
            <w:pPr>
              <w:keepNext/>
              <w:rPr>
                <w:sz w:val="20"/>
                <w:szCs w:val="20"/>
              </w:rPr>
            </w:pPr>
            <w:r>
              <w:rPr>
                <w:sz w:val="20"/>
                <w:szCs w:val="20"/>
              </w:rPr>
              <w:t>femdata</w:t>
            </w:r>
          </w:p>
        </w:tc>
        <w:tc>
          <w:tcPr>
            <w:tcW w:w="1701" w:type="dxa"/>
            <w:shd w:val="clear" w:color="auto" w:fill="auto"/>
            <w:vAlign w:val="bottom"/>
          </w:tcPr>
          <w:p w:rsidR="008239EA" w:rsidDel="009050D3" w:rsidRDefault="008239EA" w:rsidP="0088515B">
            <w:pPr>
              <w:rPr>
                <w:sz w:val="20"/>
                <w:szCs w:val="20"/>
              </w:rPr>
            </w:pPr>
            <w:r>
              <w:rPr>
                <w:sz w:val="20"/>
                <w:szCs w:val="20"/>
              </w:rPr>
              <w:t>1</w:t>
            </w:r>
          </w:p>
        </w:tc>
        <w:tc>
          <w:tcPr>
            <w:tcW w:w="1276" w:type="dxa"/>
            <w:shd w:val="clear" w:color="auto" w:fill="auto"/>
            <w:vAlign w:val="bottom"/>
          </w:tcPr>
          <w:p w:rsidR="008239EA" w:rsidRPr="00226A3F" w:rsidRDefault="008239EA" w:rsidP="0088515B">
            <w:pPr>
              <w:rPr>
                <w:sz w:val="20"/>
                <w:szCs w:val="20"/>
              </w:rPr>
            </w:pPr>
            <w:r>
              <w:rPr>
                <w:sz w:val="20"/>
                <w:szCs w:val="20"/>
              </w:rPr>
              <w:t>Optional</w:t>
            </w:r>
          </w:p>
        </w:tc>
        <w:tc>
          <w:tcPr>
            <w:tcW w:w="3384" w:type="dxa"/>
            <w:shd w:val="clear" w:color="auto" w:fill="auto"/>
            <w:vAlign w:val="bottom"/>
          </w:tcPr>
          <w:p w:rsidR="008239EA" w:rsidRPr="00226A3F" w:rsidRDefault="008239EA" w:rsidP="0088515B">
            <w:pPr>
              <w:rPr>
                <w:sz w:val="20"/>
                <w:szCs w:val="20"/>
              </w:rPr>
            </w:pPr>
            <w:r>
              <w:rPr>
                <w:sz w:val="20"/>
                <w:szCs w:val="20"/>
              </w:rPr>
              <w:t>-</w:t>
            </w:r>
          </w:p>
        </w:tc>
      </w:tr>
      <w:tr w:rsidR="0078646D" w:rsidRPr="00226A3F" w:rsidTr="00B82409">
        <w:trPr>
          <w:jc w:val="center"/>
        </w:trPr>
        <w:tc>
          <w:tcPr>
            <w:tcW w:w="2111" w:type="dxa"/>
            <w:shd w:val="clear" w:color="auto" w:fill="auto"/>
          </w:tcPr>
          <w:p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rsidR="0078646D" w:rsidRPr="00226A3F" w:rsidRDefault="0078646D" w:rsidP="0088515B">
            <w:pPr>
              <w:rPr>
                <w:sz w:val="20"/>
                <w:szCs w:val="20"/>
              </w:rPr>
            </w:pPr>
            <w:r>
              <w:rPr>
                <w:sz w:val="20"/>
                <w:szCs w:val="20"/>
              </w:rPr>
              <w:t>1</w:t>
            </w:r>
          </w:p>
        </w:tc>
        <w:tc>
          <w:tcPr>
            <w:tcW w:w="1276" w:type="dxa"/>
            <w:shd w:val="clear" w:color="auto" w:fill="auto"/>
          </w:tcPr>
          <w:p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sidRPr="007E2D34">
              <w:rPr>
                <w:sz w:val="20"/>
                <w:szCs w:val="20"/>
              </w:rPr>
              <w:t xml:space="preserve">Custom Attributes </w:t>
            </w:r>
            <w:r w:rsidR="007E2D34" w:rsidRPr="007331A4">
              <w:t>list</w:t>
            </w:r>
            <w:r w:rsidRPr="0011095E">
              <w:rPr>
                <w:rFonts w:cs="Calibri"/>
                <w:sz w:val="20"/>
                <w:szCs w:val="20"/>
                <w:lang w:eastAsia="en-GB"/>
              </w:rPr>
              <w:fldChar w:fldCharType="end"/>
            </w:r>
          </w:p>
        </w:tc>
      </w:tr>
    </w:tbl>
    <w:p w:rsidR="001E6C77" w:rsidRPr="00656253" w:rsidRDefault="001E6C77" w:rsidP="00245478">
      <w:pPr>
        <w:pStyle w:val="Caption"/>
        <w:spacing w:before="120"/>
        <w:rPr>
          <w:b w:val="0"/>
          <w:i/>
          <w:kern w:val="22"/>
          <w:sz w:val="22"/>
        </w:rPr>
      </w:pPr>
      <w:bookmarkStart w:id="1259" w:name="_Toc3566457"/>
      <w:bookmarkStart w:id="1260" w:name="_Toc27753823"/>
      <w:r>
        <w:t xml:space="preserve">Table </w:t>
      </w:r>
      <w:r w:rsidR="00D43112">
        <w:fldChar w:fldCharType="begin"/>
      </w:r>
      <w:r w:rsidR="00D43112">
        <w:instrText xml:space="preserve"> SEQ Table \* ARABIC </w:instrText>
      </w:r>
      <w:r w:rsidR="00D43112">
        <w:fldChar w:fldCharType="separate"/>
      </w:r>
      <w:r w:rsidR="007E2D34">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59"/>
      <w:bookmarkEnd w:id="1260"/>
    </w:p>
    <w:p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E2D34">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E2D34" w:rsidRPr="007055D9">
        <w:t>Location</w:t>
      </w:r>
      <w:r w:rsidR="00656253">
        <w:rPr>
          <w:szCs w:val="22"/>
        </w:rPr>
        <w:fldChar w:fldCharType="end"/>
      </w:r>
      <w:r w:rsidR="00E86141">
        <w:rPr>
          <w:szCs w:val="22"/>
        </w:rPr>
        <w:t>.</w:t>
      </w:r>
    </w:p>
    <w:p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E2D34">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E2D34" w:rsidRPr="007055D9">
        <w:t xml:space="preserve">User Specific Data </w:t>
      </w:r>
      <w:r w:rsidR="007E2D34" w:rsidRPr="007E2D34">
        <w:rPr>
          <w:rStyle w:val="elementdeftypeChar"/>
        </w:rPr>
        <w:t>&lt;appdata&gt;</w:t>
      </w:r>
      <w:r w:rsidR="00656253">
        <w:fldChar w:fldCharType="end"/>
      </w:r>
      <w:r w:rsidR="00656253">
        <w:t>.</w:t>
      </w:r>
    </w:p>
    <w:p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rsidTr="00AD13B9">
        <w:trPr>
          <w:cantSplit/>
          <w:jc w:val="center"/>
        </w:trPr>
        <w:tc>
          <w:tcPr>
            <w:tcW w:w="2135" w:type="dxa"/>
            <w:tcBorders>
              <w:top w:val="dotted" w:sz="4" w:space="0" w:color="000000"/>
              <w:left w:val="single" w:sz="8"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rsidR="002E60CB" w:rsidRPr="00AD13B9" w:rsidRDefault="002E60CB" w:rsidP="0088515B">
            <w:pPr>
              <w:suppressAutoHyphens/>
              <w:rPr>
                <w:rFonts w:cs="Calibri"/>
                <w:sz w:val="18"/>
                <w:szCs w:val="18"/>
                <w:lang w:eastAsia="zh-CN"/>
              </w:rPr>
            </w:pPr>
          </w:p>
        </w:tc>
      </w:tr>
      <w:tr w:rsidR="002E60CB" w:rsidRPr="000F7EEA" w:rsidTr="00AD13B9">
        <w:trPr>
          <w:cantSplit/>
          <w:jc w:val="center"/>
        </w:trPr>
        <w:tc>
          <w:tcPr>
            <w:tcW w:w="2135" w:type="dxa"/>
            <w:tcBorders>
              <w:top w:val="dotted" w:sz="4" w:space="0" w:color="000000"/>
              <w:left w:val="single" w:sz="8"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AD13B9" w:rsidRDefault="002E60CB" w:rsidP="0088515B">
            <w:pPr>
              <w:suppressAutoHyphens/>
              <w:rPr>
                <w:sz w:val="18"/>
                <w:szCs w:val="18"/>
              </w:rPr>
            </w:pPr>
            <w:r w:rsidRPr="00AD13B9">
              <w:rPr>
                <w:sz w:val="18"/>
                <w:szCs w:val="18"/>
              </w:rPr>
              <w:t>-</w:t>
            </w:r>
          </w:p>
        </w:tc>
      </w:tr>
      <w:tr w:rsidR="002E60CB" w:rsidRPr="000F7EEA" w:rsidTr="00AD13B9">
        <w:trPr>
          <w:cantSplit/>
          <w:jc w:val="center"/>
        </w:trPr>
        <w:tc>
          <w:tcPr>
            <w:tcW w:w="2135" w:type="dxa"/>
            <w:tcBorders>
              <w:top w:val="dotted" w:sz="4" w:space="0" w:color="000000"/>
              <w:left w:val="single" w:sz="8"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AD13B9" w:rsidRDefault="002E60CB" w:rsidP="0088515B">
            <w:pPr>
              <w:suppressAutoHyphens/>
              <w:rPr>
                <w:sz w:val="18"/>
                <w:szCs w:val="18"/>
              </w:rPr>
            </w:pPr>
            <w:r w:rsidRPr="00AD13B9">
              <w:rPr>
                <w:sz w:val="18"/>
                <w:szCs w:val="18"/>
              </w:rPr>
              <w:t>length ≥ thread_length</w:t>
            </w:r>
          </w:p>
        </w:tc>
      </w:tr>
      <w:tr w:rsidR="002E60CB" w:rsidRPr="000F7EEA" w:rsidTr="00AD13B9">
        <w:trPr>
          <w:cantSplit/>
          <w:jc w:val="center"/>
        </w:trPr>
        <w:tc>
          <w:tcPr>
            <w:tcW w:w="2135" w:type="dxa"/>
            <w:tcBorders>
              <w:top w:val="dotted" w:sz="4" w:space="0" w:color="000000"/>
              <w:left w:val="single" w:sz="8"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25A92" w:rsidRPr="00AD13B9" w:rsidRDefault="00625A92" w:rsidP="00544268">
            <w:pPr>
              <w:suppressAutoHyphens/>
              <w:rPr>
                <w:sz w:val="18"/>
                <w:szCs w:val="18"/>
              </w:rPr>
            </w:pPr>
            <w:r w:rsidRPr="00AD13B9">
              <w:rPr>
                <w:sz w:val="18"/>
                <w:szCs w:val="18"/>
              </w:rPr>
              <w:t>-</w:t>
            </w:r>
          </w:p>
        </w:tc>
      </w:tr>
      <w:tr w:rsidR="002E60CB"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6A128E" w:rsidP="0088515B">
            <w:pPr>
              <w:suppressAutoHyphens/>
              <w:rPr>
                <w:sz w:val="18"/>
                <w:szCs w:val="18"/>
              </w:rPr>
            </w:pPr>
            <w:r w:rsidRPr="00AD13B9">
              <w:rPr>
                <w:sz w:val="18"/>
                <w:szCs w:val="18"/>
              </w:rPr>
              <w:t>-</w:t>
            </w: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6A128E" w:rsidP="0088515B">
            <w:pPr>
              <w:suppressAutoHyphens/>
              <w:rPr>
                <w:sz w:val="18"/>
                <w:szCs w:val="18"/>
              </w:rPr>
            </w:pPr>
            <w:r w:rsidRPr="00AD13B9">
              <w:rPr>
                <w:sz w:val="18"/>
                <w:szCs w:val="18"/>
              </w:rPr>
              <w:t>-</w:t>
            </w: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6A128E" w:rsidP="0088515B">
            <w:pPr>
              <w:suppressAutoHyphens/>
              <w:rPr>
                <w:sz w:val="18"/>
                <w:szCs w:val="18"/>
              </w:rPr>
            </w:pPr>
            <w:r w:rsidRPr="00AD13B9">
              <w:rPr>
                <w:sz w:val="18"/>
                <w:szCs w:val="18"/>
              </w:rPr>
              <w:t>-</w:t>
            </w: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6A128E" w:rsidP="0088515B">
            <w:pPr>
              <w:suppressAutoHyphens/>
              <w:rPr>
                <w:sz w:val="18"/>
                <w:szCs w:val="18"/>
              </w:rPr>
            </w:pPr>
          </w:p>
        </w:tc>
      </w:tr>
      <w:tr w:rsidR="006A128E"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6A128E" w:rsidRPr="00AD13B9" w:rsidRDefault="006A128E" w:rsidP="0088515B">
            <w:pPr>
              <w:suppressAutoHyphens/>
              <w:rPr>
                <w:sz w:val="18"/>
                <w:szCs w:val="18"/>
              </w:rPr>
            </w:pPr>
            <w:r w:rsidRPr="00AD13B9">
              <w:rPr>
                <w:sz w:val="18"/>
                <w:szCs w:val="18"/>
              </w:rPr>
              <w:t>-</w:t>
            </w:r>
          </w:p>
        </w:tc>
      </w:tr>
      <w:tr w:rsidR="002D676D" w:rsidRPr="00397AE8" w:rsidTr="00AD13B9">
        <w:trPr>
          <w:cantSplit/>
          <w:jc w:val="center"/>
          <w:ins w:id="1261" w:author="nick" w:date="2019-12-19T21:36:00Z"/>
        </w:trPr>
        <w:tc>
          <w:tcPr>
            <w:tcW w:w="2135" w:type="dxa"/>
            <w:tcBorders>
              <w:top w:val="dotted" w:sz="4" w:space="0" w:color="000000"/>
              <w:left w:val="single" w:sz="8" w:space="0" w:color="000000"/>
              <w:bottom w:val="dotted" w:sz="4" w:space="0" w:color="000000"/>
              <w:right w:val="nil"/>
            </w:tcBorders>
          </w:tcPr>
          <w:p w:rsidR="002D676D" w:rsidRPr="00AD13B9" w:rsidRDefault="002D676D" w:rsidP="0088515B">
            <w:pPr>
              <w:suppressAutoHyphens/>
              <w:rPr>
                <w:ins w:id="1262" w:author="nick" w:date="2019-12-19T21:36:00Z"/>
                <w:rFonts w:cs="Calibri"/>
                <w:sz w:val="18"/>
                <w:szCs w:val="18"/>
                <w:lang w:eastAsia="zh-CN"/>
              </w:rPr>
            </w:pPr>
            <w:ins w:id="1263"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64" w:author="nick" w:date="2019-12-19T21:36:00Z"/>
                <w:sz w:val="18"/>
                <w:szCs w:val="18"/>
              </w:rPr>
            </w:pPr>
            <w:ins w:id="126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66" w:author="nick" w:date="2019-12-19T21:36:00Z"/>
                <w:sz w:val="18"/>
                <w:szCs w:val="18"/>
              </w:rPr>
            </w:pPr>
            <w:ins w:id="126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68" w:author="nick" w:date="2019-12-19T21:36:00Z"/>
                <w:sz w:val="18"/>
                <w:szCs w:val="18"/>
              </w:rPr>
            </w:pPr>
            <w:ins w:id="126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rsidR="002D676D" w:rsidRPr="00AD13B9" w:rsidRDefault="002D676D" w:rsidP="0088515B">
            <w:pPr>
              <w:suppressAutoHyphens/>
              <w:rPr>
                <w:ins w:id="1270" w:author="nick" w:date="2019-12-19T21:36:00Z"/>
                <w:sz w:val="18"/>
                <w:szCs w:val="18"/>
              </w:rPr>
            </w:pPr>
          </w:p>
        </w:tc>
      </w:tr>
      <w:tr w:rsidR="002D676D" w:rsidRPr="00397AE8" w:rsidTr="00AD13B9">
        <w:trPr>
          <w:cantSplit/>
          <w:jc w:val="center"/>
          <w:ins w:id="1271" w:author="nick" w:date="2019-12-19T21:36:00Z"/>
        </w:trPr>
        <w:tc>
          <w:tcPr>
            <w:tcW w:w="2135" w:type="dxa"/>
            <w:tcBorders>
              <w:top w:val="dotted" w:sz="4" w:space="0" w:color="000000"/>
              <w:left w:val="single" w:sz="8" w:space="0" w:color="000000"/>
              <w:bottom w:val="dotted" w:sz="4" w:space="0" w:color="000000"/>
              <w:right w:val="nil"/>
            </w:tcBorders>
          </w:tcPr>
          <w:p w:rsidR="002D676D" w:rsidRPr="00AD13B9" w:rsidRDefault="002D676D" w:rsidP="0088515B">
            <w:pPr>
              <w:suppressAutoHyphens/>
              <w:rPr>
                <w:ins w:id="1272" w:author="nick" w:date="2019-12-19T21:36:00Z"/>
                <w:rFonts w:cs="Calibri"/>
                <w:sz w:val="18"/>
                <w:szCs w:val="18"/>
                <w:lang w:eastAsia="zh-CN"/>
              </w:rPr>
            </w:pPr>
            <w:ins w:id="1273"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74" w:author="nick" w:date="2019-12-19T21:36:00Z"/>
                <w:sz w:val="18"/>
                <w:szCs w:val="18"/>
              </w:rPr>
            </w:pPr>
            <w:ins w:id="127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76" w:author="nick" w:date="2019-12-19T21:36:00Z"/>
                <w:sz w:val="18"/>
                <w:szCs w:val="18"/>
              </w:rPr>
            </w:pPr>
            <w:ins w:id="127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ins w:id="1278" w:author="nick" w:date="2019-12-19T21:36:00Z"/>
                <w:sz w:val="18"/>
                <w:szCs w:val="18"/>
              </w:rPr>
            </w:pPr>
            <w:ins w:id="127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rsidR="002D676D" w:rsidRPr="00AD13B9" w:rsidRDefault="002D676D" w:rsidP="0088515B">
            <w:pPr>
              <w:suppressAutoHyphens/>
              <w:rPr>
                <w:ins w:id="1280" w:author="nick" w:date="2019-12-19T21:36:00Z"/>
                <w:sz w:val="18"/>
                <w:szCs w:val="18"/>
              </w:rPr>
            </w:pPr>
          </w:p>
        </w:tc>
      </w:tr>
      <w:tr w:rsidR="002D676D" w:rsidRPr="00397AE8" w:rsidTr="00AD13B9">
        <w:trPr>
          <w:cantSplit/>
          <w:jc w:val="center"/>
        </w:trPr>
        <w:tc>
          <w:tcPr>
            <w:tcW w:w="2135" w:type="dxa"/>
            <w:tcBorders>
              <w:top w:val="dotted" w:sz="4" w:space="0" w:color="000000"/>
              <w:left w:val="single" w:sz="8" w:space="0" w:color="000000"/>
              <w:bottom w:val="dotted" w:sz="4" w:space="0" w:color="000000"/>
              <w:right w:val="nil"/>
            </w:tcBorders>
          </w:tcPr>
          <w:p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rsidR="002D676D" w:rsidRPr="00AD13B9" w:rsidRDefault="002D676D" w:rsidP="0088515B">
            <w:pPr>
              <w:suppressAutoHyphens/>
              <w:rPr>
                <w:sz w:val="18"/>
                <w:szCs w:val="18"/>
              </w:rPr>
            </w:pPr>
            <w:r w:rsidRPr="00AD13B9">
              <w:rPr>
                <w:sz w:val="18"/>
                <w:szCs w:val="18"/>
              </w:rPr>
              <w:t>-</w:t>
            </w:r>
          </w:p>
        </w:tc>
      </w:tr>
      <w:tr w:rsidR="002D676D" w:rsidRPr="00397AE8" w:rsidTr="00AD13B9">
        <w:trPr>
          <w:cantSplit/>
          <w:jc w:val="center"/>
        </w:trPr>
        <w:tc>
          <w:tcPr>
            <w:tcW w:w="2135" w:type="dxa"/>
            <w:tcBorders>
              <w:top w:val="dotted" w:sz="4" w:space="0" w:color="000000"/>
              <w:left w:val="single" w:sz="8" w:space="0" w:color="000000"/>
              <w:bottom w:val="single" w:sz="8" w:space="0" w:color="000000"/>
              <w:right w:val="nil"/>
            </w:tcBorders>
          </w:tcPr>
          <w:p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rsidR="002D676D" w:rsidRPr="00AD13B9" w:rsidRDefault="002D676D" w:rsidP="0088515B">
            <w:pPr>
              <w:keepNext/>
              <w:suppressAutoHyphens/>
              <w:rPr>
                <w:sz w:val="18"/>
                <w:szCs w:val="18"/>
              </w:rPr>
            </w:pPr>
            <w:r w:rsidRPr="00AD13B9">
              <w:rPr>
                <w:sz w:val="18"/>
                <w:szCs w:val="18"/>
              </w:rPr>
              <w:t>-</w:t>
            </w:r>
          </w:p>
        </w:tc>
      </w:tr>
    </w:tbl>
    <w:p w:rsidR="002E60CB" w:rsidRDefault="002E60CB" w:rsidP="00913551">
      <w:pPr>
        <w:pStyle w:val="Caption"/>
        <w:spacing w:before="120"/>
      </w:pPr>
      <w:bookmarkStart w:id="1281" w:name="_Ref409694950"/>
      <w:bookmarkStart w:id="1282" w:name="_Toc3566458"/>
      <w:bookmarkStart w:id="1283" w:name="_Toc27753824"/>
      <w:r>
        <w:t xml:space="preserve">Table </w:t>
      </w:r>
      <w:r w:rsidR="00D43112">
        <w:fldChar w:fldCharType="begin"/>
      </w:r>
      <w:r w:rsidR="00D43112">
        <w:instrText xml:space="preserve"> SEQ Table \* ARABIC </w:instrText>
      </w:r>
      <w:r w:rsidR="00D43112">
        <w:fldChar w:fldCharType="separate"/>
      </w:r>
      <w:r w:rsidR="007E2D34">
        <w:rPr>
          <w:noProof/>
        </w:rPr>
        <w:t>49</w:t>
      </w:r>
      <w:r w:rsidR="00D43112">
        <w:fldChar w:fldCharType="end"/>
      </w:r>
      <w:bookmarkEnd w:id="128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82"/>
      <w:bookmarkEnd w:id="1283"/>
    </w:p>
    <w:p w:rsidR="002E60CB" w:rsidRPr="000B11EA" w:rsidRDefault="002E60CB" w:rsidP="002E60CB">
      <w:r w:rsidRPr="000B11EA">
        <w:t xml:space="preserve">These attributes have following semantics: </w:t>
      </w:r>
    </w:p>
    <w:p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E2D34">
        <w:t xml:space="preserve">Figure </w:t>
      </w:r>
      <w:r w:rsidR="007E2D34">
        <w:rPr>
          <w:noProof/>
        </w:rPr>
        <w:t>20</w:t>
      </w:r>
      <w:r w:rsidR="007E2D34">
        <w:t xml:space="preserve">: </w:t>
      </w:r>
      <w:r w:rsidR="007E2D34" w:rsidRPr="001B293E">
        <w:t xml:space="preserve">Definition of </w:t>
      </w:r>
      <w:r w:rsidR="007E2D34">
        <w:t>L</w:t>
      </w:r>
      <w:r w:rsidR="007E2D34" w:rsidRPr="001B293E">
        <w:t xml:space="preserve">ength and </w:t>
      </w:r>
      <w:r w:rsidR="007E2D34">
        <w:t>H</w:t>
      </w:r>
      <w:r w:rsidR="007E2D34" w:rsidRPr="001B293E">
        <w:t xml:space="preserve">ead </w:t>
      </w:r>
      <w:r w:rsidR="007E2D34">
        <w:t>S</w:t>
      </w:r>
      <w:r w:rsidR="007E2D34" w:rsidRPr="001B293E">
        <w:t>izes</w:t>
      </w:r>
      <w:r w:rsidR="00B142AC">
        <w:fldChar w:fldCharType="end"/>
      </w:r>
      <w:r w:rsidRPr="000B11EA">
        <w:t xml:space="preserve">. </w:t>
      </w:r>
    </w:p>
    <w:p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rsidR="002D676D" w:rsidRPr="000B11EA" w:rsidRDefault="002D676D" w:rsidP="002D676D">
      <w:pPr>
        <w:numPr>
          <w:ilvl w:val="0"/>
          <w:numId w:val="22"/>
        </w:numPr>
        <w:spacing w:before="60" w:after="60"/>
        <w:ind w:left="714" w:hanging="357"/>
        <w:jc w:val="both"/>
        <w:rPr>
          <w:ins w:id="1284" w:author="nick" w:date="2019-12-19T21:37:00Z"/>
        </w:rPr>
      </w:pPr>
      <w:ins w:id="1285"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286"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87" w:author="nick" w:date="2019-12-19T21:37:00Z">
        <w:r w:rsidRPr="000B11EA">
          <w:t xml:space="preserve">. </w:t>
        </w:r>
      </w:ins>
    </w:p>
    <w:p w:rsidR="002D676D" w:rsidRDefault="002D676D" w:rsidP="002D676D">
      <w:pPr>
        <w:numPr>
          <w:ilvl w:val="0"/>
          <w:numId w:val="22"/>
        </w:numPr>
        <w:spacing w:before="60" w:after="60"/>
        <w:ind w:left="714" w:hanging="357"/>
        <w:jc w:val="both"/>
        <w:rPr>
          <w:ins w:id="1288" w:author="nick" w:date="2019-12-19T21:37:00Z"/>
        </w:rPr>
      </w:pPr>
      <w:ins w:id="1289"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290"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1" w:author="nick" w:date="2019-12-19T21:37:00Z">
        <w:r w:rsidRPr="000B11EA">
          <w:t xml:space="preserve">. </w:t>
        </w:r>
      </w:ins>
    </w:p>
    <w:p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rsidR="002E60CB" w:rsidRPr="00CD36CA" w:rsidRDefault="002E60CB" w:rsidP="0031729D">
      <w:pPr>
        <w:jc w:val="both"/>
      </w:pPr>
      <w:r w:rsidRPr="00CD36CA">
        <w:t xml:space="preserve">Torque, pretension and angle interact as follows: </w:t>
      </w:r>
    </w:p>
    <w:p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p>
        </w:tc>
      </w:tr>
      <w:tr w:rsidR="002E60CB" w:rsidRPr="000F7EEA" w:rsidTr="00E7538E">
        <w:trPr>
          <w:jc w:val="center"/>
        </w:trPr>
        <w:tc>
          <w:tcPr>
            <w:tcW w:w="2111" w:type="dxa"/>
            <w:tcBorders>
              <w:top w:val="single" w:sz="8" w:space="0" w:color="000000"/>
              <w:left w:val="single" w:sz="8" w:space="0" w:color="000000"/>
              <w:bottom w:val="dotted" w:sz="4" w:space="0" w:color="auto"/>
              <w:right w:val="nil"/>
            </w:tcBorders>
            <w:hideMark/>
          </w:tcPr>
          <w:p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rsidR="002E60CB" w:rsidRPr="002D0B90" w:rsidRDefault="002E60CB" w:rsidP="0088515B">
            <w:pPr>
              <w:keepNext/>
              <w:suppressAutoHyphens/>
              <w:rPr>
                <w:rFonts w:cs="Calibri"/>
                <w:lang w:eastAsia="zh-CN"/>
              </w:rPr>
            </w:pPr>
            <w:r w:rsidRPr="002D0B90">
              <w:rPr>
                <w:sz w:val="20"/>
                <w:szCs w:val="20"/>
              </w:rPr>
              <w:t>-</w:t>
            </w:r>
          </w:p>
        </w:tc>
      </w:tr>
      <w:tr w:rsidR="002E60CB" w:rsidRPr="00BC3F09"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rsidR="002E60CB" w:rsidRDefault="002E60CB" w:rsidP="0088515B">
            <w:pPr>
              <w:keepNext/>
              <w:suppressAutoHyphens/>
              <w:rPr>
                <w:sz w:val="20"/>
                <w:szCs w:val="20"/>
              </w:rPr>
            </w:pPr>
            <w:r w:rsidRPr="002D0B90">
              <w:rPr>
                <w:sz w:val="20"/>
                <w:szCs w:val="20"/>
              </w:rPr>
              <w:t>-</w:t>
            </w:r>
          </w:p>
        </w:tc>
      </w:tr>
      <w:tr w:rsidR="00495B2D" w:rsidRPr="00BC3F09" w:rsidDel="00D15DA6" w:rsidTr="00E7538E">
        <w:trPr>
          <w:jc w:val="center"/>
          <w:del w:id="1292"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rsidR="00495B2D" w:rsidDel="00D15DA6" w:rsidRDefault="00495B2D" w:rsidP="0088515B">
            <w:pPr>
              <w:suppressAutoHyphens/>
              <w:rPr>
                <w:del w:id="1293" w:author="nick" w:date="2019-12-19T22:05:00Z"/>
                <w:sz w:val="20"/>
                <w:szCs w:val="20"/>
              </w:rPr>
            </w:pPr>
            <w:del w:id="1294"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rsidR="00495B2D" w:rsidDel="00D15DA6" w:rsidRDefault="00495B2D" w:rsidP="0088515B">
            <w:pPr>
              <w:suppressAutoHyphens/>
              <w:rPr>
                <w:del w:id="1295" w:author="nick" w:date="2019-12-19T22:05:00Z"/>
                <w:sz w:val="20"/>
                <w:szCs w:val="20"/>
              </w:rPr>
            </w:pPr>
            <w:del w:id="1296"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rsidR="00495B2D" w:rsidRPr="002D0B90" w:rsidDel="00D15DA6" w:rsidRDefault="00495B2D" w:rsidP="0088515B">
            <w:pPr>
              <w:suppressAutoHyphens/>
              <w:rPr>
                <w:del w:id="1297" w:author="nick" w:date="2019-12-19T22:05:00Z"/>
                <w:sz w:val="20"/>
                <w:szCs w:val="20"/>
              </w:rPr>
            </w:pPr>
            <w:del w:id="1298"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rsidR="00495B2D" w:rsidRPr="002D0B90" w:rsidDel="00D15DA6" w:rsidRDefault="00495B2D" w:rsidP="0088515B">
            <w:pPr>
              <w:keepNext/>
              <w:suppressAutoHyphens/>
              <w:rPr>
                <w:del w:id="1299" w:author="nick" w:date="2019-12-19T22:05:00Z"/>
                <w:sz w:val="20"/>
                <w:szCs w:val="20"/>
              </w:rPr>
            </w:pPr>
            <w:del w:id="1300" w:author="nick" w:date="2019-12-19T22:05:00Z">
              <w:r w:rsidRPr="002D0B90" w:rsidDel="00D15DA6">
                <w:rPr>
                  <w:sz w:val="20"/>
                  <w:szCs w:val="20"/>
                </w:rPr>
                <w:delText>-</w:delText>
              </w:r>
            </w:del>
          </w:p>
        </w:tc>
      </w:tr>
    </w:tbl>
    <w:p w:rsidR="002E60CB" w:rsidRDefault="002E60CB" w:rsidP="00E7538E">
      <w:pPr>
        <w:pStyle w:val="Caption"/>
        <w:spacing w:before="120"/>
      </w:pPr>
      <w:bookmarkStart w:id="1301" w:name="_Toc3566459"/>
      <w:bookmarkStart w:id="1302" w:name="_Toc27753825"/>
      <w:r>
        <w:t xml:space="preserve">Table </w:t>
      </w:r>
      <w:r w:rsidR="00D43112">
        <w:fldChar w:fldCharType="begin"/>
      </w:r>
      <w:r w:rsidR="00D43112">
        <w:instrText xml:space="preserve"> SEQ Table \* ARABIC </w:instrText>
      </w:r>
      <w:r w:rsidR="00D43112">
        <w:fldChar w:fldCharType="separate"/>
      </w:r>
      <w:r w:rsidR="007E2D34">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01"/>
      <w:bookmarkEnd w:id="1302"/>
      <w:r>
        <w:t xml:space="preserve"> </w:t>
      </w:r>
    </w:p>
    <w:p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E2D34">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rsidR="002E60CB" w:rsidRDefault="002E60CB" w:rsidP="00E7538E">
      <w:pPr>
        <w:jc w:val="both"/>
      </w:pPr>
      <w:r>
        <w:t xml:space="preserve">All attributes of threaded connections are optional for import to CAD or CAE processors. However, specific FE solvers may declare some of them to be mandatory. </w:t>
      </w:r>
    </w:p>
    <w:p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rsidR="002E60CB" w:rsidRPr="00226A3F" w:rsidRDefault="002E60CB" w:rsidP="00327322">
      <w:pPr>
        <w:pStyle w:val="Heading3"/>
      </w:pPr>
      <w:bookmarkStart w:id="1303" w:name="_Toc428279528"/>
      <w:bookmarkStart w:id="1304" w:name="_Toc428456266"/>
      <w:bookmarkStart w:id="1305" w:name="_Toc428537229"/>
      <w:bookmarkStart w:id="1306" w:name="_Toc428969548"/>
      <w:bookmarkStart w:id="1307" w:name="_Toc429052939"/>
      <w:bookmarkStart w:id="1308" w:name="_Toc413359594"/>
      <w:bookmarkStart w:id="1309" w:name="_Toc3556986"/>
      <w:bookmarkStart w:id="1310" w:name="_Toc27753598"/>
      <w:bookmarkEnd w:id="1303"/>
      <w:bookmarkEnd w:id="1304"/>
      <w:bookmarkEnd w:id="1305"/>
      <w:bookmarkEnd w:id="1306"/>
      <w:bookmarkEnd w:id="1307"/>
      <w:r>
        <w:t>Washer</w:t>
      </w:r>
      <w:bookmarkEnd w:id="1308"/>
      <w:bookmarkEnd w:id="1309"/>
      <w:bookmarkEnd w:id="1310"/>
      <w:r w:rsidRPr="00226A3F">
        <w:t xml:space="preserve"> </w:t>
      </w:r>
    </w:p>
    <w:p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rsidTr="0088515B">
        <w:tc>
          <w:tcPr>
            <w:tcW w:w="1526" w:type="dxa"/>
            <w:tcBorders>
              <w:top w:val="dotted" w:sz="4" w:space="0" w:color="000000"/>
              <w:left w:val="single" w:sz="8"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rsidTr="0088515B">
        <w:tc>
          <w:tcPr>
            <w:tcW w:w="1526" w:type="dxa"/>
            <w:tcBorders>
              <w:top w:val="dotted" w:sz="4" w:space="0" w:color="000000"/>
              <w:left w:val="single" w:sz="8"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226A3F">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226A3F">
              <w:rPr>
                <w:sz w:val="20"/>
                <w:szCs w:val="20"/>
              </w:rPr>
              <w:t>-</w:t>
            </w:r>
          </w:p>
        </w:tc>
      </w:tr>
      <w:tr w:rsidR="002E60CB" w:rsidRPr="00397AE8" w:rsidTr="0088515B">
        <w:tc>
          <w:tcPr>
            <w:tcW w:w="1526" w:type="dxa"/>
            <w:tcBorders>
              <w:top w:val="dotted" w:sz="4" w:space="0" w:color="000000"/>
              <w:left w:val="single" w:sz="8" w:space="0" w:color="000000"/>
              <w:bottom w:val="dotted" w:sz="4" w:space="0" w:color="000000"/>
              <w:right w:val="nil"/>
            </w:tcBorders>
          </w:tcPr>
          <w:p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397AE8" w:rsidRDefault="008A2758" w:rsidP="0088515B">
            <w:pPr>
              <w:suppressAutoHyphens/>
              <w:rPr>
                <w:sz w:val="20"/>
                <w:szCs w:val="20"/>
              </w:rPr>
            </w:pPr>
            <w:r>
              <w:rPr>
                <w:sz w:val="20"/>
                <w:szCs w:val="20"/>
              </w:rPr>
              <w:t>-</w:t>
            </w:r>
          </w:p>
        </w:tc>
      </w:tr>
      <w:tr w:rsidR="002E60CB" w:rsidRPr="006A647A" w:rsidTr="0088515B">
        <w:tc>
          <w:tcPr>
            <w:tcW w:w="1526" w:type="dxa"/>
            <w:tcBorders>
              <w:top w:val="dotted" w:sz="4" w:space="0" w:color="000000"/>
              <w:left w:val="single" w:sz="8" w:space="0" w:color="000000"/>
              <w:bottom w:val="dotted" w:sz="4" w:space="0" w:color="000000"/>
              <w:right w:val="nil"/>
            </w:tcBorders>
          </w:tcPr>
          <w:p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rsidTr="0088515B">
        <w:tc>
          <w:tcPr>
            <w:tcW w:w="1526" w:type="dxa"/>
            <w:tcBorders>
              <w:top w:val="dotted" w:sz="4" w:space="0" w:color="000000"/>
              <w:left w:val="single" w:sz="8" w:space="0" w:color="000000"/>
              <w:bottom w:val="single" w:sz="4" w:space="0" w:color="000000"/>
              <w:right w:val="nil"/>
            </w:tcBorders>
          </w:tcPr>
          <w:p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rsidR="002E60CB" w:rsidRDefault="002E60CB" w:rsidP="00E7538E">
      <w:pPr>
        <w:pStyle w:val="Caption"/>
        <w:spacing w:before="120"/>
      </w:pPr>
      <w:bookmarkStart w:id="1311" w:name="_Toc3566460"/>
      <w:bookmarkStart w:id="1312" w:name="_Toc27753826"/>
      <w:r>
        <w:t xml:space="preserve">Table </w:t>
      </w:r>
      <w:r w:rsidR="00D43112">
        <w:fldChar w:fldCharType="begin"/>
      </w:r>
      <w:r w:rsidR="00D43112">
        <w:instrText xml:space="preserve"> SEQ Table \* ARABIC </w:instrText>
      </w:r>
      <w:r w:rsidR="00D43112">
        <w:fldChar w:fldCharType="separate"/>
      </w:r>
      <w:r w:rsidR="007E2D34">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11"/>
      <w:bookmarkEnd w:id="1312"/>
      <w:r w:rsidRPr="00E7538E">
        <w:t xml:space="preserve"> </w:t>
      </w:r>
    </w:p>
    <w:p w:rsidR="002E60CB" w:rsidRPr="000B11EA" w:rsidRDefault="002E60CB" w:rsidP="00E7538E">
      <w:pPr>
        <w:keepNext/>
        <w:jc w:val="both"/>
      </w:pPr>
      <w:r w:rsidRPr="000B11EA">
        <w:lastRenderedPageBreak/>
        <w:t xml:space="preserve">These attributes have following semantics: </w:t>
      </w:r>
    </w:p>
    <w:p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rsidR="002E60CB" w:rsidRPr="00226A3F" w:rsidRDefault="002E60CB" w:rsidP="00327322">
      <w:pPr>
        <w:pStyle w:val="Heading3"/>
      </w:pPr>
      <w:bookmarkStart w:id="1313" w:name="_Toc428456268"/>
      <w:bookmarkStart w:id="1314" w:name="_Toc428537231"/>
      <w:bookmarkStart w:id="1315" w:name="_Toc428969550"/>
      <w:bookmarkStart w:id="1316" w:name="_Toc429052941"/>
      <w:bookmarkStart w:id="1317" w:name="_Toc413359595"/>
      <w:bookmarkStart w:id="1318" w:name="_Toc3556987"/>
      <w:bookmarkStart w:id="1319" w:name="_Toc27753599"/>
      <w:bookmarkEnd w:id="1313"/>
      <w:bookmarkEnd w:id="1314"/>
      <w:bookmarkEnd w:id="1315"/>
      <w:bookmarkEnd w:id="1316"/>
      <w:r>
        <w:t>Nut</w:t>
      </w:r>
      <w:bookmarkEnd w:id="1317"/>
      <w:bookmarkEnd w:id="1318"/>
      <w:bookmarkEnd w:id="1319"/>
      <w:r w:rsidRPr="00226A3F">
        <w:t xml:space="preserve"> </w:t>
      </w:r>
    </w:p>
    <w:p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226A3F">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9353AC">
              <w:rPr>
                <w:sz w:val="20"/>
                <w:szCs w:val="20"/>
              </w:rPr>
              <w:t>-</w:t>
            </w:r>
          </w:p>
        </w:tc>
      </w:tr>
      <w:tr w:rsidR="002E60CB" w:rsidRPr="00397AE8" w:rsidTr="0088515B">
        <w:tc>
          <w:tcPr>
            <w:tcW w:w="1526" w:type="dxa"/>
            <w:tcBorders>
              <w:top w:val="dotted" w:sz="4" w:space="0" w:color="000000"/>
              <w:left w:val="single" w:sz="8" w:space="0" w:color="000000"/>
              <w:bottom w:val="dotted" w:sz="4" w:space="0" w:color="000000"/>
              <w:right w:val="nil"/>
            </w:tcBorders>
          </w:tcPr>
          <w:p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397AE8" w:rsidRDefault="002E60CB" w:rsidP="0088515B">
            <w:pPr>
              <w:suppressAutoHyphens/>
              <w:rPr>
                <w:sz w:val="20"/>
                <w:szCs w:val="20"/>
              </w:rPr>
            </w:pPr>
            <w:r w:rsidRPr="00226A3F">
              <w:rPr>
                <w:sz w:val="20"/>
                <w:szCs w:val="20"/>
              </w:rPr>
              <w:t>-</w:t>
            </w:r>
          </w:p>
        </w:tc>
      </w:tr>
      <w:tr w:rsidR="002E60CB" w:rsidRPr="00397AE8" w:rsidTr="0088515B">
        <w:tc>
          <w:tcPr>
            <w:tcW w:w="1526" w:type="dxa"/>
            <w:tcBorders>
              <w:top w:val="dotted" w:sz="4" w:space="0" w:color="000000"/>
              <w:left w:val="single" w:sz="8" w:space="0" w:color="000000"/>
              <w:bottom w:val="dotted" w:sz="4" w:space="0" w:color="000000"/>
              <w:right w:val="nil"/>
            </w:tcBorders>
          </w:tcPr>
          <w:p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397AE8" w:rsidRDefault="002E60CB" w:rsidP="0088515B">
            <w:pPr>
              <w:suppressAutoHyphens/>
              <w:rPr>
                <w:sz w:val="20"/>
                <w:szCs w:val="20"/>
              </w:rPr>
            </w:pPr>
            <w:r w:rsidRPr="00226A3F">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226A3F">
              <w:rPr>
                <w:sz w:val="20"/>
                <w:szCs w:val="20"/>
              </w:rPr>
              <w:t>-</w:t>
            </w:r>
          </w:p>
        </w:tc>
      </w:tr>
      <w:tr w:rsidR="002E60CB" w:rsidRPr="00397AE8" w:rsidTr="0088515B">
        <w:tc>
          <w:tcPr>
            <w:tcW w:w="1526" w:type="dxa"/>
            <w:tcBorders>
              <w:top w:val="dotted" w:sz="4" w:space="0" w:color="000000"/>
              <w:left w:val="single" w:sz="8" w:space="0" w:color="000000"/>
              <w:bottom w:val="dotted" w:sz="4" w:space="0" w:color="000000"/>
              <w:right w:val="nil"/>
            </w:tcBorders>
          </w:tcPr>
          <w:p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397AE8" w:rsidRDefault="002E60CB" w:rsidP="0088515B">
            <w:pPr>
              <w:suppressAutoHyphens/>
              <w:rPr>
                <w:sz w:val="20"/>
                <w:szCs w:val="20"/>
              </w:rPr>
            </w:pPr>
            <w:r w:rsidRPr="00226A3F">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D807FB" w:rsidP="0088515B">
            <w:pPr>
              <w:suppressAutoHyphens/>
              <w:rPr>
                <w:sz w:val="20"/>
                <w:szCs w:val="20"/>
              </w:rPr>
            </w:pPr>
            <w:r>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D807FB" w:rsidP="0088515B">
            <w:pPr>
              <w:suppressAutoHyphens/>
              <w:rPr>
                <w:sz w:val="20"/>
                <w:szCs w:val="20"/>
              </w:rPr>
            </w:pPr>
            <w:r>
              <w:rPr>
                <w:sz w:val="20"/>
                <w:szCs w:val="20"/>
              </w:rPr>
              <w:t>-</w:t>
            </w:r>
          </w:p>
        </w:tc>
      </w:tr>
      <w:tr w:rsidR="002E60CB" w:rsidRPr="000F7EEA" w:rsidTr="0088515B">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2E60CB" w:rsidP="0088515B">
            <w:pPr>
              <w:suppressAutoHyphens/>
              <w:rPr>
                <w:sz w:val="20"/>
                <w:szCs w:val="20"/>
              </w:rPr>
            </w:pPr>
            <w:r w:rsidRPr="00226A3F">
              <w:rPr>
                <w:sz w:val="20"/>
                <w:szCs w:val="20"/>
              </w:rPr>
              <w:t>-</w:t>
            </w:r>
          </w:p>
        </w:tc>
      </w:tr>
      <w:tr w:rsidR="002E60CB" w:rsidRPr="000F7EEA" w:rsidTr="0088515B">
        <w:tc>
          <w:tcPr>
            <w:tcW w:w="1526" w:type="dxa"/>
            <w:tcBorders>
              <w:top w:val="dotted" w:sz="4" w:space="0" w:color="000000"/>
              <w:left w:val="single" w:sz="8" w:space="0" w:color="000000"/>
              <w:bottom w:val="single" w:sz="4" w:space="0" w:color="000000"/>
              <w:right w:val="nil"/>
            </w:tcBorders>
          </w:tcPr>
          <w:p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rsidR="002E60CB" w:rsidRPr="00226A3F" w:rsidRDefault="00015DC7" w:rsidP="003C3D58">
            <w:pPr>
              <w:keepNext/>
              <w:suppressAutoHyphens/>
              <w:rPr>
                <w:sz w:val="20"/>
                <w:szCs w:val="20"/>
              </w:rPr>
            </w:pPr>
            <w:r>
              <w:rPr>
                <w:sz w:val="20"/>
                <w:szCs w:val="20"/>
              </w:rPr>
              <w:t>-</w:t>
            </w:r>
          </w:p>
        </w:tc>
      </w:tr>
    </w:tbl>
    <w:p w:rsidR="002E60CB" w:rsidRDefault="002E60CB" w:rsidP="00E7538E">
      <w:pPr>
        <w:pStyle w:val="Caption"/>
        <w:spacing w:before="120"/>
        <w:rPr>
          <w:rStyle w:val="elementdeftypeChar"/>
          <w:b/>
        </w:rPr>
      </w:pPr>
      <w:bookmarkStart w:id="1320" w:name="_Toc3566461"/>
      <w:bookmarkStart w:id="1321" w:name="_Toc27753827"/>
      <w:r w:rsidRPr="009158D1">
        <w:t xml:space="preserve">Table </w:t>
      </w:r>
      <w:r w:rsidR="00D43112">
        <w:fldChar w:fldCharType="begin"/>
      </w:r>
      <w:r w:rsidR="00D43112">
        <w:instrText xml:space="preserve"> SEQ Table \* ARABIC </w:instrText>
      </w:r>
      <w:r w:rsidR="00D43112">
        <w:fldChar w:fldCharType="separate"/>
      </w:r>
      <w:r w:rsidR="007E2D34">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20"/>
      <w:bookmarkEnd w:id="1321"/>
    </w:p>
    <w:p w:rsidR="00E7538E" w:rsidRPr="00E7538E" w:rsidRDefault="00E7538E" w:rsidP="00E7538E">
      <w:r w:rsidRPr="000B11EA">
        <w:t>These attributes have following semantics:</w:t>
      </w:r>
    </w:p>
    <w:p w:rsidR="002E60CB" w:rsidRPr="00F353C4" w:rsidRDefault="002E60CB" w:rsidP="00B36A94">
      <w:pPr>
        <w:numPr>
          <w:ilvl w:val="0"/>
          <w:numId w:val="23"/>
        </w:numPr>
        <w:spacing w:before="60" w:after="60"/>
        <w:ind w:left="714" w:hanging="357"/>
        <w:jc w:val="both"/>
      </w:pPr>
      <w:r w:rsidRPr="003F199F">
        <w:rPr>
          <w:rStyle w:val="elementdeftypeChar"/>
        </w:rPr>
        <w:t>diameter</w:t>
      </w:r>
      <w:r w:rsidRPr="00226A3F">
        <w:t>: the diameter of the nut</w:t>
      </w:r>
    </w:p>
    <w:p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E2D34">
        <w:t>5.3.1.1</w:t>
      </w:r>
      <w:r w:rsidR="00EE3359">
        <w:fldChar w:fldCharType="end"/>
      </w:r>
      <w:r>
        <w:t xml:space="preserve">). If attribute is missing, nut is not clipped. Nut and clip share a common part code, i. e. they are regarded to be one single part. </w:t>
      </w:r>
    </w:p>
    <w:p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E2D34">
        <w:t>5.3.1.1</w:t>
      </w:r>
      <w:r w:rsidR="00EE3359">
        <w:fldChar w:fldCharType="end"/>
      </w:r>
      <w:r>
        <w:t xml:space="preserve">). If attribute is missing, nut is not fixed. </w:t>
      </w:r>
    </w:p>
    <w:p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rsidR="002E60CB" w:rsidRDefault="002E60CB" w:rsidP="002E60CB">
      <w:r>
        <w:t>There are other means of fixat</w:t>
      </w:r>
      <w:r w:rsidR="00B32797">
        <w:t>ing nuts to sheets, as well, e.</w:t>
      </w:r>
      <w:r>
        <w:t>g. punching or riveting.</w:t>
      </w:r>
      <w:r>
        <w:rPr>
          <w:lang w:eastAsia="x-none"/>
        </w:rPr>
        <w:t xml:space="preserve"> </w:t>
      </w:r>
    </w:p>
    <w:p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p>
        </w:tc>
      </w:tr>
      <w:tr w:rsidR="002E60CB" w:rsidRPr="000F7EEA" w:rsidTr="00E7538E">
        <w:trPr>
          <w:jc w:val="center"/>
        </w:trPr>
        <w:tc>
          <w:tcPr>
            <w:tcW w:w="2111" w:type="dxa"/>
            <w:tcBorders>
              <w:top w:val="nil"/>
              <w:left w:val="single" w:sz="8" w:space="0" w:color="000000"/>
              <w:bottom w:val="single" w:sz="8" w:space="0" w:color="000000"/>
              <w:right w:val="nil"/>
            </w:tcBorders>
            <w:vAlign w:val="bottom"/>
            <w:hideMark/>
          </w:tcPr>
          <w:p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rsidR="002E60CB" w:rsidRPr="002D0B90" w:rsidRDefault="002E60CB" w:rsidP="0088515B">
            <w:pPr>
              <w:keepNext/>
              <w:suppressAutoHyphens/>
              <w:rPr>
                <w:rFonts w:cs="Calibri"/>
                <w:lang w:eastAsia="zh-CN"/>
              </w:rPr>
            </w:pPr>
            <w:r w:rsidRPr="002D0B90">
              <w:rPr>
                <w:sz w:val="20"/>
                <w:szCs w:val="20"/>
              </w:rPr>
              <w:t>-</w:t>
            </w:r>
          </w:p>
        </w:tc>
      </w:tr>
    </w:tbl>
    <w:p w:rsidR="002E60CB" w:rsidRDefault="002E60CB" w:rsidP="00E7538E">
      <w:pPr>
        <w:pStyle w:val="Caption"/>
        <w:spacing w:before="120"/>
      </w:pPr>
      <w:bookmarkStart w:id="1322" w:name="_Toc3566462"/>
      <w:bookmarkStart w:id="1323" w:name="_Toc27753828"/>
      <w:r w:rsidRPr="009158D1">
        <w:t xml:space="preserve">Table </w:t>
      </w:r>
      <w:r w:rsidR="00D43112">
        <w:fldChar w:fldCharType="begin"/>
      </w:r>
      <w:r w:rsidR="00D43112">
        <w:instrText xml:space="preserve"> SEQ Table \* ARABIC </w:instrText>
      </w:r>
      <w:r w:rsidR="00D43112">
        <w:fldChar w:fldCharType="separate"/>
      </w:r>
      <w:r w:rsidR="007E2D34">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22"/>
      <w:bookmarkEnd w:id="1323"/>
    </w:p>
    <w:p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rsidR="002E60CB" w:rsidRPr="00226A3F" w:rsidRDefault="002E60CB" w:rsidP="00327322">
      <w:pPr>
        <w:pStyle w:val="Heading3"/>
      </w:pPr>
      <w:bookmarkStart w:id="1324" w:name="_Toc428456270"/>
      <w:bookmarkStart w:id="1325" w:name="_Toc428537233"/>
      <w:bookmarkStart w:id="1326" w:name="_Toc428969552"/>
      <w:bookmarkStart w:id="1327" w:name="_Toc429052943"/>
      <w:bookmarkStart w:id="1328" w:name="_Toc413359596"/>
      <w:bookmarkStart w:id="1329" w:name="_Toc3556988"/>
      <w:bookmarkStart w:id="1330" w:name="_Toc27753600"/>
      <w:bookmarkStart w:id="1331" w:name="_Ref401160443"/>
      <w:bookmarkStart w:id="1332" w:name="_Ref401160449"/>
      <w:bookmarkStart w:id="1333" w:name="_Ref401160453"/>
      <w:bookmarkEnd w:id="1324"/>
      <w:bookmarkEnd w:id="1325"/>
      <w:bookmarkEnd w:id="1326"/>
      <w:bookmarkEnd w:id="1327"/>
      <w:r w:rsidRPr="00226A3F">
        <w:t>Bolt</w:t>
      </w:r>
      <w:bookmarkEnd w:id="1328"/>
      <w:bookmarkEnd w:id="1329"/>
      <w:bookmarkEnd w:id="1330"/>
      <w:r w:rsidRPr="00226A3F">
        <w:t xml:space="preserve"> </w:t>
      </w:r>
      <w:bookmarkEnd w:id="1331"/>
      <w:bookmarkEnd w:id="1332"/>
      <w:bookmarkEnd w:id="1333"/>
    </w:p>
    <w:p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p>
        </w:tc>
      </w:tr>
      <w:tr w:rsidR="002E60CB" w:rsidRPr="000F7EEA" w:rsidTr="00E7538E">
        <w:trPr>
          <w:jc w:val="center"/>
        </w:trPr>
        <w:tc>
          <w:tcPr>
            <w:tcW w:w="1526" w:type="dxa"/>
            <w:tcBorders>
              <w:top w:val="dotted" w:sz="4" w:space="0" w:color="000000"/>
              <w:left w:val="single" w:sz="8" w:space="0" w:color="000000"/>
              <w:bottom w:val="dotted" w:sz="4" w:space="0" w:color="000000"/>
              <w:right w:val="nil"/>
            </w:tcBorders>
          </w:tcPr>
          <w:p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rsidR="002E60CB" w:rsidRPr="00226A3F" w:rsidRDefault="0062578B" w:rsidP="0088515B">
            <w:pPr>
              <w:suppressAutoHyphens/>
              <w:rPr>
                <w:sz w:val="20"/>
                <w:szCs w:val="20"/>
              </w:rPr>
            </w:pPr>
            <w:r>
              <w:rPr>
                <w:sz w:val="20"/>
                <w:szCs w:val="20"/>
              </w:rPr>
              <w:t>-</w:t>
            </w:r>
          </w:p>
        </w:tc>
      </w:tr>
      <w:tr w:rsidR="002E60CB" w:rsidRPr="00C31177" w:rsidTr="00E7538E">
        <w:trPr>
          <w:jc w:val="center"/>
        </w:trPr>
        <w:tc>
          <w:tcPr>
            <w:tcW w:w="1526" w:type="dxa"/>
            <w:tcBorders>
              <w:top w:val="dotted" w:sz="4" w:space="0" w:color="auto"/>
              <w:left w:val="single" w:sz="8" w:space="0" w:color="000000"/>
              <w:bottom w:val="single" w:sz="4" w:space="0" w:color="000000"/>
              <w:right w:val="nil"/>
            </w:tcBorders>
          </w:tcPr>
          <w:p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rsidR="002E60CB" w:rsidRPr="00226A3F" w:rsidRDefault="0062578B" w:rsidP="0088515B">
            <w:pPr>
              <w:keepNext/>
              <w:rPr>
                <w:sz w:val="20"/>
                <w:szCs w:val="20"/>
              </w:rPr>
            </w:pPr>
            <w:r>
              <w:rPr>
                <w:sz w:val="20"/>
                <w:szCs w:val="20"/>
              </w:rPr>
              <w:t>-</w:t>
            </w:r>
          </w:p>
        </w:tc>
      </w:tr>
    </w:tbl>
    <w:p w:rsidR="002E60CB" w:rsidRDefault="002E60CB" w:rsidP="002474EA">
      <w:pPr>
        <w:pStyle w:val="Caption"/>
        <w:spacing w:before="120"/>
      </w:pPr>
      <w:bookmarkStart w:id="1334" w:name="_Toc3566463"/>
      <w:bookmarkStart w:id="1335" w:name="_Toc27753829"/>
      <w:r>
        <w:t xml:space="preserve">Table </w:t>
      </w:r>
      <w:r w:rsidR="00D43112">
        <w:fldChar w:fldCharType="begin"/>
      </w:r>
      <w:r w:rsidR="00D43112">
        <w:instrText xml:space="preserve"> SEQ Table \* ARABIC </w:instrText>
      </w:r>
      <w:r w:rsidR="00D43112">
        <w:fldChar w:fldCharType="separate"/>
      </w:r>
      <w:r w:rsidR="007E2D34">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34"/>
      <w:bookmarkEnd w:id="1335"/>
    </w:p>
    <w:p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E2D34">
        <w:t>5.3.1.1</w:t>
      </w:r>
      <w:r w:rsidR="00E749B2">
        <w:fldChar w:fldCharType="end"/>
      </w:r>
      <w:r>
        <w:t xml:space="preserve">). If attribute is missing, bolt is not clipped. Bolt and clip share a common part code, i.e. they are regarded to be one single part. </w:t>
      </w:r>
    </w:p>
    <w:p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E2D34">
        <w:t>5.3.1.1</w:t>
      </w:r>
      <w:r w:rsidR="00E749B2">
        <w:fldChar w:fldCharType="end"/>
      </w:r>
      <w:r>
        <w:t>). Also applies if there is no screw head at all, e</w:t>
      </w:r>
      <w:r w:rsidR="002474EA">
        <w:t>.</w:t>
      </w:r>
      <w:r>
        <w:t xml:space="preserve">g. this bolt actually is stay bolt or stud. If attribute is missing, bolt is not fixed. </w:t>
      </w:r>
    </w:p>
    <w:p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p>
        </w:tc>
      </w:tr>
      <w:tr w:rsidR="002E60CB" w:rsidRPr="000F7EEA" w:rsidTr="00003FF9">
        <w:trPr>
          <w:jc w:val="center"/>
        </w:trPr>
        <w:tc>
          <w:tcPr>
            <w:tcW w:w="1979" w:type="dxa"/>
            <w:tcBorders>
              <w:top w:val="nil"/>
              <w:left w:val="single" w:sz="8" w:space="0" w:color="000000"/>
              <w:bottom w:val="single" w:sz="8" w:space="0" w:color="000000"/>
              <w:right w:val="nil"/>
            </w:tcBorders>
            <w:hideMark/>
          </w:tcPr>
          <w:p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rsidR="002E60CB" w:rsidRPr="002D0B90" w:rsidRDefault="002E60CB" w:rsidP="0088515B">
            <w:pPr>
              <w:keepNext/>
              <w:suppressAutoHyphens/>
              <w:rPr>
                <w:rFonts w:cs="Calibri"/>
                <w:lang w:eastAsia="zh-CN"/>
              </w:rPr>
            </w:pPr>
          </w:p>
        </w:tc>
      </w:tr>
    </w:tbl>
    <w:p w:rsidR="002E60CB" w:rsidRDefault="002E60CB" w:rsidP="002474EA">
      <w:pPr>
        <w:pStyle w:val="Caption"/>
        <w:spacing w:before="120"/>
      </w:pPr>
      <w:bookmarkStart w:id="1336" w:name="_Toc3566464"/>
      <w:bookmarkStart w:id="1337" w:name="_Toc27753830"/>
      <w:r>
        <w:lastRenderedPageBreak/>
        <w:t xml:space="preserve">Table </w:t>
      </w:r>
      <w:r w:rsidR="00D43112">
        <w:fldChar w:fldCharType="begin"/>
      </w:r>
      <w:r w:rsidR="00D43112">
        <w:instrText xml:space="preserve"> SEQ Table \* ARABIC </w:instrText>
      </w:r>
      <w:r w:rsidR="00D43112">
        <w:fldChar w:fldCharType="separate"/>
      </w:r>
      <w:r w:rsidR="007E2D34">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36"/>
      <w:bookmarkEnd w:id="1337"/>
    </w:p>
    <w:p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rsidR="002E60CB" w:rsidRPr="00226A3F" w:rsidRDefault="002E60CB" w:rsidP="004F5A65">
      <w:pPr>
        <w:pStyle w:val="Example"/>
        <w:keepNext/>
        <w:spacing w:before="120"/>
      </w:pPr>
      <w:r w:rsidRPr="00226A3F">
        <w:t xml:space="preserve">Example A: </w:t>
      </w:r>
    </w:p>
    <w:p w:rsidR="002E60CB" w:rsidRPr="00226A3F" w:rsidRDefault="002E60CB" w:rsidP="002E60CB">
      <w:pPr>
        <w:pStyle w:val="XMLCode"/>
        <w:keepNext/>
      </w:pPr>
    </w:p>
    <w:p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rsidR="002474EA" w:rsidRPr="00D15F1A" w:rsidRDefault="00EC4D77" w:rsidP="002474EA">
      <w:pPr>
        <w:pStyle w:val="XMLCode"/>
        <w:keepNext/>
        <w:rPr>
          <w:color w:val="0070C0"/>
        </w:rPr>
      </w:pPr>
      <w:r>
        <w:tab/>
        <w:t xml:space="preserve">    </w:t>
      </w:r>
      <w:r w:rsidR="002474EA" w:rsidRPr="00D15F1A">
        <w:rPr>
          <w:color w:val="0070C0"/>
        </w:rPr>
        <w:t>&lt;</w:t>
      </w:r>
      <w:proofErr w:type="gramStart"/>
      <w:r w:rsidR="002474EA" w:rsidRPr="00D15F1A">
        <w:rPr>
          <w:color w:val="0070C0"/>
        </w:rPr>
        <w:t>bolt</w:t>
      </w:r>
      <w:proofErr w:type="gramEnd"/>
      <w:r w:rsidR="002474EA" w:rsidRPr="00D15F1A">
        <w:rPr>
          <w:color w:val="0070C0"/>
        </w:rPr>
        <w:t>&gt;</w:t>
      </w:r>
    </w:p>
    <w:p w:rsidR="002474EA" w:rsidRPr="00D15F1A" w:rsidRDefault="003535D6" w:rsidP="002474EA">
      <w:pPr>
        <w:pStyle w:val="XMLCode"/>
        <w:keepNext/>
        <w:rPr>
          <w:color w:val="0070C0"/>
        </w:rPr>
      </w:pPr>
      <w:r w:rsidRPr="00D15F1A">
        <w:rPr>
          <w:color w:val="0070C0"/>
        </w:rPr>
        <w:tab/>
      </w:r>
      <w:r w:rsidRPr="00D15F1A">
        <w:rPr>
          <w:color w:val="0070C0"/>
        </w:rPr>
        <w:tab/>
        <w:t xml:space="preserve"> </w:t>
      </w:r>
      <w:r w:rsidR="002474EA" w:rsidRPr="00D15F1A">
        <w:rPr>
          <w:color w:val="0070C0"/>
        </w:rPr>
        <w:t>&lt;nut diameter=</w:t>
      </w:r>
      <w:r w:rsidR="00194316" w:rsidRPr="00D15F1A">
        <w:rPr>
          <w:color w:val="0070C0"/>
        </w:rPr>
        <w:t>"</w:t>
      </w:r>
      <w:r w:rsidR="002474EA" w:rsidRPr="00D15F1A">
        <w:rPr>
          <w:color w:val="0070C0"/>
        </w:rPr>
        <w:t>16.</w:t>
      </w:r>
      <w:r w:rsidR="00194316" w:rsidRPr="00D15F1A">
        <w:rPr>
          <w:color w:val="0070C0"/>
        </w:rPr>
        <w:t>"</w:t>
      </w:r>
      <w:r w:rsidR="002474EA" w:rsidRPr="00D15F1A">
        <w:rPr>
          <w:color w:val="0070C0"/>
        </w:rPr>
        <w:t xml:space="preserve"> height=</w:t>
      </w:r>
      <w:r w:rsidR="00194316" w:rsidRPr="00D15F1A">
        <w:rPr>
          <w:color w:val="0070C0"/>
        </w:rPr>
        <w:t>"</w:t>
      </w:r>
      <w:r w:rsidR="002474EA" w:rsidRPr="00D15F1A">
        <w:rPr>
          <w:color w:val="0070C0"/>
        </w:rPr>
        <w:t>5</w:t>
      </w:r>
      <w:r w:rsidR="00194316" w:rsidRPr="00D15F1A">
        <w:rPr>
          <w:color w:val="0070C0"/>
        </w:rPr>
        <w:t>"</w:t>
      </w:r>
      <w:r w:rsidR="002474EA" w:rsidRPr="00D15F1A">
        <w:rPr>
          <w:color w:val="0070C0"/>
        </w:rPr>
        <w:t>&gt;</w:t>
      </w:r>
    </w:p>
    <w:p w:rsidR="002474EA" w:rsidRPr="00D15F1A" w:rsidRDefault="002474EA" w:rsidP="002474EA">
      <w:pPr>
        <w:pStyle w:val="XMLCode"/>
        <w:keepNext/>
        <w:rPr>
          <w:color w:val="0070C0"/>
        </w:rPr>
      </w:pPr>
      <w:r w:rsidRPr="00D15F1A">
        <w:rPr>
          <w:color w:val="0070C0"/>
        </w:rPr>
        <w:tab/>
      </w:r>
      <w:r w:rsidRPr="00D15F1A">
        <w:rPr>
          <w:color w:val="0070C0"/>
        </w:rPr>
        <w:tab/>
      </w:r>
      <w:r w:rsidR="00EC4D77" w:rsidRPr="00D15F1A">
        <w:rPr>
          <w:color w:val="0070C0"/>
        </w:rPr>
        <w:t xml:space="preserve">     </w:t>
      </w:r>
      <w:r w:rsidR="00C02B23" w:rsidRPr="00D15F1A">
        <w:rPr>
          <w:color w:val="0070C0"/>
        </w:rPr>
        <w:t>&lt;washer outer_diameter=</w:t>
      </w:r>
      <w:r w:rsidR="00194316" w:rsidRPr="00D15F1A">
        <w:rPr>
          <w:color w:val="0070C0"/>
        </w:rPr>
        <w:t>"</w:t>
      </w:r>
      <w:r w:rsidR="00C02B23" w:rsidRPr="00D15F1A">
        <w:rPr>
          <w:color w:val="0070C0"/>
        </w:rPr>
        <w:t>20</w:t>
      </w:r>
      <w:r w:rsidR="00194316" w:rsidRPr="00D15F1A">
        <w:rPr>
          <w:color w:val="0070C0"/>
        </w:rPr>
        <w:t>"</w:t>
      </w:r>
      <w:r w:rsidR="009B14F3" w:rsidRPr="00D15F1A">
        <w:rPr>
          <w:color w:val="0070C0"/>
        </w:rPr>
        <w:t>/</w:t>
      </w:r>
      <w:r w:rsidRPr="00D15F1A">
        <w:rPr>
          <w:color w:val="0070C0"/>
        </w:rPr>
        <w:t>&gt;</w:t>
      </w:r>
    </w:p>
    <w:p w:rsidR="002474EA" w:rsidRPr="00D15F1A" w:rsidRDefault="00EC4D77" w:rsidP="002474EA">
      <w:pPr>
        <w:pStyle w:val="XMLCode"/>
        <w:keepNext/>
        <w:rPr>
          <w:color w:val="0070C0"/>
        </w:rPr>
      </w:pPr>
      <w:r w:rsidRPr="00D15F1A">
        <w:rPr>
          <w:color w:val="0070C0"/>
        </w:rPr>
        <w:tab/>
      </w:r>
      <w:r w:rsidRPr="00D15F1A">
        <w:rPr>
          <w:color w:val="0070C0"/>
        </w:rPr>
        <w:tab/>
        <w:t xml:space="preserve"> </w:t>
      </w:r>
      <w:r w:rsidR="002474EA" w:rsidRPr="00D15F1A">
        <w:rPr>
          <w:color w:val="0070C0"/>
        </w:rPr>
        <w:t>&lt;/nut&gt;</w:t>
      </w:r>
    </w:p>
    <w:p w:rsidR="002474EA" w:rsidRPr="004F5A65" w:rsidRDefault="00EC4D77" w:rsidP="002474EA">
      <w:pPr>
        <w:pStyle w:val="XMLCode"/>
        <w:keepNext/>
        <w:rPr>
          <w:color w:val="0070C0"/>
        </w:rPr>
      </w:pPr>
      <w:r w:rsidRPr="00D15F1A">
        <w:rPr>
          <w:color w:val="0070C0"/>
        </w:rPr>
        <w:tab/>
        <w:t xml:space="preserve">    </w:t>
      </w:r>
      <w:r w:rsidR="002474EA" w:rsidRPr="004F5A65">
        <w:rPr>
          <w:color w:val="0070C0"/>
        </w:rPr>
        <w:t>&lt;/bolt&gt;</w:t>
      </w:r>
    </w:p>
    <w:p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rsidR="002474EA" w:rsidRDefault="002474EA" w:rsidP="002474EA">
      <w:pPr>
        <w:pStyle w:val="XMLCode"/>
        <w:keepNext/>
      </w:pPr>
      <w:r>
        <w:tab/>
        <w:t>&lt;/threaded_connection&gt;</w:t>
      </w:r>
    </w:p>
    <w:p w:rsidR="002474EA" w:rsidRDefault="003535D6" w:rsidP="002474EA">
      <w:pPr>
        <w:pStyle w:val="XMLCode"/>
        <w:keepNext/>
      </w:pPr>
      <w:r>
        <w:tab/>
        <w:t xml:space="preserve">&lt;loc&gt; 1500.3 </w:t>
      </w:r>
      <w:r w:rsidR="002474EA">
        <w:t>838.7 730.6 &lt;/loc&gt;</w:t>
      </w:r>
    </w:p>
    <w:p w:rsidR="002474EA" w:rsidRDefault="002474EA" w:rsidP="002474EA">
      <w:pPr>
        <w:pStyle w:val="XMLCode"/>
        <w:keepNext/>
      </w:pPr>
      <w:r>
        <w:tab/>
        <w:t>&lt;</w:t>
      </w:r>
      <w:proofErr w:type="gramStart"/>
      <w:r>
        <w:t>appdata</w:t>
      </w:r>
      <w:proofErr w:type="gramEnd"/>
      <w:r>
        <w:t>&gt;</w:t>
      </w:r>
    </w:p>
    <w:p w:rsidR="002474EA" w:rsidRDefault="00EC4D77" w:rsidP="002474EA">
      <w:pPr>
        <w:pStyle w:val="XMLCode"/>
        <w:keepNext/>
      </w:pPr>
      <w:r>
        <w:tab/>
        <w:t xml:space="preserve">      </w:t>
      </w:r>
      <w:r w:rsidR="002474EA">
        <w:t>...</w:t>
      </w:r>
    </w:p>
    <w:p w:rsidR="002474EA" w:rsidRDefault="002474EA" w:rsidP="002474EA">
      <w:pPr>
        <w:pStyle w:val="XMLCode"/>
        <w:keepNext/>
      </w:pPr>
      <w:r>
        <w:tab/>
        <w:t>&lt;/appdata&gt;</w:t>
      </w:r>
    </w:p>
    <w:p w:rsidR="002474EA" w:rsidRDefault="002474EA" w:rsidP="002E60CB">
      <w:pPr>
        <w:pStyle w:val="XMLCode"/>
      </w:pPr>
      <w:r>
        <w:t>&lt;/connection_0d&gt;</w:t>
      </w:r>
    </w:p>
    <w:p w:rsidR="002E60CB" w:rsidRPr="00226A3F" w:rsidRDefault="002E60CB" w:rsidP="002E60CB">
      <w:pPr>
        <w:pStyle w:val="XMLCode"/>
      </w:pPr>
    </w:p>
    <w:p w:rsidR="002E60CB" w:rsidRPr="00226A3F" w:rsidRDefault="002E60CB" w:rsidP="002E60CB">
      <w:pPr>
        <w:pStyle w:val="Example"/>
        <w:keepNext/>
      </w:pPr>
      <w:r w:rsidRPr="00226A3F">
        <w:t xml:space="preserve">Example </w:t>
      </w:r>
      <w:r>
        <w:t>B</w:t>
      </w:r>
      <w:r w:rsidRPr="00226A3F">
        <w:t xml:space="preserve">: </w:t>
      </w:r>
    </w:p>
    <w:p w:rsidR="002E60CB" w:rsidRDefault="002E60CB" w:rsidP="002E60CB">
      <w:pPr>
        <w:pStyle w:val="XMLCode"/>
        <w:keepNext/>
      </w:pPr>
    </w:p>
    <w:p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rsidR="002E60CB" w:rsidRPr="004F5A65" w:rsidRDefault="002E60CB" w:rsidP="002E60CB">
      <w:pPr>
        <w:pStyle w:val="XMLCode"/>
        <w:keepNext/>
        <w:rPr>
          <w:color w:val="0070C0"/>
        </w:rPr>
      </w:pPr>
      <w:r w:rsidRPr="004F5A65">
        <w:rPr>
          <w:color w:val="0070C0"/>
        </w:rPr>
        <w:t xml:space="preserve">            &lt;/nut&gt;</w:t>
      </w:r>
    </w:p>
    <w:p w:rsidR="002E60CB" w:rsidRPr="004F5A65" w:rsidRDefault="002E60CB" w:rsidP="002E60CB">
      <w:pPr>
        <w:pStyle w:val="XMLCode"/>
        <w:keepNext/>
        <w:rPr>
          <w:color w:val="0070C0"/>
        </w:rPr>
      </w:pPr>
      <w:r w:rsidRPr="004F5A65">
        <w:rPr>
          <w:color w:val="0070C0"/>
        </w:rPr>
        <w:t xml:space="preserve">        &lt;/bolt&gt;</w:t>
      </w:r>
    </w:p>
    <w:p w:rsidR="002E60CB" w:rsidRDefault="002E60CB" w:rsidP="002E60CB">
      <w:pPr>
        <w:pStyle w:val="XMLCode"/>
        <w:keepNext/>
      </w:pPr>
      <w:r>
        <w:t xml:space="preserve">    &lt;/threaded_connection&gt;</w:t>
      </w:r>
    </w:p>
    <w:p w:rsidR="00E261F2" w:rsidRDefault="00E261F2" w:rsidP="002E60CB">
      <w:pPr>
        <w:pStyle w:val="XMLCode"/>
        <w:keepNext/>
      </w:pPr>
      <w:r>
        <w:tab/>
      </w:r>
      <w:r w:rsidR="003535D6">
        <w:t>&lt;loc&gt; 1500.3 838.7 730.6 &lt;/loc&gt;</w:t>
      </w:r>
    </w:p>
    <w:p w:rsidR="002E60CB" w:rsidRDefault="002E60CB" w:rsidP="002E60CB">
      <w:pPr>
        <w:pStyle w:val="XMLCode"/>
        <w:keepNext/>
      </w:pPr>
      <w:r>
        <w:t xml:space="preserve">    &lt;</w:t>
      </w:r>
      <w:proofErr w:type="gramStart"/>
      <w:r>
        <w:t>appdata</w:t>
      </w:r>
      <w:proofErr w:type="gramEnd"/>
      <w:r>
        <w:t>&gt;</w:t>
      </w:r>
    </w:p>
    <w:p w:rsidR="002E60CB" w:rsidRPr="00226A3F" w:rsidRDefault="002E60CB" w:rsidP="002E60CB">
      <w:pPr>
        <w:pStyle w:val="XMLCode"/>
        <w:keepNext/>
      </w:pPr>
      <w:r w:rsidRPr="00226A3F">
        <w:t xml:space="preserve">    </w:t>
      </w:r>
      <w:r w:rsidR="00E261F2">
        <w:tab/>
      </w:r>
      <w:r w:rsidR="00E261F2">
        <w:tab/>
        <w:t>...</w:t>
      </w:r>
    </w:p>
    <w:p w:rsidR="002E60CB" w:rsidRDefault="002E60CB" w:rsidP="002E60CB">
      <w:pPr>
        <w:pStyle w:val="XMLCode"/>
        <w:keepNext/>
      </w:pPr>
      <w:r>
        <w:t xml:space="preserve">    &lt;/appdata&gt;</w:t>
      </w:r>
    </w:p>
    <w:p w:rsidR="002E60CB" w:rsidRDefault="002E60CB" w:rsidP="002E60CB">
      <w:pPr>
        <w:pStyle w:val="XMLCode"/>
        <w:keepNext/>
      </w:pPr>
      <w:r>
        <w:t>&lt;/connection_0d&gt;</w:t>
      </w:r>
    </w:p>
    <w:p w:rsidR="002E60CB" w:rsidRPr="00226A3F" w:rsidRDefault="002E60CB" w:rsidP="002E60CB">
      <w:pPr>
        <w:pStyle w:val="XMLCode"/>
      </w:pPr>
    </w:p>
    <w:p w:rsidR="002E60CB" w:rsidRPr="00226A3F" w:rsidRDefault="002E60CB" w:rsidP="004F5A65">
      <w:pPr>
        <w:pStyle w:val="Example"/>
      </w:pPr>
      <w:r w:rsidRPr="00226A3F">
        <w:t xml:space="preserve">Example </w:t>
      </w:r>
      <w:r>
        <w:t>C</w:t>
      </w:r>
      <w:r w:rsidRPr="00226A3F">
        <w:t>:</w:t>
      </w:r>
    </w:p>
    <w:p w:rsidR="002E60CB" w:rsidRDefault="002E60CB" w:rsidP="004F5A65">
      <w:pPr>
        <w:pStyle w:val="XMLCode"/>
      </w:pPr>
    </w:p>
    <w:p w:rsidR="002E60CB" w:rsidRDefault="002E60CB" w:rsidP="004F5A65">
      <w:pPr>
        <w:pStyle w:val="XMLCode"/>
      </w:pPr>
      <w:r>
        <w:t>&lt;connection_0d label=</w:t>
      </w:r>
      <w:r w:rsidR="00194316">
        <w:t>"</w:t>
      </w:r>
      <w:r w:rsidR="00CC7960">
        <w:t>BOLT_</w:t>
      </w:r>
      <w:r>
        <w:t>135</w:t>
      </w:r>
      <w:r w:rsidR="00194316">
        <w:t>"</w:t>
      </w:r>
      <w:r>
        <w:t>&gt;</w:t>
      </w:r>
      <w:r w:rsidRPr="007909A5">
        <w:t xml:space="preserve"> </w:t>
      </w:r>
    </w:p>
    <w:p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rsidR="002E60CB" w:rsidRPr="004F5A65" w:rsidRDefault="002E60CB" w:rsidP="004F5A65">
      <w:pPr>
        <w:pStyle w:val="XMLCode"/>
        <w:rPr>
          <w:color w:val="0070C0"/>
        </w:rPr>
      </w:pPr>
      <w:r w:rsidRPr="004F5A65">
        <w:rPr>
          <w:color w:val="0070C0"/>
        </w:rPr>
        <w:lastRenderedPageBreak/>
        <w:t xml:space="preserve">        &lt;/bolt&gt;</w:t>
      </w:r>
    </w:p>
    <w:p w:rsidR="002E60CB" w:rsidRDefault="002E60CB" w:rsidP="004F5A65">
      <w:pPr>
        <w:pStyle w:val="XMLCode"/>
      </w:pPr>
      <w:r>
        <w:t xml:space="preserve">    &lt;/threaded_connection&gt;</w:t>
      </w:r>
    </w:p>
    <w:p w:rsidR="004F5A65" w:rsidRDefault="004F5A65" w:rsidP="004F5A65">
      <w:pPr>
        <w:pStyle w:val="XMLCode"/>
      </w:pPr>
      <w:r>
        <w:t xml:space="preserve">    </w:t>
      </w:r>
      <w:r w:rsidR="003535D6">
        <w:t>&lt;loc&gt; 1500.3 838.7 730.6 &lt;/loc&gt;</w:t>
      </w:r>
    </w:p>
    <w:p w:rsidR="002E60CB" w:rsidRDefault="002E60CB" w:rsidP="004F5A65">
      <w:pPr>
        <w:pStyle w:val="XMLCode"/>
      </w:pPr>
      <w:r>
        <w:t xml:space="preserve">    &lt;</w:t>
      </w:r>
      <w:proofErr w:type="gramStart"/>
      <w:r>
        <w:t>appdata</w:t>
      </w:r>
      <w:proofErr w:type="gramEnd"/>
      <w:r>
        <w:t>&gt;</w:t>
      </w:r>
    </w:p>
    <w:p w:rsidR="002E60CB" w:rsidRPr="00226A3F" w:rsidRDefault="002E60CB" w:rsidP="004F5A65">
      <w:pPr>
        <w:pStyle w:val="XMLCode"/>
      </w:pPr>
      <w:r w:rsidRPr="00226A3F">
        <w:t xml:space="preserve">    </w:t>
      </w:r>
      <w:r w:rsidR="004F5A65">
        <w:tab/>
      </w:r>
      <w:r w:rsidR="004F5A65">
        <w:tab/>
        <w:t>...</w:t>
      </w:r>
    </w:p>
    <w:p w:rsidR="002E60CB" w:rsidRDefault="002E60CB" w:rsidP="004F5A65">
      <w:pPr>
        <w:pStyle w:val="XMLCode"/>
      </w:pPr>
      <w:r>
        <w:t xml:space="preserve">    &lt;/appdata&gt;</w:t>
      </w:r>
    </w:p>
    <w:p w:rsidR="002E60CB" w:rsidRDefault="002E60CB" w:rsidP="004F5A65">
      <w:pPr>
        <w:pStyle w:val="XMLCode"/>
      </w:pPr>
      <w:r>
        <w:t>&lt;/connection_0d&gt;</w:t>
      </w:r>
    </w:p>
    <w:p w:rsidR="002E60CB" w:rsidRDefault="002E60CB" w:rsidP="002E60CB">
      <w:pPr>
        <w:pStyle w:val="XMLCode"/>
      </w:pPr>
    </w:p>
    <w:p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rsidR="00F76553" w:rsidRDefault="00F76553" w:rsidP="00F76553">
      <w:pPr>
        <w:pStyle w:val="XMLCode"/>
        <w:keepNext/>
        <w:keepLines/>
      </w:pPr>
    </w:p>
    <w:p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rsidR="00176129" w:rsidRDefault="00F76553" w:rsidP="006521D4">
      <w:pPr>
        <w:pStyle w:val="XMLCode"/>
        <w:keepLines/>
        <w:rPr>
          <w:ins w:id="1338"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339" w:author="nick" w:date="2019-12-19T21:42:00Z">
        <w:r w:rsidDel="00176129">
          <w:rPr>
            <w:color w:val="008000"/>
          </w:rPr>
          <w:delText xml:space="preserve">is </w:delText>
        </w:r>
      </w:del>
      <w:ins w:id="1340"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41"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rsidR="00F76553" w:rsidRPr="00DB0BEF" w:rsidRDefault="00176129" w:rsidP="006521D4">
      <w:pPr>
        <w:pStyle w:val="XMLCode"/>
        <w:keepLines/>
        <w:rPr>
          <w:b/>
          <w:bCs/>
          <w:color w:val="000000"/>
        </w:rPr>
      </w:pPr>
      <w:ins w:id="1342"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rsidR="00F76553" w:rsidRPr="00DB0BEF" w:rsidDel="00176129" w:rsidRDefault="00F76553" w:rsidP="006521D4">
      <w:pPr>
        <w:pStyle w:val="XMLCode"/>
        <w:keepLines/>
        <w:rPr>
          <w:del w:id="1343" w:author="nick" w:date="2019-12-19T21:42:00Z"/>
          <w:b/>
          <w:bCs/>
          <w:color w:val="000000"/>
        </w:rPr>
      </w:pPr>
      <w:del w:id="1344" w:author="nick" w:date="2019-12-19T21:42:00Z">
        <w:r w:rsidDel="00176129">
          <w:rPr>
            <w:b/>
            <w:bCs/>
            <w:color w:val="000000"/>
          </w:rPr>
          <w:delText xml:space="preserve">               </w:delText>
        </w:r>
        <w:r w:rsidRPr="00DB0BEF" w:rsidDel="00176129">
          <w:rPr>
            <w:color w:val="0000FF"/>
          </w:rPr>
          <w:delText>&lt;contact_list&gt;</w:delText>
        </w:r>
      </w:del>
    </w:p>
    <w:p w:rsidR="00F76553" w:rsidRPr="00DB0BEF" w:rsidDel="00176129" w:rsidRDefault="00F76553" w:rsidP="006521D4">
      <w:pPr>
        <w:pStyle w:val="XMLCode"/>
        <w:keepLines/>
        <w:rPr>
          <w:del w:id="1345" w:author="nick" w:date="2019-12-19T21:42:00Z"/>
          <w:b/>
          <w:bCs/>
          <w:color w:val="000000"/>
        </w:rPr>
      </w:pPr>
      <w:del w:id="1346"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rsidR="00F76553" w:rsidRPr="00DB0BEF" w:rsidDel="00176129" w:rsidRDefault="00F76553" w:rsidP="006521D4">
      <w:pPr>
        <w:pStyle w:val="XMLCode"/>
        <w:keepLines/>
        <w:rPr>
          <w:del w:id="1347" w:author="nick" w:date="2019-12-19T21:42:00Z"/>
          <w:b/>
          <w:bCs/>
          <w:color w:val="000000"/>
        </w:rPr>
      </w:pPr>
      <w:del w:id="1348"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rsidR="00F76553" w:rsidRPr="00DB0BEF" w:rsidDel="00176129" w:rsidRDefault="00F76553" w:rsidP="006521D4">
      <w:pPr>
        <w:pStyle w:val="XMLCode"/>
        <w:keepLines/>
        <w:rPr>
          <w:del w:id="1349" w:author="nick" w:date="2019-12-19T21:42:00Z"/>
          <w:b/>
          <w:bCs/>
          <w:color w:val="000000"/>
        </w:rPr>
      </w:pPr>
      <w:del w:id="1350" w:author="nick" w:date="2019-12-19T21:42:00Z">
        <w:r w:rsidDel="00176129">
          <w:rPr>
            <w:b/>
            <w:bCs/>
            <w:color w:val="000000"/>
          </w:rPr>
          <w:delText xml:space="preserve">               </w:delText>
        </w:r>
        <w:r w:rsidRPr="00DB0BEF" w:rsidDel="00176129">
          <w:rPr>
            <w:color w:val="0000FF"/>
          </w:rPr>
          <w:delText>&lt;/contact_list&gt;</w:delText>
        </w:r>
      </w:del>
    </w:p>
    <w:p w:rsidR="00F76553" w:rsidRDefault="00F76553" w:rsidP="006521D4">
      <w:pPr>
        <w:pStyle w:val="XMLCode"/>
        <w:keepLines/>
        <w:rPr>
          <w:color w:val="0000FF"/>
        </w:rPr>
      </w:pPr>
      <w:r>
        <w:rPr>
          <w:b/>
          <w:bCs/>
          <w:color w:val="000000"/>
        </w:rPr>
        <w:t xml:space="preserve">            </w:t>
      </w:r>
      <w:r w:rsidRPr="00DB0BEF">
        <w:rPr>
          <w:color w:val="0000FF"/>
        </w:rPr>
        <w:t>&lt;/threaded_connection&gt;</w:t>
      </w:r>
    </w:p>
    <w:p w:rsidR="007E22E1" w:rsidRDefault="007E22E1" w:rsidP="006521D4">
      <w:pPr>
        <w:pStyle w:val="XMLCode"/>
        <w:keepLines/>
        <w:rPr>
          <w:color w:val="0000FF"/>
        </w:rPr>
      </w:pPr>
    </w:p>
    <w:p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51"/>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51"/>
      <w:r w:rsidRPr="009117CB">
        <w:rPr>
          <w:color w:val="008000"/>
        </w:rPr>
        <w:commentReference w:id="1351"/>
      </w:r>
    </w:p>
    <w:p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rsidR="007E22E1" w:rsidRPr="009117CB" w:rsidRDefault="007E22E1" w:rsidP="006521D4">
      <w:pPr>
        <w:pStyle w:val="XMLCode"/>
        <w:keepLines/>
        <w:rPr>
          <w:color w:val="0000FF"/>
        </w:rPr>
      </w:pPr>
      <w:r w:rsidRPr="009117CB">
        <w:rPr>
          <w:color w:val="0000FF"/>
        </w:rPr>
        <w:t xml:space="preserve">                &lt;/contact&gt;</w:t>
      </w:r>
    </w:p>
    <w:p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rsidR="007E22E1" w:rsidRPr="009117CB" w:rsidRDefault="007E22E1" w:rsidP="006521D4">
      <w:pPr>
        <w:pStyle w:val="XMLCode"/>
        <w:keepLines/>
        <w:rPr>
          <w:color w:val="0000FF"/>
        </w:rPr>
      </w:pPr>
      <w:r w:rsidRPr="009117CB">
        <w:rPr>
          <w:color w:val="0000FF"/>
        </w:rPr>
        <w:t xml:space="preserve">                &lt;/contact&gt;</w:t>
      </w:r>
    </w:p>
    <w:p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rsidR="007E22E1" w:rsidRPr="009117CB" w:rsidRDefault="007E22E1" w:rsidP="006521D4">
      <w:pPr>
        <w:pStyle w:val="XMLCode"/>
        <w:keepLines/>
        <w:rPr>
          <w:color w:val="0000FF"/>
        </w:rPr>
      </w:pPr>
      <w:r w:rsidRPr="009117CB">
        <w:rPr>
          <w:color w:val="0000FF"/>
        </w:rPr>
        <w:t xml:space="preserve">                &lt;/contact&gt;</w:t>
      </w:r>
    </w:p>
    <w:p w:rsidR="007E22E1" w:rsidRPr="009117CB" w:rsidRDefault="007E22E1" w:rsidP="006521D4">
      <w:pPr>
        <w:pStyle w:val="XMLCode"/>
        <w:keepLines/>
        <w:rPr>
          <w:color w:val="0000FF"/>
        </w:rPr>
      </w:pPr>
      <w:r w:rsidRPr="009117CB">
        <w:rPr>
          <w:color w:val="0000FF"/>
        </w:rPr>
        <w:t xml:space="preserve">            &lt;/contact_list&gt;</w:t>
      </w:r>
    </w:p>
    <w:p w:rsidR="007E22E1" w:rsidRPr="00DB0BEF" w:rsidRDefault="007E22E1" w:rsidP="00F76553">
      <w:pPr>
        <w:pStyle w:val="XMLCode"/>
        <w:keepNext/>
        <w:keepLines/>
        <w:rPr>
          <w:b/>
          <w:bCs/>
          <w:color w:val="000000"/>
        </w:rPr>
      </w:pP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rsidR="00F76553" w:rsidRPr="00DB0BEF" w:rsidRDefault="00F76553" w:rsidP="00F76553">
      <w:pPr>
        <w:pStyle w:val="XMLCode"/>
        <w:keepNext/>
        <w:keepLines/>
        <w:rPr>
          <w:b/>
          <w:bCs/>
          <w:color w:val="000000"/>
        </w:rPr>
      </w:pPr>
      <w:r w:rsidRPr="00DB0BEF">
        <w:rPr>
          <w:color w:val="0000FF"/>
        </w:rPr>
        <w:t>&lt;/xmcf&gt;</w:t>
      </w:r>
    </w:p>
    <w:p w:rsidR="00F76553" w:rsidRPr="00226A3F" w:rsidRDefault="00F76553" w:rsidP="002E60CB">
      <w:pPr>
        <w:pStyle w:val="XMLCode"/>
      </w:pPr>
    </w:p>
    <w:p w:rsidR="002E60CB" w:rsidRDefault="002E60CB" w:rsidP="00350C79">
      <w:pPr>
        <w:pStyle w:val="Heading4"/>
      </w:pPr>
      <w:bookmarkStart w:id="1352" w:name="_Toc428456272"/>
      <w:bookmarkStart w:id="1353" w:name="_Toc428537235"/>
      <w:bookmarkStart w:id="1354" w:name="_Toc428969554"/>
      <w:bookmarkStart w:id="1355" w:name="_Toc429052945"/>
      <w:bookmarkStart w:id="1356" w:name="_Toc3556989"/>
      <w:bookmarkStart w:id="1357" w:name="_Toc27753601"/>
      <w:bookmarkEnd w:id="1352"/>
      <w:bookmarkEnd w:id="1353"/>
      <w:bookmarkEnd w:id="1354"/>
      <w:bookmarkEnd w:id="1355"/>
      <w:r>
        <w:t>Possible Bolt and Screw Assemblies</w:t>
      </w:r>
      <w:bookmarkEnd w:id="1356"/>
      <w:bookmarkEnd w:id="1357"/>
      <w:r>
        <w:t xml:space="preserve"> </w:t>
      </w:r>
    </w:p>
    <w:p w:rsidR="002E60CB" w:rsidRPr="00226A3F" w:rsidRDefault="002E60CB" w:rsidP="00350C79">
      <w:pPr>
        <w:keepNext/>
        <w:spacing w:before="120"/>
      </w:pPr>
      <w:r>
        <w:t xml:space="preserve">Altogether, there are following cases of assembly: </w:t>
      </w:r>
    </w:p>
    <w:p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rsidR="00E62DBF" w:rsidRDefault="004F562F" w:rsidP="00E62DBF">
      <w:pPr>
        <w:keepNext/>
        <w:spacing w:before="100" w:beforeAutospacing="1" w:after="100" w:afterAutospacing="1"/>
        <w:jc w:val="center"/>
      </w:pPr>
      <w:r>
        <w:rPr>
          <w:noProof/>
          <w:lang w:eastAsia="en-US"/>
        </w:rPr>
        <w:drawing>
          <wp:inline distT="0" distB="0" distL="0" distR="0" wp14:anchorId="24089468" wp14:editId="78321ED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314F5A" w:rsidRDefault="00E62DBF" w:rsidP="00E62DBF">
      <w:pPr>
        <w:pStyle w:val="Caption"/>
      </w:pPr>
      <w:bookmarkStart w:id="1358" w:name="_Toc3557101"/>
      <w:bookmarkStart w:id="1359" w:name="_Toc27753716"/>
      <w:r>
        <w:t xml:space="preserve">Figure </w:t>
      </w:r>
      <w:r w:rsidR="00406B64">
        <w:fldChar w:fldCharType="begin"/>
      </w:r>
      <w:r w:rsidR="00406B64">
        <w:instrText xml:space="preserve"> SEQ Figure \* ARABIC </w:instrText>
      </w:r>
      <w:r w:rsidR="00406B64">
        <w:fldChar w:fldCharType="separate"/>
      </w:r>
      <w:ins w:id="1360" w:author="nick" w:date="2020-02-20T20:00:00Z">
        <w:r w:rsidR="0047200E">
          <w:rPr>
            <w:noProof/>
          </w:rPr>
          <w:t>24</w:t>
        </w:r>
      </w:ins>
      <w:del w:id="1361" w:author="nick" w:date="2020-02-20T19:57:00Z">
        <w:r w:rsidR="007E2D34" w:rsidDel="0047200E">
          <w:rPr>
            <w:noProof/>
          </w:rPr>
          <w:delText>22</w:delText>
        </w:r>
      </w:del>
      <w:r w:rsidR="00406B64">
        <w:fldChar w:fldCharType="end"/>
      </w:r>
      <w:r>
        <w:t>: Bolt with welded nut</w:t>
      </w:r>
      <w:bookmarkEnd w:id="1358"/>
      <w:bookmarkEnd w:id="1359"/>
    </w:p>
    <w:p w:rsidR="00314F5A" w:rsidRPr="00226A3F" w:rsidRDefault="00314F5A" w:rsidP="001D764B">
      <w:pPr>
        <w:pStyle w:val="Example"/>
        <w:keepNext/>
        <w:spacing w:before="120"/>
      </w:pPr>
      <w:r>
        <w:t>Example</w:t>
      </w:r>
      <w:r w:rsidRPr="00226A3F">
        <w:t xml:space="preserve">: </w:t>
      </w:r>
    </w:p>
    <w:p w:rsidR="00314F5A" w:rsidRDefault="00314F5A" w:rsidP="001D764B">
      <w:pPr>
        <w:pStyle w:val="XMLCode"/>
        <w:keepNext/>
        <w:spacing w:before="120"/>
      </w:pPr>
    </w:p>
    <w:p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rsidR="00314F5A" w:rsidRDefault="00314F5A" w:rsidP="00314F5A">
      <w:pPr>
        <w:pStyle w:val="XMLCode"/>
        <w:keepNext/>
      </w:pPr>
      <w:r>
        <w:t xml:space="preserve">    &lt;/threaded_connection&gt;</w:t>
      </w:r>
    </w:p>
    <w:p w:rsidR="00314F5A" w:rsidRDefault="00314F5A" w:rsidP="00314F5A">
      <w:pPr>
        <w:pStyle w:val="XMLCode"/>
        <w:keepNext/>
      </w:pPr>
      <w:r>
        <w:tab/>
        <w:t xml:space="preserve">&lt;loc&gt; </w:t>
      </w:r>
      <w:proofErr w:type="gramStart"/>
      <w:r>
        <w:t>1500.3809  838.75885</w:t>
      </w:r>
      <w:proofErr w:type="gramEnd"/>
      <w:r>
        <w:t xml:space="preserve">  730.6529 &lt;/loc&gt;</w:t>
      </w:r>
    </w:p>
    <w:p w:rsidR="00314F5A" w:rsidRDefault="00314F5A" w:rsidP="00314F5A">
      <w:pPr>
        <w:pStyle w:val="XMLCode"/>
        <w:keepNext/>
      </w:pPr>
      <w:r>
        <w:t xml:space="preserve">    &lt;</w:t>
      </w:r>
      <w:proofErr w:type="gramStart"/>
      <w:r>
        <w:t>appdata</w:t>
      </w:r>
      <w:proofErr w:type="gramEnd"/>
      <w:r>
        <w:t>&gt;</w:t>
      </w:r>
    </w:p>
    <w:p w:rsidR="00314F5A" w:rsidRPr="00226A3F" w:rsidRDefault="00314F5A" w:rsidP="00314F5A">
      <w:pPr>
        <w:pStyle w:val="XMLCode"/>
        <w:keepNext/>
      </w:pPr>
      <w:r w:rsidRPr="00226A3F">
        <w:t xml:space="preserve">    </w:t>
      </w:r>
      <w:r w:rsidR="001D764B">
        <w:tab/>
        <w:t xml:space="preserve">    </w:t>
      </w:r>
      <w:r>
        <w:t>...</w:t>
      </w:r>
    </w:p>
    <w:p w:rsidR="00314F5A" w:rsidRDefault="00314F5A" w:rsidP="00314F5A">
      <w:pPr>
        <w:pStyle w:val="XMLCode"/>
        <w:keepNext/>
      </w:pPr>
      <w:r>
        <w:t xml:space="preserve">    &lt;/appdata&gt;</w:t>
      </w:r>
    </w:p>
    <w:p w:rsidR="00314F5A" w:rsidRDefault="00314F5A" w:rsidP="00314F5A">
      <w:pPr>
        <w:pStyle w:val="XMLCode"/>
        <w:keepNext/>
      </w:pPr>
      <w:r>
        <w:t>&lt;/connection_0d&gt;</w:t>
      </w:r>
    </w:p>
    <w:p w:rsidR="002E60CB" w:rsidRDefault="002E60CB" w:rsidP="001D764B">
      <w:pPr>
        <w:pStyle w:val="XMLCode"/>
        <w:keepNext/>
        <w:spacing w:after="120"/>
      </w:pPr>
    </w:p>
    <w:p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rsidR="00E62DBF" w:rsidRDefault="00A03929" w:rsidP="00E62DBF">
      <w:pPr>
        <w:keepNext/>
        <w:jc w:val="center"/>
      </w:pPr>
      <w:r>
        <w:rPr>
          <w:noProof/>
          <w:lang w:eastAsia="en-US"/>
        </w:rPr>
        <w:drawing>
          <wp:inline distT="0" distB="0" distL="0" distR="0" wp14:anchorId="35D6F042" wp14:editId="11CBE41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86511D" w:rsidRDefault="00E62DBF" w:rsidP="00E62DBF">
      <w:pPr>
        <w:pStyle w:val="Caption"/>
      </w:pPr>
      <w:bookmarkStart w:id="1362" w:name="_Ref3568949"/>
      <w:bookmarkStart w:id="1363" w:name="_Toc3557102"/>
      <w:bookmarkStart w:id="1364" w:name="_Ref3568942"/>
      <w:bookmarkStart w:id="1365" w:name="_Toc27753717"/>
      <w:r>
        <w:t xml:space="preserve">Figure </w:t>
      </w:r>
      <w:r w:rsidR="00406B64">
        <w:fldChar w:fldCharType="begin"/>
      </w:r>
      <w:r w:rsidR="00406B64">
        <w:instrText xml:space="preserve"> SEQ Figure \* ARABIC </w:instrText>
      </w:r>
      <w:r w:rsidR="00406B64">
        <w:fldChar w:fldCharType="separate"/>
      </w:r>
      <w:ins w:id="1366" w:author="nick" w:date="2020-02-20T20:00:00Z">
        <w:r w:rsidR="0047200E">
          <w:rPr>
            <w:noProof/>
          </w:rPr>
          <w:t>25</w:t>
        </w:r>
      </w:ins>
      <w:del w:id="1367" w:author="nick" w:date="2020-02-20T19:57:00Z">
        <w:r w:rsidR="007E2D34" w:rsidDel="0047200E">
          <w:rPr>
            <w:noProof/>
          </w:rPr>
          <w:delText>23</w:delText>
        </w:r>
      </w:del>
      <w:r w:rsidR="00406B64">
        <w:fldChar w:fldCharType="end"/>
      </w:r>
      <w:bookmarkEnd w:id="1362"/>
      <w:r>
        <w:t>: Bolt with free nut</w:t>
      </w:r>
      <w:bookmarkEnd w:id="1363"/>
      <w:bookmarkEnd w:id="1364"/>
      <w:bookmarkEnd w:id="1365"/>
    </w:p>
    <w:p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rsidR="00E62DBF" w:rsidRDefault="002E60CB" w:rsidP="0086511D">
      <w:pPr>
        <w:keepNext/>
        <w:spacing w:before="120"/>
        <w:jc w:val="center"/>
      </w:pPr>
      <w:r>
        <w:rPr>
          <w:b/>
          <w:bCs/>
        </w:rPr>
        <w:t xml:space="preserve"> </w:t>
      </w:r>
      <w:r w:rsidR="004F562F">
        <w:rPr>
          <w:b/>
          <w:noProof/>
          <w:lang w:eastAsia="en-US"/>
        </w:rPr>
        <w:drawing>
          <wp:inline distT="0" distB="0" distL="0" distR="0" wp14:anchorId="55F98D69" wp14:editId="61B2CD2F">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rsidR="00A03929" w:rsidRDefault="00E62DBF" w:rsidP="00D35409">
      <w:pPr>
        <w:pStyle w:val="Caption"/>
        <w:rPr>
          <w:b w:val="0"/>
          <w:bCs w:val="0"/>
        </w:rPr>
      </w:pPr>
      <w:bookmarkStart w:id="1368" w:name="_Ref3568964"/>
      <w:bookmarkStart w:id="1369" w:name="_Toc3557103"/>
      <w:bookmarkStart w:id="1370" w:name="_Toc27753718"/>
      <w:r>
        <w:t xml:space="preserve">Figure </w:t>
      </w:r>
      <w:r w:rsidR="00406B64">
        <w:fldChar w:fldCharType="begin"/>
      </w:r>
      <w:r w:rsidR="00406B64">
        <w:instrText xml:space="preserve"> SEQ Figure \* ARABIC </w:instrText>
      </w:r>
      <w:r w:rsidR="00406B64">
        <w:fldChar w:fldCharType="separate"/>
      </w:r>
      <w:ins w:id="1371" w:author="nick" w:date="2020-02-20T20:00:00Z">
        <w:r w:rsidR="0047200E">
          <w:rPr>
            <w:noProof/>
          </w:rPr>
          <w:t>26</w:t>
        </w:r>
      </w:ins>
      <w:del w:id="1372" w:author="nick" w:date="2020-02-20T19:57:00Z">
        <w:r w:rsidR="007E2D34" w:rsidDel="0047200E">
          <w:rPr>
            <w:noProof/>
          </w:rPr>
          <w:delText>24</w:delText>
        </w:r>
      </w:del>
      <w:r w:rsidR="00406B64">
        <w:fldChar w:fldCharType="end"/>
      </w:r>
      <w:bookmarkEnd w:id="1368"/>
      <w:r>
        <w:t>: Screw</w:t>
      </w:r>
      <w:bookmarkEnd w:id="1369"/>
      <w:bookmarkEnd w:id="1370"/>
    </w:p>
    <w:p w:rsidR="0086511D" w:rsidRPr="00226A3F" w:rsidRDefault="0086511D" w:rsidP="001D764B">
      <w:pPr>
        <w:pStyle w:val="Example"/>
        <w:keepNext/>
        <w:spacing w:before="120"/>
      </w:pPr>
      <w:r>
        <w:t>Example</w:t>
      </w:r>
      <w:r w:rsidRPr="00226A3F">
        <w:t xml:space="preserve">: </w:t>
      </w:r>
    </w:p>
    <w:p w:rsidR="0086511D" w:rsidRDefault="0086511D" w:rsidP="001D764B">
      <w:pPr>
        <w:pStyle w:val="XMLCode"/>
        <w:keepNext/>
        <w:spacing w:before="120" w:after="120"/>
      </w:pPr>
    </w:p>
    <w:p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rsidR="0086511D" w:rsidRDefault="0086511D" w:rsidP="0086511D">
      <w:pPr>
        <w:pStyle w:val="XMLCode"/>
        <w:keepNext/>
      </w:pPr>
      <w:r>
        <w:t xml:space="preserve">    &lt;/threaded_connection&gt;</w:t>
      </w:r>
    </w:p>
    <w:p w:rsidR="0086511D" w:rsidRDefault="0086511D" w:rsidP="0086511D">
      <w:pPr>
        <w:pStyle w:val="XMLCode"/>
        <w:keepNext/>
      </w:pPr>
      <w:r>
        <w:tab/>
        <w:t xml:space="preserve">&lt;loc&gt; </w:t>
      </w:r>
      <w:proofErr w:type="gramStart"/>
      <w:r>
        <w:t>1500.3809  838.75885</w:t>
      </w:r>
      <w:proofErr w:type="gramEnd"/>
      <w:r>
        <w:t xml:space="preserve">  730.6529 &lt;/loc&gt;</w:t>
      </w:r>
    </w:p>
    <w:p w:rsidR="0086511D" w:rsidRDefault="0086511D" w:rsidP="0086511D">
      <w:pPr>
        <w:pStyle w:val="XMLCode"/>
        <w:keepNext/>
      </w:pPr>
      <w:r>
        <w:t xml:space="preserve">    &lt;</w:t>
      </w:r>
      <w:proofErr w:type="gramStart"/>
      <w:r>
        <w:t>appdata</w:t>
      </w:r>
      <w:proofErr w:type="gramEnd"/>
      <w:r>
        <w:t>&gt;</w:t>
      </w:r>
    </w:p>
    <w:p w:rsidR="0086511D" w:rsidRPr="00226A3F" w:rsidRDefault="0086511D" w:rsidP="0086511D">
      <w:pPr>
        <w:pStyle w:val="XMLCode"/>
        <w:keepNext/>
      </w:pPr>
      <w:r w:rsidRPr="00226A3F">
        <w:t xml:space="preserve">    </w:t>
      </w:r>
      <w:r w:rsidR="001D764B">
        <w:tab/>
        <w:t xml:space="preserve">    </w:t>
      </w:r>
      <w:r>
        <w:t>...</w:t>
      </w:r>
    </w:p>
    <w:p w:rsidR="0086511D" w:rsidRDefault="0086511D" w:rsidP="0086511D">
      <w:pPr>
        <w:pStyle w:val="XMLCode"/>
        <w:keepNext/>
      </w:pPr>
      <w:r>
        <w:t xml:space="preserve">    &lt;/appdata&gt;</w:t>
      </w:r>
    </w:p>
    <w:p w:rsidR="0086511D" w:rsidRDefault="0086511D" w:rsidP="004F3E0A">
      <w:pPr>
        <w:pStyle w:val="XMLCode"/>
        <w:keepNext/>
      </w:pPr>
      <w:r>
        <w:t>&lt;/connection_0d&gt;</w:t>
      </w:r>
    </w:p>
    <w:p w:rsidR="004F3E0A" w:rsidRPr="004F3E0A" w:rsidRDefault="004F3E0A" w:rsidP="001D764B">
      <w:pPr>
        <w:pStyle w:val="XMLCode"/>
        <w:keepNext/>
        <w:spacing w:before="120" w:after="120"/>
      </w:pPr>
    </w:p>
    <w:p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rsidR="00E62DBF" w:rsidRDefault="004F562F" w:rsidP="00E62DBF">
      <w:pPr>
        <w:pStyle w:val="ListParagraph"/>
        <w:keepNext/>
        <w:spacing w:before="120"/>
        <w:ind w:left="0"/>
        <w:jc w:val="center"/>
      </w:pPr>
      <w:r>
        <w:rPr>
          <w:noProof/>
          <w:lang w:val="en-US" w:eastAsia="en-US"/>
        </w:rPr>
        <w:drawing>
          <wp:inline distT="0" distB="0" distL="0" distR="0" wp14:anchorId="23766E53" wp14:editId="11732F5C">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rsidR="00A03929" w:rsidRDefault="00E62DBF" w:rsidP="001D764B">
      <w:pPr>
        <w:pStyle w:val="Caption"/>
        <w:spacing w:before="120"/>
      </w:pPr>
      <w:bookmarkStart w:id="1373" w:name="_Toc3557104"/>
      <w:bookmarkStart w:id="1374" w:name="_Toc27753719"/>
      <w:r>
        <w:t xml:space="preserve">Figure </w:t>
      </w:r>
      <w:r w:rsidR="00406B64">
        <w:fldChar w:fldCharType="begin"/>
      </w:r>
      <w:r w:rsidR="00406B64">
        <w:instrText xml:space="preserve"> SEQ Figure \* ARABIC </w:instrText>
      </w:r>
      <w:r w:rsidR="00406B64">
        <w:fldChar w:fldCharType="separate"/>
      </w:r>
      <w:ins w:id="1375" w:author="nick" w:date="2020-02-20T20:00:00Z">
        <w:r w:rsidR="0047200E">
          <w:rPr>
            <w:noProof/>
          </w:rPr>
          <w:t>27</w:t>
        </w:r>
      </w:ins>
      <w:del w:id="1376" w:author="nick" w:date="2020-02-20T19:57:00Z">
        <w:r w:rsidR="007E2D34" w:rsidDel="0047200E">
          <w:rPr>
            <w:noProof/>
          </w:rPr>
          <w:delText>25</w:delText>
        </w:r>
      </w:del>
      <w:r w:rsidR="00406B64">
        <w:fldChar w:fldCharType="end"/>
      </w:r>
      <w:r>
        <w:t>: Welded stud with free nut</w:t>
      </w:r>
      <w:bookmarkEnd w:id="1373"/>
      <w:bookmarkEnd w:id="1374"/>
    </w:p>
    <w:p w:rsidR="00823AA6" w:rsidRPr="00226A3F" w:rsidRDefault="00823AA6" w:rsidP="001D764B">
      <w:pPr>
        <w:pStyle w:val="Example"/>
        <w:spacing w:before="0"/>
      </w:pPr>
      <w:r>
        <w:t>Example</w:t>
      </w:r>
      <w:r w:rsidRPr="00226A3F">
        <w:t xml:space="preserve">: </w:t>
      </w:r>
    </w:p>
    <w:p w:rsidR="00823AA6" w:rsidRDefault="00823AA6" w:rsidP="001D764B">
      <w:pPr>
        <w:pStyle w:val="XMLCode"/>
        <w:spacing w:before="120" w:after="120"/>
      </w:pPr>
    </w:p>
    <w:p w:rsidR="00823AA6" w:rsidRDefault="00823AA6" w:rsidP="001D764B">
      <w:pPr>
        <w:pStyle w:val="XMLCode"/>
      </w:pPr>
      <w:r>
        <w:t>&lt;connection_0d label=</w:t>
      </w:r>
      <w:r w:rsidR="00194316">
        <w:t>"</w:t>
      </w:r>
      <w:r w:rsidR="00CC7960">
        <w:t>BOLT_</w:t>
      </w:r>
      <w:r>
        <w:t>135</w:t>
      </w:r>
      <w:r w:rsidR="00194316">
        <w:t>"</w:t>
      </w:r>
      <w:r>
        <w:t>&gt;</w:t>
      </w:r>
      <w:r w:rsidRPr="007909A5">
        <w:t xml:space="preserve"> </w:t>
      </w:r>
    </w:p>
    <w:p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rsidR="00823AA6" w:rsidRPr="004F5A65" w:rsidRDefault="00823AA6" w:rsidP="001D764B">
      <w:pPr>
        <w:pStyle w:val="XMLCode"/>
        <w:rPr>
          <w:color w:val="0070C0"/>
        </w:rPr>
      </w:pPr>
      <w:r>
        <w:rPr>
          <w:color w:val="0070C0"/>
        </w:rPr>
        <w:t xml:space="preserve"> </w:t>
      </w:r>
      <w:r w:rsidRPr="004F5A65">
        <w:rPr>
          <w:color w:val="0070C0"/>
        </w:rPr>
        <w:t xml:space="preserve">       &lt;/bolt&gt;</w:t>
      </w:r>
    </w:p>
    <w:p w:rsidR="00823AA6" w:rsidRDefault="00823AA6" w:rsidP="001D764B">
      <w:pPr>
        <w:pStyle w:val="XMLCode"/>
      </w:pPr>
      <w:r>
        <w:t xml:space="preserve">    &lt;/threaded_connection&gt;</w:t>
      </w:r>
    </w:p>
    <w:p w:rsidR="00823AA6" w:rsidRDefault="00823AA6" w:rsidP="001D764B">
      <w:pPr>
        <w:pStyle w:val="XMLCode"/>
      </w:pPr>
      <w:r>
        <w:tab/>
        <w:t xml:space="preserve">&lt;loc&gt; </w:t>
      </w:r>
      <w:proofErr w:type="gramStart"/>
      <w:r>
        <w:t>1500.3809  838.75885</w:t>
      </w:r>
      <w:proofErr w:type="gramEnd"/>
      <w:r>
        <w:t xml:space="preserve">  730.6529 &lt;/loc&gt;</w:t>
      </w:r>
    </w:p>
    <w:p w:rsidR="00823AA6" w:rsidRDefault="00823AA6" w:rsidP="001D764B">
      <w:pPr>
        <w:pStyle w:val="XMLCode"/>
      </w:pPr>
      <w:r>
        <w:t xml:space="preserve">    &lt;</w:t>
      </w:r>
      <w:proofErr w:type="gramStart"/>
      <w:r>
        <w:t>appdata</w:t>
      </w:r>
      <w:proofErr w:type="gramEnd"/>
      <w:r>
        <w:t>&gt;</w:t>
      </w:r>
    </w:p>
    <w:p w:rsidR="00823AA6" w:rsidRPr="00226A3F" w:rsidRDefault="00823AA6" w:rsidP="001D764B">
      <w:pPr>
        <w:pStyle w:val="XMLCode"/>
      </w:pPr>
      <w:r w:rsidRPr="00226A3F">
        <w:t xml:space="preserve">    </w:t>
      </w:r>
      <w:r>
        <w:tab/>
      </w:r>
      <w:r>
        <w:tab/>
        <w:t>...</w:t>
      </w:r>
    </w:p>
    <w:p w:rsidR="00823AA6" w:rsidRDefault="00823AA6" w:rsidP="001D764B">
      <w:pPr>
        <w:pStyle w:val="XMLCode"/>
      </w:pPr>
      <w:r>
        <w:t xml:space="preserve">    &lt;/appdata&gt;</w:t>
      </w:r>
    </w:p>
    <w:p w:rsidR="00823AA6" w:rsidRDefault="00823AA6" w:rsidP="001D764B">
      <w:pPr>
        <w:pStyle w:val="XMLCode"/>
      </w:pPr>
      <w:r>
        <w:t>&lt;/connection_0d&gt;</w:t>
      </w:r>
    </w:p>
    <w:p w:rsidR="001D764B" w:rsidRPr="00823AA6" w:rsidRDefault="001D764B" w:rsidP="001D764B">
      <w:pPr>
        <w:pStyle w:val="XMLCode"/>
      </w:pPr>
    </w:p>
    <w:p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0AECA1A9" wp14:editId="33027D9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rsidR="007B3BC4" w:rsidRDefault="00E82958" w:rsidP="00E82958">
      <w:pPr>
        <w:pStyle w:val="Caption"/>
        <w:rPr>
          <w:lang w:eastAsia="x-none"/>
        </w:rPr>
      </w:pPr>
      <w:bookmarkStart w:id="1377" w:name="_Toc3557105"/>
      <w:bookmarkStart w:id="1378" w:name="_Toc27753720"/>
      <w:r>
        <w:t xml:space="preserve">Figure </w:t>
      </w:r>
      <w:r>
        <w:fldChar w:fldCharType="begin"/>
      </w:r>
      <w:r>
        <w:instrText xml:space="preserve"> SEQ Figure \* ARABIC </w:instrText>
      </w:r>
      <w:r>
        <w:fldChar w:fldCharType="separate"/>
      </w:r>
      <w:ins w:id="1379" w:author="nick" w:date="2020-02-20T20:00:00Z">
        <w:r w:rsidR="0047200E">
          <w:rPr>
            <w:noProof/>
          </w:rPr>
          <w:t>28</w:t>
        </w:r>
      </w:ins>
      <w:del w:id="1380" w:author="nick" w:date="2020-02-20T19:57:00Z">
        <w:r w:rsidR="007E2D34" w:rsidDel="0047200E">
          <w:rPr>
            <w:noProof/>
          </w:rPr>
          <w:delText>26</w:delText>
        </w:r>
      </w:del>
      <w:r>
        <w:fldChar w:fldCharType="end"/>
      </w:r>
      <w:r>
        <w:t>: Plain stud</w:t>
      </w:r>
      <w:bookmarkEnd w:id="1377"/>
      <w:bookmarkEnd w:id="1378"/>
    </w:p>
    <w:p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rsidR="002E60CB" w:rsidRPr="00226A3F" w:rsidRDefault="002E60CB" w:rsidP="00327322">
      <w:pPr>
        <w:pStyle w:val="Heading3"/>
      </w:pPr>
      <w:bookmarkStart w:id="1381" w:name="_Toc428456274"/>
      <w:bookmarkStart w:id="1382" w:name="_Toc428537237"/>
      <w:bookmarkStart w:id="1383" w:name="_Toc428969556"/>
      <w:bookmarkStart w:id="1384" w:name="_Toc429052947"/>
      <w:bookmarkStart w:id="1385" w:name="_Toc428456275"/>
      <w:bookmarkStart w:id="1386" w:name="_Toc428537238"/>
      <w:bookmarkStart w:id="1387" w:name="_Toc428969557"/>
      <w:bookmarkStart w:id="1388" w:name="_Toc429052948"/>
      <w:bookmarkStart w:id="1389" w:name="_Toc413359597"/>
      <w:bookmarkStart w:id="1390" w:name="_Toc3556990"/>
      <w:bookmarkStart w:id="1391" w:name="_Toc27753602"/>
      <w:bookmarkEnd w:id="1381"/>
      <w:bookmarkEnd w:id="1382"/>
      <w:bookmarkEnd w:id="1383"/>
      <w:bookmarkEnd w:id="1384"/>
      <w:bookmarkEnd w:id="1385"/>
      <w:bookmarkEnd w:id="1386"/>
      <w:bookmarkEnd w:id="1387"/>
      <w:bookmarkEnd w:id="1388"/>
      <w:r w:rsidRPr="00226A3F">
        <w:t>Screw</w:t>
      </w:r>
      <w:bookmarkEnd w:id="1389"/>
      <w:bookmarkEnd w:id="1390"/>
      <w:bookmarkEnd w:id="1391"/>
      <w:r w:rsidRPr="00226A3F">
        <w:t xml:space="preserve"> </w:t>
      </w:r>
    </w:p>
    <w:p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2E60CB" w:rsidRPr="00226A3F" w:rsidRDefault="002E60CB" w:rsidP="0088515B">
            <w:pPr>
              <w:keepNext/>
              <w:suppressAutoHyphens/>
              <w:rPr>
                <w:rFonts w:cs="Calibri"/>
                <w:lang w:eastAsia="zh-CN"/>
              </w:rPr>
            </w:pPr>
            <w:r w:rsidRPr="00226A3F">
              <w:rPr>
                <w:b/>
                <w:i/>
              </w:rPr>
              <w:t>Constraint</w:t>
            </w:r>
          </w:p>
        </w:tc>
      </w:tr>
      <w:tr w:rsidR="002E60CB" w:rsidRPr="000F7EEA" w:rsidTr="00E62DBF">
        <w:trPr>
          <w:jc w:val="center"/>
        </w:trPr>
        <w:tc>
          <w:tcPr>
            <w:tcW w:w="1526" w:type="dxa"/>
            <w:tcBorders>
              <w:top w:val="single" w:sz="8" w:space="0" w:color="000000"/>
              <w:left w:val="single" w:sz="8" w:space="0" w:color="000000"/>
              <w:bottom w:val="single"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rsidR="002E60CB" w:rsidRPr="00226A3F" w:rsidRDefault="002E60CB" w:rsidP="0088515B">
            <w:pPr>
              <w:suppressAutoHyphens/>
              <w:rPr>
                <w:rFonts w:cs="Calibri"/>
                <w:lang w:eastAsia="zh-CN"/>
              </w:rPr>
            </w:pPr>
            <w:r w:rsidRPr="00226A3F">
              <w:rPr>
                <w:sz w:val="20"/>
                <w:szCs w:val="20"/>
              </w:rPr>
              <w:t>-</w:t>
            </w:r>
          </w:p>
        </w:tc>
      </w:tr>
    </w:tbl>
    <w:p w:rsidR="002E60CB" w:rsidRDefault="002E60CB" w:rsidP="00E62DBF">
      <w:pPr>
        <w:pStyle w:val="Caption"/>
        <w:spacing w:before="120"/>
      </w:pPr>
      <w:bookmarkStart w:id="1392" w:name="_Toc3566465"/>
      <w:bookmarkStart w:id="1393" w:name="_Toc27753831"/>
      <w:r>
        <w:t xml:space="preserve">Table </w:t>
      </w:r>
      <w:r w:rsidR="00D43112">
        <w:fldChar w:fldCharType="begin"/>
      </w:r>
      <w:r w:rsidR="00D43112">
        <w:instrText xml:space="preserve"> SEQ Table \* ARABIC </w:instrText>
      </w:r>
      <w:r w:rsidR="00D43112">
        <w:fldChar w:fldCharType="separate"/>
      </w:r>
      <w:r w:rsidR="007E2D34">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92"/>
      <w:bookmarkEnd w:id="1393"/>
    </w:p>
    <w:p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E2D34">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03FF9" w:rsidRPr="00226A3F" w:rsidRDefault="00003FF9" w:rsidP="00EF4929">
            <w:pPr>
              <w:keepNext/>
              <w:suppressAutoHyphens/>
              <w:rPr>
                <w:rFonts w:cs="Calibri"/>
                <w:lang w:eastAsia="zh-CN"/>
              </w:rPr>
            </w:pPr>
            <w:r w:rsidRPr="00226A3F">
              <w:rPr>
                <w:b/>
                <w:i/>
              </w:rPr>
              <w:t>Constraint</w:t>
            </w:r>
          </w:p>
        </w:tc>
      </w:tr>
      <w:tr w:rsidR="00003FF9" w:rsidRPr="000F7EEA" w:rsidTr="00EF4929">
        <w:trPr>
          <w:jc w:val="center"/>
        </w:trPr>
        <w:tc>
          <w:tcPr>
            <w:tcW w:w="1979" w:type="dxa"/>
            <w:tcBorders>
              <w:top w:val="nil"/>
              <w:left w:val="single" w:sz="8" w:space="0" w:color="000000"/>
              <w:bottom w:val="single" w:sz="8" w:space="0" w:color="000000"/>
              <w:right w:val="nil"/>
            </w:tcBorders>
            <w:hideMark/>
          </w:tcPr>
          <w:p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rsidR="00003FF9" w:rsidRPr="002D0B90" w:rsidRDefault="00003FF9" w:rsidP="00EF4929">
            <w:pPr>
              <w:keepNext/>
              <w:suppressAutoHyphens/>
              <w:rPr>
                <w:rFonts w:cs="Calibri"/>
                <w:lang w:eastAsia="zh-CN"/>
              </w:rPr>
            </w:pPr>
            <w:r>
              <w:rPr>
                <w:sz w:val="20"/>
                <w:szCs w:val="20"/>
              </w:rPr>
              <w:t>-</w:t>
            </w:r>
          </w:p>
        </w:tc>
      </w:tr>
    </w:tbl>
    <w:p w:rsidR="00003FF9" w:rsidRDefault="00003FF9" w:rsidP="00003FF9">
      <w:pPr>
        <w:pStyle w:val="Caption"/>
        <w:spacing w:before="120"/>
        <w:rPr>
          <w:rStyle w:val="elementdeftypeChar"/>
          <w:b/>
        </w:rPr>
      </w:pPr>
      <w:bookmarkStart w:id="1394" w:name="_Toc3566466"/>
      <w:bookmarkStart w:id="1395" w:name="_Toc27753832"/>
      <w:r>
        <w:t xml:space="preserve">Table </w:t>
      </w:r>
      <w:r w:rsidR="00D43112">
        <w:fldChar w:fldCharType="begin"/>
      </w:r>
      <w:r w:rsidR="00D43112">
        <w:instrText xml:space="preserve"> SEQ Table \* ARABIC </w:instrText>
      </w:r>
      <w:r w:rsidR="00D43112">
        <w:fldChar w:fldCharType="separate"/>
      </w:r>
      <w:r w:rsidR="007E2D34">
        <w:rPr>
          <w:noProof/>
        </w:rPr>
        <w:t>57</w:t>
      </w:r>
      <w:r w:rsidR="00D43112">
        <w:fldChar w:fldCharType="end"/>
      </w:r>
      <w:r>
        <w:t xml:space="preserve">: </w:t>
      </w:r>
      <w:r w:rsidRPr="00003FF9">
        <w:t xml:space="preserve">Nested elements of element </w:t>
      </w:r>
      <w:r w:rsidRPr="00003FF9">
        <w:rPr>
          <w:rStyle w:val="elementdeftypeChar"/>
          <w:b/>
        </w:rPr>
        <w:t>&lt;screw/&gt;</w:t>
      </w:r>
      <w:bookmarkEnd w:id="1394"/>
      <w:bookmarkEnd w:id="1395"/>
    </w:p>
    <w:p w:rsidR="00003FF9" w:rsidRPr="00003FF9" w:rsidRDefault="00003FF9" w:rsidP="00003FF9">
      <w:r>
        <w:rPr>
          <w:rFonts w:cs="Calibri"/>
          <w:szCs w:val="22"/>
          <w:lang w:eastAsia="en-GB"/>
        </w:rPr>
        <w:t>The subtypes are described in detail in sections below.</w:t>
      </w:r>
    </w:p>
    <w:p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rsidR="002E60CB" w:rsidRPr="00226A3F" w:rsidRDefault="002E60CB" w:rsidP="002E60CB">
      <w:pPr>
        <w:pStyle w:val="XMLCode"/>
        <w:keepNext/>
      </w:pPr>
    </w:p>
    <w:p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rsidR="002E60CB" w:rsidRDefault="002E60CB" w:rsidP="002E60CB">
      <w:pPr>
        <w:pStyle w:val="XMLCode"/>
        <w:keepNext/>
      </w:pPr>
      <w:r>
        <w:t xml:space="preserve">           &lt;washer outer_diameter=</w:t>
      </w:r>
      <w:r w:rsidR="00194316">
        <w:t>"</w:t>
      </w:r>
      <w:r>
        <w:t>20</w:t>
      </w:r>
      <w:r w:rsidR="00194316">
        <w:t>"</w:t>
      </w:r>
      <w:r>
        <w:t>/&gt;</w:t>
      </w:r>
    </w:p>
    <w:p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rsidR="00003FF9" w:rsidRDefault="00A13FE4" w:rsidP="002E60CB">
      <w:pPr>
        <w:pStyle w:val="XMLCode"/>
        <w:keepNext/>
      </w:pPr>
      <w:r>
        <w:tab/>
        <w:t xml:space="preserve">  </w:t>
      </w:r>
      <w:r w:rsidR="002E60CB" w:rsidRPr="00226A3F">
        <w:t>&lt;loc&gt; 1500.3809 838.75885 730.6529 &lt;/loc&gt;</w:t>
      </w:r>
    </w:p>
    <w:p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rsidR="002E60CB" w:rsidRPr="00226A3F" w:rsidRDefault="002E60CB" w:rsidP="002E60CB">
      <w:pPr>
        <w:pStyle w:val="XMLCode"/>
        <w:keepNext/>
      </w:pPr>
      <w:r w:rsidRPr="00226A3F">
        <w:t xml:space="preserve">          </w:t>
      </w:r>
      <w:r w:rsidR="00003FF9">
        <w:tab/>
      </w:r>
      <w:r w:rsidRPr="00226A3F">
        <w:t>...</w:t>
      </w:r>
    </w:p>
    <w:p w:rsidR="002E60CB" w:rsidRPr="00226A3F" w:rsidRDefault="002E60CB" w:rsidP="002E60CB">
      <w:pPr>
        <w:pStyle w:val="XMLCode"/>
        <w:keepNext/>
      </w:pPr>
      <w:r w:rsidRPr="00226A3F">
        <w:t xml:space="preserve">      &lt;/appdata&gt;</w:t>
      </w:r>
    </w:p>
    <w:p w:rsidR="002E60CB" w:rsidRPr="00226A3F" w:rsidRDefault="002E60CB" w:rsidP="002E60CB">
      <w:pPr>
        <w:pStyle w:val="XMLCode"/>
        <w:keepNext/>
      </w:pPr>
      <w:r w:rsidRPr="00226A3F">
        <w:t>&lt;/connection_0d&gt;</w:t>
      </w:r>
    </w:p>
    <w:p w:rsidR="002E60CB" w:rsidRPr="00226A3F" w:rsidRDefault="002E60CB" w:rsidP="002E60CB">
      <w:pPr>
        <w:pStyle w:val="XMLCode"/>
      </w:pPr>
    </w:p>
    <w:p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rsidR="002E60CB" w:rsidRDefault="002E60CB" w:rsidP="0010460A">
      <w:pPr>
        <w:pStyle w:val="XMLCode"/>
        <w:keepNext/>
      </w:pPr>
    </w:p>
    <w:p w:rsidR="002E60CB" w:rsidRDefault="002E60CB" w:rsidP="0010460A">
      <w:pPr>
        <w:pStyle w:val="XMLCode"/>
        <w:keepNext/>
      </w:pPr>
      <w:r>
        <w:t>&lt;connection_0d label=</w:t>
      </w:r>
      <w:r w:rsidR="00194316">
        <w:t>"</w:t>
      </w:r>
      <w:r w:rsidR="00CC7960">
        <w:t>SCREW_</w:t>
      </w:r>
      <w:r w:rsidR="00CC7960" w:rsidRPr="00226A3F">
        <w:t>100532</w:t>
      </w:r>
      <w:r w:rsidR="00194316">
        <w:t>"</w:t>
      </w:r>
      <w:r>
        <w:t>&gt;</w:t>
      </w:r>
    </w:p>
    <w:p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rsidR="002E60CB" w:rsidRDefault="002E60CB" w:rsidP="0010460A">
      <w:pPr>
        <w:pStyle w:val="XMLCode"/>
        <w:keepNext/>
      </w:pPr>
      <w:r>
        <w:t xml:space="preserve">    &lt;/threaded_connection&gt;</w:t>
      </w:r>
    </w:p>
    <w:p w:rsidR="00003FF9" w:rsidRDefault="00003FF9" w:rsidP="0010460A">
      <w:pPr>
        <w:pStyle w:val="XMLCode"/>
        <w:keepNext/>
      </w:pPr>
      <w:r>
        <w:t xml:space="preserve">    </w:t>
      </w:r>
      <w:r w:rsidRPr="00226A3F">
        <w:t>&lt;loc&gt; 1500.3809 838.75885 730.6529 &lt;/loc&gt;</w:t>
      </w:r>
    </w:p>
    <w:p w:rsidR="002E60CB" w:rsidRDefault="002E60CB" w:rsidP="0010460A">
      <w:pPr>
        <w:pStyle w:val="XMLCode"/>
        <w:keepNext/>
      </w:pPr>
      <w:r>
        <w:t xml:space="preserve">    &lt;</w:t>
      </w:r>
      <w:proofErr w:type="gramStart"/>
      <w:r>
        <w:t>appdata</w:t>
      </w:r>
      <w:proofErr w:type="gramEnd"/>
      <w:r>
        <w:t>&gt;</w:t>
      </w:r>
    </w:p>
    <w:p w:rsidR="002E60CB" w:rsidRPr="00226A3F" w:rsidRDefault="002E60CB" w:rsidP="0010460A">
      <w:pPr>
        <w:pStyle w:val="XMLCode"/>
        <w:keepNext/>
      </w:pPr>
      <w:r w:rsidRPr="00226A3F">
        <w:t xml:space="preserve">        </w:t>
      </w:r>
      <w:r w:rsidR="00003FF9">
        <w:t xml:space="preserve">  ...</w:t>
      </w:r>
    </w:p>
    <w:p w:rsidR="002E60CB" w:rsidRDefault="002E60CB" w:rsidP="0010460A">
      <w:pPr>
        <w:pStyle w:val="XMLCode"/>
        <w:keepNext/>
      </w:pPr>
      <w:r>
        <w:t xml:space="preserve">    &lt;/appdata&gt;</w:t>
      </w:r>
    </w:p>
    <w:p w:rsidR="002E60CB" w:rsidRDefault="002E60CB" w:rsidP="0010460A">
      <w:pPr>
        <w:pStyle w:val="XMLCode"/>
        <w:keepNext/>
      </w:pPr>
      <w:r>
        <w:t>&lt;/connection_0d&gt;</w:t>
      </w:r>
    </w:p>
    <w:p w:rsidR="002E60CB" w:rsidRPr="00226A3F" w:rsidRDefault="002E60CB" w:rsidP="002E60CB">
      <w:pPr>
        <w:pStyle w:val="XMLCode"/>
      </w:pPr>
    </w:p>
    <w:p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rsidR="002E60CB" w:rsidRDefault="002E60CB" w:rsidP="002E60CB">
      <w:pPr>
        <w:pStyle w:val="XMLCode"/>
        <w:keepNext/>
      </w:pPr>
    </w:p>
    <w:p w:rsidR="002E60CB" w:rsidRDefault="002E60CB" w:rsidP="002E60CB">
      <w:pPr>
        <w:pStyle w:val="XMLCode"/>
        <w:keepNext/>
      </w:pPr>
      <w:r>
        <w:t>&lt;connection_0d label=</w:t>
      </w:r>
      <w:r w:rsidR="00194316">
        <w:t>"</w:t>
      </w:r>
      <w:r w:rsidR="00615117">
        <w:t>SCREW_</w:t>
      </w:r>
      <w:r w:rsidR="00615117" w:rsidRPr="00226A3F">
        <w:t>100532</w:t>
      </w:r>
      <w:r w:rsidR="00194316">
        <w:t>"</w:t>
      </w:r>
      <w:r>
        <w:t>&gt;</w:t>
      </w:r>
    </w:p>
    <w:p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rsidR="002E60CB" w:rsidRPr="00097A61" w:rsidRDefault="002E60CB" w:rsidP="002E60CB">
      <w:pPr>
        <w:pStyle w:val="XMLCode"/>
        <w:keepNext/>
        <w:rPr>
          <w:color w:val="0070C0"/>
        </w:rPr>
      </w:pPr>
      <w:r w:rsidRPr="00097A61">
        <w:rPr>
          <w:color w:val="0070C0"/>
        </w:rPr>
        <w:t xml:space="preserve">    &lt;/threaded_connection&gt;</w:t>
      </w:r>
    </w:p>
    <w:p w:rsidR="006E7862" w:rsidRDefault="006E7862" w:rsidP="006E7862">
      <w:pPr>
        <w:pStyle w:val="XMLCode"/>
        <w:keepNext/>
      </w:pPr>
      <w:r>
        <w:t xml:space="preserve">    </w:t>
      </w:r>
      <w:r w:rsidRPr="00226A3F">
        <w:t>&lt;loc&gt; 1500.3809 838.75885 730.6529 &lt;/loc&gt;</w:t>
      </w:r>
    </w:p>
    <w:p w:rsidR="002E60CB" w:rsidRDefault="002E60CB" w:rsidP="002E60CB">
      <w:pPr>
        <w:pStyle w:val="XMLCode"/>
        <w:keepNext/>
      </w:pPr>
      <w:r>
        <w:t xml:space="preserve">    &lt;</w:t>
      </w:r>
      <w:proofErr w:type="gramStart"/>
      <w:r>
        <w:t>appdata</w:t>
      </w:r>
      <w:proofErr w:type="gramEnd"/>
      <w:r>
        <w:t>&gt;</w:t>
      </w:r>
    </w:p>
    <w:p w:rsidR="002E60CB" w:rsidRPr="00226A3F" w:rsidRDefault="00003FF9" w:rsidP="002E60CB">
      <w:pPr>
        <w:pStyle w:val="XMLCode"/>
        <w:keepNext/>
      </w:pPr>
      <w:r>
        <w:tab/>
        <w:t xml:space="preserve">      ...</w:t>
      </w:r>
    </w:p>
    <w:p w:rsidR="002E60CB" w:rsidRDefault="002E60CB" w:rsidP="002E60CB">
      <w:pPr>
        <w:pStyle w:val="XMLCode"/>
        <w:keepNext/>
      </w:pPr>
      <w:r>
        <w:t xml:space="preserve">    &lt;/appdata&gt;</w:t>
      </w:r>
    </w:p>
    <w:p w:rsidR="002E60CB" w:rsidRDefault="002E60CB" w:rsidP="002E60CB">
      <w:pPr>
        <w:pStyle w:val="XMLCode"/>
        <w:keepNext/>
      </w:pPr>
      <w:r>
        <w:t>&lt;/connection_0d&gt;</w:t>
      </w:r>
    </w:p>
    <w:p w:rsidR="00335FEC" w:rsidRDefault="00335FEC" w:rsidP="002E60CB">
      <w:pPr>
        <w:pStyle w:val="XMLCode"/>
        <w:keepNext/>
      </w:pPr>
    </w:p>
    <w:p w:rsidR="00135B4B" w:rsidRDefault="00135B4B" w:rsidP="00135B4B">
      <w:pPr>
        <w:pStyle w:val="Heading4"/>
        <w:numPr>
          <w:ilvl w:val="0"/>
          <w:numId w:val="0"/>
        </w:numPr>
      </w:pPr>
      <w:bookmarkStart w:id="1396" w:name="_Toc3556991"/>
      <w:bookmarkStart w:id="1397" w:name="_Toc27753603"/>
      <w:r>
        <w:t>7.5.7.1 Flow Drilled Screws</w:t>
      </w:r>
      <w:r w:rsidR="00EF4929">
        <w:t xml:space="preserve"> (FDS)</w:t>
      </w:r>
      <w:bookmarkEnd w:id="1396"/>
      <w:bookmarkEnd w:id="1397"/>
    </w:p>
    <w:p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rsidR="005C50FA" w:rsidRPr="00EF4929" w:rsidRDefault="00D12448" w:rsidP="005C50FA">
      <w:pPr>
        <w:pStyle w:val="Normal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01985E8D" wp14:editId="4D6FFB26">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Tr="00EB2983">
        <w:trPr>
          <w:jc w:val="center"/>
        </w:trPr>
        <w:tc>
          <w:tcPr>
            <w:tcW w:w="1261" w:type="dxa"/>
          </w:tcPr>
          <w:p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rsidR="005C50FA" w:rsidRPr="005C50FA" w:rsidRDefault="005C50FA" w:rsidP="005C50FA">
      <w:pPr>
        <w:pStyle w:val="Caption"/>
        <w:rPr>
          <w:color w:val="676F76"/>
          <w:sz w:val="21"/>
          <w:szCs w:val="21"/>
          <w:lang w:val="en" w:eastAsia="en-US"/>
        </w:rPr>
      </w:pPr>
      <w:bookmarkStart w:id="1398" w:name="_Toc3557106"/>
      <w:bookmarkStart w:id="1399" w:name="_Toc27753721"/>
      <w:r>
        <w:t xml:space="preserve">Figure </w:t>
      </w:r>
      <w:r w:rsidR="00406B64">
        <w:fldChar w:fldCharType="begin"/>
      </w:r>
      <w:r w:rsidR="00406B64">
        <w:instrText xml:space="preserve"> SEQ Figure \* ARABIC </w:instrText>
      </w:r>
      <w:r w:rsidR="00406B64">
        <w:fldChar w:fldCharType="separate"/>
      </w:r>
      <w:ins w:id="1400" w:author="nick" w:date="2020-02-20T20:00:00Z">
        <w:r w:rsidR="0047200E">
          <w:rPr>
            <w:noProof/>
          </w:rPr>
          <w:t>29</w:t>
        </w:r>
      </w:ins>
      <w:del w:id="1401" w:author="nick" w:date="2020-02-20T19:57:00Z">
        <w:r w:rsidR="007E2D34" w:rsidDel="0047200E">
          <w:rPr>
            <w:noProof/>
          </w:rPr>
          <w:delText>27</w:delText>
        </w:r>
      </w:del>
      <w:r w:rsidR="00406B64">
        <w:fldChar w:fldCharType="end"/>
      </w:r>
      <w:r>
        <w:t xml:space="preserve">: </w:t>
      </w:r>
      <w:r w:rsidR="00EB2983">
        <w:t>Process of Flow Drill Screwing</w:t>
      </w:r>
      <w:bookmarkEnd w:id="1398"/>
      <w:bookmarkEnd w:id="1399"/>
    </w:p>
    <w:p w:rsidR="00EF4929" w:rsidRDefault="009A40D2" w:rsidP="00EF4929">
      <w:pPr>
        <w:keepNext/>
        <w:jc w:val="center"/>
      </w:pPr>
      <w:r>
        <w:rPr>
          <w:noProof/>
          <w:lang w:eastAsia="en-US"/>
        </w:rPr>
        <w:lastRenderedPageBreak/>
        <w:drawing>
          <wp:inline distT="0" distB="0" distL="0" distR="0" wp14:anchorId="5C02B5EC" wp14:editId="6F0A113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rsidR="002E60CB" w:rsidRDefault="00EF4929" w:rsidP="00EF4929">
      <w:pPr>
        <w:pStyle w:val="Caption"/>
      </w:pPr>
      <w:bookmarkStart w:id="1402" w:name="_Toc3557107"/>
      <w:bookmarkStart w:id="1403" w:name="_Toc27753722"/>
      <w:r>
        <w:t xml:space="preserve">Figure </w:t>
      </w:r>
      <w:r w:rsidR="00406B64">
        <w:fldChar w:fldCharType="begin"/>
      </w:r>
      <w:r w:rsidR="00406B64">
        <w:instrText xml:space="preserve"> SEQ Figure \* ARABIC </w:instrText>
      </w:r>
      <w:r w:rsidR="00406B64">
        <w:fldChar w:fldCharType="separate"/>
      </w:r>
      <w:ins w:id="1404" w:author="nick" w:date="2020-02-20T20:00:00Z">
        <w:r w:rsidR="0047200E">
          <w:rPr>
            <w:noProof/>
          </w:rPr>
          <w:t>30</w:t>
        </w:r>
      </w:ins>
      <w:del w:id="1405" w:author="nick" w:date="2020-02-20T19:57:00Z">
        <w:r w:rsidR="007E2D34" w:rsidDel="0047200E">
          <w:rPr>
            <w:noProof/>
          </w:rPr>
          <w:delText>28</w:delText>
        </w:r>
      </w:del>
      <w:r w:rsidR="00406B64">
        <w:fldChar w:fldCharType="end"/>
      </w:r>
      <w:r>
        <w:t>: Measures of applied FDS</w:t>
      </w:r>
      <w:bookmarkEnd w:id="1402"/>
      <w:bookmarkEnd w:id="1403"/>
    </w:p>
    <w:p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1E3E2A" w:rsidRPr="00226A3F" w:rsidRDefault="001E3E2A" w:rsidP="0086511D">
            <w:pPr>
              <w:keepNext/>
              <w:rPr>
                <w:b/>
                <w:i/>
              </w:rPr>
            </w:pPr>
            <w:r w:rsidRPr="00226A3F">
              <w:rPr>
                <w:b/>
                <w:i/>
              </w:rPr>
              <w:t>Constraint</w:t>
            </w:r>
          </w:p>
        </w:tc>
      </w:tr>
      <w:tr w:rsidR="001E3E2A" w:rsidRPr="00226A3F" w:rsidTr="00013B01">
        <w:trPr>
          <w:jc w:val="center"/>
        </w:trPr>
        <w:tc>
          <w:tcPr>
            <w:tcW w:w="2537" w:type="dxa"/>
            <w:shd w:val="clear" w:color="auto" w:fill="auto"/>
          </w:tcPr>
          <w:p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rsidR="001E3E2A" w:rsidRPr="001E3E2A" w:rsidRDefault="001E3E2A" w:rsidP="0086511D">
            <w:pPr>
              <w:rPr>
                <w:sz w:val="18"/>
                <w:szCs w:val="18"/>
              </w:rPr>
            </w:pPr>
            <w:r w:rsidRPr="001E3E2A">
              <w:rPr>
                <w:sz w:val="18"/>
                <w:szCs w:val="18"/>
              </w:rPr>
              <w:t>Floating point</w:t>
            </w:r>
          </w:p>
        </w:tc>
        <w:tc>
          <w:tcPr>
            <w:tcW w:w="1417" w:type="dxa"/>
          </w:tcPr>
          <w:p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rsidR="001E3E2A" w:rsidRPr="001E3E2A" w:rsidRDefault="001E3E2A" w:rsidP="0086511D">
            <w:pPr>
              <w:rPr>
                <w:sz w:val="18"/>
                <w:szCs w:val="18"/>
              </w:rPr>
            </w:pPr>
            <w:r w:rsidRPr="001E3E2A">
              <w:rPr>
                <w:sz w:val="18"/>
                <w:szCs w:val="18"/>
              </w:rPr>
              <w:t>Optional</w:t>
            </w:r>
          </w:p>
        </w:tc>
        <w:tc>
          <w:tcPr>
            <w:tcW w:w="2533" w:type="dxa"/>
            <w:shd w:val="clear" w:color="auto" w:fill="auto"/>
          </w:tcPr>
          <w:p w:rsidR="001E3E2A" w:rsidRPr="001E3E2A" w:rsidRDefault="001E3E2A" w:rsidP="0086511D">
            <w:pPr>
              <w:rPr>
                <w:sz w:val="18"/>
                <w:szCs w:val="18"/>
              </w:rPr>
            </w:pPr>
            <w:r w:rsidRPr="001E3E2A">
              <w:rPr>
                <w:sz w:val="18"/>
                <w:szCs w:val="18"/>
              </w:rPr>
              <w:t>-</w:t>
            </w:r>
          </w:p>
        </w:tc>
      </w:tr>
      <w:tr w:rsidR="001E3E2A" w:rsidRPr="00226A3F"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rsidR="002943E7" w:rsidRDefault="002943E7" w:rsidP="00013B01">
            <w:pPr>
              <w:jc w:val="both"/>
              <w:rPr>
                <w:sz w:val="18"/>
                <w:szCs w:val="18"/>
              </w:rPr>
            </w:pPr>
            <w:r>
              <w:rPr>
                <w:sz w:val="18"/>
                <w:szCs w:val="18"/>
              </w:rPr>
              <w:t>Its definition depends on the applied FDS type.</w:t>
            </w:r>
          </w:p>
        </w:tc>
      </w:tr>
    </w:tbl>
    <w:p w:rsidR="001E3E2A" w:rsidRDefault="001E3E2A" w:rsidP="0059565B">
      <w:pPr>
        <w:pStyle w:val="Caption"/>
        <w:spacing w:before="120"/>
        <w:rPr>
          <w:rFonts w:cs="Calibri"/>
          <w:szCs w:val="22"/>
          <w:lang w:eastAsia="en-GB"/>
        </w:rPr>
      </w:pPr>
      <w:bookmarkStart w:id="1406" w:name="_Toc3566467"/>
      <w:bookmarkStart w:id="1407" w:name="_Toc27753833"/>
      <w:r>
        <w:t xml:space="preserve">Table </w:t>
      </w:r>
      <w:r w:rsidR="00D43112">
        <w:fldChar w:fldCharType="begin"/>
      </w:r>
      <w:r w:rsidR="00D43112">
        <w:instrText xml:space="preserve"> SEQ Table \* ARABIC </w:instrText>
      </w:r>
      <w:r w:rsidR="00D43112">
        <w:fldChar w:fldCharType="separate"/>
      </w:r>
      <w:r w:rsidR="007E2D34">
        <w:rPr>
          <w:noProof/>
        </w:rPr>
        <w:t>58</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406"/>
      <w:bookmarkEnd w:id="1407"/>
    </w:p>
    <w:p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7043A686" wp14:editId="6E585564">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rsidR="00013B01" w:rsidRPr="001E3E2A" w:rsidRDefault="00013B01" w:rsidP="00013B01">
      <w:pPr>
        <w:pStyle w:val="Caption"/>
        <w:rPr>
          <w:rFonts w:cs="Calibri"/>
          <w:lang w:eastAsia="en-GB"/>
        </w:rPr>
      </w:pPr>
      <w:bookmarkStart w:id="1408" w:name="_Toc3557108"/>
      <w:bookmarkStart w:id="1409" w:name="_Toc27753723"/>
      <w:r>
        <w:t xml:space="preserve">Figure </w:t>
      </w:r>
      <w:r w:rsidR="00406B64">
        <w:fldChar w:fldCharType="begin"/>
      </w:r>
      <w:r w:rsidR="00406B64">
        <w:instrText xml:space="preserve"> SEQ Figure \* ARABIC </w:instrText>
      </w:r>
      <w:r w:rsidR="00406B64">
        <w:fldChar w:fldCharType="separate"/>
      </w:r>
      <w:ins w:id="1410" w:author="nick" w:date="2020-02-20T20:00:00Z">
        <w:r w:rsidR="0047200E">
          <w:rPr>
            <w:noProof/>
          </w:rPr>
          <w:t>31</w:t>
        </w:r>
      </w:ins>
      <w:del w:id="1411" w:author="nick" w:date="2020-02-20T19:57:00Z">
        <w:r w:rsidR="007E2D34" w:rsidDel="0047200E">
          <w:rPr>
            <w:noProof/>
          </w:rPr>
          <w:delText>29</w:delText>
        </w:r>
      </w:del>
      <w:r w:rsidR="00406B64">
        <w:fldChar w:fldCharType="end"/>
      </w:r>
      <w:r>
        <w:t>: Pre-machined or clearance hole in FDS connection</w:t>
      </w:r>
      <w:bookmarkEnd w:id="1408"/>
      <w:bookmarkEnd w:id="1409"/>
    </w:p>
    <w:p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E2D34">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4DD0E120" wp14:editId="615975F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rsidR="002943E7" w:rsidRPr="00B50C53" w:rsidRDefault="0059565B" w:rsidP="0059565B">
      <w:pPr>
        <w:pStyle w:val="Caption"/>
        <w:rPr>
          <w:rFonts w:cs="Calibri"/>
          <w:lang w:eastAsia="en-GB"/>
        </w:rPr>
      </w:pPr>
      <w:bookmarkStart w:id="1412" w:name="_Toc3557109"/>
      <w:bookmarkStart w:id="1413" w:name="_Toc27753724"/>
      <w:r>
        <w:t xml:space="preserve">Figure </w:t>
      </w:r>
      <w:r w:rsidR="00406B64">
        <w:fldChar w:fldCharType="begin"/>
      </w:r>
      <w:r w:rsidR="00406B64">
        <w:instrText xml:space="preserve"> SEQ Figure \* ARABIC </w:instrText>
      </w:r>
      <w:r w:rsidR="00406B64">
        <w:fldChar w:fldCharType="separate"/>
      </w:r>
      <w:ins w:id="1414" w:author="nick" w:date="2020-02-20T20:00:00Z">
        <w:r w:rsidR="0047200E">
          <w:rPr>
            <w:noProof/>
          </w:rPr>
          <w:t>32</w:t>
        </w:r>
      </w:ins>
      <w:del w:id="1415" w:author="nick" w:date="2020-02-20T19:57:00Z">
        <w:r w:rsidR="007E2D34" w:rsidDel="0047200E">
          <w:rPr>
            <w:noProof/>
          </w:rPr>
          <w:delText>30</w:delText>
        </w:r>
      </w:del>
      <w:r w:rsidR="00406B64">
        <w:fldChar w:fldCharType="end"/>
      </w:r>
      <w:r>
        <w:t>: Pilot hole on sheet metal</w:t>
      </w:r>
      <w:bookmarkEnd w:id="1412"/>
      <w:bookmarkEnd w:id="1413"/>
    </w:p>
    <w:p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rsidR="00097A61" w:rsidRPr="00226A3F" w:rsidRDefault="00097A61" w:rsidP="00097A61">
      <w:pPr>
        <w:pStyle w:val="Example"/>
        <w:keepNext/>
      </w:pPr>
      <w:r w:rsidRPr="00226A3F">
        <w:t xml:space="preserve">Example: </w:t>
      </w:r>
    </w:p>
    <w:p w:rsidR="00097A61" w:rsidRDefault="00097A61" w:rsidP="00097A61">
      <w:pPr>
        <w:pStyle w:val="XMLCode"/>
        <w:keepNext/>
      </w:pPr>
    </w:p>
    <w:p w:rsidR="00097A61" w:rsidRDefault="00097A61" w:rsidP="00097A61">
      <w:pPr>
        <w:pStyle w:val="XMLCode"/>
        <w:keepNext/>
      </w:pPr>
      <w:r>
        <w:t>&lt;connection_0d label=</w:t>
      </w:r>
      <w:r w:rsidR="00194316">
        <w:t>"</w:t>
      </w:r>
      <w:r w:rsidR="00615117">
        <w:t>FDS_96930</w:t>
      </w:r>
      <w:r w:rsidR="00194316">
        <w:t>"</w:t>
      </w:r>
      <w:r>
        <w:t>&gt;</w:t>
      </w:r>
    </w:p>
    <w:p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rsidR="00097A61" w:rsidRPr="00097A61" w:rsidRDefault="00097A61" w:rsidP="00097A61">
      <w:pPr>
        <w:pStyle w:val="XMLCode"/>
        <w:keepNext/>
        <w:rPr>
          <w:color w:val="0070C0"/>
        </w:rPr>
      </w:pPr>
      <w:r w:rsidRPr="00097A61">
        <w:rPr>
          <w:color w:val="0070C0"/>
        </w:rPr>
        <w:t xml:space="preserve">    &lt;/threaded_connection&gt;</w:t>
      </w:r>
    </w:p>
    <w:p w:rsidR="00097A61" w:rsidRDefault="00097A61" w:rsidP="00097A61">
      <w:pPr>
        <w:pStyle w:val="XMLCode"/>
        <w:keepNext/>
      </w:pPr>
      <w:r>
        <w:t xml:space="preserve">    </w:t>
      </w:r>
      <w:r w:rsidRPr="00226A3F">
        <w:t>&lt;loc&gt; 1500.3809 838.75885 730.6529 &lt;/loc&gt;</w:t>
      </w:r>
    </w:p>
    <w:p w:rsidR="00097A61" w:rsidRDefault="00097A61" w:rsidP="00097A61">
      <w:pPr>
        <w:pStyle w:val="XMLCode"/>
        <w:keepNext/>
      </w:pPr>
      <w:r>
        <w:t xml:space="preserve">    &lt;</w:t>
      </w:r>
      <w:proofErr w:type="gramStart"/>
      <w:r>
        <w:t>appdata</w:t>
      </w:r>
      <w:proofErr w:type="gramEnd"/>
      <w:r>
        <w:t>&gt;</w:t>
      </w:r>
    </w:p>
    <w:p w:rsidR="00097A61" w:rsidRPr="00226A3F" w:rsidRDefault="00097A61" w:rsidP="00097A61">
      <w:pPr>
        <w:pStyle w:val="XMLCode"/>
        <w:keepNext/>
      </w:pPr>
      <w:r>
        <w:tab/>
        <w:t xml:space="preserve">      ...</w:t>
      </w:r>
    </w:p>
    <w:p w:rsidR="00097A61" w:rsidRDefault="00097A61" w:rsidP="00097A61">
      <w:pPr>
        <w:pStyle w:val="XMLCode"/>
        <w:keepNext/>
      </w:pPr>
      <w:r>
        <w:t xml:space="preserve">    &lt;/appdata&gt;</w:t>
      </w:r>
    </w:p>
    <w:p w:rsidR="00097A61" w:rsidRDefault="00097A61" w:rsidP="00097A61">
      <w:pPr>
        <w:pStyle w:val="XMLCode"/>
        <w:keepNext/>
      </w:pPr>
      <w:r>
        <w:t>&lt;/connection_0d&gt;</w:t>
      </w:r>
    </w:p>
    <w:p w:rsidR="00097A61" w:rsidRDefault="00097A61" w:rsidP="00097A61">
      <w:pPr>
        <w:pStyle w:val="XMLCode"/>
        <w:keepNext/>
      </w:pPr>
    </w:p>
    <w:p w:rsidR="005A568B" w:rsidRPr="005A568B" w:rsidRDefault="005A568B" w:rsidP="005A568B">
      <w:pPr>
        <w:pStyle w:val="ListParagraph"/>
        <w:keepNext/>
        <w:numPr>
          <w:ilvl w:val="3"/>
          <w:numId w:val="1"/>
        </w:numPr>
        <w:spacing w:before="240" w:after="60"/>
        <w:outlineLvl w:val="3"/>
        <w:rPr>
          <w:ins w:id="1416" w:author="nick" w:date="2019-12-20T18:08:00Z"/>
          <w:rFonts w:eastAsia="Times New Roman"/>
          <w:b/>
          <w:bCs/>
          <w:vanish/>
          <w:sz w:val="26"/>
          <w:szCs w:val="28"/>
          <w:lang w:val="en-US"/>
        </w:rPr>
      </w:pPr>
      <w:bookmarkStart w:id="1417" w:name="_Toc413359598"/>
      <w:bookmarkStart w:id="1418" w:name="_Toc3556992"/>
      <w:bookmarkStart w:id="1419" w:name="_Toc27753604"/>
    </w:p>
    <w:p w:rsidR="002E60CB" w:rsidRPr="00226A3F" w:rsidRDefault="00D15F1A" w:rsidP="00EB74AE">
      <w:pPr>
        <w:pStyle w:val="Heading2"/>
        <w:keepNext w:val="0"/>
        <w:tabs>
          <w:tab w:val="clear" w:pos="576"/>
          <w:tab w:val="clear" w:pos="1134"/>
        </w:tabs>
        <w:ind w:left="0" w:firstLine="0"/>
      </w:pPr>
      <w:del w:id="1420" w:author="nick" w:date="2020-02-19T17:55:00Z">
        <w:r w:rsidDel="00995F54">
          <w:rPr>
            <w:rStyle w:val="CommentReference"/>
            <w:lang w:eastAsia="x-none"/>
          </w:rPr>
          <w:commentReference w:id="1421"/>
        </w:r>
        <w:commentRangeStart w:id="1422"/>
        <w:r w:rsidDel="00995F54">
          <w:rPr>
            <w:rStyle w:val="CommentReference"/>
            <w:lang w:eastAsia="x-none"/>
          </w:rPr>
          <w:commentReference w:id="1423"/>
        </w:r>
        <w:commentRangeEnd w:id="1422"/>
        <w:r w:rsidDel="00995F54">
          <w:rPr>
            <w:rStyle w:val="CommentReference"/>
            <w:lang w:eastAsia="x-none"/>
          </w:rPr>
          <w:commentReference w:id="1422"/>
        </w:r>
        <w:r w:rsidR="001B7C96" w:rsidDel="00995F54">
          <w:rPr>
            <w:rStyle w:val="CommentReference"/>
            <w:lang w:eastAsia="x-none"/>
          </w:rPr>
          <w:commentReference w:id="1424"/>
        </w:r>
        <w:r w:rsidR="001B7C96" w:rsidDel="00995F54">
          <w:rPr>
            <w:rStyle w:val="CommentReference"/>
            <w:lang w:eastAsia="x-none"/>
          </w:rPr>
          <w:commentReference w:id="1425"/>
        </w:r>
      </w:del>
      <w:r w:rsidR="002E60CB" w:rsidRPr="000F30B3">
        <w:t>Gum Drops</w:t>
      </w:r>
      <w:bookmarkEnd w:id="1417"/>
      <w:bookmarkEnd w:id="1418"/>
      <w:bookmarkEnd w:id="1419"/>
      <w:r w:rsidR="002E60CB" w:rsidRPr="00226A3F">
        <w:t xml:space="preserve"> </w:t>
      </w:r>
    </w:p>
    <w:p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916F11" w:rsidRPr="00226A3F" w:rsidTr="000A05DE">
        <w:trPr>
          <w:jc w:val="center"/>
        </w:trPr>
        <w:tc>
          <w:tcPr>
            <w:tcW w:w="2111" w:type="dxa"/>
            <w:shd w:val="clear" w:color="auto" w:fill="auto"/>
            <w:vAlign w:val="bottom"/>
          </w:tcPr>
          <w:p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rsidR="00916F11" w:rsidRPr="00226A3F" w:rsidRDefault="00916F11" w:rsidP="0088515B">
            <w:pPr>
              <w:rPr>
                <w:sz w:val="20"/>
                <w:szCs w:val="20"/>
              </w:rPr>
            </w:pPr>
            <w:r w:rsidRPr="00226A3F">
              <w:rPr>
                <w:sz w:val="20"/>
                <w:szCs w:val="20"/>
              </w:rPr>
              <w:t>-</w:t>
            </w:r>
          </w:p>
        </w:tc>
      </w:tr>
      <w:tr w:rsidR="00916F11" w:rsidRPr="00226A3F"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916F11" w:rsidRPr="00226A3F" w:rsidRDefault="00916F11" w:rsidP="0088515B">
            <w:pPr>
              <w:rPr>
                <w:sz w:val="20"/>
                <w:szCs w:val="20"/>
              </w:rPr>
            </w:pPr>
            <w:r w:rsidRPr="00226A3F">
              <w:rPr>
                <w:sz w:val="20"/>
                <w:szCs w:val="20"/>
              </w:rPr>
              <w:t>-</w:t>
            </w:r>
          </w:p>
        </w:tc>
      </w:tr>
      <w:tr w:rsidR="00916F11" w:rsidRPr="00226A3F"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916F11" w:rsidRPr="00226A3F" w:rsidRDefault="00916F11" w:rsidP="0088515B">
            <w:pPr>
              <w:rPr>
                <w:sz w:val="20"/>
                <w:szCs w:val="20"/>
              </w:rPr>
            </w:pPr>
            <w:r w:rsidRPr="00226A3F">
              <w:rPr>
                <w:sz w:val="20"/>
                <w:szCs w:val="20"/>
              </w:rPr>
              <w:t>-</w:t>
            </w:r>
          </w:p>
        </w:tc>
      </w:tr>
      <w:tr w:rsidR="008239EA" w:rsidRPr="00226A3F"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8239EA" w:rsidRPr="00226A3F" w:rsidRDefault="008239EA" w:rsidP="0088515B">
            <w:pPr>
              <w:rPr>
                <w:sz w:val="20"/>
                <w:szCs w:val="20"/>
              </w:rPr>
            </w:pPr>
            <w:r>
              <w:rPr>
                <w:sz w:val="20"/>
                <w:szCs w:val="20"/>
              </w:rPr>
              <w:t>-</w:t>
            </w:r>
          </w:p>
        </w:tc>
      </w:tr>
      <w:tr w:rsidR="00916F11" w:rsidRPr="00226A3F"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D43112" w:rsidRPr="00226A3F" w:rsidRDefault="001003F7" w:rsidP="001003F7">
      <w:pPr>
        <w:pStyle w:val="Caption"/>
        <w:spacing w:before="120" w:after="60"/>
      </w:pPr>
      <w:bookmarkStart w:id="1426" w:name="_Toc3566468"/>
      <w:bookmarkStart w:id="1427" w:name="_Toc27753834"/>
      <w:r>
        <w:t xml:space="preserve">Table </w:t>
      </w:r>
      <w:r>
        <w:fldChar w:fldCharType="begin"/>
      </w:r>
      <w:r>
        <w:instrText xml:space="preserve"> SEQ Table \* ARABIC </w:instrText>
      </w:r>
      <w:r>
        <w:fldChar w:fldCharType="separate"/>
      </w:r>
      <w:r w:rsidR="007E2D34">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26"/>
      <w:bookmarkEnd w:id="1427"/>
    </w:p>
    <w:p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60CB" w:rsidRPr="00226A3F" w:rsidRDefault="002E60CB" w:rsidP="0088515B">
            <w:pPr>
              <w:keepNext/>
              <w:rPr>
                <w:b/>
                <w:i/>
              </w:rPr>
            </w:pPr>
            <w:r w:rsidRPr="00226A3F">
              <w:rPr>
                <w:b/>
                <w:i/>
              </w:rPr>
              <w:t>Constraint</w:t>
            </w:r>
          </w:p>
        </w:tc>
      </w:tr>
      <w:tr w:rsidR="002E60CB" w:rsidRPr="00226A3F" w:rsidTr="00D43112">
        <w:trPr>
          <w:jc w:val="center"/>
        </w:trPr>
        <w:tc>
          <w:tcPr>
            <w:tcW w:w="1661" w:type="dxa"/>
            <w:shd w:val="clear" w:color="auto" w:fill="auto"/>
          </w:tcPr>
          <w:p w:rsidR="002E60CB" w:rsidRPr="00226A3F" w:rsidRDefault="002E60CB" w:rsidP="0088515B">
            <w:pPr>
              <w:rPr>
                <w:sz w:val="20"/>
                <w:szCs w:val="20"/>
              </w:rPr>
            </w:pPr>
            <w:r w:rsidRPr="00226A3F">
              <w:rPr>
                <w:sz w:val="20"/>
                <w:szCs w:val="20"/>
              </w:rPr>
              <w:t>diameter</w:t>
            </w:r>
          </w:p>
        </w:tc>
        <w:tc>
          <w:tcPr>
            <w:tcW w:w="1559" w:type="dxa"/>
            <w:shd w:val="clear" w:color="auto" w:fill="auto"/>
          </w:tcPr>
          <w:p w:rsidR="002E60CB" w:rsidRPr="00226A3F" w:rsidRDefault="002E60CB" w:rsidP="0088515B">
            <w:pPr>
              <w:rPr>
                <w:sz w:val="20"/>
                <w:szCs w:val="20"/>
              </w:rPr>
            </w:pPr>
            <w:r w:rsidRPr="00226A3F">
              <w:rPr>
                <w:sz w:val="20"/>
                <w:szCs w:val="20"/>
              </w:rPr>
              <w:t>Floating point</w:t>
            </w:r>
          </w:p>
        </w:tc>
        <w:tc>
          <w:tcPr>
            <w:tcW w:w="1559" w:type="dxa"/>
          </w:tcPr>
          <w:p w:rsidR="002E60CB" w:rsidRPr="00226A3F" w:rsidRDefault="002E60CB" w:rsidP="0088515B">
            <w:pPr>
              <w:rPr>
                <w:sz w:val="20"/>
                <w:szCs w:val="20"/>
              </w:rPr>
            </w:pPr>
            <w:r w:rsidRPr="00226A3F">
              <w:rPr>
                <w:sz w:val="20"/>
                <w:szCs w:val="20"/>
              </w:rPr>
              <w:t>&gt;= 0.0</w:t>
            </w:r>
          </w:p>
        </w:tc>
        <w:tc>
          <w:tcPr>
            <w:tcW w:w="1276" w:type="dxa"/>
            <w:shd w:val="clear" w:color="auto" w:fill="auto"/>
          </w:tcPr>
          <w:p w:rsidR="002E60CB" w:rsidRPr="00226A3F" w:rsidRDefault="002E60CB" w:rsidP="0088515B">
            <w:pPr>
              <w:rPr>
                <w:sz w:val="20"/>
                <w:szCs w:val="20"/>
              </w:rPr>
            </w:pPr>
            <w:r w:rsidRPr="00226A3F">
              <w:rPr>
                <w:sz w:val="20"/>
                <w:szCs w:val="20"/>
              </w:rPr>
              <w:t>Optional</w:t>
            </w:r>
          </w:p>
        </w:tc>
        <w:tc>
          <w:tcPr>
            <w:tcW w:w="2980" w:type="dxa"/>
            <w:shd w:val="clear" w:color="auto" w:fill="auto"/>
          </w:tcPr>
          <w:p w:rsidR="002E60CB" w:rsidRPr="00226A3F" w:rsidRDefault="002E60CB" w:rsidP="0088515B">
            <w:pPr>
              <w:rPr>
                <w:sz w:val="20"/>
                <w:szCs w:val="20"/>
              </w:rPr>
            </w:pPr>
            <w:r w:rsidRPr="00226A3F">
              <w:rPr>
                <w:sz w:val="20"/>
                <w:szCs w:val="20"/>
              </w:rPr>
              <w:t>-</w:t>
            </w:r>
          </w:p>
        </w:tc>
      </w:tr>
      <w:tr w:rsidR="002E60CB" w:rsidRPr="00226A3F" w:rsidTr="00D43112">
        <w:trPr>
          <w:jc w:val="center"/>
        </w:trPr>
        <w:tc>
          <w:tcPr>
            <w:tcW w:w="1661" w:type="dxa"/>
            <w:shd w:val="clear" w:color="auto" w:fill="auto"/>
          </w:tcPr>
          <w:p w:rsidR="002E60CB" w:rsidRPr="00226A3F" w:rsidRDefault="002E60CB" w:rsidP="0088515B">
            <w:pPr>
              <w:rPr>
                <w:sz w:val="20"/>
                <w:szCs w:val="20"/>
              </w:rPr>
            </w:pPr>
            <w:r w:rsidRPr="00226A3F">
              <w:rPr>
                <w:sz w:val="20"/>
                <w:szCs w:val="20"/>
              </w:rPr>
              <w:t>mass</w:t>
            </w:r>
          </w:p>
        </w:tc>
        <w:tc>
          <w:tcPr>
            <w:tcW w:w="1559" w:type="dxa"/>
            <w:shd w:val="clear" w:color="auto" w:fill="auto"/>
          </w:tcPr>
          <w:p w:rsidR="002E60CB" w:rsidRPr="00226A3F" w:rsidRDefault="002E60CB" w:rsidP="0088515B">
            <w:pPr>
              <w:rPr>
                <w:sz w:val="20"/>
                <w:szCs w:val="20"/>
              </w:rPr>
            </w:pPr>
            <w:r w:rsidRPr="00226A3F">
              <w:rPr>
                <w:sz w:val="20"/>
                <w:szCs w:val="20"/>
              </w:rPr>
              <w:t>Floating point</w:t>
            </w:r>
          </w:p>
        </w:tc>
        <w:tc>
          <w:tcPr>
            <w:tcW w:w="1559" w:type="dxa"/>
          </w:tcPr>
          <w:p w:rsidR="002E60CB" w:rsidRPr="00226A3F" w:rsidRDefault="002E60CB" w:rsidP="0088515B">
            <w:pPr>
              <w:rPr>
                <w:sz w:val="20"/>
                <w:szCs w:val="20"/>
              </w:rPr>
            </w:pPr>
            <w:r w:rsidRPr="00226A3F">
              <w:rPr>
                <w:sz w:val="20"/>
                <w:szCs w:val="20"/>
              </w:rPr>
              <w:t>&gt;= 0.0</w:t>
            </w:r>
          </w:p>
        </w:tc>
        <w:tc>
          <w:tcPr>
            <w:tcW w:w="1276" w:type="dxa"/>
            <w:shd w:val="clear" w:color="auto" w:fill="auto"/>
          </w:tcPr>
          <w:p w:rsidR="002E60CB" w:rsidRPr="00226A3F" w:rsidRDefault="002E60CB" w:rsidP="0088515B">
            <w:pPr>
              <w:rPr>
                <w:sz w:val="20"/>
                <w:szCs w:val="20"/>
              </w:rPr>
            </w:pPr>
            <w:r w:rsidRPr="00226A3F">
              <w:rPr>
                <w:sz w:val="20"/>
                <w:szCs w:val="20"/>
              </w:rPr>
              <w:t>Optional</w:t>
            </w:r>
          </w:p>
        </w:tc>
        <w:tc>
          <w:tcPr>
            <w:tcW w:w="2980" w:type="dxa"/>
            <w:shd w:val="clear" w:color="auto" w:fill="auto"/>
          </w:tcPr>
          <w:p w:rsidR="002E60CB" w:rsidRPr="00226A3F" w:rsidRDefault="002E60CB" w:rsidP="0088515B">
            <w:pPr>
              <w:rPr>
                <w:sz w:val="20"/>
                <w:szCs w:val="20"/>
              </w:rPr>
            </w:pPr>
            <w:r w:rsidRPr="00226A3F">
              <w:rPr>
                <w:sz w:val="20"/>
                <w:szCs w:val="20"/>
              </w:rPr>
              <w:t>-</w:t>
            </w:r>
          </w:p>
        </w:tc>
      </w:tr>
      <w:tr w:rsidR="002E60CB" w:rsidRPr="00226A3F" w:rsidTr="00D43112">
        <w:trPr>
          <w:jc w:val="center"/>
        </w:trPr>
        <w:tc>
          <w:tcPr>
            <w:tcW w:w="1661" w:type="dxa"/>
            <w:shd w:val="clear" w:color="auto" w:fill="auto"/>
          </w:tcPr>
          <w:p w:rsidR="002E60CB" w:rsidRPr="00226A3F" w:rsidRDefault="002E60CB" w:rsidP="0088515B">
            <w:pPr>
              <w:rPr>
                <w:sz w:val="20"/>
                <w:szCs w:val="20"/>
              </w:rPr>
            </w:pPr>
            <w:r>
              <w:rPr>
                <w:sz w:val="20"/>
                <w:szCs w:val="20"/>
              </w:rPr>
              <w:t>material</w:t>
            </w:r>
          </w:p>
        </w:tc>
        <w:tc>
          <w:tcPr>
            <w:tcW w:w="1559" w:type="dxa"/>
            <w:shd w:val="clear" w:color="auto" w:fill="auto"/>
          </w:tcPr>
          <w:p w:rsidR="002E60CB" w:rsidRPr="00226A3F" w:rsidRDefault="002E60CB" w:rsidP="0088515B">
            <w:pPr>
              <w:rPr>
                <w:sz w:val="20"/>
                <w:szCs w:val="20"/>
              </w:rPr>
            </w:pPr>
            <w:r>
              <w:rPr>
                <w:sz w:val="20"/>
                <w:szCs w:val="20"/>
              </w:rPr>
              <w:t>Alphanumeric</w:t>
            </w:r>
          </w:p>
        </w:tc>
        <w:tc>
          <w:tcPr>
            <w:tcW w:w="1559" w:type="dxa"/>
          </w:tcPr>
          <w:p w:rsidR="002E60CB" w:rsidRPr="00226A3F" w:rsidRDefault="00FC2263" w:rsidP="0088515B">
            <w:pPr>
              <w:rPr>
                <w:sz w:val="20"/>
                <w:szCs w:val="20"/>
              </w:rPr>
            </w:pPr>
            <w:r>
              <w:rPr>
                <w:sz w:val="20"/>
                <w:szCs w:val="20"/>
              </w:rPr>
              <w:t>Alphanumeric</w:t>
            </w:r>
          </w:p>
        </w:tc>
        <w:tc>
          <w:tcPr>
            <w:tcW w:w="1276" w:type="dxa"/>
            <w:shd w:val="clear" w:color="auto" w:fill="auto"/>
          </w:tcPr>
          <w:p w:rsidR="002E60CB" w:rsidRPr="00226A3F" w:rsidRDefault="002E60CB" w:rsidP="0088515B">
            <w:pPr>
              <w:rPr>
                <w:sz w:val="20"/>
                <w:szCs w:val="20"/>
              </w:rPr>
            </w:pPr>
            <w:r>
              <w:rPr>
                <w:sz w:val="20"/>
                <w:szCs w:val="20"/>
              </w:rPr>
              <w:t>Optional</w:t>
            </w:r>
          </w:p>
        </w:tc>
        <w:tc>
          <w:tcPr>
            <w:tcW w:w="2980" w:type="dxa"/>
            <w:shd w:val="clear" w:color="auto" w:fill="auto"/>
          </w:tcPr>
          <w:p w:rsidR="002E60CB" w:rsidRPr="00226A3F" w:rsidRDefault="002E60CB" w:rsidP="0088515B">
            <w:pPr>
              <w:keepNext/>
              <w:rPr>
                <w:sz w:val="20"/>
                <w:szCs w:val="20"/>
              </w:rPr>
            </w:pPr>
            <w:r>
              <w:rPr>
                <w:sz w:val="20"/>
                <w:szCs w:val="20"/>
              </w:rPr>
              <w:t>-</w:t>
            </w:r>
          </w:p>
        </w:tc>
      </w:tr>
    </w:tbl>
    <w:p w:rsidR="002E60CB" w:rsidRDefault="002E60CB" w:rsidP="001003F7">
      <w:pPr>
        <w:pStyle w:val="Caption"/>
        <w:spacing w:before="60"/>
      </w:pPr>
      <w:bookmarkStart w:id="1428" w:name="_Toc3566469"/>
      <w:bookmarkStart w:id="1429" w:name="_Toc27753835"/>
      <w:r>
        <w:lastRenderedPageBreak/>
        <w:t xml:space="preserve">Table </w:t>
      </w:r>
      <w:r w:rsidR="00D43112">
        <w:fldChar w:fldCharType="begin"/>
      </w:r>
      <w:r w:rsidR="00D43112">
        <w:instrText xml:space="preserve"> SEQ Table \* ARABIC </w:instrText>
      </w:r>
      <w:r w:rsidR="00D43112">
        <w:fldChar w:fldCharType="separate"/>
      </w:r>
      <w:r w:rsidR="007E2D34">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28"/>
      <w:bookmarkEnd w:id="1429"/>
    </w:p>
    <w:p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rsidR="002E60CB" w:rsidRPr="00226A3F" w:rsidRDefault="002E60CB" w:rsidP="00EB74AE">
      <w:pPr>
        <w:pStyle w:val="Example"/>
        <w:keepNext/>
        <w:keepLines/>
        <w:spacing w:before="120"/>
      </w:pPr>
      <w:r w:rsidRPr="00226A3F">
        <w:t xml:space="preserve">Example: </w:t>
      </w:r>
    </w:p>
    <w:p w:rsidR="002E60CB" w:rsidRPr="00226A3F" w:rsidRDefault="002E60CB" w:rsidP="00EB74AE">
      <w:pPr>
        <w:pStyle w:val="XMLCode"/>
        <w:keepNext/>
        <w:keepLines/>
      </w:pPr>
    </w:p>
    <w:p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rsidR="002E60CB" w:rsidRPr="00226A3F" w:rsidRDefault="002E60CB" w:rsidP="00EB74AE">
      <w:pPr>
        <w:pStyle w:val="XMLCode"/>
        <w:keepNext/>
        <w:keepLines/>
      </w:pPr>
      <w:r w:rsidRPr="00226A3F">
        <w:t xml:space="preserve">    &lt;loc&gt; 1645.83 821.145 616.585 &lt;/loc&gt;</w:t>
      </w:r>
    </w:p>
    <w:p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rsidR="002E60CB" w:rsidRPr="00226A3F" w:rsidRDefault="002E60CB" w:rsidP="00EB74AE">
      <w:pPr>
        <w:pStyle w:val="XMLCode"/>
        <w:keepNext/>
        <w:keepLines/>
      </w:pPr>
      <w:r w:rsidRPr="00226A3F">
        <w:t xml:space="preserve">        ...</w:t>
      </w:r>
    </w:p>
    <w:p w:rsidR="002E60CB" w:rsidRPr="00226A3F" w:rsidRDefault="002E60CB" w:rsidP="00EB74AE">
      <w:pPr>
        <w:pStyle w:val="XMLCode"/>
        <w:keepNext/>
        <w:keepLines/>
      </w:pPr>
      <w:r w:rsidRPr="00226A3F">
        <w:t xml:space="preserve">    &lt;/appdata&gt;</w:t>
      </w:r>
    </w:p>
    <w:p w:rsidR="002E1524" w:rsidRDefault="002E60CB" w:rsidP="00EB74AE">
      <w:pPr>
        <w:pStyle w:val="XMLCode"/>
        <w:keepNext/>
        <w:keepLines/>
      </w:pPr>
      <w:r w:rsidRPr="00226A3F">
        <w:t>&lt;/connection_0d&gt;</w:t>
      </w:r>
    </w:p>
    <w:p w:rsidR="003E46C4" w:rsidRDefault="003E46C4" w:rsidP="005147FB">
      <w:pPr>
        <w:pStyle w:val="XMLCode"/>
      </w:pPr>
    </w:p>
    <w:p w:rsidR="000F30B3" w:rsidRDefault="003E46C4" w:rsidP="003E46C4">
      <w:pPr>
        <w:pStyle w:val="Heading2"/>
      </w:pPr>
      <w:bookmarkStart w:id="1430" w:name="_Toc428456279"/>
      <w:bookmarkStart w:id="1431" w:name="_Toc3556993"/>
      <w:bookmarkStart w:id="1432" w:name="_Toc27753605"/>
      <w:bookmarkEnd w:id="1430"/>
      <w:r>
        <w:t>Clinches</w:t>
      </w:r>
      <w:bookmarkEnd w:id="1431"/>
      <w:bookmarkEnd w:id="1432"/>
    </w:p>
    <w:p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rsidR="003E46C4" w:rsidRDefault="003E46C4" w:rsidP="003E46C4">
      <w:pPr>
        <w:spacing w:after="0"/>
        <w:jc w:val="both"/>
      </w:pPr>
      <w:r>
        <w:t>As result, the cross section of a clinch may look like this:</w:t>
      </w:r>
    </w:p>
    <w:p w:rsidR="00D67DC2" w:rsidRDefault="00D67DC2" w:rsidP="00D67DC2">
      <w:pPr>
        <w:keepNext/>
        <w:spacing w:before="120" w:after="0"/>
        <w:jc w:val="center"/>
      </w:pPr>
      <w:r>
        <w:rPr>
          <w:noProof/>
          <w:lang w:eastAsia="en-US"/>
        </w:rPr>
        <w:drawing>
          <wp:inline distT="0" distB="0" distL="0" distR="0" wp14:anchorId="400E9F47" wp14:editId="0C0142E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rsidR="003E46C4" w:rsidRDefault="00D67DC2" w:rsidP="00D67DC2">
      <w:pPr>
        <w:pStyle w:val="Caption"/>
      </w:pPr>
      <w:bookmarkStart w:id="1433" w:name="_Toc3557110"/>
      <w:bookmarkStart w:id="1434" w:name="_Toc27753725"/>
      <w:r>
        <w:t xml:space="preserve">Figure </w:t>
      </w:r>
      <w:r>
        <w:fldChar w:fldCharType="begin"/>
      </w:r>
      <w:r>
        <w:instrText xml:space="preserve"> SEQ Figure \* ARABIC </w:instrText>
      </w:r>
      <w:r>
        <w:fldChar w:fldCharType="separate"/>
      </w:r>
      <w:ins w:id="1435" w:author="nick" w:date="2020-02-20T20:00:00Z">
        <w:r w:rsidR="0047200E">
          <w:rPr>
            <w:noProof/>
          </w:rPr>
          <w:t>33</w:t>
        </w:r>
      </w:ins>
      <w:del w:id="1436" w:author="nick" w:date="2020-02-20T19:57:00Z">
        <w:r w:rsidR="007E2D34" w:rsidDel="0047200E">
          <w:rPr>
            <w:noProof/>
          </w:rPr>
          <w:delText>31</w:delText>
        </w:r>
      </w:del>
      <w:r>
        <w:fldChar w:fldCharType="end"/>
      </w:r>
      <w:r>
        <w:t xml:space="preserve">: </w:t>
      </w:r>
      <w:r w:rsidRPr="00D67DC2">
        <w:t>Schematic representation of the clinching operation</w:t>
      </w:r>
      <w:bookmarkEnd w:id="1433"/>
      <w:bookmarkEnd w:id="1434"/>
    </w:p>
    <w:p w:rsidR="00D67DC2" w:rsidRDefault="00D67DC2" w:rsidP="00D67DC2">
      <w:pPr>
        <w:keepNext/>
        <w:spacing w:after="0"/>
        <w:ind w:left="-851"/>
        <w:jc w:val="center"/>
      </w:pPr>
      <w:r>
        <w:rPr>
          <w:noProof/>
          <w:lang w:eastAsia="en-US"/>
        </w:rPr>
        <w:lastRenderedPageBreak/>
        <w:drawing>
          <wp:inline distT="0" distB="0" distL="0" distR="0" wp14:anchorId="276F94A5" wp14:editId="7EA64EC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rsidR="0029433C" w:rsidRDefault="0029433C" w:rsidP="00D67DC2">
      <w:pPr>
        <w:keepNext/>
        <w:spacing w:after="0"/>
        <w:ind w:left="-851"/>
        <w:jc w:val="center"/>
      </w:pPr>
      <w:r>
        <w:rPr>
          <w:noProof/>
          <w:lang w:eastAsia="en-US"/>
        </w:rPr>
        <w:drawing>
          <wp:inline distT="0" distB="0" distL="0" distR="0" wp14:anchorId="4D2974D9" wp14:editId="4A747E2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rsidR="00D67DC2" w:rsidRDefault="00D67DC2" w:rsidP="00D67DC2">
      <w:pPr>
        <w:pStyle w:val="Caption"/>
      </w:pPr>
      <w:bookmarkStart w:id="1437" w:name="_Ref428794448"/>
      <w:bookmarkStart w:id="1438" w:name="_Ref428794398"/>
      <w:bookmarkStart w:id="1439" w:name="_Toc3557111"/>
      <w:bookmarkStart w:id="1440" w:name="_Toc27753726"/>
      <w:r>
        <w:t xml:space="preserve">Figure </w:t>
      </w:r>
      <w:r>
        <w:fldChar w:fldCharType="begin"/>
      </w:r>
      <w:r>
        <w:instrText xml:space="preserve"> SEQ Figure \* ARABIC </w:instrText>
      </w:r>
      <w:r>
        <w:fldChar w:fldCharType="separate"/>
      </w:r>
      <w:ins w:id="1441" w:author="nick" w:date="2020-02-20T20:00:00Z">
        <w:r w:rsidR="0047200E">
          <w:rPr>
            <w:noProof/>
          </w:rPr>
          <w:t>34</w:t>
        </w:r>
      </w:ins>
      <w:del w:id="1442" w:author="nick" w:date="2020-02-20T19:57:00Z">
        <w:r w:rsidR="007E2D34" w:rsidDel="0047200E">
          <w:rPr>
            <w:noProof/>
          </w:rPr>
          <w:delText>32</w:delText>
        </w:r>
      </w:del>
      <w:r>
        <w:fldChar w:fldCharType="end"/>
      </w:r>
      <w:bookmarkEnd w:id="1437"/>
      <w:r>
        <w:t xml:space="preserve">: </w:t>
      </w:r>
      <w:r w:rsidRPr="00D67DC2">
        <w:t>Clinch Joint Dimensions</w:t>
      </w:r>
      <w:bookmarkEnd w:id="1438"/>
      <w:bookmarkEnd w:id="1439"/>
      <w:bookmarkEnd w:id="1440"/>
    </w:p>
    <w:p w:rsidR="00E41964" w:rsidRDefault="00E41964" w:rsidP="00E41964">
      <w:pPr>
        <w:keepNext/>
        <w:autoSpaceDE w:val="0"/>
        <w:autoSpaceDN w:val="0"/>
        <w:adjustRightInd w:val="0"/>
        <w:spacing w:after="0"/>
        <w:jc w:val="center"/>
      </w:pPr>
      <w:r>
        <w:rPr>
          <w:noProof/>
          <w:lang w:eastAsia="en-US"/>
        </w:rPr>
        <w:drawing>
          <wp:inline distT="0" distB="0" distL="0" distR="0" wp14:anchorId="721959EA" wp14:editId="519B507B">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rsidR="00C34000" w:rsidRDefault="00E41964" w:rsidP="00E41964">
      <w:pPr>
        <w:pStyle w:val="Caption"/>
        <w:spacing w:before="120"/>
        <w:rPr>
          <w:rFonts w:cs="Calibri"/>
          <w:szCs w:val="22"/>
          <w:lang w:eastAsia="en-GB"/>
        </w:rPr>
      </w:pPr>
      <w:bookmarkStart w:id="1443" w:name="_Ref428798660"/>
      <w:bookmarkStart w:id="1444" w:name="_Toc3557112"/>
      <w:bookmarkStart w:id="1445" w:name="_Toc27753727"/>
      <w:r>
        <w:t xml:space="preserve">Figure </w:t>
      </w:r>
      <w:r>
        <w:fldChar w:fldCharType="begin"/>
      </w:r>
      <w:r>
        <w:instrText xml:space="preserve"> SEQ Figure \* ARABIC </w:instrText>
      </w:r>
      <w:r>
        <w:fldChar w:fldCharType="separate"/>
      </w:r>
      <w:ins w:id="1446" w:author="nick" w:date="2020-02-20T20:00:00Z">
        <w:r w:rsidR="0047200E">
          <w:rPr>
            <w:noProof/>
          </w:rPr>
          <w:t>35</w:t>
        </w:r>
      </w:ins>
      <w:del w:id="1447" w:author="nick" w:date="2020-02-20T19:57:00Z">
        <w:r w:rsidR="007E2D34" w:rsidDel="0047200E">
          <w:rPr>
            <w:noProof/>
          </w:rPr>
          <w:delText>33</w:delText>
        </w:r>
      </w:del>
      <w:r>
        <w:fldChar w:fldCharType="end"/>
      </w:r>
      <w:bookmarkEnd w:id="1443"/>
      <w:r>
        <w:t>: TOX (left) and BTM’s Tog-L-Loc system</w:t>
      </w:r>
      <w:r>
        <w:rPr>
          <w:rStyle w:val="FootnoteReference"/>
        </w:rPr>
        <w:footnoteReference w:id="15"/>
      </w:r>
      <w:bookmarkEnd w:id="1444"/>
      <w:bookmarkEnd w:id="1445"/>
    </w:p>
    <w:p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D3072A" w:rsidRPr="00226A3F" w:rsidRDefault="00D3072A" w:rsidP="0097183B">
            <w:pPr>
              <w:keepNext/>
              <w:rPr>
                <w:b/>
                <w:i/>
              </w:rPr>
            </w:pPr>
            <w:r w:rsidRPr="00226A3F">
              <w:rPr>
                <w:b/>
                <w:i/>
              </w:rPr>
              <w:t>Constraint</w:t>
            </w:r>
          </w:p>
        </w:tc>
      </w:tr>
      <w:tr w:rsidR="00C47EC3" w:rsidRPr="00226A3F" w:rsidTr="00D3072A">
        <w:trPr>
          <w:jc w:val="center"/>
        </w:trPr>
        <w:tc>
          <w:tcPr>
            <w:tcW w:w="2111" w:type="dxa"/>
            <w:shd w:val="clear" w:color="auto" w:fill="auto"/>
            <w:vAlign w:val="bottom"/>
          </w:tcPr>
          <w:p w:rsidR="00C47EC3" w:rsidRPr="00226A3F" w:rsidRDefault="00C47EC3" w:rsidP="0097183B">
            <w:pPr>
              <w:rPr>
                <w:sz w:val="20"/>
                <w:szCs w:val="20"/>
              </w:rPr>
            </w:pPr>
            <w:r>
              <w:rPr>
                <w:sz w:val="20"/>
                <w:szCs w:val="20"/>
              </w:rPr>
              <w:t>clinch</w:t>
            </w:r>
          </w:p>
        </w:tc>
        <w:tc>
          <w:tcPr>
            <w:tcW w:w="1559" w:type="dxa"/>
            <w:shd w:val="clear" w:color="auto" w:fill="auto"/>
            <w:vAlign w:val="bottom"/>
          </w:tcPr>
          <w:p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rsidR="00C47EC3" w:rsidRPr="00226A3F" w:rsidRDefault="00C47EC3" w:rsidP="0097183B">
            <w:pPr>
              <w:rPr>
                <w:sz w:val="20"/>
                <w:szCs w:val="20"/>
              </w:rPr>
            </w:pPr>
            <w:r w:rsidRPr="00226A3F">
              <w:rPr>
                <w:sz w:val="20"/>
                <w:szCs w:val="20"/>
              </w:rPr>
              <w:t>-</w:t>
            </w:r>
          </w:p>
        </w:tc>
      </w:tr>
      <w:tr w:rsidR="00C47EC3" w:rsidRPr="00226A3F"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C47EC3" w:rsidRPr="00226A3F" w:rsidRDefault="00C47EC3" w:rsidP="0097183B">
            <w:pPr>
              <w:rPr>
                <w:sz w:val="20"/>
                <w:szCs w:val="20"/>
              </w:rPr>
            </w:pPr>
            <w:r w:rsidRPr="00226A3F">
              <w:rPr>
                <w:sz w:val="20"/>
                <w:szCs w:val="20"/>
              </w:rPr>
              <w:t>-</w:t>
            </w:r>
          </w:p>
        </w:tc>
      </w:tr>
      <w:tr w:rsidR="00C47EC3" w:rsidRPr="00226A3F"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C47EC3" w:rsidRPr="00226A3F" w:rsidRDefault="00C47EC3" w:rsidP="0097183B">
            <w:pPr>
              <w:rPr>
                <w:sz w:val="20"/>
                <w:szCs w:val="20"/>
              </w:rPr>
            </w:pPr>
            <w:r w:rsidRPr="00226A3F">
              <w:rPr>
                <w:sz w:val="20"/>
                <w:szCs w:val="20"/>
              </w:rPr>
              <w:t>-</w:t>
            </w:r>
          </w:p>
        </w:tc>
      </w:tr>
      <w:tr w:rsidR="008239EA" w:rsidRPr="00226A3F"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8239EA" w:rsidRPr="00226A3F" w:rsidRDefault="008239EA" w:rsidP="0097183B">
            <w:pPr>
              <w:rPr>
                <w:sz w:val="20"/>
                <w:szCs w:val="20"/>
              </w:rPr>
            </w:pPr>
            <w:r>
              <w:rPr>
                <w:sz w:val="20"/>
                <w:szCs w:val="20"/>
              </w:rPr>
              <w:t>-</w:t>
            </w:r>
          </w:p>
        </w:tc>
      </w:tr>
      <w:tr w:rsidR="00C47EC3" w:rsidRPr="00226A3F"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D3072A" w:rsidRDefault="00D3072A" w:rsidP="00D3072A">
      <w:pPr>
        <w:pStyle w:val="Caption"/>
        <w:spacing w:before="120"/>
        <w:rPr>
          <w:rStyle w:val="elementdeftypeChar"/>
          <w:b/>
        </w:rPr>
      </w:pPr>
      <w:bookmarkStart w:id="1448" w:name="_Toc3566470"/>
      <w:bookmarkStart w:id="1449" w:name="_Toc27753836"/>
      <w:r>
        <w:t xml:space="preserve">Table </w:t>
      </w:r>
      <w:r>
        <w:fldChar w:fldCharType="begin"/>
      </w:r>
      <w:r>
        <w:instrText xml:space="preserve"> SEQ Table \* ARABIC </w:instrText>
      </w:r>
      <w:r>
        <w:fldChar w:fldCharType="separate"/>
      </w:r>
      <w:r w:rsidR="007E2D34">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8"/>
      <w:bookmarkEnd w:id="1449"/>
    </w:p>
    <w:p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D0EA8" w:rsidRPr="00226A3F" w:rsidRDefault="007D0EA8" w:rsidP="0097183B">
            <w:pPr>
              <w:keepNext/>
              <w:rPr>
                <w:b/>
                <w:i/>
              </w:rPr>
            </w:pPr>
            <w:r w:rsidRPr="00226A3F">
              <w:rPr>
                <w:b/>
                <w:i/>
              </w:rPr>
              <w:t>Constraint</w:t>
            </w:r>
          </w:p>
        </w:tc>
      </w:tr>
      <w:tr w:rsidR="007D0EA8" w:rsidRPr="00226A3F" w:rsidTr="00545164">
        <w:trPr>
          <w:jc w:val="center"/>
        </w:trPr>
        <w:tc>
          <w:tcPr>
            <w:tcW w:w="1968" w:type="dxa"/>
            <w:shd w:val="clear" w:color="auto" w:fill="auto"/>
          </w:tcPr>
          <w:p w:rsidR="007D0EA8" w:rsidRPr="00226A3F" w:rsidRDefault="006239BA" w:rsidP="0097183B">
            <w:pPr>
              <w:rPr>
                <w:sz w:val="20"/>
                <w:szCs w:val="20"/>
              </w:rPr>
            </w:pPr>
            <w:r>
              <w:rPr>
                <w:sz w:val="20"/>
                <w:szCs w:val="20"/>
              </w:rPr>
              <w:t>clinch_type</w:t>
            </w:r>
          </w:p>
        </w:tc>
        <w:tc>
          <w:tcPr>
            <w:tcW w:w="1417" w:type="dxa"/>
            <w:shd w:val="clear" w:color="auto" w:fill="auto"/>
          </w:tcPr>
          <w:p w:rsidR="007D0EA8" w:rsidRPr="00226A3F" w:rsidRDefault="00A64232" w:rsidP="0097183B">
            <w:pPr>
              <w:rPr>
                <w:sz w:val="20"/>
                <w:szCs w:val="20"/>
              </w:rPr>
            </w:pPr>
            <w:r>
              <w:rPr>
                <w:sz w:val="20"/>
                <w:szCs w:val="20"/>
              </w:rPr>
              <w:t>Alphanumeric</w:t>
            </w:r>
          </w:p>
        </w:tc>
        <w:tc>
          <w:tcPr>
            <w:tcW w:w="1418" w:type="dxa"/>
          </w:tcPr>
          <w:p w:rsidR="007D0EA8" w:rsidRPr="00226A3F" w:rsidRDefault="00A64232" w:rsidP="0097183B">
            <w:pPr>
              <w:rPr>
                <w:sz w:val="20"/>
                <w:szCs w:val="20"/>
              </w:rPr>
            </w:pPr>
            <w:r>
              <w:rPr>
                <w:sz w:val="20"/>
                <w:szCs w:val="20"/>
              </w:rPr>
              <w:t>Alphanumeric</w:t>
            </w:r>
          </w:p>
        </w:tc>
        <w:tc>
          <w:tcPr>
            <w:tcW w:w="1134" w:type="dxa"/>
            <w:shd w:val="clear" w:color="auto" w:fill="auto"/>
          </w:tcPr>
          <w:p w:rsidR="007D0EA8" w:rsidRPr="00226A3F" w:rsidRDefault="007D0EA8" w:rsidP="0097183B">
            <w:pPr>
              <w:rPr>
                <w:sz w:val="20"/>
                <w:szCs w:val="20"/>
              </w:rPr>
            </w:pPr>
            <w:r w:rsidRPr="00226A3F">
              <w:rPr>
                <w:sz w:val="20"/>
                <w:szCs w:val="20"/>
              </w:rPr>
              <w:t>Optional</w:t>
            </w:r>
          </w:p>
        </w:tc>
        <w:tc>
          <w:tcPr>
            <w:tcW w:w="3098" w:type="dxa"/>
            <w:shd w:val="clear" w:color="auto" w:fill="auto"/>
          </w:tcPr>
          <w:p w:rsidR="007D0EA8" w:rsidRPr="00226A3F" w:rsidRDefault="00F52C26" w:rsidP="0097183B">
            <w:pPr>
              <w:rPr>
                <w:sz w:val="20"/>
                <w:szCs w:val="20"/>
              </w:rPr>
            </w:pPr>
            <w:r>
              <w:rPr>
                <w:sz w:val="20"/>
                <w:szCs w:val="20"/>
              </w:rPr>
              <w:t>-</w:t>
            </w:r>
          </w:p>
        </w:tc>
      </w:tr>
      <w:tr w:rsidR="007D0EA8" w:rsidRPr="00226A3F" w:rsidTr="00545164">
        <w:trPr>
          <w:jc w:val="center"/>
        </w:trPr>
        <w:tc>
          <w:tcPr>
            <w:tcW w:w="1968" w:type="dxa"/>
            <w:shd w:val="clear" w:color="auto" w:fill="auto"/>
          </w:tcPr>
          <w:p w:rsidR="007D0EA8" w:rsidRPr="00226A3F" w:rsidRDefault="006239BA" w:rsidP="0097183B">
            <w:pPr>
              <w:rPr>
                <w:sz w:val="20"/>
                <w:szCs w:val="20"/>
              </w:rPr>
            </w:pPr>
            <w:r>
              <w:rPr>
                <w:sz w:val="20"/>
                <w:szCs w:val="20"/>
              </w:rPr>
              <w:t>strength_class</w:t>
            </w:r>
          </w:p>
        </w:tc>
        <w:tc>
          <w:tcPr>
            <w:tcW w:w="1417" w:type="dxa"/>
            <w:shd w:val="clear" w:color="auto" w:fill="auto"/>
          </w:tcPr>
          <w:p w:rsidR="007D0EA8" w:rsidRPr="00226A3F" w:rsidRDefault="00A64232" w:rsidP="0097183B">
            <w:pPr>
              <w:rPr>
                <w:sz w:val="20"/>
                <w:szCs w:val="20"/>
              </w:rPr>
            </w:pPr>
            <w:r>
              <w:rPr>
                <w:sz w:val="20"/>
                <w:szCs w:val="20"/>
              </w:rPr>
              <w:t>Alphanumeric</w:t>
            </w:r>
          </w:p>
        </w:tc>
        <w:tc>
          <w:tcPr>
            <w:tcW w:w="1418" w:type="dxa"/>
          </w:tcPr>
          <w:p w:rsidR="007D0EA8" w:rsidRPr="00226A3F" w:rsidRDefault="00A64232" w:rsidP="0097183B">
            <w:pPr>
              <w:rPr>
                <w:sz w:val="20"/>
                <w:szCs w:val="20"/>
              </w:rPr>
            </w:pPr>
            <w:r>
              <w:rPr>
                <w:sz w:val="20"/>
                <w:szCs w:val="20"/>
              </w:rPr>
              <w:t>Alphanumeric</w:t>
            </w:r>
          </w:p>
        </w:tc>
        <w:tc>
          <w:tcPr>
            <w:tcW w:w="1134" w:type="dxa"/>
            <w:shd w:val="clear" w:color="auto" w:fill="auto"/>
          </w:tcPr>
          <w:p w:rsidR="007D0EA8" w:rsidRPr="00226A3F" w:rsidRDefault="007D0EA8" w:rsidP="0097183B">
            <w:pPr>
              <w:rPr>
                <w:sz w:val="20"/>
                <w:szCs w:val="20"/>
              </w:rPr>
            </w:pPr>
            <w:r w:rsidRPr="00226A3F">
              <w:rPr>
                <w:sz w:val="20"/>
                <w:szCs w:val="20"/>
              </w:rPr>
              <w:t>Optional</w:t>
            </w:r>
          </w:p>
        </w:tc>
        <w:tc>
          <w:tcPr>
            <w:tcW w:w="3098" w:type="dxa"/>
            <w:shd w:val="clear" w:color="auto" w:fill="auto"/>
          </w:tcPr>
          <w:p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rsidTr="00545164">
        <w:trPr>
          <w:jc w:val="center"/>
        </w:trPr>
        <w:tc>
          <w:tcPr>
            <w:tcW w:w="1968" w:type="dxa"/>
            <w:shd w:val="clear" w:color="auto" w:fill="auto"/>
          </w:tcPr>
          <w:p w:rsidR="00545164" w:rsidRDefault="00545164" w:rsidP="0097183B">
            <w:pPr>
              <w:rPr>
                <w:sz w:val="20"/>
                <w:szCs w:val="20"/>
              </w:rPr>
            </w:pPr>
            <w:r>
              <w:rPr>
                <w:sz w:val="20"/>
                <w:szCs w:val="20"/>
              </w:rPr>
              <w:t>shear_strength</w:t>
            </w:r>
          </w:p>
        </w:tc>
        <w:tc>
          <w:tcPr>
            <w:tcW w:w="1417" w:type="dxa"/>
            <w:shd w:val="clear" w:color="auto" w:fill="auto"/>
          </w:tcPr>
          <w:p w:rsidR="00545164" w:rsidRPr="00226A3F" w:rsidRDefault="00545164" w:rsidP="00426C31">
            <w:pPr>
              <w:rPr>
                <w:sz w:val="20"/>
                <w:szCs w:val="20"/>
              </w:rPr>
            </w:pPr>
            <w:r w:rsidRPr="00226A3F">
              <w:rPr>
                <w:sz w:val="20"/>
                <w:szCs w:val="20"/>
              </w:rPr>
              <w:t>Floating point</w:t>
            </w:r>
          </w:p>
        </w:tc>
        <w:tc>
          <w:tcPr>
            <w:tcW w:w="1418" w:type="dxa"/>
          </w:tcPr>
          <w:p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rsidR="00545164" w:rsidRPr="00226A3F" w:rsidRDefault="00545164" w:rsidP="0097183B">
            <w:pPr>
              <w:rPr>
                <w:sz w:val="20"/>
                <w:szCs w:val="20"/>
              </w:rPr>
            </w:pPr>
            <w:r w:rsidRPr="00226A3F">
              <w:rPr>
                <w:sz w:val="20"/>
                <w:szCs w:val="20"/>
              </w:rPr>
              <w:t>Optional</w:t>
            </w:r>
          </w:p>
        </w:tc>
        <w:tc>
          <w:tcPr>
            <w:tcW w:w="3098" w:type="dxa"/>
            <w:shd w:val="clear" w:color="auto" w:fill="auto"/>
          </w:tcPr>
          <w:p w:rsidR="00545164" w:rsidRDefault="00545164" w:rsidP="00201C2C">
            <w:pPr>
              <w:rPr>
                <w:sz w:val="20"/>
                <w:szCs w:val="20"/>
              </w:rPr>
            </w:pPr>
            <w:r>
              <w:rPr>
                <w:sz w:val="20"/>
                <w:szCs w:val="20"/>
              </w:rPr>
              <w:t>-</w:t>
            </w:r>
          </w:p>
        </w:tc>
      </w:tr>
      <w:tr w:rsidR="00545164" w:rsidRPr="00226A3F" w:rsidTr="00545164">
        <w:trPr>
          <w:jc w:val="center"/>
        </w:trPr>
        <w:tc>
          <w:tcPr>
            <w:tcW w:w="1968" w:type="dxa"/>
            <w:shd w:val="clear" w:color="auto" w:fill="auto"/>
          </w:tcPr>
          <w:p w:rsidR="00545164" w:rsidRDefault="00545164" w:rsidP="0097183B">
            <w:pPr>
              <w:rPr>
                <w:sz w:val="20"/>
                <w:szCs w:val="20"/>
              </w:rPr>
            </w:pPr>
            <w:r>
              <w:rPr>
                <w:sz w:val="20"/>
                <w:szCs w:val="20"/>
              </w:rPr>
              <w:t>peel_strength</w:t>
            </w:r>
          </w:p>
        </w:tc>
        <w:tc>
          <w:tcPr>
            <w:tcW w:w="1417" w:type="dxa"/>
            <w:shd w:val="clear" w:color="auto" w:fill="auto"/>
          </w:tcPr>
          <w:p w:rsidR="00545164" w:rsidRPr="00226A3F" w:rsidRDefault="00545164" w:rsidP="00426C31">
            <w:pPr>
              <w:rPr>
                <w:sz w:val="20"/>
                <w:szCs w:val="20"/>
              </w:rPr>
            </w:pPr>
            <w:r w:rsidRPr="00226A3F">
              <w:rPr>
                <w:sz w:val="20"/>
                <w:szCs w:val="20"/>
              </w:rPr>
              <w:t>Floating point</w:t>
            </w:r>
          </w:p>
        </w:tc>
        <w:tc>
          <w:tcPr>
            <w:tcW w:w="1418" w:type="dxa"/>
          </w:tcPr>
          <w:p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rsidR="00545164" w:rsidRPr="00226A3F" w:rsidRDefault="00545164" w:rsidP="0097183B">
            <w:pPr>
              <w:rPr>
                <w:sz w:val="20"/>
                <w:szCs w:val="20"/>
              </w:rPr>
            </w:pPr>
            <w:r w:rsidRPr="00226A3F">
              <w:rPr>
                <w:sz w:val="20"/>
                <w:szCs w:val="20"/>
              </w:rPr>
              <w:t>Optional</w:t>
            </w:r>
          </w:p>
        </w:tc>
        <w:tc>
          <w:tcPr>
            <w:tcW w:w="3098" w:type="dxa"/>
            <w:shd w:val="clear" w:color="auto" w:fill="auto"/>
          </w:tcPr>
          <w:p w:rsidR="00545164" w:rsidRDefault="00545164" w:rsidP="00201C2C">
            <w:pPr>
              <w:rPr>
                <w:sz w:val="20"/>
                <w:szCs w:val="20"/>
              </w:rPr>
            </w:pPr>
            <w:r>
              <w:rPr>
                <w:sz w:val="20"/>
                <w:szCs w:val="20"/>
              </w:rPr>
              <w:t>-</w:t>
            </w:r>
          </w:p>
        </w:tc>
      </w:tr>
      <w:tr w:rsidR="00545164" w:rsidRPr="00226A3F" w:rsidTr="00545164">
        <w:trPr>
          <w:jc w:val="center"/>
        </w:trPr>
        <w:tc>
          <w:tcPr>
            <w:tcW w:w="1968" w:type="dxa"/>
            <w:shd w:val="clear" w:color="auto" w:fill="auto"/>
          </w:tcPr>
          <w:p w:rsidR="00545164" w:rsidRPr="00226A3F" w:rsidRDefault="00545164" w:rsidP="0097183B">
            <w:pPr>
              <w:rPr>
                <w:sz w:val="20"/>
                <w:szCs w:val="20"/>
              </w:rPr>
            </w:pPr>
            <w:r>
              <w:rPr>
                <w:sz w:val="20"/>
                <w:szCs w:val="20"/>
              </w:rPr>
              <w:t>button_diameter</w:t>
            </w:r>
          </w:p>
        </w:tc>
        <w:tc>
          <w:tcPr>
            <w:tcW w:w="1417" w:type="dxa"/>
            <w:shd w:val="clear" w:color="auto" w:fill="auto"/>
          </w:tcPr>
          <w:p w:rsidR="00545164" w:rsidRPr="00226A3F" w:rsidRDefault="00545164" w:rsidP="0097183B">
            <w:pPr>
              <w:rPr>
                <w:sz w:val="20"/>
                <w:szCs w:val="20"/>
              </w:rPr>
            </w:pPr>
            <w:r w:rsidRPr="00226A3F">
              <w:rPr>
                <w:sz w:val="20"/>
                <w:szCs w:val="20"/>
              </w:rPr>
              <w:t>Floating point</w:t>
            </w:r>
          </w:p>
        </w:tc>
        <w:tc>
          <w:tcPr>
            <w:tcW w:w="1418" w:type="dxa"/>
          </w:tcPr>
          <w:p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rsidR="00545164" w:rsidRPr="00226A3F" w:rsidRDefault="00545164" w:rsidP="0097183B">
            <w:pPr>
              <w:rPr>
                <w:sz w:val="20"/>
                <w:szCs w:val="20"/>
              </w:rPr>
            </w:pPr>
            <w:r>
              <w:rPr>
                <w:sz w:val="20"/>
                <w:szCs w:val="20"/>
              </w:rPr>
              <w:t>Optional</w:t>
            </w:r>
          </w:p>
        </w:tc>
        <w:tc>
          <w:tcPr>
            <w:tcW w:w="3098" w:type="dxa"/>
            <w:shd w:val="clear" w:color="auto" w:fill="auto"/>
          </w:tcPr>
          <w:p w:rsidR="00545164" w:rsidRPr="00226A3F" w:rsidRDefault="00545164" w:rsidP="0097183B">
            <w:pPr>
              <w:keepNext/>
              <w:rPr>
                <w:sz w:val="20"/>
                <w:szCs w:val="20"/>
              </w:rPr>
            </w:pPr>
            <w:r>
              <w:rPr>
                <w:sz w:val="20"/>
                <w:szCs w:val="20"/>
              </w:rPr>
              <w:t>Dependent of punch diameter and sheet thicknesses</w:t>
            </w:r>
          </w:p>
        </w:tc>
      </w:tr>
      <w:tr w:rsidR="00545164" w:rsidRPr="00226A3F" w:rsidTr="00545164">
        <w:trPr>
          <w:jc w:val="center"/>
        </w:trPr>
        <w:tc>
          <w:tcPr>
            <w:tcW w:w="1968" w:type="dxa"/>
            <w:shd w:val="clear" w:color="auto" w:fill="auto"/>
          </w:tcPr>
          <w:p w:rsidR="00545164" w:rsidRDefault="00545164" w:rsidP="0097183B">
            <w:pPr>
              <w:rPr>
                <w:sz w:val="20"/>
                <w:szCs w:val="20"/>
              </w:rPr>
            </w:pPr>
            <w:r>
              <w:rPr>
                <w:sz w:val="20"/>
                <w:szCs w:val="20"/>
              </w:rPr>
              <w:t>die_type</w:t>
            </w:r>
          </w:p>
        </w:tc>
        <w:tc>
          <w:tcPr>
            <w:tcW w:w="1417" w:type="dxa"/>
            <w:shd w:val="clear" w:color="auto" w:fill="auto"/>
          </w:tcPr>
          <w:p w:rsidR="00545164" w:rsidRPr="00226A3F" w:rsidRDefault="00545164" w:rsidP="0097183B">
            <w:pPr>
              <w:rPr>
                <w:sz w:val="20"/>
                <w:szCs w:val="20"/>
              </w:rPr>
            </w:pPr>
            <w:r>
              <w:rPr>
                <w:sz w:val="20"/>
                <w:szCs w:val="20"/>
              </w:rPr>
              <w:t>Alphanumeric</w:t>
            </w:r>
          </w:p>
        </w:tc>
        <w:tc>
          <w:tcPr>
            <w:tcW w:w="1418" w:type="dxa"/>
          </w:tcPr>
          <w:p w:rsidR="00545164" w:rsidRDefault="00545164" w:rsidP="0097183B">
            <w:pPr>
              <w:rPr>
                <w:rFonts w:cs="Calibri"/>
                <w:sz w:val="20"/>
                <w:szCs w:val="20"/>
              </w:rPr>
            </w:pPr>
            <w:r>
              <w:rPr>
                <w:sz w:val="20"/>
                <w:szCs w:val="20"/>
              </w:rPr>
              <w:t>Alphanumeric</w:t>
            </w:r>
          </w:p>
        </w:tc>
        <w:tc>
          <w:tcPr>
            <w:tcW w:w="1134" w:type="dxa"/>
            <w:shd w:val="clear" w:color="auto" w:fill="auto"/>
          </w:tcPr>
          <w:p w:rsidR="00545164" w:rsidRDefault="00545164" w:rsidP="0097183B">
            <w:pPr>
              <w:rPr>
                <w:sz w:val="20"/>
                <w:szCs w:val="20"/>
              </w:rPr>
            </w:pPr>
            <w:r w:rsidRPr="00226A3F">
              <w:rPr>
                <w:sz w:val="20"/>
                <w:szCs w:val="20"/>
              </w:rPr>
              <w:t>Optional</w:t>
            </w:r>
          </w:p>
        </w:tc>
        <w:tc>
          <w:tcPr>
            <w:tcW w:w="3098" w:type="dxa"/>
            <w:shd w:val="clear" w:color="auto" w:fill="auto"/>
          </w:tcPr>
          <w:p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rsidR="007D0EA8" w:rsidRDefault="006239BA" w:rsidP="006239BA">
      <w:pPr>
        <w:pStyle w:val="Caption"/>
        <w:spacing w:before="120"/>
      </w:pPr>
      <w:bookmarkStart w:id="1450" w:name="_Toc3566471"/>
      <w:bookmarkStart w:id="1451" w:name="_Toc27753837"/>
      <w:r>
        <w:t xml:space="preserve">Table </w:t>
      </w:r>
      <w:r>
        <w:fldChar w:fldCharType="begin"/>
      </w:r>
      <w:r>
        <w:instrText xml:space="preserve"> SEQ Table \* ARABIC </w:instrText>
      </w:r>
      <w:r>
        <w:fldChar w:fldCharType="separate"/>
      </w:r>
      <w:r w:rsidR="007E2D34">
        <w:rPr>
          <w:noProof/>
        </w:rPr>
        <w:t>62</w:t>
      </w:r>
      <w:r>
        <w:fldChar w:fldCharType="end"/>
      </w:r>
      <w:r>
        <w:t xml:space="preserve">: Attributes of </w:t>
      </w:r>
      <w:r w:rsidR="00945D04">
        <w:t xml:space="preserve">element </w:t>
      </w:r>
      <w:r w:rsidRPr="006239BA">
        <w:rPr>
          <w:rStyle w:val="elementdeftypeChar"/>
          <w:b/>
        </w:rPr>
        <w:t>&lt;clinch/&gt;</w:t>
      </w:r>
      <w:bookmarkEnd w:id="1450"/>
      <w:bookmarkEnd w:id="1451"/>
    </w:p>
    <w:p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E2D34" w:rsidRPr="00D15F1A">
        <w:rPr>
          <w:lang w:val="en-US"/>
        </w:rPr>
        <w:t xml:space="preserve">Figure </w:t>
      </w:r>
      <w:r w:rsidR="007E2D34" w:rsidRPr="00D15F1A">
        <w:rPr>
          <w:noProof/>
          <w:lang w:val="en-US"/>
        </w:rPr>
        <w:t>33</w:t>
      </w:r>
      <w:r w:rsidR="00F52C26">
        <w:rPr>
          <w:rFonts w:cs="Calibri"/>
          <w:lang w:val="en-US" w:eastAsia="en-GB"/>
        </w:rPr>
        <w:fldChar w:fldCharType="end"/>
      </w:r>
      <w:r w:rsidR="00AA6714">
        <w:rPr>
          <w:rFonts w:cs="Calibri"/>
          <w:lang w:val="en-US" w:eastAsia="en-GB"/>
        </w:rPr>
        <w:t>).</w:t>
      </w:r>
    </w:p>
    <w:p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rsidR="00F52C26" w:rsidRDefault="00D12448" w:rsidP="00F52C26">
      <w:pPr>
        <w:pStyle w:val="ListParagraph"/>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E2D34" w:rsidRPr="00D15F1A">
        <w:rPr>
          <w:lang w:val="en-US"/>
        </w:rPr>
        <w:t xml:space="preserve">Figure </w:t>
      </w:r>
      <w:r w:rsidR="007E2D34" w:rsidRPr="00D15F1A">
        <w:rPr>
          <w:noProof/>
          <w:lang w:val="en-US"/>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E2D34" w:rsidRPr="00D15F1A">
        <w:rPr>
          <w:lang w:val="en-US"/>
        </w:rPr>
        <w:t xml:space="preserve">Figure </w:t>
      </w:r>
      <w:r w:rsidR="007E2D34" w:rsidRPr="00D15F1A">
        <w:rPr>
          <w:noProof/>
          <w:lang w:val="en-US"/>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E2D34">
        <w:rPr>
          <w:rFonts w:cs="Calibri"/>
          <w:szCs w:val="22"/>
          <w:lang w:eastAsia="en-GB"/>
        </w:rPr>
        <w:t>7.1.3</w:t>
      </w:r>
      <w:r w:rsidR="004B1D32">
        <w:rPr>
          <w:rFonts w:cs="Calibri"/>
          <w:szCs w:val="22"/>
          <w:lang w:eastAsia="en-GB"/>
        </w:rPr>
        <w:fldChar w:fldCharType="end"/>
      </w:r>
      <w:r>
        <w:rPr>
          <w:rFonts w:cs="Calibri"/>
          <w:szCs w:val="22"/>
          <w:lang w:eastAsia="en-GB"/>
        </w:rPr>
        <w:t>.</w:t>
      </w:r>
    </w:p>
    <w:p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7183B" w:rsidRPr="00226A3F" w:rsidRDefault="0097183B" w:rsidP="0097183B">
            <w:pPr>
              <w:keepNext/>
              <w:rPr>
                <w:b/>
                <w:i/>
              </w:rPr>
            </w:pPr>
            <w:r w:rsidRPr="00226A3F">
              <w:rPr>
                <w:b/>
                <w:i/>
              </w:rPr>
              <w:t>Constraint</w:t>
            </w:r>
          </w:p>
        </w:tc>
      </w:tr>
      <w:tr w:rsidR="0097183B" w:rsidRPr="00226A3F" w:rsidTr="0097183B">
        <w:trPr>
          <w:jc w:val="center"/>
        </w:trPr>
        <w:tc>
          <w:tcPr>
            <w:tcW w:w="2111" w:type="dxa"/>
            <w:shd w:val="clear" w:color="auto" w:fill="auto"/>
            <w:vAlign w:val="bottom"/>
          </w:tcPr>
          <w:p w:rsidR="0097183B" w:rsidRPr="00226A3F" w:rsidRDefault="0097183B" w:rsidP="0097183B">
            <w:pPr>
              <w:rPr>
                <w:sz w:val="20"/>
                <w:szCs w:val="20"/>
              </w:rPr>
            </w:pPr>
            <w:r>
              <w:rPr>
                <w:sz w:val="20"/>
                <w:szCs w:val="20"/>
              </w:rPr>
              <w:t>normal_direction</w:t>
            </w:r>
          </w:p>
        </w:tc>
        <w:tc>
          <w:tcPr>
            <w:tcW w:w="1559" w:type="dxa"/>
            <w:shd w:val="clear" w:color="auto" w:fill="auto"/>
            <w:vAlign w:val="bottom"/>
          </w:tcPr>
          <w:p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rsidR="0097183B" w:rsidRPr="00226A3F" w:rsidRDefault="0097183B" w:rsidP="0097183B">
            <w:pPr>
              <w:rPr>
                <w:sz w:val="20"/>
                <w:szCs w:val="20"/>
              </w:rPr>
            </w:pPr>
            <w:r w:rsidRPr="00226A3F">
              <w:rPr>
                <w:sz w:val="20"/>
                <w:szCs w:val="20"/>
              </w:rPr>
              <w:t>-</w:t>
            </w:r>
          </w:p>
        </w:tc>
      </w:tr>
    </w:tbl>
    <w:p w:rsidR="004B1D32" w:rsidRDefault="00BF4695" w:rsidP="00BF4695">
      <w:pPr>
        <w:pStyle w:val="Caption"/>
        <w:tabs>
          <w:tab w:val="center" w:pos="4535"/>
          <w:tab w:val="left" w:pos="7349"/>
        </w:tabs>
        <w:spacing w:before="120"/>
        <w:jc w:val="left"/>
        <w:rPr>
          <w:rStyle w:val="elementdeftypeChar"/>
          <w:b/>
        </w:rPr>
      </w:pPr>
      <w:r>
        <w:tab/>
      </w:r>
      <w:bookmarkStart w:id="1452" w:name="_Toc3566472"/>
      <w:bookmarkStart w:id="1453" w:name="_Toc27753838"/>
      <w:r w:rsidR="0097183B">
        <w:t xml:space="preserve">Table </w:t>
      </w:r>
      <w:r w:rsidR="0097183B">
        <w:fldChar w:fldCharType="begin"/>
      </w:r>
      <w:r w:rsidR="0097183B">
        <w:instrText xml:space="preserve"> SEQ Table \* ARABIC </w:instrText>
      </w:r>
      <w:r w:rsidR="0097183B">
        <w:fldChar w:fldCharType="separate"/>
      </w:r>
      <w:r w:rsidR="007E2D34">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52"/>
      <w:bookmarkEnd w:id="1453"/>
    </w:p>
    <w:p w:rsidR="00891EFB" w:rsidRPr="00226A3F" w:rsidRDefault="00891EFB" w:rsidP="004D4A4B">
      <w:pPr>
        <w:pStyle w:val="Example"/>
        <w:keepNext/>
        <w:keepLines/>
        <w:spacing w:before="120"/>
      </w:pPr>
      <w:r w:rsidRPr="00226A3F">
        <w:t xml:space="preserve">Example: </w:t>
      </w:r>
    </w:p>
    <w:p w:rsidR="00891EFB" w:rsidRPr="00226A3F" w:rsidRDefault="00891EFB" w:rsidP="00891EFB">
      <w:pPr>
        <w:pStyle w:val="XMLCode"/>
        <w:keepNext/>
        <w:keepLines/>
      </w:pPr>
    </w:p>
    <w:p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rsidR="00891EFB" w:rsidRPr="00226A3F" w:rsidRDefault="00891EFB" w:rsidP="00891EFB">
      <w:pPr>
        <w:pStyle w:val="XMLCode"/>
        <w:keepNext/>
        <w:keepLines/>
      </w:pPr>
      <w:r w:rsidRPr="00226A3F">
        <w:t xml:space="preserve">    &lt;loc&gt; 1645.83 821.145 616.585 &lt;/loc&gt;</w:t>
      </w:r>
    </w:p>
    <w:p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rsidR="00891EFB" w:rsidRPr="00226A3F" w:rsidRDefault="00891EFB" w:rsidP="00891EFB">
      <w:pPr>
        <w:pStyle w:val="XMLCode"/>
        <w:keepNext/>
        <w:keepLines/>
      </w:pPr>
      <w:r w:rsidRPr="00226A3F">
        <w:t xml:space="preserve">        ...</w:t>
      </w:r>
    </w:p>
    <w:p w:rsidR="00891EFB" w:rsidRPr="00226A3F" w:rsidRDefault="00891EFB" w:rsidP="00891EFB">
      <w:pPr>
        <w:pStyle w:val="XMLCode"/>
        <w:keepNext/>
        <w:keepLines/>
      </w:pPr>
      <w:r w:rsidRPr="00226A3F">
        <w:t xml:space="preserve">    &lt;/appdata&gt;</w:t>
      </w:r>
    </w:p>
    <w:p w:rsidR="00891EFB" w:rsidRDefault="00891EFB" w:rsidP="00891EFB">
      <w:pPr>
        <w:pStyle w:val="XMLCode"/>
        <w:keepNext/>
        <w:keepLines/>
      </w:pPr>
      <w:r w:rsidRPr="00226A3F">
        <w:t>&lt;/connection_0d&gt;</w:t>
      </w:r>
    </w:p>
    <w:p w:rsidR="00891EFB" w:rsidRDefault="00891EFB" w:rsidP="00891EFB">
      <w:pPr>
        <w:pStyle w:val="XMLCode"/>
        <w:keepNext/>
        <w:keepLines/>
      </w:pPr>
    </w:p>
    <w:p w:rsidR="00BF4695" w:rsidRDefault="00BF4695" w:rsidP="00BF4695">
      <w:pPr>
        <w:pStyle w:val="Heading2"/>
        <w:tabs>
          <w:tab w:val="clear" w:pos="576"/>
        </w:tabs>
        <w:ind w:left="709" w:hanging="709"/>
      </w:pPr>
      <w:bookmarkStart w:id="1454" w:name="_Toc3556994"/>
      <w:bookmarkStart w:id="1455" w:name="_Toc27753606"/>
      <w:r w:rsidRPr="00BF4695">
        <w:t>Heat Stakes / Thermal Stakes</w:t>
      </w:r>
      <w:bookmarkEnd w:id="1454"/>
      <w:bookmarkEnd w:id="1455"/>
    </w:p>
    <w:p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4E6B5CDE" wp14:editId="07D696DB">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4E65F9BE" wp14:editId="392AD1F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3AC64980" wp14:editId="63FE79A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rsidR="00DE2B3A" w:rsidRPr="00DE2B3A" w:rsidRDefault="00D12448"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rsidR="00010D17" w:rsidRDefault="00010D17" w:rsidP="00DE2B3A">
      <w:pPr>
        <w:pStyle w:val="Caption"/>
        <w:spacing w:before="120"/>
      </w:pPr>
      <w:bookmarkStart w:id="1456" w:name="_Toc3557113"/>
      <w:bookmarkStart w:id="1457" w:name="_Toc27753728"/>
      <w:r>
        <w:t xml:space="preserve">Figure </w:t>
      </w:r>
      <w:r>
        <w:fldChar w:fldCharType="begin"/>
      </w:r>
      <w:r>
        <w:instrText xml:space="preserve"> SEQ Figure \* ARABIC </w:instrText>
      </w:r>
      <w:r>
        <w:fldChar w:fldCharType="separate"/>
      </w:r>
      <w:ins w:id="1458" w:author="nick" w:date="2020-02-20T20:00:00Z">
        <w:r w:rsidR="0047200E">
          <w:rPr>
            <w:noProof/>
          </w:rPr>
          <w:t>36</w:t>
        </w:r>
      </w:ins>
      <w:del w:id="1459" w:author="nick" w:date="2020-02-20T19:57:00Z">
        <w:r w:rsidR="007E2D34" w:rsidDel="0047200E">
          <w:rPr>
            <w:noProof/>
          </w:rPr>
          <w:delText>34</w:delText>
        </w:r>
      </w:del>
      <w:r>
        <w:fldChar w:fldCharType="end"/>
      </w:r>
      <w:r>
        <w:t xml:space="preserve">: </w:t>
      </w:r>
      <w:r w:rsidRPr="00010D17">
        <w:t>Cross Section of a Heat Stake</w:t>
      </w:r>
      <w:bookmarkEnd w:id="1456"/>
      <w:bookmarkEnd w:id="1457"/>
    </w:p>
    <w:p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rsidR="00010D17" w:rsidRDefault="00831FBD" w:rsidP="004962D5">
      <w:pPr>
        <w:jc w:val="both"/>
      </w:pPr>
      <w:r>
        <w:t>Heat stakes cannot be disassembled without irreversible damage to (at least) the thermoplastic part.</w:t>
      </w:r>
    </w:p>
    <w:p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4D4A4B" w:rsidRPr="00226A3F" w:rsidRDefault="004D4A4B" w:rsidP="00426C31">
            <w:pPr>
              <w:keepNext/>
              <w:rPr>
                <w:b/>
                <w:i/>
              </w:rPr>
            </w:pPr>
            <w:r w:rsidRPr="00226A3F">
              <w:rPr>
                <w:b/>
                <w:i/>
              </w:rPr>
              <w:t>Constraint</w:t>
            </w:r>
          </w:p>
        </w:tc>
      </w:tr>
      <w:tr w:rsidR="00A2456B" w:rsidRPr="00226A3F" w:rsidTr="00B856E4">
        <w:trPr>
          <w:jc w:val="center"/>
        </w:trPr>
        <w:tc>
          <w:tcPr>
            <w:tcW w:w="2111" w:type="dxa"/>
            <w:shd w:val="clear" w:color="auto" w:fill="auto"/>
            <w:vAlign w:val="bottom"/>
          </w:tcPr>
          <w:p w:rsidR="00A2456B" w:rsidRPr="00226A3F" w:rsidRDefault="00A2456B" w:rsidP="00426C31">
            <w:pPr>
              <w:rPr>
                <w:sz w:val="20"/>
                <w:szCs w:val="20"/>
              </w:rPr>
            </w:pPr>
            <w:r>
              <w:rPr>
                <w:sz w:val="20"/>
                <w:szCs w:val="20"/>
              </w:rPr>
              <w:t>heat_stake</w:t>
            </w:r>
          </w:p>
        </w:tc>
        <w:tc>
          <w:tcPr>
            <w:tcW w:w="1559" w:type="dxa"/>
            <w:shd w:val="clear" w:color="auto" w:fill="auto"/>
            <w:vAlign w:val="bottom"/>
          </w:tcPr>
          <w:p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8239EA" w:rsidRPr="00226A3F"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8239EA" w:rsidRPr="00226A3F" w:rsidRDefault="008239EA" w:rsidP="00426C31">
            <w:pPr>
              <w:rPr>
                <w:sz w:val="20"/>
                <w:szCs w:val="20"/>
              </w:rPr>
            </w:pPr>
            <w:r>
              <w:rPr>
                <w:sz w:val="20"/>
                <w:szCs w:val="20"/>
              </w:rPr>
              <w:t>-</w:t>
            </w:r>
          </w:p>
        </w:tc>
      </w:tr>
      <w:tr w:rsidR="00A2456B" w:rsidRPr="00226A3F"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E2D34" w:rsidRPr="007E2D34">
              <w:rPr>
                <w:sz w:val="20"/>
                <w:szCs w:val="20"/>
              </w:rPr>
              <w:t xml:space="preserve">Custom Attributes </w:t>
            </w:r>
            <w:r w:rsidR="007E2D34" w:rsidRPr="007331A4">
              <w:t>list</w:t>
            </w:r>
            <w:r w:rsidRPr="0011095E">
              <w:rPr>
                <w:rFonts w:cs="Calibri"/>
                <w:sz w:val="20"/>
                <w:szCs w:val="20"/>
                <w:lang w:eastAsia="en-GB"/>
              </w:rPr>
              <w:fldChar w:fldCharType="end"/>
            </w:r>
          </w:p>
        </w:tc>
      </w:tr>
    </w:tbl>
    <w:p w:rsidR="004D4A4B" w:rsidRDefault="004D4A4B" w:rsidP="004D4A4B">
      <w:pPr>
        <w:pStyle w:val="Caption"/>
        <w:spacing w:before="120"/>
        <w:rPr>
          <w:rStyle w:val="elementdeftypeChar"/>
          <w:b/>
        </w:rPr>
      </w:pPr>
      <w:bookmarkStart w:id="1460" w:name="_Toc3566473"/>
      <w:bookmarkStart w:id="1461" w:name="_Toc27753839"/>
      <w:r>
        <w:t xml:space="preserve">Table </w:t>
      </w:r>
      <w:r>
        <w:fldChar w:fldCharType="begin"/>
      </w:r>
      <w:r>
        <w:instrText xml:space="preserve"> SEQ Table \* ARABIC </w:instrText>
      </w:r>
      <w:r>
        <w:fldChar w:fldCharType="separate"/>
      </w:r>
      <w:r w:rsidR="007E2D34">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60"/>
      <w:bookmarkEnd w:id="1461"/>
    </w:p>
    <w:p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4D4A4B" w:rsidRPr="00226A3F" w:rsidRDefault="004D4A4B" w:rsidP="00426C31">
            <w:pPr>
              <w:keepNext/>
              <w:rPr>
                <w:b/>
                <w:i/>
              </w:rPr>
            </w:pPr>
            <w:r w:rsidRPr="00226A3F">
              <w:rPr>
                <w:b/>
                <w:i/>
              </w:rPr>
              <w:t>Constraint</w:t>
            </w:r>
          </w:p>
        </w:tc>
      </w:tr>
      <w:tr w:rsidR="004D4A4B" w:rsidRPr="00226A3F" w:rsidTr="00CE383E">
        <w:trPr>
          <w:jc w:val="center"/>
        </w:trPr>
        <w:tc>
          <w:tcPr>
            <w:tcW w:w="1826" w:type="dxa"/>
            <w:shd w:val="clear" w:color="auto" w:fill="auto"/>
          </w:tcPr>
          <w:p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rsidR="004D4A4B" w:rsidRPr="00226A3F" w:rsidRDefault="004D4A4B" w:rsidP="00426C31">
            <w:pPr>
              <w:rPr>
                <w:sz w:val="20"/>
                <w:szCs w:val="20"/>
              </w:rPr>
            </w:pPr>
            <w:r>
              <w:rPr>
                <w:sz w:val="20"/>
                <w:szCs w:val="20"/>
              </w:rPr>
              <w:t>Alphanumeric</w:t>
            </w:r>
          </w:p>
        </w:tc>
        <w:tc>
          <w:tcPr>
            <w:tcW w:w="1417" w:type="dxa"/>
          </w:tcPr>
          <w:p w:rsidR="004D4A4B" w:rsidRPr="00226A3F" w:rsidRDefault="004D4A4B" w:rsidP="00426C31">
            <w:pPr>
              <w:rPr>
                <w:sz w:val="20"/>
                <w:szCs w:val="20"/>
              </w:rPr>
            </w:pPr>
            <w:r>
              <w:rPr>
                <w:sz w:val="20"/>
                <w:szCs w:val="20"/>
              </w:rPr>
              <w:t>Alphanumeric</w:t>
            </w:r>
          </w:p>
        </w:tc>
        <w:tc>
          <w:tcPr>
            <w:tcW w:w="992" w:type="dxa"/>
            <w:shd w:val="clear" w:color="auto" w:fill="auto"/>
          </w:tcPr>
          <w:p w:rsidR="004D4A4B" w:rsidRPr="00226A3F" w:rsidRDefault="004D4A4B" w:rsidP="00426C31">
            <w:pPr>
              <w:rPr>
                <w:sz w:val="20"/>
                <w:szCs w:val="20"/>
              </w:rPr>
            </w:pPr>
            <w:r w:rsidRPr="00226A3F">
              <w:rPr>
                <w:sz w:val="20"/>
                <w:szCs w:val="20"/>
              </w:rPr>
              <w:t>Optional</w:t>
            </w:r>
          </w:p>
        </w:tc>
        <w:tc>
          <w:tcPr>
            <w:tcW w:w="3382" w:type="dxa"/>
            <w:shd w:val="clear" w:color="auto" w:fill="auto"/>
          </w:tcPr>
          <w:p w:rsidR="004D4A4B" w:rsidRPr="00226A3F" w:rsidRDefault="004D4A4B" w:rsidP="00426C31">
            <w:pPr>
              <w:rPr>
                <w:sz w:val="20"/>
                <w:szCs w:val="20"/>
              </w:rPr>
            </w:pPr>
            <w:r>
              <w:rPr>
                <w:sz w:val="20"/>
                <w:szCs w:val="20"/>
              </w:rPr>
              <w:t>-</w:t>
            </w:r>
          </w:p>
        </w:tc>
      </w:tr>
      <w:tr w:rsidR="00056B61" w:rsidRPr="00226A3F" w:rsidTr="00CE383E">
        <w:trPr>
          <w:jc w:val="center"/>
        </w:trPr>
        <w:tc>
          <w:tcPr>
            <w:tcW w:w="1826" w:type="dxa"/>
            <w:shd w:val="clear" w:color="auto" w:fill="auto"/>
          </w:tcPr>
          <w:p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rsidR="00056B61" w:rsidRPr="00226A3F" w:rsidRDefault="00056B61" w:rsidP="00426C31">
            <w:pPr>
              <w:rPr>
                <w:sz w:val="20"/>
                <w:szCs w:val="20"/>
              </w:rPr>
            </w:pPr>
            <w:r w:rsidRPr="00226A3F">
              <w:rPr>
                <w:sz w:val="20"/>
                <w:szCs w:val="20"/>
              </w:rPr>
              <w:t>Floating point</w:t>
            </w:r>
          </w:p>
        </w:tc>
        <w:tc>
          <w:tcPr>
            <w:tcW w:w="1417" w:type="dxa"/>
          </w:tcPr>
          <w:p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056B61" w:rsidRPr="00226A3F" w:rsidRDefault="00056B61" w:rsidP="00426C31">
            <w:pPr>
              <w:rPr>
                <w:sz w:val="20"/>
                <w:szCs w:val="20"/>
              </w:rPr>
            </w:pPr>
            <w:r w:rsidRPr="00226A3F">
              <w:rPr>
                <w:sz w:val="20"/>
                <w:szCs w:val="20"/>
              </w:rPr>
              <w:t>Optional</w:t>
            </w:r>
          </w:p>
        </w:tc>
        <w:tc>
          <w:tcPr>
            <w:tcW w:w="3382" w:type="dxa"/>
            <w:shd w:val="clear" w:color="auto" w:fill="auto"/>
          </w:tcPr>
          <w:p w:rsidR="00056B61" w:rsidRPr="00226A3F" w:rsidRDefault="00056B61" w:rsidP="00426C31">
            <w:pPr>
              <w:rPr>
                <w:sz w:val="20"/>
                <w:szCs w:val="20"/>
              </w:rPr>
            </w:pPr>
            <w:r>
              <w:rPr>
                <w:sz w:val="20"/>
                <w:szCs w:val="20"/>
              </w:rPr>
              <w:t>-</w:t>
            </w:r>
          </w:p>
        </w:tc>
      </w:tr>
      <w:tr w:rsidR="00CE383E" w:rsidRPr="00226A3F" w:rsidTr="00CE383E">
        <w:trPr>
          <w:jc w:val="center"/>
        </w:trPr>
        <w:tc>
          <w:tcPr>
            <w:tcW w:w="1826" w:type="dxa"/>
            <w:shd w:val="clear" w:color="auto" w:fill="auto"/>
          </w:tcPr>
          <w:p w:rsidR="00CE383E" w:rsidRDefault="00CE383E" w:rsidP="00426C31">
            <w:pPr>
              <w:rPr>
                <w:sz w:val="20"/>
                <w:szCs w:val="20"/>
              </w:rPr>
            </w:pPr>
            <w:r>
              <w:rPr>
                <w:rFonts w:cs="Calibri"/>
                <w:sz w:val="20"/>
                <w:szCs w:val="20"/>
                <w:lang w:eastAsia="en-GB"/>
              </w:rPr>
              <w:t>diameter</w:t>
            </w:r>
          </w:p>
        </w:tc>
        <w:tc>
          <w:tcPr>
            <w:tcW w:w="1418" w:type="dxa"/>
            <w:shd w:val="clear" w:color="auto" w:fill="auto"/>
          </w:tcPr>
          <w:p w:rsidR="00CE383E" w:rsidRPr="00226A3F" w:rsidRDefault="00CE383E" w:rsidP="00426C31">
            <w:pPr>
              <w:rPr>
                <w:sz w:val="20"/>
                <w:szCs w:val="20"/>
              </w:rPr>
            </w:pPr>
            <w:r w:rsidRPr="00226A3F">
              <w:rPr>
                <w:sz w:val="20"/>
                <w:szCs w:val="20"/>
              </w:rPr>
              <w:t>Floating point</w:t>
            </w:r>
          </w:p>
        </w:tc>
        <w:tc>
          <w:tcPr>
            <w:tcW w:w="1417" w:type="dxa"/>
          </w:tcPr>
          <w:p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CE383E" w:rsidRPr="00226A3F" w:rsidRDefault="00CE383E" w:rsidP="00426C31">
            <w:pPr>
              <w:rPr>
                <w:sz w:val="20"/>
                <w:szCs w:val="20"/>
              </w:rPr>
            </w:pPr>
            <w:r w:rsidRPr="00226A3F">
              <w:rPr>
                <w:sz w:val="20"/>
                <w:szCs w:val="20"/>
              </w:rPr>
              <w:t>Optional</w:t>
            </w:r>
          </w:p>
        </w:tc>
        <w:tc>
          <w:tcPr>
            <w:tcW w:w="3382" w:type="dxa"/>
            <w:shd w:val="clear" w:color="auto" w:fill="auto"/>
          </w:tcPr>
          <w:p w:rsidR="00CE383E" w:rsidRDefault="00CE383E" w:rsidP="00426C31">
            <w:pPr>
              <w:rPr>
                <w:sz w:val="20"/>
                <w:szCs w:val="20"/>
              </w:rPr>
            </w:pPr>
            <w:r>
              <w:rPr>
                <w:sz w:val="20"/>
                <w:szCs w:val="20"/>
              </w:rPr>
              <w:t>-</w:t>
            </w:r>
          </w:p>
        </w:tc>
      </w:tr>
      <w:tr w:rsidR="00CE383E" w:rsidRPr="00226A3F" w:rsidTr="00CE383E">
        <w:trPr>
          <w:jc w:val="center"/>
        </w:trPr>
        <w:tc>
          <w:tcPr>
            <w:tcW w:w="1826" w:type="dxa"/>
            <w:shd w:val="clear" w:color="auto" w:fill="auto"/>
          </w:tcPr>
          <w:p w:rsidR="00CE383E" w:rsidRDefault="00CE383E" w:rsidP="00426C31">
            <w:pPr>
              <w:rPr>
                <w:sz w:val="20"/>
                <w:szCs w:val="20"/>
              </w:rPr>
            </w:pPr>
            <w:r>
              <w:rPr>
                <w:rFonts w:cs="Calibri"/>
                <w:sz w:val="20"/>
                <w:szCs w:val="20"/>
                <w:lang w:eastAsia="en-GB"/>
              </w:rPr>
              <w:t>head_diameter</w:t>
            </w:r>
          </w:p>
        </w:tc>
        <w:tc>
          <w:tcPr>
            <w:tcW w:w="1418" w:type="dxa"/>
            <w:shd w:val="clear" w:color="auto" w:fill="auto"/>
          </w:tcPr>
          <w:p w:rsidR="00CE383E" w:rsidRPr="00226A3F" w:rsidRDefault="00CE383E" w:rsidP="00426C31">
            <w:pPr>
              <w:rPr>
                <w:sz w:val="20"/>
                <w:szCs w:val="20"/>
              </w:rPr>
            </w:pPr>
            <w:r w:rsidRPr="00226A3F">
              <w:rPr>
                <w:sz w:val="20"/>
                <w:szCs w:val="20"/>
              </w:rPr>
              <w:t>Floating point</w:t>
            </w:r>
          </w:p>
        </w:tc>
        <w:tc>
          <w:tcPr>
            <w:tcW w:w="1417" w:type="dxa"/>
          </w:tcPr>
          <w:p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CE383E" w:rsidRPr="00226A3F" w:rsidRDefault="00CE383E" w:rsidP="00426C31">
            <w:pPr>
              <w:rPr>
                <w:sz w:val="20"/>
                <w:szCs w:val="20"/>
              </w:rPr>
            </w:pPr>
            <w:r w:rsidRPr="00226A3F">
              <w:rPr>
                <w:sz w:val="20"/>
                <w:szCs w:val="20"/>
              </w:rPr>
              <w:t>Optional</w:t>
            </w:r>
          </w:p>
        </w:tc>
        <w:tc>
          <w:tcPr>
            <w:tcW w:w="3382" w:type="dxa"/>
            <w:shd w:val="clear" w:color="auto" w:fill="auto"/>
          </w:tcPr>
          <w:p w:rsidR="00E0546F" w:rsidRDefault="00CE383E" w:rsidP="00426C31">
            <w:pPr>
              <w:rPr>
                <w:sz w:val="20"/>
                <w:szCs w:val="20"/>
              </w:rPr>
            </w:pPr>
            <w:r>
              <w:rPr>
                <w:rFonts w:cs="Calibri"/>
                <w:sz w:val="20"/>
                <w:szCs w:val="20"/>
                <w:lang w:eastAsia="en-GB"/>
              </w:rPr>
              <w:t>diameter &lt; hole_diameter</w:t>
            </w:r>
          </w:p>
        </w:tc>
      </w:tr>
      <w:tr w:rsidR="00CE383E" w:rsidRPr="00226A3F" w:rsidTr="00CE383E">
        <w:trPr>
          <w:jc w:val="center"/>
        </w:trPr>
        <w:tc>
          <w:tcPr>
            <w:tcW w:w="1826" w:type="dxa"/>
            <w:shd w:val="clear" w:color="auto" w:fill="auto"/>
          </w:tcPr>
          <w:p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rsidR="00CE383E" w:rsidRPr="00226A3F" w:rsidRDefault="00CE383E" w:rsidP="00426C31">
            <w:pPr>
              <w:rPr>
                <w:sz w:val="20"/>
                <w:szCs w:val="20"/>
              </w:rPr>
            </w:pPr>
            <w:r w:rsidRPr="00226A3F">
              <w:rPr>
                <w:sz w:val="20"/>
                <w:szCs w:val="20"/>
              </w:rPr>
              <w:t>Floating point</w:t>
            </w:r>
          </w:p>
        </w:tc>
        <w:tc>
          <w:tcPr>
            <w:tcW w:w="1417" w:type="dxa"/>
          </w:tcPr>
          <w:p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CE383E" w:rsidRPr="00226A3F" w:rsidRDefault="00CE383E" w:rsidP="00426C31">
            <w:pPr>
              <w:rPr>
                <w:sz w:val="20"/>
                <w:szCs w:val="20"/>
              </w:rPr>
            </w:pPr>
            <w:r w:rsidRPr="00226A3F">
              <w:rPr>
                <w:sz w:val="20"/>
                <w:szCs w:val="20"/>
              </w:rPr>
              <w:t>Optional</w:t>
            </w:r>
          </w:p>
        </w:tc>
        <w:tc>
          <w:tcPr>
            <w:tcW w:w="3382" w:type="dxa"/>
            <w:shd w:val="clear" w:color="auto" w:fill="auto"/>
          </w:tcPr>
          <w:p w:rsidR="00CE383E" w:rsidRPr="00226A3F" w:rsidRDefault="00CE383E" w:rsidP="00426C31">
            <w:pPr>
              <w:keepNext/>
              <w:rPr>
                <w:sz w:val="20"/>
                <w:szCs w:val="20"/>
              </w:rPr>
            </w:pPr>
            <w:r>
              <w:rPr>
                <w:sz w:val="20"/>
                <w:szCs w:val="20"/>
              </w:rPr>
              <w:t>-</w:t>
            </w:r>
          </w:p>
        </w:tc>
      </w:tr>
      <w:tr w:rsidR="00CE383E" w:rsidRPr="00226A3F" w:rsidTr="00CE383E">
        <w:trPr>
          <w:jc w:val="center"/>
        </w:trPr>
        <w:tc>
          <w:tcPr>
            <w:tcW w:w="1826" w:type="dxa"/>
            <w:shd w:val="clear" w:color="auto" w:fill="auto"/>
          </w:tcPr>
          <w:p w:rsidR="00CE383E" w:rsidRDefault="00CE383E" w:rsidP="00426C31">
            <w:pPr>
              <w:rPr>
                <w:sz w:val="20"/>
                <w:szCs w:val="20"/>
              </w:rPr>
            </w:pPr>
            <w:r>
              <w:rPr>
                <w:rFonts w:cs="Calibri"/>
                <w:sz w:val="20"/>
                <w:szCs w:val="20"/>
                <w:lang w:eastAsia="en-GB"/>
              </w:rPr>
              <w:t>void_diameter</w:t>
            </w:r>
          </w:p>
        </w:tc>
        <w:tc>
          <w:tcPr>
            <w:tcW w:w="1418" w:type="dxa"/>
            <w:shd w:val="clear" w:color="auto" w:fill="auto"/>
          </w:tcPr>
          <w:p w:rsidR="00CE383E" w:rsidRPr="00226A3F" w:rsidRDefault="00CE383E" w:rsidP="00426C31">
            <w:pPr>
              <w:rPr>
                <w:sz w:val="20"/>
                <w:szCs w:val="20"/>
              </w:rPr>
            </w:pPr>
            <w:r w:rsidRPr="00226A3F">
              <w:rPr>
                <w:sz w:val="20"/>
                <w:szCs w:val="20"/>
              </w:rPr>
              <w:t>Floating point</w:t>
            </w:r>
          </w:p>
        </w:tc>
        <w:tc>
          <w:tcPr>
            <w:tcW w:w="1417" w:type="dxa"/>
          </w:tcPr>
          <w:p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CE383E" w:rsidRPr="00226A3F" w:rsidRDefault="00CE383E" w:rsidP="00426C31">
            <w:pPr>
              <w:rPr>
                <w:sz w:val="20"/>
                <w:szCs w:val="20"/>
              </w:rPr>
            </w:pPr>
            <w:r w:rsidRPr="00226A3F">
              <w:rPr>
                <w:sz w:val="20"/>
                <w:szCs w:val="20"/>
              </w:rPr>
              <w:t>Optional</w:t>
            </w:r>
          </w:p>
        </w:tc>
        <w:tc>
          <w:tcPr>
            <w:tcW w:w="3382" w:type="dxa"/>
            <w:shd w:val="clear" w:color="auto" w:fill="auto"/>
          </w:tcPr>
          <w:p w:rsidR="00CE383E" w:rsidRDefault="00CE383E" w:rsidP="00426C31">
            <w:pPr>
              <w:keepNext/>
              <w:rPr>
                <w:sz w:val="20"/>
                <w:szCs w:val="20"/>
              </w:rPr>
            </w:pPr>
            <w:r>
              <w:rPr>
                <w:rFonts w:cs="Calibri"/>
                <w:sz w:val="20"/>
                <w:szCs w:val="20"/>
                <w:lang w:eastAsia="en-GB"/>
              </w:rPr>
              <w:t>void_diameter &lt; diameter</w:t>
            </w:r>
          </w:p>
        </w:tc>
      </w:tr>
      <w:tr w:rsidR="00CE383E" w:rsidRPr="00226A3F" w:rsidTr="00CE383E">
        <w:trPr>
          <w:jc w:val="center"/>
        </w:trPr>
        <w:tc>
          <w:tcPr>
            <w:tcW w:w="1826" w:type="dxa"/>
            <w:shd w:val="clear" w:color="auto" w:fill="auto"/>
          </w:tcPr>
          <w:p w:rsidR="00CE383E" w:rsidRDefault="00CE383E" w:rsidP="00426C31">
            <w:pPr>
              <w:rPr>
                <w:sz w:val="20"/>
                <w:szCs w:val="20"/>
              </w:rPr>
            </w:pPr>
            <w:r>
              <w:rPr>
                <w:rFonts w:cs="Calibri"/>
                <w:sz w:val="20"/>
                <w:szCs w:val="20"/>
                <w:lang w:eastAsia="en-GB"/>
              </w:rPr>
              <w:t>hole_diameter</w:t>
            </w:r>
          </w:p>
        </w:tc>
        <w:tc>
          <w:tcPr>
            <w:tcW w:w="1418" w:type="dxa"/>
            <w:shd w:val="clear" w:color="auto" w:fill="auto"/>
          </w:tcPr>
          <w:p w:rsidR="00CE383E" w:rsidRPr="00226A3F" w:rsidRDefault="00CE383E" w:rsidP="00426C31">
            <w:pPr>
              <w:rPr>
                <w:sz w:val="20"/>
                <w:szCs w:val="20"/>
              </w:rPr>
            </w:pPr>
            <w:r w:rsidRPr="00226A3F">
              <w:rPr>
                <w:sz w:val="20"/>
                <w:szCs w:val="20"/>
              </w:rPr>
              <w:t>Floating point</w:t>
            </w:r>
          </w:p>
        </w:tc>
        <w:tc>
          <w:tcPr>
            <w:tcW w:w="1417" w:type="dxa"/>
          </w:tcPr>
          <w:p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rsidR="00CE383E" w:rsidRPr="00226A3F" w:rsidRDefault="00CE383E" w:rsidP="00426C31">
            <w:pPr>
              <w:rPr>
                <w:sz w:val="20"/>
                <w:szCs w:val="20"/>
              </w:rPr>
            </w:pPr>
            <w:r w:rsidRPr="00226A3F">
              <w:rPr>
                <w:sz w:val="20"/>
                <w:szCs w:val="20"/>
              </w:rPr>
              <w:t>Optional</w:t>
            </w:r>
          </w:p>
        </w:tc>
        <w:tc>
          <w:tcPr>
            <w:tcW w:w="3382" w:type="dxa"/>
            <w:shd w:val="clear" w:color="auto" w:fill="auto"/>
          </w:tcPr>
          <w:p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rsidR="004D4A4B" w:rsidRDefault="004D4A4B" w:rsidP="004D4A4B">
      <w:pPr>
        <w:pStyle w:val="Caption"/>
        <w:spacing w:before="120"/>
      </w:pPr>
      <w:bookmarkStart w:id="1462" w:name="_Toc3566474"/>
      <w:bookmarkStart w:id="1463" w:name="_Toc27753840"/>
      <w:r>
        <w:t xml:space="preserve">Table </w:t>
      </w:r>
      <w:r>
        <w:fldChar w:fldCharType="begin"/>
      </w:r>
      <w:r>
        <w:instrText xml:space="preserve"> SEQ Table \* ARABIC </w:instrText>
      </w:r>
      <w:r>
        <w:fldChar w:fldCharType="separate"/>
      </w:r>
      <w:r w:rsidR="007E2D34">
        <w:rPr>
          <w:noProof/>
        </w:rPr>
        <w:t>65</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62"/>
      <w:bookmarkEnd w:id="1463"/>
    </w:p>
    <w:p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E2D34">
        <w:rPr>
          <w:rFonts w:cs="Calibri"/>
          <w:szCs w:val="22"/>
          <w:lang w:eastAsia="en-GB"/>
        </w:rPr>
        <w:t>7.1.3</w:t>
      </w:r>
      <w:r w:rsidR="00955605">
        <w:rPr>
          <w:rFonts w:cs="Calibri"/>
          <w:szCs w:val="22"/>
          <w:lang w:eastAsia="en-GB"/>
        </w:rPr>
        <w:fldChar w:fldCharType="end"/>
      </w:r>
      <w:r>
        <w:rPr>
          <w:rFonts w:cs="Calibri"/>
          <w:szCs w:val="22"/>
          <w:lang w:eastAsia="en-GB"/>
        </w:rPr>
        <w:t>.</w:t>
      </w:r>
    </w:p>
    <w:p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rsidR="00F71FCB" w:rsidRPr="00226A3F" w:rsidRDefault="00F71FCB" w:rsidP="00955605">
      <w:pPr>
        <w:pStyle w:val="Example"/>
        <w:keepNext/>
        <w:keepLines/>
      </w:pPr>
      <w:r w:rsidRPr="00955605">
        <w:t>Example:</w:t>
      </w:r>
      <w:r w:rsidRPr="00226A3F">
        <w:t xml:space="preserve"> </w:t>
      </w:r>
    </w:p>
    <w:p w:rsidR="00F71FCB" w:rsidRPr="00226A3F" w:rsidRDefault="00F71FCB" w:rsidP="00F71FCB">
      <w:pPr>
        <w:pStyle w:val="XMLCode"/>
        <w:keepNext/>
        <w:keepLines/>
      </w:pPr>
    </w:p>
    <w:p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rsidR="00F71FCB" w:rsidRPr="00226A3F" w:rsidRDefault="00F71FCB" w:rsidP="00F71FCB">
      <w:pPr>
        <w:pStyle w:val="XMLCode"/>
        <w:keepNext/>
        <w:keepLines/>
      </w:pPr>
      <w:r w:rsidRPr="00226A3F">
        <w:t xml:space="preserve">    &lt;loc&gt; 1645.83 821.145 616.585 &lt;/loc&gt;</w:t>
      </w:r>
    </w:p>
    <w:p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rsidR="00F71FCB" w:rsidRPr="00226A3F" w:rsidRDefault="00F71FCB" w:rsidP="00F71FCB">
      <w:pPr>
        <w:pStyle w:val="XMLCode"/>
        <w:keepNext/>
        <w:keepLines/>
      </w:pPr>
      <w:r w:rsidRPr="00226A3F">
        <w:t xml:space="preserve">        ...</w:t>
      </w:r>
    </w:p>
    <w:p w:rsidR="00F71FCB" w:rsidRPr="00226A3F" w:rsidRDefault="00F71FCB" w:rsidP="00F71FCB">
      <w:pPr>
        <w:pStyle w:val="XMLCode"/>
        <w:keepNext/>
        <w:keepLines/>
      </w:pPr>
      <w:r w:rsidRPr="00226A3F">
        <w:t xml:space="preserve">    &lt;/appdata&gt;</w:t>
      </w:r>
    </w:p>
    <w:p w:rsidR="00F71FCB" w:rsidRDefault="00F71FCB" w:rsidP="00F71FCB">
      <w:pPr>
        <w:pStyle w:val="XMLCode"/>
        <w:keepNext/>
        <w:keepLines/>
      </w:pPr>
      <w:r w:rsidRPr="00226A3F">
        <w:t>&lt;/connection_0d&gt;</w:t>
      </w:r>
    </w:p>
    <w:p w:rsidR="00955605" w:rsidRDefault="00955605" w:rsidP="00F71FCB">
      <w:pPr>
        <w:pStyle w:val="XMLCode"/>
        <w:keepNext/>
        <w:keepLines/>
      </w:pPr>
    </w:p>
    <w:p w:rsidR="00BF4695" w:rsidRDefault="00DE2B3A" w:rsidP="00010D17">
      <w:pPr>
        <w:pStyle w:val="Heading2"/>
        <w:tabs>
          <w:tab w:val="clear" w:pos="576"/>
          <w:tab w:val="num" w:pos="851"/>
        </w:tabs>
        <w:ind w:left="709" w:hanging="709"/>
      </w:pPr>
      <w:bookmarkStart w:id="1464" w:name="_Toc3556995"/>
      <w:bookmarkStart w:id="1465" w:name="_Toc27753607"/>
      <w:r>
        <w:t>Clips/</w:t>
      </w:r>
      <w:r w:rsidR="00BF4695" w:rsidRPr="00BF4695">
        <w:t>Snap Joints</w:t>
      </w:r>
      <w:bookmarkEnd w:id="1464"/>
      <w:bookmarkEnd w:id="1465"/>
    </w:p>
    <w:p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348D164B" wp14:editId="239CF7F1">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rsidR="0042625C" w:rsidRDefault="0042625C" w:rsidP="0042625C">
      <w:pPr>
        <w:pStyle w:val="Caption"/>
        <w:spacing w:before="120"/>
      </w:pPr>
      <w:bookmarkStart w:id="1466" w:name="_Toc3557114"/>
      <w:bookmarkStart w:id="1467" w:name="_Toc27753729"/>
      <w:r>
        <w:t xml:space="preserve">Figure </w:t>
      </w:r>
      <w:r>
        <w:fldChar w:fldCharType="begin"/>
      </w:r>
      <w:r>
        <w:instrText xml:space="preserve"> SEQ Figure \* ARABIC </w:instrText>
      </w:r>
      <w:r>
        <w:fldChar w:fldCharType="separate"/>
      </w:r>
      <w:ins w:id="1468" w:author="nick" w:date="2020-02-20T20:00:00Z">
        <w:r w:rsidR="0047200E">
          <w:rPr>
            <w:noProof/>
          </w:rPr>
          <w:t>37</w:t>
        </w:r>
      </w:ins>
      <w:del w:id="1469" w:author="nick" w:date="2020-02-20T19:57:00Z">
        <w:r w:rsidR="007E2D34" w:rsidDel="0047200E">
          <w:rPr>
            <w:noProof/>
          </w:rPr>
          <w:delText>35</w:delText>
        </w:r>
      </w:del>
      <w:r>
        <w:fldChar w:fldCharType="end"/>
      </w:r>
      <w:r w:rsidRPr="0042625C">
        <w:t xml:space="preserve">: A </w:t>
      </w:r>
      <w:r w:rsidR="00194316">
        <w:t>"</w:t>
      </w:r>
      <w:r w:rsidRPr="0042625C">
        <w:t>Hairpin Clip</w:t>
      </w:r>
      <w:bookmarkEnd w:id="1466"/>
      <w:r w:rsidR="00194316">
        <w:t>"</w:t>
      </w:r>
      <w:bookmarkEnd w:id="1467"/>
    </w:p>
    <w:p w:rsidR="0042625C" w:rsidRDefault="008F3E40" w:rsidP="008F3E40">
      <w:pPr>
        <w:pStyle w:val="ListParagraph"/>
        <w:ind w:left="0"/>
        <w:jc w:val="center"/>
        <w:rPr>
          <w:lang w:val="en-US"/>
        </w:rPr>
      </w:pPr>
      <w:r>
        <w:rPr>
          <w:noProof/>
          <w:lang w:val="en-US" w:eastAsia="en-US"/>
        </w:rPr>
        <w:drawing>
          <wp:inline distT="0" distB="0" distL="0" distR="0" wp14:anchorId="57E090F8" wp14:editId="5D2671A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rsidR="008F3E40" w:rsidRDefault="008F3E40" w:rsidP="008F3E40">
      <w:pPr>
        <w:pStyle w:val="Caption"/>
        <w:spacing w:before="120"/>
      </w:pPr>
      <w:bookmarkStart w:id="1470" w:name="_Toc3557115"/>
      <w:bookmarkStart w:id="1471" w:name="_Toc27753730"/>
      <w:r>
        <w:t xml:space="preserve">Figure </w:t>
      </w:r>
      <w:r>
        <w:fldChar w:fldCharType="begin"/>
      </w:r>
      <w:r>
        <w:instrText xml:space="preserve"> SEQ Figure \* ARABIC </w:instrText>
      </w:r>
      <w:r>
        <w:fldChar w:fldCharType="separate"/>
      </w:r>
      <w:ins w:id="1472" w:author="nick" w:date="2020-02-20T20:00:00Z">
        <w:r w:rsidR="0047200E">
          <w:rPr>
            <w:noProof/>
          </w:rPr>
          <w:t>38</w:t>
        </w:r>
      </w:ins>
      <w:del w:id="1473" w:author="nick" w:date="2020-02-20T19:57:00Z">
        <w:r w:rsidR="007E2D34" w:rsidDel="0047200E">
          <w:rPr>
            <w:noProof/>
          </w:rPr>
          <w:delText>36</w:delText>
        </w:r>
      </w:del>
      <w:r>
        <w:fldChar w:fldCharType="end"/>
      </w:r>
      <w:r>
        <w:t xml:space="preserve">: </w:t>
      </w:r>
      <w:r w:rsidRPr="008F3E40">
        <w:t>Internal and External Circlips</w:t>
      </w:r>
      <w:bookmarkEnd w:id="1470"/>
      <w:bookmarkEnd w:id="1471"/>
    </w:p>
    <w:p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26E3F628" wp14:editId="12671D1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18D4F7C5" wp14:editId="3D31FB50">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rsidR="004A2BBC" w:rsidRPr="004A2BBC" w:rsidRDefault="004A2BBC" w:rsidP="004A2BBC">
      <w:pPr>
        <w:pStyle w:val="ListParagraph"/>
        <w:ind w:left="0"/>
        <w:jc w:val="center"/>
        <w:rPr>
          <w:lang w:val="en-US"/>
        </w:rPr>
      </w:pPr>
      <w:r w:rsidRPr="004A2BBC">
        <w:rPr>
          <w:i/>
          <w:sz w:val="18"/>
          <w:lang w:val="en-US"/>
        </w:rPr>
        <w:t>Source of images: Ford Werke GmbH</w:t>
      </w:r>
    </w:p>
    <w:p w:rsidR="004A2BBC" w:rsidRDefault="004A2BBC" w:rsidP="004A2BBC">
      <w:pPr>
        <w:pStyle w:val="Caption"/>
      </w:pPr>
      <w:bookmarkStart w:id="1474" w:name="_Toc3557116"/>
      <w:bookmarkStart w:id="1475" w:name="_Ref7727027"/>
      <w:bookmarkStart w:id="1476" w:name="_Toc27753731"/>
      <w:r>
        <w:t xml:space="preserve">Figure </w:t>
      </w:r>
      <w:r>
        <w:fldChar w:fldCharType="begin"/>
      </w:r>
      <w:r>
        <w:instrText xml:space="preserve"> SEQ Figure \* ARABIC </w:instrText>
      </w:r>
      <w:r>
        <w:fldChar w:fldCharType="separate"/>
      </w:r>
      <w:ins w:id="1477" w:author="nick" w:date="2020-02-20T20:00:00Z">
        <w:r w:rsidR="0047200E">
          <w:rPr>
            <w:noProof/>
          </w:rPr>
          <w:t>39</w:t>
        </w:r>
      </w:ins>
      <w:del w:id="1478" w:author="nick" w:date="2020-02-20T19:57:00Z">
        <w:r w:rsidR="007E2D34" w:rsidDel="0047200E">
          <w:rPr>
            <w:noProof/>
          </w:rPr>
          <w:delText>37</w:delText>
        </w:r>
      </w:del>
      <w:r>
        <w:fldChar w:fldCharType="end"/>
      </w:r>
      <w:r w:rsidRPr="004A2BBC">
        <w:t>: Clips Pushed into a Hole</w:t>
      </w:r>
      <w:bookmarkEnd w:id="1474"/>
      <w:bookmarkEnd w:id="1475"/>
      <w:bookmarkEnd w:id="1476"/>
    </w:p>
    <w:p w:rsidR="004A2BBC" w:rsidRDefault="00D2720D" w:rsidP="00D2720D">
      <w:pPr>
        <w:pStyle w:val="ListParagraph"/>
        <w:ind w:left="0"/>
        <w:jc w:val="center"/>
        <w:rPr>
          <w:lang w:val="en-US"/>
        </w:rPr>
      </w:pPr>
      <w:r w:rsidRPr="00D2720D">
        <w:rPr>
          <w:noProof/>
          <w:lang w:val="en-US" w:eastAsia="en-US"/>
        </w:rPr>
        <w:drawing>
          <wp:inline distT="0" distB="0" distL="0" distR="0" wp14:anchorId="4182EF20" wp14:editId="571C67E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77CAFB7B" wp14:editId="411E937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rsidR="004A2BBC" w:rsidRDefault="004A2BBC" w:rsidP="0042625C">
      <w:pPr>
        <w:pStyle w:val="ListParagraph"/>
        <w:ind w:left="0"/>
        <w:rPr>
          <w:lang w:val="en-US"/>
        </w:rPr>
      </w:pPr>
    </w:p>
    <w:p w:rsidR="00D2720D" w:rsidRPr="004A2BBC" w:rsidRDefault="00D2720D" w:rsidP="00D2720D">
      <w:pPr>
        <w:pStyle w:val="ListParagraph"/>
        <w:ind w:left="0"/>
        <w:jc w:val="center"/>
        <w:rPr>
          <w:lang w:val="en-US"/>
        </w:rPr>
      </w:pPr>
      <w:r w:rsidRPr="004A2BBC">
        <w:rPr>
          <w:i/>
          <w:sz w:val="18"/>
          <w:lang w:val="en-US"/>
        </w:rPr>
        <w:t>Source of images: Ford Werke GmbH</w:t>
      </w:r>
    </w:p>
    <w:p w:rsidR="004A2BBC" w:rsidRDefault="00D2720D" w:rsidP="00D2720D">
      <w:pPr>
        <w:pStyle w:val="Caption"/>
      </w:pPr>
      <w:bookmarkStart w:id="1479" w:name="_Toc3557117"/>
      <w:bookmarkStart w:id="1480" w:name="_Toc27753732"/>
      <w:r>
        <w:t xml:space="preserve">Figure </w:t>
      </w:r>
      <w:r>
        <w:fldChar w:fldCharType="begin"/>
      </w:r>
      <w:r>
        <w:instrText xml:space="preserve"> SEQ Figure \* ARABIC </w:instrText>
      </w:r>
      <w:r>
        <w:fldChar w:fldCharType="separate"/>
      </w:r>
      <w:ins w:id="1481" w:author="nick" w:date="2020-02-20T20:00:00Z">
        <w:r w:rsidR="0047200E">
          <w:rPr>
            <w:noProof/>
          </w:rPr>
          <w:t>40</w:t>
        </w:r>
      </w:ins>
      <w:del w:id="1482" w:author="nick" w:date="2020-02-20T19:57:00Z">
        <w:r w:rsidR="007E2D34" w:rsidDel="0047200E">
          <w:rPr>
            <w:noProof/>
          </w:rPr>
          <w:delText>38</w:delText>
        </w:r>
      </w:del>
      <w:r>
        <w:fldChar w:fldCharType="end"/>
      </w:r>
      <w:r w:rsidRPr="004A2BBC">
        <w:t xml:space="preserve">: </w:t>
      </w:r>
      <w:r w:rsidRPr="00D2720D">
        <w:t>Clips Sliding onto a Flat Surface</w:t>
      </w:r>
      <w:bookmarkEnd w:id="1479"/>
      <w:bookmarkEnd w:id="1480"/>
    </w:p>
    <w:p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193D97" w:rsidRPr="00226A3F" w:rsidRDefault="00193D97" w:rsidP="00426C31">
            <w:pPr>
              <w:keepNext/>
              <w:rPr>
                <w:b/>
                <w:i/>
              </w:rPr>
            </w:pPr>
            <w:r w:rsidRPr="00226A3F">
              <w:rPr>
                <w:b/>
                <w:i/>
              </w:rPr>
              <w:t>Constraint</w:t>
            </w:r>
          </w:p>
        </w:tc>
      </w:tr>
      <w:tr w:rsidR="00A2456B" w:rsidRPr="00226A3F" w:rsidTr="00426C31">
        <w:trPr>
          <w:jc w:val="center"/>
        </w:trPr>
        <w:tc>
          <w:tcPr>
            <w:tcW w:w="2111" w:type="dxa"/>
            <w:shd w:val="clear" w:color="auto" w:fill="auto"/>
            <w:vAlign w:val="bottom"/>
          </w:tcPr>
          <w:p w:rsidR="00A2456B" w:rsidRPr="00226A3F" w:rsidRDefault="00A2456B" w:rsidP="00193D97">
            <w:pPr>
              <w:rPr>
                <w:sz w:val="20"/>
                <w:szCs w:val="20"/>
              </w:rPr>
            </w:pPr>
            <w:r>
              <w:rPr>
                <w:sz w:val="20"/>
                <w:szCs w:val="20"/>
              </w:rPr>
              <w:t>clip</w:t>
            </w:r>
          </w:p>
        </w:tc>
        <w:tc>
          <w:tcPr>
            <w:tcW w:w="1559" w:type="dxa"/>
            <w:shd w:val="clear" w:color="auto" w:fill="auto"/>
            <w:vAlign w:val="bottom"/>
          </w:tcPr>
          <w:p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8239EA"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8239EA" w:rsidRPr="00226A3F" w:rsidRDefault="008239EA" w:rsidP="00426C31">
            <w:pPr>
              <w:rPr>
                <w:sz w:val="20"/>
                <w:szCs w:val="20"/>
              </w:rPr>
            </w:pPr>
            <w:r>
              <w:rPr>
                <w:sz w:val="20"/>
                <w:szCs w:val="20"/>
              </w:rPr>
              <w:t>-</w:t>
            </w:r>
          </w:p>
        </w:tc>
      </w:tr>
      <w:tr w:rsidR="00A2456B" w:rsidRPr="00226A3F"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193D97" w:rsidRDefault="00193D97" w:rsidP="00193D97">
      <w:pPr>
        <w:pStyle w:val="Caption"/>
        <w:spacing w:before="120"/>
        <w:rPr>
          <w:rStyle w:val="elementdeftypeChar"/>
          <w:b/>
        </w:rPr>
      </w:pPr>
      <w:bookmarkStart w:id="1483" w:name="_Toc3566475"/>
      <w:bookmarkStart w:id="1484" w:name="_Toc27753841"/>
      <w:r>
        <w:t xml:space="preserve">Table </w:t>
      </w:r>
      <w:r>
        <w:fldChar w:fldCharType="begin"/>
      </w:r>
      <w:r>
        <w:instrText xml:space="preserve"> SEQ Table \* ARABIC </w:instrText>
      </w:r>
      <w:r>
        <w:fldChar w:fldCharType="separate"/>
      </w:r>
      <w:r w:rsidR="007E2D34">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83"/>
      <w:bookmarkEnd w:id="1484"/>
    </w:p>
    <w:p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AB39CF" w:rsidRPr="00226A3F" w:rsidRDefault="00AB39CF" w:rsidP="00426C31">
            <w:pPr>
              <w:keepNext/>
              <w:rPr>
                <w:b/>
                <w:i/>
              </w:rPr>
            </w:pPr>
            <w:r w:rsidRPr="00226A3F">
              <w:rPr>
                <w:b/>
                <w:i/>
              </w:rPr>
              <w:t>Constraint</w:t>
            </w:r>
          </w:p>
        </w:tc>
      </w:tr>
      <w:tr w:rsidR="00AB39CF" w:rsidRPr="00226A3F" w:rsidTr="00426C31">
        <w:trPr>
          <w:jc w:val="center"/>
        </w:trPr>
        <w:tc>
          <w:tcPr>
            <w:tcW w:w="1826" w:type="dxa"/>
            <w:shd w:val="clear" w:color="auto" w:fill="auto"/>
          </w:tcPr>
          <w:p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rsidR="00AB39CF" w:rsidRPr="00226A3F" w:rsidRDefault="00AB39CF" w:rsidP="00426C31">
            <w:pPr>
              <w:rPr>
                <w:sz w:val="20"/>
                <w:szCs w:val="20"/>
              </w:rPr>
            </w:pPr>
            <w:r>
              <w:rPr>
                <w:sz w:val="20"/>
                <w:szCs w:val="20"/>
              </w:rPr>
              <w:t>Alphanumeric</w:t>
            </w:r>
          </w:p>
        </w:tc>
        <w:tc>
          <w:tcPr>
            <w:tcW w:w="1417" w:type="dxa"/>
          </w:tcPr>
          <w:p w:rsidR="00AB39CF" w:rsidRPr="00226A3F" w:rsidRDefault="00AB39CF" w:rsidP="00426C31">
            <w:pPr>
              <w:rPr>
                <w:sz w:val="20"/>
                <w:szCs w:val="20"/>
              </w:rPr>
            </w:pPr>
            <w:r>
              <w:rPr>
                <w:sz w:val="20"/>
                <w:szCs w:val="20"/>
              </w:rPr>
              <w:t>Alphanumeric</w:t>
            </w:r>
          </w:p>
        </w:tc>
        <w:tc>
          <w:tcPr>
            <w:tcW w:w="992" w:type="dxa"/>
            <w:shd w:val="clear" w:color="auto" w:fill="auto"/>
          </w:tcPr>
          <w:p w:rsidR="00AB39CF" w:rsidRPr="00226A3F" w:rsidRDefault="00AB39CF" w:rsidP="00426C31">
            <w:pPr>
              <w:rPr>
                <w:sz w:val="20"/>
                <w:szCs w:val="20"/>
              </w:rPr>
            </w:pPr>
            <w:r w:rsidRPr="00226A3F">
              <w:rPr>
                <w:sz w:val="20"/>
                <w:szCs w:val="20"/>
              </w:rPr>
              <w:t>Optional</w:t>
            </w:r>
          </w:p>
        </w:tc>
        <w:tc>
          <w:tcPr>
            <w:tcW w:w="3382" w:type="dxa"/>
            <w:shd w:val="clear" w:color="auto" w:fill="auto"/>
          </w:tcPr>
          <w:p w:rsidR="00AB39CF" w:rsidRPr="00226A3F" w:rsidRDefault="00AB39CF"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rsidR="00A0499C" w:rsidRPr="00226A3F" w:rsidRDefault="00A0499C" w:rsidP="00426C31">
            <w:pPr>
              <w:rPr>
                <w:sz w:val="20"/>
                <w:szCs w:val="20"/>
              </w:rPr>
            </w:pPr>
            <w:r>
              <w:rPr>
                <w:sz w:val="20"/>
                <w:szCs w:val="20"/>
              </w:rPr>
              <w:t>Alphanumeric</w:t>
            </w:r>
          </w:p>
        </w:tc>
        <w:tc>
          <w:tcPr>
            <w:tcW w:w="1417" w:type="dxa"/>
          </w:tcPr>
          <w:p w:rsidR="00A0499C" w:rsidRPr="00226A3F" w:rsidRDefault="00A0499C" w:rsidP="00426C31">
            <w:pPr>
              <w:rPr>
                <w:sz w:val="20"/>
                <w:szCs w:val="20"/>
              </w:rPr>
            </w:pPr>
            <w:r>
              <w:rPr>
                <w:sz w:val="20"/>
                <w:szCs w:val="20"/>
              </w:rPr>
              <w:t>Alphanumeric</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Pr="00226A3F" w:rsidRDefault="00A0499C"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hole_length</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A0499C">
            <w:pPr>
              <w:spacing w:after="0"/>
              <w:rPr>
                <w:rFonts w:cs="Calibri"/>
                <w:sz w:val="20"/>
                <w:szCs w:val="20"/>
                <w:lang w:eastAsia="en-GB"/>
              </w:rPr>
            </w:pPr>
            <w:r>
              <w:rPr>
                <w:rFonts w:cs="Calibri"/>
                <w:sz w:val="20"/>
                <w:szCs w:val="20"/>
                <w:lang w:eastAsia="en-GB"/>
              </w:rPr>
              <w:t>hole_length &gt; 0 implies</w:t>
            </w:r>
          </w:p>
          <w:p w:rsidR="00A0499C" w:rsidRDefault="00A0499C" w:rsidP="00A0499C">
            <w:pPr>
              <w:rPr>
                <w:sz w:val="20"/>
                <w:szCs w:val="20"/>
              </w:rPr>
            </w:pPr>
            <w:r>
              <w:rPr>
                <w:rFonts w:cs="Calibri"/>
                <w:sz w:val="20"/>
                <w:szCs w:val="20"/>
                <w:lang w:eastAsia="en-GB"/>
              </w:rPr>
              <w:t>hole_diameter &gt; 0</w:t>
            </w:r>
          </w:p>
        </w:tc>
      </w:tr>
      <w:tr w:rsidR="00A0499C" w:rsidRPr="00226A3F" w:rsidTr="00426C31">
        <w:trPr>
          <w:jc w:val="center"/>
        </w:trPr>
        <w:tc>
          <w:tcPr>
            <w:tcW w:w="1826" w:type="dxa"/>
            <w:shd w:val="clear" w:color="auto" w:fill="auto"/>
          </w:tcPr>
          <w:p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Pr="00226A3F" w:rsidRDefault="00A0499C" w:rsidP="00426C31">
            <w:pPr>
              <w:keepNext/>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pin_width</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A0499C">
            <w:pPr>
              <w:spacing w:after="0"/>
              <w:rPr>
                <w:sz w:val="20"/>
                <w:szCs w:val="20"/>
              </w:rPr>
            </w:pPr>
            <w:r>
              <w:rPr>
                <w:sz w:val="20"/>
                <w:szCs w:val="20"/>
              </w:rPr>
              <w:t>pin_width &gt; 0 implies</w:t>
            </w:r>
          </w:p>
          <w:p w:rsidR="00A0499C" w:rsidRDefault="00A0499C" w:rsidP="00426C31">
            <w:pPr>
              <w:rPr>
                <w:sz w:val="20"/>
                <w:szCs w:val="20"/>
              </w:rPr>
            </w:pPr>
            <w:r>
              <w:rPr>
                <w:sz w:val="20"/>
                <w:szCs w:val="20"/>
              </w:rPr>
              <w:t>pin_diameter &gt; 0</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pin_length</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strap_length</w:t>
            </w:r>
          </w:p>
        </w:tc>
        <w:tc>
          <w:tcPr>
            <w:tcW w:w="1418" w:type="dxa"/>
            <w:shd w:val="clear" w:color="auto" w:fill="auto"/>
          </w:tcPr>
          <w:p w:rsidR="00A0499C" w:rsidRPr="00226A3F" w:rsidRDefault="00A0499C" w:rsidP="00426C31">
            <w:pPr>
              <w:rPr>
                <w:sz w:val="20"/>
                <w:szCs w:val="20"/>
              </w:rPr>
            </w:pPr>
            <w:r w:rsidRPr="00226A3F">
              <w:rPr>
                <w:sz w:val="20"/>
                <w:szCs w:val="20"/>
              </w:rPr>
              <w:t>Floating point</w:t>
            </w:r>
          </w:p>
        </w:tc>
        <w:tc>
          <w:tcPr>
            <w:tcW w:w="1417" w:type="dxa"/>
          </w:tcPr>
          <w:p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clipped_to</w:t>
            </w:r>
          </w:p>
        </w:tc>
        <w:tc>
          <w:tcPr>
            <w:tcW w:w="1418" w:type="dxa"/>
            <w:shd w:val="clear" w:color="auto" w:fill="auto"/>
          </w:tcPr>
          <w:p w:rsidR="00A0499C" w:rsidRPr="00226A3F" w:rsidRDefault="00A0499C" w:rsidP="00426C31">
            <w:pPr>
              <w:rPr>
                <w:sz w:val="20"/>
                <w:szCs w:val="20"/>
              </w:rPr>
            </w:pPr>
            <w:r>
              <w:rPr>
                <w:sz w:val="20"/>
                <w:szCs w:val="20"/>
              </w:rPr>
              <w:t>Integer</w:t>
            </w:r>
          </w:p>
        </w:tc>
        <w:tc>
          <w:tcPr>
            <w:tcW w:w="1417" w:type="dxa"/>
          </w:tcPr>
          <w:p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material</w:t>
            </w:r>
          </w:p>
        </w:tc>
        <w:tc>
          <w:tcPr>
            <w:tcW w:w="1418" w:type="dxa"/>
            <w:shd w:val="clear" w:color="auto" w:fill="auto"/>
          </w:tcPr>
          <w:p w:rsidR="00A0499C" w:rsidRPr="00226A3F" w:rsidRDefault="00A0499C" w:rsidP="00426C31">
            <w:pPr>
              <w:rPr>
                <w:sz w:val="20"/>
                <w:szCs w:val="20"/>
              </w:rPr>
            </w:pPr>
            <w:r>
              <w:rPr>
                <w:sz w:val="20"/>
                <w:szCs w:val="20"/>
              </w:rPr>
              <w:t>Alphanumeric</w:t>
            </w:r>
          </w:p>
        </w:tc>
        <w:tc>
          <w:tcPr>
            <w:tcW w:w="1417" w:type="dxa"/>
          </w:tcPr>
          <w:p w:rsidR="00A0499C" w:rsidRPr="00226A3F" w:rsidRDefault="00A0499C" w:rsidP="00426C31">
            <w:pPr>
              <w:rPr>
                <w:sz w:val="20"/>
                <w:szCs w:val="20"/>
              </w:rPr>
            </w:pPr>
            <w:r>
              <w:rPr>
                <w:sz w:val="20"/>
                <w:szCs w:val="20"/>
              </w:rPr>
              <w:t>Alphanumeric</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rPr>
                <w:sz w:val="20"/>
                <w:szCs w:val="20"/>
              </w:rPr>
            </w:pPr>
            <w:r>
              <w:rPr>
                <w:sz w:val="20"/>
                <w:szCs w:val="20"/>
              </w:rPr>
              <w:t>-</w:t>
            </w:r>
          </w:p>
        </w:tc>
      </w:tr>
      <w:tr w:rsidR="00A0499C" w:rsidRPr="00226A3F" w:rsidTr="00426C31">
        <w:trPr>
          <w:jc w:val="center"/>
        </w:trPr>
        <w:tc>
          <w:tcPr>
            <w:tcW w:w="1826" w:type="dxa"/>
            <w:shd w:val="clear" w:color="auto" w:fill="auto"/>
          </w:tcPr>
          <w:p w:rsidR="00A0499C" w:rsidRDefault="00A0499C" w:rsidP="00426C31">
            <w:pPr>
              <w:rPr>
                <w:sz w:val="20"/>
                <w:szCs w:val="20"/>
              </w:rPr>
            </w:pPr>
            <w:r>
              <w:rPr>
                <w:rFonts w:cs="Calibri"/>
                <w:sz w:val="20"/>
                <w:szCs w:val="20"/>
                <w:lang w:eastAsia="en-GB"/>
              </w:rPr>
              <w:t>part_code</w:t>
            </w:r>
          </w:p>
        </w:tc>
        <w:tc>
          <w:tcPr>
            <w:tcW w:w="1418" w:type="dxa"/>
            <w:shd w:val="clear" w:color="auto" w:fill="auto"/>
          </w:tcPr>
          <w:p w:rsidR="00A0499C" w:rsidRPr="00226A3F" w:rsidRDefault="00A0499C" w:rsidP="00426C31">
            <w:pPr>
              <w:rPr>
                <w:sz w:val="20"/>
                <w:szCs w:val="20"/>
              </w:rPr>
            </w:pPr>
            <w:r>
              <w:rPr>
                <w:sz w:val="20"/>
                <w:szCs w:val="20"/>
              </w:rPr>
              <w:t>Alphanumeric</w:t>
            </w:r>
          </w:p>
        </w:tc>
        <w:tc>
          <w:tcPr>
            <w:tcW w:w="1417" w:type="dxa"/>
          </w:tcPr>
          <w:p w:rsidR="00A0499C" w:rsidRPr="00226A3F" w:rsidRDefault="00A0499C" w:rsidP="00426C31">
            <w:pPr>
              <w:rPr>
                <w:sz w:val="20"/>
                <w:szCs w:val="20"/>
              </w:rPr>
            </w:pPr>
            <w:r>
              <w:rPr>
                <w:sz w:val="20"/>
                <w:szCs w:val="20"/>
              </w:rPr>
              <w:t>Alphanumeric</w:t>
            </w:r>
          </w:p>
        </w:tc>
        <w:tc>
          <w:tcPr>
            <w:tcW w:w="992" w:type="dxa"/>
            <w:shd w:val="clear" w:color="auto" w:fill="auto"/>
          </w:tcPr>
          <w:p w:rsidR="00A0499C" w:rsidRPr="00226A3F" w:rsidRDefault="00A0499C" w:rsidP="00426C31">
            <w:pPr>
              <w:rPr>
                <w:sz w:val="20"/>
                <w:szCs w:val="20"/>
              </w:rPr>
            </w:pPr>
            <w:r w:rsidRPr="00226A3F">
              <w:rPr>
                <w:sz w:val="20"/>
                <w:szCs w:val="20"/>
              </w:rPr>
              <w:t>Optional</w:t>
            </w:r>
          </w:p>
        </w:tc>
        <w:tc>
          <w:tcPr>
            <w:tcW w:w="3382" w:type="dxa"/>
            <w:shd w:val="clear" w:color="auto" w:fill="auto"/>
          </w:tcPr>
          <w:p w:rsidR="00A0499C" w:rsidRDefault="00A0499C" w:rsidP="00426C31">
            <w:pPr>
              <w:rPr>
                <w:sz w:val="20"/>
                <w:szCs w:val="20"/>
              </w:rPr>
            </w:pPr>
            <w:r>
              <w:rPr>
                <w:sz w:val="20"/>
                <w:szCs w:val="20"/>
              </w:rPr>
              <w:t>-</w:t>
            </w:r>
          </w:p>
        </w:tc>
      </w:tr>
    </w:tbl>
    <w:p w:rsidR="00193D97" w:rsidRDefault="00AB39CF" w:rsidP="00AB39CF">
      <w:pPr>
        <w:pStyle w:val="Caption"/>
        <w:spacing w:before="120"/>
        <w:rPr>
          <w:rStyle w:val="elementdeftypeChar"/>
          <w:b/>
        </w:rPr>
      </w:pPr>
      <w:bookmarkStart w:id="1485" w:name="_Toc3566476"/>
      <w:bookmarkStart w:id="1486" w:name="_Toc27753842"/>
      <w:r>
        <w:t xml:space="preserve">Table </w:t>
      </w:r>
      <w:r>
        <w:fldChar w:fldCharType="begin"/>
      </w:r>
      <w:r>
        <w:instrText xml:space="preserve"> SEQ Table \* ARABIC </w:instrText>
      </w:r>
      <w:r>
        <w:fldChar w:fldCharType="separate"/>
      </w:r>
      <w:r w:rsidR="007E2D34">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85"/>
      <w:bookmarkEnd w:id="1486"/>
    </w:p>
    <w:p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7E2D34" w:rsidRPr="00D15F1A">
        <w:rPr>
          <w:lang w:val="en-US"/>
        </w:rPr>
        <w:t xml:space="preserve">Figure </w:t>
      </w:r>
      <w:r w:rsidR="007E2D34" w:rsidRPr="00D15F1A">
        <w:rPr>
          <w:noProof/>
          <w:lang w:val="en-US"/>
        </w:rPr>
        <w:t>37</w:t>
      </w:r>
      <w:r w:rsidR="007E2D34" w:rsidRPr="00D15F1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E2D34">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E2D34">
        <w:rPr>
          <w:rFonts w:cs="Calibri"/>
          <w:szCs w:val="22"/>
          <w:lang w:eastAsia="en-GB"/>
        </w:rPr>
        <w:t>7.1.3</w:t>
      </w:r>
      <w:r w:rsidR="003302C7">
        <w:rPr>
          <w:rFonts w:cs="Calibri"/>
          <w:szCs w:val="22"/>
          <w:lang w:eastAsia="en-GB"/>
        </w:rPr>
        <w:fldChar w:fldCharType="end"/>
      </w:r>
      <w:r>
        <w:rPr>
          <w:rFonts w:cs="Calibri"/>
          <w:szCs w:val="22"/>
          <w:lang w:eastAsia="en-GB"/>
        </w:rPr>
        <w:t>.</w:t>
      </w:r>
    </w:p>
    <w:p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BB135A" w:rsidRPr="0001308F" w:rsidRDefault="00BB135A" w:rsidP="00426C31">
            <w:pPr>
              <w:keepNext/>
              <w:rPr>
                <w:b/>
                <w:i/>
              </w:rPr>
            </w:pPr>
            <w:r w:rsidRPr="0001308F">
              <w:rPr>
                <w:b/>
                <w:i/>
              </w:rPr>
              <w:t>Constraint</w:t>
            </w:r>
          </w:p>
        </w:tc>
      </w:tr>
      <w:tr w:rsidR="00BB135A" w:rsidRPr="00226A3F" w:rsidTr="00426C31">
        <w:trPr>
          <w:jc w:val="center"/>
        </w:trPr>
        <w:tc>
          <w:tcPr>
            <w:tcW w:w="2111" w:type="dxa"/>
            <w:shd w:val="clear" w:color="auto" w:fill="auto"/>
            <w:vAlign w:val="bottom"/>
          </w:tcPr>
          <w:p w:rsidR="00BB135A" w:rsidRPr="0001308F" w:rsidRDefault="00BB135A" w:rsidP="00426C31">
            <w:pPr>
              <w:rPr>
                <w:sz w:val="20"/>
                <w:szCs w:val="20"/>
              </w:rPr>
            </w:pPr>
            <w:r>
              <w:rPr>
                <w:sz w:val="20"/>
                <w:szCs w:val="20"/>
              </w:rPr>
              <w:t>normal_direction</w:t>
            </w:r>
          </w:p>
        </w:tc>
        <w:tc>
          <w:tcPr>
            <w:tcW w:w="2268" w:type="dxa"/>
            <w:shd w:val="clear" w:color="auto" w:fill="auto"/>
            <w:vAlign w:val="bottom"/>
          </w:tcPr>
          <w:p w:rsidR="00BB135A" w:rsidRPr="0001308F" w:rsidRDefault="00BB135A" w:rsidP="00426C31">
            <w:pPr>
              <w:rPr>
                <w:sz w:val="20"/>
                <w:szCs w:val="20"/>
              </w:rPr>
            </w:pPr>
            <w:r>
              <w:rPr>
                <w:sz w:val="20"/>
                <w:szCs w:val="20"/>
              </w:rPr>
              <w:t>1</w:t>
            </w:r>
          </w:p>
        </w:tc>
        <w:tc>
          <w:tcPr>
            <w:tcW w:w="1276" w:type="dxa"/>
            <w:shd w:val="clear" w:color="auto" w:fill="auto"/>
            <w:vAlign w:val="bottom"/>
          </w:tcPr>
          <w:p w:rsidR="00BB135A" w:rsidRPr="0001308F" w:rsidRDefault="00BB135A" w:rsidP="00426C31">
            <w:pPr>
              <w:rPr>
                <w:sz w:val="20"/>
                <w:szCs w:val="20"/>
              </w:rPr>
            </w:pPr>
            <w:r>
              <w:rPr>
                <w:sz w:val="20"/>
                <w:szCs w:val="20"/>
              </w:rPr>
              <w:t>Optional</w:t>
            </w:r>
          </w:p>
        </w:tc>
        <w:tc>
          <w:tcPr>
            <w:tcW w:w="2817" w:type="dxa"/>
            <w:shd w:val="clear" w:color="auto" w:fill="auto"/>
            <w:vAlign w:val="bottom"/>
          </w:tcPr>
          <w:p w:rsidR="009436D3" w:rsidRPr="0001308F" w:rsidRDefault="009436D3" w:rsidP="00426C31">
            <w:pPr>
              <w:rPr>
                <w:sz w:val="20"/>
                <w:szCs w:val="20"/>
              </w:rPr>
            </w:pPr>
            <w:r>
              <w:rPr>
                <w:sz w:val="20"/>
                <w:szCs w:val="20"/>
              </w:rPr>
              <w:t>-</w:t>
            </w:r>
          </w:p>
        </w:tc>
      </w:tr>
      <w:tr w:rsidR="00BB135A" w:rsidRPr="00226A3F" w:rsidTr="00426C31">
        <w:trPr>
          <w:jc w:val="center"/>
        </w:trPr>
        <w:tc>
          <w:tcPr>
            <w:tcW w:w="2111" w:type="dxa"/>
            <w:shd w:val="clear" w:color="auto" w:fill="auto"/>
            <w:vAlign w:val="bottom"/>
          </w:tcPr>
          <w:p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rsidR="00BB135A" w:rsidRPr="0001308F" w:rsidRDefault="00BB135A" w:rsidP="00426C31">
            <w:pPr>
              <w:rPr>
                <w:sz w:val="20"/>
                <w:szCs w:val="20"/>
              </w:rPr>
            </w:pPr>
            <w:r>
              <w:rPr>
                <w:sz w:val="20"/>
                <w:szCs w:val="20"/>
              </w:rPr>
              <w:t>1</w:t>
            </w:r>
          </w:p>
        </w:tc>
        <w:tc>
          <w:tcPr>
            <w:tcW w:w="1276" w:type="dxa"/>
            <w:shd w:val="clear" w:color="auto" w:fill="auto"/>
            <w:vAlign w:val="bottom"/>
          </w:tcPr>
          <w:p w:rsidR="00BB135A" w:rsidRPr="0001308F" w:rsidRDefault="00BB135A" w:rsidP="00426C31">
            <w:pPr>
              <w:rPr>
                <w:sz w:val="20"/>
                <w:szCs w:val="20"/>
              </w:rPr>
            </w:pPr>
            <w:r>
              <w:rPr>
                <w:sz w:val="20"/>
                <w:szCs w:val="20"/>
              </w:rPr>
              <w:t>Optional</w:t>
            </w:r>
          </w:p>
        </w:tc>
        <w:tc>
          <w:tcPr>
            <w:tcW w:w="2817" w:type="dxa"/>
            <w:shd w:val="clear" w:color="auto" w:fill="auto"/>
            <w:vAlign w:val="bottom"/>
          </w:tcPr>
          <w:p w:rsidR="00BB135A" w:rsidRPr="0001308F" w:rsidRDefault="009436D3" w:rsidP="00426C31">
            <w:pPr>
              <w:keepNext/>
              <w:rPr>
                <w:sz w:val="20"/>
                <w:szCs w:val="20"/>
              </w:rPr>
            </w:pPr>
            <w:r>
              <w:rPr>
                <w:sz w:val="20"/>
                <w:szCs w:val="20"/>
              </w:rPr>
              <w:t>-</w:t>
            </w:r>
          </w:p>
        </w:tc>
      </w:tr>
    </w:tbl>
    <w:p w:rsidR="00BB135A" w:rsidRDefault="00BB135A" w:rsidP="007A41AC">
      <w:pPr>
        <w:pStyle w:val="Caption"/>
        <w:spacing w:before="120"/>
        <w:rPr>
          <w:rStyle w:val="elementdeftypeChar"/>
          <w:b/>
        </w:rPr>
      </w:pPr>
      <w:bookmarkStart w:id="1487" w:name="_Toc3566477"/>
      <w:bookmarkStart w:id="1488" w:name="_Toc27753843"/>
      <w:r w:rsidRPr="00BB135A">
        <w:t xml:space="preserve">Table </w:t>
      </w:r>
      <w:r w:rsidRPr="00BB135A">
        <w:fldChar w:fldCharType="begin"/>
      </w:r>
      <w:r w:rsidRPr="00BB135A">
        <w:instrText xml:space="preserve"> SEQ Table \* ARABIC </w:instrText>
      </w:r>
      <w:r w:rsidRPr="00BB135A">
        <w:fldChar w:fldCharType="separate"/>
      </w:r>
      <w:r w:rsidR="007E2D34">
        <w:rPr>
          <w:noProof/>
        </w:rPr>
        <w:t>68</w:t>
      </w:r>
      <w:r w:rsidRPr="00BB135A">
        <w:fldChar w:fldCharType="end"/>
      </w:r>
      <w:r w:rsidRPr="00BB135A">
        <w:t xml:space="preserve">: Nested elements of element </w:t>
      </w:r>
      <w:r w:rsidRPr="00BB135A">
        <w:rPr>
          <w:rStyle w:val="elementdeftypeChar"/>
          <w:b/>
        </w:rPr>
        <w:t>&lt;clip/&gt;</w:t>
      </w:r>
      <w:bookmarkEnd w:id="1487"/>
      <w:bookmarkEnd w:id="1488"/>
    </w:p>
    <w:p w:rsidR="002D03A4" w:rsidRPr="00226A3F" w:rsidRDefault="002D03A4" w:rsidP="002D03A4">
      <w:pPr>
        <w:pStyle w:val="Example"/>
        <w:keepNext/>
        <w:keepLines/>
      </w:pPr>
      <w:r w:rsidRPr="00FD6AE4">
        <w:t>Example:</w:t>
      </w:r>
      <w:r w:rsidRPr="00226A3F">
        <w:t xml:space="preserve"> </w:t>
      </w:r>
    </w:p>
    <w:p w:rsidR="002D03A4" w:rsidRPr="00226A3F" w:rsidRDefault="002D03A4" w:rsidP="002D03A4">
      <w:pPr>
        <w:pStyle w:val="XMLCode"/>
        <w:keepNext/>
        <w:keepLines/>
      </w:pPr>
    </w:p>
    <w:p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rsidR="002D03A4" w:rsidRPr="00226A3F" w:rsidRDefault="002D03A4" w:rsidP="002D03A4">
      <w:pPr>
        <w:pStyle w:val="XMLCode"/>
        <w:keepNext/>
        <w:keepLines/>
      </w:pPr>
      <w:r w:rsidRPr="00226A3F">
        <w:t xml:space="preserve">    &lt;loc&gt; 1645.83 821.145 616.585 &lt;/loc&gt;</w:t>
      </w:r>
    </w:p>
    <w:p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rsidR="002D03A4" w:rsidRPr="00226A3F" w:rsidRDefault="002D03A4" w:rsidP="002D03A4">
      <w:pPr>
        <w:pStyle w:val="XMLCode"/>
        <w:keepNext/>
        <w:keepLines/>
      </w:pPr>
      <w:r w:rsidRPr="00226A3F">
        <w:t xml:space="preserve">        ...</w:t>
      </w:r>
    </w:p>
    <w:p w:rsidR="002D03A4" w:rsidRPr="00226A3F" w:rsidRDefault="002D03A4" w:rsidP="002D03A4">
      <w:pPr>
        <w:pStyle w:val="XMLCode"/>
        <w:keepNext/>
        <w:keepLines/>
      </w:pPr>
      <w:r w:rsidRPr="00226A3F">
        <w:t xml:space="preserve">    &lt;/appdata&gt;</w:t>
      </w:r>
    </w:p>
    <w:p w:rsidR="002D03A4" w:rsidRDefault="002D03A4" w:rsidP="002D03A4">
      <w:pPr>
        <w:pStyle w:val="XMLCode"/>
        <w:keepNext/>
        <w:keepLines/>
      </w:pPr>
      <w:r w:rsidRPr="00226A3F">
        <w:t>&lt;/connection_0d&gt;</w:t>
      </w:r>
    </w:p>
    <w:p w:rsidR="002F4150" w:rsidRDefault="002F4150" w:rsidP="002D03A4">
      <w:pPr>
        <w:pStyle w:val="XMLCode"/>
        <w:keepNext/>
        <w:keepLines/>
      </w:pPr>
    </w:p>
    <w:p w:rsidR="002D03A4" w:rsidRPr="002D03A4" w:rsidRDefault="002D03A4" w:rsidP="002D03A4"/>
    <w:p w:rsidR="00BF4695" w:rsidRDefault="00BF4695" w:rsidP="00BF4695">
      <w:pPr>
        <w:pStyle w:val="Heading2"/>
        <w:tabs>
          <w:tab w:val="clear" w:pos="576"/>
        </w:tabs>
        <w:ind w:left="709" w:hanging="709"/>
      </w:pPr>
      <w:bookmarkStart w:id="1489" w:name="_Toc3556996"/>
      <w:bookmarkStart w:id="1490" w:name="_Toc27753608"/>
      <w:r w:rsidRPr="00BF4695">
        <w:t>Nails</w:t>
      </w:r>
      <w:bookmarkEnd w:id="1489"/>
      <w:bookmarkEnd w:id="1490"/>
    </w:p>
    <w:p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4D0C511D" wp14:editId="6C909C4D">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rsidR="002E2954" w:rsidRDefault="002E2954" w:rsidP="002E2954">
      <w:pPr>
        <w:pStyle w:val="Caption"/>
        <w:spacing w:before="120"/>
      </w:pPr>
      <w:bookmarkStart w:id="1491" w:name="_Toc3557118"/>
      <w:bookmarkStart w:id="1492" w:name="_Toc27753733"/>
      <w:r>
        <w:t xml:space="preserve">Figure </w:t>
      </w:r>
      <w:r>
        <w:fldChar w:fldCharType="begin"/>
      </w:r>
      <w:r>
        <w:instrText xml:space="preserve"> SEQ Figure \* ARABIC </w:instrText>
      </w:r>
      <w:r>
        <w:fldChar w:fldCharType="separate"/>
      </w:r>
      <w:ins w:id="1493" w:author="nick" w:date="2020-02-20T20:00:00Z">
        <w:r w:rsidR="0047200E">
          <w:rPr>
            <w:noProof/>
          </w:rPr>
          <w:t>41</w:t>
        </w:r>
      </w:ins>
      <w:del w:id="1494" w:author="nick" w:date="2020-02-20T19:57:00Z">
        <w:r w:rsidR="007E2D34" w:rsidDel="0047200E">
          <w:rPr>
            <w:noProof/>
          </w:rPr>
          <w:delText>39</w:delText>
        </w:r>
      </w:del>
      <w:r>
        <w:fldChar w:fldCharType="end"/>
      </w:r>
      <w:r>
        <w:t>: RIVTAC</w:t>
      </w:r>
      <w:r w:rsidRPr="002E2954">
        <w:rPr>
          <w:rFonts w:cs="Calibri"/>
          <w:sz w:val="22"/>
        </w:rPr>
        <w:t>®</w:t>
      </w:r>
      <w:r>
        <w:t xml:space="preserve"> Nail</w:t>
      </w:r>
      <w:bookmarkEnd w:id="1491"/>
      <w:bookmarkEnd w:id="1492"/>
    </w:p>
    <w:p w:rsidR="002E2954" w:rsidRPr="002E2954" w:rsidRDefault="00D51266" w:rsidP="00D51266">
      <w:pPr>
        <w:jc w:val="both"/>
      </w:pPr>
      <w:r>
        <w:t>The components, which are connected by this type of connector,</w:t>
      </w:r>
      <w:r w:rsidRPr="00D51266">
        <w:t xml:space="preserve"> may consist of steel, aluminum, magnesium or plastic</w:t>
      </w:r>
      <w:r>
        <w:t>.</w:t>
      </w:r>
    </w:p>
    <w:p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02C91CDA" wp14:editId="786499C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rsidR="002E2954" w:rsidRDefault="002E2954" w:rsidP="002E2954">
      <w:pPr>
        <w:pStyle w:val="Caption"/>
        <w:spacing w:before="120"/>
      </w:pPr>
      <w:bookmarkStart w:id="1495" w:name="_Toc3557119"/>
      <w:bookmarkStart w:id="1496" w:name="_Toc27753734"/>
      <w:r>
        <w:t xml:space="preserve">Figure </w:t>
      </w:r>
      <w:r>
        <w:fldChar w:fldCharType="begin"/>
      </w:r>
      <w:r>
        <w:instrText xml:space="preserve"> SEQ Figure \* ARABIC </w:instrText>
      </w:r>
      <w:r>
        <w:fldChar w:fldCharType="separate"/>
      </w:r>
      <w:ins w:id="1497" w:author="nick" w:date="2020-02-20T20:00:00Z">
        <w:r w:rsidR="0047200E">
          <w:rPr>
            <w:noProof/>
          </w:rPr>
          <w:t>42</w:t>
        </w:r>
      </w:ins>
      <w:del w:id="1498" w:author="nick" w:date="2020-02-20T19:57:00Z">
        <w:r w:rsidR="007E2D34" w:rsidDel="0047200E">
          <w:rPr>
            <w:noProof/>
          </w:rPr>
          <w:delText>40</w:delText>
        </w:r>
      </w:del>
      <w:r>
        <w:fldChar w:fldCharType="end"/>
      </w:r>
      <w:r>
        <w:t xml:space="preserve">: </w:t>
      </w:r>
      <w:r w:rsidR="00037BF9" w:rsidRPr="00037BF9">
        <w:t>Cross Section of a Nail, Connecting Two Sheets</w:t>
      </w:r>
      <w:bookmarkEnd w:id="1495"/>
      <w:bookmarkEnd w:id="1496"/>
    </w:p>
    <w:p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AD14E8" w:rsidRPr="00226A3F" w:rsidRDefault="009436D3" w:rsidP="00426C31">
            <w:pPr>
              <w:keepNext/>
              <w:rPr>
                <w:b/>
                <w:i/>
              </w:rPr>
            </w:pPr>
            <w:r w:rsidRPr="00A20C5C">
              <w:rPr>
                <w:b/>
                <w:i/>
              </w:rPr>
              <w:t>Constraint</w:t>
            </w:r>
            <w:r>
              <w:rPr>
                <w:b/>
                <w:i/>
              </w:rPr>
              <w:t xml:space="preserve"> / Remarks</w:t>
            </w:r>
          </w:p>
        </w:tc>
      </w:tr>
      <w:tr w:rsidR="00A2456B" w:rsidRPr="00226A3F" w:rsidTr="00426C31">
        <w:trPr>
          <w:jc w:val="center"/>
        </w:trPr>
        <w:tc>
          <w:tcPr>
            <w:tcW w:w="2111" w:type="dxa"/>
            <w:shd w:val="clear" w:color="auto" w:fill="auto"/>
            <w:vAlign w:val="bottom"/>
          </w:tcPr>
          <w:p w:rsidR="00A2456B" w:rsidRPr="00226A3F" w:rsidRDefault="00A2456B" w:rsidP="00426C31">
            <w:pPr>
              <w:rPr>
                <w:sz w:val="20"/>
                <w:szCs w:val="20"/>
              </w:rPr>
            </w:pPr>
            <w:r>
              <w:rPr>
                <w:sz w:val="20"/>
                <w:szCs w:val="20"/>
              </w:rPr>
              <w:t>nail</w:t>
            </w:r>
          </w:p>
        </w:tc>
        <w:tc>
          <w:tcPr>
            <w:tcW w:w="1559" w:type="dxa"/>
            <w:shd w:val="clear" w:color="auto" w:fill="auto"/>
            <w:vAlign w:val="bottom"/>
          </w:tcPr>
          <w:p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A2456B"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A2456B" w:rsidRPr="00226A3F" w:rsidRDefault="00A2456B" w:rsidP="00426C31">
            <w:pPr>
              <w:rPr>
                <w:sz w:val="20"/>
                <w:szCs w:val="20"/>
              </w:rPr>
            </w:pPr>
            <w:r w:rsidRPr="00226A3F">
              <w:rPr>
                <w:sz w:val="20"/>
                <w:szCs w:val="20"/>
              </w:rPr>
              <w:t>-</w:t>
            </w:r>
          </w:p>
        </w:tc>
      </w:tr>
      <w:tr w:rsidR="008239EA" w:rsidRPr="00226A3F"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rsidR="008239EA" w:rsidRPr="00226A3F" w:rsidRDefault="008239EA" w:rsidP="00426C31">
            <w:pPr>
              <w:rPr>
                <w:sz w:val="20"/>
                <w:szCs w:val="20"/>
              </w:rPr>
            </w:pPr>
            <w:r>
              <w:rPr>
                <w:sz w:val="20"/>
                <w:szCs w:val="20"/>
              </w:rPr>
              <w:t>-</w:t>
            </w:r>
          </w:p>
        </w:tc>
      </w:tr>
      <w:tr w:rsidR="00A2456B" w:rsidRPr="00226A3F"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E2D34">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AD14E8" w:rsidRDefault="00AD14E8" w:rsidP="00AD14E8">
      <w:pPr>
        <w:pStyle w:val="Caption"/>
        <w:spacing w:before="120"/>
        <w:rPr>
          <w:rStyle w:val="elementdeftypeChar"/>
          <w:b/>
        </w:rPr>
      </w:pPr>
      <w:bookmarkStart w:id="1499" w:name="_Toc3566478"/>
      <w:bookmarkStart w:id="1500" w:name="_Toc27753844"/>
      <w:r>
        <w:t xml:space="preserve">Table </w:t>
      </w:r>
      <w:r>
        <w:fldChar w:fldCharType="begin"/>
      </w:r>
      <w:r>
        <w:instrText xml:space="preserve"> SEQ Table \* ARABIC </w:instrText>
      </w:r>
      <w:r>
        <w:fldChar w:fldCharType="separate"/>
      </w:r>
      <w:r w:rsidR="007E2D34">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99"/>
      <w:bookmarkEnd w:id="1500"/>
    </w:p>
    <w:p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426C31" w:rsidRPr="00226A3F" w:rsidRDefault="009436D3" w:rsidP="008A7D1A">
            <w:pPr>
              <w:keepNext/>
              <w:keepLines/>
              <w:rPr>
                <w:b/>
                <w:i/>
              </w:rPr>
            </w:pPr>
            <w:r w:rsidRPr="00A20C5C">
              <w:rPr>
                <w:b/>
                <w:i/>
              </w:rPr>
              <w:t>Constraint</w:t>
            </w:r>
            <w:r>
              <w:rPr>
                <w:b/>
                <w:i/>
              </w:rPr>
              <w:t xml:space="preserve"> / Remarks</w:t>
            </w:r>
          </w:p>
        </w:tc>
      </w:tr>
      <w:tr w:rsidR="00426C31" w:rsidRPr="00226A3F" w:rsidTr="00426C31">
        <w:trPr>
          <w:jc w:val="center"/>
        </w:trPr>
        <w:tc>
          <w:tcPr>
            <w:tcW w:w="1826" w:type="dxa"/>
            <w:shd w:val="clear" w:color="auto" w:fill="auto"/>
          </w:tcPr>
          <w:p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rsidR="00426C31" w:rsidRPr="00226A3F" w:rsidRDefault="00426C31" w:rsidP="00426C31">
            <w:pPr>
              <w:rPr>
                <w:sz w:val="20"/>
                <w:szCs w:val="20"/>
              </w:rPr>
            </w:pPr>
            <w:r>
              <w:rPr>
                <w:sz w:val="20"/>
                <w:szCs w:val="20"/>
              </w:rPr>
              <w:t>Alphanumeric</w:t>
            </w:r>
          </w:p>
        </w:tc>
        <w:tc>
          <w:tcPr>
            <w:tcW w:w="1417" w:type="dxa"/>
          </w:tcPr>
          <w:p w:rsidR="00426C31" w:rsidRPr="00226A3F" w:rsidRDefault="00426C31" w:rsidP="00426C31">
            <w:pPr>
              <w:rPr>
                <w:sz w:val="20"/>
                <w:szCs w:val="20"/>
              </w:rPr>
            </w:pPr>
            <w:r>
              <w:rPr>
                <w:sz w:val="20"/>
                <w:szCs w:val="20"/>
              </w:rPr>
              <w:t>Alphanumeric</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Pr="00226A3F" w:rsidRDefault="00426C31" w:rsidP="00426C31">
            <w:pPr>
              <w:rPr>
                <w:sz w:val="20"/>
                <w:szCs w:val="20"/>
              </w:rPr>
            </w:pPr>
            <w:r>
              <w:rPr>
                <w:sz w:val="20"/>
                <w:szCs w:val="20"/>
              </w:rPr>
              <w:t>-</w:t>
            </w:r>
          </w:p>
        </w:tc>
      </w:tr>
      <w:tr w:rsidR="00426C31" w:rsidRPr="00226A3F" w:rsidTr="00426C31">
        <w:trPr>
          <w:jc w:val="center"/>
        </w:trPr>
        <w:tc>
          <w:tcPr>
            <w:tcW w:w="1826" w:type="dxa"/>
            <w:shd w:val="clear" w:color="auto" w:fill="auto"/>
          </w:tcPr>
          <w:p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rsidR="00426C31" w:rsidRPr="00226A3F" w:rsidRDefault="00426C31" w:rsidP="00426C31">
            <w:pPr>
              <w:rPr>
                <w:sz w:val="20"/>
                <w:szCs w:val="20"/>
              </w:rPr>
            </w:pPr>
            <w:r w:rsidRPr="00226A3F">
              <w:rPr>
                <w:sz w:val="20"/>
                <w:szCs w:val="20"/>
              </w:rPr>
              <w:t>Floating point</w:t>
            </w:r>
          </w:p>
        </w:tc>
        <w:tc>
          <w:tcPr>
            <w:tcW w:w="1417" w:type="dxa"/>
          </w:tcPr>
          <w:p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Pr="00226A3F" w:rsidRDefault="00426C31" w:rsidP="00426C31">
            <w:pPr>
              <w:rPr>
                <w:sz w:val="20"/>
                <w:szCs w:val="20"/>
              </w:rPr>
            </w:pPr>
            <w:r>
              <w:rPr>
                <w:sz w:val="20"/>
                <w:szCs w:val="20"/>
              </w:rPr>
              <w:t>-</w:t>
            </w:r>
          </w:p>
        </w:tc>
      </w:tr>
      <w:tr w:rsidR="00426C31" w:rsidRPr="00226A3F" w:rsidTr="00426C31">
        <w:trPr>
          <w:jc w:val="center"/>
        </w:trPr>
        <w:tc>
          <w:tcPr>
            <w:tcW w:w="1826" w:type="dxa"/>
            <w:shd w:val="clear" w:color="auto" w:fill="auto"/>
          </w:tcPr>
          <w:p w:rsidR="00426C31" w:rsidRDefault="008A6CC8" w:rsidP="00426C31">
            <w:pPr>
              <w:rPr>
                <w:sz w:val="20"/>
                <w:szCs w:val="20"/>
              </w:rPr>
            </w:pPr>
            <w:r>
              <w:rPr>
                <w:sz w:val="20"/>
                <w:szCs w:val="20"/>
              </w:rPr>
              <w:t>length</w:t>
            </w:r>
          </w:p>
        </w:tc>
        <w:tc>
          <w:tcPr>
            <w:tcW w:w="1418" w:type="dxa"/>
            <w:shd w:val="clear" w:color="auto" w:fill="auto"/>
          </w:tcPr>
          <w:p w:rsidR="00426C31" w:rsidRPr="00226A3F" w:rsidRDefault="00426C31" w:rsidP="00426C31">
            <w:pPr>
              <w:rPr>
                <w:sz w:val="20"/>
                <w:szCs w:val="20"/>
              </w:rPr>
            </w:pPr>
            <w:r w:rsidRPr="00226A3F">
              <w:rPr>
                <w:sz w:val="20"/>
                <w:szCs w:val="20"/>
              </w:rPr>
              <w:t>Floating point</w:t>
            </w:r>
          </w:p>
        </w:tc>
        <w:tc>
          <w:tcPr>
            <w:tcW w:w="1417" w:type="dxa"/>
          </w:tcPr>
          <w:p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Default="00426C31" w:rsidP="00426C31">
            <w:pPr>
              <w:rPr>
                <w:sz w:val="20"/>
                <w:szCs w:val="20"/>
              </w:rPr>
            </w:pPr>
            <w:r>
              <w:rPr>
                <w:sz w:val="20"/>
                <w:szCs w:val="20"/>
              </w:rPr>
              <w:t>-</w:t>
            </w:r>
          </w:p>
        </w:tc>
      </w:tr>
      <w:tr w:rsidR="00426C31" w:rsidRPr="00226A3F" w:rsidTr="00426C31">
        <w:trPr>
          <w:jc w:val="center"/>
        </w:trPr>
        <w:tc>
          <w:tcPr>
            <w:tcW w:w="1826" w:type="dxa"/>
            <w:shd w:val="clear" w:color="auto" w:fill="auto"/>
          </w:tcPr>
          <w:p w:rsidR="00426C31" w:rsidRDefault="008A6CC8" w:rsidP="00426C31">
            <w:pPr>
              <w:rPr>
                <w:sz w:val="20"/>
                <w:szCs w:val="20"/>
              </w:rPr>
            </w:pPr>
            <w:r>
              <w:rPr>
                <w:sz w:val="20"/>
                <w:szCs w:val="20"/>
              </w:rPr>
              <w:t>cylinder_length</w:t>
            </w:r>
          </w:p>
        </w:tc>
        <w:tc>
          <w:tcPr>
            <w:tcW w:w="1418" w:type="dxa"/>
            <w:shd w:val="clear" w:color="auto" w:fill="auto"/>
          </w:tcPr>
          <w:p w:rsidR="00426C31" w:rsidRPr="00226A3F" w:rsidRDefault="00426C31" w:rsidP="00426C31">
            <w:pPr>
              <w:rPr>
                <w:sz w:val="20"/>
                <w:szCs w:val="20"/>
              </w:rPr>
            </w:pPr>
            <w:r w:rsidRPr="00226A3F">
              <w:rPr>
                <w:sz w:val="20"/>
                <w:szCs w:val="20"/>
              </w:rPr>
              <w:t>Floating point</w:t>
            </w:r>
          </w:p>
        </w:tc>
        <w:tc>
          <w:tcPr>
            <w:tcW w:w="1417" w:type="dxa"/>
          </w:tcPr>
          <w:p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Default="00EA5B23" w:rsidP="00426C31">
            <w:pPr>
              <w:rPr>
                <w:sz w:val="20"/>
                <w:szCs w:val="20"/>
              </w:rPr>
            </w:pPr>
            <w:r>
              <w:rPr>
                <w:rFonts w:cs="Calibri"/>
                <w:sz w:val="20"/>
                <w:szCs w:val="20"/>
                <w:lang w:eastAsia="en-GB"/>
              </w:rPr>
              <w:t>-</w:t>
            </w:r>
          </w:p>
        </w:tc>
      </w:tr>
      <w:tr w:rsidR="00426C31" w:rsidRPr="00226A3F" w:rsidTr="00426C31">
        <w:trPr>
          <w:jc w:val="center"/>
        </w:trPr>
        <w:tc>
          <w:tcPr>
            <w:tcW w:w="1826" w:type="dxa"/>
            <w:shd w:val="clear" w:color="auto" w:fill="auto"/>
          </w:tcPr>
          <w:p w:rsidR="00426C31" w:rsidRPr="00226A3F" w:rsidRDefault="008A6CC8" w:rsidP="00426C31">
            <w:pPr>
              <w:rPr>
                <w:sz w:val="20"/>
                <w:szCs w:val="20"/>
              </w:rPr>
            </w:pPr>
            <w:r>
              <w:rPr>
                <w:sz w:val="20"/>
                <w:szCs w:val="20"/>
              </w:rPr>
              <w:t>head_diameter</w:t>
            </w:r>
          </w:p>
        </w:tc>
        <w:tc>
          <w:tcPr>
            <w:tcW w:w="1418" w:type="dxa"/>
            <w:shd w:val="clear" w:color="auto" w:fill="auto"/>
          </w:tcPr>
          <w:p w:rsidR="00426C31" w:rsidRPr="00226A3F" w:rsidRDefault="00426C31" w:rsidP="00426C31">
            <w:pPr>
              <w:rPr>
                <w:sz w:val="20"/>
                <w:szCs w:val="20"/>
              </w:rPr>
            </w:pPr>
            <w:r w:rsidRPr="00226A3F">
              <w:rPr>
                <w:sz w:val="20"/>
                <w:szCs w:val="20"/>
              </w:rPr>
              <w:t>Floating point</w:t>
            </w:r>
          </w:p>
        </w:tc>
        <w:tc>
          <w:tcPr>
            <w:tcW w:w="1417" w:type="dxa"/>
          </w:tcPr>
          <w:p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Pr="00226A3F" w:rsidRDefault="00426C31" w:rsidP="00426C31">
            <w:pPr>
              <w:keepNext/>
              <w:rPr>
                <w:sz w:val="20"/>
                <w:szCs w:val="20"/>
              </w:rPr>
            </w:pPr>
            <w:r>
              <w:rPr>
                <w:sz w:val="20"/>
                <w:szCs w:val="20"/>
              </w:rPr>
              <w:t>-</w:t>
            </w:r>
          </w:p>
        </w:tc>
      </w:tr>
      <w:tr w:rsidR="00EA5B23" w:rsidRPr="00226A3F" w:rsidTr="00426C31">
        <w:trPr>
          <w:jc w:val="center"/>
        </w:trPr>
        <w:tc>
          <w:tcPr>
            <w:tcW w:w="1826" w:type="dxa"/>
            <w:shd w:val="clear" w:color="auto" w:fill="auto"/>
          </w:tcPr>
          <w:p w:rsidR="00EA5B23" w:rsidRDefault="00EA5B23" w:rsidP="00426C31">
            <w:pPr>
              <w:rPr>
                <w:sz w:val="20"/>
                <w:szCs w:val="20"/>
              </w:rPr>
            </w:pPr>
            <w:r>
              <w:rPr>
                <w:sz w:val="20"/>
                <w:szCs w:val="20"/>
              </w:rPr>
              <w:t>head_height</w:t>
            </w:r>
          </w:p>
        </w:tc>
        <w:tc>
          <w:tcPr>
            <w:tcW w:w="1418" w:type="dxa"/>
            <w:shd w:val="clear" w:color="auto" w:fill="auto"/>
          </w:tcPr>
          <w:p w:rsidR="00EA5B23" w:rsidRPr="00226A3F" w:rsidRDefault="00EA5B23" w:rsidP="00426C31">
            <w:pPr>
              <w:rPr>
                <w:sz w:val="20"/>
                <w:szCs w:val="20"/>
              </w:rPr>
            </w:pPr>
            <w:r w:rsidRPr="00226A3F">
              <w:rPr>
                <w:sz w:val="20"/>
                <w:szCs w:val="20"/>
              </w:rPr>
              <w:t>Floating point</w:t>
            </w:r>
          </w:p>
        </w:tc>
        <w:tc>
          <w:tcPr>
            <w:tcW w:w="1417" w:type="dxa"/>
          </w:tcPr>
          <w:p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EA5B23" w:rsidRPr="00226A3F" w:rsidRDefault="00EA5B23" w:rsidP="00426C31">
            <w:pPr>
              <w:rPr>
                <w:sz w:val="20"/>
                <w:szCs w:val="20"/>
              </w:rPr>
            </w:pPr>
            <w:r w:rsidRPr="00226A3F">
              <w:rPr>
                <w:sz w:val="20"/>
                <w:szCs w:val="20"/>
              </w:rPr>
              <w:t>Optional</w:t>
            </w:r>
          </w:p>
        </w:tc>
        <w:tc>
          <w:tcPr>
            <w:tcW w:w="3382" w:type="dxa"/>
            <w:shd w:val="clear" w:color="auto" w:fill="auto"/>
          </w:tcPr>
          <w:p w:rsidR="00EA5B23" w:rsidRDefault="00EA5B23" w:rsidP="00426C31">
            <w:pPr>
              <w:rPr>
                <w:sz w:val="20"/>
                <w:szCs w:val="20"/>
              </w:rPr>
            </w:pPr>
            <w:r>
              <w:rPr>
                <w:sz w:val="20"/>
                <w:szCs w:val="20"/>
              </w:rPr>
              <w:t>-</w:t>
            </w:r>
          </w:p>
        </w:tc>
      </w:tr>
      <w:tr w:rsidR="00EA5B23" w:rsidRPr="00226A3F" w:rsidTr="00426C31">
        <w:trPr>
          <w:jc w:val="center"/>
        </w:trPr>
        <w:tc>
          <w:tcPr>
            <w:tcW w:w="1826" w:type="dxa"/>
            <w:shd w:val="clear" w:color="auto" w:fill="auto"/>
          </w:tcPr>
          <w:p w:rsidR="00EA5B23" w:rsidRDefault="00EA5B23" w:rsidP="00426C31">
            <w:pPr>
              <w:rPr>
                <w:sz w:val="20"/>
                <w:szCs w:val="20"/>
              </w:rPr>
            </w:pPr>
            <w:r>
              <w:rPr>
                <w:sz w:val="20"/>
                <w:szCs w:val="20"/>
              </w:rPr>
              <w:t>shear_strength</w:t>
            </w:r>
          </w:p>
        </w:tc>
        <w:tc>
          <w:tcPr>
            <w:tcW w:w="1418" w:type="dxa"/>
            <w:shd w:val="clear" w:color="auto" w:fill="auto"/>
          </w:tcPr>
          <w:p w:rsidR="00EA5B23" w:rsidRPr="00226A3F" w:rsidRDefault="00EA5B23" w:rsidP="00426C31">
            <w:pPr>
              <w:rPr>
                <w:sz w:val="20"/>
                <w:szCs w:val="20"/>
              </w:rPr>
            </w:pPr>
            <w:r w:rsidRPr="00226A3F">
              <w:rPr>
                <w:sz w:val="20"/>
                <w:szCs w:val="20"/>
              </w:rPr>
              <w:t>Floating point</w:t>
            </w:r>
          </w:p>
        </w:tc>
        <w:tc>
          <w:tcPr>
            <w:tcW w:w="1417" w:type="dxa"/>
          </w:tcPr>
          <w:p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EA5B23" w:rsidRPr="00226A3F" w:rsidRDefault="00EA5B23" w:rsidP="00426C31">
            <w:pPr>
              <w:rPr>
                <w:sz w:val="20"/>
                <w:szCs w:val="20"/>
              </w:rPr>
            </w:pPr>
            <w:r w:rsidRPr="00226A3F">
              <w:rPr>
                <w:sz w:val="20"/>
                <w:szCs w:val="20"/>
              </w:rPr>
              <w:t>Optional</w:t>
            </w:r>
          </w:p>
        </w:tc>
        <w:tc>
          <w:tcPr>
            <w:tcW w:w="3382" w:type="dxa"/>
            <w:shd w:val="clear" w:color="auto" w:fill="auto"/>
          </w:tcPr>
          <w:p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rsidTr="00426C31">
        <w:trPr>
          <w:jc w:val="center"/>
        </w:trPr>
        <w:tc>
          <w:tcPr>
            <w:tcW w:w="1826" w:type="dxa"/>
            <w:shd w:val="clear" w:color="auto" w:fill="auto"/>
          </w:tcPr>
          <w:p w:rsidR="00EA5B23" w:rsidRDefault="00EA5B23" w:rsidP="00426C31">
            <w:pPr>
              <w:rPr>
                <w:sz w:val="20"/>
                <w:szCs w:val="20"/>
              </w:rPr>
            </w:pPr>
            <w:r>
              <w:rPr>
                <w:sz w:val="20"/>
                <w:szCs w:val="20"/>
              </w:rPr>
              <w:t>peel_strength</w:t>
            </w:r>
          </w:p>
        </w:tc>
        <w:tc>
          <w:tcPr>
            <w:tcW w:w="1418" w:type="dxa"/>
            <w:shd w:val="clear" w:color="auto" w:fill="auto"/>
          </w:tcPr>
          <w:p w:rsidR="00EA5B23" w:rsidRPr="00226A3F" w:rsidRDefault="00EA5B23" w:rsidP="00426C31">
            <w:pPr>
              <w:rPr>
                <w:sz w:val="20"/>
                <w:szCs w:val="20"/>
              </w:rPr>
            </w:pPr>
            <w:r w:rsidRPr="00226A3F">
              <w:rPr>
                <w:sz w:val="20"/>
                <w:szCs w:val="20"/>
              </w:rPr>
              <w:t>Floating point</w:t>
            </w:r>
          </w:p>
        </w:tc>
        <w:tc>
          <w:tcPr>
            <w:tcW w:w="1417" w:type="dxa"/>
          </w:tcPr>
          <w:p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rsidR="00EA5B23" w:rsidRPr="00226A3F" w:rsidRDefault="00EA5B23" w:rsidP="00426C31">
            <w:pPr>
              <w:rPr>
                <w:sz w:val="20"/>
                <w:szCs w:val="20"/>
              </w:rPr>
            </w:pPr>
            <w:r w:rsidRPr="00226A3F">
              <w:rPr>
                <w:sz w:val="20"/>
                <w:szCs w:val="20"/>
              </w:rPr>
              <w:t>Optional</w:t>
            </w:r>
          </w:p>
        </w:tc>
        <w:tc>
          <w:tcPr>
            <w:tcW w:w="3382" w:type="dxa"/>
            <w:shd w:val="clear" w:color="auto" w:fill="auto"/>
          </w:tcPr>
          <w:p w:rsidR="00EA5B23" w:rsidRDefault="005F3C48" w:rsidP="00426C31">
            <w:pPr>
              <w:rPr>
                <w:sz w:val="20"/>
                <w:szCs w:val="20"/>
              </w:rPr>
            </w:pPr>
            <w:r>
              <w:rPr>
                <w:rFonts w:cs="Calibri"/>
                <w:sz w:val="20"/>
                <w:szCs w:val="20"/>
                <w:lang w:eastAsia="en-GB"/>
              </w:rPr>
              <w:t>Dependency from sheet thicknesses</w:t>
            </w:r>
          </w:p>
        </w:tc>
      </w:tr>
      <w:tr w:rsidR="00426C31" w:rsidRPr="00226A3F" w:rsidTr="00426C31">
        <w:trPr>
          <w:jc w:val="center"/>
        </w:trPr>
        <w:tc>
          <w:tcPr>
            <w:tcW w:w="1826" w:type="dxa"/>
            <w:shd w:val="clear" w:color="auto" w:fill="auto"/>
          </w:tcPr>
          <w:p w:rsidR="00426C31" w:rsidRDefault="002D0BA9" w:rsidP="00426C31">
            <w:pPr>
              <w:rPr>
                <w:sz w:val="20"/>
                <w:szCs w:val="20"/>
              </w:rPr>
            </w:pPr>
            <w:r>
              <w:rPr>
                <w:sz w:val="20"/>
                <w:szCs w:val="20"/>
              </w:rPr>
              <w:t>material</w:t>
            </w:r>
          </w:p>
        </w:tc>
        <w:tc>
          <w:tcPr>
            <w:tcW w:w="1418" w:type="dxa"/>
            <w:shd w:val="clear" w:color="auto" w:fill="auto"/>
          </w:tcPr>
          <w:p w:rsidR="00426C31" w:rsidRPr="00226A3F" w:rsidRDefault="00426C31" w:rsidP="00426C31">
            <w:pPr>
              <w:rPr>
                <w:sz w:val="20"/>
                <w:szCs w:val="20"/>
              </w:rPr>
            </w:pPr>
            <w:r>
              <w:rPr>
                <w:sz w:val="20"/>
                <w:szCs w:val="20"/>
              </w:rPr>
              <w:t>Alphanumeric</w:t>
            </w:r>
          </w:p>
        </w:tc>
        <w:tc>
          <w:tcPr>
            <w:tcW w:w="1417" w:type="dxa"/>
          </w:tcPr>
          <w:p w:rsidR="00426C31" w:rsidRPr="00226A3F" w:rsidRDefault="00426C31" w:rsidP="00426C31">
            <w:pPr>
              <w:rPr>
                <w:sz w:val="20"/>
                <w:szCs w:val="20"/>
              </w:rPr>
            </w:pPr>
            <w:r>
              <w:rPr>
                <w:sz w:val="20"/>
                <w:szCs w:val="20"/>
              </w:rPr>
              <w:t>Alphanumeric</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Default="00426C31" w:rsidP="00426C31">
            <w:pPr>
              <w:rPr>
                <w:sz w:val="20"/>
                <w:szCs w:val="20"/>
              </w:rPr>
            </w:pPr>
            <w:r>
              <w:rPr>
                <w:sz w:val="20"/>
                <w:szCs w:val="20"/>
              </w:rPr>
              <w:t>-</w:t>
            </w:r>
          </w:p>
        </w:tc>
      </w:tr>
      <w:tr w:rsidR="00426C31" w:rsidRPr="00226A3F" w:rsidTr="00426C31">
        <w:trPr>
          <w:jc w:val="center"/>
        </w:trPr>
        <w:tc>
          <w:tcPr>
            <w:tcW w:w="1826" w:type="dxa"/>
            <w:shd w:val="clear" w:color="auto" w:fill="auto"/>
          </w:tcPr>
          <w:p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rsidR="00426C31" w:rsidRPr="00226A3F" w:rsidRDefault="00426C31" w:rsidP="00426C31">
            <w:pPr>
              <w:rPr>
                <w:sz w:val="20"/>
                <w:szCs w:val="20"/>
              </w:rPr>
            </w:pPr>
            <w:r>
              <w:rPr>
                <w:sz w:val="20"/>
                <w:szCs w:val="20"/>
              </w:rPr>
              <w:t>Alphanumeric</w:t>
            </w:r>
          </w:p>
        </w:tc>
        <w:tc>
          <w:tcPr>
            <w:tcW w:w="1417" w:type="dxa"/>
          </w:tcPr>
          <w:p w:rsidR="00426C31" w:rsidRPr="00226A3F" w:rsidRDefault="00426C31" w:rsidP="00426C31">
            <w:pPr>
              <w:rPr>
                <w:sz w:val="20"/>
                <w:szCs w:val="20"/>
              </w:rPr>
            </w:pPr>
            <w:r>
              <w:rPr>
                <w:sz w:val="20"/>
                <w:szCs w:val="20"/>
              </w:rPr>
              <w:t>Alphanumeric</w:t>
            </w:r>
          </w:p>
        </w:tc>
        <w:tc>
          <w:tcPr>
            <w:tcW w:w="992" w:type="dxa"/>
            <w:shd w:val="clear" w:color="auto" w:fill="auto"/>
          </w:tcPr>
          <w:p w:rsidR="00426C31" w:rsidRPr="00226A3F" w:rsidRDefault="00426C31" w:rsidP="00426C31">
            <w:pPr>
              <w:rPr>
                <w:sz w:val="20"/>
                <w:szCs w:val="20"/>
              </w:rPr>
            </w:pPr>
            <w:r w:rsidRPr="00226A3F">
              <w:rPr>
                <w:sz w:val="20"/>
                <w:szCs w:val="20"/>
              </w:rPr>
              <w:t>Optional</w:t>
            </w:r>
          </w:p>
        </w:tc>
        <w:tc>
          <w:tcPr>
            <w:tcW w:w="3382" w:type="dxa"/>
            <w:shd w:val="clear" w:color="auto" w:fill="auto"/>
          </w:tcPr>
          <w:p w:rsidR="00426C31" w:rsidRDefault="00C83561" w:rsidP="00426C31">
            <w:pPr>
              <w:rPr>
                <w:sz w:val="20"/>
                <w:szCs w:val="20"/>
              </w:rPr>
            </w:pPr>
            <w:r>
              <w:rPr>
                <w:sz w:val="20"/>
                <w:szCs w:val="20"/>
              </w:rPr>
              <w:t>-</w:t>
            </w:r>
          </w:p>
        </w:tc>
      </w:tr>
    </w:tbl>
    <w:p w:rsidR="00426C31" w:rsidRDefault="00426C31" w:rsidP="00426C31">
      <w:pPr>
        <w:pStyle w:val="Caption"/>
        <w:spacing w:before="120"/>
        <w:rPr>
          <w:rStyle w:val="elementdeftypeChar"/>
          <w:b/>
        </w:rPr>
      </w:pPr>
      <w:bookmarkStart w:id="1501" w:name="_Toc3566479"/>
      <w:bookmarkStart w:id="1502" w:name="_Toc27753845"/>
      <w:r>
        <w:t xml:space="preserve">Table </w:t>
      </w:r>
      <w:r>
        <w:fldChar w:fldCharType="begin"/>
      </w:r>
      <w:r>
        <w:instrText xml:space="preserve"> SEQ Table \* ARABIC </w:instrText>
      </w:r>
      <w:r>
        <w:fldChar w:fldCharType="separate"/>
      </w:r>
      <w:r w:rsidR="007E2D34">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501"/>
      <w:bookmarkEnd w:id="1502"/>
    </w:p>
    <w:p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rsidTr="00F45889">
        <w:trPr>
          <w:jc w:val="center"/>
        </w:trPr>
        <w:tc>
          <w:tcPr>
            <w:tcW w:w="1665"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66D6009" wp14:editId="6D0A0EE9">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5EAF216" wp14:editId="11561022">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DB5AF89" wp14:editId="2E1BE3AD">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7EFA3391" wp14:editId="5F994C1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70814E6" wp14:editId="2C16848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rsidTr="00F45889">
        <w:trPr>
          <w:jc w:val="center"/>
        </w:trPr>
        <w:tc>
          <w:tcPr>
            <w:tcW w:w="1665" w:type="dxa"/>
          </w:tcPr>
          <w:p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rsidTr="00F45889">
        <w:trPr>
          <w:jc w:val="center"/>
        </w:trPr>
        <w:tc>
          <w:tcPr>
            <w:tcW w:w="1841"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76E75275" wp14:editId="235358C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8190F3" wp14:editId="38A29F22">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1BFA18F" wp14:editId="3FA5CC5B">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69D9DFE" wp14:editId="77C2F86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rsidR="00F45889" w:rsidRDefault="00F45889" w:rsidP="007D6B05">
            <w:pPr>
              <w:pStyle w:val="ListParagraph"/>
              <w:autoSpaceDE w:val="0"/>
              <w:autoSpaceDN w:val="0"/>
              <w:adjustRightInd w:val="0"/>
              <w:ind w:left="0"/>
              <w:jc w:val="center"/>
              <w:rPr>
                <w:rFonts w:cs="Calibri"/>
                <w:lang w:val="en-US" w:eastAsia="en-GB"/>
              </w:rPr>
            </w:pPr>
          </w:p>
        </w:tc>
      </w:tr>
      <w:tr w:rsidR="00494CB4" w:rsidTr="00F45889">
        <w:trPr>
          <w:jc w:val="center"/>
        </w:trPr>
        <w:tc>
          <w:tcPr>
            <w:tcW w:w="1841" w:type="dxa"/>
            <w:vAlign w:val="center"/>
          </w:tcPr>
          <w:p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rsidR="00494CB4" w:rsidRDefault="00494CB4" w:rsidP="007D6B05">
            <w:pPr>
              <w:pStyle w:val="ListParagraph"/>
              <w:autoSpaceDE w:val="0"/>
              <w:autoSpaceDN w:val="0"/>
              <w:adjustRightInd w:val="0"/>
              <w:ind w:left="0"/>
              <w:jc w:val="center"/>
              <w:rPr>
                <w:rFonts w:cs="Calibri"/>
                <w:lang w:val="en-US" w:eastAsia="en-GB"/>
              </w:rPr>
            </w:pPr>
          </w:p>
        </w:tc>
      </w:tr>
    </w:tbl>
    <w:p w:rsidR="00494CB4" w:rsidRPr="00EA5B23" w:rsidRDefault="00494CB4" w:rsidP="00503C9E">
      <w:pPr>
        <w:pStyle w:val="ListParagraph"/>
        <w:autoSpaceDE w:val="0"/>
        <w:autoSpaceDN w:val="0"/>
        <w:adjustRightInd w:val="0"/>
        <w:ind w:left="567"/>
        <w:rPr>
          <w:rFonts w:cs="Calibri"/>
          <w:lang w:val="en-US" w:eastAsia="en-GB"/>
        </w:rPr>
      </w:pPr>
    </w:p>
    <w:p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E2D34">
        <w:rPr>
          <w:rFonts w:cs="Calibri"/>
          <w:szCs w:val="22"/>
          <w:lang w:eastAsia="en-GB"/>
        </w:rPr>
        <w:t>7.1.3</w:t>
      </w:r>
      <w:r w:rsidR="00684528">
        <w:rPr>
          <w:rFonts w:cs="Calibri"/>
          <w:szCs w:val="22"/>
          <w:lang w:eastAsia="en-GB"/>
        </w:rPr>
        <w:fldChar w:fldCharType="end"/>
      </w:r>
      <w:r>
        <w:rPr>
          <w:rFonts w:cs="Calibri"/>
          <w:szCs w:val="22"/>
          <w:lang w:eastAsia="en-GB"/>
        </w:rPr>
        <w:t>.</w:t>
      </w:r>
    </w:p>
    <w:p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E4896" w:rsidRPr="0001308F" w:rsidRDefault="002E4896" w:rsidP="007D6B05">
            <w:pPr>
              <w:keepNext/>
              <w:rPr>
                <w:b/>
                <w:i/>
              </w:rPr>
            </w:pPr>
            <w:r w:rsidRPr="0001308F">
              <w:rPr>
                <w:b/>
                <w:i/>
              </w:rPr>
              <w:t>Constraint</w:t>
            </w:r>
          </w:p>
        </w:tc>
      </w:tr>
      <w:tr w:rsidR="002E4896" w:rsidRPr="00226A3F" w:rsidTr="007D6B05">
        <w:trPr>
          <w:jc w:val="center"/>
        </w:trPr>
        <w:tc>
          <w:tcPr>
            <w:tcW w:w="2111" w:type="dxa"/>
            <w:shd w:val="clear" w:color="auto" w:fill="auto"/>
            <w:vAlign w:val="bottom"/>
          </w:tcPr>
          <w:p w:rsidR="002E4896" w:rsidRPr="0001308F" w:rsidRDefault="002E4896" w:rsidP="007D6B05">
            <w:pPr>
              <w:rPr>
                <w:sz w:val="20"/>
                <w:szCs w:val="20"/>
              </w:rPr>
            </w:pPr>
            <w:r>
              <w:rPr>
                <w:sz w:val="20"/>
                <w:szCs w:val="20"/>
              </w:rPr>
              <w:t>normal_direction</w:t>
            </w:r>
          </w:p>
        </w:tc>
        <w:tc>
          <w:tcPr>
            <w:tcW w:w="2268" w:type="dxa"/>
            <w:shd w:val="clear" w:color="auto" w:fill="auto"/>
            <w:vAlign w:val="bottom"/>
          </w:tcPr>
          <w:p w:rsidR="002E4896" w:rsidRPr="0001308F" w:rsidRDefault="002E4896" w:rsidP="007D6B05">
            <w:pPr>
              <w:rPr>
                <w:sz w:val="20"/>
                <w:szCs w:val="20"/>
              </w:rPr>
            </w:pPr>
            <w:r>
              <w:rPr>
                <w:sz w:val="20"/>
                <w:szCs w:val="20"/>
              </w:rPr>
              <w:t>1</w:t>
            </w:r>
          </w:p>
        </w:tc>
        <w:tc>
          <w:tcPr>
            <w:tcW w:w="1276" w:type="dxa"/>
            <w:shd w:val="clear" w:color="auto" w:fill="auto"/>
            <w:vAlign w:val="bottom"/>
          </w:tcPr>
          <w:p w:rsidR="002E4896" w:rsidRPr="0001308F" w:rsidRDefault="002E4896" w:rsidP="007D6B05">
            <w:pPr>
              <w:rPr>
                <w:sz w:val="20"/>
                <w:szCs w:val="20"/>
              </w:rPr>
            </w:pPr>
            <w:r>
              <w:rPr>
                <w:sz w:val="20"/>
                <w:szCs w:val="20"/>
              </w:rPr>
              <w:t>Optional</w:t>
            </w:r>
          </w:p>
        </w:tc>
        <w:tc>
          <w:tcPr>
            <w:tcW w:w="2817" w:type="dxa"/>
            <w:shd w:val="clear" w:color="auto" w:fill="auto"/>
            <w:vAlign w:val="bottom"/>
          </w:tcPr>
          <w:p w:rsidR="002E4896" w:rsidRPr="0001308F" w:rsidRDefault="009436D3" w:rsidP="007D6B05">
            <w:pPr>
              <w:rPr>
                <w:sz w:val="20"/>
                <w:szCs w:val="20"/>
              </w:rPr>
            </w:pPr>
            <w:r>
              <w:rPr>
                <w:sz w:val="20"/>
                <w:szCs w:val="20"/>
              </w:rPr>
              <w:t>-</w:t>
            </w:r>
          </w:p>
        </w:tc>
      </w:tr>
      <w:tr w:rsidR="002E4896" w:rsidRPr="00226A3F" w:rsidTr="007D6B05">
        <w:trPr>
          <w:jc w:val="center"/>
        </w:trPr>
        <w:tc>
          <w:tcPr>
            <w:tcW w:w="2111" w:type="dxa"/>
            <w:shd w:val="clear" w:color="auto" w:fill="auto"/>
            <w:vAlign w:val="bottom"/>
          </w:tcPr>
          <w:p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rsidR="002E4896" w:rsidRPr="0001308F" w:rsidRDefault="002E4896" w:rsidP="007D6B05">
            <w:pPr>
              <w:rPr>
                <w:sz w:val="20"/>
                <w:szCs w:val="20"/>
              </w:rPr>
            </w:pPr>
            <w:r>
              <w:rPr>
                <w:sz w:val="20"/>
                <w:szCs w:val="20"/>
              </w:rPr>
              <w:t>1</w:t>
            </w:r>
          </w:p>
        </w:tc>
        <w:tc>
          <w:tcPr>
            <w:tcW w:w="1276" w:type="dxa"/>
            <w:shd w:val="clear" w:color="auto" w:fill="auto"/>
            <w:vAlign w:val="bottom"/>
          </w:tcPr>
          <w:p w:rsidR="002E4896" w:rsidRPr="0001308F" w:rsidRDefault="002E4896" w:rsidP="007D6B05">
            <w:pPr>
              <w:rPr>
                <w:sz w:val="20"/>
                <w:szCs w:val="20"/>
              </w:rPr>
            </w:pPr>
            <w:r>
              <w:rPr>
                <w:sz w:val="20"/>
                <w:szCs w:val="20"/>
              </w:rPr>
              <w:t>Optional</w:t>
            </w:r>
          </w:p>
        </w:tc>
        <w:tc>
          <w:tcPr>
            <w:tcW w:w="2817" w:type="dxa"/>
            <w:shd w:val="clear" w:color="auto" w:fill="auto"/>
            <w:vAlign w:val="bottom"/>
          </w:tcPr>
          <w:p w:rsidR="002E4896" w:rsidRPr="0001308F" w:rsidRDefault="009436D3" w:rsidP="007D6B05">
            <w:pPr>
              <w:keepNext/>
              <w:rPr>
                <w:sz w:val="20"/>
                <w:szCs w:val="20"/>
              </w:rPr>
            </w:pPr>
            <w:r>
              <w:rPr>
                <w:sz w:val="20"/>
                <w:szCs w:val="20"/>
              </w:rPr>
              <w:t>-</w:t>
            </w:r>
          </w:p>
        </w:tc>
      </w:tr>
    </w:tbl>
    <w:p w:rsidR="002E4896" w:rsidRDefault="002E4896" w:rsidP="002E4896">
      <w:pPr>
        <w:pStyle w:val="Caption"/>
        <w:spacing w:before="120"/>
      </w:pPr>
      <w:bookmarkStart w:id="1503" w:name="_Toc3566480"/>
      <w:bookmarkStart w:id="1504" w:name="_Toc27753846"/>
      <w:r>
        <w:t xml:space="preserve">Table </w:t>
      </w:r>
      <w:r>
        <w:fldChar w:fldCharType="begin"/>
      </w:r>
      <w:r>
        <w:instrText xml:space="preserve"> SEQ Table \* ARABIC </w:instrText>
      </w:r>
      <w:r>
        <w:fldChar w:fldCharType="separate"/>
      </w:r>
      <w:r w:rsidR="007E2D34">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503"/>
      <w:bookmarkEnd w:id="1504"/>
    </w:p>
    <w:p w:rsidR="00DC6F80" w:rsidRPr="00226A3F" w:rsidRDefault="00DC6F80" w:rsidP="00DC6F80">
      <w:pPr>
        <w:pStyle w:val="Example"/>
        <w:keepNext/>
        <w:keepLines/>
      </w:pPr>
      <w:r w:rsidRPr="005F3C48">
        <w:t>Example:</w:t>
      </w:r>
      <w:r w:rsidRPr="00226A3F">
        <w:t xml:space="preserve"> </w:t>
      </w:r>
    </w:p>
    <w:p w:rsidR="00DC6F80" w:rsidRPr="00226A3F" w:rsidRDefault="00DC6F80" w:rsidP="00DC6F80">
      <w:pPr>
        <w:pStyle w:val="XMLCode"/>
        <w:keepNext/>
        <w:keepLines/>
      </w:pPr>
    </w:p>
    <w:p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rsidR="00DC6F80" w:rsidRPr="00226A3F" w:rsidRDefault="00DC6F80" w:rsidP="00DC6F80">
      <w:pPr>
        <w:pStyle w:val="XMLCode"/>
        <w:keepNext/>
        <w:keepLines/>
      </w:pPr>
      <w:r w:rsidRPr="00226A3F">
        <w:t xml:space="preserve">    &lt;loc&gt; 1645.83 821.145 616.585 &lt;/loc&gt;</w:t>
      </w:r>
    </w:p>
    <w:p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rsidR="00DC6F80" w:rsidRPr="00226A3F" w:rsidRDefault="00DC6F80" w:rsidP="00DC6F80">
      <w:pPr>
        <w:pStyle w:val="XMLCode"/>
        <w:keepNext/>
        <w:keepLines/>
      </w:pPr>
      <w:r w:rsidRPr="00226A3F">
        <w:t xml:space="preserve">        ...</w:t>
      </w:r>
    </w:p>
    <w:p w:rsidR="00DC6F80" w:rsidRPr="00226A3F" w:rsidRDefault="00DC6F80" w:rsidP="00DC6F80">
      <w:pPr>
        <w:pStyle w:val="XMLCode"/>
        <w:keepNext/>
        <w:keepLines/>
      </w:pPr>
      <w:r w:rsidRPr="00226A3F">
        <w:t xml:space="preserve">    &lt;/appdata&gt;</w:t>
      </w:r>
    </w:p>
    <w:p w:rsidR="00DC6F80" w:rsidRPr="00630AC9" w:rsidRDefault="00DC6F80" w:rsidP="00DC6F80">
      <w:pPr>
        <w:pStyle w:val="XMLCode"/>
        <w:keepNext/>
        <w:keepLines/>
      </w:pPr>
      <w:r w:rsidRPr="00226A3F">
        <w:t>&lt;/connection_0d&gt;</w:t>
      </w:r>
    </w:p>
    <w:p w:rsidR="00E261BA" w:rsidRDefault="00E261BA" w:rsidP="00995F54">
      <w:pPr>
        <w:pStyle w:val="Heading2"/>
        <w:rPr>
          <w:ins w:id="1505" w:author="nick" w:date="2020-02-19T18:35:00Z"/>
        </w:rPr>
      </w:pPr>
      <w:bookmarkStart w:id="1506" w:name="_Toc27753609"/>
      <w:ins w:id="1507" w:author="nick" w:date="2020-02-19T18:26:00Z">
        <w:r>
          <w:t>Rotation Joint</w:t>
        </w:r>
      </w:ins>
      <w:ins w:id="1508" w:author="nick" w:date="2020-02-19T18:42:00Z">
        <w:r w:rsidR="008A4625">
          <w:t>s</w:t>
        </w:r>
      </w:ins>
    </w:p>
    <w:p w:rsidR="00E261BA" w:rsidRDefault="008A4625" w:rsidP="00E261BA">
      <w:pPr>
        <w:rPr>
          <w:ins w:id="1509" w:author="nick" w:date="2020-02-19T18:38:00Z"/>
        </w:rPr>
      </w:pPr>
      <w:ins w:id="1510" w:author="nick" w:date="2020-02-19T18:42:00Z">
        <w:r>
          <w:t>&lt;</w:t>
        </w:r>
      </w:ins>
      <w:ins w:id="1511" w:author="nick" w:date="2020-02-19T18:35:00Z">
        <w:r w:rsidR="00E261BA">
          <w:t xml:space="preserve">This section was originally </w:t>
        </w:r>
        <w:r>
          <w:t xml:space="preserve">created </w:t>
        </w:r>
        <w:r w:rsidR="00E261BA">
          <w:t xml:space="preserve">to </w:t>
        </w:r>
        <w:r>
          <w:t xml:space="preserve">host the ROTAV </w:t>
        </w:r>
      </w:ins>
      <w:ins w:id="1512" w:author="nick" w:date="2020-02-19T18:36:00Z">
        <w:r>
          <w:t xml:space="preserve">joint. </w:t>
        </w:r>
      </w:ins>
      <w:ins w:id="1513" w:author="nick" w:date="2020-02-19T18:37:00Z">
        <w:r>
          <w:t>Since ROTAV is an OEM specific joint, this section works as a placeholder to host s</w:t>
        </w:r>
      </w:ins>
      <w:ins w:id="1514" w:author="nick" w:date="2020-02-19T18:36:00Z">
        <w:r>
          <w:t xml:space="preserve">imilar </w:t>
        </w:r>
      </w:ins>
      <w:ins w:id="1515" w:author="nick" w:date="2020-02-19T18:38:00Z">
        <w:r>
          <w:t xml:space="preserve">future </w:t>
        </w:r>
      </w:ins>
      <w:ins w:id="1516" w:author="nick" w:date="2020-02-19T18:36:00Z">
        <w:r>
          <w:t>joint types</w:t>
        </w:r>
      </w:ins>
      <w:ins w:id="1517" w:author="nick" w:date="2020-02-19T18:37:00Z">
        <w:r>
          <w:t>.</w:t>
        </w:r>
      </w:ins>
      <w:ins w:id="1518" w:author="nick" w:date="2020-02-19T18:42:00Z">
        <w:r>
          <w:t>&gt;</w:t>
        </w:r>
      </w:ins>
    </w:p>
    <w:p w:rsidR="008A4625" w:rsidRDefault="008A4625" w:rsidP="00E261BA">
      <w:pPr>
        <w:rPr>
          <w:ins w:id="1519" w:author="nick" w:date="2020-02-19T18:38:00Z"/>
        </w:rPr>
      </w:pPr>
    </w:p>
    <w:p w:rsidR="008A4625" w:rsidRPr="00226A3F" w:rsidRDefault="008A4625" w:rsidP="008A4625">
      <w:pPr>
        <w:jc w:val="both"/>
        <w:rPr>
          <w:ins w:id="1520" w:author="nick" w:date="2020-02-19T18:38:00Z"/>
          <w:noProof/>
        </w:rPr>
      </w:pPr>
      <w:ins w:id="1521" w:author="nick" w:date="2020-02-19T18:38:00Z">
        <w:r w:rsidRPr="00226A3F">
          <w:t xml:space="preserve">A </w:t>
        </w:r>
      </w:ins>
      <w:ins w:id="1522" w:author="nick" w:date="2020-02-19T18:39:00Z">
        <w:r>
          <w:t>rotation joint</w:t>
        </w:r>
      </w:ins>
      <w:ins w:id="1523" w:author="nick" w:date="2020-02-19T18:38:00Z">
        <w:r w:rsidRPr="00226A3F">
          <w:t xml:space="preserve"> is denoted by an element </w:t>
        </w:r>
        <w:r w:rsidRPr="00753389">
          <w:rPr>
            <w:rStyle w:val="elementdeftypeChar"/>
          </w:rPr>
          <w:t>&lt;</w:t>
        </w:r>
      </w:ins>
      <w:ins w:id="1524" w:author="nick" w:date="2020-02-19T18:39:00Z">
        <w:r>
          <w:rPr>
            <w:rFonts w:ascii="Courier New" w:hAnsi="Courier New" w:cs="Courier New"/>
            <w:b/>
            <w:bCs/>
            <w:i/>
            <w:sz w:val="18"/>
            <w:szCs w:val="18"/>
          </w:rPr>
          <w:t>rotation_joint</w:t>
        </w:r>
      </w:ins>
      <w:ins w:id="1525" w:author="nick" w:date="2020-02-19T18:38:00Z">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8A4625" w:rsidRPr="00226A3F" w:rsidTr="00B169DB">
        <w:trPr>
          <w:tblHeader/>
          <w:jc w:val="center"/>
          <w:ins w:id="1526" w:author="nick" w:date="2020-02-19T18:38: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27" w:author="nick" w:date="2020-02-19T18:38:00Z"/>
                <w:b/>
                <w:i/>
              </w:rPr>
            </w:pPr>
            <w:ins w:id="1528" w:author="nick" w:date="2020-02-19T18:38: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29" w:author="nick" w:date="2020-02-19T18:38:00Z"/>
                <w:b/>
                <w:i/>
              </w:rPr>
            </w:pPr>
            <w:ins w:id="1530" w:author="nick" w:date="2020-02-19T18:38: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31" w:author="nick" w:date="2020-02-19T18:38:00Z"/>
                <w:b/>
                <w:i/>
              </w:rPr>
            </w:pPr>
            <w:ins w:id="1532" w:author="nick" w:date="2020-02-19T18:38: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8A4625" w:rsidRPr="00226A3F" w:rsidRDefault="008A4625" w:rsidP="00B169DB">
            <w:pPr>
              <w:keepNext/>
              <w:rPr>
                <w:ins w:id="1533" w:author="nick" w:date="2020-02-19T18:38:00Z"/>
                <w:b/>
                <w:i/>
              </w:rPr>
            </w:pPr>
            <w:ins w:id="1534" w:author="nick" w:date="2020-02-19T18:38:00Z">
              <w:r w:rsidRPr="00A20C5C">
                <w:rPr>
                  <w:b/>
                  <w:i/>
                </w:rPr>
                <w:t>Constraint</w:t>
              </w:r>
              <w:r>
                <w:rPr>
                  <w:b/>
                  <w:i/>
                </w:rPr>
                <w:t xml:space="preserve"> / Remarks</w:t>
              </w:r>
            </w:ins>
          </w:p>
        </w:tc>
      </w:tr>
      <w:tr w:rsidR="008A4625" w:rsidRPr="00226A3F" w:rsidTr="00B169DB">
        <w:trPr>
          <w:jc w:val="center"/>
          <w:ins w:id="1535" w:author="nick" w:date="2020-02-19T18:38:00Z"/>
        </w:trPr>
        <w:tc>
          <w:tcPr>
            <w:tcW w:w="2111" w:type="dxa"/>
            <w:shd w:val="clear" w:color="auto" w:fill="auto"/>
            <w:vAlign w:val="bottom"/>
          </w:tcPr>
          <w:p w:rsidR="008A4625" w:rsidRPr="00226A3F" w:rsidRDefault="008A4625" w:rsidP="00B169DB">
            <w:pPr>
              <w:rPr>
                <w:ins w:id="1536" w:author="nick" w:date="2020-02-19T18:38:00Z"/>
                <w:sz w:val="20"/>
                <w:szCs w:val="20"/>
              </w:rPr>
            </w:pPr>
            <w:ins w:id="1537" w:author="nick" w:date="2020-02-19T18:39:00Z">
              <w:r>
                <w:rPr>
                  <w:sz w:val="20"/>
                  <w:szCs w:val="20"/>
                </w:rPr>
                <w:t>rotation_joint</w:t>
              </w:r>
            </w:ins>
          </w:p>
        </w:tc>
        <w:tc>
          <w:tcPr>
            <w:tcW w:w="1701" w:type="dxa"/>
            <w:shd w:val="clear" w:color="auto" w:fill="auto"/>
            <w:vAlign w:val="bottom"/>
          </w:tcPr>
          <w:p w:rsidR="008A4625" w:rsidRPr="00226A3F" w:rsidRDefault="008A4625" w:rsidP="00B169DB">
            <w:pPr>
              <w:rPr>
                <w:ins w:id="1538" w:author="nick" w:date="2020-02-19T18:38:00Z"/>
                <w:sz w:val="20"/>
                <w:szCs w:val="20"/>
              </w:rPr>
            </w:pPr>
            <w:ins w:id="1539" w:author="nick" w:date="2020-02-19T18:38:00Z">
              <w:r w:rsidRPr="00226A3F">
                <w:rPr>
                  <w:sz w:val="20"/>
                  <w:szCs w:val="20"/>
                </w:rPr>
                <w:t>1</w:t>
              </w:r>
            </w:ins>
          </w:p>
        </w:tc>
        <w:tc>
          <w:tcPr>
            <w:tcW w:w="1276" w:type="dxa"/>
            <w:shd w:val="clear" w:color="auto" w:fill="auto"/>
            <w:vAlign w:val="bottom"/>
          </w:tcPr>
          <w:p w:rsidR="008A4625" w:rsidRPr="00226A3F" w:rsidRDefault="008A4625" w:rsidP="00B169DB">
            <w:pPr>
              <w:rPr>
                <w:ins w:id="1540" w:author="nick" w:date="2020-02-19T18:38:00Z"/>
                <w:sz w:val="20"/>
                <w:szCs w:val="20"/>
              </w:rPr>
            </w:pPr>
            <w:ins w:id="1541" w:author="nick" w:date="2020-02-19T18:38:00Z">
              <w:r w:rsidRPr="00226A3F">
                <w:rPr>
                  <w:sz w:val="20"/>
                  <w:szCs w:val="20"/>
                </w:rPr>
                <w:t>Optional</w:t>
              </w:r>
            </w:ins>
          </w:p>
        </w:tc>
        <w:tc>
          <w:tcPr>
            <w:tcW w:w="3384" w:type="dxa"/>
            <w:shd w:val="clear" w:color="auto" w:fill="auto"/>
            <w:vAlign w:val="bottom"/>
          </w:tcPr>
          <w:p w:rsidR="008A4625" w:rsidRPr="00226A3F" w:rsidRDefault="008A4625" w:rsidP="00B169DB">
            <w:pPr>
              <w:rPr>
                <w:ins w:id="1542" w:author="nick" w:date="2020-02-19T18:38:00Z"/>
                <w:sz w:val="20"/>
                <w:szCs w:val="20"/>
              </w:rPr>
            </w:pPr>
            <w:ins w:id="1543" w:author="nick" w:date="2020-02-19T18:38:00Z">
              <w:r w:rsidRPr="00226A3F">
                <w:rPr>
                  <w:sz w:val="20"/>
                  <w:szCs w:val="20"/>
                </w:rPr>
                <w:t>-</w:t>
              </w:r>
            </w:ins>
          </w:p>
        </w:tc>
      </w:tr>
      <w:tr w:rsidR="008A4625" w:rsidRPr="00226A3F" w:rsidTr="00B169DB">
        <w:trPr>
          <w:jc w:val="center"/>
          <w:ins w:id="1544" w:author="nick" w:date="2020-02-19T18:38:00Z"/>
        </w:trPr>
        <w:tc>
          <w:tcPr>
            <w:tcW w:w="2111" w:type="dxa"/>
            <w:shd w:val="clear" w:color="auto" w:fill="auto"/>
            <w:vAlign w:val="bottom"/>
          </w:tcPr>
          <w:p w:rsidR="008A4625" w:rsidRPr="00226A3F" w:rsidRDefault="008A4625" w:rsidP="00B169DB">
            <w:pPr>
              <w:rPr>
                <w:ins w:id="1545" w:author="nick" w:date="2020-02-19T18:38:00Z"/>
                <w:sz w:val="20"/>
                <w:szCs w:val="20"/>
              </w:rPr>
            </w:pPr>
            <w:ins w:id="1546" w:author="nick" w:date="2020-02-19T18:38:00Z">
              <w:r w:rsidRPr="00226A3F">
                <w:rPr>
                  <w:sz w:val="20"/>
                  <w:szCs w:val="20"/>
                </w:rPr>
                <w:t>loc</w:t>
              </w:r>
            </w:ins>
          </w:p>
        </w:tc>
        <w:tc>
          <w:tcPr>
            <w:tcW w:w="1701" w:type="dxa"/>
            <w:shd w:val="clear" w:color="auto" w:fill="auto"/>
            <w:vAlign w:val="bottom"/>
          </w:tcPr>
          <w:p w:rsidR="008A4625" w:rsidRPr="00226A3F" w:rsidRDefault="008A4625" w:rsidP="00B169DB">
            <w:pPr>
              <w:rPr>
                <w:ins w:id="1547" w:author="nick" w:date="2020-02-19T18:38:00Z"/>
                <w:sz w:val="20"/>
                <w:szCs w:val="20"/>
              </w:rPr>
            </w:pPr>
            <w:ins w:id="1548" w:author="nick" w:date="2020-02-19T18:38:00Z">
              <w:r w:rsidRPr="00226A3F">
                <w:rPr>
                  <w:sz w:val="20"/>
                  <w:szCs w:val="20"/>
                </w:rPr>
                <w:t>1</w:t>
              </w:r>
            </w:ins>
          </w:p>
        </w:tc>
        <w:tc>
          <w:tcPr>
            <w:tcW w:w="1276" w:type="dxa"/>
            <w:shd w:val="clear" w:color="auto" w:fill="auto"/>
            <w:vAlign w:val="bottom"/>
          </w:tcPr>
          <w:p w:rsidR="008A4625" w:rsidRPr="00226A3F" w:rsidRDefault="008A4625" w:rsidP="00B169DB">
            <w:pPr>
              <w:rPr>
                <w:ins w:id="1549" w:author="nick" w:date="2020-02-19T18:38:00Z"/>
                <w:sz w:val="20"/>
                <w:szCs w:val="20"/>
              </w:rPr>
            </w:pPr>
            <w:ins w:id="1550" w:author="nick" w:date="2020-02-19T18:38:00Z">
              <w:r w:rsidRPr="00226A3F">
                <w:rPr>
                  <w:sz w:val="20"/>
                  <w:szCs w:val="20"/>
                </w:rPr>
                <w:t>Required</w:t>
              </w:r>
            </w:ins>
          </w:p>
        </w:tc>
        <w:tc>
          <w:tcPr>
            <w:tcW w:w="3384" w:type="dxa"/>
            <w:shd w:val="clear" w:color="auto" w:fill="auto"/>
            <w:vAlign w:val="bottom"/>
          </w:tcPr>
          <w:p w:rsidR="008A4625" w:rsidRPr="00226A3F" w:rsidRDefault="008A4625" w:rsidP="00B169DB">
            <w:pPr>
              <w:rPr>
                <w:ins w:id="1551" w:author="nick" w:date="2020-02-19T18:38:00Z"/>
                <w:sz w:val="20"/>
                <w:szCs w:val="20"/>
              </w:rPr>
            </w:pPr>
            <w:ins w:id="1552" w:author="nick" w:date="2020-02-19T18:38:00Z">
              <w:r w:rsidRPr="00226A3F">
                <w:rPr>
                  <w:sz w:val="20"/>
                  <w:szCs w:val="20"/>
                </w:rPr>
                <w:t>-</w:t>
              </w:r>
            </w:ins>
          </w:p>
        </w:tc>
      </w:tr>
      <w:tr w:rsidR="008A4625" w:rsidRPr="00226A3F" w:rsidTr="00B169DB">
        <w:trPr>
          <w:jc w:val="center"/>
          <w:ins w:id="1553" w:author="nick" w:date="2020-02-19T18:38:00Z"/>
        </w:trPr>
        <w:tc>
          <w:tcPr>
            <w:tcW w:w="2111" w:type="dxa"/>
            <w:shd w:val="clear" w:color="auto" w:fill="auto"/>
            <w:vAlign w:val="bottom"/>
          </w:tcPr>
          <w:p w:rsidR="008A4625" w:rsidRPr="00226A3F" w:rsidRDefault="008A4625" w:rsidP="00B169DB">
            <w:pPr>
              <w:rPr>
                <w:ins w:id="1554" w:author="nick" w:date="2020-02-19T18:38:00Z"/>
                <w:sz w:val="20"/>
                <w:szCs w:val="20"/>
              </w:rPr>
            </w:pPr>
            <w:ins w:id="1555" w:author="nick" w:date="2020-02-19T18:38:00Z">
              <w:r w:rsidRPr="00226A3F">
                <w:rPr>
                  <w:sz w:val="20"/>
                  <w:szCs w:val="20"/>
                </w:rPr>
                <w:t>appdata</w:t>
              </w:r>
            </w:ins>
          </w:p>
        </w:tc>
        <w:tc>
          <w:tcPr>
            <w:tcW w:w="1701" w:type="dxa"/>
            <w:shd w:val="clear" w:color="auto" w:fill="auto"/>
            <w:vAlign w:val="bottom"/>
          </w:tcPr>
          <w:p w:rsidR="008A4625" w:rsidRPr="00226A3F" w:rsidRDefault="008A4625" w:rsidP="00B169DB">
            <w:pPr>
              <w:rPr>
                <w:ins w:id="1556" w:author="nick" w:date="2020-02-19T18:38:00Z"/>
                <w:sz w:val="20"/>
                <w:szCs w:val="20"/>
              </w:rPr>
            </w:pPr>
            <w:ins w:id="1557" w:author="nick" w:date="2020-02-19T18:38:00Z">
              <w:r w:rsidRPr="00226A3F">
                <w:rPr>
                  <w:sz w:val="20"/>
                  <w:szCs w:val="20"/>
                </w:rPr>
                <w:t>1</w:t>
              </w:r>
            </w:ins>
          </w:p>
        </w:tc>
        <w:tc>
          <w:tcPr>
            <w:tcW w:w="1276" w:type="dxa"/>
            <w:shd w:val="clear" w:color="auto" w:fill="auto"/>
            <w:vAlign w:val="bottom"/>
          </w:tcPr>
          <w:p w:rsidR="008A4625" w:rsidRPr="00226A3F" w:rsidRDefault="008A4625" w:rsidP="00B169DB">
            <w:pPr>
              <w:rPr>
                <w:ins w:id="1558" w:author="nick" w:date="2020-02-19T18:38:00Z"/>
                <w:sz w:val="20"/>
                <w:szCs w:val="20"/>
              </w:rPr>
            </w:pPr>
            <w:ins w:id="1559" w:author="nick" w:date="2020-02-19T18:38:00Z">
              <w:r w:rsidRPr="00226A3F">
                <w:rPr>
                  <w:sz w:val="20"/>
                  <w:szCs w:val="20"/>
                </w:rPr>
                <w:t>Optional</w:t>
              </w:r>
            </w:ins>
          </w:p>
        </w:tc>
        <w:tc>
          <w:tcPr>
            <w:tcW w:w="3384" w:type="dxa"/>
            <w:shd w:val="clear" w:color="auto" w:fill="auto"/>
            <w:vAlign w:val="bottom"/>
          </w:tcPr>
          <w:p w:rsidR="008A4625" w:rsidRPr="00226A3F" w:rsidRDefault="008A4625" w:rsidP="00B169DB">
            <w:pPr>
              <w:rPr>
                <w:ins w:id="1560" w:author="nick" w:date="2020-02-19T18:38:00Z"/>
                <w:sz w:val="20"/>
                <w:szCs w:val="20"/>
              </w:rPr>
            </w:pPr>
            <w:ins w:id="1561" w:author="nick" w:date="2020-02-19T18:38:00Z">
              <w:r w:rsidRPr="00226A3F">
                <w:rPr>
                  <w:sz w:val="20"/>
                  <w:szCs w:val="20"/>
                </w:rPr>
                <w:t>-</w:t>
              </w:r>
            </w:ins>
          </w:p>
        </w:tc>
      </w:tr>
      <w:tr w:rsidR="008A4625" w:rsidRPr="00226A3F" w:rsidTr="00B169DB">
        <w:trPr>
          <w:jc w:val="center"/>
          <w:ins w:id="1562" w:author="nick" w:date="2020-02-19T18:38:00Z"/>
        </w:trPr>
        <w:tc>
          <w:tcPr>
            <w:tcW w:w="2111" w:type="dxa"/>
            <w:shd w:val="clear" w:color="auto" w:fill="auto"/>
            <w:vAlign w:val="bottom"/>
          </w:tcPr>
          <w:p w:rsidR="008A4625" w:rsidRPr="00226A3F" w:rsidRDefault="008A4625" w:rsidP="00B169DB">
            <w:pPr>
              <w:rPr>
                <w:ins w:id="1563" w:author="nick" w:date="2020-02-19T18:38:00Z"/>
                <w:sz w:val="20"/>
                <w:szCs w:val="20"/>
              </w:rPr>
            </w:pPr>
            <w:ins w:id="1564" w:author="nick" w:date="2020-02-19T18:38:00Z">
              <w:r>
                <w:rPr>
                  <w:sz w:val="20"/>
                  <w:szCs w:val="20"/>
                </w:rPr>
                <w:t>femdata</w:t>
              </w:r>
            </w:ins>
          </w:p>
        </w:tc>
        <w:tc>
          <w:tcPr>
            <w:tcW w:w="1701" w:type="dxa"/>
            <w:shd w:val="clear" w:color="auto" w:fill="auto"/>
            <w:vAlign w:val="bottom"/>
          </w:tcPr>
          <w:p w:rsidR="008A4625" w:rsidDel="009050D3" w:rsidRDefault="008A4625" w:rsidP="00B169DB">
            <w:pPr>
              <w:rPr>
                <w:ins w:id="1565" w:author="nick" w:date="2020-02-19T18:38:00Z"/>
                <w:sz w:val="20"/>
                <w:szCs w:val="20"/>
              </w:rPr>
            </w:pPr>
            <w:ins w:id="1566" w:author="nick" w:date="2020-02-19T18:38:00Z">
              <w:r>
                <w:rPr>
                  <w:sz w:val="20"/>
                  <w:szCs w:val="20"/>
                </w:rPr>
                <w:t>1</w:t>
              </w:r>
            </w:ins>
          </w:p>
        </w:tc>
        <w:tc>
          <w:tcPr>
            <w:tcW w:w="1276" w:type="dxa"/>
            <w:shd w:val="clear" w:color="auto" w:fill="auto"/>
            <w:vAlign w:val="bottom"/>
          </w:tcPr>
          <w:p w:rsidR="008A4625" w:rsidRPr="00226A3F" w:rsidRDefault="008A4625" w:rsidP="00B169DB">
            <w:pPr>
              <w:rPr>
                <w:ins w:id="1567" w:author="nick" w:date="2020-02-19T18:38:00Z"/>
                <w:sz w:val="20"/>
                <w:szCs w:val="20"/>
              </w:rPr>
            </w:pPr>
            <w:ins w:id="1568" w:author="nick" w:date="2020-02-19T18:38:00Z">
              <w:r>
                <w:rPr>
                  <w:sz w:val="20"/>
                  <w:szCs w:val="20"/>
                </w:rPr>
                <w:t>Optional</w:t>
              </w:r>
            </w:ins>
          </w:p>
        </w:tc>
        <w:tc>
          <w:tcPr>
            <w:tcW w:w="3384" w:type="dxa"/>
            <w:shd w:val="clear" w:color="auto" w:fill="auto"/>
            <w:vAlign w:val="bottom"/>
          </w:tcPr>
          <w:p w:rsidR="008A4625" w:rsidRPr="00226A3F" w:rsidRDefault="008A4625" w:rsidP="00B169DB">
            <w:pPr>
              <w:rPr>
                <w:ins w:id="1569" w:author="nick" w:date="2020-02-19T18:38:00Z"/>
                <w:sz w:val="20"/>
                <w:szCs w:val="20"/>
              </w:rPr>
            </w:pPr>
            <w:ins w:id="1570" w:author="nick" w:date="2020-02-19T18:38:00Z">
              <w:r>
                <w:rPr>
                  <w:sz w:val="20"/>
                  <w:szCs w:val="20"/>
                </w:rPr>
                <w:t>-</w:t>
              </w:r>
            </w:ins>
          </w:p>
        </w:tc>
      </w:tr>
      <w:tr w:rsidR="008A4625" w:rsidRPr="00226A3F" w:rsidTr="00B169DB">
        <w:trPr>
          <w:jc w:val="center"/>
          <w:ins w:id="1571" w:author="nick" w:date="2020-02-19T18:38:00Z"/>
        </w:trPr>
        <w:tc>
          <w:tcPr>
            <w:tcW w:w="2111" w:type="dxa"/>
            <w:shd w:val="clear" w:color="auto" w:fill="auto"/>
          </w:tcPr>
          <w:p w:rsidR="008A4625" w:rsidRPr="00226A3F" w:rsidRDefault="008A4625" w:rsidP="00B169DB">
            <w:pPr>
              <w:rPr>
                <w:ins w:id="1572" w:author="nick" w:date="2020-02-19T18:38:00Z"/>
                <w:sz w:val="20"/>
                <w:szCs w:val="20"/>
              </w:rPr>
            </w:pPr>
            <w:ins w:id="1573" w:author="nick" w:date="2020-02-19T18:38:00Z">
              <w:r>
                <w:rPr>
                  <w:rFonts w:cs="Calibri"/>
                  <w:sz w:val="20"/>
                  <w:szCs w:val="20"/>
                  <w:lang w:eastAsia="en-GB"/>
                </w:rPr>
                <w:t xml:space="preserve">custom_attributes_list </w:t>
              </w:r>
            </w:ins>
          </w:p>
        </w:tc>
        <w:tc>
          <w:tcPr>
            <w:tcW w:w="1701" w:type="dxa"/>
            <w:shd w:val="clear" w:color="auto" w:fill="auto"/>
          </w:tcPr>
          <w:p w:rsidR="008A4625" w:rsidRPr="00226A3F" w:rsidRDefault="008A4625" w:rsidP="00B169DB">
            <w:pPr>
              <w:rPr>
                <w:ins w:id="1574" w:author="nick" w:date="2020-02-19T18:38:00Z"/>
                <w:sz w:val="20"/>
                <w:szCs w:val="20"/>
              </w:rPr>
            </w:pPr>
            <w:ins w:id="1575" w:author="nick" w:date="2020-02-19T18:38:00Z">
              <w:r>
                <w:rPr>
                  <w:sz w:val="20"/>
                  <w:szCs w:val="20"/>
                </w:rPr>
                <w:t>1</w:t>
              </w:r>
            </w:ins>
          </w:p>
        </w:tc>
        <w:tc>
          <w:tcPr>
            <w:tcW w:w="1276" w:type="dxa"/>
            <w:shd w:val="clear" w:color="auto" w:fill="auto"/>
          </w:tcPr>
          <w:p w:rsidR="008A4625" w:rsidRPr="00226A3F" w:rsidRDefault="008A4625" w:rsidP="00B169DB">
            <w:pPr>
              <w:rPr>
                <w:ins w:id="1576" w:author="nick" w:date="2020-02-19T18:38:00Z"/>
                <w:sz w:val="20"/>
                <w:szCs w:val="20"/>
              </w:rPr>
            </w:pPr>
            <w:ins w:id="1577" w:author="nick" w:date="2020-02-19T18:38:00Z">
              <w:r>
                <w:rPr>
                  <w:rFonts w:cs="Calibri"/>
                  <w:sz w:val="20"/>
                  <w:szCs w:val="20"/>
                  <w:lang w:eastAsia="en-GB"/>
                </w:rPr>
                <w:t>Optional</w:t>
              </w:r>
            </w:ins>
          </w:p>
        </w:tc>
        <w:tc>
          <w:tcPr>
            <w:tcW w:w="3384" w:type="dxa"/>
            <w:shd w:val="clear" w:color="auto" w:fill="auto"/>
          </w:tcPr>
          <w:p w:rsidR="008A4625" w:rsidRPr="00226A3F" w:rsidRDefault="008A4625" w:rsidP="00B169DB">
            <w:pPr>
              <w:rPr>
                <w:ins w:id="1578" w:author="nick" w:date="2020-02-19T18:38:00Z"/>
                <w:sz w:val="20"/>
                <w:szCs w:val="20"/>
              </w:rPr>
            </w:pPr>
            <w:ins w:id="1579" w:author="nick" w:date="2020-02-19T18:38: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580" w:author="nick" w:date="2020-02-19T18:38:00Z">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581" w:author="nick" w:date="2020-02-19T18:38:00Z">
              <w:r w:rsidRPr="0011095E">
                <w:rPr>
                  <w:rFonts w:cs="Calibri"/>
                  <w:sz w:val="20"/>
                  <w:szCs w:val="20"/>
                  <w:lang w:eastAsia="en-GB"/>
                </w:rPr>
                <w:fldChar w:fldCharType="separate"/>
              </w:r>
              <w:r w:rsidRPr="007E2D34">
                <w:rPr>
                  <w:sz w:val="20"/>
                  <w:szCs w:val="20"/>
                </w:rPr>
                <w:t xml:space="preserve">Custom Attributes </w:t>
              </w:r>
              <w:r w:rsidRPr="007331A4">
                <w:t>list</w:t>
              </w:r>
              <w:r w:rsidRPr="0011095E">
                <w:rPr>
                  <w:rFonts w:cs="Calibri"/>
                  <w:sz w:val="20"/>
                  <w:szCs w:val="20"/>
                  <w:lang w:eastAsia="en-GB"/>
                </w:rPr>
                <w:fldChar w:fldCharType="end"/>
              </w:r>
            </w:ins>
          </w:p>
        </w:tc>
      </w:tr>
    </w:tbl>
    <w:p w:rsidR="008A4625" w:rsidRDefault="008A4625" w:rsidP="008A4625">
      <w:pPr>
        <w:pStyle w:val="Caption"/>
        <w:spacing w:before="120"/>
        <w:rPr>
          <w:ins w:id="1582" w:author="nick" w:date="2020-02-19T18:38:00Z"/>
        </w:rPr>
      </w:pPr>
      <w:ins w:id="1583" w:author="nick" w:date="2020-02-19T18:38:00Z">
        <w:r>
          <w:t xml:space="preserve">Table </w:t>
        </w:r>
        <w:r>
          <w:fldChar w:fldCharType="begin"/>
        </w:r>
        <w:r>
          <w:instrText xml:space="preserve"> SEQ Table \* ARABIC </w:instrText>
        </w:r>
        <w:r>
          <w:fldChar w:fldCharType="separate"/>
        </w:r>
        <w:r>
          <w:rPr>
            <w:noProof/>
          </w:rPr>
          <w:t>40</w:t>
        </w:r>
        <w:r>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ins>
      <w:ins w:id="1584" w:author="nick" w:date="2020-02-19T18:41:00Z">
        <w:r>
          <w:rPr>
            <w:rStyle w:val="elementdeftypeChar"/>
            <w:b/>
          </w:rPr>
          <w:t>rotation_joint</w:t>
        </w:r>
      </w:ins>
      <w:ins w:id="1585" w:author="nick" w:date="2020-02-19T18:38:00Z">
        <w:r w:rsidRPr="00D06BDF">
          <w:rPr>
            <w:rStyle w:val="elementdeftypeChar"/>
            <w:b/>
          </w:rPr>
          <w:t>/&gt;</w:t>
        </w:r>
      </w:ins>
    </w:p>
    <w:p w:rsidR="008A4625" w:rsidRPr="00226A3F" w:rsidRDefault="008A4625" w:rsidP="008A4625">
      <w:pPr>
        <w:keepNext/>
        <w:spacing w:before="120"/>
        <w:rPr>
          <w:ins w:id="1586" w:author="nick" w:date="2020-02-19T18:38:00Z"/>
        </w:rPr>
      </w:pPr>
      <w:ins w:id="1587" w:author="nick" w:date="2020-02-19T18:38:00Z">
        <w:r w:rsidRPr="00226A3F">
          <w:t xml:space="preserve">XML specification of </w:t>
        </w:r>
        <w:r w:rsidRPr="00226A3F">
          <w:rPr>
            <w:rFonts w:ascii="Courier New" w:hAnsi="Courier New" w:cs="Courier New"/>
            <w:b/>
            <w:i/>
            <w:sz w:val="18"/>
            <w:szCs w:val="18"/>
          </w:rPr>
          <w:t>&lt;r</w:t>
        </w:r>
      </w:ins>
      <w:ins w:id="1588" w:author="nick" w:date="2020-02-19T18:39:00Z">
        <w:r>
          <w:rPr>
            <w:rFonts w:ascii="Courier New" w:hAnsi="Courier New" w:cs="Courier New"/>
            <w:b/>
            <w:i/>
            <w:sz w:val="18"/>
            <w:szCs w:val="18"/>
          </w:rPr>
          <w:t>otation_joint</w:t>
        </w:r>
      </w:ins>
      <w:ins w:id="1589" w:author="nick" w:date="2020-02-19T18:38:00Z">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8A4625" w:rsidRPr="00226A3F" w:rsidTr="00B169DB">
        <w:trPr>
          <w:tblHeader/>
          <w:jc w:val="center"/>
          <w:ins w:id="1590" w:author="nick" w:date="2020-02-19T18:38: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91" w:author="nick" w:date="2020-02-19T18:38:00Z"/>
                <w:b/>
                <w:i/>
              </w:rPr>
            </w:pPr>
            <w:ins w:id="1592" w:author="nick" w:date="2020-02-19T18:38: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93" w:author="nick" w:date="2020-02-19T18:38:00Z"/>
                <w:b/>
                <w:i/>
              </w:rPr>
            </w:pPr>
            <w:ins w:id="1594" w:author="nick" w:date="2020-02-19T18:38: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95" w:author="nick" w:date="2020-02-19T18:38:00Z"/>
                <w:b/>
                <w:i/>
              </w:rPr>
            </w:pPr>
            <w:ins w:id="1596" w:author="nick" w:date="2020-02-19T18:38: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226A3F" w:rsidRDefault="008A4625" w:rsidP="00B169DB">
            <w:pPr>
              <w:keepNext/>
              <w:rPr>
                <w:ins w:id="1597" w:author="nick" w:date="2020-02-19T18:38:00Z"/>
                <w:b/>
                <w:i/>
              </w:rPr>
            </w:pPr>
            <w:ins w:id="1598" w:author="nick" w:date="2020-02-19T18:38: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8A4625" w:rsidRPr="00226A3F" w:rsidRDefault="008A4625" w:rsidP="00B169DB">
            <w:pPr>
              <w:keepNext/>
              <w:rPr>
                <w:ins w:id="1599" w:author="nick" w:date="2020-02-19T18:38:00Z"/>
                <w:b/>
                <w:i/>
              </w:rPr>
            </w:pPr>
            <w:ins w:id="1600" w:author="nick" w:date="2020-02-19T18:38:00Z">
              <w:r w:rsidRPr="00A20C5C">
                <w:rPr>
                  <w:b/>
                  <w:i/>
                </w:rPr>
                <w:t>Constraint</w:t>
              </w:r>
              <w:r>
                <w:rPr>
                  <w:b/>
                  <w:i/>
                </w:rPr>
                <w:t xml:space="preserve"> / Remarks</w:t>
              </w:r>
            </w:ins>
          </w:p>
        </w:tc>
      </w:tr>
      <w:tr w:rsidR="008A4625" w:rsidRPr="00460A9F" w:rsidTr="00B169DB">
        <w:trPr>
          <w:jc w:val="center"/>
          <w:ins w:id="1601" w:author="nick" w:date="2020-02-19T18:38:00Z"/>
        </w:trPr>
        <w:tc>
          <w:tcPr>
            <w:tcW w:w="1842" w:type="dxa"/>
            <w:shd w:val="clear" w:color="auto" w:fill="auto"/>
          </w:tcPr>
          <w:p w:rsidR="008A4625" w:rsidRPr="00460A9F" w:rsidRDefault="008A4625" w:rsidP="00B169DB">
            <w:pPr>
              <w:keepNext/>
              <w:rPr>
                <w:ins w:id="1602" w:author="nick" w:date="2020-02-19T18:38:00Z"/>
                <w:sz w:val="20"/>
                <w:szCs w:val="20"/>
              </w:rPr>
            </w:pPr>
            <w:ins w:id="1603" w:author="nick" w:date="2020-02-19T18:39:00Z">
              <w:r>
                <w:rPr>
                  <w:sz w:val="20"/>
                  <w:szCs w:val="20"/>
                </w:rPr>
                <w:t>diameter</w:t>
              </w:r>
            </w:ins>
          </w:p>
        </w:tc>
        <w:tc>
          <w:tcPr>
            <w:tcW w:w="1440" w:type="dxa"/>
            <w:shd w:val="clear" w:color="auto" w:fill="auto"/>
          </w:tcPr>
          <w:p w:rsidR="008A4625" w:rsidRPr="00460A9F" w:rsidRDefault="008A4625" w:rsidP="00B169DB">
            <w:pPr>
              <w:keepNext/>
              <w:rPr>
                <w:ins w:id="1604" w:author="nick" w:date="2020-02-19T18:38:00Z"/>
                <w:sz w:val="20"/>
                <w:szCs w:val="20"/>
              </w:rPr>
            </w:pPr>
            <w:ins w:id="1605" w:author="nick" w:date="2020-02-19T18:38:00Z">
              <w:r w:rsidRPr="00460A9F">
                <w:rPr>
                  <w:sz w:val="20"/>
                  <w:szCs w:val="20"/>
                </w:rPr>
                <w:t>Floating point</w:t>
              </w:r>
            </w:ins>
          </w:p>
        </w:tc>
        <w:tc>
          <w:tcPr>
            <w:tcW w:w="1440" w:type="dxa"/>
          </w:tcPr>
          <w:p w:rsidR="008A4625" w:rsidRDefault="008A4625" w:rsidP="00B169DB">
            <w:pPr>
              <w:keepNext/>
              <w:rPr>
                <w:ins w:id="1606" w:author="nick" w:date="2020-02-19T18:38:00Z"/>
                <w:sz w:val="20"/>
                <w:szCs w:val="20"/>
              </w:rPr>
            </w:pPr>
            <w:ins w:id="1607" w:author="nick" w:date="2020-02-19T18:38:00Z">
              <w:r>
                <w:rPr>
                  <w:sz w:val="20"/>
                  <w:szCs w:val="20"/>
                </w:rPr>
                <w:t>&gt;</w:t>
              </w:r>
              <w:r w:rsidRPr="00460A9F">
                <w:rPr>
                  <w:sz w:val="20"/>
                  <w:szCs w:val="20"/>
                </w:rPr>
                <w:t xml:space="preserve"> 0.0</w:t>
              </w:r>
            </w:ins>
          </w:p>
        </w:tc>
        <w:tc>
          <w:tcPr>
            <w:tcW w:w="1080" w:type="dxa"/>
            <w:shd w:val="clear" w:color="auto" w:fill="auto"/>
          </w:tcPr>
          <w:p w:rsidR="008A4625" w:rsidRPr="00460A9F" w:rsidRDefault="008A4625" w:rsidP="00B169DB">
            <w:pPr>
              <w:keepNext/>
              <w:rPr>
                <w:ins w:id="1608" w:author="nick" w:date="2020-02-19T18:38:00Z"/>
                <w:sz w:val="20"/>
                <w:szCs w:val="20"/>
              </w:rPr>
            </w:pPr>
            <w:ins w:id="1609" w:author="nick" w:date="2020-02-19T18:38:00Z">
              <w:r w:rsidRPr="00460A9F">
                <w:rPr>
                  <w:sz w:val="20"/>
                  <w:szCs w:val="20"/>
                </w:rPr>
                <w:t>Optional</w:t>
              </w:r>
            </w:ins>
          </w:p>
        </w:tc>
        <w:tc>
          <w:tcPr>
            <w:tcW w:w="2992" w:type="dxa"/>
            <w:shd w:val="clear" w:color="auto" w:fill="auto"/>
          </w:tcPr>
          <w:p w:rsidR="008A4625" w:rsidRPr="00460A9F" w:rsidRDefault="008A4625" w:rsidP="00B169DB">
            <w:pPr>
              <w:keepNext/>
              <w:rPr>
                <w:ins w:id="1610" w:author="nick" w:date="2020-02-19T18:38:00Z"/>
                <w:sz w:val="20"/>
                <w:szCs w:val="20"/>
              </w:rPr>
            </w:pPr>
            <w:ins w:id="1611" w:author="nick" w:date="2020-02-19T18:38:00Z">
              <w:r>
                <w:rPr>
                  <w:sz w:val="20"/>
                  <w:szCs w:val="20"/>
                </w:rPr>
                <w:t>-</w:t>
              </w:r>
            </w:ins>
          </w:p>
        </w:tc>
      </w:tr>
    </w:tbl>
    <w:p w:rsidR="008A4625" w:rsidRDefault="008A4625" w:rsidP="00E261BA">
      <w:pPr>
        <w:rPr>
          <w:ins w:id="1612" w:author="nick" w:date="2020-02-19T18:46:00Z"/>
        </w:rPr>
      </w:pPr>
    </w:p>
    <w:p w:rsidR="002B2829" w:rsidRPr="000B11EA" w:rsidRDefault="002B2829" w:rsidP="002B2829">
      <w:pPr>
        <w:numPr>
          <w:ilvl w:val="0"/>
          <w:numId w:val="22"/>
        </w:numPr>
        <w:spacing w:before="120"/>
        <w:rPr>
          <w:ins w:id="1613" w:author="nick" w:date="2020-02-19T18:46:00Z"/>
        </w:rPr>
      </w:pPr>
      <w:proofErr w:type="gramStart"/>
      <w:ins w:id="1614" w:author="nick" w:date="2020-02-19T18:46:00Z">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w:t>
        </w:r>
      </w:ins>
      <w:ins w:id="1615" w:author="nick" w:date="2020-02-19T18:47:00Z">
        <w:r>
          <w:t>rotation joint</w:t>
        </w:r>
      </w:ins>
      <w:ins w:id="1616" w:author="nick" w:date="2020-02-19T18:46:00Z">
        <w:r>
          <w:t xml:space="preserve">. </w:t>
        </w:r>
      </w:ins>
    </w:p>
    <w:p w:rsidR="002B2829" w:rsidRDefault="002B2829" w:rsidP="002B2829">
      <w:pPr>
        <w:ind w:left="360"/>
        <w:jc w:val="both"/>
        <w:rPr>
          <w:ins w:id="1617" w:author="nick" w:date="2020-02-19T18:47:00Z"/>
        </w:rPr>
      </w:pPr>
      <w:ins w:id="1618" w:author="nick" w:date="2020-02-19T18:47:00Z">
        <w:r>
          <w:t>If possible, a</w:t>
        </w:r>
      </w:ins>
      <w:ins w:id="1619" w:author="nick" w:date="2020-02-21T19:53:00Z">
        <w:r w:rsidR="00A10381">
          <w:t xml:space="preserve"> </w:t>
        </w:r>
      </w:ins>
      <w:ins w:id="1620" w:author="nick" w:date="2020-02-19T18:48:00Z">
        <w:r>
          <w:t>rotation joint</w:t>
        </w:r>
      </w:ins>
      <w:ins w:id="1621" w:author="nick" w:date="2020-02-19T18:47:00Z">
        <w:r>
          <w:t xml:space="preserve">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w:t>
        </w:r>
      </w:ins>
      <w:ins w:id="1622" w:author="nick" w:date="2020-02-19T18:48:00Z">
        <w:r>
          <w:t xml:space="preserve">the joint's </w:t>
        </w:r>
      </w:ins>
      <w:ins w:id="1623" w:author="nick" w:date="2020-02-19T18:47:00Z">
        <w:r w:rsidRPr="00366864">
          <w:t xml:space="preserve">head to </w:t>
        </w:r>
      </w:ins>
      <w:ins w:id="1624" w:author="nick" w:date="2020-02-19T18:54:00Z">
        <w:r>
          <w:t>point</w:t>
        </w:r>
      </w:ins>
      <w:ins w:id="1625" w:author="nick" w:date="2020-02-19T18:47:00Z">
        <w:r>
          <w:t xml:space="preserve">, which element’s definition can be found in section </w:t>
        </w:r>
        <w:r>
          <w:fldChar w:fldCharType="begin"/>
        </w:r>
        <w:r>
          <w:instrText xml:space="preserve"> REF _Ref400880511 \r \h  \* MERGEFORMAT </w:instrText>
        </w:r>
      </w:ins>
      <w:ins w:id="1626" w:author="nick" w:date="2020-02-19T18:47:00Z">
        <w:r>
          <w:fldChar w:fldCharType="separate"/>
        </w:r>
        <w:r>
          <w:t>7.1.3</w:t>
        </w:r>
        <w:r>
          <w:fldChar w:fldCharType="end"/>
        </w:r>
        <w:r>
          <w:t>.</w:t>
        </w:r>
      </w:ins>
    </w:p>
    <w:p w:rsidR="008A4625" w:rsidRDefault="008A4625" w:rsidP="008A4625">
      <w:pPr>
        <w:rPr>
          <w:ins w:id="1627" w:author="nick" w:date="2020-02-19T18:41:00Z"/>
        </w:rPr>
      </w:pPr>
      <w:ins w:id="1628" w:author="nick" w:date="2020-02-19T18:41:00Z">
        <w:r>
          <w:rPr>
            <w:noProof/>
          </w:rPr>
          <w:t>Specific subtypes of r</w:t>
        </w:r>
      </w:ins>
      <w:ins w:id="1629" w:author="nick" w:date="2020-02-19T18:43:00Z">
        <w:r>
          <w:rPr>
            <w:noProof/>
          </w:rPr>
          <w:t>otation joint</w:t>
        </w:r>
      </w:ins>
      <w:ins w:id="1630" w:author="nick" w:date="2020-02-19T18:57:00Z">
        <w:r w:rsidR="002113D6">
          <w:rPr>
            <w:noProof/>
          </w:rPr>
          <w:t>s</w:t>
        </w:r>
      </w:ins>
      <w:ins w:id="1631" w:author="nick" w:date="2020-02-19T18:41:00Z">
        <w:r>
          <w:rPr>
            <w:noProof/>
          </w:rPr>
          <w:t xml:space="preserve">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8A4625" w:rsidRPr="005A4A4C" w:rsidTr="00B169DB">
        <w:trPr>
          <w:tblHeader/>
          <w:jc w:val="center"/>
          <w:ins w:id="1632" w:author="nick" w:date="2020-02-19T18:41: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8A4625" w:rsidRPr="005A4A4C" w:rsidRDefault="008A4625" w:rsidP="00B169DB">
            <w:pPr>
              <w:keepNext/>
              <w:keepLines/>
              <w:rPr>
                <w:ins w:id="1633" w:author="nick" w:date="2020-02-19T18:41:00Z"/>
                <w:b/>
                <w:i/>
              </w:rPr>
            </w:pPr>
            <w:ins w:id="1634" w:author="nick" w:date="2020-02-19T18:41:00Z">
              <w:r w:rsidRPr="005A4A4C">
                <w:rPr>
                  <w:b/>
                  <w:i/>
                </w:rPr>
                <w:lastRenderedPageBreak/>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5A4A4C" w:rsidRDefault="008A4625" w:rsidP="00B169DB">
            <w:pPr>
              <w:keepNext/>
              <w:keepLines/>
              <w:rPr>
                <w:ins w:id="1635" w:author="nick" w:date="2020-02-19T18:41:00Z"/>
                <w:b/>
                <w:i/>
              </w:rPr>
            </w:pPr>
            <w:ins w:id="1636" w:author="nick" w:date="2020-02-19T18:41: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A4625" w:rsidRPr="005A4A4C" w:rsidRDefault="008A4625" w:rsidP="00B169DB">
            <w:pPr>
              <w:keepNext/>
              <w:keepLines/>
              <w:rPr>
                <w:ins w:id="1637" w:author="nick" w:date="2020-02-19T18:41:00Z"/>
                <w:b/>
                <w:i/>
              </w:rPr>
            </w:pPr>
            <w:ins w:id="1638" w:author="nick" w:date="2020-02-19T18:41: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8A4625" w:rsidRPr="005A4A4C" w:rsidRDefault="008A4625" w:rsidP="00B169DB">
            <w:pPr>
              <w:keepNext/>
              <w:keepLines/>
              <w:rPr>
                <w:ins w:id="1639" w:author="nick" w:date="2020-02-19T18:41:00Z"/>
                <w:b/>
                <w:i/>
              </w:rPr>
            </w:pPr>
            <w:ins w:id="1640" w:author="nick" w:date="2020-02-19T18:41:00Z">
              <w:r w:rsidRPr="00A20C5C">
                <w:rPr>
                  <w:b/>
                  <w:i/>
                </w:rPr>
                <w:t>Constraint</w:t>
              </w:r>
              <w:r>
                <w:rPr>
                  <w:b/>
                  <w:i/>
                </w:rPr>
                <w:t xml:space="preserve"> / Remarks</w:t>
              </w:r>
            </w:ins>
          </w:p>
        </w:tc>
      </w:tr>
      <w:tr w:rsidR="008A4625" w:rsidRPr="00226A3F" w:rsidTr="00B169DB">
        <w:trPr>
          <w:jc w:val="center"/>
          <w:ins w:id="1641" w:author="nick" w:date="2020-02-19T18:41:00Z"/>
        </w:trPr>
        <w:tc>
          <w:tcPr>
            <w:tcW w:w="2111" w:type="dxa"/>
            <w:shd w:val="clear" w:color="auto" w:fill="auto"/>
            <w:vAlign w:val="bottom"/>
          </w:tcPr>
          <w:p w:rsidR="008A4625" w:rsidRPr="005A4A4C" w:rsidRDefault="008A4625" w:rsidP="00B169DB">
            <w:pPr>
              <w:keepNext/>
              <w:keepLines/>
              <w:rPr>
                <w:ins w:id="1642" w:author="nick" w:date="2020-02-19T18:41:00Z"/>
                <w:sz w:val="20"/>
                <w:szCs w:val="20"/>
              </w:rPr>
            </w:pPr>
            <w:ins w:id="1643" w:author="nick" w:date="2020-02-19T18:41:00Z">
              <w:r w:rsidRPr="005A4A4C">
                <w:rPr>
                  <w:sz w:val="20"/>
                  <w:szCs w:val="20"/>
                </w:rPr>
                <w:t>normal_direction</w:t>
              </w:r>
            </w:ins>
          </w:p>
        </w:tc>
        <w:tc>
          <w:tcPr>
            <w:tcW w:w="2268" w:type="dxa"/>
            <w:shd w:val="clear" w:color="auto" w:fill="auto"/>
            <w:vAlign w:val="bottom"/>
          </w:tcPr>
          <w:p w:rsidR="008A4625" w:rsidRPr="005A4A4C" w:rsidRDefault="008A4625" w:rsidP="00B169DB">
            <w:pPr>
              <w:keepNext/>
              <w:keepLines/>
              <w:rPr>
                <w:ins w:id="1644" w:author="nick" w:date="2020-02-19T18:41:00Z"/>
                <w:sz w:val="20"/>
                <w:szCs w:val="20"/>
              </w:rPr>
            </w:pPr>
            <w:ins w:id="1645" w:author="nick" w:date="2020-02-19T18:41:00Z">
              <w:r w:rsidRPr="005A4A4C">
                <w:rPr>
                  <w:sz w:val="20"/>
                  <w:szCs w:val="20"/>
                </w:rPr>
                <w:t>1</w:t>
              </w:r>
            </w:ins>
          </w:p>
        </w:tc>
        <w:tc>
          <w:tcPr>
            <w:tcW w:w="1276" w:type="dxa"/>
            <w:shd w:val="clear" w:color="auto" w:fill="auto"/>
            <w:vAlign w:val="bottom"/>
          </w:tcPr>
          <w:p w:rsidR="008A4625" w:rsidRPr="005A4A4C" w:rsidRDefault="008A4625" w:rsidP="00B169DB">
            <w:pPr>
              <w:keepNext/>
              <w:keepLines/>
              <w:rPr>
                <w:ins w:id="1646" w:author="nick" w:date="2020-02-19T18:41:00Z"/>
                <w:sz w:val="20"/>
                <w:szCs w:val="20"/>
              </w:rPr>
            </w:pPr>
            <w:ins w:id="1647" w:author="nick" w:date="2020-02-19T18:41:00Z">
              <w:r w:rsidRPr="005A4A4C">
                <w:rPr>
                  <w:sz w:val="20"/>
                  <w:szCs w:val="20"/>
                </w:rPr>
                <w:t>Optional</w:t>
              </w:r>
            </w:ins>
          </w:p>
        </w:tc>
        <w:tc>
          <w:tcPr>
            <w:tcW w:w="2817" w:type="dxa"/>
            <w:shd w:val="clear" w:color="auto" w:fill="auto"/>
            <w:vAlign w:val="bottom"/>
          </w:tcPr>
          <w:p w:rsidR="008A4625" w:rsidRPr="005A4A4C" w:rsidRDefault="008A4625" w:rsidP="00B169DB">
            <w:pPr>
              <w:keepNext/>
              <w:keepLines/>
              <w:rPr>
                <w:ins w:id="1648" w:author="nick" w:date="2020-02-19T18:41:00Z"/>
                <w:sz w:val="20"/>
                <w:szCs w:val="20"/>
              </w:rPr>
            </w:pPr>
            <w:ins w:id="1649" w:author="nick" w:date="2020-02-19T18:41:00Z">
              <w:r w:rsidRPr="005A4A4C">
                <w:rPr>
                  <w:sz w:val="20"/>
                  <w:szCs w:val="20"/>
                </w:rPr>
                <w:t>-</w:t>
              </w:r>
            </w:ins>
          </w:p>
        </w:tc>
      </w:tr>
      <w:tr w:rsidR="008A4625" w:rsidRPr="00C31177" w:rsidTr="00B169DB">
        <w:trPr>
          <w:jc w:val="center"/>
          <w:ins w:id="1650" w:author="nick" w:date="2020-02-19T18:41:00Z"/>
        </w:trPr>
        <w:tc>
          <w:tcPr>
            <w:tcW w:w="2111" w:type="dxa"/>
            <w:shd w:val="clear" w:color="auto" w:fill="auto"/>
          </w:tcPr>
          <w:p w:rsidR="008A4625" w:rsidRPr="00BC3F09" w:rsidRDefault="008A4625" w:rsidP="008A4625">
            <w:pPr>
              <w:keepNext/>
              <w:keepLines/>
              <w:rPr>
                <w:ins w:id="1651" w:author="nick" w:date="2020-02-19T18:41:00Z"/>
                <w:sz w:val="20"/>
                <w:szCs w:val="20"/>
              </w:rPr>
            </w:pPr>
            <w:proofErr w:type="gramStart"/>
            <w:ins w:id="1652" w:author="nick" w:date="2020-02-19T18:41:00Z">
              <w:r>
                <w:rPr>
                  <w:sz w:val="20"/>
                  <w:szCs w:val="20"/>
                </w:rPr>
                <w:t>rotav</w:t>
              </w:r>
              <w:proofErr w:type="gramEnd"/>
              <w:r w:rsidRPr="00BC3F09">
                <w:rPr>
                  <w:sz w:val="20"/>
                  <w:szCs w:val="20"/>
                </w:rPr>
                <w:br/>
              </w:r>
            </w:ins>
            <w:ins w:id="1653" w:author="nick" w:date="2020-02-19T18:43:00Z">
              <w:r w:rsidRPr="008A4625">
                <w:rPr>
                  <w:i/>
                  <w:sz w:val="20"/>
                  <w:szCs w:val="20"/>
                </w:rPr>
                <w:t>[other types here...]</w:t>
              </w:r>
            </w:ins>
          </w:p>
        </w:tc>
        <w:tc>
          <w:tcPr>
            <w:tcW w:w="2268" w:type="dxa"/>
            <w:shd w:val="clear" w:color="auto" w:fill="auto"/>
          </w:tcPr>
          <w:p w:rsidR="008A4625" w:rsidRPr="00BC3F09" w:rsidRDefault="008A4625" w:rsidP="00B169DB">
            <w:pPr>
              <w:keepNext/>
              <w:keepLines/>
              <w:rPr>
                <w:ins w:id="1654" w:author="nick" w:date="2020-02-19T18:41:00Z"/>
                <w:sz w:val="20"/>
                <w:szCs w:val="20"/>
              </w:rPr>
            </w:pPr>
            <w:ins w:id="1655" w:author="nick" w:date="2020-02-19T18:41:00Z">
              <w:r w:rsidRPr="00BC3F09">
                <w:rPr>
                  <w:sz w:val="20"/>
                  <w:szCs w:val="20"/>
                </w:rPr>
                <w:t>1</w:t>
              </w:r>
            </w:ins>
          </w:p>
        </w:tc>
        <w:tc>
          <w:tcPr>
            <w:tcW w:w="1276" w:type="dxa"/>
            <w:shd w:val="clear" w:color="auto" w:fill="auto"/>
          </w:tcPr>
          <w:p w:rsidR="008A4625" w:rsidRPr="00BC3F09" w:rsidRDefault="002113D6" w:rsidP="00B169DB">
            <w:pPr>
              <w:keepNext/>
              <w:keepLines/>
              <w:rPr>
                <w:ins w:id="1656" w:author="nick" w:date="2020-02-19T18:41:00Z"/>
                <w:sz w:val="20"/>
                <w:szCs w:val="20"/>
              </w:rPr>
            </w:pPr>
            <w:ins w:id="1657" w:author="nick" w:date="2020-02-19T18:58:00Z">
              <w:r>
                <w:rPr>
                  <w:sz w:val="20"/>
                  <w:szCs w:val="20"/>
                </w:rPr>
                <w:t>Required</w:t>
              </w:r>
            </w:ins>
          </w:p>
        </w:tc>
        <w:tc>
          <w:tcPr>
            <w:tcW w:w="2817" w:type="dxa"/>
            <w:shd w:val="clear" w:color="auto" w:fill="auto"/>
          </w:tcPr>
          <w:p w:rsidR="008A4625" w:rsidRPr="00BC3F09" w:rsidRDefault="002113D6" w:rsidP="00B169DB">
            <w:pPr>
              <w:keepNext/>
              <w:keepLines/>
              <w:rPr>
                <w:ins w:id="1658" w:author="nick" w:date="2020-02-19T18:41:00Z"/>
                <w:sz w:val="20"/>
                <w:szCs w:val="20"/>
              </w:rPr>
            </w:pPr>
            <w:ins w:id="1659" w:author="nick" w:date="2020-02-19T18:58:00Z">
              <w:r>
                <w:rPr>
                  <w:sz w:val="20"/>
                  <w:szCs w:val="20"/>
                </w:rPr>
                <w:t xml:space="preserve">Only </w:t>
              </w:r>
            </w:ins>
            <w:ins w:id="1660" w:author="nick" w:date="2020-02-19T18:41:00Z">
              <w:r w:rsidR="008A4625" w:rsidRPr="00BC3F09">
                <w:rPr>
                  <w:sz w:val="20"/>
                  <w:szCs w:val="20"/>
                </w:rPr>
                <w:t>one of the listed elements.</w:t>
              </w:r>
            </w:ins>
          </w:p>
        </w:tc>
      </w:tr>
    </w:tbl>
    <w:p w:rsidR="008A4625" w:rsidRDefault="008A4625" w:rsidP="008A4625">
      <w:pPr>
        <w:pStyle w:val="Caption"/>
        <w:keepNext/>
        <w:keepLines/>
        <w:spacing w:before="120"/>
        <w:rPr>
          <w:ins w:id="1661" w:author="nick" w:date="2020-02-19T18:41:00Z"/>
        </w:rPr>
      </w:pPr>
      <w:ins w:id="1662" w:author="nick" w:date="2020-02-19T18:41:00Z">
        <w:r>
          <w:t xml:space="preserve">Table </w:t>
        </w:r>
        <w:r>
          <w:fldChar w:fldCharType="begin"/>
        </w:r>
        <w:r>
          <w:instrText xml:space="preserve"> SEQ Table \* ARABIC </w:instrText>
        </w:r>
        <w:r>
          <w:fldChar w:fldCharType="separate"/>
        </w:r>
        <w:r>
          <w:rPr>
            <w:noProof/>
          </w:rPr>
          <w:t>42</w:t>
        </w:r>
        <w:r>
          <w:fldChar w:fldCharType="end"/>
        </w:r>
        <w:r>
          <w:t xml:space="preserve">: Nested elements of element </w:t>
        </w:r>
        <w:r w:rsidRPr="009B4B01">
          <w:rPr>
            <w:rFonts w:ascii="Courier New" w:hAnsi="Courier New" w:cs="Courier New"/>
            <w:bCs w:val="0"/>
            <w:i/>
            <w:sz w:val="18"/>
            <w:szCs w:val="18"/>
          </w:rPr>
          <w:t>&lt;</w:t>
        </w:r>
      </w:ins>
      <w:ins w:id="1663" w:author="nick" w:date="2020-02-19T18:43:00Z">
        <w:r>
          <w:rPr>
            <w:rFonts w:ascii="Courier New" w:hAnsi="Courier New" w:cs="Courier New"/>
            <w:bCs w:val="0"/>
            <w:i/>
            <w:sz w:val="18"/>
            <w:szCs w:val="18"/>
          </w:rPr>
          <w:t>rotation_joint</w:t>
        </w:r>
      </w:ins>
      <w:ins w:id="1664" w:author="nick" w:date="2020-02-19T18:41:00Z">
        <w:r>
          <w:rPr>
            <w:rFonts w:ascii="Courier New" w:hAnsi="Courier New" w:cs="Courier New"/>
            <w:bCs w:val="0"/>
            <w:i/>
            <w:sz w:val="18"/>
            <w:szCs w:val="18"/>
          </w:rPr>
          <w:t>/</w:t>
        </w:r>
        <w:r w:rsidRPr="009B4B01">
          <w:rPr>
            <w:rFonts w:ascii="Courier New" w:hAnsi="Courier New" w:cs="Courier New"/>
            <w:bCs w:val="0"/>
            <w:i/>
            <w:sz w:val="18"/>
            <w:szCs w:val="18"/>
          </w:rPr>
          <w:t>&gt;</w:t>
        </w:r>
      </w:ins>
    </w:p>
    <w:p w:rsidR="008A4625" w:rsidRDefault="008A4625" w:rsidP="008A4625">
      <w:pPr>
        <w:rPr>
          <w:ins w:id="1665" w:author="nick" w:date="2020-02-19T18:41:00Z"/>
        </w:rPr>
      </w:pPr>
      <w:ins w:id="1666" w:author="nick" w:date="2020-02-19T18:41:00Z">
        <w:r>
          <w:t xml:space="preserve">The subtypes are described in detail in the following sections. </w:t>
        </w:r>
      </w:ins>
    </w:p>
    <w:p w:rsidR="008A4625" w:rsidRPr="00226A3F" w:rsidRDefault="008A4625" w:rsidP="008A4625">
      <w:pPr>
        <w:pStyle w:val="Example"/>
        <w:keepNext/>
        <w:spacing w:before="120"/>
        <w:rPr>
          <w:ins w:id="1667" w:author="nick" w:date="2020-02-19T18:41:00Z"/>
        </w:rPr>
      </w:pPr>
      <w:ins w:id="1668" w:author="nick" w:date="2020-02-19T18:41:00Z">
        <w:r>
          <w:t>Example</w:t>
        </w:r>
        <w:r w:rsidRPr="00226A3F">
          <w:t xml:space="preserve">: </w:t>
        </w:r>
      </w:ins>
    </w:p>
    <w:p w:rsidR="008A4625" w:rsidRPr="00226A3F" w:rsidRDefault="008A4625" w:rsidP="008A4625">
      <w:pPr>
        <w:pStyle w:val="XMLCode"/>
        <w:keepNext/>
        <w:rPr>
          <w:ins w:id="1669" w:author="nick" w:date="2020-02-19T18:41:00Z"/>
        </w:rPr>
      </w:pPr>
    </w:p>
    <w:p w:rsidR="008A4625" w:rsidRPr="00226A3F" w:rsidRDefault="008A4625" w:rsidP="008A4625">
      <w:pPr>
        <w:pStyle w:val="XMLCode"/>
        <w:keepNext/>
        <w:rPr>
          <w:ins w:id="1670" w:author="nick" w:date="2020-02-19T18:41:00Z"/>
        </w:rPr>
      </w:pPr>
      <w:ins w:id="1671" w:author="nick" w:date="2020-02-19T18:41:00Z">
        <w:r w:rsidRPr="00226A3F">
          <w:t>&lt;connection_0d label=</w:t>
        </w:r>
        <w:r>
          <w:t>"</w:t>
        </w:r>
        <w:r w:rsidRPr="000F7EEA">
          <w:t>R</w:t>
        </w:r>
      </w:ins>
      <w:ins w:id="1672" w:author="nick" w:date="2020-02-19T19:33:00Z">
        <w:r w:rsidR="00AC4455">
          <w:t>J</w:t>
        </w:r>
      </w:ins>
      <w:ins w:id="1673" w:author="nick" w:date="2020-02-19T18:41:00Z">
        <w:r w:rsidRPr="00226A3F">
          <w:t>_2123921</w:t>
        </w:r>
        <w:r>
          <w:t>"</w:t>
        </w:r>
        <w:r w:rsidRPr="00226A3F">
          <w:t>&gt;</w:t>
        </w:r>
      </w:ins>
    </w:p>
    <w:p w:rsidR="008A4625" w:rsidRDefault="008A4625" w:rsidP="008A4625">
      <w:pPr>
        <w:pStyle w:val="XMLCode"/>
        <w:keepNext/>
        <w:rPr>
          <w:ins w:id="1674" w:author="nick" w:date="2020-02-19T18:41:00Z"/>
        </w:rPr>
      </w:pPr>
      <w:ins w:id="1675" w:author="nick" w:date="2020-02-19T18:41:00Z">
        <w:r w:rsidRPr="00D129C6">
          <w:t xml:space="preserve">    </w:t>
        </w:r>
        <w:r>
          <w:t>...</w:t>
        </w:r>
      </w:ins>
    </w:p>
    <w:p w:rsidR="008A4625" w:rsidRPr="00817E05" w:rsidRDefault="008A4625" w:rsidP="008A4625">
      <w:pPr>
        <w:pStyle w:val="XMLCode"/>
        <w:keepNext/>
        <w:rPr>
          <w:ins w:id="1676" w:author="nick" w:date="2020-02-19T18:41:00Z"/>
          <w:b/>
          <w:color w:val="0070C0"/>
        </w:rPr>
      </w:pPr>
      <w:ins w:id="1677" w:author="nick" w:date="2020-02-19T18:41:00Z">
        <w:r>
          <w:tab/>
        </w:r>
        <w:r w:rsidRPr="00817E05">
          <w:rPr>
            <w:b/>
            <w:color w:val="0070C0"/>
          </w:rPr>
          <w:t>&lt;</w:t>
        </w:r>
      </w:ins>
      <w:ins w:id="1678" w:author="nick" w:date="2020-02-19T18:43:00Z">
        <w:r>
          <w:rPr>
            <w:b/>
            <w:color w:val="0070C0"/>
          </w:rPr>
          <w:t>rotation_joint</w:t>
        </w:r>
      </w:ins>
      <w:ins w:id="1679" w:author="nick" w:date="2020-02-19T18:41:00Z">
        <w:r w:rsidRPr="00817E05">
          <w:rPr>
            <w:b/>
            <w:color w:val="0070C0"/>
          </w:rPr>
          <w:t xml:space="preserve"> diameter=</w:t>
        </w:r>
        <w:r>
          <w:rPr>
            <w:b/>
            <w:color w:val="0070C0"/>
          </w:rPr>
          <w:t>"</w:t>
        </w:r>
      </w:ins>
      <w:ins w:id="1680" w:author="nick" w:date="2020-02-19T18:44:00Z">
        <w:r>
          <w:rPr>
            <w:b/>
            <w:color w:val="0070C0"/>
          </w:rPr>
          <w:t>3</w:t>
        </w:r>
      </w:ins>
      <w:ins w:id="1681" w:author="nick" w:date="2020-02-19T18:41:00Z">
        <w:r w:rsidRPr="00817E05">
          <w:rPr>
            <w:b/>
            <w:color w:val="0070C0"/>
          </w:rPr>
          <w:t>.0</w:t>
        </w:r>
        <w:r>
          <w:rPr>
            <w:b/>
            <w:color w:val="0070C0"/>
          </w:rPr>
          <w:t>"</w:t>
        </w:r>
        <w:r w:rsidRPr="00817E05">
          <w:rPr>
            <w:b/>
            <w:color w:val="0070C0"/>
          </w:rPr>
          <w:t>&gt;</w:t>
        </w:r>
      </w:ins>
    </w:p>
    <w:p w:rsidR="008A4625" w:rsidRDefault="008A4625" w:rsidP="008A4625">
      <w:pPr>
        <w:pStyle w:val="XMLCode"/>
        <w:keepNext/>
        <w:rPr>
          <w:ins w:id="1682" w:author="nick" w:date="2020-02-19T18:58:00Z"/>
          <w:b/>
          <w:color w:val="0070C0"/>
          <w:lang w:val="fr-FR"/>
        </w:rPr>
      </w:pPr>
      <w:ins w:id="1683" w:author="nick" w:date="2020-02-19T18:41:00Z">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ins>
    </w:p>
    <w:p w:rsidR="002113D6" w:rsidRPr="0033379A" w:rsidRDefault="002113D6" w:rsidP="008A4625">
      <w:pPr>
        <w:pStyle w:val="XMLCode"/>
        <w:keepNext/>
        <w:rPr>
          <w:ins w:id="1684" w:author="nick" w:date="2020-02-19T18:41:00Z"/>
          <w:b/>
          <w:color w:val="0070C0"/>
          <w:lang w:val="fr-FR"/>
        </w:rPr>
      </w:pPr>
      <w:ins w:id="1685" w:author="nick" w:date="2020-02-19T18:58:00Z">
        <w:r w:rsidRPr="00817E05">
          <w:rPr>
            <w:b/>
            <w:color w:val="0070C0"/>
          </w:rPr>
          <w:t xml:space="preserve">        </w:t>
        </w:r>
        <w:r>
          <w:rPr>
            <w:b/>
            <w:color w:val="0070C0"/>
          </w:rPr>
          <w:t>&lt;rotav/&gt;</w:t>
        </w:r>
      </w:ins>
    </w:p>
    <w:p w:rsidR="008A4625" w:rsidRPr="00817E05" w:rsidRDefault="008A4625" w:rsidP="008A4625">
      <w:pPr>
        <w:pStyle w:val="XMLCode"/>
        <w:keepNext/>
        <w:rPr>
          <w:ins w:id="1686" w:author="nick" w:date="2020-02-19T18:41:00Z"/>
          <w:b/>
          <w:color w:val="0070C0"/>
        </w:rPr>
      </w:pPr>
      <w:ins w:id="1687" w:author="nick" w:date="2020-02-19T18:41:00Z">
        <w:r w:rsidRPr="0033379A">
          <w:rPr>
            <w:b/>
            <w:color w:val="0070C0"/>
            <w:lang w:val="fr-FR"/>
          </w:rPr>
          <w:t xml:space="preserve">    </w:t>
        </w:r>
        <w:r>
          <w:rPr>
            <w:b/>
            <w:color w:val="0070C0"/>
          </w:rPr>
          <w:t>&lt;/rivet</w:t>
        </w:r>
        <w:r w:rsidRPr="00817E05">
          <w:rPr>
            <w:b/>
            <w:color w:val="0070C0"/>
          </w:rPr>
          <w:t>&gt;</w:t>
        </w:r>
      </w:ins>
    </w:p>
    <w:p w:rsidR="008A4625" w:rsidRDefault="008A4625" w:rsidP="008A4625">
      <w:pPr>
        <w:pStyle w:val="XMLCode"/>
        <w:keepNext/>
        <w:rPr>
          <w:ins w:id="1688" w:author="nick" w:date="2020-02-19T18:41:00Z"/>
          <w:b/>
        </w:rPr>
      </w:pPr>
      <w:ins w:id="1689" w:author="nick" w:date="2020-02-19T18:41:00Z">
        <w:r w:rsidRPr="00226A3F">
          <w:t xml:space="preserve">    &lt;loc&gt; 1645.83 821.145 616.585 &lt;/loc&gt;</w:t>
        </w:r>
      </w:ins>
    </w:p>
    <w:p w:rsidR="008A4625" w:rsidRPr="00226A3F" w:rsidRDefault="008A4625" w:rsidP="008A4625">
      <w:pPr>
        <w:pStyle w:val="XMLCode"/>
        <w:keepNext/>
        <w:rPr>
          <w:ins w:id="1690" w:author="nick" w:date="2020-02-19T18:41:00Z"/>
        </w:rPr>
      </w:pPr>
      <w:ins w:id="1691" w:author="nick" w:date="2020-02-19T18:41:00Z">
        <w:r w:rsidRPr="00226A3F">
          <w:t xml:space="preserve">    &lt;</w:t>
        </w:r>
        <w:proofErr w:type="gramStart"/>
        <w:r w:rsidRPr="00226A3F">
          <w:t>appdata</w:t>
        </w:r>
        <w:proofErr w:type="gramEnd"/>
        <w:r w:rsidRPr="00226A3F">
          <w:t>&gt;</w:t>
        </w:r>
      </w:ins>
    </w:p>
    <w:p w:rsidR="008A4625" w:rsidRPr="00226A3F" w:rsidRDefault="008A4625" w:rsidP="008A4625">
      <w:pPr>
        <w:pStyle w:val="XMLCode"/>
        <w:keepNext/>
        <w:rPr>
          <w:ins w:id="1692" w:author="nick" w:date="2020-02-19T18:41:00Z"/>
        </w:rPr>
      </w:pPr>
      <w:ins w:id="1693" w:author="nick" w:date="2020-02-19T18:41:00Z">
        <w:r w:rsidRPr="00226A3F">
          <w:t xml:space="preserve">        ...</w:t>
        </w:r>
      </w:ins>
    </w:p>
    <w:p w:rsidR="008A4625" w:rsidRPr="00226A3F" w:rsidRDefault="008A4625" w:rsidP="008A4625">
      <w:pPr>
        <w:pStyle w:val="XMLCode"/>
        <w:keepNext/>
        <w:rPr>
          <w:ins w:id="1694" w:author="nick" w:date="2020-02-19T18:41:00Z"/>
        </w:rPr>
      </w:pPr>
      <w:ins w:id="1695" w:author="nick" w:date="2020-02-19T18:41:00Z">
        <w:r w:rsidRPr="00226A3F">
          <w:t xml:space="preserve">    &lt;/appdata&gt;</w:t>
        </w:r>
      </w:ins>
    </w:p>
    <w:p w:rsidR="008A4625" w:rsidRDefault="008A4625" w:rsidP="008A4625">
      <w:pPr>
        <w:pStyle w:val="XMLCode"/>
        <w:rPr>
          <w:ins w:id="1696" w:author="nick" w:date="2020-02-19T18:41:00Z"/>
        </w:rPr>
      </w:pPr>
      <w:ins w:id="1697" w:author="nick" w:date="2020-02-19T18:41:00Z">
        <w:r w:rsidRPr="00226A3F">
          <w:t>&lt;/connection_0d&gt;</w:t>
        </w:r>
      </w:ins>
    </w:p>
    <w:p w:rsidR="008A4625" w:rsidRPr="00226A3F" w:rsidRDefault="008A4625" w:rsidP="008A4625">
      <w:pPr>
        <w:pStyle w:val="XMLCode"/>
        <w:rPr>
          <w:ins w:id="1698" w:author="nick" w:date="2020-02-19T18:41:00Z"/>
        </w:rPr>
      </w:pPr>
    </w:p>
    <w:p w:rsidR="008A4625" w:rsidRDefault="008A4625" w:rsidP="00E261BA">
      <w:pPr>
        <w:rPr>
          <w:ins w:id="1699" w:author="nick" w:date="2020-02-19T18:41:00Z"/>
        </w:rPr>
      </w:pPr>
    </w:p>
    <w:p w:rsidR="008A4625" w:rsidRPr="008A4625" w:rsidRDefault="008A4625" w:rsidP="00E261BA">
      <w:pPr>
        <w:rPr>
          <w:ins w:id="1700" w:author="nick" w:date="2020-02-19T18:26:00Z"/>
        </w:rPr>
      </w:pPr>
    </w:p>
    <w:p w:rsidR="00995F54" w:rsidRDefault="00995F54" w:rsidP="00E261BA">
      <w:pPr>
        <w:pStyle w:val="Heading3"/>
        <w:rPr>
          <w:ins w:id="1701" w:author="nick" w:date="2020-02-19T18:12:00Z"/>
        </w:rPr>
      </w:pPr>
      <w:ins w:id="1702" w:author="nick" w:date="2020-02-19T17:55:00Z">
        <w:r>
          <w:t>ROTAV</w:t>
        </w:r>
      </w:ins>
    </w:p>
    <w:p w:rsidR="00995F54" w:rsidRDefault="00995F54" w:rsidP="00995F54">
      <w:pPr>
        <w:pStyle w:val="NormalWeb"/>
        <w:spacing w:before="0" w:beforeAutospacing="0" w:after="0" w:afterAutospacing="0" w:line="315" w:lineRule="atLeast"/>
        <w:rPr>
          <w:ins w:id="1703" w:author="nick" w:date="2020-02-19T18:01:00Z"/>
          <w:rFonts w:asciiTheme="minorHAnsi" w:hAnsiTheme="minorHAnsi" w:cstheme="minorHAnsi"/>
          <w:sz w:val="22"/>
          <w:szCs w:val="22"/>
          <w:lang w:val="en-US"/>
        </w:rPr>
      </w:pPr>
      <w:ins w:id="1704" w:author="nick" w:date="2020-02-19T18:00:00Z">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It is a robust process with high strength values.</w:t>
        </w:r>
      </w:ins>
    </w:p>
    <w:p w:rsidR="00995F54" w:rsidRDefault="00995F54" w:rsidP="00995F54">
      <w:pPr>
        <w:pStyle w:val="NormalWeb"/>
        <w:spacing w:before="0" w:beforeAutospacing="0" w:after="0" w:afterAutospacing="0" w:line="315" w:lineRule="atLeast"/>
        <w:rPr>
          <w:ins w:id="1705" w:author="nick" w:date="2020-02-19T18:01:00Z"/>
          <w:rFonts w:asciiTheme="minorHAnsi" w:hAnsiTheme="minorHAnsi" w:cstheme="minorHAnsi"/>
          <w:sz w:val="22"/>
          <w:szCs w:val="22"/>
          <w:lang w:val="en-US"/>
        </w:rPr>
      </w:pPr>
    </w:p>
    <w:p w:rsidR="00995F54" w:rsidRDefault="00995F54" w:rsidP="00995F54">
      <w:pPr>
        <w:pStyle w:val="NormalWeb"/>
        <w:spacing w:before="0" w:beforeAutospacing="0" w:after="0" w:afterAutospacing="0" w:line="315" w:lineRule="atLeast"/>
        <w:rPr>
          <w:ins w:id="1706" w:author="nick" w:date="2020-02-19T18:00:00Z"/>
          <w:rFonts w:asciiTheme="minorHAnsi" w:hAnsiTheme="minorHAnsi" w:cstheme="minorHAnsi"/>
          <w:sz w:val="22"/>
          <w:szCs w:val="22"/>
          <w:lang w:val="en-US"/>
        </w:rPr>
      </w:pPr>
      <w:ins w:id="1707" w:author="nick" w:date="2020-02-19T18:01:00Z">
        <w:r>
          <w:rPr>
            <w:rFonts w:asciiTheme="minorHAnsi" w:hAnsiTheme="minorHAnsi" w:cstheme="minorHAnsi"/>
            <w:sz w:val="22"/>
            <w:szCs w:val="22"/>
            <w:lang w:val="en-US"/>
          </w:rPr>
          <w:t>Th</w:t>
        </w:r>
        <w:r w:rsidR="00B169DB">
          <w:rPr>
            <w:rFonts w:asciiTheme="minorHAnsi" w:hAnsiTheme="minorHAnsi" w:cstheme="minorHAnsi"/>
            <w:sz w:val="22"/>
            <w:szCs w:val="22"/>
            <w:lang w:val="en-US"/>
          </w:rPr>
          <w:t>ere is no documentation publica</w:t>
        </w:r>
        <w:r>
          <w:rPr>
            <w:rFonts w:asciiTheme="minorHAnsi" w:hAnsiTheme="minorHAnsi" w:cstheme="minorHAnsi"/>
            <w:sz w:val="22"/>
            <w:szCs w:val="22"/>
            <w:lang w:val="en-US"/>
          </w:rPr>
          <w:t xml:space="preserve">ly available to define this weld type, as it is </w:t>
        </w:r>
      </w:ins>
      <w:ins w:id="1708" w:author="nick" w:date="2020-02-19T19:01:00Z">
        <w:r w:rsidR="005C572C">
          <w:rPr>
            <w:rFonts w:asciiTheme="minorHAnsi" w:hAnsiTheme="minorHAnsi" w:cstheme="minorHAnsi"/>
            <w:sz w:val="22"/>
            <w:szCs w:val="22"/>
            <w:lang w:val="en-US"/>
          </w:rPr>
          <w:t>a specific OEM type.</w:t>
        </w:r>
      </w:ins>
    </w:p>
    <w:p w:rsidR="00995F54" w:rsidRPr="00995F54" w:rsidRDefault="00995F54" w:rsidP="00995F54">
      <w:pPr>
        <w:pStyle w:val="NormalWeb"/>
        <w:keepNext/>
        <w:spacing w:before="120" w:beforeAutospacing="0" w:after="120" w:afterAutospacing="0"/>
        <w:jc w:val="center"/>
        <w:rPr>
          <w:ins w:id="1709" w:author="nick" w:date="2020-02-19T17:55:00Z"/>
          <w:rFonts w:asciiTheme="minorHAnsi" w:hAnsiTheme="minorHAnsi" w:cstheme="minorHAnsi"/>
          <w:sz w:val="22"/>
          <w:szCs w:val="22"/>
          <w:lang w:val="en-US"/>
        </w:rPr>
      </w:pPr>
    </w:p>
    <w:p w:rsidR="00995F54" w:rsidRPr="00995F54" w:rsidRDefault="00995F54" w:rsidP="00995F54">
      <w:pPr>
        <w:pStyle w:val="NormalWeb"/>
        <w:keepNext/>
        <w:spacing w:before="120" w:beforeAutospacing="0" w:after="120" w:afterAutospacing="0"/>
        <w:jc w:val="center"/>
        <w:rPr>
          <w:ins w:id="1710" w:author="nick" w:date="2020-02-19T17:55:00Z"/>
          <w:lang w:val="en-US"/>
        </w:rPr>
      </w:pPr>
      <w:ins w:id="1711" w:author="nick" w:date="2020-02-19T17:55:00Z">
        <w:r>
          <w:rPr>
            <w:noProof/>
            <w:lang w:val="en-US" w:eastAsia="en-US"/>
          </w:rPr>
          <w:drawing>
            <wp:inline distT="0" distB="0" distL="0" distR="0" wp14:anchorId="50DED392" wp14:editId="0F6766AD">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995F54" w:rsidTr="00B169DB">
        <w:trPr>
          <w:trHeight w:val="691"/>
          <w:jc w:val="center"/>
          <w:ins w:id="1712" w:author="nick" w:date="2020-02-19T17:55:00Z"/>
        </w:trPr>
        <w:tc>
          <w:tcPr>
            <w:tcW w:w="1414" w:type="dxa"/>
          </w:tcPr>
          <w:p w:rsidR="00995F54" w:rsidRPr="00EB2983" w:rsidRDefault="00995F54" w:rsidP="00B169DB">
            <w:pPr>
              <w:pStyle w:val="NormalWeb"/>
              <w:keepNext/>
              <w:spacing w:before="0" w:beforeAutospacing="0" w:after="0" w:afterAutospacing="0"/>
              <w:jc w:val="center"/>
              <w:rPr>
                <w:ins w:id="1713" w:author="nick" w:date="2020-02-19T17:55:00Z"/>
                <w:rFonts w:asciiTheme="minorHAnsi" w:hAnsiTheme="minorHAnsi" w:cstheme="minorHAnsi"/>
                <w:sz w:val="18"/>
              </w:rPr>
            </w:pPr>
            <w:ins w:id="1714" w:author="nick" w:date="2020-02-19T17:55: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rsidR="00995F54" w:rsidRPr="00EB2983" w:rsidRDefault="00995F54" w:rsidP="00B169DB">
            <w:pPr>
              <w:pStyle w:val="NormalWeb"/>
              <w:keepNext/>
              <w:spacing w:before="0" w:beforeAutospacing="0" w:after="0" w:afterAutospacing="0"/>
              <w:jc w:val="center"/>
              <w:rPr>
                <w:ins w:id="1715" w:author="nick" w:date="2020-02-19T17:55:00Z"/>
                <w:rFonts w:asciiTheme="minorHAnsi" w:hAnsiTheme="minorHAnsi" w:cstheme="minorHAnsi"/>
                <w:sz w:val="18"/>
                <w:lang w:val="en-US"/>
              </w:rPr>
            </w:pPr>
            <w:ins w:id="1716" w:author="nick" w:date="2020-02-19T17:55: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(speed/pressure)</w:t>
              </w:r>
            </w:ins>
          </w:p>
        </w:tc>
        <w:tc>
          <w:tcPr>
            <w:tcW w:w="1431" w:type="dxa"/>
          </w:tcPr>
          <w:p w:rsidR="00995F54" w:rsidRPr="00EB2983" w:rsidRDefault="00995F54" w:rsidP="00B169DB">
            <w:pPr>
              <w:pStyle w:val="NormalWeb"/>
              <w:keepNext/>
              <w:spacing w:before="0" w:beforeAutospacing="0" w:after="0" w:afterAutospacing="0"/>
              <w:jc w:val="center"/>
              <w:rPr>
                <w:ins w:id="1717" w:author="nick" w:date="2020-02-19T17:55:00Z"/>
                <w:rFonts w:asciiTheme="minorHAnsi" w:hAnsiTheme="minorHAnsi" w:cstheme="minorHAnsi"/>
                <w:sz w:val="18"/>
                <w:lang w:val="en-US"/>
              </w:rPr>
            </w:pPr>
            <w:ins w:id="1718" w:author="nick" w:date="2020-02-19T17:55: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rsidR="00995F54" w:rsidRPr="00EB2983" w:rsidRDefault="00995F54" w:rsidP="00B169DB">
            <w:pPr>
              <w:pStyle w:val="NormalWeb"/>
              <w:keepNext/>
              <w:spacing w:before="0" w:beforeAutospacing="0" w:after="0" w:afterAutospacing="0"/>
              <w:jc w:val="center"/>
              <w:rPr>
                <w:ins w:id="1719" w:author="nick" w:date="2020-02-19T17:55:00Z"/>
                <w:rFonts w:asciiTheme="minorHAnsi" w:hAnsiTheme="minorHAnsi" w:cstheme="minorHAnsi"/>
                <w:sz w:val="18"/>
                <w:lang w:val="en-US"/>
              </w:rPr>
            </w:pPr>
            <w:ins w:id="1720" w:author="nick" w:date="2020-02-19T17:55:00Z">
              <w:r w:rsidRPr="00EB2983">
                <w:rPr>
                  <w:rFonts w:asciiTheme="minorHAnsi" w:hAnsiTheme="minorHAnsi" w:cstheme="minorHAnsi"/>
                  <w:sz w:val="16"/>
                  <w:lang w:val="en-US"/>
                </w:rPr>
                <w:t>(speed/pressure)</w:t>
              </w:r>
            </w:ins>
          </w:p>
        </w:tc>
        <w:tc>
          <w:tcPr>
            <w:tcW w:w="1570" w:type="dxa"/>
          </w:tcPr>
          <w:p w:rsidR="00995F54" w:rsidRPr="00EB2983" w:rsidRDefault="00995F54" w:rsidP="00B169DB">
            <w:pPr>
              <w:pStyle w:val="NormalWeb"/>
              <w:keepNext/>
              <w:spacing w:before="0" w:beforeAutospacing="0" w:after="0" w:afterAutospacing="0"/>
              <w:jc w:val="center"/>
              <w:rPr>
                <w:ins w:id="1721" w:author="nick" w:date="2020-02-19T17:55:00Z"/>
                <w:rFonts w:asciiTheme="minorHAnsi" w:hAnsiTheme="minorHAnsi" w:cstheme="minorHAnsi"/>
                <w:sz w:val="18"/>
                <w:lang w:val="en-US"/>
              </w:rPr>
            </w:pPr>
            <w:ins w:id="1722" w:author="nick" w:date="2020-02-19T17:55:00Z">
              <w:r>
                <w:rPr>
                  <w:rFonts w:asciiTheme="minorHAnsi" w:hAnsiTheme="minorHAnsi" w:cstheme="minorHAnsi"/>
                  <w:sz w:val="18"/>
                  <w:lang w:val="en-US"/>
                </w:rPr>
                <w:t>Compression</w:t>
              </w:r>
            </w:ins>
          </w:p>
        </w:tc>
      </w:tr>
    </w:tbl>
    <w:p w:rsidR="00995F54" w:rsidRPr="005C50FA" w:rsidRDefault="00995F54" w:rsidP="00995F54">
      <w:pPr>
        <w:pStyle w:val="Caption"/>
        <w:rPr>
          <w:ins w:id="1723" w:author="nick" w:date="2020-02-19T17:55:00Z"/>
          <w:color w:val="676F76"/>
          <w:sz w:val="21"/>
          <w:szCs w:val="21"/>
          <w:lang w:val="en" w:eastAsia="en-US"/>
        </w:rPr>
      </w:pPr>
      <w:ins w:id="1724" w:author="nick" w:date="2020-02-19T17:55:00Z">
        <w:r>
          <w:t xml:space="preserve">Figure </w:t>
        </w:r>
        <w:r>
          <w:fldChar w:fldCharType="begin"/>
        </w:r>
        <w:r>
          <w:instrText xml:space="preserve"> SEQ Figure \* ARABIC </w:instrText>
        </w:r>
        <w:r>
          <w:fldChar w:fldCharType="separate"/>
        </w:r>
      </w:ins>
      <w:ins w:id="1725" w:author="nick" w:date="2020-02-20T20:00:00Z">
        <w:r w:rsidR="0047200E">
          <w:rPr>
            <w:noProof/>
          </w:rPr>
          <w:t>43</w:t>
        </w:r>
      </w:ins>
      <w:ins w:id="1726" w:author="nick" w:date="2020-02-19T17:55:00Z">
        <w:r>
          <w:fldChar w:fldCharType="end"/>
        </w:r>
        <w:r>
          <w:t>: Process of Rota</w:t>
        </w:r>
      </w:ins>
      <w:ins w:id="1727" w:author="nick" w:date="2020-02-19T17:58:00Z">
        <w:r>
          <w:t>tion</w:t>
        </w:r>
      </w:ins>
      <w:ins w:id="1728" w:author="nick" w:date="2020-02-19T17:55:00Z">
        <w:r>
          <w:t xml:space="preserve"> </w:t>
        </w:r>
      </w:ins>
      <w:ins w:id="1729" w:author="nick" w:date="2020-02-19T17:58:00Z">
        <w:r>
          <w:t>Joining (ROTAV)</w:t>
        </w:r>
      </w:ins>
    </w:p>
    <w:p w:rsidR="00995F54" w:rsidRDefault="00995F54" w:rsidP="00995F54">
      <w:pPr>
        <w:keepNext/>
        <w:jc w:val="center"/>
        <w:rPr>
          <w:ins w:id="1730" w:author="nick" w:date="2020-02-19T17:55:00Z"/>
        </w:rPr>
      </w:pPr>
      <w:ins w:id="1731" w:author="nick" w:date="2020-02-19T17:55:00Z">
        <w:r>
          <w:rPr>
            <w:noProof/>
            <w:lang w:eastAsia="en-US"/>
          </w:rPr>
          <w:lastRenderedPageBreak/>
          <w:drawing>
            <wp:inline distT="0" distB="0" distL="0" distR="0" wp14:anchorId="0CDABE23" wp14:editId="3EBCFC89">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ins>
    </w:p>
    <w:p w:rsidR="00995F54" w:rsidRPr="00EF4929" w:rsidRDefault="00995F54" w:rsidP="00995F54">
      <w:pPr>
        <w:keepNext/>
        <w:jc w:val="center"/>
        <w:rPr>
          <w:ins w:id="1732" w:author="nick" w:date="2020-02-19T17:55:00Z"/>
          <w:sz w:val="18"/>
        </w:rPr>
      </w:pPr>
      <w:ins w:id="1733" w:author="nick" w:date="2020-02-19T17:55:00Z">
        <w:r w:rsidRPr="00EF4929">
          <w:rPr>
            <w:i/>
            <w:sz w:val="18"/>
          </w:rPr>
          <w:t>Source of image</w:t>
        </w:r>
        <w:proofErr w:type="gramStart"/>
        <w:r w:rsidRPr="00EF4929">
          <w:rPr>
            <w:sz w:val="18"/>
          </w:rPr>
          <w:t xml:space="preserve">: </w:t>
        </w:r>
        <w:proofErr w:type="gramEnd"/>
        <w:r>
          <w:fldChar w:fldCharType="begin"/>
        </w:r>
        <w:r>
          <w:instrText xml:space="preserve"> HYPERLINK "http://www.ejot-avdel.se/sites/default/files/product/files/Brochure_EJOT_FDS_en.pdf" </w:instrText>
        </w:r>
        <w:r>
          <w:fldChar w:fldCharType="separate"/>
        </w:r>
        <w:r>
          <w:rPr>
            <w:rStyle w:val="Hyperlink"/>
            <w:sz w:val="18"/>
          </w:rPr>
          <w:t>?</w:t>
        </w:r>
        <w:r>
          <w:rPr>
            <w:rStyle w:val="Hyperlink"/>
            <w:sz w:val="18"/>
          </w:rPr>
          <w:fldChar w:fldCharType="end"/>
        </w:r>
      </w:ins>
    </w:p>
    <w:p w:rsidR="00995F54" w:rsidRDefault="00995F54" w:rsidP="00995F54">
      <w:pPr>
        <w:pStyle w:val="Caption"/>
        <w:rPr>
          <w:ins w:id="1734" w:author="nick" w:date="2020-02-19T17:55:00Z"/>
        </w:rPr>
      </w:pPr>
      <w:ins w:id="1735" w:author="nick" w:date="2020-02-19T17:55:00Z">
        <w:r>
          <w:t xml:space="preserve">Figure </w:t>
        </w:r>
        <w:r>
          <w:fldChar w:fldCharType="begin"/>
        </w:r>
        <w:r>
          <w:instrText xml:space="preserve"> SEQ Figure \* ARABIC </w:instrText>
        </w:r>
        <w:r>
          <w:fldChar w:fldCharType="separate"/>
        </w:r>
      </w:ins>
      <w:ins w:id="1736" w:author="nick" w:date="2020-02-20T20:00:00Z">
        <w:r w:rsidR="0047200E">
          <w:rPr>
            <w:noProof/>
          </w:rPr>
          <w:t>44</w:t>
        </w:r>
      </w:ins>
      <w:ins w:id="1737" w:author="nick" w:date="2020-02-19T17:55:00Z">
        <w:r>
          <w:fldChar w:fldCharType="end"/>
        </w:r>
        <w:r>
          <w:t>: ROTAV connecting aluminum and steel sheets</w:t>
        </w:r>
      </w:ins>
    </w:p>
    <w:p w:rsidR="00995F54" w:rsidRDefault="00995F54" w:rsidP="00995F54">
      <w:pPr>
        <w:autoSpaceDE w:val="0"/>
        <w:autoSpaceDN w:val="0"/>
        <w:adjustRightInd w:val="0"/>
        <w:spacing w:after="0"/>
        <w:rPr>
          <w:ins w:id="1738" w:author="nick" w:date="2020-02-19T17:55:00Z"/>
        </w:rPr>
      </w:pPr>
    </w:p>
    <w:p w:rsidR="00995F54" w:rsidRDefault="00995F54" w:rsidP="00995F54">
      <w:pPr>
        <w:autoSpaceDE w:val="0"/>
        <w:autoSpaceDN w:val="0"/>
        <w:adjustRightInd w:val="0"/>
        <w:spacing w:after="0"/>
        <w:rPr>
          <w:ins w:id="1739" w:author="nick" w:date="2020-02-19T17:55:00Z"/>
          <w:rFonts w:cs="Calibri"/>
          <w:szCs w:val="22"/>
          <w:lang w:eastAsia="en-GB"/>
        </w:rPr>
      </w:pPr>
      <w:ins w:id="1740" w:author="nick" w:date="2020-02-19T17:55:00Z">
        <w:r>
          <w:rPr>
            <w:rFonts w:cs="Calibri"/>
            <w:szCs w:val="22"/>
            <w:lang w:eastAsia="en-GB"/>
          </w:rPr>
          <w:t xml:space="preserve">The basic steps in the </w:t>
        </w:r>
      </w:ins>
      <w:ins w:id="1741" w:author="nick" w:date="2020-02-19T17:58:00Z">
        <w:r>
          <w:rPr>
            <w:rFonts w:cs="Calibri"/>
            <w:szCs w:val="22"/>
            <w:lang w:eastAsia="en-GB"/>
          </w:rPr>
          <w:t xml:space="preserve">ROTAV </w:t>
        </w:r>
      </w:ins>
      <w:ins w:id="1742" w:author="nick" w:date="2020-02-19T17:55:00Z">
        <w:r>
          <w:rPr>
            <w:rFonts w:cs="Calibri"/>
            <w:szCs w:val="22"/>
            <w:lang w:eastAsia="en-GB"/>
          </w:rPr>
          <w:t>process consist of:</w:t>
        </w:r>
      </w:ins>
    </w:p>
    <w:p w:rsidR="00995F54" w:rsidRPr="00B50C53" w:rsidRDefault="00995F54" w:rsidP="00995F54">
      <w:pPr>
        <w:pStyle w:val="ListParagraph"/>
        <w:numPr>
          <w:ilvl w:val="0"/>
          <w:numId w:val="63"/>
        </w:numPr>
        <w:autoSpaceDE w:val="0"/>
        <w:autoSpaceDN w:val="0"/>
        <w:adjustRightInd w:val="0"/>
        <w:rPr>
          <w:ins w:id="1743" w:author="nick" w:date="2020-02-19T17:55:00Z"/>
          <w:rFonts w:cs="Calibri"/>
          <w:lang w:val="en-US" w:eastAsia="en-GB"/>
        </w:rPr>
      </w:pPr>
      <w:ins w:id="1744" w:author="nick" w:date="2020-02-19T17:55:00Z">
        <w:r w:rsidRPr="00B50C53">
          <w:rPr>
            <w:rFonts w:cs="Calibri"/>
            <w:lang w:val="en-US" w:eastAsia="en-GB"/>
          </w:rPr>
          <w:t>Applying rotational velocity and pressure</w:t>
        </w:r>
        <w:r>
          <w:rPr>
            <w:rFonts w:cs="Calibri"/>
            <w:lang w:val="en-US" w:eastAsia="en-GB"/>
          </w:rPr>
          <w:t>.</w:t>
        </w:r>
      </w:ins>
    </w:p>
    <w:p w:rsidR="00995F54" w:rsidRDefault="00995F54" w:rsidP="00995F54">
      <w:pPr>
        <w:pStyle w:val="ListParagraph"/>
        <w:numPr>
          <w:ilvl w:val="0"/>
          <w:numId w:val="63"/>
        </w:numPr>
        <w:autoSpaceDE w:val="0"/>
        <w:autoSpaceDN w:val="0"/>
        <w:adjustRightInd w:val="0"/>
        <w:rPr>
          <w:ins w:id="1745" w:author="nick" w:date="2020-02-19T17:55:00Z"/>
          <w:rFonts w:cs="Calibri"/>
          <w:lang w:val="en-US" w:eastAsia="en-GB"/>
        </w:rPr>
      </w:pPr>
      <w:ins w:id="1746" w:author="nick" w:date="2020-02-19T17:55:00Z">
        <w:r>
          <w:rPr>
            <w:rFonts w:cs="Calibri"/>
            <w:lang w:val="en-US" w:eastAsia="en-GB"/>
          </w:rPr>
          <w:t>ROTAV penetrates the soft aluminum sheet</w:t>
        </w:r>
      </w:ins>
    </w:p>
    <w:p w:rsidR="00995F54" w:rsidRPr="00D73BA4" w:rsidRDefault="00995F54" w:rsidP="00995F54">
      <w:pPr>
        <w:pStyle w:val="ListParagraph"/>
        <w:numPr>
          <w:ilvl w:val="0"/>
          <w:numId w:val="63"/>
        </w:numPr>
        <w:autoSpaceDE w:val="0"/>
        <w:autoSpaceDN w:val="0"/>
        <w:adjustRightInd w:val="0"/>
        <w:rPr>
          <w:ins w:id="1747" w:author="nick" w:date="2020-02-19T17:55:00Z"/>
          <w:rFonts w:cs="Calibri"/>
          <w:lang w:val="en-US" w:eastAsia="en-GB"/>
        </w:rPr>
      </w:pPr>
      <w:ins w:id="1748" w:author="nick" w:date="2020-02-19T17:55:00Z">
        <w:r>
          <w:rPr>
            <w:rFonts w:cs="Calibri"/>
            <w:lang w:val="en-US" w:eastAsia="en-GB"/>
          </w:rPr>
          <w:t>Component</w:t>
        </w:r>
        <w:r w:rsidRPr="00D73BA4">
          <w:rPr>
            <w:rFonts w:cs="Calibri"/>
            <w:lang w:val="en-US" w:eastAsia="en-GB"/>
          </w:rPr>
          <w:t xml:space="preserve"> heats target sheet metal (or without pre-punching both sheet component) and melts through it.</w:t>
        </w:r>
      </w:ins>
    </w:p>
    <w:p w:rsidR="00995F54" w:rsidRPr="00B50C53" w:rsidRDefault="00995F54" w:rsidP="00995F54">
      <w:pPr>
        <w:pStyle w:val="ListParagraph"/>
        <w:numPr>
          <w:ilvl w:val="0"/>
          <w:numId w:val="63"/>
        </w:numPr>
        <w:autoSpaceDE w:val="0"/>
        <w:autoSpaceDN w:val="0"/>
        <w:adjustRightInd w:val="0"/>
        <w:spacing w:after="120"/>
        <w:ind w:hanging="357"/>
        <w:rPr>
          <w:ins w:id="1749" w:author="nick" w:date="2020-02-19T17:55:00Z"/>
          <w:rFonts w:cs="Calibri"/>
          <w:lang w:val="en-US" w:eastAsia="en-GB"/>
        </w:rPr>
      </w:pPr>
      <w:proofErr w:type="gramStart"/>
      <w:ins w:id="1750" w:author="nick" w:date="2020-02-19T17:55:00Z">
        <w:r w:rsidRPr="00D15F1A">
          <w:rPr>
            <w:rFonts w:cs="Calibri"/>
            <w:lang w:val="en-US" w:eastAsia="en-GB"/>
          </w:rPr>
          <w:t>compression</w:t>
        </w:r>
        <w:proofErr w:type="gramEnd"/>
        <w:r w:rsidRPr="00D15F1A">
          <w:rPr>
            <w:rFonts w:cs="Calibri"/>
            <w:lang w:val="en-US" w:eastAsia="en-GB"/>
          </w:rPr>
          <w:t xml:space="preserve"> is applied to the ROTAV</w:t>
        </w:r>
        <w:r w:rsidRPr="00B50C53">
          <w:rPr>
            <w:rFonts w:cs="Calibri"/>
            <w:lang w:val="en-US" w:eastAsia="en-GB"/>
          </w:rPr>
          <w:t xml:space="preserve"> to create the desired connection.</w:t>
        </w:r>
      </w:ins>
    </w:p>
    <w:p w:rsidR="00995F54" w:rsidRDefault="00995F54" w:rsidP="00995F54">
      <w:pPr>
        <w:autoSpaceDE w:val="0"/>
        <w:autoSpaceDN w:val="0"/>
        <w:adjustRightInd w:val="0"/>
        <w:spacing w:after="0"/>
        <w:jc w:val="both"/>
        <w:rPr>
          <w:ins w:id="1751" w:author="nick" w:date="2020-02-19T18:13:00Z"/>
          <w:rFonts w:cs="Calibri"/>
          <w:szCs w:val="22"/>
          <w:lang w:eastAsia="en-GB"/>
        </w:rPr>
      </w:pPr>
    </w:p>
    <w:p w:rsidR="003A277D" w:rsidRPr="00226A3F" w:rsidRDefault="003A277D" w:rsidP="003A277D">
      <w:pPr>
        <w:jc w:val="both"/>
        <w:rPr>
          <w:ins w:id="1752" w:author="nick" w:date="2020-02-19T18:13:00Z"/>
          <w:noProof/>
        </w:rPr>
      </w:pPr>
      <w:ins w:id="1753" w:author="nick" w:date="2020-02-19T18:13:00Z">
        <w:r w:rsidRPr="00226A3F">
          <w:t xml:space="preserve">A </w:t>
        </w:r>
      </w:ins>
      <w:ins w:id="1754" w:author="nick" w:date="2020-02-19T18:14:00Z">
        <w:r>
          <w:t xml:space="preserve">rotav </w:t>
        </w:r>
      </w:ins>
      <w:ins w:id="1755" w:author="nick" w:date="2020-02-19T18:13:00Z">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ins>
      <w:ins w:id="1756" w:author="nick" w:date="2020-02-19T18:14:00Z">
        <w:r>
          <w:rPr>
            <w:rFonts w:ascii="Courier New" w:hAnsi="Courier New" w:cs="Courier New"/>
            <w:b/>
            <w:bCs/>
            <w:i/>
            <w:sz w:val="18"/>
            <w:szCs w:val="18"/>
            <w:highlight w:val="white"/>
          </w:rPr>
          <w:t>otav</w:t>
        </w:r>
      </w:ins>
      <w:ins w:id="1757" w:author="nick" w:date="2020-02-19T18:13:00Z">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3A277D" w:rsidRPr="00226A3F" w:rsidTr="00B169DB">
        <w:trPr>
          <w:tblHeader/>
          <w:jc w:val="center"/>
          <w:ins w:id="1758" w:author="nick" w:date="2020-02-19T18:1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3A277D" w:rsidRPr="00226A3F" w:rsidRDefault="003A277D" w:rsidP="00B169DB">
            <w:pPr>
              <w:keepNext/>
              <w:rPr>
                <w:ins w:id="1759" w:author="nick" w:date="2020-02-19T18:13:00Z"/>
                <w:b/>
                <w:i/>
              </w:rPr>
            </w:pPr>
            <w:ins w:id="1760" w:author="nick" w:date="2020-02-19T18:13: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3A277D" w:rsidRPr="00226A3F" w:rsidRDefault="003A277D" w:rsidP="00B169DB">
            <w:pPr>
              <w:keepNext/>
              <w:rPr>
                <w:ins w:id="1761" w:author="nick" w:date="2020-02-19T18:13:00Z"/>
                <w:b/>
                <w:i/>
              </w:rPr>
            </w:pPr>
            <w:ins w:id="1762" w:author="nick" w:date="2020-02-19T18:13: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3A277D" w:rsidRPr="00226A3F" w:rsidRDefault="003A277D" w:rsidP="00B169DB">
            <w:pPr>
              <w:keepNext/>
              <w:rPr>
                <w:ins w:id="1763" w:author="nick" w:date="2020-02-19T18:13:00Z"/>
                <w:b/>
                <w:i/>
              </w:rPr>
            </w:pPr>
            <w:ins w:id="1764" w:author="nick" w:date="2020-02-19T18:13: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3A277D" w:rsidRPr="00226A3F" w:rsidRDefault="003A277D" w:rsidP="00B169DB">
            <w:pPr>
              <w:keepNext/>
              <w:rPr>
                <w:ins w:id="1765" w:author="nick" w:date="2020-02-19T18:13:00Z"/>
                <w:b/>
                <w:i/>
              </w:rPr>
            </w:pPr>
            <w:ins w:id="1766" w:author="nick" w:date="2020-02-19T18:13:00Z">
              <w:r w:rsidRPr="00A20C5C">
                <w:rPr>
                  <w:b/>
                  <w:i/>
                </w:rPr>
                <w:t>Constraint</w:t>
              </w:r>
              <w:r>
                <w:rPr>
                  <w:b/>
                  <w:i/>
                </w:rPr>
                <w:t xml:space="preserve"> / Remarks</w:t>
              </w:r>
            </w:ins>
          </w:p>
        </w:tc>
      </w:tr>
      <w:tr w:rsidR="003A277D" w:rsidRPr="00226A3F" w:rsidTr="00B169DB">
        <w:trPr>
          <w:jc w:val="center"/>
          <w:ins w:id="1767" w:author="nick" w:date="2020-02-19T18:13:00Z"/>
        </w:trPr>
        <w:tc>
          <w:tcPr>
            <w:tcW w:w="2111" w:type="dxa"/>
            <w:shd w:val="clear" w:color="auto" w:fill="auto"/>
            <w:vAlign w:val="bottom"/>
          </w:tcPr>
          <w:p w:rsidR="003A277D" w:rsidRPr="00226A3F" w:rsidRDefault="003A277D" w:rsidP="003A277D">
            <w:pPr>
              <w:rPr>
                <w:ins w:id="1768" w:author="nick" w:date="2020-02-19T18:13:00Z"/>
                <w:sz w:val="20"/>
                <w:szCs w:val="20"/>
              </w:rPr>
            </w:pPr>
            <w:ins w:id="1769" w:author="nick" w:date="2020-02-19T18:13:00Z">
              <w:r w:rsidRPr="00226A3F">
                <w:rPr>
                  <w:sz w:val="20"/>
                  <w:szCs w:val="20"/>
                </w:rPr>
                <w:t>r</w:t>
              </w:r>
            </w:ins>
            <w:ins w:id="1770" w:author="nick" w:date="2020-02-19T18:14:00Z">
              <w:r>
                <w:rPr>
                  <w:sz w:val="20"/>
                  <w:szCs w:val="20"/>
                </w:rPr>
                <w:t>otav</w:t>
              </w:r>
            </w:ins>
          </w:p>
        </w:tc>
        <w:tc>
          <w:tcPr>
            <w:tcW w:w="1701" w:type="dxa"/>
            <w:shd w:val="clear" w:color="auto" w:fill="auto"/>
            <w:vAlign w:val="bottom"/>
          </w:tcPr>
          <w:p w:rsidR="003A277D" w:rsidRPr="00226A3F" w:rsidRDefault="003A277D" w:rsidP="00B169DB">
            <w:pPr>
              <w:rPr>
                <w:ins w:id="1771" w:author="nick" w:date="2020-02-19T18:13:00Z"/>
                <w:sz w:val="20"/>
                <w:szCs w:val="20"/>
              </w:rPr>
            </w:pPr>
            <w:ins w:id="1772" w:author="nick" w:date="2020-02-19T18:13:00Z">
              <w:r w:rsidRPr="00226A3F">
                <w:rPr>
                  <w:sz w:val="20"/>
                  <w:szCs w:val="20"/>
                </w:rPr>
                <w:t>1</w:t>
              </w:r>
            </w:ins>
          </w:p>
        </w:tc>
        <w:tc>
          <w:tcPr>
            <w:tcW w:w="1276" w:type="dxa"/>
            <w:shd w:val="clear" w:color="auto" w:fill="auto"/>
            <w:vAlign w:val="bottom"/>
          </w:tcPr>
          <w:p w:rsidR="003A277D" w:rsidRPr="00226A3F" w:rsidRDefault="003A277D" w:rsidP="00B169DB">
            <w:pPr>
              <w:rPr>
                <w:ins w:id="1773" w:author="nick" w:date="2020-02-19T18:13:00Z"/>
                <w:sz w:val="20"/>
                <w:szCs w:val="20"/>
              </w:rPr>
            </w:pPr>
            <w:ins w:id="1774" w:author="nick" w:date="2020-02-19T18:13:00Z">
              <w:r w:rsidRPr="00226A3F">
                <w:rPr>
                  <w:sz w:val="20"/>
                  <w:szCs w:val="20"/>
                </w:rPr>
                <w:t>Optional</w:t>
              </w:r>
            </w:ins>
          </w:p>
        </w:tc>
        <w:tc>
          <w:tcPr>
            <w:tcW w:w="3384" w:type="dxa"/>
            <w:shd w:val="clear" w:color="auto" w:fill="auto"/>
            <w:vAlign w:val="bottom"/>
          </w:tcPr>
          <w:p w:rsidR="003A277D" w:rsidRPr="00226A3F" w:rsidRDefault="003A277D" w:rsidP="00B169DB">
            <w:pPr>
              <w:rPr>
                <w:ins w:id="1775" w:author="nick" w:date="2020-02-19T18:13:00Z"/>
                <w:sz w:val="20"/>
                <w:szCs w:val="20"/>
              </w:rPr>
            </w:pPr>
            <w:ins w:id="1776" w:author="nick" w:date="2020-02-19T18:13:00Z">
              <w:r w:rsidRPr="00226A3F">
                <w:rPr>
                  <w:sz w:val="20"/>
                  <w:szCs w:val="20"/>
                </w:rPr>
                <w:t>-</w:t>
              </w:r>
            </w:ins>
          </w:p>
        </w:tc>
      </w:tr>
      <w:tr w:rsidR="003A277D" w:rsidRPr="00226A3F" w:rsidTr="00B169DB">
        <w:trPr>
          <w:jc w:val="center"/>
          <w:ins w:id="1777" w:author="nick" w:date="2020-02-19T18:13:00Z"/>
        </w:trPr>
        <w:tc>
          <w:tcPr>
            <w:tcW w:w="2111" w:type="dxa"/>
            <w:shd w:val="clear" w:color="auto" w:fill="auto"/>
            <w:vAlign w:val="bottom"/>
          </w:tcPr>
          <w:p w:rsidR="003A277D" w:rsidRPr="00226A3F" w:rsidRDefault="003A277D" w:rsidP="00B169DB">
            <w:pPr>
              <w:rPr>
                <w:ins w:id="1778" w:author="nick" w:date="2020-02-19T18:13:00Z"/>
                <w:sz w:val="20"/>
                <w:szCs w:val="20"/>
              </w:rPr>
            </w:pPr>
            <w:ins w:id="1779" w:author="nick" w:date="2020-02-19T18:13:00Z">
              <w:r w:rsidRPr="00226A3F">
                <w:rPr>
                  <w:sz w:val="20"/>
                  <w:szCs w:val="20"/>
                </w:rPr>
                <w:t>loc</w:t>
              </w:r>
            </w:ins>
          </w:p>
        </w:tc>
        <w:tc>
          <w:tcPr>
            <w:tcW w:w="1701" w:type="dxa"/>
            <w:shd w:val="clear" w:color="auto" w:fill="auto"/>
            <w:vAlign w:val="bottom"/>
          </w:tcPr>
          <w:p w:rsidR="003A277D" w:rsidRPr="00226A3F" w:rsidRDefault="003A277D" w:rsidP="00B169DB">
            <w:pPr>
              <w:rPr>
                <w:ins w:id="1780" w:author="nick" w:date="2020-02-19T18:13:00Z"/>
                <w:sz w:val="20"/>
                <w:szCs w:val="20"/>
              </w:rPr>
            </w:pPr>
            <w:ins w:id="1781" w:author="nick" w:date="2020-02-19T18:13:00Z">
              <w:r w:rsidRPr="00226A3F">
                <w:rPr>
                  <w:sz w:val="20"/>
                  <w:szCs w:val="20"/>
                </w:rPr>
                <w:t>1</w:t>
              </w:r>
            </w:ins>
          </w:p>
        </w:tc>
        <w:tc>
          <w:tcPr>
            <w:tcW w:w="1276" w:type="dxa"/>
            <w:shd w:val="clear" w:color="auto" w:fill="auto"/>
            <w:vAlign w:val="bottom"/>
          </w:tcPr>
          <w:p w:rsidR="003A277D" w:rsidRPr="00226A3F" w:rsidRDefault="003A277D" w:rsidP="00B169DB">
            <w:pPr>
              <w:rPr>
                <w:ins w:id="1782" w:author="nick" w:date="2020-02-19T18:13:00Z"/>
                <w:sz w:val="20"/>
                <w:szCs w:val="20"/>
              </w:rPr>
            </w:pPr>
            <w:ins w:id="1783" w:author="nick" w:date="2020-02-19T18:13:00Z">
              <w:r w:rsidRPr="00226A3F">
                <w:rPr>
                  <w:sz w:val="20"/>
                  <w:szCs w:val="20"/>
                </w:rPr>
                <w:t>Required</w:t>
              </w:r>
            </w:ins>
          </w:p>
        </w:tc>
        <w:tc>
          <w:tcPr>
            <w:tcW w:w="3384" w:type="dxa"/>
            <w:shd w:val="clear" w:color="auto" w:fill="auto"/>
            <w:vAlign w:val="bottom"/>
          </w:tcPr>
          <w:p w:rsidR="003A277D" w:rsidRPr="00226A3F" w:rsidRDefault="003A277D" w:rsidP="00B169DB">
            <w:pPr>
              <w:rPr>
                <w:ins w:id="1784" w:author="nick" w:date="2020-02-19T18:13:00Z"/>
                <w:sz w:val="20"/>
                <w:szCs w:val="20"/>
              </w:rPr>
            </w:pPr>
            <w:ins w:id="1785" w:author="nick" w:date="2020-02-19T18:13:00Z">
              <w:r w:rsidRPr="00226A3F">
                <w:rPr>
                  <w:sz w:val="20"/>
                  <w:szCs w:val="20"/>
                </w:rPr>
                <w:t>-</w:t>
              </w:r>
            </w:ins>
          </w:p>
        </w:tc>
      </w:tr>
      <w:tr w:rsidR="003A277D" w:rsidRPr="00226A3F" w:rsidTr="00B169DB">
        <w:trPr>
          <w:jc w:val="center"/>
          <w:ins w:id="1786" w:author="nick" w:date="2020-02-19T18:13:00Z"/>
        </w:trPr>
        <w:tc>
          <w:tcPr>
            <w:tcW w:w="2111" w:type="dxa"/>
            <w:shd w:val="clear" w:color="auto" w:fill="auto"/>
            <w:vAlign w:val="bottom"/>
          </w:tcPr>
          <w:p w:rsidR="003A277D" w:rsidRPr="00226A3F" w:rsidRDefault="003A277D" w:rsidP="00B169DB">
            <w:pPr>
              <w:rPr>
                <w:ins w:id="1787" w:author="nick" w:date="2020-02-19T18:13:00Z"/>
                <w:sz w:val="20"/>
                <w:szCs w:val="20"/>
              </w:rPr>
            </w:pPr>
            <w:ins w:id="1788" w:author="nick" w:date="2020-02-19T18:13:00Z">
              <w:r w:rsidRPr="00226A3F">
                <w:rPr>
                  <w:sz w:val="20"/>
                  <w:szCs w:val="20"/>
                </w:rPr>
                <w:t>appdata</w:t>
              </w:r>
            </w:ins>
          </w:p>
        </w:tc>
        <w:tc>
          <w:tcPr>
            <w:tcW w:w="1701" w:type="dxa"/>
            <w:shd w:val="clear" w:color="auto" w:fill="auto"/>
            <w:vAlign w:val="bottom"/>
          </w:tcPr>
          <w:p w:rsidR="003A277D" w:rsidRPr="00226A3F" w:rsidRDefault="003A277D" w:rsidP="00B169DB">
            <w:pPr>
              <w:rPr>
                <w:ins w:id="1789" w:author="nick" w:date="2020-02-19T18:13:00Z"/>
                <w:sz w:val="20"/>
                <w:szCs w:val="20"/>
              </w:rPr>
            </w:pPr>
            <w:ins w:id="1790" w:author="nick" w:date="2020-02-19T18:13:00Z">
              <w:r w:rsidRPr="00226A3F">
                <w:rPr>
                  <w:sz w:val="20"/>
                  <w:szCs w:val="20"/>
                </w:rPr>
                <w:t>1</w:t>
              </w:r>
            </w:ins>
          </w:p>
        </w:tc>
        <w:tc>
          <w:tcPr>
            <w:tcW w:w="1276" w:type="dxa"/>
            <w:shd w:val="clear" w:color="auto" w:fill="auto"/>
            <w:vAlign w:val="bottom"/>
          </w:tcPr>
          <w:p w:rsidR="003A277D" w:rsidRPr="00226A3F" w:rsidRDefault="003A277D" w:rsidP="00B169DB">
            <w:pPr>
              <w:rPr>
                <w:ins w:id="1791" w:author="nick" w:date="2020-02-19T18:13:00Z"/>
                <w:sz w:val="20"/>
                <w:szCs w:val="20"/>
              </w:rPr>
            </w:pPr>
            <w:ins w:id="1792" w:author="nick" w:date="2020-02-19T18:13:00Z">
              <w:r w:rsidRPr="00226A3F">
                <w:rPr>
                  <w:sz w:val="20"/>
                  <w:szCs w:val="20"/>
                </w:rPr>
                <w:t>Optional</w:t>
              </w:r>
            </w:ins>
          </w:p>
        </w:tc>
        <w:tc>
          <w:tcPr>
            <w:tcW w:w="3384" w:type="dxa"/>
            <w:shd w:val="clear" w:color="auto" w:fill="auto"/>
            <w:vAlign w:val="bottom"/>
          </w:tcPr>
          <w:p w:rsidR="003A277D" w:rsidRPr="00226A3F" w:rsidRDefault="003A277D" w:rsidP="00B169DB">
            <w:pPr>
              <w:rPr>
                <w:ins w:id="1793" w:author="nick" w:date="2020-02-19T18:13:00Z"/>
                <w:sz w:val="20"/>
                <w:szCs w:val="20"/>
              </w:rPr>
            </w:pPr>
            <w:ins w:id="1794" w:author="nick" w:date="2020-02-19T18:13:00Z">
              <w:r w:rsidRPr="00226A3F">
                <w:rPr>
                  <w:sz w:val="20"/>
                  <w:szCs w:val="20"/>
                </w:rPr>
                <w:t>-</w:t>
              </w:r>
            </w:ins>
          </w:p>
        </w:tc>
      </w:tr>
      <w:tr w:rsidR="003A277D" w:rsidRPr="00226A3F" w:rsidTr="00B169DB">
        <w:trPr>
          <w:jc w:val="center"/>
          <w:ins w:id="1795" w:author="nick" w:date="2020-02-19T18:13:00Z"/>
        </w:trPr>
        <w:tc>
          <w:tcPr>
            <w:tcW w:w="2111" w:type="dxa"/>
            <w:shd w:val="clear" w:color="auto" w:fill="auto"/>
            <w:vAlign w:val="bottom"/>
          </w:tcPr>
          <w:p w:rsidR="003A277D" w:rsidRPr="00226A3F" w:rsidRDefault="003A277D" w:rsidP="00B169DB">
            <w:pPr>
              <w:rPr>
                <w:ins w:id="1796" w:author="nick" w:date="2020-02-19T18:13:00Z"/>
                <w:sz w:val="20"/>
                <w:szCs w:val="20"/>
              </w:rPr>
            </w:pPr>
            <w:ins w:id="1797" w:author="nick" w:date="2020-02-19T18:13:00Z">
              <w:r>
                <w:rPr>
                  <w:sz w:val="20"/>
                  <w:szCs w:val="20"/>
                </w:rPr>
                <w:t>femdata</w:t>
              </w:r>
            </w:ins>
          </w:p>
        </w:tc>
        <w:tc>
          <w:tcPr>
            <w:tcW w:w="1701" w:type="dxa"/>
            <w:shd w:val="clear" w:color="auto" w:fill="auto"/>
            <w:vAlign w:val="bottom"/>
          </w:tcPr>
          <w:p w:rsidR="003A277D" w:rsidDel="009050D3" w:rsidRDefault="003A277D" w:rsidP="00B169DB">
            <w:pPr>
              <w:rPr>
                <w:ins w:id="1798" w:author="nick" w:date="2020-02-19T18:13:00Z"/>
                <w:sz w:val="20"/>
                <w:szCs w:val="20"/>
              </w:rPr>
            </w:pPr>
            <w:ins w:id="1799" w:author="nick" w:date="2020-02-19T18:13:00Z">
              <w:r>
                <w:rPr>
                  <w:sz w:val="20"/>
                  <w:szCs w:val="20"/>
                </w:rPr>
                <w:t>1</w:t>
              </w:r>
            </w:ins>
          </w:p>
        </w:tc>
        <w:tc>
          <w:tcPr>
            <w:tcW w:w="1276" w:type="dxa"/>
            <w:shd w:val="clear" w:color="auto" w:fill="auto"/>
            <w:vAlign w:val="bottom"/>
          </w:tcPr>
          <w:p w:rsidR="003A277D" w:rsidRPr="00226A3F" w:rsidRDefault="003A277D" w:rsidP="00B169DB">
            <w:pPr>
              <w:rPr>
                <w:ins w:id="1800" w:author="nick" w:date="2020-02-19T18:13:00Z"/>
                <w:sz w:val="20"/>
                <w:szCs w:val="20"/>
              </w:rPr>
            </w:pPr>
            <w:ins w:id="1801" w:author="nick" w:date="2020-02-19T18:13:00Z">
              <w:r>
                <w:rPr>
                  <w:sz w:val="20"/>
                  <w:szCs w:val="20"/>
                </w:rPr>
                <w:t>Optional</w:t>
              </w:r>
            </w:ins>
          </w:p>
        </w:tc>
        <w:tc>
          <w:tcPr>
            <w:tcW w:w="3384" w:type="dxa"/>
            <w:shd w:val="clear" w:color="auto" w:fill="auto"/>
            <w:vAlign w:val="bottom"/>
          </w:tcPr>
          <w:p w:rsidR="003A277D" w:rsidRPr="00226A3F" w:rsidRDefault="003A277D" w:rsidP="00B169DB">
            <w:pPr>
              <w:rPr>
                <w:ins w:id="1802" w:author="nick" w:date="2020-02-19T18:13:00Z"/>
                <w:sz w:val="20"/>
                <w:szCs w:val="20"/>
              </w:rPr>
            </w:pPr>
            <w:ins w:id="1803" w:author="nick" w:date="2020-02-19T18:13:00Z">
              <w:r>
                <w:rPr>
                  <w:sz w:val="20"/>
                  <w:szCs w:val="20"/>
                </w:rPr>
                <w:t>-</w:t>
              </w:r>
            </w:ins>
          </w:p>
        </w:tc>
      </w:tr>
      <w:tr w:rsidR="003A277D" w:rsidRPr="00226A3F" w:rsidTr="00B169DB">
        <w:trPr>
          <w:jc w:val="center"/>
          <w:ins w:id="1804" w:author="nick" w:date="2020-02-19T18:13:00Z"/>
        </w:trPr>
        <w:tc>
          <w:tcPr>
            <w:tcW w:w="2111" w:type="dxa"/>
            <w:shd w:val="clear" w:color="auto" w:fill="auto"/>
          </w:tcPr>
          <w:p w:rsidR="003A277D" w:rsidRPr="00226A3F" w:rsidRDefault="003A277D" w:rsidP="00B169DB">
            <w:pPr>
              <w:rPr>
                <w:ins w:id="1805" w:author="nick" w:date="2020-02-19T18:13:00Z"/>
                <w:sz w:val="20"/>
                <w:szCs w:val="20"/>
              </w:rPr>
            </w:pPr>
            <w:ins w:id="1806" w:author="nick" w:date="2020-02-19T18:13:00Z">
              <w:r>
                <w:rPr>
                  <w:rFonts w:cs="Calibri"/>
                  <w:sz w:val="20"/>
                  <w:szCs w:val="20"/>
                  <w:lang w:eastAsia="en-GB"/>
                </w:rPr>
                <w:t xml:space="preserve">custom_attributes_list </w:t>
              </w:r>
            </w:ins>
          </w:p>
        </w:tc>
        <w:tc>
          <w:tcPr>
            <w:tcW w:w="1701" w:type="dxa"/>
            <w:shd w:val="clear" w:color="auto" w:fill="auto"/>
          </w:tcPr>
          <w:p w:rsidR="003A277D" w:rsidRPr="00226A3F" w:rsidRDefault="003A277D" w:rsidP="00B169DB">
            <w:pPr>
              <w:rPr>
                <w:ins w:id="1807" w:author="nick" w:date="2020-02-19T18:13:00Z"/>
                <w:sz w:val="20"/>
                <w:szCs w:val="20"/>
              </w:rPr>
            </w:pPr>
            <w:ins w:id="1808" w:author="nick" w:date="2020-02-19T18:13:00Z">
              <w:r>
                <w:rPr>
                  <w:sz w:val="20"/>
                  <w:szCs w:val="20"/>
                </w:rPr>
                <w:t>1</w:t>
              </w:r>
            </w:ins>
          </w:p>
        </w:tc>
        <w:tc>
          <w:tcPr>
            <w:tcW w:w="1276" w:type="dxa"/>
            <w:shd w:val="clear" w:color="auto" w:fill="auto"/>
          </w:tcPr>
          <w:p w:rsidR="003A277D" w:rsidRPr="00226A3F" w:rsidRDefault="003A277D" w:rsidP="00B169DB">
            <w:pPr>
              <w:rPr>
                <w:ins w:id="1809" w:author="nick" w:date="2020-02-19T18:13:00Z"/>
                <w:sz w:val="20"/>
                <w:szCs w:val="20"/>
              </w:rPr>
            </w:pPr>
            <w:ins w:id="1810" w:author="nick" w:date="2020-02-19T18:13:00Z">
              <w:r>
                <w:rPr>
                  <w:rFonts w:cs="Calibri"/>
                  <w:sz w:val="20"/>
                  <w:szCs w:val="20"/>
                  <w:lang w:eastAsia="en-GB"/>
                </w:rPr>
                <w:t>Optional</w:t>
              </w:r>
            </w:ins>
          </w:p>
        </w:tc>
        <w:tc>
          <w:tcPr>
            <w:tcW w:w="3384" w:type="dxa"/>
            <w:shd w:val="clear" w:color="auto" w:fill="auto"/>
          </w:tcPr>
          <w:p w:rsidR="003A277D" w:rsidRPr="00226A3F" w:rsidRDefault="003A277D" w:rsidP="00B169DB">
            <w:pPr>
              <w:rPr>
                <w:ins w:id="1811" w:author="nick" w:date="2020-02-19T18:13:00Z"/>
                <w:sz w:val="20"/>
                <w:szCs w:val="20"/>
              </w:rPr>
            </w:pPr>
            <w:ins w:id="1812" w:author="nick" w:date="2020-02-19T18:13: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813" w:author="nick" w:date="2020-02-19T18:13:00Z">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814" w:author="nick" w:date="2020-02-19T18:13:00Z">
              <w:r w:rsidRPr="0011095E">
                <w:rPr>
                  <w:rFonts w:cs="Calibri"/>
                  <w:sz w:val="20"/>
                  <w:szCs w:val="20"/>
                  <w:lang w:eastAsia="en-GB"/>
                </w:rPr>
                <w:fldChar w:fldCharType="separate"/>
              </w:r>
              <w:r w:rsidRPr="007E2D34">
                <w:rPr>
                  <w:sz w:val="20"/>
                  <w:szCs w:val="20"/>
                </w:rPr>
                <w:t xml:space="preserve">Custom Attributes </w:t>
              </w:r>
              <w:r w:rsidRPr="007331A4">
                <w:t>list</w:t>
              </w:r>
              <w:r w:rsidRPr="0011095E">
                <w:rPr>
                  <w:rFonts w:cs="Calibri"/>
                  <w:sz w:val="20"/>
                  <w:szCs w:val="20"/>
                  <w:lang w:eastAsia="en-GB"/>
                </w:rPr>
                <w:fldChar w:fldCharType="end"/>
              </w:r>
            </w:ins>
          </w:p>
        </w:tc>
      </w:tr>
    </w:tbl>
    <w:p w:rsidR="003A277D" w:rsidRDefault="003A277D" w:rsidP="003A277D">
      <w:pPr>
        <w:pStyle w:val="Caption"/>
        <w:spacing w:before="120"/>
        <w:rPr>
          <w:ins w:id="1815" w:author="nick" w:date="2020-02-19T18:13:00Z"/>
        </w:rPr>
      </w:pPr>
      <w:ins w:id="1816" w:author="nick" w:date="2020-02-19T18:13:00Z">
        <w:r>
          <w:t xml:space="preserve">Table </w:t>
        </w:r>
        <w:r>
          <w:fldChar w:fldCharType="begin"/>
        </w:r>
        <w:r>
          <w:instrText xml:space="preserve"> SEQ Table \* ARABIC </w:instrText>
        </w:r>
        <w:r>
          <w:fldChar w:fldCharType="separate"/>
        </w:r>
        <w:r>
          <w:rPr>
            <w:noProof/>
          </w:rPr>
          <w:t>40</w:t>
        </w:r>
        <w:r>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ins>
      <w:ins w:id="1817" w:author="nick" w:date="2020-02-19T18:15:00Z">
        <w:r w:rsidR="00630AC9">
          <w:rPr>
            <w:rStyle w:val="elementdeftypeChar"/>
            <w:b/>
          </w:rPr>
          <w:t>rotav</w:t>
        </w:r>
      </w:ins>
      <w:ins w:id="1818" w:author="nick" w:date="2020-02-19T18:13:00Z">
        <w:r w:rsidRPr="00D06BDF">
          <w:rPr>
            <w:rStyle w:val="elementdeftypeChar"/>
            <w:b/>
          </w:rPr>
          <w:t>/&gt;</w:t>
        </w:r>
      </w:ins>
    </w:p>
    <w:p w:rsidR="00DE67DB" w:rsidRDefault="00DE67DB" w:rsidP="00995F54">
      <w:pPr>
        <w:autoSpaceDE w:val="0"/>
        <w:autoSpaceDN w:val="0"/>
        <w:adjustRightInd w:val="0"/>
        <w:spacing w:before="120"/>
        <w:jc w:val="both"/>
        <w:rPr>
          <w:ins w:id="1819" w:author="nick" w:date="2020-02-19T19:10:00Z"/>
        </w:rPr>
      </w:pPr>
    </w:p>
    <w:p w:rsidR="00995F54" w:rsidRDefault="00995F54" w:rsidP="00995F54">
      <w:pPr>
        <w:autoSpaceDE w:val="0"/>
        <w:autoSpaceDN w:val="0"/>
        <w:adjustRightInd w:val="0"/>
        <w:spacing w:before="120"/>
        <w:jc w:val="both"/>
        <w:rPr>
          <w:ins w:id="1820" w:author="nick" w:date="2020-02-19T17:55:00Z"/>
          <w:rFonts w:cs="Calibri"/>
          <w:szCs w:val="22"/>
          <w:lang w:eastAsia="en-GB"/>
        </w:rPr>
      </w:pPr>
      <w:ins w:id="1821" w:author="nick" w:date="2020-02-19T17:55:00Z">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995F54" w:rsidRPr="00226A3F" w:rsidTr="00B169DB">
        <w:trPr>
          <w:tblHeader/>
          <w:jc w:val="center"/>
          <w:ins w:id="1822" w:author="nick" w:date="2020-02-19T17:55: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95F54" w:rsidRPr="00226A3F" w:rsidRDefault="00995F54" w:rsidP="00B169DB">
            <w:pPr>
              <w:keepNext/>
              <w:rPr>
                <w:ins w:id="1823" w:author="nick" w:date="2020-02-19T17:55:00Z"/>
                <w:b/>
                <w:i/>
              </w:rPr>
            </w:pPr>
            <w:ins w:id="1824" w:author="nick" w:date="2020-02-19T17:55: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95F54" w:rsidRPr="00226A3F" w:rsidRDefault="00995F54" w:rsidP="00B169DB">
            <w:pPr>
              <w:keepNext/>
              <w:rPr>
                <w:ins w:id="1825" w:author="nick" w:date="2020-02-19T17:55:00Z"/>
                <w:b/>
                <w:i/>
              </w:rPr>
            </w:pPr>
            <w:ins w:id="1826" w:author="nick" w:date="2020-02-19T17:55: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95F54" w:rsidRPr="00226A3F" w:rsidRDefault="00995F54" w:rsidP="00B169DB">
            <w:pPr>
              <w:keepNext/>
              <w:rPr>
                <w:ins w:id="1827" w:author="nick" w:date="2020-02-19T17:55:00Z"/>
                <w:b/>
                <w:i/>
              </w:rPr>
            </w:pPr>
            <w:ins w:id="1828" w:author="nick" w:date="2020-02-19T17:55: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95F54" w:rsidRPr="00226A3F" w:rsidRDefault="00995F54" w:rsidP="00B169DB">
            <w:pPr>
              <w:keepNext/>
              <w:rPr>
                <w:ins w:id="1829" w:author="nick" w:date="2020-02-19T17:55:00Z"/>
                <w:b/>
                <w:i/>
              </w:rPr>
            </w:pPr>
            <w:ins w:id="1830" w:author="nick" w:date="2020-02-19T17:55: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95F54" w:rsidRPr="00226A3F" w:rsidRDefault="00995F54" w:rsidP="00B169DB">
            <w:pPr>
              <w:keepNext/>
              <w:rPr>
                <w:ins w:id="1831" w:author="nick" w:date="2020-02-19T17:55:00Z"/>
                <w:b/>
                <w:i/>
              </w:rPr>
            </w:pPr>
            <w:ins w:id="1832" w:author="nick" w:date="2020-02-19T17:55:00Z">
              <w:r w:rsidRPr="00226A3F">
                <w:rPr>
                  <w:b/>
                  <w:i/>
                </w:rPr>
                <w:t>Constraint</w:t>
              </w:r>
            </w:ins>
          </w:p>
        </w:tc>
      </w:tr>
      <w:tr w:rsidR="00995F54" w:rsidRPr="00226A3F" w:rsidTr="00B169DB">
        <w:trPr>
          <w:jc w:val="center"/>
          <w:ins w:id="1833" w:author="nick" w:date="2020-02-19T17:55:00Z"/>
        </w:trPr>
        <w:tc>
          <w:tcPr>
            <w:tcW w:w="2537" w:type="dxa"/>
            <w:shd w:val="clear" w:color="auto" w:fill="auto"/>
          </w:tcPr>
          <w:p w:rsidR="00995F54" w:rsidRPr="001E3E2A" w:rsidRDefault="00995F54" w:rsidP="00B169DB">
            <w:pPr>
              <w:autoSpaceDE w:val="0"/>
              <w:autoSpaceDN w:val="0"/>
              <w:adjustRightInd w:val="0"/>
              <w:spacing w:after="0"/>
              <w:rPr>
                <w:ins w:id="1834" w:author="nick" w:date="2020-02-19T17:55:00Z"/>
                <w:sz w:val="18"/>
                <w:szCs w:val="18"/>
              </w:rPr>
            </w:pPr>
            <w:ins w:id="1835" w:author="nick" w:date="2020-02-19T17:55:00Z">
              <w:r>
                <w:rPr>
                  <w:rFonts w:cs="Calibri"/>
                  <w:sz w:val="18"/>
                  <w:szCs w:val="18"/>
                  <w:lang w:eastAsia="en-GB"/>
                </w:rPr>
                <w:t>rotational_speed</w:t>
              </w:r>
            </w:ins>
          </w:p>
        </w:tc>
        <w:tc>
          <w:tcPr>
            <w:tcW w:w="1276" w:type="dxa"/>
            <w:shd w:val="clear" w:color="auto" w:fill="auto"/>
          </w:tcPr>
          <w:p w:rsidR="00995F54" w:rsidRPr="001E3E2A" w:rsidRDefault="00995F54" w:rsidP="00B169DB">
            <w:pPr>
              <w:rPr>
                <w:ins w:id="1836" w:author="nick" w:date="2020-02-19T17:55:00Z"/>
                <w:sz w:val="18"/>
                <w:szCs w:val="18"/>
              </w:rPr>
            </w:pPr>
            <w:ins w:id="1837" w:author="nick" w:date="2020-02-19T17:55:00Z">
              <w:r w:rsidRPr="001E3E2A">
                <w:rPr>
                  <w:sz w:val="18"/>
                  <w:szCs w:val="18"/>
                </w:rPr>
                <w:t>Floating point</w:t>
              </w:r>
            </w:ins>
          </w:p>
        </w:tc>
        <w:tc>
          <w:tcPr>
            <w:tcW w:w="1417" w:type="dxa"/>
          </w:tcPr>
          <w:p w:rsidR="00995F54" w:rsidRPr="001E3E2A" w:rsidRDefault="00995F54" w:rsidP="00B169DB">
            <w:pPr>
              <w:rPr>
                <w:ins w:id="1838" w:author="nick" w:date="2020-02-19T17:55:00Z"/>
                <w:sz w:val="18"/>
                <w:szCs w:val="18"/>
              </w:rPr>
            </w:pPr>
            <w:ins w:id="1839" w:author="nick" w:date="2020-02-19T17:55:00Z">
              <w:r>
                <w:rPr>
                  <w:rFonts w:cs="Calibri"/>
                  <w:sz w:val="20"/>
                  <w:szCs w:val="20"/>
                  <w:lang w:eastAsia="en-GB"/>
                </w:rPr>
                <w:t>≥ 0.0</w:t>
              </w:r>
            </w:ins>
          </w:p>
        </w:tc>
        <w:tc>
          <w:tcPr>
            <w:tcW w:w="1276" w:type="dxa"/>
            <w:shd w:val="clear" w:color="auto" w:fill="auto"/>
          </w:tcPr>
          <w:p w:rsidR="00995F54" w:rsidRPr="001E3E2A" w:rsidRDefault="00995F54" w:rsidP="00B169DB">
            <w:pPr>
              <w:rPr>
                <w:ins w:id="1840" w:author="nick" w:date="2020-02-19T17:55:00Z"/>
                <w:sz w:val="18"/>
                <w:szCs w:val="18"/>
              </w:rPr>
            </w:pPr>
            <w:ins w:id="1841" w:author="nick" w:date="2020-02-19T17:55:00Z">
              <w:r w:rsidRPr="001E3E2A">
                <w:rPr>
                  <w:sz w:val="18"/>
                  <w:szCs w:val="18"/>
                </w:rPr>
                <w:t>Optional</w:t>
              </w:r>
            </w:ins>
          </w:p>
        </w:tc>
        <w:tc>
          <w:tcPr>
            <w:tcW w:w="2533" w:type="dxa"/>
            <w:shd w:val="clear" w:color="auto" w:fill="auto"/>
          </w:tcPr>
          <w:p w:rsidR="00995F54" w:rsidRPr="001E3E2A" w:rsidRDefault="00995F54" w:rsidP="00B169DB">
            <w:pPr>
              <w:rPr>
                <w:ins w:id="1842" w:author="nick" w:date="2020-02-19T17:55:00Z"/>
                <w:sz w:val="18"/>
                <w:szCs w:val="18"/>
              </w:rPr>
            </w:pPr>
            <w:ins w:id="1843" w:author="nick" w:date="2020-02-19T17:55:00Z">
              <w:r w:rsidRPr="001E3E2A">
                <w:rPr>
                  <w:sz w:val="18"/>
                  <w:szCs w:val="18"/>
                </w:rPr>
                <w:t>-</w:t>
              </w:r>
            </w:ins>
          </w:p>
        </w:tc>
      </w:tr>
      <w:tr w:rsidR="00995F54" w:rsidRPr="00226A3F" w:rsidTr="00DE67DB">
        <w:trPr>
          <w:jc w:val="center"/>
          <w:ins w:id="1844" w:author="nick" w:date="2020-02-19T17:55:00Z"/>
        </w:trPr>
        <w:tc>
          <w:tcPr>
            <w:tcW w:w="2537" w:type="dxa"/>
            <w:tcBorders>
              <w:top w:val="dotted" w:sz="4" w:space="0" w:color="auto"/>
              <w:left w:val="single" w:sz="8" w:space="0" w:color="000000"/>
              <w:bottom w:val="single" w:sz="4" w:space="0" w:color="auto"/>
              <w:right w:val="dotted" w:sz="4" w:space="0" w:color="auto"/>
            </w:tcBorders>
            <w:shd w:val="clear" w:color="auto" w:fill="auto"/>
          </w:tcPr>
          <w:p w:rsidR="00995F54" w:rsidRPr="001E3E2A" w:rsidRDefault="00995F54" w:rsidP="00B169DB">
            <w:pPr>
              <w:rPr>
                <w:ins w:id="1845" w:author="nick" w:date="2020-02-19T17:55:00Z"/>
                <w:sz w:val="18"/>
                <w:szCs w:val="18"/>
              </w:rPr>
            </w:pPr>
            <w:ins w:id="1846" w:author="nick" w:date="2020-02-19T17:55:00Z">
              <w:r>
                <w:rPr>
                  <w:sz w:val="18"/>
                  <w:szCs w:val="18"/>
                </w:rPr>
                <w:t>compression_force</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rsidR="00995F54" w:rsidRPr="001E3E2A" w:rsidRDefault="00995F54" w:rsidP="00B169DB">
            <w:pPr>
              <w:rPr>
                <w:ins w:id="1847" w:author="nick" w:date="2020-02-19T17:55:00Z"/>
                <w:sz w:val="18"/>
                <w:szCs w:val="18"/>
              </w:rPr>
            </w:pPr>
            <w:ins w:id="1848" w:author="nick" w:date="2020-02-19T17:55: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rsidR="00995F54" w:rsidRDefault="00995F54" w:rsidP="00B169DB">
            <w:pPr>
              <w:rPr>
                <w:ins w:id="1849" w:author="nick" w:date="2020-02-19T17:55:00Z"/>
                <w:sz w:val="18"/>
                <w:szCs w:val="18"/>
              </w:rPr>
            </w:pPr>
            <w:ins w:id="1850" w:author="nick" w:date="2020-02-19T17:55: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rsidR="00995F54" w:rsidRPr="001E3E2A" w:rsidRDefault="00995F54" w:rsidP="00B169DB">
            <w:pPr>
              <w:rPr>
                <w:ins w:id="1851" w:author="nick" w:date="2020-02-19T17:55:00Z"/>
                <w:sz w:val="18"/>
                <w:szCs w:val="18"/>
              </w:rPr>
            </w:pPr>
            <w:ins w:id="1852" w:author="nick" w:date="2020-02-19T17:55: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rsidR="00995F54" w:rsidRDefault="00995F54" w:rsidP="00B169DB">
            <w:pPr>
              <w:jc w:val="both"/>
              <w:rPr>
                <w:ins w:id="1853" w:author="nick" w:date="2020-02-19T17:55:00Z"/>
                <w:sz w:val="18"/>
                <w:szCs w:val="18"/>
              </w:rPr>
            </w:pPr>
            <w:ins w:id="1854" w:author="nick" w:date="2020-02-19T17:55:00Z">
              <w:r>
                <w:rPr>
                  <w:sz w:val="18"/>
                  <w:szCs w:val="18"/>
                </w:rPr>
                <w:t>-</w:t>
              </w:r>
            </w:ins>
          </w:p>
        </w:tc>
      </w:tr>
    </w:tbl>
    <w:p w:rsidR="00995F54" w:rsidRDefault="00995F54" w:rsidP="00995F54">
      <w:pPr>
        <w:pStyle w:val="Caption"/>
        <w:spacing w:before="120"/>
        <w:rPr>
          <w:ins w:id="1855" w:author="nick" w:date="2020-02-19T17:55:00Z"/>
          <w:rFonts w:cs="Calibri"/>
          <w:szCs w:val="22"/>
          <w:lang w:eastAsia="en-GB"/>
        </w:rPr>
      </w:pPr>
      <w:ins w:id="1856" w:author="nick" w:date="2020-02-19T17:55:00Z">
        <w:r>
          <w:t xml:space="preserve">Table </w:t>
        </w:r>
        <w:r>
          <w:fldChar w:fldCharType="begin"/>
        </w:r>
        <w:r>
          <w:instrText xml:space="preserve"> SEQ Table \* ARABIC </w:instrText>
        </w:r>
        <w:r>
          <w:fldChar w:fldCharType="separate"/>
        </w:r>
        <w:r>
          <w:rPr>
            <w:noProof/>
          </w:rPr>
          <w:t>59</w:t>
        </w:r>
        <w:r>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ins>
    </w:p>
    <w:p w:rsidR="00995F54" w:rsidRDefault="00995F54" w:rsidP="00995F54">
      <w:pPr>
        <w:pStyle w:val="ListParagraph"/>
        <w:numPr>
          <w:ilvl w:val="0"/>
          <w:numId w:val="37"/>
        </w:numPr>
        <w:autoSpaceDE w:val="0"/>
        <w:autoSpaceDN w:val="0"/>
        <w:adjustRightInd w:val="0"/>
        <w:ind w:left="714" w:hanging="357"/>
        <w:jc w:val="both"/>
        <w:rPr>
          <w:ins w:id="1857" w:author="nick" w:date="2020-02-19T17:55:00Z"/>
          <w:rFonts w:cs="Calibri"/>
          <w:lang w:val="en-US" w:eastAsia="en-GB"/>
        </w:rPr>
      </w:pPr>
      <w:ins w:id="1858" w:author="nick" w:date="2020-02-19T17:55:00Z">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 typically at 25,000rpm.</w:t>
        </w:r>
      </w:ins>
    </w:p>
    <w:p w:rsidR="00995F54" w:rsidRPr="00D15F1A" w:rsidRDefault="00995F54" w:rsidP="00995F54">
      <w:pPr>
        <w:pStyle w:val="ListParagraph"/>
        <w:numPr>
          <w:ilvl w:val="0"/>
          <w:numId w:val="37"/>
        </w:numPr>
        <w:autoSpaceDE w:val="0"/>
        <w:autoSpaceDN w:val="0"/>
        <w:adjustRightInd w:val="0"/>
        <w:jc w:val="both"/>
        <w:rPr>
          <w:ins w:id="1859" w:author="nick" w:date="2020-02-19T17:55:00Z"/>
          <w:rFonts w:cs="Calibri"/>
          <w:lang w:val="en-US" w:eastAsia="en-GB"/>
        </w:rPr>
      </w:pPr>
      <w:ins w:id="1860" w:author="nick" w:date="2020-02-19T17:55:00Z">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 typically at 10kN.</w:t>
        </w:r>
      </w:ins>
    </w:p>
    <w:p w:rsidR="00995F54" w:rsidRPr="00D15F1A" w:rsidRDefault="00995F54" w:rsidP="00995F54">
      <w:pPr>
        <w:pStyle w:val="ListParagraph"/>
        <w:autoSpaceDE w:val="0"/>
        <w:autoSpaceDN w:val="0"/>
        <w:adjustRightInd w:val="0"/>
        <w:jc w:val="both"/>
        <w:rPr>
          <w:ins w:id="1861" w:author="nick" w:date="2020-02-19T17:55:00Z"/>
          <w:rFonts w:cs="Calibri"/>
          <w:lang w:val="en-US" w:eastAsia="en-GB"/>
        </w:rPr>
      </w:pPr>
    </w:p>
    <w:p w:rsidR="00995F54" w:rsidRDefault="00995F54" w:rsidP="00995F54">
      <w:pPr>
        <w:rPr>
          <w:ins w:id="1862" w:author="nick" w:date="2020-02-19T17:55:00Z"/>
          <w:rFonts w:cs="Calibri"/>
          <w:szCs w:val="22"/>
          <w:lang w:eastAsia="en-GB"/>
        </w:rPr>
      </w:pPr>
      <w:ins w:id="1863" w:author="nick" w:date="2020-02-19T17:55:00Z">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rsidR="00995F54" w:rsidRPr="00226A3F" w:rsidRDefault="00995F54" w:rsidP="00995F54">
      <w:pPr>
        <w:pStyle w:val="Example"/>
        <w:keepNext/>
        <w:rPr>
          <w:ins w:id="1864" w:author="nick" w:date="2020-02-19T17:55:00Z"/>
        </w:rPr>
      </w:pPr>
      <w:ins w:id="1865" w:author="nick" w:date="2020-02-19T17:55:00Z">
        <w:r w:rsidRPr="00226A3F">
          <w:lastRenderedPageBreak/>
          <w:t>Example</w:t>
        </w:r>
      </w:ins>
      <w:ins w:id="1866" w:author="nick" w:date="2020-02-19T19:11:00Z">
        <w:r w:rsidR="00DE67DB">
          <w:t xml:space="preserve"> (with necessary </w:t>
        </w:r>
      </w:ins>
      <w:ins w:id="1867" w:author="nick" w:date="2020-02-19T19:12:00Z">
        <w:r w:rsidR="00DE67DB">
          <w:t>information only)</w:t>
        </w:r>
      </w:ins>
      <w:ins w:id="1868" w:author="nick" w:date="2020-02-19T17:55:00Z">
        <w:r w:rsidRPr="00226A3F">
          <w:t xml:space="preserve">: </w:t>
        </w:r>
      </w:ins>
    </w:p>
    <w:p w:rsidR="00995F54" w:rsidRDefault="00995F54" w:rsidP="00995F54">
      <w:pPr>
        <w:pStyle w:val="XMLCode"/>
        <w:keepNext/>
        <w:rPr>
          <w:ins w:id="1869" w:author="nick" w:date="2020-02-19T17:55:00Z"/>
        </w:rPr>
      </w:pPr>
    </w:p>
    <w:p w:rsidR="00995F54" w:rsidRDefault="00995F54" w:rsidP="00995F54">
      <w:pPr>
        <w:pStyle w:val="XMLCode"/>
        <w:keepNext/>
        <w:rPr>
          <w:ins w:id="1870" w:author="nick" w:date="2020-02-19T17:55:00Z"/>
        </w:rPr>
      </w:pPr>
      <w:ins w:id="1871" w:author="nick" w:date="2020-02-19T17:55:00Z">
        <w:r>
          <w:t>&lt;connection_0d label="ROTAV_96930"&gt;</w:t>
        </w:r>
      </w:ins>
    </w:p>
    <w:p w:rsidR="00995F54" w:rsidRPr="00013E33" w:rsidRDefault="00995F54" w:rsidP="00995F54">
      <w:pPr>
        <w:pStyle w:val="XMLCode"/>
        <w:keepNext/>
        <w:rPr>
          <w:ins w:id="1872" w:author="nick" w:date="2020-02-19T17:55:00Z"/>
          <w:color w:val="0070C0"/>
        </w:rPr>
      </w:pPr>
      <w:ins w:id="1873" w:author="nick" w:date="2020-02-19T17:55:00Z">
        <w:r w:rsidRPr="0033379A">
          <w:rPr>
            <w:color w:val="0070C0"/>
            <w:lang w:val="fr-FR"/>
          </w:rPr>
          <w:t xml:space="preserve">    </w:t>
        </w:r>
        <w:r>
          <w:rPr>
            <w:color w:val="0070C0"/>
          </w:rPr>
          <w:t>&lt;</w:t>
        </w:r>
      </w:ins>
      <w:ins w:id="1874" w:author="nick" w:date="2020-02-19T19:06:00Z">
        <w:r w:rsidR="00DE67DB">
          <w:rPr>
            <w:color w:val="0070C0"/>
          </w:rPr>
          <w:t>rotation_joint</w:t>
        </w:r>
      </w:ins>
      <w:ins w:id="1875" w:author="nick" w:date="2020-02-19T17:55:00Z">
        <w:r w:rsidRPr="00013E33">
          <w:rPr>
            <w:color w:val="0070C0"/>
          </w:rPr>
          <w:t>&gt;</w:t>
        </w:r>
      </w:ins>
    </w:p>
    <w:p w:rsidR="00995F54" w:rsidRPr="00013E33" w:rsidRDefault="00995F54" w:rsidP="00DE67DB">
      <w:pPr>
        <w:pStyle w:val="XMLCode"/>
        <w:keepNext/>
        <w:ind w:firstLine="539"/>
        <w:rPr>
          <w:ins w:id="1876" w:author="nick" w:date="2020-02-19T17:55:00Z"/>
          <w:color w:val="0070C0"/>
        </w:rPr>
      </w:pPr>
      <w:ins w:id="1877" w:author="nick" w:date="2020-02-19T17:55:00Z">
        <w:r w:rsidRPr="00013E33">
          <w:rPr>
            <w:color w:val="0070C0"/>
          </w:rPr>
          <w:t xml:space="preserve">    &lt;</w:t>
        </w:r>
        <w:r>
          <w:rPr>
            <w:color w:val="0070C0"/>
          </w:rPr>
          <w:t>rotav/</w:t>
        </w:r>
        <w:r w:rsidRPr="00013E33">
          <w:rPr>
            <w:color w:val="0070C0"/>
          </w:rPr>
          <w:t>&gt;</w:t>
        </w:r>
      </w:ins>
    </w:p>
    <w:p w:rsidR="00995F54" w:rsidRPr="00013E33" w:rsidRDefault="00995F54" w:rsidP="00995F54">
      <w:pPr>
        <w:pStyle w:val="XMLCode"/>
        <w:keepNext/>
        <w:rPr>
          <w:ins w:id="1878" w:author="nick" w:date="2020-02-19T17:55:00Z"/>
          <w:color w:val="0070C0"/>
        </w:rPr>
      </w:pPr>
      <w:ins w:id="1879" w:author="nick" w:date="2020-02-19T17:55:00Z">
        <w:r w:rsidRPr="00013E33">
          <w:rPr>
            <w:color w:val="0070C0"/>
          </w:rPr>
          <w:tab/>
          <w:t>&lt;/</w:t>
        </w:r>
      </w:ins>
      <w:ins w:id="1880" w:author="nick" w:date="2020-02-19T19:07:00Z">
        <w:r w:rsidR="00DE67DB">
          <w:rPr>
            <w:color w:val="0070C0"/>
          </w:rPr>
          <w:t>rotation_joint</w:t>
        </w:r>
      </w:ins>
      <w:ins w:id="1881" w:author="nick" w:date="2020-02-19T17:55:00Z">
        <w:r w:rsidRPr="00013E33">
          <w:rPr>
            <w:color w:val="0070C0"/>
          </w:rPr>
          <w:t>&gt;</w:t>
        </w:r>
      </w:ins>
    </w:p>
    <w:p w:rsidR="00995F54" w:rsidRDefault="00995F54" w:rsidP="00995F54">
      <w:pPr>
        <w:pStyle w:val="XMLCode"/>
        <w:keepNext/>
        <w:rPr>
          <w:ins w:id="1882" w:author="nick" w:date="2020-02-19T17:55:00Z"/>
        </w:rPr>
      </w:pPr>
      <w:ins w:id="1883" w:author="nick" w:date="2020-02-19T17:55:00Z">
        <w:r>
          <w:t xml:space="preserve">    </w:t>
        </w:r>
        <w:r w:rsidRPr="00226A3F">
          <w:t>&lt;loc&gt; 1500.3809 838.75885 730.6529 &lt;/loc&gt;</w:t>
        </w:r>
      </w:ins>
    </w:p>
    <w:p w:rsidR="00995F54" w:rsidRDefault="00995F54" w:rsidP="00995F54">
      <w:pPr>
        <w:pStyle w:val="XMLCode"/>
        <w:keepNext/>
        <w:rPr>
          <w:ins w:id="1884" w:author="nick" w:date="2020-02-19T17:55:00Z"/>
        </w:rPr>
      </w:pPr>
      <w:ins w:id="1885" w:author="nick" w:date="2020-02-19T17:55:00Z">
        <w:r>
          <w:t>&lt;/connection_0d&gt;</w:t>
        </w:r>
      </w:ins>
    </w:p>
    <w:p w:rsidR="00995F54" w:rsidRDefault="00995F54" w:rsidP="00995F54">
      <w:pPr>
        <w:pStyle w:val="XMLCode"/>
        <w:keepNext/>
        <w:rPr>
          <w:ins w:id="1886" w:author="nick" w:date="2020-02-19T17:55:00Z"/>
        </w:rPr>
      </w:pPr>
    </w:p>
    <w:p w:rsidR="00DE67DB" w:rsidRPr="00226A3F" w:rsidRDefault="00DE67DB" w:rsidP="00DE67DB">
      <w:pPr>
        <w:pStyle w:val="Example"/>
        <w:keepNext/>
        <w:rPr>
          <w:ins w:id="1887" w:author="nick" w:date="2020-02-19T19:08:00Z"/>
        </w:rPr>
      </w:pPr>
      <w:ins w:id="1888" w:author="nick" w:date="2020-02-19T19:08:00Z">
        <w:r w:rsidRPr="00226A3F">
          <w:t>Example</w:t>
        </w:r>
      </w:ins>
      <w:ins w:id="1889" w:author="nick" w:date="2020-02-19T19:10:00Z">
        <w:r>
          <w:t xml:space="preserve"> (with all </w:t>
        </w:r>
      </w:ins>
      <w:ins w:id="1890" w:author="nick" w:date="2020-02-19T19:34:00Z">
        <w:r w:rsidR="006722CD">
          <w:t>attributes</w:t>
        </w:r>
      </w:ins>
      <w:ins w:id="1891" w:author="nick" w:date="2020-02-19T19:10:00Z">
        <w:r>
          <w:t>)</w:t>
        </w:r>
      </w:ins>
      <w:ins w:id="1892" w:author="nick" w:date="2020-02-19T19:08:00Z">
        <w:r w:rsidRPr="00226A3F">
          <w:t xml:space="preserve">: </w:t>
        </w:r>
      </w:ins>
    </w:p>
    <w:p w:rsidR="00DE67DB" w:rsidRDefault="00DE67DB" w:rsidP="00DE67DB">
      <w:pPr>
        <w:pStyle w:val="XMLCode"/>
        <w:keepNext/>
        <w:rPr>
          <w:ins w:id="1893" w:author="nick" w:date="2020-02-19T19:08:00Z"/>
        </w:rPr>
      </w:pPr>
    </w:p>
    <w:p w:rsidR="00DE67DB" w:rsidRDefault="00DE67DB" w:rsidP="00DE67DB">
      <w:pPr>
        <w:pStyle w:val="XMLCode"/>
        <w:keepNext/>
        <w:rPr>
          <w:ins w:id="1894" w:author="nick" w:date="2020-02-19T19:08:00Z"/>
        </w:rPr>
      </w:pPr>
      <w:ins w:id="1895" w:author="nick" w:date="2020-02-19T19:08:00Z">
        <w:r>
          <w:t>&lt;connection_0d label="ROTAV_96930"&gt;</w:t>
        </w:r>
      </w:ins>
    </w:p>
    <w:p w:rsidR="00DE67DB" w:rsidRPr="00013E33" w:rsidRDefault="00DE67DB" w:rsidP="00DE67DB">
      <w:pPr>
        <w:pStyle w:val="XMLCode"/>
        <w:keepNext/>
        <w:rPr>
          <w:ins w:id="1896" w:author="nick" w:date="2020-02-19T19:08:00Z"/>
          <w:color w:val="0070C0"/>
        </w:rPr>
      </w:pPr>
      <w:ins w:id="1897" w:author="nick" w:date="2020-02-19T19:08:00Z">
        <w:r w:rsidRPr="0033379A">
          <w:rPr>
            <w:color w:val="0070C0"/>
            <w:lang w:val="fr-FR"/>
          </w:rPr>
          <w:t xml:space="preserve">    </w:t>
        </w:r>
        <w:r>
          <w:rPr>
            <w:color w:val="0070C0"/>
          </w:rPr>
          <w:t>&lt;rotation_joint diameter="</w:t>
        </w:r>
      </w:ins>
      <w:ins w:id="1898" w:author="nick" w:date="2020-02-19T19:34:00Z">
        <w:r w:rsidR="006722CD">
          <w:rPr>
            <w:color w:val="0070C0"/>
          </w:rPr>
          <w:t>4</w:t>
        </w:r>
      </w:ins>
      <w:ins w:id="1899" w:author="nick" w:date="2020-02-19T19:08:00Z">
        <w:r>
          <w:rPr>
            <w:color w:val="0070C0"/>
          </w:rPr>
          <w:t>.0"</w:t>
        </w:r>
        <w:r w:rsidRPr="00013E33">
          <w:rPr>
            <w:color w:val="0070C0"/>
          </w:rPr>
          <w:t>&gt;</w:t>
        </w:r>
      </w:ins>
    </w:p>
    <w:p w:rsidR="00DE67DB" w:rsidRPr="00013E33" w:rsidRDefault="00DE67DB" w:rsidP="00DE67DB">
      <w:pPr>
        <w:pStyle w:val="XMLCode"/>
        <w:keepNext/>
        <w:ind w:firstLine="539"/>
        <w:rPr>
          <w:ins w:id="1900" w:author="nick" w:date="2020-02-19T19:08:00Z"/>
          <w:color w:val="0070C0"/>
        </w:rPr>
      </w:pPr>
      <w:ins w:id="1901" w:author="nick" w:date="2020-02-19T19:08:00Z">
        <w:r w:rsidRPr="00013E33">
          <w:rPr>
            <w:color w:val="0070C0"/>
          </w:rPr>
          <w:t xml:space="preserve">    &lt;</w:t>
        </w:r>
        <w:r>
          <w:rPr>
            <w:color w:val="0070C0"/>
          </w:rPr>
          <w:t>rotav</w:t>
        </w:r>
        <w:r w:rsidRPr="00013E33">
          <w:rPr>
            <w:color w:val="0070C0"/>
          </w:rPr>
          <w:t xml:space="preserve"> </w:t>
        </w:r>
        <w:r>
          <w:rPr>
            <w:color w:val="0070C0"/>
          </w:rPr>
          <w:t>rotational_speed="1200000" compression_force="10000"/</w:t>
        </w:r>
        <w:r w:rsidRPr="00013E33">
          <w:rPr>
            <w:color w:val="0070C0"/>
          </w:rPr>
          <w:t>&gt;</w:t>
        </w:r>
      </w:ins>
    </w:p>
    <w:p w:rsidR="00DE67DB" w:rsidRPr="00013E33" w:rsidRDefault="00DE67DB" w:rsidP="00DE67DB">
      <w:pPr>
        <w:pStyle w:val="XMLCode"/>
        <w:keepNext/>
        <w:rPr>
          <w:ins w:id="1902" w:author="nick" w:date="2020-02-19T19:08:00Z"/>
          <w:color w:val="0070C0"/>
        </w:rPr>
      </w:pPr>
      <w:ins w:id="1903" w:author="nick" w:date="2020-02-19T19:08:00Z">
        <w:r w:rsidRPr="00013E33">
          <w:rPr>
            <w:color w:val="0070C0"/>
          </w:rPr>
          <w:tab/>
          <w:t>&lt;/</w:t>
        </w:r>
        <w:r>
          <w:rPr>
            <w:color w:val="0070C0"/>
          </w:rPr>
          <w:t>rotation_joint</w:t>
        </w:r>
        <w:r w:rsidRPr="00013E33">
          <w:rPr>
            <w:color w:val="0070C0"/>
          </w:rPr>
          <w:t>&gt;</w:t>
        </w:r>
      </w:ins>
    </w:p>
    <w:p w:rsidR="00DE67DB" w:rsidRDefault="00DE67DB" w:rsidP="00DE67DB">
      <w:pPr>
        <w:pStyle w:val="XMLCode"/>
        <w:keepNext/>
        <w:rPr>
          <w:ins w:id="1904" w:author="nick" w:date="2020-02-19T19:08:00Z"/>
        </w:rPr>
      </w:pPr>
      <w:ins w:id="1905" w:author="nick" w:date="2020-02-19T19:08:00Z">
        <w:r>
          <w:t xml:space="preserve">    </w:t>
        </w:r>
        <w:r w:rsidRPr="00226A3F">
          <w:t>&lt;loc&gt; 1500.3809 838.75885 730.6529 &lt;/loc&gt;</w:t>
        </w:r>
      </w:ins>
    </w:p>
    <w:p w:rsidR="00DE67DB" w:rsidRPr="0033379A" w:rsidRDefault="00DE67DB" w:rsidP="00DE67DB">
      <w:pPr>
        <w:pStyle w:val="XMLCode"/>
        <w:keepNext/>
        <w:rPr>
          <w:ins w:id="1906" w:author="nick" w:date="2020-02-19T19:08:00Z"/>
          <w:color w:val="0070C0"/>
          <w:lang w:val="fr-FR"/>
        </w:rPr>
      </w:pPr>
      <w:ins w:id="1907" w:author="nick" w:date="2020-02-19T19:08:00Z">
        <w:r w:rsidRPr="00013E33">
          <w:rPr>
            <w:color w:val="0070C0"/>
          </w:rPr>
          <w:t xml:space="preserve">    </w:t>
        </w:r>
        <w:r w:rsidRPr="0033379A">
          <w:rPr>
            <w:color w:val="0070C0"/>
            <w:lang w:val="fr-FR"/>
          </w:rPr>
          <w:t>&lt;normal_direction x="0" y="0" z="-10"/&gt;</w:t>
        </w:r>
      </w:ins>
    </w:p>
    <w:p w:rsidR="00DE67DB" w:rsidRDefault="00DE67DB" w:rsidP="00DE67DB">
      <w:pPr>
        <w:pStyle w:val="XMLCode"/>
        <w:keepNext/>
        <w:rPr>
          <w:ins w:id="1908" w:author="nick" w:date="2020-02-19T19:08:00Z"/>
        </w:rPr>
      </w:pPr>
      <w:ins w:id="1909" w:author="nick" w:date="2020-02-19T19:08:00Z">
        <w:r>
          <w:t xml:space="preserve">    &lt;</w:t>
        </w:r>
        <w:proofErr w:type="gramStart"/>
        <w:r>
          <w:t>appdata</w:t>
        </w:r>
        <w:proofErr w:type="gramEnd"/>
        <w:r>
          <w:t>&gt;</w:t>
        </w:r>
      </w:ins>
    </w:p>
    <w:p w:rsidR="00DE67DB" w:rsidRPr="00226A3F" w:rsidRDefault="00DE67DB" w:rsidP="00DE67DB">
      <w:pPr>
        <w:pStyle w:val="XMLCode"/>
        <w:keepNext/>
        <w:rPr>
          <w:ins w:id="1910" w:author="nick" w:date="2020-02-19T19:08:00Z"/>
        </w:rPr>
      </w:pPr>
      <w:ins w:id="1911" w:author="nick" w:date="2020-02-19T19:08:00Z">
        <w:r>
          <w:tab/>
          <w:t xml:space="preserve">      ...</w:t>
        </w:r>
      </w:ins>
    </w:p>
    <w:p w:rsidR="00DE67DB" w:rsidRDefault="00DE67DB" w:rsidP="00DE67DB">
      <w:pPr>
        <w:pStyle w:val="XMLCode"/>
        <w:keepNext/>
        <w:rPr>
          <w:ins w:id="1912" w:author="nick" w:date="2020-02-19T19:08:00Z"/>
        </w:rPr>
      </w:pPr>
      <w:ins w:id="1913" w:author="nick" w:date="2020-02-19T19:08:00Z">
        <w:r>
          <w:t xml:space="preserve">    &lt;/appdata&gt;</w:t>
        </w:r>
      </w:ins>
    </w:p>
    <w:p w:rsidR="00DC6F80" w:rsidDel="00A10381" w:rsidRDefault="00DE67DB" w:rsidP="00A10381">
      <w:pPr>
        <w:pStyle w:val="XMLCode"/>
        <w:keepNext/>
        <w:rPr>
          <w:del w:id="1914" w:author="nick" w:date="2020-02-21T19:51:00Z"/>
        </w:rPr>
      </w:pPr>
      <w:ins w:id="1915" w:author="nick" w:date="2020-02-19T19:08:00Z">
        <w:r>
          <w:t>&lt;/connection_0d&gt;</w:t>
        </w:r>
      </w:ins>
      <w:bookmarkEnd w:id="1506"/>
    </w:p>
    <w:p w:rsidR="00A10381" w:rsidRDefault="00A10381" w:rsidP="00A10381">
      <w:pPr>
        <w:pStyle w:val="XMLCode"/>
        <w:keepNext/>
        <w:rPr>
          <w:ins w:id="1916" w:author="nick" w:date="2020-02-21T19:54:00Z"/>
        </w:rPr>
      </w:pPr>
    </w:p>
    <w:p w:rsidR="00E26826" w:rsidRPr="007055D9" w:rsidRDefault="001C7934" w:rsidP="008D6588">
      <w:pPr>
        <w:pStyle w:val="Heading1"/>
        <w:tabs>
          <w:tab w:val="clear" w:pos="432"/>
          <w:tab w:val="num" w:pos="567"/>
        </w:tabs>
        <w:ind w:left="431" w:hanging="431"/>
      </w:pPr>
      <w:bookmarkStart w:id="1917" w:name="_Toc428537246"/>
      <w:bookmarkStart w:id="1918" w:name="_Toc428969565"/>
      <w:bookmarkStart w:id="1919" w:name="_Toc429052956"/>
      <w:bookmarkStart w:id="1920" w:name="_Toc428537247"/>
      <w:bookmarkStart w:id="1921" w:name="_Toc428965632"/>
      <w:bookmarkStart w:id="1922" w:name="_Toc428969566"/>
      <w:bookmarkStart w:id="1923" w:name="_Toc429052957"/>
      <w:bookmarkStart w:id="1924" w:name="_Toc428456280"/>
      <w:bookmarkStart w:id="1925" w:name="_Toc428537248"/>
      <w:bookmarkStart w:id="1926" w:name="_Toc428969567"/>
      <w:bookmarkStart w:id="1927" w:name="_Toc429052958"/>
      <w:bookmarkStart w:id="1928" w:name="_Toc338938901"/>
      <w:bookmarkStart w:id="1929" w:name="_Toc338939097"/>
      <w:bookmarkStart w:id="1930" w:name="_Toc3556997"/>
      <w:bookmarkEnd w:id="1917"/>
      <w:bookmarkEnd w:id="1918"/>
      <w:bookmarkEnd w:id="1919"/>
      <w:bookmarkEnd w:id="1920"/>
      <w:bookmarkEnd w:id="1921"/>
      <w:bookmarkEnd w:id="1922"/>
      <w:bookmarkEnd w:id="1923"/>
      <w:bookmarkEnd w:id="1924"/>
      <w:bookmarkEnd w:id="1925"/>
      <w:bookmarkEnd w:id="1926"/>
      <w:bookmarkEnd w:id="1927"/>
      <w:del w:id="1931" w:author="nick" w:date="2020-02-21T19:51:00Z">
        <w:r w:rsidDel="00A10381">
          <w:rPr>
            <w:rStyle w:val="CommentReference"/>
            <w:b w:val="0"/>
            <w:bCs w:val="0"/>
          </w:rPr>
          <w:lastRenderedPageBreak/>
          <w:commentReference w:id="1932"/>
        </w:r>
        <w:r w:rsidR="001B7C96" w:rsidDel="00A10381">
          <w:rPr>
            <w:rStyle w:val="CommentReference"/>
            <w:b w:val="0"/>
            <w:bCs w:val="0"/>
          </w:rPr>
          <w:commentReference w:id="1933"/>
        </w:r>
      </w:del>
      <w:bookmarkStart w:id="1934" w:name="_Toc27753611"/>
      <w:r w:rsidR="00E26826" w:rsidRPr="007055D9">
        <w:t>1D connections</w:t>
      </w:r>
      <w:bookmarkEnd w:id="1928"/>
      <w:bookmarkEnd w:id="1929"/>
      <w:bookmarkEnd w:id="1930"/>
      <w:bookmarkEnd w:id="1934"/>
    </w:p>
    <w:p w:rsidR="00911496" w:rsidRDefault="00246BE4" w:rsidP="00246BE4">
      <w:pPr>
        <w:pStyle w:val="Heading2"/>
      </w:pPr>
      <w:bookmarkStart w:id="1935" w:name="_Toc3556998"/>
      <w:bookmarkStart w:id="1936" w:name="_Toc27753612"/>
      <w:bookmarkStart w:id="1937" w:name="_Toc338938902"/>
      <w:bookmarkStart w:id="1938" w:name="_Toc338939098"/>
      <w:r w:rsidRPr="00246BE4">
        <w:t>Generic Definitions</w:t>
      </w:r>
      <w:bookmarkEnd w:id="1935"/>
      <w:bookmarkEnd w:id="1936"/>
    </w:p>
    <w:p w:rsidR="007D6B05" w:rsidRDefault="007D6B05" w:rsidP="00327322">
      <w:pPr>
        <w:pStyle w:val="Heading3"/>
      </w:pPr>
      <w:bookmarkStart w:id="1939" w:name="_Toc3556999"/>
      <w:bookmarkStart w:id="1940" w:name="_Toc27753613"/>
      <w:r>
        <w:t>Identification</w:t>
      </w:r>
      <w:bookmarkEnd w:id="1939"/>
      <w:bookmarkEnd w:id="1940"/>
    </w:p>
    <w:p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E2D34">
        <w:rPr>
          <w:rFonts w:cs="Calibri"/>
          <w:szCs w:val="22"/>
          <w:lang w:eastAsia="en-GB"/>
        </w:rPr>
        <w:t>7.1.1</w:t>
      </w:r>
      <w:r>
        <w:rPr>
          <w:rFonts w:cs="Calibri"/>
          <w:szCs w:val="22"/>
          <w:lang w:eastAsia="en-GB"/>
        </w:rPr>
        <w:fldChar w:fldCharType="end"/>
      </w:r>
      <w:r>
        <w:rPr>
          <w:rFonts w:cs="Calibri"/>
          <w:szCs w:val="22"/>
          <w:lang w:eastAsia="en-GB"/>
        </w:rPr>
        <w:t xml:space="preserve"> identification.</w:t>
      </w:r>
    </w:p>
    <w:p w:rsidR="007D6B05" w:rsidRPr="007055D9" w:rsidRDefault="007D6B05" w:rsidP="00327322">
      <w:pPr>
        <w:pStyle w:val="Heading3"/>
      </w:pPr>
      <w:bookmarkStart w:id="1941" w:name="_Ref414571413"/>
      <w:bookmarkStart w:id="1942" w:name="_Ref429050458"/>
      <w:bookmarkStart w:id="1943" w:name="_Toc3557000"/>
      <w:bookmarkStart w:id="1944" w:name="_Toc27753614"/>
      <w:r w:rsidRPr="007055D9">
        <w:t>L</w:t>
      </w:r>
      <w:bookmarkEnd w:id="1941"/>
      <w:r w:rsidR="00246BE4">
        <w:t>ocation</w:t>
      </w:r>
      <w:bookmarkEnd w:id="1942"/>
      <w:bookmarkEnd w:id="1943"/>
      <w:bookmarkEnd w:id="1944"/>
    </w:p>
    <w:p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E2D34" w:rsidRPr="007E2D34">
        <w:rPr>
          <w:b w:val="0"/>
          <w:i w:val="0"/>
          <w:sz w:val="22"/>
          <w:szCs w:val="22"/>
        </w:rPr>
        <w:t xml:space="preserve">Figure </w:t>
      </w:r>
      <w:r w:rsidR="007E2D34" w:rsidRPr="007E2D34">
        <w:rPr>
          <w:b w:val="0"/>
          <w:i w:val="0"/>
          <w:noProof/>
          <w:sz w:val="22"/>
          <w:szCs w:val="22"/>
        </w:rPr>
        <w:t>42</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E2D34" w:rsidRPr="007E2D34">
        <w:rPr>
          <w:b w:val="0"/>
          <w:i w:val="0"/>
          <w:sz w:val="22"/>
          <w:szCs w:val="22"/>
        </w:rPr>
        <w:t>: Weld Line Changing</w:t>
      </w:r>
      <w:r w:rsidR="007E2D34" w:rsidRPr="007E2D34">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rsidR="004E5916" w:rsidRPr="004E5916" w:rsidRDefault="004E5916" w:rsidP="004E5916">
      <w:pPr>
        <w:spacing w:before="120"/>
        <w:jc w:val="both"/>
      </w:pPr>
      <w:r>
        <w:t>The χMCF specifies the order of line sections, as well as the order of the locations within each section.</w:t>
      </w:r>
    </w:p>
    <w:p w:rsidR="007D6B05" w:rsidRPr="007055D9" w:rsidRDefault="007D6B05" w:rsidP="007215C5">
      <w:pPr>
        <w:pStyle w:val="Heading5"/>
      </w:pPr>
      <w:r w:rsidRPr="007055D9">
        <w:t xml:space="preserve">Element </w:t>
      </w:r>
      <w:r w:rsidR="00194316">
        <w:t>"</w:t>
      </w:r>
      <w:r w:rsidRPr="007055D9">
        <w:t>loc_list</w:t>
      </w:r>
      <w:r w:rsidR="00194316">
        <w:t>"</w:t>
      </w:r>
    </w:p>
    <w:p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A66652" w:rsidRPr="007055D9" w:rsidRDefault="00A66652" w:rsidP="00B85EEA">
            <w:pPr>
              <w:rPr>
                <w:b/>
                <w:i/>
              </w:rPr>
            </w:pPr>
            <w:r w:rsidRPr="007055D9">
              <w:rPr>
                <w:b/>
                <w:i/>
              </w:rPr>
              <w:t>Constraint</w:t>
            </w:r>
          </w:p>
        </w:tc>
      </w:tr>
      <w:tr w:rsidR="00A66652" w:rsidRPr="007055D9" w:rsidTr="00B85EEA">
        <w:trPr>
          <w:jc w:val="center"/>
        </w:trPr>
        <w:tc>
          <w:tcPr>
            <w:tcW w:w="1871" w:type="dxa"/>
            <w:shd w:val="clear" w:color="auto" w:fill="auto"/>
            <w:vAlign w:val="bottom"/>
          </w:tcPr>
          <w:p w:rsidR="00A66652" w:rsidRPr="00137032" w:rsidRDefault="00A66652" w:rsidP="00B85EEA">
            <w:pPr>
              <w:rPr>
                <w:sz w:val="20"/>
                <w:szCs w:val="20"/>
              </w:rPr>
            </w:pPr>
            <w:r>
              <w:rPr>
                <w:sz w:val="20"/>
                <w:szCs w:val="20"/>
              </w:rPr>
              <w:t>index</w:t>
            </w:r>
          </w:p>
        </w:tc>
        <w:tc>
          <w:tcPr>
            <w:tcW w:w="1800" w:type="dxa"/>
            <w:shd w:val="clear" w:color="auto" w:fill="auto"/>
            <w:vAlign w:val="bottom"/>
          </w:tcPr>
          <w:p w:rsidR="00B33619" w:rsidRPr="00137032" w:rsidRDefault="00B33619" w:rsidP="00B85EEA">
            <w:pPr>
              <w:rPr>
                <w:sz w:val="20"/>
                <w:szCs w:val="20"/>
              </w:rPr>
            </w:pPr>
            <w:r>
              <w:rPr>
                <w:sz w:val="20"/>
                <w:szCs w:val="20"/>
              </w:rPr>
              <w:t>Integer</w:t>
            </w:r>
          </w:p>
        </w:tc>
        <w:tc>
          <w:tcPr>
            <w:tcW w:w="1620" w:type="dxa"/>
            <w:shd w:val="clear" w:color="auto" w:fill="auto"/>
            <w:vAlign w:val="bottom"/>
          </w:tcPr>
          <w:p w:rsidR="00A66652" w:rsidRPr="00137032" w:rsidRDefault="00A66652" w:rsidP="00A66652">
            <w:pPr>
              <w:rPr>
                <w:sz w:val="20"/>
                <w:szCs w:val="20"/>
              </w:rPr>
            </w:pPr>
            <w:r>
              <w:rPr>
                <w:sz w:val="20"/>
                <w:szCs w:val="20"/>
              </w:rPr>
              <w:t>Optional</w:t>
            </w:r>
          </w:p>
        </w:tc>
        <w:tc>
          <w:tcPr>
            <w:tcW w:w="3240" w:type="dxa"/>
            <w:shd w:val="clear" w:color="auto" w:fill="auto"/>
          </w:tcPr>
          <w:p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rsidR="00A66652" w:rsidRDefault="00A66652" w:rsidP="00A66652">
      <w:pPr>
        <w:pStyle w:val="Caption"/>
        <w:spacing w:before="120"/>
      </w:pPr>
      <w:bookmarkStart w:id="1945" w:name="_Toc3566481"/>
      <w:bookmarkStart w:id="1946" w:name="_Toc27753851"/>
      <w:r>
        <w:t xml:space="preserve">Table </w:t>
      </w:r>
      <w:r>
        <w:fldChar w:fldCharType="begin"/>
      </w:r>
      <w:r>
        <w:instrText xml:space="preserve"> SEQ Table \* ARABIC </w:instrText>
      </w:r>
      <w:r>
        <w:fldChar w:fldCharType="separate"/>
      </w:r>
      <w:r w:rsidR="007E2D34">
        <w:rPr>
          <w:noProof/>
        </w:rPr>
        <w:t>76</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945"/>
      <w:bookmarkEnd w:id="1946"/>
    </w:p>
    <w:p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D6B05" w:rsidRPr="007055D9" w:rsidRDefault="007D6B05" w:rsidP="007D6B05">
            <w:pPr>
              <w:rPr>
                <w:b/>
                <w:i/>
              </w:rPr>
            </w:pPr>
            <w:r w:rsidRPr="007055D9">
              <w:rPr>
                <w:b/>
                <w:i/>
              </w:rPr>
              <w:t>Constraint</w:t>
            </w:r>
          </w:p>
        </w:tc>
      </w:tr>
      <w:tr w:rsidR="007D6B05" w:rsidRPr="007055D9" w:rsidTr="007D6B05">
        <w:trPr>
          <w:jc w:val="center"/>
        </w:trPr>
        <w:tc>
          <w:tcPr>
            <w:tcW w:w="2221" w:type="dxa"/>
            <w:shd w:val="clear" w:color="auto" w:fill="auto"/>
            <w:vAlign w:val="bottom"/>
          </w:tcPr>
          <w:p w:rsidR="007D6B05" w:rsidRPr="00157E36" w:rsidRDefault="007D6B05" w:rsidP="007D6B05">
            <w:pPr>
              <w:rPr>
                <w:sz w:val="20"/>
                <w:szCs w:val="20"/>
              </w:rPr>
            </w:pPr>
            <w:r>
              <w:rPr>
                <w:sz w:val="20"/>
                <w:szCs w:val="20"/>
              </w:rPr>
              <w:t>loc</w:t>
            </w:r>
          </w:p>
        </w:tc>
        <w:tc>
          <w:tcPr>
            <w:tcW w:w="1842" w:type="dxa"/>
            <w:shd w:val="clear" w:color="auto" w:fill="auto"/>
            <w:vAlign w:val="bottom"/>
          </w:tcPr>
          <w:p w:rsidR="007D6B05" w:rsidRPr="00157E36" w:rsidRDefault="007D6B05" w:rsidP="007D6B05">
            <w:pPr>
              <w:rPr>
                <w:sz w:val="20"/>
                <w:szCs w:val="20"/>
              </w:rPr>
            </w:pPr>
            <w:r>
              <w:rPr>
                <w:sz w:val="20"/>
                <w:szCs w:val="20"/>
              </w:rPr>
              <w:t>1-*</w:t>
            </w:r>
          </w:p>
        </w:tc>
        <w:tc>
          <w:tcPr>
            <w:tcW w:w="1701" w:type="dxa"/>
            <w:shd w:val="clear" w:color="auto" w:fill="auto"/>
            <w:vAlign w:val="bottom"/>
          </w:tcPr>
          <w:p w:rsidR="007D6B05" w:rsidRPr="00157E36" w:rsidRDefault="007D6B05" w:rsidP="007D6B05">
            <w:pPr>
              <w:rPr>
                <w:sz w:val="20"/>
                <w:szCs w:val="20"/>
              </w:rPr>
            </w:pPr>
            <w:r>
              <w:rPr>
                <w:sz w:val="20"/>
                <w:szCs w:val="20"/>
              </w:rPr>
              <w:t>Required</w:t>
            </w:r>
          </w:p>
        </w:tc>
        <w:tc>
          <w:tcPr>
            <w:tcW w:w="2708" w:type="dxa"/>
            <w:shd w:val="clear" w:color="auto" w:fill="auto"/>
            <w:vAlign w:val="bottom"/>
          </w:tcPr>
          <w:p w:rsidR="007D6B05" w:rsidRPr="00157E36" w:rsidRDefault="007D6B05" w:rsidP="007D6B05">
            <w:pPr>
              <w:keepNext/>
              <w:rPr>
                <w:sz w:val="20"/>
                <w:szCs w:val="20"/>
              </w:rPr>
            </w:pPr>
            <w:r w:rsidRPr="00157E36">
              <w:rPr>
                <w:sz w:val="20"/>
                <w:szCs w:val="20"/>
              </w:rPr>
              <w:t>-</w:t>
            </w:r>
          </w:p>
        </w:tc>
      </w:tr>
    </w:tbl>
    <w:p w:rsidR="007D6B05" w:rsidRDefault="007D6B05" w:rsidP="007D6B05">
      <w:pPr>
        <w:pStyle w:val="Caption"/>
        <w:spacing w:before="120"/>
      </w:pPr>
      <w:bookmarkStart w:id="1947" w:name="_Toc3566482"/>
      <w:bookmarkStart w:id="1948" w:name="_Toc27753852"/>
      <w:r>
        <w:t xml:space="preserve">Table </w:t>
      </w:r>
      <w:r>
        <w:fldChar w:fldCharType="begin"/>
      </w:r>
      <w:r>
        <w:instrText xml:space="preserve"> SEQ Table \* ARABIC </w:instrText>
      </w:r>
      <w:r>
        <w:fldChar w:fldCharType="separate"/>
      </w:r>
      <w:r w:rsidR="007E2D34">
        <w:rPr>
          <w:noProof/>
        </w:rPr>
        <w:t>77</w:t>
      </w:r>
      <w:r>
        <w:fldChar w:fldCharType="end"/>
      </w:r>
      <w:r>
        <w:t xml:space="preserve">: Nested elements of </w:t>
      </w:r>
      <w:r w:rsidRPr="00837116">
        <w:rPr>
          <w:rStyle w:val="elementdeftypeChar"/>
          <w:b/>
        </w:rPr>
        <w:t>&lt;loc_list&gt;</w:t>
      </w:r>
      <w:bookmarkEnd w:id="1947"/>
      <w:bookmarkEnd w:id="1948"/>
    </w:p>
    <w:p w:rsidR="007D6B05" w:rsidRPr="007055D9" w:rsidRDefault="007D6B05" w:rsidP="007D6B05">
      <w:pPr>
        <w:pStyle w:val="Heading5"/>
        <w:keepNext/>
      </w:pPr>
      <w:r w:rsidRPr="007055D9">
        <w:lastRenderedPageBreak/>
        <w:t xml:space="preserve">Element </w:t>
      </w:r>
      <w:r w:rsidR="00194316">
        <w:t>"</w:t>
      </w:r>
      <w:r w:rsidRPr="007055D9">
        <w:t>loc</w:t>
      </w:r>
      <w:r w:rsidR="00194316">
        <w:t>"</w:t>
      </w:r>
    </w:p>
    <w:p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7D6B05" w:rsidRPr="007055D9" w:rsidRDefault="007D6B05" w:rsidP="007D6B05">
            <w:pPr>
              <w:rPr>
                <w:b/>
                <w:i/>
              </w:rPr>
            </w:pPr>
            <w:r w:rsidRPr="007055D9">
              <w:rPr>
                <w:b/>
                <w:i/>
              </w:rPr>
              <w:t>Constraint</w:t>
            </w:r>
          </w:p>
        </w:tc>
      </w:tr>
      <w:tr w:rsidR="007D6B05" w:rsidRPr="007055D9" w:rsidTr="007D6B05">
        <w:trPr>
          <w:jc w:val="center"/>
        </w:trPr>
        <w:tc>
          <w:tcPr>
            <w:tcW w:w="1871" w:type="dxa"/>
            <w:shd w:val="clear" w:color="auto" w:fill="auto"/>
            <w:vAlign w:val="bottom"/>
          </w:tcPr>
          <w:p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rsidR="007D6B05" w:rsidRPr="00137032" w:rsidRDefault="00B33619" w:rsidP="007D6B05">
            <w:pPr>
              <w:rPr>
                <w:sz w:val="20"/>
                <w:szCs w:val="20"/>
              </w:rPr>
            </w:pPr>
            <w:r>
              <w:rPr>
                <w:sz w:val="20"/>
                <w:szCs w:val="20"/>
              </w:rPr>
              <w:t>Floating point</w:t>
            </w:r>
          </w:p>
        </w:tc>
        <w:tc>
          <w:tcPr>
            <w:tcW w:w="1620" w:type="dxa"/>
            <w:shd w:val="clear" w:color="auto" w:fill="auto"/>
            <w:vAlign w:val="bottom"/>
          </w:tcPr>
          <w:p w:rsidR="007D6B05" w:rsidRPr="00137032" w:rsidRDefault="007D6B05" w:rsidP="007D6B05">
            <w:pPr>
              <w:rPr>
                <w:sz w:val="20"/>
                <w:szCs w:val="20"/>
              </w:rPr>
            </w:pPr>
            <w:r w:rsidRPr="00137032">
              <w:rPr>
                <w:sz w:val="20"/>
                <w:szCs w:val="20"/>
              </w:rPr>
              <w:t>Required</w:t>
            </w:r>
          </w:p>
        </w:tc>
        <w:tc>
          <w:tcPr>
            <w:tcW w:w="3240" w:type="dxa"/>
            <w:shd w:val="clear" w:color="auto" w:fill="auto"/>
          </w:tcPr>
          <w:p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rsidR="007D6B05" w:rsidRDefault="007D6B05" w:rsidP="007D6B05">
      <w:pPr>
        <w:pStyle w:val="Caption"/>
        <w:spacing w:before="120"/>
      </w:pPr>
      <w:bookmarkStart w:id="1949" w:name="_Toc3566483"/>
      <w:bookmarkStart w:id="1950" w:name="_Toc27753853"/>
      <w:r>
        <w:t xml:space="preserve">Table </w:t>
      </w:r>
      <w:r>
        <w:fldChar w:fldCharType="begin"/>
      </w:r>
      <w:r>
        <w:instrText xml:space="preserve"> SEQ Table \* ARABIC </w:instrText>
      </w:r>
      <w:r>
        <w:fldChar w:fldCharType="separate"/>
      </w:r>
      <w:r w:rsidR="007E2D34">
        <w:rPr>
          <w:noProof/>
        </w:rPr>
        <w:t>78</w:t>
      </w:r>
      <w:r>
        <w:fldChar w:fldCharType="end"/>
      </w:r>
      <w:r>
        <w:t xml:space="preserve">: Attributes of element </w:t>
      </w:r>
      <w:r w:rsidRPr="003E46C4">
        <w:rPr>
          <w:rStyle w:val="elementdeftypeChar"/>
          <w:b/>
        </w:rPr>
        <w:t>&lt;loc/&gt;</w:t>
      </w:r>
      <w:bookmarkEnd w:id="1949"/>
      <w:bookmarkEnd w:id="1950"/>
    </w:p>
    <w:p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rsidR="007D6B05" w:rsidRPr="00ED6D39" w:rsidRDefault="007D6B05" w:rsidP="007D6B05">
      <w:pPr>
        <w:pStyle w:val="XMLCode"/>
        <w:rPr>
          <w:lang w:val="es-ES"/>
        </w:rPr>
      </w:pPr>
    </w:p>
    <w:p w:rsidR="007D6B05" w:rsidRPr="00ED6D39" w:rsidRDefault="007D6B05" w:rsidP="007D6B05">
      <w:pPr>
        <w:pStyle w:val="XMLCode"/>
        <w:rPr>
          <w:lang w:val="es-ES"/>
        </w:rPr>
      </w:pPr>
      <w:r w:rsidRPr="00ED6D39">
        <w:rPr>
          <w:lang w:val="es-ES"/>
        </w:rPr>
        <w:t>&lt;loc_list&gt;</w:t>
      </w:r>
    </w:p>
    <w:p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rsidR="007D6B05" w:rsidRDefault="007D6B05" w:rsidP="007D6B05">
      <w:pPr>
        <w:pStyle w:val="XMLCode"/>
      </w:pPr>
      <w:r w:rsidRPr="007055D9">
        <w:t>&lt;/loc_list&gt;</w:t>
      </w:r>
    </w:p>
    <w:p w:rsidR="007D6B05" w:rsidRDefault="007D6B05" w:rsidP="007D6B05">
      <w:pPr>
        <w:pStyle w:val="XMLCode"/>
      </w:pPr>
    </w:p>
    <w:p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rsidR="00E46A64" w:rsidRPr="00ED6D39" w:rsidRDefault="00E46A64" w:rsidP="00E46A64">
      <w:pPr>
        <w:pStyle w:val="XMLCode"/>
        <w:rPr>
          <w:lang w:val="es-ES"/>
        </w:rPr>
      </w:pPr>
    </w:p>
    <w:p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rsidR="00B270D7" w:rsidRPr="00486010" w:rsidRDefault="00B270D7" w:rsidP="00486010">
      <w:pPr>
        <w:pStyle w:val="XMLCode"/>
        <w:rPr>
          <w:color w:val="FF0000"/>
        </w:rPr>
      </w:pPr>
      <w:r w:rsidRPr="007055D9">
        <w:t>&lt;/loc_list&gt;</w:t>
      </w:r>
    </w:p>
    <w:p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rsidR="00E46A64" w:rsidRPr="00486010" w:rsidRDefault="00E46A64" w:rsidP="00E46A64">
      <w:pPr>
        <w:pStyle w:val="XMLCode"/>
        <w:rPr>
          <w:lang w:val="es-ES"/>
        </w:rPr>
      </w:pPr>
      <w:r w:rsidRPr="007055D9">
        <w:t>&lt;/loc_list&gt;</w:t>
      </w:r>
    </w:p>
    <w:p w:rsidR="00486010" w:rsidRDefault="00486010" w:rsidP="00E46A64">
      <w:pPr>
        <w:pStyle w:val="XMLCode"/>
      </w:pPr>
    </w:p>
    <w:p w:rsidR="00246BE4" w:rsidRPr="00246BE4" w:rsidRDefault="00246BE4" w:rsidP="00327322">
      <w:pPr>
        <w:pStyle w:val="Heading3"/>
      </w:pPr>
      <w:bookmarkStart w:id="1951" w:name="_Toc3557001"/>
      <w:bookmarkStart w:id="1952" w:name="_Toc27753615"/>
      <w:r>
        <w:t>Type Specification</w:t>
      </w:r>
      <w:bookmarkEnd w:id="1951"/>
      <w:bookmarkEnd w:id="1952"/>
    </w:p>
    <w:p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46BE4" w:rsidRPr="003038C9" w:rsidRDefault="009436D3" w:rsidP="00E46A64">
            <w:pPr>
              <w:rPr>
                <w:b/>
                <w:i/>
              </w:rPr>
            </w:pPr>
            <w:r w:rsidRPr="00A20C5C">
              <w:rPr>
                <w:b/>
                <w:i/>
              </w:rPr>
              <w:t>Constraint</w:t>
            </w:r>
            <w:r>
              <w:rPr>
                <w:b/>
                <w:i/>
              </w:rPr>
              <w:t xml:space="preserve"> / Remarks</w:t>
            </w:r>
          </w:p>
        </w:tc>
      </w:tr>
      <w:tr w:rsidR="00246BE4" w:rsidRPr="003038C9" w:rsidTr="003F601A">
        <w:trPr>
          <w:cantSplit/>
          <w:jc w:val="center"/>
        </w:trPr>
        <w:tc>
          <w:tcPr>
            <w:tcW w:w="2406" w:type="dxa"/>
            <w:shd w:val="clear" w:color="auto" w:fill="auto"/>
            <w:vAlign w:val="bottom"/>
          </w:tcPr>
          <w:p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rsidR="00246BE4" w:rsidRPr="003038C9" w:rsidRDefault="00246BE4" w:rsidP="00E46A64">
            <w:pPr>
              <w:rPr>
                <w:sz w:val="20"/>
                <w:szCs w:val="20"/>
              </w:rPr>
            </w:pPr>
            <w:r w:rsidRPr="003038C9">
              <w:rPr>
                <w:sz w:val="20"/>
                <w:szCs w:val="20"/>
              </w:rPr>
              <w:t>-</w:t>
            </w:r>
          </w:p>
        </w:tc>
      </w:tr>
      <w:tr w:rsidR="00246BE4" w:rsidRPr="003038C9" w:rsidTr="003F601A">
        <w:trPr>
          <w:cantSplit/>
          <w:jc w:val="center"/>
        </w:trPr>
        <w:tc>
          <w:tcPr>
            <w:tcW w:w="2406" w:type="dxa"/>
            <w:shd w:val="clear" w:color="auto" w:fill="auto"/>
            <w:vAlign w:val="bottom"/>
          </w:tcPr>
          <w:p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rsidR="00246BE4" w:rsidRPr="003038C9" w:rsidRDefault="00246BE4" w:rsidP="00E46A64">
            <w:pPr>
              <w:rPr>
                <w:sz w:val="20"/>
                <w:szCs w:val="20"/>
              </w:rPr>
            </w:pPr>
            <w:r w:rsidRPr="003038C9">
              <w:rPr>
                <w:sz w:val="20"/>
                <w:szCs w:val="20"/>
              </w:rPr>
              <w:t>-</w:t>
            </w:r>
          </w:p>
        </w:tc>
      </w:tr>
      <w:tr w:rsidR="00246BE4" w:rsidRPr="003038C9" w:rsidTr="003F601A">
        <w:trPr>
          <w:cantSplit/>
          <w:jc w:val="center"/>
        </w:trPr>
        <w:tc>
          <w:tcPr>
            <w:tcW w:w="2406" w:type="dxa"/>
            <w:shd w:val="clear" w:color="auto" w:fill="auto"/>
            <w:vAlign w:val="bottom"/>
          </w:tcPr>
          <w:p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rsidR="00246BE4" w:rsidRPr="003038C9" w:rsidRDefault="00246BE4" w:rsidP="00E46A64">
            <w:pPr>
              <w:rPr>
                <w:sz w:val="20"/>
                <w:szCs w:val="20"/>
              </w:rPr>
            </w:pPr>
            <w:r w:rsidRPr="003038C9">
              <w:rPr>
                <w:sz w:val="20"/>
                <w:szCs w:val="20"/>
              </w:rPr>
              <w:t>-</w:t>
            </w:r>
          </w:p>
        </w:tc>
      </w:tr>
      <w:tr w:rsidR="00246BE4" w:rsidRPr="003038C9" w:rsidTr="003F601A">
        <w:trPr>
          <w:cantSplit/>
          <w:jc w:val="center"/>
        </w:trPr>
        <w:tc>
          <w:tcPr>
            <w:tcW w:w="2406" w:type="dxa"/>
            <w:shd w:val="clear" w:color="auto" w:fill="auto"/>
            <w:vAlign w:val="bottom"/>
          </w:tcPr>
          <w:p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rsidR="00246BE4" w:rsidRPr="003038C9" w:rsidRDefault="00246BE4" w:rsidP="00E46A64">
            <w:pPr>
              <w:rPr>
                <w:sz w:val="20"/>
                <w:szCs w:val="20"/>
              </w:rPr>
            </w:pPr>
            <w:r w:rsidRPr="003038C9">
              <w:rPr>
                <w:sz w:val="20"/>
                <w:szCs w:val="20"/>
              </w:rPr>
              <w:t>-</w:t>
            </w:r>
          </w:p>
        </w:tc>
      </w:tr>
      <w:tr w:rsidR="00246BE4" w:rsidRPr="003038C9" w:rsidTr="003F601A">
        <w:trPr>
          <w:cantSplit/>
          <w:jc w:val="center"/>
        </w:trPr>
        <w:tc>
          <w:tcPr>
            <w:tcW w:w="2406" w:type="dxa"/>
            <w:shd w:val="clear" w:color="auto" w:fill="auto"/>
            <w:vAlign w:val="bottom"/>
          </w:tcPr>
          <w:p w:rsidR="00246BE4" w:rsidRPr="003038C9" w:rsidRDefault="00246BE4" w:rsidP="00E46A64">
            <w:pPr>
              <w:rPr>
                <w:sz w:val="20"/>
                <w:szCs w:val="20"/>
              </w:rPr>
            </w:pPr>
            <w:r>
              <w:rPr>
                <w:sz w:val="20"/>
                <w:szCs w:val="20"/>
              </w:rPr>
              <w:t>contact_list</w:t>
            </w:r>
          </w:p>
        </w:tc>
        <w:tc>
          <w:tcPr>
            <w:tcW w:w="1810" w:type="dxa"/>
            <w:shd w:val="clear" w:color="auto" w:fill="auto"/>
            <w:vAlign w:val="bottom"/>
          </w:tcPr>
          <w:p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E2D34">
              <w:rPr>
                <w:sz w:val="20"/>
                <w:szCs w:val="20"/>
              </w:rPr>
              <w:t>5.3.2.5</w:t>
            </w:r>
            <w:r>
              <w:rPr>
                <w:sz w:val="20"/>
                <w:szCs w:val="20"/>
              </w:rPr>
              <w:fldChar w:fldCharType="end"/>
            </w:r>
            <w:r>
              <w:rPr>
                <w:sz w:val="20"/>
                <w:szCs w:val="20"/>
              </w:rPr>
              <w:t xml:space="preserve">. </w:t>
            </w:r>
          </w:p>
        </w:tc>
      </w:tr>
      <w:tr w:rsidR="00C5158C" w:rsidRPr="003038C9" w:rsidTr="003F601A">
        <w:trPr>
          <w:cantSplit/>
          <w:jc w:val="center"/>
        </w:trPr>
        <w:tc>
          <w:tcPr>
            <w:tcW w:w="2406" w:type="dxa"/>
            <w:shd w:val="clear" w:color="auto" w:fill="auto"/>
            <w:vAlign w:val="bottom"/>
          </w:tcPr>
          <w:p w:rsidR="00C5158C" w:rsidRDefault="00C5158C" w:rsidP="00E46A64">
            <w:pPr>
              <w:rPr>
                <w:sz w:val="20"/>
                <w:szCs w:val="20"/>
              </w:rPr>
            </w:pPr>
            <w:r>
              <w:rPr>
                <w:sz w:val="20"/>
                <w:szCs w:val="20"/>
              </w:rPr>
              <w:t>stacking</w:t>
            </w:r>
          </w:p>
        </w:tc>
        <w:tc>
          <w:tcPr>
            <w:tcW w:w="1810" w:type="dxa"/>
            <w:shd w:val="clear" w:color="auto" w:fill="auto"/>
            <w:vAlign w:val="bottom"/>
          </w:tcPr>
          <w:p w:rsidR="00C5158C" w:rsidRPr="00226A3F" w:rsidRDefault="00C5158C" w:rsidP="00E46A64">
            <w:pPr>
              <w:rPr>
                <w:sz w:val="20"/>
                <w:szCs w:val="20"/>
              </w:rPr>
            </w:pPr>
            <w:r>
              <w:rPr>
                <w:sz w:val="20"/>
                <w:szCs w:val="20"/>
              </w:rPr>
              <w:t>1</w:t>
            </w:r>
          </w:p>
        </w:tc>
        <w:tc>
          <w:tcPr>
            <w:tcW w:w="1701" w:type="dxa"/>
            <w:shd w:val="clear" w:color="auto" w:fill="auto"/>
            <w:vAlign w:val="bottom"/>
          </w:tcPr>
          <w:p w:rsidR="00C5158C" w:rsidRPr="00226A3F" w:rsidRDefault="00C5158C" w:rsidP="00E46A64">
            <w:pPr>
              <w:rPr>
                <w:sz w:val="20"/>
                <w:szCs w:val="20"/>
              </w:rPr>
            </w:pPr>
            <w:r>
              <w:rPr>
                <w:sz w:val="20"/>
                <w:szCs w:val="20"/>
              </w:rPr>
              <w:t>Optional</w:t>
            </w:r>
          </w:p>
        </w:tc>
        <w:tc>
          <w:tcPr>
            <w:tcW w:w="2708" w:type="dxa"/>
            <w:shd w:val="clear" w:color="auto" w:fill="auto"/>
            <w:vAlign w:val="bottom"/>
          </w:tcPr>
          <w:p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E2D34">
              <w:rPr>
                <w:sz w:val="20"/>
                <w:szCs w:val="20"/>
              </w:rPr>
              <w:t>5.3.1.3</w:t>
            </w:r>
            <w:r>
              <w:rPr>
                <w:sz w:val="20"/>
                <w:szCs w:val="20"/>
              </w:rPr>
              <w:fldChar w:fldCharType="end"/>
            </w:r>
          </w:p>
        </w:tc>
      </w:tr>
    </w:tbl>
    <w:p w:rsidR="00246BE4" w:rsidRPr="003038C9" w:rsidRDefault="00246BE4" w:rsidP="00246BE4">
      <w:pPr>
        <w:pStyle w:val="Caption"/>
        <w:spacing w:before="120"/>
        <w:rPr>
          <w:lang w:eastAsia="x-none"/>
        </w:rPr>
      </w:pPr>
      <w:bookmarkStart w:id="1953" w:name="_Toc3566484"/>
      <w:bookmarkStart w:id="1954" w:name="_Toc27753854"/>
      <w:r>
        <w:t xml:space="preserve">Table </w:t>
      </w:r>
      <w:r>
        <w:fldChar w:fldCharType="begin"/>
      </w:r>
      <w:r>
        <w:instrText xml:space="preserve"> SEQ Table \* ARABIC </w:instrText>
      </w:r>
      <w:r>
        <w:fldChar w:fldCharType="separate"/>
      </w:r>
      <w:r w:rsidR="007E2D34">
        <w:rPr>
          <w:noProof/>
        </w:rPr>
        <w:t>79</w:t>
      </w:r>
      <w:r>
        <w:fldChar w:fldCharType="end"/>
      </w:r>
      <w:r>
        <w:t xml:space="preserve">: Nested elements of element </w:t>
      </w:r>
      <w:r w:rsidRPr="00271D68">
        <w:rPr>
          <w:rFonts w:ascii="Courier New" w:hAnsi="Courier New" w:cs="Courier New"/>
          <w:bCs w:val="0"/>
          <w:i/>
          <w:kern w:val="22"/>
          <w:sz w:val="18"/>
          <w:szCs w:val="18"/>
        </w:rPr>
        <w:t>&lt;connection_1d/&gt;</w:t>
      </w:r>
      <w:bookmarkEnd w:id="1953"/>
      <w:bookmarkEnd w:id="1954"/>
    </w:p>
    <w:p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rsidR="007F0EFE" w:rsidRPr="007055D9" w:rsidRDefault="00255787" w:rsidP="004067DB">
      <w:pPr>
        <w:pStyle w:val="Heading2"/>
      </w:pPr>
      <w:bookmarkStart w:id="1955" w:name="_Toc3557002"/>
      <w:bookmarkStart w:id="1956" w:name="_Toc27753616"/>
      <w:r w:rsidRPr="007055D9">
        <w:t>Seam Weld</w:t>
      </w:r>
      <w:bookmarkEnd w:id="353"/>
      <w:r w:rsidR="007F0EFE" w:rsidRPr="007055D9">
        <w:t>s</w:t>
      </w:r>
      <w:bookmarkEnd w:id="1937"/>
      <w:bookmarkEnd w:id="1938"/>
      <w:bookmarkEnd w:id="1955"/>
      <w:bookmarkEnd w:id="1956"/>
    </w:p>
    <w:p w:rsidR="00255787" w:rsidRPr="007055D9" w:rsidRDefault="00C6435A" w:rsidP="00327322">
      <w:pPr>
        <w:pStyle w:val="Heading3"/>
      </w:pPr>
      <w:bookmarkStart w:id="1957" w:name="_Toc338938903"/>
      <w:bookmarkStart w:id="1958" w:name="_Toc338939099"/>
      <w:bookmarkStart w:id="1959" w:name="_Toc3557003"/>
      <w:bookmarkStart w:id="1960" w:name="_Toc27753617"/>
      <w:r w:rsidRPr="007055D9">
        <w:t>Description and M</w:t>
      </w:r>
      <w:r w:rsidR="007F0EFE" w:rsidRPr="007055D9">
        <w:t>odeling Parameters</w:t>
      </w:r>
      <w:bookmarkEnd w:id="354"/>
      <w:bookmarkEnd w:id="1957"/>
      <w:bookmarkEnd w:id="1958"/>
      <w:bookmarkEnd w:id="1959"/>
      <w:bookmarkEnd w:id="1960"/>
    </w:p>
    <w:p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rsidR="00CB7118" w:rsidRPr="007055D9" w:rsidRDefault="004F562F" w:rsidP="002E1524">
      <w:pPr>
        <w:jc w:val="center"/>
      </w:pPr>
      <w:r>
        <w:rPr>
          <w:noProof/>
          <w:lang w:eastAsia="en-US"/>
        </w:rPr>
        <w:drawing>
          <wp:inline distT="0" distB="0" distL="0" distR="0" wp14:anchorId="14FA7E8D" wp14:editId="68D5975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rsidR="00427E0E" w:rsidRPr="007055D9" w:rsidRDefault="00CB7118" w:rsidP="002E1524">
      <w:pPr>
        <w:pStyle w:val="Caption"/>
        <w:spacing w:before="120"/>
      </w:pPr>
      <w:bookmarkStart w:id="1961" w:name="_Ref428965482"/>
      <w:bookmarkStart w:id="1962" w:name="_Toc3557120"/>
      <w:bookmarkStart w:id="1963" w:name="_Toc27753736"/>
      <w:r w:rsidRPr="007055D9">
        <w:t xml:space="preserve">Figure </w:t>
      </w:r>
      <w:r w:rsidR="00406B64">
        <w:fldChar w:fldCharType="begin"/>
      </w:r>
      <w:r w:rsidR="00406B64">
        <w:instrText xml:space="preserve"> SEQ Figure \* ARABIC </w:instrText>
      </w:r>
      <w:r w:rsidR="00406B64">
        <w:fldChar w:fldCharType="separate"/>
      </w:r>
      <w:ins w:id="1964" w:author="nick" w:date="2020-02-20T20:00:00Z">
        <w:r w:rsidR="0047200E">
          <w:rPr>
            <w:noProof/>
          </w:rPr>
          <w:t>46</w:t>
        </w:r>
      </w:ins>
      <w:del w:id="1965" w:author="nick" w:date="2020-02-20T19:57:00Z">
        <w:r w:rsidR="007E2D34" w:rsidDel="0047200E">
          <w:rPr>
            <w:noProof/>
          </w:rPr>
          <w:delText>42</w:delText>
        </w:r>
      </w:del>
      <w:r w:rsidR="00406B64">
        <w:fldChar w:fldCharType="end"/>
      </w:r>
      <w:bookmarkStart w:id="1966" w:name="_Ref428965475"/>
      <w:bookmarkEnd w:id="1961"/>
      <w:r w:rsidRPr="007055D9">
        <w:t>: Weld Line Changing</w:t>
      </w:r>
      <w:r w:rsidRPr="007055D9">
        <w:rPr>
          <w:noProof/>
        </w:rPr>
        <w:t xml:space="preserve"> from Y-Joint to Overlap-Joint</w:t>
      </w:r>
      <w:bookmarkEnd w:id="1962"/>
      <w:bookmarkEnd w:id="1963"/>
      <w:bookmarkEnd w:id="1966"/>
    </w:p>
    <w:p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rsidR="003F601A" w:rsidRDefault="003F601A" w:rsidP="00F50F33">
      <w:pPr>
        <w:keepNext/>
        <w:ind w:left="-709"/>
        <w:jc w:val="center"/>
      </w:pPr>
      <w:r>
        <w:rPr>
          <w:noProof/>
          <w:lang w:eastAsia="en-US"/>
        </w:rPr>
        <w:drawing>
          <wp:inline distT="0" distB="0" distL="0" distR="0" wp14:anchorId="651B3C84" wp14:editId="60ED8D56">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rsidR="003F601A" w:rsidRDefault="003F601A" w:rsidP="003F601A">
      <w:pPr>
        <w:keepNext/>
        <w:jc w:val="center"/>
      </w:pPr>
      <w:r>
        <w:rPr>
          <w:rFonts w:ascii="Calibri,Italic" w:hAnsi="Calibri,Italic" w:cs="Calibri,Italic"/>
          <w:i/>
          <w:iCs/>
          <w:sz w:val="18"/>
          <w:szCs w:val="18"/>
          <w:lang w:eastAsia="en-GB"/>
        </w:rPr>
        <w:t>Source of image: Dr. Thomas Bruder, BMW Group.</w:t>
      </w:r>
    </w:p>
    <w:p w:rsidR="003F601A" w:rsidRDefault="003F601A" w:rsidP="003F601A">
      <w:pPr>
        <w:pStyle w:val="Caption"/>
      </w:pPr>
      <w:bookmarkStart w:id="1967" w:name="_Toc3557121"/>
      <w:bookmarkStart w:id="1968" w:name="_Toc27753737"/>
      <w:r w:rsidRPr="00E24A0B">
        <w:t xml:space="preserve">Figure </w:t>
      </w:r>
      <w:r w:rsidRPr="00E24A0B">
        <w:fldChar w:fldCharType="begin"/>
      </w:r>
      <w:r w:rsidRPr="00E24A0B">
        <w:instrText xml:space="preserve"> SEQ Figure \* ARABIC </w:instrText>
      </w:r>
      <w:r w:rsidRPr="00E24A0B">
        <w:fldChar w:fldCharType="separate"/>
      </w:r>
      <w:ins w:id="1969" w:author="nick" w:date="2020-02-20T20:00:00Z">
        <w:r w:rsidR="0047200E">
          <w:rPr>
            <w:noProof/>
          </w:rPr>
          <w:t>47</w:t>
        </w:r>
      </w:ins>
      <w:del w:id="1970" w:author="nick" w:date="2020-02-20T19:57:00Z">
        <w:r w:rsidR="007E2D34" w:rsidDel="0047200E">
          <w:rPr>
            <w:noProof/>
          </w:rPr>
          <w:delText>43</w:delText>
        </w:r>
      </w:del>
      <w:r w:rsidRPr="00E24A0B">
        <w:fldChar w:fldCharType="end"/>
      </w:r>
      <w:r w:rsidRPr="00E24A0B">
        <w:t>: Longitudinal stiffener, top view</w:t>
      </w:r>
      <w:bookmarkEnd w:id="1967"/>
      <w:bookmarkEnd w:id="1968"/>
    </w:p>
    <w:p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rsidR="0006113C" w:rsidRPr="007055D9" w:rsidRDefault="004C262B" w:rsidP="00327322">
      <w:pPr>
        <w:pStyle w:val="Heading3"/>
      </w:pPr>
      <w:bookmarkStart w:id="1971" w:name="_Toc288196463"/>
      <w:bookmarkStart w:id="1972" w:name="_Toc288200761"/>
      <w:bookmarkStart w:id="1973" w:name="_Toc338938907"/>
      <w:bookmarkStart w:id="1974" w:name="_Toc338939104"/>
      <w:bookmarkStart w:id="1975" w:name="_Toc3557004"/>
      <w:bookmarkStart w:id="1976" w:name="_Toc27753618"/>
      <w:bookmarkStart w:id="1977" w:name="_Toc288196487"/>
      <w:bookmarkStart w:id="1978" w:name="_Toc288200789"/>
      <w:bookmarkStart w:id="1979" w:name="_Toc338938910"/>
      <w:bookmarkStart w:id="1980" w:name="_Toc338939129"/>
      <w:r w:rsidRPr="007055D9">
        <w:t>Seam Weld</w:t>
      </w:r>
      <w:r w:rsidR="0006113C" w:rsidRPr="007055D9">
        <w:t xml:space="preserve"> Definition</w:t>
      </w:r>
      <w:bookmarkEnd w:id="1971"/>
      <w:bookmarkEnd w:id="1972"/>
      <w:bookmarkEnd w:id="1973"/>
      <w:bookmarkEnd w:id="1974"/>
      <w:r w:rsidR="0006113C" w:rsidRPr="007055D9">
        <w:t xml:space="preserve"> Overview</w:t>
      </w:r>
      <w:bookmarkEnd w:id="1975"/>
      <w:bookmarkEnd w:id="1976"/>
    </w:p>
    <w:p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rsidR="0006113C" w:rsidRPr="007055D9" w:rsidRDefault="0006113C" w:rsidP="00441F7B">
      <w:pPr>
        <w:jc w:val="both"/>
      </w:pPr>
      <w:r w:rsidRPr="007055D9">
        <w:t>The table shown below provides an overview over the cu</w:t>
      </w:r>
      <w:r w:rsidR="00441F7B">
        <w:t>rrent seam weld types and their p</w:t>
      </w:r>
      <w:r w:rsidRPr="007055D9">
        <w:t>arameters.</w:t>
      </w:r>
    </w:p>
    <w:p w:rsidR="0006113C" w:rsidRPr="007055D9" w:rsidRDefault="0006113C" w:rsidP="0006113C">
      <w:r w:rsidRPr="007055D9">
        <w:t>For each of the weld types it provides the following information:</w:t>
      </w:r>
    </w:p>
    <w:p w:rsidR="0006113C" w:rsidRPr="007055D9" w:rsidRDefault="0006113C" w:rsidP="00EB74AE">
      <w:pPr>
        <w:pStyle w:val="ListBullet"/>
        <w:numPr>
          <w:ilvl w:val="1"/>
          <w:numId w:val="2"/>
        </w:numPr>
        <w:tabs>
          <w:tab w:val="left" w:pos="567"/>
        </w:tabs>
      </w:pPr>
      <w:r w:rsidRPr="007055D9">
        <w:t>Type of the weld</w:t>
      </w:r>
    </w:p>
    <w:p w:rsidR="0006113C" w:rsidRPr="007055D9" w:rsidRDefault="0006113C" w:rsidP="00EB74AE">
      <w:pPr>
        <w:pStyle w:val="ListBullet"/>
        <w:numPr>
          <w:ilvl w:val="1"/>
          <w:numId w:val="2"/>
        </w:numPr>
      </w:pPr>
      <w:r w:rsidRPr="007055D9">
        <w:t>Number of weld positions for the type</w:t>
      </w:r>
    </w:p>
    <w:p w:rsidR="0006113C" w:rsidRPr="007055D9" w:rsidRDefault="0006113C" w:rsidP="00EB74AE">
      <w:pPr>
        <w:pStyle w:val="ListBullet"/>
        <w:numPr>
          <w:ilvl w:val="1"/>
          <w:numId w:val="2"/>
        </w:numPr>
      </w:pPr>
      <w:r w:rsidRPr="007055D9">
        <w:t>Supported technology</w:t>
      </w:r>
    </w:p>
    <w:p w:rsidR="0006113C" w:rsidRPr="007055D9" w:rsidRDefault="0006113C" w:rsidP="00EB74AE">
      <w:pPr>
        <w:pStyle w:val="ListBullet"/>
        <w:numPr>
          <w:ilvl w:val="1"/>
          <w:numId w:val="2"/>
        </w:numPr>
      </w:pPr>
      <w:r w:rsidRPr="007055D9">
        <w:t>Valid weld sections</w:t>
      </w:r>
    </w:p>
    <w:p w:rsidR="0006113C" w:rsidRPr="007055D9" w:rsidRDefault="0006113C" w:rsidP="00EB74AE">
      <w:pPr>
        <w:pStyle w:val="ListBullet"/>
        <w:numPr>
          <w:ilvl w:val="1"/>
          <w:numId w:val="2"/>
        </w:numPr>
      </w:pPr>
      <w:r w:rsidRPr="007055D9">
        <w:t>Required parameters</w:t>
      </w:r>
    </w:p>
    <w:p w:rsidR="0006113C" w:rsidRPr="007055D9" w:rsidRDefault="0006113C" w:rsidP="00EB74AE">
      <w:pPr>
        <w:pStyle w:val="ListBullet"/>
        <w:numPr>
          <w:ilvl w:val="1"/>
          <w:numId w:val="2"/>
        </w:numPr>
      </w:pPr>
      <w:r w:rsidRPr="007055D9">
        <w:t>Optional parameters with their default values</w:t>
      </w:r>
    </w:p>
    <w:p w:rsidR="0006113C" w:rsidRPr="007055D9" w:rsidRDefault="0006113C" w:rsidP="00EB74AE">
      <w:pPr>
        <w:pStyle w:val="ListBullet"/>
        <w:numPr>
          <w:ilvl w:val="1"/>
          <w:numId w:val="2"/>
        </w:numPr>
      </w:pPr>
      <w:r w:rsidRPr="007055D9">
        <w:t>Section drawing related to the weld type</w:t>
      </w:r>
    </w:p>
    <w:p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rsidR="00B67DFA" w:rsidRDefault="00D72970" w:rsidP="00845704">
      <w:pPr>
        <w:jc w:val="center"/>
      </w:pPr>
      <w:r w:rsidRPr="00D72970">
        <w:rPr>
          <w:noProof/>
          <w:lang w:eastAsia="en-US"/>
        </w:rPr>
        <w:lastRenderedPageBreak/>
        <w:drawing>
          <wp:inline distT="0" distB="0" distL="0" distR="0" wp14:anchorId="1453FFFA" wp14:editId="758FC43A">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rsidR="0006113C" w:rsidRPr="00EB74AE" w:rsidRDefault="00EB74AE" w:rsidP="00EB74AE">
      <w:pPr>
        <w:pStyle w:val="Caption"/>
      </w:pPr>
      <w:bookmarkStart w:id="1981" w:name="_Toc3557122"/>
      <w:bookmarkStart w:id="1982" w:name="_Toc27753738"/>
      <w:r>
        <w:t xml:space="preserve">Figure </w:t>
      </w:r>
      <w:r>
        <w:fldChar w:fldCharType="begin"/>
      </w:r>
      <w:r>
        <w:instrText xml:space="preserve"> SEQ Figure \* ARABIC </w:instrText>
      </w:r>
      <w:r>
        <w:fldChar w:fldCharType="separate"/>
      </w:r>
      <w:ins w:id="1983" w:author="nick" w:date="2020-02-20T20:00:00Z">
        <w:r w:rsidR="0047200E">
          <w:rPr>
            <w:noProof/>
          </w:rPr>
          <w:t>48</w:t>
        </w:r>
      </w:ins>
      <w:del w:id="1984" w:author="nick" w:date="2020-02-20T19:57:00Z">
        <w:r w:rsidR="007E2D34" w:rsidDel="0047200E">
          <w:rPr>
            <w:noProof/>
          </w:rPr>
          <w:delText>44</w:delText>
        </w:r>
      </w:del>
      <w:r>
        <w:fldChar w:fldCharType="end"/>
      </w:r>
      <w:r w:rsidR="00AF3023" w:rsidRPr="00EB74AE">
        <w:t>: Seam weld types and attributes</w:t>
      </w:r>
      <w:bookmarkEnd w:id="1981"/>
      <w:bookmarkEnd w:id="1982"/>
    </w:p>
    <w:p w:rsidR="0006113C" w:rsidRPr="007055D9" w:rsidRDefault="0006113C" w:rsidP="00327322">
      <w:pPr>
        <w:pStyle w:val="Heading3"/>
      </w:pPr>
      <w:bookmarkStart w:id="1985" w:name="_Toc3557005"/>
      <w:bookmarkStart w:id="1986" w:name="_Toc27753619"/>
      <w:r w:rsidRPr="007055D9">
        <w:lastRenderedPageBreak/>
        <w:t>Specific XML Realization</w:t>
      </w:r>
      <w:bookmarkEnd w:id="1985"/>
      <w:bookmarkEnd w:id="1986"/>
    </w:p>
    <w:p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rsidR="00EB1712" w:rsidRPr="007055D9" w:rsidRDefault="0006113C" w:rsidP="00811211">
      <w:pPr>
        <w:jc w:val="both"/>
      </w:pPr>
      <w:bookmarkStart w:id="1987" w:name="XMLStructureSeamWelds"/>
      <w:bookmarkEnd w:id="198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rsidR="00B56C84" w:rsidRDefault="004F562F" w:rsidP="00EB1712">
      <w:pPr>
        <w:keepNext/>
        <w:jc w:val="center"/>
      </w:pPr>
      <w:r>
        <w:rPr>
          <w:noProof/>
          <w:lang w:eastAsia="en-US"/>
        </w:rPr>
        <w:drawing>
          <wp:inline distT="0" distB="0" distL="0" distR="0" wp14:anchorId="2767DDEE" wp14:editId="56B9CCD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rsidR="002A57F0" w:rsidRPr="002A57F0" w:rsidRDefault="002A57F0" w:rsidP="002A57F0">
      <w:pPr>
        <w:pStyle w:val="Caption"/>
      </w:pPr>
      <w:bookmarkStart w:id="1988" w:name="_Toc3557123"/>
      <w:bookmarkStart w:id="1989" w:name="_Toc27753739"/>
      <w:r>
        <w:t xml:space="preserve">Figure </w:t>
      </w:r>
      <w:r>
        <w:fldChar w:fldCharType="begin"/>
      </w:r>
      <w:r>
        <w:instrText xml:space="preserve"> SEQ Figure \* ARABIC </w:instrText>
      </w:r>
      <w:r>
        <w:fldChar w:fldCharType="separate"/>
      </w:r>
      <w:ins w:id="1990" w:author="nick" w:date="2020-02-20T20:00:00Z">
        <w:r w:rsidR="0047200E">
          <w:rPr>
            <w:noProof/>
          </w:rPr>
          <w:t>49</w:t>
        </w:r>
      </w:ins>
      <w:del w:id="1991" w:author="nick" w:date="2020-02-20T19:57:00Z">
        <w:r w:rsidR="007E2D34" w:rsidDel="0047200E">
          <w:rPr>
            <w:noProof/>
          </w:rPr>
          <w:delText>45</w:delText>
        </w:r>
      </w:del>
      <w:r>
        <w:fldChar w:fldCharType="end"/>
      </w:r>
      <w:r>
        <w:t xml:space="preserve">: </w:t>
      </w:r>
      <w:r w:rsidRPr="002A57F0">
        <w:rPr>
          <w:bCs w:val="0"/>
        </w:rPr>
        <w:t>χMCF Structure of a Seam Weld (</w:t>
      </w:r>
      <w:r w:rsidRPr="002A57F0">
        <w:rPr>
          <w:i/>
        </w:rPr>
        <w:t>connection_1d</w:t>
      </w:r>
      <w:r w:rsidRPr="002A57F0">
        <w:rPr>
          <w:bCs w:val="0"/>
        </w:rPr>
        <w:t>)</w:t>
      </w:r>
      <w:bookmarkEnd w:id="1988"/>
      <w:bookmarkEnd w:id="1989"/>
    </w:p>
    <w:p w:rsidR="00843EED" w:rsidRPr="007055D9" w:rsidRDefault="00843EED" w:rsidP="00327322">
      <w:pPr>
        <w:pStyle w:val="Heading3"/>
        <w:tabs>
          <w:tab w:val="clear" w:pos="720"/>
        </w:tabs>
      </w:pPr>
      <w:bookmarkStart w:id="1992" w:name="_Toc3557006"/>
      <w:bookmarkStart w:id="1993" w:name="_Toc27753620"/>
      <w:r w:rsidRPr="007055D9">
        <w:t>Generic Seam Weld Definition</w:t>
      </w:r>
      <w:bookmarkEnd w:id="1977"/>
      <w:bookmarkEnd w:id="1978"/>
      <w:bookmarkEnd w:id="1979"/>
      <w:bookmarkEnd w:id="1980"/>
      <w:bookmarkEnd w:id="1992"/>
      <w:bookmarkEnd w:id="1993"/>
    </w:p>
    <w:p w:rsidR="008C58F6" w:rsidRPr="007055D9" w:rsidRDefault="008C58F6" w:rsidP="008C58F6">
      <w:pPr>
        <w:pStyle w:val="Heading4"/>
      </w:pPr>
      <w:bookmarkStart w:id="1994" w:name="_Toc3557007"/>
      <w:bookmarkStart w:id="1995" w:name="_Toc27753621"/>
      <w:r w:rsidRPr="007055D9">
        <w:t>Identification</w:t>
      </w:r>
      <w:bookmarkEnd w:id="1994"/>
      <w:bookmarkEnd w:id="1995"/>
    </w:p>
    <w:p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8C58F6" w:rsidRPr="007055D9" w:rsidRDefault="009436D3" w:rsidP="00030A40">
            <w:pPr>
              <w:keepNext/>
              <w:rPr>
                <w:b/>
                <w:i/>
              </w:rPr>
            </w:pPr>
            <w:r w:rsidRPr="00A20C5C">
              <w:rPr>
                <w:b/>
                <w:i/>
              </w:rPr>
              <w:t>Constraint</w:t>
            </w:r>
            <w:r>
              <w:rPr>
                <w:b/>
                <w:i/>
              </w:rPr>
              <w:t xml:space="preserve"> / Remarks</w:t>
            </w:r>
          </w:p>
        </w:tc>
      </w:tr>
      <w:tr w:rsidR="008C58F6" w:rsidRPr="00030A40" w:rsidTr="00030A40">
        <w:trPr>
          <w:jc w:val="center"/>
        </w:trPr>
        <w:tc>
          <w:tcPr>
            <w:tcW w:w="1544" w:type="dxa"/>
            <w:shd w:val="clear" w:color="auto" w:fill="auto"/>
            <w:vAlign w:val="bottom"/>
          </w:tcPr>
          <w:p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rsidR="008C58F6" w:rsidRPr="00030A40" w:rsidRDefault="003F4A39" w:rsidP="0053575A">
            <w:pPr>
              <w:rPr>
                <w:sz w:val="20"/>
                <w:szCs w:val="20"/>
              </w:rPr>
            </w:pPr>
            <w:r w:rsidRPr="00030A40">
              <w:rPr>
                <w:sz w:val="20"/>
                <w:szCs w:val="20"/>
              </w:rPr>
              <w:t>-</w:t>
            </w:r>
          </w:p>
        </w:tc>
      </w:tr>
      <w:tr w:rsidR="00030A40" w:rsidRPr="007055D9" w:rsidTr="00ED1615">
        <w:trPr>
          <w:jc w:val="center"/>
        </w:trPr>
        <w:tc>
          <w:tcPr>
            <w:tcW w:w="1544" w:type="dxa"/>
            <w:shd w:val="clear" w:color="auto" w:fill="auto"/>
          </w:tcPr>
          <w:p w:rsidR="00030A40" w:rsidRPr="007055D9" w:rsidRDefault="00030A40" w:rsidP="0053575A">
            <w:r>
              <w:rPr>
                <w:sz w:val="20"/>
                <w:szCs w:val="20"/>
              </w:rPr>
              <w:t>quality_control</w:t>
            </w:r>
          </w:p>
        </w:tc>
        <w:tc>
          <w:tcPr>
            <w:tcW w:w="1559" w:type="dxa"/>
            <w:shd w:val="clear" w:color="auto" w:fill="auto"/>
          </w:tcPr>
          <w:p w:rsidR="00030A40" w:rsidRPr="007055D9" w:rsidRDefault="00030A40" w:rsidP="0053575A">
            <w:r w:rsidRPr="00A04202">
              <w:rPr>
                <w:sz w:val="20"/>
                <w:szCs w:val="20"/>
              </w:rPr>
              <w:t>Alphanumeric</w:t>
            </w:r>
          </w:p>
        </w:tc>
        <w:tc>
          <w:tcPr>
            <w:tcW w:w="1134" w:type="dxa"/>
            <w:shd w:val="clear" w:color="auto" w:fill="auto"/>
          </w:tcPr>
          <w:p w:rsidR="00030A40" w:rsidRPr="007055D9" w:rsidRDefault="00030A40" w:rsidP="0053575A">
            <w:r w:rsidRPr="00A04202">
              <w:rPr>
                <w:sz w:val="20"/>
                <w:szCs w:val="20"/>
              </w:rPr>
              <w:t>Optional</w:t>
            </w:r>
          </w:p>
        </w:tc>
        <w:tc>
          <w:tcPr>
            <w:tcW w:w="4235" w:type="dxa"/>
            <w:shd w:val="clear" w:color="auto" w:fill="auto"/>
          </w:tcPr>
          <w:p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E2D34">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E2D34" w:rsidRPr="00BD20ED">
              <w:rPr>
                <w:szCs w:val="34"/>
              </w:rPr>
              <w:t xml:space="preserve">Attribute </w:t>
            </w:r>
            <w:r w:rsidR="007E2D34" w:rsidRPr="007E2D34">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rsidR="00B350C5" w:rsidRDefault="00B350C5" w:rsidP="00B350C5">
      <w:pPr>
        <w:pStyle w:val="Caption"/>
        <w:spacing w:before="120"/>
      </w:pPr>
      <w:bookmarkStart w:id="1996" w:name="_Toc3566485"/>
      <w:bookmarkStart w:id="1997" w:name="_Toc27753855"/>
      <w:r>
        <w:t xml:space="preserve">Table </w:t>
      </w:r>
      <w:r>
        <w:fldChar w:fldCharType="begin"/>
      </w:r>
      <w:r>
        <w:instrText xml:space="preserve"> SEQ Table \* ARABIC </w:instrText>
      </w:r>
      <w:r>
        <w:fldChar w:fldCharType="separate"/>
      </w:r>
      <w:r w:rsidR="007E2D34">
        <w:rPr>
          <w:noProof/>
        </w:rPr>
        <w:t>80</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996"/>
      <w:bookmarkEnd w:id="1997"/>
    </w:p>
    <w:p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rsidR="008C58F6" w:rsidRDefault="008A0144" w:rsidP="008C58F6">
      <w:r w:rsidRPr="007055D9">
        <w:t xml:space="preserve"> The label defines the human readable identification of the seam weld</w:t>
      </w:r>
      <w:r w:rsidR="00A24AE9">
        <w:t xml:space="preserve"> connection</w:t>
      </w:r>
      <w:r w:rsidRPr="007055D9">
        <w:t>.</w:t>
      </w:r>
    </w:p>
    <w:p w:rsidR="00DD5B0C" w:rsidRPr="00ED6D39" w:rsidRDefault="00DD5B0C" w:rsidP="00B350C5">
      <w:pPr>
        <w:pStyle w:val="Example"/>
        <w:spacing w:before="120"/>
        <w:rPr>
          <w:lang w:val="es-ES"/>
        </w:rPr>
      </w:pPr>
      <w:r w:rsidRPr="00652492">
        <w:t>Example</w:t>
      </w:r>
      <w:r w:rsidRPr="00ED6D39">
        <w:rPr>
          <w:lang w:val="es-ES"/>
        </w:rPr>
        <w:t>:</w:t>
      </w:r>
    </w:p>
    <w:p w:rsidR="00DD5B0C" w:rsidRPr="00ED6D39" w:rsidRDefault="00DD5B0C" w:rsidP="00DD5B0C">
      <w:pPr>
        <w:pStyle w:val="XMLCode"/>
        <w:rPr>
          <w:lang w:val="es-ES"/>
        </w:rPr>
      </w:pPr>
    </w:p>
    <w:p w:rsidR="00C652D4" w:rsidRDefault="00C652D4" w:rsidP="00C652D4">
      <w:pPr>
        <w:pStyle w:val="XMLCode"/>
        <w:rPr>
          <w:lang w:val="es-ES"/>
        </w:rPr>
      </w:pPr>
      <w:r>
        <w:rPr>
          <w:lang w:val="es-ES"/>
        </w:rPr>
        <w:t>&lt;connection_list&gt;</w:t>
      </w:r>
    </w:p>
    <w:p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rsidR="00DD5B0C" w:rsidRDefault="00645397" w:rsidP="00645397">
      <w:pPr>
        <w:pStyle w:val="XMLCode"/>
        <w:rPr>
          <w:lang w:val="es-ES"/>
        </w:rPr>
      </w:pPr>
      <w:r>
        <w:rPr>
          <w:lang w:val="es-ES"/>
        </w:rPr>
        <w:t xml:space="preserve">            </w:t>
      </w:r>
      <w:r w:rsidR="00DD5B0C">
        <w:rPr>
          <w:lang w:val="es-ES"/>
        </w:rPr>
        <w:t>...</w:t>
      </w:r>
    </w:p>
    <w:p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rsidR="00DD5B0C" w:rsidRDefault="00645397" w:rsidP="00645397">
      <w:pPr>
        <w:pStyle w:val="XMLCode"/>
        <w:rPr>
          <w:lang w:val="es-ES"/>
        </w:rPr>
      </w:pPr>
      <w:r>
        <w:rPr>
          <w:lang w:val="es-ES"/>
        </w:rPr>
        <w:t xml:space="preserve">            </w:t>
      </w:r>
      <w:r w:rsidR="00DD5B0C">
        <w:rPr>
          <w:lang w:val="es-ES"/>
        </w:rPr>
        <w:t>...</w:t>
      </w:r>
    </w:p>
    <w:p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rsidR="00345788" w:rsidRDefault="00345788" w:rsidP="00345788">
      <w:pPr>
        <w:pStyle w:val="XMLCode"/>
        <w:rPr>
          <w:lang w:val="es-ES"/>
        </w:rPr>
      </w:pPr>
      <w:r>
        <w:rPr>
          <w:lang w:val="es-ES"/>
        </w:rPr>
        <w:t xml:space="preserve">            ...</w:t>
      </w:r>
    </w:p>
    <w:p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rsidR="00DD5B0C" w:rsidRPr="00D07519" w:rsidRDefault="00645397" w:rsidP="00DD5B0C">
      <w:pPr>
        <w:pStyle w:val="XMLCode"/>
        <w:rPr>
          <w:b/>
          <w:color w:val="0070C0"/>
        </w:rPr>
      </w:pPr>
      <w:r>
        <w:t xml:space="preserve">    </w:t>
      </w:r>
      <w:r w:rsidR="00DD5B0C" w:rsidRPr="00D07519">
        <w:rPr>
          <w:b/>
          <w:color w:val="0070C0"/>
        </w:rPr>
        <w:t>&lt;/connection_1d&gt;</w:t>
      </w:r>
    </w:p>
    <w:p w:rsidR="00645397" w:rsidRPr="007055D9" w:rsidRDefault="00645397" w:rsidP="00DD5B0C">
      <w:pPr>
        <w:pStyle w:val="XMLCode"/>
      </w:pPr>
      <w:r>
        <w:t>&lt;/connection_list&gt;</w:t>
      </w:r>
    </w:p>
    <w:p w:rsidR="00DD5B0C" w:rsidRPr="007055D9" w:rsidRDefault="00DD5B0C" w:rsidP="00DD5B0C">
      <w:pPr>
        <w:pStyle w:val="XMLCode"/>
      </w:pPr>
    </w:p>
    <w:p w:rsidR="00B540EB" w:rsidRPr="007055D9" w:rsidRDefault="00B540EB" w:rsidP="00B540EB">
      <w:pPr>
        <w:pStyle w:val="Heading4"/>
      </w:pPr>
      <w:bookmarkStart w:id="1998" w:name="_Ref414571756"/>
      <w:bookmarkStart w:id="1999" w:name="_Toc3557008"/>
      <w:bookmarkStart w:id="2000" w:name="_Toc27753622"/>
      <w:r w:rsidRPr="007055D9">
        <w:lastRenderedPageBreak/>
        <w:t>Type</w:t>
      </w:r>
      <w:r w:rsidR="008C58F6" w:rsidRPr="007055D9">
        <w:t xml:space="preserve"> Specification</w:t>
      </w:r>
      <w:bookmarkEnd w:id="1998"/>
      <w:bookmarkEnd w:id="1999"/>
      <w:bookmarkEnd w:id="2000"/>
      <w:r w:rsidR="004674E8">
        <w:t xml:space="preserve"> </w:t>
      </w:r>
    </w:p>
    <w:p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843EED" w:rsidRPr="007055D9" w:rsidRDefault="00843EED" w:rsidP="004C0DD3">
            <w:pPr>
              <w:keepNext/>
              <w:rPr>
                <w:b/>
                <w:i/>
              </w:rPr>
            </w:pPr>
            <w:r w:rsidRPr="007055D9">
              <w:rPr>
                <w:b/>
                <w:i/>
              </w:rPr>
              <w:t>Constraint</w:t>
            </w:r>
          </w:p>
        </w:tc>
      </w:tr>
      <w:tr w:rsidR="006F4AA5" w:rsidRPr="007055D9" w:rsidTr="004C0DD3">
        <w:trPr>
          <w:cantSplit/>
          <w:jc w:val="center"/>
        </w:trPr>
        <w:tc>
          <w:tcPr>
            <w:tcW w:w="2221" w:type="dxa"/>
            <w:shd w:val="clear" w:color="auto" w:fill="auto"/>
          </w:tcPr>
          <w:p w:rsidR="006F4AA5" w:rsidRPr="00467DAC" w:rsidRDefault="006F4AA5" w:rsidP="004C0DD3">
            <w:r w:rsidRPr="00467DAC">
              <w:t>butt_joint</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Pr="006F4AA5" w:rsidRDefault="006F4AA5" w:rsidP="004C0DD3">
            <w:pPr>
              <w:rPr>
                <w:sz w:val="20"/>
                <w:szCs w:val="20"/>
              </w:rPr>
            </w:pPr>
            <w:r w:rsidRPr="006F4AA5">
              <w:rPr>
                <w:sz w:val="20"/>
                <w:szCs w:val="20"/>
              </w:rPr>
              <w:t>Optional</w:t>
            </w:r>
          </w:p>
        </w:tc>
        <w:tc>
          <w:tcPr>
            <w:tcW w:w="2708" w:type="dxa"/>
            <w:shd w:val="clear" w:color="auto" w:fill="auto"/>
          </w:tcPr>
          <w:p w:rsidR="006F4AA5" w:rsidRPr="006F4AA5" w:rsidRDefault="006F4AA5" w:rsidP="004C0DD3">
            <w:pPr>
              <w:rPr>
                <w:sz w:val="20"/>
                <w:szCs w:val="20"/>
              </w:rPr>
            </w:pPr>
            <w:r w:rsidRPr="006F4AA5">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corner_weld</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edge_weld</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i_weld</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overlap_weld</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y_joint</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Pr="00467DAC" w:rsidRDefault="006F4AA5" w:rsidP="004C0DD3">
            <w:r w:rsidRPr="00467DAC">
              <w:t>k_joint</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r w:rsidRPr="00A66F40">
              <w:rPr>
                <w:sz w:val="20"/>
                <w:szCs w:val="20"/>
              </w:rPr>
              <w:t>-</w:t>
            </w:r>
          </w:p>
        </w:tc>
      </w:tr>
      <w:tr w:rsidR="006F4AA5" w:rsidRPr="007055D9" w:rsidTr="004C0DD3">
        <w:trPr>
          <w:cantSplit/>
          <w:jc w:val="center"/>
        </w:trPr>
        <w:tc>
          <w:tcPr>
            <w:tcW w:w="2221" w:type="dxa"/>
            <w:shd w:val="clear" w:color="auto" w:fill="auto"/>
          </w:tcPr>
          <w:p w:rsidR="006F4AA5" w:rsidRDefault="006F4AA5" w:rsidP="004C0DD3">
            <w:r w:rsidRPr="00467DAC">
              <w:t>cruciform_joint</w:t>
            </w:r>
          </w:p>
        </w:tc>
        <w:tc>
          <w:tcPr>
            <w:tcW w:w="1842" w:type="dxa"/>
            <w:shd w:val="clear" w:color="auto" w:fill="auto"/>
          </w:tcPr>
          <w:p w:rsidR="006F4AA5" w:rsidRPr="006F4AA5" w:rsidRDefault="006F4AA5" w:rsidP="004C0DD3">
            <w:pPr>
              <w:rPr>
                <w:sz w:val="20"/>
                <w:szCs w:val="20"/>
              </w:rPr>
            </w:pPr>
            <w:r w:rsidRPr="006F4AA5">
              <w:rPr>
                <w:sz w:val="20"/>
                <w:szCs w:val="20"/>
              </w:rPr>
              <w:t>1</w:t>
            </w:r>
          </w:p>
        </w:tc>
        <w:tc>
          <w:tcPr>
            <w:tcW w:w="1701" w:type="dxa"/>
            <w:shd w:val="clear" w:color="auto" w:fill="auto"/>
          </w:tcPr>
          <w:p w:rsidR="006F4AA5" w:rsidRDefault="006F4AA5" w:rsidP="004C0DD3">
            <w:r w:rsidRPr="00394C8A">
              <w:rPr>
                <w:sz w:val="20"/>
                <w:szCs w:val="20"/>
              </w:rPr>
              <w:t>Optional</w:t>
            </w:r>
          </w:p>
        </w:tc>
        <w:tc>
          <w:tcPr>
            <w:tcW w:w="2708" w:type="dxa"/>
            <w:shd w:val="clear" w:color="auto" w:fill="auto"/>
          </w:tcPr>
          <w:p w:rsidR="006F4AA5" w:rsidRDefault="006F4AA5" w:rsidP="004C0DD3">
            <w:pPr>
              <w:keepNext/>
            </w:pPr>
            <w:r w:rsidRPr="00A66F40">
              <w:rPr>
                <w:sz w:val="20"/>
                <w:szCs w:val="20"/>
              </w:rPr>
              <w:t>-</w:t>
            </w:r>
          </w:p>
        </w:tc>
      </w:tr>
      <w:tr w:rsidR="0035512A" w:rsidRPr="007055D9" w:rsidTr="004C0DD3">
        <w:trPr>
          <w:cantSplit/>
          <w:jc w:val="center"/>
        </w:trPr>
        <w:tc>
          <w:tcPr>
            <w:tcW w:w="2221" w:type="dxa"/>
            <w:shd w:val="clear" w:color="auto" w:fill="auto"/>
          </w:tcPr>
          <w:p w:rsidR="0035512A" w:rsidRPr="00467DAC" w:rsidRDefault="0035512A" w:rsidP="004C0DD3">
            <w:r>
              <w:t>flared_joint</w:t>
            </w:r>
          </w:p>
        </w:tc>
        <w:tc>
          <w:tcPr>
            <w:tcW w:w="1842" w:type="dxa"/>
            <w:shd w:val="clear" w:color="auto" w:fill="auto"/>
          </w:tcPr>
          <w:p w:rsidR="0035512A" w:rsidRPr="006F4AA5" w:rsidRDefault="0035512A" w:rsidP="004C0DD3">
            <w:pPr>
              <w:rPr>
                <w:sz w:val="20"/>
                <w:szCs w:val="20"/>
              </w:rPr>
            </w:pPr>
            <w:r>
              <w:rPr>
                <w:sz w:val="20"/>
                <w:szCs w:val="20"/>
              </w:rPr>
              <w:t>1</w:t>
            </w:r>
          </w:p>
        </w:tc>
        <w:tc>
          <w:tcPr>
            <w:tcW w:w="1701" w:type="dxa"/>
            <w:shd w:val="clear" w:color="auto" w:fill="auto"/>
          </w:tcPr>
          <w:p w:rsidR="0035512A" w:rsidRPr="00394C8A" w:rsidRDefault="0035512A" w:rsidP="004C0DD3">
            <w:pPr>
              <w:rPr>
                <w:sz w:val="20"/>
                <w:szCs w:val="20"/>
              </w:rPr>
            </w:pPr>
            <w:r w:rsidRPr="00394C8A">
              <w:rPr>
                <w:sz w:val="20"/>
                <w:szCs w:val="20"/>
              </w:rPr>
              <w:t>Optional</w:t>
            </w:r>
          </w:p>
        </w:tc>
        <w:tc>
          <w:tcPr>
            <w:tcW w:w="2708" w:type="dxa"/>
            <w:shd w:val="clear" w:color="auto" w:fill="auto"/>
          </w:tcPr>
          <w:p w:rsidR="0035512A" w:rsidRPr="00A66F40" w:rsidRDefault="0035512A" w:rsidP="004C0DD3">
            <w:pPr>
              <w:keepNext/>
              <w:rPr>
                <w:sz w:val="20"/>
                <w:szCs w:val="20"/>
              </w:rPr>
            </w:pPr>
            <w:r w:rsidRPr="00A66F40">
              <w:rPr>
                <w:sz w:val="20"/>
                <w:szCs w:val="20"/>
              </w:rPr>
              <w:t>-</w:t>
            </w:r>
          </w:p>
        </w:tc>
      </w:tr>
    </w:tbl>
    <w:p w:rsidR="004C0DD3" w:rsidRDefault="004C0DD3" w:rsidP="003E46C4">
      <w:pPr>
        <w:pStyle w:val="Caption"/>
        <w:spacing w:before="120"/>
      </w:pPr>
      <w:bookmarkStart w:id="2001" w:name="_Toc3566486"/>
      <w:bookmarkStart w:id="2002" w:name="_Toc27753856"/>
      <w:bookmarkStart w:id="2003" w:name="_Toc338939134"/>
      <w:bookmarkStart w:id="2004" w:name="_Toc288196488"/>
      <w:bookmarkStart w:id="2005" w:name="_Toc288200790"/>
      <w:bookmarkStart w:id="2006" w:name="_Toc338939130"/>
      <w:r>
        <w:t xml:space="preserve">Table </w:t>
      </w:r>
      <w:r w:rsidR="00D43112">
        <w:fldChar w:fldCharType="begin"/>
      </w:r>
      <w:r w:rsidR="00D43112">
        <w:instrText xml:space="preserve"> SEQ Table \* ARABIC </w:instrText>
      </w:r>
      <w:r w:rsidR="00D43112">
        <w:fldChar w:fldCharType="separate"/>
      </w:r>
      <w:r w:rsidR="007E2D34">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001"/>
      <w:bookmarkEnd w:id="2002"/>
    </w:p>
    <w:p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rsidR="00B548BF" w:rsidRPr="007055D9" w:rsidRDefault="00B548BF" w:rsidP="00B548BF">
      <w:pPr>
        <w:pStyle w:val="XMLCode"/>
        <w:keepNext/>
      </w:pPr>
    </w:p>
    <w:p w:rsidR="00B548BF" w:rsidRPr="006C190C" w:rsidRDefault="00B548BF" w:rsidP="00C06843">
      <w:pPr>
        <w:pStyle w:val="XMLCode"/>
        <w:rPr>
          <w:rFonts w:cs="Courier New"/>
        </w:rPr>
      </w:pPr>
      <w:r w:rsidRPr="006C190C">
        <w:rPr>
          <w:rFonts w:cs="Courier New"/>
        </w:rPr>
        <w:t>&lt;connection_1d&gt;</w:t>
      </w:r>
    </w:p>
    <w:p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rsidR="00B548BF" w:rsidRPr="00B62EF2" w:rsidRDefault="00B548BF" w:rsidP="00B548BF">
      <w:pPr>
        <w:pStyle w:val="XMLCode"/>
        <w:keepNext/>
        <w:rPr>
          <w:rFonts w:cs="Courier New"/>
          <w:b/>
          <w:color w:val="0070C0"/>
        </w:rPr>
      </w:pPr>
      <w:r w:rsidRPr="00B62EF2">
        <w:rPr>
          <w:rFonts w:cs="Courier New"/>
          <w:b/>
          <w:color w:val="0070C0"/>
        </w:rPr>
        <w:t xml:space="preserve">        ...</w:t>
      </w:r>
    </w:p>
    <w:p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rsidR="00B548BF" w:rsidRDefault="00B548BF" w:rsidP="00B548BF">
      <w:pPr>
        <w:pStyle w:val="XMLCode"/>
        <w:keepNext/>
        <w:rPr>
          <w:rFonts w:cs="Courier New"/>
        </w:rPr>
      </w:pPr>
      <w:r w:rsidRPr="006C190C">
        <w:rPr>
          <w:rFonts w:cs="Courier New"/>
        </w:rPr>
        <w:t>&lt;/connection_1d&gt;</w:t>
      </w:r>
    </w:p>
    <w:p w:rsidR="00B548BF" w:rsidRPr="006C190C" w:rsidRDefault="00B548BF" w:rsidP="00C06843">
      <w:pPr>
        <w:pStyle w:val="XMLCode"/>
        <w:rPr>
          <w:rFonts w:cs="Courier New"/>
        </w:rPr>
      </w:pPr>
    </w:p>
    <w:p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rsidR="00843EED" w:rsidRPr="007055D9" w:rsidRDefault="00294B10" w:rsidP="00B540EB">
      <w:pPr>
        <w:pStyle w:val="Heading5"/>
      </w:pPr>
      <w:r>
        <w:t>Definition of sub</w:t>
      </w:r>
      <w:r w:rsidR="004106D7" w:rsidRPr="004106D7">
        <w:t>type</w:t>
      </w:r>
      <w:bookmarkEnd w:id="2003"/>
    </w:p>
    <w:p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rsidR="0035512A" w:rsidRPr="006A21C5" w:rsidRDefault="0035512A" w:rsidP="0019649A">
      <w:pPr>
        <w:pStyle w:val="ListBullet"/>
        <w:rPr>
          <w:rFonts w:ascii="Courier New" w:hAnsi="Courier New"/>
          <w:b/>
          <w:i/>
          <w:sz w:val="18"/>
        </w:rPr>
      </w:pPr>
      <w:r>
        <w:rPr>
          <w:rStyle w:val="XMLElement"/>
        </w:rPr>
        <w:t>flared_joint</w:t>
      </w:r>
    </w:p>
    <w:p w:rsidR="00911496" w:rsidRPr="007055D9" w:rsidRDefault="00911496" w:rsidP="00911496">
      <w:bookmarkStart w:id="2007" w:name="_Toc288196490"/>
      <w:bookmarkStart w:id="2008" w:name="_Toc288200792"/>
      <w:bookmarkStart w:id="2009" w:name="_Toc338939132"/>
      <w:bookmarkStart w:id="2010" w:name="_Toc288196468"/>
      <w:bookmarkStart w:id="2011" w:name="_Toc288200771"/>
      <w:bookmarkStart w:id="2012" w:name="_Toc338938904"/>
      <w:bookmarkStart w:id="2013" w:name="_Toc338939100"/>
      <w:bookmarkEnd w:id="2004"/>
      <w:bookmarkEnd w:id="2005"/>
      <w:bookmarkEnd w:id="200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11496" w:rsidRPr="007055D9" w:rsidRDefault="00911496" w:rsidP="0088515B">
            <w:pPr>
              <w:keepNext/>
              <w:rPr>
                <w:b/>
                <w:i/>
              </w:rPr>
            </w:pPr>
            <w:r w:rsidRPr="007055D9">
              <w:rPr>
                <w:b/>
                <w:i/>
              </w:rPr>
              <w:t>Constraint</w:t>
            </w:r>
          </w:p>
        </w:tc>
      </w:tr>
      <w:tr w:rsidR="00911496" w:rsidRPr="007055D9" w:rsidTr="00FD441C">
        <w:trPr>
          <w:cantSplit/>
          <w:jc w:val="center"/>
        </w:trPr>
        <w:tc>
          <w:tcPr>
            <w:tcW w:w="1560" w:type="dxa"/>
            <w:shd w:val="clear" w:color="auto" w:fill="auto"/>
            <w:vAlign w:val="bottom"/>
          </w:tcPr>
          <w:p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rsidR="00911496" w:rsidRPr="00137032" w:rsidRDefault="00911496" w:rsidP="0088515B">
            <w:pPr>
              <w:rPr>
                <w:sz w:val="20"/>
                <w:szCs w:val="20"/>
              </w:rPr>
            </w:pPr>
            <w:r>
              <w:rPr>
                <w:sz w:val="20"/>
                <w:szCs w:val="20"/>
              </w:rPr>
              <w:t>Integer</w:t>
            </w:r>
          </w:p>
        </w:tc>
        <w:tc>
          <w:tcPr>
            <w:tcW w:w="1701" w:type="dxa"/>
          </w:tcPr>
          <w:p w:rsidR="00911496" w:rsidRPr="00137032" w:rsidRDefault="00911496" w:rsidP="0088515B">
            <w:pPr>
              <w:rPr>
                <w:sz w:val="20"/>
                <w:szCs w:val="20"/>
              </w:rPr>
            </w:pPr>
            <w:r>
              <w:rPr>
                <w:sz w:val="20"/>
                <w:szCs w:val="20"/>
              </w:rPr>
              <w:t>&gt; 0</w:t>
            </w:r>
          </w:p>
        </w:tc>
        <w:tc>
          <w:tcPr>
            <w:tcW w:w="1701" w:type="dxa"/>
            <w:shd w:val="clear" w:color="auto" w:fill="auto"/>
            <w:vAlign w:val="bottom"/>
          </w:tcPr>
          <w:p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rsidR="00911496" w:rsidRPr="00137032" w:rsidRDefault="00911496" w:rsidP="0088515B">
            <w:pPr>
              <w:rPr>
                <w:sz w:val="20"/>
                <w:szCs w:val="20"/>
              </w:rPr>
            </w:pPr>
            <w:r w:rsidRPr="00137032">
              <w:rPr>
                <w:sz w:val="20"/>
                <w:szCs w:val="20"/>
              </w:rPr>
              <w:t>-</w:t>
            </w:r>
          </w:p>
        </w:tc>
      </w:tr>
      <w:tr w:rsidR="00911496" w:rsidRPr="007055D9" w:rsidTr="00FD441C">
        <w:trPr>
          <w:cantSplit/>
          <w:jc w:val="center"/>
        </w:trPr>
        <w:tc>
          <w:tcPr>
            <w:tcW w:w="1560" w:type="dxa"/>
            <w:shd w:val="clear" w:color="auto" w:fill="auto"/>
          </w:tcPr>
          <w:p w:rsidR="00911496" w:rsidRPr="00137032" w:rsidRDefault="00911496" w:rsidP="0088515B">
            <w:pPr>
              <w:rPr>
                <w:sz w:val="20"/>
                <w:szCs w:val="20"/>
              </w:rPr>
            </w:pPr>
            <w:r w:rsidRPr="00137032">
              <w:rPr>
                <w:sz w:val="20"/>
                <w:szCs w:val="20"/>
              </w:rPr>
              <w:t>technology</w:t>
            </w:r>
          </w:p>
        </w:tc>
        <w:tc>
          <w:tcPr>
            <w:tcW w:w="1701" w:type="dxa"/>
            <w:shd w:val="clear" w:color="auto" w:fill="auto"/>
          </w:tcPr>
          <w:p w:rsidR="00911496" w:rsidRPr="00137032" w:rsidRDefault="00911496" w:rsidP="0088515B">
            <w:pPr>
              <w:rPr>
                <w:sz w:val="20"/>
                <w:szCs w:val="20"/>
              </w:rPr>
            </w:pPr>
            <w:r w:rsidRPr="00137032">
              <w:rPr>
                <w:sz w:val="20"/>
                <w:szCs w:val="20"/>
              </w:rPr>
              <w:t>Selection</w:t>
            </w:r>
          </w:p>
        </w:tc>
        <w:tc>
          <w:tcPr>
            <w:tcW w:w="1701" w:type="dxa"/>
          </w:tcPr>
          <w:p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rsidR="00911496" w:rsidRPr="00137032" w:rsidRDefault="00911496" w:rsidP="0088515B">
            <w:pPr>
              <w:rPr>
                <w:sz w:val="20"/>
                <w:szCs w:val="20"/>
              </w:rPr>
            </w:pPr>
            <w:r w:rsidRPr="00137032">
              <w:rPr>
                <w:sz w:val="20"/>
                <w:szCs w:val="20"/>
              </w:rPr>
              <w:t>Optional</w:t>
            </w:r>
          </w:p>
        </w:tc>
        <w:tc>
          <w:tcPr>
            <w:tcW w:w="2437" w:type="dxa"/>
            <w:shd w:val="clear" w:color="auto" w:fill="auto"/>
          </w:tcPr>
          <w:p w:rsidR="00911496" w:rsidRPr="00137032" w:rsidRDefault="00911496" w:rsidP="00FD441C">
            <w:pPr>
              <w:keepNext/>
              <w:rPr>
                <w:sz w:val="20"/>
                <w:szCs w:val="20"/>
              </w:rPr>
            </w:pPr>
            <w:r w:rsidRPr="00137032">
              <w:rPr>
                <w:sz w:val="20"/>
                <w:szCs w:val="20"/>
              </w:rPr>
              <w:t>-</w:t>
            </w:r>
          </w:p>
        </w:tc>
      </w:tr>
    </w:tbl>
    <w:p w:rsidR="00FD441C" w:rsidRDefault="00FD441C" w:rsidP="003E46C4">
      <w:pPr>
        <w:pStyle w:val="Caption"/>
        <w:spacing w:before="120"/>
      </w:pPr>
      <w:bookmarkStart w:id="2014" w:name="_Toc3566487"/>
      <w:bookmarkStart w:id="2015" w:name="_Toc27753857"/>
      <w:r>
        <w:t xml:space="preserve">Table </w:t>
      </w:r>
      <w:r w:rsidR="00D43112">
        <w:fldChar w:fldCharType="begin"/>
      </w:r>
      <w:r w:rsidR="00D43112">
        <w:instrText xml:space="preserve"> SEQ Table \* ARABIC </w:instrText>
      </w:r>
      <w:r w:rsidR="00D43112">
        <w:fldChar w:fldCharType="separate"/>
      </w:r>
      <w:r w:rsidR="007E2D34">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4"/>
      <w:bookmarkEnd w:id="2015"/>
    </w:p>
    <w:p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11496" w:rsidRPr="007055D9" w:rsidRDefault="00911496" w:rsidP="0088515B">
            <w:pPr>
              <w:keepNext/>
              <w:rPr>
                <w:b/>
                <w:i/>
              </w:rPr>
            </w:pPr>
            <w:r w:rsidRPr="007055D9">
              <w:rPr>
                <w:b/>
                <w:i/>
              </w:rPr>
              <w:t>Constraint</w:t>
            </w:r>
          </w:p>
        </w:tc>
      </w:tr>
      <w:tr w:rsidR="00911496" w:rsidRPr="007055D9" w:rsidTr="0088515B">
        <w:trPr>
          <w:jc w:val="center"/>
        </w:trPr>
        <w:tc>
          <w:tcPr>
            <w:tcW w:w="2182" w:type="dxa"/>
            <w:shd w:val="clear" w:color="auto" w:fill="auto"/>
            <w:vAlign w:val="bottom"/>
          </w:tcPr>
          <w:p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rsidR="00911496" w:rsidRPr="006C3ECF" w:rsidRDefault="00911496" w:rsidP="0088515B">
            <w:pPr>
              <w:keepNext/>
              <w:rPr>
                <w:sz w:val="20"/>
                <w:szCs w:val="20"/>
              </w:rPr>
            </w:pPr>
            <w:r w:rsidRPr="006C3ECF">
              <w:rPr>
                <w:sz w:val="20"/>
                <w:szCs w:val="20"/>
              </w:rPr>
              <w:t>-</w:t>
            </w:r>
          </w:p>
        </w:tc>
      </w:tr>
      <w:tr w:rsidR="00911496" w:rsidRPr="007055D9" w:rsidTr="0088515B">
        <w:trPr>
          <w:jc w:val="center"/>
        </w:trPr>
        <w:tc>
          <w:tcPr>
            <w:tcW w:w="2182" w:type="dxa"/>
            <w:shd w:val="clear" w:color="auto" w:fill="auto"/>
            <w:vAlign w:val="bottom"/>
          </w:tcPr>
          <w:p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rsidR="00911496" w:rsidRPr="006C3ECF" w:rsidRDefault="00911496" w:rsidP="0088515B">
            <w:pPr>
              <w:keepNext/>
              <w:rPr>
                <w:sz w:val="20"/>
                <w:szCs w:val="20"/>
              </w:rPr>
            </w:pPr>
            <w:r>
              <w:rPr>
                <w:sz w:val="20"/>
                <w:szCs w:val="20"/>
              </w:rPr>
              <w:t>1 - *</w:t>
            </w:r>
          </w:p>
        </w:tc>
        <w:tc>
          <w:tcPr>
            <w:tcW w:w="1701" w:type="dxa"/>
            <w:shd w:val="clear" w:color="auto" w:fill="auto"/>
            <w:vAlign w:val="bottom"/>
          </w:tcPr>
          <w:p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rsidR="00911496" w:rsidRPr="006C3ECF" w:rsidRDefault="00911496" w:rsidP="006E6816">
            <w:pPr>
              <w:keepNext/>
              <w:rPr>
                <w:sz w:val="20"/>
                <w:szCs w:val="20"/>
              </w:rPr>
            </w:pPr>
            <w:r>
              <w:rPr>
                <w:sz w:val="20"/>
                <w:szCs w:val="20"/>
              </w:rPr>
              <w:t>-</w:t>
            </w:r>
          </w:p>
        </w:tc>
      </w:tr>
    </w:tbl>
    <w:p w:rsidR="006E6816" w:rsidRDefault="006E6816" w:rsidP="003E46C4">
      <w:pPr>
        <w:pStyle w:val="Caption"/>
        <w:spacing w:before="120"/>
      </w:pPr>
      <w:bookmarkStart w:id="2016" w:name="_Toc3566488"/>
      <w:bookmarkStart w:id="2017" w:name="_Toc27753858"/>
      <w:r>
        <w:t xml:space="preserve">Table </w:t>
      </w:r>
      <w:r w:rsidR="00D43112">
        <w:fldChar w:fldCharType="begin"/>
      </w:r>
      <w:r w:rsidR="00D43112">
        <w:instrText xml:space="preserve"> SEQ Table \* ARABIC </w:instrText>
      </w:r>
      <w:r w:rsidR="00D43112">
        <w:fldChar w:fldCharType="separate"/>
      </w:r>
      <w:r w:rsidR="007E2D34">
        <w:rPr>
          <w:noProof/>
        </w:rPr>
        <w:t>83</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6"/>
      <w:bookmarkEnd w:id="2017"/>
    </w:p>
    <w:p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rsidR="00911496" w:rsidRPr="007055D9" w:rsidRDefault="00911496" w:rsidP="00911496">
      <w:pPr>
        <w:pStyle w:val="Heading5"/>
        <w:keepNext/>
      </w:pPr>
      <w:r w:rsidRPr="007055D9">
        <w:t xml:space="preserve">Attribute </w:t>
      </w:r>
      <w:r w:rsidR="00194316">
        <w:t>"</w:t>
      </w:r>
      <w:r w:rsidRPr="007055D9">
        <w:t>base</w:t>
      </w:r>
      <w:r w:rsidR="00194316">
        <w:t>"</w:t>
      </w:r>
    </w:p>
    <w:p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rsidR="00911496" w:rsidRPr="007055D9" w:rsidRDefault="00911496" w:rsidP="00911496">
      <w:pPr>
        <w:pStyle w:val="Heading5"/>
        <w:keepNext/>
      </w:pPr>
      <w:r w:rsidRPr="007055D9">
        <w:t xml:space="preserve">Attribute </w:t>
      </w:r>
      <w:r w:rsidR="00194316">
        <w:t>"</w:t>
      </w:r>
      <w:r w:rsidRPr="007055D9">
        <w:t>technology</w:t>
      </w:r>
      <w:r w:rsidR="00194316">
        <w:t>"</w:t>
      </w:r>
    </w:p>
    <w:p w:rsidR="00911496" w:rsidRPr="007055D9" w:rsidRDefault="00911496" w:rsidP="00911496">
      <w:pPr>
        <w:jc w:val="both"/>
      </w:pPr>
      <w:r w:rsidRPr="007055D9">
        <w:t>The technology used to weld the connection can be specified for each of the welds of a connection separately.</w:t>
      </w:r>
    </w:p>
    <w:p w:rsidR="00911496" w:rsidRPr="007055D9" w:rsidRDefault="00911496" w:rsidP="00911496">
      <w:r w:rsidRPr="007055D9">
        <w:t>This technology can be one of</w:t>
      </w:r>
    </w:p>
    <w:p w:rsidR="00911496" w:rsidRPr="007A0587" w:rsidRDefault="00911496" w:rsidP="00911496">
      <w:pPr>
        <w:pStyle w:val="ListBullet"/>
      </w:pPr>
      <w:r w:rsidRPr="007A0587">
        <w:t>Resistance welding</w:t>
      </w:r>
    </w:p>
    <w:p w:rsidR="00911496" w:rsidRPr="007A0587" w:rsidRDefault="00911496" w:rsidP="00911496">
      <w:pPr>
        <w:pStyle w:val="ListBullet"/>
      </w:pPr>
      <w:r w:rsidRPr="007A0587">
        <w:t>Arc welding</w:t>
      </w:r>
    </w:p>
    <w:p w:rsidR="00911496" w:rsidRDefault="00911496" w:rsidP="00911496">
      <w:pPr>
        <w:pStyle w:val="ListBullet"/>
      </w:pPr>
      <w:r w:rsidRPr="007A0587">
        <w:t>Energy beam welding (e.g. laser)</w:t>
      </w:r>
    </w:p>
    <w:p w:rsidR="00911496" w:rsidRPr="007A0587" w:rsidRDefault="00911496" w:rsidP="00911496">
      <w:pPr>
        <w:pStyle w:val="ListBullet"/>
      </w:pPr>
      <w:r>
        <w:t>Friction welding</w:t>
      </w:r>
    </w:p>
    <w:p w:rsidR="00911496" w:rsidRPr="007A0587" w:rsidRDefault="00911496" w:rsidP="00911496">
      <w:pPr>
        <w:pStyle w:val="ListBullet"/>
      </w:pPr>
      <w:r>
        <w:t xml:space="preserve">Brazing </w:t>
      </w:r>
      <w:r>
        <w:tab/>
      </w:r>
      <w:r>
        <w:tab/>
      </w:r>
      <w:r>
        <w:tab/>
        <w:t>(Not allowed for I-Welds, for technical reasons.)</w:t>
      </w:r>
    </w:p>
    <w:p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rsidR="00911496" w:rsidRPr="007055D9" w:rsidRDefault="00911496" w:rsidP="00911496">
      <w:r w:rsidRPr="007055D9">
        <w:t>Possible values are:</w:t>
      </w:r>
    </w:p>
    <w:p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rsidR="008C58F6" w:rsidRPr="007055D9" w:rsidRDefault="008C58F6" w:rsidP="004B5DDF">
      <w:pPr>
        <w:pStyle w:val="XMLCode"/>
        <w:keepNext/>
      </w:pPr>
      <w:bookmarkStart w:id="2018" w:name="_Toc288196493"/>
      <w:bookmarkStart w:id="2019" w:name="_Toc288200795"/>
    </w:p>
    <w:p w:rsidR="001A4BBC" w:rsidRPr="006C190C" w:rsidRDefault="001A4BBC" w:rsidP="004B5DDF">
      <w:pPr>
        <w:pStyle w:val="XMLCode"/>
        <w:keepNext/>
        <w:rPr>
          <w:rFonts w:cs="Courier New"/>
        </w:rPr>
      </w:pPr>
      <w:r w:rsidRPr="006C190C">
        <w:rPr>
          <w:rFonts w:cs="Courier New"/>
        </w:rPr>
        <w:t>&lt;connection_1d&gt;</w:t>
      </w:r>
    </w:p>
    <w:p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rsidR="00352502" w:rsidRPr="006C190C" w:rsidRDefault="00D16D3A" w:rsidP="00352502">
      <w:pPr>
        <w:pStyle w:val="XMLCode"/>
        <w:keepNext/>
        <w:rPr>
          <w:rFonts w:cs="Courier New"/>
        </w:rPr>
      </w:pPr>
      <w:r w:rsidRPr="006C190C">
        <w:rPr>
          <w:rFonts w:cs="Courier New"/>
        </w:rPr>
        <w:t>&lt;/connection_1d&gt;</w:t>
      </w:r>
    </w:p>
    <w:p w:rsidR="00352502" w:rsidRPr="007055D9" w:rsidRDefault="00352502" w:rsidP="00AA4A0C">
      <w:pPr>
        <w:pStyle w:val="XMLCode"/>
        <w:keepNext/>
        <w:tabs>
          <w:tab w:val="right" w:pos="8900"/>
        </w:tabs>
      </w:pPr>
      <w:r>
        <w:t xml:space="preserve">  </w:t>
      </w:r>
      <w:r w:rsidR="00AA4A0C">
        <w:tab/>
      </w:r>
    </w:p>
    <w:p w:rsidR="00433A07" w:rsidRDefault="003E46C4" w:rsidP="000E5FC5">
      <w:pPr>
        <w:pStyle w:val="Heading4"/>
      </w:pPr>
      <w:bookmarkStart w:id="2020" w:name="GenericSeamWeldWeldPosition"/>
      <w:bookmarkStart w:id="2021" w:name="GenericSeamWelParameters"/>
      <w:bookmarkStart w:id="2022" w:name="GenericSeamWeldSubType"/>
      <w:bookmarkStart w:id="2023" w:name="GenericSeamWeldWeldingPosition"/>
      <w:bookmarkStart w:id="2024" w:name="_Toc3557009"/>
      <w:bookmarkStart w:id="2025" w:name="_Toc27753623"/>
      <w:bookmarkStart w:id="2026" w:name="_Toc338938905"/>
      <w:bookmarkStart w:id="2027" w:name="_Toc338939101"/>
      <w:bookmarkStart w:id="2028" w:name="_Toc338939136"/>
      <w:bookmarkEnd w:id="2007"/>
      <w:bookmarkEnd w:id="2008"/>
      <w:bookmarkEnd w:id="2009"/>
      <w:bookmarkEnd w:id="2010"/>
      <w:bookmarkEnd w:id="2011"/>
      <w:bookmarkEnd w:id="2012"/>
      <w:bookmarkEnd w:id="2013"/>
      <w:bookmarkEnd w:id="2018"/>
      <w:bookmarkEnd w:id="2019"/>
      <w:bookmarkEnd w:id="2020"/>
      <w:bookmarkEnd w:id="2021"/>
      <w:bookmarkEnd w:id="2022"/>
      <w:bookmarkEnd w:id="2023"/>
      <w:r>
        <w:t>W</w:t>
      </w:r>
      <w:r w:rsidR="00433A07">
        <w:t>eld Position and Sheet Metal Parameters</w:t>
      </w:r>
      <w:bookmarkEnd w:id="2024"/>
      <w:bookmarkEnd w:id="2025"/>
    </w:p>
    <w:p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E2D34">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E2D34">
        <w:t>8.2.4.3.2</w:t>
      </w:r>
      <w:r w:rsidR="008D51C0">
        <w:fldChar w:fldCharType="end"/>
      </w:r>
      <w:r w:rsidR="00D86CA8">
        <w:t>.</w:t>
      </w:r>
    </w:p>
    <w:p w:rsidR="00433A07" w:rsidRPr="007055D9" w:rsidRDefault="004F562F" w:rsidP="00433A07">
      <w:pPr>
        <w:keepNext/>
        <w:jc w:val="center"/>
      </w:pPr>
      <w:r>
        <w:rPr>
          <w:noProof/>
          <w:lang w:eastAsia="en-US"/>
        </w:rPr>
        <w:drawing>
          <wp:inline distT="0" distB="0" distL="0" distR="0" wp14:anchorId="30F4956C" wp14:editId="32151BF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6EDF84E3" wp14:editId="0FF9D95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rsidR="00433A07" w:rsidRPr="007055D9" w:rsidRDefault="00433A07" w:rsidP="00433A07">
      <w:pPr>
        <w:pStyle w:val="Caption"/>
      </w:pPr>
      <w:bookmarkStart w:id="2029" w:name="_Ref397587838"/>
      <w:bookmarkStart w:id="2030" w:name="_Toc3557124"/>
      <w:bookmarkStart w:id="2031" w:name="_Toc27753740"/>
      <w:r w:rsidRPr="007055D9">
        <w:t xml:space="preserve">Figure </w:t>
      </w:r>
      <w:r w:rsidR="00406B64">
        <w:fldChar w:fldCharType="begin"/>
      </w:r>
      <w:r w:rsidR="00406B64">
        <w:instrText xml:space="preserve"> SEQ Figure \* ARABIC </w:instrText>
      </w:r>
      <w:r w:rsidR="00406B64">
        <w:fldChar w:fldCharType="separate"/>
      </w:r>
      <w:ins w:id="2032" w:author="nick" w:date="2020-02-20T20:00:00Z">
        <w:r w:rsidR="0047200E">
          <w:rPr>
            <w:noProof/>
          </w:rPr>
          <w:t>50</w:t>
        </w:r>
      </w:ins>
      <w:del w:id="2033" w:author="nick" w:date="2020-02-20T19:57:00Z">
        <w:r w:rsidR="007E2D34" w:rsidDel="0047200E">
          <w:rPr>
            <w:noProof/>
          </w:rPr>
          <w:delText>46</w:delText>
        </w:r>
      </w:del>
      <w:r w:rsidR="00406B64">
        <w:fldChar w:fldCharType="end"/>
      </w:r>
      <w:bookmarkEnd w:id="2029"/>
      <w:r w:rsidRPr="007055D9">
        <w:t xml:space="preserve">: Sheet Parameters vs. </w:t>
      </w:r>
      <w:r w:rsidRPr="007055D9">
        <w:rPr>
          <w:noProof/>
        </w:rPr>
        <w:t xml:space="preserve"> Weld Position Parameters</w:t>
      </w:r>
      <w:bookmarkEnd w:id="2030"/>
      <w:bookmarkEnd w:id="2031"/>
    </w:p>
    <w:p w:rsidR="000E5FC5" w:rsidRDefault="000E5FC5" w:rsidP="00433A07">
      <w:pPr>
        <w:pStyle w:val="Heading4"/>
        <w:numPr>
          <w:ilvl w:val="4"/>
          <w:numId w:val="1"/>
        </w:numPr>
        <w:ind w:left="1009" w:hanging="1009"/>
      </w:pPr>
      <w:bookmarkStart w:id="2034" w:name="_Toc3557010"/>
      <w:bookmarkStart w:id="2035" w:name="_Toc27753624"/>
      <w:bookmarkStart w:id="2036" w:name="_Ref397525982"/>
      <w:r w:rsidRPr="007055D9">
        <w:t>Parameters Assigned to a Specific Sheet of the Flange</w:t>
      </w:r>
      <w:bookmarkEnd w:id="2034"/>
      <w:bookmarkEnd w:id="2035"/>
      <w:r w:rsidRPr="007055D9">
        <w:t xml:space="preserve"> </w:t>
      </w:r>
      <w:bookmarkEnd w:id="2036"/>
    </w:p>
    <w:p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rsidR="006A21C5" w:rsidRPr="007055D9" w:rsidRDefault="006A21C5" w:rsidP="006A21C5">
      <w:pPr>
        <w:pStyle w:val="Heading5"/>
      </w:pPr>
      <w:r w:rsidRPr="007055D9">
        <w:t xml:space="preserve">Element </w:t>
      </w:r>
      <w:r w:rsidR="00194316">
        <w:t>"</w:t>
      </w:r>
      <w:r>
        <w:t>sheet_parameter</w:t>
      </w:r>
      <w:r w:rsidR="00194316">
        <w:t>"</w:t>
      </w:r>
    </w:p>
    <w:p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B762B" w:rsidRPr="007055D9" w:rsidRDefault="009436D3" w:rsidP="00825ABB">
            <w:pPr>
              <w:keepNext/>
              <w:rPr>
                <w:b/>
                <w:i/>
              </w:rPr>
            </w:pPr>
            <w:r w:rsidRPr="00A20C5C">
              <w:rPr>
                <w:b/>
                <w:i/>
              </w:rPr>
              <w:t>Constraint</w:t>
            </w:r>
            <w:r>
              <w:rPr>
                <w:b/>
                <w:i/>
              </w:rPr>
              <w:t xml:space="preserve"> / Remarks</w:t>
            </w:r>
          </w:p>
        </w:tc>
      </w:tr>
      <w:tr w:rsidR="000B762B" w:rsidRPr="00BF4046" w:rsidTr="00825ABB">
        <w:trPr>
          <w:cantSplit/>
          <w:jc w:val="center"/>
        </w:trPr>
        <w:tc>
          <w:tcPr>
            <w:tcW w:w="1871" w:type="dxa"/>
            <w:shd w:val="clear" w:color="auto" w:fill="auto"/>
          </w:tcPr>
          <w:p w:rsidR="000B762B" w:rsidRPr="00BF4046" w:rsidRDefault="000B762B" w:rsidP="00825ABB">
            <w:pPr>
              <w:rPr>
                <w:sz w:val="20"/>
                <w:szCs w:val="20"/>
              </w:rPr>
            </w:pPr>
            <w:r>
              <w:rPr>
                <w:sz w:val="20"/>
                <w:szCs w:val="20"/>
              </w:rPr>
              <w:t>index</w:t>
            </w:r>
          </w:p>
        </w:tc>
        <w:tc>
          <w:tcPr>
            <w:tcW w:w="1800" w:type="dxa"/>
            <w:shd w:val="clear" w:color="auto" w:fill="auto"/>
          </w:tcPr>
          <w:p w:rsidR="000B762B" w:rsidRPr="00BF4046" w:rsidRDefault="00B33619" w:rsidP="00825ABB">
            <w:pPr>
              <w:rPr>
                <w:sz w:val="20"/>
                <w:szCs w:val="20"/>
              </w:rPr>
            </w:pPr>
            <w:r>
              <w:rPr>
                <w:sz w:val="20"/>
                <w:szCs w:val="20"/>
              </w:rPr>
              <w:t>Integer</w:t>
            </w:r>
          </w:p>
        </w:tc>
        <w:tc>
          <w:tcPr>
            <w:tcW w:w="1620" w:type="dxa"/>
            <w:shd w:val="clear" w:color="auto" w:fill="auto"/>
          </w:tcPr>
          <w:p w:rsidR="000B762B" w:rsidRPr="00BF4046" w:rsidRDefault="000B762B" w:rsidP="00825ABB">
            <w:pPr>
              <w:rPr>
                <w:sz w:val="20"/>
                <w:szCs w:val="20"/>
              </w:rPr>
            </w:pPr>
            <w:r w:rsidRPr="00BF4046">
              <w:rPr>
                <w:sz w:val="20"/>
                <w:szCs w:val="20"/>
              </w:rPr>
              <w:t>Required</w:t>
            </w:r>
          </w:p>
        </w:tc>
        <w:tc>
          <w:tcPr>
            <w:tcW w:w="3240" w:type="dxa"/>
            <w:shd w:val="clear" w:color="auto" w:fill="auto"/>
          </w:tcPr>
          <w:p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rsidTr="00825ABB">
        <w:trPr>
          <w:cantSplit/>
          <w:jc w:val="center"/>
        </w:trPr>
        <w:tc>
          <w:tcPr>
            <w:tcW w:w="1871" w:type="dxa"/>
            <w:shd w:val="clear" w:color="auto" w:fill="auto"/>
          </w:tcPr>
          <w:p w:rsidR="000B762B" w:rsidRPr="00BF4046" w:rsidRDefault="000B762B" w:rsidP="00825ABB">
            <w:pPr>
              <w:rPr>
                <w:sz w:val="20"/>
                <w:szCs w:val="20"/>
              </w:rPr>
            </w:pPr>
            <w:r>
              <w:rPr>
                <w:sz w:val="20"/>
                <w:szCs w:val="20"/>
              </w:rPr>
              <w:t>gap</w:t>
            </w:r>
          </w:p>
        </w:tc>
        <w:tc>
          <w:tcPr>
            <w:tcW w:w="1800" w:type="dxa"/>
            <w:shd w:val="clear" w:color="auto" w:fill="auto"/>
          </w:tcPr>
          <w:p w:rsidR="000B762B" w:rsidRPr="00BF4046" w:rsidRDefault="00B33619" w:rsidP="00825ABB">
            <w:pPr>
              <w:rPr>
                <w:sz w:val="20"/>
                <w:szCs w:val="20"/>
              </w:rPr>
            </w:pPr>
            <w:r>
              <w:rPr>
                <w:sz w:val="20"/>
                <w:szCs w:val="20"/>
              </w:rPr>
              <w:t>Floating point</w:t>
            </w:r>
          </w:p>
        </w:tc>
        <w:tc>
          <w:tcPr>
            <w:tcW w:w="1620" w:type="dxa"/>
            <w:shd w:val="clear" w:color="auto" w:fill="auto"/>
          </w:tcPr>
          <w:p w:rsidR="000B762B" w:rsidRPr="00BF4046" w:rsidRDefault="00E00705" w:rsidP="00825ABB">
            <w:pPr>
              <w:rPr>
                <w:sz w:val="20"/>
                <w:szCs w:val="20"/>
              </w:rPr>
            </w:pPr>
            <w:r>
              <w:rPr>
                <w:sz w:val="20"/>
                <w:szCs w:val="20"/>
              </w:rPr>
              <w:t>Optional</w:t>
            </w:r>
          </w:p>
        </w:tc>
        <w:tc>
          <w:tcPr>
            <w:tcW w:w="3240" w:type="dxa"/>
            <w:shd w:val="clear" w:color="auto" w:fill="auto"/>
          </w:tcPr>
          <w:p w:rsidR="000B762B" w:rsidRPr="00BF4046" w:rsidRDefault="001802AE" w:rsidP="00825ABB">
            <w:pPr>
              <w:rPr>
                <w:sz w:val="20"/>
                <w:szCs w:val="20"/>
              </w:rPr>
            </w:pPr>
            <w:r>
              <w:rPr>
                <w:sz w:val="20"/>
                <w:szCs w:val="20"/>
              </w:rPr>
              <w:t>Default value is 0</w:t>
            </w:r>
          </w:p>
        </w:tc>
      </w:tr>
      <w:tr w:rsidR="00377202" w:rsidRPr="00BF4046" w:rsidTr="00825ABB">
        <w:trPr>
          <w:cantSplit/>
          <w:jc w:val="center"/>
        </w:trPr>
        <w:tc>
          <w:tcPr>
            <w:tcW w:w="1871" w:type="dxa"/>
            <w:shd w:val="clear" w:color="auto" w:fill="auto"/>
          </w:tcPr>
          <w:p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rsidR="00377202" w:rsidRPr="002D6B99" w:rsidRDefault="00B33619" w:rsidP="00825ABB">
            <w:pPr>
              <w:rPr>
                <w:sz w:val="20"/>
                <w:szCs w:val="20"/>
              </w:rPr>
            </w:pPr>
            <w:r>
              <w:rPr>
                <w:sz w:val="20"/>
                <w:szCs w:val="20"/>
              </w:rPr>
              <w:t>Floating point</w:t>
            </w:r>
          </w:p>
        </w:tc>
        <w:tc>
          <w:tcPr>
            <w:tcW w:w="1620" w:type="dxa"/>
            <w:shd w:val="clear" w:color="auto" w:fill="auto"/>
          </w:tcPr>
          <w:p w:rsidR="00377202" w:rsidRPr="002D6B99" w:rsidRDefault="001802AE" w:rsidP="00825ABB">
            <w:pPr>
              <w:rPr>
                <w:sz w:val="20"/>
                <w:szCs w:val="20"/>
              </w:rPr>
            </w:pPr>
            <w:r>
              <w:rPr>
                <w:sz w:val="20"/>
                <w:szCs w:val="20"/>
              </w:rPr>
              <w:t>Optional</w:t>
            </w:r>
          </w:p>
        </w:tc>
        <w:tc>
          <w:tcPr>
            <w:tcW w:w="3240" w:type="dxa"/>
            <w:shd w:val="clear" w:color="auto" w:fill="auto"/>
          </w:tcPr>
          <w:p w:rsidR="00377202" w:rsidRPr="002D6B99" w:rsidRDefault="00377202" w:rsidP="00825ABB">
            <w:pPr>
              <w:rPr>
                <w:sz w:val="20"/>
                <w:szCs w:val="20"/>
              </w:rPr>
            </w:pPr>
            <w:r>
              <w:rPr>
                <w:sz w:val="20"/>
                <w:szCs w:val="20"/>
              </w:rPr>
              <w:t>-</w:t>
            </w:r>
          </w:p>
        </w:tc>
      </w:tr>
      <w:tr w:rsidR="00377202" w:rsidRPr="00BF4046" w:rsidTr="00825ABB">
        <w:trPr>
          <w:cantSplit/>
          <w:jc w:val="center"/>
        </w:trPr>
        <w:tc>
          <w:tcPr>
            <w:tcW w:w="1871" w:type="dxa"/>
            <w:shd w:val="clear" w:color="auto" w:fill="auto"/>
          </w:tcPr>
          <w:p w:rsidR="00377202" w:rsidRDefault="00377202" w:rsidP="00825ABB">
            <w:pPr>
              <w:rPr>
                <w:sz w:val="20"/>
                <w:szCs w:val="20"/>
              </w:rPr>
            </w:pPr>
            <w:r>
              <w:rPr>
                <w:sz w:val="20"/>
                <w:szCs w:val="20"/>
              </w:rPr>
              <w:t>sheet_angle</w:t>
            </w:r>
          </w:p>
        </w:tc>
        <w:tc>
          <w:tcPr>
            <w:tcW w:w="1800" w:type="dxa"/>
            <w:shd w:val="clear" w:color="auto" w:fill="auto"/>
          </w:tcPr>
          <w:p w:rsidR="00377202" w:rsidRPr="002D6B99" w:rsidRDefault="00F21C9F" w:rsidP="00825ABB">
            <w:pPr>
              <w:rPr>
                <w:sz w:val="20"/>
                <w:szCs w:val="20"/>
              </w:rPr>
            </w:pPr>
            <w:r>
              <w:rPr>
                <w:sz w:val="20"/>
                <w:szCs w:val="20"/>
              </w:rPr>
              <w:t>Floating point</w:t>
            </w:r>
          </w:p>
        </w:tc>
        <w:tc>
          <w:tcPr>
            <w:tcW w:w="1620" w:type="dxa"/>
            <w:shd w:val="clear" w:color="auto" w:fill="auto"/>
          </w:tcPr>
          <w:p w:rsidR="00377202" w:rsidRPr="002D6B99" w:rsidRDefault="001802AE" w:rsidP="00825ABB">
            <w:pPr>
              <w:rPr>
                <w:sz w:val="20"/>
                <w:szCs w:val="20"/>
              </w:rPr>
            </w:pPr>
            <w:r>
              <w:rPr>
                <w:sz w:val="20"/>
                <w:szCs w:val="20"/>
              </w:rPr>
              <w:t>Optional</w:t>
            </w:r>
          </w:p>
        </w:tc>
        <w:tc>
          <w:tcPr>
            <w:tcW w:w="3240" w:type="dxa"/>
            <w:shd w:val="clear" w:color="auto" w:fill="auto"/>
          </w:tcPr>
          <w:p w:rsidR="00377202" w:rsidRPr="002D6B99" w:rsidRDefault="00377202" w:rsidP="00825ABB">
            <w:pPr>
              <w:keepNext/>
              <w:rPr>
                <w:sz w:val="20"/>
                <w:szCs w:val="20"/>
              </w:rPr>
            </w:pPr>
            <w:r>
              <w:rPr>
                <w:sz w:val="20"/>
                <w:szCs w:val="20"/>
              </w:rPr>
              <w:t>-</w:t>
            </w:r>
          </w:p>
        </w:tc>
      </w:tr>
    </w:tbl>
    <w:p w:rsidR="00825ABB" w:rsidRDefault="00825ABB" w:rsidP="0035512A">
      <w:pPr>
        <w:pStyle w:val="Caption"/>
        <w:spacing w:before="120"/>
      </w:pPr>
      <w:bookmarkStart w:id="2037" w:name="_Toc3566489"/>
      <w:bookmarkStart w:id="2038" w:name="_Toc27753859"/>
      <w:r>
        <w:t xml:space="preserve">Table </w:t>
      </w:r>
      <w:r w:rsidR="00D43112">
        <w:fldChar w:fldCharType="begin"/>
      </w:r>
      <w:r w:rsidR="00D43112">
        <w:instrText xml:space="preserve"> SEQ Table \* ARABIC </w:instrText>
      </w:r>
      <w:r w:rsidR="00D43112">
        <w:fldChar w:fldCharType="separate"/>
      </w:r>
      <w:r w:rsidR="007E2D34">
        <w:rPr>
          <w:noProof/>
        </w:rPr>
        <w:t>84</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037"/>
      <w:bookmarkEnd w:id="2038"/>
    </w:p>
    <w:p w:rsidR="00882116" w:rsidRPr="007055D9" w:rsidRDefault="00882116" w:rsidP="00882116">
      <w:pPr>
        <w:pStyle w:val="Heading5"/>
      </w:pPr>
      <w:r w:rsidRPr="007055D9">
        <w:t xml:space="preserve">Attribute </w:t>
      </w:r>
      <w:r w:rsidR="00194316">
        <w:t>"</w:t>
      </w:r>
      <w:r>
        <w:t>index</w:t>
      </w:r>
      <w:r w:rsidR="00194316">
        <w:t>"</w:t>
      </w:r>
    </w:p>
    <w:p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rsidR="006A21C5" w:rsidRPr="007055D9" w:rsidRDefault="006A21C5" w:rsidP="006A21C5">
      <w:pPr>
        <w:pStyle w:val="Heading5"/>
      </w:pPr>
      <w:r w:rsidRPr="007055D9">
        <w:t xml:space="preserve">Attribute </w:t>
      </w:r>
      <w:r w:rsidR="00194316">
        <w:t>"</w:t>
      </w:r>
      <w:r w:rsidRPr="007055D9">
        <w:t>gap</w:t>
      </w:r>
      <w:r w:rsidR="00194316">
        <w:t>"</w:t>
      </w:r>
    </w:p>
    <w:p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E2D34" w:rsidRPr="007055D9">
        <w:t xml:space="preserve">Figure </w:t>
      </w:r>
      <w:r w:rsidR="007E2D34">
        <w:rPr>
          <w:noProof/>
        </w:rPr>
        <w:t>46</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E2D34">
        <w:t>8.2.11.5</w:t>
      </w:r>
      <w:r w:rsidR="008D51C0">
        <w:fldChar w:fldCharType="end"/>
      </w:r>
      <w:r w:rsidR="00CC1A5B">
        <w:t>.</w:t>
      </w:r>
    </w:p>
    <w:p w:rsidR="008A5372" w:rsidRPr="007055D9" w:rsidRDefault="008A5372" w:rsidP="008A5372">
      <w:pPr>
        <w:pStyle w:val="Heading5"/>
      </w:pPr>
      <w:r w:rsidRPr="007055D9">
        <w:t xml:space="preserve">Attribute </w:t>
      </w:r>
      <w:r w:rsidR="00194316">
        <w:t>"</w:t>
      </w:r>
      <w:r w:rsidR="00AE717B">
        <w:t>sheet_angle</w:t>
      </w:r>
      <w:r w:rsidR="00194316">
        <w:t>"</w:t>
      </w:r>
    </w:p>
    <w:p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rsidR="00551552" w:rsidRPr="007055D9" w:rsidRDefault="00551552" w:rsidP="00551552">
      <w:pPr>
        <w:pStyle w:val="XMLCode"/>
        <w:keepNext/>
      </w:pPr>
    </w:p>
    <w:p w:rsidR="00551552" w:rsidRPr="006C190C" w:rsidRDefault="00551552" w:rsidP="00551552">
      <w:pPr>
        <w:pStyle w:val="XMLCode"/>
        <w:keepNext/>
        <w:rPr>
          <w:rFonts w:cs="Courier New"/>
        </w:rPr>
      </w:pPr>
      <w:r w:rsidRPr="006C190C">
        <w:rPr>
          <w:rFonts w:cs="Courier New"/>
        </w:rPr>
        <w:t>&lt;connection_1d&gt;</w:t>
      </w:r>
    </w:p>
    <w:p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rsidR="00551552" w:rsidRPr="006C190C" w:rsidRDefault="00551552" w:rsidP="00551552">
      <w:pPr>
        <w:pStyle w:val="XMLCode"/>
        <w:keepNext/>
        <w:rPr>
          <w:rFonts w:cs="Courier New"/>
        </w:rPr>
      </w:pPr>
      <w:r w:rsidRPr="006C190C">
        <w:rPr>
          <w:rFonts w:cs="Courier New"/>
        </w:rPr>
        <w:t xml:space="preserve">        &lt;/corner_weld&gt;</w:t>
      </w:r>
    </w:p>
    <w:p w:rsidR="00551552" w:rsidRPr="006C190C" w:rsidRDefault="00551552" w:rsidP="00551552">
      <w:pPr>
        <w:pStyle w:val="XMLCode"/>
        <w:keepNext/>
        <w:rPr>
          <w:rFonts w:cs="Courier New"/>
        </w:rPr>
      </w:pPr>
      <w:r w:rsidRPr="006C190C">
        <w:rPr>
          <w:rFonts w:cs="Courier New"/>
        </w:rPr>
        <w:t xml:space="preserve">    &lt;/seamweld&gt;</w:t>
      </w:r>
    </w:p>
    <w:p w:rsidR="00551552" w:rsidRDefault="00551552" w:rsidP="00551552">
      <w:pPr>
        <w:pStyle w:val="XMLCode"/>
        <w:keepNext/>
        <w:rPr>
          <w:rFonts w:cs="Courier New"/>
        </w:rPr>
      </w:pPr>
      <w:r w:rsidRPr="006C190C">
        <w:rPr>
          <w:rFonts w:cs="Courier New"/>
        </w:rPr>
        <w:t>&lt;/connection_1d&gt;</w:t>
      </w:r>
    </w:p>
    <w:p w:rsidR="00551552" w:rsidRPr="00B05B76" w:rsidRDefault="00551552" w:rsidP="00551552">
      <w:pPr>
        <w:pStyle w:val="XMLCode"/>
        <w:keepNext/>
        <w:rPr>
          <w:rFonts w:cs="Courier New"/>
        </w:rPr>
      </w:pPr>
    </w:p>
    <w:p w:rsidR="00B540EB" w:rsidRPr="007055D9" w:rsidRDefault="00B540EB" w:rsidP="00433A07">
      <w:pPr>
        <w:pStyle w:val="Heading4"/>
        <w:numPr>
          <w:ilvl w:val="4"/>
          <w:numId w:val="1"/>
        </w:numPr>
      </w:pPr>
      <w:bookmarkStart w:id="2039" w:name="_Welding_Position"/>
      <w:bookmarkStart w:id="2040" w:name="_Ref397524978"/>
      <w:bookmarkStart w:id="2041" w:name="_Toc3557011"/>
      <w:bookmarkStart w:id="2042" w:name="_Toc27753625"/>
      <w:bookmarkEnd w:id="2039"/>
      <w:r w:rsidRPr="007055D9">
        <w:t>Welding Position</w:t>
      </w:r>
      <w:bookmarkEnd w:id="2026"/>
      <w:bookmarkEnd w:id="2027"/>
      <w:bookmarkEnd w:id="2040"/>
      <w:bookmarkEnd w:id="2041"/>
      <w:bookmarkEnd w:id="2042"/>
    </w:p>
    <w:p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E2D34" w:rsidRPr="007055D9">
        <w:t xml:space="preserve">Figure </w:t>
      </w:r>
      <w:r w:rsidR="007E2D34">
        <w:rPr>
          <w:noProof/>
        </w:rPr>
        <w:t>47</w:t>
      </w:r>
      <w:r w:rsidR="008D51C0">
        <w:fldChar w:fldCharType="end"/>
      </w:r>
      <w:r w:rsidRPr="007055D9">
        <w:t>).</w:t>
      </w:r>
    </w:p>
    <w:p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E2D34">
        <w:t>8.2.5</w:t>
      </w:r>
      <w:r w:rsidR="008D51C0" w:rsidRPr="007055D9">
        <w:fldChar w:fldCharType="end"/>
      </w:r>
      <w:r w:rsidRPr="007055D9">
        <w:t>).</w:t>
      </w:r>
    </w:p>
    <w:p w:rsidR="008A051D" w:rsidRPr="007055D9" w:rsidRDefault="004F562F" w:rsidP="008A051D">
      <w:pPr>
        <w:keepNext/>
        <w:jc w:val="center"/>
      </w:pPr>
      <w:bookmarkStart w:id="2043" w:name="_Toc338939102"/>
      <w:r>
        <w:rPr>
          <w:noProof/>
          <w:lang w:eastAsia="en-US"/>
        </w:rPr>
        <w:lastRenderedPageBreak/>
        <w:drawing>
          <wp:inline distT="0" distB="0" distL="0" distR="0" wp14:anchorId="7F13FFEC" wp14:editId="3D4E03B6">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rsidR="008A051D" w:rsidRPr="007055D9" w:rsidRDefault="008A051D" w:rsidP="008A051D">
      <w:pPr>
        <w:pStyle w:val="Caption"/>
      </w:pPr>
      <w:bookmarkStart w:id="2044" w:name="_Ref397529286"/>
      <w:bookmarkStart w:id="2045" w:name="_Toc3557125"/>
      <w:bookmarkStart w:id="2046" w:name="_Toc27753741"/>
      <w:r w:rsidRPr="007055D9">
        <w:t xml:space="preserve">Figure </w:t>
      </w:r>
      <w:bookmarkStart w:id="2047" w:name="Figure10"/>
      <w:r w:rsidR="00406B64">
        <w:fldChar w:fldCharType="begin"/>
      </w:r>
      <w:r w:rsidR="00406B64">
        <w:instrText xml:space="preserve"> SEQ Figure \* ARABIC </w:instrText>
      </w:r>
      <w:r w:rsidR="00406B64">
        <w:fldChar w:fldCharType="separate"/>
      </w:r>
      <w:ins w:id="2048" w:author="nick" w:date="2020-02-20T20:00:00Z">
        <w:r w:rsidR="0047200E">
          <w:rPr>
            <w:noProof/>
          </w:rPr>
          <w:t>51</w:t>
        </w:r>
      </w:ins>
      <w:del w:id="2049" w:author="nick" w:date="2020-02-20T19:57:00Z">
        <w:r w:rsidR="007E2D34" w:rsidDel="0047200E">
          <w:rPr>
            <w:noProof/>
          </w:rPr>
          <w:delText>47</w:delText>
        </w:r>
      </w:del>
      <w:r w:rsidR="00406B64">
        <w:fldChar w:fldCharType="end"/>
      </w:r>
      <w:bookmarkEnd w:id="2044"/>
      <w:bookmarkEnd w:id="2047"/>
      <w:r w:rsidRPr="007055D9">
        <w:t>: Welding Position of a Y-Joint</w:t>
      </w:r>
      <w:bookmarkEnd w:id="2045"/>
      <w:bookmarkEnd w:id="2046"/>
    </w:p>
    <w:p w:rsidR="00B540EB" w:rsidRPr="007055D9" w:rsidRDefault="00B540EB" w:rsidP="00B540EB">
      <w:pPr>
        <w:pStyle w:val="Heading5"/>
      </w:pPr>
      <w:r w:rsidRPr="007055D9">
        <w:t>Primary and Secondary Sides</w:t>
      </w:r>
      <w:bookmarkEnd w:id="2043"/>
    </w:p>
    <w:p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rsidR="00B540EB" w:rsidRPr="007055D9" w:rsidRDefault="00B540EB" w:rsidP="00B540EB">
      <w:pPr>
        <w:pStyle w:val="Heading5"/>
      </w:pPr>
      <w:bookmarkStart w:id="2050" w:name="_Toc288196495"/>
      <w:bookmarkStart w:id="2051" w:name="_Toc288200797"/>
      <w:bookmarkStart w:id="2052" w:name="_Toc338939138"/>
      <w:bookmarkEnd w:id="2028"/>
      <w:r w:rsidRPr="007055D9">
        <w:t xml:space="preserve">Element </w:t>
      </w:r>
      <w:r w:rsidR="00194316">
        <w:t>"</w:t>
      </w:r>
      <w:r w:rsidRPr="007055D9">
        <w:t>weld_position</w:t>
      </w:r>
      <w:bookmarkEnd w:id="2050"/>
      <w:bookmarkEnd w:id="2051"/>
      <w:bookmarkEnd w:id="2052"/>
      <w:r w:rsidR="00194316">
        <w:t>"</w:t>
      </w:r>
    </w:p>
    <w:p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B540EB" w:rsidRPr="007055D9" w:rsidRDefault="00B540EB" w:rsidP="00DE3902">
            <w:pPr>
              <w:keepNext/>
              <w:rPr>
                <w:b/>
                <w:i/>
              </w:rPr>
            </w:pPr>
            <w:r w:rsidRPr="007055D9">
              <w:rPr>
                <w:b/>
                <w:i/>
              </w:rPr>
              <w:t>Constraint</w:t>
            </w:r>
            <w:r w:rsidR="0035512A">
              <w:rPr>
                <w:b/>
                <w:i/>
              </w:rPr>
              <w:t xml:space="preserve"> / Remarks</w:t>
            </w:r>
          </w:p>
        </w:tc>
      </w:tr>
      <w:tr w:rsidR="00A142EA" w:rsidRPr="007055D9" w:rsidTr="00DE3902">
        <w:trPr>
          <w:jc w:val="center"/>
        </w:trPr>
        <w:tc>
          <w:tcPr>
            <w:tcW w:w="1871" w:type="dxa"/>
            <w:shd w:val="clear" w:color="auto" w:fill="auto"/>
          </w:tcPr>
          <w:p w:rsidR="00A142EA" w:rsidRPr="00BF4046" w:rsidRDefault="00A142EA" w:rsidP="00DE3902">
            <w:pPr>
              <w:keepNext/>
              <w:rPr>
                <w:sz w:val="20"/>
                <w:szCs w:val="20"/>
              </w:rPr>
            </w:pPr>
            <w:r>
              <w:rPr>
                <w:sz w:val="20"/>
                <w:szCs w:val="20"/>
              </w:rPr>
              <w:t>base</w:t>
            </w:r>
          </w:p>
        </w:tc>
        <w:tc>
          <w:tcPr>
            <w:tcW w:w="1800" w:type="dxa"/>
            <w:shd w:val="clear" w:color="auto" w:fill="auto"/>
          </w:tcPr>
          <w:p w:rsidR="00A142EA" w:rsidRPr="00BF4046" w:rsidRDefault="00F21C9F" w:rsidP="00DE3902">
            <w:pPr>
              <w:keepNext/>
              <w:rPr>
                <w:sz w:val="20"/>
                <w:szCs w:val="20"/>
              </w:rPr>
            </w:pPr>
            <w:r>
              <w:rPr>
                <w:sz w:val="20"/>
                <w:szCs w:val="20"/>
              </w:rPr>
              <w:t>Integer</w:t>
            </w:r>
          </w:p>
        </w:tc>
        <w:tc>
          <w:tcPr>
            <w:tcW w:w="1620" w:type="dxa"/>
            <w:shd w:val="clear" w:color="auto" w:fill="auto"/>
          </w:tcPr>
          <w:p w:rsidR="00A142EA" w:rsidRPr="00BF4046" w:rsidRDefault="00A142EA" w:rsidP="00DE3902">
            <w:pPr>
              <w:keepNext/>
              <w:rPr>
                <w:sz w:val="20"/>
                <w:szCs w:val="20"/>
              </w:rPr>
            </w:pPr>
            <w:r>
              <w:rPr>
                <w:sz w:val="20"/>
                <w:szCs w:val="20"/>
              </w:rPr>
              <w:t>Optional</w:t>
            </w:r>
          </w:p>
        </w:tc>
        <w:tc>
          <w:tcPr>
            <w:tcW w:w="3240" w:type="dxa"/>
            <w:shd w:val="clear" w:color="auto" w:fill="auto"/>
          </w:tcPr>
          <w:p w:rsidR="00A142EA" w:rsidRPr="00BF4046" w:rsidRDefault="00A142EA" w:rsidP="00DE3902">
            <w:pPr>
              <w:keepNext/>
              <w:rPr>
                <w:sz w:val="20"/>
                <w:szCs w:val="20"/>
              </w:rPr>
            </w:pPr>
            <w:r>
              <w:rPr>
                <w:sz w:val="20"/>
                <w:szCs w:val="20"/>
              </w:rPr>
              <w:t>Value only for specific weld types</w:t>
            </w:r>
          </w:p>
        </w:tc>
      </w:tr>
      <w:tr w:rsidR="00A142EA" w:rsidRPr="007055D9" w:rsidTr="00DE3902">
        <w:trPr>
          <w:jc w:val="center"/>
        </w:trPr>
        <w:tc>
          <w:tcPr>
            <w:tcW w:w="1871" w:type="dxa"/>
            <w:shd w:val="clear" w:color="auto" w:fill="auto"/>
          </w:tcPr>
          <w:p w:rsidR="00A142EA" w:rsidRPr="00BF4046" w:rsidRDefault="00A142EA" w:rsidP="00DE3902">
            <w:pPr>
              <w:keepNext/>
              <w:rPr>
                <w:sz w:val="20"/>
                <w:szCs w:val="20"/>
              </w:rPr>
            </w:pPr>
            <w:r w:rsidRPr="00BF4046">
              <w:rPr>
                <w:sz w:val="20"/>
                <w:szCs w:val="20"/>
              </w:rPr>
              <w:t>u</w:t>
            </w:r>
          </w:p>
        </w:tc>
        <w:tc>
          <w:tcPr>
            <w:tcW w:w="1800" w:type="dxa"/>
            <w:shd w:val="clear" w:color="auto" w:fill="auto"/>
          </w:tcPr>
          <w:p w:rsidR="00A142EA" w:rsidRPr="00BF4046" w:rsidRDefault="00F21C9F" w:rsidP="00DE3902">
            <w:pPr>
              <w:keepNext/>
              <w:rPr>
                <w:sz w:val="20"/>
                <w:szCs w:val="20"/>
              </w:rPr>
            </w:pPr>
            <w:r>
              <w:rPr>
                <w:sz w:val="20"/>
                <w:szCs w:val="20"/>
              </w:rPr>
              <w:t>Floating Point</w:t>
            </w:r>
          </w:p>
        </w:tc>
        <w:tc>
          <w:tcPr>
            <w:tcW w:w="1620" w:type="dxa"/>
            <w:shd w:val="clear" w:color="auto" w:fill="auto"/>
          </w:tcPr>
          <w:p w:rsidR="00A142EA" w:rsidRPr="00BF4046" w:rsidRDefault="00A142EA" w:rsidP="00DE3902">
            <w:pPr>
              <w:keepNext/>
              <w:rPr>
                <w:sz w:val="20"/>
                <w:szCs w:val="20"/>
              </w:rPr>
            </w:pPr>
            <w:r w:rsidRPr="00BF4046">
              <w:rPr>
                <w:sz w:val="20"/>
                <w:szCs w:val="20"/>
              </w:rPr>
              <w:t>Required</w:t>
            </w:r>
          </w:p>
        </w:tc>
        <w:tc>
          <w:tcPr>
            <w:tcW w:w="3240" w:type="dxa"/>
            <w:shd w:val="clear" w:color="auto" w:fill="auto"/>
          </w:tcPr>
          <w:p w:rsidR="00A142EA" w:rsidRPr="00BF4046" w:rsidRDefault="00A142EA" w:rsidP="00DE3902">
            <w:pPr>
              <w:keepNext/>
              <w:rPr>
                <w:sz w:val="20"/>
                <w:szCs w:val="20"/>
              </w:rPr>
            </w:pPr>
            <w:r w:rsidRPr="00BF4046">
              <w:rPr>
                <w:sz w:val="20"/>
                <w:szCs w:val="20"/>
              </w:rPr>
              <w:t>0 ≤ u ≤ 1</w:t>
            </w:r>
          </w:p>
        </w:tc>
      </w:tr>
      <w:tr w:rsidR="00A142EA" w:rsidRPr="007055D9" w:rsidTr="00DE3902">
        <w:trPr>
          <w:jc w:val="center"/>
        </w:trPr>
        <w:tc>
          <w:tcPr>
            <w:tcW w:w="1871" w:type="dxa"/>
            <w:shd w:val="clear" w:color="auto" w:fill="auto"/>
          </w:tcPr>
          <w:p w:rsidR="00A142EA" w:rsidRPr="00BF4046" w:rsidRDefault="00A142EA" w:rsidP="00DE3902">
            <w:pPr>
              <w:keepNext/>
              <w:rPr>
                <w:sz w:val="20"/>
                <w:szCs w:val="20"/>
              </w:rPr>
            </w:pPr>
            <w:r w:rsidRPr="00BF4046">
              <w:rPr>
                <w:sz w:val="20"/>
                <w:szCs w:val="20"/>
              </w:rPr>
              <w:t>x</w:t>
            </w:r>
          </w:p>
        </w:tc>
        <w:tc>
          <w:tcPr>
            <w:tcW w:w="1800" w:type="dxa"/>
            <w:shd w:val="clear" w:color="auto" w:fill="auto"/>
          </w:tcPr>
          <w:p w:rsidR="00A142EA" w:rsidRPr="00BF4046" w:rsidRDefault="00F21C9F" w:rsidP="00DE3902">
            <w:pPr>
              <w:keepNext/>
              <w:rPr>
                <w:sz w:val="20"/>
                <w:szCs w:val="20"/>
              </w:rPr>
            </w:pPr>
            <w:r>
              <w:rPr>
                <w:sz w:val="20"/>
                <w:szCs w:val="20"/>
              </w:rPr>
              <w:t>Floating Point</w:t>
            </w:r>
          </w:p>
        </w:tc>
        <w:tc>
          <w:tcPr>
            <w:tcW w:w="1620" w:type="dxa"/>
            <w:shd w:val="clear" w:color="auto" w:fill="auto"/>
          </w:tcPr>
          <w:p w:rsidR="00A142EA" w:rsidRPr="00BF4046" w:rsidRDefault="00A142EA" w:rsidP="00DE3902">
            <w:pPr>
              <w:keepNext/>
              <w:rPr>
                <w:sz w:val="20"/>
                <w:szCs w:val="20"/>
              </w:rPr>
            </w:pPr>
            <w:r w:rsidRPr="00BF4046">
              <w:rPr>
                <w:sz w:val="20"/>
                <w:szCs w:val="20"/>
              </w:rPr>
              <w:t>Required</w:t>
            </w:r>
          </w:p>
        </w:tc>
        <w:tc>
          <w:tcPr>
            <w:tcW w:w="3240" w:type="dxa"/>
            <w:shd w:val="clear" w:color="auto" w:fill="auto"/>
          </w:tcPr>
          <w:p w:rsidR="00A142EA" w:rsidRPr="00BF4046" w:rsidRDefault="00A142EA" w:rsidP="00DE3902">
            <w:pPr>
              <w:keepNext/>
              <w:rPr>
                <w:sz w:val="20"/>
                <w:szCs w:val="20"/>
              </w:rPr>
            </w:pPr>
            <w:r w:rsidRPr="00BF4046">
              <w:rPr>
                <w:sz w:val="20"/>
                <w:szCs w:val="20"/>
              </w:rPr>
              <w:t>-</w:t>
            </w:r>
          </w:p>
        </w:tc>
      </w:tr>
      <w:tr w:rsidR="00A142EA" w:rsidRPr="007055D9" w:rsidTr="00DE3902">
        <w:trPr>
          <w:jc w:val="center"/>
        </w:trPr>
        <w:tc>
          <w:tcPr>
            <w:tcW w:w="1871" w:type="dxa"/>
            <w:shd w:val="clear" w:color="auto" w:fill="auto"/>
          </w:tcPr>
          <w:p w:rsidR="00A142EA" w:rsidRPr="00BF4046" w:rsidRDefault="00A142EA" w:rsidP="00DE3902">
            <w:pPr>
              <w:keepNext/>
              <w:rPr>
                <w:sz w:val="20"/>
                <w:szCs w:val="20"/>
              </w:rPr>
            </w:pPr>
            <w:r w:rsidRPr="00BF4046">
              <w:rPr>
                <w:sz w:val="20"/>
                <w:szCs w:val="20"/>
              </w:rPr>
              <w:t>y</w:t>
            </w:r>
          </w:p>
        </w:tc>
        <w:tc>
          <w:tcPr>
            <w:tcW w:w="1800" w:type="dxa"/>
            <w:shd w:val="clear" w:color="auto" w:fill="auto"/>
          </w:tcPr>
          <w:p w:rsidR="00A142EA" w:rsidRPr="00BF4046" w:rsidRDefault="00F21C9F" w:rsidP="00DE3902">
            <w:pPr>
              <w:keepNext/>
              <w:rPr>
                <w:sz w:val="20"/>
                <w:szCs w:val="20"/>
              </w:rPr>
            </w:pPr>
            <w:r>
              <w:rPr>
                <w:sz w:val="20"/>
                <w:szCs w:val="20"/>
              </w:rPr>
              <w:t>Floating Point</w:t>
            </w:r>
          </w:p>
        </w:tc>
        <w:tc>
          <w:tcPr>
            <w:tcW w:w="1620" w:type="dxa"/>
            <w:shd w:val="clear" w:color="auto" w:fill="auto"/>
          </w:tcPr>
          <w:p w:rsidR="00A142EA" w:rsidRPr="00BF4046" w:rsidRDefault="00A142EA" w:rsidP="00DE3902">
            <w:pPr>
              <w:keepNext/>
              <w:rPr>
                <w:sz w:val="20"/>
                <w:szCs w:val="20"/>
              </w:rPr>
            </w:pPr>
            <w:r w:rsidRPr="00BF4046">
              <w:rPr>
                <w:sz w:val="20"/>
                <w:szCs w:val="20"/>
              </w:rPr>
              <w:t>Required</w:t>
            </w:r>
          </w:p>
        </w:tc>
        <w:tc>
          <w:tcPr>
            <w:tcW w:w="3240" w:type="dxa"/>
            <w:shd w:val="clear" w:color="auto" w:fill="auto"/>
          </w:tcPr>
          <w:p w:rsidR="00A142EA" w:rsidRPr="00BF4046" w:rsidRDefault="00A142EA" w:rsidP="00DE3902">
            <w:pPr>
              <w:keepNext/>
              <w:rPr>
                <w:sz w:val="20"/>
                <w:szCs w:val="20"/>
              </w:rPr>
            </w:pPr>
            <w:r w:rsidRPr="00BF4046">
              <w:rPr>
                <w:sz w:val="20"/>
                <w:szCs w:val="20"/>
              </w:rPr>
              <w:t>-</w:t>
            </w:r>
          </w:p>
        </w:tc>
      </w:tr>
      <w:tr w:rsidR="00A142EA" w:rsidRPr="007055D9" w:rsidTr="00DE3902">
        <w:trPr>
          <w:jc w:val="center"/>
        </w:trPr>
        <w:tc>
          <w:tcPr>
            <w:tcW w:w="1871" w:type="dxa"/>
            <w:shd w:val="clear" w:color="auto" w:fill="auto"/>
          </w:tcPr>
          <w:p w:rsidR="00A142EA" w:rsidRPr="00BF4046" w:rsidRDefault="00A142EA" w:rsidP="00DE3902">
            <w:pPr>
              <w:rPr>
                <w:sz w:val="20"/>
                <w:szCs w:val="20"/>
              </w:rPr>
            </w:pPr>
            <w:r w:rsidRPr="00BF4046">
              <w:rPr>
                <w:sz w:val="20"/>
                <w:szCs w:val="20"/>
              </w:rPr>
              <w:t>z</w:t>
            </w:r>
          </w:p>
        </w:tc>
        <w:tc>
          <w:tcPr>
            <w:tcW w:w="1800" w:type="dxa"/>
            <w:shd w:val="clear" w:color="auto" w:fill="auto"/>
          </w:tcPr>
          <w:p w:rsidR="00A142EA" w:rsidRPr="00BF4046" w:rsidRDefault="00F21C9F" w:rsidP="00DE3902">
            <w:pPr>
              <w:rPr>
                <w:sz w:val="20"/>
                <w:szCs w:val="20"/>
              </w:rPr>
            </w:pPr>
            <w:r>
              <w:rPr>
                <w:sz w:val="20"/>
                <w:szCs w:val="20"/>
              </w:rPr>
              <w:t>Floating Point</w:t>
            </w:r>
          </w:p>
        </w:tc>
        <w:tc>
          <w:tcPr>
            <w:tcW w:w="1620" w:type="dxa"/>
            <w:shd w:val="clear" w:color="auto" w:fill="auto"/>
          </w:tcPr>
          <w:p w:rsidR="00A142EA" w:rsidRPr="00BF4046" w:rsidRDefault="00A142EA" w:rsidP="00DE3902">
            <w:pPr>
              <w:rPr>
                <w:sz w:val="20"/>
                <w:szCs w:val="20"/>
              </w:rPr>
            </w:pPr>
            <w:r w:rsidRPr="00BF4046">
              <w:rPr>
                <w:sz w:val="20"/>
                <w:szCs w:val="20"/>
              </w:rPr>
              <w:t>Required</w:t>
            </w:r>
          </w:p>
        </w:tc>
        <w:tc>
          <w:tcPr>
            <w:tcW w:w="3240" w:type="dxa"/>
            <w:shd w:val="clear" w:color="auto" w:fill="auto"/>
          </w:tcPr>
          <w:p w:rsidR="00A142EA" w:rsidRPr="00BF4046" w:rsidRDefault="00A142EA" w:rsidP="00DE3902">
            <w:pPr>
              <w:rPr>
                <w:sz w:val="20"/>
                <w:szCs w:val="20"/>
              </w:rPr>
            </w:pPr>
            <w:r w:rsidRPr="00BF4046">
              <w:rPr>
                <w:sz w:val="20"/>
                <w:szCs w:val="20"/>
              </w:rPr>
              <w:t>-</w:t>
            </w:r>
          </w:p>
        </w:tc>
      </w:tr>
      <w:tr w:rsidR="00A142EA" w:rsidRPr="007055D9" w:rsidTr="00DE3902">
        <w:trPr>
          <w:jc w:val="center"/>
        </w:trPr>
        <w:tc>
          <w:tcPr>
            <w:tcW w:w="1871" w:type="dxa"/>
            <w:shd w:val="clear" w:color="auto" w:fill="auto"/>
          </w:tcPr>
          <w:p w:rsidR="00A142EA" w:rsidRPr="00BF4046" w:rsidRDefault="00A142EA" w:rsidP="00DE3902">
            <w:pPr>
              <w:rPr>
                <w:sz w:val="20"/>
                <w:szCs w:val="20"/>
              </w:rPr>
            </w:pPr>
            <w:r w:rsidRPr="00BF4046">
              <w:rPr>
                <w:sz w:val="20"/>
                <w:szCs w:val="20"/>
              </w:rPr>
              <w:t>reference</w:t>
            </w:r>
          </w:p>
        </w:tc>
        <w:tc>
          <w:tcPr>
            <w:tcW w:w="1800" w:type="dxa"/>
            <w:shd w:val="clear" w:color="auto" w:fill="auto"/>
          </w:tcPr>
          <w:p w:rsidR="00A142EA" w:rsidRPr="00BF4046" w:rsidRDefault="00A142EA" w:rsidP="00DE3902">
            <w:pPr>
              <w:rPr>
                <w:sz w:val="20"/>
                <w:szCs w:val="20"/>
              </w:rPr>
            </w:pPr>
            <w:r>
              <w:rPr>
                <w:sz w:val="20"/>
                <w:szCs w:val="20"/>
              </w:rPr>
              <w:t>Boolean</w:t>
            </w:r>
          </w:p>
        </w:tc>
        <w:tc>
          <w:tcPr>
            <w:tcW w:w="1620" w:type="dxa"/>
            <w:shd w:val="clear" w:color="auto" w:fill="auto"/>
          </w:tcPr>
          <w:p w:rsidR="00A142EA" w:rsidRPr="00BF4046" w:rsidRDefault="00A142EA" w:rsidP="00DE3902">
            <w:pPr>
              <w:rPr>
                <w:sz w:val="20"/>
                <w:szCs w:val="20"/>
              </w:rPr>
            </w:pPr>
            <w:r w:rsidRPr="00BF4046">
              <w:rPr>
                <w:sz w:val="20"/>
                <w:szCs w:val="20"/>
              </w:rPr>
              <w:t>Optional</w:t>
            </w:r>
          </w:p>
        </w:tc>
        <w:tc>
          <w:tcPr>
            <w:tcW w:w="3240" w:type="dxa"/>
            <w:shd w:val="clear" w:color="auto" w:fill="auto"/>
          </w:tcPr>
          <w:p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sidRPr="00BF4046">
              <w:rPr>
                <w:sz w:val="20"/>
                <w:szCs w:val="20"/>
              </w:rPr>
              <w:t>-</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Pr>
                <w:sz w:val="20"/>
                <w:szCs w:val="20"/>
              </w:rPr>
              <w:t>Value only for specific weld types</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Pr>
                <w:sz w:val="20"/>
                <w:szCs w:val="20"/>
              </w:rPr>
              <w:t>Value only for specific weld types</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sidRPr="00BF4046">
              <w:rPr>
                <w:sz w:val="20"/>
                <w:szCs w:val="20"/>
              </w:rPr>
              <w:t>-</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sidRPr="00BF4046">
              <w:rPr>
                <w:sz w:val="20"/>
                <w:szCs w:val="20"/>
              </w:rPr>
              <w:t>-</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Pr>
                <w:sz w:val="20"/>
                <w:szCs w:val="20"/>
              </w:rPr>
              <w:t>-</w:t>
            </w:r>
          </w:p>
        </w:tc>
      </w:tr>
      <w:tr w:rsidR="00A142EA" w:rsidRPr="007055D9"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rsidR="00A142EA" w:rsidRPr="00BF4046" w:rsidRDefault="00A142EA" w:rsidP="00DE3902">
            <w:pPr>
              <w:rPr>
                <w:sz w:val="20"/>
                <w:szCs w:val="20"/>
              </w:rPr>
            </w:pPr>
            <w:r w:rsidRPr="00BF4046">
              <w:rPr>
                <w:sz w:val="20"/>
                <w:szCs w:val="20"/>
              </w:rPr>
              <w:t>-</w:t>
            </w:r>
          </w:p>
        </w:tc>
      </w:tr>
      <w:tr w:rsidR="00A142EA" w:rsidRPr="007055D9"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rsidR="00A142EA" w:rsidRPr="00BF4046" w:rsidRDefault="00A142EA" w:rsidP="00DE3902">
            <w:pPr>
              <w:keepNext/>
              <w:rPr>
                <w:sz w:val="20"/>
                <w:szCs w:val="20"/>
              </w:rPr>
            </w:pPr>
            <w:r w:rsidRPr="00BF4046">
              <w:rPr>
                <w:sz w:val="20"/>
                <w:szCs w:val="20"/>
              </w:rPr>
              <w:t>0 ≤ penetration ≤ 1</w:t>
            </w:r>
          </w:p>
        </w:tc>
      </w:tr>
    </w:tbl>
    <w:p w:rsidR="00365CBF" w:rsidRPr="007055D9" w:rsidRDefault="00DE3902" w:rsidP="008F3D94">
      <w:pPr>
        <w:pStyle w:val="Caption"/>
        <w:spacing w:before="120"/>
      </w:pPr>
      <w:bookmarkStart w:id="2053" w:name="_Toc3566490"/>
      <w:bookmarkStart w:id="2054" w:name="_Toc27753860"/>
      <w:r>
        <w:t xml:space="preserve">Table </w:t>
      </w:r>
      <w:r w:rsidR="00D43112">
        <w:fldChar w:fldCharType="begin"/>
      </w:r>
      <w:r w:rsidR="00D43112">
        <w:instrText xml:space="preserve"> SEQ Table \* ARABIC </w:instrText>
      </w:r>
      <w:r w:rsidR="00D43112">
        <w:fldChar w:fldCharType="separate"/>
      </w:r>
      <w:r w:rsidR="007E2D34">
        <w:rPr>
          <w:noProof/>
        </w:rPr>
        <w:t>85</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053"/>
      <w:bookmarkEnd w:id="2054"/>
    </w:p>
    <w:p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rsidR="005A1C22" w:rsidRPr="007055D9" w:rsidRDefault="005A1C22" w:rsidP="005A1C22">
      <w:pPr>
        <w:pStyle w:val="XMLCode"/>
        <w:keepNext/>
      </w:pPr>
    </w:p>
    <w:p w:rsidR="005A1C22" w:rsidRPr="006C190C" w:rsidRDefault="005A1C22" w:rsidP="005A1C22">
      <w:pPr>
        <w:pStyle w:val="XMLCode"/>
        <w:keepNext/>
        <w:rPr>
          <w:rFonts w:cs="Courier New"/>
        </w:rPr>
      </w:pPr>
      <w:r w:rsidRPr="006C190C">
        <w:rPr>
          <w:rFonts w:cs="Courier New"/>
        </w:rPr>
        <w:t>&lt;connection_1d&gt;</w:t>
      </w:r>
    </w:p>
    <w:p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rsidR="005A1C22" w:rsidRPr="006C190C" w:rsidRDefault="005A1C22" w:rsidP="005A1C22">
      <w:pPr>
        <w:pStyle w:val="XMLCode"/>
        <w:keepNext/>
        <w:rPr>
          <w:rFonts w:cs="Courier New"/>
        </w:rPr>
      </w:pPr>
      <w:r w:rsidRPr="006C190C">
        <w:rPr>
          <w:rFonts w:cs="Courier New"/>
        </w:rPr>
        <w:t xml:space="preserve">        &lt;/corner_weld&gt;</w:t>
      </w:r>
    </w:p>
    <w:p w:rsidR="005A1C22" w:rsidRPr="006C190C" w:rsidRDefault="005A1C22" w:rsidP="005A1C22">
      <w:pPr>
        <w:pStyle w:val="XMLCode"/>
        <w:keepNext/>
        <w:rPr>
          <w:rFonts w:cs="Courier New"/>
        </w:rPr>
      </w:pPr>
      <w:r w:rsidRPr="006C190C">
        <w:rPr>
          <w:rFonts w:cs="Courier New"/>
        </w:rPr>
        <w:t xml:space="preserve">    &lt;/seamweld&gt;</w:t>
      </w:r>
    </w:p>
    <w:p w:rsidR="00C469CA" w:rsidRDefault="005A1C22" w:rsidP="00B05B76">
      <w:pPr>
        <w:pStyle w:val="XMLCode"/>
        <w:keepNext/>
        <w:rPr>
          <w:rFonts w:cs="Courier New"/>
        </w:rPr>
      </w:pPr>
      <w:r w:rsidRPr="006C190C">
        <w:rPr>
          <w:rFonts w:cs="Courier New"/>
        </w:rPr>
        <w:t>&lt;/connection_1d&gt;</w:t>
      </w:r>
    </w:p>
    <w:p w:rsidR="00B05B76" w:rsidRPr="00B05B76" w:rsidRDefault="00B05B76" w:rsidP="00B05B76">
      <w:pPr>
        <w:pStyle w:val="XMLCode"/>
        <w:keepNext/>
        <w:rPr>
          <w:rFonts w:cs="Courier New"/>
        </w:rPr>
      </w:pPr>
    </w:p>
    <w:p w:rsidR="00B540EB" w:rsidRPr="007055D9" w:rsidRDefault="00B540EB" w:rsidP="001D32F3">
      <w:pPr>
        <w:pStyle w:val="Heading5"/>
        <w:keepNext/>
      </w:pPr>
      <w:bookmarkStart w:id="205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055"/>
      <w:r w:rsidR="00194316">
        <w:t>"</w:t>
      </w:r>
    </w:p>
    <w:p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E2D34">
        <w:t xml:space="preserve">Figure </w:t>
      </w:r>
      <w:r w:rsidR="007E2D34">
        <w:rPr>
          <w:noProof/>
        </w:rPr>
        <w:t>48</w:t>
      </w:r>
      <w:r w:rsidR="008D51C0">
        <w:fldChar w:fldCharType="end"/>
      </w:r>
      <w:r w:rsidR="00F01DCF">
        <w:t>.</w:t>
      </w:r>
    </w:p>
    <w:p w:rsidR="00FD0742" w:rsidRDefault="004F562F" w:rsidP="00CD3510">
      <w:pPr>
        <w:jc w:val="center"/>
        <w:rPr>
          <w:szCs w:val="22"/>
        </w:rPr>
      </w:pPr>
      <w:r>
        <w:rPr>
          <w:noProof/>
          <w:szCs w:val="22"/>
          <w:lang w:eastAsia="en-US"/>
        </w:rPr>
        <w:drawing>
          <wp:inline distT="0" distB="0" distL="0" distR="0" wp14:anchorId="74F12412" wp14:editId="6201C74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rsidR="005D0B6D" w:rsidRPr="007055D9" w:rsidRDefault="005D0B6D" w:rsidP="005D0B6D">
      <w:pPr>
        <w:pStyle w:val="Caption"/>
      </w:pPr>
      <w:bookmarkStart w:id="2056" w:name="_Ref397529572"/>
      <w:bookmarkStart w:id="2057" w:name="Figure11"/>
      <w:bookmarkStart w:id="2058" w:name="_Toc3557126"/>
      <w:bookmarkStart w:id="2059" w:name="_Toc27753742"/>
      <w:r>
        <w:t xml:space="preserve">Figure </w:t>
      </w:r>
      <w:r w:rsidR="00406B64">
        <w:fldChar w:fldCharType="begin"/>
      </w:r>
      <w:r w:rsidR="00406B64">
        <w:instrText xml:space="preserve"> SEQ Figure \* ARABIC </w:instrText>
      </w:r>
      <w:r w:rsidR="00406B64">
        <w:fldChar w:fldCharType="separate"/>
      </w:r>
      <w:ins w:id="2060" w:author="nick" w:date="2020-02-20T20:00:00Z">
        <w:r w:rsidR="0047200E">
          <w:rPr>
            <w:noProof/>
          </w:rPr>
          <w:t>52</w:t>
        </w:r>
      </w:ins>
      <w:del w:id="2061" w:author="nick" w:date="2020-02-20T19:57:00Z">
        <w:r w:rsidR="007E2D34" w:rsidDel="0047200E">
          <w:rPr>
            <w:noProof/>
          </w:rPr>
          <w:delText>48</w:delText>
        </w:r>
      </w:del>
      <w:r w:rsidR="00406B64">
        <w:fldChar w:fldCharType="end"/>
      </w:r>
      <w:bookmarkEnd w:id="2056"/>
      <w:bookmarkEnd w:id="2057"/>
      <w:r w:rsidRPr="007055D9">
        <w:t xml:space="preserve">: Welding Position </w:t>
      </w:r>
      <w:r>
        <w:t>vector direction and length</w:t>
      </w:r>
      <w:bookmarkEnd w:id="2058"/>
      <w:bookmarkEnd w:id="2059"/>
    </w:p>
    <w:p w:rsidR="00B540EB" w:rsidRPr="007055D9" w:rsidRDefault="00B540EB" w:rsidP="004F2F09">
      <w:pPr>
        <w:pStyle w:val="Heading5"/>
        <w:keepNext/>
      </w:pPr>
      <w:bookmarkStart w:id="2062" w:name="_Toc338939140"/>
      <w:bookmarkStart w:id="2063" w:name="_Toc338939137"/>
      <w:bookmarkStart w:id="2064" w:name="_Toc338938906"/>
      <w:bookmarkStart w:id="2065" w:name="_Toc338939103"/>
      <w:r w:rsidRPr="007055D9">
        <w:t xml:space="preserve">Attribute </w:t>
      </w:r>
      <w:r w:rsidR="00194316">
        <w:t>"</w:t>
      </w:r>
      <w:r w:rsidRPr="007055D9">
        <w:t>reference</w:t>
      </w:r>
      <w:bookmarkEnd w:id="2062"/>
      <w:r w:rsidR="00194316">
        <w:t>"</w:t>
      </w:r>
    </w:p>
    <w:p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rsidR="00456F63" w:rsidRDefault="00456F63" w:rsidP="004F2F09">
      <w:pPr>
        <w:pStyle w:val="Heading5"/>
        <w:keepNext/>
      </w:pPr>
      <w:r w:rsidRPr="007055D9">
        <w:t xml:space="preserve">Attribute </w:t>
      </w:r>
      <w:r w:rsidR="00194316">
        <w:t>"</w:t>
      </w:r>
      <w:r w:rsidRPr="007055D9">
        <w:t>section</w:t>
      </w:r>
      <w:r w:rsidR="00194316">
        <w:t>"</w:t>
      </w:r>
    </w:p>
    <w:p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rsidR="00456F63" w:rsidRPr="007055D9" w:rsidRDefault="00456F63" w:rsidP="0026200C">
      <w:pPr>
        <w:keepNext/>
      </w:pPr>
      <w:r w:rsidRPr="007055D9">
        <w:t>Allowed values are</w:t>
      </w:r>
      <w:r>
        <w:t>:</w:t>
      </w:r>
    </w:p>
    <w:p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rsidR="00456F63" w:rsidRPr="007055D9" w:rsidRDefault="00456F63" w:rsidP="004F2F09">
      <w:pPr>
        <w:pStyle w:val="Heading5"/>
        <w:keepNext/>
      </w:pPr>
      <w:r w:rsidRPr="007055D9">
        <w:t xml:space="preserve">Section </w:t>
      </w:r>
      <w:r w:rsidR="00194316">
        <w:t>"</w:t>
      </w:r>
      <w:r w:rsidRPr="007055D9">
        <w:t>I</w:t>
      </w:r>
      <w:r w:rsidR="00194316">
        <w:t>"</w:t>
      </w:r>
    </w:p>
    <w:p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rsidR="00456F63" w:rsidRPr="007055D9" w:rsidRDefault="00456F63" w:rsidP="004F2F09">
      <w:pPr>
        <w:pStyle w:val="Heading5"/>
        <w:keepNext/>
      </w:pPr>
      <w:r w:rsidRPr="007055D9">
        <w:t xml:space="preserve">Section </w:t>
      </w:r>
      <w:r w:rsidR="00194316">
        <w:t>"</w:t>
      </w:r>
      <w:r w:rsidRPr="007055D9">
        <w:t>V</w:t>
      </w:r>
      <w:r w:rsidR="00194316">
        <w:t>"</w:t>
      </w:r>
    </w:p>
    <w:p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rsidR="00CE165A" w:rsidRPr="007055D9" w:rsidRDefault="00CE165A" w:rsidP="008B2F80">
      <w:pPr>
        <w:pStyle w:val="Heading5"/>
        <w:keepNext/>
      </w:pPr>
      <w:r w:rsidRPr="007055D9">
        <w:t xml:space="preserve">Section </w:t>
      </w:r>
      <w:r w:rsidR="00194316">
        <w:t>"</w:t>
      </w:r>
      <w:r w:rsidRPr="007055D9">
        <w:t>U</w:t>
      </w:r>
      <w:r w:rsidR="00194316">
        <w:t>"</w:t>
      </w:r>
    </w:p>
    <w:p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rsidR="00456F63" w:rsidRPr="007055D9" w:rsidRDefault="00456F63" w:rsidP="00A2231C">
      <w:pPr>
        <w:pStyle w:val="Heading5"/>
        <w:keepNext/>
      </w:pPr>
      <w:r w:rsidRPr="007055D9">
        <w:t xml:space="preserve">Section </w:t>
      </w:r>
      <w:r w:rsidR="00194316">
        <w:t>"</w:t>
      </w:r>
      <w:r w:rsidRPr="007055D9">
        <w:t>X</w:t>
      </w:r>
      <w:r w:rsidR="00194316">
        <w:t>"</w:t>
      </w:r>
    </w:p>
    <w:p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rsidR="00456F63" w:rsidRPr="007055D9" w:rsidRDefault="00456F63" w:rsidP="004F2F09">
      <w:pPr>
        <w:pStyle w:val="Heading5"/>
        <w:keepNext/>
      </w:pPr>
      <w:r w:rsidRPr="007055D9">
        <w:t xml:space="preserve">Section </w:t>
      </w:r>
      <w:r w:rsidR="00194316">
        <w:t>"</w:t>
      </w:r>
      <w:r w:rsidRPr="007055D9">
        <w:t>Y</w:t>
      </w:r>
      <w:r w:rsidR="00194316">
        <w:t>"</w:t>
      </w:r>
    </w:p>
    <w:p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rsidR="00CE165A" w:rsidRPr="007055D9" w:rsidRDefault="00CE165A" w:rsidP="004F2F09">
      <w:pPr>
        <w:pStyle w:val="Heading5"/>
        <w:keepNext/>
      </w:pPr>
      <w:r w:rsidRPr="007055D9">
        <w:t xml:space="preserve">Section </w:t>
      </w:r>
      <w:r w:rsidR="00194316">
        <w:t>"</w:t>
      </w:r>
      <w:r w:rsidRPr="007055D9">
        <w:t>HV</w:t>
      </w:r>
      <w:r w:rsidR="00194316">
        <w:t>"</w:t>
      </w:r>
    </w:p>
    <w:p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rsidR="00CE165A" w:rsidRPr="007055D9" w:rsidRDefault="00CE165A" w:rsidP="00CE165A">
      <w:pPr>
        <w:pStyle w:val="Heading5"/>
      </w:pPr>
      <w:r w:rsidRPr="007055D9">
        <w:t xml:space="preserve">Section </w:t>
      </w:r>
      <w:r w:rsidR="00194316">
        <w:t>"</w:t>
      </w:r>
      <w:r w:rsidRPr="007055D9">
        <w:t>HY</w:t>
      </w:r>
      <w:r w:rsidR="00194316">
        <w:t>"</w:t>
      </w:r>
    </w:p>
    <w:p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rsidR="00CE165A" w:rsidRPr="007055D9" w:rsidRDefault="00CE165A" w:rsidP="004F2F09">
      <w:pPr>
        <w:pStyle w:val="Heading5"/>
        <w:keepNext/>
      </w:pPr>
      <w:r w:rsidRPr="007055D9">
        <w:t xml:space="preserve">Section </w:t>
      </w:r>
      <w:r w:rsidR="00194316">
        <w:t>"</w:t>
      </w:r>
      <w:r w:rsidRPr="007055D9">
        <w:t>Fillet</w:t>
      </w:r>
      <w:r w:rsidR="00194316">
        <w:t>"</w:t>
      </w:r>
    </w:p>
    <w:p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rsidR="00456F63" w:rsidRPr="007055D9" w:rsidRDefault="00456F63" w:rsidP="004F2F09">
      <w:pPr>
        <w:pStyle w:val="Heading5"/>
        <w:keepNext/>
      </w:pPr>
      <w:r w:rsidRPr="007055D9">
        <w:t xml:space="preserve">Section </w:t>
      </w:r>
      <w:r w:rsidR="00194316">
        <w:t>"</w:t>
      </w:r>
      <w:r w:rsidRPr="007055D9">
        <w:t>Radius</w:t>
      </w:r>
      <w:r w:rsidR="00194316">
        <w:t>"</w:t>
      </w:r>
    </w:p>
    <w:p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rsidR="00456F63" w:rsidRPr="009B3707" w:rsidDel="00DA21CA" w:rsidRDefault="00456F63" w:rsidP="00551552">
      <w:pPr>
        <w:pStyle w:val="Heading5"/>
        <w:keepNext/>
        <w:keepLines/>
        <w:rPr>
          <w:del w:id="2066" w:author="m.kalaitzaki" w:date="2019-02-11T17:00:00Z"/>
          <w:lang w:val="en-US"/>
        </w:rPr>
      </w:pPr>
      <w:commentRangeStart w:id="2067"/>
      <w:commentRangeStart w:id="2068"/>
      <w:del w:id="2069" w:author="m.kalaitzaki" w:date="2019-02-11T17:00:00Z">
        <w:r w:rsidRPr="007055D9" w:rsidDel="00DA21CA">
          <w:lastRenderedPageBreak/>
          <w:delText xml:space="preserve">Section </w:delText>
        </w:r>
      </w:del>
      <w:del w:id="2070" w:author="nick" w:date="2019-11-24T12:20:00Z">
        <w:r w:rsidRPr="007055D9" w:rsidDel="00194316">
          <w:delText>“</w:delText>
        </w:r>
      </w:del>
      <w:del w:id="2071" w:author="m.kalaitzaki" w:date="2019-02-11T17:00:00Z">
        <w:r w:rsidRPr="007055D9" w:rsidDel="00DA21CA">
          <w:delText>Laser</w:delText>
        </w:r>
      </w:del>
      <w:del w:id="2072" w:author="nick" w:date="2019-11-24T12:20:00Z">
        <w:r w:rsidRPr="007055D9" w:rsidDel="00194316">
          <w:delText>”</w:delText>
        </w:r>
      </w:del>
    </w:p>
    <w:p w:rsidR="00456F63" w:rsidDel="00DA21CA" w:rsidRDefault="00456F63" w:rsidP="004F2F09">
      <w:pPr>
        <w:keepLines/>
        <w:jc w:val="both"/>
        <w:rPr>
          <w:del w:id="2073" w:author="m.kalaitzaki" w:date="2019-02-11T17:00:00Z"/>
        </w:rPr>
      </w:pPr>
      <w:del w:id="2074" w:author="m.kalaitzaki" w:date="2019-02-11T17:00:00Z">
        <w:r w:rsidRPr="007055D9" w:rsidDel="00DA21CA">
          <w:delText xml:space="preserve">The section </w:delText>
        </w:r>
      </w:del>
      <w:del w:id="2075" w:author="nick" w:date="2019-11-24T12:20:00Z">
        <w:r w:rsidRPr="007055D9" w:rsidDel="00194316">
          <w:delText>“</w:delText>
        </w:r>
      </w:del>
      <w:del w:id="2076" w:author="m.kalaitzaki" w:date="2019-02-11T17:00:00Z">
        <w:r w:rsidRPr="007055D9" w:rsidDel="00DA21CA">
          <w:delText>Laser</w:delText>
        </w:r>
      </w:del>
      <w:del w:id="2077" w:author="nick" w:date="2019-11-24T12:20:00Z">
        <w:r w:rsidRPr="007055D9" w:rsidDel="00194316">
          <w:delText>”</w:delText>
        </w:r>
      </w:del>
      <w:del w:id="2078"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067"/>
      <w:r w:rsidR="00DA21CA">
        <w:rPr>
          <w:rStyle w:val="CommentReference"/>
          <w:lang w:eastAsia="x-none"/>
        </w:rPr>
        <w:commentReference w:id="2067"/>
      </w:r>
      <w:commentRangeEnd w:id="2068"/>
      <w:r w:rsidR="00FD41F4">
        <w:rPr>
          <w:rStyle w:val="CommentReference"/>
          <w:lang w:eastAsia="x-none"/>
        </w:rPr>
        <w:commentReference w:id="2068"/>
      </w:r>
    </w:p>
    <w:p w:rsidR="00FA783D" w:rsidRPr="007055D9" w:rsidRDefault="00FA783D" w:rsidP="004F2F09">
      <w:pPr>
        <w:pStyle w:val="Heading5"/>
        <w:keepNext/>
      </w:pPr>
      <w:r w:rsidRPr="007055D9">
        <w:t xml:space="preserve">Attribute </w:t>
      </w:r>
      <w:r w:rsidR="00194316">
        <w:t>"</w:t>
      </w:r>
      <w:r w:rsidRPr="007055D9">
        <w:t>thickness</w:t>
      </w:r>
      <w:r w:rsidR="00194316">
        <w:t>"</w:t>
      </w:r>
    </w:p>
    <w:p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rsidR="00FA783D" w:rsidRPr="007055D9" w:rsidRDefault="00FA783D" w:rsidP="004F2F09">
      <w:pPr>
        <w:pStyle w:val="Heading5"/>
        <w:keepNext/>
      </w:pPr>
      <w:r w:rsidRPr="007055D9">
        <w:t xml:space="preserve">Attribute </w:t>
      </w:r>
      <w:r w:rsidR="00194316">
        <w:t>"</w:t>
      </w:r>
      <w:r w:rsidRPr="007055D9">
        <w:t>width</w:t>
      </w:r>
      <w:r w:rsidR="00194316">
        <w:t>"</w:t>
      </w:r>
    </w:p>
    <w:p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rsidR="00367B9F" w:rsidRPr="00E82BEB" w:rsidRDefault="00367B9F" w:rsidP="004F2F09">
      <w:pPr>
        <w:pStyle w:val="Heading5"/>
        <w:keepNext/>
      </w:pPr>
      <w:r w:rsidRPr="00E82BEB">
        <w:t xml:space="preserve">Attribute </w:t>
      </w:r>
      <w:r w:rsidR="00194316">
        <w:t>"</w:t>
      </w:r>
      <w:r w:rsidRPr="00E82BEB">
        <w:t>angle</w:t>
      </w:r>
      <w:r w:rsidR="00194316">
        <w:t>"</w:t>
      </w:r>
    </w:p>
    <w:p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rsidR="00367B9F" w:rsidRPr="007055D9" w:rsidRDefault="00367B9F" w:rsidP="004F2F09">
      <w:pPr>
        <w:pStyle w:val="Heading5"/>
        <w:keepNext/>
      </w:pPr>
      <w:r w:rsidRPr="007055D9">
        <w:t xml:space="preserve">Attribute </w:t>
      </w:r>
      <w:r w:rsidR="00194316">
        <w:t>"</w:t>
      </w:r>
      <w:r w:rsidRPr="007055D9">
        <w:t>filler</w:t>
      </w:r>
      <w:r w:rsidR="00194316">
        <w:t>"</w:t>
      </w:r>
    </w:p>
    <w:p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rsidR="00367B9F" w:rsidRPr="007055D9" w:rsidRDefault="00367B9F" w:rsidP="00621D1B">
      <w:pPr>
        <w:jc w:val="both"/>
      </w:pPr>
      <w:r w:rsidRPr="007055D9">
        <w:t>The allowed values are</w:t>
      </w:r>
      <w:r w:rsidR="00B05B76">
        <w:t>:</w:t>
      </w:r>
    </w:p>
    <w:p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rsidTr="00926DE7">
        <w:trPr>
          <w:cantSplit/>
          <w:jc w:val="center"/>
        </w:trPr>
        <w:tc>
          <w:tcPr>
            <w:tcW w:w="3006" w:type="dxa"/>
            <w:shd w:val="clear" w:color="auto" w:fill="auto"/>
          </w:tcPr>
          <w:p w:rsidR="00367B9F" w:rsidRPr="006C3ECF" w:rsidRDefault="000E368A" w:rsidP="00926DE7">
            <w:pPr>
              <w:keepNext/>
              <w:rPr>
                <w:sz w:val="20"/>
                <w:szCs w:val="20"/>
              </w:rPr>
            </w:pPr>
            <w:r>
              <w:rPr>
                <w:sz w:val="20"/>
                <w:szCs w:val="20"/>
              </w:rPr>
              <w:t>resistance</w:t>
            </w:r>
          </w:p>
        </w:tc>
        <w:tc>
          <w:tcPr>
            <w:tcW w:w="3003" w:type="dxa"/>
            <w:shd w:val="clear" w:color="auto" w:fill="auto"/>
          </w:tcPr>
          <w:p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rsidTr="00926DE7">
        <w:trPr>
          <w:cantSplit/>
          <w:jc w:val="center"/>
        </w:trPr>
        <w:tc>
          <w:tcPr>
            <w:tcW w:w="3006" w:type="dxa"/>
            <w:shd w:val="clear" w:color="auto" w:fill="auto"/>
          </w:tcPr>
          <w:p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rsidTr="00926DE7">
        <w:trPr>
          <w:cantSplit/>
          <w:jc w:val="center"/>
        </w:trPr>
        <w:tc>
          <w:tcPr>
            <w:tcW w:w="3006" w:type="dxa"/>
            <w:shd w:val="clear" w:color="auto" w:fill="auto"/>
          </w:tcPr>
          <w:p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rsidR="00926DE7" w:rsidRDefault="00926DE7" w:rsidP="008F3D94">
      <w:pPr>
        <w:pStyle w:val="Caption"/>
        <w:spacing w:before="120"/>
      </w:pPr>
      <w:bookmarkStart w:id="2079" w:name="_Toc3566491"/>
      <w:bookmarkStart w:id="2080" w:name="_Toc27753861"/>
      <w:bookmarkStart w:id="2081" w:name="_Toc338939148"/>
      <w:bookmarkStart w:id="2082" w:name="_Toc288196499"/>
      <w:bookmarkStart w:id="2083" w:name="_Toc288200801"/>
      <w:bookmarkEnd w:id="2063"/>
      <w:bookmarkEnd w:id="2064"/>
      <w:bookmarkEnd w:id="2065"/>
      <w:r>
        <w:t xml:space="preserve">Table </w:t>
      </w:r>
      <w:r w:rsidR="00D43112">
        <w:fldChar w:fldCharType="begin"/>
      </w:r>
      <w:r w:rsidR="00D43112">
        <w:instrText xml:space="preserve"> SEQ Table \* ARABIC </w:instrText>
      </w:r>
      <w:r w:rsidR="00D43112">
        <w:fldChar w:fldCharType="separate"/>
      </w:r>
      <w:r w:rsidR="007E2D34">
        <w:rPr>
          <w:noProof/>
        </w:rPr>
        <w:t>86</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079"/>
      <w:r w:rsidR="00194316">
        <w:t>"</w:t>
      </w:r>
      <w:bookmarkEnd w:id="2080"/>
    </w:p>
    <w:p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rsidR="00843EED" w:rsidRPr="007055D9" w:rsidRDefault="00843EED" w:rsidP="004F2F09">
      <w:pPr>
        <w:pStyle w:val="Heading5"/>
        <w:keepNext/>
      </w:pPr>
      <w:r w:rsidRPr="007055D9">
        <w:t xml:space="preserve">Attribute </w:t>
      </w:r>
      <w:r w:rsidR="00194316">
        <w:t>"</w:t>
      </w:r>
      <w:r w:rsidRPr="007055D9">
        <w:t>shape</w:t>
      </w:r>
      <w:bookmarkEnd w:id="2081"/>
      <w:r w:rsidR="00194316">
        <w:t>"</w:t>
      </w:r>
    </w:p>
    <w:p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rsidR="00843EED" w:rsidRPr="007055D9" w:rsidRDefault="00843EED" w:rsidP="00843EED">
      <w:pPr>
        <w:pStyle w:val="ListBullet"/>
        <w:rPr>
          <w:rStyle w:val="XMLAttribute"/>
        </w:rPr>
      </w:pPr>
      <w:r w:rsidRPr="007055D9">
        <w:rPr>
          <w:rStyle w:val="XMLAttribute"/>
        </w:rPr>
        <w:t>straight</w:t>
      </w:r>
    </w:p>
    <w:p w:rsidR="00843EED" w:rsidRPr="007055D9" w:rsidRDefault="00843EED" w:rsidP="00843EED">
      <w:pPr>
        <w:pStyle w:val="ListBullet"/>
        <w:rPr>
          <w:rStyle w:val="XMLAttribute"/>
        </w:rPr>
      </w:pPr>
      <w:r w:rsidRPr="007055D9">
        <w:rPr>
          <w:rStyle w:val="XMLAttribute"/>
        </w:rPr>
        <w:t>convex</w:t>
      </w:r>
    </w:p>
    <w:p w:rsidR="00536FBC" w:rsidRDefault="00843EED" w:rsidP="00536FBC">
      <w:pPr>
        <w:pStyle w:val="ListBullet"/>
        <w:rPr>
          <w:rStyle w:val="XMLAttribute"/>
        </w:rPr>
      </w:pPr>
      <w:r w:rsidRPr="007055D9">
        <w:rPr>
          <w:rStyle w:val="XMLAttribute"/>
        </w:rPr>
        <w:t>concave</w:t>
      </w:r>
    </w:p>
    <w:p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rsidR="00843EED" w:rsidRPr="007055D9" w:rsidRDefault="00843EED" w:rsidP="004F2F09">
      <w:pPr>
        <w:pStyle w:val="Heading5"/>
        <w:keepNext/>
      </w:pPr>
      <w:bookmarkStart w:id="2084" w:name="_Toc338939149"/>
      <w:r w:rsidRPr="007055D9">
        <w:t xml:space="preserve">Attribute </w:t>
      </w:r>
      <w:r w:rsidR="00194316">
        <w:t>"</w:t>
      </w:r>
      <w:r w:rsidRPr="007055D9">
        <w:t>penetration</w:t>
      </w:r>
      <w:bookmarkEnd w:id="2082"/>
      <w:bookmarkEnd w:id="2083"/>
      <w:bookmarkEnd w:id="2084"/>
      <w:r w:rsidR="00194316">
        <w:t>"</w:t>
      </w:r>
    </w:p>
    <w:p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rsidR="00255787" w:rsidRPr="007055D9" w:rsidRDefault="00255787" w:rsidP="00327322">
      <w:pPr>
        <w:pStyle w:val="Heading3"/>
      </w:pPr>
      <w:bookmarkStart w:id="2085" w:name="ModelizationWeldDefinition"/>
      <w:bookmarkStart w:id="2086" w:name="WeldDefinition"/>
      <w:bookmarkStart w:id="2087" w:name="WeldDefinitionButtWeld"/>
      <w:bookmarkStart w:id="2088" w:name="_Toc288200762"/>
      <w:bookmarkStart w:id="2089" w:name="_Toc338939106"/>
      <w:bookmarkStart w:id="2090" w:name="_Toc3557012"/>
      <w:bookmarkStart w:id="2091" w:name="_Toc27753626"/>
      <w:bookmarkStart w:id="2092" w:name="_Toc288196464"/>
      <w:bookmarkEnd w:id="2085"/>
      <w:bookmarkEnd w:id="2086"/>
      <w:bookmarkEnd w:id="2087"/>
      <w:r w:rsidRPr="007055D9">
        <w:t xml:space="preserve">Butt </w:t>
      </w:r>
      <w:bookmarkEnd w:id="2088"/>
      <w:r w:rsidR="003663AA" w:rsidRPr="007055D9">
        <w:t>Joint</w:t>
      </w:r>
      <w:bookmarkEnd w:id="2089"/>
      <w:bookmarkEnd w:id="2090"/>
      <w:bookmarkEnd w:id="2091"/>
    </w:p>
    <w:p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rsidR="00255787" w:rsidRPr="00654684" w:rsidRDefault="00B50468" w:rsidP="00255787">
      <w:pPr>
        <w:pStyle w:val="Heading4"/>
      </w:pPr>
      <w:bookmarkStart w:id="2093" w:name="_Toc3557013"/>
      <w:bookmarkStart w:id="2094" w:name="_Toc27753627"/>
      <w:r w:rsidRPr="00654684">
        <w:rPr>
          <w:sz w:val="24"/>
        </w:rPr>
        <w:t xml:space="preserve">Sheet </w:t>
      </w:r>
      <w:r w:rsidR="00255787" w:rsidRPr="00654684">
        <w:rPr>
          <w:sz w:val="24"/>
        </w:rPr>
        <w:t>Parameters</w:t>
      </w:r>
      <w:bookmarkEnd w:id="2093"/>
      <w:bookmarkEnd w:id="2094"/>
    </w:p>
    <w:p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794657F0" wp14:editId="1AA8830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rsidR="00B169DB" w:rsidRPr="00362FDC" w:rsidRDefault="00B169DB" w:rsidP="008F3D94">
                              <w:pPr>
                                <w:pStyle w:val="Caption"/>
                                <w:rPr>
                                  <w:noProof/>
                                  <w:szCs w:val="24"/>
                                </w:rPr>
                              </w:pPr>
                              <w:bookmarkStart w:id="2095" w:name="_Toc3557127"/>
                              <w:bookmarkStart w:id="2096" w:name="_Toc27753743"/>
                              <w:r>
                                <w:t xml:space="preserve">Figure </w:t>
                              </w:r>
                              <w:r>
                                <w:fldChar w:fldCharType="begin"/>
                              </w:r>
                              <w:r>
                                <w:instrText xml:space="preserve"> SEQ Figure \* ARABIC </w:instrText>
                              </w:r>
                              <w:r>
                                <w:fldChar w:fldCharType="separate"/>
                              </w:r>
                              <w:ins w:id="2097" w:author="nick" w:date="2020-02-20T20:00:00Z">
                                <w:r w:rsidR="0047200E">
                                  <w:rPr>
                                    <w:noProof/>
                                  </w:rPr>
                                  <w:t>53</w:t>
                                </w:r>
                              </w:ins>
                              <w:del w:id="2098" w:author="nick" w:date="2020-02-20T19:57:00Z">
                                <w:r w:rsidDel="0047200E">
                                  <w:rPr>
                                    <w:noProof/>
                                  </w:rPr>
                                  <w:delText>48</w:delText>
                                </w:r>
                              </w:del>
                              <w:r>
                                <w:fldChar w:fldCharType="end"/>
                              </w:r>
                              <w:r>
                                <w:t>: Butt Joint Sheet Layout</w:t>
                              </w:r>
                              <w:bookmarkEnd w:id="2095"/>
                              <w:bookmarkEnd w:id="20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B169DB" w:rsidRPr="00362FDC" w:rsidRDefault="00B169DB" w:rsidP="008F3D94">
                        <w:pPr>
                          <w:pStyle w:val="Caption"/>
                          <w:rPr>
                            <w:noProof/>
                            <w:szCs w:val="24"/>
                          </w:rPr>
                        </w:pPr>
                        <w:bookmarkStart w:id="2100" w:name="_Toc3557127"/>
                        <w:bookmarkStart w:id="2101" w:name="_Toc27753743"/>
                        <w:r>
                          <w:t xml:space="preserve">Figure </w:t>
                        </w:r>
                        <w:r>
                          <w:fldChar w:fldCharType="begin"/>
                        </w:r>
                        <w:r>
                          <w:instrText xml:space="preserve"> SEQ Figure \* ARABIC </w:instrText>
                        </w:r>
                        <w:r>
                          <w:fldChar w:fldCharType="separate"/>
                        </w:r>
                        <w:ins w:id="2102" w:author="nick" w:date="2020-02-20T20:00:00Z">
                          <w:r w:rsidR="0047200E">
                            <w:rPr>
                              <w:noProof/>
                            </w:rPr>
                            <w:t>53</w:t>
                          </w:r>
                        </w:ins>
                        <w:del w:id="2103" w:author="nick" w:date="2020-02-20T19:57:00Z">
                          <w:r w:rsidDel="0047200E">
                            <w:rPr>
                              <w:noProof/>
                            </w:rPr>
                            <w:delText>48</w:delText>
                          </w:r>
                        </w:del>
                        <w:r>
                          <w:fldChar w:fldCharType="end"/>
                        </w:r>
                        <w:r>
                          <w:t>: Butt Joint Sheet Layout</w:t>
                        </w:r>
                        <w:bookmarkEnd w:id="2100"/>
                        <w:bookmarkEnd w:id="2101"/>
                      </w:p>
                    </w:txbxContent>
                  </v:textbox>
                </v:shape>
              </v:group>
            </w:pict>
          </mc:Fallback>
        </mc:AlternateContent>
      </w:r>
      <w:r w:rsidR="00255787" w:rsidRPr="007055D9">
        <w:t>The parameters to describe the connection are:</w:t>
      </w:r>
    </w:p>
    <w:p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2099" w:name="_Toc3557014"/>
    <w:bookmarkStart w:id="2100" w:name="_Toc27753628"/>
    <w:p w:rsidR="00B50468" w:rsidRPr="00654684" w:rsidRDefault="00247FBF" w:rsidP="00B50468">
      <w:pPr>
        <w:pStyle w:val="Heading4"/>
      </w:pPr>
      <w:r>
        <w:rPr>
          <w:noProof/>
          <w:sz w:val="24"/>
          <w:lang w:eastAsia="en-US"/>
        </w:rPr>
        <mc:AlternateContent>
          <mc:Choice Requires="wpg">
            <w:drawing>
              <wp:anchor distT="0" distB="0" distL="114300" distR="114300" simplePos="0" relativeHeight="251661312" behindDoc="0" locked="0" layoutInCell="1" allowOverlap="1" wp14:anchorId="4DB792A9" wp14:editId="1682458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rsidR="00B169DB" w:rsidRPr="006C6D3C" w:rsidRDefault="00B169DB" w:rsidP="008F3D94">
                              <w:pPr>
                                <w:pStyle w:val="Caption"/>
                                <w:rPr>
                                  <w:noProof/>
                                  <w:szCs w:val="24"/>
                                </w:rPr>
                              </w:pPr>
                              <w:bookmarkStart w:id="2101" w:name="_Toc3557128"/>
                              <w:bookmarkStart w:id="2102" w:name="_Toc27753744"/>
                              <w:r>
                                <w:t xml:space="preserve">Figure </w:t>
                              </w:r>
                              <w:r>
                                <w:fldChar w:fldCharType="begin"/>
                              </w:r>
                              <w:r>
                                <w:instrText xml:space="preserve"> SEQ Figure \* ARABIC </w:instrText>
                              </w:r>
                              <w:r>
                                <w:fldChar w:fldCharType="separate"/>
                              </w:r>
                              <w:ins w:id="2103" w:author="nick" w:date="2020-02-20T20:00:00Z">
                                <w:r w:rsidR="0047200E">
                                  <w:rPr>
                                    <w:noProof/>
                                  </w:rPr>
                                  <w:t>54</w:t>
                                </w:r>
                              </w:ins>
                              <w:del w:id="2104" w:author="nick" w:date="2020-02-20T19:57:00Z">
                                <w:r w:rsidDel="0047200E">
                                  <w:rPr>
                                    <w:noProof/>
                                  </w:rPr>
                                  <w:delText>49</w:delText>
                                </w:r>
                              </w:del>
                              <w:r>
                                <w:fldChar w:fldCharType="end"/>
                              </w:r>
                              <w:r>
                                <w:t>: Butt Joint Weld parameters</w:t>
                              </w:r>
                              <w:bookmarkEnd w:id="2101"/>
                              <w:bookmarkEnd w:id="2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rsidR="00B169DB" w:rsidRPr="006C6D3C" w:rsidRDefault="00B169DB" w:rsidP="008F3D94">
                        <w:pPr>
                          <w:pStyle w:val="Caption"/>
                          <w:rPr>
                            <w:noProof/>
                            <w:szCs w:val="24"/>
                          </w:rPr>
                        </w:pPr>
                        <w:bookmarkStart w:id="2110" w:name="_Toc3557128"/>
                        <w:bookmarkStart w:id="2111" w:name="_Toc27753744"/>
                        <w:r>
                          <w:t xml:space="preserve">Figure </w:t>
                        </w:r>
                        <w:r>
                          <w:fldChar w:fldCharType="begin"/>
                        </w:r>
                        <w:r>
                          <w:instrText xml:space="preserve"> SEQ Figure \* ARABIC </w:instrText>
                        </w:r>
                        <w:r>
                          <w:fldChar w:fldCharType="separate"/>
                        </w:r>
                        <w:ins w:id="2112" w:author="nick" w:date="2020-02-20T20:00:00Z">
                          <w:r w:rsidR="0047200E">
                            <w:rPr>
                              <w:noProof/>
                            </w:rPr>
                            <w:t>54</w:t>
                          </w:r>
                        </w:ins>
                        <w:del w:id="2113" w:author="nick" w:date="2020-02-20T19:57:00Z">
                          <w:r w:rsidDel="0047200E">
                            <w:rPr>
                              <w:noProof/>
                            </w:rPr>
                            <w:delText>49</w:delText>
                          </w:r>
                        </w:del>
                        <w:r>
                          <w:fldChar w:fldCharType="end"/>
                        </w:r>
                        <w:r>
                          <w:t>: Butt Joint Weld parameters</w:t>
                        </w:r>
                        <w:bookmarkEnd w:id="2110"/>
                        <w:bookmarkEnd w:id="2111"/>
                      </w:p>
                    </w:txbxContent>
                  </v:textbox>
                </v:shape>
              </v:group>
            </w:pict>
          </mc:Fallback>
        </mc:AlternateContent>
      </w:r>
      <w:r w:rsidR="00B50468" w:rsidRPr="00654684">
        <w:rPr>
          <w:sz w:val="24"/>
        </w:rPr>
        <w:t>Weld Parameters</w:t>
      </w:r>
      <w:bookmarkEnd w:id="2099"/>
      <w:bookmarkEnd w:id="2100"/>
    </w:p>
    <w:p w:rsidR="00B50468" w:rsidRPr="007055D9" w:rsidRDefault="000D799D" w:rsidP="00B50468">
      <w:r w:rsidRPr="007055D9">
        <w:t>The parameters of the weld are</w:t>
      </w:r>
      <w:r w:rsidR="00B50468" w:rsidRPr="007055D9">
        <w:t xml:space="preserve"> described below: </w:t>
      </w:r>
    </w:p>
    <w:p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55787" w:rsidRPr="007055D9" w:rsidRDefault="00255787" w:rsidP="00255787">
            <w:pPr>
              <w:rPr>
                <w:b/>
                <w:i/>
              </w:rPr>
            </w:pPr>
            <w:r w:rsidRPr="007055D9">
              <w:rPr>
                <w:b/>
                <w:i/>
              </w:rPr>
              <w:t>Default Value</w:t>
            </w:r>
          </w:p>
        </w:tc>
      </w:tr>
      <w:tr w:rsidR="00876F6F" w:rsidRPr="007055D9" w:rsidTr="003B6225">
        <w:trPr>
          <w:jc w:val="center"/>
        </w:trPr>
        <w:tc>
          <w:tcPr>
            <w:tcW w:w="1192" w:type="dxa"/>
            <w:shd w:val="clear" w:color="auto" w:fill="auto"/>
            <w:vAlign w:val="bottom"/>
          </w:tcPr>
          <w:p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rsidR="000D799D" w:rsidRPr="002D6B99" w:rsidRDefault="00AC0829" w:rsidP="00255787">
            <w:pPr>
              <w:rPr>
                <w:sz w:val="20"/>
                <w:szCs w:val="20"/>
              </w:rPr>
            </w:pPr>
            <w:r>
              <w:rPr>
                <w:sz w:val="20"/>
                <w:szCs w:val="20"/>
              </w:rPr>
              <w:t>Optional</w:t>
            </w:r>
          </w:p>
        </w:tc>
        <w:tc>
          <w:tcPr>
            <w:tcW w:w="1489" w:type="dxa"/>
            <w:shd w:val="clear" w:color="auto" w:fill="auto"/>
            <w:vAlign w:val="bottom"/>
          </w:tcPr>
          <w:p w:rsidR="000D799D" w:rsidRPr="002D6B99" w:rsidRDefault="00621D1B" w:rsidP="00255787">
            <w:pPr>
              <w:pStyle w:val="Text"/>
              <w:rPr>
                <w:sz w:val="20"/>
                <w:szCs w:val="20"/>
              </w:rPr>
            </w:pPr>
            <w:r>
              <w:rPr>
                <w:sz w:val="20"/>
                <w:szCs w:val="20"/>
              </w:rPr>
              <w:t>-</w:t>
            </w:r>
          </w:p>
        </w:tc>
      </w:tr>
      <w:tr w:rsidR="00876F6F" w:rsidRPr="007055D9" w:rsidTr="003B6225">
        <w:trPr>
          <w:jc w:val="center"/>
        </w:trPr>
        <w:tc>
          <w:tcPr>
            <w:tcW w:w="1192" w:type="dxa"/>
            <w:shd w:val="clear" w:color="auto" w:fill="auto"/>
            <w:vAlign w:val="bottom"/>
          </w:tcPr>
          <w:p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rsidR="000D799D" w:rsidRPr="002D6B99" w:rsidRDefault="002D312B" w:rsidP="00241236">
            <w:pPr>
              <w:rPr>
                <w:sz w:val="20"/>
                <w:szCs w:val="20"/>
              </w:rPr>
            </w:pPr>
            <w:r>
              <w:rPr>
                <w:sz w:val="20"/>
                <w:szCs w:val="20"/>
              </w:rPr>
              <w:t>-</w:t>
            </w:r>
          </w:p>
        </w:tc>
        <w:tc>
          <w:tcPr>
            <w:tcW w:w="1417" w:type="dxa"/>
            <w:shd w:val="clear" w:color="auto" w:fill="auto"/>
            <w:vAlign w:val="bottom"/>
          </w:tcPr>
          <w:p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rsidR="008F3D94" w:rsidRDefault="008F3D94" w:rsidP="008F3D94">
      <w:pPr>
        <w:pStyle w:val="Caption"/>
        <w:spacing w:before="120"/>
      </w:pPr>
      <w:bookmarkStart w:id="2105" w:name="_Toc3566492"/>
      <w:bookmarkStart w:id="2106" w:name="_Toc27753862"/>
      <w:r>
        <w:t xml:space="preserve">Table </w:t>
      </w:r>
      <w:r>
        <w:fldChar w:fldCharType="begin"/>
      </w:r>
      <w:r>
        <w:instrText xml:space="preserve"> SEQ Table \* ARABIC </w:instrText>
      </w:r>
      <w:r>
        <w:fldChar w:fldCharType="separate"/>
      </w:r>
      <w:r w:rsidR="007E2D34">
        <w:rPr>
          <w:noProof/>
        </w:rPr>
        <w:t>87</w:t>
      </w:r>
      <w:r>
        <w:fldChar w:fldCharType="end"/>
      </w:r>
      <w:r>
        <w:t>: Parameters of Butt Joint Weld</w:t>
      </w:r>
      <w:bookmarkEnd w:id="2105"/>
      <w:bookmarkEnd w:id="2106"/>
    </w:p>
    <w:p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rsidR="0006113C" w:rsidRPr="007055D9" w:rsidRDefault="0006113C" w:rsidP="0006113C">
      <w:pPr>
        <w:pStyle w:val="Heading4"/>
      </w:pPr>
      <w:bookmarkStart w:id="2107" w:name="_Toc338939151"/>
      <w:bookmarkStart w:id="2108" w:name="_Toc3557015"/>
      <w:bookmarkStart w:id="2109" w:name="_Toc27753629"/>
      <w:r w:rsidRPr="007055D9">
        <w:t>Attributes</w:t>
      </w:r>
      <w:bookmarkEnd w:id="2107"/>
      <w:bookmarkEnd w:id="2108"/>
      <w:bookmarkEnd w:id="2109"/>
    </w:p>
    <w:p w:rsidR="0006113C" w:rsidRPr="007055D9" w:rsidRDefault="00850045" w:rsidP="0006113C">
      <w:pPr>
        <w:pStyle w:val="Heading5"/>
      </w:pPr>
      <w:bookmarkStart w:id="2110" w:name="_Toc338939153"/>
      <w:r w:rsidRPr="007055D9">
        <w:t xml:space="preserve">Attribute </w:t>
      </w:r>
      <w:r w:rsidR="00194316">
        <w:t>"</w:t>
      </w:r>
      <w:r w:rsidRPr="007055D9">
        <w:t>b</w:t>
      </w:r>
      <w:r w:rsidR="0006113C" w:rsidRPr="007055D9">
        <w:t>ase</w:t>
      </w:r>
      <w:bookmarkEnd w:id="2110"/>
      <w:r w:rsidR="00194316">
        <w:t>"</w:t>
      </w:r>
    </w:p>
    <w:p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rsidR="0006113C" w:rsidRPr="007055D9" w:rsidRDefault="00850045" w:rsidP="00C54FD8">
      <w:pPr>
        <w:pStyle w:val="Heading5"/>
        <w:keepNext/>
      </w:pPr>
      <w:bookmarkStart w:id="2111" w:name="_Toc338939154"/>
      <w:r w:rsidRPr="007055D9">
        <w:t xml:space="preserve">Attribute </w:t>
      </w:r>
      <w:r w:rsidR="00194316">
        <w:t>"</w:t>
      </w:r>
      <w:r w:rsidRPr="007055D9">
        <w:t>t</w:t>
      </w:r>
      <w:r w:rsidR="0006113C" w:rsidRPr="007055D9">
        <w:t>echnology</w:t>
      </w:r>
      <w:bookmarkEnd w:id="2111"/>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E70983">
      <w:pPr>
        <w:pStyle w:val="ListBullet"/>
        <w:keepLines/>
        <w:rPr>
          <w:rStyle w:val="XMLElement"/>
        </w:rPr>
      </w:pPr>
      <w:r>
        <w:rPr>
          <w:rStyle w:val="XMLElement"/>
        </w:rPr>
        <w:t>friction</w:t>
      </w:r>
    </w:p>
    <w:p w:rsidR="00604BF1" w:rsidRPr="007055D9" w:rsidRDefault="00604BF1" w:rsidP="00E70983">
      <w:pPr>
        <w:pStyle w:val="ListBullet"/>
        <w:keepLines/>
        <w:rPr>
          <w:rStyle w:val="XMLElement"/>
        </w:rPr>
      </w:pPr>
      <w:r>
        <w:rPr>
          <w:rStyle w:val="XMLElement"/>
        </w:rPr>
        <w:t>brazing</w:t>
      </w:r>
    </w:p>
    <w:p w:rsidR="0006113C" w:rsidRPr="007055D9" w:rsidRDefault="0006113C" w:rsidP="0006113C">
      <w:pPr>
        <w:pStyle w:val="Heading4"/>
      </w:pPr>
      <w:bookmarkStart w:id="2112" w:name="_Toc288196505"/>
      <w:bookmarkStart w:id="2113" w:name="_Toc288200807"/>
      <w:bookmarkStart w:id="2114" w:name="_Toc338939155"/>
      <w:bookmarkStart w:id="2115" w:name="_Toc3557016"/>
      <w:bookmarkStart w:id="2116" w:name="_Toc27753630"/>
      <w:r w:rsidRPr="007055D9">
        <w:t xml:space="preserve">Element </w:t>
      </w:r>
      <w:r w:rsidR="00194316">
        <w:t>"</w:t>
      </w:r>
      <w:r w:rsidRPr="007055D9">
        <w:t>weld_position</w:t>
      </w:r>
      <w:bookmarkEnd w:id="2112"/>
      <w:bookmarkEnd w:id="2113"/>
      <w:bookmarkEnd w:id="2114"/>
      <w:bookmarkEnd w:id="2115"/>
      <w:r w:rsidR="00194316">
        <w:t>"</w:t>
      </w:r>
      <w:bookmarkEnd w:id="2116"/>
    </w:p>
    <w:p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6113C" w:rsidP="00C54FD8">
            <w:pPr>
              <w:keepNext/>
              <w:rPr>
                <w:b/>
                <w:i/>
              </w:rPr>
            </w:pPr>
            <w:r w:rsidRPr="007055D9">
              <w:rPr>
                <w:b/>
                <w:i/>
              </w:rPr>
              <w:t>Constraint</w:t>
            </w:r>
          </w:p>
        </w:tc>
      </w:tr>
      <w:tr w:rsidR="00DB5C17" w:rsidRPr="007055D9" w:rsidTr="00C54FD8">
        <w:trPr>
          <w:cantSplit/>
          <w:jc w:val="center"/>
        </w:trPr>
        <w:tc>
          <w:tcPr>
            <w:tcW w:w="1871" w:type="dxa"/>
            <w:shd w:val="clear" w:color="auto" w:fill="auto"/>
          </w:tcPr>
          <w:p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rsidR="00DB5C17" w:rsidRPr="002D6B99" w:rsidRDefault="00F21C9F" w:rsidP="00C54FD8">
            <w:pPr>
              <w:rPr>
                <w:sz w:val="20"/>
                <w:szCs w:val="20"/>
              </w:rPr>
            </w:pPr>
            <w:r>
              <w:rPr>
                <w:sz w:val="20"/>
                <w:szCs w:val="20"/>
              </w:rPr>
              <w:t>Floating Point</w:t>
            </w:r>
          </w:p>
        </w:tc>
        <w:tc>
          <w:tcPr>
            <w:tcW w:w="1620" w:type="dxa"/>
            <w:shd w:val="clear" w:color="auto" w:fill="auto"/>
          </w:tcPr>
          <w:p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rsidR="00DB5C17" w:rsidRPr="002D6B99" w:rsidRDefault="00DB5C17" w:rsidP="00C54FD8">
            <w:pPr>
              <w:rPr>
                <w:sz w:val="20"/>
                <w:szCs w:val="20"/>
              </w:rPr>
            </w:pPr>
            <w:r w:rsidRPr="002D6B99">
              <w:rPr>
                <w:sz w:val="20"/>
                <w:szCs w:val="20"/>
              </w:rPr>
              <w:t>0 ≤ u ≤ 1</w:t>
            </w:r>
          </w:p>
        </w:tc>
      </w:tr>
      <w:tr w:rsidR="00DB5C17" w:rsidRPr="007055D9" w:rsidTr="00C54FD8">
        <w:trPr>
          <w:cantSplit/>
          <w:jc w:val="center"/>
        </w:trPr>
        <w:tc>
          <w:tcPr>
            <w:tcW w:w="1871" w:type="dxa"/>
            <w:shd w:val="clear" w:color="auto" w:fill="auto"/>
          </w:tcPr>
          <w:p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rsidR="00DB5C17" w:rsidRPr="002D6B99" w:rsidRDefault="00F21C9F" w:rsidP="00C54FD8">
            <w:pPr>
              <w:rPr>
                <w:sz w:val="20"/>
                <w:szCs w:val="20"/>
              </w:rPr>
            </w:pPr>
            <w:r>
              <w:rPr>
                <w:sz w:val="20"/>
                <w:szCs w:val="20"/>
              </w:rPr>
              <w:t>Floating Point</w:t>
            </w:r>
          </w:p>
        </w:tc>
        <w:tc>
          <w:tcPr>
            <w:tcW w:w="1620" w:type="dxa"/>
            <w:shd w:val="clear" w:color="auto" w:fill="auto"/>
          </w:tcPr>
          <w:p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rsidR="00DB5C17" w:rsidRPr="002D6B99" w:rsidRDefault="00DB5C17" w:rsidP="00C54FD8">
            <w:pPr>
              <w:rPr>
                <w:sz w:val="20"/>
                <w:szCs w:val="20"/>
              </w:rPr>
            </w:pPr>
            <w:r w:rsidRPr="002D6B99">
              <w:rPr>
                <w:sz w:val="20"/>
                <w:szCs w:val="20"/>
              </w:rPr>
              <w:t>-</w:t>
            </w:r>
          </w:p>
        </w:tc>
      </w:tr>
      <w:tr w:rsidR="00DB5C17" w:rsidRPr="007055D9" w:rsidTr="00C54FD8">
        <w:trPr>
          <w:cantSplit/>
          <w:jc w:val="center"/>
        </w:trPr>
        <w:tc>
          <w:tcPr>
            <w:tcW w:w="1871" w:type="dxa"/>
            <w:shd w:val="clear" w:color="auto" w:fill="auto"/>
          </w:tcPr>
          <w:p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rsidR="00DB5C17" w:rsidRPr="002D6B99" w:rsidRDefault="00F21C9F" w:rsidP="00C54FD8">
            <w:pPr>
              <w:rPr>
                <w:sz w:val="20"/>
                <w:szCs w:val="20"/>
              </w:rPr>
            </w:pPr>
            <w:r>
              <w:rPr>
                <w:sz w:val="20"/>
                <w:szCs w:val="20"/>
              </w:rPr>
              <w:t>Floating Point</w:t>
            </w:r>
          </w:p>
        </w:tc>
        <w:tc>
          <w:tcPr>
            <w:tcW w:w="1620" w:type="dxa"/>
            <w:shd w:val="clear" w:color="auto" w:fill="auto"/>
          </w:tcPr>
          <w:p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rsidR="00DB5C17" w:rsidRPr="002D6B99" w:rsidRDefault="00DB5C17" w:rsidP="00C54FD8">
            <w:pPr>
              <w:rPr>
                <w:sz w:val="20"/>
                <w:szCs w:val="20"/>
              </w:rPr>
            </w:pPr>
            <w:r w:rsidRPr="002D6B99">
              <w:rPr>
                <w:sz w:val="20"/>
                <w:szCs w:val="20"/>
              </w:rPr>
              <w:t>-</w:t>
            </w:r>
          </w:p>
        </w:tc>
      </w:tr>
      <w:tr w:rsidR="00DB5C17" w:rsidRPr="007055D9" w:rsidTr="00C54FD8">
        <w:trPr>
          <w:cantSplit/>
          <w:jc w:val="center"/>
        </w:trPr>
        <w:tc>
          <w:tcPr>
            <w:tcW w:w="1871" w:type="dxa"/>
            <w:shd w:val="clear" w:color="auto" w:fill="auto"/>
          </w:tcPr>
          <w:p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rsidR="00DB5C17" w:rsidRPr="002D6B99" w:rsidRDefault="00F21C9F" w:rsidP="00C54FD8">
            <w:pPr>
              <w:rPr>
                <w:sz w:val="20"/>
                <w:szCs w:val="20"/>
              </w:rPr>
            </w:pPr>
            <w:r>
              <w:rPr>
                <w:sz w:val="20"/>
                <w:szCs w:val="20"/>
              </w:rPr>
              <w:t>Floating Point</w:t>
            </w:r>
          </w:p>
        </w:tc>
        <w:tc>
          <w:tcPr>
            <w:tcW w:w="1620" w:type="dxa"/>
            <w:shd w:val="clear" w:color="auto" w:fill="auto"/>
          </w:tcPr>
          <w:p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rsidR="00DB5C17" w:rsidRPr="002D6B99" w:rsidRDefault="00DB5C17" w:rsidP="00C54FD8">
            <w:pPr>
              <w:rPr>
                <w:sz w:val="20"/>
                <w:szCs w:val="20"/>
              </w:rPr>
            </w:pPr>
            <w:r w:rsidRPr="002D6B99">
              <w:rPr>
                <w:sz w:val="20"/>
                <w:szCs w:val="20"/>
              </w:rPr>
              <w:t>-</w:t>
            </w:r>
          </w:p>
        </w:tc>
      </w:tr>
      <w:tr w:rsidR="00DB5C17" w:rsidRPr="007055D9" w:rsidTr="00C54FD8">
        <w:trPr>
          <w:cantSplit/>
          <w:jc w:val="center"/>
        </w:trPr>
        <w:tc>
          <w:tcPr>
            <w:tcW w:w="1871" w:type="dxa"/>
            <w:shd w:val="clear" w:color="auto" w:fill="auto"/>
          </w:tcPr>
          <w:p w:rsidR="00DB5C17" w:rsidRPr="002D6B99" w:rsidRDefault="00DB5C17" w:rsidP="00C54FD8">
            <w:pPr>
              <w:rPr>
                <w:sz w:val="20"/>
                <w:szCs w:val="20"/>
              </w:rPr>
            </w:pPr>
            <w:r w:rsidRPr="002D6B99">
              <w:rPr>
                <w:sz w:val="20"/>
                <w:szCs w:val="20"/>
              </w:rPr>
              <w:t>reference</w:t>
            </w:r>
          </w:p>
        </w:tc>
        <w:tc>
          <w:tcPr>
            <w:tcW w:w="1800" w:type="dxa"/>
            <w:shd w:val="clear" w:color="auto" w:fill="auto"/>
          </w:tcPr>
          <w:p w:rsidR="00DB5C17" w:rsidRPr="002D6B99" w:rsidRDefault="00A10FEE" w:rsidP="00C54FD8">
            <w:pPr>
              <w:rPr>
                <w:sz w:val="20"/>
                <w:szCs w:val="20"/>
              </w:rPr>
            </w:pPr>
            <w:r w:rsidRPr="002D6B99">
              <w:rPr>
                <w:sz w:val="20"/>
                <w:szCs w:val="20"/>
              </w:rPr>
              <w:t>Boolean</w:t>
            </w:r>
          </w:p>
        </w:tc>
        <w:tc>
          <w:tcPr>
            <w:tcW w:w="1620" w:type="dxa"/>
            <w:shd w:val="clear" w:color="auto" w:fill="auto"/>
          </w:tcPr>
          <w:p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rsidTr="00C54FD8">
        <w:trPr>
          <w:cantSplit/>
          <w:jc w:val="center"/>
        </w:trPr>
        <w:tc>
          <w:tcPr>
            <w:tcW w:w="1871" w:type="dxa"/>
            <w:shd w:val="clear" w:color="auto" w:fill="auto"/>
          </w:tcPr>
          <w:p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rsidR="009C21ED" w:rsidRPr="002D6B99" w:rsidRDefault="009C21ED" w:rsidP="00C54FD8">
            <w:pPr>
              <w:rPr>
                <w:sz w:val="20"/>
                <w:szCs w:val="20"/>
              </w:rPr>
            </w:pPr>
            <w:r w:rsidRPr="002D6B99">
              <w:rPr>
                <w:sz w:val="20"/>
                <w:szCs w:val="20"/>
              </w:rPr>
              <w:t>Selection</w:t>
            </w:r>
          </w:p>
        </w:tc>
        <w:tc>
          <w:tcPr>
            <w:tcW w:w="1620" w:type="dxa"/>
            <w:shd w:val="clear" w:color="auto" w:fill="auto"/>
          </w:tcPr>
          <w:p w:rsidR="009C21ED" w:rsidRPr="002D6B99" w:rsidRDefault="00AC0829" w:rsidP="00C54FD8">
            <w:pPr>
              <w:rPr>
                <w:sz w:val="20"/>
                <w:szCs w:val="20"/>
              </w:rPr>
            </w:pPr>
            <w:r>
              <w:rPr>
                <w:sz w:val="20"/>
                <w:szCs w:val="20"/>
              </w:rPr>
              <w:t>Optional</w:t>
            </w:r>
          </w:p>
        </w:tc>
        <w:tc>
          <w:tcPr>
            <w:tcW w:w="3240" w:type="dxa"/>
            <w:shd w:val="clear" w:color="auto" w:fill="auto"/>
          </w:tcPr>
          <w:p w:rsidR="009C21ED" w:rsidRPr="002D6B99" w:rsidRDefault="009C21ED" w:rsidP="00C54FD8">
            <w:pPr>
              <w:rPr>
                <w:sz w:val="20"/>
                <w:szCs w:val="20"/>
              </w:rPr>
            </w:pPr>
            <w:r w:rsidRPr="002D6B99">
              <w:rPr>
                <w:sz w:val="20"/>
                <w:szCs w:val="20"/>
              </w:rPr>
              <w:t>-</w:t>
            </w:r>
          </w:p>
        </w:tc>
      </w:tr>
      <w:tr w:rsidR="009C21ED" w:rsidRPr="007055D9" w:rsidTr="00C54FD8">
        <w:trPr>
          <w:cantSplit/>
          <w:jc w:val="center"/>
        </w:trPr>
        <w:tc>
          <w:tcPr>
            <w:tcW w:w="1871" w:type="dxa"/>
            <w:shd w:val="clear" w:color="auto" w:fill="auto"/>
          </w:tcPr>
          <w:p w:rsidR="009C21ED" w:rsidRPr="002D6B99" w:rsidRDefault="009C21ED" w:rsidP="00C54FD8">
            <w:pPr>
              <w:rPr>
                <w:sz w:val="20"/>
                <w:szCs w:val="20"/>
              </w:rPr>
            </w:pPr>
            <w:r w:rsidRPr="002D6B99">
              <w:rPr>
                <w:sz w:val="20"/>
                <w:szCs w:val="20"/>
              </w:rPr>
              <w:t>width</w:t>
            </w:r>
          </w:p>
        </w:tc>
        <w:tc>
          <w:tcPr>
            <w:tcW w:w="1800" w:type="dxa"/>
            <w:shd w:val="clear" w:color="auto" w:fill="auto"/>
          </w:tcPr>
          <w:p w:rsidR="009C21ED" w:rsidRPr="002D6B99" w:rsidRDefault="00F21C9F" w:rsidP="00C54FD8">
            <w:pPr>
              <w:rPr>
                <w:sz w:val="20"/>
                <w:szCs w:val="20"/>
              </w:rPr>
            </w:pPr>
            <w:r>
              <w:rPr>
                <w:sz w:val="20"/>
                <w:szCs w:val="20"/>
              </w:rPr>
              <w:t>Floating Point</w:t>
            </w:r>
          </w:p>
        </w:tc>
        <w:tc>
          <w:tcPr>
            <w:tcW w:w="1620" w:type="dxa"/>
            <w:shd w:val="clear" w:color="auto" w:fill="auto"/>
          </w:tcPr>
          <w:p w:rsidR="009C21ED" w:rsidRPr="002D6B99" w:rsidRDefault="00C025CC" w:rsidP="00C54FD8">
            <w:pPr>
              <w:rPr>
                <w:sz w:val="20"/>
                <w:szCs w:val="20"/>
              </w:rPr>
            </w:pPr>
            <w:r>
              <w:rPr>
                <w:sz w:val="20"/>
                <w:szCs w:val="20"/>
              </w:rPr>
              <w:t>Optional</w:t>
            </w:r>
          </w:p>
        </w:tc>
        <w:tc>
          <w:tcPr>
            <w:tcW w:w="3240" w:type="dxa"/>
            <w:shd w:val="clear" w:color="auto" w:fill="auto"/>
          </w:tcPr>
          <w:p w:rsidR="009C21ED" w:rsidRPr="002D6B99" w:rsidRDefault="009C21ED" w:rsidP="00C54FD8">
            <w:pPr>
              <w:rPr>
                <w:sz w:val="20"/>
                <w:szCs w:val="20"/>
              </w:rPr>
            </w:pPr>
            <w:r w:rsidRPr="002D6B99">
              <w:rPr>
                <w:sz w:val="20"/>
                <w:szCs w:val="20"/>
              </w:rPr>
              <w:t>-</w:t>
            </w:r>
          </w:p>
        </w:tc>
      </w:tr>
      <w:tr w:rsidR="009C21ED" w:rsidRPr="007055D9" w:rsidTr="00C54FD8">
        <w:trPr>
          <w:cantSplit/>
          <w:jc w:val="center"/>
        </w:trPr>
        <w:tc>
          <w:tcPr>
            <w:tcW w:w="1871" w:type="dxa"/>
            <w:shd w:val="clear" w:color="auto" w:fill="auto"/>
          </w:tcPr>
          <w:p w:rsidR="009C21ED" w:rsidRPr="002D6B99" w:rsidRDefault="009C21ED" w:rsidP="00C54FD8">
            <w:pPr>
              <w:rPr>
                <w:sz w:val="20"/>
                <w:szCs w:val="20"/>
              </w:rPr>
            </w:pPr>
            <w:r w:rsidRPr="002D6B99">
              <w:rPr>
                <w:sz w:val="20"/>
                <w:szCs w:val="20"/>
              </w:rPr>
              <w:t>filler</w:t>
            </w:r>
          </w:p>
        </w:tc>
        <w:tc>
          <w:tcPr>
            <w:tcW w:w="1800" w:type="dxa"/>
            <w:shd w:val="clear" w:color="auto" w:fill="auto"/>
          </w:tcPr>
          <w:p w:rsidR="009C21ED" w:rsidRPr="002D6B99" w:rsidRDefault="009C21ED" w:rsidP="00C54FD8">
            <w:pPr>
              <w:rPr>
                <w:sz w:val="20"/>
                <w:szCs w:val="20"/>
              </w:rPr>
            </w:pPr>
            <w:r w:rsidRPr="002D6B99">
              <w:rPr>
                <w:sz w:val="20"/>
                <w:szCs w:val="20"/>
              </w:rPr>
              <w:t>Selection</w:t>
            </w:r>
          </w:p>
        </w:tc>
        <w:tc>
          <w:tcPr>
            <w:tcW w:w="1620" w:type="dxa"/>
            <w:shd w:val="clear" w:color="auto" w:fill="auto"/>
          </w:tcPr>
          <w:p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rsidR="009C21ED" w:rsidRPr="002D6B99" w:rsidRDefault="009C21ED" w:rsidP="00345A9D">
            <w:pPr>
              <w:keepNext/>
              <w:rPr>
                <w:sz w:val="20"/>
                <w:szCs w:val="20"/>
              </w:rPr>
            </w:pPr>
            <w:r w:rsidRPr="002D6B99">
              <w:rPr>
                <w:sz w:val="20"/>
                <w:szCs w:val="20"/>
              </w:rPr>
              <w:t>-</w:t>
            </w:r>
          </w:p>
        </w:tc>
      </w:tr>
      <w:tr w:rsidR="0026200C" w:rsidRPr="007055D9" w:rsidTr="00C54FD8">
        <w:trPr>
          <w:cantSplit/>
          <w:jc w:val="center"/>
        </w:trPr>
        <w:tc>
          <w:tcPr>
            <w:tcW w:w="1871" w:type="dxa"/>
            <w:shd w:val="clear" w:color="auto" w:fill="auto"/>
          </w:tcPr>
          <w:p w:rsidR="0026200C" w:rsidRPr="002D6B99" w:rsidRDefault="0026200C" w:rsidP="00C54FD8">
            <w:pPr>
              <w:rPr>
                <w:sz w:val="20"/>
                <w:szCs w:val="20"/>
              </w:rPr>
            </w:pPr>
            <w:r>
              <w:rPr>
                <w:sz w:val="20"/>
                <w:szCs w:val="20"/>
              </w:rPr>
              <w:t>filler_material</w:t>
            </w:r>
          </w:p>
        </w:tc>
        <w:tc>
          <w:tcPr>
            <w:tcW w:w="1800" w:type="dxa"/>
            <w:shd w:val="clear" w:color="auto" w:fill="auto"/>
          </w:tcPr>
          <w:p w:rsidR="0026200C" w:rsidRPr="002D6B99" w:rsidRDefault="0026200C" w:rsidP="00C54FD8">
            <w:pPr>
              <w:rPr>
                <w:sz w:val="20"/>
                <w:szCs w:val="20"/>
              </w:rPr>
            </w:pPr>
            <w:r w:rsidRPr="00A20C5C">
              <w:rPr>
                <w:sz w:val="20"/>
                <w:szCs w:val="20"/>
              </w:rPr>
              <w:t>Alphanumeric</w:t>
            </w:r>
          </w:p>
        </w:tc>
        <w:tc>
          <w:tcPr>
            <w:tcW w:w="1620" w:type="dxa"/>
            <w:shd w:val="clear" w:color="auto" w:fill="auto"/>
          </w:tcPr>
          <w:p w:rsidR="0026200C" w:rsidRPr="002D6B99" w:rsidRDefault="0026200C" w:rsidP="00C54FD8">
            <w:pPr>
              <w:rPr>
                <w:sz w:val="20"/>
                <w:szCs w:val="20"/>
              </w:rPr>
            </w:pPr>
            <w:r w:rsidRPr="00A20C5C">
              <w:rPr>
                <w:sz w:val="20"/>
                <w:szCs w:val="20"/>
              </w:rPr>
              <w:t>Optional</w:t>
            </w:r>
          </w:p>
        </w:tc>
        <w:tc>
          <w:tcPr>
            <w:tcW w:w="3240" w:type="dxa"/>
            <w:shd w:val="clear" w:color="auto" w:fill="auto"/>
          </w:tcPr>
          <w:p w:rsidR="0026200C" w:rsidRPr="002D6B99" w:rsidRDefault="0026200C" w:rsidP="00345A9D">
            <w:pPr>
              <w:keepNext/>
              <w:rPr>
                <w:sz w:val="20"/>
                <w:szCs w:val="20"/>
              </w:rPr>
            </w:pPr>
            <w:r>
              <w:rPr>
                <w:sz w:val="20"/>
                <w:szCs w:val="20"/>
              </w:rPr>
              <w:t>-</w:t>
            </w:r>
          </w:p>
        </w:tc>
      </w:tr>
    </w:tbl>
    <w:p w:rsidR="00345A9D" w:rsidRDefault="00345A9D" w:rsidP="008F3D94">
      <w:pPr>
        <w:pStyle w:val="Caption"/>
        <w:spacing w:before="120"/>
      </w:pPr>
      <w:bookmarkStart w:id="2117" w:name="_Toc3566493"/>
      <w:bookmarkStart w:id="2118" w:name="_Toc27753863"/>
      <w:bookmarkStart w:id="2119" w:name="_Toc288196507"/>
      <w:bookmarkStart w:id="2120" w:name="_Toc288200809"/>
      <w:bookmarkStart w:id="2121" w:name="_Toc338939157"/>
      <w:r>
        <w:t xml:space="preserve">Table </w:t>
      </w:r>
      <w:r w:rsidR="00D43112">
        <w:fldChar w:fldCharType="begin"/>
      </w:r>
      <w:r w:rsidR="00D43112">
        <w:instrText xml:space="preserve"> SEQ Table \* ARABIC </w:instrText>
      </w:r>
      <w:r w:rsidR="00D43112">
        <w:fldChar w:fldCharType="separate"/>
      </w:r>
      <w:r w:rsidR="007E2D34">
        <w:rPr>
          <w:noProof/>
        </w:rPr>
        <w:t>88</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117"/>
      <w:bookmarkEnd w:id="2118"/>
    </w:p>
    <w:p w:rsidR="007021BF" w:rsidRDefault="007021BF" w:rsidP="00C54FD8">
      <w:pPr>
        <w:pStyle w:val="Heading5"/>
        <w:keepNext/>
      </w:pPr>
      <w:r w:rsidRPr="007055D9">
        <w:t>Attribute</w:t>
      </w:r>
      <w:r>
        <w:t>s</w:t>
      </w:r>
      <w:r w:rsidRPr="007055D9">
        <w:t xml:space="preserve"> </w:t>
      </w:r>
      <w:r w:rsidR="00194316">
        <w:t>"</w:t>
      </w:r>
      <w:r>
        <w:t>u, x, y, z, reference</w:t>
      </w:r>
      <w:r w:rsidR="00194316">
        <w:t>"</w:t>
      </w:r>
    </w:p>
    <w:p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E2D34">
        <w:t>8.2.4.3.2</w:t>
      </w:r>
      <w:r w:rsidR="008D51C0" w:rsidRPr="000B48F3">
        <w:fldChar w:fldCharType="end"/>
      </w:r>
      <w:r w:rsidR="007021BF" w:rsidRPr="000B48F3">
        <w:t xml:space="preserve"> Welding Position.</w:t>
      </w:r>
    </w:p>
    <w:p w:rsidR="0006113C" w:rsidRPr="007055D9" w:rsidRDefault="0006113C" w:rsidP="00C54FD8">
      <w:pPr>
        <w:pStyle w:val="Heading5"/>
        <w:keepNext/>
      </w:pPr>
      <w:r w:rsidRPr="007055D9">
        <w:t xml:space="preserve">Attribute </w:t>
      </w:r>
      <w:r w:rsidR="00194316">
        <w:t>"</w:t>
      </w:r>
      <w:r w:rsidRPr="007055D9">
        <w:t>section</w:t>
      </w:r>
      <w:bookmarkEnd w:id="2119"/>
      <w:bookmarkEnd w:id="2120"/>
      <w:bookmarkEnd w:id="2121"/>
      <w:r w:rsidR="00194316">
        <w:t>"</w:t>
      </w:r>
    </w:p>
    <w:p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rsidR="0006113C" w:rsidRPr="007055D9" w:rsidRDefault="0006113C" w:rsidP="0006113C">
      <w:pPr>
        <w:pStyle w:val="ListBullet"/>
        <w:rPr>
          <w:rStyle w:val="XMLAttribute"/>
        </w:rPr>
      </w:pPr>
      <w:r w:rsidRPr="007055D9">
        <w:rPr>
          <w:rStyle w:val="XMLAttribute"/>
        </w:rPr>
        <w:t>I</w:t>
      </w:r>
    </w:p>
    <w:p w:rsidR="0006113C" w:rsidRPr="007055D9" w:rsidRDefault="0006113C" w:rsidP="0006113C">
      <w:pPr>
        <w:pStyle w:val="ListBullet"/>
        <w:rPr>
          <w:rStyle w:val="XMLAttribute"/>
        </w:rPr>
      </w:pPr>
      <w:r w:rsidRPr="007055D9">
        <w:rPr>
          <w:rStyle w:val="XMLAttribute"/>
        </w:rPr>
        <w:t>U</w:t>
      </w:r>
    </w:p>
    <w:p w:rsidR="0006113C" w:rsidRPr="007055D9" w:rsidRDefault="0006113C" w:rsidP="0006113C">
      <w:pPr>
        <w:pStyle w:val="ListBullet"/>
        <w:rPr>
          <w:rStyle w:val="XMLAttribute"/>
        </w:rPr>
      </w:pPr>
      <w:r w:rsidRPr="007055D9">
        <w:rPr>
          <w:rStyle w:val="XMLAttribute"/>
        </w:rPr>
        <w:t>V</w:t>
      </w:r>
    </w:p>
    <w:p w:rsidR="0006113C" w:rsidRPr="007055D9" w:rsidRDefault="0006113C" w:rsidP="0006113C">
      <w:pPr>
        <w:pStyle w:val="ListBullet"/>
        <w:rPr>
          <w:rStyle w:val="XMLAttribute"/>
        </w:rPr>
      </w:pPr>
      <w:r w:rsidRPr="007055D9">
        <w:rPr>
          <w:rStyle w:val="XMLAttribute"/>
        </w:rPr>
        <w:t>X</w:t>
      </w:r>
    </w:p>
    <w:p w:rsidR="0006113C" w:rsidRPr="007055D9" w:rsidRDefault="0006113C" w:rsidP="0006113C">
      <w:pPr>
        <w:pStyle w:val="ListBullet"/>
        <w:rPr>
          <w:rStyle w:val="XMLAttribute"/>
        </w:rPr>
      </w:pPr>
      <w:r w:rsidRPr="007055D9">
        <w:rPr>
          <w:rStyle w:val="XMLAttribute"/>
        </w:rPr>
        <w:t>Y</w:t>
      </w:r>
    </w:p>
    <w:p w:rsidR="0006113C" w:rsidRPr="007055D9" w:rsidRDefault="0006113C" w:rsidP="0006113C">
      <w:pPr>
        <w:pStyle w:val="ListBullet"/>
        <w:rPr>
          <w:rStyle w:val="XMLAttribute"/>
        </w:rPr>
      </w:pPr>
      <w:r w:rsidRPr="007055D9">
        <w:rPr>
          <w:rStyle w:val="XMLAttribute"/>
        </w:rPr>
        <w:t>Radius</w:t>
      </w:r>
    </w:p>
    <w:p w:rsidR="0006113C" w:rsidRPr="007055D9" w:rsidRDefault="0006113C" w:rsidP="00C54FD8">
      <w:pPr>
        <w:pStyle w:val="Heading5"/>
        <w:keepNext/>
      </w:pPr>
      <w:bookmarkStart w:id="2122" w:name="_Toc338939158"/>
      <w:r w:rsidRPr="007055D9">
        <w:t xml:space="preserve">Attribute </w:t>
      </w:r>
      <w:r w:rsidR="00194316">
        <w:t>"</w:t>
      </w:r>
      <w:r w:rsidRPr="007055D9">
        <w:t>width</w:t>
      </w:r>
      <w:bookmarkEnd w:id="2122"/>
      <w:r w:rsidR="00194316">
        <w:t>"</w:t>
      </w:r>
    </w:p>
    <w:p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rsidR="0006113C" w:rsidRPr="007055D9" w:rsidRDefault="0006113C" w:rsidP="00C54FD8">
      <w:pPr>
        <w:pStyle w:val="Heading5"/>
        <w:keepNext/>
      </w:pPr>
      <w:bookmarkStart w:id="2123" w:name="_Toc338939159"/>
      <w:r w:rsidRPr="007055D9">
        <w:t xml:space="preserve">Attribute </w:t>
      </w:r>
      <w:r w:rsidR="00194316">
        <w:t>"</w:t>
      </w:r>
      <w:r w:rsidRPr="007055D9">
        <w:t>filler</w:t>
      </w:r>
      <w:bookmarkEnd w:id="2123"/>
      <w:r w:rsidR="00194316">
        <w:t>"</w:t>
      </w:r>
    </w:p>
    <w:p w:rsidR="0006113C" w:rsidRPr="007055D9" w:rsidRDefault="0006113C" w:rsidP="0006113C">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rsidR="00D842F0" w:rsidRDefault="00D842F0" w:rsidP="00D842F0">
      <w:pPr>
        <w:pStyle w:val="XMLCode"/>
      </w:pPr>
    </w:p>
    <w:p w:rsidR="002E6319" w:rsidRDefault="00D842F0" w:rsidP="00D842F0">
      <w:pPr>
        <w:pStyle w:val="XMLCode"/>
      </w:pPr>
      <w:r w:rsidRPr="007055D9">
        <w:t>&lt;</w:t>
      </w:r>
      <w:proofErr w:type="gramStart"/>
      <w:r w:rsidR="002E6319">
        <w:t>seamweld</w:t>
      </w:r>
      <w:proofErr w:type="gramEnd"/>
      <w:r w:rsidR="002E6319">
        <w:t>&gt;</w:t>
      </w:r>
    </w:p>
    <w:p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rsidR="00256160" w:rsidRPr="007055D9" w:rsidRDefault="00256160" w:rsidP="00D842F0">
      <w:pPr>
        <w:pStyle w:val="XMLCode"/>
      </w:pPr>
      <w:r>
        <w:t xml:space="preserve">    &lt;/butt_joint&gt;</w:t>
      </w:r>
    </w:p>
    <w:p w:rsidR="00D842F0" w:rsidRDefault="00D842F0" w:rsidP="00D842F0">
      <w:pPr>
        <w:pStyle w:val="XMLCode"/>
      </w:pPr>
      <w:r w:rsidRPr="007055D9">
        <w:t>&lt;/</w:t>
      </w:r>
      <w:r w:rsidR="00256160">
        <w:t>seamweld</w:t>
      </w:r>
      <w:r w:rsidRPr="007055D9">
        <w:t>&gt;</w:t>
      </w:r>
    </w:p>
    <w:p w:rsidR="00AA4A0C" w:rsidRDefault="00AA4A0C" w:rsidP="00D842F0">
      <w:pPr>
        <w:pStyle w:val="XMLCode"/>
      </w:pPr>
    </w:p>
    <w:p w:rsidR="00581520" w:rsidRDefault="00581520" w:rsidP="008F3D94">
      <w:pPr>
        <w:pStyle w:val="Example"/>
        <w:keepNext/>
        <w:keepLines/>
      </w:pPr>
      <w:bookmarkStart w:id="2124" w:name="WeldDefinitionCornerWeld"/>
      <w:bookmarkStart w:id="2125" w:name="_Toc288200763"/>
      <w:bookmarkStart w:id="2126" w:name="_Toc338939107"/>
      <w:bookmarkEnd w:id="2124"/>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rsidR="00581520" w:rsidRDefault="00581520" w:rsidP="008F3D94">
      <w:pPr>
        <w:pStyle w:val="XMLCode"/>
        <w:keepNext/>
        <w:keepLines/>
      </w:pPr>
    </w:p>
    <w:p w:rsidR="00581520" w:rsidRDefault="00581520" w:rsidP="008F3D94">
      <w:pPr>
        <w:pStyle w:val="XMLCode"/>
        <w:keepNext/>
        <w:keepLines/>
      </w:pPr>
      <w:r w:rsidRPr="007055D9">
        <w:t>&lt;</w:t>
      </w:r>
      <w:proofErr w:type="gramStart"/>
      <w:r>
        <w:t>seamweld</w:t>
      </w:r>
      <w:proofErr w:type="gramEnd"/>
      <w:r>
        <w:t>&gt;</w:t>
      </w:r>
    </w:p>
    <w:p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rsidR="00581520" w:rsidRDefault="00581520" w:rsidP="008F3D94">
      <w:pPr>
        <w:pStyle w:val="XMLCode"/>
        <w:keepNext/>
        <w:keepLines/>
      </w:pPr>
      <w:r>
        <w:t xml:space="preserve">        &lt;sheet_parameter</w:t>
      </w:r>
      <w:r w:rsidR="00AA1F09">
        <w:t xml:space="preserve"> ...</w:t>
      </w:r>
      <w:r>
        <w:t xml:space="preserve"> </w:t>
      </w:r>
      <w:r w:rsidR="006A238A">
        <w:t>/</w:t>
      </w:r>
      <w:r>
        <w:t>&gt;</w:t>
      </w:r>
    </w:p>
    <w:p w:rsidR="00581520" w:rsidRPr="007055D9" w:rsidRDefault="00581520" w:rsidP="008F3D94">
      <w:pPr>
        <w:pStyle w:val="XMLCode"/>
        <w:keepNext/>
        <w:keepLines/>
      </w:pPr>
      <w:r>
        <w:t xml:space="preserve">    &lt;/butt_joint&gt;</w:t>
      </w:r>
    </w:p>
    <w:p w:rsidR="00581520" w:rsidRDefault="00581520" w:rsidP="008F3D94">
      <w:pPr>
        <w:pStyle w:val="XMLCode"/>
        <w:keepNext/>
        <w:keepLines/>
      </w:pPr>
      <w:r w:rsidRPr="007055D9">
        <w:t>&lt;/</w:t>
      </w:r>
      <w:r>
        <w:t>seamweld</w:t>
      </w:r>
      <w:r w:rsidRPr="007055D9">
        <w:t>&gt;</w:t>
      </w:r>
    </w:p>
    <w:p w:rsidR="00581520" w:rsidRDefault="00581520" w:rsidP="00581520">
      <w:pPr>
        <w:pStyle w:val="XMLCode"/>
      </w:pPr>
    </w:p>
    <w:p w:rsidR="00B314B0" w:rsidRPr="007055D9" w:rsidRDefault="00B314B0" w:rsidP="009647BD">
      <w:pPr>
        <w:pStyle w:val="Heading4"/>
      </w:pPr>
      <w:bookmarkStart w:id="2127" w:name="_Toc414263397"/>
      <w:bookmarkStart w:id="2128" w:name="_Toc3557017"/>
      <w:bookmarkStart w:id="2129" w:name="_Toc27753631"/>
      <w:bookmarkEnd w:id="2127"/>
      <w:r w:rsidRPr="007055D9">
        <w:t xml:space="preserve">Element </w:t>
      </w:r>
      <w:r w:rsidR="00194316">
        <w:t>"</w:t>
      </w:r>
      <w:r>
        <w:t>sheet_parameter</w:t>
      </w:r>
      <w:bookmarkEnd w:id="2128"/>
      <w:r w:rsidR="00194316">
        <w:t>"</w:t>
      </w:r>
      <w:bookmarkEnd w:id="2129"/>
    </w:p>
    <w:p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B314B0" w:rsidRPr="007055D9" w:rsidRDefault="009436D3" w:rsidP="008B2F80">
            <w:pPr>
              <w:keepNext/>
              <w:keepLines/>
              <w:rPr>
                <w:b/>
                <w:i/>
              </w:rPr>
            </w:pPr>
            <w:r w:rsidRPr="00A20C5C">
              <w:rPr>
                <w:b/>
                <w:i/>
              </w:rPr>
              <w:t>Constraint</w:t>
            </w:r>
            <w:r>
              <w:rPr>
                <w:b/>
                <w:i/>
              </w:rPr>
              <w:t xml:space="preserve"> / Remarks</w:t>
            </w:r>
          </w:p>
        </w:tc>
      </w:tr>
      <w:tr w:rsidR="00B314B0" w:rsidRPr="007055D9" w:rsidTr="00B32130">
        <w:trPr>
          <w:jc w:val="center"/>
        </w:trPr>
        <w:tc>
          <w:tcPr>
            <w:tcW w:w="1574" w:type="dxa"/>
            <w:shd w:val="clear" w:color="auto" w:fill="auto"/>
          </w:tcPr>
          <w:p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rsidR="00B314B0" w:rsidRPr="002D6B99" w:rsidRDefault="00F21C9F" w:rsidP="008B2F80">
            <w:pPr>
              <w:keepNext/>
              <w:keepLines/>
              <w:rPr>
                <w:sz w:val="20"/>
                <w:szCs w:val="20"/>
              </w:rPr>
            </w:pPr>
            <w:r>
              <w:rPr>
                <w:sz w:val="20"/>
                <w:szCs w:val="20"/>
              </w:rPr>
              <w:t>Integer</w:t>
            </w:r>
          </w:p>
        </w:tc>
        <w:tc>
          <w:tcPr>
            <w:tcW w:w="1275" w:type="dxa"/>
            <w:shd w:val="clear" w:color="auto" w:fill="auto"/>
          </w:tcPr>
          <w:p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rsidTr="00B32130">
        <w:trPr>
          <w:jc w:val="center"/>
        </w:trPr>
        <w:tc>
          <w:tcPr>
            <w:tcW w:w="1574" w:type="dxa"/>
            <w:shd w:val="clear" w:color="auto" w:fill="auto"/>
            <w:vAlign w:val="bottom"/>
          </w:tcPr>
          <w:p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rsidR="00266C60" w:rsidRPr="002D6B99" w:rsidRDefault="000124A9" w:rsidP="008B2F80">
            <w:pPr>
              <w:keepNext/>
              <w:keepLines/>
              <w:rPr>
                <w:sz w:val="20"/>
                <w:szCs w:val="20"/>
              </w:rPr>
            </w:pPr>
            <w:r>
              <w:rPr>
                <w:sz w:val="20"/>
                <w:szCs w:val="20"/>
              </w:rPr>
              <w:t>Default value is 0</w:t>
            </w:r>
          </w:p>
        </w:tc>
      </w:tr>
      <w:tr w:rsidR="002C4C7F" w:rsidRPr="007055D9" w:rsidTr="00B32130">
        <w:trPr>
          <w:jc w:val="center"/>
        </w:trPr>
        <w:tc>
          <w:tcPr>
            <w:tcW w:w="1574" w:type="dxa"/>
            <w:shd w:val="clear" w:color="auto" w:fill="auto"/>
            <w:vAlign w:val="bottom"/>
          </w:tcPr>
          <w:p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rsidR="002C4C7F" w:rsidRPr="002D6B99" w:rsidRDefault="00F21C9F" w:rsidP="003B6225">
            <w:pPr>
              <w:rPr>
                <w:sz w:val="20"/>
                <w:szCs w:val="20"/>
              </w:rPr>
            </w:pPr>
            <w:r>
              <w:rPr>
                <w:sz w:val="20"/>
                <w:szCs w:val="20"/>
              </w:rPr>
              <w:t>Floating Point</w:t>
            </w:r>
          </w:p>
        </w:tc>
        <w:tc>
          <w:tcPr>
            <w:tcW w:w="1275" w:type="dxa"/>
            <w:shd w:val="clear" w:color="auto" w:fill="auto"/>
            <w:vAlign w:val="bottom"/>
          </w:tcPr>
          <w:p w:rsidR="002C4C7F" w:rsidRPr="002D6B99" w:rsidRDefault="000124A9" w:rsidP="003B6225">
            <w:pPr>
              <w:rPr>
                <w:sz w:val="20"/>
                <w:szCs w:val="20"/>
              </w:rPr>
            </w:pPr>
            <w:r>
              <w:rPr>
                <w:sz w:val="20"/>
                <w:szCs w:val="20"/>
              </w:rPr>
              <w:t>Optional</w:t>
            </w:r>
          </w:p>
        </w:tc>
        <w:tc>
          <w:tcPr>
            <w:tcW w:w="4264" w:type="dxa"/>
            <w:shd w:val="clear" w:color="auto" w:fill="auto"/>
            <w:vAlign w:val="bottom"/>
          </w:tcPr>
          <w:p w:rsidR="002C4C7F" w:rsidRPr="002D6B99" w:rsidRDefault="002C4C7F" w:rsidP="003B6225">
            <w:pPr>
              <w:rPr>
                <w:sz w:val="20"/>
                <w:szCs w:val="20"/>
              </w:rPr>
            </w:pPr>
            <w:r>
              <w:rPr>
                <w:sz w:val="20"/>
                <w:szCs w:val="20"/>
              </w:rPr>
              <w:t>-</w:t>
            </w:r>
          </w:p>
        </w:tc>
      </w:tr>
      <w:tr w:rsidR="002C4C7F" w:rsidRPr="007055D9" w:rsidTr="00B32130">
        <w:trPr>
          <w:jc w:val="center"/>
        </w:trPr>
        <w:tc>
          <w:tcPr>
            <w:tcW w:w="1574" w:type="dxa"/>
            <w:shd w:val="clear" w:color="auto" w:fill="auto"/>
            <w:vAlign w:val="bottom"/>
          </w:tcPr>
          <w:p w:rsidR="002C4C7F" w:rsidRDefault="002C4C7F" w:rsidP="003B6225">
            <w:pPr>
              <w:rPr>
                <w:sz w:val="20"/>
                <w:szCs w:val="20"/>
              </w:rPr>
            </w:pPr>
            <w:r>
              <w:rPr>
                <w:sz w:val="20"/>
                <w:szCs w:val="20"/>
              </w:rPr>
              <w:t>sheet_angle</w:t>
            </w:r>
          </w:p>
        </w:tc>
        <w:tc>
          <w:tcPr>
            <w:tcW w:w="1418" w:type="dxa"/>
            <w:shd w:val="clear" w:color="auto" w:fill="auto"/>
            <w:vAlign w:val="bottom"/>
          </w:tcPr>
          <w:p w:rsidR="002C4C7F" w:rsidRPr="002D6B99" w:rsidRDefault="00F21C9F" w:rsidP="003B6225">
            <w:pPr>
              <w:rPr>
                <w:sz w:val="20"/>
                <w:szCs w:val="20"/>
              </w:rPr>
            </w:pPr>
            <w:r>
              <w:rPr>
                <w:sz w:val="20"/>
                <w:szCs w:val="20"/>
              </w:rPr>
              <w:t>Floating Point</w:t>
            </w:r>
          </w:p>
        </w:tc>
        <w:tc>
          <w:tcPr>
            <w:tcW w:w="1275" w:type="dxa"/>
            <w:shd w:val="clear" w:color="auto" w:fill="auto"/>
            <w:vAlign w:val="bottom"/>
          </w:tcPr>
          <w:p w:rsidR="002C4C7F" w:rsidRPr="002D6B99" w:rsidRDefault="000124A9" w:rsidP="003B6225">
            <w:pPr>
              <w:rPr>
                <w:sz w:val="20"/>
                <w:szCs w:val="20"/>
              </w:rPr>
            </w:pPr>
            <w:r>
              <w:rPr>
                <w:sz w:val="20"/>
                <w:szCs w:val="20"/>
              </w:rPr>
              <w:t>Optional</w:t>
            </w:r>
          </w:p>
        </w:tc>
        <w:tc>
          <w:tcPr>
            <w:tcW w:w="4264" w:type="dxa"/>
            <w:shd w:val="clear" w:color="auto" w:fill="auto"/>
            <w:vAlign w:val="bottom"/>
          </w:tcPr>
          <w:p w:rsidR="002C4C7F" w:rsidRPr="002D6B99" w:rsidRDefault="002C4C7F" w:rsidP="003B6225">
            <w:pPr>
              <w:keepNext/>
              <w:rPr>
                <w:sz w:val="20"/>
                <w:szCs w:val="20"/>
              </w:rPr>
            </w:pPr>
            <w:r>
              <w:rPr>
                <w:sz w:val="20"/>
                <w:szCs w:val="20"/>
              </w:rPr>
              <w:t>-</w:t>
            </w:r>
          </w:p>
        </w:tc>
      </w:tr>
    </w:tbl>
    <w:p w:rsidR="003B6225" w:rsidRDefault="003B6225" w:rsidP="008F3D94">
      <w:pPr>
        <w:pStyle w:val="Caption"/>
        <w:spacing w:before="120"/>
      </w:pPr>
      <w:bookmarkStart w:id="2130" w:name="_Toc3566494"/>
      <w:bookmarkStart w:id="2131" w:name="_Toc27753864"/>
      <w:r>
        <w:t xml:space="preserve">Table </w:t>
      </w:r>
      <w:r w:rsidR="00D43112">
        <w:fldChar w:fldCharType="begin"/>
      </w:r>
      <w:r w:rsidR="00D43112">
        <w:instrText xml:space="preserve"> SEQ Table \* ARABIC </w:instrText>
      </w:r>
      <w:r w:rsidR="00D43112">
        <w:fldChar w:fldCharType="separate"/>
      </w:r>
      <w:r w:rsidR="007E2D34">
        <w:rPr>
          <w:noProof/>
        </w:rPr>
        <w:t>89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130"/>
      <w:bookmarkEnd w:id="2131"/>
    </w:p>
    <w:p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6A238A" w:rsidRDefault="006A238A" w:rsidP="006A238A">
      <w:pPr>
        <w:pStyle w:val="XMLCode"/>
      </w:pPr>
    </w:p>
    <w:p w:rsidR="006A238A" w:rsidRDefault="006A238A" w:rsidP="006A238A">
      <w:pPr>
        <w:pStyle w:val="XMLCode"/>
      </w:pPr>
      <w:r w:rsidRPr="007055D9">
        <w:t>&lt;</w:t>
      </w:r>
      <w:proofErr w:type="gramStart"/>
      <w:r>
        <w:t>seamweld</w:t>
      </w:r>
      <w:proofErr w:type="gramEnd"/>
      <w:r>
        <w:t>&gt;</w:t>
      </w:r>
    </w:p>
    <w:p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rsidR="006A238A" w:rsidRPr="007055D9" w:rsidRDefault="006A238A" w:rsidP="006A238A">
      <w:pPr>
        <w:pStyle w:val="XMLCode"/>
      </w:pPr>
      <w:r>
        <w:t xml:space="preserve">    &lt;/butt_joint&gt;</w:t>
      </w:r>
    </w:p>
    <w:p w:rsidR="006A238A" w:rsidRDefault="006A238A" w:rsidP="006A238A">
      <w:pPr>
        <w:pStyle w:val="XMLCode"/>
      </w:pPr>
      <w:r w:rsidRPr="007055D9">
        <w:t>&lt;/</w:t>
      </w:r>
      <w:r>
        <w:t>seamweld</w:t>
      </w:r>
      <w:r w:rsidRPr="007055D9">
        <w:t>&gt;</w:t>
      </w:r>
    </w:p>
    <w:p w:rsidR="006A238A" w:rsidRDefault="006A238A" w:rsidP="006A238A">
      <w:pPr>
        <w:pStyle w:val="XMLCode"/>
      </w:pPr>
    </w:p>
    <w:p w:rsidR="00255787" w:rsidRPr="007055D9" w:rsidRDefault="00255787" w:rsidP="00327322">
      <w:pPr>
        <w:pStyle w:val="Heading3"/>
        <w:pageBreakBefore/>
        <w:spacing w:before="480"/>
      </w:pPr>
      <w:bookmarkStart w:id="2132" w:name="_Toc3557018"/>
      <w:bookmarkStart w:id="2133" w:name="_Toc27753632"/>
      <w:r w:rsidRPr="007055D9">
        <w:lastRenderedPageBreak/>
        <w:t>Corner Weld</w:t>
      </w:r>
      <w:bookmarkEnd w:id="2125"/>
      <w:bookmarkEnd w:id="2126"/>
      <w:bookmarkEnd w:id="2132"/>
      <w:bookmarkEnd w:id="2133"/>
      <w:r w:rsidR="00247FBF">
        <w:t xml:space="preserve"> </w:t>
      </w:r>
    </w:p>
    <w:p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rsidR="00247FBF" w:rsidRDefault="00247FBF" w:rsidP="00B32130">
      <w:pPr>
        <w:jc w:val="both"/>
      </w:pPr>
    </w:p>
    <w:bookmarkStart w:id="2134" w:name="_Toc27753633"/>
    <w:bookmarkStart w:id="2135" w:name="_Toc3557019"/>
    <w:p w:rsidR="00E36602" w:rsidRDefault="00247FBF" w:rsidP="000804D1">
      <w:pPr>
        <w:pStyle w:val="Heading4"/>
        <w:numPr>
          <w:ilvl w:val="3"/>
          <w:numId w:val="14"/>
        </w:numPr>
      </w:pPr>
      <w:r>
        <w:rPr>
          <w:noProof/>
          <w:lang w:eastAsia="en-US"/>
        </w:rPr>
        <mc:AlternateContent>
          <mc:Choice Requires="wpg">
            <w:drawing>
              <wp:anchor distT="0" distB="0" distL="114300" distR="114300" simplePos="0" relativeHeight="251648000" behindDoc="0" locked="0" layoutInCell="1" allowOverlap="1" wp14:anchorId="1EB2D1C5" wp14:editId="4D26381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rsidR="00B169DB" w:rsidRPr="00796AD7" w:rsidRDefault="00B169DB" w:rsidP="008F3D94">
                              <w:pPr>
                                <w:pStyle w:val="Caption"/>
                                <w:rPr>
                                  <w:noProof/>
                                  <w:szCs w:val="24"/>
                                </w:rPr>
                              </w:pPr>
                              <w:bookmarkStart w:id="2136" w:name="_Toc3557129"/>
                              <w:bookmarkStart w:id="2137" w:name="_Toc27753745"/>
                              <w:r>
                                <w:t xml:space="preserve">Figure </w:t>
                              </w:r>
                              <w:r>
                                <w:fldChar w:fldCharType="begin"/>
                              </w:r>
                              <w:r>
                                <w:instrText xml:space="preserve"> SEQ Figure \* ARABIC </w:instrText>
                              </w:r>
                              <w:r>
                                <w:fldChar w:fldCharType="separate"/>
                              </w:r>
                              <w:ins w:id="2138" w:author="nick" w:date="2020-02-20T20:00:00Z">
                                <w:r w:rsidR="0047200E">
                                  <w:rPr>
                                    <w:noProof/>
                                  </w:rPr>
                                  <w:t>55</w:t>
                                </w:r>
                              </w:ins>
                              <w:del w:id="2139" w:author="nick" w:date="2020-02-20T19:57:00Z">
                                <w:r w:rsidDel="0047200E">
                                  <w:rPr>
                                    <w:noProof/>
                                  </w:rPr>
                                  <w:delText>50</w:delText>
                                </w:r>
                              </w:del>
                              <w:r>
                                <w:fldChar w:fldCharType="end"/>
                              </w:r>
                              <w:r>
                                <w:t>: Corner Weld Sheet Layout</w:t>
                              </w:r>
                              <w:bookmarkEnd w:id="2136"/>
                              <w:bookmarkEnd w:id="2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rsidR="00B169DB" w:rsidRPr="00796AD7" w:rsidRDefault="00B169DB" w:rsidP="008F3D94">
                        <w:pPr>
                          <w:pStyle w:val="Caption"/>
                          <w:rPr>
                            <w:noProof/>
                            <w:szCs w:val="24"/>
                          </w:rPr>
                        </w:pPr>
                        <w:bookmarkStart w:id="2149" w:name="_Toc3557129"/>
                        <w:bookmarkStart w:id="2150" w:name="_Toc27753745"/>
                        <w:r>
                          <w:t xml:space="preserve">Figure </w:t>
                        </w:r>
                        <w:r>
                          <w:fldChar w:fldCharType="begin"/>
                        </w:r>
                        <w:r>
                          <w:instrText xml:space="preserve"> SEQ Figure \* ARABIC </w:instrText>
                        </w:r>
                        <w:r>
                          <w:fldChar w:fldCharType="separate"/>
                        </w:r>
                        <w:ins w:id="2151" w:author="nick" w:date="2020-02-20T20:00:00Z">
                          <w:r w:rsidR="0047200E">
                            <w:rPr>
                              <w:noProof/>
                            </w:rPr>
                            <w:t>55</w:t>
                          </w:r>
                        </w:ins>
                        <w:del w:id="2152" w:author="nick" w:date="2020-02-20T19:57:00Z">
                          <w:r w:rsidDel="0047200E">
                            <w:rPr>
                              <w:noProof/>
                            </w:rPr>
                            <w:delText>50</w:delText>
                          </w:r>
                        </w:del>
                        <w:r>
                          <w:fldChar w:fldCharType="end"/>
                        </w:r>
                        <w:r>
                          <w:t>: Corner Weld Sheet Layout</w:t>
                        </w:r>
                        <w:bookmarkEnd w:id="2149"/>
                        <w:bookmarkEnd w:id="2150"/>
                      </w:p>
                    </w:txbxContent>
                  </v:textbox>
                </v:shape>
              </v:group>
            </w:pict>
          </mc:Fallback>
        </mc:AlternateContent>
      </w:r>
      <w:r w:rsidR="00E36602">
        <w:t>Simple Corner Weld</w:t>
      </w:r>
      <w:bookmarkEnd w:id="2134"/>
    </w:p>
    <w:p w:rsidR="008A6190" w:rsidRPr="007055D9" w:rsidRDefault="008A6190" w:rsidP="00E36602">
      <w:pPr>
        <w:pStyle w:val="Heading5"/>
        <w:keepNext/>
      </w:pPr>
      <w:r w:rsidRPr="007055D9">
        <w:t>Sheet Parameters</w:t>
      </w:r>
      <w:bookmarkEnd w:id="2135"/>
    </w:p>
    <w:p w:rsidR="008A6190" w:rsidRPr="007055D9" w:rsidRDefault="008A6190" w:rsidP="008A6190">
      <w:r w:rsidRPr="007055D9">
        <w:t>The parameters to describe the connection are:</w:t>
      </w:r>
    </w:p>
    <w:p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rsidR="008A6190" w:rsidRPr="007055D9" w:rsidRDefault="008A6190" w:rsidP="00E36602">
      <w:pPr>
        <w:pStyle w:val="Heading5"/>
        <w:keepNext/>
        <w:spacing w:before="120"/>
      </w:pPr>
      <w:bookmarkStart w:id="2140" w:name="_Toc3557020"/>
      <w:r w:rsidRPr="007055D9">
        <w:t>Weld Parameters</w:t>
      </w:r>
      <w:bookmarkEnd w:id="2140"/>
    </w:p>
    <w:p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4E430680" wp14:editId="7C5D3A2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rsidR="00B169DB" w:rsidRPr="00067927" w:rsidRDefault="00B169DB" w:rsidP="008F3D94">
                              <w:pPr>
                                <w:pStyle w:val="Caption"/>
                                <w:rPr>
                                  <w:noProof/>
                                  <w:szCs w:val="24"/>
                                </w:rPr>
                              </w:pPr>
                              <w:bookmarkStart w:id="2141" w:name="_Toc3557130"/>
                              <w:bookmarkStart w:id="2142" w:name="_Toc27753746"/>
                              <w:r>
                                <w:t xml:space="preserve">Figure </w:t>
                              </w:r>
                              <w:r>
                                <w:fldChar w:fldCharType="begin"/>
                              </w:r>
                              <w:r>
                                <w:instrText xml:space="preserve"> SEQ Figure \* ARABIC </w:instrText>
                              </w:r>
                              <w:r>
                                <w:fldChar w:fldCharType="separate"/>
                              </w:r>
                              <w:ins w:id="2143" w:author="nick" w:date="2020-02-20T20:00:00Z">
                                <w:r w:rsidR="0047200E">
                                  <w:rPr>
                                    <w:noProof/>
                                  </w:rPr>
                                  <w:t>56</w:t>
                                </w:r>
                              </w:ins>
                              <w:del w:id="2144" w:author="nick" w:date="2020-02-20T19:57:00Z">
                                <w:r w:rsidDel="0047200E">
                                  <w:rPr>
                                    <w:noProof/>
                                  </w:rPr>
                                  <w:delText>51</w:delText>
                                </w:r>
                              </w:del>
                              <w:r>
                                <w:fldChar w:fldCharType="end"/>
                              </w:r>
                              <w:r>
                                <w:t>: Corner Weld Parameters</w:t>
                              </w:r>
                              <w:bookmarkEnd w:id="2141"/>
                              <w:bookmarkEnd w:id="2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rsidR="00B169DB" w:rsidRPr="00067927" w:rsidRDefault="00B169DB" w:rsidP="008F3D94">
                        <w:pPr>
                          <w:pStyle w:val="Caption"/>
                          <w:rPr>
                            <w:noProof/>
                            <w:szCs w:val="24"/>
                          </w:rPr>
                        </w:pPr>
                        <w:bookmarkStart w:id="2158" w:name="_Toc3557130"/>
                        <w:bookmarkStart w:id="2159" w:name="_Toc27753746"/>
                        <w:r>
                          <w:t xml:space="preserve">Figure </w:t>
                        </w:r>
                        <w:r>
                          <w:fldChar w:fldCharType="begin"/>
                        </w:r>
                        <w:r>
                          <w:instrText xml:space="preserve"> SEQ Figure \* ARABIC </w:instrText>
                        </w:r>
                        <w:r>
                          <w:fldChar w:fldCharType="separate"/>
                        </w:r>
                        <w:ins w:id="2160" w:author="nick" w:date="2020-02-20T20:00:00Z">
                          <w:r w:rsidR="0047200E">
                            <w:rPr>
                              <w:noProof/>
                            </w:rPr>
                            <w:t>56</w:t>
                          </w:r>
                        </w:ins>
                        <w:del w:id="2161" w:author="nick" w:date="2020-02-20T19:57:00Z">
                          <w:r w:rsidDel="0047200E">
                            <w:rPr>
                              <w:noProof/>
                            </w:rPr>
                            <w:delText>51</w:delText>
                          </w:r>
                        </w:del>
                        <w:r>
                          <w:fldChar w:fldCharType="end"/>
                        </w:r>
                        <w:r>
                          <w:t>: Corner Weld Parameters</w:t>
                        </w:r>
                        <w:bookmarkEnd w:id="2158"/>
                        <w:bookmarkEnd w:id="2159"/>
                      </w:p>
                    </w:txbxContent>
                  </v:textbox>
                </v:shape>
              </v:group>
            </w:pict>
          </mc:Fallback>
        </mc:AlternateContent>
      </w:r>
      <w:r w:rsidR="00E00067" w:rsidRPr="007055D9">
        <w:t>The parameters of the welds are the same for all of the potential welds on the connection:</w:t>
      </w:r>
    </w:p>
    <w:p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rsidR="00E00067" w:rsidRDefault="00E00067" w:rsidP="008A6190"/>
    <w:p w:rsidR="008F3D94" w:rsidRPr="007055D9" w:rsidRDefault="008F3D94" w:rsidP="008A6190"/>
    <w:p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54" o:title=""/>
          </v:shape>
          <o:OLEObject Type="Embed" ProgID="Equation.3" ShapeID="_x0000_i1026" DrawAspect="Content" ObjectID="_1643821209"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E00067" w:rsidRPr="007055D9" w:rsidRDefault="00E00067" w:rsidP="003B6225">
            <w:pPr>
              <w:keepNext/>
              <w:rPr>
                <w:b/>
                <w:i/>
              </w:rPr>
            </w:pPr>
            <w:r w:rsidRPr="007055D9">
              <w:rPr>
                <w:b/>
                <w:i/>
              </w:rPr>
              <w:t>Default Value</w:t>
            </w:r>
          </w:p>
        </w:tc>
      </w:tr>
      <w:tr w:rsidR="00876F6F" w:rsidRPr="007055D9" w:rsidTr="003B6225">
        <w:trPr>
          <w:jc w:val="center"/>
        </w:trPr>
        <w:tc>
          <w:tcPr>
            <w:tcW w:w="1190" w:type="dxa"/>
            <w:shd w:val="clear" w:color="auto" w:fill="auto"/>
          </w:tcPr>
          <w:p w:rsidR="00E00067" w:rsidRPr="00790993" w:rsidRDefault="00886386" w:rsidP="003B6225">
            <w:pPr>
              <w:rPr>
                <w:sz w:val="20"/>
                <w:szCs w:val="18"/>
              </w:rPr>
            </w:pPr>
            <w:r w:rsidRPr="00790993">
              <w:rPr>
                <w:sz w:val="20"/>
                <w:szCs w:val="18"/>
              </w:rPr>
              <w:t>a</w:t>
            </w:r>
          </w:p>
        </w:tc>
        <w:tc>
          <w:tcPr>
            <w:tcW w:w="1604" w:type="dxa"/>
            <w:shd w:val="clear" w:color="auto" w:fill="auto"/>
          </w:tcPr>
          <w:p w:rsidR="00E00067" w:rsidRPr="00790993" w:rsidRDefault="00E00067" w:rsidP="003B6225">
            <w:pPr>
              <w:rPr>
                <w:sz w:val="20"/>
                <w:szCs w:val="18"/>
              </w:rPr>
            </w:pPr>
            <w:r w:rsidRPr="00790993">
              <w:rPr>
                <w:sz w:val="20"/>
                <w:szCs w:val="18"/>
              </w:rPr>
              <w:t>thickness</w:t>
            </w:r>
          </w:p>
        </w:tc>
        <w:tc>
          <w:tcPr>
            <w:tcW w:w="1438" w:type="dxa"/>
            <w:shd w:val="clear" w:color="auto" w:fill="auto"/>
          </w:tcPr>
          <w:p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rsidR="00E00067" w:rsidRPr="00790993" w:rsidRDefault="00E00067" w:rsidP="003B6225">
            <w:pPr>
              <w:rPr>
                <w:sz w:val="20"/>
                <w:szCs w:val="18"/>
              </w:rPr>
            </w:pPr>
            <w:r w:rsidRPr="00790993">
              <w:rPr>
                <w:sz w:val="20"/>
                <w:szCs w:val="18"/>
              </w:rPr>
              <w:t>≥ 0</w:t>
            </w:r>
          </w:p>
        </w:tc>
        <w:tc>
          <w:tcPr>
            <w:tcW w:w="1256" w:type="dxa"/>
            <w:shd w:val="clear" w:color="auto" w:fill="auto"/>
          </w:tcPr>
          <w:p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rsidR="00E00067" w:rsidRPr="00790993" w:rsidRDefault="00E00067" w:rsidP="003B6225">
            <w:pPr>
              <w:rPr>
                <w:sz w:val="20"/>
                <w:szCs w:val="18"/>
              </w:rPr>
            </w:pPr>
          </w:p>
        </w:tc>
      </w:tr>
      <w:tr w:rsidR="00876F6F" w:rsidRPr="007055D9" w:rsidTr="003B6225">
        <w:trPr>
          <w:jc w:val="center"/>
        </w:trPr>
        <w:tc>
          <w:tcPr>
            <w:tcW w:w="1190" w:type="dxa"/>
            <w:shd w:val="clear" w:color="auto" w:fill="auto"/>
          </w:tcPr>
          <w:p w:rsidR="00E00067" w:rsidRPr="00790993" w:rsidRDefault="00D258EC" w:rsidP="003B6225">
            <w:pPr>
              <w:rPr>
                <w:sz w:val="20"/>
                <w:szCs w:val="18"/>
              </w:rPr>
            </w:pPr>
            <w:r w:rsidRPr="00790993">
              <w:rPr>
                <w:sz w:val="20"/>
                <w:szCs w:val="18"/>
              </w:rPr>
              <w:t>β</w:t>
            </w:r>
          </w:p>
        </w:tc>
        <w:tc>
          <w:tcPr>
            <w:tcW w:w="1604" w:type="dxa"/>
            <w:shd w:val="clear" w:color="auto" w:fill="auto"/>
          </w:tcPr>
          <w:p w:rsidR="00E00067" w:rsidRPr="00790993" w:rsidRDefault="00E00067" w:rsidP="003B6225">
            <w:pPr>
              <w:rPr>
                <w:sz w:val="20"/>
                <w:szCs w:val="18"/>
              </w:rPr>
            </w:pPr>
            <w:r w:rsidRPr="00790993">
              <w:rPr>
                <w:sz w:val="20"/>
                <w:szCs w:val="18"/>
              </w:rPr>
              <w:t>angle</w:t>
            </w:r>
          </w:p>
        </w:tc>
        <w:tc>
          <w:tcPr>
            <w:tcW w:w="1438" w:type="dxa"/>
            <w:shd w:val="clear" w:color="auto" w:fill="auto"/>
          </w:tcPr>
          <w:p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rsidR="00E00067" w:rsidRPr="00790993" w:rsidRDefault="00E00067" w:rsidP="003B6225">
            <w:pPr>
              <w:rPr>
                <w:sz w:val="20"/>
                <w:szCs w:val="18"/>
              </w:rPr>
            </w:pPr>
            <w:r w:rsidRPr="00790993">
              <w:rPr>
                <w:sz w:val="20"/>
                <w:szCs w:val="18"/>
              </w:rPr>
              <w:t>≥ 0</w:t>
            </w:r>
          </w:p>
        </w:tc>
        <w:tc>
          <w:tcPr>
            <w:tcW w:w="1256" w:type="dxa"/>
            <w:shd w:val="clear" w:color="auto" w:fill="auto"/>
          </w:tcPr>
          <w:p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rsidR="00E00067" w:rsidRPr="00790993" w:rsidRDefault="00241236" w:rsidP="003B6225">
            <w:pPr>
              <w:rPr>
                <w:sz w:val="20"/>
                <w:szCs w:val="18"/>
              </w:rPr>
            </w:pPr>
            <w:r w:rsidRPr="00790993">
              <w:rPr>
                <w:sz w:val="20"/>
                <w:szCs w:val="18"/>
              </w:rPr>
              <w:t>45 [deg]</w:t>
            </w:r>
          </w:p>
        </w:tc>
      </w:tr>
      <w:tr w:rsidR="00876F6F" w:rsidRPr="007055D9" w:rsidTr="003B6225">
        <w:trPr>
          <w:jc w:val="center"/>
        </w:trPr>
        <w:tc>
          <w:tcPr>
            <w:tcW w:w="1190" w:type="dxa"/>
            <w:shd w:val="clear" w:color="auto" w:fill="auto"/>
          </w:tcPr>
          <w:p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rsidR="00E00067" w:rsidRPr="00790993" w:rsidRDefault="00F4558F" w:rsidP="003B6225">
            <w:pPr>
              <w:rPr>
                <w:sz w:val="20"/>
                <w:szCs w:val="18"/>
              </w:rPr>
            </w:pPr>
            <w:r>
              <w:rPr>
                <w:sz w:val="20"/>
                <w:szCs w:val="18"/>
              </w:rPr>
              <w:t>penetration</w:t>
            </w:r>
          </w:p>
        </w:tc>
        <w:tc>
          <w:tcPr>
            <w:tcW w:w="1438" w:type="dxa"/>
            <w:shd w:val="clear" w:color="auto" w:fill="auto"/>
          </w:tcPr>
          <w:p w:rsidR="00E00067" w:rsidRPr="00790993" w:rsidRDefault="009F0B37" w:rsidP="003B6225">
            <w:pPr>
              <w:rPr>
                <w:sz w:val="20"/>
                <w:szCs w:val="18"/>
              </w:rPr>
            </w:pPr>
            <w:r w:rsidRPr="00790993">
              <w:rPr>
                <w:sz w:val="20"/>
                <w:szCs w:val="18"/>
              </w:rPr>
              <w:t>0 – 2</w:t>
            </w:r>
          </w:p>
        </w:tc>
        <w:tc>
          <w:tcPr>
            <w:tcW w:w="1431" w:type="dxa"/>
            <w:shd w:val="clear" w:color="auto" w:fill="auto"/>
          </w:tcPr>
          <w:p w:rsidR="00E00067" w:rsidRPr="00790993" w:rsidRDefault="009F0B37" w:rsidP="003B6225">
            <w:pPr>
              <w:rPr>
                <w:sz w:val="20"/>
                <w:szCs w:val="18"/>
              </w:rPr>
            </w:pPr>
            <w:r w:rsidRPr="00790993">
              <w:rPr>
                <w:sz w:val="20"/>
                <w:szCs w:val="18"/>
              </w:rPr>
              <w:t>0 ≤ η ≤ 1</w:t>
            </w:r>
          </w:p>
        </w:tc>
        <w:tc>
          <w:tcPr>
            <w:tcW w:w="1256" w:type="dxa"/>
            <w:shd w:val="clear" w:color="auto" w:fill="auto"/>
          </w:tcPr>
          <w:p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rsidR="00E00067" w:rsidRPr="00790993" w:rsidRDefault="009F0B37" w:rsidP="008F3D94">
            <w:pPr>
              <w:keepNext/>
              <w:rPr>
                <w:sz w:val="20"/>
                <w:szCs w:val="18"/>
              </w:rPr>
            </w:pPr>
            <w:r w:rsidRPr="00790993">
              <w:rPr>
                <w:sz w:val="20"/>
                <w:szCs w:val="18"/>
              </w:rPr>
              <w:t>0</w:t>
            </w:r>
          </w:p>
        </w:tc>
      </w:tr>
    </w:tbl>
    <w:p w:rsidR="008F3D94" w:rsidRDefault="008F3D94" w:rsidP="008F3D94">
      <w:pPr>
        <w:pStyle w:val="Caption"/>
        <w:spacing w:before="120"/>
      </w:pPr>
      <w:bookmarkStart w:id="2145" w:name="_Toc3566495"/>
      <w:bookmarkStart w:id="2146" w:name="_Toc27753865"/>
      <w:r>
        <w:t xml:space="preserve">Table </w:t>
      </w:r>
      <w:r>
        <w:fldChar w:fldCharType="begin"/>
      </w:r>
      <w:r>
        <w:instrText xml:space="preserve"> SEQ Table \* ARABIC </w:instrText>
      </w:r>
      <w:r>
        <w:fldChar w:fldCharType="separate"/>
      </w:r>
      <w:r w:rsidR="007E2D34">
        <w:rPr>
          <w:noProof/>
        </w:rPr>
        <w:t>90</w:t>
      </w:r>
      <w:r>
        <w:fldChar w:fldCharType="end"/>
      </w:r>
      <w:r>
        <w:t xml:space="preserve">: Parameters of </w:t>
      </w:r>
      <w:r w:rsidR="006619C9">
        <w:t xml:space="preserve">Simple </w:t>
      </w:r>
      <w:r>
        <w:t>Corner Weld</w:t>
      </w:r>
      <w:bookmarkEnd w:id="2145"/>
      <w:bookmarkEnd w:id="2146"/>
    </w:p>
    <w:p w:rsidR="00247FBF" w:rsidRDefault="00F4558F" w:rsidP="00A2231C">
      <w:pPr>
        <w:spacing w:before="120"/>
      </w:pPr>
      <w:r w:rsidRPr="007055D9">
        <w:t>All other parameters are provided by the model itself.</w:t>
      </w:r>
      <w:r w:rsidR="00C05EF7">
        <w:t xml:space="preserve"> </w:t>
      </w:r>
    </w:p>
    <w:p w:rsidR="00FA0FAD" w:rsidRPr="00E36602" w:rsidRDefault="00FA0FAD" w:rsidP="00A2231C">
      <w:pPr>
        <w:spacing w:before="120"/>
      </w:pPr>
    </w:p>
    <w:p w:rsidR="00E36602" w:rsidRDefault="00E36602" w:rsidP="00E36602">
      <w:pPr>
        <w:pStyle w:val="Heading4"/>
        <w:numPr>
          <w:ilvl w:val="3"/>
          <w:numId w:val="14"/>
        </w:numPr>
      </w:pPr>
      <w:bookmarkStart w:id="2147" w:name="_Toc27753634"/>
      <w:r>
        <w:lastRenderedPageBreak/>
        <w:t>Double Corner Weld</w:t>
      </w:r>
      <w:bookmarkEnd w:id="2147"/>
    </w:p>
    <w:p w:rsidR="00E36602" w:rsidRPr="007055D9" w:rsidRDefault="00E36602" w:rsidP="00FA0FAD">
      <w:pPr>
        <w:pStyle w:val="Heading5"/>
        <w:keepNext/>
        <w:keepLines/>
      </w:pPr>
      <w:r w:rsidRPr="007055D9">
        <w:t>Sheet Parameters</w:t>
      </w:r>
    </w:p>
    <w:p w:rsidR="00E36602" w:rsidRPr="007055D9" w:rsidRDefault="00E36602" w:rsidP="00FA0FAD">
      <w:pPr>
        <w:keepLines/>
      </w:pPr>
      <w:r w:rsidRPr="007055D9">
        <w:t>The parameters to describe the connection are:</w:t>
      </w:r>
    </w:p>
    <w:p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rsidR="00E36602" w:rsidRPr="007055D9" w:rsidRDefault="00E36602" w:rsidP="00E36602">
      <w:pPr>
        <w:pStyle w:val="Heading5"/>
        <w:keepNext/>
        <w:spacing w:before="120"/>
      </w:pPr>
      <w:r w:rsidRPr="007055D9">
        <w:t>Weld Parameters</w:t>
      </w:r>
    </w:p>
    <w:p w:rsidR="00E36602" w:rsidRPr="007055D9" w:rsidRDefault="00E36602" w:rsidP="00E36602">
      <w:pPr>
        <w:keepNext/>
        <w:keepLines/>
      </w:pPr>
      <w:r w:rsidRPr="007055D9">
        <w:t>The parameters of the welds are the same for all the potential welds on the connection:</w:t>
      </w:r>
    </w:p>
    <w:p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1F8D12AF" wp14:editId="02128AAF">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rsidR="00B169DB" w:rsidRPr="00067927" w:rsidRDefault="00B169DB" w:rsidP="00FA0FAD">
                                <w:pPr>
                                  <w:pStyle w:val="Caption"/>
                                  <w:keepNext/>
                                  <w:keepLines/>
                                  <w:rPr>
                                    <w:noProof/>
                                    <w:szCs w:val="24"/>
                                  </w:rPr>
                                </w:pPr>
                                <w:bookmarkStart w:id="2148" w:name="_Toc27753747"/>
                                <w:r>
                                  <w:t xml:space="preserve">Figure </w:t>
                                </w:r>
                                <w:r>
                                  <w:fldChar w:fldCharType="begin"/>
                                </w:r>
                                <w:r>
                                  <w:instrText xml:space="preserve"> SEQ Figure \* ARABIC </w:instrText>
                                </w:r>
                                <w:r>
                                  <w:fldChar w:fldCharType="separate"/>
                                </w:r>
                                <w:ins w:id="2149" w:author="nick" w:date="2020-02-20T20:00:00Z">
                                  <w:r w:rsidR="0047200E">
                                    <w:rPr>
                                      <w:noProof/>
                                    </w:rPr>
                                    <w:t>58</w:t>
                                  </w:r>
                                </w:ins>
                                <w:del w:id="2150" w:author="nick" w:date="2020-02-20T19:57:00Z">
                                  <w:r w:rsidDel="0047200E">
                                    <w:rPr>
                                      <w:noProof/>
                                    </w:rPr>
                                    <w:delText>53</w:delText>
                                  </w:r>
                                </w:del>
                                <w:r>
                                  <w:fldChar w:fldCharType="end"/>
                                </w:r>
                                <w:r>
                                  <w:t>: Double Corner Weld Parameters</w:t>
                                </w:r>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rsidR="00B169DB" w:rsidRPr="00796AD7" w:rsidRDefault="00B169DB" w:rsidP="006619C9">
                                <w:pPr>
                                  <w:pStyle w:val="Caption"/>
                                  <w:rPr>
                                    <w:noProof/>
                                    <w:szCs w:val="24"/>
                                  </w:rPr>
                                </w:pPr>
                                <w:bookmarkStart w:id="2151" w:name="_Toc27753748"/>
                                <w:r>
                                  <w:t xml:space="preserve">Figure </w:t>
                                </w:r>
                                <w:r>
                                  <w:fldChar w:fldCharType="begin"/>
                                </w:r>
                                <w:r>
                                  <w:instrText xml:space="preserve"> SEQ Figure \* ARABIC </w:instrText>
                                </w:r>
                                <w:r>
                                  <w:fldChar w:fldCharType="separate"/>
                                </w:r>
                                <w:ins w:id="2152" w:author="nick" w:date="2020-02-20T20:00:00Z">
                                  <w:r w:rsidR="0047200E">
                                    <w:rPr>
                                      <w:noProof/>
                                    </w:rPr>
                                    <w:t>58</w:t>
                                  </w:r>
                                </w:ins>
                                <w:del w:id="2153" w:author="nick" w:date="2020-02-20T19:57:00Z">
                                  <w:r w:rsidDel="0047200E">
                                    <w:rPr>
                                      <w:noProof/>
                                    </w:rPr>
                                    <w:delText>52</w:delText>
                                  </w:r>
                                </w:del>
                                <w:r>
                                  <w:fldChar w:fldCharType="end"/>
                                </w:r>
                                <w:r>
                                  <w:t>: Corner Weld Sheet Layout</w:t>
                                </w:r>
                                <w:bookmarkEnd w:id="2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169DB" w:rsidRPr="00067927" w:rsidRDefault="00B169DB" w:rsidP="00FA0FAD">
                          <w:pPr>
                            <w:pStyle w:val="Caption"/>
                            <w:keepNext/>
                            <w:keepLines/>
                            <w:rPr>
                              <w:noProof/>
                              <w:szCs w:val="24"/>
                            </w:rPr>
                          </w:pPr>
                          <w:bookmarkStart w:id="2171" w:name="_Toc27753747"/>
                          <w:r>
                            <w:t xml:space="preserve">Figure </w:t>
                          </w:r>
                          <w:r>
                            <w:fldChar w:fldCharType="begin"/>
                          </w:r>
                          <w:r>
                            <w:instrText xml:space="preserve"> SEQ Figure \* ARABIC </w:instrText>
                          </w:r>
                          <w:r>
                            <w:fldChar w:fldCharType="separate"/>
                          </w:r>
                          <w:ins w:id="2172" w:author="nick" w:date="2020-02-20T20:00:00Z">
                            <w:r w:rsidR="0047200E">
                              <w:rPr>
                                <w:noProof/>
                              </w:rPr>
                              <w:t>58</w:t>
                            </w:r>
                          </w:ins>
                          <w:del w:id="2173" w:author="nick" w:date="2020-02-20T19:57:00Z">
                            <w:r w:rsidDel="0047200E">
                              <w:rPr>
                                <w:noProof/>
                              </w:rPr>
                              <w:delText>53</w:delText>
                            </w:r>
                          </w:del>
                          <w:r>
                            <w:fldChar w:fldCharType="end"/>
                          </w:r>
                          <w:r>
                            <w:t>: Double Corner Weld Parameters</w:t>
                          </w:r>
                          <w:bookmarkEnd w:id="2171"/>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8"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9"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rsidR="00B169DB" w:rsidRPr="00796AD7" w:rsidRDefault="00B169DB" w:rsidP="006619C9">
                          <w:pPr>
                            <w:pStyle w:val="Caption"/>
                            <w:rPr>
                              <w:noProof/>
                              <w:szCs w:val="24"/>
                            </w:rPr>
                          </w:pPr>
                          <w:bookmarkStart w:id="2174" w:name="_Toc27753748"/>
                          <w:r>
                            <w:t xml:space="preserve">Figure </w:t>
                          </w:r>
                          <w:r>
                            <w:fldChar w:fldCharType="begin"/>
                          </w:r>
                          <w:r>
                            <w:instrText xml:space="preserve"> SEQ Figure \* ARABIC </w:instrText>
                          </w:r>
                          <w:r>
                            <w:fldChar w:fldCharType="separate"/>
                          </w:r>
                          <w:ins w:id="2175" w:author="nick" w:date="2020-02-20T20:00:00Z">
                            <w:r w:rsidR="0047200E">
                              <w:rPr>
                                <w:noProof/>
                              </w:rPr>
                              <w:t>58</w:t>
                            </w:r>
                          </w:ins>
                          <w:del w:id="2176" w:author="nick" w:date="2020-02-20T19:57:00Z">
                            <w:r w:rsidDel="0047200E">
                              <w:rPr>
                                <w:noProof/>
                              </w:rPr>
                              <w:delText>52</w:delText>
                            </w:r>
                          </w:del>
                          <w:r>
                            <w:fldChar w:fldCharType="end"/>
                          </w:r>
                          <w:r>
                            <w:t>: Corner Weld Sheet Layout</w:t>
                          </w:r>
                          <w:bookmarkEnd w:id="2174"/>
                        </w:p>
                      </w:txbxContent>
                    </v:textbox>
                  </v:shape>
                </v:group>
                <w10:wrap type="topAndBottom"/>
              </v:group>
            </w:pict>
          </mc:Fallback>
        </mc:AlternateContent>
      </w:r>
    </w:p>
    <w:p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54" o:title=""/>
          </v:shape>
          <o:OLEObject Type="Embed" ProgID="Equation.3" ShapeID="_x0000_i1027" DrawAspect="Content" ObjectID="_1643821210" r:id="rId16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E36602" w:rsidRPr="007055D9" w:rsidRDefault="00E36602" w:rsidP="009F7B47">
            <w:pPr>
              <w:keepNext/>
              <w:rPr>
                <w:b/>
                <w:i/>
              </w:rPr>
            </w:pPr>
            <w:r w:rsidRPr="007055D9">
              <w:rPr>
                <w:b/>
                <w:i/>
              </w:rPr>
              <w:t>Default Value</w:t>
            </w:r>
          </w:p>
        </w:tc>
      </w:tr>
      <w:tr w:rsidR="00E36602" w:rsidRPr="007055D9" w:rsidTr="009F7B47">
        <w:trPr>
          <w:jc w:val="center"/>
        </w:trPr>
        <w:tc>
          <w:tcPr>
            <w:tcW w:w="1190" w:type="dxa"/>
            <w:shd w:val="clear" w:color="auto" w:fill="auto"/>
          </w:tcPr>
          <w:p w:rsidR="00E36602" w:rsidRPr="00790993" w:rsidRDefault="00E36602" w:rsidP="009F7B47">
            <w:pPr>
              <w:rPr>
                <w:sz w:val="20"/>
                <w:szCs w:val="18"/>
              </w:rPr>
            </w:pPr>
            <w:r w:rsidRPr="00790993">
              <w:rPr>
                <w:sz w:val="20"/>
                <w:szCs w:val="18"/>
              </w:rPr>
              <w:t>a</w:t>
            </w:r>
          </w:p>
        </w:tc>
        <w:tc>
          <w:tcPr>
            <w:tcW w:w="1604" w:type="dxa"/>
            <w:shd w:val="clear" w:color="auto" w:fill="auto"/>
          </w:tcPr>
          <w:p w:rsidR="00E36602" w:rsidRPr="00790993" w:rsidRDefault="00E36602" w:rsidP="009F7B47">
            <w:pPr>
              <w:rPr>
                <w:sz w:val="20"/>
                <w:szCs w:val="18"/>
              </w:rPr>
            </w:pPr>
            <w:r w:rsidRPr="00790993">
              <w:rPr>
                <w:sz w:val="20"/>
                <w:szCs w:val="18"/>
              </w:rPr>
              <w:t>thickness</w:t>
            </w:r>
          </w:p>
        </w:tc>
        <w:tc>
          <w:tcPr>
            <w:tcW w:w="1438" w:type="dxa"/>
            <w:shd w:val="clear" w:color="auto" w:fill="auto"/>
          </w:tcPr>
          <w:p w:rsidR="00E36602" w:rsidRPr="00790993" w:rsidRDefault="00E36602" w:rsidP="009F7B47">
            <w:pPr>
              <w:rPr>
                <w:sz w:val="20"/>
                <w:szCs w:val="18"/>
              </w:rPr>
            </w:pPr>
            <w:r w:rsidRPr="00790993">
              <w:rPr>
                <w:sz w:val="20"/>
                <w:szCs w:val="18"/>
              </w:rPr>
              <w:t>1 – 2</w:t>
            </w:r>
          </w:p>
        </w:tc>
        <w:tc>
          <w:tcPr>
            <w:tcW w:w="1431" w:type="dxa"/>
            <w:shd w:val="clear" w:color="auto" w:fill="auto"/>
          </w:tcPr>
          <w:p w:rsidR="00E36602" w:rsidRPr="00790993" w:rsidRDefault="00E36602" w:rsidP="009F7B47">
            <w:pPr>
              <w:rPr>
                <w:sz w:val="20"/>
                <w:szCs w:val="18"/>
              </w:rPr>
            </w:pPr>
            <w:r w:rsidRPr="00790993">
              <w:rPr>
                <w:sz w:val="20"/>
                <w:szCs w:val="18"/>
              </w:rPr>
              <w:t>≥ 0</w:t>
            </w:r>
          </w:p>
        </w:tc>
        <w:tc>
          <w:tcPr>
            <w:tcW w:w="1256" w:type="dxa"/>
            <w:shd w:val="clear" w:color="auto" w:fill="auto"/>
          </w:tcPr>
          <w:p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rsidR="00E36602" w:rsidRPr="00790993" w:rsidRDefault="00E36602" w:rsidP="009F7B47">
            <w:pPr>
              <w:rPr>
                <w:sz w:val="20"/>
                <w:szCs w:val="18"/>
              </w:rPr>
            </w:pPr>
          </w:p>
        </w:tc>
      </w:tr>
      <w:tr w:rsidR="00E36602" w:rsidRPr="007055D9" w:rsidTr="009F7B47">
        <w:trPr>
          <w:jc w:val="center"/>
        </w:trPr>
        <w:tc>
          <w:tcPr>
            <w:tcW w:w="1190" w:type="dxa"/>
            <w:shd w:val="clear" w:color="auto" w:fill="auto"/>
          </w:tcPr>
          <w:p w:rsidR="00E36602" w:rsidRPr="00790993" w:rsidRDefault="00E36602" w:rsidP="009F7B47">
            <w:pPr>
              <w:rPr>
                <w:sz w:val="20"/>
                <w:szCs w:val="18"/>
              </w:rPr>
            </w:pPr>
            <w:r w:rsidRPr="00790993">
              <w:rPr>
                <w:sz w:val="20"/>
                <w:szCs w:val="18"/>
              </w:rPr>
              <w:t>β</w:t>
            </w:r>
          </w:p>
        </w:tc>
        <w:tc>
          <w:tcPr>
            <w:tcW w:w="1604" w:type="dxa"/>
            <w:shd w:val="clear" w:color="auto" w:fill="auto"/>
          </w:tcPr>
          <w:p w:rsidR="00E36602" w:rsidRPr="00790993" w:rsidRDefault="00E36602" w:rsidP="009F7B47">
            <w:pPr>
              <w:rPr>
                <w:sz w:val="20"/>
                <w:szCs w:val="18"/>
              </w:rPr>
            </w:pPr>
            <w:r w:rsidRPr="00790993">
              <w:rPr>
                <w:sz w:val="20"/>
                <w:szCs w:val="18"/>
              </w:rPr>
              <w:t>angle</w:t>
            </w:r>
          </w:p>
        </w:tc>
        <w:tc>
          <w:tcPr>
            <w:tcW w:w="1438" w:type="dxa"/>
            <w:shd w:val="clear" w:color="auto" w:fill="auto"/>
          </w:tcPr>
          <w:p w:rsidR="00E36602" w:rsidRPr="00790993" w:rsidRDefault="00E36602" w:rsidP="009F7B47">
            <w:pPr>
              <w:rPr>
                <w:sz w:val="20"/>
                <w:szCs w:val="18"/>
              </w:rPr>
            </w:pPr>
            <w:r w:rsidRPr="00790993">
              <w:rPr>
                <w:sz w:val="20"/>
                <w:szCs w:val="18"/>
              </w:rPr>
              <w:t>0 – 2</w:t>
            </w:r>
          </w:p>
        </w:tc>
        <w:tc>
          <w:tcPr>
            <w:tcW w:w="1431" w:type="dxa"/>
            <w:shd w:val="clear" w:color="auto" w:fill="auto"/>
          </w:tcPr>
          <w:p w:rsidR="00E36602" w:rsidRPr="00790993" w:rsidRDefault="00E36602" w:rsidP="009F7B47">
            <w:pPr>
              <w:rPr>
                <w:sz w:val="20"/>
                <w:szCs w:val="18"/>
              </w:rPr>
            </w:pPr>
            <w:r w:rsidRPr="00790993">
              <w:rPr>
                <w:sz w:val="20"/>
                <w:szCs w:val="18"/>
              </w:rPr>
              <w:t>≥ 0</w:t>
            </w:r>
          </w:p>
        </w:tc>
        <w:tc>
          <w:tcPr>
            <w:tcW w:w="1256" w:type="dxa"/>
            <w:shd w:val="clear" w:color="auto" w:fill="auto"/>
          </w:tcPr>
          <w:p w:rsidR="00E36602" w:rsidRPr="00790993" w:rsidRDefault="00E36602" w:rsidP="009F7B47">
            <w:pPr>
              <w:rPr>
                <w:sz w:val="20"/>
                <w:szCs w:val="18"/>
              </w:rPr>
            </w:pPr>
            <w:r w:rsidRPr="00790993">
              <w:rPr>
                <w:sz w:val="20"/>
                <w:szCs w:val="18"/>
              </w:rPr>
              <w:t>Optional</w:t>
            </w:r>
          </w:p>
        </w:tc>
        <w:tc>
          <w:tcPr>
            <w:tcW w:w="1612" w:type="dxa"/>
            <w:shd w:val="clear" w:color="auto" w:fill="auto"/>
          </w:tcPr>
          <w:p w:rsidR="00E36602" w:rsidRPr="00790993" w:rsidRDefault="00E36602" w:rsidP="009F7B47">
            <w:pPr>
              <w:rPr>
                <w:sz w:val="20"/>
                <w:szCs w:val="18"/>
              </w:rPr>
            </w:pPr>
            <w:r w:rsidRPr="00790993">
              <w:rPr>
                <w:sz w:val="20"/>
                <w:szCs w:val="18"/>
              </w:rPr>
              <w:t>45 [deg]</w:t>
            </w:r>
          </w:p>
        </w:tc>
      </w:tr>
      <w:tr w:rsidR="00E36602" w:rsidRPr="007055D9" w:rsidTr="009F7B47">
        <w:trPr>
          <w:jc w:val="center"/>
        </w:trPr>
        <w:tc>
          <w:tcPr>
            <w:tcW w:w="1190" w:type="dxa"/>
            <w:shd w:val="clear" w:color="auto" w:fill="auto"/>
          </w:tcPr>
          <w:p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rsidR="00E36602" w:rsidRPr="00790993" w:rsidRDefault="00E36602" w:rsidP="009F7B47">
            <w:pPr>
              <w:rPr>
                <w:sz w:val="20"/>
                <w:szCs w:val="18"/>
              </w:rPr>
            </w:pPr>
            <w:r>
              <w:rPr>
                <w:sz w:val="20"/>
                <w:szCs w:val="18"/>
              </w:rPr>
              <w:t>penetration</w:t>
            </w:r>
          </w:p>
        </w:tc>
        <w:tc>
          <w:tcPr>
            <w:tcW w:w="1438" w:type="dxa"/>
            <w:shd w:val="clear" w:color="auto" w:fill="auto"/>
          </w:tcPr>
          <w:p w:rsidR="00E36602" w:rsidRPr="00790993" w:rsidRDefault="00E36602" w:rsidP="009F7B47">
            <w:pPr>
              <w:rPr>
                <w:sz w:val="20"/>
                <w:szCs w:val="18"/>
              </w:rPr>
            </w:pPr>
            <w:r w:rsidRPr="00790993">
              <w:rPr>
                <w:sz w:val="20"/>
                <w:szCs w:val="18"/>
              </w:rPr>
              <w:t>0 – 2</w:t>
            </w:r>
          </w:p>
        </w:tc>
        <w:tc>
          <w:tcPr>
            <w:tcW w:w="1431" w:type="dxa"/>
            <w:shd w:val="clear" w:color="auto" w:fill="auto"/>
          </w:tcPr>
          <w:p w:rsidR="00E36602" w:rsidRPr="00790993" w:rsidRDefault="00E36602" w:rsidP="009F7B47">
            <w:pPr>
              <w:rPr>
                <w:sz w:val="20"/>
                <w:szCs w:val="18"/>
              </w:rPr>
            </w:pPr>
            <w:r w:rsidRPr="00790993">
              <w:rPr>
                <w:sz w:val="20"/>
                <w:szCs w:val="18"/>
              </w:rPr>
              <w:t>0 ≤ η ≤ 1</w:t>
            </w:r>
          </w:p>
        </w:tc>
        <w:tc>
          <w:tcPr>
            <w:tcW w:w="1256" w:type="dxa"/>
            <w:shd w:val="clear" w:color="auto" w:fill="auto"/>
          </w:tcPr>
          <w:p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rsidR="00E36602" w:rsidRPr="00790993" w:rsidRDefault="00E36602" w:rsidP="009F7B47">
            <w:pPr>
              <w:keepNext/>
              <w:rPr>
                <w:sz w:val="20"/>
                <w:szCs w:val="18"/>
              </w:rPr>
            </w:pPr>
            <w:r w:rsidRPr="00790993">
              <w:rPr>
                <w:sz w:val="20"/>
                <w:szCs w:val="18"/>
              </w:rPr>
              <w:t>0</w:t>
            </w:r>
          </w:p>
        </w:tc>
      </w:tr>
    </w:tbl>
    <w:p w:rsidR="00E36602" w:rsidRDefault="00E36602" w:rsidP="00E36602">
      <w:pPr>
        <w:pStyle w:val="Caption"/>
        <w:spacing w:before="120"/>
      </w:pPr>
      <w:bookmarkStart w:id="2154" w:name="_Toc27753866"/>
      <w:r>
        <w:t xml:space="preserve">Table </w:t>
      </w:r>
      <w:r>
        <w:fldChar w:fldCharType="begin"/>
      </w:r>
      <w:r>
        <w:instrText xml:space="preserve"> SEQ Table \* ARABIC </w:instrText>
      </w:r>
      <w:r>
        <w:fldChar w:fldCharType="separate"/>
      </w:r>
      <w:r w:rsidR="007E2D34">
        <w:rPr>
          <w:noProof/>
        </w:rPr>
        <w:t>91</w:t>
      </w:r>
      <w:r>
        <w:fldChar w:fldCharType="end"/>
      </w:r>
      <w:r>
        <w:t xml:space="preserve">: Parameters of </w:t>
      </w:r>
      <w:r w:rsidR="006619C9">
        <w:t xml:space="preserve">Double </w:t>
      </w:r>
      <w:r>
        <w:t>Corner Weld</w:t>
      </w:r>
      <w:bookmarkEnd w:id="2154"/>
    </w:p>
    <w:p w:rsidR="00E36602" w:rsidRPr="00E36602" w:rsidRDefault="00E36602" w:rsidP="00E36602">
      <w:r w:rsidRPr="007055D9">
        <w:t>All other parameters are provided by the model itself.</w:t>
      </w:r>
    </w:p>
    <w:p w:rsidR="0006113C" w:rsidRPr="007055D9" w:rsidRDefault="0006113C" w:rsidP="00A2231C">
      <w:pPr>
        <w:pStyle w:val="Heading4"/>
        <w:ind w:left="862" w:hanging="862"/>
      </w:pPr>
      <w:bookmarkStart w:id="2155" w:name="_Toc338939161"/>
      <w:bookmarkStart w:id="2156" w:name="_Toc3557021"/>
      <w:bookmarkStart w:id="2157" w:name="_Toc27753635"/>
      <w:r w:rsidRPr="007055D9">
        <w:lastRenderedPageBreak/>
        <w:t>Attributes</w:t>
      </w:r>
      <w:bookmarkEnd w:id="2155"/>
      <w:bookmarkEnd w:id="2156"/>
      <w:bookmarkEnd w:id="2157"/>
    </w:p>
    <w:p w:rsidR="0006113C" w:rsidRPr="007055D9" w:rsidRDefault="00242481" w:rsidP="001759F7">
      <w:pPr>
        <w:pStyle w:val="Heading5"/>
        <w:keepNext/>
      </w:pPr>
      <w:bookmarkStart w:id="2158" w:name="_Toc338939163"/>
      <w:r w:rsidRPr="007055D9">
        <w:t xml:space="preserve">Attribute </w:t>
      </w:r>
      <w:r w:rsidR="00194316">
        <w:t>"</w:t>
      </w:r>
      <w:r w:rsidRPr="007055D9">
        <w:t>b</w:t>
      </w:r>
      <w:r w:rsidR="0006113C" w:rsidRPr="007055D9">
        <w:t>ase</w:t>
      </w:r>
      <w:bookmarkEnd w:id="2158"/>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242481" w:rsidP="0006113C">
      <w:pPr>
        <w:pStyle w:val="Heading5"/>
      </w:pPr>
      <w:bookmarkStart w:id="2159" w:name="_Toc338939164"/>
      <w:r w:rsidRPr="007055D9">
        <w:t xml:space="preserve">Attribute </w:t>
      </w:r>
      <w:r w:rsidR="00194316">
        <w:t>"</w:t>
      </w:r>
      <w:r w:rsidRPr="007055D9">
        <w:t>t</w:t>
      </w:r>
      <w:r w:rsidR="0006113C" w:rsidRPr="007055D9">
        <w:t>echnology</w:t>
      </w:r>
      <w:bookmarkEnd w:id="2159"/>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8B2F80">
      <w:pPr>
        <w:pStyle w:val="ListBullet"/>
        <w:keepNext/>
        <w:keepLines/>
        <w:rPr>
          <w:rStyle w:val="XMLElement"/>
        </w:rPr>
      </w:pPr>
      <w:r>
        <w:rPr>
          <w:rStyle w:val="XMLElement"/>
        </w:rPr>
        <w:t>friction</w:t>
      </w:r>
    </w:p>
    <w:p w:rsidR="00604BF1" w:rsidRPr="007055D9" w:rsidRDefault="00604BF1" w:rsidP="008B2F80">
      <w:pPr>
        <w:pStyle w:val="ListBullet"/>
        <w:keepNext/>
        <w:keepLines/>
        <w:rPr>
          <w:rStyle w:val="XMLElement"/>
        </w:rPr>
      </w:pPr>
      <w:r>
        <w:rPr>
          <w:rStyle w:val="XMLElement"/>
        </w:rPr>
        <w:t>brazing</w:t>
      </w:r>
    </w:p>
    <w:p w:rsidR="0006113C" w:rsidRPr="007055D9" w:rsidRDefault="0006113C" w:rsidP="0006113C">
      <w:pPr>
        <w:pStyle w:val="Heading4"/>
      </w:pPr>
      <w:bookmarkStart w:id="2160" w:name="_Toc338939165"/>
      <w:bookmarkStart w:id="2161" w:name="_Toc3557022"/>
      <w:bookmarkStart w:id="2162" w:name="_Toc27753636"/>
      <w:r w:rsidRPr="007055D9">
        <w:t xml:space="preserve">Element </w:t>
      </w:r>
      <w:r w:rsidR="00194316">
        <w:t>"</w:t>
      </w:r>
      <w:r w:rsidRPr="007055D9">
        <w:t>weld_position</w:t>
      </w:r>
      <w:bookmarkEnd w:id="2160"/>
      <w:bookmarkEnd w:id="2161"/>
      <w:r w:rsidR="00194316">
        <w:t>"</w:t>
      </w:r>
      <w:bookmarkEnd w:id="2162"/>
    </w:p>
    <w:p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E60DF" w:rsidP="003B6225">
            <w:pPr>
              <w:keepNext/>
              <w:rPr>
                <w:b/>
                <w:i/>
              </w:rPr>
            </w:pPr>
            <w:r>
              <w:rPr>
                <w:b/>
                <w:i/>
              </w:rPr>
              <w:t>Use</w:t>
            </w:r>
          </w:p>
        </w:tc>
      </w:tr>
      <w:tr w:rsidR="009C21ED" w:rsidRPr="007055D9" w:rsidTr="003B6225">
        <w:trPr>
          <w:trHeight w:val="283"/>
          <w:jc w:val="center"/>
        </w:trPr>
        <w:tc>
          <w:tcPr>
            <w:tcW w:w="1871" w:type="dxa"/>
            <w:shd w:val="clear" w:color="auto" w:fill="auto"/>
          </w:tcPr>
          <w:p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rsidTr="003B6225">
        <w:trPr>
          <w:trHeight w:val="283"/>
          <w:jc w:val="center"/>
        </w:trPr>
        <w:tc>
          <w:tcPr>
            <w:tcW w:w="1871" w:type="dxa"/>
            <w:shd w:val="clear" w:color="auto" w:fill="auto"/>
          </w:tcPr>
          <w:p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rsidTr="003B6225">
        <w:trPr>
          <w:trHeight w:val="283"/>
          <w:jc w:val="center"/>
        </w:trPr>
        <w:tc>
          <w:tcPr>
            <w:tcW w:w="1871" w:type="dxa"/>
            <w:shd w:val="clear" w:color="auto" w:fill="auto"/>
          </w:tcPr>
          <w:p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rsidTr="003B6225">
        <w:trPr>
          <w:trHeight w:val="283"/>
          <w:jc w:val="center"/>
        </w:trPr>
        <w:tc>
          <w:tcPr>
            <w:tcW w:w="1871" w:type="dxa"/>
            <w:shd w:val="clear" w:color="auto" w:fill="auto"/>
          </w:tcPr>
          <w:p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rsidTr="003B6225">
        <w:trPr>
          <w:trHeight w:val="283"/>
          <w:jc w:val="center"/>
        </w:trPr>
        <w:tc>
          <w:tcPr>
            <w:tcW w:w="1871" w:type="dxa"/>
            <w:shd w:val="clear" w:color="auto" w:fill="auto"/>
          </w:tcPr>
          <w:p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rsidR="009C21ED" w:rsidRPr="002E6319" w:rsidRDefault="00A37A9C" w:rsidP="003B6225">
            <w:pPr>
              <w:rPr>
                <w:sz w:val="20"/>
                <w:szCs w:val="18"/>
              </w:rPr>
            </w:pPr>
            <w:r w:rsidRPr="002E6319">
              <w:rPr>
                <w:sz w:val="20"/>
                <w:szCs w:val="18"/>
              </w:rPr>
              <w:t>Boolean</w:t>
            </w:r>
          </w:p>
        </w:tc>
        <w:tc>
          <w:tcPr>
            <w:tcW w:w="4680" w:type="dxa"/>
            <w:shd w:val="clear" w:color="auto" w:fill="auto"/>
          </w:tcPr>
          <w:p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rsidTr="003B6225">
        <w:trPr>
          <w:trHeight w:val="283"/>
          <w:jc w:val="center"/>
        </w:trPr>
        <w:tc>
          <w:tcPr>
            <w:tcW w:w="1871" w:type="dxa"/>
            <w:shd w:val="clear" w:color="auto" w:fill="auto"/>
          </w:tcPr>
          <w:p w:rsidR="009C21ED" w:rsidRPr="002E6319" w:rsidRDefault="009C21ED" w:rsidP="003B6225">
            <w:pPr>
              <w:rPr>
                <w:sz w:val="20"/>
                <w:szCs w:val="18"/>
              </w:rPr>
            </w:pPr>
            <w:r w:rsidRPr="002E6319">
              <w:rPr>
                <w:sz w:val="20"/>
                <w:szCs w:val="18"/>
              </w:rPr>
              <w:t>section</w:t>
            </w:r>
          </w:p>
        </w:tc>
        <w:tc>
          <w:tcPr>
            <w:tcW w:w="1800" w:type="dxa"/>
            <w:shd w:val="clear" w:color="auto" w:fill="auto"/>
          </w:tcPr>
          <w:p w:rsidR="009C21ED" w:rsidRPr="002E6319" w:rsidRDefault="009C21ED" w:rsidP="003B6225">
            <w:pPr>
              <w:rPr>
                <w:sz w:val="20"/>
                <w:szCs w:val="18"/>
              </w:rPr>
            </w:pPr>
            <w:r w:rsidRPr="002E6319">
              <w:rPr>
                <w:sz w:val="20"/>
                <w:szCs w:val="18"/>
              </w:rPr>
              <w:t>Selection</w:t>
            </w:r>
          </w:p>
        </w:tc>
        <w:tc>
          <w:tcPr>
            <w:tcW w:w="4680" w:type="dxa"/>
            <w:shd w:val="clear" w:color="auto" w:fill="auto"/>
          </w:tcPr>
          <w:p w:rsidR="009C21ED" w:rsidRPr="002E6319" w:rsidRDefault="00B5721F" w:rsidP="003B6225">
            <w:pPr>
              <w:rPr>
                <w:sz w:val="20"/>
                <w:szCs w:val="18"/>
              </w:rPr>
            </w:pPr>
            <w:r>
              <w:rPr>
                <w:sz w:val="20"/>
                <w:szCs w:val="18"/>
              </w:rPr>
              <w:t>Optional</w:t>
            </w:r>
          </w:p>
        </w:tc>
      </w:tr>
      <w:tr w:rsidR="009C21ED" w:rsidRPr="007055D9" w:rsidTr="003B6225">
        <w:trPr>
          <w:trHeight w:val="340"/>
          <w:jc w:val="center"/>
        </w:trPr>
        <w:tc>
          <w:tcPr>
            <w:tcW w:w="1871" w:type="dxa"/>
            <w:shd w:val="clear" w:color="auto" w:fill="auto"/>
          </w:tcPr>
          <w:p w:rsidR="009C21ED" w:rsidRPr="002E6319" w:rsidRDefault="009C21ED" w:rsidP="003B6225">
            <w:pPr>
              <w:rPr>
                <w:sz w:val="20"/>
                <w:szCs w:val="18"/>
              </w:rPr>
            </w:pPr>
            <w:r w:rsidRPr="002E6319">
              <w:rPr>
                <w:sz w:val="20"/>
                <w:szCs w:val="18"/>
              </w:rPr>
              <w:t>thickness</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B5721F" w:rsidP="003B6225">
            <w:pPr>
              <w:rPr>
                <w:sz w:val="20"/>
                <w:szCs w:val="18"/>
              </w:rPr>
            </w:pPr>
            <w:r>
              <w:rPr>
                <w:sz w:val="20"/>
                <w:szCs w:val="18"/>
              </w:rPr>
              <w:t>Optional</w:t>
            </w:r>
          </w:p>
        </w:tc>
      </w:tr>
      <w:tr w:rsidR="009C21ED" w:rsidRPr="007055D9" w:rsidTr="003B6225">
        <w:trPr>
          <w:trHeight w:val="340"/>
          <w:jc w:val="center"/>
        </w:trPr>
        <w:tc>
          <w:tcPr>
            <w:tcW w:w="1871" w:type="dxa"/>
            <w:shd w:val="clear" w:color="auto" w:fill="auto"/>
          </w:tcPr>
          <w:p w:rsidR="009C21ED" w:rsidRPr="002E6319" w:rsidRDefault="009C21ED" w:rsidP="003B6225">
            <w:pPr>
              <w:rPr>
                <w:sz w:val="20"/>
                <w:szCs w:val="18"/>
              </w:rPr>
            </w:pPr>
            <w:r w:rsidRPr="002E6319">
              <w:rPr>
                <w:sz w:val="20"/>
                <w:szCs w:val="18"/>
              </w:rPr>
              <w:t>angle</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9C21ED" w:rsidP="003B6225">
            <w:pPr>
              <w:rPr>
                <w:sz w:val="20"/>
                <w:szCs w:val="18"/>
              </w:rPr>
            </w:pPr>
            <w:r w:rsidRPr="002E6319">
              <w:rPr>
                <w:sz w:val="20"/>
                <w:szCs w:val="18"/>
              </w:rPr>
              <w:t>Optional</w:t>
            </w:r>
          </w:p>
        </w:tc>
      </w:tr>
      <w:tr w:rsidR="009C21ED" w:rsidRPr="007055D9" w:rsidTr="003B6225">
        <w:trPr>
          <w:trHeight w:val="340"/>
          <w:jc w:val="center"/>
        </w:trPr>
        <w:tc>
          <w:tcPr>
            <w:tcW w:w="1871" w:type="dxa"/>
            <w:shd w:val="clear" w:color="auto" w:fill="auto"/>
          </w:tcPr>
          <w:p w:rsidR="009C21ED" w:rsidRPr="002E6319" w:rsidRDefault="009C21ED" w:rsidP="003B6225">
            <w:pPr>
              <w:rPr>
                <w:sz w:val="20"/>
                <w:szCs w:val="18"/>
              </w:rPr>
            </w:pPr>
            <w:r w:rsidRPr="002E6319">
              <w:rPr>
                <w:sz w:val="20"/>
                <w:szCs w:val="18"/>
              </w:rPr>
              <w:t>shape</w:t>
            </w:r>
          </w:p>
        </w:tc>
        <w:tc>
          <w:tcPr>
            <w:tcW w:w="1800" w:type="dxa"/>
            <w:shd w:val="clear" w:color="auto" w:fill="auto"/>
          </w:tcPr>
          <w:p w:rsidR="009C21ED" w:rsidRPr="002E6319" w:rsidRDefault="009C21ED" w:rsidP="003B6225">
            <w:pPr>
              <w:rPr>
                <w:sz w:val="20"/>
                <w:szCs w:val="18"/>
              </w:rPr>
            </w:pPr>
            <w:r w:rsidRPr="002E6319">
              <w:rPr>
                <w:sz w:val="20"/>
                <w:szCs w:val="18"/>
              </w:rPr>
              <w:t>Selection</w:t>
            </w:r>
          </w:p>
        </w:tc>
        <w:tc>
          <w:tcPr>
            <w:tcW w:w="4680" w:type="dxa"/>
            <w:shd w:val="clear" w:color="auto" w:fill="auto"/>
          </w:tcPr>
          <w:p w:rsidR="009C21ED" w:rsidRPr="002E6319" w:rsidRDefault="009C21ED" w:rsidP="003B6225">
            <w:pPr>
              <w:rPr>
                <w:sz w:val="20"/>
                <w:szCs w:val="18"/>
              </w:rPr>
            </w:pPr>
            <w:r w:rsidRPr="002E6319">
              <w:rPr>
                <w:sz w:val="20"/>
                <w:szCs w:val="18"/>
              </w:rPr>
              <w:t>Optional</w:t>
            </w:r>
          </w:p>
        </w:tc>
      </w:tr>
      <w:tr w:rsidR="009C21ED" w:rsidRPr="007055D9" w:rsidTr="003B6225">
        <w:trPr>
          <w:trHeight w:val="340"/>
          <w:jc w:val="center"/>
        </w:trPr>
        <w:tc>
          <w:tcPr>
            <w:tcW w:w="1871" w:type="dxa"/>
            <w:shd w:val="clear" w:color="auto" w:fill="auto"/>
          </w:tcPr>
          <w:p w:rsidR="009C21ED" w:rsidRPr="002E6319" w:rsidRDefault="009C21ED" w:rsidP="003B6225">
            <w:pPr>
              <w:rPr>
                <w:sz w:val="20"/>
                <w:szCs w:val="18"/>
              </w:rPr>
            </w:pPr>
            <w:r w:rsidRPr="002E6319">
              <w:rPr>
                <w:sz w:val="20"/>
                <w:szCs w:val="18"/>
              </w:rPr>
              <w:t>penetration</w:t>
            </w:r>
          </w:p>
        </w:tc>
        <w:tc>
          <w:tcPr>
            <w:tcW w:w="1800" w:type="dxa"/>
            <w:shd w:val="clear" w:color="auto" w:fill="auto"/>
          </w:tcPr>
          <w:p w:rsidR="009C21ED" w:rsidRPr="002E6319" w:rsidRDefault="00F21C9F" w:rsidP="003B6225">
            <w:pPr>
              <w:rPr>
                <w:sz w:val="20"/>
                <w:szCs w:val="18"/>
              </w:rPr>
            </w:pPr>
            <w:r>
              <w:rPr>
                <w:sz w:val="20"/>
                <w:szCs w:val="20"/>
              </w:rPr>
              <w:t>Floating Point</w:t>
            </w:r>
          </w:p>
        </w:tc>
        <w:tc>
          <w:tcPr>
            <w:tcW w:w="4680" w:type="dxa"/>
            <w:shd w:val="clear" w:color="auto" w:fill="auto"/>
          </w:tcPr>
          <w:p w:rsidR="009C21ED" w:rsidRPr="002E6319" w:rsidRDefault="009C21ED" w:rsidP="003B6225">
            <w:pPr>
              <w:rPr>
                <w:sz w:val="20"/>
                <w:szCs w:val="18"/>
              </w:rPr>
            </w:pPr>
            <w:r w:rsidRPr="002E6319">
              <w:rPr>
                <w:sz w:val="20"/>
                <w:szCs w:val="18"/>
              </w:rPr>
              <w:t>Optional</w:t>
            </w:r>
          </w:p>
        </w:tc>
      </w:tr>
      <w:tr w:rsidR="00BF403F" w:rsidRPr="007055D9" w:rsidTr="003B6225">
        <w:trPr>
          <w:trHeight w:val="340"/>
          <w:jc w:val="center"/>
        </w:trPr>
        <w:tc>
          <w:tcPr>
            <w:tcW w:w="1871" w:type="dxa"/>
            <w:shd w:val="clear" w:color="auto" w:fill="auto"/>
          </w:tcPr>
          <w:p w:rsidR="00BF403F" w:rsidRPr="002E6319" w:rsidRDefault="00BF403F" w:rsidP="003B6225">
            <w:pPr>
              <w:rPr>
                <w:sz w:val="20"/>
                <w:szCs w:val="18"/>
              </w:rPr>
            </w:pPr>
            <w:r w:rsidRPr="002E6319">
              <w:rPr>
                <w:sz w:val="20"/>
                <w:szCs w:val="18"/>
              </w:rPr>
              <w:t>filler</w:t>
            </w:r>
          </w:p>
        </w:tc>
        <w:tc>
          <w:tcPr>
            <w:tcW w:w="1800" w:type="dxa"/>
            <w:shd w:val="clear" w:color="auto" w:fill="auto"/>
          </w:tcPr>
          <w:p w:rsidR="00BF403F" w:rsidRPr="002E6319" w:rsidRDefault="00BF403F" w:rsidP="003B6225">
            <w:pPr>
              <w:rPr>
                <w:sz w:val="20"/>
                <w:szCs w:val="18"/>
              </w:rPr>
            </w:pPr>
            <w:r w:rsidRPr="002E6319">
              <w:rPr>
                <w:sz w:val="20"/>
                <w:szCs w:val="18"/>
              </w:rPr>
              <w:t>Selection</w:t>
            </w:r>
          </w:p>
        </w:tc>
        <w:tc>
          <w:tcPr>
            <w:tcW w:w="4680" w:type="dxa"/>
            <w:shd w:val="clear" w:color="auto" w:fill="auto"/>
          </w:tcPr>
          <w:p w:rsidR="00BF403F" w:rsidRPr="002E6319" w:rsidRDefault="00BF403F" w:rsidP="003B6225">
            <w:pPr>
              <w:keepNext/>
              <w:rPr>
                <w:sz w:val="20"/>
                <w:szCs w:val="18"/>
              </w:rPr>
            </w:pPr>
            <w:r w:rsidRPr="002E6319">
              <w:rPr>
                <w:sz w:val="20"/>
                <w:szCs w:val="18"/>
              </w:rPr>
              <w:t>Optional</w:t>
            </w:r>
          </w:p>
        </w:tc>
      </w:tr>
      <w:tr w:rsidR="0026200C" w:rsidRPr="007055D9" w:rsidTr="003B6225">
        <w:trPr>
          <w:trHeight w:val="340"/>
          <w:jc w:val="center"/>
        </w:trPr>
        <w:tc>
          <w:tcPr>
            <w:tcW w:w="1871" w:type="dxa"/>
            <w:shd w:val="clear" w:color="auto" w:fill="auto"/>
          </w:tcPr>
          <w:p w:rsidR="0026200C" w:rsidRPr="002E6319" w:rsidRDefault="0026200C" w:rsidP="003B6225">
            <w:pPr>
              <w:rPr>
                <w:sz w:val="20"/>
                <w:szCs w:val="18"/>
              </w:rPr>
            </w:pPr>
            <w:r>
              <w:rPr>
                <w:sz w:val="20"/>
                <w:szCs w:val="20"/>
              </w:rPr>
              <w:t>filler_material</w:t>
            </w:r>
          </w:p>
        </w:tc>
        <w:tc>
          <w:tcPr>
            <w:tcW w:w="1800" w:type="dxa"/>
            <w:shd w:val="clear" w:color="auto" w:fill="auto"/>
          </w:tcPr>
          <w:p w:rsidR="0026200C" w:rsidRPr="002E6319" w:rsidRDefault="0026200C" w:rsidP="003B6225">
            <w:pPr>
              <w:rPr>
                <w:sz w:val="20"/>
                <w:szCs w:val="18"/>
              </w:rPr>
            </w:pPr>
            <w:r w:rsidRPr="00A20C5C">
              <w:rPr>
                <w:sz w:val="20"/>
                <w:szCs w:val="20"/>
              </w:rPr>
              <w:t>Alphanumeric</w:t>
            </w:r>
          </w:p>
        </w:tc>
        <w:tc>
          <w:tcPr>
            <w:tcW w:w="4680" w:type="dxa"/>
            <w:shd w:val="clear" w:color="auto" w:fill="auto"/>
          </w:tcPr>
          <w:p w:rsidR="0026200C" w:rsidRPr="002E6319" w:rsidRDefault="0026200C" w:rsidP="003B6225">
            <w:pPr>
              <w:keepNext/>
              <w:rPr>
                <w:sz w:val="20"/>
                <w:szCs w:val="18"/>
              </w:rPr>
            </w:pPr>
            <w:r w:rsidRPr="00A20C5C">
              <w:rPr>
                <w:sz w:val="20"/>
                <w:szCs w:val="20"/>
              </w:rPr>
              <w:t>Optional</w:t>
            </w:r>
          </w:p>
        </w:tc>
      </w:tr>
    </w:tbl>
    <w:p w:rsidR="003B6225" w:rsidRDefault="003B6225" w:rsidP="008F3D94">
      <w:pPr>
        <w:pStyle w:val="Caption"/>
        <w:spacing w:before="120"/>
      </w:pPr>
      <w:bookmarkStart w:id="2163" w:name="_Toc3566496"/>
      <w:bookmarkStart w:id="2164" w:name="_Toc27753867"/>
      <w:bookmarkStart w:id="2165" w:name="_Toc338939167"/>
      <w:r>
        <w:t xml:space="preserve">Table </w:t>
      </w:r>
      <w:r w:rsidR="00D43112">
        <w:fldChar w:fldCharType="begin"/>
      </w:r>
      <w:r w:rsidR="00D43112">
        <w:instrText xml:space="preserve"> SEQ Table \* ARABIC </w:instrText>
      </w:r>
      <w:r w:rsidR="00D43112">
        <w:fldChar w:fldCharType="separate"/>
      </w:r>
      <w:r w:rsidR="007E2D34">
        <w:rPr>
          <w:noProof/>
        </w:rPr>
        <w:t>92</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163"/>
      <w:bookmarkEnd w:id="2164"/>
    </w:p>
    <w:p w:rsidR="008941DA" w:rsidRDefault="008941DA" w:rsidP="00B21508">
      <w:pPr>
        <w:pStyle w:val="Heading5"/>
        <w:keepNext/>
      </w:pPr>
      <w:r w:rsidRPr="007055D9">
        <w:t>Attribute</w:t>
      </w:r>
      <w:r>
        <w:t>s</w:t>
      </w:r>
      <w:r w:rsidRPr="007055D9">
        <w:t xml:space="preserve"> </w:t>
      </w:r>
      <w:r w:rsidR="00194316">
        <w:t>"</w:t>
      </w:r>
      <w:r>
        <w:t>u, x, y, z, reference</w:t>
      </w:r>
      <w:r w:rsidR="00194316">
        <w:t>"</w:t>
      </w:r>
    </w:p>
    <w:p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E2D34">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E2D34" w:rsidRPr="007E2D34">
        <w:rPr>
          <w:b w:val="0"/>
          <w:i w:val="0"/>
        </w:rPr>
        <w:t>Welding Position</w:t>
      </w:r>
      <w:r w:rsidR="008F3D94" w:rsidRPr="008F3D94">
        <w:rPr>
          <w:b w:val="0"/>
          <w:i w:val="0"/>
          <w:lang w:val="en-US"/>
        </w:rPr>
        <w:fldChar w:fldCharType="end"/>
      </w:r>
      <w:r w:rsidRPr="008941DA">
        <w:rPr>
          <w:b w:val="0"/>
          <w:i w:val="0"/>
        </w:rPr>
        <w:t>.</w:t>
      </w:r>
    </w:p>
    <w:p w:rsidR="0006113C" w:rsidRPr="007055D9" w:rsidRDefault="0006113C" w:rsidP="00B21508">
      <w:pPr>
        <w:pStyle w:val="Heading5"/>
        <w:keepNext/>
      </w:pPr>
      <w:r w:rsidRPr="007055D9">
        <w:t xml:space="preserve">Attribute </w:t>
      </w:r>
      <w:r w:rsidR="00194316">
        <w:t>"</w:t>
      </w:r>
      <w:r w:rsidRPr="007055D9">
        <w:t>section</w:t>
      </w:r>
      <w:bookmarkEnd w:id="2165"/>
      <w:r w:rsidR="00194316">
        <w:t>"</w:t>
      </w:r>
    </w:p>
    <w:p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rsidR="0006113C" w:rsidRPr="007055D9" w:rsidRDefault="0006113C" w:rsidP="0006113C">
      <w:pPr>
        <w:pStyle w:val="ListBullet"/>
        <w:rPr>
          <w:rStyle w:val="XMLAttribute"/>
        </w:rPr>
      </w:pPr>
      <w:r w:rsidRPr="007055D9">
        <w:rPr>
          <w:rStyle w:val="XMLAttribute"/>
        </w:rPr>
        <w:t>HV</w:t>
      </w:r>
    </w:p>
    <w:p w:rsidR="0006113C" w:rsidRPr="007055D9" w:rsidRDefault="0006113C" w:rsidP="0006113C">
      <w:pPr>
        <w:pStyle w:val="ListBullet"/>
        <w:rPr>
          <w:rStyle w:val="XMLAttribute"/>
        </w:rPr>
      </w:pPr>
      <w:r w:rsidRPr="007055D9">
        <w:rPr>
          <w:rStyle w:val="XMLAttribute"/>
        </w:rPr>
        <w:t>U</w:t>
      </w:r>
    </w:p>
    <w:p w:rsidR="0006113C" w:rsidRPr="007055D9" w:rsidRDefault="0006113C" w:rsidP="0006113C">
      <w:pPr>
        <w:pStyle w:val="ListBullet"/>
        <w:rPr>
          <w:rStyle w:val="XMLAttribute"/>
        </w:rPr>
      </w:pPr>
      <w:r w:rsidRPr="007055D9">
        <w:rPr>
          <w:rStyle w:val="XMLAttribute"/>
        </w:rPr>
        <w:t>Fillet</w:t>
      </w:r>
    </w:p>
    <w:p w:rsidR="0006113C" w:rsidRPr="007055D9" w:rsidRDefault="0006113C" w:rsidP="00B21508">
      <w:pPr>
        <w:pStyle w:val="Heading5"/>
        <w:keepNext/>
      </w:pPr>
      <w:bookmarkStart w:id="2166" w:name="_Toc338939168"/>
      <w:r w:rsidRPr="007055D9">
        <w:t xml:space="preserve">Attribute </w:t>
      </w:r>
      <w:r w:rsidR="00194316">
        <w:t>"</w:t>
      </w:r>
      <w:r w:rsidRPr="007055D9">
        <w:t>thickness</w:t>
      </w:r>
      <w:bookmarkEnd w:id="2166"/>
      <w:r w:rsidR="00194316">
        <w:t>"</w:t>
      </w:r>
    </w:p>
    <w:p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rsidTr="007A3431">
        <w:trPr>
          <w:trHeight w:val="283"/>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rsidR="0006113C" w:rsidRPr="002E6319" w:rsidRDefault="0006113C" w:rsidP="0053575A">
            <w:pPr>
              <w:rPr>
                <w:sz w:val="20"/>
                <w:szCs w:val="18"/>
              </w:rPr>
            </w:pPr>
            <w:r w:rsidRPr="002E6319">
              <w:rPr>
                <w:sz w:val="20"/>
                <w:szCs w:val="18"/>
              </w:rPr>
              <w:t>Optional</w:t>
            </w:r>
          </w:p>
        </w:tc>
      </w:tr>
      <w:tr w:rsidR="0006113C" w:rsidRPr="007055D9" w:rsidTr="007A3431">
        <w:trPr>
          <w:trHeight w:val="283"/>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rsidTr="007A3431">
        <w:trPr>
          <w:trHeight w:val="283"/>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rsidR="0006113C" w:rsidRPr="002E6319" w:rsidRDefault="0006113C" w:rsidP="008F3D94">
            <w:pPr>
              <w:keepNext/>
              <w:rPr>
                <w:sz w:val="20"/>
                <w:szCs w:val="18"/>
              </w:rPr>
            </w:pPr>
            <w:r w:rsidRPr="002E6319">
              <w:rPr>
                <w:sz w:val="20"/>
                <w:szCs w:val="18"/>
              </w:rPr>
              <w:t>Required</w:t>
            </w:r>
          </w:p>
        </w:tc>
      </w:tr>
    </w:tbl>
    <w:p w:rsidR="008F3D94" w:rsidRDefault="008F3D94" w:rsidP="008F3D94">
      <w:pPr>
        <w:pStyle w:val="Caption"/>
        <w:spacing w:before="120"/>
      </w:pPr>
      <w:bookmarkStart w:id="2167" w:name="_Toc3566497"/>
      <w:bookmarkStart w:id="2168" w:name="_Toc27753868"/>
      <w:bookmarkStart w:id="2169" w:name="_Toc338939169"/>
      <w:r>
        <w:t xml:space="preserve">Table </w:t>
      </w:r>
      <w:r>
        <w:fldChar w:fldCharType="begin"/>
      </w:r>
      <w:r>
        <w:instrText xml:space="preserve"> SEQ Table \* ARABIC </w:instrText>
      </w:r>
      <w:r>
        <w:fldChar w:fldCharType="separate"/>
      </w:r>
      <w:r w:rsidR="007E2D34">
        <w:rPr>
          <w:noProof/>
        </w:rPr>
        <w:t>93</w:t>
      </w:r>
      <w:r>
        <w:fldChar w:fldCharType="end"/>
      </w:r>
      <w:r>
        <w:t xml:space="preserve">: Values of Attribute </w:t>
      </w:r>
      <w:r w:rsidRPr="008F3D94">
        <w:rPr>
          <w:rStyle w:val="elementdeftypeChar"/>
          <w:b/>
        </w:rPr>
        <w:t>section</w:t>
      </w:r>
      <w:bookmarkEnd w:id="2167"/>
      <w:bookmarkEnd w:id="2168"/>
    </w:p>
    <w:p w:rsidR="0006113C" w:rsidRPr="007055D9" w:rsidRDefault="0006113C" w:rsidP="00B21508">
      <w:pPr>
        <w:pStyle w:val="Heading5"/>
        <w:keepNext/>
      </w:pPr>
      <w:r w:rsidRPr="007055D9">
        <w:t xml:space="preserve">Attribute </w:t>
      </w:r>
      <w:r w:rsidR="00194316">
        <w:t>"</w:t>
      </w:r>
      <w:r w:rsidRPr="007055D9">
        <w:t>angle</w:t>
      </w:r>
      <w:bookmarkEnd w:id="2169"/>
      <w:r w:rsidR="00194316">
        <w:t>"</w:t>
      </w:r>
    </w:p>
    <w:p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rsidTr="007A3431">
        <w:trPr>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rsidR="0006113C" w:rsidRPr="002E6319" w:rsidRDefault="0006113C" w:rsidP="0053575A">
            <w:pPr>
              <w:rPr>
                <w:sz w:val="20"/>
                <w:szCs w:val="18"/>
              </w:rPr>
            </w:pPr>
            <w:r w:rsidRPr="002E6319">
              <w:rPr>
                <w:sz w:val="20"/>
                <w:szCs w:val="18"/>
              </w:rPr>
              <w:t>Optional</w:t>
            </w:r>
          </w:p>
        </w:tc>
      </w:tr>
      <w:tr w:rsidR="0006113C" w:rsidRPr="007055D9" w:rsidTr="007A3431">
        <w:trPr>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rsidTr="007A3431">
        <w:trPr>
          <w:jc w:val="center"/>
        </w:trPr>
        <w:tc>
          <w:tcPr>
            <w:tcW w:w="2951" w:type="dxa"/>
            <w:shd w:val="clear" w:color="auto" w:fill="auto"/>
            <w:vAlign w:val="bottom"/>
          </w:tcPr>
          <w:p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rsidR="0006113C" w:rsidRPr="002E6319" w:rsidRDefault="0006113C" w:rsidP="008F3D94">
            <w:pPr>
              <w:keepNext/>
              <w:rPr>
                <w:sz w:val="20"/>
                <w:szCs w:val="18"/>
              </w:rPr>
            </w:pPr>
            <w:r w:rsidRPr="002E6319">
              <w:rPr>
                <w:sz w:val="20"/>
                <w:szCs w:val="18"/>
              </w:rPr>
              <w:t>Required</w:t>
            </w:r>
          </w:p>
        </w:tc>
      </w:tr>
    </w:tbl>
    <w:p w:rsidR="008F3D94" w:rsidRDefault="008F3D94" w:rsidP="008F3D94">
      <w:pPr>
        <w:pStyle w:val="Caption"/>
        <w:spacing w:before="120"/>
      </w:pPr>
      <w:bookmarkStart w:id="2170" w:name="_Toc3566498"/>
      <w:bookmarkStart w:id="2171" w:name="_Toc27753869"/>
      <w:bookmarkStart w:id="2172" w:name="_Toc338939170"/>
      <w:r>
        <w:t xml:space="preserve">Table </w:t>
      </w:r>
      <w:r>
        <w:fldChar w:fldCharType="begin"/>
      </w:r>
      <w:r>
        <w:instrText xml:space="preserve"> SEQ Table \* ARABIC </w:instrText>
      </w:r>
      <w:r>
        <w:fldChar w:fldCharType="separate"/>
      </w:r>
      <w:r w:rsidR="007E2D34">
        <w:rPr>
          <w:noProof/>
        </w:rPr>
        <w:t>94</w:t>
      </w:r>
      <w:r>
        <w:fldChar w:fldCharType="end"/>
      </w:r>
      <w:r>
        <w:t xml:space="preserve">: Values of Attribute </w:t>
      </w:r>
      <w:r>
        <w:rPr>
          <w:rStyle w:val="elementdeftypeChar"/>
          <w:b/>
        </w:rPr>
        <w:t>angle</w:t>
      </w:r>
      <w:bookmarkEnd w:id="2170"/>
      <w:bookmarkEnd w:id="2171"/>
    </w:p>
    <w:p w:rsidR="0006113C" w:rsidRPr="007055D9" w:rsidRDefault="0006113C" w:rsidP="00B21508">
      <w:pPr>
        <w:pStyle w:val="Heading5"/>
        <w:keepNext/>
      </w:pPr>
      <w:r w:rsidRPr="007055D9">
        <w:t xml:space="preserve">Attribute </w:t>
      </w:r>
      <w:r w:rsidR="00194316">
        <w:t>"</w:t>
      </w:r>
      <w:r w:rsidRPr="007055D9">
        <w:t>shape</w:t>
      </w:r>
      <w:bookmarkEnd w:id="2172"/>
      <w:r w:rsidR="00194316">
        <w:t>"</w:t>
      </w:r>
    </w:p>
    <w:p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rsidR="0006113C" w:rsidRPr="007055D9" w:rsidRDefault="0006113C" w:rsidP="00B21508">
      <w:pPr>
        <w:pStyle w:val="Heading5"/>
        <w:keepNext/>
      </w:pPr>
      <w:bookmarkStart w:id="2173" w:name="_Toc338939171"/>
      <w:r w:rsidRPr="007055D9">
        <w:t xml:space="preserve">Attribute </w:t>
      </w:r>
      <w:r w:rsidR="00194316">
        <w:t>"</w:t>
      </w:r>
      <w:r w:rsidRPr="007055D9">
        <w:t>penetration</w:t>
      </w:r>
      <w:bookmarkEnd w:id="2173"/>
      <w:r w:rsidR="00194316">
        <w:t>"</w:t>
      </w:r>
    </w:p>
    <w:p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rsidR="0006113C" w:rsidRPr="007055D9" w:rsidRDefault="0006113C" w:rsidP="00B32130">
      <w:pPr>
        <w:pStyle w:val="Heading5"/>
        <w:keepNext/>
      </w:pPr>
      <w:bookmarkStart w:id="2174" w:name="_Toc338939173"/>
      <w:r w:rsidRPr="007055D9">
        <w:t xml:space="preserve">Attribute </w:t>
      </w:r>
      <w:r w:rsidR="00194316">
        <w:t>"</w:t>
      </w:r>
      <w:r w:rsidRPr="007055D9">
        <w:t>filler</w:t>
      </w:r>
      <w:bookmarkEnd w:id="2174"/>
      <w:r w:rsidR="00194316">
        <w:t>"</w:t>
      </w:r>
    </w:p>
    <w:p w:rsidR="0006113C" w:rsidRPr="007055D9" w:rsidRDefault="0006113C" w:rsidP="0006113C">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rsidR="005067A2" w:rsidRDefault="005067A2" w:rsidP="00B21508">
      <w:pPr>
        <w:pStyle w:val="XMLCode"/>
        <w:keepNext/>
      </w:pPr>
    </w:p>
    <w:p w:rsidR="00AE19C9" w:rsidRDefault="0006113C" w:rsidP="00B21508">
      <w:pPr>
        <w:pStyle w:val="XMLCode"/>
        <w:keepNext/>
      </w:pPr>
      <w:r w:rsidRPr="007055D9">
        <w:t>&lt;</w:t>
      </w:r>
      <w:proofErr w:type="gramStart"/>
      <w:r w:rsidR="00AE19C9">
        <w:t>seamweld</w:t>
      </w:r>
      <w:proofErr w:type="gramEnd"/>
      <w:r w:rsidR="00AE19C9">
        <w:t>&gt;</w:t>
      </w:r>
    </w:p>
    <w:p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rsidR="007D091C" w:rsidRDefault="007D091C" w:rsidP="00E54BD5">
      <w:pPr>
        <w:pStyle w:val="XMLCode"/>
      </w:pPr>
      <w:r>
        <w:t xml:space="preserve">    </w:t>
      </w:r>
      <w:r w:rsidR="008362A0">
        <w:t xml:space="preserve">    </w:t>
      </w:r>
      <w:r w:rsidR="00043C59">
        <w:t>&lt;sheet_parameter ... /&gt;</w:t>
      </w:r>
    </w:p>
    <w:p w:rsidR="00E54BD5" w:rsidRPr="007055D9" w:rsidRDefault="00E54BD5" w:rsidP="00E54BD5">
      <w:pPr>
        <w:pStyle w:val="XMLCode"/>
      </w:pPr>
      <w:r>
        <w:t xml:space="preserve">    &lt;/corner_weld&gt;</w:t>
      </w:r>
    </w:p>
    <w:p w:rsidR="00AE186F" w:rsidRDefault="0006113C" w:rsidP="00C2338C">
      <w:pPr>
        <w:pStyle w:val="XMLCode"/>
      </w:pPr>
      <w:r w:rsidRPr="007055D9">
        <w:t>&lt;/</w:t>
      </w:r>
      <w:r w:rsidR="00AE19C9">
        <w:t>seamweld</w:t>
      </w:r>
      <w:r w:rsidRPr="007055D9">
        <w:t>&gt;</w:t>
      </w:r>
    </w:p>
    <w:p w:rsidR="005067A2" w:rsidRPr="007055D9" w:rsidRDefault="005067A2" w:rsidP="00C2338C">
      <w:pPr>
        <w:pStyle w:val="XMLCode"/>
      </w:pPr>
    </w:p>
    <w:p w:rsidR="00003133" w:rsidRPr="007055D9" w:rsidRDefault="00003133" w:rsidP="009647BD">
      <w:pPr>
        <w:pStyle w:val="Heading4"/>
        <w:keepLines/>
        <w:ind w:left="862" w:hanging="862"/>
      </w:pPr>
      <w:bookmarkStart w:id="2175" w:name="WeldDefinitionEdgeWeld"/>
      <w:bookmarkStart w:id="2176" w:name="_Toc3557023"/>
      <w:bookmarkStart w:id="2177" w:name="_Toc27753637"/>
      <w:bookmarkStart w:id="2178" w:name="_Toc288200764"/>
      <w:bookmarkStart w:id="2179" w:name="_Toc338939108"/>
      <w:bookmarkEnd w:id="2175"/>
      <w:r w:rsidRPr="007055D9">
        <w:lastRenderedPageBreak/>
        <w:t xml:space="preserve">Element </w:t>
      </w:r>
      <w:r w:rsidR="00194316">
        <w:t>"</w:t>
      </w:r>
      <w:r>
        <w:t>sheet_parameter</w:t>
      </w:r>
      <w:bookmarkEnd w:id="2176"/>
      <w:r w:rsidR="00194316">
        <w:t>"</w:t>
      </w:r>
      <w:bookmarkEnd w:id="2177"/>
    </w:p>
    <w:p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03133" w:rsidRPr="007055D9" w:rsidRDefault="009436D3" w:rsidP="00E70582">
            <w:pPr>
              <w:keepNext/>
              <w:keepLines/>
              <w:rPr>
                <w:b/>
                <w:i/>
              </w:rPr>
            </w:pPr>
            <w:r w:rsidRPr="00A20C5C">
              <w:rPr>
                <w:b/>
                <w:i/>
              </w:rPr>
              <w:t>Constraint</w:t>
            </w:r>
            <w:r>
              <w:rPr>
                <w:b/>
                <w:i/>
              </w:rPr>
              <w:t xml:space="preserve"> / Remarks</w:t>
            </w:r>
          </w:p>
        </w:tc>
      </w:tr>
      <w:tr w:rsidR="00003133" w:rsidRPr="007055D9" w:rsidTr="00E70582">
        <w:trPr>
          <w:jc w:val="center"/>
        </w:trPr>
        <w:tc>
          <w:tcPr>
            <w:tcW w:w="1574" w:type="dxa"/>
            <w:shd w:val="clear" w:color="auto" w:fill="auto"/>
          </w:tcPr>
          <w:p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rsidR="00003133" w:rsidRPr="002D6B99" w:rsidRDefault="00F21C9F" w:rsidP="00E70582">
            <w:pPr>
              <w:keepNext/>
              <w:keepLines/>
              <w:rPr>
                <w:sz w:val="20"/>
                <w:szCs w:val="20"/>
              </w:rPr>
            </w:pPr>
            <w:r>
              <w:rPr>
                <w:sz w:val="20"/>
                <w:szCs w:val="20"/>
              </w:rPr>
              <w:t>Integer</w:t>
            </w:r>
          </w:p>
        </w:tc>
        <w:tc>
          <w:tcPr>
            <w:tcW w:w="1275" w:type="dxa"/>
            <w:shd w:val="clear" w:color="auto" w:fill="auto"/>
          </w:tcPr>
          <w:p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rsidTr="00E70582">
        <w:trPr>
          <w:jc w:val="center"/>
        </w:trPr>
        <w:tc>
          <w:tcPr>
            <w:tcW w:w="1574" w:type="dxa"/>
            <w:shd w:val="clear" w:color="auto" w:fill="auto"/>
            <w:vAlign w:val="bottom"/>
          </w:tcPr>
          <w:p w:rsidR="000124A9" w:rsidRDefault="000124A9" w:rsidP="00E70582">
            <w:pPr>
              <w:keepNext/>
              <w:keepLines/>
              <w:rPr>
                <w:sz w:val="20"/>
                <w:szCs w:val="20"/>
              </w:rPr>
            </w:pPr>
            <w:r>
              <w:rPr>
                <w:sz w:val="20"/>
                <w:szCs w:val="20"/>
              </w:rPr>
              <w:t>gap</w:t>
            </w:r>
          </w:p>
        </w:tc>
        <w:tc>
          <w:tcPr>
            <w:tcW w:w="1418" w:type="dxa"/>
            <w:shd w:val="clear" w:color="auto" w:fill="auto"/>
            <w:vAlign w:val="bottom"/>
          </w:tcPr>
          <w:p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rsidR="000124A9" w:rsidRPr="002D6B99" w:rsidRDefault="000124A9" w:rsidP="00CF34D3">
            <w:pPr>
              <w:keepNext/>
              <w:keepLines/>
              <w:rPr>
                <w:sz w:val="20"/>
                <w:szCs w:val="20"/>
              </w:rPr>
            </w:pPr>
            <w:r>
              <w:rPr>
                <w:sz w:val="20"/>
                <w:szCs w:val="20"/>
              </w:rPr>
              <w:t>Default value is 0</w:t>
            </w:r>
          </w:p>
        </w:tc>
      </w:tr>
      <w:tr w:rsidR="000124A9" w:rsidRPr="007055D9" w:rsidTr="00E70582">
        <w:trPr>
          <w:jc w:val="center"/>
        </w:trPr>
        <w:tc>
          <w:tcPr>
            <w:tcW w:w="1574" w:type="dxa"/>
            <w:shd w:val="clear" w:color="auto" w:fill="auto"/>
            <w:vAlign w:val="bottom"/>
          </w:tcPr>
          <w:p w:rsidR="000124A9" w:rsidRDefault="000124A9" w:rsidP="00630516">
            <w:pPr>
              <w:keepLines/>
              <w:rPr>
                <w:sz w:val="20"/>
                <w:szCs w:val="20"/>
              </w:rPr>
            </w:pPr>
            <w:r>
              <w:rPr>
                <w:sz w:val="20"/>
                <w:szCs w:val="20"/>
              </w:rPr>
              <w:t>sheet_thickness</w:t>
            </w:r>
          </w:p>
        </w:tc>
        <w:tc>
          <w:tcPr>
            <w:tcW w:w="1418" w:type="dxa"/>
            <w:shd w:val="clear" w:color="auto" w:fill="auto"/>
            <w:vAlign w:val="bottom"/>
          </w:tcPr>
          <w:p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rsidR="000124A9" w:rsidRPr="002D6B99" w:rsidRDefault="000124A9" w:rsidP="00630516">
            <w:pPr>
              <w:keepLines/>
              <w:rPr>
                <w:sz w:val="20"/>
                <w:szCs w:val="20"/>
              </w:rPr>
            </w:pPr>
            <w:r>
              <w:rPr>
                <w:sz w:val="20"/>
                <w:szCs w:val="20"/>
              </w:rPr>
              <w:t>-</w:t>
            </w:r>
          </w:p>
        </w:tc>
      </w:tr>
      <w:tr w:rsidR="000124A9" w:rsidRPr="007055D9" w:rsidTr="00E70582">
        <w:trPr>
          <w:jc w:val="center"/>
        </w:trPr>
        <w:tc>
          <w:tcPr>
            <w:tcW w:w="1574" w:type="dxa"/>
            <w:shd w:val="clear" w:color="auto" w:fill="auto"/>
            <w:vAlign w:val="bottom"/>
          </w:tcPr>
          <w:p w:rsidR="000124A9" w:rsidRDefault="000124A9" w:rsidP="00630516">
            <w:pPr>
              <w:keepLines/>
              <w:rPr>
                <w:sz w:val="20"/>
                <w:szCs w:val="20"/>
              </w:rPr>
            </w:pPr>
            <w:r>
              <w:rPr>
                <w:sz w:val="20"/>
                <w:szCs w:val="20"/>
              </w:rPr>
              <w:t>sheet_angle</w:t>
            </w:r>
          </w:p>
        </w:tc>
        <w:tc>
          <w:tcPr>
            <w:tcW w:w="1418" w:type="dxa"/>
            <w:shd w:val="clear" w:color="auto" w:fill="auto"/>
            <w:vAlign w:val="bottom"/>
          </w:tcPr>
          <w:p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rsidR="000124A9" w:rsidRPr="002D6B99" w:rsidRDefault="000124A9" w:rsidP="00630516">
            <w:pPr>
              <w:keepLines/>
              <w:rPr>
                <w:sz w:val="20"/>
                <w:szCs w:val="20"/>
              </w:rPr>
            </w:pPr>
            <w:r>
              <w:rPr>
                <w:sz w:val="20"/>
                <w:szCs w:val="20"/>
              </w:rPr>
              <w:t>-</w:t>
            </w:r>
          </w:p>
        </w:tc>
      </w:tr>
    </w:tbl>
    <w:p w:rsidR="00B21508" w:rsidRDefault="00B21508" w:rsidP="008F3D94">
      <w:pPr>
        <w:pStyle w:val="Caption"/>
        <w:spacing w:before="120"/>
      </w:pPr>
      <w:bookmarkStart w:id="2180" w:name="_Toc3566499"/>
      <w:bookmarkStart w:id="2181" w:name="_Toc27753870"/>
      <w:r>
        <w:t xml:space="preserve">Table </w:t>
      </w:r>
      <w:r w:rsidR="00D43112">
        <w:fldChar w:fldCharType="begin"/>
      </w:r>
      <w:r w:rsidR="00D43112">
        <w:instrText xml:space="preserve"> SEQ Table \* ARABIC </w:instrText>
      </w:r>
      <w:r w:rsidR="00D43112">
        <w:fldChar w:fldCharType="separate"/>
      </w:r>
      <w:r w:rsidR="007E2D34">
        <w:rPr>
          <w:noProof/>
        </w:rPr>
        <w:t>95</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80"/>
      <w:bookmarkEnd w:id="2181"/>
    </w:p>
    <w:p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003133" w:rsidRDefault="00003133" w:rsidP="00003133">
      <w:pPr>
        <w:pStyle w:val="XMLCode"/>
      </w:pPr>
    </w:p>
    <w:p w:rsidR="00003133" w:rsidRDefault="00003133" w:rsidP="00003133">
      <w:pPr>
        <w:pStyle w:val="XMLCode"/>
      </w:pPr>
      <w:r w:rsidRPr="007055D9">
        <w:t>&lt;</w:t>
      </w:r>
      <w:proofErr w:type="gramStart"/>
      <w:r>
        <w:t>seamweld</w:t>
      </w:r>
      <w:proofErr w:type="gramEnd"/>
      <w:r>
        <w:t>&gt;</w:t>
      </w:r>
    </w:p>
    <w:p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rsidR="00003133" w:rsidRPr="007055D9" w:rsidRDefault="00003133" w:rsidP="00003133">
      <w:pPr>
        <w:pStyle w:val="XMLCode"/>
      </w:pPr>
      <w:r>
        <w:t xml:space="preserve">    &lt;/corner_weld&gt;</w:t>
      </w:r>
    </w:p>
    <w:p w:rsidR="00003133" w:rsidRDefault="00003133" w:rsidP="00003133">
      <w:pPr>
        <w:pStyle w:val="XMLCode"/>
      </w:pPr>
      <w:r w:rsidRPr="007055D9">
        <w:t>&lt;/</w:t>
      </w:r>
      <w:r>
        <w:t>seamweld</w:t>
      </w:r>
      <w:r w:rsidRPr="007055D9">
        <w:t>&gt;</w:t>
      </w:r>
    </w:p>
    <w:p w:rsidR="00003133" w:rsidRDefault="00003133" w:rsidP="00003133">
      <w:pPr>
        <w:pStyle w:val="XMLCode"/>
      </w:pPr>
    </w:p>
    <w:p w:rsidR="00255787" w:rsidRPr="007055D9" w:rsidRDefault="00255787" w:rsidP="00327322">
      <w:pPr>
        <w:pStyle w:val="Heading3"/>
      </w:pPr>
      <w:bookmarkStart w:id="2182" w:name="_Toc3557024"/>
      <w:bookmarkStart w:id="2183" w:name="_Toc27753638"/>
      <w:r w:rsidRPr="007055D9">
        <w:t>Edge Weld</w:t>
      </w:r>
      <w:bookmarkEnd w:id="2178"/>
      <w:bookmarkEnd w:id="2179"/>
      <w:bookmarkEnd w:id="2182"/>
      <w:bookmarkEnd w:id="2183"/>
    </w:p>
    <w:p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rsidR="00255787" w:rsidRPr="007055D9" w:rsidRDefault="008F3D94" w:rsidP="00765F0F">
      <w:pPr>
        <w:pStyle w:val="Heading4"/>
        <w:keepLines/>
        <w:numPr>
          <w:ilvl w:val="3"/>
          <w:numId w:val="15"/>
        </w:numPr>
      </w:pPr>
      <w:bookmarkStart w:id="2184" w:name="_Toc3557025"/>
      <w:bookmarkStart w:id="2185" w:name="_Toc27753639"/>
      <w:r>
        <w:rPr>
          <w:b w:val="0"/>
          <w:bCs w:val="0"/>
          <w:noProof/>
          <w:lang w:eastAsia="en-US"/>
        </w:rPr>
        <w:drawing>
          <wp:anchor distT="0" distB="0" distL="114300" distR="114300" simplePos="0" relativeHeight="251600896" behindDoc="1" locked="0" layoutInCell="1" allowOverlap="1" wp14:anchorId="1C5F1D83" wp14:editId="07FBFE71">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84"/>
      <w:bookmarkEnd w:id="2185"/>
    </w:p>
    <w:p w:rsidR="00255787" w:rsidRPr="007055D9" w:rsidRDefault="00255787" w:rsidP="00765F0F">
      <w:pPr>
        <w:keepNext/>
        <w:keepLines/>
      </w:pPr>
      <w:r w:rsidRPr="007055D9">
        <w:t>The parameters to describe the connection are:</w:t>
      </w:r>
    </w:p>
    <w:p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695CE2FB" wp14:editId="2B7C9E4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rsidR="00B169DB" w:rsidRPr="00AF7673" w:rsidRDefault="00B169DB" w:rsidP="00765F0F">
                            <w:pPr>
                              <w:pStyle w:val="Caption"/>
                              <w:keepNext/>
                              <w:keepLines/>
                              <w:rPr>
                                <w:b w:val="0"/>
                                <w:bCs w:val="0"/>
                                <w:noProof/>
                                <w:sz w:val="26"/>
                                <w:szCs w:val="28"/>
                              </w:rPr>
                            </w:pPr>
                            <w:bookmarkStart w:id="2186" w:name="_Toc3557131"/>
                            <w:bookmarkStart w:id="2187" w:name="_Toc27753749"/>
                            <w:r>
                              <w:t xml:space="preserve">Figure </w:t>
                            </w:r>
                            <w:r>
                              <w:fldChar w:fldCharType="begin"/>
                            </w:r>
                            <w:r>
                              <w:instrText xml:space="preserve"> SEQ Figure \* ARABIC </w:instrText>
                            </w:r>
                            <w:r>
                              <w:fldChar w:fldCharType="separate"/>
                            </w:r>
                            <w:ins w:id="2188" w:author="nick" w:date="2020-02-20T20:00:00Z">
                              <w:r w:rsidR="0047200E">
                                <w:rPr>
                                  <w:noProof/>
                                </w:rPr>
                                <w:t>59</w:t>
                              </w:r>
                            </w:ins>
                            <w:del w:id="2189" w:author="nick" w:date="2020-02-20T19:57:00Z">
                              <w:r w:rsidDel="0047200E">
                                <w:rPr>
                                  <w:noProof/>
                                </w:rPr>
                                <w:delText>54</w:delText>
                              </w:r>
                            </w:del>
                            <w:r>
                              <w:fldChar w:fldCharType="end"/>
                            </w:r>
                            <w:r>
                              <w:t>: Edge Weld Sheet Layout</w:t>
                            </w:r>
                            <w:bookmarkEnd w:id="2186"/>
                            <w:bookmarkEnd w:id="2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rsidR="00B169DB" w:rsidRPr="00AF7673" w:rsidRDefault="00B169DB" w:rsidP="00765F0F">
                      <w:pPr>
                        <w:pStyle w:val="Caption"/>
                        <w:keepNext/>
                        <w:keepLines/>
                        <w:rPr>
                          <w:b w:val="0"/>
                          <w:bCs w:val="0"/>
                          <w:noProof/>
                          <w:sz w:val="26"/>
                          <w:szCs w:val="28"/>
                        </w:rPr>
                      </w:pPr>
                      <w:bookmarkStart w:id="2213" w:name="_Toc3557131"/>
                      <w:bookmarkStart w:id="2214" w:name="_Toc27753749"/>
                      <w:r>
                        <w:t xml:space="preserve">Figure </w:t>
                      </w:r>
                      <w:r>
                        <w:fldChar w:fldCharType="begin"/>
                      </w:r>
                      <w:r>
                        <w:instrText xml:space="preserve"> SEQ Figure \* ARABIC </w:instrText>
                      </w:r>
                      <w:r>
                        <w:fldChar w:fldCharType="separate"/>
                      </w:r>
                      <w:ins w:id="2215" w:author="nick" w:date="2020-02-20T20:00:00Z">
                        <w:r w:rsidR="0047200E">
                          <w:rPr>
                            <w:noProof/>
                          </w:rPr>
                          <w:t>59</w:t>
                        </w:r>
                      </w:ins>
                      <w:del w:id="2216" w:author="nick" w:date="2020-02-20T19:57:00Z">
                        <w:r w:rsidDel="0047200E">
                          <w:rPr>
                            <w:noProof/>
                          </w:rPr>
                          <w:delText>54</w:delText>
                        </w:r>
                      </w:del>
                      <w:r>
                        <w:fldChar w:fldCharType="end"/>
                      </w:r>
                      <w:r>
                        <w:t>: Edge Weld Sheet Layout</w:t>
                      </w:r>
                      <w:bookmarkEnd w:id="2213"/>
                      <w:bookmarkEnd w:id="221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rsidR="00255787" w:rsidRPr="007055D9" w:rsidRDefault="008F3D94" w:rsidP="009D57DC">
      <w:pPr>
        <w:pStyle w:val="Heading4"/>
      </w:pPr>
      <w:bookmarkStart w:id="2190" w:name="_Toc3557026"/>
      <w:bookmarkStart w:id="2191" w:name="_Toc27753640"/>
      <w:r>
        <w:rPr>
          <w:b w:val="0"/>
          <w:bCs w:val="0"/>
          <w:noProof/>
          <w:lang w:eastAsia="en-US"/>
        </w:rPr>
        <w:drawing>
          <wp:anchor distT="0" distB="0" distL="114300" distR="114300" simplePos="0" relativeHeight="251606016" behindDoc="1" locked="0" layoutInCell="1" allowOverlap="1" wp14:anchorId="66D12DF5" wp14:editId="01DD0F3C">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90"/>
      <w:bookmarkEnd w:id="2191"/>
    </w:p>
    <w:p w:rsidR="00255787" w:rsidRPr="007055D9" w:rsidRDefault="00241236" w:rsidP="00255787">
      <w:r w:rsidRPr="007055D9">
        <w:t>The parameters of the weld are</w:t>
      </w:r>
      <w:r w:rsidR="00255787" w:rsidRPr="007055D9">
        <w:t xml:space="preserve"> described below: </w:t>
      </w:r>
    </w:p>
    <w:p w:rsidR="00255787" w:rsidRPr="007055D9" w:rsidRDefault="00255787" w:rsidP="00255787">
      <w:pPr>
        <w:pStyle w:val="ListBullet"/>
      </w:pPr>
      <w:r w:rsidRPr="000816DA">
        <w:rPr>
          <w:sz w:val="24"/>
          <w:szCs w:val="28"/>
        </w:rPr>
        <w:t>b</w:t>
      </w:r>
      <w:r w:rsidRPr="007055D9">
        <w:tab/>
      </w:r>
      <w:r w:rsidRPr="007055D9">
        <w:tab/>
        <w:t>Width of the weld</w:t>
      </w:r>
    </w:p>
    <w:p w:rsidR="006E534D" w:rsidRPr="007055D9" w:rsidRDefault="006E534D" w:rsidP="006E534D">
      <w:pPr>
        <w:pStyle w:val="ListBullet"/>
      </w:pPr>
      <w:r w:rsidRPr="000816DA">
        <w:rPr>
          <w:sz w:val="24"/>
          <w:szCs w:val="28"/>
        </w:rPr>
        <w:t>e</w:t>
      </w:r>
      <w:r w:rsidRPr="007055D9">
        <w:tab/>
      </w:r>
      <w:r w:rsidRPr="007055D9">
        <w:tab/>
        <w:t>Reinforcement</w:t>
      </w:r>
    </w:p>
    <w:p w:rsidR="00255787" w:rsidRPr="007055D9" w:rsidRDefault="00255787" w:rsidP="00255787">
      <w:r w:rsidRPr="007055D9">
        <w:t>The following parameters can be specified for the edge weld:</w:t>
      </w:r>
    </w:p>
    <w:p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189E349C" wp14:editId="085506E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rsidR="00B169DB" w:rsidRPr="00213139" w:rsidRDefault="00B169DB" w:rsidP="008F3D94">
                            <w:pPr>
                              <w:pStyle w:val="Caption"/>
                              <w:rPr>
                                <w:b w:val="0"/>
                                <w:bCs w:val="0"/>
                                <w:noProof/>
                                <w:sz w:val="26"/>
                                <w:szCs w:val="28"/>
                              </w:rPr>
                            </w:pPr>
                            <w:bookmarkStart w:id="2192" w:name="_Toc3557132"/>
                            <w:bookmarkStart w:id="2193" w:name="_Toc27753750"/>
                            <w:r>
                              <w:t xml:space="preserve">Figure </w:t>
                            </w:r>
                            <w:r>
                              <w:fldChar w:fldCharType="begin"/>
                            </w:r>
                            <w:r>
                              <w:instrText xml:space="preserve"> SEQ Figure \* ARABIC </w:instrText>
                            </w:r>
                            <w:r>
                              <w:fldChar w:fldCharType="separate"/>
                            </w:r>
                            <w:ins w:id="2194" w:author="nick" w:date="2020-02-20T20:00:00Z">
                              <w:r w:rsidR="0047200E">
                                <w:rPr>
                                  <w:noProof/>
                                </w:rPr>
                                <w:t>60</w:t>
                              </w:r>
                            </w:ins>
                            <w:del w:id="2195" w:author="nick" w:date="2020-02-20T19:57:00Z">
                              <w:r w:rsidDel="0047200E">
                                <w:rPr>
                                  <w:noProof/>
                                </w:rPr>
                                <w:delText>55</w:delText>
                              </w:r>
                            </w:del>
                            <w:r>
                              <w:fldChar w:fldCharType="end"/>
                            </w:r>
                            <w:r>
                              <w:t>: Edge Weld parameters</w:t>
                            </w:r>
                            <w:bookmarkEnd w:id="2192"/>
                            <w:bookmarkEnd w:id="2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rsidR="00B169DB" w:rsidRPr="00213139" w:rsidRDefault="00B169DB" w:rsidP="008F3D94">
                      <w:pPr>
                        <w:pStyle w:val="Caption"/>
                        <w:rPr>
                          <w:b w:val="0"/>
                          <w:bCs w:val="0"/>
                          <w:noProof/>
                          <w:sz w:val="26"/>
                          <w:szCs w:val="28"/>
                        </w:rPr>
                      </w:pPr>
                      <w:bookmarkStart w:id="2223" w:name="_Toc3557132"/>
                      <w:bookmarkStart w:id="2224" w:name="_Toc27753750"/>
                      <w:r>
                        <w:t xml:space="preserve">Figure </w:t>
                      </w:r>
                      <w:r>
                        <w:fldChar w:fldCharType="begin"/>
                      </w:r>
                      <w:r>
                        <w:instrText xml:space="preserve"> SEQ Figure \* ARABIC </w:instrText>
                      </w:r>
                      <w:r>
                        <w:fldChar w:fldCharType="separate"/>
                      </w:r>
                      <w:ins w:id="2225" w:author="nick" w:date="2020-02-20T20:00:00Z">
                        <w:r w:rsidR="0047200E">
                          <w:rPr>
                            <w:noProof/>
                          </w:rPr>
                          <w:t>60</w:t>
                        </w:r>
                      </w:ins>
                      <w:del w:id="2226" w:author="nick" w:date="2020-02-20T19:57:00Z">
                        <w:r w:rsidDel="0047200E">
                          <w:rPr>
                            <w:noProof/>
                          </w:rPr>
                          <w:delText>55</w:delText>
                        </w:r>
                      </w:del>
                      <w:r>
                        <w:fldChar w:fldCharType="end"/>
                      </w:r>
                      <w:r>
                        <w:t>: Edge Weld parameters</w:t>
                      </w:r>
                      <w:bookmarkEnd w:id="2223"/>
                      <w:bookmarkEnd w:id="222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55787" w:rsidRPr="007055D9" w:rsidRDefault="00255787" w:rsidP="00630516">
            <w:pPr>
              <w:keepNext/>
              <w:rPr>
                <w:b/>
                <w:i/>
              </w:rPr>
            </w:pPr>
            <w:r w:rsidRPr="007055D9">
              <w:rPr>
                <w:b/>
                <w:i/>
              </w:rPr>
              <w:t>Default Value</w:t>
            </w:r>
          </w:p>
        </w:tc>
      </w:tr>
      <w:tr w:rsidR="00876F6F" w:rsidRPr="007055D9" w:rsidTr="00630516">
        <w:trPr>
          <w:cantSplit/>
          <w:jc w:val="center"/>
        </w:trPr>
        <w:tc>
          <w:tcPr>
            <w:tcW w:w="1191" w:type="dxa"/>
            <w:shd w:val="clear" w:color="auto" w:fill="auto"/>
            <w:vAlign w:val="bottom"/>
          </w:tcPr>
          <w:p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rsidR="00255787" w:rsidRPr="00E746CE" w:rsidRDefault="0035512A" w:rsidP="00255787">
            <w:pPr>
              <w:pStyle w:val="Text"/>
              <w:rPr>
                <w:sz w:val="20"/>
                <w:szCs w:val="20"/>
              </w:rPr>
            </w:pPr>
            <w:r>
              <w:rPr>
                <w:sz w:val="20"/>
                <w:szCs w:val="20"/>
              </w:rPr>
              <w:t>-</w:t>
            </w:r>
          </w:p>
        </w:tc>
      </w:tr>
      <w:tr w:rsidR="00876F6F" w:rsidRPr="007055D9" w:rsidTr="00630516">
        <w:trPr>
          <w:cantSplit/>
          <w:jc w:val="center"/>
        </w:trPr>
        <w:tc>
          <w:tcPr>
            <w:tcW w:w="1191" w:type="dxa"/>
            <w:shd w:val="clear" w:color="auto" w:fill="auto"/>
            <w:vAlign w:val="bottom"/>
          </w:tcPr>
          <w:p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rsidR="00255787" w:rsidRPr="00E746CE" w:rsidRDefault="00255787" w:rsidP="00255787">
            <w:pPr>
              <w:rPr>
                <w:sz w:val="20"/>
                <w:szCs w:val="20"/>
              </w:rPr>
            </w:pPr>
            <w:r w:rsidRPr="00E746CE">
              <w:rPr>
                <w:sz w:val="20"/>
                <w:szCs w:val="20"/>
              </w:rPr>
              <w:t>0</w:t>
            </w:r>
          </w:p>
        </w:tc>
      </w:tr>
      <w:tr w:rsidR="00876F6F" w:rsidRPr="007055D9" w:rsidTr="00630516">
        <w:trPr>
          <w:cantSplit/>
          <w:jc w:val="center"/>
        </w:trPr>
        <w:tc>
          <w:tcPr>
            <w:tcW w:w="1191" w:type="dxa"/>
            <w:shd w:val="clear" w:color="auto" w:fill="auto"/>
            <w:vAlign w:val="bottom"/>
          </w:tcPr>
          <w:p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rsidR="006E534D" w:rsidRPr="00E746CE" w:rsidRDefault="000816DA" w:rsidP="00241236">
            <w:pPr>
              <w:rPr>
                <w:sz w:val="20"/>
                <w:szCs w:val="20"/>
              </w:rPr>
            </w:pPr>
            <w:r>
              <w:rPr>
                <w:sz w:val="20"/>
                <w:szCs w:val="20"/>
              </w:rPr>
              <w:t>-</w:t>
            </w:r>
          </w:p>
        </w:tc>
        <w:tc>
          <w:tcPr>
            <w:tcW w:w="1437" w:type="dxa"/>
            <w:shd w:val="clear" w:color="auto" w:fill="auto"/>
            <w:vAlign w:val="bottom"/>
          </w:tcPr>
          <w:p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rsidR="006E534D" w:rsidRPr="00E746CE" w:rsidRDefault="006E534D" w:rsidP="00687B5E">
            <w:pPr>
              <w:keepNext/>
              <w:rPr>
                <w:sz w:val="20"/>
                <w:szCs w:val="20"/>
              </w:rPr>
            </w:pPr>
            <w:r w:rsidRPr="00E746CE">
              <w:rPr>
                <w:sz w:val="20"/>
                <w:szCs w:val="20"/>
              </w:rPr>
              <w:t>0</w:t>
            </w:r>
          </w:p>
        </w:tc>
      </w:tr>
    </w:tbl>
    <w:p w:rsidR="00687B5E" w:rsidRDefault="00687B5E" w:rsidP="00687B5E">
      <w:pPr>
        <w:pStyle w:val="Caption"/>
        <w:spacing w:before="120"/>
      </w:pPr>
      <w:bookmarkStart w:id="2196" w:name="_Toc3566500"/>
      <w:bookmarkStart w:id="2197" w:name="_Toc27753871"/>
      <w:r>
        <w:t xml:space="preserve">Table </w:t>
      </w:r>
      <w:r>
        <w:fldChar w:fldCharType="begin"/>
      </w:r>
      <w:r>
        <w:instrText xml:space="preserve"> SEQ Table \* ARABIC </w:instrText>
      </w:r>
      <w:r>
        <w:fldChar w:fldCharType="separate"/>
      </w:r>
      <w:r w:rsidR="007E2D34">
        <w:rPr>
          <w:noProof/>
        </w:rPr>
        <w:t>96</w:t>
      </w:r>
      <w:r>
        <w:fldChar w:fldCharType="end"/>
      </w:r>
      <w:r>
        <w:t>: Parameters of Edge Weld</w:t>
      </w:r>
      <w:bookmarkEnd w:id="2196"/>
      <w:bookmarkEnd w:id="2197"/>
    </w:p>
    <w:p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rsidR="0006113C" w:rsidRPr="007055D9" w:rsidRDefault="0006113C" w:rsidP="0035512A">
      <w:pPr>
        <w:pStyle w:val="Heading4"/>
        <w:spacing w:before="120"/>
        <w:ind w:left="862" w:hanging="862"/>
      </w:pPr>
      <w:bookmarkStart w:id="2198" w:name="_Toc338939175"/>
      <w:bookmarkStart w:id="2199" w:name="_Toc3557027"/>
      <w:bookmarkStart w:id="2200" w:name="_Toc27753641"/>
      <w:r w:rsidRPr="007055D9">
        <w:t>Attributes</w:t>
      </w:r>
      <w:bookmarkEnd w:id="2198"/>
      <w:bookmarkEnd w:id="2199"/>
      <w:bookmarkEnd w:id="2200"/>
    </w:p>
    <w:p w:rsidR="0006113C" w:rsidRPr="007055D9" w:rsidRDefault="001C1D65" w:rsidP="0033252C">
      <w:pPr>
        <w:pStyle w:val="Heading5"/>
        <w:keepNext/>
      </w:pPr>
      <w:bookmarkStart w:id="2201" w:name="_Toc338939177"/>
      <w:r w:rsidRPr="007055D9">
        <w:t xml:space="preserve">Attribute </w:t>
      </w:r>
      <w:r w:rsidR="00194316">
        <w:t>"</w:t>
      </w:r>
      <w:r w:rsidRPr="007055D9">
        <w:t>b</w:t>
      </w:r>
      <w:r w:rsidR="0006113C" w:rsidRPr="007055D9">
        <w:t>ase</w:t>
      </w:r>
      <w:bookmarkEnd w:id="2201"/>
      <w:r w:rsidR="00194316">
        <w:t>"</w:t>
      </w:r>
    </w:p>
    <w:p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rsidR="0006113C" w:rsidRPr="007055D9" w:rsidRDefault="001C1D65" w:rsidP="0035512A">
      <w:pPr>
        <w:pStyle w:val="Heading5"/>
        <w:keepNext/>
        <w:spacing w:before="120"/>
      </w:pPr>
      <w:bookmarkStart w:id="2202" w:name="_Toc338939178"/>
      <w:r w:rsidRPr="007055D9">
        <w:t xml:space="preserve">Attribute </w:t>
      </w:r>
      <w:r w:rsidR="00194316">
        <w:t>"</w:t>
      </w:r>
      <w:r w:rsidRPr="007055D9">
        <w:t>t</w:t>
      </w:r>
      <w:r w:rsidR="0006113C" w:rsidRPr="007055D9">
        <w:t>echnology</w:t>
      </w:r>
      <w:bookmarkEnd w:id="2202"/>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276306" w:rsidP="0006113C">
      <w:pPr>
        <w:pStyle w:val="ListBullet"/>
        <w:rPr>
          <w:rStyle w:val="XMLElement"/>
        </w:rPr>
      </w:pPr>
      <w:r>
        <w:rPr>
          <w:rStyle w:val="XMLElement"/>
        </w:rPr>
        <w:t>re</w:t>
      </w:r>
      <w:r w:rsidR="0006113C" w:rsidRPr="007055D9">
        <w:rPr>
          <w:rStyle w:val="XMLElement"/>
        </w:rPr>
        <w:t>sistance</w:t>
      </w:r>
    </w:p>
    <w:p w:rsidR="0006113C" w:rsidRPr="007055D9" w:rsidRDefault="00276306" w:rsidP="0006113C">
      <w:pPr>
        <w:pStyle w:val="ListBullet"/>
        <w:rPr>
          <w:rStyle w:val="XMLElement"/>
        </w:rPr>
      </w:pPr>
      <w:r>
        <w:rPr>
          <w:rStyle w:val="XMLElement"/>
        </w:rPr>
        <w:t>a</w:t>
      </w:r>
      <w:r w:rsidR="0006113C" w:rsidRPr="007055D9">
        <w:rPr>
          <w:rStyle w:val="XMLElement"/>
        </w:rPr>
        <w:t>rc</w:t>
      </w:r>
    </w:p>
    <w:p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35512A">
      <w:pPr>
        <w:pStyle w:val="ListBullet"/>
        <w:spacing w:after="120"/>
        <w:rPr>
          <w:rStyle w:val="XMLElement"/>
        </w:rPr>
      </w:pPr>
      <w:r>
        <w:rPr>
          <w:rStyle w:val="XMLElement"/>
        </w:rPr>
        <w:t>friction</w:t>
      </w:r>
    </w:p>
    <w:p w:rsidR="00604BF1" w:rsidRPr="007055D9" w:rsidRDefault="00604BF1" w:rsidP="0035512A">
      <w:pPr>
        <w:pStyle w:val="ListBullet"/>
        <w:spacing w:after="120"/>
        <w:rPr>
          <w:rStyle w:val="XMLElement"/>
        </w:rPr>
      </w:pPr>
      <w:r>
        <w:rPr>
          <w:rStyle w:val="XMLElement"/>
        </w:rPr>
        <w:t>brazing</w:t>
      </w:r>
    </w:p>
    <w:p w:rsidR="0006113C" w:rsidRPr="007055D9" w:rsidRDefault="0006113C" w:rsidP="0035512A">
      <w:pPr>
        <w:pStyle w:val="Heading4"/>
        <w:spacing w:before="120"/>
        <w:ind w:left="862" w:hanging="862"/>
      </w:pPr>
      <w:bookmarkStart w:id="2203" w:name="_Toc338939179"/>
      <w:bookmarkStart w:id="2204" w:name="_Toc3557028"/>
      <w:bookmarkStart w:id="2205" w:name="_Toc27753642"/>
      <w:r w:rsidRPr="007055D9">
        <w:t xml:space="preserve">Element </w:t>
      </w:r>
      <w:r w:rsidR="00194316">
        <w:t>"</w:t>
      </w:r>
      <w:r w:rsidRPr="007055D9">
        <w:t>weld_position</w:t>
      </w:r>
      <w:bookmarkEnd w:id="2203"/>
      <w:bookmarkEnd w:id="2204"/>
      <w:r w:rsidR="00194316">
        <w:t>"</w:t>
      </w:r>
      <w:bookmarkEnd w:id="2205"/>
    </w:p>
    <w:p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E60DF" w:rsidP="00630516">
            <w:pPr>
              <w:keepNext/>
              <w:rPr>
                <w:b/>
                <w:i/>
              </w:rPr>
            </w:pPr>
            <w:r>
              <w:rPr>
                <w:b/>
                <w:i/>
              </w:rPr>
              <w:t>Use</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rsidR="00F14D6A" w:rsidRPr="0035512A" w:rsidRDefault="00F21C9F" w:rsidP="0053575A">
            <w:pPr>
              <w:rPr>
                <w:sz w:val="19"/>
                <w:szCs w:val="19"/>
              </w:rPr>
            </w:pPr>
            <w:r>
              <w:rPr>
                <w:sz w:val="20"/>
                <w:szCs w:val="20"/>
              </w:rPr>
              <w:t>Floating Point</w:t>
            </w:r>
          </w:p>
        </w:tc>
        <w:tc>
          <w:tcPr>
            <w:tcW w:w="4680" w:type="dxa"/>
            <w:shd w:val="clear" w:color="auto" w:fill="auto"/>
            <w:vAlign w:val="bottom"/>
          </w:tcPr>
          <w:p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rsidR="00F14D6A" w:rsidRPr="0035512A" w:rsidRDefault="00F21C9F" w:rsidP="0053575A">
            <w:pPr>
              <w:rPr>
                <w:sz w:val="19"/>
                <w:szCs w:val="19"/>
              </w:rPr>
            </w:pPr>
            <w:r>
              <w:rPr>
                <w:sz w:val="20"/>
                <w:szCs w:val="20"/>
              </w:rPr>
              <w:t>Floating Point</w:t>
            </w:r>
          </w:p>
        </w:tc>
        <w:tc>
          <w:tcPr>
            <w:tcW w:w="4680" w:type="dxa"/>
            <w:shd w:val="clear" w:color="auto" w:fill="auto"/>
            <w:vAlign w:val="bottom"/>
          </w:tcPr>
          <w:p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rsidR="00F14D6A" w:rsidRPr="0035512A" w:rsidRDefault="00F21C9F" w:rsidP="0053575A">
            <w:pPr>
              <w:rPr>
                <w:sz w:val="19"/>
                <w:szCs w:val="19"/>
              </w:rPr>
            </w:pPr>
            <w:r>
              <w:rPr>
                <w:sz w:val="20"/>
                <w:szCs w:val="20"/>
              </w:rPr>
              <w:t>Floating Point</w:t>
            </w:r>
          </w:p>
        </w:tc>
        <w:tc>
          <w:tcPr>
            <w:tcW w:w="4680" w:type="dxa"/>
            <w:shd w:val="clear" w:color="auto" w:fill="auto"/>
            <w:vAlign w:val="bottom"/>
          </w:tcPr>
          <w:p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rsidR="00F14D6A" w:rsidRPr="0035512A" w:rsidRDefault="00F21C9F" w:rsidP="0053575A">
            <w:pPr>
              <w:rPr>
                <w:sz w:val="19"/>
                <w:szCs w:val="19"/>
              </w:rPr>
            </w:pPr>
            <w:r>
              <w:rPr>
                <w:sz w:val="20"/>
                <w:szCs w:val="20"/>
              </w:rPr>
              <w:t>Floating Point</w:t>
            </w:r>
          </w:p>
        </w:tc>
        <w:tc>
          <w:tcPr>
            <w:tcW w:w="4680" w:type="dxa"/>
            <w:shd w:val="clear" w:color="auto" w:fill="auto"/>
            <w:vAlign w:val="bottom"/>
          </w:tcPr>
          <w:p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rsidR="00F14D6A" w:rsidRPr="0035512A" w:rsidRDefault="009709AD" w:rsidP="009709AD">
            <w:pPr>
              <w:rPr>
                <w:sz w:val="19"/>
                <w:szCs w:val="19"/>
              </w:rPr>
            </w:pPr>
            <w:r w:rsidRPr="0035512A">
              <w:rPr>
                <w:sz w:val="19"/>
                <w:szCs w:val="19"/>
              </w:rPr>
              <w:t>Optional</w:t>
            </w:r>
          </w:p>
        </w:tc>
      </w:tr>
      <w:tr w:rsidR="00F14D6A" w:rsidRPr="007055D9" w:rsidTr="0035512A">
        <w:trPr>
          <w:cantSplit/>
          <w:trHeight w:val="340"/>
          <w:jc w:val="center"/>
        </w:trPr>
        <w:tc>
          <w:tcPr>
            <w:tcW w:w="1871" w:type="dxa"/>
            <w:shd w:val="clear" w:color="auto" w:fill="auto"/>
            <w:vAlign w:val="bottom"/>
          </w:tcPr>
          <w:p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rsidR="00F14D6A" w:rsidRPr="0035512A" w:rsidRDefault="00F21C9F" w:rsidP="0053575A">
            <w:pPr>
              <w:rPr>
                <w:sz w:val="19"/>
                <w:szCs w:val="19"/>
              </w:rPr>
            </w:pPr>
            <w:r>
              <w:rPr>
                <w:sz w:val="20"/>
                <w:szCs w:val="20"/>
              </w:rPr>
              <w:t>Floating Point</w:t>
            </w:r>
          </w:p>
        </w:tc>
        <w:tc>
          <w:tcPr>
            <w:tcW w:w="4680" w:type="dxa"/>
            <w:shd w:val="clear" w:color="auto" w:fill="auto"/>
            <w:vAlign w:val="bottom"/>
          </w:tcPr>
          <w:p w:rsidR="00F14D6A" w:rsidRPr="0035512A" w:rsidRDefault="009709AD" w:rsidP="009709AD">
            <w:pPr>
              <w:rPr>
                <w:sz w:val="19"/>
                <w:szCs w:val="19"/>
              </w:rPr>
            </w:pPr>
            <w:r w:rsidRPr="0035512A">
              <w:rPr>
                <w:sz w:val="19"/>
                <w:szCs w:val="19"/>
              </w:rPr>
              <w:t>Optional</w:t>
            </w:r>
          </w:p>
        </w:tc>
      </w:tr>
      <w:tr w:rsidR="00F14D6A" w:rsidRPr="007055D9" w:rsidTr="0035512A">
        <w:trPr>
          <w:cantSplit/>
          <w:trHeight w:val="340"/>
          <w:jc w:val="center"/>
        </w:trPr>
        <w:tc>
          <w:tcPr>
            <w:tcW w:w="1871" w:type="dxa"/>
            <w:shd w:val="clear" w:color="auto" w:fill="auto"/>
            <w:vAlign w:val="bottom"/>
          </w:tcPr>
          <w:p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rsidTr="00846730">
        <w:trPr>
          <w:cantSplit/>
          <w:trHeight w:val="340"/>
          <w:jc w:val="center"/>
        </w:trPr>
        <w:tc>
          <w:tcPr>
            <w:tcW w:w="1871" w:type="dxa"/>
            <w:shd w:val="clear" w:color="auto" w:fill="auto"/>
          </w:tcPr>
          <w:p w:rsidR="0026200C" w:rsidRPr="0035512A" w:rsidRDefault="0026200C" w:rsidP="0053575A">
            <w:pPr>
              <w:rPr>
                <w:sz w:val="19"/>
                <w:szCs w:val="19"/>
              </w:rPr>
            </w:pPr>
            <w:r>
              <w:rPr>
                <w:sz w:val="20"/>
                <w:szCs w:val="20"/>
              </w:rPr>
              <w:t>filler_material</w:t>
            </w:r>
          </w:p>
        </w:tc>
        <w:tc>
          <w:tcPr>
            <w:tcW w:w="1800" w:type="dxa"/>
            <w:shd w:val="clear" w:color="auto" w:fill="auto"/>
          </w:tcPr>
          <w:p w:rsidR="0026200C" w:rsidRPr="0035512A" w:rsidRDefault="0026200C" w:rsidP="0053575A">
            <w:pPr>
              <w:rPr>
                <w:sz w:val="19"/>
                <w:szCs w:val="19"/>
              </w:rPr>
            </w:pPr>
            <w:r w:rsidRPr="00A20C5C">
              <w:rPr>
                <w:sz w:val="20"/>
                <w:szCs w:val="20"/>
              </w:rPr>
              <w:t>Alphanumeric</w:t>
            </w:r>
          </w:p>
        </w:tc>
        <w:tc>
          <w:tcPr>
            <w:tcW w:w="4680" w:type="dxa"/>
            <w:shd w:val="clear" w:color="auto" w:fill="auto"/>
          </w:tcPr>
          <w:p w:rsidR="0026200C" w:rsidRPr="0035512A" w:rsidRDefault="0026200C" w:rsidP="00630516">
            <w:pPr>
              <w:keepNext/>
              <w:rPr>
                <w:sz w:val="19"/>
                <w:szCs w:val="19"/>
              </w:rPr>
            </w:pPr>
            <w:r w:rsidRPr="00A20C5C">
              <w:rPr>
                <w:sz w:val="20"/>
                <w:szCs w:val="20"/>
              </w:rPr>
              <w:t>Optional</w:t>
            </w:r>
          </w:p>
        </w:tc>
      </w:tr>
    </w:tbl>
    <w:p w:rsidR="00630516" w:rsidRDefault="00630516" w:rsidP="00F3716C">
      <w:pPr>
        <w:pStyle w:val="Caption"/>
        <w:spacing w:before="120"/>
      </w:pPr>
      <w:bookmarkStart w:id="2206" w:name="_Toc3566501"/>
      <w:bookmarkStart w:id="2207" w:name="_Toc27753872"/>
      <w:bookmarkStart w:id="2208" w:name="_Toc338939181"/>
      <w:r>
        <w:t xml:space="preserve">Table </w:t>
      </w:r>
      <w:r w:rsidR="00D43112">
        <w:fldChar w:fldCharType="begin"/>
      </w:r>
      <w:r w:rsidR="00D43112">
        <w:instrText xml:space="preserve"> SEQ Table \* ARABIC </w:instrText>
      </w:r>
      <w:r w:rsidR="00D43112">
        <w:fldChar w:fldCharType="separate"/>
      </w:r>
      <w:r w:rsidR="007E2D34">
        <w:rPr>
          <w:noProof/>
        </w:rPr>
        <w:t>97</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206"/>
      <w:bookmarkEnd w:id="2207"/>
    </w:p>
    <w:p w:rsidR="008941DA" w:rsidRDefault="008941DA" w:rsidP="0033252C">
      <w:pPr>
        <w:pStyle w:val="Heading5"/>
        <w:keepNext/>
      </w:pPr>
      <w:r w:rsidRPr="007055D9">
        <w:t>Attribute</w:t>
      </w:r>
      <w:r>
        <w:t>s</w:t>
      </w:r>
      <w:r w:rsidRPr="007055D9">
        <w:t xml:space="preserve"> </w:t>
      </w:r>
      <w:r w:rsidR="00194316">
        <w:t>"</w:t>
      </w:r>
      <w:r>
        <w:t>u, x, y, z, reference</w:t>
      </w:r>
      <w:r w:rsidR="00194316">
        <w:t>"</w:t>
      </w:r>
    </w:p>
    <w:p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E2D34">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E2D34" w:rsidRPr="007E2D34">
        <w:rPr>
          <w:b w:val="0"/>
          <w:i w:val="0"/>
        </w:rPr>
        <w:t>Welding Position</w:t>
      </w:r>
      <w:r w:rsidR="00F3716C" w:rsidRPr="00F3716C">
        <w:rPr>
          <w:b w:val="0"/>
          <w:i w:val="0"/>
          <w:lang w:val="en-US"/>
        </w:rPr>
        <w:fldChar w:fldCharType="end"/>
      </w:r>
      <w:r w:rsidRPr="008941DA">
        <w:rPr>
          <w:b w:val="0"/>
          <w:i w:val="0"/>
        </w:rPr>
        <w:t>.</w:t>
      </w:r>
    </w:p>
    <w:p w:rsidR="0006113C" w:rsidRPr="007055D9" w:rsidRDefault="0006113C" w:rsidP="0033252C">
      <w:pPr>
        <w:pStyle w:val="Heading5"/>
        <w:keepNext/>
      </w:pPr>
      <w:r w:rsidRPr="007055D9">
        <w:t xml:space="preserve">Attribute </w:t>
      </w:r>
      <w:r w:rsidR="00194316">
        <w:t>"</w:t>
      </w:r>
      <w:r w:rsidRPr="007055D9">
        <w:t>section</w:t>
      </w:r>
      <w:bookmarkEnd w:id="2208"/>
      <w:r w:rsidR="00194316">
        <w:t>"</w:t>
      </w:r>
    </w:p>
    <w:p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rsidR="0006113C" w:rsidRPr="007055D9" w:rsidRDefault="0006113C" w:rsidP="0006113C">
      <w:pPr>
        <w:pStyle w:val="ListBullet"/>
        <w:rPr>
          <w:rStyle w:val="XMLAttribute"/>
        </w:rPr>
      </w:pPr>
      <w:r w:rsidRPr="007055D9">
        <w:rPr>
          <w:rStyle w:val="XMLAttribute"/>
        </w:rPr>
        <w:t>I</w:t>
      </w:r>
    </w:p>
    <w:p w:rsidR="0006113C" w:rsidRPr="007055D9" w:rsidRDefault="0006113C" w:rsidP="0006113C">
      <w:pPr>
        <w:pStyle w:val="ListBullet"/>
        <w:rPr>
          <w:rStyle w:val="XMLAttribute"/>
        </w:rPr>
      </w:pPr>
      <w:r w:rsidRPr="007055D9">
        <w:rPr>
          <w:rStyle w:val="XMLAttribute"/>
        </w:rPr>
        <w:t>V</w:t>
      </w:r>
    </w:p>
    <w:p w:rsidR="0006113C" w:rsidRPr="007055D9" w:rsidRDefault="0006113C" w:rsidP="0026200C">
      <w:pPr>
        <w:pStyle w:val="ListBullet"/>
        <w:spacing w:after="120"/>
        <w:rPr>
          <w:rStyle w:val="XMLAttribute"/>
        </w:rPr>
      </w:pPr>
      <w:r w:rsidRPr="007055D9">
        <w:rPr>
          <w:rStyle w:val="XMLAttribute"/>
        </w:rPr>
        <w:t>U</w:t>
      </w:r>
    </w:p>
    <w:p w:rsidR="0006113C" w:rsidRPr="007055D9" w:rsidRDefault="0006113C" w:rsidP="0026200C">
      <w:pPr>
        <w:pStyle w:val="Heading5"/>
        <w:keepNext/>
        <w:spacing w:before="120"/>
      </w:pPr>
      <w:bookmarkStart w:id="2209" w:name="_Toc338939182"/>
      <w:r w:rsidRPr="007055D9">
        <w:t xml:space="preserve">Attribute </w:t>
      </w:r>
      <w:r w:rsidR="00194316">
        <w:t>"</w:t>
      </w:r>
      <w:r w:rsidRPr="007055D9">
        <w:t>width</w:t>
      </w:r>
      <w:bookmarkEnd w:id="2209"/>
      <w:r w:rsidR="00194316">
        <w:t>"</w:t>
      </w:r>
    </w:p>
    <w:p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rsidR="0006113C" w:rsidRPr="007055D9" w:rsidRDefault="0006113C" w:rsidP="0033252C">
      <w:pPr>
        <w:pStyle w:val="Heading5"/>
        <w:keepNext/>
      </w:pPr>
      <w:bookmarkStart w:id="2210" w:name="_Toc338939184"/>
      <w:r w:rsidRPr="007055D9">
        <w:t xml:space="preserve">Attribute </w:t>
      </w:r>
      <w:r w:rsidR="00194316">
        <w:t>"</w:t>
      </w:r>
      <w:r w:rsidRPr="007055D9">
        <w:t>filler</w:t>
      </w:r>
      <w:bookmarkEnd w:id="2210"/>
      <w:r w:rsidR="00194316">
        <w:t>"</w:t>
      </w:r>
    </w:p>
    <w:p w:rsidR="0006113C" w:rsidRPr="007055D9" w:rsidRDefault="0006113C" w:rsidP="0033252C">
      <w:pPr>
        <w:keepNext/>
      </w:pPr>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rsidR="0006113C" w:rsidRPr="007055D9" w:rsidRDefault="0006113C" w:rsidP="0026200C">
      <w:pPr>
        <w:pStyle w:val="XMLCode"/>
        <w:keepNext/>
        <w:spacing w:before="120"/>
      </w:pPr>
    </w:p>
    <w:p w:rsidR="00C817B5" w:rsidRDefault="0006113C" w:rsidP="0026200C">
      <w:pPr>
        <w:pStyle w:val="XMLCode"/>
        <w:keepNext/>
        <w:spacing w:before="120"/>
      </w:pPr>
      <w:r w:rsidRPr="007055D9">
        <w:t>&lt;</w:t>
      </w:r>
      <w:proofErr w:type="gramStart"/>
      <w:r w:rsidR="00C817B5">
        <w:t>seamweld</w:t>
      </w:r>
      <w:proofErr w:type="gramEnd"/>
      <w:r w:rsidR="00C817B5">
        <w:t>&gt;</w:t>
      </w:r>
    </w:p>
    <w:p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rsidR="003744EA" w:rsidRDefault="003744EA" w:rsidP="0006113C">
      <w:pPr>
        <w:pStyle w:val="XMLCode"/>
      </w:pPr>
      <w:r>
        <w:t xml:space="preserve">        &lt;sheet_parameter ... /&gt;</w:t>
      </w:r>
    </w:p>
    <w:p w:rsidR="00BB2246" w:rsidRPr="007055D9" w:rsidRDefault="00BB2246" w:rsidP="0006113C">
      <w:pPr>
        <w:pStyle w:val="XMLCode"/>
      </w:pPr>
      <w:r>
        <w:t xml:space="preserve">    &lt;/edge_weld&gt;</w:t>
      </w:r>
    </w:p>
    <w:p w:rsidR="0006113C" w:rsidRPr="007055D9" w:rsidRDefault="0006113C" w:rsidP="0006113C">
      <w:pPr>
        <w:pStyle w:val="XMLCode"/>
      </w:pPr>
      <w:r w:rsidRPr="007055D9">
        <w:t>&lt;/</w:t>
      </w:r>
      <w:r w:rsidR="003744EA">
        <w:t>seamweld</w:t>
      </w:r>
      <w:r w:rsidRPr="007055D9">
        <w:t>&gt;</w:t>
      </w:r>
    </w:p>
    <w:p w:rsidR="0006113C" w:rsidRPr="007055D9" w:rsidRDefault="0006113C" w:rsidP="0006113C">
      <w:pPr>
        <w:pStyle w:val="XMLCode"/>
      </w:pPr>
    </w:p>
    <w:p w:rsidR="00C223B5" w:rsidRPr="007055D9" w:rsidRDefault="00C223B5" w:rsidP="009647BD">
      <w:pPr>
        <w:pStyle w:val="Heading4"/>
        <w:keepNext w:val="0"/>
        <w:ind w:left="862" w:hanging="862"/>
      </w:pPr>
      <w:bookmarkStart w:id="2211" w:name="WeldDefinitionIWeld"/>
      <w:bookmarkStart w:id="2212" w:name="_Toc3557029"/>
      <w:bookmarkStart w:id="2213" w:name="_Toc27753643"/>
      <w:bookmarkStart w:id="2214" w:name="_Toc288200765"/>
      <w:bookmarkStart w:id="2215" w:name="_Toc338939109"/>
      <w:bookmarkEnd w:id="2211"/>
      <w:r w:rsidRPr="007055D9">
        <w:t xml:space="preserve">Element </w:t>
      </w:r>
      <w:r w:rsidR="00194316">
        <w:t>"</w:t>
      </w:r>
      <w:r>
        <w:t>sheet_parameter</w:t>
      </w:r>
      <w:bookmarkEnd w:id="2212"/>
      <w:r w:rsidR="00194316">
        <w:t>"</w:t>
      </w:r>
      <w:bookmarkEnd w:id="2213"/>
    </w:p>
    <w:p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223B5" w:rsidRPr="007055D9" w:rsidRDefault="009436D3" w:rsidP="0033252C">
            <w:pPr>
              <w:keepNext/>
              <w:rPr>
                <w:b/>
                <w:i/>
              </w:rPr>
            </w:pPr>
            <w:r w:rsidRPr="00A20C5C">
              <w:rPr>
                <w:b/>
                <w:i/>
              </w:rPr>
              <w:t>Constraint</w:t>
            </w:r>
            <w:r>
              <w:rPr>
                <w:b/>
                <w:i/>
              </w:rPr>
              <w:t xml:space="preserve"> / Remarks</w:t>
            </w:r>
          </w:p>
        </w:tc>
      </w:tr>
      <w:tr w:rsidR="00C223B5" w:rsidRPr="007055D9" w:rsidTr="00E70582">
        <w:trPr>
          <w:jc w:val="center"/>
        </w:trPr>
        <w:tc>
          <w:tcPr>
            <w:tcW w:w="1574" w:type="dxa"/>
            <w:shd w:val="clear" w:color="auto" w:fill="auto"/>
          </w:tcPr>
          <w:p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rsidR="00C223B5" w:rsidRPr="0026200C" w:rsidRDefault="00C9639A" w:rsidP="00C223B5">
            <w:pPr>
              <w:rPr>
                <w:sz w:val="20"/>
                <w:szCs w:val="20"/>
              </w:rPr>
            </w:pPr>
            <w:r>
              <w:rPr>
                <w:sz w:val="20"/>
                <w:szCs w:val="20"/>
              </w:rPr>
              <w:t>Integer</w:t>
            </w:r>
          </w:p>
        </w:tc>
        <w:tc>
          <w:tcPr>
            <w:tcW w:w="1275" w:type="dxa"/>
            <w:shd w:val="clear" w:color="auto" w:fill="auto"/>
          </w:tcPr>
          <w:p w:rsidR="00C223B5" w:rsidRPr="0026200C" w:rsidRDefault="00C223B5" w:rsidP="00C223B5">
            <w:pPr>
              <w:rPr>
                <w:sz w:val="20"/>
                <w:szCs w:val="20"/>
              </w:rPr>
            </w:pPr>
            <w:r w:rsidRPr="0026200C">
              <w:rPr>
                <w:sz w:val="20"/>
                <w:szCs w:val="20"/>
              </w:rPr>
              <w:t>Required</w:t>
            </w:r>
          </w:p>
        </w:tc>
        <w:tc>
          <w:tcPr>
            <w:tcW w:w="4264" w:type="dxa"/>
            <w:shd w:val="clear" w:color="auto" w:fill="auto"/>
          </w:tcPr>
          <w:p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rsidTr="00E70582">
        <w:trPr>
          <w:jc w:val="center"/>
        </w:trPr>
        <w:tc>
          <w:tcPr>
            <w:tcW w:w="1574" w:type="dxa"/>
            <w:shd w:val="clear" w:color="auto" w:fill="auto"/>
            <w:vAlign w:val="bottom"/>
          </w:tcPr>
          <w:p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rsidR="000124A9" w:rsidRPr="0026200C" w:rsidRDefault="00C9639A" w:rsidP="00C223B5">
            <w:pPr>
              <w:rPr>
                <w:sz w:val="20"/>
                <w:szCs w:val="20"/>
              </w:rPr>
            </w:pPr>
            <w:r>
              <w:rPr>
                <w:sz w:val="20"/>
                <w:szCs w:val="20"/>
              </w:rPr>
              <w:t>Floating Point</w:t>
            </w:r>
          </w:p>
        </w:tc>
        <w:tc>
          <w:tcPr>
            <w:tcW w:w="1275" w:type="dxa"/>
            <w:shd w:val="clear" w:color="auto" w:fill="auto"/>
            <w:vAlign w:val="bottom"/>
          </w:tcPr>
          <w:p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rsidR="000124A9" w:rsidRPr="0026200C" w:rsidRDefault="000124A9" w:rsidP="00CF34D3">
            <w:pPr>
              <w:keepNext/>
              <w:keepLines/>
              <w:rPr>
                <w:sz w:val="20"/>
                <w:szCs w:val="20"/>
              </w:rPr>
            </w:pPr>
            <w:r w:rsidRPr="0026200C">
              <w:rPr>
                <w:sz w:val="20"/>
                <w:szCs w:val="20"/>
              </w:rPr>
              <w:t>Default value is 0</w:t>
            </w:r>
          </w:p>
        </w:tc>
      </w:tr>
      <w:tr w:rsidR="000124A9" w:rsidRPr="007055D9" w:rsidTr="00E70582">
        <w:trPr>
          <w:jc w:val="center"/>
        </w:trPr>
        <w:tc>
          <w:tcPr>
            <w:tcW w:w="1574" w:type="dxa"/>
            <w:shd w:val="clear" w:color="auto" w:fill="auto"/>
            <w:vAlign w:val="bottom"/>
          </w:tcPr>
          <w:p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rsidR="000124A9" w:rsidRPr="0026200C" w:rsidRDefault="00C9639A" w:rsidP="00C223B5">
            <w:pPr>
              <w:rPr>
                <w:sz w:val="20"/>
                <w:szCs w:val="20"/>
              </w:rPr>
            </w:pPr>
            <w:r>
              <w:rPr>
                <w:sz w:val="20"/>
                <w:szCs w:val="20"/>
              </w:rPr>
              <w:t>Floating Point</w:t>
            </w:r>
          </w:p>
        </w:tc>
        <w:tc>
          <w:tcPr>
            <w:tcW w:w="1275" w:type="dxa"/>
            <w:shd w:val="clear" w:color="auto" w:fill="auto"/>
            <w:vAlign w:val="bottom"/>
          </w:tcPr>
          <w:p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rsidR="000124A9" w:rsidRPr="0026200C" w:rsidRDefault="000124A9" w:rsidP="00CF34D3">
            <w:pPr>
              <w:keepNext/>
              <w:keepLines/>
              <w:rPr>
                <w:sz w:val="20"/>
                <w:szCs w:val="20"/>
              </w:rPr>
            </w:pPr>
            <w:r w:rsidRPr="0026200C">
              <w:rPr>
                <w:sz w:val="20"/>
                <w:szCs w:val="20"/>
              </w:rPr>
              <w:t>-</w:t>
            </w:r>
          </w:p>
        </w:tc>
      </w:tr>
      <w:tr w:rsidR="000124A9" w:rsidRPr="007055D9" w:rsidTr="00E70582">
        <w:trPr>
          <w:jc w:val="center"/>
        </w:trPr>
        <w:tc>
          <w:tcPr>
            <w:tcW w:w="1574" w:type="dxa"/>
            <w:shd w:val="clear" w:color="auto" w:fill="auto"/>
            <w:vAlign w:val="bottom"/>
          </w:tcPr>
          <w:p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rsidR="000124A9" w:rsidRPr="0026200C" w:rsidRDefault="000124A9" w:rsidP="0033252C">
            <w:pPr>
              <w:keepNext/>
              <w:keepLines/>
              <w:rPr>
                <w:sz w:val="20"/>
                <w:szCs w:val="20"/>
              </w:rPr>
            </w:pPr>
            <w:r w:rsidRPr="0026200C">
              <w:rPr>
                <w:sz w:val="20"/>
                <w:szCs w:val="20"/>
              </w:rPr>
              <w:t>-</w:t>
            </w:r>
          </w:p>
        </w:tc>
      </w:tr>
    </w:tbl>
    <w:p w:rsidR="0033252C" w:rsidRDefault="0033252C" w:rsidP="00F3716C">
      <w:pPr>
        <w:pStyle w:val="Caption"/>
        <w:spacing w:before="120"/>
      </w:pPr>
      <w:bookmarkStart w:id="2216" w:name="_Toc3566502"/>
      <w:bookmarkStart w:id="2217" w:name="_Toc27753873"/>
      <w:r>
        <w:t xml:space="preserve">Table </w:t>
      </w:r>
      <w:r w:rsidR="00D43112">
        <w:fldChar w:fldCharType="begin"/>
      </w:r>
      <w:r w:rsidR="00D43112">
        <w:instrText xml:space="preserve"> SEQ Table \* ARABIC </w:instrText>
      </w:r>
      <w:r w:rsidR="00D43112">
        <w:fldChar w:fldCharType="separate"/>
      </w:r>
      <w:r w:rsidR="007E2D34">
        <w:rPr>
          <w:noProof/>
        </w:rPr>
        <w:t>98</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216"/>
      <w:bookmarkEnd w:id="2217"/>
    </w:p>
    <w:p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C223B5" w:rsidRDefault="00C223B5" w:rsidP="00F3716C">
      <w:pPr>
        <w:pStyle w:val="XMLCode"/>
        <w:keepNext/>
        <w:keepLines/>
      </w:pPr>
    </w:p>
    <w:p w:rsidR="00C223B5" w:rsidRDefault="00C223B5" w:rsidP="00F3716C">
      <w:pPr>
        <w:pStyle w:val="XMLCode"/>
        <w:keepNext/>
        <w:keepLines/>
      </w:pPr>
      <w:r w:rsidRPr="007055D9">
        <w:t>&lt;</w:t>
      </w:r>
      <w:proofErr w:type="gramStart"/>
      <w:r>
        <w:t>seamweld</w:t>
      </w:r>
      <w:proofErr w:type="gramEnd"/>
      <w:r>
        <w:t>&gt;</w:t>
      </w:r>
    </w:p>
    <w:p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rsidR="00C223B5" w:rsidRPr="007055D9" w:rsidRDefault="00C223B5" w:rsidP="00F3716C">
      <w:pPr>
        <w:pStyle w:val="XMLCode"/>
        <w:keepNext/>
        <w:keepLines/>
      </w:pPr>
      <w:r>
        <w:t xml:space="preserve">    &lt;/edge_weld&gt;</w:t>
      </w:r>
    </w:p>
    <w:p w:rsidR="00C223B5" w:rsidRDefault="00C223B5" w:rsidP="00F3716C">
      <w:pPr>
        <w:pStyle w:val="XMLCode"/>
        <w:keepNext/>
        <w:keepLines/>
      </w:pPr>
      <w:r w:rsidRPr="007055D9">
        <w:t>&lt;/</w:t>
      </w:r>
      <w:r>
        <w:t>seamweld</w:t>
      </w:r>
      <w:r w:rsidRPr="007055D9">
        <w:t>&gt;</w:t>
      </w:r>
    </w:p>
    <w:p w:rsidR="00C223B5" w:rsidRDefault="00C223B5" w:rsidP="00C223B5">
      <w:pPr>
        <w:pStyle w:val="XMLCode"/>
      </w:pPr>
    </w:p>
    <w:p w:rsidR="00255787" w:rsidRPr="007055D9" w:rsidRDefault="00255787" w:rsidP="00327322">
      <w:pPr>
        <w:pStyle w:val="Heading3"/>
      </w:pPr>
      <w:bookmarkStart w:id="2218" w:name="_Toc3557030"/>
      <w:bookmarkStart w:id="2219" w:name="_Toc27753644"/>
      <w:r w:rsidRPr="007055D9">
        <w:t>I-Weld</w:t>
      </w:r>
      <w:bookmarkEnd w:id="2214"/>
      <w:bookmarkEnd w:id="2215"/>
      <w:bookmarkEnd w:id="2218"/>
      <w:bookmarkEnd w:id="2219"/>
    </w:p>
    <w:p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rsidR="00F07798" w:rsidRPr="007055D9" w:rsidRDefault="00F07798" w:rsidP="009D57DC">
      <w:pPr>
        <w:pStyle w:val="Heading4"/>
      </w:pPr>
      <w:bookmarkStart w:id="2220" w:name="_Toc3557031"/>
      <w:bookmarkStart w:id="2221" w:name="_Toc27753645"/>
      <w:r w:rsidRPr="007055D9">
        <w:t>Sheet Parameters</w:t>
      </w:r>
      <w:bookmarkEnd w:id="2220"/>
      <w:bookmarkEnd w:id="2221"/>
    </w:p>
    <w:p w:rsidR="00F07798" w:rsidRPr="007055D9" w:rsidRDefault="00F07798" w:rsidP="00F07798">
      <w:r w:rsidRPr="007055D9">
        <w:t>The parameters to describe the connection are:</w:t>
      </w:r>
    </w:p>
    <w:p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rsidR="00F07798" w:rsidRPr="007055D9" w:rsidRDefault="00F07798" w:rsidP="009D57DC">
      <w:pPr>
        <w:pStyle w:val="Heading4"/>
      </w:pPr>
      <w:bookmarkStart w:id="2222" w:name="_Toc3557032"/>
      <w:bookmarkStart w:id="2223" w:name="_Toc27753646"/>
      <w:r w:rsidRPr="007055D9">
        <w:lastRenderedPageBreak/>
        <w:t>Weld Parameters</w:t>
      </w:r>
      <w:bookmarkEnd w:id="2222"/>
      <w:bookmarkEnd w:id="2223"/>
    </w:p>
    <w:p w:rsidR="00F07798" w:rsidRPr="007055D9" w:rsidRDefault="00F07798" w:rsidP="00F07798">
      <w:r w:rsidRPr="007055D9">
        <w:t xml:space="preserve">The parameters of the weld </w:t>
      </w:r>
      <w:r w:rsidR="009707BE">
        <w:t>are</w:t>
      </w:r>
      <w:r w:rsidRPr="007055D9">
        <w:t xml:space="preserve"> described below: </w:t>
      </w:r>
    </w:p>
    <w:p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40F6F901" wp14:editId="5DBB6577">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rsidR="00B169DB" w:rsidRPr="001B4A57" w:rsidRDefault="00B169DB" w:rsidP="00F51CB9">
                                <w:pPr>
                                  <w:pStyle w:val="Caption"/>
                                  <w:rPr>
                                    <w:b w:val="0"/>
                                    <w:bCs w:val="0"/>
                                    <w:noProof/>
                                    <w:sz w:val="26"/>
                                    <w:szCs w:val="28"/>
                                  </w:rPr>
                                </w:pPr>
                                <w:bookmarkStart w:id="2224" w:name="_Toc3557133"/>
                                <w:bookmarkStart w:id="2225" w:name="_Toc27753751"/>
                                <w:r>
                                  <w:t xml:space="preserve">Figure </w:t>
                                </w:r>
                                <w:r>
                                  <w:fldChar w:fldCharType="begin"/>
                                </w:r>
                                <w:r>
                                  <w:instrText xml:space="preserve"> SEQ Figure \* ARABIC </w:instrText>
                                </w:r>
                                <w:r>
                                  <w:fldChar w:fldCharType="separate"/>
                                </w:r>
                                <w:ins w:id="2226" w:author="nick" w:date="2020-02-20T20:00:00Z">
                                  <w:r w:rsidR="0047200E">
                                    <w:rPr>
                                      <w:noProof/>
                                    </w:rPr>
                                    <w:t>62</w:t>
                                  </w:r>
                                </w:ins>
                                <w:del w:id="2227" w:author="nick" w:date="2020-02-20T19:57:00Z">
                                  <w:r w:rsidDel="0047200E">
                                    <w:rPr>
                                      <w:noProof/>
                                    </w:rPr>
                                    <w:delText>56</w:delText>
                                  </w:r>
                                </w:del>
                                <w:r>
                                  <w:fldChar w:fldCharType="end"/>
                                </w:r>
                                <w:r>
                                  <w:t>: I-Weld Sheet Layout</w:t>
                                </w:r>
                                <w:bookmarkEnd w:id="2224"/>
                                <w:bookmarkEnd w:id="2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rsidR="00B169DB" w:rsidRPr="003F40AF" w:rsidRDefault="00B169DB" w:rsidP="00F51CB9">
                                <w:pPr>
                                  <w:pStyle w:val="Caption"/>
                                  <w:rPr>
                                    <w:b w:val="0"/>
                                    <w:bCs w:val="0"/>
                                    <w:noProof/>
                                    <w:sz w:val="26"/>
                                    <w:szCs w:val="28"/>
                                  </w:rPr>
                                </w:pPr>
                                <w:bookmarkStart w:id="2228" w:name="_Toc3557134"/>
                                <w:bookmarkStart w:id="2229" w:name="_Toc27753752"/>
                                <w:r>
                                  <w:t xml:space="preserve">Figure </w:t>
                                </w:r>
                                <w:r>
                                  <w:fldChar w:fldCharType="begin"/>
                                </w:r>
                                <w:r>
                                  <w:instrText xml:space="preserve"> SEQ Figure \* ARABIC </w:instrText>
                                </w:r>
                                <w:r>
                                  <w:fldChar w:fldCharType="separate"/>
                                </w:r>
                                <w:ins w:id="2230" w:author="nick" w:date="2020-02-20T20:00:00Z">
                                  <w:r w:rsidR="0047200E">
                                    <w:rPr>
                                      <w:noProof/>
                                    </w:rPr>
                                    <w:t>62</w:t>
                                  </w:r>
                                </w:ins>
                                <w:del w:id="2231" w:author="nick" w:date="2020-02-20T19:57:00Z">
                                  <w:r w:rsidDel="0047200E">
                                    <w:rPr>
                                      <w:noProof/>
                                    </w:rPr>
                                    <w:delText>57</w:delText>
                                  </w:r>
                                </w:del>
                                <w:r>
                                  <w:fldChar w:fldCharType="end"/>
                                </w:r>
                                <w:r>
                                  <w:t>: I-Weld Parameters</w:t>
                                </w:r>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5"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rsidR="00B169DB" w:rsidRPr="001B4A57" w:rsidRDefault="00B169DB" w:rsidP="00F51CB9">
                          <w:pPr>
                            <w:pStyle w:val="Caption"/>
                            <w:rPr>
                              <w:b w:val="0"/>
                              <w:bCs w:val="0"/>
                              <w:noProof/>
                              <w:sz w:val="26"/>
                              <w:szCs w:val="28"/>
                            </w:rPr>
                          </w:pPr>
                          <w:bookmarkStart w:id="2263" w:name="_Toc3557133"/>
                          <w:bookmarkStart w:id="2264" w:name="_Toc27753751"/>
                          <w:r>
                            <w:t xml:space="preserve">Figure </w:t>
                          </w:r>
                          <w:r>
                            <w:fldChar w:fldCharType="begin"/>
                          </w:r>
                          <w:r>
                            <w:instrText xml:space="preserve"> SEQ Figure \* ARABIC </w:instrText>
                          </w:r>
                          <w:r>
                            <w:fldChar w:fldCharType="separate"/>
                          </w:r>
                          <w:ins w:id="2265" w:author="nick" w:date="2020-02-20T20:00:00Z">
                            <w:r w:rsidR="0047200E">
                              <w:rPr>
                                <w:noProof/>
                              </w:rPr>
                              <w:t>62</w:t>
                            </w:r>
                          </w:ins>
                          <w:del w:id="2266" w:author="nick" w:date="2020-02-20T19:57:00Z">
                            <w:r w:rsidDel="0047200E">
                              <w:rPr>
                                <w:noProof/>
                              </w:rPr>
                              <w:delText>56</w:delText>
                            </w:r>
                          </w:del>
                          <w:r>
                            <w:fldChar w:fldCharType="end"/>
                          </w:r>
                          <w:r>
                            <w:t>: I-Weld Sheet Layout</w:t>
                          </w:r>
                          <w:bookmarkEnd w:id="2263"/>
                          <w:bookmarkEnd w:id="2264"/>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6"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rsidR="00B169DB" w:rsidRPr="003F40AF" w:rsidRDefault="00B169DB" w:rsidP="00F51CB9">
                          <w:pPr>
                            <w:pStyle w:val="Caption"/>
                            <w:rPr>
                              <w:b w:val="0"/>
                              <w:bCs w:val="0"/>
                              <w:noProof/>
                              <w:sz w:val="26"/>
                              <w:szCs w:val="28"/>
                            </w:rPr>
                          </w:pPr>
                          <w:bookmarkStart w:id="2267" w:name="_Toc3557134"/>
                          <w:bookmarkStart w:id="2268" w:name="_Toc27753752"/>
                          <w:r>
                            <w:t xml:space="preserve">Figure </w:t>
                          </w:r>
                          <w:r>
                            <w:fldChar w:fldCharType="begin"/>
                          </w:r>
                          <w:r>
                            <w:instrText xml:space="preserve"> SEQ Figure \* ARABIC </w:instrText>
                          </w:r>
                          <w:r>
                            <w:fldChar w:fldCharType="separate"/>
                          </w:r>
                          <w:ins w:id="2269" w:author="nick" w:date="2020-02-20T20:00:00Z">
                            <w:r w:rsidR="0047200E">
                              <w:rPr>
                                <w:noProof/>
                              </w:rPr>
                              <w:t>62</w:t>
                            </w:r>
                          </w:ins>
                          <w:del w:id="2270" w:author="nick" w:date="2020-02-20T19:57:00Z">
                            <w:r w:rsidDel="0047200E">
                              <w:rPr>
                                <w:noProof/>
                              </w:rPr>
                              <w:delText>57</w:delText>
                            </w:r>
                          </w:del>
                          <w:r>
                            <w:fldChar w:fldCharType="end"/>
                          </w:r>
                          <w:r>
                            <w:t>: I-Weld Parameters</w:t>
                          </w:r>
                          <w:bookmarkEnd w:id="2267"/>
                          <w:bookmarkEnd w:id="226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F07798" w:rsidRPr="007055D9" w:rsidRDefault="00F07798" w:rsidP="00E67798">
            <w:pPr>
              <w:keepNext/>
              <w:rPr>
                <w:b/>
                <w:i/>
              </w:rPr>
            </w:pPr>
            <w:r w:rsidRPr="007055D9">
              <w:rPr>
                <w:b/>
                <w:i/>
              </w:rPr>
              <w:t>Default Value</w:t>
            </w:r>
          </w:p>
        </w:tc>
      </w:tr>
      <w:tr w:rsidR="00E60D8B" w:rsidRPr="007055D9" w:rsidTr="00E60D8B">
        <w:trPr>
          <w:jc w:val="center"/>
        </w:trPr>
        <w:tc>
          <w:tcPr>
            <w:tcW w:w="1194" w:type="dxa"/>
            <w:shd w:val="clear" w:color="auto" w:fill="auto"/>
            <w:vAlign w:val="bottom"/>
          </w:tcPr>
          <w:p w:rsidR="00F07798" w:rsidRPr="00FF546F" w:rsidRDefault="00AE186F" w:rsidP="00FC39A1">
            <w:pPr>
              <w:rPr>
                <w:sz w:val="20"/>
              </w:rPr>
            </w:pPr>
            <w:r w:rsidRPr="00FF546F">
              <w:rPr>
                <w:sz w:val="20"/>
              </w:rPr>
              <w:t>b</w:t>
            </w:r>
          </w:p>
        </w:tc>
        <w:tc>
          <w:tcPr>
            <w:tcW w:w="1408" w:type="dxa"/>
            <w:shd w:val="clear" w:color="auto" w:fill="auto"/>
            <w:vAlign w:val="bottom"/>
          </w:tcPr>
          <w:p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rsidR="00F07798" w:rsidRPr="00FF546F" w:rsidRDefault="00F07798" w:rsidP="00FC39A1">
            <w:pPr>
              <w:rPr>
                <w:sz w:val="20"/>
              </w:rPr>
            </w:pPr>
            <w:r w:rsidRPr="00FF546F">
              <w:rPr>
                <w:sz w:val="20"/>
              </w:rPr>
              <w:t>1</w:t>
            </w:r>
          </w:p>
        </w:tc>
        <w:tc>
          <w:tcPr>
            <w:tcW w:w="1438" w:type="dxa"/>
            <w:shd w:val="clear" w:color="auto" w:fill="auto"/>
            <w:vAlign w:val="bottom"/>
          </w:tcPr>
          <w:p w:rsidR="00F07798" w:rsidRPr="00FF546F" w:rsidRDefault="00F07798" w:rsidP="00FC39A1">
            <w:pPr>
              <w:rPr>
                <w:sz w:val="20"/>
              </w:rPr>
            </w:pPr>
            <w:r w:rsidRPr="00FF546F">
              <w:rPr>
                <w:sz w:val="20"/>
              </w:rPr>
              <w:t>≥ 0</w:t>
            </w:r>
          </w:p>
        </w:tc>
        <w:tc>
          <w:tcPr>
            <w:tcW w:w="1528" w:type="dxa"/>
            <w:shd w:val="clear" w:color="auto" w:fill="auto"/>
            <w:vAlign w:val="bottom"/>
          </w:tcPr>
          <w:p w:rsidR="00F07798" w:rsidRPr="00FF546F" w:rsidRDefault="00E60D8B" w:rsidP="00FC39A1">
            <w:pPr>
              <w:rPr>
                <w:sz w:val="20"/>
              </w:rPr>
            </w:pPr>
            <w:r>
              <w:rPr>
                <w:sz w:val="20"/>
              </w:rPr>
              <w:t>Optional</w:t>
            </w:r>
          </w:p>
        </w:tc>
        <w:tc>
          <w:tcPr>
            <w:tcW w:w="1570" w:type="dxa"/>
            <w:shd w:val="clear" w:color="auto" w:fill="auto"/>
            <w:vAlign w:val="bottom"/>
          </w:tcPr>
          <w:p w:rsidR="00F07798" w:rsidRPr="00FF546F" w:rsidRDefault="0035512A" w:rsidP="00F51CB9">
            <w:pPr>
              <w:pStyle w:val="Text"/>
              <w:keepNext/>
              <w:rPr>
                <w:sz w:val="20"/>
              </w:rPr>
            </w:pPr>
            <w:r>
              <w:rPr>
                <w:sz w:val="20"/>
              </w:rPr>
              <w:t>-</w:t>
            </w:r>
          </w:p>
        </w:tc>
      </w:tr>
    </w:tbl>
    <w:p w:rsidR="00F51CB9" w:rsidRDefault="00F51CB9" w:rsidP="00F51CB9">
      <w:pPr>
        <w:pStyle w:val="Caption"/>
        <w:spacing w:before="120"/>
      </w:pPr>
      <w:bookmarkStart w:id="2232" w:name="_Toc3566503"/>
      <w:bookmarkStart w:id="2233" w:name="_Toc27753874"/>
      <w:r>
        <w:t xml:space="preserve">Table </w:t>
      </w:r>
      <w:r>
        <w:fldChar w:fldCharType="begin"/>
      </w:r>
      <w:r>
        <w:instrText xml:space="preserve"> SEQ Table \* ARABIC </w:instrText>
      </w:r>
      <w:r>
        <w:fldChar w:fldCharType="separate"/>
      </w:r>
      <w:r w:rsidR="007E2D34">
        <w:rPr>
          <w:noProof/>
        </w:rPr>
        <w:t>99</w:t>
      </w:r>
      <w:r>
        <w:fldChar w:fldCharType="end"/>
      </w:r>
      <w:r>
        <w:t>: Parameters of I-Weld</w:t>
      </w:r>
      <w:bookmarkEnd w:id="2232"/>
      <w:bookmarkEnd w:id="2233"/>
    </w:p>
    <w:p w:rsidR="0006113C" w:rsidRPr="007055D9" w:rsidRDefault="00F07798" w:rsidP="001E6F93">
      <w:pPr>
        <w:spacing w:before="120"/>
        <w:jc w:val="both"/>
      </w:pPr>
      <w:r w:rsidRPr="007055D9">
        <w:t>All other parameters are provided by the model itself and are partially used to specify parameters of the weld.</w:t>
      </w:r>
    </w:p>
    <w:p w:rsidR="0006113C" w:rsidRPr="007055D9" w:rsidRDefault="0006113C" w:rsidP="0006113C">
      <w:pPr>
        <w:pStyle w:val="Heading4"/>
      </w:pPr>
      <w:bookmarkStart w:id="2234" w:name="_Toc338939186"/>
      <w:bookmarkStart w:id="2235" w:name="_Toc3557033"/>
      <w:bookmarkStart w:id="2236" w:name="_Toc27753647"/>
      <w:r w:rsidRPr="007055D9">
        <w:t>Attributes</w:t>
      </w:r>
      <w:bookmarkEnd w:id="2234"/>
      <w:bookmarkEnd w:id="2235"/>
      <w:bookmarkEnd w:id="2236"/>
    </w:p>
    <w:p w:rsidR="0006113C" w:rsidRPr="007055D9" w:rsidRDefault="009D7557" w:rsidP="00E67798">
      <w:pPr>
        <w:pStyle w:val="Heading5"/>
        <w:keepNext/>
      </w:pPr>
      <w:bookmarkStart w:id="2237" w:name="_Toc338939188"/>
      <w:r w:rsidRPr="007055D9">
        <w:t xml:space="preserve">Attribute </w:t>
      </w:r>
      <w:r w:rsidR="00194316">
        <w:t>"</w:t>
      </w:r>
      <w:r w:rsidRPr="007055D9">
        <w:t>b</w:t>
      </w:r>
      <w:r w:rsidR="0006113C" w:rsidRPr="007055D9">
        <w:t>ase</w:t>
      </w:r>
      <w:bookmarkEnd w:id="2237"/>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9D7557" w:rsidP="00E67798">
      <w:pPr>
        <w:pStyle w:val="Heading5"/>
        <w:keepNext/>
      </w:pPr>
      <w:bookmarkStart w:id="2238" w:name="_Toc338939189"/>
      <w:r w:rsidRPr="007055D9">
        <w:t xml:space="preserve">Attribute </w:t>
      </w:r>
      <w:r w:rsidR="00194316">
        <w:t>"</w:t>
      </w:r>
      <w:r w:rsidRPr="007055D9">
        <w:t>t</w:t>
      </w:r>
      <w:r w:rsidR="0006113C" w:rsidRPr="007055D9">
        <w:t>echnology</w:t>
      </w:r>
      <w:bookmarkEnd w:id="2238"/>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8719C3" w:rsidP="0006113C">
      <w:pPr>
        <w:pStyle w:val="ListBullet"/>
        <w:rPr>
          <w:rStyle w:val="XMLElement"/>
        </w:rPr>
      </w:pPr>
      <w:r>
        <w:rPr>
          <w:rStyle w:val="XMLElement"/>
        </w:rPr>
        <w:t>r</w:t>
      </w:r>
      <w:r w:rsidR="0006113C" w:rsidRPr="007055D9">
        <w:rPr>
          <w:rStyle w:val="XMLElement"/>
        </w:rPr>
        <w:t>esistance</w:t>
      </w:r>
    </w:p>
    <w:p w:rsidR="0006113C" w:rsidRPr="007055D9" w:rsidRDefault="008719C3" w:rsidP="0006113C">
      <w:pPr>
        <w:pStyle w:val="ListBullet"/>
        <w:rPr>
          <w:rStyle w:val="XMLElement"/>
        </w:rPr>
      </w:pPr>
      <w:r>
        <w:rPr>
          <w:rStyle w:val="XMLElement"/>
        </w:rPr>
        <w:t>a</w:t>
      </w:r>
      <w:r w:rsidR="0006113C" w:rsidRPr="007055D9">
        <w:rPr>
          <w:rStyle w:val="XMLElement"/>
        </w:rPr>
        <w:t>rc</w:t>
      </w:r>
    </w:p>
    <w:p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06113C">
      <w:pPr>
        <w:pStyle w:val="ListBullet"/>
        <w:rPr>
          <w:rStyle w:val="XMLElement"/>
        </w:rPr>
      </w:pPr>
      <w:r>
        <w:rPr>
          <w:rStyle w:val="XMLElement"/>
        </w:rPr>
        <w:t>friction</w:t>
      </w:r>
    </w:p>
    <w:p w:rsidR="00604BF1" w:rsidRPr="007055D9" w:rsidRDefault="00604BF1" w:rsidP="0006113C">
      <w:pPr>
        <w:pStyle w:val="ListBullet"/>
        <w:rPr>
          <w:rStyle w:val="XMLElement"/>
        </w:rPr>
      </w:pPr>
      <w:r>
        <w:rPr>
          <w:rStyle w:val="XMLElement"/>
        </w:rPr>
        <w:t>brazing</w:t>
      </w:r>
    </w:p>
    <w:p w:rsidR="0006113C" w:rsidRPr="007055D9" w:rsidRDefault="0006113C" w:rsidP="00B27477">
      <w:pPr>
        <w:pStyle w:val="Heading4"/>
      </w:pPr>
      <w:bookmarkStart w:id="2239" w:name="_Toc338939190"/>
      <w:bookmarkStart w:id="2240" w:name="_Toc3557034"/>
      <w:bookmarkStart w:id="2241" w:name="_Toc27753648"/>
      <w:r w:rsidRPr="007055D9">
        <w:t xml:space="preserve">Element </w:t>
      </w:r>
      <w:r w:rsidR="00194316">
        <w:t>"</w:t>
      </w:r>
      <w:r w:rsidRPr="007055D9">
        <w:t>weld_position</w:t>
      </w:r>
      <w:bookmarkEnd w:id="2239"/>
      <w:bookmarkEnd w:id="2240"/>
      <w:r w:rsidR="00194316">
        <w:t>"</w:t>
      </w:r>
      <w:bookmarkEnd w:id="2241"/>
    </w:p>
    <w:p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E60DF" w:rsidP="00E67798">
            <w:pPr>
              <w:keepNext/>
              <w:rPr>
                <w:b/>
                <w:i/>
                <w:sz w:val="20"/>
              </w:rPr>
            </w:pPr>
            <w:r>
              <w:rPr>
                <w:b/>
                <w:i/>
                <w:sz w:val="20"/>
              </w:rPr>
              <w:t>Use</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u</w:t>
            </w:r>
          </w:p>
        </w:tc>
        <w:tc>
          <w:tcPr>
            <w:tcW w:w="1800" w:type="dxa"/>
            <w:shd w:val="clear" w:color="auto" w:fill="auto"/>
          </w:tcPr>
          <w:p w:rsidR="00050106" w:rsidRPr="00FF546F" w:rsidRDefault="00C9639A" w:rsidP="00E67798">
            <w:pPr>
              <w:rPr>
                <w:sz w:val="20"/>
                <w:szCs w:val="20"/>
              </w:rPr>
            </w:pPr>
            <w:r>
              <w:rPr>
                <w:sz w:val="20"/>
                <w:szCs w:val="20"/>
              </w:rPr>
              <w:t>Floating Point</w:t>
            </w:r>
          </w:p>
        </w:tc>
        <w:tc>
          <w:tcPr>
            <w:tcW w:w="4680" w:type="dxa"/>
            <w:shd w:val="clear" w:color="auto" w:fill="auto"/>
          </w:tcPr>
          <w:p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x</w:t>
            </w:r>
          </w:p>
        </w:tc>
        <w:tc>
          <w:tcPr>
            <w:tcW w:w="1800" w:type="dxa"/>
            <w:shd w:val="clear" w:color="auto" w:fill="auto"/>
          </w:tcPr>
          <w:p w:rsidR="00050106" w:rsidRPr="00FF546F" w:rsidRDefault="00C9639A" w:rsidP="00E67798">
            <w:pPr>
              <w:rPr>
                <w:sz w:val="20"/>
                <w:szCs w:val="20"/>
              </w:rPr>
            </w:pPr>
            <w:r>
              <w:rPr>
                <w:sz w:val="20"/>
                <w:szCs w:val="20"/>
              </w:rPr>
              <w:t>Floating Point</w:t>
            </w:r>
          </w:p>
        </w:tc>
        <w:tc>
          <w:tcPr>
            <w:tcW w:w="4680" w:type="dxa"/>
            <w:shd w:val="clear" w:color="auto" w:fill="auto"/>
          </w:tcPr>
          <w:p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y</w:t>
            </w:r>
          </w:p>
        </w:tc>
        <w:tc>
          <w:tcPr>
            <w:tcW w:w="1800" w:type="dxa"/>
            <w:shd w:val="clear" w:color="auto" w:fill="auto"/>
          </w:tcPr>
          <w:p w:rsidR="00050106" w:rsidRPr="00FF546F" w:rsidRDefault="00C9639A" w:rsidP="00E67798">
            <w:pPr>
              <w:rPr>
                <w:sz w:val="20"/>
                <w:szCs w:val="20"/>
              </w:rPr>
            </w:pPr>
            <w:r>
              <w:rPr>
                <w:sz w:val="20"/>
                <w:szCs w:val="20"/>
              </w:rPr>
              <w:t>Floating Point</w:t>
            </w:r>
          </w:p>
        </w:tc>
        <w:tc>
          <w:tcPr>
            <w:tcW w:w="4680" w:type="dxa"/>
            <w:shd w:val="clear" w:color="auto" w:fill="auto"/>
          </w:tcPr>
          <w:p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z</w:t>
            </w:r>
          </w:p>
        </w:tc>
        <w:tc>
          <w:tcPr>
            <w:tcW w:w="1800" w:type="dxa"/>
            <w:shd w:val="clear" w:color="auto" w:fill="auto"/>
          </w:tcPr>
          <w:p w:rsidR="00050106" w:rsidRPr="00FF546F" w:rsidRDefault="00C9639A" w:rsidP="00E67798">
            <w:pPr>
              <w:rPr>
                <w:sz w:val="20"/>
                <w:szCs w:val="20"/>
              </w:rPr>
            </w:pPr>
            <w:r>
              <w:rPr>
                <w:sz w:val="20"/>
                <w:szCs w:val="20"/>
              </w:rPr>
              <w:t>Floating Point</w:t>
            </w:r>
          </w:p>
        </w:tc>
        <w:tc>
          <w:tcPr>
            <w:tcW w:w="4680" w:type="dxa"/>
            <w:shd w:val="clear" w:color="auto" w:fill="auto"/>
          </w:tcPr>
          <w:p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reference</w:t>
            </w:r>
          </w:p>
        </w:tc>
        <w:tc>
          <w:tcPr>
            <w:tcW w:w="1800" w:type="dxa"/>
            <w:shd w:val="clear" w:color="auto" w:fill="auto"/>
          </w:tcPr>
          <w:p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rsidTr="00E67798">
        <w:trPr>
          <w:cantSplit/>
          <w:jc w:val="center"/>
        </w:trPr>
        <w:tc>
          <w:tcPr>
            <w:tcW w:w="1871" w:type="dxa"/>
            <w:shd w:val="clear" w:color="auto" w:fill="auto"/>
          </w:tcPr>
          <w:p w:rsidR="00050106" w:rsidRPr="00FF546F" w:rsidRDefault="00050106" w:rsidP="00E67798">
            <w:pPr>
              <w:rPr>
                <w:sz w:val="20"/>
                <w:szCs w:val="20"/>
              </w:rPr>
            </w:pPr>
            <w:r w:rsidRPr="00FF546F">
              <w:rPr>
                <w:sz w:val="20"/>
                <w:szCs w:val="20"/>
              </w:rPr>
              <w:t>width</w:t>
            </w:r>
          </w:p>
        </w:tc>
        <w:tc>
          <w:tcPr>
            <w:tcW w:w="1800" w:type="dxa"/>
            <w:shd w:val="clear" w:color="auto" w:fill="auto"/>
          </w:tcPr>
          <w:p w:rsidR="00050106" w:rsidRPr="00FF546F" w:rsidRDefault="00C9639A" w:rsidP="00E67798">
            <w:pPr>
              <w:rPr>
                <w:sz w:val="20"/>
                <w:szCs w:val="20"/>
              </w:rPr>
            </w:pPr>
            <w:r>
              <w:rPr>
                <w:sz w:val="20"/>
                <w:szCs w:val="20"/>
              </w:rPr>
              <w:t>Floating Point</w:t>
            </w:r>
          </w:p>
        </w:tc>
        <w:tc>
          <w:tcPr>
            <w:tcW w:w="4680" w:type="dxa"/>
            <w:shd w:val="clear" w:color="auto" w:fill="auto"/>
          </w:tcPr>
          <w:p w:rsidR="00050106" w:rsidRPr="00FF546F" w:rsidRDefault="00E60D8B" w:rsidP="00E67798">
            <w:pPr>
              <w:rPr>
                <w:sz w:val="20"/>
                <w:szCs w:val="20"/>
              </w:rPr>
            </w:pPr>
            <w:r>
              <w:rPr>
                <w:sz w:val="20"/>
                <w:szCs w:val="20"/>
              </w:rPr>
              <w:t>Optional</w:t>
            </w:r>
          </w:p>
        </w:tc>
      </w:tr>
      <w:tr w:rsidR="00050106" w:rsidRPr="007055D9" w:rsidTr="00E67798">
        <w:trPr>
          <w:cantSplit/>
          <w:jc w:val="center"/>
        </w:trPr>
        <w:tc>
          <w:tcPr>
            <w:tcW w:w="1871" w:type="dxa"/>
            <w:shd w:val="clear" w:color="auto" w:fill="auto"/>
          </w:tcPr>
          <w:p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rsidTr="00E67798">
        <w:trPr>
          <w:cantSplit/>
          <w:jc w:val="center"/>
        </w:trPr>
        <w:tc>
          <w:tcPr>
            <w:tcW w:w="1871" w:type="dxa"/>
            <w:shd w:val="clear" w:color="auto" w:fill="auto"/>
          </w:tcPr>
          <w:p w:rsidR="0026200C" w:rsidRPr="00FF546F" w:rsidRDefault="0026200C" w:rsidP="00E67798">
            <w:pPr>
              <w:rPr>
                <w:sz w:val="20"/>
                <w:szCs w:val="20"/>
              </w:rPr>
            </w:pPr>
            <w:r>
              <w:rPr>
                <w:sz w:val="20"/>
                <w:szCs w:val="20"/>
              </w:rPr>
              <w:t>filler_material</w:t>
            </w:r>
          </w:p>
        </w:tc>
        <w:tc>
          <w:tcPr>
            <w:tcW w:w="1800" w:type="dxa"/>
            <w:shd w:val="clear" w:color="auto" w:fill="auto"/>
          </w:tcPr>
          <w:p w:rsidR="0026200C" w:rsidRPr="00FF546F" w:rsidRDefault="0026200C" w:rsidP="00E67798">
            <w:pPr>
              <w:rPr>
                <w:sz w:val="20"/>
                <w:szCs w:val="20"/>
              </w:rPr>
            </w:pPr>
            <w:r w:rsidRPr="00A20C5C">
              <w:rPr>
                <w:sz w:val="20"/>
                <w:szCs w:val="20"/>
              </w:rPr>
              <w:t>Alphanumeric</w:t>
            </w:r>
          </w:p>
        </w:tc>
        <w:tc>
          <w:tcPr>
            <w:tcW w:w="4680" w:type="dxa"/>
            <w:shd w:val="clear" w:color="auto" w:fill="auto"/>
          </w:tcPr>
          <w:p w:rsidR="0026200C" w:rsidRPr="00FF546F" w:rsidRDefault="0026200C" w:rsidP="00E67798">
            <w:pPr>
              <w:keepNext/>
              <w:rPr>
                <w:sz w:val="20"/>
                <w:szCs w:val="20"/>
              </w:rPr>
            </w:pPr>
            <w:r w:rsidRPr="00A20C5C">
              <w:rPr>
                <w:sz w:val="20"/>
                <w:szCs w:val="20"/>
              </w:rPr>
              <w:t>Optional</w:t>
            </w:r>
          </w:p>
        </w:tc>
      </w:tr>
    </w:tbl>
    <w:p w:rsidR="00E67798" w:rsidRDefault="00E67798" w:rsidP="00F3716C">
      <w:pPr>
        <w:pStyle w:val="Caption"/>
        <w:spacing w:before="120"/>
      </w:pPr>
      <w:bookmarkStart w:id="2242" w:name="_Toc3566504"/>
      <w:bookmarkStart w:id="2243" w:name="_Toc27753875"/>
      <w:bookmarkStart w:id="2244" w:name="_Toc338939192"/>
      <w:r>
        <w:t xml:space="preserve">Table </w:t>
      </w:r>
      <w:r w:rsidR="00D43112">
        <w:fldChar w:fldCharType="begin"/>
      </w:r>
      <w:r w:rsidR="00D43112">
        <w:instrText xml:space="preserve"> SEQ Table \* ARABIC </w:instrText>
      </w:r>
      <w:r w:rsidR="00D43112">
        <w:fldChar w:fldCharType="separate"/>
      </w:r>
      <w:r w:rsidR="007E2D34">
        <w:rPr>
          <w:noProof/>
        </w:rPr>
        <w:t>100</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42"/>
      <w:bookmarkEnd w:id="2243"/>
      <w:r>
        <w:t xml:space="preserve"> </w:t>
      </w:r>
    </w:p>
    <w:p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E2D34">
        <w:rPr>
          <w:b w:val="0"/>
          <w:i w:val="0"/>
        </w:rPr>
        <w:t>8.2.4.3.2</w:t>
      </w:r>
      <w:r w:rsidR="008D51C0" w:rsidRPr="008941DA">
        <w:rPr>
          <w:b w:val="0"/>
          <w:i w:val="0"/>
        </w:rPr>
        <w:fldChar w:fldCharType="end"/>
      </w:r>
      <w:r w:rsidRPr="008941DA">
        <w:rPr>
          <w:b w:val="0"/>
          <w:i w:val="0"/>
        </w:rPr>
        <w:t xml:space="preserve"> Welding Position.</w:t>
      </w:r>
    </w:p>
    <w:p w:rsidR="0006113C" w:rsidRPr="007055D9" w:rsidRDefault="0006113C" w:rsidP="00AB2606">
      <w:pPr>
        <w:pStyle w:val="Heading5"/>
        <w:keepNext/>
      </w:pPr>
      <w:r w:rsidRPr="007055D9">
        <w:t xml:space="preserve">Attribute </w:t>
      </w:r>
      <w:r w:rsidR="00194316">
        <w:t>"</w:t>
      </w:r>
      <w:r w:rsidRPr="007055D9">
        <w:t>width</w:t>
      </w:r>
      <w:bookmarkEnd w:id="2244"/>
      <w:r w:rsidR="00194316">
        <w:t>"</w:t>
      </w:r>
    </w:p>
    <w:p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rsidR="0006113C" w:rsidRPr="007055D9" w:rsidRDefault="0006113C" w:rsidP="0006113C">
      <w:pPr>
        <w:pStyle w:val="Heading5"/>
      </w:pPr>
      <w:bookmarkStart w:id="2245" w:name="_Toc338939194"/>
      <w:r w:rsidRPr="007055D9">
        <w:t xml:space="preserve">Attribute </w:t>
      </w:r>
      <w:r w:rsidR="00194316">
        <w:t>"</w:t>
      </w:r>
      <w:r w:rsidRPr="007055D9">
        <w:t>filler</w:t>
      </w:r>
      <w:bookmarkEnd w:id="2245"/>
      <w:r w:rsidR="00194316">
        <w:t>"</w:t>
      </w:r>
    </w:p>
    <w:p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rsidR="009F757D" w:rsidRDefault="009F757D" w:rsidP="00AB2606">
      <w:pPr>
        <w:pStyle w:val="XMLCode"/>
        <w:keepNext/>
      </w:pPr>
    </w:p>
    <w:p w:rsidR="0080340E" w:rsidRDefault="0006113C" w:rsidP="00AB2606">
      <w:pPr>
        <w:pStyle w:val="XMLCode"/>
        <w:keepNext/>
      </w:pPr>
      <w:r w:rsidRPr="007055D9">
        <w:t>&lt;</w:t>
      </w:r>
      <w:proofErr w:type="gramStart"/>
      <w:r w:rsidR="0080340E">
        <w:t>seamweld</w:t>
      </w:r>
      <w:proofErr w:type="gramEnd"/>
      <w:r w:rsidR="0080340E">
        <w:t>&gt;</w:t>
      </w:r>
    </w:p>
    <w:p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rsidR="00A3355F" w:rsidRDefault="00A3355F" w:rsidP="0006113C">
      <w:pPr>
        <w:pStyle w:val="XMLCode"/>
      </w:pPr>
      <w:r>
        <w:t xml:space="preserve">        &lt;sheet_parameter ... /&gt;</w:t>
      </w:r>
    </w:p>
    <w:p w:rsidR="00E47C5E" w:rsidRPr="007055D9" w:rsidRDefault="00E47C5E" w:rsidP="0006113C">
      <w:pPr>
        <w:pStyle w:val="XMLCode"/>
      </w:pPr>
      <w:r>
        <w:t xml:space="preserve">    &lt;/i_weld&gt;</w:t>
      </w:r>
    </w:p>
    <w:p w:rsidR="0006113C" w:rsidRDefault="0006113C" w:rsidP="00012F54">
      <w:pPr>
        <w:pStyle w:val="XMLCode"/>
      </w:pPr>
      <w:r w:rsidRPr="007055D9">
        <w:t>&lt;/</w:t>
      </w:r>
      <w:r w:rsidR="0080340E">
        <w:t>seamweld</w:t>
      </w:r>
      <w:r w:rsidRPr="007055D9">
        <w:t>&gt;</w:t>
      </w:r>
    </w:p>
    <w:p w:rsidR="009F757D" w:rsidRPr="007055D9" w:rsidRDefault="009F757D" w:rsidP="00012F54">
      <w:pPr>
        <w:pStyle w:val="XMLCode"/>
      </w:pPr>
    </w:p>
    <w:p w:rsidR="009469CC" w:rsidRPr="007055D9" w:rsidRDefault="009469CC" w:rsidP="009647BD">
      <w:pPr>
        <w:pStyle w:val="Heading4"/>
        <w:keepNext w:val="0"/>
        <w:ind w:left="862" w:hanging="862"/>
      </w:pPr>
      <w:bookmarkStart w:id="2246" w:name="WeldDefinitionOverlapWeld"/>
      <w:bookmarkStart w:id="2247" w:name="_Toc3557035"/>
      <w:bookmarkStart w:id="2248" w:name="_Toc27753649"/>
      <w:bookmarkStart w:id="2249" w:name="_Toc288200766"/>
      <w:bookmarkStart w:id="2250" w:name="_Toc338939110"/>
      <w:bookmarkEnd w:id="2246"/>
      <w:r w:rsidRPr="007055D9">
        <w:t xml:space="preserve">Element </w:t>
      </w:r>
      <w:r w:rsidR="00194316">
        <w:t>"</w:t>
      </w:r>
      <w:r>
        <w:t>sheet_parameter</w:t>
      </w:r>
      <w:bookmarkEnd w:id="2247"/>
      <w:r w:rsidR="00194316">
        <w:t>"</w:t>
      </w:r>
      <w:bookmarkEnd w:id="2248"/>
    </w:p>
    <w:p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469CC" w:rsidRPr="007055D9" w:rsidRDefault="009436D3" w:rsidP="00AB2606">
            <w:pPr>
              <w:keepNext/>
              <w:rPr>
                <w:b/>
                <w:i/>
              </w:rPr>
            </w:pPr>
            <w:r w:rsidRPr="00A20C5C">
              <w:rPr>
                <w:b/>
                <w:i/>
              </w:rPr>
              <w:t>Constraint</w:t>
            </w:r>
            <w:r>
              <w:rPr>
                <w:b/>
                <w:i/>
              </w:rPr>
              <w:t xml:space="preserve"> / Remarks</w:t>
            </w:r>
          </w:p>
        </w:tc>
      </w:tr>
      <w:tr w:rsidR="009469CC" w:rsidRPr="007055D9" w:rsidTr="00E70582">
        <w:trPr>
          <w:jc w:val="center"/>
        </w:trPr>
        <w:tc>
          <w:tcPr>
            <w:tcW w:w="1574" w:type="dxa"/>
            <w:shd w:val="clear" w:color="auto" w:fill="auto"/>
          </w:tcPr>
          <w:p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rsidR="009469CC" w:rsidRPr="002D6B99" w:rsidRDefault="00C9639A" w:rsidP="00E70582">
            <w:pPr>
              <w:rPr>
                <w:sz w:val="20"/>
                <w:szCs w:val="20"/>
              </w:rPr>
            </w:pPr>
            <w:r>
              <w:rPr>
                <w:sz w:val="20"/>
                <w:szCs w:val="20"/>
              </w:rPr>
              <w:t>Integer</w:t>
            </w:r>
          </w:p>
        </w:tc>
        <w:tc>
          <w:tcPr>
            <w:tcW w:w="1275" w:type="dxa"/>
            <w:shd w:val="clear" w:color="auto" w:fill="auto"/>
          </w:tcPr>
          <w:p w:rsidR="009469CC" w:rsidRPr="002D6B99" w:rsidRDefault="009469CC" w:rsidP="00E70582">
            <w:pPr>
              <w:rPr>
                <w:sz w:val="20"/>
                <w:szCs w:val="20"/>
              </w:rPr>
            </w:pPr>
            <w:r w:rsidRPr="002D6B99">
              <w:rPr>
                <w:sz w:val="20"/>
                <w:szCs w:val="20"/>
              </w:rPr>
              <w:t>Required</w:t>
            </w:r>
          </w:p>
        </w:tc>
        <w:tc>
          <w:tcPr>
            <w:tcW w:w="4264" w:type="dxa"/>
            <w:shd w:val="clear" w:color="auto" w:fill="auto"/>
          </w:tcPr>
          <w:p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rsidTr="00E70582">
        <w:trPr>
          <w:jc w:val="center"/>
        </w:trPr>
        <w:tc>
          <w:tcPr>
            <w:tcW w:w="1574" w:type="dxa"/>
            <w:shd w:val="clear" w:color="auto" w:fill="auto"/>
            <w:vAlign w:val="bottom"/>
          </w:tcPr>
          <w:p w:rsidR="000124A9" w:rsidRDefault="000124A9" w:rsidP="00E70582">
            <w:pPr>
              <w:rPr>
                <w:sz w:val="20"/>
                <w:szCs w:val="20"/>
              </w:rPr>
            </w:pPr>
            <w:r>
              <w:rPr>
                <w:sz w:val="20"/>
                <w:szCs w:val="20"/>
              </w:rPr>
              <w:t>gap</w:t>
            </w:r>
          </w:p>
        </w:tc>
        <w:tc>
          <w:tcPr>
            <w:tcW w:w="1418" w:type="dxa"/>
            <w:shd w:val="clear" w:color="auto" w:fill="auto"/>
            <w:vAlign w:val="bottom"/>
          </w:tcPr>
          <w:p w:rsidR="000124A9" w:rsidRPr="002D6B99" w:rsidRDefault="00C9639A" w:rsidP="00E70582">
            <w:pPr>
              <w:rPr>
                <w:sz w:val="20"/>
                <w:szCs w:val="20"/>
              </w:rPr>
            </w:pPr>
            <w:r>
              <w:rPr>
                <w:sz w:val="20"/>
                <w:szCs w:val="20"/>
              </w:rPr>
              <w:t>Floating Point</w:t>
            </w:r>
          </w:p>
        </w:tc>
        <w:tc>
          <w:tcPr>
            <w:tcW w:w="1275" w:type="dxa"/>
            <w:shd w:val="clear" w:color="auto" w:fill="auto"/>
            <w:vAlign w:val="bottom"/>
          </w:tcPr>
          <w:p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rsidR="000124A9" w:rsidRPr="002D6B99" w:rsidRDefault="000124A9" w:rsidP="00CF34D3">
            <w:pPr>
              <w:keepNext/>
              <w:keepLines/>
              <w:rPr>
                <w:sz w:val="20"/>
                <w:szCs w:val="20"/>
              </w:rPr>
            </w:pPr>
            <w:r>
              <w:rPr>
                <w:sz w:val="20"/>
                <w:szCs w:val="20"/>
              </w:rPr>
              <w:t>Default value is 0</w:t>
            </w:r>
          </w:p>
        </w:tc>
      </w:tr>
      <w:tr w:rsidR="000124A9" w:rsidRPr="007055D9" w:rsidTr="00E70582">
        <w:trPr>
          <w:jc w:val="center"/>
        </w:trPr>
        <w:tc>
          <w:tcPr>
            <w:tcW w:w="1574" w:type="dxa"/>
            <w:shd w:val="clear" w:color="auto" w:fill="auto"/>
            <w:vAlign w:val="bottom"/>
          </w:tcPr>
          <w:p w:rsidR="000124A9" w:rsidRDefault="000124A9" w:rsidP="00E70582">
            <w:pPr>
              <w:rPr>
                <w:sz w:val="20"/>
                <w:szCs w:val="20"/>
              </w:rPr>
            </w:pPr>
            <w:r>
              <w:rPr>
                <w:sz w:val="20"/>
                <w:szCs w:val="20"/>
              </w:rPr>
              <w:t>sheet_thickness</w:t>
            </w:r>
          </w:p>
        </w:tc>
        <w:tc>
          <w:tcPr>
            <w:tcW w:w="1418" w:type="dxa"/>
            <w:shd w:val="clear" w:color="auto" w:fill="auto"/>
            <w:vAlign w:val="bottom"/>
          </w:tcPr>
          <w:p w:rsidR="000124A9" w:rsidRPr="002D6B99" w:rsidRDefault="00C9639A" w:rsidP="00E70582">
            <w:pPr>
              <w:rPr>
                <w:sz w:val="20"/>
                <w:szCs w:val="20"/>
              </w:rPr>
            </w:pPr>
            <w:r>
              <w:rPr>
                <w:sz w:val="20"/>
                <w:szCs w:val="20"/>
              </w:rPr>
              <w:t>Floating Point</w:t>
            </w:r>
          </w:p>
        </w:tc>
        <w:tc>
          <w:tcPr>
            <w:tcW w:w="1275" w:type="dxa"/>
            <w:shd w:val="clear" w:color="auto" w:fill="auto"/>
            <w:vAlign w:val="bottom"/>
          </w:tcPr>
          <w:p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rsidR="000124A9" w:rsidRPr="002D6B99" w:rsidRDefault="000124A9" w:rsidP="00CF34D3">
            <w:pPr>
              <w:keepNext/>
              <w:keepLines/>
              <w:rPr>
                <w:sz w:val="20"/>
                <w:szCs w:val="20"/>
              </w:rPr>
            </w:pPr>
            <w:r>
              <w:rPr>
                <w:sz w:val="20"/>
                <w:szCs w:val="20"/>
              </w:rPr>
              <w:t>-</w:t>
            </w:r>
          </w:p>
        </w:tc>
      </w:tr>
      <w:tr w:rsidR="000124A9" w:rsidRPr="007055D9" w:rsidTr="00E70582">
        <w:trPr>
          <w:jc w:val="center"/>
        </w:trPr>
        <w:tc>
          <w:tcPr>
            <w:tcW w:w="1574" w:type="dxa"/>
            <w:shd w:val="clear" w:color="auto" w:fill="auto"/>
            <w:vAlign w:val="bottom"/>
          </w:tcPr>
          <w:p w:rsidR="000124A9" w:rsidRDefault="000124A9" w:rsidP="00E70582">
            <w:pPr>
              <w:rPr>
                <w:sz w:val="20"/>
                <w:szCs w:val="20"/>
              </w:rPr>
            </w:pPr>
            <w:r>
              <w:rPr>
                <w:sz w:val="20"/>
                <w:szCs w:val="20"/>
              </w:rPr>
              <w:t>sheet_angle</w:t>
            </w:r>
          </w:p>
        </w:tc>
        <w:tc>
          <w:tcPr>
            <w:tcW w:w="1418" w:type="dxa"/>
            <w:shd w:val="clear" w:color="auto" w:fill="auto"/>
            <w:vAlign w:val="bottom"/>
          </w:tcPr>
          <w:p w:rsidR="000124A9" w:rsidRPr="002D6B99" w:rsidRDefault="00C9639A" w:rsidP="00E70582">
            <w:pPr>
              <w:rPr>
                <w:sz w:val="20"/>
                <w:szCs w:val="20"/>
              </w:rPr>
            </w:pPr>
            <w:r>
              <w:rPr>
                <w:sz w:val="20"/>
                <w:szCs w:val="20"/>
              </w:rPr>
              <w:t>Floating Point</w:t>
            </w:r>
          </w:p>
        </w:tc>
        <w:tc>
          <w:tcPr>
            <w:tcW w:w="1275" w:type="dxa"/>
            <w:shd w:val="clear" w:color="auto" w:fill="auto"/>
            <w:vAlign w:val="bottom"/>
          </w:tcPr>
          <w:p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rsidR="000124A9" w:rsidRPr="002D6B99" w:rsidRDefault="000124A9" w:rsidP="00AB2606">
            <w:pPr>
              <w:keepNext/>
              <w:keepLines/>
              <w:rPr>
                <w:sz w:val="20"/>
                <w:szCs w:val="20"/>
              </w:rPr>
            </w:pPr>
            <w:r>
              <w:rPr>
                <w:sz w:val="20"/>
                <w:szCs w:val="20"/>
              </w:rPr>
              <w:t>-</w:t>
            </w:r>
          </w:p>
        </w:tc>
      </w:tr>
    </w:tbl>
    <w:p w:rsidR="00AB2606" w:rsidRDefault="00AB2606" w:rsidP="00F3716C">
      <w:pPr>
        <w:pStyle w:val="Caption"/>
        <w:spacing w:before="120"/>
      </w:pPr>
      <w:bookmarkStart w:id="2251" w:name="_Toc3566505"/>
      <w:bookmarkStart w:id="2252" w:name="_Toc27753876"/>
      <w:r>
        <w:t xml:space="preserve">Table </w:t>
      </w:r>
      <w:r w:rsidR="00D43112">
        <w:fldChar w:fldCharType="begin"/>
      </w:r>
      <w:r w:rsidR="00D43112">
        <w:instrText xml:space="preserve"> SEQ Table \* ARABIC </w:instrText>
      </w:r>
      <w:r w:rsidR="00D43112">
        <w:fldChar w:fldCharType="separate"/>
      </w:r>
      <w:r w:rsidR="007E2D34">
        <w:rPr>
          <w:noProof/>
        </w:rPr>
        <w:t>101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51"/>
      <w:bookmarkEnd w:id="2252"/>
      <w:r>
        <w:t xml:space="preserve"> </w:t>
      </w:r>
    </w:p>
    <w:p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9469CC" w:rsidRDefault="009469CC" w:rsidP="009469CC">
      <w:pPr>
        <w:pStyle w:val="XMLCode"/>
      </w:pPr>
    </w:p>
    <w:p w:rsidR="009469CC" w:rsidRDefault="009469CC" w:rsidP="009469CC">
      <w:pPr>
        <w:pStyle w:val="XMLCode"/>
      </w:pPr>
      <w:r w:rsidRPr="007055D9">
        <w:t>&lt;</w:t>
      </w:r>
      <w:proofErr w:type="gramStart"/>
      <w:r>
        <w:t>seamweld</w:t>
      </w:r>
      <w:proofErr w:type="gramEnd"/>
      <w:r>
        <w:t>&gt;</w:t>
      </w:r>
    </w:p>
    <w:p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rsidR="009469CC" w:rsidRPr="007055D9" w:rsidRDefault="009469CC" w:rsidP="009469CC">
      <w:pPr>
        <w:pStyle w:val="XMLCode"/>
      </w:pPr>
      <w:r>
        <w:t xml:space="preserve">    &lt;/i_weld&gt;</w:t>
      </w:r>
    </w:p>
    <w:p w:rsidR="009469CC" w:rsidRDefault="009469CC" w:rsidP="009469CC">
      <w:pPr>
        <w:pStyle w:val="XMLCode"/>
      </w:pPr>
      <w:r w:rsidRPr="007055D9">
        <w:t>&lt;/</w:t>
      </w:r>
      <w:r>
        <w:t>seamweld</w:t>
      </w:r>
      <w:r w:rsidRPr="007055D9">
        <w:t>&gt;</w:t>
      </w:r>
    </w:p>
    <w:p w:rsidR="009469CC" w:rsidRDefault="009469CC" w:rsidP="009469CC">
      <w:pPr>
        <w:pStyle w:val="XMLCode"/>
      </w:pPr>
    </w:p>
    <w:p w:rsidR="00255787" w:rsidRPr="007055D9" w:rsidRDefault="00255787" w:rsidP="00327322">
      <w:pPr>
        <w:pStyle w:val="Heading3"/>
      </w:pPr>
      <w:bookmarkStart w:id="2253" w:name="_Toc3557036"/>
      <w:bookmarkStart w:id="2254" w:name="_Toc27753650"/>
      <w:r w:rsidRPr="007055D9">
        <w:lastRenderedPageBreak/>
        <w:t>Overlap Weld</w:t>
      </w:r>
      <w:bookmarkEnd w:id="2249"/>
      <w:bookmarkEnd w:id="2250"/>
      <w:bookmarkEnd w:id="2253"/>
      <w:bookmarkEnd w:id="2254"/>
    </w:p>
    <w:p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rsidR="00CC3F64" w:rsidRPr="007055D9" w:rsidRDefault="00CC3F64" w:rsidP="00CC3F64">
      <w:pPr>
        <w:pStyle w:val="Heading4"/>
      </w:pPr>
      <w:bookmarkStart w:id="2255" w:name="_Toc3557037"/>
      <w:bookmarkStart w:id="2256" w:name="_Toc27753651"/>
      <w:r w:rsidRPr="007055D9">
        <w:t>Simple Overlap Weld</w:t>
      </w:r>
      <w:bookmarkEnd w:id="2255"/>
      <w:bookmarkEnd w:id="2256"/>
    </w:p>
    <w:p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793078B8" wp14:editId="539419A9">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rsidR="001F3924" w:rsidRPr="007055D9" w:rsidRDefault="001F3924" w:rsidP="001F3924">
      <w:r w:rsidRPr="007055D9">
        <w:t>The parameters to describe the connection are:</w:t>
      </w:r>
    </w:p>
    <w:p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73A95B1B" wp14:editId="43191E8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rsidR="00B169DB" w:rsidRPr="0079510C" w:rsidRDefault="00B169DB" w:rsidP="002A71CD">
                            <w:pPr>
                              <w:pStyle w:val="Caption"/>
                              <w:rPr>
                                <w:noProof/>
                                <w:sz w:val="24"/>
                                <w:szCs w:val="26"/>
                              </w:rPr>
                            </w:pPr>
                            <w:bookmarkStart w:id="2257" w:name="_Toc3557135"/>
                            <w:bookmarkStart w:id="2258" w:name="_Toc27753753"/>
                            <w:r>
                              <w:t xml:space="preserve">Figure </w:t>
                            </w:r>
                            <w:r>
                              <w:fldChar w:fldCharType="begin"/>
                            </w:r>
                            <w:r>
                              <w:instrText xml:space="preserve"> SEQ Figure \* ARABIC </w:instrText>
                            </w:r>
                            <w:r>
                              <w:fldChar w:fldCharType="separate"/>
                            </w:r>
                            <w:ins w:id="2259" w:author="nick" w:date="2020-02-20T20:00:00Z">
                              <w:r w:rsidR="0047200E">
                                <w:rPr>
                                  <w:noProof/>
                                </w:rPr>
                                <w:t>63</w:t>
                              </w:r>
                            </w:ins>
                            <w:del w:id="2260" w:author="nick" w:date="2020-02-20T19:57:00Z">
                              <w:r w:rsidDel="0047200E">
                                <w:rPr>
                                  <w:noProof/>
                                </w:rPr>
                                <w:delText>58</w:delText>
                              </w:r>
                            </w:del>
                            <w:r>
                              <w:fldChar w:fldCharType="end"/>
                            </w:r>
                            <w:r>
                              <w:t>: Overlap Weld Sheet Layout</w:t>
                            </w:r>
                            <w:bookmarkEnd w:id="2257"/>
                            <w:bookmarkEnd w:id="2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rsidR="00B169DB" w:rsidRPr="0079510C" w:rsidRDefault="00B169DB" w:rsidP="002A71CD">
                      <w:pPr>
                        <w:pStyle w:val="Caption"/>
                        <w:rPr>
                          <w:noProof/>
                          <w:sz w:val="24"/>
                          <w:szCs w:val="26"/>
                        </w:rPr>
                      </w:pPr>
                      <w:bookmarkStart w:id="2300" w:name="_Toc3557135"/>
                      <w:bookmarkStart w:id="2301" w:name="_Toc27753753"/>
                      <w:r>
                        <w:t xml:space="preserve">Figure </w:t>
                      </w:r>
                      <w:r>
                        <w:fldChar w:fldCharType="begin"/>
                      </w:r>
                      <w:r>
                        <w:instrText xml:space="preserve"> SEQ Figure \* ARABIC </w:instrText>
                      </w:r>
                      <w:r>
                        <w:fldChar w:fldCharType="separate"/>
                      </w:r>
                      <w:ins w:id="2302" w:author="nick" w:date="2020-02-20T20:00:00Z">
                        <w:r w:rsidR="0047200E">
                          <w:rPr>
                            <w:noProof/>
                          </w:rPr>
                          <w:t>63</w:t>
                        </w:r>
                      </w:ins>
                      <w:del w:id="2303" w:author="nick" w:date="2020-02-20T19:57:00Z">
                        <w:r w:rsidDel="0047200E">
                          <w:rPr>
                            <w:noProof/>
                          </w:rPr>
                          <w:delText>58</w:delText>
                        </w:r>
                      </w:del>
                      <w:r>
                        <w:fldChar w:fldCharType="end"/>
                      </w:r>
                      <w:r>
                        <w:t>: Overlap Weld Sheet Layout</w:t>
                      </w:r>
                      <w:bookmarkEnd w:id="2300"/>
                      <w:bookmarkEnd w:id="230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rsidR="001F3924" w:rsidRPr="007055D9" w:rsidRDefault="001F3924" w:rsidP="0035512A">
      <w:pPr>
        <w:pStyle w:val="Heading5"/>
        <w:keepNext/>
        <w:spacing w:before="120"/>
      </w:pPr>
      <w:r w:rsidRPr="007055D9">
        <w:t>Weld Parameters</w:t>
      </w:r>
    </w:p>
    <w:p w:rsidR="00273D79" w:rsidRPr="007055D9" w:rsidRDefault="004F562F" w:rsidP="00273D79">
      <w:r>
        <w:rPr>
          <w:noProof/>
          <w:lang w:eastAsia="en-US"/>
        </w:rPr>
        <w:drawing>
          <wp:anchor distT="0" distB="0" distL="114300" distR="114300" simplePos="0" relativeHeight="251558912" behindDoc="0" locked="0" layoutInCell="1" allowOverlap="1" wp14:anchorId="35B52DD6" wp14:editId="02AC29D6">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rsidR="002A71CD" w:rsidRDefault="002A71CD" w:rsidP="002A71CD">
      <w:pPr>
        <w:pStyle w:val="ListBullet"/>
        <w:numPr>
          <w:ilvl w:val="0"/>
          <w:numId w:val="0"/>
        </w:numPr>
        <w:ind w:left="454"/>
        <w:rPr>
          <w:sz w:val="20"/>
        </w:rPr>
      </w:pPr>
    </w:p>
    <w:p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21CDA7F9" wp14:editId="69B1BBE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rsidR="00B169DB" w:rsidRPr="00A00F34" w:rsidRDefault="00B169DB" w:rsidP="002A71CD">
                            <w:pPr>
                              <w:pStyle w:val="Caption"/>
                              <w:rPr>
                                <w:noProof/>
                                <w:szCs w:val="24"/>
                              </w:rPr>
                            </w:pPr>
                            <w:bookmarkStart w:id="2261" w:name="_Toc3557136"/>
                            <w:bookmarkStart w:id="2262" w:name="_Toc27753754"/>
                            <w:r>
                              <w:t xml:space="preserve">Figure </w:t>
                            </w:r>
                            <w:r>
                              <w:fldChar w:fldCharType="begin"/>
                            </w:r>
                            <w:r>
                              <w:instrText xml:space="preserve"> SEQ Figure \* ARABIC </w:instrText>
                            </w:r>
                            <w:r>
                              <w:fldChar w:fldCharType="separate"/>
                            </w:r>
                            <w:ins w:id="2263" w:author="nick" w:date="2020-02-20T20:00:00Z">
                              <w:r w:rsidR="0047200E">
                                <w:rPr>
                                  <w:noProof/>
                                </w:rPr>
                                <w:t>64</w:t>
                              </w:r>
                            </w:ins>
                            <w:del w:id="2264" w:author="nick" w:date="2020-02-20T19:57:00Z">
                              <w:r w:rsidDel="0047200E">
                                <w:rPr>
                                  <w:noProof/>
                                </w:rPr>
                                <w:delText>59</w:delText>
                              </w:r>
                            </w:del>
                            <w:r>
                              <w:fldChar w:fldCharType="end"/>
                            </w:r>
                            <w:r>
                              <w:t>: Overlap Weld Parameters</w:t>
                            </w:r>
                            <w:bookmarkEnd w:id="2261"/>
                            <w:bookmarkEnd w:id="2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rsidR="00B169DB" w:rsidRPr="00A00F34" w:rsidRDefault="00B169DB" w:rsidP="002A71CD">
                      <w:pPr>
                        <w:pStyle w:val="Caption"/>
                        <w:rPr>
                          <w:noProof/>
                          <w:szCs w:val="24"/>
                        </w:rPr>
                      </w:pPr>
                      <w:bookmarkStart w:id="2308" w:name="_Toc3557136"/>
                      <w:bookmarkStart w:id="2309" w:name="_Toc27753754"/>
                      <w:r>
                        <w:t xml:space="preserve">Figure </w:t>
                      </w:r>
                      <w:r>
                        <w:fldChar w:fldCharType="begin"/>
                      </w:r>
                      <w:r>
                        <w:instrText xml:space="preserve"> SEQ Figure \* ARABIC </w:instrText>
                      </w:r>
                      <w:r>
                        <w:fldChar w:fldCharType="separate"/>
                      </w:r>
                      <w:ins w:id="2310" w:author="nick" w:date="2020-02-20T20:00:00Z">
                        <w:r w:rsidR="0047200E">
                          <w:rPr>
                            <w:noProof/>
                          </w:rPr>
                          <w:t>64</w:t>
                        </w:r>
                      </w:ins>
                      <w:del w:id="2311" w:author="nick" w:date="2020-02-20T19:57:00Z">
                        <w:r w:rsidDel="0047200E">
                          <w:rPr>
                            <w:noProof/>
                          </w:rPr>
                          <w:delText>59</w:delText>
                        </w:r>
                      </w:del>
                      <w:r>
                        <w:fldChar w:fldCharType="end"/>
                      </w:r>
                      <w:r>
                        <w:t>: Overlap Weld Parameters</w:t>
                      </w:r>
                      <w:bookmarkEnd w:id="2308"/>
                      <w:bookmarkEnd w:id="2309"/>
                    </w:p>
                  </w:txbxContent>
                </v:textbox>
              </v:shape>
            </w:pict>
          </mc:Fallback>
        </mc:AlternateContent>
      </w:r>
    </w:p>
    <w:p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9" o:title=""/>
          </v:shape>
          <o:OLEObject Type="Embed" ProgID="Equation.3" ShapeID="_x0000_i1028" DrawAspect="Content" ObjectID="_1643821211" r:id="rId170"/>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73D79" w:rsidRPr="0026200C" w:rsidRDefault="00273D79" w:rsidP="00AB2606">
            <w:pPr>
              <w:keepNext/>
              <w:rPr>
                <w:b/>
                <w:i/>
                <w:sz w:val="20"/>
              </w:rPr>
            </w:pPr>
            <w:r w:rsidRPr="0026200C">
              <w:rPr>
                <w:b/>
                <w:i/>
                <w:sz w:val="20"/>
              </w:rPr>
              <w:t>Default Value</w:t>
            </w:r>
          </w:p>
        </w:tc>
      </w:tr>
      <w:tr w:rsidR="00E60D8B" w:rsidRPr="007055D9" w:rsidTr="00AB2606">
        <w:trPr>
          <w:jc w:val="center"/>
        </w:trPr>
        <w:tc>
          <w:tcPr>
            <w:tcW w:w="1194" w:type="dxa"/>
            <w:shd w:val="clear" w:color="auto" w:fill="auto"/>
            <w:vAlign w:val="bottom"/>
          </w:tcPr>
          <w:p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rsidR="00273D79" w:rsidRPr="0026200C" w:rsidRDefault="0035512A" w:rsidP="00FC39A1">
            <w:pPr>
              <w:rPr>
                <w:sz w:val="18"/>
                <w:szCs w:val="20"/>
              </w:rPr>
            </w:pPr>
            <w:r w:rsidRPr="0026200C">
              <w:rPr>
                <w:sz w:val="18"/>
                <w:szCs w:val="20"/>
              </w:rPr>
              <w:t>-</w:t>
            </w:r>
          </w:p>
        </w:tc>
      </w:tr>
      <w:tr w:rsidR="00E60D8B" w:rsidRPr="007055D9" w:rsidTr="00AB2606">
        <w:trPr>
          <w:jc w:val="center"/>
        </w:trPr>
        <w:tc>
          <w:tcPr>
            <w:tcW w:w="1194" w:type="dxa"/>
            <w:shd w:val="clear" w:color="auto" w:fill="auto"/>
            <w:vAlign w:val="bottom"/>
          </w:tcPr>
          <w:p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rsidR="00241236" w:rsidRPr="0026200C" w:rsidRDefault="00241236" w:rsidP="00FC39A1">
            <w:pPr>
              <w:rPr>
                <w:sz w:val="18"/>
                <w:szCs w:val="20"/>
              </w:rPr>
            </w:pPr>
            <w:r w:rsidRPr="0026200C">
              <w:rPr>
                <w:sz w:val="18"/>
                <w:szCs w:val="20"/>
              </w:rPr>
              <w:t>45 [deg]</w:t>
            </w:r>
          </w:p>
        </w:tc>
      </w:tr>
      <w:tr w:rsidR="00E60D8B" w:rsidRPr="007055D9" w:rsidTr="00AB2606">
        <w:trPr>
          <w:jc w:val="center"/>
        </w:trPr>
        <w:tc>
          <w:tcPr>
            <w:tcW w:w="1194" w:type="dxa"/>
            <w:shd w:val="clear" w:color="auto" w:fill="auto"/>
            <w:vAlign w:val="bottom"/>
          </w:tcPr>
          <w:p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rsidR="00241236" w:rsidRPr="0026200C" w:rsidRDefault="005941EF" w:rsidP="00F3716C">
            <w:pPr>
              <w:keepNext/>
              <w:rPr>
                <w:sz w:val="18"/>
                <w:szCs w:val="20"/>
              </w:rPr>
            </w:pPr>
            <w:r w:rsidRPr="0026200C">
              <w:rPr>
                <w:sz w:val="18"/>
                <w:szCs w:val="20"/>
              </w:rPr>
              <w:t>0</w:t>
            </w:r>
          </w:p>
        </w:tc>
      </w:tr>
    </w:tbl>
    <w:p w:rsidR="00F3716C" w:rsidRDefault="00F3716C" w:rsidP="00F3716C">
      <w:pPr>
        <w:pStyle w:val="Caption"/>
        <w:spacing w:before="120"/>
      </w:pPr>
      <w:bookmarkStart w:id="2265" w:name="_Toc3566506"/>
      <w:bookmarkStart w:id="2266" w:name="_Toc27753877"/>
      <w:r>
        <w:t xml:space="preserve">Table </w:t>
      </w:r>
      <w:r>
        <w:fldChar w:fldCharType="begin"/>
      </w:r>
      <w:r>
        <w:instrText xml:space="preserve"> SEQ Table \* ARABIC </w:instrText>
      </w:r>
      <w:r>
        <w:fldChar w:fldCharType="separate"/>
      </w:r>
      <w:r w:rsidR="007E2D34">
        <w:rPr>
          <w:noProof/>
        </w:rPr>
        <w:t>102</w:t>
      </w:r>
      <w:r>
        <w:fldChar w:fldCharType="end"/>
      </w:r>
      <w:r>
        <w:t>:</w:t>
      </w:r>
      <w:r w:rsidR="007C7FBC">
        <w:t xml:space="preserve"> Parameters of Overlap Weld</w:t>
      </w:r>
      <w:bookmarkEnd w:id="2265"/>
      <w:bookmarkEnd w:id="2266"/>
    </w:p>
    <w:p w:rsidR="001F3924" w:rsidRPr="007055D9" w:rsidRDefault="001E6F93" w:rsidP="00D72120">
      <w:pPr>
        <w:spacing w:before="120"/>
      </w:pPr>
      <w:r w:rsidRPr="007055D9">
        <w:t>All other parameters are provided by the model itself and are partially used to specify parameters of the weld.</w:t>
      </w:r>
    </w:p>
    <w:p w:rsidR="00D3037B" w:rsidRPr="007055D9" w:rsidRDefault="00D3037B" w:rsidP="00D72120">
      <w:pPr>
        <w:pStyle w:val="Heading4"/>
      </w:pPr>
      <w:bookmarkStart w:id="2267" w:name="_Toc338939112"/>
      <w:bookmarkStart w:id="2268" w:name="_Toc3557038"/>
      <w:bookmarkStart w:id="2269" w:name="_Toc27753652"/>
      <w:r w:rsidRPr="007055D9">
        <w:t>Single Sided Double Overlap Weld</w:t>
      </w:r>
      <w:bookmarkEnd w:id="2267"/>
      <w:bookmarkEnd w:id="2268"/>
      <w:bookmarkEnd w:id="2269"/>
    </w:p>
    <w:p w:rsidR="00D3037B" w:rsidRPr="007055D9" w:rsidRDefault="00BC4501" w:rsidP="00D3037B">
      <w:r>
        <w:t>The Single Sided D</w:t>
      </w:r>
      <w:r w:rsidR="00D3037B" w:rsidRPr="007055D9">
        <w:t xml:space="preserve">ouble </w:t>
      </w:r>
      <w:r>
        <w:t>Overlap W</w:t>
      </w:r>
      <w:r w:rsidR="00D3037B" w:rsidRPr="007055D9">
        <w:t>eld is represented by a stacked welding.</w:t>
      </w:r>
    </w:p>
    <w:p w:rsidR="00D3037B" w:rsidRPr="007055D9" w:rsidRDefault="00D3037B" w:rsidP="0035512A">
      <w:pPr>
        <w:pStyle w:val="Heading5"/>
        <w:keepNext/>
      </w:pPr>
      <w:r w:rsidRPr="007055D9">
        <w:lastRenderedPageBreak/>
        <w:t>Sheet Parameters</w:t>
      </w:r>
    </w:p>
    <w:p w:rsidR="00D3037B" w:rsidRPr="007055D9" w:rsidRDefault="00D3037B" w:rsidP="0035512A">
      <w:pPr>
        <w:keepNext/>
      </w:pPr>
      <w:r w:rsidRPr="007055D9">
        <w:t>The parameters to describe the connection are:</w:t>
      </w:r>
    </w:p>
    <w:p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62823920" wp14:editId="38D660E9">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13508DC9" wp14:editId="145C01E8">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rsidR="00B169DB" w:rsidRPr="008B5970" w:rsidRDefault="00B169DB" w:rsidP="007C7FBC">
                            <w:pPr>
                              <w:pStyle w:val="Caption"/>
                              <w:rPr>
                                <w:noProof/>
                                <w:sz w:val="24"/>
                                <w:szCs w:val="26"/>
                              </w:rPr>
                            </w:pPr>
                            <w:bookmarkStart w:id="2270" w:name="_Toc3557137"/>
                            <w:bookmarkStart w:id="2271" w:name="_Toc27753755"/>
                            <w:r>
                              <w:t xml:space="preserve">Figure </w:t>
                            </w:r>
                            <w:r>
                              <w:fldChar w:fldCharType="begin"/>
                            </w:r>
                            <w:r>
                              <w:instrText xml:space="preserve"> SEQ Figure \* ARABIC </w:instrText>
                            </w:r>
                            <w:r>
                              <w:fldChar w:fldCharType="separate"/>
                            </w:r>
                            <w:ins w:id="2272" w:author="nick" w:date="2020-02-20T20:00:00Z">
                              <w:r w:rsidR="0047200E">
                                <w:rPr>
                                  <w:noProof/>
                                </w:rPr>
                                <w:t>65</w:t>
                              </w:r>
                            </w:ins>
                            <w:del w:id="2273" w:author="nick" w:date="2020-02-20T19:57:00Z">
                              <w:r w:rsidDel="0047200E">
                                <w:rPr>
                                  <w:noProof/>
                                </w:rPr>
                                <w:delText>60</w:delText>
                              </w:r>
                            </w:del>
                            <w:r>
                              <w:fldChar w:fldCharType="end"/>
                            </w:r>
                            <w:r>
                              <w:t xml:space="preserve">: </w:t>
                            </w:r>
                            <w:r w:rsidRPr="007055D9">
                              <w:t xml:space="preserve">Single </w:t>
                            </w:r>
                            <w:proofErr w:type="gramStart"/>
                            <w:r w:rsidRPr="007055D9">
                              <w:t>Sided</w:t>
                            </w:r>
                            <w:proofErr w:type="gramEnd"/>
                            <w:r w:rsidRPr="007055D9">
                              <w:t xml:space="preserve"> Double Overlap Weld</w:t>
                            </w:r>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rsidR="00B169DB" w:rsidRPr="008B5970" w:rsidRDefault="00B169DB" w:rsidP="007C7FBC">
                      <w:pPr>
                        <w:pStyle w:val="Caption"/>
                        <w:rPr>
                          <w:noProof/>
                          <w:sz w:val="24"/>
                          <w:szCs w:val="26"/>
                        </w:rPr>
                      </w:pPr>
                      <w:bookmarkStart w:id="2321" w:name="_Toc3557137"/>
                      <w:bookmarkStart w:id="2322" w:name="_Toc27753755"/>
                      <w:r>
                        <w:t xml:space="preserve">Figure </w:t>
                      </w:r>
                      <w:r>
                        <w:fldChar w:fldCharType="begin"/>
                      </w:r>
                      <w:r>
                        <w:instrText xml:space="preserve"> SEQ Figure \* ARABIC </w:instrText>
                      </w:r>
                      <w:r>
                        <w:fldChar w:fldCharType="separate"/>
                      </w:r>
                      <w:ins w:id="2323" w:author="nick" w:date="2020-02-20T20:00:00Z">
                        <w:r w:rsidR="0047200E">
                          <w:rPr>
                            <w:noProof/>
                          </w:rPr>
                          <w:t>65</w:t>
                        </w:r>
                      </w:ins>
                      <w:del w:id="2324" w:author="nick" w:date="2020-02-20T19:57:00Z">
                        <w:r w:rsidDel="0047200E">
                          <w:rPr>
                            <w:noProof/>
                          </w:rPr>
                          <w:delText>60</w:delText>
                        </w:r>
                      </w:del>
                      <w:r>
                        <w:fldChar w:fldCharType="end"/>
                      </w:r>
                      <w:r>
                        <w:t xml:space="preserve">: </w:t>
                      </w:r>
                      <w:r w:rsidRPr="007055D9">
                        <w:t xml:space="preserve">Single </w:t>
                      </w:r>
                      <w:proofErr w:type="gramStart"/>
                      <w:r w:rsidRPr="007055D9">
                        <w:t>Sided</w:t>
                      </w:r>
                      <w:proofErr w:type="gramEnd"/>
                      <w:r w:rsidRPr="007055D9">
                        <w:t xml:space="preserve"> Double Overlap Weld</w:t>
                      </w:r>
                      <w:bookmarkEnd w:id="2321"/>
                      <w:bookmarkEnd w:id="2322"/>
                    </w:p>
                  </w:txbxContent>
                </v:textbox>
              </v:shape>
            </w:pict>
          </mc:Fallback>
        </mc:AlternateContent>
      </w:r>
      <w:r w:rsidR="00D3037B" w:rsidRPr="007055D9">
        <w:t>Weld Parameters</w:t>
      </w:r>
    </w:p>
    <w:p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28C1E95D" wp14:editId="32226496">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6C799320" wp14:editId="0F0E1B2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2B3469A2" wp14:editId="14C523C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rsidR="00B169DB" w:rsidRPr="008D09AE" w:rsidRDefault="00B169DB" w:rsidP="00044694">
                            <w:pPr>
                              <w:pStyle w:val="Caption"/>
                              <w:rPr>
                                <w:noProof/>
                                <w:szCs w:val="24"/>
                              </w:rPr>
                            </w:pPr>
                            <w:bookmarkStart w:id="2274" w:name="_Toc3557138"/>
                            <w:bookmarkStart w:id="2275" w:name="_Toc27753756"/>
                            <w:r>
                              <w:t xml:space="preserve">Figure </w:t>
                            </w:r>
                            <w:r>
                              <w:fldChar w:fldCharType="begin"/>
                            </w:r>
                            <w:r>
                              <w:instrText xml:space="preserve"> SEQ Figure \* ARABIC </w:instrText>
                            </w:r>
                            <w:r>
                              <w:fldChar w:fldCharType="separate"/>
                            </w:r>
                            <w:ins w:id="2276" w:author="nick" w:date="2020-02-20T20:00:00Z">
                              <w:r w:rsidR="0047200E">
                                <w:rPr>
                                  <w:noProof/>
                                </w:rPr>
                                <w:t>66</w:t>
                              </w:r>
                            </w:ins>
                            <w:del w:id="2277" w:author="nick" w:date="2020-02-20T19:57:00Z">
                              <w:r w:rsidDel="0047200E">
                                <w:rPr>
                                  <w:noProof/>
                                </w:rPr>
                                <w:delText>61</w:delText>
                              </w:r>
                            </w:del>
                            <w:r>
                              <w:fldChar w:fldCharType="end"/>
                            </w:r>
                            <w:r>
                              <w:t>: Overlap Weld Parameters</w:t>
                            </w:r>
                            <w:bookmarkEnd w:id="2274"/>
                            <w:bookmarkEnd w:id="2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rsidR="00B169DB" w:rsidRPr="008D09AE" w:rsidRDefault="00B169DB" w:rsidP="00044694">
                      <w:pPr>
                        <w:pStyle w:val="Caption"/>
                        <w:rPr>
                          <w:noProof/>
                          <w:szCs w:val="24"/>
                        </w:rPr>
                      </w:pPr>
                      <w:bookmarkStart w:id="2329" w:name="_Toc3557138"/>
                      <w:bookmarkStart w:id="2330" w:name="_Toc27753756"/>
                      <w:r>
                        <w:t xml:space="preserve">Figure </w:t>
                      </w:r>
                      <w:r>
                        <w:fldChar w:fldCharType="begin"/>
                      </w:r>
                      <w:r>
                        <w:instrText xml:space="preserve"> SEQ Figure \* ARABIC </w:instrText>
                      </w:r>
                      <w:r>
                        <w:fldChar w:fldCharType="separate"/>
                      </w:r>
                      <w:ins w:id="2331" w:author="nick" w:date="2020-02-20T20:00:00Z">
                        <w:r w:rsidR="0047200E">
                          <w:rPr>
                            <w:noProof/>
                          </w:rPr>
                          <w:t>66</w:t>
                        </w:r>
                      </w:ins>
                      <w:del w:id="2332" w:author="nick" w:date="2020-02-20T19:57:00Z">
                        <w:r w:rsidDel="0047200E">
                          <w:rPr>
                            <w:noProof/>
                          </w:rPr>
                          <w:delText>61</w:delText>
                        </w:r>
                      </w:del>
                      <w:r>
                        <w:fldChar w:fldCharType="end"/>
                      </w:r>
                      <w:r>
                        <w:t>: Overlap Weld Parameters</w:t>
                      </w:r>
                      <w:bookmarkEnd w:id="2329"/>
                      <w:bookmarkEnd w:id="2330"/>
                    </w:p>
                  </w:txbxContent>
                </v:textbox>
              </v:shape>
            </w:pict>
          </mc:Fallback>
        </mc:AlternateContent>
      </w:r>
    </w:p>
    <w:p w:rsidR="00044694" w:rsidRPr="007055D9" w:rsidRDefault="00044694" w:rsidP="00D3037B"/>
    <w:p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54" o:title=""/>
          </v:shape>
          <o:OLEObject Type="Embed" ProgID="Equation.3" ShapeID="_x0000_i1029" DrawAspect="Content" ObjectID="_1643821212"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D3037B" w:rsidRPr="007055D9" w:rsidRDefault="00D3037B" w:rsidP="00AB2606">
            <w:pPr>
              <w:keepNext/>
              <w:rPr>
                <w:b/>
                <w:i/>
              </w:rPr>
            </w:pPr>
            <w:r w:rsidRPr="007055D9">
              <w:rPr>
                <w:b/>
                <w:i/>
              </w:rPr>
              <w:t>Default Value</w:t>
            </w:r>
          </w:p>
        </w:tc>
      </w:tr>
      <w:tr w:rsidR="00157A42" w:rsidRPr="007055D9" w:rsidTr="00AB2606">
        <w:trPr>
          <w:jc w:val="center"/>
        </w:trPr>
        <w:tc>
          <w:tcPr>
            <w:tcW w:w="1191" w:type="dxa"/>
            <w:shd w:val="clear" w:color="auto" w:fill="auto"/>
            <w:vAlign w:val="bottom"/>
          </w:tcPr>
          <w:p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rsidR="00157A42" w:rsidRPr="00BC4501" w:rsidRDefault="0035512A" w:rsidP="00FC39A1">
            <w:pPr>
              <w:rPr>
                <w:sz w:val="20"/>
                <w:szCs w:val="20"/>
              </w:rPr>
            </w:pPr>
            <w:r>
              <w:rPr>
                <w:sz w:val="20"/>
                <w:szCs w:val="20"/>
              </w:rPr>
              <w:t>-</w:t>
            </w:r>
          </w:p>
        </w:tc>
      </w:tr>
      <w:tr w:rsidR="00157A42" w:rsidRPr="007055D9" w:rsidTr="00AB2606">
        <w:trPr>
          <w:jc w:val="center"/>
        </w:trPr>
        <w:tc>
          <w:tcPr>
            <w:tcW w:w="1191" w:type="dxa"/>
            <w:shd w:val="clear" w:color="auto" w:fill="auto"/>
            <w:vAlign w:val="bottom"/>
          </w:tcPr>
          <w:p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rsidR="00157A42" w:rsidRPr="00BC4501" w:rsidRDefault="00157A42" w:rsidP="00FC39A1">
            <w:pPr>
              <w:rPr>
                <w:sz w:val="20"/>
                <w:szCs w:val="20"/>
              </w:rPr>
            </w:pPr>
            <w:r w:rsidRPr="00BC4501">
              <w:rPr>
                <w:sz w:val="20"/>
                <w:szCs w:val="20"/>
              </w:rPr>
              <w:t>45 [deg]</w:t>
            </w:r>
          </w:p>
        </w:tc>
      </w:tr>
      <w:tr w:rsidR="00157A42" w:rsidRPr="007055D9" w:rsidTr="00AB2606">
        <w:trPr>
          <w:jc w:val="center"/>
        </w:trPr>
        <w:tc>
          <w:tcPr>
            <w:tcW w:w="1191" w:type="dxa"/>
            <w:shd w:val="clear" w:color="auto" w:fill="auto"/>
            <w:vAlign w:val="bottom"/>
          </w:tcPr>
          <w:p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rsidR="00157A42" w:rsidRPr="00BC4501" w:rsidRDefault="00143140" w:rsidP="00FC39A1">
            <w:pPr>
              <w:rPr>
                <w:sz w:val="20"/>
                <w:szCs w:val="20"/>
              </w:rPr>
            </w:pPr>
            <w:r>
              <w:rPr>
                <w:sz w:val="20"/>
                <w:szCs w:val="20"/>
              </w:rPr>
              <w:t>penetration</w:t>
            </w:r>
          </w:p>
        </w:tc>
        <w:tc>
          <w:tcPr>
            <w:tcW w:w="1365" w:type="dxa"/>
            <w:shd w:val="clear" w:color="auto" w:fill="auto"/>
            <w:vAlign w:val="bottom"/>
          </w:tcPr>
          <w:p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rsidR="00157A42" w:rsidRPr="00BC4501" w:rsidRDefault="00A44BA1" w:rsidP="00F3716C">
            <w:pPr>
              <w:keepNext/>
              <w:rPr>
                <w:sz w:val="20"/>
                <w:szCs w:val="20"/>
              </w:rPr>
            </w:pPr>
            <w:r w:rsidRPr="00BC4501">
              <w:rPr>
                <w:sz w:val="20"/>
                <w:szCs w:val="20"/>
              </w:rPr>
              <w:t>0</w:t>
            </w:r>
          </w:p>
        </w:tc>
      </w:tr>
    </w:tbl>
    <w:p w:rsidR="00F3716C" w:rsidRDefault="00F3716C" w:rsidP="00F3716C">
      <w:pPr>
        <w:pStyle w:val="Caption"/>
        <w:spacing w:before="120"/>
      </w:pPr>
      <w:bookmarkStart w:id="2278" w:name="_Toc3566507"/>
      <w:bookmarkStart w:id="2279" w:name="_Toc27753878"/>
      <w:r>
        <w:t xml:space="preserve">Table </w:t>
      </w:r>
      <w:r>
        <w:fldChar w:fldCharType="begin"/>
      </w:r>
      <w:r>
        <w:instrText xml:space="preserve"> SEQ Table \* ARABIC </w:instrText>
      </w:r>
      <w:r>
        <w:fldChar w:fldCharType="separate"/>
      </w:r>
      <w:r w:rsidR="007E2D34">
        <w:rPr>
          <w:noProof/>
        </w:rPr>
        <w:t>103</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278"/>
      <w:bookmarkEnd w:id="2279"/>
    </w:p>
    <w:p w:rsidR="00D3037B" w:rsidRPr="007055D9" w:rsidRDefault="003203A1" w:rsidP="00A44BA1">
      <w:pPr>
        <w:spacing w:before="120"/>
        <w:jc w:val="both"/>
      </w:pPr>
      <w:r w:rsidRPr="007055D9">
        <w:t>All other parameters are provided by the model itself and are partially used to specify parameters of the weld.</w:t>
      </w:r>
    </w:p>
    <w:p w:rsidR="00255787" w:rsidRPr="007055D9" w:rsidRDefault="00D3037B" w:rsidP="00DB46FE">
      <w:pPr>
        <w:pStyle w:val="Heading4"/>
      </w:pPr>
      <w:bookmarkStart w:id="2280" w:name="_Toc338939113"/>
      <w:bookmarkStart w:id="2281" w:name="_Toc3557039"/>
      <w:bookmarkStart w:id="2282" w:name="_Toc27753653"/>
      <w:r w:rsidRPr="007055D9">
        <w:t>Double Sided Double Overlap Weld</w:t>
      </w:r>
      <w:bookmarkEnd w:id="2280"/>
      <w:bookmarkEnd w:id="2281"/>
      <w:bookmarkEnd w:id="2282"/>
    </w:p>
    <w:p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69F9438E" wp14:editId="1AA19161">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rsidR="00EA14DB" w:rsidRPr="007055D9" w:rsidRDefault="00EA14DB" w:rsidP="00EA14DB">
      <w:r w:rsidRPr="007055D9">
        <w:t>The parameters to describe the connection are:</w:t>
      </w:r>
    </w:p>
    <w:p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4352F434" wp14:editId="606F510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rsidR="00B169DB" w:rsidRPr="000A25D4" w:rsidRDefault="00B169DB" w:rsidP="00044694">
                            <w:pPr>
                              <w:pStyle w:val="Caption"/>
                              <w:rPr>
                                <w:noProof/>
                                <w:sz w:val="24"/>
                                <w:szCs w:val="26"/>
                              </w:rPr>
                            </w:pPr>
                            <w:bookmarkStart w:id="2283" w:name="_Toc3557139"/>
                            <w:bookmarkStart w:id="2284" w:name="_Toc27753757"/>
                            <w:r>
                              <w:t xml:space="preserve">Figure </w:t>
                            </w:r>
                            <w:r>
                              <w:fldChar w:fldCharType="begin"/>
                            </w:r>
                            <w:r>
                              <w:instrText xml:space="preserve"> SEQ Figure \* ARABIC </w:instrText>
                            </w:r>
                            <w:r>
                              <w:fldChar w:fldCharType="separate"/>
                            </w:r>
                            <w:ins w:id="2285" w:author="nick" w:date="2020-02-20T20:00:00Z">
                              <w:r w:rsidR="0047200E">
                                <w:rPr>
                                  <w:noProof/>
                                </w:rPr>
                                <w:t>67</w:t>
                              </w:r>
                            </w:ins>
                            <w:del w:id="2286" w:author="nick" w:date="2020-02-20T19:57:00Z">
                              <w:r w:rsidDel="0047200E">
                                <w:rPr>
                                  <w:noProof/>
                                </w:rPr>
                                <w:delText>62</w:delText>
                              </w:r>
                            </w:del>
                            <w:r>
                              <w:fldChar w:fldCharType="end"/>
                            </w:r>
                            <w:r>
                              <w:t xml:space="preserve">: </w:t>
                            </w:r>
                            <w:r w:rsidRPr="007055D9">
                              <w:t xml:space="preserve">Double </w:t>
                            </w:r>
                            <w:proofErr w:type="gramStart"/>
                            <w:r w:rsidRPr="007055D9">
                              <w:t>Sided</w:t>
                            </w:r>
                            <w:proofErr w:type="gramEnd"/>
                            <w:r w:rsidRPr="007055D9">
                              <w:t xml:space="preserve"> Double Overlap Weld</w:t>
                            </w:r>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rsidR="00B169DB" w:rsidRPr="000A25D4" w:rsidRDefault="00B169DB" w:rsidP="00044694">
                      <w:pPr>
                        <w:pStyle w:val="Caption"/>
                        <w:rPr>
                          <w:noProof/>
                          <w:sz w:val="24"/>
                          <w:szCs w:val="26"/>
                        </w:rPr>
                      </w:pPr>
                      <w:bookmarkStart w:id="2342" w:name="_Toc3557139"/>
                      <w:bookmarkStart w:id="2343" w:name="_Toc27753757"/>
                      <w:r>
                        <w:t xml:space="preserve">Figure </w:t>
                      </w:r>
                      <w:r>
                        <w:fldChar w:fldCharType="begin"/>
                      </w:r>
                      <w:r>
                        <w:instrText xml:space="preserve"> SEQ Figure \* ARABIC </w:instrText>
                      </w:r>
                      <w:r>
                        <w:fldChar w:fldCharType="separate"/>
                      </w:r>
                      <w:ins w:id="2344" w:author="nick" w:date="2020-02-20T20:00:00Z">
                        <w:r w:rsidR="0047200E">
                          <w:rPr>
                            <w:noProof/>
                          </w:rPr>
                          <w:t>67</w:t>
                        </w:r>
                      </w:ins>
                      <w:del w:id="2345" w:author="nick" w:date="2020-02-20T19:57:00Z">
                        <w:r w:rsidDel="0047200E">
                          <w:rPr>
                            <w:noProof/>
                          </w:rPr>
                          <w:delText>62</w:delText>
                        </w:r>
                      </w:del>
                      <w:r>
                        <w:fldChar w:fldCharType="end"/>
                      </w:r>
                      <w:r>
                        <w:t xml:space="preserve">: </w:t>
                      </w:r>
                      <w:r w:rsidRPr="007055D9">
                        <w:t xml:space="preserve">Double </w:t>
                      </w:r>
                      <w:proofErr w:type="gramStart"/>
                      <w:r w:rsidRPr="007055D9">
                        <w:t>Sided</w:t>
                      </w:r>
                      <w:proofErr w:type="gramEnd"/>
                      <w:r w:rsidRPr="007055D9">
                        <w:t xml:space="preserve"> Double Overlap Weld</w:t>
                      </w:r>
                      <w:bookmarkEnd w:id="2342"/>
                      <w:bookmarkEnd w:id="2343"/>
                    </w:p>
                  </w:txbxContent>
                </v:textbox>
              </v:shape>
            </w:pict>
          </mc:Fallback>
        </mc:AlternateContent>
      </w:r>
    </w:p>
    <w:p w:rsidR="00EA14DB" w:rsidRPr="007055D9" w:rsidRDefault="00EA14DB" w:rsidP="00F3716C">
      <w:pPr>
        <w:pStyle w:val="Heading5"/>
        <w:keepNext/>
        <w:keepLines/>
      </w:pPr>
      <w:r w:rsidRPr="007055D9">
        <w:lastRenderedPageBreak/>
        <w:t>Weld Parameters</w:t>
      </w:r>
    </w:p>
    <w:p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29851141" wp14:editId="70F3A08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4D6385C2" wp14:editId="7E0F4E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2C3F809D" wp14:editId="1B35CDB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rsidR="00B169DB" w:rsidRPr="00F739B3" w:rsidRDefault="00B169DB" w:rsidP="00044694">
                            <w:pPr>
                              <w:pStyle w:val="Caption"/>
                              <w:rPr>
                                <w:noProof/>
                                <w:szCs w:val="24"/>
                              </w:rPr>
                            </w:pPr>
                            <w:bookmarkStart w:id="2287" w:name="_Toc3557140"/>
                            <w:bookmarkStart w:id="2288" w:name="_Toc27753758"/>
                            <w:r>
                              <w:t xml:space="preserve">Figure </w:t>
                            </w:r>
                            <w:r>
                              <w:fldChar w:fldCharType="begin"/>
                            </w:r>
                            <w:r>
                              <w:instrText xml:space="preserve"> SEQ Figure \* ARABIC </w:instrText>
                            </w:r>
                            <w:r>
                              <w:fldChar w:fldCharType="separate"/>
                            </w:r>
                            <w:ins w:id="2289" w:author="nick" w:date="2020-02-20T20:00:00Z">
                              <w:r w:rsidR="0047200E">
                                <w:rPr>
                                  <w:noProof/>
                                </w:rPr>
                                <w:t>68</w:t>
                              </w:r>
                            </w:ins>
                            <w:del w:id="2290" w:author="nick" w:date="2020-02-20T19:57:00Z">
                              <w:r w:rsidDel="0047200E">
                                <w:rPr>
                                  <w:noProof/>
                                </w:rPr>
                                <w:delText>63</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87"/>
                            <w:bookmarkEnd w:id="2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rsidR="00B169DB" w:rsidRPr="00F739B3" w:rsidRDefault="00B169DB" w:rsidP="00044694">
                      <w:pPr>
                        <w:pStyle w:val="Caption"/>
                        <w:rPr>
                          <w:noProof/>
                          <w:szCs w:val="24"/>
                        </w:rPr>
                      </w:pPr>
                      <w:bookmarkStart w:id="2350" w:name="_Toc3557140"/>
                      <w:bookmarkStart w:id="2351" w:name="_Toc27753758"/>
                      <w:r>
                        <w:t xml:space="preserve">Figure </w:t>
                      </w:r>
                      <w:r>
                        <w:fldChar w:fldCharType="begin"/>
                      </w:r>
                      <w:r>
                        <w:instrText xml:space="preserve"> SEQ Figure \* ARABIC </w:instrText>
                      </w:r>
                      <w:r>
                        <w:fldChar w:fldCharType="separate"/>
                      </w:r>
                      <w:ins w:id="2352" w:author="nick" w:date="2020-02-20T20:00:00Z">
                        <w:r w:rsidR="0047200E">
                          <w:rPr>
                            <w:noProof/>
                          </w:rPr>
                          <w:t>68</w:t>
                        </w:r>
                      </w:ins>
                      <w:del w:id="2353" w:author="nick" w:date="2020-02-20T19:57:00Z">
                        <w:r w:rsidDel="0047200E">
                          <w:rPr>
                            <w:noProof/>
                          </w:rPr>
                          <w:delText>63</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350"/>
                      <w:bookmarkEnd w:id="2351"/>
                    </w:p>
                  </w:txbxContent>
                </v:textbox>
              </v:shape>
            </w:pict>
          </mc:Fallback>
        </mc:AlternateContent>
      </w:r>
    </w:p>
    <w:p w:rsidR="00044694" w:rsidRDefault="00044694" w:rsidP="00452C51"/>
    <w:p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54" o:title=""/>
          </v:shape>
          <o:OLEObject Type="Embed" ProgID="Equation.3" ShapeID="_x0000_i1030" DrawAspect="Content" ObjectID="_1643821213"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EA14DB" w:rsidRPr="007055D9" w:rsidRDefault="00EA14DB" w:rsidP="003203A1">
            <w:pPr>
              <w:keepNext/>
              <w:rPr>
                <w:b/>
                <w:i/>
              </w:rPr>
            </w:pPr>
            <w:r w:rsidRPr="007055D9">
              <w:rPr>
                <w:b/>
                <w:i/>
              </w:rPr>
              <w:t>Default Value</w:t>
            </w:r>
          </w:p>
        </w:tc>
      </w:tr>
      <w:tr w:rsidR="00876F6F" w:rsidRPr="007055D9" w:rsidTr="00F31641">
        <w:trPr>
          <w:jc w:val="center"/>
        </w:trPr>
        <w:tc>
          <w:tcPr>
            <w:tcW w:w="1192" w:type="dxa"/>
            <w:shd w:val="clear" w:color="auto" w:fill="auto"/>
            <w:vAlign w:val="bottom"/>
          </w:tcPr>
          <w:p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rsidR="00EA14DB" w:rsidRPr="005C10AF" w:rsidRDefault="00443C08" w:rsidP="003203A1">
            <w:pPr>
              <w:keepNext/>
              <w:rPr>
                <w:sz w:val="20"/>
                <w:szCs w:val="20"/>
              </w:rPr>
            </w:pPr>
            <w:r>
              <w:rPr>
                <w:sz w:val="20"/>
                <w:szCs w:val="20"/>
              </w:rPr>
              <w:t>-</w:t>
            </w:r>
          </w:p>
        </w:tc>
      </w:tr>
      <w:tr w:rsidR="00876F6F" w:rsidRPr="007055D9" w:rsidTr="00F31641">
        <w:trPr>
          <w:jc w:val="center"/>
        </w:trPr>
        <w:tc>
          <w:tcPr>
            <w:tcW w:w="1192" w:type="dxa"/>
            <w:shd w:val="clear" w:color="auto" w:fill="auto"/>
            <w:vAlign w:val="bottom"/>
          </w:tcPr>
          <w:p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rsidR="00EA14DB" w:rsidRPr="005C10AF" w:rsidRDefault="00241236" w:rsidP="003203A1">
            <w:pPr>
              <w:keepNext/>
              <w:rPr>
                <w:sz w:val="20"/>
                <w:szCs w:val="20"/>
              </w:rPr>
            </w:pPr>
            <w:r w:rsidRPr="005C10AF">
              <w:rPr>
                <w:sz w:val="20"/>
                <w:szCs w:val="20"/>
              </w:rPr>
              <w:t>45 [deg]</w:t>
            </w:r>
          </w:p>
        </w:tc>
      </w:tr>
      <w:tr w:rsidR="00876F6F" w:rsidRPr="007055D9" w:rsidTr="00F31641">
        <w:trPr>
          <w:jc w:val="center"/>
        </w:trPr>
        <w:tc>
          <w:tcPr>
            <w:tcW w:w="1192" w:type="dxa"/>
            <w:shd w:val="clear" w:color="auto" w:fill="auto"/>
            <w:vAlign w:val="bottom"/>
          </w:tcPr>
          <w:p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rsidR="00EA14DB" w:rsidRPr="005C10AF" w:rsidRDefault="005F47DA" w:rsidP="00044694">
            <w:pPr>
              <w:keepNext/>
              <w:rPr>
                <w:sz w:val="20"/>
                <w:szCs w:val="20"/>
              </w:rPr>
            </w:pPr>
            <w:r w:rsidRPr="005C10AF">
              <w:rPr>
                <w:sz w:val="20"/>
                <w:szCs w:val="20"/>
              </w:rPr>
              <w:t>0</w:t>
            </w:r>
          </w:p>
        </w:tc>
      </w:tr>
    </w:tbl>
    <w:p w:rsidR="00044694" w:rsidRDefault="00044694" w:rsidP="00044694">
      <w:pPr>
        <w:pStyle w:val="Caption"/>
        <w:spacing w:before="120"/>
      </w:pPr>
      <w:bookmarkStart w:id="2291" w:name="_Toc3566508"/>
      <w:bookmarkStart w:id="2292" w:name="_Toc27753879"/>
      <w:r>
        <w:t xml:space="preserve">Table </w:t>
      </w:r>
      <w:r>
        <w:fldChar w:fldCharType="begin"/>
      </w:r>
      <w:r>
        <w:instrText xml:space="preserve"> SEQ Table \* ARABIC </w:instrText>
      </w:r>
      <w:r>
        <w:fldChar w:fldCharType="separate"/>
      </w:r>
      <w:r w:rsidR="007E2D34">
        <w:rPr>
          <w:noProof/>
        </w:rPr>
        <w:t>104</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91"/>
      <w:bookmarkEnd w:id="2292"/>
    </w:p>
    <w:p w:rsidR="009174B8" w:rsidRPr="007055D9" w:rsidRDefault="007245DD" w:rsidP="00D90771">
      <w:pPr>
        <w:spacing w:before="120"/>
        <w:jc w:val="both"/>
      </w:pPr>
      <w:r w:rsidRPr="007055D9">
        <w:t>All other parameters are provided by the model itself and are partially used to specify parameters of the weld.</w:t>
      </w:r>
    </w:p>
    <w:p w:rsidR="0006113C" w:rsidRPr="007055D9" w:rsidRDefault="0006113C" w:rsidP="0006113C">
      <w:pPr>
        <w:pStyle w:val="Heading4"/>
      </w:pPr>
      <w:bookmarkStart w:id="2293" w:name="_Toc338939196"/>
      <w:bookmarkStart w:id="2294" w:name="_Toc3557040"/>
      <w:bookmarkStart w:id="2295" w:name="_Toc27753654"/>
      <w:r w:rsidRPr="007055D9">
        <w:t>Attributes</w:t>
      </w:r>
      <w:bookmarkEnd w:id="2293"/>
      <w:bookmarkEnd w:id="2294"/>
      <w:bookmarkEnd w:id="2295"/>
    </w:p>
    <w:p w:rsidR="0006113C" w:rsidRPr="007055D9" w:rsidRDefault="00157A42" w:rsidP="00AB2606">
      <w:pPr>
        <w:pStyle w:val="Heading5"/>
        <w:keepNext/>
      </w:pPr>
      <w:bookmarkStart w:id="2296" w:name="_Toc338939198"/>
      <w:r w:rsidRPr="007055D9">
        <w:t xml:space="preserve">Attribute </w:t>
      </w:r>
      <w:r w:rsidR="00194316">
        <w:t>"</w:t>
      </w:r>
      <w:r w:rsidRPr="007055D9">
        <w:t>b</w:t>
      </w:r>
      <w:r w:rsidR="0006113C" w:rsidRPr="007055D9">
        <w:t>ase</w:t>
      </w:r>
      <w:bookmarkEnd w:id="2296"/>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157A42" w:rsidP="00AB2606">
      <w:pPr>
        <w:pStyle w:val="Heading5"/>
        <w:keepNext/>
      </w:pPr>
      <w:bookmarkStart w:id="2297" w:name="_Toc338939199"/>
      <w:r w:rsidRPr="007055D9">
        <w:t xml:space="preserve">Attribute </w:t>
      </w:r>
      <w:r w:rsidR="00194316">
        <w:t>"</w:t>
      </w:r>
      <w:r w:rsidRPr="007055D9">
        <w:t>t</w:t>
      </w:r>
      <w:r w:rsidR="0006113C" w:rsidRPr="007055D9">
        <w:t>echnology</w:t>
      </w:r>
      <w:bookmarkEnd w:id="2297"/>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4F2CCF" w:rsidP="0006113C">
      <w:pPr>
        <w:pStyle w:val="ListBullet"/>
        <w:rPr>
          <w:rStyle w:val="XMLElement"/>
        </w:rPr>
      </w:pPr>
      <w:r>
        <w:rPr>
          <w:rStyle w:val="XMLElement"/>
        </w:rPr>
        <w:t>r</w:t>
      </w:r>
      <w:r w:rsidR="0006113C" w:rsidRPr="007055D9">
        <w:rPr>
          <w:rStyle w:val="XMLElement"/>
        </w:rPr>
        <w:t>esistance</w:t>
      </w:r>
    </w:p>
    <w:p w:rsidR="0006113C" w:rsidRPr="007055D9" w:rsidRDefault="004F2CCF" w:rsidP="0006113C">
      <w:pPr>
        <w:pStyle w:val="ListBullet"/>
        <w:rPr>
          <w:rStyle w:val="XMLElement"/>
        </w:rPr>
      </w:pPr>
      <w:r>
        <w:rPr>
          <w:rStyle w:val="XMLElement"/>
        </w:rPr>
        <w:t>a</w:t>
      </w:r>
      <w:r w:rsidR="0006113C" w:rsidRPr="007055D9">
        <w:rPr>
          <w:rStyle w:val="XMLElement"/>
        </w:rPr>
        <w:t>rc</w:t>
      </w:r>
    </w:p>
    <w:p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06113C">
      <w:pPr>
        <w:pStyle w:val="ListBullet"/>
        <w:rPr>
          <w:rStyle w:val="XMLElement"/>
        </w:rPr>
      </w:pPr>
      <w:r>
        <w:rPr>
          <w:rStyle w:val="XMLElement"/>
        </w:rPr>
        <w:t>friction</w:t>
      </w:r>
    </w:p>
    <w:p w:rsidR="00604BF1" w:rsidRPr="007055D9" w:rsidRDefault="00604BF1" w:rsidP="0006113C">
      <w:pPr>
        <w:pStyle w:val="ListBullet"/>
        <w:rPr>
          <w:rStyle w:val="XMLElement"/>
        </w:rPr>
      </w:pPr>
      <w:r>
        <w:rPr>
          <w:rStyle w:val="XMLElement"/>
        </w:rPr>
        <w:t>brazing</w:t>
      </w:r>
    </w:p>
    <w:p w:rsidR="0006113C" w:rsidRPr="007055D9" w:rsidRDefault="0006113C" w:rsidP="0006113C">
      <w:pPr>
        <w:pStyle w:val="Heading4"/>
      </w:pPr>
      <w:bookmarkStart w:id="2298" w:name="_Toc338939200"/>
      <w:bookmarkStart w:id="2299" w:name="_Toc3557041"/>
      <w:bookmarkStart w:id="2300" w:name="_Toc27753655"/>
      <w:r w:rsidRPr="007055D9">
        <w:t xml:space="preserve">Element </w:t>
      </w:r>
      <w:r w:rsidR="00194316">
        <w:t>"</w:t>
      </w:r>
      <w:r w:rsidRPr="007055D9">
        <w:t>weld_position</w:t>
      </w:r>
      <w:bookmarkEnd w:id="2298"/>
      <w:bookmarkEnd w:id="2299"/>
      <w:r w:rsidR="00194316">
        <w:t>"</w:t>
      </w:r>
      <w:bookmarkEnd w:id="2300"/>
    </w:p>
    <w:p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E60DF" w:rsidP="00AB2606">
            <w:pPr>
              <w:keepNext/>
              <w:rPr>
                <w:b/>
                <w:i/>
                <w:sz w:val="20"/>
              </w:rPr>
            </w:pPr>
            <w:r>
              <w:rPr>
                <w:b/>
                <w:i/>
                <w:sz w:val="20"/>
              </w:rPr>
              <w:t>Use</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rsidR="009C238A" w:rsidRPr="00483BB1" w:rsidRDefault="00C9639A" w:rsidP="00AB2606">
            <w:pPr>
              <w:rPr>
                <w:sz w:val="20"/>
                <w:szCs w:val="20"/>
              </w:rPr>
            </w:pPr>
            <w:r>
              <w:rPr>
                <w:sz w:val="20"/>
                <w:szCs w:val="20"/>
              </w:rPr>
              <w:t>Integer</w:t>
            </w:r>
          </w:p>
        </w:tc>
        <w:tc>
          <w:tcPr>
            <w:tcW w:w="4680" w:type="dxa"/>
            <w:shd w:val="clear" w:color="auto" w:fill="auto"/>
          </w:tcPr>
          <w:p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U</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X</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Y</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lastRenderedPageBreak/>
              <w:t>Z</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rsidR="009C238A" w:rsidRPr="00483BB1" w:rsidRDefault="00DC0DA8" w:rsidP="00AB2606">
            <w:pPr>
              <w:rPr>
                <w:sz w:val="20"/>
                <w:szCs w:val="20"/>
              </w:rPr>
            </w:pPr>
            <w:r>
              <w:rPr>
                <w:sz w:val="20"/>
                <w:szCs w:val="20"/>
              </w:rPr>
              <w:t>Boolean</w:t>
            </w:r>
          </w:p>
        </w:tc>
        <w:tc>
          <w:tcPr>
            <w:tcW w:w="4680" w:type="dxa"/>
            <w:shd w:val="clear" w:color="auto" w:fill="auto"/>
          </w:tcPr>
          <w:p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rsidR="009C238A" w:rsidRPr="00483BB1" w:rsidRDefault="009C238A" w:rsidP="00AB2606">
            <w:pPr>
              <w:rPr>
                <w:sz w:val="20"/>
                <w:szCs w:val="20"/>
              </w:rPr>
            </w:pPr>
            <w:r w:rsidRPr="00483BB1">
              <w:rPr>
                <w:sz w:val="20"/>
                <w:szCs w:val="20"/>
              </w:rPr>
              <w:t>Selection</w:t>
            </w:r>
          </w:p>
        </w:tc>
        <w:tc>
          <w:tcPr>
            <w:tcW w:w="4680" w:type="dxa"/>
            <w:shd w:val="clear" w:color="auto" w:fill="auto"/>
          </w:tcPr>
          <w:p w:rsidR="009C238A" w:rsidRPr="00483BB1" w:rsidRDefault="009C238A" w:rsidP="00AB2606">
            <w:pPr>
              <w:rPr>
                <w:sz w:val="20"/>
                <w:szCs w:val="20"/>
              </w:rPr>
            </w:pPr>
            <w:r w:rsidRPr="00483BB1">
              <w:rPr>
                <w:sz w:val="20"/>
                <w:szCs w:val="20"/>
              </w:rPr>
              <w:t>Optional</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456B6B" w:rsidP="00AB2606">
            <w:pPr>
              <w:rPr>
                <w:sz w:val="20"/>
                <w:szCs w:val="20"/>
              </w:rPr>
            </w:pPr>
            <w:r>
              <w:rPr>
                <w:sz w:val="20"/>
                <w:szCs w:val="20"/>
              </w:rPr>
              <w:t>Optional</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456B6B" w:rsidP="00AB2606">
            <w:pPr>
              <w:rPr>
                <w:sz w:val="20"/>
                <w:szCs w:val="20"/>
              </w:rPr>
            </w:pPr>
            <w:r>
              <w:rPr>
                <w:sz w:val="20"/>
                <w:szCs w:val="20"/>
              </w:rPr>
              <w:t>Optional</w:t>
            </w:r>
          </w:p>
        </w:tc>
      </w:tr>
      <w:tr w:rsidR="009C238A" w:rsidRPr="007055D9" w:rsidTr="00044694">
        <w:trPr>
          <w:cantSplit/>
          <w:jc w:val="center"/>
        </w:trPr>
        <w:tc>
          <w:tcPr>
            <w:tcW w:w="1871" w:type="dxa"/>
            <w:shd w:val="clear" w:color="auto" w:fill="auto"/>
          </w:tcPr>
          <w:p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rsidR="009C238A" w:rsidRPr="00483BB1" w:rsidRDefault="009C238A" w:rsidP="00AB2606">
            <w:pPr>
              <w:rPr>
                <w:sz w:val="20"/>
                <w:szCs w:val="20"/>
              </w:rPr>
            </w:pPr>
            <w:r w:rsidRPr="00483BB1">
              <w:rPr>
                <w:sz w:val="20"/>
                <w:szCs w:val="20"/>
              </w:rPr>
              <w:t>Selection</w:t>
            </w:r>
          </w:p>
        </w:tc>
        <w:tc>
          <w:tcPr>
            <w:tcW w:w="4680" w:type="dxa"/>
            <w:shd w:val="clear" w:color="auto" w:fill="auto"/>
          </w:tcPr>
          <w:p w:rsidR="009C238A" w:rsidRPr="00483BB1" w:rsidRDefault="009C238A" w:rsidP="00AB2606">
            <w:pPr>
              <w:rPr>
                <w:sz w:val="20"/>
                <w:szCs w:val="20"/>
              </w:rPr>
            </w:pPr>
            <w:r w:rsidRPr="00483BB1">
              <w:rPr>
                <w:sz w:val="20"/>
                <w:szCs w:val="20"/>
              </w:rPr>
              <w:t>Optional</w:t>
            </w:r>
          </w:p>
        </w:tc>
      </w:tr>
      <w:tr w:rsidR="009C238A" w:rsidRPr="007055D9" w:rsidTr="00044694">
        <w:trPr>
          <w:cantSplit/>
          <w:jc w:val="center"/>
        </w:trPr>
        <w:tc>
          <w:tcPr>
            <w:tcW w:w="1871" w:type="dxa"/>
            <w:shd w:val="clear" w:color="auto" w:fill="auto"/>
          </w:tcPr>
          <w:p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rsidR="009C238A" w:rsidRPr="00483BB1" w:rsidRDefault="00C9639A" w:rsidP="00AB2606">
            <w:pPr>
              <w:rPr>
                <w:sz w:val="20"/>
                <w:szCs w:val="20"/>
              </w:rPr>
            </w:pPr>
            <w:r>
              <w:rPr>
                <w:sz w:val="20"/>
                <w:szCs w:val="20"/>
              </w:rPr>
              <w:t>Floating Point</w:t>
            </w:r>
          </w:p>
        </w:tc>
        <w:tc>
          <w:tcPr>
            <w:tcW w:w="4680" w:type="dxa"/>
            <w:shd w:val="clear" w:color="auto" w:fill="auto"/>
          </w:tcPr>
          <w:p w:rsidR="009C238A" w:rsidRPr="00483BB1" w:rsidRDefault="009C238A" w:rsidP="00AB2606">
            <w:pPr>
              <w:rPr>
                <w:sz w:val="20"/>
                <w:szCs w:val="20"/>
              </w:rPr>
            </w:pPr>
            <w:r w:rsidRPr="00483BB1">
              <w:rPr>
                <w:sz w:val="20"/>
                <w:szCs w:val="20"/>
              </w:rPr>
              <w:t>Optional</w:t>
            </w:r>
          </w:p>
        </w:tc>
      </w:tr>
      <w:tr w:rsidR="009C238A" w:rsidRPr="007055D9" w:rsidTr="00044694">
        <w:trPr>
          <w:cantSplit/>
          <w:jc w:val="center"/>
        </w:trPr>
        <w:tc>
          <w:tcPr>
            <w:tcW w:w="1871" w:type="dxa"/>
            <w:shd w:val="clear" w:color="auto" w:fill="auto"/>
          </w:tcPr>
          <w:p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rsidTr="00044694">
        <w:trPr>
          <w:cantSplit/>
          <w:jc w:val="center"/>
        </w:trPr>
        <w:tc>
          <w:tcPr>
            <w:tcW w:w="1871" w:type="dxa"/>
            <w:shd w:val="clear" w:color="auto" w:fill="auto"/>
          </w:tcPr>
          <w:p w:rsidR="0026200C" w:rsidRPr="00483BB1" w:rsidRDefault="0026200C" w:rsidP="00AB2606">
            <w:pPr>
              <w:rPr>
                <w:sz w:val="20"/>
                <w:szCs w:val="20"/>
              </w:rPr>
            </w:pPr>
            <w:r>
              <w:rPr>
                <w:sz w:val="20"/>
                <w:szCs w:val="20"/>
              </w:rPr>
              <w:t>filler_material</w:t>
            </w:r>
          </w:p>
        </w:tc>
        <w:tc>
          <w:tcPr>
            <w:tcW w:w="1800" w:type="dxa"/>
            <w:shd w:val="clear" w:color="auto" w:fill="auto"/>
          </w:tcPr>
          <w:p w:rsidR="0026200C" w:rsidRPr="00483BB1" w:rsidRDefault="0026200C" w:rsidP="00AB2606">
            <w:pPr>
              <w:rPr>
                <w:sz w:val="20"/>
                <w:szCs w:val="20"/>
              </w:rPr>
            </w:pPr>
            <w:r w:rsidRPr="00A20C5C">
              <w:rPr>
                <w:sz w:val="20"/>
                <w:szCs w:val="20"/>
              </w:rPr>
              <w:t>Alphanumeric</w:t>
            </w:r>
          </w:p>
        </w:tc>
        <w:tc>
          <w:tcPr>
            <w:tcW w:w="4680" w:type="dxa"/>
            <w:shd w:val="clear" w:color="auto" w:fill="auto"/>
          </w:tcPr>
          <w:p w:rsidR="0026200C" w:rsidRPr="00483BB1" w:rsidRDefault="0026200C" w:rsidP="00184B77">
            <w:pPr>
              <w:keepNext/>
              <w:rPr>
                <w:sz w:val="20"/>
                <w:szCs w:val="20"/>
              </w:rPr>
            </w:pPr>
            <w:r w:rsidRPr="00A20C5C">
              <w:rPr>
                <w:sz w:val="20"/>
                <w:szCs w:val="20"/>
              </w:rPr>
              <w:t>Optional</w:t>
            </w:r>
          </w:p>
        </w:tc>
      </w:tr>
    </w:tbl>
    <w:p w:rsidR="00184B77" w:rsidRDefault="00184B77" w:rsidP="00044694">
      <w:pPr>
        <w:pStyle w:val="Caption"/>
        <w:spacing w:before="120"/>
      </w:pPr>
      <w:bookmarkStart w:id="2301" w:name="_Toc3566509"/>
      <w:bookmarkStart w:id="2302" w:name="_Toc27753880"/>
      <w:bookmarkStart w:id="2303" w:name="_Toc338939203"/>
      <w:r>
        <w:t xml:space="preserve">Table </w:t>
      </w:r>
      <w:r w:rsidR="00D43112">
        <w:fldChar w:fldCharType="begin"/>
      </w:r>
      <w:r w:rsidR="00D43112">
        <w:instrText xml:space="preserve"> SEQ Table \* ARABIC </w:instrText>
      </w:r>
      <w:r w:rsidR="00D43112">
        <w:fldChar w:fldCharType="separate"/>
      </w:r>
      <w:r w:rsidR="007E2D34">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01"/>
      <w:bookmarkEnd w:id="2302"/>
      <w:r>
        <w:t xml:space="preserve"> </w:t>
      </w:r>
    </w:p>
    <w:p w:rsidR="00F07803" w:rsidRDefault="00F07803" w:rsidP="00286128">
      <w:pPr>
        <w:pStyle w:val="Heading5"/>
        <w:keepNext/>
      </w:pPr>
      <w:r w:rsidRPr="007055D9">
        <w:t>Attribute</w:t>
      </w:r>
      <w:r>
        <w:t>s</w:t>
      </w:r>
      <w:r w:rsidRPr="007055D9">
        <w:t xml:space="preserve"> </w:t>
      </w:r>
      <w:r w:rsidR="00194316">
        <w:t>"</w:t>
      </w:r>
      <w:r>
        <w:t>u, x, y, z, reference</w:t>
      </w:r>
      <w:r w:rsidR="00194316">
        <w:t>"</w:t>
      </w:r>
    </w:p>
    <w:p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E2D34">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E2D34" w:rsidRPr="007E2D34">
        <w:rPr>
          <w:b w:val="0"/>
          <w:i w:val="0"/>
        </w:rPr>
        <w:t>Welding Position</w:t>
      </w:r>
      <w:r w:rsidR="00044694" w:rsidRPr="00044694">
        <w:rPr>
          <w:b w:val="0"/>
          <w:i w:val="0"/>
          <w:lang w:val="en-US"/>
        </w:rPr>
        <w:fldChar w:fldCharType="end"/>
      </w:r>
      <w:r w:rsidRPr="00F07803">
        <w:rPr>
          <w:b w:val="0"/>
          <w:i w:val="0"/>
        </w:rPr>
        <w:t>.</w:t>
      </w:r>
    </w:p>
    <w:p w:rsidR="009C238A" w:rsidRPr="007055D9" w:rsidRDefault="009C238A" w:rsidP="00286128">
      <w:pPr>
        <w:pStyle w:val="Heading5"/>
        <w:keepNext/>
      </w:pPr>
      <w:r w:rsidRPr="007055D9">
        <w:t xml:space="preserve">Attribute </w:t>
      </w:r>
      <w:r w:rsidR="00194316">
        <w:t>"</w:t>
      </w:r>
      <w:r w:rsidRPr="007055D9">
        <w:t>base</w:t>
      </w:r>
      <w:r w:rsidR="00194316">
        <w:t>"</w:t>
      </w:r>
    </w:p>
    <w:p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rsidR="0006113C" w:rsidRPr="007055D9" w:rsidRDefault="0006113C" w:rsidP="007C4B49">
      <w:pPr>
        <w:pStyle w:val="Heading5"/>
        <w:keepNext/>
        <w:keepLines/>
      </w:pPr>
      <w:r w:rsidRPr="007055D9">
        <w:t xml:space="preserve">Attribute </w:t>
      </w:r>
      <w:r w:rsidR="00194316">
        <w:t>"</w:t>
      </w:r>
      <w:r w:rsidRPr="007055D9">
        <w:t>section</w:t>
      </w:r>
      <w:bookmarkEnd w:id="2303"/>
      <w:r w:rsidR="00194316">
        <w:t>"</w:t>
      </w:r>
    </w:p>
    <w:p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rsidR="0006113C" w:rsidRPr="007055D9" w:rsidRDefault="0006113C" w:rsidP="007C4B49">
      <w:pPr>
        <w:pStyle w:val="ListBullet"/>
        <w:keepNext/>
        <w:keepLines/>
        <w:rPr>
          <w:rStyle w:val="XMLAttribute"/>
        </w:rPr>
      </w:pPr>
      <w:r w:rsidRPr="007055D9">
        <w:rPr>
          <w:rStyle w:val="XMLAttribute"/>
        </w:rPr>
        <w:t>Fillet</w:t>
      </w:r>
    </w:p>
    <w:p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rsidR="0006113C" w:rsidRPr="007055D9" w:rsidRDefault="0006113C" w:rsidP="00286128">
      <w:pPr>
        <w:pStyle w:val="Heading5"/>
        <w:keepNext/>
      </w:pPr>
      <w:bookmarkStart w:id="2304" w:name="_Toc338939204"/>
      <w:r w:rsidRPr="007055D9">
        <w:t xml:space="preserve">Attribute </w:t>
      </w:r>
      <w:r w:rsidR="00194316">
        <w:t>"</w:t>
      </w:r>
      <w:r w:rsidRPr="007055D9">
        <w:t>thickness</w:t>
      </w:r>
      <w:bookmarkEnd w:id="2304"/>
      <w:r w:rsidR="00194316">
        <w:t>"</w:t>
      </w:r>
    </w:p>
    <w:p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rsidR="0006113C" w:rsidRPr="007055D9" w:rsidRDefault="0006113C" w:rsidP="00286128">
      <w:pPr>
        <w:pStyle w:val="Heading5"/>
        <w:keepNext/>
      </w:pPr>
      <w:bookmarkStart w:id="2305" w:name="_Toc338939205"/>
      <w:r w:rsidRPr="007055D9">
        <w:t xml:space="preserve">Attribute </w:t>
      </w:r>
      <w:r w:rsidR="00194316">
        <w:t>"</w:t>
      </w:r>
      <w:r w:rsidRPr="007055D9">
        <w:t>angle</w:t>
      </w:r>
      <w:bookmarkEnd w:id="2305"/>
      <w:r w:rsidR="00194316">
        <w:t>"</w:t>
      </w:r>
    </w:p>
    <w:p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rsidR="0006113C" w:rsidRPr="007055D9" w:rsidRDefault="0006113C" w:rsidP="00286128">
      <w:pPr>
        <w:pStyle w:val="Heading5"/>
        <w:keepNext/>
      </w:pPr>
      <w:bookmarkStart w:id="2306" w:name="_Toc338939206"/>
      <w:r w:rsidRPr="007055D9">
        <w:t xml:space="preserve">Attribute </w:t>
      </w:r>
      <w:r w:rsidR="00194316">
        <w:t>"</w:t>
      </w:r>
      <w:r w:rsidRPr="007055D9">
        <w:t>shape</w:t>
      </w:r>
      <w:bookmarkEnd w:id="2306"/>
      <w:r w:rsidR="00194316">
        <w:t>"</w:t>
      </w:r>
    </w:p>
    <w:p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rsidR="0006113C" w:rsidRPr="007055D9" w:rsidRDefault="0006113C" w:rsidP="00286128">
      <w:pPr>
        <w:pStyle w:val="Heading5"/>
        <w:keepNext/>
      </w:pPr>
      <w:bookmarkStart w:id="2307" w:name="_Toc338939207"/>
      <w:r w:rsidRPr="007055D9">
        <w:t xml:space="preserve">Attribute </w:t>
      </w:r>
      <w:r w:rsidR="00194316">
        <w:t>"</w:t>
      </w:r>
      <w:r w:rsidRPr="007055D9">
        <w:t>penetration</w:t>
      </w:r>
      <w:bookmarkEnd w:id="2307"/>
      <w:r w:rsidR="00194316">
        <w:t>"</w:t>
      </w:r>
    </w:p>
    <w:p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rsidR="0006113C" w:rsidRPr="007055D9" w:rsidRDefault="0006113C" w:rsidP="00286128">
      <w:pPr>
        <w:pStyle w:val="Heading5"/>
        <w:keepNext/>
      </w:pPr>
      <w:bookmarkStart w:id="2308" w:name="_Toc338939209"/>
      <w:r w:rsidRPr="007055D9">
        <w:t xml:space="preserve">Attribute </w:t>
      </w:r>
      <w:r w:rsidR="00194316">
        <w:t>"</w:t>
      </w:r>
      <w:r w:rsidRPr="007055D9">
        <w:t>filler</w:t>
      </w:r>
      <w:bookmarkEnd w:id="2308"/>
      <w:r w:rsidR="00194316">
        <w:t>"</w:t>
      </w:r>
    </w:p>
    <w:p w:rsidR="0006113C" w:rsidRPr="007055D9" w:rsidRDefault="0006113C" w:rsidP="0006113C">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rsidR="00DC0DA8" w:rsidRDefault="00DC0DA8" w:rsidP="00D25D3B">
      <w:pPr>
        <w:pStyle w:val="XMLCode"/>
        <w:keepNext/>
        <w:keepLines/>
      </w:pPr>
    </w:p>
    <w:p w:rsidR="007A4D0C" w:rsidRDefault="0006113C" w:rsidP="00D25D3B">
      <w:pPr>
        <w:pStyle w:val="XMLCode"/>
        <w:keepNext/>
        <w:keepLines/>
      </w:pPr>
      <w:r w:rsidRPr="007055D9">
        <w:t>&lt;</w:t>
      </w:r>
      <w:proofErr w:type="gramStart"/>
      <w:r w:rsidR="007A4D0C">
        <w:t>seamweld</w:t>
      </w:r>
      <w:proofErr w:type="gramEnd"/>
      <w:r w:rsidR="009C3669">
        <w:t>&gt;</w:t>
      </w:r>
    </w:p>
    <w:p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rsidR="009C3669" w:rsidRPr="007055D9" w:rsidRDefault="009C3669" w:rsidP="00D25D3B">
      <w:pPr>
        <w:pStyle w:val="XMLCode"/>
        <w:keepNext/>
        <w:keepLines/>
      </w:pPr>
      <w:r>
        <w:t xml:space="preserve">    &lt;/overlap_weld&gt;</w:t>
      </w:r>
    </w:p>
    <w:p w:rsidR="0006113C" w:rsidRDefault="0006113C" w:rsidP="00D25D3B">
      <w:pPr>
        <w:pStyle w:val="XMLCode"/>
        <w:keepNext/>
        <w:keepLines/>
      </w:pPr>
      <w:r w:rsidRPr="007055D9">
        <w:t>&lt;/</w:t>
      </w:r>
      <w:r w:rsidR="007A4D0C">
        <w:t>seamweld</w:t>
      </w:r>
      <w:r w:rsidRPr="007055D9">
        <w:t>&gt;</w:t>
      </w:r>
    </w:p>
    <w:p w:rsidR="00DC0DA8" w:rsidRPr="007055D9" w:rsidRDefault="00DC0DA8" w:rsidP="0006113C">
      <w:pPr>
        <w:pStyle w:val="XMLCode"/>
      </w:pPr>
    </w:p>
    <w:p w:rsidR="00E036FB" w:rsidRPr="007055D9" w:rsidRDefault="00E036FB" w:rsidP="009647BD">
      <w:pPr>
        <w:pStyle w:val="Heading4"/>
        <w:keepNext w:val="0"/>
        <w:ind w:left="862" w:hanging="862"/>
      </w:pPr>
      <w:bookmarkStart w:id="2309" w:name="WeldDefinitionYJoint"/>
      <w:bookmarkStart w:id="2310" w:name="_Toc3557042"/>
      <w:bookmarkStart w:id="2311" w:name="_Toc27753656"/>
      <w:bookmarkStart w:id="2312" w:name="_Toc288200767"/>
      <w:bookmarkStart w:id="2313" w:name="_Toc338939114"/>
      <w:bookmarkEnd w:id="2309"/>
      <w:r w:rsidRPr="007055D9">
        <w:t xml:space="preserve">Element </w:t>
      </w:r>
      <w:r w:rsidR="00194316">
        <w:t>"</w:t>
      </w:r>
      <w:r>
        <w:t>sheet_parameter</w:t>
      </w:r>
      <w:bookmarkEnd w:id="2310"/>
      <w:r w:rsidR="00194316">
        <w:t>"</w:t>
      </w:r>
      <w:bookmarkEnd w:id="2311"/>
    </w:p>
    <w:p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E036FB" w:rsidRPr="007055D9" w:rsidRDefault="009436D3" w:rsidP="00286128">
            <w:pPr>
              <w:keepNext/>
              <w:rPr>
                <w:b/>
                <w:i/>
              </w:rPr>
            </w:pPr>
            <w:r w:rsidRPr="00A20C5C">
              <w:rPr>
                <w:b/>
                <w:i/>
              </w:rPr>
              <w:t>Constraint</w:t>
            </w:r>
            <w:r>
              <w:rPr>
                <w:b/>
                <w:i/>
              </w:rPr>
              <w:t xml:space="preserve"> / Remarks</w:t>
            </w:r>
          </w:p>
        </w:tc>
      </w:tr>
      <w:tr w:rsidR="00E036FB" w:rsidRPr="007055D9" w:rsidTr="00286128">
        <w:trPr>
          <w:cantSplit/>
          <w:jc w:val="center"/>
        </w:trPr>
        <w:tc>
          <w:tcPr>
            <w:tcW w:w="1574" w:type="dxa"/>
            <w:shd w:val="clear" w:color="auto" w:fill="auto"/>
          </w:tcPr>
          <w:p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rsidR="00E036FB" w:rsidRPr="002D6B99" w:rsidRDefault="00C9639A" w:rsidP="00286128">
            <w:pPr>
              <w:rPr>
                <w:sz w:val="20"/>
                <w:szCs w:val="20"/>
              </w:rPr>
            </w:pPr>
            <w:r>
              <w:rPr>
                <w:sz w:val="20"/>
                <w:szCs w:val="20"/>
              </w:rPr>
              <w:t>Integer</w:t>
            </w:r>
          </w:p>
        </w:tc>
        <w:tc>
          <w:tcPr>
            <w:tcW w:w="1275" w:type="dxa"/>
            <w:shd w:val="clear" w:color="auto" w:fill="auto"/>
          </w:tcPr>
          <w:p w:rsidR="00E036FB" w:rsidRPr="002D6B99" w:rsidRDefault="00E036FB" w:rsidP="00286128">
            <w:pPr>
              <w:rPr>
                <w:sz w:val="20"/>
                <w:szCs w:val="20"/>
              </w:rPr>
            </w:pPr>
            <w:r w:rsidRPr="002D6B99">
              <w:rPr>
                <w:sz w:val="20"/>
                <w:szCs w:val="20"/>
              </w:rPr>
              <w:t>Required</w:t>
            </w:r>
          </w:p>
        </w:tc>
        <w:tc>
          <w:tcPr>
            <w:tcW w:w="4264" w:type="dxa"/>
            <w:shd w:val="clear" w:color="auto" w:fill="auto"/>
          </w:tcPr>
          <w:p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rsidTr="00286128">
        <w:trPr>
          <w:cantSplit/>
          <w:jc w:val="center"/>
        </w:trPr>
        <w:tc>
          <w:tcPr>
            <w:tcW w:w="1574" w:type="dxa"/>
            <w:shd w:val="clear" w:color="auto" w:fill="auto"/>
          </w:tcPr>
          <w:p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rsidR="000124A9" w:rsidRPr="002D6B99" w:rsidRDefault="00C9639A" w:rsidP="00286128">
            <w:pPr>
              <w:rPr>
                <w:sz w:val="20"/>
                <w:szCs w:val="20"/>
              </w:rPr>
            </w:pPr>
            <w:r>
              <w:rPr>
                <w:sz w:val="20"/>
                <w:szCs w:val="20"/>
              </w:rPr>
              <w:t>Floating Point</w:t>
            </w:r>
          </w:p>
        </w:tc>
        <w:tc>
          <w:tcPr>
            <w:tcW w:w="1275" w:type="dxa"/>
            <w:shd w:val="clear" w:color="auto" w:fill="auto"/>
          </w:tcPr>
          <w:p w:rsidR="000124A9" w:rsidRPr="002D6B99" w:rsidRDefault="000124A9" w:rsidP="00286128">
            <w:pPr>
              <w:keepNext/>
              <w:keepLines/>
              <w:rPr>
                <w:sz w:val="20"/>
                <w:szCs w:val="20"/>
              </w:rPr>
            </w:pPr>
            <w:r>
              <w:rPr>
                <w:sz w:val="20"/>
                <w:szCs w:val="20"/>
              </w:rPr>
              <w:t>Optional</w:t>
            </w:r>
          </w:p>
        </w:tc>
        <w:tc>
          <w:tcPr>
            <w:tcW w:w="4264" w:type="dxa"/>
            <w:shd w:val="clear" w:color="auto" w:fill="auto"/>
          </w:tcPr>
          <w:p w:rsidR="000124A9" w:rsidRPr="002D6B99" w:rsidRDefault="000124A9" w:rsidP="00286128">
            <w:pPr>
              <w:keepNext/>
              <w:keepLines/>
              <w:rPr>
                <w:sz w:val="20"/>
                <w:szCs w:val="20"/>
              </w:rPr>
            </w:pPr>
            <w:r>
              <w:rPr>
                <w:sz w:val="20"/>
                <w:szCs w:val="20"/>
              </w:rPr>
              <w:t>Default value is 0</w:t>
            </w:r>
          </w:p>
        </w:tc>
      </w:tr>
      <w:tr w:rsidR="000124A9" w:rsidRPr="007055D9" w:rsidTr="00286128">
        <w:trPr>
          <w:cantSplit/>
          <w:jc w:val="center"/>
        </w:trPr>
        <w:tc>
          <w:tcPr>
            <w:tcW w:w="1574" w:type="dxa"/>
            <w:shd w:val="clear" w:color="auto" w:fill="auto"/>
          </w:tcPr>
          <w:p w:rsidR="000124A9" w:rsidRDefault="000124A9" w:rsidP="00286128">
            <w:pPr>
              <w:rPr>
                <w:sz w:val="20"/>
                <w:szCs w:val="20"/>
              </w:rPr>
            </w:pPr>
            <w:r>
              <w:rPr>
                <w:sz w:val="20"/>
                <w:szCs w:val="20"/>
              </w:rPr>
              <w:t>sheet_thickness</w:t>
            </w:r>
          </w:p>
        </w:tc>
        <w:tc>
          <w:tcPr>
            <w:tcW w:w="1418" w:type="dxa"/>
            <w:shd w:val="clear" w:color="auto" w:fill="auto"/>
          </w:tcPr>
          <w:p w:rsidR="000124A9" w:rsidRPr="002D6B99" w:rsidRDefault="00C9639A" w:rsidP="00286128">
            <w:pPr>
              <w:rPr>
                <w:sz w:val="20"/>
                <w:szCs w:val="20"/>
              </w:rPr>
            </w:pPr>
            <w:r>
              <w:rPr>
                <w:sz w:val="20"/>
                <w:szCs w:val="20"/>
              </w:rPr>
              <w:t>Floating Point</w:t>
            </w:r>
          </w:p>
        </w:tc>
        <w:tc>
          <w:tcPr>
            <w:tcW w:w="1275" w:type="dxa"/>
            <w:shd w:val="clear" w:color="auto" w:fill="auto"/>
          </w:tcPr>
          <w:p w:rsidR="000124A9" w:rsidRPr="002D6B99" w:rsidRDefault="000124A9" w:rsidP="00286128">
            <w:pPr>
              <w:keepNext/>
              <w:keepLines/>
              <w:rPr>
                <w:sz w:val="20"/>
                <w:szCs w:val="20"/>
              </w:rPr>
            </w:pPr>
            <w:r>
              <w:rPr>
                <w:sz w:val="20"/>
                <w:szCs w:val="20"/>
              </w:rPr>
              <w:t>Optional</w:t>
            </w:r>
          </w:p>
        </w:tc>
        <w:tc>
          <w:tcPr>
            <w:tcW w:w="4264" w:type="dxa"/>
            <w:shd w:val="clear" w:color="auto" w:fill="auto"/>
          </w:tcPr>
          <w:p w:rsidR="000124A9" w:rsidRPr="002D6B99" w:rsidRDefault="000124A9" w:rsidP="00286128">
            <w:pPr>
              <w:keepNext/>
              <w:keepLines/>
              <w:rPr>
                <w:sz w:val="20"/>
                <w:szCs w:val="20"/>
              </w:rPr>
            </w:pPr>
            <w:r>
              <w:rPr>
                <w:sz w:val="20"/>
                <w:szCs w:val="20"/>
              </w:rPr>
              <w:t>-</w:t>
            </w:r>
          </w:p>
        </w:tc>
      </w:tr>
      <w:tr w:rsidR="000124A9" w:rsidRPr="007055D9" w:rsidTr="00286128">
        <w:trPr>
          <w:cantSplit/>
          <w:jc w:val="center"/>
        </w:trPr>
        <w:tc>
          <w:tcPr>
            <w:tcW w:w="1574" w:type="dxa"/>
            <w:shd w:val="clear" w:color="auto" w:fill="auto"/>
          </w:tcPr>
          <w:p w:rsidR="000124A9" w:rsidRDefault="000124A9" w:rsidP="00286128">
            <w:pPr>
              <w:keepNext/>
              <w:rPr>
                <w:sz w:val="20"/>
                <w:szCs w:val="20"/>
              </w:rPr>
            </w:pPr>
            <w:r>
              <w:rPr>
                <w:sz w:val="20"/>
                <w:szCs w:val="20"/>
              </w:rPr>
              <w:t>sheet_angle</w:t>
            </w:r>
          </w:p>
        </w:tc>
        <w:tc>
          <w:tcPr>
            <w:tcW w:w="1418" w:type="dxa"/>
            <w:shd w:val="clear" w:color="auto" w:fill="auto"/>
          </w:tcPr>
          <w:p w:rsidR="000124A9" w:rsidRPr="002D6B99" w:rsidRDefault="00C9639A" w:rsidP="00286128">
            <w:pPr>
              <w:keepNext/>
              <w:rPr>
                <w:sz w:val="20"/>
                <w:szCs w:val="20"/>
              </w:rPr>
            </w:pPr>
            <w:r>
              <w:rPr>
                <w:sz w:val="20"/>
                <w:szCs w:val="20"/>
              </w:rPr>
              <w:t>Floating Point</w:t>
            </w:r>
          </w:p>
        </w:tc>
        <w:tc>
          <w:tcPr>
            <w:tcW w:w="1275" w:type="dxa"/>
            <w:shd w:val="clear" w:color="auto" w:fill="auto"/>
          </w:tcPr>
          <w:p w:rsidR="000124A9" w:rsidRPr="002D6B99" w:rsidRDefault="000124A9" w:rsidP="00286128">
            <w:pPr>
              <w:keepNext/>
              <w:keepLines/>
              <w:rPr>
                <w:sz w:val="20"/>
                <w:szCs w:val="20"/>
              </w:rPr>
            </w:pPr>
            <w:r>
              <w:rPr>
                <w:sz w:val="20"/>
                <w:szCs w:val="20"/>
              </w:rPr>
              <w:t>Optional</w:t>
            </w:r>
          </w:p>
        </w:tc>
        <w:tc>
          <w:tcPr>
            <w:tcW w:w="4264" w:type="dxa"/>
            <w:shd w:val="clear" w:color="auto" w:fill="auto"/>
          </w:tcPr>
          <w:p w:rsidR="000124A9" w:rsidRPr="002D6B99" w:rsidRDefault="000124A9" w:rsidP="00286128">
            <w:pPr>
              <w:keepNext/>
              <w:keepLines/>
              <w:rPr>
                <w:sz w:val="20"/>
                <w:szCs w:val="20"/>
              </w:rPr>
            </w:pPr>
            <w:r>
              <w:rPr>
                <w:sz w:val="20"/>
                <w:szCs w:val="20"/>
              </w:rPr>
              <w:t>-</w:t>
            </w:r>
          </w:p>
        </w:tc>
      </w:tr>
    </w:tbl>
    <w:p w:rsidR="00286128" w:rsidRDefault="00286128" w:rsidP="00044694">
      <w:pPr>
        <w:pStyle w:val="Caption"/>
        <w:spacing w:before="120"/>
      </w:pPr>
      <w:bookmarkStart w:id="2314" w:name="_Toc3566510"/>
      <w:bookmarkStart w:id="2315" w:name="_Toc27753881"/>
      <w:r>
        <w:t xml:space="preserve">Table </w:t>
      </w:r>
      <w:r w:rsidR="00D43112">
        <w:fldChar w:fldCharType="begin"/>
      </w:r>
      <w:r w:rsidR="00D43112">
        <w:instrText xml:space="preserve"> SEQ Table \* ARABIC </w:instrText>
      </w:r>
      <w:r w:rsidR="00D43112">
        <w:fldChar w:fldCharType="separate"/>
      </w:r>
      <w:r w:rsidR="007E2D34">
        <w:rPr>
          <w:noProof/>
        </w:rPr>
        <w:t>106</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14"/>
      <w:bookmarkEnd w:id="2315"/>
    </w:p>
    <w:p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E036FB" w:rsidRDefault="00E036FB" w:rsidP="00E036FB">
      <w:pPr>
        <w:pStyle w:val="XMLCode"/>
      </w:pPr>
    </w:p>
    <w:p w:rsidR="00E036FB" w:rsidRDefault="00E036FB" w:rsidP="00E036FB">
      <w:pPr>
        <w:pStyle w:val="XMLCode"/>
      </w:pPr>
      <w:r w:rsidRPr="007055D9">
        <w:t>&lt;</w:t>
      </w:r>
      <w:proofErr w:type="gramStart"/>
      <w:r>
        <w:t>seamweld</w:t>
      </w:r>
      <w:proofErr w:type="gramEnd"/>
      <w:r>
        <w:t>&gt;</w:t>
      </w:r>
    </w:p>
    <w:p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rsidR="00E036FB" w:rsidRPr="007055D9" w:rsidRDefault="00E036FB" w:rsidP="00E036FB">
      <w:pPr>
        <w:pStyle w:val="XMLCode"/>
      </w:pPr>
      <w:r>
        <w:t xml:space="preserve">    &lt;/overlap_weld&gt;</w:t>
      </w:r>
    </w:p>
    <w:p w:rsidR="00E036FB" w:rsidRDefault="00E036FB" w:rsidP="00E036FB">
      <w:pPr>
        <w:pStyle w:val="XMLCode"/>
      </w:pPr>
      <w:r w:rsidRPr="007055D9">
        <w:t>&lt;/</w:t>
      </w:r>
      <w:r>
        <w:t>seamweld</w:t>
      </w:r>
      <w:r w:rsidRPr="007055D9">
        <w:t>&gt;</w:t>
      </w:r>
    </w:p>
    <w:p w:rsidR="00E036FB" w:rsidRDefault="00E036FB" w:rsidP="00E036FB">
      <w:pPr>
        <w:pStyle w:val="XMLCode"/>
      </w:pPr>
    </w:p>
    <w:p w:rsidR="00255787" w:rsidRPr="007055D9" w:rsidRDefault="00255787" w:rsidP="00327322">
      <w:pPr>
        <w:pStyle w:val="Heading3"/>
      </w:pPr>
      <w:bookmarkStart w:id="2316" w:name="_Toc3557043"/>
      <w:bookmarkStart w:id="2317" w:name="_Toc27753657"/>
      <w:r w:rsidRPr="007055D9">
        <w:t>Y-Joint</w:t>
      </w:r>
      <w:bookmarkEnd w:id="2312"/>
      <w:bookmarkEnd w:id="2313"/>
      <w:bookmarkEnd w:id="2316"/>
      <w:bookmarkEnd w:id="2317"/>
    </w:p>
    <w:p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rsidR="00255787" w:rsidRPr="007055D9" w:rsidRDefault="00255787" w:rsidP="00645F8D">
      <w:pPr>
        <w:pStyle w:val="Heading4"/>
        <w:tabs>
          <w:tab w:val="clear" w:pos="864"/>
          <w:tab w:val="left" w:pos="993"/>
        </w:tabs>
        <w:ind w:left="862" w:hanging="862"/>
      </w:pPr>
      <w:bookmarkStart w:id="2318" w:name="_Toc3557044"/>
      <w:bookmarkStart w:id="2319" w:name="_Toc27753658"/>
      <w:r w:rsidRPr="007055D9">
        <w:lastRenderedPageBreak/>
        <w:t>Sheet Parameters</w:t>
      </w:r>
      <w:bookmarkEnd w:id="2318"/>
      <w:bookmarkEnd w:id="2319"/>
    </w:p>
    <w:p w:rsidR="00255787" w:rsidRPr="007055D9" w:rsidRDefault="00255787" w:rsidP="0051103F">
      <w:pPr>
        <w:keepNext/>
      </w:pPr>
      <w:r w:rsidRPr="007055D9">
        <w:t>The parameters to describe the connection are:</w:t>
      </w:r>
    </w:p>
    <w:p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rsidR="00255787" w:rsidRPr="007055D9" w:rsidRDefault="00255787" w:rsidP="00F3716C">
      <w:pPr>
        <w:pStyle w:val="Heading4"/>
        <w:keepLines/>
        <w:tabs>
          <w:tab w:val="clear" w:pos="864"/>
          <w:tab w:val="num" w:pos="993"/>
        </w:tabs>
      </w:pPr>
      <w:bookmarkStart w:id="2320" w:name="_Toc3557045"/>
      <w:bookmarkStart w:id="2321" w:name="_Toc27753659"/>
      <w:r w:rsidRPr="007055D9">
        <w:t>Weld Parameters</w:t>
      </w:r>
      <w:bookmarkEnd w:id="2320"/>
      <w:bookmarkEnd w:id="2321"/>
    </w:p>
    <w:p w:rsidR="00255787" w:rsidRPr="007055D9" w:rsidRDefault="00255787" w:rsidP="00F3716C">
      <w:pPr>
        <w:keepNext/>
        <w:keepLines/>
      </w:pPr>
      <w:r w:rsidRPr="007055D9">
        <w:t>The parameters of the welds are the same for all of the four potential welds on the connection:</w:t>
      </w:r>
    </w:p>
    <w:p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7A20E427" wp14:editId="5ADD98BD">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rsidR="00B169DB" w:rsidRPr="00973973" w:rsidRDefault="00B169DB" w:rsidP="00D25D3B">
                                <w:pPr>
                                  <w:pStyle w:val="Caption"/>
                                  <w:rPr>
                                    <w:noProof/>
                                    <w:szCs w:val="24"/>
                                  </w:rPr>
                                </w:pPr>
                                <w:bookmarkStart w:id="2322" w:name="_Ref7931629"/>
                                <w:bookmarkStart w:id="2323" w:name="_Toc3557141"/>
                                <w:bookmarkStart w:id="2324" w:name="_Toc27753759"/>
                                <w:r>
                                  <w:t xml:space="preserve">Figure </w:t>
                                </w:r>
                                <w:r>
                                  <w:fldChar w:fldCharType="begin"/>
                                </w:r>
                                <w:r>
                                  <w:instrText xml:space="preserve"> SEQ Figure \* ARABIC </w:instrText>
                                </w:r>
                                <w:r>
                                  <w:fldChar w:fldCharType="separate"/>
                                </w:r>
                                <w:ins w:id="2325" w:author="nick" w:date="2020-02-20T20:00:00Z">
                                  <w:r w:rsidR="0047200E">
                                    <w:rPr>
                                      <w:noProof/>
                                    </w:rPr>
                                    <w:t>70</w:t>
                                  </w:r>
                                </w:ins>
                                <w:del w:id="2326" w:author="nick" w:date="2020-02-20T19:57:00Z">
                                  <w:r w:rsidDel="0047200E">
                                    <w:rPr>
                                      <w:noProof/>
                                    </w:rPr>
                                    <w:delText>64</w:delText>
                                  </w:r>
                                </w:del>
                                <w:r>
                                  <w:fldChar w:fldCharType="end"/>
                                </w:r>
                                <w:bookmarkEnd w:id="2322"/>
                                <w:r>
                                  <w:t>: Y-Joint Sheet Layout</w:t>
                                </w:r>
                                <w:bookmarkEnd w:id="2323"/>
                                <w:bookmarkEnd w:id="2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9">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9">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rsidR="00B169DB" w:rsidRPr="008E45EC" w:rsidRDefault="00B169DB" w:rsidP="00D25D3B">
                                <w:pPr>
                                  <w:pStyle w:val="Caption"/>
                                  <w:rPr>
                                    <w:noProof/>
                                    <w:szCs w:val="24"/>
                                  </w:rPr>
                                </w:pPr>
                                <w:bookmarkStart w:id="2327" w:name="_Toc3557142"/>
                                <w:bookmarkStart w:id="2328" w:name="_Toc27753760"/>
                                <w:r>
                                  <w:t xml:space="preserve">Figure </w:t>
                                </w:r>
                                <w:r>
                                  <w:fldChar w:fldCharType="begin"/>
                                </w:r>
                                <w:r>
                                  <w:instrText xml:space="preserve"> SEQ Figure \* ARABIC </w:instrText>
                                </w:r>
                                <w:r>
                                  <w:fldChar w:fldCharType="separate"/>
                                </w:r>
                                <w:ins w:id="2329" w:author="nick" w:date="2020-02-20T20:00:00Z">
                                  <w:r w:rsidR="0047200E">
                                    <w:rPr>
                                      <w:noProof/>
                                    </w:rPr>
                                    <w:t>70</w:t>
                                  </w:r>
                                </w:ins>
                                <w:del w:id="2330" w:author="nick" w:date="2020-02-20T19:57:00Z">
                                  <w:r w:rsidDel="0047200E">
                                    <w:rPr>
                                      <w:noProof/>
                                    </w:rPr>
                                    <w:delText>65</w:delText>
                                  </w:r>
                                </w:del>
                                <w:r>
                                  <w:fldChar w:fldCharType="end"/>
                                </w:r>
                                <w:r>
                                  <w:t>: Parameters of Y-Joint Weld</w:t>
                                </w:r>
                                <w:bookmarkEnd w:id="2327"/>
                                <w:bookmarkEnd w:id="2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0"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rsidR="00B169DB" w:rsidRPr="00973973" w:rsidRDefault="00B169DB" w:rsidP="00D25D3B">
                          <w:pPr>
                            <w:pStyle w:val="Caption"/>
                            <w:rPr>
                              <w:noProof/>
                              <w:szCs w:val="24"/>
                            </w:rPr>
                          </w:pPr>
                          <w:bookmarkStart w:id="2394" w:name="_Ref7931629"/>
                          <w:bookmarkStart w:id="2395" w:name="_Toc3557141"/>
                          <w:bookmarkStart w:id="2396" w:name="_Toc27753759"/>
                          <w:r>
                            <w:t xml:space="preserve">Figure </w:t>
                          </w:r>
                          <w:r>
                            <w:fldChar w:fldCharType="begin"/>
                          </w:r>
                          <w:r>
                            <w:instrText xml:space="preserve"> SEQ Figure \* ARABIC </w:instrText>
                          </w:r>
                          <w:r>
                            <w:fldChar w:fldCharType="separate"/>
                          </w:r>
                          <w:ins w:id="2397" w:author="nick" w:date="2020-02-20T20:00:00Z">
                            <w:r w:rsidR="0047200E">
                              <w:rPr>
                                <w:noProof/>
                              </w:rPr>
                              <w:t>70</w:t>
                            </w:r>
                          </w:ins>
                          <w:del w:id="2398" w:author="nick" w:date="2020-02-20T19:57:00Z">
                            <w:r w:rsidDel="0047200E">
                              <w:rPr>
                                <w:noProof/>
                              </w:rPr>
                              <w:delText>64</w:delText>
                            </w:r>
                          </w:del>
                          <w:r>
                            <w:fldChar w:fldCharType="end"/>
                          </w:r>
                          <w:bookmarkEnd w:id="2394"/>
                          <w:r>
                            <w:t>: Y-Joint Sheet Layout</w:t>
                          </w:r>
                          <w:bookmarkEnd w:id="2395"/>
                          <w:bookmarkEnd w:id="2396"/>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1"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1"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rsidR="00B169DB" w:rsidRPr="008E45EC" w:rsidRDefault="00B169DB" w:rsidP="00D25D3B">
                          <w:pPr>
                            <w:pStyle w:val="Caption"/>
                            <w:rPr>
                              <w:noProof/>
                              <w:szCs w:val="24"/>
                            </w:rPr>
                          </w:pPr>
                          <w:bookmarkStart w:id="2399" w:name="_Toc3557142"/>
                          <w:bookmarkStart w:id="2400" w:name="_Toc27753760"/>
                          <w:r>
                            <w:t xml:space="preserve">Figure </w:t>
                          </w:r>
                          <w:r>
                            <w:fldChar w:fldCharType="begin"/>
                          </w:r>
                          <w:r>
                            <w:instrText xml:space="preserve"> SEQ Figure \* ARABIC </w:instrText>
                          </w:r>
                          <w:r>
                            <w:fldChar w:fldCharType="separate"/>
                          </w:r>
                          <w:ins w:id="2401" w:author="nick" w:date="2020-02-20T20:00:00Z">
                            <w:r w:rsidR="0047200E">
                              <w:rPr>
                                <w:noProof/>
                              </w:rPr>
                              <w:t>70</w:t>
                            </w:r>
                          </w:ins>
                          <w:del w:id="2402" w:author="nick" w:date="2020-02-20T19:57:00Z">
                            <w:r w:rsidDel="0047200E">
                              <w:rPr>
                                <w:noProof/>
                              </w:rPr>
                              <w:delText>65</w:delText>
                            </w:r>
                          </w:del>
                          <w:r>
                            <w:fldChar w:fldCharType="end"/>
                          </w:r>
                          <w:r>
                            <w:t>: Parameters of Y-Joint Weld</w:t>
                          </w:r>
                          <w:bookmarkEnd w:id="2399"/>
                          <w:bookmarkEnd w:id="2400"/>
                        </w:p>
                      </w:txbxContent>
                    </v:textbox>
                  </v:shape>
                </v:group>
                <w10:wrap type="topAndBottom"/>
              </v:group>
            </w:pict>
          </mc:Fallback>
        </mc:AlternateContent>
      </w:r>
    </w:p>
    <w:p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54" o:title=""/>
          </v:shape>
          <o:OLEObject Type="Embed" ProgID="Equation.3" ShapeID="_x0000_i1031" DrawAspect="Content" ObjectID="_1643821214"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55787" w:rsidRPr="007055D9" w:rsidRDefault="00255787" w:rsidP="00C0357F">
            <w:pPr>
              <w:keepNext/>
              <w:rPr>
                <w:b/>
                <w:i/>
              </w:rPr>
            </w:pPr>
            <w:r w:rsidRPr="007055D9">
              <w:rPr>
                <w:b/>
                <w:i/>
              </w:rPr>
              <w:t>Default Value</w:t>
            </w:r>
          </w:p>
        </w:tc>
      </w:tr>
      <w:tr w:rsidR="005A5679" w:rsidRPr="007055D9" w:rsidTr="00263237">
        <w:trPr>
          <w:jc w:val="center"/>
        </w:trPr>
        <w:tc>
          <w:tcPr>
            <w:tcW w:w="1191" w:type="dxa"/>
            <w:shd w:val="clear" w:color="auto" w:fill="auto"/>
            <w:vAlign w:val="bottom"/>
          </w:tcPr>
          <w:p w:rsidR="005A5679" w:rsidRPr="009F0B37" w:rsidRDefault="00A11F1C" w:rsidP="00CC7692">
            <w:pPr>
              <w:rPr>
                <w:sz w:val="20"/>
                <w:szCs w:val="20"/>
              </w:rPr>
            </w:pPr>
            <w:r>
              <w:rPr>
                <w:sz w:val="20"/>
                <w:szCs w:val="20"/>
              </w:rPr>
              <w:t>A</w:t>
            </w:r>
          </w:p>
        </w:tc>
        <w:tc>
          <w:tcPr>
            <w:tcW w:w="1516" w:type="dxa"/>
            <w:shd w:val="clear" w:color="auto" w:fill="auto"/>
            <w:vAlign w:val="bottom"/>
          </w:tcPr>
          <w:p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rsidR="005A5679" w:rsidRPr="009F0B37" w:rsidRDefault="00263237" w:rsidP="00CC7692">
            <w:pPr>
              <w:rPr>
                <w:sz w:val="20"/>
                <w:szCs w:val="20"/>
              </w:rPr>
            </w:pPr>
            <w:r>
              <w:rPr>
                <w:sz w:val="20"/>
                <w:szCs w:val="20"/>
              </w:rPr>
              <w:t>Optional</w:t>
            </w:r>
          </w:p>
        </w:tc>
        <w:tc>
          <w:tcPr>
            <w:tcW w:w="1475" w:type="dxa"/>
            <w:shd w:val="clear" w:color="auto" w:fill="auto"/>
            <w:vAlign w:val="bottom"/>
          </w:tcPr>
          <w:p w:rsidR="005A5679" w:rsidRPr="009F0B37" w:rsidRDefault="0035512A" w:rsidP="00CC7692">
            <w:pPr>
              <w:rPr>
                <w:sz w:val="20"/>
                <w:szCs w:val="20"/>
              </w:rPr>
            </w:pPr>
            <w:r>
              <w:rPr>
                <w:sz w:val="20"/>
                <w:szCs w:val="20"/>
              </w:rPr>
              <w:t>-</w:t>
            </w:r>
          </w:p>
        </w:tc>
      </w:tr>
      <w:tr w:rsidR="005A5679" w:rsidRPr="007055D9" w:rsidTr="00263237">
        <w:trPr>
          <w:jc w:val="center"/>
        </w:trPr>
        <w:tc>
          <w:tcPr>
            <w:tcW w:w="1191" w:type="dxa"/>
            <w:shd w:val="clear" w:color="auto" w:fill="auto"/>
            <w:vAlign w:val="bottom"/>
          </w:tcPr>
          <w:p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rsidR="005A5679" w:rsidRPr="009F0B37" w:rsidRDefault="005A5679" w:rsidP="00CC7692">
            <w:pPr>
              <w:rPr>
                <w:sz w:val="20"/>
                <w:szCs w:val="20"/>
              </w:rPr>
            </w:pPr>
            <w:r w:rsidRPr="009F0B37">
              <w:rPr>
                <w:sz w:val="20"/>
                <w:szCs w:val="20"/>
              </w:rPr>
              <w:t>45 [deg]</w:t>
            </w:r>
          </w:p>
        </w:tc>
      </w:tr>
      <w:tr w:rsidR="005A5679" w:rsidRPr="007055D9" w:rsidTr="00263237">
        <w:trPr>
          <w:jc w:val="center"/>
        </w:trPr>
        <w:tc>
          <w:tcPr>
            <w:tcW w:w="1191" w:type="dxa"/>
            <w:shd w:val="clear" w:color="auto" w:fill="auto"/>
            <w:vAlign w:val="bottom"/>
          </w:tcPr>
          <w:p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rsidR="005A5679" w:rsidRPr="009F0B37" w:rsidRDefault="00B550BE" w:rsidP="00CC7692">
            <w:pPr>
              <w:rPr>
                <w:sz w:val="20"/>
                <w:szCs w:val="20"/>
              </w:rPr>
            </w:pPr>
            <w:r>
              <w:rPr>
                <w:sz w:val="20"/>
                <w:szCs w:val="20"/>
              </w:rPr>
              <w:t>penetration</w:t>
            </w:r>
          </w:p>
        </w:tc>
        <w:tc>
          <w:tcPr>
            <w:tcW w:w="1401" w:type="dxa"/>
            <w:shd w:val="clear" w:color="auto" w:fill="auto"/>
            <w:vAlign w:val="bottom"/>
          </w:tcPr>
          <w:p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rsidR="005A5679" w:rsidRPr="009F0B37" w:rsidRDefault="00584300" w:rsidP="00D25D3B">
            <w:pPr>
              <w:keepNext/>
              <w:rPr>
                <w:sz w:val="20"/>
                <w:szCs w:val="20"/>
              </w:rPr>
            </w:pPr>
            <w:r w:rsidRPr="009F0B37">
              <w:rPr>
                <w:sz w:val="20"/>
                <w:szCs w:val="20"/>
              </w:rPr>
              <w:t>0</w:t>
            </w:r>
          </w:p>
        </w:tc>
      </w:tr>
    </w:tbl>
    <w:p w:rsidR="00D25D3B" w:rsidRDefault="00D25D3B" w:rsidP="00D25D3B">
      <w:pPr>
        <w:pStyle w:val="Caption"/>
        <w:spacing w:before="120"/>
      </w:pPr>
      <w:bookmarkStart w:id="2331" w:name="_Toc3566511"/>
      <w:bookmarkStart w:id="2332" w:name="_Toc27753882"/>
      <w:bookmarkStart w:id="2333" w:name="_Toc338939211"/>
      <w:r>
        <w:t xml:space="preserve">Table </w:t>
      </w:r>
      <w:r>
        <w:fldChar w:fldCharType="begin"/>
      </w:r>
      <w:r>
        <w:instrText xml:space="preserve"> SEQ Table \* ARABIC </w:instrText>
      </w:r>
      <w:r>
        <w:fldChar w:fldCharType="separate"/>
      </w:r>
      <w:r w:rsidR="007E2D34">
        <w:rPr>
          <w:noProof/>
        </w:rPr>
        <w:t>107</w:t>
      </w:r>
      <w:r>
        <w:fldChar w:fldCharType="end"/>
      </w:r>
      <w:r>
        <w:t>: Parameters of Y-Joint</w:t>
      </w:r>
      <w:bookmarkEnd w:id="2331"/>
      <w:bookmarkEnd w:id="2332"/>
    </w:p>
    <w:p w:rsidR="0006113C" w:rsidRPr="007055D9" w:rsidRDefault="0006113C" w:rsidP="00F4558F">
      <w:pPr>
        <w:pStyle w:val="Heading4"/>
        <w:tabs>
          <w:tab w:val="clear" w:pos="864"/>
          <w:tab w:val="num" w:pos="993"/>
        </w:tabs>
      </w:pPr>
      <w:bookmarkStart w:id="2334" w:name="_Toc3557046"/>
      <w:bookmarkStart w:id="2335" w:name="_Toc27753660"/>
      <w:r w:rsidRPr="007055D9">
        <w:t>Attributes</w:t>
      </w:r>
      <w:bookmarkEnd w:id="2333"/>
      <w:bookmarkEnd w:id="2334"/>
      <w:bookmarkEnd w:id="2335"/>
    </w:p>
    <w:p w:rsidR="0006113C" w:rsidRPr="007055D9" w:rsidRDefault="00D83FC9" w:rsidP="00C0357F">
      <w:pPr>
        <w:pStyle w:val="Heading5"/>
        <w:keepNext/>
      </w:pPr>
      <w:bookmarkStart w:id="2336" w:name="_Toc338939213"/>
      <w:r w:rsidRPr="007055D9">
        <w:t xml:space="preserve">Attribute </w:t>
      </w:r>
      <w:r w:rsidR="00194316">
        <w:t>"</w:t>
      </w:r>
      <w:r w:rsidRPr="007055D9">
        <w:t>b</w:t>
      </w:r>
      <w:r w:rsidR="0006113C" w:rsidRPr="007055D9">
        <w:t>ase</w:t>
      </w:r>
      <w:bookmarkEnd w:id="2336"/>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D83FC9" w:rsidP="00C0357F">
      <w:pPr>
        <w:pStyle w:val="Heading5"/>
        <w:keepNext/>
      </w:pPr>
      <w:bookmarkStart w:id="2337" w:name="_Toc338939214"/>
      <w:r w:rsidRPr="007055D9">
        <w:t xml:space="preserve">Attribute </w:t>
      </w:r>
      <w:r w:rsidR="00194316">
        <w:t>"</w:t>
      </w:r>
      <w:r w:rsidRPr="007055D9">
        <w:t>t</w:t>
      </w:r>
      <w:r w:rsidR="0006113C" w:rsidRPr="007055D9">
        <w:t>echnology</w:t>
      </w:r>
      <w:bookmarkEnd w:id="2337"/>
      <w:r w:rsidR="00194316">
        <w:t>"</w:t>
      </w:r>
    </w:p>
    <w:p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E948A1" w:rsidP="0006113C">
      <w:pPr>
        <w:pStyle w:val="ListBullet"/>
        <w:rPr>
          <w:rStyle w:val="XMLElement"/>
        </w:rPr>
      </w:pPr>
      <w:r>
        <w:rPr>
          <w:rStyle w:val="XMLElement"/>
        </w:rPr>
        <w:t>r</w:t>
      </w:r>
      <w:r w:rsidR="0006113C" w:rsidRPr="007055D9">
        <w:rPr>
          <w:rStyle w:val="XMLElement"/>
        </w:rPr>
        <w:t>esistance</w:t>
      </w:r>
    </w:p>
    <w:p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06113C">
      <w:pPr>
        <w:pStyle w:val="ListBullet"/>
        <w:rPr>
          <w:rStyle w:val="XMLElement"/>
        </w:rPr>
      </w:pPr>
      <w:r>
        <w:rPr>
          <w:rStyle w:val="XMLElement"/>
        </w:rPr>
        <w:t>friction</w:t>
      </w:r>
    </w:p>
    <w:p w:rsidR="00604BF1" w:rsidRPr="007055D9" w:rsidRDefault="00604BF1" w:rsidP="0006113C">
      <w:pPr>
        <w:pStyle w:val="ListBullet"/>
        <w:rPr>
          <w:rStyle w:val="XMLElement"/>
        </w:rPr>
      </w:pPr>
      <w:r>
        <w:rPr>
          <w:rStyle w:val="XMLElement"/>
        </w:rPr>
        <w:t>brazing</w:t>
      </w:r>
    </w:p>
    <w:p w:rsidR="0006113C" w:rsidRPr="007055D9" w:rsidRDefault="0006113C" w:rsidP="00F4558F">
      <w:pPr>
        <w:pStyle w:val="Heading4"/>
        <w:tabs>
          <w:tab w:val="clear" w:pos="864"/>
          <w:tab w:val="num" w:pos="993"/>
        </w:tabs>
      </w:pPr>
      <w:bookmarkStart w:id="2338" w:name="_Toc338939215"/>
      <w:bookmarkStart w:id="2339" w:name="_Toc3557047"/>
      <w:bookmarkStart w:id="2340" w:name="_Toc27753661"/>
      <w:r w:rsidRPr="007055D9">
        <w:t xml:space="preserve">Element </w:t>
      </w:r>
      <w:r w:rsidR="00194316">
        <w:t>"</w:t>
      </w:r>
      <w:r w:rsidRPr="007055D9">
        <w:t>weld_position</w:t>
      </w:r>
      <w:bookmarkEnd w:id="2338"/>
      <w:bookmarkEnd w:id="2339"/>
      <w:r w:rsidR="00194316">
        <w:t>"</w:t>
      </w:r>
      <w:bookmarkEnd w:id="2340"/>
    </w:p>
    <w:p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E60DF" w:rsidP="00C0357F">
            <w:pPr>
              <w:keepNext/>
              <w:rPr>
                <w:b/>
                <w:i/>
              </w:rPr>
            </w:pPr>
            <w:r>
              <w:rPr>
                <w:b/>
                <w:i/>
              </w:rPr>
              <w:t>Use</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rsidR="00CA6411" w:rsidRPr="009F236F" w:rsidRDefault="00C9639A" w:rsidP="0053575A">
            <w:pPr>
              <w:rPr>
                <w:sz w:val="20"/>
                <w:szCs w:val="20"/>
              </w:rPr>
            </w:pPr>
            <w:r>
              <w:rPr>
                <w:sz w:val="20"/>
                <w:szCs w:val="20"/>
              </w:rPr>
              <w:t>Integer</w:t>
            </w:r>
          </w:p>
        </w:tc>
        <w:tc>
          <w:tcPr>
            <w:tcW w:w="4680" w:type="dxa"/>
            <w:shd w:val="clear" w:color="auto" w:fill="auto"/>
            <w:vAlign w:val="bottom"/>
          </w:tcPr>
          <w:p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rsidTr="007A3431">
        <w:trPr>
          <w:jc w:val="center"/>
        </w:trPr>
        <w:tc>
          <w:tcPr>
            <w:tcW w:w="1871" w:type="dxa"/>
            <w:shd w:val="clear" w:color="auto" w:fill="auto"/>
            <w:vAlign w:val="bottom"/>
          </w:tcPr>
          <w:p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rsidR="00CA6411" w:rsidRPr="009F236F" w:rsidRDefault="007811DF" w:rsidP="0053575A">
            <w:pPr>
              <w:rPr>
                <w:sz w:val="20"/>
                <w:szCs w:val="20"/>
              </w:rPr>
            </w:pPr>
            <w:r>
              <w:rPr>
                <w:sz w:val="20"/>
                <w:szCs w:val="20"/>
              </w:rPr>
              <w:t>Boolean</w:t>
            </w:r>
          </w:p>
        </w:tc>
        <w:tc>
          <w:tcPr>
            <w:tcW w:w="4680" w:type="dxa"/>
            <w:shd w:val="clear" w:color="auto" w:fill="auto"/>
            <w:vAlign w:val="bottom"/>
          </w:tcPr>
          <w:p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rsidTr="007A3431">
        <w:trPr>
          <w:jc w:val="center"/>
        </w:trPr>
        <w:tc>
          <w:tcPr>
            <w:tcW w:w="1871" w:type="dxa"/>
            <w:shd w:val="clear" w:color="auto" w:fill="auto"/>
            <w:vAlign w:val="bottom"/>
          </w:tcPr>
          <w:p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rsidR="00CA6411" w:rsidRPr="009F236F" w:rsidRDefault="00263237" w:rsidP="0053575A">
            <w:pPr>
              <w:rPr>
                <w:sz w:val="20"/>
                <w:szCs w:val="20"/>
              </w:rPr>
            </w:pPr>
            <w:r>
              <w:rPr>
                <w:sz w:val="20"/>
                <w:szCs w:val="20"/>
              </w:rPr>
              <w:t>Optional</w:t>
            </w:r>
          </w:p>
        </w:tc>
      </w:tr>
      <w:tr w:rsidR="00CA6411" w:rsidRPr="007055D9" w:rsidTr="007A3431">
        <w:trPr>
          <w:jc w:val="center"/>
        </w:trPr>
        <w:tc>
          <w:tcPr>
            <w:tcW w:w="1871" w:type="dxa"/>
            <w:shd w:val="clear" w:color="auto" w:fill="auto"/>
            <w:vAlign w:val="bottom"/>
          </w:tcPr>
          <w:p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CA6411" w:rsidP="0053575A">
            <w:pPr>
              <w:rPr>
                <w:sz w:val="20"/>
                <w:szCs w:val="20"/>
              </w:rPr>
            </w:pPr>
            <w:r w:rsidRPr="009F236F">
              <w:rPr>
                <w:sz w:val="20"/>
                <w:szCs w:val="20"/>
              </w:rPr>
              <w:t>* see attribute description</w:t>
            </w:r>
          </w:p>
        </w:tc>
      </w:tr>
      <w:tr w:rsidR="00CA6411" w:rsidRPr="007055D9" w:rsidTr="007A3431">
        <w:trPr>
          <w:jc w:val="center"/>
        </w:trPr>
        <w:tc>
          <w:tcPr>
            <w:tcW w:w="1871" w:type="dxa"/>
            <w:shd w:val="clear" w:color="auto" w:fill="auto"/>
            <w:vAlign w:val="bottom"/>
          </w:tcPr>
          <w:p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CA6411" w:rsidP="0053575A">
            <w:pPr>
              <w:rPr>
                <w:sz w:val="20"/>
                <w:szCs w:val="20"/>
              </w:rPr>
            </w:pPr>
            <w:r w:rsidRPr="009F236F">
              <w:rPr>
                <w:sz w:val="20"/>
                <w:szCs w:val="20"/>
              </w:rPr>
              <w:t>* see attribute description</w:t>
            </w:r>
          </w:p>
        </w:tc>
      </w:tr>
      <w:tr w:rsidR="00CA6411" w:rsidRPr="007055D9" w:rsidTr="007A3431">
        <w:trPr>
          <w:jc w:val="center"/>
        </w:trPr>
        <w:tc>
          <w:tcPr>
            <w:tcW w:w="1871" w:type="dxa"/>
            <w:shd w:val="clear" w:color="auto" w:fill="auto"/>
            <w:vAlign w:val="bottom"/>
          </w:tcPr>
          <w:p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rsidR="00CA6411" w:rsidRPr="009F236F" w:rsidRDefault="00C9639A" w:rsidP="0053575A">
            <w:pPr>
              <w:rPr>
                <w:sz w:val="20"/>
                <w:szCs w:val="20"/>
              </w:rPr>
            </w:pPr>
            <w:r>
              <w:rPr>
                <w:sz w:val="20"/>
                <w:szCs w:val="20"/>
              </w:rPr>
              <w:t>Floating Point</w:t>
            </w:r>
          </w:p>
        </w:tc>
        <w:tc>
          <w:tcPr>
            <w:tcW w:w="4680" w:type="dxa"/>
            <w:shd w:val="clear" w:color="auto" w:fill="auto"/>
            <w:vAlign w:val="bottom"/>
          </w:tcPr>
          <w:p w:rsidR="00CA6411" w:rsidRPr="009F236F" w:rsidRDefault="00CA6411" w:rsidP="0053575A">
            <w:pPr>
              <w:rPr>
                <w:sz w:val="20"/>
                <w:szCs w:val="20"/>
              </w:rPr>
            </w:pPr>
            <w:r w:rsidRPr="009F236F">
              <w:rPr>
                <w:sz w:val="20"/>
                <w:szCs w:val="20"/>
              </w:rPr>
              <w:t>* see attribute description</w:t>
            </w:r>
          </w:p>
        </w:tc>
      </w:tr>
      <w:tr w:rsidR="00CA6411" w:rsidRPr="007055D9" w:rsidTr="007A3431">
        <w:trPr>
          <w:jc w:val="center"/>
        </w:trPr>
        <w:tc>
          <w:tcPr>
            <w:tcW w:w="1871" w:type="dxa"/>
            <w:shd w:val="clear" w:color="auto" w:fill="auto"/>
            <w:vAlign w:val="bottom"/>
          </w:tcPr>
          <w:p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rsidTr="00846730">
        <w:trPr>
          <w:jc w:val="center"/>
        </w:trPr>
        <w:tc>
          <w:tcPr>
            <w:tcW w:w="1871" w:type="dxa"/>
            <w:shd w:val="clear" w:color="auto" w:fill="auto"/>
          </w:tcPr>
          <w:p w:rsidR="0026200C" w:rsidRPr="007811DF" w:rsidRDefault="0026200C" w:rsidP="000437CC">
            <w:pPr>
              <w:rPr>
                <w:sz w:val="20"/>
                <w:szCs w:val="20"/>
              </w:rPr>
            </w:pPr>
            <w:r>
              <w:rPr>
                <w:sz w:val="20"/>
                <w:szCs w:val="20"/>
              </w:rPr>
              <w:t>filler_material</w:t>
            </w:r>
          </w:p>
        </w:tc>
        <w:tc>
          <w:tcPr>
            <w:tcW w:w="1800" w:type="dxa"/>
            <w:shd w:val="clear" w:color="auto" w:fill="auto"/>
          </w:tcPr>
          <w:p w:rsidR="0026200C" w:rsidRPr="009F236F" w:rsidRDefault="0026200C" w:rsidP="0053575A">
            <w:pPr>
              <w:rPr>
                <w:sz w:val="20"/>
                <w:szCs w:val="20"/>
              </w:rPr>
            </w:pPr>
            <w:r w:rsidRPr="00A20C5C">
              <w:rPr>
                <w:sz w:val="20"/>
                <w:szCs w:val="20"/>
              </w:rPr>
              <w:t>Alphanumeric</w:t>
            </w:r>
          </w:p>
        </w:tc>
        <w:tc>
          <w:tcPr>
            <w:tcW w:w="4680" w:type="dxa"/>
            <w:shd w:val="clear" w:color="auto" w:fill="auto"/>
          </w:tcPr>
          <w:p w:rsidR="0026200C" w:rsidRPr="009F236F" w:rsidRDefault="0026200C" w:rsidP="0053575A">
            <w:pPr>
              <w:rPr>
                <w:sz w:val="20"/>
                <w:szCs w:val="20"/>
              </w:rPr>
            </w:pPr>
            <w:r w:rsidRPr="00A20C5C">
              <w:rPr>
                <w:sz w:val="20"/>
                <w:szCs w:val="20"/>
              </w:rPr>
              <w:t>Optional</w:t>
            </w:r>
          </w:p>
        </w:tc>
      </w:tr>
      <w:tr w:rsidR="00CA6411" w:rsidRPr="007055D9" w:rsidTr="007A3431">
        <w:trPr>
          <w:jc w:val="center"/>
        </w:trPr>
        <w:tc>
          <w:tcPr>
            <w:tcW w:w="1871" w:type="dxa"/>
            <w:shd w:val="clear" w:color="auto" w:fill="auto"/>
            <w:vAlign w:val="bottom"/>
          </w:tcPr>
          <w:p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rsidR="00CA6411" w:rsidRPr="009F236F" w:rsidRDefault="00CA6411" w:rsidP="00C0357F">
            <w:pPr>
              <w:keepNext/>
              <w:rPr>
                <w:sz w:val="20"/>
                <w:szCs w:val="20"/>
              </w:rPr>
            </w:pPr>
            <w:r w:rsidRPr="009F236F">
              <w:rPr>
                <w:sz w:val="20"/>
                <w:szCs w:val="20"/>
              </w:rPr>
              <w:t>Optional</w:t>
            </w:r>
          </w:p>
        </w:tc>
      </w:tr>
    </w:tbl>
    <w:p w:rsidR="00C0357F" w:rsidRDefault="00C0357F" w:rsidP="00F3716C">
      <w:pPr>
        <w:pStyle w:val="Caption"/>
        <w:spacing w:before="120"/>
      </w:pPr>
      <w:bookmarkStart w:id="2341" w:name="_Toc3566512"/>
      <w:bookmarkStart w:id="2342" w:name="_Toc27753883"/>
      <w:bookmarkStart w:id="2343" w:name="_Toc338939218"/>
      <w:r>
        <w:t xml:space="preserve">Table </w:t>
      </w:r>
      <w:r w:rsidR="00D43112">
        <w:fldChar w:fldCharType="begin"/>
      </w:r>
      <w:r w:rsidR="00D43112">
        <w:instrText xml:space="preserve"> SEQ Table \* ARABIC </w:instrText>
      </w:r>
      <w:r w:rsidR="00D43112">
        <w:fldChar w:fldCharType="separate"/>
      </w:r>
      <w:r w:rsidR="007E2D34">
        <w:rPr>
          <w:noProof/>
        </w:rPr>
        <w:t>108</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41"/>
      <w:bookmarkEnd w:id="2342"/>
      <w:r>
        <w:t xml:space="preserve"> </w:t>
      </w:r>
    </w:p>
    <w:p w:rsidR="00F07803" w:rsidRDefault="00F07803" w:rsidP="00C0357F">
      <w:pPr>
        <w:pStyle w:val="Heading5"/>
        <w:keepNext/>
      </w:pPr>
      <w:r w:rsidRPr="007055D9">
        <w:t>Attribute</w:t>
      </w:r>
      <w:r>
        <w:t>s</w:t>
      </w:r>
      <w:r w:rsidRPr="007055D9">
        <w:t xml:space="preserve"> </w:t>
      </w:r>
      <w:r w:rsidR="00194316">
        <w:t>"</w:t>
      </w:r>
      <w:r>
        <w:t>u, x, y, z, reference</w:t>
      </w:r>
      <w:r w:rsidR="00194316">
        <w:t>"</w:t>
      </w:r>
    </w:p>
    <w:p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E2D34">
        <w:rPr>
          <w:b w:val="0"/>
          <w:i w:val="0"/>
        </w:rPr>
        <w:t>8.2.4.3.2</w:t>
      </w:r>
      <w:r w:rsidR="008D51C0" w:rsidRPr="00F07803">
        <w:rPr>
          <w:b w:val="0"/>
          <w:i w:val="0"/>
        </w:rPr>
        <w:fldChar w:fldCharType="end"/>
      </w:r>
      <w:r w:rsidRPr="00F07803">
        <w:rPr>
          <w:b w:val="0"/>
          <w:i w:val="0"/>
        </w:rPr>
        <w:t xml:space="preserve"> Welding Position.</w:t>
      </w:r>
    </w:p>
    <w:p w:rsidR="00694BA9" w:rsidRPr="007055D9" w:rsidRDefault="00694BA9" w:rsidP="00C0357F">
      <w:pPr>
        <w:pStyle w:val="Heading5"/>
        <w:keepNext/>
      </w:pPr>
      <w:r w:rsidRPr="007055D9">
        <w:t xml:space="preserve">Attribute </w:t>
      </w:r>
      <w:r w:rsidR="00194316">
        <w:t>"</w:t>
      </w:r>
      <w:r w:rsidRPr="007055D9">
        <w:t>base</w:t>
      </w:r>
      <w:r w:rsidR="00194316">
        <w:t>"</w:t>
      </w:r>
    </w:p>
    <w:p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rsidR="0006113C" w:rsidRPr="007055D9" w:rsidRDefault="0006113C" w:rsidP="00C0357F">
      <w:pPr>
        <w:pStyle w:val="Heading5"/>
        <w:keepNext/>
      </w:pPr>
      <w:r w:rsidRPr="007055D9">
        <w:t xml:space="preserve">Attribute </w:t>
      </w:r>
      <w:r w:rsidR="00194316">
        <w:t>"</w:t>
      </w:r>
      <w:r w:rsidRPr="007055D9">
        <w:t>section</w:t>
      </w:r>
      <w:bookmarkEnd w:id="2343"/>
      <w:r w:rsidR="00194316">
        <w:t>"</w:t>
      </w:r>
    </w:p>
    <w:p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rsidR="0006113C" w:rsidRPr="007055D9" w:rsidRDefault="0006113C" w:rsidP="0006113C">
      <w:pPr>
        <w:pStyle w:val="ListBullet"/>
        <w:rPr>
          <w:rStyle w:val="XMLAttribute"/>
        </w:rPr>
      </w:pPr>
      <w:r w:rsidRPr="007055D9">
        <w:rPr>
          <w:rStyle w:val="XMLAttribute"/>
        </w:rPr>
        <w:t>Fillet</w:t>
      </w:r>
    </w:p>
    <w:p w:rsidR="0006113C" w:rsidRPr="007055D9" w:rsidRDefault="0006113C" w:rsidP="0006113C">
      <w:pPr>
        <w:pStyle w:val="ListBullet"/>
        <w:rPr>
          <w:rStyle w:val="XMLAttribute"/>
        </w:rPr>
      </w:pPr>
      <w:r w:rsidRPr="007055D9">
        <w:rPr>
          <w:rStyle w:val="XMLAttribute"/>
        </w:rPr>
        <w:t>HV</w:t>
      </w:r>
    </w:p>
    <w:p w:rsidR="0006113C" w:rsidRPr="007055D9" w:rsidRDefault="0006113C" w:rsidP="0006113C">
      <w:pPr>
        <w:pStyle w:val="ListBullet"/>
        <w:rPr>
          <w:rStyle w:val="XMLAttribute"/>
        </w:rPr>
      </w:pPr>
      <w:r w:rsidRPr="007055D9">
        <w:rPr>
          <w:rStyle w:val="XMLAttribute"/>
        </w:rPr>
        <w:t>HY</w:t>
      </w:r>
    </w:p>
    <w:p w:rsidR="0006113C" w:rsidRPr="007055D9" w:rsidRDefault="0006113C" w:rsidP="00C0357F">
      <w:pPr>
        <w:pStyle w:val="Heading5"/>
        <w:keepNext/>
      </w:pPr>
      <w:bookmarkStart w:id="2344" w:name="_Toc338939219"/>
      <w:r w:rsidRPr="007055D9">
        <w:t xml:space="preserve">Attribute </w:t>
      </w:r>
      <w:r w:rsidR="00194316">
        <w:t>"</w:t>
      </w:r>
      <w:r w:rsidRPr="007055D9">
        <w:t>thickness</w:t>
      </w:r>
      <w:bookmarkEnd w:id="2344"/>
      <w:r w:rsidR="00194316">
        <w:t>"</w:t>
      </w:r>
    </w:p>
    <w:p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rsidTr="007A3431">
        <w:trPr>
          <w:jc w:val="center"/>
        </w:trPr>
        <w:tc>
          <w:tcPr>
            <w:tcW w:w="2951" w:type="dxa"/>
            <w:shd w:val="clear" w:color="auto" w:fill="auto"/>
            <w:vAlign w:val="bottom"/>
          </w:tcPr>
          <w:p w:rsidR="0006113C" w:rsidRPr="00B313C1" w:rsidRDefault="0006113C" w:rsidP="0053575A">
            <w:pPr>
              <w:rPr>
                <w:sz w:val="20"/>
              </w:rPr>
            </w:pPr>
            <w:r w:rsidRPr="00B313C1">
              <w:rPr>
                <w:sz w:val="20"/>
              </w:rPr>
              <w:t>HV</w:t>
            </w:r>
          </w:p>
        </w:tc>
        <w:tc>
          <w:tcPr>
            <w:tcW w:w="4860" w:type="dxa"/>
            <w:shd w:val="clear" w:color="auto" w:fill="auto"/>
            <w:vAlign w:val="bottom"/>
          </w:tcPr>
          <w:p w:rsidR="0006113C" w:rsidRPr="00B313C1" w:rsidRDefault="0006113C" w:rsidP="0053575A">
            <w:pPr>
              <w:rPr>
                <w:sz w:val="20"/>
              </w:rPr>
            </w:pPr>
            <w:r w:rsidRPr="00B313C1">
              <w:rPr>
                <w:sz w:val="20"/>
              </w:rPr>
              <w:t>Optional</w:t>
            </w:r>
          </w:p>
        </w:tc>
      </w:tr>
      <w:tr w:rsidR="0006113C" w:rsidRPr="007055D9" w:rsidTr="007A3431">
        <w:trPr>
          <w:jc w:val="center"/>
        </w:trPr>
        <w:tc>
          <w:tcPr>
            <w:tcW w:w="2951" w:type="dxa"/>
            <w:shd w:val="clear" w:color="auto" w:fill="auto"/>
            <w:vAlign w:val="bottom"/>
          </w:tcPr>
          <w:p w:rsidR="0006113C" w:rsidRPr="00B313C1" w:rsidRDefault="0006113C" w:rsidP="0053575A">
            <w:pPr>
              <w:rPr>
                <w:sz w:val="20"/>
              </w:rPr>
            </w:pPr>
            <w:r w:rsidRPr="00B313C1">
              <w:rPr>
                <w:sz w:val="20"/>
              </w:rPr>
              <w:lastRenderedPageBreak/>
              <w:t>HY</w:t>
            </w:r>
          </w:p>
        </w:tc>
        <w:tc>
          <w:tcPr>
            <w:tcW w:w="4860" w:type="dxa"/>
            <w:shd w:val="clear" w:color="auto" w:fill="auto"/>
            <w:vAlign w:val="bottom"/>
          </w:tcPr>
          <w:p w:rsidR="0006113C" w:rsidRPr="00B313C1" w:rsidRDefault="00B313C1" w:rsidP="0053575A">
            <w:pPr>
              <w:rPr>
                <w:sz w:val="20"/>
              </w:rPr>
            </w:pPr>
            <w:r>
              <w:rPr>
                <w:sz w:val="20"/>
              </w:rPr>
              <w:t>N</w:t>
            </w:r>
            <w:r w:rsidR="0006113C" w:rsidRPr="00B313C1">
              <w:rPr>
                <w:sz w:val="20"/>
              </w:rPr>
              <w:t>ot allowed</w:t>
            </w:r>
          </w:p>
        </w:tc>
      </w:tr>
      <w:tr w:rsidR="0006113C" w:rsidRPr="007055D9" w:rsidTr="007A3431">
        <w:trPr>
          <w:jc w:val="center"/>
        </w:trPr>
        <w:tc>
          <w:tcPr>
            <w:tcW w:w="2951" w:type="dxa"/>
            <w:shd w:val="clear" w:color="auto" w:fill="auto"/>
            <w:vAlign w:val="bottom"/>
          </w:tcPr>
          <w:p w:rsidR="0006113C" w:rsidRPr="00B313C1" w:rsidRDefault="0006113C" w:rsidP="0053575A">
            <w:pPr>
              <w:rPr>
                <w:sz w:val="20"/>
              </w:rPr>
            </w:pPr>
            <w:r w:rsidRPr="00B313C1">
              <w:rPr>
                <w:sz w:val="20"/>
              </w:rPr>
              <w:t>Fillet</w:t>
            </w:r>
          </w:p>
        </w:tc>
        <w:tc>
          <w:tcPr>
            <w:tcW w:w="4860" w:type="dxa"/>
            <w:shd w:val="clear" w:color="auto" w:fill="auto"/>
            <w:vAlign w:val="bottom"/>
          </w:tcPr>
          <w:p w:rsidR="0006113C" w:rsidRPr="00B313C1" w:rsidRDefault="0006113C" w:rsidP="00F3716C">
            <w:pPr>
              <w:keepNext/>
              <w:rPr>
                <w:sz w:val="20"/>
              </w:rPr>
            </w:pPr>
            <w:r w:rsidRPr="00B313C1">
              <w:rPr>
                <w:sz w:val="20"/>
              </w:rPr>
              <w:t>Required</w:t>
            </w:r>
          </w:p>
        </w:tc>
      </w:tr>
    </w:tbl>
    <w:p w:rsidR="00F3716C" w:rsidRDefault="00F3716C" w:rsidP="00F3716C">
      <w:pPr>
        <w:pStyle w:val="Caption"/>
        <w:spacing w:before="120"/>
      </w:pPr>
      <w:bookmarkStart w:id="2345" w:name="_Toc3566513"/>
      <w:bookmarkStart w:id="2346" w:name="_Toc27753884"/>
      <w:bookmarkStart w:id="2347" w:name="_Toc338939220"/>
      <w:r>
        <w:t xml:space="preserve">Table </w:t>
      </w:r>
      <w:r>
        <w:fldChar w:fldCharType="begin"/>
      </w:r>
      <w:r>
        <w:instrText xml:space="preserve"> SEQ Table \* ARABIC </w:instrText>
      </w:r>
      <w:r>
        <w:fldChar w:fldCharType="separate"/>
      </w:r>
      <w:r w:rsidR="007E2D34">
        <w:rPr>
          <w:noProof/>
        </w:rPr>
        <w:t>109</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45"/>
      <w:bookmarkEnd w:id="2346"/>
    </w:p>
    <w:p w:rsidR="0006113C" w:rsidRPr="007055D9" w:rsidRDefault="0006113C" w:rsidP="003E1F0A">
      <w:pPr>
        <w:pStyle w:val="Heading5"/>
        <w:keepNext/>
      </w:pPr>
      <w:r w:rsidRPr="007055D9">
        <w:t xml:space="preserve">Attribute </w:t>
      </w:r>
      <w:r w:rsidR="00194316">
        <w:t>"</w:t>
      </w:r>
      <w:r w:rsidRPr="007055D9">
        <w:t>angle</w:t>
      </w:r>
      <w:bookmarkEnd w:id="2347"/>
      <w:r w:rsidR="00194316">
        <w:t>"</w:t>
      </w:r>
    </w:p>
    <w:p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rsidR="0006113C" w:rsidRPr="007055D9" w:rsidRDefault="0006113C" w:rsidP="00D25D3B">
      <w:pPr>
        <w:pStyle w:val="Heading5"/>
        <w:keepNext/>
        <w:spacing w:before="120"/>
      </w:pPr>
      <w:bookmarkStart w:id="2348" w:name="_Toc338939221"/>
      <w:r w:rsidRPr="007055D9">
        <w:t xml:space="preserve">Attribute </w:t>
      </w:r>
      <w:r w:rsidR="00194316">
        <w:t>"</w:t>
      </w:r>
      <w:r w:rsidRPr="007055D9">
        <w:t>penetration</w:t>
      </w:r>
      <w:bookmarkEnd w:id="2348"/>
      <w:r w:rsidR="00194316">
        <w:t>"</w:t>
      </w:r>
    </w:p>
    <w:p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rsidR="0006113C" w:rsidRPr="007055D9" w:rsidRDefault="0006113C" w:rsidP="00D25D3B">
      <w:pPr>
        <w:pStyle w:val="Heading5"/>
        <w:keepNext/>
        <w:spacing w:before="120"/>
      </w:pPr>
      <w:bookmarkStart w:id="2349" w:name="_Toc338939223"/>
      <w:r w:rsidRPr="007055D9">
        <w:t xml:space="preserve">Attribute </w:t>
      </w:r>
      <w:r w:rsidR="00194316">
        <w:t>"</w:t>
      </w:r>
      <w:r w:rsidRPr="007055D9">
        <w:t>shape</w:t>
      </w:r>
      <w:bookmarkEnd w:id="2349"/>
      <w:r w:rsidR="00194316">
        <w:t>"</w:t>
      </w:r>
    </w:p>
    <w:p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rsidR="0006113C" w:rsidRPr="007055D9" w:rsidRDefault="0006113C" w:rsidP="00D25D3B">
      <w:pPr>
        <w:pStyle w:val="Heading5"/>
        <w:keepNext/>
        <w:spacing w:before="120"/>
      </w:pPr>
      <w:bookmarkStart w:id="2350" w:name="_Toc338939224"/>
      <w:r w:rsidRPr="007055D9">
        <w:t xml:space="preserve">Attribute </w:t>
      </w:r>
      <w:r w:rsidR="00194316">
        <w:t>"</w:t>
      </w:r>
      <w:r w:rsidRPr="007055D9">
        <w:t>filler</w:t>
      </w:r>
      <w:bookmarkEnd w:id="2350"/>
      <w:r w:rsidR="00194316">
        <w:t>"</w:t>
      </w:r>
    </w:p>
    <w:p w:rsidR="0006113C" w:rsidRPr="007055D9" w:rsidRDefault="0006113C" w:rsidP="0006113C">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rsidR="0006113C" w:rsidRPr="007055D9" w:rsidRDefault="0006113C" w:rsidP="00C0357F">
      <w:pPr>
        <w:pStyle w:val="XMLCode"/>
        <w:keepNext/>
      </w:pPr>
    </w:p>
    <w:p w:rsidR="00254699" w:rsidRDefault="0006113C" w:rsidP="00C0357F">
      <w:pPr>
        <w:pStyle w:val="XMLCode"/>
        <w:keepNext/>
      </w:pPr>
      <w:r w:rsidRPr="007055D9">
        <w:t>&lt;</w:t>
      </w:r>
      <w:proofErr w:type="gramStart"/>
      <w:r w:rsidR="00254699">
        <w:t>seamweld</w:t>
      </w:r>
      <w:proofErr w:type="gramEnd"/>
      <w:r w:rsidR="00254699">
        <w:t>&gt;</w:t>
      </w:r>
    </w:p>
    <w:p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rsidR="0006113C" w:rsidRDefault="0006113C" w:rsidP="001B5A81">
      <w:pPr>
        <w:pStyle w:val="XMLCode"/>
      </w:pPr>
      <w:r w:rsidRPr="007055D9">
        <w:t xml:space="preserve">    </w:t>
      </w:r>
      <w:r w:rsidR="002C5D08">
        <w:t xml:space="preserve">    &lt;sheet_parameter ... /&gt;</w:t>
      </w:r>
    </w:p>
    <w:p w:rsidR="002C5D08" w:rsidRPr="007055D9" w:rsidRDefault="002C5D08" w:rsidP="001B5A81">
      <w:pPr>
        <w:pStyle w:val="XMLCode"/>
      </w:pPr>
      <w:r>
        <w:t xml:space="preserve">    &lt;/y_joint&gt;</w:t>
      </w:r>
    </w:p>
    <w:p w:rsidR="0006113C" w:rsidRPr="007055D9" w:rsidRDefault="0006113C" w:rsidP="0006113C">
      <w:pPr>
        <w:pStyle w:val="XMLCode"/>
      </w:pPr>
      <w:r w:rsidRPr="007055D9">
        <w:t>&lt;/</w:t>
      </w:r>
      <w:r w:rsidR="002C5D08">
        <w:t>seamweld</w:t>
      </w:r>
      <w:r w:rsidRPr="007055D9">
        <w:t>&gt;</w:t>
      </w:r>
    </w:p>
    <w:p w:rsidR="0006113C" w:rsidRDefault="0006113C" w:rsidP="0006113C">
      <w:pPr>
        <w:pStyle w:val="XMLCode"/>
      </w:pPr>
    </w:p>
    <w:p w:rsidR="00A305D9" w:rsidRPr="007055D9" w:rsidRDefault="00A305D9" w:rsidP="009647BD">
      <w:pPr>
        <w:pStyle w:val="Heading4"/>
        <w:keepNext w:val="0"/>
        <w:ind w:left="862" w:hanging="862"/>
      </w:pPr>
      <w:bookmarkStart w:id="2351" w:name="_Toc3557048"/>
      <w:bookmarkStart w:id="2352" w:name="_Toc27753662"/>
      <w:r w:rsidRPr="007055D9">
        <w:t xml:space="preserve">Element </w:t>
      </w:r>
      <w:r w:rsidR="00194316">
        <w:t>"</w:t>
      </w:r>
      <w:r>
        <w:t>sheet_parameter</w:t>
      </w:r>
      <w:bookmarkEnd w:id="2351"/>
      <w:r w:rsidR="00194316">
        <w:t>"</w:t>
      </w:r>
      <w:bookmarkEnd w:id="2352"/>
    </w:p>
    <w:p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A305D9" w:rsidRPr="007055D9" w:rsidRDefault="009436D3" w:rsidP="00C0357F">
            <w:pPr>
              <w:keepNext/>
              <w:rPr>
                <w:b/>
                <w:i/>
              </w:rPr>
            </w:pPr>
            <w:r w:rsidRPr="00A20C5C">
              <w:rPr>
                <w:b/>
                <w:i/>
              </w:rPr>
              <w:t>Constraint</w:t>
            </w:r>
            <w:r>
              <w:rPr>
                <w:b/>
                <w:i/>
              </w:rPr>
              <w:t xml:space="preserve"> / Remarks</w:t>
            </w:r>
          </w:p>
        </w:tc>
      </w:tr>
      <w:tr w:rsidR="00A305D9" w:rsidRPr="007055D9" w:rsidTr="00C0357F">
        <w:trPr>
          <w:jc w:val="center"/>
        </w:trPr>
        <w:tc>
          <w:tcPr>
            <w:tcW w:w="1574" w:type="dxa"/>
            <w:shd w:val="clear" w:color="auto" w:fill="auto"/>
          </w:tcPr>
          <w:p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rsidR="00A305D9" w:rsidRPr="001B5A81" w:rsidRDefault="00C9639A" w:rsidP="00E70582">
            <w:pPr>
              <w:rPr>
                <w:sz w:val="20"/>
                <w:szCs w:val="20"/>
              </w:rPr>
            </w:pPr>
            <w:r>
              <w:rPr>
                <w:sz w:val="20"/>
                <w:szCs w:val="20"/>
              </w:rPr>
              <w:t>Integer</w:t>
            </w:r>
          </w:p>
        </w:tc>
        <w:tc>
          <w:tcPr>
            <w:tcW w:w="1275" w:type="dxa"/>
            <w:shd w:val="clear" w:color="auto" w:fill="auto"/>
          </w:tcPr>
          <w:p w:rsidR="00A305D9" w:rsidRPr="001B5A81" w:rsidRDefault="00A305D9" w:rsidP="00E70582">
            <w:pPr>
              <w:rPr>
                <w:sz w:val="20"/>
                <w:szCs w:val="20"/>
              </w:rPr>
            </w:pPr>
            <w:r w:rsidRPr="001B5A81">
              <w:rPr>
                <w:sz w:val="20"/>
                <w:szCs w:val="20"/>
              </w:rPr>
              <w:t>Required</w:t>
            </w:r>
          </w:p>
        </w:tc>
        <w:tc>
          <w:tcPr>
            <w:tcW w:w="4264" w:type="dxa"/>
            <w:shd w:val="clear" w:color="auto" w:fill="auto"/>
          </w:tcPr>
          <w:p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rsidTr="00C0357F">
        <w:trPr>
          <w:jc w:val="center"/>
        </w:trPr>
        <w:tc>
          <w:tcPr>
            <w:tcW w:w="1574" w:type="dxa"/>
            <w:shd w:val="clear" w:color="auto" w:fill="auto"/>
            <w:vAlign w:val="bottom"/>
          </w:tcPr>
          <w:p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rsidR="000124A9" w:rsidRPr="001B5A81" w:rsidRDefault="00C9639A" w:rsidP="00E70582">
            <w:pPr>
              <w:rPr>
                <w:sz w:val="20"/>
                <w:szCs w:val="20"/>
              </w:rPr>
            </w:pPr>
            <w:r>
              <w:rPr>
                <w:sz w:val="20"/>
                <w:szCs w:val="20"/>
              </w:rPr>
              <w:t>Floating Point</w:t>
            </w:r>
          </w:p>
        </w:tc>
        <w:tc>
          <w:tcPr>
            <w:tcW w:w="1275" w:type="dxa"/>
            <w:shd w:val="clear" w:color="auto" w:fill="auto"/>
            <w:vAlign w:val="bottom"/>
          </w:tcPr>
          <w:p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rsidR="000124A9" w:rsidRPr="001B5A81" w:rsidRDefault="000124A9" w:rsidP="00CF34D3">
            <w:pPr>
              <w:keepNext/>
              <w:keepLines/>
              <w:rPr>
                <w:sz w:val="20"/>
                <w:szCs w:val="20"/>
              </w:rPr>
            </w:pPr>
            <w:r w:rsidRPr="001B5A81">
              <w:rPr>
                <w:sz w:val="20"/>
                <w:szCs w:val="20"/>
              </w:rPr>
              <w:t>Default value is 0</w:t>
            </w:r>
          </w:p>
        </w:tc>
      </w:tr>
      <w:tr w:rsidR="000124A9" w:rsidRPr="007055D9" w:rsidTr="00C0357F">
        <w:trPr>
          <w:jc w:val="center"/>
        </w:trPr>
        <w:tc>
          <w:tcPr>
            <w:tcW w:w="1574" w:type="dxa"/>
            <w:shd w:val="clear" w:color="auto" w:fill="auto"/>
            <w:vAlign w:val="bottom"/>
          </w:tcPr>
          <w:p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rsidR="000124A9" w:rsidRPr="001B5A81" w:rsidRDefault="00C9639A" w:rsidP="00E70582">
            <w:pPr>
              <w:rPr>
                <w:sz w:val="20"/>
                <w:szCs w:val="20"/>
              </w:rPr>
            </w:pPr>
            <w:r>
              <w:rPr>
                <w:sz w:val="20"/>
                <w:szCs w:val="20"/>
              </w:rPr>
              <w:t>Floating Point</w:t>
            </w:r>
          </w:p>
        </w:tc>
        <w:tc>
          <w:tcPr>
            <w:tcW w:w="1275" w:type="dxa"/>
            <w:shd w:val="clear" w:color="auto" w:fill="auto"/>
            <w:vAlign w:val="bottom"/>
          </w:tcPr>
          <w:p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rsidR="000124A9" w:rsidRPr="001B5A81" w:rsidRDefault="000124A9" w:rsidP="00CF34D3">
            <w:pPr>
              <w:keepNext/>
              <w:keepLines/>
              <w:rPr>
                <w:sz w:val="20"/>
                <w:szCs w:val="20"/>
              </w:rPr>
            </w:pPr>
            <w:r w:rsidRPr="001B5A81">
              <w:rPr>
                <w:sz w:val="20"/>
                <w:szCs w:val="20"/>
              </w:rPr>
              <w:t>-</w:t>
            </w:r>
          </w:p>
        </w:tc>
      </w:tr>
      <w:tr w:rsidR="000124A9" w:rsidRPr="007055D9" w:rsidTr="00C0357F">
        <w:trPr>
          <w:jc w:val="center"/>
        </w:trPr>
        <w:tc>
          <w:tcPr>
            <w:tcW w:w="1574" w:type="dxa"/>
            <w:shd w:val="clear" w:color="auto" w:fill="auto"/>
            <w:vAlign w:val="bottom"/>
          </w:tcPr>
          <w:p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rsidR="000124A9" w:rsidRPr="001B5A81" w:rsidRDefault="00C9639A" w:rsidP="00E70582">
            <w:pPr>
              <w:rPr>
                <w:sz w:val="20"/>
                <w:szCs w:val="20"/>
              </w:rPr>
            </w:pPr>
            <w:r>
              <w:rPr>
                <w:sz w:val="20"/>
                <w:szCs w:val="20"/>
              </w:rPr>
              <w:t>Floating Point</w:t>
            </w:r>
          </w:p>
        </w:tc>
        <w:tc>
          <w:tcPr>
            <w:tcW w:w="1275" w:type="dxa"/>
            <w:shd w:val="clear" w:color="auto" w:fill="auto"/>
            <w:vAlign w:val="bottom"/>
          </w:tcPr>
          <w:p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rsidR="000124A9" w:rsidRPr="001B5A81" w:rsidRDefault="000124A9" w:rsidP="00C0357F">
            <w:pPr>
              <w:keepNext/>
              <w:keepLines/>
              <w:rPr>
                <w:sz w:val="20"/>
                <w:szCs w:val="20"/>
              </w:rPr>
            </w:pPr>
            <w:r w:rsidRPr="001B5A81">
              <w:rPr>
                <w:sz w:val="20"/>
                <w:szCs w:val="20"/>
              </w:rPr>
              <w:t>-</w:t>
            </w:r>
          </w:p>
        </w:tc>
      </w:tr>
    </w:tbl>
    <w:p w:rsidR="00C0357F" w:rsidRDefault="00C0357F" w:rsidP="00F3716C">
      <w:pPr>
        <w:pStyle w:val="Caption"/>
        <w:spacing w:before="120"/>
      </w:pPr>
      <w:bookmarkStart w:id="2353" w:name="_Toc3566514"/>
      <w:bookmarkStart w:id="2354" w:name="_Toc27753885"/>
      <w:r>
        <w:t xml:space="preserve">Table </w:t>
      </w:r>
      <w:r w:rsidR="00D43112">
        <w:fldChar w:fldCharType="begin"/>
      </w:r>
      <w:r w:rsidR="00D43112">
        <w:instrText xml:space="preserve"> SEQ Table \* ARABIC </w:instrText>
      </w:r>
      <w:r w:rsidR="00D43112">
        <w:fldChar w:fldCharType="separate"/>
      </w:r>
      <w:r w:rsidR="007E2D34">
        <w:rPr>
          <w:noProof/>
        </w:rPr>
        <w:t>110</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53"/>
      <w:bookmarkEnd w:id="2354"/>
    </w:p>
    <w:p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A305D9" w:rsidRDefault="00A305D9" w:rsidP="00683F88">
      <w:pPr>
        <w:pStyle w:val="XMLCode"/>
        <w:keepNext/>
        <w:keepLines/>
      </w:pPr>
    </w:p>
    <w:p w:rsidR="00A305D9" w:rsidRDefault="00A305D9" w:rsidP="00683F88">
      <w:pPr>
        <w:pStyle w:val="XMLCode"/>
        <w:keepNext/>
        <w:keepLines/>
      </w:pPr>
      <w:r w:rsidRPr="007055D9">
        <w:t>&lt;</w:t>
      </w:r>
      <w:proofErr w:type="gramStart"/>
      <w:r>
        <w:t>seamweld</w:t>
      </w:r>
      <w:proofErr w:type="gramEnd"/>
      <w:r>
        <w:t>&gt;</w:t>
      </w:r>
    </w:p>
    <w:p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rsidR="00A305D9" w:rsidRPr="007055D9" w:rsidRDefault="00A305D9" w:rsidP="00683F88">
      <w:pPr>
        <w:pStyle w:val="XMLCode"/>
        <w:keepNext/>
        <w:keepLines/>
      </w:pPr>
      <w:r>
        <w:t xml:space="preserve">    &lt;/</w:t>
      </w:r>
      <w:r w:rsidR="00971B31">
        <w:t>y_joint</w:t>
      </w:r>
      <w:r>
        <w:t>&gt;</w:t>
      </w:r>
    </w:p>
    <w:p w:rsidR="00A305D9" w:rsidRDefault="00A305D9" w:rsidP="00683F88">
      <w:pPr>
        <w:pStyle w:val="XMLCode"/>
        <w:keepNext/>
        <w:keepLines/>
      </w:pPr>
      <w:r w:rsidRPr="007055D9">
        <w:t>&lt;/</w:t>
      </w:r>
      <w:r>
        <w:t>seamweld</w:t>
      </w:r>
      <w:r w:rsidRPr="007055D9">
        <w:t>&gt;</w:t>
      </w:r>
    </w:p>
    <w:p w:rsidR="00A305D9" w:rsidRPr="007055D9" w:rsidRDefault="00A305D9" w:rsidP="00683F88">
      <w:pPr>
        <w:pStyle w:val="XMLCode"/>
        <w:keepNext/>
        <w:keepLines/>
      </w:pPr>
    </w:p>
    <w:p w:rsidR="00255787" w:rsidRPr="007055D9" w:rsidRDefault="00255787" w:rsidP="00327322">
      <w:pPr>
        <w:pStyle w:val="Heading3"/>
      </w:pPr>
      <w:bookmarkStart w:id="2355" w:name="WeldDefinitionKJoint"/>
      <w:bookmarkStart w:id="2356" w:name="_Toc338939115"/>
      <w:bookmarkStart w:id="2357" w:name="_Toc3557049"/>
      <w:bookmarkStart w:id="2358" w:name="_Toc27753663"/>
      <w:bookmarkEnd w:id="2355"/>
      <w:r w:rsidRPr="007055D9">
        <w:t>K-Joint</w:t>
      </w:r>
      <w:bookmarkEnd w:id="2356"/>
      <w:bookmarkEnd w:id="2357"/>
      <w:bookmarkEnd w:id="2358"/>
    </w:p>
    <w:p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02396C25" wp14:editId="6FF686F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rsidR="00255787" w:rsidRPr="007055D9" w:rsidRDefault="00255787" w:rsidP="000804D1">
      <w:pPr>
        <w:pStyle w:val="Heading4"/>
        <w:numPr>
          <w:ilvl w:val="3"/>
          <w:numId w:val="12"/>
        </w:numPr>
        <w:tabs>
          <w:tab w:val="clear" w:pos="864"/>
          <w:tab w:val="num" w:pos="993"/>
        </w:tabs>
      </w:pPr>
      <w:bookmarkStart w:id="2359" w:name="_Toc3557050"/>
      <w:bookmarkStart w:id="2360" w:name="_Toc27753664"/>
      <w:r w:rsidRPr="007055D9">
        <w:t>Sheet Parameters</w:t>
      </w:r>
      <w:bookmarkEnd w:id="2359"/>
      <w:bookmarkEnd w:id="2360"/>
    </w:p>
    <w:p w:rsidR="00255787" w:rsidRPr="007055D9" w:rsidRDefault="00255787" w:rsidP="00255787">
      <w:r w:rsidRPr="007055D9">
        <w:t>The parameters to describe the connection are:</w:t>
      </w:r>
    </w:p>
    <w:p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5FA52639" wp14:editId="5DB83DC9">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rsidR="00B169DB" w:rsidRPr="003670AB" w:rsidRDefault="00B169DB" w:rsidP="008A1560">
                            <w:pPr>
                              <w:pStyle w:val="Caption"/>
                              <w:rPr>
                                <w:b w:val="0"/>
                                <w:bCs w:val="0"/>
                                <w:noProof/>
                                <w:sz w:val="26"/>
                                <w:szCs w:val="28"/>
                              </w:rPr>
                            </w:pPr>
                            <w:bookmarkStart w:id="2361" w:name="_Ref7932243"/>
                            <w:bookmarkStart w:id="2362" w:name="_Toc3557143"/>
                            <w:bookmarkStart w:id="2363" w:name="_Ref7932230"/>
                            <w:bookmarkStart w:id="2364" w:name="_Toc27753761"/>
                            <w:r>
                              <w:t xml:space="preserve">Figure </w:t>
                            </w:r>
                            <w:r>
                              <w:fldChar w:fldCharType="begin"/>
                            </w:r>
                            <w:r>
                              <w:instrText xml:space="preserve"> SEQ Figure \* ARABIC </w:instrText>
                            </w:r>
                            <w:r>
                              <w:fldChar w:fldCharType="separate"/>
                            </w:r>
                            <w:ins w:id="2365" w:author="nick" w:date="2020-02-20T20:00:00Z">
                              <w:r w:rsidR="0047200E">
                                <w:rPr>
                                  <w:noProof/>
                                </w:rPr>
                                <w:t>71</w:t>
                              </w:r>
                            </w:ins>
                            <w:del w:id="2366" w:author="nick" w:date="2020-02-20T19:57:00Z">
                              <w:r w:rsidDel="0047200E">
                                <w:rPr>
                                  <w:noProof/>
                                </w:rPr>
                                <w:delText>66</w:delText>
                              </w:r>
                            </w:del>
                            <w:r>
                              <w:fldChar w:fldCharType="end"/>
                            </w:r>
                            <w:bookmarkEnd w:id="2361"/>
                            <w:r>
                              <w:t>: K-Joint Sheet Layout</w:t>
                            </w:r>
                            <w:bookmarkEnd w:id="2362"/>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rsidR="00B169DB" w:rsidRPr="003670AB" w:rsidRDefault="00B169DB" w:rsidP="008A1560">
                      <w:pPr>
                        <w:pStyle w:val="Caption"/>
                        <w:rPr>
                          <w:b w:val="0"/>
                          <w:bCs w:val="0"/>
                          <w:noProof/>
                          <w:sz w:val="26"/>
                          <w:szCs w:val="28"/>
                        </w:rPr>
                      </w:pPr>
                      <w:bookmarkStart w:id="2439" w:name="_Ref7932243"/>
                      <w:bookmarkStart w:id="2440" w:name="_Toc3557143"/>
                      <w:bookmarkStart w:id="2441" w:name="_Ref7932230"/>
                      <w:bookmarkStart w:id="2442" w:name="_Toc27753761"/>
                      <w:r>
                        <w:t xml:space="preserve">Figure </w:t>
                      </w:r>
                      <w:r>
                        <w:fldChar w:fldCharType="begin"/>
                      </w:r>
                      <w:r>
                        <w:instrText xml:space="preserve"> SEQ Figure \* ARABIC </w:instrText>
                      </w:r>
                      <w:r>
                        <w:fldChar w:fldCharType="separate"/>
                      </w:r>
                      <w:ins w:id="2443" w:author="nick" w:date="2020-02-20T20:00:00Z">
                        <w:r w:rsidR="0047200E">
                          <w:rPr>
                            <w:noProof/>
                          </w:rPr>
                          <w:t>71</w:t>
                        </w:r>
                      </w:ins>
                      <w:del w:id="2444" w:author="nick" w:date="2020-02-20T19:57:00Z">
                        <w:r w:rsidDel="0047200E">
                          <w:rPr>
                            <w:noProof/>
                          </w:rPr>
                          <w:delText>66</w:delText>
                        </w:r>
                      </w:del>
                      <w:r>
                        <w:fldChar w:fldCharType="end"/>
                      </w:r>
                      <w:bookmarkEnd w:id="2439"/>
                      <w:r>
                        <w:t>: K-Joint Sheet Layout</w:t>
                      </w:r>
                      <w:bookmarkEnd w:id="2440"/>
                      <w:bookmarkEnd w:id="2441"/>
                      <w:bookmarkEnd w:id="244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rsidR="00255787" w:rsidRPr="007055D9" w:rsidRDefault="00255787" w:rsidP="007C5CDD">
      <w:pPr>
        <w:pStyle w:val="Heading4"/>
        <w:tabs>
          <w:tab w:val="clear" w:pos="864"/>
          <w:tab w:val="num" w:pos="993"/>
        </w:tabs>
        <w:ind w:left="862" w:hanging="862"/>
      </w:pPr>
      <w:bookmarkStart w:id="2367" w:name="_Toc3557051"/>
      <w:bookmarkStart w:id="2368" w:name="_Toc27753665"/>
      <w:r w:rsidRPr="007055D9">
        <w:t>Weld Parameters</w:t>
      </w:r>
      <w:bookmarkEnd w:id="2367"/>
      <w:bookmarkEnd w:id="2368"/>
    </w:p>
    <w:p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00272323" wp14:editId="787BA464">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3A5E96C0" wp14:editId="59CA26BB">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rsidR="00B169DB" w:rsidRPr="00C21C59" w:rsidRDefault="00B169DB" w:rsidP="008A1560">
                            <w:pPr>
                              <w:pStyle w:val="Caption"/>
                              <w:rPr>
                                <w:noProof/>
                                <w:szCs w:val="24"/>
                              </w:rPr>
                            </w:pPr>
                            <w:bookmarkStart w:id="2369" w:name="_Toc3557144"/>
                            <w:bookmarkStart w:id="2370" w:name="_Toc27753762"/>
                            <w:r>
                              <w:t xml:space="preserve">Figure </w:t>
                            </w:r>
                            <w:r>
                              <w:fldChar w:fldCharType="begin"/>
                            </w:r>
                            <w:r>
                              <w:instrText xml:space="preserve"> SEQ Figure \* ARABIC </w:instrText>
                            </w:r>
                            <w:r>
                              <w:fldChar w:fldCharType="separate"/>
                            </w:r>
                            <w:ins w:id="2371" w:author="nick" w:date="2020-02-20T20:00:00Z">
                              <w:r w:rsidR="0047200E">
                                <w:rPr>
                                  <w:noProof/>
                                </w:rPr>
                                <w:t>72</w:t>
                              </w:r>
                            </w:ins>
                            <w:del w:id="2372" w:author="nick" w:date="2020-02-20T19:57:00Z">
                              <w:r w:rsidDel="0047200E">
                                <w:rPr>
                                  <w:noProof/>
                                </w:rPr>
                                <w:delText>67</w:delText>
                              </w:r>
                            </w:del>
                            <w:r>
                              <w:fldChar w:fldCharType="end"/>
                            </w:r>
                            <w:r>
                              <w:t>: Parameters of K-Joint Weld</w:t>
                            </w:r>
                            <w:bookmarkEnd w:id="2369"/>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rsidR="00B169DB" w:rsidRPr="00C21C59" w:rsidRDefault="00B169DB" w:rsidP="008A1560">
                      <w:pPr>
                        <w:pStyle w:val="Caption"/>
                        <w:rPr>
                          <w:noProof/>
                          <w:szCs w:val="24"/>
                        </w:rPr>
                      </w:pPr>
                      <w:bookmarkStart w:id="2451" w:name="_Toc3557144"/>
                      <w:bookmarkStart w:id="2452" w:name="_Toc27753762"/>
                      <w:r>
                        <w:t xml:space="preserve">Figure </w:t>
                      </w:r>
                      <w:r>
                        <w:fldChar w:fldCharType="begin"/>
                      </w:r>
                      <w:r>
                        <w:instrText xml:space="preserve"> SEQ Figure \* ARABIC </w:instrText>
                      </w:r>
                      <w:r>
                        <w:fldChar w:fldCharType="separate"/>
                      </w:r>
                      <w:ins w:id="2453" w:author="nick" w:date="2020-02-20T20:00:00Z">
                        <w:r w:rsidR="0047200E">
                          <w:rPr>
                            <w:noProof/>
                          </w:rPr>
                          <w:t>72</w:t>
                        </w:r>
                      </w:ins>
                      <w:del w:id="2454" w:author="nick" w:date="2020-02-20T19:57:00Z">
                        <w:r w:rsidDel="0047200E">
                          <w:rPr>
                            <w:noProof/>
                          </w:rPr>
                          <w:delText>67</w:delText>
                        </w:r>
                      </w:del>
                      <w:r>
                        <w:fldChar w:fldCharType="end"/>
                      </w:r>
                      <w:r>
                        <w:t>: Parameters of K-Joint Weld</w:t>
                      </w:r>
                      <w:bookmarkEnd w:id="2451"/>
                      <w:bookmarkEnd w:id="2452"/>
                    </w:p>
                  </w:txbxContent>
                </v:textbox>
              </v:shape>
            </w:pict>
          </mc:Fallback>
        </mc:AlternateContent>
      </w:r>
      <w:r w:rsidR="00255787" w:rsidRPr="007055D9">
        <w:t>The parameters of the welds are the same for all of the three potential welds on the connection:</w:t>
      </w:r>
    </w:p>
    <w:p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rsidR="00B40994" w:rsidRPr="007055D9" w:rsidRDefault="00B40994" w:rsidP="00255787"/>
    <w:p w:rsidR="0004217B" w:rsidRDefault="0004217B" w:rsidP="0004217B">
      <w:pPr>
        <w:jc w:val="both"/>
      </w:pPr>
    </w:p>
    <w:p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pt;height:35.15pt" o:ole="">
            <v:imagedata r:id="rId154" o:title=""/>
          </v:shape>
          <o:OLEObject Type="Embed" ProgID="Equation.3" ShapeID="_x0000_i1032" DrawAspect="Content" ObjectID="_1643821215"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55787" w:rsidRPr="007055D9" w:rsidRDefault="00255787" w:rsidP="00237781">
            <w:pPr>
              <w:keepNext/>
              <w:rPr>
                <w:b/>
                <w:i/>
              </w:rPr>
            </w:pPr>
            <w:r w:rsidRPr="007055D9">
              <w:rPr>
                <w:b/>
                <w:i/>
              </w:rPr>
              <w:t>Default Value</w:t>
            </w:r>
          </w:p>
        </w:tc>
      </w:tr>
      <w:tr w:rsidR="00876F6F" w:rsidRPr="007055D9" w:rsidTr="00263237">
        <w:trPr>
          <w:jc w:val="center"/>
        </w:trPr>
        <w:tc>
          <w:tcPr>
            <w:tcW w:w="1191" w:type="dxa"/>
            <w:shd w:val="clear" w:color="auto" w:fill="auto"/>
            <w:vAlign w:val="bottom"/>
          </w:tcPr>
          <w:p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rsidR="00255787" w:rsidRPr="003A532B" w:rsidRDefault="00263237" w:rsidP="00521CFE">
            <w:pPr>
              <w:rPr>
                <w:sz w:val="20"/>
                <w:szCs w:val="20"/>
              </w:rPr>
            </w:pPr>
            <w:r>
              <w:rPr>
                <w:sz w:val="20"/>
                <w:szCs w:val="20"/>
              </w:rPr>
              <w:t>Optional</w:t>
            </w:r>
          </w:p>
        </w:tc>
        <w:tc>
          <w:tcPr>
            <w:tcW w:w="1474" w:type="dxa"/>
            <w:shd w:val="clear" w:color="auto" w:fill="auto"/>
            <w:vAlign w:val="bottom"/>
          </w:tcPr>
          <w:p w:rsidR="00255787" w:rsidRPr="003A532B" w:rsidRDefault="00443C08" w:rsidP="00521CFE">
            <w:pPr>
              <w:rPr>
                <w:sz w:val="20"/>
                <w:szCs w:val="20"/>
              </w:rPr>
            </w:pPr>
            <w:r>
              <w:rPr>
                <w:sz w:val="20"/>
                <w:szCs w:val="20"/>
              </w:rPr>
              <w:t>-</w:t>
            </w:r>
          </w:p>
        </w:tc>
      </w:tr>
      <w:tr w:rsidR="00876F6F" w:rsidRPr="007055D9" w:rsidTr="00263237">
        <w:trPr>
          <w:jc w:val="center"/>
        </w:trPr>
        <w:tc>
          <w:tcPr>
            <w:tcW w:w="1191" w:type="dxa"/>
            <w:shd w:val="clear" w:color="auto" w:fill="auto"/>
            <w:vAlign w:val="bottom"/>
          </w:tcPr>
          <w:p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rsidR="00255787" w:rsidRPr="003A532B" w:rsidRDefault="00241236" w:rsidP="00521CFE">
            <w:pPr>
              <w:rPr>
                <w:sz w:val="20"/>
                <w:szCs w:val="20"/>
              </w:rPr>
            </w:pPr>
            <w:r w:rsidRPr="003A532B">
              <w:rPr>
                <w:sz w:val="20"/>
                <w:szCs w:val="20"/>
              </w:rPr>
              <w:t>45 [deg]</w:t>
            </w:r>
          </w:p>
        </w:tc>
      </w:tr>
      <w:tr w:rsidR="00876F6F" w:rsidRPr="007055D9" w:rsidTr="00263237">
        <w:trPr>
          <w:jc w:val="center"/>
        </w:trPr>
        <w:tc>
          <w:tcPr>
            <w:tcW w:w="1191" w:type="dxa"/>
            <w:shd w:val="clear" w:color="auto" w:fill="auto"/>
            <w:vAlign w:val="bottom"/>
          </w:tcPr>
          <w:p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rsidR="00255787" w:rsidRPr="003A532B" w:rsidRDefault="005E1694" w:rsidP="001F728A">
            <w:pPr>
              <w:rPr>
                <w:sz w:val="20"/>
                <w:szCs w:val="20"/>
              </w:rPr>
            </w:pPr>
            <w:r>
              <w:rPr>
                <w:sz w:val="20"/>
                <w:szCs w:val="20"/>
              </w:rPr>
              <w:t>penetration</w:t>
            </w:r>
          </w:p>
        </w:tc>
        <w:tc>
          <w:tcPr>
            <w:tcW w:w="1401" w:type="dxa"/>
            <w:shd w:val="clear" w:color="auto" w:fill="auto"/>
            <w:vAlign w:val="bottom"/>
          </w:tcPr>
          <w:p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rsidR="00255787" w:rsidRPr="003A532B" w:rsidRDefault="00262EC6" w:rsidP="00F3716C">
            <w:pPr>
              <w:keepNext/>
              <w:rPr>
                <w:sz w:val="20"/>
                <w:szCs w:val="20"/>
              </w:rPr>
            </w:pPr>
            <w:r w:rsidRPr="003A532B">
              <w:rPr>
                <w:sz w:val="20"/>
                <w:szCs w:val="20"/>
              </w:rPr>
              <w:t>0</w:t>
            </w:r>
          </w:p>
        </w:tc>
      </w:tr>
    </w:tbl>
    <w:p w:rsidR="00255787" w:rsidRPr="007055D9" w:rsidRDefault="00F3716C" w:rsidP="00F3716C">
      <w:pPr>
        <w:pStyle w:val="Caption"/>
        <w:spacing w:before="120"/>
      </w:pPr>
      <w:bookmarkStart w:id="2373" w:name="_Toc3566515"/>
      <w:bookmarkStart w:id="2374" w:name="_Toc27753886"/>
      <w:r>
        <w:t xml:space="preserve">Table </w:t>
      </w:r>
      <w:r>
        <w:fldChar w:fldCharType="begin"/>
      </w:r>
      <w:r>
        <w:instrText xml:space="preserve"> SEQ Table \* ARABIC </w:instrText>
      </w:r>
      <w:r>
        <w:fldChar w:fldCharType="separate"/>
      </w:r>
      <w:r w:rsidR="007E2D34">
        <w:rPr>
          <w:noProof/>
        </w:rPr>
        <w:t>111</w:t>
      </w:r>
      <w:r>
        <w:fldChar w:fldCharType="end"/>
      </w:r>
      <w:r w:rsidR="008A1560">
        <w:t>: Parameters of K-Joint</w:t>
      </w:r>
      <w:bookmarkEnd w:id="2373"/>
      <w:bookmarkEnd w:id="2374"/>
    </w:p>
    <w:p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rsidR="0006113C" w:rsidRPr="007055D9" w:rsidRDefault="0006113C" w:rsidP="005E1694">
      <w:pPr>
        <w:pStyle w:val="Heading4"/>
        <w:tabs>
          <w:tab w:val="clear" w:pos="864"/>
          <w:tab w:val="num" w:pos="993"/>
        </w:tabs>
      </w:pPr>
      <w:bookmarkStart w:id="2375" w:name="_Toc338939226"/>
      <w:bookmarkStart w:id="2376" w:name="_Toc3557052"/>
      <w:bookmarkStart w:id="2377" w:name="_Toc27753666"/>
      <w:r w:rsidRPr="007055D9">
        <w:t>Attributes</w:t>
      </w:r>
      <w:bookmarkEnd w:id="2375"/>
      <w:bookmarkEnd w:id="2376"/>
      <w:bookmarkEnd w:id="2377"/>
    </w:p>
    <w:p w:rsidR="0006113C" w:rsidRPr="007055D9" w:rsidRDefault="008140DB" w:rsidP="003E1F0A">
      <w:pPr>
        <w:pStyle w:val="Heading5"/>
        <w:keepNext/>
      </w:pPr>
      <w:bookmarkStart w:id="2378" w:name="_Toc338939228"/>
      <w:r w:rsidRPr="007055D9">
        <w:t xml:space="preserve">Attribute </w:t>
      </w:r>
      <w:r w:rsidR="00194316">
        <w:t>"</w:t>
      </w:r>
      <w:r w:rsidRPr="007055D9">
        <w:t>b</w:t>
      </w:r>
      <w:r w:rsidR="0006113C" w:rsidRPr="007055D9">
        <w:t>ase</w:t>
      </w:r>
      <w:bookmarkEnd w:id="2378"/>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8140DB" w:rsidP="003E1F0A">
      <w:pPr>
        <w:pStyle w:val="Heading5"/>
        <w:keepNext/>
      </w:pPr>
      <w:bookmarkStart w:id="2379" w:name="_Toc338939229"/>
      <w:r w:rsidRPr="007055D9">
        <w:t xml:space="preserve">Attribute </w:t>
      </w:r>
      <w:r w:rsidR="00194316">
        <w:t>"</w:t>
      </w:r>
      <w:r w:rsidRPr="007055D9">
        <w:t>t</w:t>
      </w:r>
      <w:r w:rsidR="0006113C" w:rsidRPr="007055D9">
        <w:t>echnology</w:t>
      </w:r>
      <w:bookmarkEnd w:id="2379"/>
      <w:r w:rsidR="00194316">
        <w:t>"</w:t>
      </w:r>
    </w:p>
    <w:p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C346D0" w:rsidP="0006113C">
      <w:pPr>
        <w:pStyle w:val="ListBullet"/>
        <w:rPr>
          <w:rStyle w:val="XMLElement"/>
        </w:rPr>
      </w:pPr>
      <w:r>
        <w:rPr>
          <w:rStyle w:val="XMLElement"/>
        </w:rPr>
        <w:t>r</w:t>
      </w:r>
      <w:r w:rsidR="0006113C" w:rsidRPr="007055D9">
        <w:rPr>
          <w:rStyle w:val="XMLElement"/>
        </w:rPr>
        <w:t>esistance</w:t>
      </w:r>
    </w:p>
    <w:p w:rsidR="0006113C" w:rsidRPr="007055D9" w:rsidRDefault="00C346D0" w:rsidP="0006113C">
      <w:pPr>
        <w:pStyle w:val="ListBullet"/>
        <w:rPr>
          <w:rStyle w:val="XMLElement"/>
        </w:rPr>
      </w:pPr>
      <w:r>
        <w:rPr>
          <w:rStyle w:val="XMLElement"/>
        </w:rPr>
        <w:t>a</w:t>
      </w:r>
      <w:r w:rsidR="0006113C" w:rsidRPr="007055D9">
        <w:rPr>
          <w:rStyle w:val="XMLElement"/>
        </w:rPr>
        <w:t>rc</w:t>
      </w:r>
    </w:p>
    <w:p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06113C">
      <w:pPr>
        <w:pStyle w:val="ListBullet"/>
        <w:rPr>
          <w:rStyle w:val="XMLElement"/>
        </w:rPr>
      </w:pPr>
      <w:r>
        <w:rPr>
          <w:rStyle w:val="XMLElement"/>
        </w:rPr>
        <w:t>friction</w:t>
      </w:r>
    </w:p>
    <w:p w:rsidR="00604BF1" w:rsidRPr="007055D9" w:rsidRDefault="00604BF1" w:rsidP="0006113C">
      <w:pPr>
        <w:pStyle w:val="ListBullet"/>
        <w:rPr>
          <w:rStyle w:val="XMLElement"/>
        </w:rPr>
      </w:pPr>
      <w:r>
        <w:rPr>
          <w:rStyle w:val="XMLElement"/>
        </w:rPr>
        <w:t>brazing</w:t>
      </w:r>
    </w:p>
    <w:p w:rsidR="0006113C" w:rsidRPr="007055D9" w:rsidRDefault="0006113C" w:rsidP="005E1694">
      <w:pPr>
        <w:pStyle w:val="Heading4"/>
        <w:tabs>
          <w:tab w:val="clear" w:pos="864"/>
          <w:tab w:val="num" w:pos="993"/>
        </w:tabs>
      </w:pPr>
      <w:bookmarkStart w:id="2380" w:name="_Toc338939230"/>
      <w:bookmarkStart w:id="2381" w:name="_Toc3557053"/>
      <w:bookmarkStart w:id="2382" w:name="_Toc27753667"/>
      <w:r w:rsidRPr="007055D9">
        <w:t xml:space="preserve">Element </w:t>
      </w:r>
      <w:r w:rsidR="00194316">
        <w:t>"</w:t>
      </w:r>
      <w:r w:rsidRPr="007055D9">
        <w:t>weld_position</w:t>
      </w:r>
      <w:bookmarkEnd w:id="2380"/>
      <w:bookmarkEnd w:id="2381"/>
      <w:r w:rsidR="00194316">
        <w:t>"</w:t>
      </w:r>
      <w:bookmarkEnd w:id="2382"/>
    </w:p>
    <w:p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E60DF" w:rsidP="00237781">
            <w:pPr>
              <w:keepNext/>
              <w:rPr>
                <w:b/>
                <w:i/>
              </w:rPr>
            </w:pPr>
            <w:r>
              <w:rPr>
                <w:b/>
                <w:i/>
              </w:rPr>
              <w:t>Use</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rsidR="00593AB3" w:rsidRPr="001409DA" w:rsidRDefault="00C9639A" w:rsidP="00237781">
            <w:pPr>
              <w:rPr>
                <w:sz w:val="20"/>
                <w:szCs w:val="20"/>
              </w:rPr>
            </w:pPr>
            <w:r>
              <w:rPr>
                <w:sz w:val="20"/>
                <w:szCs w:val="20"/>
              </w:rPr>
              <w:t>Integer</w:t>
            </w:r>
          </w:p>
        </w:tc>
        <w:tc>
          <w:tcPr>
            <w:tcW w:w="4680" w:type="dxa"/>
            <w:shd w:val="clear" w:color="auto" w:fill="auto"/>
          </w:tcPr>
          <w:p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rsidTr="00237781">
        <w:trPr>
          <w:cantSplit/>
          <w:jc w:val="center"/>
        </w:trPr>
        <w:tc>
          <w:tcPr>
            <w:tcW w:w="1871" w:type="dxa"/>
            <w:shd w:val="clear" w:color="auto" w:fill="auto"/>
          </w:tcPr>
          <w:p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rsidR="00593AB3" w:rsidRPr="001409DA" w:rsidRDefault="000A1539" w:rsidP="00237781">
            <w:pPr>
              <w:rPr>
                <w:sz w:val="20"/>
                <w:szCs w:val="20"/>
              </w:rPr>
            </w:pPr>
            <w:r>
              <w:rPr>
                <w:sz w:val="20"/>
                <w:szCs w:val="20"/>
              </w:rPr>
              <w:t>Boolean</w:t>
            </w:r>
          </w:p>
        </w:tc>
        <w:tc>
          <w:tcPr>
            <w:tcW w:w="4680" w:type="dxa"/>
            <w:shd w:val="clear" w:color="auto" w:fill="auto"/>
          </w:tcPr>
          <w:p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rsidTr="00237781">
        <w:trPr>
          <w:cantSplit/>
          <w:jc w:val="center"/>
        </w:trPr>
        <w:tc>
          <w:tcPr>
            <w:tcW w:w="1871" w:type="dxa"/>
            <w:shd w:val="clear" w:color="auto" w:fill="auto"/>
          </w:tcPr>
          <w:p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rsidR="00593AB3" w:rsidRPr="001409DA" w:rsidRDefault="00593AB3" w:rsidP="00237781">
            <w:pPr>
              <w:rPr>
                <w:sz w:val="20"/>
                <w:szCs w:val="20"/>
              </w:rPr>
            </w:pPr>
            <w:r w:rsidRPr="001409DA">
              <w:rPr>
                <w:sz w:val="20"/>
                <w:szCs w:val="20"/>
              </w:rPr>
              <w:t>Selection</w:t>
            </w:r>
          </w:p>
        </w:tc>
        <w:tc>
          <w:tcPr>
            <w:tcW w:w="4680" w:type="dxa"/>
            <w:shd w:val="clear" w:color="auto" w:fill="auto"/>
          </w:tcPr>
          <w:p w:rsidR="00593AB3" w:rsidRPr="001409DA" w:rsidRDefault="00263237" w:rsidP="00237781">
            <w:pPr>
              <w:rPr>
                <w:sz w:val="20"/>
                <w:szCs w:val="20"/>
              </w:rPr>
            </w:pPr>
            <w:r>
              <w:rPr>
                <w:sz w:val="20"/>
                <w:szCs w:val="20"/>
              </w:rPr>
              <w:t>Optional</w:t>
            </w:r>
          </w:p>
        </w:tc>
      </w:tr>
      <w:tr w:rsidR="00593AB3" w:rsidRPr="007055D9" w:rsidTr="00237781">
        <w:trPr>
          <w:cantSplit/>
          <w:jc w:val="center"/>
        </w:trPr>
        <w:tc>
          <w:tcPr>
            <w:tcW w:w="1871" w:type="dxa"/>
            <w:shd w:val="clear" w:color="auto" w:fill="auto"/>
          </w:tcPr>
          <w:p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593AB3" w:rsidP="00237781">
            <w:pPr>
              <w:rPr>
                <w:sz w:val="20"/>
                <w:szCs w:val="20"/>
              </w:rPr>
            </w:pPr>
            <w:r w:rsidRPr="001409DA">
              <w:rPr>
                <w:sz w:val="20"/>
                <w:szCs w:val="20"/>
              </w:rPr>
              <w:t>* see attribute description</w:t>
            </w:r>
          </w:p>
        </w:tc>
      </w:tr>
      <w:tr w:rsidR="00593AB3" w:rsidRPr="007055D9" w:rsidTr="00237781">
        <w:trPr>
          <w:cantSplit/>
          <w:jc w:val="center"/>
        </w:trPr>
        <w:tc>
          <w:tcPr>
            <w:tcW w:w="1871" w:type="dxa"/>
            <w:shd w:val="clear" w:color="auto" w:fill="auto"/>
          </w:tcPr>
          <w:p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593AB3" w:rsidP="00237781">
            <w:pPr>
              <w:rPr>
                <w:sz w:val="20"/>
                <w:szCs w:val="20"/>
              </w:rPr>
            </w:pPr>
            <w:r w:rsidRPr="001409DA">
              <w:rPr>
                <w:sz w:val="20"/>
                <w:szCs w:val="20"/>
              </w:rPr>
              <w:t>* see attribute description</w:t>
            </w:r>
          </w:p>
        </w:tc>
      </w:tr>
      <w:tr w:rsidR="00593AB3" w:rsidRPr="007055D9" w:rsidTr="00237781">
        <w:trPr>
          <w:cantSplit/>
          <w:jc w:val="center"/>
        </w:trPr>
        <w:tc>
          <w:tcPr>
            <w:tcW w:w="1871" w:type="dxa"/>
            <w:shd w:val="clear" w:color="auto" w:fill="auto"/>
          </w:tcPr>
          <w:p w:rsidR="00593AB3" w:rsidRPr="000A1539" w:rsidRDefault="00593AB3" w:rsidP="00237781">
            <w:pPr>
              <w:rPr>
                <w:sz w:val="20"/>
                <w:szCs w:val="20"/>
              </w:rPr>
            </w:pPr>
            <w:r w:rsidRPr="000A1539">
              <w:rPr>
                <w:sz w:val="20"/>
                <w:szCs w:val="20"/>
              </w:rPr>
              <w:t>penetration</w:t>
            </w:r>
          </w:p>
        </w:tc>
        <w:tc>
          <w:tcPr>
            <w:tcW w:w="1800" w:type="dxa"/>
            <w:shd w:val="clear" w:color="auto" w:fill="auto"/>
          </w:tcPr>
          <w:p w:rsidR="00593AB3" w:rsidRPr="001409DA" w:rsidRDefault="00C9639A" w:rsidP="00237781">
            <w:pPr>
              <w:rPr>
                <w:sz w:val="20"/>
                <w:szCs w:val="20"/>
              </w:rPr>
            </w:pPr>
            <w:r>
              <w:rPr>
                <w:sz w:val="20"/>
                <w:szCs w:val="20"/>
              </w:rPr>
              <w:t>Floating Point</w:t>
            </w:r>
          </w:p>
        </w:tc>
        <w:tc>
          <w:tcPr>
            <w:tcW w:w="4680" w:type="dxa"/>
            <w:shd w:val="clear" w:color="auto" w:fill="auto"/>
          </w:tcPr>
          <w:p w:rsidR="00593AB3" w:rsidRPr="001409DA" w:rsidRDefault="00593AB3" w:rsidP="00237781">
            <w:pPr>
              <w:rPr>
                <w:sz w:val="20"/>
                <w:szCs w:val="20"/>
              </w:rPr>
            </w:pPr>
            <w:r w:rsidRPr="001409DA">
              <w:rPr>
                <w:sz w:val="20"/>
                <w:szCs w:val="20"/>
              </w:rPr>
              <w:t>* see attribute description</w:t>
            </w:r>
          </w:p>
        </w:tc>
      </w:tr>
      <w:tr w:rsidR="00593AB3" w:rsidRPr="007055D9" w:rsidTr="00237781">
        <w:trPr>
          <w:cantSplit/>
          <w:jc w:val="center"/>
        </w:trPr>
        <w:tc>
          <w:tcPr>
            <w:tcW w:w="1871" w:type="dxa"/>
            <w:shd w:val="clear" w:color="auto" w:fill="auto"/>
          </w:tcPr>
          <w:p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rsidR="00593AB3" w:rsidRPr="001409DA" w:rsidRDefault="002B7095" w:rsidP="00237781">
            <w:pPr>
              <w:rPr>
                <w:sz w:val="20"/>
                <w:szCs w:val="20"/>
              </w:rPr>
            </w:pPr>
            <w:r w:rsidRPr="001409DA">
              <w:rPr>
                <w:sz w:val="20"/>
                <w:szCs w:val="20"/>
              </w:rPr>
              <w:t>Optional</w:t>
            </w:r>
          </w:p>
        </w:tc>
      </w:tr>
      <w:tr w:rsidR="0026200C" w:rsidRPr="007055D9" w:rsidTr="00237781">
        <w:trPr>
          <w:cantSplit/>
          <w:jc w:val="center"/>
        </w:trPr>
        <w:tc>
          <w:tcPr>
            <w:tcW w:w="1871" w:type="dxa"/>
            <w:shd w:val="clear" w:color="auto" w:fill="auto"/>
          </w:tcPr>
          <w:p w:rsidR="0026200C" w:rsidRPr="000A1539" w:rsidRDefault="0026200C" w:rsidP="00237781">
            <w:pPr>
              <w:rPr>
                <w:sz w:val="20"/>
                <w:szCs w:val="20"/>
              </w:rPr>
            </w:pPr>
            <w:r>
              <w:rPr>
                <w:sz w:val="20"/>
                <w:szCs w:val="20"/>
              </w:rPr>
              <w:t>filler_material</w:t>
            </w:r>
          </w:p>
        </w:tc>
        <w:tc>
          <w:tcPr>
            <w:tcW w:w="1800" w:type="dxa"/>
            <w:shd w:val="clear" w:color="auto" w:fill="auto"/>
          </w:tcPr>
          <w:p w:rsidR="0026200C" w:rsidRPr="001409DA" w:rsidRDefault="0026200C" w:rsidP="00237781">
            <w:pPr>
              <w:rPr>
                <w:sz w:val="20"/>
                <w:szCs w:val="20"/>
              </w:rPr>
            </w:pPr>
            <w:r w:rsidRPr="00A20C5C">
              <w:rPr>
                <w:sz w:val="20"/>
                <w:szCs w:val="20"/>
              </w:rPr>
              <w:t>Alphanumeric</w:t>
            </w:r>
          </w:p>
        </w:tc>
        <w:tc>
          <w:tcPr>
            <w:tcW w:w="4680" w:type="dxa"/>
            <w:shd w:val="clear" w:color="auto" w:fill="auto"/>
          </w:tcPr>
          <w:p w:rsidR="0026200C" w:rsidRPr="001409DA" w:rsidRDefault="0026200C" w:rsidP="00237781">
            <w:pPr>
              <w:rPr>
                <w:sz w:val="20"/>
                <w:szCs w:val="20"/>
              </w:rPr>
            </w:pPr>
            <w:r w:rsidRPr="00A20C5C">
              <w:rPr>
                <w:sz w:val="20"/>
                <w:szCs w:val="20"/>
              </w:rPr>
              <w:t>Optional</w:t>
            </w:r>
          </w:p>
        </w:tc>
      </w:tr>
      <w:tr w:rsidR="00593AB3" w:rsidRPr="007055D9" w:rsidTr="00237781">
        <w:trPr>
          <w:cantSplit/>
          <w:jc w:val="center"/>
        </w:trPr>
        <w:tc>
          <w:tcPr>
            <w:tcW w:w="1871" w:type="dxa"/>
            <w:shd w:val="clear" w:color="auto" w:fill="auto"/>
          </w:tcPr>
          <w:p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rsidR="00593AB3" w:rsidRPr="001409DA" w:rsidRDefault="00593AB3" w:rsidP="00237781">
            <w:pPr>
              <w:rPr>
                <w:sz w:val="20"/>
                <w:szCs w:val="20"/>
              </w:rPr>
            </w:pPr>
            <w:r w:rsidRPr="001409DA">
              <w:rPr>
                <w:sz w:val="20"/>
                <w:szCs w:val="20"/>
              </w:rPr>
              <w:t>Selection</w:t>
            </w:r>
          </w:p>
        </w:tc>
        <w:tc>
          <w:tcPr>
            <w:tcW w:w="4680" w:type="dxa"/>
            <w:shd w:val="clear" w:color="auto" w:fill="auto"/>
          </w:tcPr>
          <w:p w:rsidR="00593AB3" w:rsidRPr="001409DA" w:rsidRDefault="00593AB3" w:rsidP="00237781">
            <w:pPr>
              <w:keepNext/>
              <w:rPr>
                <w:sz w:val="20"/>
                <w:szCs w:val="20"/>
              </w:rPr>
            </w:pPr>
            <w:r w:rsidRPr="001409DA">
              <w:rPr>
                <w:sz w:val="20"/>
                <w:szCs w:val="20"/>
              </w:rPr>
              <w:t>Optional</w:t>
            </w:r>
          </w:p>
        </w:tc>
      </w:tr>
    </w:tbl>
    <w:p w:rsidR="00237781" w:rsidRDefault="00237781" w:rsidP="00F3716C">
      <w:pPr>
        <w:pStyle w:val="Caption"/>
        <w:spacing w:before="120"/>
      </w:pPr>
      <w:bookmarkStart w:id="2383" w:name="_Toc3566516"/>
      <w:bookmarkStart w:id="2384" w:name="_Toc27753887"/>
      <w:bookmarkStart w:id="2385" w:name="_Toc338939233"/>
      <w:r>
        <w:lastRenderedPageBreak/>
        <w:t xml:space="preserve">Table </w:t>
      </w:r>
      <w:r w:rsidR="00D43112">
        <w:fldChar w:fldCharType="begin"/>
      </w:r>
      <w:r w:rsidR="00D43112">
        <w:instrText xml:space="preserve"> SEQ Table \* ARABIC </w:instrText>
      </w:r>
      <w:r w:rsidR="00D43112">
        <w:fldChar w:fldCharType="separate"/>
      </w:r>
      <w:r w:rsidR="007E2D34">
        <w:rPr>
          <w:noProof/>
        </w:rPr>
        <w:t>112</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383"/>
      <w:bookmarkEnd w:id="2384"/>
      <w:r>
        <w:t xml:space="preserve"> </w:t>
      </w:r>
    </w:p>
    <w:p w:rsidR="007C55C2" w:rsidRDefault="007C55C2" w:rsidP="007C55C2">
      <w:pPr>
        <w:pStyle w:val="Heading5"/>
        <w:keepNext/>
      </w:pPr>
      <w:r w:rsidRPr="007055D9">
        <w:t>Attribute</w:t>
      </w:r>
      <w:r>
        <w:t>s</w:t>
      </w:r>
      <w:r w:rsidRPr="007055D9">
        <w:t xml:space="preserve"> </w:t>
      </w:r>
      <w:r w:rsidR="00194316">
        <w:t>"</w:t>
      </w:r>
      <w:r>
        <w:t>u, x, y, z, reference</w:t>
      </w:r>
      <w:r w:rsidR="00194316">
        <w:t>"</w:t>
      </w:r>
    </w:p>
    <w:p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E2D34">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E2D34" w:rsidRPr="007E2D34">
        <w:rPr>
          <w:b w:val="0"/>
          <w:i w:val="0"/>
        </w:rPr>
        <w:t>Welding Position</w:t>
      </w:r>
      <w:r w:rsidRPr="00044694">
        <w:rPr>
          <w:b w:val="0"/>
          <w:i w:val="0"/>
          <w:lang w:val="en-US"/>
        </w:rPr>
        <w:fldChar w:fldCharType="end"/>
      </w:r>
      <w:r w:rsidRPr="00F07803">
        <w:rPr>
          <w:b w:val="0"/>
          <w:i w:val="0"/>
        </w:rPr>
        <w:t>.</w:t>
      </w:r>
    </w:p>
    <w:p w:rsidR="00593AB3" w:rsidRPr="007055D9" w:rsidRDefault="00593AB3" w:rsidP="003E1F0A">
      <w:pPr>
        <w:pStyle w:val="Heading5"/>
        <w:keepNext/>
      </w:pPr>
      <w:r w:rsidRPr="007055D9">
        <w:t xml:space="preserve">Attribute </w:t>
      </w:r>
      <w:r w:rsidR="00194316">
        <w:t>"</w:t>
      </w:r>
      <w:r w:rsidRPr="007055D9">
        <w:t>base</w:t>
      </w:r>
      <w:r w:rsidR="00194316">
        <w:t>"</w:t>
      </w:r>
    </w:p>
    <w:p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rsidR="0006113C" w:rsidRPr="007055D9" w:rsidRDefault="0006113C" w:rsidP="003E1F0A">
      <w:pPr>
        <w:pStyle w:val="Heading5"/>
        <w:keepNext/>
      </w:pPr>
      <w:r w:rsidRPr="007055D9">
        <w:t xml:space="preserve">Attribute </w:t>
      </w:r>
      <w:r w:rsidR="00194316">
        <w:t>"</w:t>
      </w:r>
      <w:r w:rsidRPr="007055D9">
        <w:t>section</w:t>
      </w:r>
      <w:bookmarkEnd w:id="2385"/>
      <w:r w:rsidR="00194316">
        <w:t>"</w:t>
      </w:r>
    </w:p>
    <w:p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rsidR="0006113C" w:rsidRPr="007055D9" w:rsidRDefault="0006113C" w:rsidP="0006113C">
      <w:pPr>
        <w:pStyle w:val="ListBullet"/>
        <w:rPr>
          <w:rStyle w:val="XMLAttribute"/>
        </w:rPr>
      </w:pPr>
      <w:r w:rsidRPr="007055D9">
        <w:rPr>
          <w:rStyle w:val="XMLAttribute"/>
        </w:rPr>
        <w:t>Fillet</w:t>
      </w:r>
    </w:p>
    <w:p w:rsidR="0006113C" w:rsidRPr="007055D9" w:rsidRDefault="0006113C" w:rsidP="0006113C">
      <w:pPr>
        <w:pStyle w:val="ListBullet"/>
        <w:rPr>
          <w:rStyle w:val="XMLAttribute"/>
        </w:rPr>
      </w:pPr>
      <w:r w:rsidRPr="007055D9">
        <w:rPr>
          <w:rStyle w:val="XMLAttribute"/>
        </w:rPr>
        <w:t>HV</w:t>
      </w:r>
    </w:p>
    <w:p w:rsidR="0006113C" w:rsidRPr="007055D9" w:rsidRDefault="0006113C" w:rsidP="0006113C">
      <w:pPr>
        <w:pStyle w:val="ListBullet"/>
        <w:rPr>
          <w:rStyle w:val="XMLAttribute"/>
        </w:rPr>
      </w:pPr>
      <w:r w:rsidRPr="007055D9">
        <w:rPr>
          <w:rStyle w:val="XMLAttribute"/>
        </w:rPr>
        <w:t>HY</w:t>
      </w:r>
    </w:p>
    <w:p w:rsidR="0006113C" w:rsidRPr="007055D9" w:rsidRDefault="0006113C" w:rsidP="00DA7B31">
      <w:pPr>
        <w:pStyle w:val="Heading5"/>
        <w:keepNext/>
      </w:pPr>
      <w:bookmarkStart w:id="2386" w:name="_Toc338939234"/>
      <w:r w:rsidRPr="007055D9">
        <w:t xml:space="preserve">Attribute </w:t>
      </w:r>
      <w:r w:rsidR="00194316">
        <w:t>"</w:t>
      </w:r>
      <w:r w:rsidRPr="007055D9">
        <w:t>thickness</w:t>
      </w:r>
      <w:bookmarkEnd w:id="2386"/>
      <w:r w:rsidR="00194316">
        <w:t>"</w:t>
      </w:r>
    </w:p>
    <w:p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rsidTr="00883653">
        <w:trPr>
          <w:jc w:val="center"/>
        </w:trPr>
        <w:tc>
          <w:tcPr>
            <w:tcW w:w="2951" w:type="dxa"/>
            <w:shd w:val="clear" w:color="auto" w:fill="auto"/>
            <w:vAlign w:val="bottom"/>
          </w:tcPr>
          <w:p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rsidTr="00883653">
        <w:trPr>
          <w:jc w:val="center"/>
        </w:trPr>
        <w:tc>
          <w:tcPr>
            <w:tcW w:w="2951" w:type="dxa"/>
            <w:shd w:val="clear" w:color="auto" w:fill="auto"/>
            <w:vAlign w:val="bottom"/>
          </w:tcPr>
          <w:p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rsidTr="00883653">
        <w:trPr>
          <w:jc w:val="center"/>
        </w:trPr>
        <w:tc>
          <w:tcPr>
            <w:tcW w:w="2951" w:type="dxa"/>
            <w:shd w:val="clear" w:color="auto" w:fill="auto"/>
            <w:vAlign w:val="bottom"/>
          </w:tcPr>
          <w:p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rsidR="00F3716C" w:rsidRDefault="00F3716C" w:rsidP="00F3716C">
      <w:pPr>
        <w:pStyle w:val="Caption"/>
        <w:spacing w:before="120"/>
      </w:pPr>
      <w:bookmarkStart w:id="2387" w:name="_Toc3566517"/>
      <w:bookmarkStart w:id="2388" w:name="_Toc27753888"/>
      <w:bookmarkStart w:id="2389" w:name="_Toc338939235"/>
      <w:r>
        <w:t xml:space="preserve">Table </w:t>
      </w:r>
      <w:r>
        <w:fldChar w:fldCharType="begin"/>
      </w:r>
      <w:r>
        <w:instrText xml:space="preserve"> SEQ Table \* ARABIC </w:instrText>
      </w:r>
      <w:r>
        <w:fldChar w:fldCharType="separate"/>
      </w:r>
      <w:r w:rsidR="007E2D34">
        <w:rPr>
          <w:noProof/>
        </w:rPr>
        <w:t>113</w:t>
      </w:r>
      <w:r>
        <w:fldChar w:fldCharType="end"/>
      </w:r>
      <w:r w:rsidR="0070710C">
        <w:t xml:space="preserve">: Value Dependency of Attribute </w:t>
      </w:r>
      <w:r w:rsidR="0070710C">
        <w:rPr>
          <w:rStyle w:val="elementdeftypeChar"/>
          <w:b/>
        </w:rPr>
        <w:t>thickness</w:t>
      </w:r>
      <w:bookmarkEnd w:id="2387"/>
      <w:bookmarkEnd w:id="2388"/>
    </w:p>
    <w:p w:rsidR="0006113C" w:rsidRPr="007055D9" w:rsidRDefault="0006113C" w:rsidP="00DA7B31">
      <w:pPr>
        <w:pStyle w:val="Heading5"/>
        <w:keepNext/>
      </w:pPr>
      <w:r w:rsidRPr="007055D9">
        <w:t xml:space="preserve">Attribute </w:t>
      </w:r>
      <w:r w:rsidR="00194316">
        <w:t>"</w:t>
      </w:r>
      <w:r w:rsidRPr="007055D9">
        <w:t>angle</w:t>
      </w:r>
      <w:bookmarkEnd w:id="2389"/>
      <w:r w:rsidR="00194316">
        <w:t>"</w:t>
      </w:r>
    </w:p>
    <w:p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rsidR="0006113C" w:rsidRPr="007055D9" w:rsidRDefault="0006113C" w:rsidP="00DA7B31">
      <w:pPr>
        <w:pStyle w:val="Heading5"/>
        <w:keepNext/>
      </w:pPr>
      <w:bookmarkStart w:id="2390" w:name="_Toc338939236"/>
      <w:r w:rsidRPr="007055D9">
        <w:t xml:space="preserve">Attribute </w:t>
      </w:r>
      <w:r w:rsidR="00194316">
        <w:t>"</w:t>
      </w:r>
      <w:r w:rsidRPr="007055D9">
        <w:t>penetration</w:t>
      </w:r>
      <w:bookmarkEnd w:id="2390"/>
      <w:r w:rsidR="00194316">
        <w:t>"</w:t>
      </w:r>
    </w:p>
    <w:p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rsidR="0006113C" w:rsidRPr="007055D9" w:rsidRDefault="0006113C" w:rsidP="00DA7B31">
      <w:pPr>
        <w:pStyle w:val="Heading5"/>
        <w:keepNext/>
      </w:pPr>
      <w:bookmarkStart w:id="2391" w:name="_Toc338939238"/>
      <w:r w:rsidRPr="007055D9">
        <w:t xml:space="preserve">Attribute </w:t>
      </w:r>
      <w:r w:rsidR="00194316">
        <w:t>"</w:t>
      </w:r>
      <w:r w:rsidRPr="007055D9">
        <w:t>shape</w:t>
      </w:r>
      <w:bookmarkEnd w:id="2391"/>
      <w:r w:rsidR="00194316">
        <w:t>"</w:t>
      </w:r>
    </w:p>
    <w:p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rsidR="0006113C" w:rsidRPr="007055D9" w:rsidRDefault="0006113C" w:rsidP="00DA7B31">
      <w:pPr>
        <w:pStyle w:val="Heading5"/>
        <w:keepNext/>
      </w:pPr>
      <w:bookmarkStart w:id="2392" w:name="_Toc338939239"/>
      <w:r w:rsidRPr="007055D9">
        <w:t xml:space="preserve">Attribute </w:t>
      </w:r>
      <w:r w:rsidR="00194316">
        <w:t>"</w:t>
      </w:r>
      <w:r w:rsidRPr="007055D9">
        <w:t>filler</w:t>
      </w:r>
      <w:bookmarkEnd w:id="2392"/>
      <w:r w:rsidR="00194316">
        <w:t>"</w:t>
      </w:r>
    </w:p>
    <w:p w:rsidR="0006113C" w:rsidRPr="007055D9" w:rsidRDefault="0006113C" w:rsidP="0006113C">
      <w:r w:rsidRPr="007055D9">
        <w:t>Valid values for the attribute filler can be:</w:t>
      </w:r>
    </w:p>
    <w:p w:rsidR="0006113C" w:rsidRPr="007055D9" w:rsidRDefault="0006113C" w:rsidP="000D7C62">
      <w:pPr>
        <w:pStyle w:val="ListBullet"/>
        <w:keepNext/>
        <w:rPr>
          <w:rStyle w:val="XMLAttribute"/>
        </w:rPr>
      </w:pPr>
      <w:r w:rsidRPr="007055D9">
        <w:rPr>
          <w:rStyle w:val="XMLAttribute"/>
        </w:rPr>
        <w:t>yes</w:t>
      </w:r>
    </w:p>
    <w:p w:rsidR="0006113C" w:rsidRPr="007055D9" w:rsidRDefault="0006113C" w:rsidP="0006113C">
      <w:pPr>
        <w:pStyle w:val="ListBullet"/>
        <w:rPr>
          <w:rStyle w:val="XMLAttribute"/>
        </w:rPr>
      </w:pPr>
      <w:r w:rsidRPr="007055D9">
        <w:rPr>
          <w:rStyle w:val="XMLAttribute"/>
        </w:rPr>
        <w:t>no</w:t>
      </w:r>
    </w:p>
    <w:p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rsidR="0006113C" w:rsidRPr="007055D9" w:rsidRDefault="0006113C" w:rsidP="00237781">
      <w:pPr>
        <w:pStyle w:val="XMLCode"/>
        <w:keepNext/>
      </w:pPr>
    </w:p>
    <w:p w:rsidR="00574534" w:rsidRDefault="0006113C" w:rsidP="00237781">
      <w:pPr>
        <w:pStyle w:val="XMLCode"/>
        <w:keepNext/>
      </w:pPr>
      <w:r w:rsidRPr="007055D9">
        <w:t>&lt;</w:t>
      </w:r>
      <w:proofErr w:type="gramStart"/>
      <w:r w:rsidR="00574534">
        <w:t>seamwweld</w:t>
      </w:r>
      <w:proofErr w:type="gramEnd"/>
      <w:r w:rsidR="00574534">
        <w:t>&gt;</w:t>
      </w:r>
    </w:p>
    <w:p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rsidR="00574534" w:rsidRDefault="00574534" w:rsidP="00574534">
      <w:pPr>
        <w:pStyle w:val="XMLCode"/>
      </w:pPr>
      <w:r>
        <w:t xml:space="preserve">        &lt;she</w:t>
      </w:r>
      <w:r w:rsidR="00734976">
        <w:t>et_parameter</w:t>
      </w:r>
      <w:r w:rsidR="001A5B06">
        <w:t xml:space="preserve"> ...</w:t>
      </w:r>
      <w:r>
        <w:t xml:space="preserve"> /&gt;</w:t>
      </w:r>
    </w:p>
    <w:p w:rsidR="00574534" w:rsidRDefault="00574534" w:rsidP="00574534">
      <w:pPr>
        <w:pStyle w:val="XMLCode"/>
      </w:pPr>
      <w:r>
        <w:t xml:space="preserve">        &lt;sheet_parameter</w:t>
      </w:r>
      <w:r w:rsidR="00734976">
        <w:t xml:space="preserve"> </w:t>
      </w:r>
      <w:r w:rsidR="001A5B06">
        <w:t>...</w:t>
      </w:r>
      <w:r>
        <w:t xml:space="preserve"> /&gt;</w:t>
      </w:r>
    </w:p>
    <w:p w:rsidR="00574534" w:rsidRPr="007055D9" w:rsidRDefault="00574534" w:rsidP="00574534">
      <w:pPr>
        <w:pStyle w:val="XMLCode"/>
      </w:pPr>
      <w:r>
        <w:t xml:space="preserve">    &lt;/k_joint&gt;</w:t>
      </w:r>
    </w:p>
    <w:p w:rsidR="0006113C" w:rsidRDefault="0006113C" w:rsidP="00574534">
      <w:pPr>
        <w:pStyle w:val="XMLCode"/>
      </w:pPr>
      <w:r w:rsidRPr="007055D9">
        <w:t>&lt;/</w:t>
      </w:r>
      <w:r w:rsidR="00574534">
        <w:t>seamweld</w:t>
      </w:r>
      <w:r w:rsidRPr="007055D9">
        <w:t>&gt;</w:t>
      </w:r>
    </w:p>
    <w:p w:rsidR="00C85FA4" w:rsidRPr="007055D9" w:rsidRDefault="00C85FA4" w:rsidP="0006113C">
      <w:pPr>
        <w:pStyle w:val="XMLCode"/>
      </w:pPr>
    </w:p>
    <w:p w:rsidR="00C349F8" w:rsidRPr="007055D9" w:rsidRDefault="00C349F8" w:rsidP="009647BD">
      <w:pPr>
        <w:pStyle w:val="Heading4"/>
        <w:keepLines/>
        <w:ind w:left="862" w:hanging="862"/>
      </w:pPr>
      <w:bookmarkStart w:id="2393" w:name="WeldDefinitionCrossJoint"/>
      <w:bookmarkStart w:id="2394" w:name="_Ref397588351"/>
      <w:bookmarkStart w:id="2395" w:name="_Toc3557054"/>
      <w:bookmarkStart w:id="2396" w:name="_Toc27753668"/>
      <w:bookmarkStart w:id="2397" w:name="_Toc338939116"/>
      <w:bookmarkEnd w:id="2393"/>
      <w:r w:rsidRPr="007055D9">
        <w:t xml:space="preserve">Element </w:t>
      </w:r>
      <w:r w:rsidR="00194316">
        <w:t>"</w:t>
      </w:r>
      <w:r>
        <w:t>sheet_parameter</w:t>
      </w:r>
      <w:bookmarkEnd w:id="2394"/>
      <w:bookmarkEnd w:id="2395"/>
      <w:r w:rsidR="00194316">
        <w:t>"</w:t>
      </w:r>
      <w:bookmarkEnd w:id="2396"/>
    </w:p>
    <w:p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349F8" w:rsidRPr="007055D9" w:rsidRDefault="009436D3" w:rsidP="00C349F8">
            <w:pPr>
              <w:keepNext/>
              <w:keepLines/>
              <w:rPr>
                <w:b/>
                <w:i/>
              </w:rPr>
            </w:pPr>
            <w:r w:rsidRPr="00A20C5C">
              <w:rPr>
                <w:b/>
                <w:i/>
              </w:rPr>
              <w:t>Constraint</w:t>
            </w:r>
            <w:r>
              <w:rPr>
                <w:b/>
                <w:i/>
              </w:rPr>
              <w:t xml:space="preserve"> / Remarks</w:t>
            </w:r>
          </w:p>
        </w:tc>
      </w:tr>
      <w:tr w:rsidR="00C349F8" w:rsidRPr="007055D9" w:rsidTr="00E70582">
        <w:trPr>
          <w:jc w:val="center"/>
        </w:trPr>
        <w:tc>
          <w:tcPr>
            <w:tcW w:w="1574" w:type="dxa"/>
            <w:shd w:val="clear" w:color="auto" w:fill="auto"/>
          </w:tcPr>
          <w:p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rsidR="00C349F8" w:rsidRPr="002D6B99" w:rsidRDefault="00C9639A" w:rsidP="00C349F8">
            <w:pPr>
              <w:keepNext/>
              <w:keepLines/>
              <w:rPr>
                <w:sz w:val="20"/>
                <w:szCs w:val="20"/>
              </w:rPr>
            </w:pPr>
            <w:r>
              <w:rPr>
                <w:sz w:val="20"/>
                <w:szCs w:val="20"/>
              </w:rPr>
              <w:t>Integer</w:t>
            </w:r>
          </w:p>
        </w:tc>
        <w:tc>
          <w:tcPr>
            <w:tcW w:w="1275" w:type="dxa"/>
            <w:shd w:val="clear" w:color="auto" w:fill="auto"/>
          </w:tcPr>
          <w:p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rsidTr="00E70582">
        <w:trPr>
          <w:jc w:val="center"/>
        </w:trPr>
        <w:tc>
          <w:tcPr>
            <w:tcW w:w="1574" w:type="dxa"/>
            <w:shd w:val="clear" w:color="auto" w:fill="auto"/>
            <w:vAlign w:val="bottom"/>
          </w:tcPr>
          <w:p w:rsidR="00C349F8" w:rsidRDefault="00C349F8" w:rsidP="00C349F8">
            <w:pPr>
              <w:keepNext/>
              <w:keepLines/>
              <w:rPr>
                <w:sz w:val="20"/>
                <w:szCs w:val="20"/>
              </w:rPr>
            </w:pPr>
            <w:r>
              <w:rPr>
                <w:sz w:val="20"/>
                <w:szCs w:val="20"/>
              </w:rPr>
              <w:t>gap</w:t>
            </w:r>
          </w:p>
        </w:tc>
        <w:tc>
          <w:tcPr>
            <w:tcW w:w="1418" w:type="dxa"/>
            <w:shd w:val="clear" w:color="auto" w:fill="auto"/>
            <w:vAlign w:val="bottom"/>
          </w:tcPr>
          <w:p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rsidR="00C349F8" w:rsidRPr="002D6B99" w:rsidRDefault="00835F7D" w:rsidP="00C349F8">
            <w:pPr>
              <w:keepNext/>
              <w:keepLines/>
              <w:rPr>
                <w:sz w:val="20"/>
                <w:szCs w:val="20"/>
              </w:rPr>
            </w:pPr>
            <w:r>
              <w:rPr>
                <w:sz w:val="20"/>
                <w:szCs w:val="20"/>
              </w:rPr>
              <w:t>Default value is 0</w:t>
            </w:r>
          </w:p>
        </w:tc>
      </w:tr>
      <w:tr w:rsidR="00C349F8" w:rsidRPr="007055D9" w:rsidTr="00E70582">
        <w:trPr>
          <w:jc w:val="center"/>
        </w:trPr>
        <w:tc>
          <w:tcPr>
            <w:tcW w:w="1574" w:type="dxa"/>
            <w:shd w:val="clear" w:color="auto" w:fill="auto"/>
            <w:vAlign w:val="bottom"/>
          </w:tcPr>
          <w:p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rsidR="00C349F8" w:rsidRPr="002D6B99" w:rsidRDefault="00C349F8" w:rsidP="00C349F8">
            <w:pPr>
              <w:keepNext/>
              <w:keepLines/>
              <w:rPr>
                <w:sz w:val="20"/>
                <w:szCs w:val="20"/>
              </w:rPr>
            </w:pPr>
            <w:r>
              <w:rPr>
                <w:sz w:val="20"/>
                <w:szCs w:val="20"/>
              </w:rPr>
              <w:t>-</w:t>
            </w:r>
          </w:p>
        </w:tc>
      </w:tr>
      <w:tr w:rsidR="00C349F8" w:rsidRPr="007055D9" w:rsidTr="00E70582">
        <w:trPr>
          <w:jc w:val="center"/>
        </w:trPr>
        <w:tc>
          <w:tcPr>
            <w:tcW w:w="1574" w:type="dxa"/>
            <w:shd w:val="clear" w:color="auto" w:fill="auto"/>
            <w:vAlign w:val="bottom"/>
          </w:tcPr>
          <w:p w:rsidR="00C349F8" w:rsidRDefault="00C349F8" w:rsidP="00C349F8">
            <w:pPr>
              <w:keepNext/>
              <w:keepLines/>
              <w:rPr>
                <w:sz w:val="20"/>
                <w:szCs w:val="20"/>
              </w:rPr>
            </w:pPr>
            <w:r>
              <w:rPr>
                <w:sz w:val="20"/>
                <w:szCs w:val="20"/>
              </w:rPr>
              <w:t>sheet_angle</w:t>
            </w:r>
          </w:p>
        </w:tc>
        <w:tc>
          <w:tcPr>
            <w:tcW w:w="1418" w:type="dxa"/>
            <w:shd w:val="clear" w:color="auto" w:fill="auto"/>
            <w:vAlign w:val="bottom"/>
          </w:tcPr>
          <w:p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rsidR="00C349F8" w:rsidRPr="002D6B99" w:rsidRDefault="00C349F8" w:rsidP="00237781">
            <w:pPr>
              <w:keepNext/>
              <w:keepLines/>
              <w:rPr>
                <w:sz w:val="20"/>
                <w:szCs w:val="20"/>
              </w:rPr>
            </w:pPr>
            <w:r>
              <w:rPr>
                <w:sz w:val="20"/>
                <w:szCs w:val="20"/>
              </w:rPr>
              <w:t>-</w:t>
            </w:r>
          </w:p>
        </w:tc>
      </w:tr>
    </w:tbl>
    <w:p w:rsidR="00237781" w:rsidRDefault="00237781" w:rsidP="00F3716C">
      <w:pPr>
        <w:pStyle w:val="Caption"/>
        <w:spacing w:before="120"/>
      </w:pPr>
      <w:bookmarkStart w:id="2398" w:name="_Toc3566518"/>
      <w:bookmarkStart w:id="2399" w:name="_Toc27753889"/>
      <w:r>
        <w:t xml:space="preserve">Table </w:t>
      </w:r>
      <w:r w:rsidR="00D43112">
        <w:fldChar w:fldCharType="begin"/>
      </w:r>
      <w:r w:rsidR="00D43112">
        <w:instrText xml:space="preserve"> SEQ Table \* ARABIC </w:instrText>
      </w:r>
      <w:r w:rsidR="00D43112">
        <w:fldChar w:fldCharType="separate"/>
      </w:r>
      <w:r w:rsidR="007E2D34">
        <w:rPr>
          <w:noProof/>
        </w:rPr>
        <w:t>114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398"/>
      <w:bookmarkEnd w:id="2399"/>
      <w:r>
        <w:t xml:space="preserve"> </w:t>
      </w:r>
    </w:p>
    <w:p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C349F8" w:rsidRDefault="00C349F8" w:rsidP="003C4247">
      <w:pPr>
        <w:pStyle w:val="XMLCode"/>
        <w:keepNext/>
      </w:pPr>
    </w:p>
    <w:p w:rsidR="00C349F8" w:rsidRDefault="00C349F8" w:rsidP="003C4247">
      <w:pPr>
        <w:pStyle w:val="XMLCode"/>
        <w:keepNext/>
      </w:pPr>
      <w:r w:rsidRPr="007055D9">
        <w:t>&lt;</w:t>
      </w:r>
      <w:proofErr w:type="gramStart"/>
      <w:r>
        <w:t>seamweld</w:t>
      </w:r>
      <w:proofErr w:type="gramEnd"/>
      <w:r>
        <w:t>&gt;</w:t>
      </w:r>
    </w:p>
    <w:p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rsidR="00C349F8" w:rsidRPr="007055D9" w:rsidRDefault="00C349F8" w:rsidP="00C349F8">
      <w:pPr>
        <w:pStyle w:val="XMLCode"/>
      </w:pPr>
      <w:r>
        <w:t xml:space="preserve">    &lt;/k_joint&gt;</w:t>
      </w:r>
    </w:p>
    <w:p w:rsidR="00C349F8" w:rsidRDefault="00C349F8" w:rsidP="00C349F8">
      <w:pPr>
        <w:pStyle w:val="XMLCode"/>
      </w:pPr>
      <w:r w:rsidRPr="007055D9">
        <w:t>&lt;/</w:t>
      </w:r>
      <w:r>
        <w:t>seamweld</w:t>
      </w:r>
      <w:r w:rsidRPr="007055D9">
        <w:t>&gt;</w:t>
      </w:r>
    </w:p>
    <w:p w:rsidR="00C349F8" w:rsidRDefault="00C349F8" w:rsidP="00C349F8">
      <w:pPr>
        <w:pStyle w:val="XMLCode"/>
      </w:pPr>
    </w:p>
    <w:p w:rsidR="00255787" w:rsidRPr="007055D9" w:rsidRDefault="003D5487" w:rsidP="00327322">
      <w:pPr>
        <w:pStyle w:val="Heading3"/>
      </w:pPr>
      <w:bookmarkStart w:id="2400" w:name="_Toc3557055"/>
      <w:bookmarkStart w:id="2401" w:name="_Toc27753669"/>
      <w:r>
        <w:lastRenderedPageBreak/>
        <w:t>Cruciform Joint</w:t>
      </w:r>
      <w:bookmarkEnd w:id="2397"/>
      <w:bookmarkEnd w:id="2400"/>
      <w:bookmarkEnd w:id="2401"/>
    </w:p>
    <w:p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rsidR="00C85FA4" w:rsidRPr="007055D9" w:rsidRDefault="005A2F72" w:rsidP="005A2F72">
      <w:pPr>
        <w:jc w:val="both"/>
      </w:pPr>
      <w:r>
        <w:t xml:space="preserve">The XML definition of a Cruciform </w:t>
      </w:r>
      <w:r w:rsidR="00DB46FE" w:rsidRPr="007055D9">
        <w:t>Joint</w:t>
      </w:r>
      <w:bookmarkStart w:id="2402" w:name="GenericSeamWeldWeldingTechnology"/>
      <w:bookmarkEnd w:id="240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rsidR="00255787" w:rsidRPr="007055D9" w:rsidRDefault="00645F8D" w:rsidP="00645F8D">
      <w:pPr>
        <w:pStyle w:val="Heading4"/>
        <w:numPr>
          <w:ilvl w:val="3"/>
          <w:numId w:val="13"/>
        </w:numPr>
        <w:tabs>
          <w:tab w:val="clear" w:pos="864"/>
          <w:tab w:val="num" w:pos="993"/>
        </w:tabs>
      </w:pPr>
      <w:bookmarkStart w:id="2403" w:name="_Toc3557056"/>
      <w:bookmarkStart w:id="2404" w:name="_Toc27753670"/>
      <w:r>
        <w:rPr>
          <w:noProof/>
          <w:lang w:eastAsia="en-US"/>
        </w:rPr>
        <w:drawing>
          <wp:anchor distT="0" distB="0" distL="114300" distR="114300" simplePos="0" relativeHeight="251621376" behindDoc="1" locked="0" layoutInCell="1" allowOverlap="1" wp14:anchorId="3B3CABC0" wp14:editId="2195BA1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03"/>
      <w:bookmarkEnd w:id="2404"/>
    </w:p>
    <w:p w:rsidR="00255787" w:rsidRPr="007055D9" w:rsidRDefault="00255787" w:rsidP="00645F8D">
      <w:pPr>
        <w:keepNext/>
      </w:pPr>
      <w:r w:rsidRPr="007055D9">
        <w:t>The parameters to describe the connection are:</w:t>
      </w:r>
    </w:p>
    <w:p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rsidR="00AA1695" w:rsidRPr="007055D9" w:rsidRDefault="00AA1695" w:rsidP="00AA1695">
      <w:pPr>
        <w:pStyle w:val="ListBullet"/>
        <w:numPr>
          <w:ilvl w:val="0"/>
          <w:numId w:val="0"/>
        </w:numPr>
        <w:ind w:left="454"/>
      </w:pPr>
    </w:p>
    <w:bookmarkStart w:id="2405" w:name="_Toc3557057"/>
    <w:bookmarkStart w:id="2406" w:name="_Toc27753671"/>
    <w:p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41184" behindDoc="0" locked="0" layoutInCell="1" allowOverlap="1" wp14:anchorId="0811004A" wp14:editId="0F44DAFF">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rsidR="00B169DB" w:rsidRPr="00412853" w:rsidRDefault="00B169DB" w:rsidP="00AA1695">
                            <w:pPr>
                              <w:pStyle w:val="Caption"/>
                              <w:rPr>
                                <w:noProof/>
                                <w:szCs w:val="24"/>
                              </w:rPr>
                            </w:pPr>
                            <w:bookmarkStart w:id="2407" w:name="_Toc3557145"/>
                            <w:bookmarkStart w:id="2408" w:name="_Toc27753763"/>
                            <w:r>
                              <w:t xml:space="preserve">Figure </w:t>
                            </w:r>
                            <w:r>
                              <w:fldChar w:fldCharType="begin"/>
                            </w:r>
                            <w:r>
                              <w:instrText xml:space="preserve"> SEQ Figure \* ARABIC </w:instrText>
                            </w:r>
                            <w:r>
                              <w:fldChar w:fldCharType="separate"/>
                            </w:r>
                            <w:ins w:id="2409" w:author="nick" w:date="2020-02-20T20:00:00Z">
                              <w:r w:rsidR="0047200E">
                                <w:rPr>
                                  <w:noProof/>
                                </w:rPr>
                                <w:t>73</w:t>
                              </w:r>
                            </w:ins>
                            <w:del w:id="2410" w:author="nick" w:date="2020-02-20T19:57:00Z">
                              <w:r w:rsidDel="0047200E">
                                <w:rPr>
                                  <w:noProof/>
                                </w:rPr>
                                <w:delText>68</w:delText>
                              </w:r>
                            </w:del>
                            <w:r>
                              <w:fldChar w:fldCharType="end"/>
                            </w:r>
                            <w:r>
                              <w:t>: Cruciform Joint Sheet Layout</w:t>
                            </w:r>
                            <w:bookmarkEnd w:id="2407"/>
                            <w:bookmarkEnd w:id="2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rsidR="00B169DB" w:rsidRPr="00412853" w:rsidRDefault="00B169DB" w:rsidP="00AA1695">
                      <w:pPr>
                        <w:pStyle w:val="Caption"/>
                        <w:rPr>
                          <w:noProof/>
                          <w:szCs w:val="24"/>
                        </w:rPr>
                      </w:pPr>
                      <w:bookmarkStart w:id="2493" w:name="_Toc3557145"/>
                      <w:bookmarkStart w:id="2494" w:name="_Toc27753763"/>
                      <w:r>
                        <w:t xml:space="preserve">Figure </w:t>
                      </w:r>
                      <w:r>
                        <w:fldChar w:fldCharType="begin"/>
                      </w:r>
                      <w:r>
                        <w:instrText xml:space="preserve"> SEQ Figure \* ARABIC </w:instrText>
                      </w:r>
                      <w:r>
                        <w:fldChar w:fldCharType="separate"/>
                      </w:r>
                      <w:ins w:id="2495" w:author="nick" w:date="2020-02-20T20:00:00Z">
                        <w:r w:rsidR="0047200E">
                          <w:rPr>
                            <w:noProof/>
                          </w:rPr>
                          <w:t>73</w:t>
                        </w:r>
                      </w:ins>
                      <w:del w:id="2496" w:author="nick" w:date="2020-02-20T19:57:00Z">
                        <w:r w:rsidDel="0047200E">
                          <w:rPr>
                            <w:noProof/>
                          </w:rPr>
                          <w:delText>68</w:delText>
                        </w:r>
                      </w:del>
                      <w:r>
                        <w:fldChar w:fldCharType="end"/>
                      </w:r>
                      <w:r>
                        <w:t>: Cruciform Joint Sheet Layout</w:t>
                      </w:r>
                      <w:bookmarkEnd w:id="2493"/>
                      <w:bookmarkEnd w:id="2494"/>
                    </w:p>
                  </w:txbxContent>
                </v:textbox>
              </v:shape>
            </w:pict>
          </mc:Fallback>
        </mc:AlternateContent>
      </w:r>
      <w:r w:rsidR="00255787" w:rsidRPr="007055D9">
        <w:t>Weld Parameters</w:t>
      </w:r>
      <w:bookmarkEnd w:id="2405"/>
      <w:bookmarkEnd w:id="2406"/>
    </w:p>
    <w:p w:rsidR="00255787" w:rsidRPr="007055D9" w:rsidRDefault="00E664A9" w:rsidP="00255787">
      <w:r>
        <w:rPr>
          <w:noProof/>
          <w:lang w:eastAsia="en-US"/>
        </w:rPr>
        <w:drawing>
          <wp:anchor distT="0" distB="0" distL="114300" distR="114300" simplePos="0" relativeHeight="251636736" behindDoc="0" locked="0" layoutInCell="1" allowOverlap="1" wp14:anchorId="5F922062" wp14:editId="03F12ED7">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569E9C69" wp14:editId="1DE34BB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33DCE168" wp14:editId="3BC02D85">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569F1FE1" wp14:editId="3196EF6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066B1525" wp14:editId="5516CDEF">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rsidR="00B169DB" w:rsidRPr="006E5062" w:rsidRDefault="00B169DB" w:rsidP="00AA1695">
                            <w:pPr>
                              <w:pStyle w:val="Caption"/>
                              <w:rPr>
                                <w:noProof/>
                                <w:szCs w:val="24"/>
                              </w:rPr>
                            </w:pPr>
                            <w:bookmarkStart w:id="2411" w:name="_Toc3557146"/>
                            <w:bookmarkStart w:id="2412" w:name="_Toc27753764"/>
                            <w:r>
                              <w:t xml:space="preserve">Figure </w:t>
                            </w:r>
                            <w:r>
                              <w:fldChar w:fldCharType="begin"/>
                            </w:r>
                            <w:r>
                              <w:instrText xml:space="preserve"> SEQ Figure \* ARABIC </w:instrText>
                            </w:r>
                            <w:r>
                              <w:fldChar w:fldCharType="separate"/>
                            </w:r>
                            <w:ins w:id="2413" w:author="nick" w:date="2020-02-20T20:00:00Z">
                              <w:r w:rsidR="0047200E">
                                <w:rPr>
                                  <w:noProof/>
                                </w:rPr>
                                <w:t>74</w:t>
                              </w:r>
                            </w:ins>
                            <w:del w:id="2414" w:author="nick" w:date="2020-02-20T19:57:00Z">
                              <w:r w:rsidDel="0047200E">
                                <w:rPr>
                                  <w:noProof/>
                                </w:rPr>
                                <w:delText>69</w:delText>
                              </w:r>
                            </w:del>
                            <w:r>
                              <w:fldChar w:fldCharType="end"/>
                            </w:r>
                            <w:r>
                              <w:t>: Parameters of Cruciform Joint</w:t>
                            </w:r>
                            <w:bookmarkEnd w:id="2411"/>
                            <w:bookmarkEnd w:id="2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rsidR="00B169DB" w:rsidRPr="006E5062" w:rsidRDefault="00B169DB" w:rsidP="00AA1695">
                      <w:pPr>
                        <w:pStyle w:val="Caption"/>
                        <w:rPr>
                          <w:noProof/>
                          <w:szCs w:val="24"/>
                        </w:rPr>
                      </w:pPr>
                      <w:bookmarkStart w:id="2501" w:name="_Toc3557146"/>
                      <w:bookmarkStart w:id="2502" w:name="_Toc27753764"/>
                      <w:r>
                        <w:t xml:space="preserve">Figure </w:t>
                      </w:r>
                      <w:r>
                        <w:fldChar w:fldCharType="begin"/>
                      </w:r>
                      <w:r>
                        <w:instrText xml:space="preserve"> SEQ Figure \* ARABIC </w:instrText>
                      </w:r>
                      <w:r>
                        <w:fldChar w:fldCharType="separate"/>
                      </w:r>
                      <w:ins w:id="2503" w:author="nick" w:date="2020-02-20T20:00:00Z">
                        <w:r w:rsidR="0047200E">
                          <w:rPr>
                            <w:noProof/>
                          </w:rPr>
                          <w:t>74</w:t>
                        </w:r>
                      </w:ins>
                      <w:del w:id="2504" w:author="nick" w:date="2020-02-20T19:57:00Z">
                        <w:r w:rsidDel="0047200E">
                          <w:rPr>
                            <w:noProof/>
                          </w:rPr>
                          <w:delText>69</w:delText>
                        </w:r>
                      </w:del>
                      <w:r>
                        <w:fldChar w:fldCharType="end"/>
                      </w:r>
                      <w:r>
                        <w:t>: Parameters of Cruciform Joint</w:t>
                      </w:r>
                      <w:bookmarkEnd w:id="2501"/>
                      <w:bookmarkEnd w:id="2502"/>
                    </w:p>
                  </w:txbxContent>
                </v:textbox>
              </v:shape>
            </w:pict>
          </mc:Fallback>
        </mc:AlternateContent>
      </w:r>
      <w:r w:rsidR="00255787" w:rsidRPr="007055D9">
        <w:t>The parameters of the welds are the same for all the four potential welds on the connection:</w:t>
      </w:r>
    </w:p>
    <w:p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rsidR="00075AFF" w:rsidRDefault="00075AFF" w:rsidP="00255787"/>
    <w:p w:rsidR="00075AFF" w:rsidRDefault="00075AFF" w:rsidP="00255787"/>
    <w:p w:rsidR="00BF2373" w:rsidRDefault="00BF2373" w:rsidP="00255787"/>
    <w:p w:rsidR="00AA1695" w:rsidRDefault="00AA1695" w:rsidP="00255787"/>
    <w:p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pt;height:35.15pt" o:ole="">
            <v:imagedata r:id="rId154" o:title=""/>
          </v:shape>
          <o:OLEObject Type="Embed" ProgID="Equation.3" ShapeID="_x0000_i1033" DrawAspect="Content" ObjectID="_1643821216"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255787" w:rsidRPr="007055D9" w:rsidRDefault="00255787" w:rsidP="00521CFE">
            <w:pPr>
              <w:rPr>
                <w:b/>
                <w:i/>
              </w:rPr>
            </w:pPr>
            <w:r w:rsidRPr="007055D9">
              <w:rPr>
                <w:b/>
                <w:i/>
              </w:rPr>
              <w:t>Default Value</w:t>
            </w:r>
          </w:p>
        </w:tc>
      </w:tr>
      <w:tr w:rsidR="00876F6F" w:rsidRPr="007055D9" w:rsidTr="00EF4493">
        <w:trPr>
          <w:jc w:val="center"/>
        </w:trPr>
        <w:tc>
          <w:tcPr>
            <w:tcW w:w="1192" w:type="dxa"/>
            <w:shd w:val="clear" w:color="auto" w:fill="auto"/>
            <w:vAlign w:val="bottom"/>
          </w:tcPr>
          <w:p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rsidR="00255787" w:rsidRPr="00C84196" w:rsidRDefault="00EF4493" w:rsidP="00521CFE">
            <w:pPr>
              <w:rPr>
                <w:sz w:val="20"/>
                <w:szCs w:val="20"/>
              </w:rPr>
            </w:pPr>
            <w:r>
              <w:rPr>
                <w:sz w:val="20"/>
                <w:szCs w:val="20"/>
              </w:rPr>
              <w:t>Optional</w:t>
            </w:r>
          </w:p>
        </w:tc>
        <w:tc>
          <w:tcPr>
            <w:tcW w:w="1474" w:type="dxa"/>
            <w:shd w:val="clear" w:color="auto" w:fill="auto"/>
            <w:vAlign w:val="bottom"/>
          </w:tcPr>
          <w:p w:rsidR="00255787" w:rsidRPr="00C84196" w:rsidRDefault="00443C08" w:rsidP="00521CFE">
            <w:pPr>
              <w:rPr>
                <w:sz w:val="20"/>
                <w:szCs w:val="20"/>
              </w:rPr>
            </w:pPr>
            <w:r>
              <w:rPr>
                <w:sz w:val="20"/>
                <w:szCs w:val="20"/>
              </w:rPr>
              <w:t>-</w:t>
            </w:r>
          </w:p>
        </w:tc>
      </w:tr>
      <w:tr w:rsidR="00876F6F" w:rsidRPr="007055D9" w:rsidTr="00EF4493">
        <w:trPr>
          <w:jc w:val="center"/>
        </w:trPr>
        <w:tc>
          <w:tcPr>
            <w:tcW w:w="1192" w:type="dxa"/>
            <w:shd w:val="clear" w:color="auto" w:fill="auto"/>
            <w:vAlign w:val="bottom"/>
          </w:tcPr>
          <w:p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rsidR="00255787" w:rsidRPr="00C84196" w:rsidRDefault="00241236" w:rsidP="00521CFE">
            <w:pPr>
              <w:rPr>
                <w:sz w:val="20"/>
                <w:szCs w:val="20"/>
              </w:rPr>
            </w:pPr>
            <w:r w:rsidRPr="00C84196">
              <w:rPr>
                <w:sz w:val="20"/>
                <w:szCs w:val="20"/>
              </w:rPr>
              <w:t>45 [deg]</w:t>
            </w:r>
          </w:p>
        </w:tc>
      </w:tr>
      <w:tr w:rsidR="00876F6F" w:rsidRPr="007055D9" w:rsidTr="00EF4493">
        <w:trPr>
          <w:jc w:val="center"/>
        </w:trPr>
        <w:tc>
          <w:tcPr>
            <w:tcW w:w="1192" w:type="dxa"/>
            <w:shd w:val="clear" w:color="auto" w:fill="auto"/>
            <w:vAlign w:val="bottom"/>
          </w:tcPr>
          <w:p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rsidR="00255787" w:rsidRPr="00C84196" w:rsidRDefault="00C7214D" w:rsidP="00F3716C">
            <w:pPr>
              <w:keepNext/>
              <w:rPr>
                <w:sz w:val="20"/>
                <w:szCs w:val="20"/>
              </w:rPr>
            </w:pPr>
            <w:r w:rsidRPr="00C84196">
              <w:rPr>
                <w:sz w:val="20"/>
                <w:szCs w:val="20"/>
              </w:rPr>
              <w:t>0</w:t>
            </w:r>
          </w:p>
        </w:tc>
      </w:tr>
    </w:tbl>
    <w:p w:rsidR="00F3716C" w:rsidRDefault="00F3716C" w:rsidP="00F3716C">
      <w:pPr>
        <w:pStyle w:val="Caption"/>
        <w:spacing w:before="120"/>
      </w:pPr>
      <w:bookmarkStart w:id="2415" w:name="_Toc3566519"/>
      <w:bookmarkStart w:id="2416" w:name="_Toc27753890"/>
      <w:bookmarkStart w:id="2417" w:name="_Toc338939241"/>
      <w:bookmarkStart w:id="2418" w:name="_Toc288196482"/>
      <w:bookmarkStart w:id="2419" w:name="_Toc288200784"/>
      <w:bookmarkStart w:id="2420" w:name="_Toc338938909"/>
      <w:bookmarkStart w:id="2421" w:name="_Toc338939128"/>
      <w:bookmarkEnd w:id="2092"/>
      <w:r>
        <w:t xml:space="preserve">Table </w:t>
      </w:r>
      <w:r>
        <w:fldChar w:fldCharType="begin"/>
      </w:r>
      <w:r>
        <w:instrText xml:space="preserve"> SEQ Table \* ARABIC </w:instrText>
      </w:r>
      <w:r>
        <w:fldChar w:fldCharType="separate"/>
      </w:r>
      <w:r w:rsidR="007E2D34">
        <w:rPr>
          <w:noProof/>
        </w:rPr>
        <w:t>115</w:t>
      </w:r>
      <w:r>
        <w:fldChar w:fldCharType="end"/>
      </w:r>
      <w:r w:rsidR="00AA1695">
        <w:t>: Parameters of Cruciform Joint</w:t>
      </w:r>
      <w:bookmarkEnd w:id="2415"/>
      <w:bookmarkEnd w:id="2416"/>
    </w:p>
    <w:p w:rsidR="0006113C" w:rsidRPr="007055D9" w:rsidRDefault="0006113C" w:rsidP="005E1694">
      <w:pPr>
        <w:pStyle w:val="Heading4"/>
        <w:tabs>
          <w:tab w:val="clear" w:pos="864"/>
          <w:tab w:val="num" w:pos="993"/>
        </w:tabs>
      </w:pPr>
      <w:bookmarkStart w:id="2422" w:name="_Toc3557058"/>
      <w:bookmarkStart w:id="2423" w:name="_Toc27753672"/>
      <w:r w:rsidRPr="007055D9">
        <w:t>Attributes</w:t>
      </w:r>
      <w:bookmarkEnd w:id="2417"/>
      <w:bookmarkEnd w:id="2422"/>
      <w:bookmarkEnd w:id="2423"/>
    </w:p>
    <w:p w:rsidR="0006113C" w:rsidRPr="007055D9" w:rsidRDefault="007D42C3" w:rsidP="003C4247">
      <w:pPr>
        <w:pStyle w:val="Heading5"/>
        <w:keepNext/>
      </w:pPr>
      <w:bookmarkStart w:id="2424" w:name="_Toc338939243"/>
      <w:r w:rsidRPr="007055D9">
        <w:t xml:space="preserve">Attribute </w:t>
      </w:r>
      <w:r w:rsidR="00194316">
        <w:t>"</w:t>
      </w:r>
      <w:r w:rsidRPr="007055D9">
        <w:t>b</w:t>
      </w:r>
      <w:r w:rsidR="0006113C" w:rsidRPr="007055D9">
        <w:t>ase</w:t>
      </w:r>
      <w:bookmarkEnd w:id="2424"/>
      <w:r w:rsidR="00194316">
        <w:t>"</w:t>
      </w:r>
    </w:p>
    <w:p w:rsidR="0006113C" w:rsidRPr="007055D9" w:rsidRDefault="0006113C" w:rsidP="0006113C">
      <w:r w:rsidRPr="007055D9">
        <w:t xml:space="preserve">The index for the base sheet is specified using the attribute </w:t>
      </w:r>
      <w:r w:rsidRPr="007055D9">
        <w:rPr>
          <w:rStyle w:val="XMLAttribute"/>
        </w:rPr>
        <w:t>base</w:t>
      </w:r>
      <w:r w:rsidRPr="007055D9">
        <w:t>.</w:t>
      </w:r>
    </w:p>
    <w:p w:rsidR="0006113C" w:rsidRPr="007055D9" w:rsidRDefault="007D42C3" w:rsidP="00F3716C">
      <w:pPr>
        <w:pStyle w:val="Heading5"/>
        <w:keepNext/>
        <w:spacing w:before="120"/>
      </w:pPr>
      <w:bookmarkStart w:id="2425" w:name="_Toc338939244"/>
      <w:r w:rsidRPr="007055D9">
        <w:lastRenderedPageBreak/>
        <w:t xml:space="preserve">Attribute </w:t>
      </w:r>
      <w:r w:rsidR="00194316">
        <w:t>"</w:t>
      </w:r>
      <w:r w:rsidRPr="007055D9">
        <w:t>t</w:t>
      </w:r>
      <w:r w:rsidR="0006113C" w:rsidRPr="007055D9">
        <w:t>echnology</w:t>
      </w:r>
      <w:bookmarkEnd w:id="2425"/>
      <w:r w:rsidR="00194316">
        <w:t>"</w:t>
      </w:r>
    </w:p>
    <w:p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rsidR="0006113C" w:rsidRPr="007055D9" w:rsidRDefault="008B141F" w:rsidP="0006113C">
      <w:pPr>
        <w:pStyle w:val="ListBullet"/>
        <w:rPr>
          <w:rStyle w:val="XMLElement"/>
        </w:rPr>
      </w:pPr>
      <w:r>
        <w:rPr>
          <w:rStyle w:val="XMLElement"/>
        </w:rPr>
        <w:t>r</w:t>
      </w:r>
      <w:r w:rsidR="0006113C" w:rsidRPr="007055D9">
        <w:rPr>
          <w:rStyle w:val="XMLElement"/>
        </w:rPr>
        <w:t>esistance</w:t>
      </w:r>
    </w:p>
    <w:p w:rsidR="0006113C" w:rsidRPr="007055D9" w:rsidRDefault="008B141F" w:rsidP="0006113C">
      <w:pPr>
        <w:pStyle w:val="ListBullet"/>
        <w:rPr>
          <w:rStyle w:val="XMLElement"/>
        </w:rPr>
      </w:pPr>
      <w:r>
        <w:rPr>
          <w:rStyle w:val="XMLElement"/>
        </w:rPr>
        <w:t>a</w:t>
      </w:r>
      <w:r w:rsidR="0006113C" w:rsidRPr="007055D9">
        <w:rPr>
          <w:rStyle w:val="XMLElement"/>
        </w:rPr>
        <w:t>rc</w:t>
      </w:r>
    </w:p>
    <w:p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rsidR="00604BF1" w:rsidRDefault="00604BF1" w:rsidP="0006113C">
      <w:pPr>
        <w:pStyle w:val="ListBullet"/>
        <w:rPr>
          <w:rStyle w:val="XMLElement"/>
        </w:rPr>
      </w:pPr>
      <w:r>
        <w:rPr>
          <w:rStyle w:val="XMLElement"/>
        </w:rPr>
        <w:t>friction</w:t>
      </w:r>
    </w:p>
    <w:p w:rsidR="00604BF1" w:rsidRPr="007055D9" w:rsidRDefault="00604BF1" w:rsidP="0006113C">
      <w:pPr>
        <w:pStyle w:val="ListBullet"/>
        <w:rPr>
          <w:rStyle w:val="XMLElement"/>
        </w:rPr>
      </w:pPr>
      <w:r>
        <w:rPr>
          <w:rStyle w:val="XMLElement"/>
        </w:rPr>
        <w:t>brazing</w:t>
      </w:r>
    </w:p>
    <w:p w:rsidR="0006113C" w:rsidRPr="007055D9" w:rsidRDefault="0006113C" w:rsidP="005E1694">
      <w:pPr>
        <w:pStyle w:val="Heading4"/>
        <w:tabs>
          <w:tab w:val="clear" w:pos="864"/>
          <w:tab w:val="num" w:pos="993"/>
        </w:tabs>
      </w:pPr>
      <w:bookmarkStart w:id="2426" w:name="_Toc338939245"/>
      <w:bookmarkStart w:id="2427" w:name="_Toc3557059"/>
      <w:bookmarkStart w:id="2428" w:name="_Toc27753673"/>
      <w:r w:rsidRPr="007055D9">
        <w:t xml:space="preserve">Element </w:t>
      </w:r>
      <w:r w:rsidR="00194316">
        <w:t>"</w:t>
      </w:r>
      <w:r w:rsidRPr="007055D9">
        <w:t>weld_position</w:t>
      </w:r>
      <w:bookmarkEnd w:id="2426"/>
      <w:bookmarkEnd w:id="2427"/>
      <w:r w:rsidR="00194316">
        <w:t>"</w:t>
      </w:r>
      <w:bookmarkEnd w:id="2428"/>
    </w:p>
    <w:p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3C5489" w:rsidP="003C4247">
            <w:pPr>
              <w:keepNext/>
              <w:rPr>
                <w:b/>
                <w:i/>
              </w:rPr>
            </w:pPr>
            <w:r>
              <w:rPr>
                <w:b/>
                <w:i/>
              </w:rPr>
              <w:t>Use</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rsidR="00BD3D80" w:rsidRPr="00664F44" w:rsidRDefault="00C9639A" w:rsidP="003C4247">
            <w:pPr>
              <w:rPr>
                <w:sz w:val="20"/>
                <w:szCs w:val="20"/>
              </w:rPr>
            </w:pPr>
            <w:r>
              <w:rPr>
                <w:sz w:val="20"/>
                <w:szCs w:val="20"/>
              </w:rPr>
              <w:t>Integer</w:t>
            </w:r>
          </w:p>
        </w:tc>
        <w:tc>
          <w:tcPr>
            <w:tcW w:w="4680" w:type="dxa"/>
            <w:shd w:val="clear" w:color="auto" w:fill="auto"/>
          </w:tcPr>
          <w:p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rsidTr="003C4247">
        <w:trPr>
          <w:cantSplit/>
        </w:trPr>
        <w:tc>
          <w:tcPr>
            <w:tcW w:w="1871" w:type="dxa"/>
            <w:shd w:val="clear" w:color="auto" w:fill="auto"/>
          </w:tcPr>
          <w:p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rsidR="00BD3D80" w:rsidRPr="00664F44" w:rsidRDefault="00D94169" w:rsidP="003C4247">
            <w:pPr>
              <w:rPr>
                <w:sz w:val="20"/>
                <w:szCs w:val="20"/>
              </w:rPr>
            </w:pPr>
            <w:r>
              <w:rPr>
                <w:sz w:val="20"/>
                <w:szCs w:val="20"/>
              </w:rPr>
              <w:t>Boolean</w:t>
            </w:r>
          </w:p>
        </w:tc>
        <w:tc>
          <w:tcPr>
            <w:tcW w:w="4680" w:type="dxa"/>
            <w:shd w:val="clear" w:color="auto" w:fill="auto"/>
          </w:tcPr>
          <w:p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rsidTr="003C4247">
        <w:trPr>
          <w:cantSplit/>
        </w:trPr>
        <w:tc>
          <w:tcPr>
            <w:tcW w:w="1871" w:type="dxa"/>
            <w:shd w:val="clear" w:color="auto" w:fill="auto"/>
          </w:tcPr>
          <w:p w:rsidR="00BD3D80" w:rsidRPr="00D94169" w:rsidRDefault="00BD3D80" w:rsidP="003C4247">
            <w:pPr>
              <w:rPr>
                <w:sz w:val="20"/>
                <w:szCs w:val="20"/>
              </w:rPr>
            </w:pPr>
            <w:r w:rsidRPr="00D94169">
              <w:rPr>
                <w:sz w:val="20"/>
                <w:szCs w:val="20"/>
              </w:rPr>
              <w:t>section</w:t>
            </w:r>
          </w:p>
        </w:tc>
        <w:tc>
          <w:tcPr>
            <w:tcW w:w="1800" w:type="dxa"/>
            <w:shd w:val="clear" w:color="auto" w:fill="auto"/>
          </w:tcPr>
          <w:p w:rsidR="00BD3D80" w:rsidRPr="00664F44" w:rsidRDefault="00BD3D80" w:rsidP="003C4247">
            <w:pPr>
              <w:rPr>
                <w:sz w:val="20"/>
                <w:szCs w:val="20"/>
              </w:rPr>
            </w:pPr>
            <w:r w:rsidRPr="00664F44">
              <w:rPr>
                <w:sz w:val="20"/>
                <w:szCs w:val="20"/>
              </w:rPr>
              <w:t>Selection</w:t>
            </w:r>
          </w:p>
        </w:tc>
        <w:tc>
          <w:tcPr>
            <w:tcW w:w="4680" w:type="dxa"/>
            <w:shd w:val="clear" w:color="auto" w:fill="auto"/>
          </w:tcPr>
          <w:p w:rsidR="00BD3D80" w:rsidRPr="00664F44" w:rsidRDefault="003442B4" w:rsidP="003C4247">
            <w:pPr>
              <w:rPr>
                <w:sz w:val="20"/>
                <w:szCs w:val="20"/>
              </w:rPr>
            </w:pPr>
            <w:r>
              <w:rPr>
                <w:sz w:val="20"/>
                <w:szCs w:val="20"/>
              </w:rPr>
              <w:t>Optional</w:t>
            </w:r>
          </w:p>
        </w:tc>
      </w:tr>
      <w:tr w:rsidR="00BD3D80" w:rsidRPr="007055D9" w:rsidTr="003C4247">
        <w:trPr>
          <w:cantSplit/>
        </w:trPr>
        <w:tc>
          <w:tcPr>
            <w:tcW w:w="1871" w:type="dxa"/>
            <w:shd w:val="clear" w:color="auto" w:fill="auto"/>
          </w:tcPr>
          <w:p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BD3D80" w:rsidP="003C4247">
            <w:pPr>
              <w:rPr>
                <w:sz w:val="20"/>
                <w:szCs w:val="20"/>
              </w:rPr>
            </w:pPr>
            <w:r w:rsidRPr="00664F44">
              <w:rPr>
                <w:sz w:val="20"/>
                <w:szCs w:val="20"/>
              </w:rPr>
              <w:t>* see attribute description</w:t>
            </w:r>
          </w:p>
        </w:tc>
      </w:tr>
      <w:tr w:rsidR="00BD3D80" w:rsidRPr="007055D9" w:rsidTr="003C4247">
        <w:trPr>
          <w:cantSplit/>
        </w:trPr>
        <w:tc>
          <w:tcPr>
            <w:tcW w:w="1871" w:type="dxa"/>
            <w:shd w:val="clear" w:color="auto" w:fill="auto"/>
          </w:tcPr>
          <w:p w:rsidR="00BD3D80" w:rsidRPr="00D94169" w:rsidRDefault="00BD3D80" w:rsidP="003C4247">
            <w:pPr>
              <w:rPr>
                <w:sz w:val="20"/>
                <w:szCs w:val="20"/>
              </w:rPr>
            </w:pPr>
            <w:r w:rsidRPr="00D94169">
              <w:rPr>
                <w:sz w:val="20"/>
                <w:szCs w:val="20"/>
              </w:rPr>
              <w:t>angle</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BD3D80" w:rsidP="003C4247">
            <w:pPr>
              <w:rPr>
                <w:sz w:val="20"/>
                <w:szCs w:val="20"/>
              </w:rPr>
            </w:pPr>
            <w:r w:rsidRPr="00664F44">
              <w:rPr>
                <w:sz w:val="20"/>
                <w:szCs w:val="20"/>
              </w:rPr>
              <w:t>* see attribute description</w:t>
            </w:r>
          </w:p>
        </w:tc>
      </w:tr>
      <w:tr w:rsidR="00BD3D80" w:rsidRPr="007055D9" w:rsidTr="003C4247">
        <w:trPr>
          <w:cantSplit/>
        </w:trPr>
        <w:tc>
          <w:tcPr>
            <w:tcW w:w="1871" w:type="dxa"/>
            <w:shd w:val="clear" w:color="auto" w:fill="auto"/>
          </w:tcPr>
          <w:p w:rsidR="00BD3D80" w:rsidRPr="00D94169" w:rsidRDefault="00BD3D80" w:rsidP="003C4247">
            <w:pPr>
              <w:rPr>
                <w:sz w:val="20"/>
                <w:szCs w:val="20"/>
              </w:rPr>
            </w:pPr>
            <w:r w:rsidRPr="00D94169">
              <w:rPr>
                <w:sz w:val="20"/>
                <w:szCs w:val="20"/>
              </w:rPr>
              <w:t>penetration</w:t>
            </w:r>
          </w:p>
        </w:tc>
        <w:tc>
          <w:tcPr>
            <w:tcW w:w="1800" w:type="dxa"/>
            <w:shd w:val="clear" w:color="auto" w:fill="auto"/>
          </w:tcPr>
          <w:p w:rsidR="00BD3D80" w:rsidRPr="00664F44" w:rsidRDefault="00C9639A" w:rsidP="003C4247">
            <w:pPr>
              <w:rPr>
                <w:sz w:val="20"/>
                <w:szCs w:val="20"/>
              </w:rPr>
            </w:pPr>
            <w:r>
              <w:rPr>
                <w:sz w:val="20"/>
                <w:szCs w:val="20"/>
              </w:rPr>
              <w:t>Floating Point</w:t>
            </w:r>
          </w:p>
        </w:tc>
        <w:tc>
          <w:tcPr>
            <w:tcW w:w="4680" w:type="dxa"/>
            <w:shd w:val="clear" w:color="auto" w:fill="auto"/>
          </w:tcPr>
          <w:p w:rsidR="00BD3D80" w:rsidRPr="00664F44" w:rsidRDefault="00BD3D80" w:rsidP="003C4247">
            <w:pPr>
              <w:rPr>
                <w:sz w:val="20"/>
                <w:szCs w:val="20"/>
              </w:rPr>
            </w:pPr>
            <w:r w:rsidRPr="00664F44">
              <w:rPr>
                <w:sz w:val="20"/>
                <w:szCs w:val="20"/>
              </w:rPr>
              <w:t>* see attribute description</w:t>
            </w:r>
          </w:p>
        </w:tc>
      </w:tr>
      <w:tr w:rsidR="00BD3D80" w:rsidRPr="007055D9" w:rsidTr="003C4247">
        <w:trPr>
          <w:cantSplit/>
        </w:trPr>
        <w:tc>
          <w:tcPr>
            <w:tcW w:w="1871" w:type="dxa"/>
            <w:shd w:val="clear" w:color="auto" w:fill="auto"/>
          </w:tcPr>
          <w:p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rsidTr="003C4247">
        <w:trPr>
          <w:cantSplit/>
        </w:trPr>
        <w:tc>
          <w:tcPr>
            <w:tcW w:w="1871" w:type="dxa"/>
            <w:shd w:val="clear" w:color="auto" w:fill="auto"/>
          </w:tcPr>
          <w:p w:rsidR="0026200C" w:rsidRPr="00D94169" w:rsidRDefault="0026200C" w:rsidP="003C4247">
            <w:pPr>
              <w:rPr>
                <w:sz w:val="20"/>
                <w:szCs w:val="20"/>
              </w:rPr>
            </w:pPr>
            <w:r>
              <w:rPr>
                <w:sz w:val="20"/>
                <w:szCs w:val="20"/>
              </w:rPr>
              <w:t>filler_material</w:t>
            </w:r>
          </w:p>
        </w:tc>
        <w:tc>
          <w:tcPr>
            <w:tcW w:w="1800" w:type="dxa"/>
            <w:shd w:val="clear" w:color="auto" w:fill="auto"/>
          </w:tcPr>
          <w:p w:rsidR="0026200C" w:rsidRPr="00664F44" w:rsidRDefault="0026200C" w:rsidP="003C4247">
            <w:pPr>
              <w:rPr>
                <w:sz w:val="20"/>
                <w:szCs w:val="20"/>
              </w:rPr>
            </w:pPr>
            <w:r w:rsidRPr="00A20C5C">
              <w:rPr>
                <w:sz w:val="20"/>
                <w:szCs w:val="20"/>
              </w:rPr>
              <w:t>Alphanumeric</w:t>
            </w:r>
          </w:p>
        </w:tc>
        <w:tc>
          <w:tcPr>
            <w:tcW w:w="4680" w:type="dxa"/>
            <w:shd w:val="clear" w:color="auto" w:fill="auto"/>
          </w:tcPr>
          <w:p w:rsidR="0026200C" w:rsidRPr="00664F44" w:rsidRDefault="0026200C" w:rsidP="003C4247">
            <w:pPr>
              <w:rPr>
                <w:sz w:val="20"/>
                <w:szCs w:val="20"/>
              </w:rPr>
            </w:pPr>
            <w:r w:rsidRPr="00A20C5C">
              <w:rPr>
                <w:sz w:val="20"/>
                <w:szCs w:val="20"/>
              </w:rPr>
              <w:t>Optional</w:t>
            </w:r>
          </w:p>
        </w:tc>
      </w:tr>
      <w:tr w:rsidR="00BD3D80" w:rsidRPr="007055D9" w:rsidTr="003C4247">
        <w:trPr>
          <w:cantSplit/>
        </w:trPr>
        <w:tc>
          <w:tcPr>
            <w:tcW w:w="1871" w:type="dxa"/>
            <w:shd w:val="clear" w:color="auto" w:fill="auto"/>
          </w:tcPr>
          <w:p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rsidR="00BD3D80" w:rsidRPr="00664F44" w:rsidRDefault="00BD3D80" w:rsidP="003C4247">
            <w:pPr>
              <w:rPr>
                <w:sz w:val="20"/>
                <w:szCs w:val="20"/>
              </w:rPr>
            </w:pPr>
            <w:r w:rsidRPr="00664F44">
              <w:rPr>
                <w:sz w:val="20"/>
                <w:szCs w:val="20"/>
              </w:rPr>
              <w:t>Selection</w:t>
            </w:r>
          </w:p>
        </w:tc>
        <w:tc>
          <w:tcPr>
            <w:tcW w:w="4680" w:type="dxa"/>
            <w:shd w:val="clear" w:color="auto" w:fill="auto"/>
          </w:tcPr>
          <w:p w:rsidR="00BD3D80" w:rsidRPr="00664F44" w:rsidRDefault="00BD3D80" w:rsidP="003C4247">
            <w:pPr>
              <w:keepNext/>
              <w:rPr>
                <w:sz w:val="20"/>
                <w:szCs w:val="20"/>
              </w:rPr>
            </w:pPr>
            <w:r w:rsidRPr="00664F44">
              <w:rPr>
                <w:sz w:val="20"/>
                <w:szCs w:val="20"/>
              </w:rPr>
              <w:t>Optional</w:t>
            </w:r>
          </w:p>
        </w:tc>
      </w:tr>
    </w:tbl>
    <w:p w:rsidR="003C4247" w:rsidRDefault="003C4247" w:rsidP="00F3716C">
      <w:pPr>
        <w:pStyle w:val="Caption"/>
        <w:spacing w:before="120"/>
      </w:pPr>
      <w:bookmarkStart w:id="2429" w:name="_Toc3566520"/>
      <w:bookmarkStart w:id="2430" w:name="_Toc27753891"/>
      <w:bookmarkStart w:id="2431" w:name="_Toc338939248"/>
      <w:r>
        <w:t xml:space="preserve">Table </w:t>
      </w:r>
      <w:r w:rsidR="00D43112">
        <w:fldChar w:fldCharType="begin"/>
      </w:r>
      <w:r w:rsidR="00D43112">
        <w:instrText xml:space="preserve"> SEQ Table \* ARABIC </w:instrText>
      </w:r>
      <w:r w:rsidR="00D43112">
        <w:fldChar w:fldCharType="separate"/>
      </w:r>
      <w:r w:rsidR="007E2D34">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29"/>
      <w:bookmarkEnd w:id="2430"/>
      <w:r>
        <w:t xml:space="preserve"> </w:t>
      </w:r>
    </w:p>
    <w:p w:rsidR="00D21A31" w:rsidRDefault="00D21A31" w:rsidP="00D21A31">
      <w:pPr>
        <w:pStyle w:val="Heading5"/>
        <w:keepNext/>
      </w:pPr>
      <w:r w:rsidRPr="007055D9">
        <w:t>Attribute</w:t>
      </w:r>
      <w:r>
        <w:t>s</w:t>
      </w:r>
      <w:r w:rsidRPr="007055D9">
        <w:t xml:space="preserve"> </w:t>
      </w:r>
      <w:r w:rsidR="00194316">
        <w:t>"</w:t>
      </w:r>
      <w:r>
        <w:t>u, x, y, z, reference</w:t>
      </w:r>
      <w:r w:rsidR="00194316">
        <w:t>"</w:t>
      </w:r>
    </w:p>
    <w:p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E2D34">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E2D34" w:rsidRPr="007E2D34">
        <w:rPr>
          <w:b w:val="0"/>
          <w:i w:val="0"/>
        </w:rPr>
        <w:t>Welding Position</w:t>
      </w:r>
      <w:r w:rsidRPr="00044694">
        <w:rPr>
          <w:b w:val="0"/>
          <w:i w:val="0"/>
          <w:lang w:val="en-US"/>
        </w:rPr>
        <w:fldChar w:fldCharType="end"/>
      </w:r>
      <w:r w:rsidRPr="00F07803">
        <w:rPr>
          <w:b w:val="0"/>
          <w:i w:val="0"/>
        </w:rPr>
        <w:t>.</w:t>
      </w:r>
    </w:p>
    <w:p w:rsidR="00BD3D80" w:rsidRPr="007055D9" w:rsidRDefault="00BD3D80" w:rsidP="003C4247">
      <w:pPr>
        <w:pStyle w:val="Heading5"/>
        <w:keepNext/>
      </w:pPr>
      <w:r w:rsidRPr="007055D9">
        <w:t xml:space="preserve">Attribute </w:t>
      </w:r>
      <w:r w:rsidR="00194316">
        <w:t>"</w:t>
      </w:r>
      <w:r w:rsidRPr="007055D9">
        <w:t>base</w:t>
      </w:r>
      <w:r w:rsidR="00194316">
        <w:t>"</w:t>
      </w:r>
    </w:p>
    <w:p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rsidR="0006113C" w:rsidRPr="007055D9" w:rsidRDefault="0006113C" w:rsidP="003C4247">
      <w:pPr>
        <w:pStyle w:val="Heading5"/>
        <w:keepNext/>
      </w:pPr>
      <w:r w:rsidRPr="007055D9">
        <w:t xml:space="preserve">Attribute </w:t>
      </w:r>
      <w:r w:rsidR="00194316">
        <w:t>"</w:t>
      </w:r>
      <w:r w:rsidRPr="007055D9">
        <w:t>section</w:t>
      </w:r>
      <w:bookmarkEnd w:id="2431"/>
      <w:r w:rsidR="00194316">
        <w:t>"</w:t>
      </w:r>
    </w:p>
    <w:p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rsidR="0006113C" w:rsidRPr="007055D9" w:rsidRDefault="0006113C" w:rsidP="0006113C">
      <w:pPr>
        <w:pStyle w:val="ListBullet"/>
        <w:rPr>
          <w:rStyle w:val="XMLAttribute"/>
        </w:rPr>
      </w:pPr>
      <w:r w:rsidRPr="007055D9">
        <w:rPr>
          <w:rStyle w:val="XMLAttribute"/>
        </w:rPr>
        <w:t>Fillet</w:t>
      </w:r>
    </w:p>
    <w:p w:rsidR="0006113C" w:rsidRPr="007055D9" w:rsidRDefault="0006113C" w:rsidP="0006113C">
      <w:pPr>
        <w:pStyle w:val="ListBullet"/>
        <w:rPr>
          <w:rStyle w:val="XMLAttribute"/>
        </w:rPr>
      </w:pPr>
      <w:r w:rsidRPr="007055D9">
        <w:rPr>
          <w:rStyle w:val="XMLAttribute"/>
        </w:rPr>
        <w:t>HV</w:t>
      </w:r>
    </w:p>
    <w:p w:rsidR="0006113C" w:rsidRPr="007055D9" w:rsidRDefault="0006113C" w:rsidP="0006113C">
      <w:pPr>
        <w:pStyle w:val="ListBullet"/>
        <w:rPr>
          <w:rStyle w:val="XMLAttribute"/>
        </w:rPr>
      </w:pPr>
      <w:r w:rsidRPr="007055D9">
        <w:rPr>
          <w:rStyle w:val="XMLAttribute"/>
        </w:rPr>
        <w:t>HY</w:t>
      </w:r>
    </w:p>
    <w:p w:rsidR="0006113C" w:rsidRPr="007055D9" w:rsidRDefault="0006113C" w:rsidP="003C4247">
      <w:pPr>
        <w:pStyle w:val="Heading5"/>
        <w:keepNext/>
      </w:pPr>
      <w:bookmarkStart w:id="2432" w:name="_Toc338939249"/>
      <w:r w:rsidRPr="007055D9">
        <w:lastRenderedPageBreak/>
        <w:t xml:space="preserve">Attribute </w:t>
      </w:r>
      <w:r w:rsidR="00194316">
        <w:t>"</w:t>
      </w:r>
      <w:r w:rsidRPr="007055D9">
        <w:t>thickness</w:t>
      </w:r>
      <w:bookmarkEnd w:id="2432"/>
      <w:r w:rsidR="00194316">
        <w:t>"</w:t>
      </w:r>
    </w:p>
    <w:p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rsidTr="008641A9">
        <w:tc>
          <w:tcPr>
            <w:tcW w:w="2951" w:type="dxa"/>
            <w:shd w:val="clear" w:color="auto" w:fill="auto"/>
          </w:tcPr>
          <w:p w:rsidR="0006113C" w:rsidRPr="000A77EE" w:rsidRDefault="0006113C" w:rsidP="008641A9">
            <w:pPr>
              <w:rPr>
                <w:sz w:val="20"/>
                <w:szCs w:val="20"/>
              </w:rPr>
            </w:pPr>
            <w:r w:rsidRPr="000A77EE">
              <w:rPr>
                <w:sz w:val="20"/>
                <w:szCs w:val="20"/>
              </w:rPr>
              <w:t>HV</w:t>
            </w:r>
          </w:p>
        </w:tc>
        <w:tc>
          <w:tcPr>
            <w:tcW w:w="4860" w:type="dxa"/>
            <w:shd w:val="clear" w:color="auto" w:fill="auto"/>
          </w:tcPr>
          <w:p w:rsidR="0006113C" w:rsidRPr="000A77EE" w:rsidRDefault="0006113C" w:rsidP="008641A9">
            <w:pPr>
              <w:rPr>
                <w:sz w:val="20"/>
                <w:szCs w:val="20"/>
              </w:rPr>
            </w:pPr>
            <w:r w:rsidRPr="000A77EE">
              <w:rPr>
                <w:sz w:val="20"/>
                <w:szCs w:val="20"/>
              </w:rPr>
              <w:t>Optional</w:t>
            </w:r>
          </w:p>
        </w:tc>
      </w:tr>
      <w:tr w:rsidR="0006113C" w:rsidRPr="007055D9" w:rsidTr="008641A9">
        <w:tc>
          <w:tcPr>
            <w:tcW w:w="2951" w:type="dxa"/>
            <w:shd w:val="clear" w:color="auto" w:fill="auto"/>
          </w:tcPr>
          <w:p w:rsidR="0006113C" w:rsidRPr="000A77EE" w:rsidRDefault="0006113C" w:rsidP="008641A9">
            <w:pPr>
              <w:rPr>
                <w:sz w:val="20"/>
                <w:szCs w:val="20"/>
              </w:rPr>
            </w:pPr>
            <w:r w:rsidRPr="000A77EE">
              <w:rPr>
                <w:sz w:val="20"/>
                <w:szCs w:val="20"/>
              </w:rPr>
              <w:t>HY</w:t>
            </w:r>
          </w:p>
        </w:tc>
        <w:tc>
          <w:tcPr>
            <w:tcW w:w="4860" w:type="dxa"/>
            <w:shd w:val="clear" w:color="auto" w:fill="auto"/>
          </w:tcPr>
          <w:p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rsidTr="008641A9">
        <w:tc>
          <w:tcPr>
            <w:tcW w:w="2951" w:type="dxa"/>
            <w:shd w:val="clear" w:color="auto" w:fill="auto"/>
          </w:tcPr>
          <w:p w:rsidR="0006113C" w:rsidRPr="000A77EE" w:rsidRDefault="0006113C" w:rsidP="008641A9">
            <w:pPr>
              <w:rPr>
                <w:sz w:val="20"/>
                <w:szCs w:val="20"/>
              </w:rPr>
            </w:pPr>
            <w:r w:rsidRPr="000A77EE">
              <w:rPr>
                <w:sz w:val="20"/>
                <w:szCs w:val="20"/>
              </w:rPr>
              <w:t>Fillet</w:t>
            </w:r>
          </w:p>
        </w:tc>
        <w:tc>
          <w:tcPr>
            <w:tcW w:w="4860" w:type="dxa"/>
            <w:shd w:val="clear" w:color="auto" w:fill="auto"/>
          </w:tcPr>
          <w:p w:rsidR="0006113C" w:rsidRPr="000A77EE" w:rsidRDefault="0006113C" w:rsidP="00AA1695">
            <w:pPr>
              <w:keepNext/>
              <w:rPr>
                <w:sz w:val="20"/>
                <w:szCs w:val="20"/>
              </w:rPr>
            </w:pPr>
            <w:r w:rsidRPr="000A77EE">
              <w:rPr>
                <w:sz w:val="20"/>
                <w:szCs w:val="20"/>
              </w:rPr>
              <w:t>Required</w:t>
            </w:r>
          </w:p>
        </w:tc>
      </w:tr>
    </w:tbl>
    <w:p w:rsidR="00AA1695" w:rsidRDefault="00AA1695" w:rsidP="00AA1695">
      <w:pPr>
        <w:pStyle w:val="Caption"/>
        <w:spacing w:before="120"/>
      </w:pPr>
      <w:bookmarkStart w:id="2433" w:name="_Toc3566521"/>
      <w:bookmarkStart w:id="2434" w:name="_Toc27753892"/>
      <w:bookmarkStart w:id="2435" w:name="_Toc338939250"/>
      <w:r>
        <w:t xml:space="preserve">Table </w:t>
      </w:r>
      <w:r>
        <w:fldChar w:fldCharType="begin"/>
      </w:r>
      <w:r>
        <w:instrText xml:space="preserve"> SEQ Table \* ARABIC </w:instrText>
      </w:r>
      <w:r>
        <w:fldChar w:fldCharType="separate"/>
      </w:r>
      <w:r w:rsidR="007E2D34">
        <w:rPr>
          <w:noProof/>
        </w:rPr>
        <w:t>117</w:t>
      </w:r>
      <w:r>
        <w:fldChar w:fldCharType="end"/>
      </w:r>
      <w:r>
        <w:t xml:space="preserve">: Value Dependency of Attribute </w:t>
      </w:r>
      <w:r>
        <w:rPr>
          <w:rStyle w:val="elementdeftypeChar"/>
          <w:b/>
        </w:rPr>
        <w:t>thickness</w:t>
      </w:r>
      <w:bookmarkEnd w:id="2433"/>
      <w:bookmarkEnd w:id="2434"/>
    </w:p>
    <w:p w:rsidR="0006113C" w:rsidRPr="007055D9" w:rsidRDefault="0006113C" w:rsidP="008641A9">
      <w:pPr>
        <w:pStyle w:val="Heading5"/>
        <w:keepNext/>
      </w:pPr>
      <w:r w:rsidRPr="007055D9">
        <w:t xml:space="preserve">Attribute </w:t>
      </w:r>
      <w:r w:rsidR="00194316">
        <w:t>"</w:t>
      </w:r>
      <w:r w:rsidRPr="007055D9">
        <w:t>angle</w:t>
      </w:r>
      <w:bookmarkEnd w:id="2435"/>
      <w:r w:rsidR="00194316">
        <w:t>"</w:t>
      </w:r>
    </w:p>
    <w:p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rsidR="0006113C" w:rsidRPr="007055D9" w:rsidRDefault="0006113C" w:rsidP="008641A9">
      <w:pPr>
        <w:pStyle w:val="Heading5"/>
        <w:keepNext/>
      </w:pPr>
      <w:bookmarkStart w:id="2436" w:name="_Toc338939251"/>
      <w:r w:rsidRPr="007055D9">
        <w:t xml:space="preserve">Attribute </w:t>
      </w:r>
      <w:r w:rsidR="00194316">
        <w:t>"</w:t>
      </w:r>
      <w:r w:rsidRPr="007055D9">
        <w:t>penetration</w:t>
      </w:r>
      <w:bookmarkEnd w:id="2436"/>
      <w:r w:rsidR="00194316">
        <w:t>"</w:t>
      </w:r>
    </w:p>
    <w:p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rsidR="0006113C" w:rsidRPr="007055D9" w:rsidRDefault="0006113C" w:rsidP="008641A9">
      <w:pPr>
        <w:pStyle w:val="Heading5"/>
        <w:keepNext/>
      </w:pPr>
      <w:bookmarkStart w:id="2437" w:name="_Toc338939253"/>
      <w:r w:rsidRPr="007055D9">
        <w:t xml:space="preserve">Attribute </w:t>
      </w:r>
      <w:r w:rsidR="00194316">
        <w:t>"</w:t>
      </w:r>
      <w:r w:rsidRPr="007055D9">
        <w:t>shape</w:t>
      </w:r>
      <w:bookmarkEnd w:id="2437"/>
      <w:r w:rsidR="00194316">
        <w:t>"</w:t>
      </w:r>
    </w:p>
    <w:p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rsidR="0006113C" w:rsidRPr="007055D9" w:rsidRDefault="0006113C" w:rsidP="008641A9">
      <w:pPr>
        <w:pStyle w:val="Heading5"/>
        <w:keepNext/>
      </w:pPr>
      <w:bookmarkStart w:id="2438" w:name="_Toc338939254"/>
      <w:r w:rsidRPr="007055D9">
        <w:t xml:space="preserve">Attribute </w:t>
      </w:r>
      <w:r w:rsidR="00194316">
        <w:t>"</w:t>
      </w:r>
      <w:r w:rsidRPr="007055D9">
        <w:t>filler</w:t>
      </w:r>
      <w:bookmarkEnd w:id="2438"/>
      <w:r w:rsidR="00194316">
        <w:t>"</w:t>
      </w:r>
    </w:p>
    <w:p w:rsidR="0006113C" w:rsidRPr="007055D9" w:rsidRDefault="0006113C" w:rsidP="008641A9">
      <w:pPr>
        <w:keepNext/>
      </w:pPr>
      <w:r w:rsidRPr="007055D9">
        <w:t>Valid values for the attribute filler can be:</w:t>
      </w:r>
    </w:p>
    <w:p w:rsidR="0006113C" w:rsidRPr="007055D9" w:rsidRDefault="0006113C" w:rsidP="0006113C">
      <w:pPr>
        <w:pStyle w:val="ListBullet"/>
        <w:rPr>
          <w:rStyle w:val="XMLAttribute"/>
        </w:rPr>
      </w:pPr>
      <w:r w:rsidRPr="007055D9">
        <w:rPr>
          <w:rStyle w:val="XMLAttribute"/>
        </w:rPr>
        <w:t>yes</w:t>
      </w:r>
    </w:p>
    <w:p w:rsidR="0006113C" w:rsidRPr="007055D9" w:rsidRDefault="0006113C" w:rsidP="00645F8D">
      <w:pPr>
        <w:pStyle w:val="ListBullet"/>
        <w:spacing w:after="120"/>
        <w:rPr>
          <w:rStyle w:val="XMLAttribute"/>
        </w:rPr>
      </w:pPr>
      <w:r w:rsidRPr="007055D9">
        <w:rPr>
          <w:rStyle w:val="XMLAttribute"/>
        </w:rPr>
        <w:t>no</w:t>
      </w:r>
    </w:p>
    <w:p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rsidR="000A77EE" w:rsidRDefault="000A77EE" w:rsidP="008641A9">
      <w:pPr>
        <w:pStyle w:val="XMLCode"/>
        <w:keepNext/>
      </w:pPr>
    </w:p>
    <w:p w:rsidR="00885D11" w:rsidRDefault="0006113C" w:rsidP="008641A9">
      <w:pPr>
        <w:pStyle w:val="XMLCode"/>
        <w:keepNext/>
      </w:pPr>
      <w:r w:rsidRPr="007055D9">
        <w:t>&lt;</w:t>
      </w:r>
      <w:proofErr w:type="gramStart"/>
      <w:r w:rsidR="00885D11">
        <w:t>seamweld</w:t>
      </w:r>
      <w:proofErr w:type="gramEnd"/>
      <w:r w:rsidR="00885D11">
        <w:t>&gt;</w:t>
      </w:r>
    </w:p>
    <w:p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rsidR="00885D11" w:rsidRDefault="00FD20E4" w:rsidP="00885D11">
      <w:pPr>
        <w:pStyle w:val="XMLCode"/>
      </w:pPr>
      <w:r>
        <w:t xml:space="preserve">        </w:t>
      </w:r>
      <w:r w:rsidR="00885D11">
        <w:t>&lt;sheet_parameter</w:t>
      </w:r>
      <w:r w:rsidR="00D32EBC">
        <w:t xml:space="preserve"> </w:t>
      </w:r>
      <w:r w:rsidR="00885D11">
        <w:t>... /&gt;</w:t>
      </w:r>
    </w:p>
    <w:p w:rsidR="00885D11" w:rsidRDefault="00885D11" w:rsidP="00885D11">
      <w:pPr>
        <w:pStyle w:val="XMLCode"/>
      </w:pPr>
      <w:r>
        <w:t xml:space="preserve">        &lt;sheet_parameter ... /&gt;</w:t>
      </w:r>
    </w:p>
    <w:p w:rsidR="00D94169" w:rsidRDefault="00FD20E4" w:rsidP="00885D11">
      <w:pPr>
        <w:pStyle w:val="XMLCode"/>
      </w:pPr>
      <w:r>
        <w:t xml:space="preserve">    </w:t>
      </w:r>
      <w:r w:rsidR="00885D11">
        <w:t>&lt;/cruciform_joint&gt;</w:t>
      </w:r>
    </w:p>
    <w:p w:rsidR="0088549D" w:rsidRDefault="0006113C" w:rsidP="00D94169">
      <w:pPr>
        <w:pStyle w:val="XMLCode"/>
      </w:pPr>
      <w:r w:rsidRPr="007055D9">
        <w:t>&lt;/</w:t>
      </w:r>
      <w:r w:rsidR="00885D11">
        <w:t>seamweld</w:t>
      </w:r>
      <w:r w:rsidRPr="007055D9">
        <w:t>&gt;</w:t>
      </w:r>
    </w:p>
    <w:p w:rsidR="000A77EE" w:rsidRDefault="000A77EE" w:rsidP="00D94169">
      <w:pPr>
        <w:pStyle w:val="XMLCode"/>
      </w:pPr>
    </w:p>
    <w:p w:rsidR="00996CC5" w:rsidRPr="007055D9" w:rsidRDefault="00996CC5" w:rsidP="00F3716C">
      <w:pPr>
        <w:pStyle w:val="Heading4"/>
        <w:keepLines/>
        <w:tabs>
          <w:tab w:val="clear" w:pos="864"/>
          <w:tab w:val="num" w:pos="993"/>
        </w:tabs>
        <w:ind w:left="862" w:hanging="862"/>
      </w:pPr>
      <w:bookmarkStart w:id="2439" w:name="GenericSeamWeldWeld"/>
      <w:bookmarkStart w:id="2440" w:name="_Toc3557060"/>
      <w:bookmarkStart w:id="2441" w:name="_Toc27753674"/>
      <w:bookmarkStart w:id="2442" w:name="_Toc338938919"/>
      <w:bookmarkStart w:id="2443" w:name="_Toc338939255"/>
      <w:bookmarkStart w:id="2444" w:name="_Toc334183560"/>
      <w:bookmarkStart w:id="2445" w:name="_Toc288196537"/>
      <w:bookmarkStart w:id="2446" w:name="_Toc288200840"/>
      <w:bookmarkEnd w:id="2418"/>
      <w:bookmarkEnd w:id="2419"/>
      <w:bookmarkEnd w:id="2420"/>
      <w:bookmarkEnd w:id="2421"/>
      <w:bookmarkEnd w:id="2439"/>
      <w:r w:rsidRPr="007055D9">
        <w:t xml:space="preserve">Element </w:t>
      </w:r>
      <w:r w:rsidR="00194316">
        <w:t>"</w:t>
      </w:r>
      <w:r>
        <w:t>sheet_parameter</w:t>
      </w:r>
      <w:bookmarkEnd w:id="2440"/>
      <w:r w:rsidR="00194316">
        <w:t>"</w:t>
      </w:r>
      <w:bookmarkEnd w:id="2441"/>
    </w:p>
    <w:p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996CC5" w:rsidRPr="007055D9" w:rsidRDefault="009436D3" w:rsidP="000F259A">
            <w:pPr>
              <w:keepNext/>
              <w:keepLines/>
              <w:rPr>
                <w:b/>
                <w:i/>
              </w:rPr>
            </w:pPr>
            <w:r w:rsidRPr="00A20C5C">
              <w:rPr>
                <w:b/>
                <w:i/>
              </w:rPr>
              <w:t>Constraint</w:t>
            </w:r>
            <w:r>
              <w:rPr>
                <w:b/>
                <w:i/>
              </w:rPr>
              <w:t xml:space="preserve"> / Remarks</w:t>
            </w:r>
          </w:p>
        </w:tc>
      </w:tr>
      <w:tr w:rsidR="00996CC5" w:rsidRPr="007055D9" w:rsidTr="000F259A">
        <w:trPr>
          <w:jc w:val="center"/>
        </w:trPr>
        <w:tc>
          <w:tcPr>
            <w:tcW w:w="1574" w:type="dxa"/>
            <w:shd w:val="clear" w:color="auto" w:fill="auto"/>
          </w:tcPr>
          <w:p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rsidR="00996CC5" w:rsidRPr="002D6B99" w:rsidRDefault="00C9639A" w:rsidP="000F259A">
            <w:pPr>
              <w:keepNext/>
              <w:keepLines/>
              <w:rPr>
                <w:sz w:val="20"/>
                <w:szCs w:val="20"/>
              </w:rPr>
            </w:pPr>
            <w:r>
              <w:rPr>
                <w:sz w:val="20"/>
                <w:szCs w:val="20"/>
              </w:rPr>
              <w:t>Integer</w:t>
            </w:r>
          </w:p>
        </w:tc>
        <w:tc>
          <w:tcPr>
            <w:tcW w:w="1275" w:type="dxa"/>
            <w:shd w:val="clear" w:color="auto" w:fill="auto"/>
          </w:tcPr>
          <w:p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rsidTr="000F259A">
        <w:trPr>
          <w:jc w:val="center"/>
        </w:trPr>
        <w:tc>
          <w:tcPr>
            <w:tcW w:w="1574" w:type="dxa"/>
            <w:shd w:val="clear" w:color="auto" w:fill="auto"/>
            <w:vAlign w:val="bottom"/>
          </w:tcPr>
          <w:p w:rsidR="00996CC5" w:rsidRDefault="00996CC5" w:rsidP="000F259A">
            <w:pPr>
              <w:keepNext/>
              <w:keepLines/>
              <w:rPr>
                <w:sz w:val="20"/>
                <w:szCs w:val="20"/>
              </w:rPr>
            </w:pPr>
            <w:r>
              <w:rPr>
                <w:sz w:val="20"/>
                <w:szCs w:val="20"/>
              </w:rPr>
              <w:t>gap</w:t>
            </w:r>
          </w:p>
        </w:tc>
        <w:tc>
          <w:tcPr>
            <w:tcW w:w="1418" w:type="dxa"/>
            <w:shd w:val="clear" w:color="auto" w:fill="auto"/>
            <w:vAlign w:val="bottom"/>
          </w:tcPr>
          <w:p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rsidR="00996CC5" w:rsidRPr="002D6B99" w:rsidRDefault="00B36F90" w:rsidP="000F259A">
            <w:pPr>
              <w:keepNext/>
              <w:keepLines/>
              <w:rPr>
                <w:sz w:val="20"/>
                <w:szCs w:val="20"/>
              </w:rPr>
            </w:pPr>
            <w:r>
              <w:rPr>
                <w:sz w:val="20"/>
                <w:szCs w:val="20"/>
              </w:rPr>
              <w:t>Default value is 0</w:t>
            </w:r>
          </w:p>
        </w:tc>
      </w:tr>
      <w:tr w:rsidR="00996CC5" w:rsidRPr="007055D9" w:rsidTr="000F259A">
        <w:trPr>
          <w:jc w:val="center"/>
        </w:trPr>
        <w:tc>
          <w:tcPr>
            <w:tcW w:w="1574" w:type="dxa"/>
            <w:shd w:val="clear" w:color="auto" w:fill="auto"/>
            <w:vAlign w:val="bottom"/>
          </w:tcPr>
          <w:p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rsidR="00996CC5" w:rsidRPr="002D6B99" w:rsidRDefault="00996CC5" w:rsidP="000F259A">
            <w:pPr>
              <w:keepNext/>
              <w:keepLines/>
              <w:rPr>
                <w:sz w:val="20"/>
                <w:szCs w:val="20"/>
              </w:rPr>
            </w:pPr>
            <w:r>
              <w:rPr>
                <w:sz w:val="20"/>
                <w:szCs w:val="20"/>
              </w:rPr>
              <w:t>-</w:t>
            </w:r>
          </w:p>
        </w:tc>
      </w:tr>
      <w:tr w:rsidR="00996CC5" w:rsidRPr="007055D9" w:rsidTr="000F259A">
        <w:trPr>
          <w:jc w:val="center"/>
        </w:trPr>
        <w:tc>
          <w:tcPr>
            <w:tcW w:w="1574" w:type="dxa"/>
            <w:shd w:val="clear" w:color="auto" w:fill="auto"/>
            <w:vAlign w:val="bottom"/>
          </w:tcPr>
          <w:p w:rsidR="00996CC5" w:rsidRDefault="00996CC5" w:rsidP="000F259A">
            <w:pPr>
              <w:keepNext/>
              <w:keepLines/>
              <w:rPr>
                <w:sz w:val="20"/>
                <w:szCs w:val="20"/>
              </w:rPr>
            </w:pPr>
            <w:r>
              <w:rPr>
                <w:sz w:val="20"/>
                <w:szCs w:val="20"/>
              </w:rPr>
              <w:t>sheet_angle</w:t>
            </w:r>
          </w:p>
        </w:tc>
        <w:tc>
          <w:tcPr>
            <w:tcW w:w="1418" w:type="dxa"/>
            <w:shd w:val="clear" w:color="auto" w:fill="auto"/>
            <w:vAlign w:val="bottom"/>
          </w:tcPr>
          <w:p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rsidR="00996CC5" w:rsidRPr="002D6B99" w:rsidRDefault="00996CC5" w:rsidP="008641A9">
            <w:pPr>
              <w:keepNext/>
              <w:keepLines/>
              <w:rPr>
                <w:sz w:val="20"/>
                <w:szCs w:val="20"/>
              </w:rPr>
            </w:pPr>
            <w:r>
              <w:rPr>
                <w:sz w:val="20"/>
                <w:szCs w:val="20"/>
              </w:rPr>
              <w:t>-</w:t>
            </w:r>
          </w:p>
        </w:tc>
      </w:tr>
    </w:tbl>
    <w:p w:rsidR="008641A9" w:rsidRDefault="008641A9" w:rsidP="00AA1695">
      <w:pPr>
        <w:pStyle w:val="Caption"/>
        <w:spacing w:before="120"/>
      </w:pPr>
      <w:bookmarkStart w:id="2447" w:name="_Toc3566522"/>
      <w:bookmarkStart w:id="2448" w:name="_Toc27753893"/>
      <w:r>
        <w:t xml:space="preserve">Table </w:t>
      </w:r>
      <w:r w:rsidR="00D43112">
        <w:fldChar w:fldCharType="begin"/>
      </w:r>
      <w:r w:rsidR="00D43112">
        <w:instrText xml:space="preserve"> SEQ Table \* ARABIC </w:instrText>
      </w:r>
      <w:r w:rsidR="00D43112">
        <w:fldChar w:fldCharType="separate"/>
      </w:r>
      <w:r w:rsidR="007E2D34">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447"/>
      <w:bookmarkEnd w:id="2448"/>
    </w:p>
    <w:p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rsidR="00996CC5" w:rsidRDefault="00996CC5" w:rsidP="0026200C">
      <w:pPr>
        <w:pStyle w:val="XMLCode"/>
        <w:keepNext/>
      </w:pPr>
    </w:p>
    <w:p w:rsidR="00996CC5" w:rsidRDefault="00996CC5" w:rsidP="0026200C">
      <w:pPr>
        <w:pStyle w:val="XMLCode"/>
        <w:keepNext/>
      </w:pPr>
      <w:r w:rsidRPr="007055D9">
        <w:t>&lt;</w:t>
      </w:r>
      <w:proofErr w:type="gramStart"/>
      <w:r>
        <w:t>seamweld</w:t>
      </w:r>
      <w:proofErr w:type="gramEnd"/>
      <w:r>
        <w:t>&gt;</w:t>
      </w:r>
    </w:p>
    <w:p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rsidR="00996CC5" w:rsidRPr="007055D9" w:rsidRDefault="00996CC5" w:rsidP="0026200C">
      <w:pPr>
        <w:pStyle w:val="XMLCode"/>
        <w:keepNext/>
      </w:pPr>
      <w:r>
        <w:t xml:space="preserve">    &lt;/cruciform_joint&gt;</w:t>
      </w:r>
    </w:p>
    <w:p w:rsidR="00996CC5" w:rsidRDefault="00996CC5" w:rsidP="0026200C">
      <w:pPr>
        <w:pStyle w:val="XMLCode"/>
        <w:keepNext/>
      </w:pPr>
      <w:r w:rsidRPr="007055D9">
        <w:t>&lt;/</w:t>
      </w:r>
      <w:r>
        <w:t>seamweld</w:t>
      </w:r>
      <w:r w:rsidRPr="007055D9">
        <w:t>&gt;</w:t>
      </w:r>
    </w:p>
    <w:p w:rsidR="00996CC5" w:rsidRPr="007055D9" w:rsidRDefault="00996CC5" w:rsidP="00996CC5">
      <w:pPr>
        <w:pStyle w:val="XMLCode"/>
      </w:pPr>
    </w:p>
    <w:bookmarkStart w:id="2449" w:name="_Toc413861928"/>
    <w:bookmarkStart w:id="2450" w:name="_Toc3557061"/>
    <w:bookmarkStart w:id="2451" w:name="_Toc27753675"/>
    <w:bookmarkStart w:id="2452" w:name="_Toc413359615"/>
    <w:bookmarkStart w:id="2453" w:name="_Toc338938920"/>
    <w:bookmarkStart w:id="2454" w:name="_Toc338939256"/>
    <w:bookmarkStart w:id="2455" w:name="_Toc391571769"/>
    <w:bookmarkEnd w:id="2442"/>
    <w:bookmarkEnd w:id="2443"/>
    <w:p w:rsidR="00504BAD" w:rsidRPr="00226A3F" w:rsidRDefault="00327322" w:rsidP="00327322">
      <w:pPr>
        <w:pStyle w:val="Heading3"/>
        <w:spacing w:before="480"/>
      </w:pPr>
      <w:r>
        <w:rPr>
          <w:noProof/>
          <w:lang w:eastAsia="en-US"/>
        </w:rPr>
        <mc:AlternateContent>
          <mc:Choice Requires="wpg">
            <w:drawing>
              <wp:anchor distT="0" distB="0" distL="114300" distR="114300" simplePos="0" relativeHeight="251719680" behindDoc="0" locked="0" layoutInCell="1" allowOverlap="1" wp14:anchorId="66E72B14" wp14:editId="4D6C95A0">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rsidR="00B169DB" w:rsidRPr="000E4598" w:rsidRDefault="00B169DB" w:rsidP="00AA1695">
                              <w:pPr>
                                <w:pStyle w:val="Caption"/>
                                <w:rPr>
                                  <w:noProof/>
                                  <w:sz w:val="30"/>
                                  <w:szCs w:val="26"/>
                                </w:rPr>
                              </w:pPr>
                              <w:bookmarkStart w:id="2456" w:name="_Toc3557147"/>
                              <w:bookmarkStart w:id="2457" w:name="_Toc27753765"/>
                              <w:r>
                                <w:t xml:space="preserve">Figure </w:t>
                              </w:r>
                              <w:r>
                                <w:fldChar w:fldCharType="begin"/>
                              </w:r>
                              <w:r>
                                <w:instrText xml:space="preserve"> SEQ Figure \* ARABIC </w:instrText>
                              </w:r>
                              <w:r>
                                <w:fldChar w:fldCharType="separate"/>
                              </w:r>
                              <w:ins w:id="2458" w:author="nick" w:date="2020-02-20T20:00:00Z">
                                <w:r w:rsidR="0047200E">
                                  <w:rPr>
                                    <w:noProof/>
                                  </w:rPr>
                                  <w:t>75</w:t>
                                </w:r>
                              </w:ins>
                              <w:del w:id="2459" w:author="nick" w:date="2020-02-20T19:57:00Z">
                                <w:r w:rsidDel="0047200E">
                                  <w:rPr>
                                    <w:noProof/>
                                  </w:rPr>
                                  <w:delText>70</w:delText>
                                </w:r>
                              </w:del>
                              <w:r>
                                <w:fldChar w:fldCharType="end"/>
                              </w:r>
                              <w:r>
                                <w:t>: Flared Joint Sheet Layout</w:t>
                              </w:r>
                              <w:bookmarkEnd w:id="2456"/>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0"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rsidR="00B169DB" w:rsidRPr="000E4598" w:rsidRDefault="00B169DB" w:rsidP="00AA1695">
                        <w:pPr>
                          <w:pStyle w:val="Caption"/>
                          <w:rPr>
                            <w:noProof/>
                            <w:sz w:val="30"/>
                            <w:szCs w:val="26"/>
                          </w:rPr>
                        </w:pPr>
                        <w:bookmarkStart w:id="2550" w:name="_Toc3557147"/>
                        <w:bookmarkStart w:id="2551" w:name="_Toc27753765"/>
                        <w:r>
                          <w:t xml:space="preserve">Figure </w:t>
                        </w:r>
                        <w:r>
                          <w:fldChar w:fldCharType="begin"/>
                        </w:r>
                        <w:r>
                          <w:instrText xml:space="preserve"> SEQ Figure \* ARABIC </w:instrText>
                        </w:r>
                        <w:r>
                          <w:fldChar w:fldCharType="separate"/>
                        </w:r>
                        <w:ins w:id="2552" w:author="nick" w:date="2020-02-20T20:00:00Z">
                          <w:r w:rsidR="0047200E">
                            <w:rPr>
                              <w:noProof/>
                            </w:rPr>
                            <w:t>75</w:t>
                          </w:r>
                        </w:ins>
                        <w:del w:id="2553" w:author="nick" w:date="2020-02-20T19:57:00Z">
                          <w:r w:rsidDel="0047200E">
                            <w:rPr>
                              <w:noProof/>
                            </w:rPr>
                            <w:delText>70</w:delText>
                          </w:r>
                        </w:del>
                        <w:r>
                          <w:fldChar w:fldCharType="end"/>
                        </w:r>
                        <w:r>
                          <w:t>: Flared Joint Sheet Layout</w:t>
                        </w:r>
                        <w:bookmarkEnd w:id="2550"/>
                        <w:bookmarkEnd w:id="2551"/>
                      </w:p>
                    </w:txbxContent>
                  </v:textbox>
                </v:shape>
              </v:group>
            </w:pict>
          </mc:Fallback>
        </mc:AlternateContent>
      </w:r>
      <w:r w:rsidR="00504BAD" w:rsidRPr="00226A3F">
        <w:t>Flared Joint</w:t>
      </w:r>
      <w:bookmarkEnd w:id="2449"/>
      <w:bookmarkEnd w:id="2450"/>
      <w:bookmarkEnd w:id="2451"/>
    </w:p>
    <w:p w:rsidR="00504BAD" w:rsidRDefault="00504BAD" w:rsidP="00DF723F">
      <w:pPr>
        <w:pStyle w:val="Heading5"/>
        <w:keepNext/>
        <w:spacing w:before="0"/>
      </w:pPr>
      <w:r>
        <w:t>Sheet Parameters</w:t>
      </w:r>
    </w:p>
    <w:p w:rsidR="00504BAD" w:rsidRDefault="00504BAD" w:rsidP="00504BAD">
      <w:r>
        <w:t>The parameters to describe the connection are:</w:t>
      </w:r>
      <w:r w:rsidRPr="00221648">
        <w:rPr>
          <w:noProof/>
          <w:lang w:val="en-GB" w:eastAsia="en-GB"/>
        </w:rPr>
        <w:t xml:space="preserve"> </w:t>
      </w:r>
    </w:p>
    <w:p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rsidR="00504BAD" w:rsidRDefault="00504BAD" w:rsidP="00504BAD">
      <w:pPr>
        <w:pStyle w:val="ListBullet"/>
        <w:rPr>
          <w:sz w:val="20"/>
        </w:rPr>
      </w:pPr>
      <w:r>
        <w:rPr>
          <w:sz w:val="24"/>
          <w:szCs w:val="28"/>
        </w:rPr>
        <w:t>c</w:t>
      </w:r>
      <w:r>
        <w:rPr>
          <w:sz w:val="20"/>
        </w:rPr>
        <w:tab/>
      </w:r>
      <w:r>
        <w:rPr>
          <w:sz w:val="20"/>
        </w:rPr>
        <w:tab/>
        <w:t>Gap between base and welded sheet</w:t>
      </w:r>
    </w:p>
    <w:p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59B50286" wp14:editId="102EC1F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rsidR="00B169DB" w:rsidRPr="000C12FE" w:rsidRDefault="00B169DB" w:rsidP="00AA1695">
                              <w:pPr>
                                <w:pStyle w:val="Caption"/>
                                <w:rPr>
                                  <w:i/>
                                  <w:iCs/>
                                  <w:noProof/>
                                  <w:sz w:val="24"/>
                                  <w:szCs w:val="26"/>
                                  <w:lang w:val="x-none"/>
                                </w:rPr>
                              </w:pPr>
                              <w:bookmarkStart w:id="2460" w:name="_Toc3557148"/>
                              <w:bookmarkStart w:id="2461" w:name="_Toc27753766"/>
                              <w:r>
                                <w:t xml:space="preserve">Figure </w:t>
                              </w:r>
                              <w:r>
                                <w:fldChar w:fldCharType="begin"/>
                              </w:r>
                              <w:r>
                                <w:instrText xml:space="preserve"> SEQ Figure \* ARABIC </w:instrText>
                              </w:r>
                              <w:r>
                                <w:fldChar w:fldCharType="separate"/>
                              </w:r>
                              <w:ins w:id="2462" w:author="nick" w:date="2020-02-20T20:00:00Z">
                                <w:r w:rsidR="0047200E">
                                  <w:rPr>
                                    <w:noProof/>
                                  </w:rPr>
                                  <w:t>76</w:t>
                                </w:r>
                              </w:ins>
                              <w:del w:id="2463" w:author="nick" w:date="2020-02-20T19:57:00Z">
                                <w:r w:rsidDel="0047200E">
                                  <w:rPr>
                                    <w:noProof/>
                                  </w:rPr>
                                  <w:delText>71</w:delText>
                                </w:r>
                              </w:del>
                              <w:r>
                                <w:fldChar w:fldCharType="end"/>
                              </w:r>
                              <w:r>
                                <w:t>: Parameters of Flared Joint Weld</w:t>
                              </w:r>
                              <w:bookmarkEnd w:id="2460"/>
                              <w:bookmarkEnd w:id="2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2"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rsidR="00B169DB" w:rsidRPr="000C12FE" w:rsidRDefault="00B169DB" w:rsidP="00AA1695">
                        <w:pPr>
                          <w:pStyle w:val="Caption"/>
                          <w:rPr>
                            <w:i/>
                            <w:iCs/>
                            <w:noProof/>
                            <w:sz w:val="24"/>
                            <w:szCs w:val="26"/>
                            <w:lang w:val="x-none"/>
                          </w:rPr>
                        </w:pPr>
                        <w:bookmarkStart w:id="2558" w:name="_Toc3557148"/>
                        <w:bookmarkStart w:id="2559" w:name="_Toc27753766"/>
                        <w:r>
                          <w:t xml:space="preserve">Figure </w:t>
                        </w:r>
                        <w:r>
                          <w:fldChar w:fldCharType="begin"/>
                        </w:r>
                        <w:r>
                          <w:instrText xml:space="preserve"> SEQ Figure \* ARABIC </w:instrText>
                        </w:r>
                        <w:r>
                          <w:fldChar w:fldCharType="separate"/>
                        </w:r>
                        <w:ins w:id="2560" w:author="nick" w:date="2020-02-20T20:00:00Z">
                          <w:r w:rsidR="0047200E">
                            <w:rPr>
                              <w:noProof/>
                            </w:rPr>
                            <w:t>76</w:t>
                          </w:r>
                        </w:ins>
                        <w:del w:id="2561" w:author="nick" w:date="2020-02-20T19:57:00Z">
                          <w:r w:rsidDel="0047200E">
                            <w:rPr>
                              <w:noProof/>
                            </w:rPr>
                            <w:delText>71</w:delText>
                          </w:r>
                        </w:del>
                        <w:r>
                          <w:fldChar w:fldCharType="end"/>
                        </w:r>
                        <w:r>
                          <w:t>: Parameters of Flared Joint Weld</w:t>
                        </w:r>
                        <w:bookmarkEnd w:id="2558"/>
                        <w:bookmarkEnd w:id="2559"/>
                      </w:p>
                    </w:txbxContent>
                  </v:textbox>
                </v:shape>
              </v:group>
            </w:pict>
          </mc:Fallback>
        </mc:AlternateContent>
      </w:r>
      <w:r w:rsidR="00504BAD">
        <w:t>Weld Parameters</w:t>
      </w:r>
    </w:p>
    <w:p w:rsidR="00504BAD" w:rsidRDefault="00504BAD" w:rsidP="00443C08">
      <w:pPr>
        <w:keepNext/>
      </w:pPr>
      <w:r>
        <w:t>The parameters of the welds are described below:</w:t>
      </w:r>
      <w:r w:rsidR="00FD56C7" w:rsidRPr="00FD56C7">
        <w:rPr>
          <w:noProof/>
          <w:lang w:val="en-GB" w:eastAsia="en-GB"/>
        </w:rPr>
        <w:t xml:space="preserve"> </w:t>
      </w:r>
    </w:p>
    <w:p w:rsidR="00504BAD" w:rsidRDefault="00504BAD" w:rsidP="00443C08">
      <w:pPr>
        <w:pStyle w:val="ListBullet"/>
        <w:keepNext/>
        <w:rPr>
          <w:sz w:val="20"/>
        </w:rPr>
      </w:pPr>
      <w:r>
        <w:rPr>
          <w:sz w:val="24"/>
          <w:szCs w:val="28"/>
        </w:rPr>
        <w:t>b</w:t>
      </w:r>
      <w:r>
        <w:rPr>
          <w:sz w:val="20"/>
        </w:rPr>
        <w:tab/>
      </w:r>
      <w:r>
        <w:rPr>
          <w:sz w:val="20"/>
        </w:rPr>
        <w:tab/>
        <w:t>width of the weld</w:t>
      </w:r>
    </w:p>
    <w:p w:rsidR="00504BAD" w:rsidRDefault="00504BAD" w:rsidP="00504BAD">
      <w:pPr>
        <w:jc w:val="both"/>
      </w:pPr>
    </w:p>
    <w:p w:rsidR="00504BAD" w:rsidRDefault="00504BAD" w:rsidP="00504BAD">
      <w:pPr>
        <w:jc w:val="both"/>
      </w:pPr>
    </w:p>
    <w:p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rsidR="00504BAD" w:rsidRDefault="00504BAD" w:rsidP="00DF723F">
            <w:pPr>
              <w:keepNext/>
              <w:rPr>
                <w:b/>
                <w:i/>
              </w:rPr>
            </w:pPr>
            <w:r>
              <w:rPr>
                <w:b/>
                <w:i/>
              </w:rPr>
              <w:t>Default Value</w:t>
            </w:r>
          </w:p>
        </w:tc>
      </w:tr>
      <w:tr w:rsidR="00504BAD"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rsidR="00504BAD" w:rsidRDefault="00443C08" w:rsidP="00F3716C">
            <w:pPr>
              <w:keepNext/>
              <w:rPr>
                <w:sz w:val="20"/>
                <w:szCs w:val="20"/>
              </w:rPr>
            </w:pPr>
            <w:r>
              <w:rPr>
                <w:sz w:val="20"/>
                <w:szCs w:val="20"/>
              </w:rPr>
              <w:t>-</w:t>
            </w:r>
          </w:p>
        </w:tc>
      </w:tr>
    </w:tbl>
    <w:p w:rsidR="00F3716C" w:rsidRDefault="00F3716C" w:rsidP="00F3716C">
      <w:pPr>
        <w:pStyle w:val="Caption"/>
        <w:spacing w:before="120"/>
      </w:pPr>
      <w:bookmarkStart w:id="2464" w:name="_Toc3566523"/>
      <w:bookmarkStart w:id="2465" w:name="_Toc27753894"/>
      <w:r>
        <w:t xml:space="preserve">Table </w:t>
      </w:r>
      <w:r>
        <w:fldChar w:fldCharType="begin"/>
      </w:r>
      <w:r>
        <w:instrText xml:space="preserve"> SEQ Table \* ARABIC </w:instrText>
      </w:r>
      <w:r>
        <w:fldChar w:fldCharType="separate"/>
      </w:r>
      <w:r w:rsidR="007E2D34">
        <w:rPr>
          <w:noProof/>
        </w:rPr>
        <w:t>119</w:t>
      </w:r>
      <w:r>
        <w:fldChar w:fldCharType="end"/>
      </w:r>
      <w:r w:rsidR="00AA1695">
        <w:t>: Parameters of Flared joint</w:t>
      </w:r>
      <w:bookmarkEnd w:id="2464"/>
      <w:bookmarkEnd w:id="2465"/>
    </w:p>
    <w:p w:rsidR="00504BAD" w:rsidRDefault="00504BAD" w:rsidP="00F72843">
      <w:pPr>
        <w:spacing w:before="120"/>
        <w:jc w:val="both"/>
      </w:pPr>
      <w:r>
        <w:t>All other parameters are provided by the model itself and are partially used to specify parameters of the weld.</w:t>
      </w:r>
    </w:p>
    <w:p w:rsidR="00504BAD" w:rsidRDefault="00504BAD" w:rsidP="00F3716C">
      <w:pPr>
        <w:pStyle w:val="Heading4"/>
        <w:numPr>
          <w:ilvl w:val="3"/>
          <w:numId w:val="12"/>
        </w:numPr>
        <w:tabs>
          <w:tab w:val="clear" w:pos="864"/>
          <w:tab w:val="num" w:pos="993"/>
        </w:tabs>
      </w:pPr>
      <w:bookmarkStart w:id="2466" w:name="_Toc3557062"/>
      <w:bookmarkStart w:id="2467" w:name="_Toc27753676"/>
      <w:r>
        <w:t>Attributes</w:t>
      </w:r>
      <w:bookmarkEnd w:id="2466"/>
      <w:bookmarkEnd w:id="2467"/>
    </w:p>
    <w:p w:rsidR="00504BAD" w:rsidRDefault="00504BAD" w:rsidP="00DF723F">
      <w:pPr>
        <w:pStyle w:val="Heading5"/>
        <w:keepNext/>
      </w:pPr>
      <w:r>
        <w:t xml:space="preserve">Attribute </w:t>
      </w:r>
      <w:r w:rsidR="00194316">
        <w:t>"</w:t>
      </w:r>
      <w:r>
        <w:t>base</w:t>
      </w:r>
      <w:r w:rsidR="00194316">
        <w:t>"</w:t>
      </w:r>
    </w:p>
    <w:p w:rsidR="00504BAD" w:rsidRDefault="00504BAD" w:rsidP="00504BAD">
      <w:r>
        <w:t>The index for the base sheet is specified using the attribute base.</w:t>
      </w:r>
    </w:p>
    <w:p w:rsidR="00504BAD" w:rsidRDefault="00504BAD" w:rsidP="00DF723F">
      <w:pPr>
        <w:pStyle w:val="Heading5"/>
        <w:keepNext/>
      </w:pPr>
      <w:r>
        <w:t xml:space="preserve">Attribute </w:t>
      </w:r>
      <w:r w:rsidR="00194316">
        <w:t>"</w:t>
      </w:r>
      <w:r>
        <w:t>technology</w:t>
      </w:r>
      <w:r w:rsidR="00194316">
        <w:t>"</w:t>
      </w:r>
    </w:p>
    <w:p w:rsidR="00504BAD" w:rsidRDefault="00504BAD" w:rsidP="00504BAD">
      <w:r>
        <w:t>The value for the attribute technology can be specified using the following values:</w:t>
      </w:r>
    </w:p>
    <w:p w:rsidR="008A24F5" w:rsidRPr="007055D9" w:rsidRDefault="008A24F5" w:rsidP="008A24F5">
      <w:pPr>
        <w:pStyle w:val="ListBullet"/>
        <w:rPr>
          <w:rStyle w:val="XMLElement"/>
        </w:rPr>
      </w:pPr>
      <w:r>
        <w:rPr>
          <w:rStyle w:val="XMLElement"/>
        </w:rPr>
        <w:t>r</w:t>
      </w:r>
      <w:r w:rsidRPr="007055D9">
        <w:rPr>
          <w:rStyle w:val="XMLElement"/>
        </w:rPr>
        <w:t>esistance</w:t>
      </w:r>
    </w:p>
    <w:p w:rsidR="00504BAD" w:rsidRPr="00604BF1" w:rsidRDefault="00504BAD" w:rsidP="00604BF1">
      <w:pPr>
        <w:pStyle w:val="ListBullet"/>
        <w:rPr>
          <w:rStyle w:val="XMLElement"/>
        </w:rPr>
      </w:pPr>
      <w:r w:rsidRPr="00604BF1">
        <w:rPr>
          <w:rStyle w:val="XMLElement"/>
        </w:rPr>
        <w:t>arc</w:t>
      </w:r>
    </w:p>
    <w:p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rsidR="00604BF1" w:rsidRPr="00604BF1" w:rsidRDefault="00604BF1" w:rsidP="00604BF1">
      <w:pPr>
        <w:pStyle w:val="ListBullet"/>
        <w:rPr>
          <w:rStyle w:val="XMLElement"/>
        </w:rPr>
      </w:pPr>
      <w:r w:rsidRPr="00604BF1">
        <w:rPr>
          <w:rStyle w:val="XMLElement"/>
        </w:rPr>
        <w:t>friction</w:t>
      </w:r>
    </w:p>
    <w:p w:rsidR="00604BF1" w:rsidRPr="00604BF1" w:rsidRDefault="00604BF1" w:rsidP="00604BF1">
      <w:pPr>
        <w:pStyle w:val="ListBullet"/>
        <w:rPr>
          <w:rStyle w:val="XMLElement"/>
        </w:rPr>
      </w:pPr>
      <w:r w:rsidRPr="00604BF1">
        <w:rPr>
          <w:rStyle w:val="XMLElement"/>
        </w:rPr>
        <w:t>brazing</w:t>
      </w:r>
    </w:p>
    <w:p w:rsidR="00504BAD" w:rsidRDefault="00504BAD" w:rsidP="00F3716C">
      <w:pPr>
        <w:pStyle w:val="Heading4"/>
        <w:numPr>
          <w:ilvl w:val="3"/>
          <w:numId w:val="12"/>
        </w:numPr>
        <w:tabs>
          <w:tab w:val="clear" w:pos="864"/>
          <w:tab w:val="num" w:pos="993"/>
        </w:tabs>
      </w:pPr>
      <w:bookmarkStart w:id="2468" w:name="_Toc3557063"/>
      <w:bookmarkStart w:id="2469" w:name="_Toc27753677"/>
      <w:r>
        <w:t xml:space="preserve">Element </w:t>
      </w:r>
      <w:r w:rsidR="00194316">
        <w:t>"</w:t>
      </w:r>
      <w:r>
        <w:t>weld_position</w:t>
      </w:r>
      <w:bookmarkEnd w:id="2468"/>
      <w:r w:rsidR="00194316">
        <w:t>"</w:t>
      </w:r>
      <w:bookmarkEnd w:id="2469"/>
    </w:p>
    <w:p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rsidR="00504BAD" w:rsidRDefault="003C5489" w:rsidP="00DF723F">
            <w:pPr>
              <w:keepNext/>
              <w:rPr>
                <w:b/>
                <w:i/>
                <w:sz w:val="20"/>
              </w:rPr>
            </w:pPr>
            <w:r>
              <w:rPr>
                <w:b/>
                <w:i/>
                <w:sz w:val="20"/>
              </w:rPr>
              <w:t>Use</w:t>
            </w:r>
          </w:p>
        </w:tc>
      </w:tr>
      <w:tr w:rsidR="00504BAD"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rsidR="00504BAD" w:rsidRDefault="00504BAD" w:rsidP="00504BAD">
            <w:pPr>
              <w:rPr>
                <w:sz w:val="20"/>
                <w:szCs w:val="20"/>
              </w:rPr>
            </w:pPr>
            <w:r>
              <w:rPr>
                <w:sz w:val="20"/>
                <w:szCs w:val="20"/>
              </w:rPr>
              <w:t>Required</w:t>
            </w:r>
          </w:p>
        </w:tc>
      </w:tr>
      <w:tr w:rsidR="00504BAD"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rsidR="00504BAD" w:rsidRDefault="00504BAD" w:rsidP="00504BAD">
            <w:pPr>
              <w:rPr>
                <w:sz w:val="20"/>
                <w:szCs w:val="20"/>
              </w:rPr>
            </w:pPr>
            <w:r>
              <w:rPr>
                <w:sz w:val="20"/>
                <w:szCs w:val="20"/>
              </w:rPr>
              <w:t>Required</w:t>
            </w:r>
          </w:p>
        </w:tc>
      </w:tr>
      <w:tr w:rsidR="00504BAD"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rsidR="00504BAD" w:rsidRDefault="00504BAD" w:rsidP="00504BAD">
            <w:pPr>
              <w:rPr>
                <w:sz w:val="20"/>
                <w:szCs w:val="20"/>
              </w:rPr>
            </w:pPr>
            <w:r>
              <w:rPr>
                <w:sz w:val="20"/>
                <w:szCs w:val="20"/>
              </w:rPr>
              <w:t>Required</w:t>
            </w:r>
          </w:p>
        </w:tc>
      </w:tr>
      <w:tr w:rsidR="00504BAD"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rsidR="00504BAD" w:rsidRDefault="00504BAD" w:rsidP="00504BAD">
            <w:pPr>
              <w:rPr>
                <w:sz w:val="20"/>
                <w:szCs w:val="20"/>
              </w:rPr>
            </w:pPr>
            <w:r>
              <w:rPr>
                <w:sz w:val="20"/>
                <w:szCs w:val="20"/>
              </w:rPr>
              <w:t>Required</w:t>
            </w:r>
          </w:p>
        </w:tc>
      </w:tr>
      <w:tr w:rsidR="00504BAD"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rsidR="00504BAD" w:rsidRDefault="00504BAD" w:rsidP="00504BAD">
            <w:pPr>
              <w:rPr>
                <w:sz w:val="20"/>
                <w:szCs w:val="20"/>
              </w:rPr>
            </w:pPr>
            <w:r>
              <w:rPr>
                <w:sz w:val="20"/>
                <w:szCs w:val="20"/>
              </w:rPr>
              <w:t>Optional</w:t>
            </w:r>
          </w:p>
        </w:tc>
      </w:tr>
      <w:tr w:rsidR="00504BAD"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rsidR="00504BAD" w:rsidRDefault="00504BAD" w:rsidP="00060B33">
            <w:pPr>
              <w:keepNext/>
              <w:rPr>
                <w:sz w:val="20"/>
                <w:szCs w:val="20"/>
              </w:rPr>
            </w:pPr>
            <w:r>
              <w:rPr>
                <w:sz w:val="20"/>
                <w:szCs w:val="20"/>
              </w:rPr>
              <w:t>Optional</w:t>
            </w:r>
          </w:p>
        </w:tc>
      </w:tr>
    </w:tbl>
    <w:p w:rsidR="00060B33" w:rsidRDefault="00060B33" w:rsidP="00F3716C">
      <w:pPr>
        <w:pStyle w:val="Caption"/>
        <w:spacing w:before="120"/>
      </w:pPr>
      <w:bookmarkStart w:id="2470" w:name="_Toc3566524"/>
      <w:bookmarkStart w:id="2471" w:name="_Toc27753895"/>
      <w:r>
        <w:t xml:space="preserve">Table </w:t>
      </w:r>
      <w:r w:rsidR="00D43112">
        <w:fldChar w:fldCharType="begin"/>
      </w:r>
      <w:r w:rsidR="00D43112">
        <w:instrText xml:space="preserve"> SEQ Table \* ARABIC </w:instrText>
      </w:r>
      <w:r w:rsidR="00D43112">
        <w:fldChar w:fldCharType="separate"/>
      </w:r>
      <w:r w:rsidR="007E2D34">
        <w:rPr>
          <w:noProof/>
        </w:rPr>
        <w:t>120</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470"/>
      <w:bookmarkEnd w:id="2471"/>
      <w:r>
        <w:t xml:space="preserve"> </w:t>
      </w:r>
    </w:p>
    <w:p w:rsidR="00504BAD" w:rsidRDefault="00504BAD" w:rsidP="00DF723F">
      <w:pPr>
        <w:pStyle w:val="Heading5"/>
        <w:keepNext/>
      </w:pPr>
      <w:r>
        <w:t xml:space="preserve">Attributes </w:t>
      </w:r>
      <w:r w:rsidR="00194316">
        <w:t>"</w:t>
      </w:r>
      <w:r>
        <w:t>u, x, y, z, reference</w:t>
      </w:r>
      <w:r w:rsidR="00194316">
        <w:t>"</w:t>
      </w:r>
    </w:p>
    <w:p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rsidR="00504BAD" w:rsidRDefault="00504BAD" w:rsidP="00DF723F">
      <w:pPr>
        <w:pStyle w:val="Heading5"/>
        <w:keepNext/>
      </w:pPr>
      <w:r>
        <w:t xml:space="preserve">Attribute </w:t>
      </w:r>
      <w:r w:rsidR="00194316">
        <w:t>"</w:t>
      </w:r>
      <w:r>
        <w:t>width</w:t>
      </w:r>
      <w:r w:rsidR="00194316">
        <w:t>"</w:t>
      </w:r>
    </w:p>
    <w:p w:rsidR="00504BAD" w:rsidRDefault="00504BAD" w:rsidP="00504BAD">
      <w:r>
        <w:t xml:space="preserve">The attribute </w:t>
      </w:r>
      <w:r>
        <w:rPr>
          <w:rStyle w:val="XMLAttribute"/>
        </w:rPr>
        <w:t xml:space="preserve">width </w:t>
      </w:r>
      <w:r>
        <w:t xml:space="preserve">specifies the width of the weld. </w:t>
      </w:r>
    </w:p>
    <w:p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rsidR="00504BAD" w:rsidRDefault="00504BAD" w:rsidP="00DF723F">
      <w:pPr>
        <w:pStyle w:val="XMLCode"/>
        <w:keepNext/>
      </w:pPr>
    </w:p>
    <w:p w:rsidR="00504BAD" w:rsidRDefault="00504BAD" w:rsidP="00DF723F">
      <w:pPr>
        <w:pStyle w:val="XMLCode"/>
        <w:keepNext/>
      </w:pPr>
      <w:r>
        <w:t>&lt;</w:t>
      </w:r>
      <w:proofErr w:type="gramStart"/>
      <w:r>
        <w:t>seamweld</w:t>
      </w:r>
      <w:proofErr w:type="gramEnd"/>
      <w:r>
        <w:t>&gt;</w:t>
      </w:r>
    </w:p>
    <w:p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rsidR="00504BAD" w:rsidRDefault="00504BAD" w:rsidP="00504BAD">
      <w:pPr>
        <w:pStyle w:val="XMLCode"/>
      </w:pPr>
      <w:r>
        <w:t xml:space="preserve">        &lt;sheet_parameter ... /&gt;</w:t>
      </w:r>
    </w:p>
    <w:p w:rsidR="00504BAD" w:rsidRDefault="00504BAD" w:rsidP="00504BAD">
      <w:pPr>
        <w:pStyle w:val="XMLCode"/>
      </w:pPr>
      <w:r>
        <w:t xml:space="preserve">    &lt;/</w:t>
      </w:r>
      <w:r>
        <w:rPr>
          <w:lang w:val="en-GB"/>
        </w:rPr>
        <w:t>flared_joint</w:t>
      </w:r>
      <w:r>
        <w:t xml:space="preserve"> &gt;</w:t>
      </w:r>
    </w:p>
    <w:p w:rsidR="00504BAD" w:rsidRDefault="00504BAD" w:rsidP="00504BAD">
      <w:pPr>
        <w:pStyle w:val="XMLCode"/>
      </w:pPr>
      <w:r>
        <w:t>&lt;/seamweld&gt;</w:t>
      </w:r>
    </w:p>
    <w:p w:rsidR="00504BAD" w:rsidRDefault="00504BAD" w:rsidP="00504BAD">
      <w:pPr>
        <w:pStyle w:val="XMLCode"/>
      </w:pPr>
    </w:p>
    <w:p w:rsidR="00504BAD" w:rsidRDefault="00504BAD" w:rsidP="007D65FC">
      <w:pPr>
        <w:pStyle w:val="Heading4"/>
        <w:numPr>
          <w:ilvl w:val="3"/>
          <w:numId w:val="12"/>
        </w:numPr>
      </w:pPr>
      <w:bookmarkStart w:id="2472" w:name="_Toc3557064"/>
      <w:bookmarkStart w:id="2473" w:name="_Toc27753678"/>
      <w:r>
        <w:t xml:space="preserve">Element </w:t>
      </w:r>
      <w:r w:rsidR="00194316">
        <w:t>"</w:t>
      </w:r>
      <w:r>
        <w:t>sheet_parameter</w:t>
      </w:r>
      <w:bookmarkEnd w:id="2472"/>
      <w:r w:rsidR="00194316">
        <w:t>"</w:t>
      </w:r>
      <w:bookmarkEnd w:id="2473"/>
    </w:p>
    <w:p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rsidR="00504BAD" w:rsidRDefault="009436D3" w:rsidP="00F62294">
            <w:pPr>
              <w:keepNext/>
              <w:rPr>
                <w:b/>
                <w:i/>
              </w:rPr>
            </w:pPr>
            <w:r w:rsidRPr="00A20C5C">
              <w:rPr>
                <w:b/>
                <w:i/>
              </w:rPr>
              <w:t>Constraint</w:t>
            </w:r>
            <w:r>
              <w:rPr>
                <w:b/>
                <w:i/>
              </w:rPr>
              <w:t xml:space="preserve"> / Remarks</w:t>
            </w:r>
          </w:p>
        </w:tc>
      </w:tr>
      <w:tr w:rsidR="00504BAD"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rsidR="00504BAD" w:rsidRDefault="00504BAD" w:rsidP="00F62294">
            <w:pPr>
              <w:keepNext/>
              <w:keepLines/>
              <w:rPr>
                <w:sz w:val="20"/>
                <w:szCs w:val="20"/>
              </w:rPr>
            </w:pPr>
            <w:r>
              <w:rPr>
                <w:sz w:val="20"/>
                <w:szCs w:val="20"/>
              </w:rPr>
              <w:t>Default value is 0</w:t>
            </w:r>
          </w:p>
        </w:tc>
      </w:tr>
      <w:tr w:rsidR="00504BAD"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rsidR="00504BAD" w:rsidRDefault="00504BAD" w:rsidP="00F62294">
            <w:pPr>
              <w:keepNext/>
              <w:keepLines/>
              <w:rPr>
                <w:sz w:val="20"/>
                <w:szCs w:val="20"/>
              </w:rPr>
            </w:pPr>
            <w:r>
              <w:rPr>
                <w:sz w:val="20"/>
                <w:szCs w:val="20"/>
              </w:rPr>
              <w:t>-</w:t>
            </w:r>
          </w:p>
        </w:tc>
      </w:tr>
    </w:tbl>
    <w:p w:rsidR="00F62294" w:rsidRDefault="00F62294" w:rsidP="00F3716C">
      <w:pPr>
        <w:pStyle w:val="Caption"/>
        <w:spacing w:before="120"/>
      </w:pPr>
      <w:bookmarkStart w:id="2474" w:name="_Toc3566525"/>
      <w:bookmarkStart w:id="2475" w:name="_Toc27753896"/>
      <w:r>
        <w:t xml:space="preserve">Table </w:t>
      </w:r>
      <w:r w:rsidR="00D43112">
        <w:fldChar w:fldCharType="begin"/>
      </w:r>
      <w:r w:rsidR="00D43112">
        <w:instrText xml:space="preserve"> SEQ Table \* ARABIC </w:instrText>
      </w:r>
      <w:r w:rsidR="00D43112">
        <w:fldChar w:fldCharType="separate"/>
      </w:r>
      <w:r w:rsidR="007E2D34">
        <w:rPr>
          <w:noProof/>
        </w:rPr>
        <w:t>121</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474"/>
      <w:bookmarkEnd w:id="2475"/>
      <w:r>
        <w:t xml:space="preserve"> </w:t>
      </w:r>
    </w:p>
    <w:p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rsidR="00504BAD" w:rsidRDefault="00504BAD" w:rsidP="00504BAD">
      <w:pPr>
        <w:pStyle w:val="XMLCode"/>
      </w:pPr>
    </w:p>
    <w:p w:rsidR="00504BAD" w:rsidRDefault="00504BAD" w:rsidP="00504BAD">
      <w:pPr>
        <w:pStyle w:val="XMLCode"/>
      </w:pPr>
      <w:r>
        <w:t>&lt;</w:t>
      </w:r>
      <w:proofErr w:type="gramStart"/>
      <w:r>
        <w:t>seamweld</w:t>
      </w:r>
      <w:proofErr w:type="gramEnd"/>
      <w:r>
        <w:t>&gt;</w:t>
      </w:r>
    </w:p>
    <w:p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rsidR="00504BAD" w:rsidRDefault="00504BAD" w:rsidP="00504BAD">
      <w:pPr>
        <w:pStyle w:val="XMLCode"/>
      </w:pPr>
      <w:r>
        <w:t xml:space="preserve">    &lt;/flared_joint &gt;</w:t>
      </w:r>
    </w:p>
    <w:p w:rsidR="00504BAD" w:rsidRDefault="00504BAD" w:rsidP="00504BAD">
      <w:pPr>
        <w:pStyle w:val="XMLCode"/>
      </w:pPr>
      <w:r>
        <w:t>&lt;/seamweld&gt;</w:t>
      </w:r>
    </w:p>
    <w:p w:rsidR="00504BAD" w:rsidRDefault="00504BAD" w:rsidP="00504BAD">
      <w:pPr>
        <w:pStyle w:val="XMLCode"/>
      </w:pPr>
    </w:p>
    <w:p w:rsidR="00C107D0" w:rsidRPr="00226A3F" w:rsidRDefault="00C107D0" w:rsidP="0026200C">
      <w:pPr>
        <w:pStyle w:val="Heading2"/>
        <w:ind w:left="578" w:hanging="578"/>
      </w:pPr>
      <w:bookmarkStart w:id="2476" w:name="_Ref414345739"/>
      <w:bookmarkStart w:id="2477" w:name="_Ref414345749"/>
      <w:bookmarkStart w:id="2478" w:name="_Ref414345786"/>
      <w:bookmarkStart w:id="2479" w:name="_Ref414345798"/>
      <w:bookmarkStart w:id="2480" w:name="_Toc3557065"/>
      <w:bookmarkStart w:id="2481" w:name="_Toc27753679"/>
      <w:r w:rsidRPr="00226A3F">
        <w:t>Adhesive Lines</w:t>
      </w:r>
      <w:bookmarkEnd w:id="2452"/>
      <w:bookmarkEnd w:id="2476"/>
      <w:bookmarkEnd w:id="2477"/>
      <w:bookmarkEnd w:id="2478"/>
      <w:bookmarkEnd w:id="2479"/>
      <w:bookmarkEnd w:id="2480"/>
      <w:bookmarkEnd w:id="2481"/>
    </w:p>
    <w:p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rsidTr="00443C08">
        <w:trPr>
          <w:jc w:val="center"/>
        </w:trPr>
        <w:tc>
          <w:tcPr>
            <w:tcW w:w="1469" w:type="dxa"/>
            <w:tcBorders>
              <w:top w:val="dotted" w:sz="4" w:space="0" w:color="000000"/>
              <w:left w:val="single" w:sz="8"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rsidR="00C107D0" w:rsidRPr="00226A3F" w:rsidRDefault="00C107D0" w:rsidP="0088515B">
            <w:pPr>
              <w:suppressAutoHyphens/>
              <w:rPr>
                <w:rFonts w:cs="Calibri"/>
                <w:lang w:eastAsia="zh-CN"/>
              </w:rPr>
            </w:pPr>
            <w:r w:rsidRPr="00226A3F">
              <w:rPr>
                <w:sz w:val="20"/>
                <w:szCs w:val="20"/>
              </w:rPr>
              <w:t>-</w:t>
            </w:r>
          </w:p>
        </w:tc>
      </w:tr>
      <w:tr w:rsidR="00C107D0" w:rsidRPr="00226A3F"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E2D34">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E2D34" w:rsidRPr="00BD20ED">
              <w:rPr>
                <w:szCs w:val="34"/>
              </w:rPr>
              <w:t xml:space="preserve">Attribute </w:t>
            </w:r>
            <w:r w:rsidR="007E2D34" w:rsidRPr="007E2D34">
              <w:rPr>
                <w:rFonts w:ascii="Courier New" w:hAnsi="Courier New" w:cs="Courier New"/>
                <w:b/>
                <w:sz w:val="16"/>
                <w:szCs w:val="34"/>
                <w:highlight w:val="white"/>
              </w:rPr>
              <w:t>quality_control</w:t>
            </w:r>
            <w:r w:rsidR="00443C08">
              <w:rPr>
                <w:sz w:val="20"/>
                <w:szCs w:val="20"/>
              </w:rPr>
              <w:fldChar w:fldCharType="end"/>
            </w:r>
          </w:p>
        </w:tc>
      </w:tr>
    </w:tbl>
    <w:p w:rsidR="00C107D0" w:rsidRPr="00226A3F" w:rsidRDefault="00D05249" w:rsidP="00F3716C">
      <w:pPr>
        <w:pStyle w:val="Caption"/>
        <w:spacing w:before="120"/>
        <w:rPr>
          <w:rFonts w:cs="Calibri"/>
          <w:lang w:eastAsia="zh-CN"/>
        </w:rPr>
      </w:pPr>
      <w:bookmarkStart w:id="2482" w:name="_Toc3566526"/>
      <w:bookmarkStart w:id="2483" w:name="_Toc27753897"/>
      <w:r>
        <w:t xml:space="preserve">Table </w:t>
      </w:r>
      <w:r>
        <w:fldChar w:fldCharType="begin"/>
      </w:r>
      <w:r>
        <w:instrText xml:space="preserve"> SEQ Table \* ARABIC </w:instrText>
      </w:r>
      <w:r>
        <w:fldChar w:fldCharType="separate"/>
      </w:r>
      <w:r w:rsidR="007E2D34">
        <w:rPr>
          <w:noProof/>
        </w:rPr>
        <w:t>122</w:t>
      </w:r>
      <w:r>
        <w:fldChar w:fldCharType="end"/>
      </w:r>
      <w:r w:rsidR="00AA1695">
        <w:t xml:space="preserve">: Attributes of </w:t>
      </w:r>
      <w:r w:rsidR="00AA1695" w:rsidRPr="00AA1695">
        <w:rPr>
          <w:rStyle w:val="elementdeftypeChar"/>
          <w:b/>
        </w:rPr>
        <w:t>&lt;connection_1d/&gt;</w:t>
      </w:r>
      <w:bookmarkEnd w:id="2482"/>
      <w:bookmarkEnd w:id="248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rsidR="00A2456B" w:rsidRPr="00226A3F" w:rsidRDefault="00A2456B" w:rsidP="0088515B">
            <w:pPr>
              <w:suppressAutoHyphens/>
              <w:rPr>
                <w:rFonts w:cs="Calibri"/>
                <w:lang w:eastAsia="zh-CN"/>
              </w:rPr>
            </w:pPr>
            <w:r w:rsidRPr="00226A3F">
              <w:rPr>
                <w:sz w:val="20"/>
                <w:szCs w:val="20"/>
              </w:rPr>
              <w:t>-</w:t>
            </w:r>
          </w:p>
        </w:tc>
      </w:tr>
      <w:tr w:rsidR="00A2456B" w:rsidRPr="000F7EEA" w:rsidTr="00443C08">
        <w:trPr>
          <w:jc w:val="center"/>
        </w:trPr>
        <w:tc>
          <w:tcPr>
            <w:tcW w:w="2111" w:type="dxa"/>
            <w:tcBorders>
              <w:top w:val="nil"/>
              <w:left w:val="single" w:sz="8" w:space="0" w:color="000000"/>
              <w:bottom w:val="single" w:sz="4" w:space="0" w:color="auto"/>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E2D34">
              <w:rPr>
                <w:sz w:val="20"/>
                <w:szCs w:val="20"/>
              </w:rPr>
              <w:t>8.1.2</w:t>
            </w:r>
            <w:r>
              <w:rPr>
                <w:sz w:val="20"/>
                <w:szCs w:val="20"/>
              </w:rPr>
              <w:fldChar w:fldCharType="end"/>
            </w:r>
            <w:r>
              <w:rPr>
                <w:sz w:val="20"/>
                <w:szCs w:val="20"/>
              </w:rPr>
              <w:t xml:space="preserve"> loc_list</w:t>
            </w:r>
          </w:p>
        </w:tc>
      </w:tr>
      <w:tr w:rsidR="00A2456B" w:rsidRPr="000F7EEA"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rsidR="00A2456B" w:rsidRPr="00226A3F" w:rsidRDefault="00A2456B" w:rsidP="00D05249">
            <w:pPr>
              <w:keepNext/>
              <w:suppressAutoHyphens/>
              <w:rPr>
                <w:rFonts w:cs="Calibri"/>
                <w:lang w:eastAsia="zh-CN"/>
              </w:rPr>
            </w:pPr>
            <w:r w:rsidRPr="00226A3F">
              <w:rPr>
                <w:sz w:val="20"/>
                <w:szCs w:val="20"/>
              </w:rPr>
              <w:t>-</w:t>
            </w:r>
          </w:p>
        </w:tc>
      </w:tr>
      <w:tr w:rsidR="00670B99" w:rsidRPr="000F7EEA"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rsidR="00670B99" w:rsidRPr="00226A3F" w:rsidRDefault="00670B99" w:rsidP="00D05249">
            <w:pPr>
              <w:keepNext/>
              <w:suppressAutoHyphens/>
              <w:rPr>
                <w:sz w:val="20"/>
                <w:szCs w:val="20"/>
              </w:rPr>
            </w:pPr>
            <w:r>
              <w:rPr>
                <w:sz w:val="20"/>
                <w:szCs w:val="20"/>
              </w:rPr>
              <w:t>-</w:t>
            </w:r>
          </w:p>
        </w:tc>
      </w:tr>
      <w:tr w:rsidR="00A2456B" w:rsidRPr="000F7EEA" w:rsidTr="00443C08">
        <w:trPr>
          <w:jc w:val="center"/>
        </w:trPr>
        <w:tc>
          <w:tcPr>
            <w:tcW w:w="2111" w:type="dxa"/>
            <w:tcBorders>
              <w:top w:val="single" w:sz="4" w:space="0" w:color="auto"/>
              <w:left w:val="single" w:sz="4" w:space="0" w:color="auto"/>
              <w:bottom w:val="single" w:sz="4" w:space="0" w:color="auto"/>
              <w:right w:val="single" w:sz="4" w:space="0" w:color="auto"/>
            </w:tcBorders>
          </w:tcPr>
          <w:p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D05249" w:rsidRDefault="00D05249" w:rsidP="00F3716C">
      <w:pPr>
        <w:pStyle w:val="Caption"/>
        <w:spacing w:before="120"/>
      </w:pPr>
      <w:bookmarkStart w:id="2484" w:name="_Toc3566527"/>
      <w:bookmarkStart w:id="2485" w:name="_Toc27753898"/>
      <w:r>
        <w:t xml:space="preserve">Table </w:t>
      </w:r>
      <w:r>
        <w:fldChar w:fldCharType="begin"/>
      </w:r>
      <w:r>
        <w:instrText xml:space="preserve"> SEQ Table \* ARABIC </w:instrText>
      </w:r>
      <w:r>
        <w:fldChar w:fldCharType="separate"/>
      </w:r>
      <w:r w:rsidR="007E2D34">
        <w:rPr>
          <w:noProof/>
        </w:rPr>
        <w:t>123</w:t>
      </w:r>
      <w:r>
        <w:fldChar w:fldCharType="end"/>
      </w:r>
      <w:r w:rsidR="00AA1695">
        <w:t xml:space="preserve">: Nested elements of </w:t>
      </w:r>
      <w:r w:rsidR="00AA1695" w:rsidRPr="00AA1695">
        <w:rPr>
          <w:rStyle w:val="elementdeftypeChar"/>
          <w:b/>
        </w:rPr>
        <w:t>&lt;connection_1d/&gt;</w:t>
      </w:r>
      <w:bookmarkEnd w:id="2484"/>
      <w:bookmarkEnd w:id="2485"/>
    </w:p>
    <w:p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C107D0" w:rsidRPr="00226A3F" w:rsidRDefault="00C107D0" w:rsidP="0088515B">
            <w:pPr>
              <w:suppressAutoHyphens/>
              <w:rPr>
                <w:rFonts w:cs="Calibri"/>
                <w:lang w:eastAsia="zh-CN"/>
              </w:rPr>
            </w:pPr>
            <w:r w:rsidRPr="00226A3F">
              <w:rPr>
                <w:b/>
                <w:i/>
              </w:rPr>
              <w:t>Constraint</w:t>
            </w:r>
          </w:p>
        </w:tc>
      </w:tr>
      <w:tr w:rsidR="00C107D0" w:rsidRPr="000F7EEA"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rsidR="00C107D0" w:rsidRPr="00226A3F" w:rsidRDefault="00C107D0" w:rsidP="0088515B">
            <w:pPr>
              <w:suppressAutoHyphens/>
              <w:rPr>
                <w:sz w:val="20"/>
                <w:szCs w:val="20"/>
              </w:rPr>
            </w:pPr>
            <w:r>
              <w:rPr>
                <w:sz w:val="20"/>
                <w:szCs w:val="20"/>
              </w:rPr>
              <w:t>-</w:t>
            </w:r>
          </w:p>
        </w:tc>
      </w:tr>
      <w:tr w:rsidR="00C107D0" w:rsidRPr="000F7EEA" w:rsidTr="00D05249">
        <w:trPr>
          <w:jc w:val="center"/>
        </w:trPr>
        <w:tc>
          <w:tcPr>
            <w:tcW w:w="1271" w:type="dxa"/>
            <w:tcBorders>
              <w:top w:val="dotted" w:sz="4" w:space="0" w:color="000000"/>
              <w:left w:val="single" w:sz="8" w:space="0" w:color="000000"/>
              <w:bottom w:val="dotted" w:sz="4"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rsidR="00C107D0" w:rsidRPr="00226A3F" w:rsidRDefault="00C107D0" w:rsidP="0088515B">
            <w:pPr>
              <w:suppressAutoHyphens/>
              <w:rPr>
                <w:rFonts w:cs="Calibri"/>
                <w:lang w:eastAsia="zh-CN"/>
              </w:rPr>
            </w:pPr>
            <w:r w:rsidRPr="00226A3F">
              <w:rPr>
                <w:sz w:val="20"/>
                <w:szCs w:val="20"/>
              </w:rPr>
              <w:t>-</w:t>
            </w:r>
          </w:p>
        </w:tc>
      </w:tr>
      <w:tr w:rsidR="00C107D0" w:rsidRPr="000F7EEA" w:rsidTr="00D05249">
        <w:trPr>
          <w:jc w:val="center"/>
        </w:trPr>
        <w:tc>
          <w:tcPr>
            <w:tcW w:w="1271" w:type="dxa"/>
            <w:tcBorders>
              <w:top w:val="dotted" w:sz="4" w:space="0" w:color="000000"/>
              <w:left w:val="single" w:sz="8"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rsidR="00C107D0" w:rsidRPr="00226A3F" w:rsidRDefault="00C107D0" w:rsidP="0088515B">
            <w:pPr>
              <w:suppressAutoHyphens/>
              <w:rPr>
                <w:rFonts w:cs="Calibri"/>
                <w:lang w:eastAsia="zh-CN"/>
              </w:rPr>
            </w:pPr>
            <w:r w:rsidRPr="00226A3F">
              <w:rPr>
                <w:sz w:val="20"/>
                <w:szCs w:val="20"/>
              </w:rPr>
              <w:t>-</w:t>
            </w:r>
          </w:p>
        </w:tc>
      </w:tr>
      <w:tr w:rsidR="00C107D0" w:rsidRPr="000F7EEA" w:rsidTr="00D05249">
        <w:trPr>
          <w:jc w:val="center"/>
        </w:trPr>
        <w:tc>
          <w:tcPr>
            <w:tcW w:w="1271" w:type="dxa"/>
            <w:tcBorders>
              <w:top w:val="nil"/>
              <w:left w:val="single" w:sz="8"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rsidR="00C107D0" w:rsidRDefault="00C107D0" w:rsidP="00D05249">
      <w:pPr>
        <w:pStyle w:val="Caption"/>
        <w:spacing w:before="120"/>
        <w:rPr>
          <w:rFonts w:ascii="Courier New" w:hAnsi="Courier New"/>
          <w:sz w:val="18"/>
          <w:szCs w:val="18"/>
        </w:rPr>
      </w:pPr>
      <w:bookmarkStart w:id="2486" w:name="_Toc3566528"/>
      <w:bookmarkStart w:id="2487" w:name="_Toc27753899"/>
      <w:r>
        <w:t xml:space="preserve">Table </w:t>
      </w:r>
      <w:r w:rsidR="00D43112">
        <w:fldChar w:fldCharType="begin"/>
      </w:r>
      <w:r w:rsidR="00D43112">
        <w:instrText xml:space="preserve"> SEQ Table \* ARABIC </w:instrText>
      </w:r>
      <w:r w:rsidR="00D43112">
        <w:fldChar w:fldCharType="separate"/>
      </w:r>
      <w:r w:rsidR="007E2D34">
        <w:rPr>
          <w:noProof/>
        </w:rPr>
        <w:t>124</w:t>
      </w:r>
      <w:r w:rsidR="00D43112">
        <w:fldChar w:fldCharType="end"/>
      </w:r>
      <w:r>
        <w:t xml:space="preserve">: Attributes of element </w:t>
      </w:r>
      <w:r w:rsidRPr="00D66FF0">
        <w:rPr>
          <w:rFonts w:ascii="Courier New" w:hAnsi="Courier New" w:cs="Courier New"/>
          <w:bCs w:val="0"/>
          <w:i/>
          <w:sz w:val="18"/>
          <w:szCs w:val="18"/>
        </w:rPr>
        <w:t>&lt;adhesive_line/&gt;</w:t>
      </w:r>
      <w:bookmarkEnd w:id="2486"/>
      <w:bookmarkEnd w:id="2487"/>
    </w:p>
    <w:p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rsidR="00C107D0" w:rsidRDefault="00C107D0" w:rsidP="00F72843">
      <w:pPr>
        <w:spacing w:before="120"/>
        <w:jc w:val="both"/>
      </w:pPr>
      <w:r>
        <w:t>All attributes of this connection are optional for import to CAD or CAE processors. However, specific FE solvers may declare some of them to be mandatory.</w:t>
      </w:r>
    </w:p>
    <w:p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E2D34">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E2D34" w:rsidRPr="007055D9">
        <w:t>L</w:t>
      </w:r>
      <w:r w:rsidR="007E2D34">
        <w:t>ocation</w:t>
      </w:r>
      <w:r w:rsidR="000625C2">
        <w:rPr>
          <w:szCs w:val="22"/>
        </w:rPr>
        <w:fldChar w:fldCharType="end"/>
      </w:r>
      <w:r w:rsidRPr="009C0E9B">
        <w:rPr>
          <w:szCs w:val="22"/>
        </w:rPr>
        <w:t>.</w:t>
      </w:r>
    </w:p>
    <w:p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E2D34">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E2D34" w:rsidRPr="007E2D34">
        <w:rPr>
          <w:rStyle w:val="Emphasis"/>
          <w:i w:val="0"/>
        </w:rPr>
        <w:t>User Specific Data &lt;appdata&gt;</w:t>
      </w:r>
      <w:r w:rsidR="00130C23" w:rsidRPr="00130C23">
        <w:rPr>
          <w:rStyle w:val="Emphasis"/>
          <w:i w:val="0"/>
        </w:rPr>
        <w:fldChar w:fldCharType="end"/>
      </w:r>
      <w:r w:rsidRPr="009C0E9B">
        <w:rPr>
          <w:szCs w:val="22"/>
        </w:rPr>
        <w:t>.</w:t>
      </w:r>
    </w:p>
    <w:p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rsidR="000E64EA" w:rsidRPr="00226A3F" w:rsidRDefault="000E64EA" w:rsidP="00536A58">
      <w:pPr>
        <w:pStyle w:val="Heading2"/>
      </w:pPr>
      <w:bookmarkStart w:id="2488" w:name="_Toc428279602"/>
      <w:bookmarkStart w:id="2489" w:name="_Toc428456348"/>
      <w:bookmarkStart w:id="2490" w:name="_Toc428537316"/>
      <w:bookmarkStart w:id="2491" w:name="_Toc428969638"/>
      <w:bookmarkStart w:id="2492" w:name="_Toc429053029"/>
      <w:bookmarkStart w:id="2493" w:name="_Toc413861930"/>
      <w:bookmarkStart w:id="2494" w:name="_Toc3557066"/>
      <w:bookmarkStart w:id="2495" w:name="_Toc27753680"/>
      <w:bookmarkStart w:id="2496" w:name="_Toc413359617"/>
      <w:bookmarkEnd w:id="2488"/>
      <w:bookmarkEnd w:id="2489"/>
      <w:bookmarkEnd w:id="2490"/>
      <w:bookmarkEnd w:id="2491"/>
      <w:bookmarkEnd w:id="2492"/>
      <w:r w:rsidRPr="00226A3F">
        <w:t>Hemming Flanges</w:t>
      </w:r>
      <w:bookmarkEnd w:id="2493"/>
      <w:bookmarkEnd w:id="2494"/>
      <w:bookmarkEnd w:id="2495"/>
    </w:p>
    <w:p w:rsidR="000E64EA" w:rsidRDefault="000E64EA" w:rsidP="00327322">
      <w:pPr>
        <w:pStyle w:val="Heading3"/>
      </w:pPr>
      <w:bookmarkStart w:id="2497" w:name="_Toc413861931"/>
      <w:bookmarkStart w:id="2498" w:name="_Toc3557067"/>
      <w:bookmarkStart w:id="2499" w:name="_Toc27753681"/>
      <w:r>
        <w:t>Introduction</w:t>
      </w:r>
      <w:bookmarkEnd w:id="2497"/>
      <w:bookmarkEnd w:id="2498"/>
      <w:bookmarkEnd w:id="2499"/>
    </w:p>
    <w:p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rsidR="000E64EA" w:rsidRDefault="000E64EA" w:rsidP="00536A58">
      <w:pPr>
        <w:keepNext/>
        <w:jc w:val="both"/>
      </w:pPr>
      <w:r>
        <w:t xml:space="preserve">A hemming involves a path around which the outer metal sheet is rolled over. This is called the </w:t>
      </w:r>
      <w:r>
        <w:rPr>
          <w:i/>
        </w:rPr>
        <w:t>hemming root.</w:t>
      </w:r>
    </w:p>
    <w:p w:rsidR="000E64EA" w:rsidRDefault="000E64EA" w:rsidP="00536A58">
      <w:pPr>
        <w:keepNext/>
        <w:jc w:val="both"/>
      </w:pPr>
      <w:r>
        <w:t>The hemming also consists of three regions, where glue is applied and which are compressed during hem formation.</w:t>
      </w:r>
    </w:p>
    <w:p w:rsidR="000E64EA" w:rsidRDefault="004F562F" w:rsidP="00536A58">
      <w:pPr>
        <w:keepNext/>
        <w:jc w:val="center"/>
      </w:pPr>
      <w:r>
        <w:rPr>
          <w:noProof/>
          <w:lang w:eastAsia="en-US"/>
        </w:rPr>
        <w:drawing>
          <wp:inline distT="0" distB="0" distL="0" distR="0" wp14:anchorId="6CD51C04" wp14:editId="46A0B120">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rsidR="000E64EA" w:rsidRDefault="000E64EA" w:rsidP="00536A58">
      <w:pPr>
        <w:pStyle w:val="Caption"/>
        <w:keepNext/>
        <w:rPr>
          <w:b w:val="0"/>
          <w:u w:val="single"/>
        </w:rPr>
      </w:pPr>
      <w:bookmarkStart w:id="2500" w:name="_Ref413858805"/>
      <w:bookmarkStart w:id="2501" w:name="_Toc413861952"/>
      <w:bookmarkStart w:id="2502" w:name="_Toc3557149"/>
      <w:bookmarkStart w:id="2503" w:name="_Toc27753767"/>
      <w:r>
        <w:t xml:space="preserve">Figure </w:t>
      </w:r>
      <w:r w:rsidR="00406B64">
        <w:fldChar w:fldCharType="begin"/>
      </w:r>
      <w:r w:rsidR="00406B64">
        <w:instrText xml:space="preserve"> SEQ Figure \* ARABIC </w:instrText>
      </w:r>
      <w:r w:rsidR="00406B64">
        <w:fldChar w:fldCharType="separate"/>
      </w:r>
      <w:ins w:id="2504" w:author="nick" w:date="2020-02-20T20:00:00Z">
        <w:r w:rsidR="0047200E">
          <w:rPr>
            <w:noProof/>
          </w:rPr>
          <w:t>77</w:t>
        </w:r>
      </w:ins>
      <w:del w:id="2505" w:author="nick" w:date="2020-02-20T19:57:00Z">
        <w:r w:rsidR="007E2D34" w:rsidDel="0047200E">
          <w:rPr>
            <w:noProof/>
          </w:rPr>
          <w:delText>73</w:delText>
        </w:r>
      </w:del>
      <w:r w:rsidR="00406B64">
        <w:fldChar w:fldCharType="end"/>
      </w:r>
      <w:bookmarkEnd w:id="2500"/>
      <w:r>
        <w:t>: The Three Regions of a Hemming</w:t>
      </w:r>
      <w:bookmarkEnd w:id="2501"/>
      <w:bookmarkEnd w:id="2502"/>
      <w:bookmarkEnd w:id="2503"/>
    </w:p>
    <w:p w:rsidR="000E64EA" w:rsidRDefault="000E64EA" w:rsidP="00536A58">
      <w:pPr>
        <w:keepNext/>
      </w:pPr>
      <w:r>
        <w:t>The solution described below addresses certain features in hemming design:</w:t>
      </w:r>
    </w:p>
    <w:p w:rsidR="000E64EA" w:rsidRDefault="000E64EA" w:rsidP="00F72843">
      <w:pPr>
        <w:numPr>
          <w:ilvl w:val="0"/>
          <w:numId w:val="27"/>
        </w:numPr>
        <w:jc w:val="both"/>
      </w:pPr>
      <w:r>
        <w:t xml:space="preserve">The path of the hemming root does not need to coincide with the paths of the adhesive. </w:t>
      </w:r>
    </w:p>
    <w:p w:rsidR="000E64EA" w:rsidRDefault="000E64EA" w:rsidP="00F72843">
      <w:pPr>
        <w:numPr>
          <w:ilvl w:val="0"/>
          <w:numId w:val="27"/>
        </w:numPr>
        <w:jc w:val="both"/>
      </w:pPr>
      <w:r>
        <w:t>Each region may have a different filling percentage. This is mainly to prevent spillage, but also to maximize contacting overlap.</w:t>
      </w:r>
    </w:p>
    <w:p w:rsidR="000E64EA" w:rsidRDefault="000E64EA" w:rsidP="00F72843">
      <w:pPr>
        <w:numPr>
          <w:ilvl w:val="0"/>
          <w:numId w:val="27"/>
        </w:numPr>
        <w:jc w:val="both"/>
      </w:pPr>
      <w:r>
        <w:t xml:space="preserve">Reinforcements may exist in the </w:t>
      </w:r>
      <w:r>
        <w:rPr>
          <w:i/>
        </w:rPr>
        <w:t>Inner Panel</w:t>
      </w:r>
      <w:r>
        <w:t>.</w:t>
      </w:r>
    </w:p>
    <w:p w:rsidR="000E64EA" w:rsidRDefault="004F562F" w:rsidP="000E64EA">
      <w:pPr>
        <w:keepNext/>
        <w:jc w:val="center"/>
      </w:pPr>
      <w:r>
        <w:rPr>
          <w:noProof/>
          <w:lang w:eastAsia="en-US"/>
        </w:rPr>
        <w:lastRenderedPageBreak/>
        <w:drawing>
          <wp:inline distT="0" distB="0" distL="0" distR="0" wp14:anchorId="1DB7F337" wp14:editId="34FA4F9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rsidR="000E64EA" w:rsidRPr="00EB3687" w:rsidRDefault="000E64EA" w:rsidP="000E64EA">
      <w:pPr>
        <w:pStyle w:val="Caption"/>
        <w:rPr>
          <w:noProof/>
          <w:lang w:eastAsia="en-GB"/>
        </w:rPr>
      </w:pPr>
      <w:bookmarkStart w:id="2506" w:name="_Ref413850590"/>
      <w:bookmarkStart w:id="2507" w:name="_Toc413861953"/>
      <w:bookmarkStart w:id="2508" w:name="_Toc3557150"/>
      <w:bookmarkStart w:id="2509" w:name="_Toc27753768"/>
      <w:r>
        <w:t xml:space="preserve">Figure </w:t>
      </w:r>
      <w:r w:rsidR="00406B64">
        <w:fldChar w:fldCharType="begin"/>
      </w:r>
      <w:r w:rsidR="00406B64">
        <w:instrText xml:space="preserve"> SEQ Figure \* ARABIC </w:instrText>
      </w:r>
      <w:r w:rsidR="00406B64">
        <w:fldChar w:fldCharType="separate"/>
      </w:r>
      <w:ins w:id="2510" w:author="nick" w:date="2020-02-20T20:00:00Z">
        <w:r w:rsidR="0047200E">
          <w:rPr>
            <w:noProof/>
          </w:rPr>
          <w:t>78</w:t>
        </w:r>
      </w:ins>
      <w:del w:id="2511" w:author="nick" w:date="2020-02-20T19:57:00Z">
        <w:r w:rsidR="007E2D34" w:rsidDel="0047200E">
          <w:rPr>
            <w:noProof/>
          </w:rPr>
          <w:delText>74</w:delText>
        </w:r>
      </w:del>
      <w:r w:rsidR="00406B64">
        <w:fldChar w:fldCharType="end"/>
      </w:r>
      <w:bookmarkEnd w:id="250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07"/>
      <w:bookmarkEnd w:id="2508"/>
      <w:bookmarkEnd w:id="2509"/>
    </w:p>
    <w:p w:rsidR="000E64EA" w:rsidRDefault="000E64EA" w:rsidP="000E64EA">
      <w:r w:rsidRPr="001F057F">
        <w:rPr>
          <w:noProof/>
          <w:lang w:eastAsia="en-GB"/>
        </w:rPr>
        <w:t>W</w:t>
      </w:r>
      <w:r>
        <w:rPr>
          <w:noProof/>
          <w:lang w:eastAsia="en-GB"/>
        </w:rPr>
        <w:t>idth and</w:t>
      </w:r>
      <w:r>
        <w:t xml:space="preserve"> path sometimes change to avoid obstacles, like holes.</w:t>
      </w:r>
    </w:p>
    <w:p w:rsidR="000E64EA" w:rsidRPr="00EB3687" w:rsidRDefault="004F562F" w:rsidP="000E64EA">
      <w:pPr>
        <w:keepNext/>
        <w:jc w:val="center"/>
        <w:rPr>
          <w:noProof/>
          <w:lang w:eastAsia="en-GB"/>
        </w:rPr>
      </w:pPr>
      <w:r>
        <w:rPr>
          <w:noProof/>
          <w:lang w:eastAsia="en-US"/>
        </w:rPr>
        <w:drawing>
          <wp:inline distT="0" distB="0" distL="0" distR="0" wp14:anchorId="01CCEA38" wp14:editId="2D4211F4">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rsidR="000E64EA" w:rsidRPr="00803403" w:rsidRDefault="000E64EA" w:rsidP="000E64EA">
      <w:pPr>
        <w:pStyle w:val="Caption"/>
      </w:pPr>
      <w:bookmarkStart w:id="2512" w:name="_Toc413861954"/>
      <w:bookmarkStart w:id="2513" w:name="_Toc3557151"/>
      <w:bookmarkStart w:id="2514" w:name="_Toc27753769"/>
      <w:r w:rsidRPr="005231A8">
        <w:t xml:space="preserve">Figure </w:t>
      </w:r>
      <w:r w:rsidR="00406B64">
        <w:fldChar w:fldCharType="begin"/>
      </w:r>
      <w:r w:rsidR="00406B64">
        <w:instrText xml:space="preserve"> SEQ Figure \* ARABIC </w:instrText>
      </w:r>
      <w:r w:rsidR="00406B64">
        <w:fldChar w:fldCharType="separate"/>
      </w:r>
      <w:ins w:id="2515" w:author="nick" w:date="2020-02-20T20:00:00Z">
        <w:r w:rsidR="0047200E">
          <w:rPr>
            <w:noProof/>
          </w:rPr>
          <w:t>79</w:t>
        </w:r>
      </w:ins>
      <w:del w:id="2516" w:author="nick" w:date="2020-02-20T19:57:00Z">
        <w:r w:rsidR="007E2D34" w:rsidDel="0047200E">
          <w:rPr>
            <w:noProof/>
          </w:rPr>
          <w:delText>75</w:delText>
        </w:r>
      </w:del>
      <w:r w:rsidR="00406B64">
        <w:fldChar w:fldCharType="end"/>
      </w:r>
      <w:r w:rsidRPr="005231A8">
        <w:t>: Adhesive Path Differs from Root Path</w:t>
      </w:r>
      <w:bookmarkEnd w:id="2512"/>
      <w:bookmarkEnd w:id="2513"/>
      <w:bookmarkEnd w:id="2514"/>
    </w:p>
    <w:p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rsidR="000E64EA" w:rsidRDefault="004F562F" w:rsidP="000E64EA">
      <w:pPr>
        <w:keepNext/>
        <w:jc w:val="center"/>
      </w:pPr>
      <w:r>
        <w:rPr>
          <w:noProof/>
          <w:lang w:eastAsia="en-US"/>
        </w:rPr>
        <w:drawing>
          <wp:inline distT="0" distB="0" distL="0" distR="0" wp14:anchorId="5AB78C8B" wp14:editId="4E97853D">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rsidR="000E64EA" w:rsidRPr="00EB3687" w:rsidRDefault="000E64EA" w:rsidP="000E64EA">
      <w:pPr>
        <w:pStyle w:val="Caption"/>
        <w:rPr>
          <w:noProof/>
          <w:lang w:eastAsia="en-GB"/>
        </w:rPr>
      </w:pPr>
      <w:bookmarkStart w:id="2517" w:name="_Toc3557152"/>
      <w:bookmarkStart w:id="2518" w:name="_Toc27753770"/>
      <w:r>
        <w:t xml:space="preserve">Figure </w:t>
      </w:r>
      <w:r w:rsidR="00406B64">
        <w:fldChar w:fldCharType="begin"/>
      </w:r>
      <w:r w:rsidR="00406B64">
        <w:instrText xml:space="preserve"> SEQ Figure \* ARABIC </w:instrText>
      </w:r>
      <w:r w:rsidR="00406B64">
        <w:fldChar w:fldCharType="separate"/>
      </w:r>
      <w:ins w:id="2519" w:author="nick" w:date="2020-02-20T20:00:00Z">
        <w:r w:rsidR="0047200E">
          <w:rPr>
            <w:noProof/>
          </w:rPr>
          <w:t>80</w:t>
        </w:r>
      </w:ins>
      <w:del w:id="2520" w:author="nick" w:date="2020-02-20T19:57:00Z">
        <w:r w:rsidR="007E2D34" w:rsidDel="0047200E">
          <w:rPr>
            <w:noProof/>
          </w:rPr>
          <w:delText>76</w:delText>
        </w:r>
      </w:del>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17"/>
      <w:bookmarkEnd w:id="2518"/>
    </w:p>
    <w:p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rsidR="000E64EA" w:rsidRDefault="000E64EA" w:rsidP="00327322">
      <w:pPr>
        <w:pStyle w:val="Heading3"/>
      </w:pPr>
      <w:bookmarkStart w:id="2521" w:name="_Toc413861932"/>
      <w:bookmarkStart w:id="2522" w:name="_Toc3557068"/>
      <w:bookmarkStart w:id="2523" w:name="_Toc2775368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21"/>
      <w:bookmarkEnd w:id="2522"/>
      <w:bookmarkEnd w:id="2523"/>
    </w:p>
    <w:p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rsidTr="00E46D13">
        <w:tc>
          <w:tcPr>
            <w:tcW w:w="1526" w:type="dxa"/>
            <w:tcBorders>
              <w:top w:val="dotted" w:sz="4" w:space="0" w:color="000000"/>
              <w:left w:val="single" w:sz="8" w:space="0" w:color="000000"/>
              <w:bottom w:val="single" w:sz="8" w:space="0" w:color="000000"/>
              <w:right w:val="nil"/>
            </w:tcBorders>
            <w:hideMark/>
          </w:tcPr>
          <w:p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rsidR="000E64EA" w:rsidRPr="00226A3F" w:rsidRDefault="000E64EA" w:rsidP="00E3398E">
            <w:pPr>
              <w:suppressAutoHyphens/>
              <w:rPr>
                <w:rFonts w:cs="Calibri"/>
                <w:lang w:eastAsia="zh-CN"/>
              </w:rPr>
            </w:pPr>
            <w:r w:rsidRPr="00226A3F">
              <w:rPr>
                <w:sz w:val="20"/>
                <w:szCs w:val="20"/>
              </w:rPr>
              <w:t>-</w:t>
            </w:r>
          </w:p>
        </w:tc>
      </w:tr>
      <w:tr w:rsidR="00E46D13" w:rsidRPr="00226A3F" w:rsidTr="00E46D13">
        <w:tc>
          <w:tcPr>
            <w:tcW w:w="1526" w:type="dxa"/>
            <w:tcBorders>
              <w:top w:val="dotted" w:sz="4" w:space="0" w:color="000000"/>
              <w:left w:val="single" w:sz="8" w:space="0" w:color="000000"/>
              <w:bottom w:val="single" w:sz="8" w:space="0" w:color="000000"/>
              <w:right w:val="nil"/>
            </w:tcBorders>
            <w:shd w:val="clear" w:color="auto" w:fill="auto"/>
            <w:hideMark/>
          </w:tcPr>
          <w:p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E2D34">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E2D34" w:rsidRPr="00BD20ED">
              <w:rPr>
                <w:szCs w:val="34"/>
              </w:rPr>
              <w:t xml:space="preserve">Attribute </w:t>
            </w:r>
            <w:r w:rsidR="007E2D34" w:rsidRPr="007E2D34">
              <w:rPr>
                <w:rFonts w:ascii="Courier New" w:hAnsi="Courier New" w:cs="Courier New"/>
                <w:b/>
                <w:sz w:val="16"/>
                <w:szCs w:val="34"/>
                <w:highlight w:val="white"/>
              </w:rPr>
              <w:t>quality_control</w:t>
            </w:r>
            <w:r>
              <w:rPr>
                <w:sz w:val="20"/>
                <w:szCs w:val="20"/>
              </w:rPr>
              <w:fldChar w:fldCharType="end"/>
            </w:r>
          </w:p>
        </w:tc>
      </w:tr>
    </w:tbl>
    <w:p w:rsidR="000E64EA" w:rsidRPr="00226A3F" w:rsidRDefault="0079141E" w:rsidP="0079141E">
      <w:pPr>
        <w:pStyle w:val="Caption"/>
        <w:spacing w:before="120"/>
        <w:rPr>
          <w:rFonts w:cs="Calibri"/>
          <w:lang w:eastAsia="zh-CN"/>
        </w:rPr>
      </w:pPr>
      <w:bookmarkStart w:id="2524" w:name="_Toc3566529"/>
      <w:bookmarkStart w:id="2525" w:name="_Toc27753900"/>
      <w:r>
        <w:t xml:space="preserve">Table </w:t>
      </w:r>
      <w:r>
        <w:fldChar w:fldCharType="begin"/>
      </w:r>
      <w:r>
        <w:instrText xml:space="preserve"> SEQ Table \* ARABIC </w:instrText>
      </w:r>
      <w:r>
        <w:fldChar w:fldCharType="separate"/>
      </w:r>
      <w:r w:rsidR="007E2D34">
        <w:rPr>
          <w:noProof/>
        </w:rPr>
        <w:t>125</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24"/>
      <w:bookmarkEnd w:id="252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rsidTr="00E3398E">
        <w:tc>
          <w:tcPr>
            <w:tcW w:w="2111" w:type="dxa"/>
            <w:tcBorders>
              <w:top w:val="dotted" w:sz="4" w:space="0" w:color="000000"/>
              <w:left w:val="single" w:sz="8" w:space="0" w:color="000000"/>
              <w:bottom w:val="single" w:sz="8" w:space="0" w:color="000000"/>
              <w:right w:val="nil"/>
            </w:tcBorders>
            <w:vAlign w:val="bottom"/>
            <w:hideMark/>
          </w:tcPr>
          <w:p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rsidR="000E64EA" w:rsidRPr="00226A3F" w:rsidRDefault="000E64EA" w:rsidP="00E3398E">
            <w:pPr>
              <w:suppressAutoHyphens/>
              <w:rPr>
                <w:rFonts w:cs="Calibri"/>
                <w:lang w:eastAsia="zh-CN"/>
              </w:rPr>
            </w:pPr>
            <w:r w:rsidRPr="00226A3F">
              <w:rPr>
                <w:sz w:val="20"/>
                <w:szCs w:val="20"/>
              </w:rPr>
              <w:t>-</w:t>
            </w:r>
          </w:p>
        </w:tc>
      </w:tr>
      <w:tr w:rsidR="000E64EA" w:rsidRPr="000F7EEA" w:rsidTr="00E3398E">
        <w:tc>
          <w:tcPr>
            <w:tcW w:w="2111" w:type="dxa"/>
            <w:tcBorders>
              <w:top w:val="nil"/>
              <w:left w:val="single" w:sz="8" w:space="0" w:color="000000"/>
              <w:bottom w:val="single" w:sz="8" w:space="0" w:color="000000"/>
              <w:right w:val="nil"/>
            </w:tcBorders>
            <w:vAlign w:val="bottom"/>
            <w:hideMark/>
          </w:tcPr>
          <w:p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E2D34">
              <w:rPr>
                <w:sz w:val="20"/>
                <w:szCs w:val="20"/>
              </w:rPr>
              <w:t>8.1.2</w:t>
            </w:r>
            <w:r>
              <w:rPr>
                <w:sz w:val="20"/>
                <w:szCs w:val="20"/>
              </w:rPr>
              <w:fldChar w:fldCharType="end"/>
            </w:r>
            <w:r>
              <w:rPr>
                <w:sz w:val="20"/>
                <w:szCs w:val="20"/>
              </w:rPr>
              <w:t xml:space="preserve"> loc_list</w:t>
            </w:r>
          </w:p>
        </w:tc>
      </w:tr>
      <w:tr w:rsidR="000E64EA" w:rsidRPr="000F7EEA" w:rsidTr="00E3398E">
        <w:tc>
          <w:tcPr>
            <w:tcW w:w="2111" w:type="dxa"/>
            <w:tcBorders>
              <w:top w:val="nil"/>
              <w:left w:val="single" w:sz="8" w:space="0" w:color="000000"/>
              <w:bottom w:val="single" w:sz="8" w:space="0" w:color="000000"/>
              <w:right w:val="nil"/>
            </w:tcBorders>
            <w:vAlign w:val="bottom"/>
          </w:tcPr>
          <w:p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rsidR="000E64EA" w:rsidRPr="00226A3F" w:rsidRDefault="000E64EA" w:rsidP="00E3398E">
            <w:pPr>
              <w:suppressAutoHyphens/>
              <w:rPr>
                <w:sz w:val="20"/>
                <w:szCs w:val="20"/>
              </w:rPr>
            </w:pPr>
            <w:r w:rsidRPr="00226A3F">
              <w:rPr>
                <w:sz w:val="20"/>
                <w:szCs w:val="20"/>
              </w:rPr>
              <w:t>-</w:t>
            </w:r>
          </w:p>
        </w:tc>
      </w:tr>
      <w:tr w:rsidR="00670B99" w:rsidRPr="000F7EEA" w:rsidTr="00E3398E">
        <w:tc>
          <w:tcPr>
            <w:tcW w:w="2111" w:type="dxa"/>
            <w:tcBorders>
              <w:top w:val="nil"/>
              <w:left w:val="single" w:sz="8" w:space="0" w:color="000000"/>
              <w:bottom w:val="single" w:sz="8" w:space="0" w:color="000000"/>
              <w:right w:val="nil"/>
            </w:tcBorders>
            <w:vAlign w:val="bottom"/>
          </w:tcPr>
          <w:p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rsidR="00670B99" w:rsidRPr="00226A3F" w:rsidRDefault="00670B99" w:rsidP="00E3398E">
            <w:pPr>
              <w:suppressAutoHyphens/>
              <w:rPr>
                <w:sz w:val="20"/>
                <w:szCs w:val="20"/>
              </w:rPr>
            </w:pPr>
            <w:r>
              <w:rPr>
                <w:sz w:val="20"/>
                <w:szCs w:val="20"/>
              </w:rPr>
              <w:t>-</w:t>
            </w:r>
          </w:p>
        </w:tc>
      </w:tr>
      <w:tr w:rsidR="00A2456B" w:rsidRPr="000F7EEA" w:rsidTr="00E3398E">
        <w:tc>
          <w:tcPr>
            <w:tcW w:w="2111" w:type="dxa"/>
            <w:tcBorders>
              <w:top w:val="nil"/>
              <w:left w:val="single" w:sz="8" w:space="0" w:color="000000"/>
              <w:bottom w:val="single" w:sz="8" w:space="0" w:color="000000"/>
              <w:right w:val="nil"/>
            </w:tcBorders>
            <w:vAlign w:val="bottom"/>
          </w:tcPr>
          <w:p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F3716C" w:rsidRDefault="00F3716C" w:rsidP="0079141E">
      <w:pPr>
        <w:pStyle w:val="Caption"/>
        <w:spacing w:before="120"/>
      </w:pPr>
      <w:bookmarkStart w:id="2526" w:name="_Toc3566530"/>
      <w:bookmarkStart w:id="2527" w:name="_Toc27753901"/>
      <w:r>
        <w:t xml:space="preserve">Table </w:t>
      </w:r>
      <w:r>
        <w:fldChar w:fldCharType="begin"/>
      </w:r>
      <w:r>
        <w:instrText xml:space="preserve"> SEQ Table \* ARABIC </w:instrText>
      </w:r>
      <w:r>
        <w:fldChar w:fldCharType="separate"/>
      </w:r>
      <w:r w:rsidR="007E2D34">
        <w:rPr>
          <w:noProof/>
        </w:rPr>
        <w:t>126</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26"/>
      <w:bookmarkEnd w:id="2527"/>
    </w:p>
    <w:p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E2D34">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E2D34" w:rsidRPr="007055D9">
        <w:t>L</w:t>
      </w:r>
      <w:r w:rsidR="007E2D34">
        <w:t>ocation</w:t>
      </w:r>
      <w:r w:rsidR="0061019D">
        <w:rPr>
          <w:szCs w:val="22"/>
        </w:rPr>
        <w:fldChar w:fldCharType="end"/>
      </w:r>
      <w:r w:rsidR="0053168C" w:rsidRPr="009C0E9B">
        <w:rPr>
          <w:szCs w:val="22"/>
        </w:rPr>
        <w:t>.</w:t>
      </w:r>
    </w:p>
    <w:p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E2D34">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E2D34" w:rsidRPr="007055D9">
        <w:t xml:space="preserve">User Specific Data </w:t>
      </w:r>
      <w:r w:rsidR="007E2D34" w:rsidRPr="007E2D34">
        <w:rPr>
          <w:rStyle w:val="Emphasis"/>
        </w:rPr>
        <w:t>&lt;appdata&gt;</w:t>
      </w:r>
      <w:r w:rsidR="006C220A">
        <w:fldChar w:fldCharType="end"/>
      </w:r>
      <w:r w:rsidR="006C220A">
        <w:t>.</w:t>
      </w:r>
    </w:p>
    <w:p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0E64EA" w:rsidP="00E3398E">
            <w:pPr>
              <w:keepNext/>
              <w:suppressAutoHyphens/>
              <w:rPr>
                <w:rFonts w:cs="Calibri"/>
                <w:lang w:eastAsia="zh-CN"/>
              </w:rPr>
            </w:pPr>
            <w:r w:rsidRPr="00226A3F">
              <w:rPr>
                <w:b/>
                <w:i/>
              </w:rPr>
              <w:t>Constraint</w:t>
            </w:r>
          </w:p>
        </w:tc>
      </w:tr>
      <w:tr w:rsidR="000E64EA" w:rsidRPr="000F7EEA" w:rsidTr="00E3398E">
        <w:tc>
          <w:tcPr>
            <w:tcW w:w="1404" w:type="dxa"/>
            <w:tcBorders>
              <w:top w:val="dotted" w:sz="4" w:space="0" w:color="000000"/>
              <w:left w:val="single" w:sz="8"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rsidR="000E64EA" w:rsidRPr="00226A3F" w:rsidRDefault="000E64EA" w:rsidP="00E3398E">
            <w:pPr>
              <w:suppressAutoHyphens/>
              <w:rPr>
                <w:rFonts w:cs="Calibri"/>
                <w:lang w:eastAsia="zh-CN"/>
              </w:rPr>
            </w:pPr>
            <w:r w:rsidRPr="00226A3F">
              <w:rPr>
                <w:sz w:val="20"/>
                <w:szCs w:val="20"/>
              </w:rPr>
              <w:t>-</w:t>
            </w:r>
          </w:p>
        </w:tc>
      </w:tr>
      <w:tr w:rsidR="000E64EA" w:rsidRPr="000F7EEA" w:rsidTr="00E3398E">
        <w:tc>
          <w:tcPr>
            <w:tcW w:w="1404" w:type="dxa"/>
            <w:tcBorders>
              <w:top w:val="dotted" w:sz="4" w:space="0" w:color="000000"/>
              <w:left w:val="single" w:sz="8" w:space="0" w:color="000000"/>
              <w:bottom w:val="single" w:sz="8" w:space="0" w:color="000000"/>
              <w:right w:val="nil"/>
            </w:tcBorders>
            <w:hideMark/>
          </w:tcPr>
          <w:p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rsidR="000E64EA" w:rsidRPr="00226A3F" w:rsidRDefault="000E64EA" w:rsidP="00E3398E">
            <w:pPr>
              <w:keepNext/>
              <w:suppressAutoHyphens/>
              <w:rPr>
                <w:rFonts w:cs="Calibri"/>
                <w:lang w:eastAsia="zh-CN"/>
              </w:rPr>
            </w:pPr>
            <w:r w:rsidRPr="00226A3F">
              <w:rPr>
                <w:sz w:val="20"/>
                <w:szCs w:val="20"/>
              </w:rPr>
              <w:t>Index of the folded sheet</w:t>
            </w:r>
          </w:p>
        </w:tc>
      </w:tr>
    </w:tbl>
    <w:p w:rsidR="000E64EA" w:rsidRDefault="000E64EA" w:rsidP="00F3716C">
      <w:pPr>
        <w:pStyle w:val="Caption"/>
        <w:spacing w:before="120"/>
      </w:pPr>
      <w:bookmarkStart w:id="2528" w:name="_Toc413861979"/>
      <w:bookmarkStart w:id="2529" w:name="_Toc3566531"/>
      <w:bookmarkStart w:id="2530" w:name="_Toc27753902"/>
      <w:r>
        <w:t xml:space="preserve">Table </w:t>
      </w:r>
      <w:r w:rsidR="00D43112">
        <w:fldChar w:fldCharType="begin"/>
      </w:r>
      <w:r w:rsidR="00D43112">
        <w:instrText xml:space="preserve"> SEQ Table \* ARABIC </w:instrText>
      </w:r>
      <w:r w:rsidR="00D43112">
        <w:fldChar w:fldCharType="separate"/>
      </w:r>
      <w:r w:rsidR="007E2D34">
        <w:rPr>
          <w:noProof/>
        </w:rPr>
        <w:t>127</w:t>
      </w:r>
      <w:r w:rsidR="00D43112">
        <w:fldChar w:fldCharType="end"/>
      </w:r>
      <w:r>
        <w:t xml:space="preserve">: Attributes of element </w:t>
      </w:r>
      <w:r w:rsidRPr="00F51947">
        <w:rPr>
          <w:rStyle w:val="elementdeftypeChar"/>
          <w:b/>
        </w:rPr>
        <w:t>&lt;hemming/&gt;</w:t>
      </w:r>
      <w:bookmarkEnd w:id="2528"/>
      <w:bookmarkEnd w:id="2529"/>
      <w:bookmarkEnd w:id="2530"/>
    </w:p>
    <w:p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E2D34">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E2D34" w:rsidRPr="007E2D34">
        <w:rPr>
          <w:lang w:val="en-US"/>
        </w:rPr>
        <w:t>Element</w:t>
      </w:r>
      <w:r w:rsidR="007E2D34" w:rsidRPr="007E2D34">
        <w:rPr>
          <w:rStyle w:val="Emphasis"/>
          <w:i w:val="0"/>
          <w:lang w:val="en-US"/>
        </w:rPr>
        <w:t xml:space="preserve"> &lt;part/&gt;</w:t>
      </w:r>
      <w:r w:rsidR="0079141E">
        <w:rPr>
          <w:lang w:val="en-US"/>
        </w:rPr>
        <w:fldChar w:fldCharType="end"/>
      </w:r>
      <w:r w:rsidR="0079141E">
        <w:rPr>
          <w:lang w:val="en-US"/>
        </w:rPr>
        <w:t>.</w:t>
      </w:r>
    </w:p>
    <w:p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E2D34">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E2D34" w:rsidRPr="007055D9">
        <w:t>Type Specification</w:t>
      </w:r>
      <w:r w:rsidR="00FC7BBA">
        <w:fldChar w:fldCharType="end"/>
      </w:r>
      <w:r w:rsidRPr="00ED1615">
        <w:t>.</w:t>
      </w:r>
      <w:r w:rsidR="0079141E">
        <w:t xml:space="preserve"> </w:t>
      </w:r>
      <w:r>
        <w:t>The usage of adhesive can be specified by the optional nested elements, &lt;region&gt;, below.</w:t>
      </w:r>
    </w:p>
    <w:p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0E64EA" w:rsidP="0079141E">
            <w:pPr>
              <w:suppressAutoHyphens/>
              <w:rPr>
                <w:rFonts w:cs="Calibri"/>
                <w:lang w:eastAsia="zh-CN"/>
              </w:rPr>
            </w:pPr>
            <w:r w:rsidRPr="00226A3F">
              <w:rPr>
                <w:b/>
                <w:i/>
              </w:rPr>
              <w:t>Constraint</w:t>
            </w:r>
          </w:p>
        </w:tc>
      </w:tr>
      <w:tr w:rsidR="000E64EA" w:rsidRPr="000F7EEA" w:rsidTr="00E3398E">
        <w:tc>
          <w:tcPr>
            <w:tcW w:w="2111" w:type="dxa"/>
            <w:tcBorders>
              <w:top w:val="dotted" w:sz="4" w:space="0" w:color="000000"/>
              <w:left w:val="single" w:sz="8" w:space="0" w:color="000000"/>
              <w:bottom w:val="single" w:sz="8" w:space="0" w:color="000000"/>
              <w:right w:val="nil"/>
            </w:tcBorders>
            <w:vAlign w:val="bottom"/>
            <w:hideMark/>
          </w:tcPr>
          <w:p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rsidR="000E64EA" w:rsidRPr="00226A3F" w:rsidRDefault="000E64EA" w:rsidP="0079141E">
            <w:pPr>
              <w:suppressAutoHyphens/>
              <w:rPr>
                <w:rFonts w:cs="Calibri"/>
                <w:lang w:eastAsia="zh-CN"/>
              </w:rPr>
            </w:pPr>
            <w:r w:rsidRPr="00226A3F">
              <w:rPr>
                <w:sz w:val="20"/>
                <w:szCs w:val="20"/>
              </w:rPr>
              <w:t>-</w:t>
            </w:r>
          </w:p>
        </w:tc>
      </w:tr>
    </w:tbl>
    <w:p w:rsidR="000E64EA" w:rsidRDefault="000E64EA" w:rsidP="0079141E">
      <w:pPr>
        <w:pStyle w:val="Caption"/>
        <w:spacing w:before="120"/>
      </w:pPr>
      <w:bookmarkStart w:id="2531" w:name="_Toc413861980"/>
      <w:bookmarkStart w:id="2532" w:name="_Toc3566532"/>
      <w:bookmarkStart w:id="2533" w:name="_Toc27753903"/>
      <w:r>
        <w:lastRenderedPageBreak/>
        <w:t xml:space="preserve">Table </w:t>
      </w:r>
      <w:r w:rsidR="00D43112">
        <w:fldChar w:fldCharType="begin"/>
      </w:r>
      <w:r w:rsidR="00D43112">
        <w:instrText xml:space="preserve"> SEQ Table \* ARABIC </w:instrText>
      </w:r>
      <w:r w:rsidR="00D43112">
        <w:fldChar w:fldCharType="separate"/>
      </w:r>
      <w:r w:rsidR="007E2D34">
        <w:rPr>
          <w:noProof/>
        </w:rPr>
        <w:t>128</w:t>
      </w:r>
      <w:r w:rsidR="00D43112">
        <w:fldChar w:fldCharType="end"/>
      </w:r>
      <w:r>
        <w:t>: Nested elements of</w:t>
      </w:r>
      <w:r w:rsidRPr="00687F3F">
        <w:t xml:space="preserve"> </w:t>
      </w:r>
      <w:r>
        <w:t xml:space="preserve">element </w:t>
      </w:r>
      <w:r w:rsidRPr="0079141E">
        <w:rPr>
          <w:rStyle w:val="elementdeftypeChar"/>
          <w:b/>
        </w:rPr>
        <w:t>&lt;hemming/&gt;</w:t>
      </w:r>
      <w:bookmarkEnd w:id="2531"/>
      <w:bookmarkEnd w:id="2532"/>
      <w:bookmarkEnd w:id="2533"/>
    </w:p>
    <w:p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0E64EA" w:rsidP="00E3398E">
            <w:pPr>
              <w:keepNext/>
              <w:suppressAutoHyphens/>
              <w:rPr>
                <w:rFonts w:cs="Calibri"/>
                <w:lang w:eastAsia="zh-CN"/>
              </w:rPr>
            </w:pPr>
            <w:r w:rsidRPr="00226A3F">
              <w:rPr>
                <w:b/>
                <w:i/>
              </w:rPr>
              <w:t>Constraint</w:t>
            </w:r>
          </w:p>
        </w:tc>
      </w:tr>
      <w:tr w:rsidR="000E64EA" w:rsidRPr="000F7EEA" w:rsidTr="00E3398E">
        <w:tc>
          <w:tcPr>
            <w:tcW w:w="1555" w:type="dxa"/>
            <w:tcBorders>
              <w:top w:val="dotted" w:sz="4" w:space="0" w:color="000000"/>
              <w:left w:val="single" w:sz="8"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rsidR="000E64EA" w:rsidRPr="00226A3F" w:rsidRDefault="009B79C9" w:rsidP="00E3398E">
            <w:pPr>
              <w:suppressAutoHyphens/>
              <w:rPr>
                <w:rFonts w:cs="Calibri"/>
                <w:lang w:eastAsia="zh-CN"/>
              </w:rPr>
            </w:pPr>
            <w:r>
              <w:rPr>
                <w:rFonts w:cs="Calibri"/>
                <w:lang w:eastAsia="zh-CN"/>
              </w:rPr>
              <w:t>-</w:t>
            </w:r>
          </w:p>
        </w:tc>
      </w:tr>
      <w:tr w:rsidR="000E64EA" w:rsidRPr="000F7EEA" w:rsidTr="006A13DA">
        <w:tc>
          <w:tcPr>
            <w:tcW w:w="1555" w:type="dxa"/>
            <w:tcBorders>
              <w:top w:val="dotted" w:sz="4" w:space="0" w:color="000000"/>
              <w:left w:val="single" w:sz="8" w:space="0" w:color="000000"/>
              <w:bottom w:val="dotted" w:sz="4" w:space="0" w:color="000000"/>
              <w:right w:val="nil"/>
            </w:tcBorders>
          </w:tcPr>
          <w:p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rsidR="000E64EA" w:rsidRPr="00D24E0C" w:rsidRDefault="009B79C9" w:rsidP="00E3398E">
            <w:pPr>
              <w:keepNext/>
              <w:suppressAutoHyphens/>
              <w:rPr>
                <w:sz w:val="20"/>
                <w:szCs w:val="20"/>
              </w:rPr>
            </w:pPr>
            <w:r>
              <w:rPr>
                <w:sz w:val="20"/>
                <w:szCs w:val="20"/>
              </w:rPr>
              <w:t>-</w:t>
            </w:r>
          </w:p>
        </w:tc>
      </w:tr>
      <w:tr w:rsidR="008A12AD" w:rsidRPr="000F7EEA" w:rsidTr="006A13DA">
        <w:tc>
          <w:tcPr>
            <w:tcW w:w="1555" w:type="dxa"/>
            <w:tcBorders>
              <w:top w:val="dotted" w:sz="4" w:space="0" w:color="000000"/>
              <w:left w:val="single" w:sz="8" w:space="0" w:color="000000"/>
              <w:bottom w:val="dotted" w:sz="4" w:space="0" w:color="000000"/>
              <w:right w:val="nil"/>
            </w:tcBorders>
          </w:tcPr>
          <w:p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rsidTr="00E3398E">
        <w:tc>
          <w:tcPr>
            <w:tcW w:w="1555" w:type="dxa"/>
            <w:tcBorders>
              <w:top w:val="dotted" w:sz="4" w:space="0" w:color="000000"/>
              <w:left w:val="single" w:sz="8" w:space="0" w:color="000000"/>
              <w:bottom w:val="single" w:sz="8" w:space="0" w:color="000000"/>
              <w:right w:val="nil"/>
            </w:tcBorders>
          </w:tcPr>
          <w:p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rsidR="000E64EA" w:rsidRDefault="000E64EA" w:rsidP="00F3716C">
      <w:pPr>
        <w:pStyle w:val="Caption"/>
        <w:spacing w:before="120"/>
      </w:pPr>
      <w:bookmarkStart w:id="2534" w:name="_Toc413861981"/>
      <w:bookmarkStart w:id="2535" w:name="_Toc3566533"/>
      <w:bookmarkStart w:id="2536" w:name="_Toc27753904"/>
      <w:r>
        <w:t xml:space="preserve">Table </w:t>
      </w:r>
      <w:r w:rsidR="00D43112">
        <w:fldChar w:fldCharType="begin"/>
      </w:r>
      <w:r w:rsidR="00D43112">
        <w:instrText xml:space="preserve"> SEQ Table \* ARABIC </w:instrText>
      </w:r>
      <w:r w:rsidR="00D43112">
        <w:fldChar w:fldCharType="separate"/>
      </w:r>
      <w:r w:rsidR="007E2D34">
        <w:rPr>
          <w:noProof/>
        </w:rPr>
        <w:t>129</w:t>
      </w:r>
      <w:r w:rsidR="00D43112">
        <w:fldChar w:fldCharType="end"/>
      </w:r>
      <w:r>
        <w:t>: Attributes of element</w:t>
      </w:r>
      <w:r w:rsidRPr="00226A3F">
        <w:t xml:space="preserve"> </w:t>
      </w:r>
      <w:r w:rsidRPr="0079141E">
        <w:rPr>
          <w:rStyle w:val="elementdeftypeChar"/>
          <w:b/>
        </w:rPr>
        <w:t>&lt;region/&gt;</w:t>
      </w:r>
      <w:bookmarkEnd w:id="2534"/>
      <w:bookmarkEnd w:id="2535"/>
      <w:bookmarkEnd w:id="2536"/>
      <w:r w:rsidR="00763630">
        <w:rPr>
          <w:rFonts w:ascii="Courier New" w:hAnsi="Courier New" w:cs="Courier New"/>
          <w:b w:val="0"/>
          <w:i/>
          <w:sz w:val="18"/>
          <w:szCs w:val="18"/>
        </w:rPr>
        <w:t xml:space="preserve"> </w:t>
      </w:r>
    </w:p>
    <w:p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E2D34">
        <w:t xml:space="preserve">Figure </w:t>
      </w:r>
      <w:r w:rsidR="007E2D34">
        <w:rPr>
          <w:noProof/>
        </w:rPr>
        <w:t>73</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E2D34">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E2D34">
        <w:t>5.3.1.1</w:t>
      </w:r>
      <w:r w:rsidRPr="00C45A3A">
        <w:fldChar w:fldCharType="end"/>
      </w:r>
      <w:r w:rsidRPr="00C45A3A">
        <w:t>) where the region’s adhesive connects to.</w:t>
      </w:r>
    </w:p>
    <w:p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rsidTr="00F3716C">
        <w:trPr>
          <w:cantSplit/>
        </w:trPr>
        <w:tc>
          <w:tcPr>
            <w:tcW w:w="2111" w:type="dxa"/>
            <w:tcBorders>
              <w:top w:val="dotted" w:sz="4" w:space="0" w:color="000000"/>
              <w:left w:val="single" w:sz="8" w:space="0" w:color="000000"/>
              <w:bottom w:val="single" w:sz="8" w:space="0" w:color="000000"/>
              <w:right w:val="nil"/>
            </w:tcBorders>
            <w:hideMark/>
          </w:tcPr>
          <w:p w:rsidR="000E64EA" w:rsidRDefault="000E64EA" w:rsidP="00E3398E">
            <w:pPr>
              <w:suppressAutoHyphens/>
              <w:rPr>
                <w:rFonts w:cs="Calibri"/>
                <w:sz w:val="20"/>
                <w:szCs w:val="20"/>
                <w:lang w:eastAsia="zh-CN"/>
              </w:rPr>
            </w:pPr>
            <w:r>
              <w:rPr>
                <w:rFonts w:cs="Calibri"/>
                <w:sz w:val="20"/>
                <w:szCs w:val="20"/>
                <w:lang w:eastAsia="zh-CN"/>
              </w:rPr>
              <w:t>connection_1d</w:t>
            </w:r>
          </w:p>
          <w:p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rsidR="009C0E9B" w:rsidRDefault="00763630" w:rsidP="00F3716C">
      <w:pPr>
        <w:pStyle w:val="Caption"/>
        <w:spacing w:before="120"/>
        <w:rPr>
          <w:rFonts w:cs="Courier New"/>
          <w:szCs w:val="22"/>
        </w:rPr>
      </w:pPr>
      <w:bookmarkStart w:id="2537" w:name="_Toc3566534"/>
      <w:bookmarkStart w:id="2538" w:name="_Toc27753905"/>
      <w:r>
        <w:t xml:space="preserve">Table </w:t>
      </w:r>
      <w:r w:rsidR="00D43112">
        <w:fldChar w:fldCharType="begin"/>
      </w:r>
      <w:r w:rsidR="00D43112">
        <w:instrText xml:space="preserve"> SEQ Table \* ARABIC </w:instrText>
      </w:r>
      <w:r w:rsidR="00D43112">
        <w:fldChar w:fldCharType="separate"/>
      </w:r>
      <w:r w:rsidR="007E2D34">
        <w:rPr>
          <w:noProof/>
        </w:rPr>
        <w:t>130</w:t>
      </w:r>
      <w:r w:rsidR="00D43112">
        <w:fldChar w:fldCharType="end"/>
      </w:r>
      <w:r>
        <w:t>: Nested elements of element</w:t>
      </w:r>
      <w:r w:rsidRPr="00226A3F">
        <w:t xml:space="preserve"> </w:t>
      </w:r>
      <w:r w:rsidRPr="0079141E">
        <w:rPr>
          <w:rStyle w:val="elementdeftypeChar"/>
          <w:b/>
        </w:rPr>
        <w:t>&lt;region/&gt;</w:t>
      </w:r>
      <w:bookmarkEnd w:id="2537"/>
      <w:bookmarkEnd w:id="2538"/>
      <w:r w:rsidRPr="0079141E">
        <w:rPr>
          <w:rStyle w:val="elementdeftypeChar"/>
          <w:b/>
        </w:rPr>
        <w:t xml:space="preserve"> </w:t>
      </w:r>
    </w:p>
    <w:p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E2D34">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E2D34"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E2D34">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E2D34" w:rsidRPr="00226A3F">
        <w:t xml:space="preserve">Adhesive </w:t>
      </w:r>
      <w:r w:rsidR="007E2D34">
        <w:t>F</w:t>
      </w:r>
      <w:r w:rsidR="007E2D34" w:rsidRPr="00226A3F">
        <w:t>aces</w:t>
      </w:r>
      <w:r w:rsidR="0079141E">
        <w:fldChar w:fldCharType="end"/>
      </w:r>
      <w:r w:rsidR="007E7670">
        <w:t>.</w:t>
      </w:r>
    </w:p>
    <w:p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rsidR="00C107D0" w:rsidRPr="00226A3F" w:rsidRDefault="00C107D0" w:rsidP="00536A58">
      <w:pPr>
        <w:pStyle w:val="Heading2"/>
      </w:pPr>
      <w:bookmarkStart w:id="2539" w:name="_Toc428537321"/>
      <w:bookmarkStart w:id="2540" w:name="_Toc428969643"/>
      <w:bookmarkStart w:id="2541" w:name="_Toc429053034"/>
      <w:bookmarkStart w:id="2542" w:name="_Toc428537324"/>
      <w:bookmarkStart w:id="2543" w:name="_Toc428969646"/>
      <w:bookmarkStart w:id="2544" w:name="_Toc429053037"/>
      <w:bookmarkStart w:id="2545" w:name="_Toc428537325"/>
      <w:bookmarkStart w:id="2546" w:name="_Toc428969647"/>
      <w:bookmarkStart w:id="2547" w:name="_Toc429053038"/>
      <w:bookmarkStart w:id="2548" w:name="_Toc428537328"/>
      <w:bookmarkStart w:id="2549" w:name="_Toc428969650"/>
      <w:bookmarkStart w:id="2550" w:name="_Toc429053041"/>
      <w:bookmarkStart w:id="2551" w:name="_Toc428537330"/>
      <w:bookmarkStart w:id="2552" w:name="_Toc428969652"/>
      <w:bookmarkStart w:id="2553" w:name="_Toc429053043"/>
      <w:bookmarkStart w:id="2554" w:name="_Toc3557069"/>
      <w:bookmarkStart w:id="2555" w:name="_Toc27753683"/>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r w:rsidRPr="00226A3F">
        <w:t>Sequence Connections</w:t>
      </w:r>
      <w:bookmarkEnd w:id="2496"/>
      <w:bookmarkEnd w:id="2554"/>
      <w:bookmarkEnd w:id="2555"/>
    </w:p>
    <w:p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rsidR="00C107D0" w:rsidRDefault="004F562F" w:rsidP="00536A58">
      <w:pPr>
        <w:keepNext/>
        <w:jc w:val="center"/>
      </w:pPr>
      <w:r>
        <w:rPr>
          <w:noProof/>
          <w:lang w:eastAsia="en-US"/>
        </w:rPr>
        <w:drawing>
          <wp:inline distT="0" distB="0" distL="0" distR="0" wp14:anchorId="25DF5FB6" wp14:editId="056787D6">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rsidR="00C107D0" w:rsidRPr="00226A3F" w:rsidRDefault="00C107D0" w:rsidP="00B83A12">
      <w:pPr>
        <w:pStyle w:val="Caption"/>
      </w:pPr>
      <w:bookmarkStart w:id="2556" w:name="_Toc413359638"/>
      <w:bookmarkStart w:id="2557" w:name="_Toc3557153"/>
      <w:bookmarkStart w:id="2558" w:name="_Toc27753771"/>
      <w:r>
        <w:t xml:space="preserve">Figure </w:t>
      </w:r>
      <w:r w:rsidR="00406B64">
        <w:fldChar w:fldCharType="begin"/>
      </w:r>
      <w:r w:rsidR="00406B64">
        <w:instrText xml:space="preserve"> SEQ Figure \* ARABIC </w:instrText>
      </w:r>
      <w:r w:rsidR="00406B64">
        <w:fldChar w:fldCharType="separate"/>
      </w:r>
      <w:ins w:id="2559" w:author="nick" w:date="2020-02-20T20:00:00Z">
        <w:r w:rsidR="0047200E">
          <w:rPr>
            <w:noProof/>
          </w:rPr>
          <w:t>81</w:t>
        </w:r>
      </w:ins>
      <w:del w:id="2560" w:author="nick" w:date="2020-02-20T19:57:00Z">
        <w:r w:rsidR="007E2D34" w:rsidDel="0047200E">
          <w:rPr>
            <w:noProof/>
          </w:rPr>
          <w:delText>77</w:delText>
        </w:r>
      </w:del>
      <w:r w:rsidR="00406B64">
        <w:fldChar w:fldCharType="end"/>
      </w:r>
      <w:r>
        <w:t>: Sequence without margin</w:t>
      </w:r>
      <w:bookmarkEnd w:id="2556"/>
      <w:bookmarkEnd w:id="2557"/>
      <w:bookmarkEnd w:id="2558"/>
    </w:p>
    <w:p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rsidR="00C107D0" w:rsidRDefault="004F562F" w:rsidP="00536A58">
      <w:pPr>
        <w:keepNext/>
        <w:jc w:val="center"/>
      </w:pPr>
      <w:r>
        <w:rPr>
          <w:noProof/>
          <w:lang w:eastAsia="en-US"/>
        </w:rPr>
        <w:drawing>
          <wp:inline distT="0" distB="0" distL="0" distR="0" wp14:anchorId="6FD2D17D" wp14:editId="05BBA3D2">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rsidR="00C107D0" w:rsidRPr="000F7EEA" w:rsidRDefault="00C107D0" w:rsidP="00B83A12">
      <w:pPr>
        <w:pStyle w:val="Caption"/>
        <w:rPr>
          <w:noProof/>
          <w:lang w:eastAsia="en-GB"/>
        </w:rPr>
      </w:pPr>
      <w:bookmarkStart w:id="2561" w:name="_Toc413359639"/>
      <w:bookmarkStart w:id="2562" w:name="_Toc3557154"/>
      <w:bookmarkStart w:id="2563" w:name="_Toc27753772"/>
      <w:r>
        <w:t xml:space="preserve">Figure </w:t>
      </w:r>
      <w:r w:rsidR="00406B64">
        <w:fldChar w:fldCharType="begin"/>
      </w:r>
      <w:r w:rsidR="00406B64">
        <w:instrText xml:space="preserve"> SEQ Figure \* ARABIC </w:instrText>
      </w:r>
      <w:r w:rsidR="00406B64">
        <w:fldChar w:fldCharType="separate"/>
      </w:r>
      <w:ins w:id="2564" w:author="nick" w:date="2020-02-20T20:00:00Z">
        <w:r w:rsidR="0047200E">
          <w:rPr>
            <w:noProof/>
          </w:rPr>
          <w:t>82</w:t>
        </w:r>
      </w:ins>
      <w:del w:id="2565" w:author="nick" w:date="2020-02-20T19:57:00Z">
        <w:r w:rsidR="007E2D34" w:rsidDel="0047200E">
          <w:rPr>
            <w:noProof/>
          </w:rPr>
          <w:delText>78</w:delText>
        </w:r>
      </w:del>
      <w:r w:rsidR="00406B64">
        <w:fldChar w:fldCharType="end"/>
      </w:r>
      <w:r>
        <w:t>: Sequence with</w:t>
      </w:r>
      <w:r w:rsidRPr="003F0822">
        <w:t xml:space="preserve"> margin</w:t>
      </w:r>
      <w:bookmarkEnd w:id="2561"/>
      <w:r w:rsidR="00307532">
        <w:t xml:space="preserve"> and spacing</w:t>
      </w:r>
      <w:bookmarkEnd w:id="2562"/>
      <w:bookmarkEnd w:id="2563"/>
    </w:p>
    <w:p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rsidR="00753715" w:rsidRDefault="004F562F" w:rsidP="00753715">
      <w:pPr>
        <w:keepNext/>
        <w:jc w:val="center"/>
      </w:pPr>
      <w:r>
        <w:rPr>
          <w:noProof/>
          <w:lang w:eastAsia="en-US"/>
        </w:rPr>
        <w:drawing>
          <wp:inline distT="0" distB="0" distL="0" distR="0" wp14:anchorId="0A886910" wp14:editId="2E334003">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rsidR="00C107D0" w:rsidRPr="000F7EEA" w:rsidRDefault="00753715" w:rsidP="00753715">
      <w:pPr>
        <w:pStyle w:val="Caption"/>
        <w:rPr>
          <w:noProof/>
          <w:lang w:eastAsia="en-GB"/>
        </w:rPr>
      </w:pPr>
      <w:bookmarkStart w:id="2566" w:name="_Toc3557155"/>
      <w:bookmarkStart w:id="2567" w:name="_Toc27753773"/>
      <w:r>
        <w:t xml:space="preserve">Figure </w:t>
      </w:r>
      <w:r>
        <w:fldChar w:fldCharType="begin"/>
      </w:r>
      <w:r>
        <w:instrText xml:space="preserve"> SEQ Figure \* ARABIC </w:instrText>
      </w:r>
      <w:r>
        <w:fldChar w:fldCharType="separate"/>
      </w:r>
      <w:ins w:id="2568" w:author="nick" w:date="2020-02-20T20:00:00Z">
        <w:r w:rsidR="0047200E">
          <w:rPr>
            <w:noProof/>
          </w:rPr>
          <w:t>83</w:t>
        </w:r>
      </w:ins>
      <w:del w:id="2569" w:author="nick" w:date="2020-02-20T19:57:00Z">
        <w:r w:rsidR="007E2D34" w:rsidDel="0047200E">
          <w:rPr>
            <w:noProof/>
          </w:rPr>
          <w:delText>79</w:delText>
        </w:r>
      </w:del>
      <w:r>
        <w:fldChar w:fldCharType="end"/>
      </w:r>
      <w:r w:rsidR="00307532">
        <w:t>: Margin relaxation</w:t>
      </w:r>
      <w:bookmarkEnd w:id="2566"/>
      <w:bookmarkEnd w:id="2567"/>
    </w:p>
    <w:p w:rsidR="00753715" w:rsidRDefault="004F562F" w:rsidP="00753715">
      <w:pPr>
        <w:keepNext/>
        <w:jc w:val="center"/>
      </w:pPr>
      <w:r>
        <w:rPr>
          <w:noProof/>
          <w:lang w:eastAsia="en-US"/>
        </w:rPr>
        <w:drawing>
          <wp:inline distT="0" distB="0" distL="0" distR="0" wp14:anchorId="7F2B8B94" wp14:editId="44969A76">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rsidR="00C107D0" w:rsidRPr="000F7EEA" w:rsidRDefault="00753715" w:rsidP="00753715">
      <w:pPr>
        <w:pStyle w:val="Caption"/>
        <w:rPr>
          <w:noProof/>
          <w:lang w:eastAsia="en-GB"/>
        </w:rPr>
      </w:pPr>
      <w:bookmarkStart w:id="2570" w:name="_Toc3557156"/>
      <w:bookmarkStart w:id="2571" w:name="_Toc27753774"/>
      <w:r>
        <w:t xml:space="preserve">Figure </w:t>
      </w:r>
      <w:r>
        <w:fldChar w:fldCharType="begin"/>
      </w:r>
      <w:r>
        <w:instrText xml:space="preserve"> SEQ Figure \* ARABIC </w:instrText>
      </w:r>
      <w:r>
        <w:fldChar w:fldCharType="separate"/>
      </w:r>
      <w:ins w:id="2572" w:author="nick" w:date="2020-02-20T20:00:00Z">
        <w:r w:rsidR="0047200E">
          <w:rPr>
            <w:noProof/>
          </w:rPr>
          <w:t>84</w:t>
        </w:r>
      </w:ins>
      <w:del w:id="2573" w:author="nick" w:date="2020-02-20T19:57:00Z">
        <w:r w:rsidR="007E2D34" w:rsidDel="0047200E">
          <w:rPr>
            <w:noProof/>
          </w:rPr>
          <w:delText>80</w:delText>
        </w:r>
      </w:del>
      <w:r>
        <w:fldChar w:fldCharType="end"/>
      </w:r>
      <w:r w:rsidR="00307532">
        <w:t>: Spacing relaxation</w:t>
      </w:r>
      <w:bookmarkEnd w:id="2570"/>
      <w:bookmarkEnd w:id="2571"/>
    </w:p>
    <w:p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rsidR="00C107D0" w:rsidRPr="00226A3F" w:rsidRDefault="00C107D0" w:rsidP="00536A58">
      <w:pPr>
        <w:pStyle w:val="XMLCode"/>
        <w:keepNext/>
      </w:pPr>
    </w:p>
    <w:p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rsidR="00C107D0" w:rsidRPr="000F7EEA" w:rsidRDefault="00C107D0" w:rsidP="00536A58">
      <w:pPr>
        <w:pStyle w:val="XMLCode"/>
        <w:keepNext/>
        <w:rPr>
          <w:b/>
          <w:color w:val="0070C0"/>
        </w:rPr>
      </w:pPr>
      <w:r w:rsidRPr="000F7EEA">
        <w:rPr>
          <w:b/>
          <w:color w:val="0070C0"/>
        </w:rPr>
        <w:t xml:space="preserve">     &lt;/sequence_connection_0d&gt; </w:t>
      </w:r>
    </w:p>
    <w:p w:rsidR="00C107D0" w:rsidRPr="000F7EEA" w:rsidRDefault="00C107D0" w:rsidP="00536A58">
      <w:pPr>
        <w:pStyle w:val="XMLCode"/>
        <w:keepNext/>
      </w:pPr>
      <w:r w:rsidRPr="000F7EEA">
        <w:t xml:space="preserve">     &lt;loc_list&gt;</w:t>
      </w:r>
    </w:p>
    <w:p w:rsidR="00C107D0" w:rsidRPr="000F7EEA" w:rsidRDefault="00C107D0" w:rsidP="00536A58">
      <w:pPr>
        <w:pStyle w:val="XMLCode"/>
        <w:keepNext/>
      </w:pPr>
      <w:r w:rsidRPr="000F7EEA">
        <w:t xml:space="preserve">          ...</w:t>
      </w:r>
    </w:p>
    <w:p w:rsidR="00C107D0" w:rsidRDefault="00C107D0" w:rsidP="00536A58">
      <w:pPr>
        <w:pStyle w:val="XMLCode"/>
        <w:keepNext/>
      </w:pPr>
      <w:r w:rsidRPr="000F7EEA">
        <w:t xml:space="preserve">     &lt;/loc_list&gt;</w:t>
      </w:r>
    </w:p>
    <w:p w:rsidR="00307532" w:rsidRPr="000F7EEA" w:rsidRDefault="00307532" w:rsidP="00536A58">
      <w:pPr>
        <w:pStyle w:val="XMLCode"/>
        <w:keepNext/>
      </w:pPr>
      <w:r>
        <w:tab/>
      </w:r>
      <w:r w:rsidRPr="000F7EEA">
        <w:t>&lt;</w:t>
      </w:r>
      <w:proofErr w:type="gramStart"/>
      <w:r w:rsidRPr="000F7EEA">
        <w:t>appdata</w:t>
      </w:r>
      <w:proofErr w:type="gramEnd"/>
      <w:r w:rsidRPr="000F7EEA">
        <w:t>&gt;</w:t>
      </w:r>
    </w:p>
    <w:p w:rsidR="00307532" w:rsidRPr="000F7EEA" w:rsidRDefault="00307532" w:rsidP="00536A58">
      <w:pPr>
        <w:pStyle w:val="XMLCode"/>
        <w:keepNext/>
      </w:pPr>
      <w:r w:rsidRPr="000F7EEA">
        <w:t xml:space="preserve">           ...</w:t>
      </w:r>
    </w:p>
    <w:p w:rsidR="00307532" w:rsidRPr="000F7EEA" w:rsidRDefault="00307532" w:rsidP="00536A58">
      <w:pPr>
        <w:pStyle w:val="XMLCode"/>
        <w:keepNext/>
      </w:pPr>
      <w:r w:rsidRPr="000F7EEA">
        <w:t xml:space="preserve">     &lt;/appdata&gt;</w:t>
      </w:r>
    </w:p>
    <w:p w:rsidR="00307532" w:rsidRPr="000F7EEA" w:rsidRDefault="00307532" w:rsidP="00536A58">
      <w:pPr>
        <w:pStyle w:val="XMLCode"/>
        <w:keepNext/>
      </w:pPr>
    </w:p>
    <w:p w:rsidR="00C107D0" w:rsidRPr="000F7EEA" w:rsidRDefault="00C107D0" w:rsidP="00536A58">
      <w:pPr>
        <w:pStyle w:val="XMLCode"/>
        <w:keepNext/>
      </w:pPr>
      <w:r w:rsidRPr="000F7EEA">
        <w:t>&lt;/connection_1d&gt;</w:t>
      </w:r>
    </w:p>
    <w:p w:rsidR="00C107D0" w:rsidRPr="000F7EEA" w:rsidRDefault="00C107D0" w:rsidP="00C107D0">
      <w:pPr>
        <w:pStyle w:val="XMLCode"/>
      </w:pPr>
    </w:p>
    <w:p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rsidR="00C107D0" w:rsidRPr="00226A3F" w:rsidRDefault="00C107D0" w:rsidP="00C107D0">
      <w:pPr>
        <w:pStyle w:val="XMLCode"/>
      </w:pPr>
    </w:p>
    <w:p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rsidR="00C107D0" w:rsidRPr="000F7EEA" w:rsidRDefault="00C107D0" w:rsidP="00C107D0">
      <w:pPr>
        <w:pStyle w:val="XMLCode"/>
        <w:rPr>
          <w:b/>
          <w:color w:val="0070C0"/>
        </w:rPr>
      </w:pPr>
      <w:r w:rsidRPr="000F7EEA">
        <w:rPr>
          <w:b/>
          <w:color w:val="0070C0"/>
        </w:rPr>
        <w:t xml:space="preserve">     &lt;/sequence_connection_0d&gt; </w:t>
      </w:r>
    </w:p>
    <w:p w:rsidR="00C107D0" w:rsidRPr="000F7EEA" w:rsidRDefault="00C107D0" w:rsidP="00C107D0">
      <w:pPr>
        <w:pStyle w:val="XMLCode"/>
      </w:pPr>
      <w:r w:rsidRPr="000F7EEA">
        <w:t xml:space="preserve">     &lt;loc_list&gt;</w:t>
      </w:r>
    </w:p>
    <w:p w:rsidR="00C107D0" w:rsidRPr="000F7EEA" w:rsidRDefault="00C107D0" w:rsidP="00C107D0">
      <w:pPr>
        <w:pStyle w:val="XMLCode"/>
      </w:pPr>
      <w:r w:rsidRPr="000F7EEA">
        <w:t xml:space="preserve">          ...</w:t>
      </w:r>
    </w:p>
    <w:p w:rsidR="00C107D0" w:rsidRPr="000F7EEA" w:rsidRDefault="00C107D0" w:rsidP="00C107D0">
      <w:pPr>
        <w:pStyle w:val="XMLCode"/>
      </w:pPr>
      <w:r w:rsidRPr="000F7EEA">
        <w:t xml:space="preserve">     &lt;/loc_list&gt;</w:t>
      </w:r>
    </w:p>
    <w:p w:rsidR="00C107D0" w:rsidRPr="000F7EEA" w:rsidRDefault="00C107D0" w:rsidP="00C107D0">
      <w:pPr>
        <w:pStyle w:val="XMLCode"/>
      </w:pPr>
      <w:r w:rsidRPr="000F7EEA">
        <w:t xml:space="preserve">     &lt;</w:t>
      </w:r>
      <w:proofErr w:type="gramStart"/>
      <w:r w:rsidRPr="000F7EEA">
        <w:t>appdata</w:t>
      </w:r>
      <w:proofErr w:type="gramEnd"/>
      <w:r w:rsidRPr="000F7EEA">
        <w:t>&gt;</w:t>
      </w:r>
    </w:p>
    <w:p w:rsidR="00C107D0" w:rsidRPr="000F7EEA" w:rsidRDefault="00C107D0" w:rsidP="00C107D0">
      <w:pPr>
        <w:pStyle w:val="XMLCode"/>
      </w:pPr>
      <w:r w:rsidRPr="000F7EEA">
        <w:t xml:space="preserve">           ...</w:t>
      </w:r>
    </w:p>
    <w:p w:rsidR="00C107D0" w:rsidRPr="000F7EEA" w:rsidRDefault="00C107D0" w:rsidP="00C107D0">
      <w:pPr>
        <w:pStyle w:val="XMLCode"/>
      </w:pPr>
      <w:r w:rsidRPr="000F7EEA">
        <w:t xml:space="preserve">     &lt;/appdata&gt;</w:t>
      </w:r>
    </w:p>
    <w:p w:rsidR="00C107D0" w:rsidRPr="000F7EEA" w:rsidRDefault="00C107D0" w:rsidP="00C107D0">
      <w:pPr>
        <w:pStyle w:val="XMLCode"/>
      </w:pPr>
      <w:r w:rsidRPr="000F7EEA">
        <w:t>&lt;/connection_1d&gt;</w:t>
      </w:r>
    </w:p>
    <w:p w:rsidR="00C107D0" w:rsidRPr="000F7EEA" w:rsidRDefault="00C107D0" w:rsidP="00C107D0">
      <w:pPr>
        <w:pStyle w:val="XMLCode"/>
      </w:pPr>
    </w:p>
    <w:p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rsidR="00C107D0" w:rsidRPr="00226A3F" w:rsidRDefault="00C107D0" w:rsidP="00C107D0">
      <w:pPr>
        <w:pStyle w:val="XMLCode"/>
      </w:pPr>
    </w:p>
    <w:p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rsidR="00C107D0" w:rsidRPr="000F7EEA" w:rsidRDefault="00C107D0" w:rsidP="00C107D0">
      <w:pPr>
        <w:pStyle w:val="XMLCode"/>
        <w:rPr>
          <w:b/>
          <w:color w:val="0070C0"/>
        </w:rPr>
      </w:pPr>
      <w:r w:rsidRPr="000F7EEA">
        <w:rPr>
          <w:b/>
          <w:color w:val="0070C0"/>
        </w:rPr>
        <w:t xml:space="preserve">     &lt;/sequence_connection_0d&gt; </w:t>
      </w:r>
    </w:p>
    <w:p w:rsidR="00C107D0" w:rsidRPr="000F7EEA" w:rsidRDefault="00C107D0" w:rsidP="00C107D0">
      <w:pPr>
        <w:pStyle w:val="XMLCode"/>
      </w:pPr>
      <w:r w:rsidRPr="000F7EEA">
        <w:t xml:space="preserve">     &lt;loc_list&gt;</w:t>
      </w:r>
    </w:p>
    <w:p w:rsidR="00C107D0" w:rsidRPr="000F7EEA" w:rsidRDefault="00C107D0" w:rsidP="00C107D0">
      <w:pPr>
        <w:pStyle w:val="XMLCode"/>
      </w:pPr>
      <w:r w:rsidRPr="000F7EEA">
        <w:t xml:space="preserve">          ...</w:t>
      </w:r>
    </w:p>
    <w:p w:rsidR="00C107D0" w:rsidRDefault="00C107D0" w:rsidP="00C107D0">
      <w:pPr>
        <w:pStyle w:val="XMLCode"/>
      </w:pPr>
      <w:r w:rsidRPr="000F7EEA">
        <w:t xml:space="preserve">     &lt;/loc_list&gt;</w:t>
      </w:r>
    </w:p>
    <w:p w:rsidR="00307532" w:rsidRPr="000F7EEA" w:rsidRDefault="00307532" w:rsidP="00307532">
      <w:pPr>
        <w:pStyle w:val="XMLCode"/>
      </w:pPr>
      <w:r>
        <w:tab/>
      </w:r>
      <w:r w:rsidRPr="000F7EEA">
        <w:t>&lt;</w:t>
      </w:r>
      <w:proofErr w:type="gramStart"/>
      <w:r w:rsidRPr="000F7EEA">
        <w:t>appdata</w:t>
      </w:r>
      <w:proofErr w:type="gramEnd"/>
      <w:r w:rsidRPr="000F7EEA">
        <w:t>&gt;</w:t>
      </w:r>
    </w:p>
    <w:p w:rsidR="00307532" w:rsidRPr="000F7EEA" w:rsidRDefault="00307532" w:rsidP="00307532">
      <w:pPr>
        <w:pStyle w:val="XMLCode"/>
      </w:pPr>
      <w:r w:rsidRPr="000F7EEA">
        <w:t xml:space="preserve">           ...</w:t>
      </w:r>
    </w:p>
    <w:p w:rsidR="00307532" w:rsidRPr="000F7EEA" w:rsidRDefault="00307532" w:rsidP="00307532">
      <w:pPr>
        <w:pStyle w:val="XMLCode"/>
      </w:pPr>
      <w:r w:rsidRPr="000F7EEA">
        <w:t xml:space="preserve">     &lt;/appdata&gt;</w:t>
      </w:r>
    </w:p>
    <w:p w:rsidR="00C107D0" w:rsidRPr="000F7EEA" w:rsidRDefault="00C107D0" w:rsidP="00C107D0">
      <w:pPr>
        <w:pStyle w:val="XMLCode"/>
      </w:pPr>
      <w:r w:rsidRPr="000F7EEA">
        <w:t>&lt;/connection_1d&gt;</w:t>
      </w:r>
    </w:p>
    <w:p w:rsidR="00C107D0" w:rsidRPr="000F7EEA" w:rsidRDefault="00C107D0" w:rsidP="00C107D0">
      <w:pPr>
        <w:pStyle w:val="XMLCode"/>
      </w:pPr>
    </w:p>
    <w:p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rsidTr="00A911A1">
        <w:trPr>
          <w:jc w:val="center"/>
        </w:trPr>
        <w:tc>
          <w:tcPr>
            <w:tcW w:w="2410" w:type="dxa"/>
            <w:tcBorders>
              <w:top w:val="dotted" w:sz="4" w:space="0" w:color="000000"/>
              <w:left w:val="single" w:sz="8" w:space="0" w:color="000000"/>
              <w:bottom w:val="single" w:sz="4" w:space="0" w:color="auto"/>
              <w:right w:val="nil"/>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E2D34">
              <w:rPr>
                <w:sz w:val="20"/>
                <w:szCs w:val="20"/>
              </w:rPr>
              <w:t>8.1.2</w:t>
            </w:r>
            <w:r>
              <w:rPr>
                <w:sz w:val="20"/>
                <w:szCs w:val="20"/>
              </w:rPr>
              <w:fldChar w:fldCharType="end"/>
            </w:r>
            <w:r>
              <w:rPr>
                <w:sz w:val="20"/>
                <w:szCs w:val="20"/>
              </w:rPr>
              <w:t xml:space="preserve"> loc_list</w:t>
            </w:r>
          </w:p>
        </w:tc>
      </w:tr>
      <w:tr w:rsidR="0091632D" w:rsidRPr="000F7EEA"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rsidR="00F831AA" w:rsidRPr="00226A3F" w:rsidRDefault="00F831AA" w:rsidP="0091632D">
            <w:pPr>
              <w:keepNext/>
              <w:keepLines/>
              <w:suppressAutoHyphens/>
              <w:rPr>
                <w:sz w:val="20"/>
                <w:szCs w:val="20"/>
              </w:rPr>
            </w:pPr>
            <w:r>
              <w:rPr>
                <w:sz w:val="20"/>
                <w:szCs w:val="20"/>
              </w:rPr>
              <w:t>-</w:t>
            </w:r>
          </w:p>
        </w:tc>
      </w:tr>
      <w:tr w:rsidR="0091632D" w:rsidRPr="000F7EEA" w:rsidTr="00A911A1">
        <w:trPr>
          <w:jc w:val="center"/>
        </w:trPr>
        <w:tc>
          <w:tcPr>
            <w:tcW w:w="2410" w:type="dxa"/>
            <w:tcBorders>
              <w:top w:val="single" w:sz="4" w:space="0" w:color="auto"/>
              <w:left w:val="single" w:sz="4" w:space="0" w:color="auto"/>
              <w:bottom w:val="single" w:sz="4" w:space="0" w:color="auto"/>
              <w:right w:val="single" w:sz="4" w:space="0" w:color="auto"/>
            </w:tcBorders>
          </w:tcPr>
          <w:p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C107D0" w:rsidRPr="00226A3F" w:rsidRDefault="00683218" w:rsidP="00683218">
      <w:pPr>
        <w:pStyle w:val="Caption"/>
        <w:spacing w:before="120"/>
      </w:pPr>
      <w:bookmarkStart w:id="2574" w:name="_Toc3566535"/>
      <w:bookmarkStart w:id="2575" w:name="_Toc27753906"/>
      <w:r>
        <w:t xml:space="preserve">Table </w:t>
      </w:r>
      <w:r>
        <w:fldChar w:fldCharType="begin"/>
      </w:r>
      <w:r>
        <w:instrText xml:space="preserve"> SEQ Table \* ARABIC </w:instrText>
      </w:r>
      <w:r>
        <w:fldChar w:fldCharType="separate"/>
      </w:r>
      <w:r w:rsidR="007E2D34">
        <w:rPr>
          <w:noProof/>
        </w:rPr>
        <w:t>131</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74"/>
      <w:bookmarkEnd w:id="2575"/>
    </w:p>
    <w:p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107D0" w:rsidRPr="00226A3F" w:rsidRDefault="00C107D0" w:rsidP="0088515B">
            <w:pPr>
              <w:keepNext/>
              <w:rPr>
                <w:b/>
                <w:i/>
              </w:rPr>
            </w:pPr>
            <w:r w:rsidRPr="00226A3F">
              <w:rPr>
                <w:b/>
                <w:i/>
              </w:rPr>
              <w:t>Constraint</w:t>
            </w:r>
          </w:p>
        </w:tc>
      </w:tr>
      <w:tr w:rsidR="00C107D0" w:rsidRPr="00226A3F" w:rsidTr="0091632D">
        <w:trPr>
          <w:jc w:val="center"/>
        </w:trPr>
        <w:tc>
          <w:tcPr>
            <w:tcW w:w="2395" w:type="dxa"/>
            <w:shd w:val="clear" w:color="auto" w:fill="auto"/>
            <w:vAlign w:val="bottom"/>
          </w:tcPr>
          <w:p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rsidR="00C107D0" w:rsidRPr="00226A3F" w:rsidRDefault="00C107D0" w:rsidP="0088515B">
            <w:pPr>
              <w:rPr>
                <w:sz w:val="20"/>
                <w:szCs w:val="20"/>
              </w:rPr>
            </w:pPr>
            <w:r w:rsidRPr="00226A3F">
              <w:rPr>
                <w:sz w:val="20"/>
                <w:szCs w:val="20"/>
              </w:rPr>
              <w:t>-</w:t>
            </w:r>
          </w:p>
        </w:tc>
      </w:tr>
      <w:tr w:rsidR="00C107D0" w:rsidRPr="00226A3F" w:rsidTr="0091632D">
        <w:trPr>
          <w:jc w:val="center"/>
        </w:trPr>
        <w:tc>
          <w:tcPr>
            <w:tcW w:w="2395" w:type="dxa"/>
            <w:shd w:val="clear" w:color="auto" w:fill="auto"/>
            <w:vAlign w:val="bottom"/>
          </w:tcPr>
          <w:p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rsidR="00C107D0" w:rsidRPr="00226A3F" w:rsidRDefault="00C107D0" w:rsidP="00683218">
            <w:pPr>
              <w:keepNext/>
              <w:rPr>
                <w:sz w:val="20"/>
                <w:szCs w:val="20"/>
              </w:rPr>
            </w:pPr>
            <w:r w:rsidRPr="00226A3F">
              <w:rPr>
                <w:sz w:val="20"/>
                <w:szCs w:val="20"/>
              </w:rPr>
              <w:t>-</w:t>
            </w:r>
          </w:p>
        </w:tc>
      </w:tr>
    </w:tbl>
    <w:p w:rsidR="000E64EA" w:rsidRDefault="00683218" w:rsidP="00683218">
      <w:pPr>
        <w:pStyle w:val="Caption"/>
        <w:spacing w:before="120"/>
      </w:pPr>
      <w:bookmarkStart w:id="2576" w:name="_Toc3566536"/>
      <w:bookmarkStart w:id="2577" w:name="_Toc27753907"/>
      <w:r>
        <w:t xml:space="preserve">Table </w:t>
      </w:r>
      <w:r>
        <w:fldChar w:fldCharType="begin"/>
      </w:r>
      <w:r>
        <w:instrText xml:space="preserve"> SEQ Table \* ARABIC </w:instrText>
      </w:r>
      <w:r>
        <w:fldChar w:fldCharType="separate"/>
      </w:r>
      <w:r w:rsidR="007E2D34">
        <w:rPr>
          <w:noProof/>
        </w:rPr>
        <w:t>132</w:t>
      </w:r>
      <w:r>
        <w:fldChar w:fldCharType="end"/>
      </w:r>
      <w:r>
        <w:t xml:space="preserve">: Nested elements of </w:t>
      </w:r>
      <w:r w:rsidR="004937B3">
        <w:rPr>
          <w:rStyle w:val="elementdeftypeChar"/>
          <w:b/>
        </w:rPr>
        <w:t>&lt;sequence_connection_0d</w:t>
      </w:r>
      <w:r w:rsidRPr="00683218">
        <w:rPr>
          <w:rStyle w:val="elementdeftypeChar"/>
          <w:b/>
        </w:rPr>
        <w:t>/&gt;</w:t>
      </w:r>
      <w:bookmarkEnd w:id="2576"/>
      <w:bookmarkEnd w:id="2577"/>
    </w:p>
    <w:p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C107D0" w:rsidRPr="00226A3F" w:rsidRDefault="00C107D0" w:rsidP="0088515B">
            <w:pPr>
              <w:keepNext/>
              <w:rPr>
                <w:b/>
                <w:i/>
              </w:rPr>
            </w:pPr>
            <w:r w:rsidRPr="00226A3F">
              <w:rPr>
                <w:b/>
                <w:i/>
              </w:rPr>
              <w:t>Constraint</w:t>
            </w:r>
          </w:p>
        </w:tc>
      </w:tr>
      <w:tr w:rsidR="00C107D0" w:rsidRPr="00226A3F" w:rsidTr="00683218">
        <w:trPr>
          <w:jc w:val="center"/>
        </w:trPr>
        <w:tc>
          <w:tcPr>
            <w:tcW w:w="1247" w:type="dxa"/>
            <w:shd w:val="clear" w:color="auto" w:fill="auto"/>
          </w:tcPr>
          <w:p w:rsidR="00C107D0" w:rsidRPr="00226A3F" w:rsidRDefault="00C107D0" w:rsidP="0088515B">
            <w:pPr>
              <w:rPr>
                <w:sz w:val="20"/>
                <w:szCs w:val="20"/>
              </w:rPr>
            </w:pPr>
            <w:r w:rsidRPr="00226A3F">
              <w:rPr>
                <w:sz w:val="20"/>
                <w:szCs w:val="20"/>
              </w:rPr>
              <w:t>spacing</w:t>
            </w:r>
          </w:p>
        </w:tc>
        <w:tc>
          <w:tcPr>
            <w:tcW w:w="1441" w:type="dxa"/>
            <w:shd w:val="clear" w:color="auto" w:fill="auto"/>
          </w:tcPr>
          <w:p w:rsidR="00C107D0" w:rsidRPr="00226A3F" w:rsidRDefault="00C107D0" w:rsidP="0088515B">
            <w:pPr>
              <w:rPr>
                <w:sz w:val="20"/>
                <w:szCs w:val="20"/>
              </w:rPr>
            </w:pPr>
            <w:r w:rsidRPr="00226A3F">
              <w:rPr>
                <w:sz w:val="20"/>
                <w:szCs w:val="20"/>
              </w:rPr>
              <w:t>Floating point</w:t>
            </w:r>
          </w:p>
        </w:tc>
        <w:tc>
          <w:tcPr>
            <w:tcW w:w="2051" w:type="dxa"/>
          </w:tcPr>
          <w:p w:rsidR="00C107D0" w:rsidRPr="00226A3F" w:rsidRDefault="00C107D0" w:rsidP="0088515B">
            <w:pPr>
              <w:rPr>
                <w:sz w:val="20"/>
                <w:szCs w:val="20"/>
              </w:rPr>
            </w:pPr>
            <w:r w:rsidRPr="00226A3F">
              <w:rPr>
                <w:sz w:val="20"/>
                <w:szCs w:val="20"/>
              </w:rPr>
              <w:t>≥ 0.0</w:t>
            </w:r>
          </w:p>
        </w:tc>
        <w:tc>
          <w:tcPr>
            <w:tcW w:w="1055" w:type="dxa"/>
            <w:shd w:val="clear" w:color="auto" w:fill="auto"/>
          </w:tcPr>
          <w:p w:rsidR="00C107D0" w:rsidRPr="00226A3F" w:rsidRDefault="00BF1061" w:rsidP="0088515B">
            <w:pPr>
              <w:rPr>
                <w:sz w:val="20"/>
                <w:szCs w:val="20"/>
              </w:rPr>
            </w:pPr>
            <w:r>
              <w:rPr>
                <w:sz w:val="20"/>
                <w:szCs w:val="20"/>
              </w:rPr>
              <w:t>Optional</w:t>
            </w:r>
          </w:p>
        </w:tc>
        <w:tc>
          <w:tcPr>
            <w:tcW w:w="2386" w:type="dxa"/>
            <w:shd w:val="clear" w:color="auto" w:fill="auto"/>
          </w:tcPr>
          <w:p w:rsidR="00C107D0" w:rsidRPr="00226A3F" w:rsidRDefault="00C107D0" w:rsidP="0088515B">
            <w:pPr>
              <w:rPr>
                <w:sz w:val="20"/>
                <w:szCs w:val="20"/>
              </w:rPr>
            </w:pPr>
            <w:r w:rsidRPr="00226A3F">
              <w:rPr>
                <w:sz w:val="20"/>
                <w:szCs w:val="20"/>
              </w:rPr>
              <w:t>-</w:t>
            </w:r>
          </w:p>
        </w:tc>
      </w:tr>
      <w:tr w:rsidR="00C107D0" w:rsidRPr="00226A3F" w:rsidTr="00683218">
        <w:trPr>
          <w:jc w:val="center"/>
        </w:trPr>
        <w:tc>
          <w:tcPr>
            <w:tcW w:w="1247" w:type="dxa"/>
            <w:shd w:val="clear" w:color="auto" w:fill="auto"/>
          </w:tcPr>
          <w:p w:rsidR="00C107D0" w:rsidRPr="00226A3F" w:rsidRDefault="00C107D0" w:rsidP="0088515B">
            <w:pPr>
              <w:rPr>
                <w:sz w:val="20"/>
                <w:szCs w:val="20"/>
              </w:rPr>
            </w:pPr>
            <w:r w:rsidRPr="00226A3F">
              <w:rPr>
                <w:sz w:val="20"/>
                <w:szCs w:val="20"/>
              </w:rPr>
              <w:t>margin</w:t>
            </w:r>
          </w:p>
        </w:tc>
        <w:tc>
          <w:tcPr>
            <w:tcW w:w="1441" w:type="dxa"/>
            <w:shd w:val="clear" w:color="auto" w:fill="auto"/>
          </w:tcPr>
          <w:p w:rsidR="00C107D0" w:rsidRPr="00226A3F" w:rsidRDefault="00C107D0" w:rsidP="0088515B">
            <w:pPr>
              <w:rPr>
                <w:sz w:val="20"/>
                <w:szCs w:val="20"/>
              </w:rPr>
            </w:pPr>
            <w:r w:rsidRPr="00226A3F">
              <w:rPr>
                <w:sz w:val="20"/>
                <w:szCs w:val="20"/>
              </w:rPr>
              <w:t>Floating point</w:t>
            </w:r>
          </w:p>
        </w:tc>
        <w:tc>
          <w:tcPr>
            <w:tcW w:w="2051" w:type="dxa"/>
          </w:tcPr>
          <w:p w:rsidR="00C107D0" w:rsidRPr="00226A3F" w:rsidRDefault="00C107D0" w:rsidP="0088515B">
            <w:pPr>
              <w:rPr>
                <w:sz w:val="20"/>
                <w:szCs w:val="20"/>
              </w:rPr>
            </w:pPr>
            <w:r w:rsidRPr="00226A3F">
              <w:rPr>
                <w:sz w:val="20"/>
                <w:szCs w:val="20"/>
              </w:rPr>
              <w:t>≥ 0.0</w:t>
            </w:r>
          </w:p>
        </w:tc>
        <w:tc>
          <w:tcPr>
            <w:tcW w:w="1055" w:type="dxa"/>
            <w:shd w:val="clear" w:color="auto" w:fill="auto"/>
          </w:tcPr>
          <w:p w:rsidR="00C107D0" w:rsidRPr="00226A3F" w:rsidRDefault="00C107D0" w:rsidP="0088515B">
            <w:pPr>
              <w:rPr>
                <w:sz w:val="20"/>
                <w:szCs w:val="20"/>
              </w:rPr>
            </w:pPr>
            <w:r w:rsidRPr="00226A3F">
              <w:rPr>
                <w:sz w:val="20"/>
                <w:szCs w:val="20"/>
              </w:rPr>
              <w:t>Optional</w:t>
            </w:r>
          </w:p>
        </w:tc>
        <w:tc>
          <w:tcPr>
            <w:tcW w:w="2386" w:type="dxa"/>
            <w:shd w:val="clear" w:color="auto" w:fill="auto"/>
          </w:tcPr>
          <w:p w:rsidR="00C107D0" w:rsidRPr="00226A3F" w:rsidRDefault="00C107D0" w:rsidP="0088515B">
            <w:pPr>
              <w:rPr>
                <w:sz w:val="20"/>
                <w:szCs w:val="20"/>
              </w:rPr>
            </w:pPr>
            <w:r w:rsidRPr="00226A3F">
              <w:rPr>
                <w:sz w:val="20"/>
                <w:szCs w:val="20"/>
              </w:rPr>
              <w:t>Default value is 0.0</w:t>
            </w:r>
          </w:p>
        </w:tc>
      </w:tr>
      <w:tr w:rsidR="00C107D0" w:rsidRPr="00226A3F" w:rsidTr="00683218">
        <w:trPr>
          <w:jc w:val="center"/>
        </w:trPr>
        <w:tc>
          <w:tcPr>
            <w:tcW w:w="1247" w:type="dxa"/>
            <w:shd w:val="clear" w:color="auto" w:fill="auto"/>
          </w:tcPr>
          <w:p w:rsidR="00C107D0" w:rsidRPr="00226A3F" w:rsidRDefault="00C107D0" w:rsidP="0088515B">
            <w:pPr>
              <w:rPr>
                <w:sz w:val="20"/>
                <w:szCs w:val="20"/>
              </w:rPr>
            </w:pPr>
            <w:r w:rsidRPr="00226A3F">
              <w:rPr>
                <w:sz w:val="20"/>
                <w:szCs w:val="20"/>
              </w:rPr>
              <w:t>priority</w:t>
            </w:r>
          </w:p>
        </w:tc>
        <w:tc>
          <w:tcPr>
            <w:tcW w:w="1441" w:type="dxa"/>
            <w:shd w:val="clear" w:color="auto" w:fill="auto"/>
          </w:tcPr>
          <w:p w:rsidR="00C107D0" w:rsidRPr="00226A3F" w:rsidRDefault="00C107D0" w:rsidP="0088515B">
            <w:pPr>
              <w:rPr>
                <w:sz w:val="20"/>
                <w:szCs w:val="20"/>
              </w:rPr>
            </w:pPr>
            <w:r w:rsidRPr="00226A3F">
              <w:rPr>
                <w:sz w:val="20"/>
                <w:szCs w:val="20"/>
              </w:rPr>
              <w:t>Selection</w:t>
            </w:r>
          </w:p>
        </w:tc>
        <w:tc>
          <w:tcPr>
            <w:tcW w:w="2051" w:type="dxa"/>
          </w:tcPr>
          <w:p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rsidR="00C107D0" w:rsidRPr="00226A3F" w:rsidRDefault="00C107D0" w:rsidP="0088515B">
            <w:pPr>
              <w:rPr>
                <w:sz w:val="20"/>
                <w:szCs w:val="20"/>
              </w:rPr>
            </w:pPr>
            <w:r w:rsidRPr="00226A3F">
              <w:rPr>
                <w:sz w:val="20"/>
                <w:szCs w:val="20"/>
              </w:rPr>
              <w:t>Optional</w:t>
            </w:r>
          </w:p>
        </w:tc>
        <w:tc>
          <w:tcPr>
            <w:tcW w:w="2386" w:type="dxa"/>
            <w:shd w:val="clear" w:color="auto" w:fill="auto"/>
          </w:tcPr>
          <w:p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rsidR="00C107D0" w:rsidRPr="00226A3F" w:rsidRDefault="00124F20" w:rsidP="00683218">
      <w:pPr>
        <w:pStyle w:val="Caption"/>
        <w:spacing w:before="120"/>
      </w:pPr>
      <w:bookmarkStart w:id="2578" w:name="_Toc3566537"/>
      <w:bookmarkStart w:id="2579" w:name="_Toc27753908"/>
      <w:r>
        <w:t xml:space="preserve">Table </w:t>
      </w:r>
      <w:r w:rsidR="00D43112">
        <w:fldChar w:fldCharType="begin"/>
      </w:r>
      <w:r w:rsidR="00D43112">
        <w:instrText xml:space="preserve"> SEQ Table \* ARABIC </w:instrText>
      </w:r>
      <w:r w:rsidR="00D43112">
        <w:fldChar w:fldCharType="separate"/>
      </w:r>
      <w:r w:rsidR="007E2D34">
        <w:rPr>
          <w:noProof/>
        </w:rPr>
        <w:t>133</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78"/>
      <w:bookmarkEnd w:id="2579"/>
    </w:p>
    <w:p w:rsidR="00C107D0" w:rsidRDefault="00C107D0" w:rsidP="00C107D0"/>
    <w:p w:rsidR="00C107D0" w:rsidRPr="00226A3F" w:rsidRDefault="00C107D0" w:rsidP="00C107D0">
      <w:pPr>
        <w:pStyle w:val="Heading1"/>
        <w:keepNext w:val="0"/>
        <w:tabs>
          <w:tab w:val="clear" w:pos="432"/>
          <w:tab w:val="num" w:pos="567"/>
        </w:tabs>
        <w:ind w:left="431" w:hanging="431"/>
      </w:pPr>
      <w:bookmarkStart w:id="2580" w:name="_Toc413359618"/>
      <w:bookmarkStart w:id="2581" w:name="_Toc3557070"/>
      <w:bookmarkStart w:id="2582" w:name="_Toc27753684"/>
      <w:bookmarkStart w:id="2583" w:name="_Toc338938922"/>
      <w:bookmarkStart w:id="2584" w:name="_Toc338939258"/>
      <w:bookmarkEnd w:id="2453"/>
      <w:bookmarkEnd w:id="2454"/>
      <w:bookmarkEnd w:id="2455"/>
      <w:r w:rsidRPr="00226A3F">
        <w:lastRenderedPageBreak/>
        <w:t>2D connections</w:t>
      </w:r>
      <w:bookmarkEnd w:id="2580"/>
      <w:bookmarkEnd w:id="2581"/>
      <w:bookmarkEnd w:id="2582"/>
    </w:p>
    <w:p w:rsidR="00042E3F" w:rsidRPr="00226A3F" w:rsidRDefault="00042E3F" w:rsidP="00042E3F">
      <w:pPr>
        <w:pStyle w:val="Heading2"/>
      </w:pPr>
      <w:bookmarkStart w:id="2585" w:name="_Toc413359619"/>
      <w:bookmarkStart w:id="2586" w:name="_Toc3557071"/>
      <w:bookmarkStart w:id="2587" w:name="_Toc27753685"/>
      <w:r w:rsidRPr="00226A3F">
        <w:t>Generic Definitions</w:t>
      </w:r>
      <w:bookmarkEnd w:id="2585"/>
      <w:bookmarkEnd w:id="2586"/>
      <w:bookmarkEnd w:id="2587"/>
    </w:p>
    <w:p w:rsidR="00042E3F" w:rsidRPr="00226A3F" w:rsidRDefault="00042E3F" w:rsidP="00327322">
      <w:pPr>
        <w:pStyle w:val="Heading3"/>
      </w:pPr>
      <w:bookmarkStart w:id="2588" w:name="_Toc413359620"/>
      <w:bookmarkStart w:id="2589" w:name="_Toc3557072"/>
      <w:bookmarkStart w:id="2590" w:name="_Toc27753686"/>
      <w:r w:rsidRPr="00226A3F">
        <w:t>Identification</w:t>
      </w:r>
      <w:bookmarkEnd w:id="2588"/>
      <w:bookmarkEnd w:id="2589"/>
      <w:bookmarkEnd w:id="2590"/>
    </w:p>
    <w:p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9B79C9" w:rsidP="00B20E69">
            <w:pPr>
              <w:keepNext/>
              <w:rPr>
                <w:b/>
                <w:i/>
              </w:rPr>
            </w:pPr>
            <w:r w:rsidRPr="00A20C5C">
              <w:rPr>
                <w:b/>
                <w:i/>
              </w:rPr>
              <w:t>Constraint</w:t>
            </w:r>
            <w:r>
              <w:rPr>
                <w:b/>
                <w:i/>
              </w:rPr>
              <w:t xml:space="preserve"> / Remarks</w:t>
            </w:r>
          </w:p>
        </w:tc>
      </w:tr>
      <w:tr w:rsidR="00042E3F" w:rsidRPr="00226A3F" w:rsidTr="00B20E69">
        <w:trPr>
          <w:jc w:val="center"/>
        </w:trPr>
        <w:tc>
          <w:tcPr>
            <w:tcW w:w="1592" w:type="dxa"/>
            <w:shd w:val="clear" w:color="auto" w:fill="auto"/>
            <w:vAlign w:val="bottom"/>
          </w:tcPr>
          <w:p w:rsidR="00042E3F" w:rsidRPr="00226A3F" w:rsidRDefault="00042E3F" w:rsidP="00B20E69">
            <w:r w:rsidRPr="00226A3F">
              <w:t>label</w:t>
            </w:r>
          </w:p>
        </w:tc>
        <w:tc>
          <w:tcPr>
            <w:tcW w:w="1701" w:type="dxa"/>
            <w:shd w:val="clear" w:color="auto" w:fill="auto"/>
            <w:vAlign w:val="bottom"/>
          </w:tcPr>
          <w:p w:rsidR="00042E3F" w:rsidRPr="00226A3F" w:rsidRDefault="00042E3F" w:rsidP="00B20E69">
            <w:r w:rsidRPr="00226A3F">
              <w:t>Alphanumeric</w:t>
            </w:r>
          </w:p>
        </w:tc>
        <w:tc>
          <w:tcPr>
            <w:tcW w:w="1134" w:type="dxa"/>
            <w:shd w:val="clear" w:color="auto" w:fill="auto"/>
            <w:vAlign w:val="bottom"/>
          </w:tcPr>
          <w:p w:rsidR="00042E3F" w:rsidRPr="00226A3F" w:rsidRDefault="00042E3F" w:rsidP="00B20E69">
            <w:r w:rsidRPr="00226A3F">
              <w:t>Optional</w:t>
            </w:r>
          </w:p>
        </w:tc>
        <w:tc>
          <w:tcPr>
            <w:tcW w:w="4424" w:type="dxa"/>
            <w:shd w:val="clear" w:color="auto" w:fill="auto"/>
            <w:vAlign w:val="bottom"/>
          </w:tcPr>
          <w:p w:rsidR="00042E3F" w:rsidRPr="00226A3F" w:rsidRDefault="00042E3F" w:rsidP="00B20E69">
            <w:r w:rsidRPr="00226A3F">
              <w:t>-</w:t>
            </w:r>
          </w:p>
        </w:tc>
      </w:tr>
      <w:tr w:rsidR="00A911A1" w:rsidRPr="007055D9"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E2D34">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E2D34" w:rsidRPr="00BD20ED">
              <w:rPr>
                <w:szCs w:val="34"/>
              </w:rPr>
              <w:t xml:space="preserve">Attribute </w:t>
            </w:r>
            <w:r w:rsidR="007E2D34" w:rsidRPr="007E2D34">
              <w:rPr>
                <w:rFonts w:ascii="Courier New" w:hAnsi="Courier New" w:cs="Courier New"/>
                <w:b/>
                <w:sz w:val="16"/>
                <w:szCs w:val="34"/>
                <w:highlight w:val="white"/>
              </w:rPr>
              <w:t>quality_control</w:t>
            </w:r>
            <w:r>
              <w:rPr>
                <w:sz w:val="20"/>
                <w:szCs w:val="20"/>
              </w:rPr>
              <w:fldChar w:fldCharType="end"/>
            </w:r>
          </w:p>
        </w:tc>
      </w:tr>
    </w:tbl>
    <w:p w:rsidR="004D7FAE" w:rsidRDefault="004D7FAE" w:rsidP="00F94FF6">
      <w:pPr>
        <w:pStyle w:val="Caption"/>
        <w:spacing w:before="120"/>
      </w:pPr>
      <w:bookmarkStart w:id="2591" w:name="_Toc3566538"/>
      <w:bookmarkStart w:id="2592" w:name="_Toc27753909"/>
      <w:r>
        <w:t xml:space="preserve">Table </w:t>
      </w:r>
      <w:r>
        <w:fldChar w:fldCharType="begin"/>
      </w:r>
      <w:r>
        <w:instrText xml:space="preserve"> SEQ Table \* ARABIC </w:instrText>
      </w:r>
      <w:r>
        <w:fldChar w:fldCharType="separate"/>
      </w:r>
      <w:r w:rsidR="007E2D34">
        <w:rPr>
          <w:noProof/>
        </w:rPr>
        <w:t>134</w:t>
      </w:r>
      <w:r>
        <w:fldChar w:fldCharType="end"/>
      </w:r>
      <w:r w:rsidR="00F94FF6">
        <w:t xml:space="preserve">: Attributes of </w:t>
      </w:r>
      <w:r w:rsidR="00F94FF6" w:rsidRPr="00F94FF6">
        <w:rPr>
          <w:rStyle w:val="elementdeftypeChar"/>
          <w:b/>
        </w:rPr>
        <w:t>&lt;connection_2d/&gt;</w:t>
      </w:r>
      <w:bookmarkEnd w:id="2591"/>
      <w:bookmarkEnd w:id="2592"/>
    </w:p>
    <w:p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rsidR="00042E3F" w:rsidRPr="00226A3F" w:rsidRDefault="00042E3F" w:rsidP="00042E3F">
      <w:r w:rsidRPr="00226A3F">
        <w:t xml:space="preserve">The label defines the human readable identification of the connection. </w:t>
      </w:r>
    </w:p>
    <w:p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rsidR="00042E3F" w:rsidRPr="00226A3F" w:rsidRDefault="00042E3F" w:rsidP="00327322">
      <w:pPr>
        <w:pStyle w:val="Heading3"/>
      </w:pPr>
      <w:bookmarkStart w:id="2593" w:name="_Toc413359621"/>
      <w:bookmarkStart w:id="2594" w:name="_Toc3557073"/>
      <w:bookmarkStart w:id="2595" w:name="_Toc27753687"/>
      <w:r w:rsidRPr="00226A3F">
        <w:t>Connection Face</w:t>
      </w:r>
      <w:bookmarkEnd w:id="2593"/>
      <w:bookmarkEnd w:id="2594"/>
      <w:bookmarkEnd w:id="2595"/>
    </w:p>
    <w:p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042E3F" w:rsidP="00B20E69">
            <w:pPr>
              <w:keepNext/>
              <w:rPr>
                <w:b/>
                <w:i/>
              </w:rPr>
            </w:pPr>
            <w:r w:rsidRPr="00226A3F">
              <w:rPr>
                <w:b/>
                <w:i/>
              </w:rPr>
              <w:t>Constraint</w:t>
            </w:r>
          </w:p>
        </w:tc>
      </w:tr>
      <w:tr w:rsidR="00042E3F" w:rsidRPr="00226A3F" w:rsidTr="00B20E69">
        <w:trPr>
          <w:jc w:val="center"/>
        </w:trPr>
        <w:tc>
          <w:tcPr>
            <w:tcW w:w="2221" w:type="dxa"/>
            <w:shd w:val="clear" w:color="auto" w:fill="auto"/>
            <w:vAlign w:val="bottom"/>
          </w:tcPr>
          <w:p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rsidR="00042E3F" w:rsidRPr="00226A3F" w:rsidRDefault="00042E3F" w:rsidP="004D270F">
            <w:pPr>
              <w:keepNext/>
              <w:rPr>
                <w:sz w:val="20"/>
                <w:szCs w:val="20"/>
              </w:rPr>
            </w:pPr>
            <w:r w:rsidRPr="00226A3F">
              <w:rPr>
                <w:sz w:val="20"/>
                <w:szCs w:val="20"/>
              </w:rPr>
              <w:t>-</w:t>
            </w:r>
          </w:p>
        </w:tc>
      </w:tr>
    </w:tbl>
    <w:p w:rsidR="004D270F" w:rsidRDefault="004D270F" w:rsidP="00F94FF6">
      <w:pPr>
        <w:pStyle w:val="Caption"/>
        <w:spacing w:before="120"/>
      </w:pPr>
      <w:bookmarkStart w:id="2596" w:name="_Toc3566539"/>
      <w:bookmarkStart w:id="2597" w:name="_Toc27753910"/>
      <w:r>
        <w:t xml:space="preserve">Table </w:t>
      </w:r>
      <w:r>
        <w:fldChar w:fldCharType="begin"/>
      </w:r>
      <w:r>
        <w:instrText xml:space="preserve"> SEQ Table \* ARABIC </w:instrText>
      </w:r>
      <w:r>
        <w:fldChar w:fldCharType="separate"/>
      </w:r>
      <w:r w:rsidR="007E2D34">
        <w:rPr>
          <w:noProof/>
        </w:rPr>
        <w:t>135</w:t>
      </w:r>
      <w:r>
        <w:fldChar w:fldCharType="end"/>
      </w:r>
      <w:r>
        <w:t xml:space="preserve">: Nested elements of </w:t>
      </w:r>
      <w:r w:rsidRPr="004D270F">
        <w:rPr>
          <w:rStyle w:val="elementdeftypeChar"/>
          <w:b/>
        </w:rPr>
        <w:t>&lt;loc_list&gt;</w:t>
      </w:r>
      <w:bookmarkEnd w:id="2596"/>
      <w:bookmarkEnd w:id="2597"/>
    </w:p>
    <w:p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9B79C9" w:rsidP="00B20E69">
            <w:pPr>
              <w:keepNext/>
              <w:rPr>
                <w:b/>
                <w:i/>
              </w:rPr>
            </w:pPr>
            <w:r w:rsidRPr="00A20C5C">
              <w:rPr>
                <w:b/>
                <w:i/>
              </w:rPr>
              <w:t>Constraint</w:t>
            </w:r>
            <w:r>
              <w:rPr>
                <w:b/>
                <w:i/>
              </w:rPr>
              <w:t xml:space="preserve"> / Remarks</w:t>
            </w:r>
          </w:p>
        </w:tc>
      </w:tr>
      <w:tr w:rsidR="00042E3F" w:rsidRPr="00226A3F" w:rsidTr="00F94FF6">
        <w:trPr>
          <w:jc w:val="center"/>
        </w:trPr>
        <w:tc>
          <w:tcPr>
            <w:tcW w:w="1871" w:type="dxa"/>
            <w:shd w:val="clear" w:color="auto" w:fill="auto"/>
          </w:tcPr>
          <w:p w:rsidR="00042E3F" w:rsidRPr="00226A3F" w:rsidRDefault="00D20E30" w:rsidP="00F94FF6">
            <w:pPr>
              <w:rPr>
                <w:sz w:val="20"/>
                <w:szCs w:val="20"/>
              </w:rPr>
            </w:pPr>
            <w:r>
              <w:rPr>
                <w:sz w:val="20"/>
                <w:szCs w:val="20"/>
              </w:rPr>
              <w:t>v</w:t>
            </w:r>
          </w:p>
        </w:tc>
        <w:tc>
          <w:tcPr>
            <w:tcW w:w="1800" w:type="dxa"/>
            <w:shd w:val="clear" w:color="auto" w:fill="auto"/>
          </w:tcPr>
          <w:p w:rsidR="00042E3F" w:rsidRPr="00226A3F" w:rsidRDefault="00C9639A" w:rsidP="00F94FF6">
            <w:pPr>
              <w:rPr>
                <w:sz w:val="20"/>
                <w:szCs w:val="20"/>
              </w:rPr>
            </w:pPr>
            <w:r>
              <w:rPr>
                <w:sz w:val="20"/>
                <w:szCs w:val="20"/>
              </w:rPr>
              <w:t>Integer</w:t>
            </w:r>
          </w:p>
        </w:tc>
        <w:tc>
          <w:tcPr>
            <w:tcW w:w="1620" w:type="dxa"/>
            <w:shd w:val="clear" w:color="auto" w:fill="auto"/>
          </w:tcPr>
          <w:p w:rsidR="00042E3F" w:rsidRPr="00226A3F" w:rsidRDefault="00042E3F" w:rsidP="00F94FF6">
            <w:pPr>
              <w:rPr>
                <w:sz w:val="20"/>
                <w:szCs w:val="20"/>
              </w:rPr>
            </w:pPr>
            <w:r w:rsidRPr="00226A3F">
              <w:rPr>
                <w:sz w:val="20"/>
                <w:szCs w:val="20"/>
              </w:rPr>
              <w:t>Required</w:t>
            </w:r>
          </w:p>
        </w:tc>
        <w:tc>
          <w:tcPr>
            <w:tcW w:w="3240" w:type="dxa"/>
            <w:shd w:val="clear" w:color="auto" w:fill="auto"/>
          </w:tcPr>
          <w:p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rsidR="004D270F" w:rsidRDefault="004D270F" w:rsidP="004D270F">
      <w:pPr>
        <w:pStyle w:val="Caption"/>
        <w:spacing w:before="120"/>
      </w:pPr>
      <w:bookmarkStart w:id="2598" w:name="_Toc3566540"/>
      <w:bookmarkStart w:id="2599" w:name="_Toc27753911"/>
      <w:r>
        <w:t xml:space="preserve">Table </w:t>
      </w:r>
      <w:r>
        <w:fldChar w:fldCharType="begin"/>
      </w:r>
      <w:r>
        <w:instrText xml:space="preserve"> SEQ Table \* ARABIC </w:instrText>
      </w:r>
      <w:r>
        <w:fldChar w:fldCharType="separate"/>
      </w:r>
      <w:r w:rsidR="007E2D34">
        <w:rPr>
          <w:noProof/>
        </w:rPr>
        <w:t>136</w:t>
      </w:r>
      <w:r>
        <w:fldChar w:fldCharType="end"/>
      </w:r>
      <w:r>
        <w:t xml:space="preserve">: Attributes of element </w:t>
      </w:r>
      <w:r w:rsidRPr="004D270F">
        <w:rPr>
          <w:rStyle w:val="elementdeftypeChar"/>
          <w:b/>
        </w:rPr>
        <w:t>&lt;loc/&gt;</w:t>
      </w:r>
      <w:bookmarkEnd w:id="2598"/>
      <w:bookmarkEnd w:id="2599"/>
    </w:p>
    <w:p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042E3F" w:rsidP="004444F9">
            <w:pPr>
              <w:keepNext/>
              <w:rPr>
                <w:b/>
                <w:i/>
              </w:rPr>
            </w:pPr>
            <w:r w:rsidRPr="00226A3F">
              <w:rPr>
                <w:b/>
                <w:i/>
              </w:rPr>
              <w:t>Constraint</w:t>
            </w:r>
          </w:p>
        </w:tc>
      </w:tr>
      <w:tr w:rsidR="00042E3F" w:rsidRPr="00226A3F" w:rsidTr="00B20E69">
        <w:trPr>
          <w:jc w:val="center"/>
        </w:trPr>
        <w:tc>
          <w:tcPr>
            <w:tcW w:w="2221" w:type="dxa"/>
            <w:shd w:val="clear" w:color="auto" w:fill="auto"/>
            <w:vAlign w:val="bottom"/>
          </w:tcPr>
          <w:p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rsidR="00042E3F" w:rsidRPr="00226A3F" w:rsidRDefault="00042E3F" w:rsidP="004444F9">
            <w:pPr>
              <w:keepNext/>
              <w:rPr>
                <w:sz w:val="20"/>
                <w:szCs w:val="20"/>
              </w:rPr>
            </w:pPr>
            <w:r w:rsidRPr="00226A3F">
              <w:rPr>
                <w:sz w:val="20"/>
                <w:szCs w:val="20"/>
              </w:rPr>
              <w:t>-</w:t>
            </w:r>
          </w:p>
        </w:tc>
      </w:tr>
    </w:tbl>
    <w:p w:rsidR="004444F9" w:rsidRDefault="004444F9" w:rsidP="00A913FE">
      <w:pPr>
        <w:pStyle w:val="Caption"/>
        <w:spacing w:before="120"/>
      </w:pPr>
      <w:bookmarkStart w:id="2600" w:name="_Toc3566541"/>
      <w:bookmarkStart w:id="2601" w:name="_Toc27753912"/>
      <w:r>
        <w:t xml:space="preserve">Table </w:t>
      </w:r>
      <w:r w:rsidR="00D43112">
        <w:fldChar w:fldCharType="begin"/>
      </w:r>
      <w:r w:rsidR="00D43112">
        <w:instrText xml:space="preserve"> SEQ Table \* ARABIC </w:instrText>
      </w:r>
      <w:r w:rsidR="00D43112">
        <w:fldChar w:fldCharType="separate"/>
      </w:r>
      <w:r w:rsidR="007E2D34">
        <w:rPr>
          <w:noProof/>
        </w:rPr>
        <w:t>137</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00"/>
      <w:bookmarkEnd w:id="2601"/>
      <w:r>
        <w:t xml:space="preserve"> </w:t>
      </w:r>
    </w:p>
    <w:p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042E3F" w:rsidP="00B20E69">
            <w:pPr>
              <w:keepNext/>
              <w:rPr>
                <w:b/>
                <w:i/>
              </w:rPr>
            </w:pPr>
            <w:r w:rsidRPr="00226A3F">
              <w:rPr>
                <w:b/>
                <w:i/>
              </w:rPr>
              <w:t>Constraint</w:t>
            </w:r>
          </w:p>
        </w:tc>
      </w:tr>
      <w:tr w:rsidR="00042E3F" w:rsidRPr="00226A3F" w:rsidTr="005F7CF4">
        <w:trPr>
          <w:jc w:val="center"/>
        </w:trPr>
        <w:tc>
          <w:tcPr>
            <w:tcW w:w="1842" w:type="dxa"/>
            <w:shd w:val="clear" w:color="auto" w:fill="auto"/>
          </w:tcPr>
          <w:p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rsidR="00042E3F" w:rsidRPr="00226A3F" w:rsidRDefault="00042E3F" w:rsidP="00B20E69">
            <w:pPr>
              <w:keepNext/>
              <w:rPr>
                <w:sz w:val="20"/>
                <w:szCs w:val="20"/>
              </w:rPr>
            </w:pPr>
            <w:r w:rsidRPr="00226A3F">
              <w:rPr>
                <w:sz w:val="20"/>
                <w:szCs w:val="20"/>
              </w:rPr>
              <w:t>Integer</w:t>
            </w:r>
          </w:p>
        </w:tc>
        <w:tc>
          <w:tcPr>
            <w:tcW w:w="1130" w:type="dxa"/>
            <w:shd w:val="clear" w:color="auto" w:fill="auto"/>
          </w:tcPr>
          <w:p w:rsidR="00042E3F" w:rsidRPr="00226A3F" w:rsidRDefault="00042E3F" w:rsidP="00B20E69">
            <w:pPr>
              <w:keepNext/>
              <w:rPr>
                <w:sz w:val="20"/>
                <w:szCs w:val="20"/>
              </w:rPr>
            </w:pPr>
            <w:r w:rsidRPr="00226A3F">
              <w:rPr>
                <w:sz w:val="20"/>
                <w:szCs w:val="20"/>
              </w:rPr>
              <w:t>Required</w:t>
            </w:r>
          </w:p>
        </w:tc>
        <w:tc>
          <w:tcPr>
            <w:tcW w:w="4394" w:type="dxa"/>
            <w:shd w:val="clear" w:color="auto" w:fill="auto"/>
          </w:tcPr>
          <w:p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rsidTr="005F7CF4">
        <w:trPr>
          <w:jc w:val="center"/>
        </w:trPr>
        <w:tc>
          <w:tcPr>
            <w:tcW w:w="1842" w:type="dxa"/>
            <w:shd w:val="clear" w:color="auto" w:fill="auto"/>
          </w:tcPr>
          <w:p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rsidR="00042E3F" w:rsidRPr="00226A3F" w:rsidRDefault="00042E3F" w:rsidP="00B20E69">
            <w:pPr>
              <w:keepNext/>
              <w:rPr>
                <w:sz w:val="20"/>
                <w:szCs w:val="20"/>
              </w:rPr>
            </w:pPr>
            <w:r w:rsidRPr="00226A3F">
              <w:rPr>
                <w:sz w:val="20"/>
                <w:szCs w:val="20"/>
              </w:rPr>
              <w:t>Integer</w:t>
            </w:r>
          </w:p>
        </w:tc>
        <w:tc>
          <w:tcPr>
            <w:tcW w:w="1130" w:type="dxa"/>
            <w:shd w:val="clear" w:color="auto" w:fill="auto"/>
          </w:tcPr>
          <w:p w:rsidR="00042E3F" w:rsidRPr="00226A3F" w:rsidRDefault="00042E3F" w:rsidP="00B20E69">
            <w:pPr>
              <w:keepNext/>
              <w:rPr>
                <w:sz w:val="20"/>
                <w:szCs w:val="20"/>
              </w:rPr>
            </w:pPr>
            <w:r w:rsidRPr="00226A3F">
              <w:rPr>
                <w:sz w:val="20"/>
                <w:szCs w:val="20"/>
              </w:rPr>
              <w:t>Required</w:t>
            </w:r>
          </w:p>
        </w:tc>
        <w:tc>
          <w:tcPr>
            <w:tcW w:w="4394" w:type="dxa"/>
            <w:shd w:val="clear" w:color="auto" w:fill="auto"/>
          </w:tcPr>
          <w:p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rsidTr="005F7CF4">
        <w:trPr>
          <w:jc w:val="center"/>
        </w:trPr>
        <w:tc>
          <w:tcPr>
            <w:tcW w:w="1842" w:type="dxa"/>
            <w:shd w:val="clear" w:color="auto" w:fill="auto"/>
          </w:tcPr>
          <w:p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rsidR="00042E3F" w:rsidRPr="00226A3F" w:rsidRDefault="00042E3F" w:rsidP="00B20E69">
            <w:pPr>
              <w:keepNext/>
              <w:rPr>
                <w:sz w:val="20"/>
                <w:szCs w:val="20"/>
              </w:rPr>
            </w:pPr>
            <w:r w:rsidRPr="00226A3F">
              <w:rPr>
                <w:sz w:val="20"/>
                <w:szCs w:val="20"/>
              </w:rPr>
              <w:t>Integer</w:t>
            </w:r>
          </w:p>
        </w:tc>
        <w:tc>
          <w:tcPr>
            <w:tcW w:w="1130" w:type="dxa"/>
            <w:shd w:val="clear" w:color="auto" w:fill="auto"/>
          </w:tcPr>
          <w:p w:rsidR="00042E3F" w:rsidRPr="00226A3F" w:rsidRDefault="00042E3F" w:rsidP="00B20E69">
            <w:pPr>
              <w:keepNext/>
              <w:rPr>
                <w:sz w:val="20"/>
                <w:szCs w:val="20"/>
              </w:rPr>
            </w:pPr>
            <w:r w:rsidRPr="00226A3F">
              <w:rPr>
                <w:sz w:val="20"/>
                <w:szCs w:val="20"/>
              </w:rPr>
              <w:t>Required</w:t>
            </w:r>
          </w:p>
        </w:tc>
        <w:tc>
          <w:tcPr>
            <w:tcW w:w="4394" w:type="dxa"/>
            <w:shd w:val="clear" w:color="auto" w:fill="auto"/>
          </w:tcPr>
          <w:p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rsidTr="005F7CF4">
        <w:trPr>
          <w:jc w:val="center"/>
        </w:trPr>
        <w:tc>
          <w:tcPr>
            <w:tcW w:w="1842" w:type="dxa"/>
            <w:shd w:val="clear" w:color="auto" w:fill="auto"/>
          </w:tcPr>
          <w:p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rsidR="00042E3F" w:rsidRPr="00226A3F" w:rsidRDefault="00042E3F" w:rsidP="00B20E69">
            <w:pPr>
              <w:keepNext/>
              <w:rPr>
                <w:sz w:val="20"/>
                <w:szCs w:val="20"/>
              </w:rPr>
            </w:pPr>
            <w:r w:rsidRPr="00226A3F">
              <w:rPr>
                <w:sz w:val="20"/>
                <w:szCs w:val="20"/>
              </w:rPr>
              <w:t>Integer</w:t>
            </w:r>
          </w:p>
        </w:tc>
        <w:tc>
          <w:tcPr>
            <w:tcW w:w="1130" w:type="dxa"/>
            <w:shd w:val="clear" w:color="auto" w:fill="auto"/>
          </w:tcPr>
          <w:p w:rsidR="00042E3F" w:rsidRPr="000F7EEA" w:rsidRDefault="005F7CF4" w:rsidP="00B20E69">
            <w:pPr>
              <w:keepNext/>
              <w:rPr>
                <w:sz w:val="20"/>
                <w:szCs w:val="20"/>
              </w:rPr>
            </w:pPr>
            <w:r>
              <w:rPr>
                <w:sz w:val="20"/>
                <w:szCs w:val="20"/>
              </w:rPr>
              <w:t>Optional</w:t>
            </w:r>
          </w:p>
        </w:tc>
        <w:tc>
          <w:tcPr>
            <w:tcW w:w="4394" w:type="dxa"/>
            <w:shd w:val="clear" w:color="auto" w:fill="auto"/>
          </w:tcPr>
          <w:p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rsidR="00042E3F" w:rsidRPr="00226A3F" w:rsidRDefault="004444F9" w:rsidP="00A913FE">
      <w:pPr>
        <w:pStyle w:val="Caption"/>
        <w:spacing w:before="120"/>
      </w:pPr>
      <w:bookmarkStart w:id="2602" w:name="_Toc3566542"/>
      <w:bookmarkStart w:id="2603" w:name="_Toc27753913"/>
      <w:r>
        <w:t xml:space="preserve">Table </w:t>
      </w:r>
      <w:r w:rsidR="00D43112">
        <w:fldChar w:fldCharType="begin"/>
      </w:r>
      <w:r w:rsidR="00D43112">
        <w:instrText xml:space="preserve"> SEQ Table \* ARABIC </w:instrText>
      </w:r>
      <w:r w:rsidR="00D43112">
        <w:fldChar w:fldCharType="separate"/>
      </w:r>
      <w:r w:rsidR="007E2D34">
        <w:rPr>
          <w:noProof/>
        </w:rPr>
        <w:t>138</w:t>
      </w:r>
      <w:r w:rsidR="00D43112">
        <w:fldChar w:fldCharType="end"/>
      </w:r>
      <w:r>
        <w:t>: Attributes of element</w:t>
      </w:r>
      <w:r w:rsidRPr="00226A3F">
        <w:t xml:space="preserve"> </w:t>
      </w:r>
      <w:r w:rsidRPr="00F94FF6">
        <w:rPr>
          <w:rStyle w:val="elementdeftypeChar"/>
          <w:b/>
        </w:rPr>
        <w:t>&lt;face/&gt;</w:t>
      </w:r>
      <w:bookmarkEnd w:id="2602"/>
      <w:bookmarkEnd w:id="2603"/>
      <w:r>
        <w:t xml:space="preserve">  </w:t>
      </w:r>
    </w:p>
    <w:p w:rsidR="00042E3F" w:rsidRDefault="00042E3F" w:rsidP="00B90690">
      <w:pPr>
        <w:numPr>
          <w:ilvl w:val="0"/>
          <w:numId w:val="24"/>
        </w:numPr>
      </w:pPr>
      <w:r w:rsidRPr="00226A3F">
        <w:t xml:space="preserve">To represent a quadrangular facet, four distinct vertex indices must be supplied. </w:t>
      </w:r>
    </w:p>
    <w:p w:rsidR="00042E3F" w:rsidRPr="00226A3F" w:rsidRDefault="00042E3F" w:rsidP="00B90690">
      <w:pPr>
        <w:numPr>
          <w:ilvl w:val="0"/>
          <w:numId w:val="24"/>
        </w:numPr>
      </w:pPr>
      <w:r w:rsidRPr="00B725D8">
        <w:t>To represent a triangular facet, three distinct vertex indices must be supplied.</w:t>
      </w:r>
    </w:p>
    <w:p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rsidR="00042E3F" w:rsidRPr="00226A3F" w:rsidRDefault="00042E3F" w:rsidP="00327322">
      <w:pPr>
        <w:pStyle w:val="Heading3"/>
      </w:pPr>
      <w:bookmarkStart w:id="2604" w:name="_Toc413359622"/>
      <w:bookmarkStart w:id="2605" w:name="_Toc3557074"/>
      <w:bookmarkStart w:id="2606" w:name="_Toc27753688"/>
      <w:r w:rsidRPr="00226A3F">
        <w:t>Type Specification</w:t>
      </w:r>
      <w:bookmarkEnd w:id="2604"/>
      <w:bookmarkEnd w:id="2605"/>
      <w:bookmarkEnd w:id="2606"/>
      <w:r w:rsidRPr="00226A3F">
        <w:t xml:space="preserve"> </w:t>
      </w:r>
    </w:p>
    <w:p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042E3F" w:rsidP="00B20E69">
            <w:pPr>
              <w:rPr>
                <w:b/>
                <w:i/>
              </w:rPr>
            </w:pPr>
            <w:r w:rsidRPr="00226A3F">
              <w:rPr>
                <w:b/>
                <w:i/>
              </w:rPr>
              <w:t>Constraint</w:t>
            </w:r>
          </w:p>
        </w:tc>
      </w:tr>
      <w:tr w:rsidR="00042E3F" w:rsidRPr="00226A3F" w:rsidTr="00B20E69">
        <w:trPr>
          <w:jc w:val="center"/>
        </w:trPr>
        <w:tc>
          <w:tcPr>
            <w:tcW w:w="2221" w:type="dxa"/>
            <w:shd w:val="clear" w:color="auto" w:fill="auto"/>
          </w:tcPr>
          <w:p w:rsidR="00042E3F" w:rsidRPr="00226A3F" w:rsidRDefault="00042E3F" w:rsidP="00B20E69">
            <w:r w:rsidRPr="00226A3F">
              <w:t>adhesive_face</w:t>
            </w:r>
          </w:p>
        </w:tc>
        <w:tc>
          <w:tcPr>
            <w:tcW w:w="1842" w:type="dxa"/>
            <w:shd w:val="clear" w:color="auto" w:fill="auto"/>
            <w:vAlign w:val="bottom"/>
          </w:tcPr>
          <w:p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rsidR="00042E3F" w:rsidRPr="00226A3F" w:rsidRDefault="00042E3F" w:rsidP="004D7FAE">
            <w:pPr>
              <w:keepNext/>
              <w:rPr>
                <w:sz w:val="20"/>
                <w:szCs w:val="20"/>
              </w:rPr>
            </w:pPr>
            <w:r w:rsidRPr="00226A3F">
              <w:rPr>
                <w:sz w:val="20"/>
                <w:szCs w:val="20"/>
              </w:rPr>
              <w:t>-</w:t>
            </w:r>
          </w:p>
        </w:tc>
      </w:tr>
      <w:tr w:rsidR="00C5158C" w:rsidRPr="00226A3F" w:rsidTr="0097759B">
        <w:trPr>
          <w:jc w:val="center"/>
        </w:trPr>
        <w:tc>
          <w:tcPr>
            <w:tcW w:w="2221" w:type="dxa"/>
            <w:shd w:val="clear" w:color="auto" w:fill="auto"/>
            <w:vAlign w:val="bottom"/>
          </w:tcPr>
          <w:p w:rsidR="00C5158C" w:rsidRPr="00226A3F" w:rsidRDefault="00C5158C" w:rsidP="00B20E69">
            <w:r>
              <w:rPr>
                <w:sz w:val="20"/>
                <w:szCs w:val="20"/>
              </w:rPr>
              <w:t>stacking</w:t>
            </w:r>
          </w:p>
        </w:tc>
        <w:tc>
          <w:tcPr>
            <w:tcW w:w="1842" w:type="dxa"/>
            <w:shd w:val="clear" w:color="auto" w:fill="auto"/>
            <w:vAlign w:val="bottom"/>
          </w:tcPr>
          <w:p w:rsidR="00C5158C" w:rsidRPr="00226A3F" w:rsidRDefault="00C5158C" w:rsidP="00B20E69">
            <w:pPr>
              <w:rPr>
                <w:sz w:val="20"/>
                <w:szCs w:val="20"/>
              </w:rPr>
            </w:pPr>
            <w:r>
              <w:rPr>
                <w:sz w:val="20"/>
                <w:szCs w:val="20"/>
              </w:rPr>
              <w:t>1</w:t>
            </w:r>
          </w:p>
        </w:tc>
        <w:tc>
          <w:tcPr>
            <w:tcW w:w="1701" w:type="dxa"/>
            <w:shd w:val="clear" w:color="auto" w:fill="auto"/>
            <w:vAlign w:val="bottom"/>
          </w:tcPr>
          <w:p w:rsidR="00C5158C" w:rsidRPr="00226A3F" w:rsidRDefault="00C5158C" w:rsidP="00B20E69">
            <w:pPr>
              <w:rPr>
                <w:sz w:val="20"/>
                <w:szCs w:val="20"/>
              </w:rPr>
            </w:pPr>
            <w:r>
              <w:rPr>
                <w:sz w:val="20"/>
                <w:szCs w:val="20"/>
              </w:rPr>
              <w:t>Optional</w:t>
            </w:r>
          </w:p>
        </w:tc>
        <w:tc>
          <w:tcPr>
            <w:tcW w:w="2708" w:type="dxa"/>
            <w:shd w:val="clear" w:color="auto" w:fill="auto"/>
            <w:vAlign w:val="bottom"/>
          </w:tcPr>
          <w:p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E2D34">
              <w:rPr>
                <w:sz w:val="20"/>
                <w:szCs w:val="20"/>
              </w:rPr>
              <w:t>5.3.1.3</w:t>
            </w:r>
            <w:r>
              <w:rPr>
                <w:sz w:val="20"/>
                <w:szCs w:val="20"/>
              </w:rPr>
              <w:fldChar w:fldCharType="end"/>
            </w:r>
          </w:p>
        </w:tc>
      </w:tr>
    </w:tbl>
    <w:p w:rsidR="00042E3F" w:rsidRDefault="004D7FAE" w:rsidP="00F94FF6">
      <w:pPr>
        <w:pStyle w:val="Caption"/>
        <w:spacing w:before="120"/>
      </w:pPr>
      <w:bookmarkStart w:id="2607" w:name="_Toc3566543"/>
      <w:bookmarkStart w:id="2608" w:name="_Toc27753914"/>
      <w:r>
        <w:t xml:space="preserve">Table </w:t>
      </w:r>
      <w:r>
        <w:fldChar w:fldCharType="begin"/>
      </w:r>
      <w:r>
        <w:instrText xml:space="preserve"> SEQ Table \* ARABIC </w:instrText>
      </w:r>
      <w:r>
        <w:fldChar w:fldCharType="separate"/>
      </w:r>
      <w:r w:rsidR="007E2D34">
        <w:rPr>
          <w:noProof/>
        </w:rPr>
        <w:t>139</w:t>
      </w:r>
      <w:r>
        <w:fldChar w:fldCharType="end"/>
      </w:r>
      <w:r w:rsidR="00F94FF6">
        <w:t xml:space="preserve">: Nested elements of </w:t>
      </w:r>
      <w:r w:rsidR="00F94FF6" w:rsidRPr="00F94FF6">
        <w:rPr>
          <w:rStyle w:val="elementdeftypeChar"/>
          <w:b/>
        </w:rPr>
        <w:t>&lt;connection_2d/&gt;</w:t>
      </w:r>
      <w:bookmarkEnd w:id="2607"/>
      <w:bookmarkEnd w:id="2608"/>
    </w:p>
    <w:p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rsidR="00042E3F" w:rsidRPr="00226A3F" w:rsidRDefault="00042E3F" w:rsidP="00042E3F">
      <w:pPr>
        <w:pStyle w:val="Heading2"/>
      </w:pPr>
      <w:bookmarkStart w:id="2609" w:name="_Toc413359623"/>
      <w:bookmarkStart w:id="2610" w:name="_Ref414345836"/>
      <w:bookmarkStart w:id="2611" w:name="_Ref414345889"/>
      <w:bookmarkStart w:id="2612" w:name="_Ref414350043"/>
      <w:bookmarkStart w:id="2613" w:name="_Ref429051261"/>
      <w:bookmarkStart w:id="2614" w:name="_Toc3557075"/>
      <w:bookmarkStart w:id="2615" w:name="_Toc27753689"/>
      <w:r w:rsidRPr="00226A3F">
        <w:lastRenderedPageBreak/>
        <w:t xml:space="preserve">Adhesive </w:t>
      </w:r>
      <w:r>
        <w:t>F</w:t>
      </w:r>
      <w:r w:rsidRPr="00226A3F">
        <w:t>aces</w:t>
      </w:r>
      <w:bookmarkEnd w:id="2609"/>
      <w:bookmarkEnd w:id="2610"/>
      <w:bookmarkEnd w:id="2611"/>
      <w:bookmarkEnd w:id="2612"/>
      <w:bookmarkEnd w:id="2613"/>
      <w:bookmarkEnd w:id="2614"/>
      <w:bookmarkEnd w:id="2615"/>
    </w:p>
    <w:p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rsidR="00042E3F" w:rsidRDefault="004F562F" w:rsidP="00042E3F">
      <w:pPr>
        <w:keepNext/>
        <w:jc w:val="center"/>
      </w:pPr>
      <w:r>
        <w:rPr>
          <w:noProof/>
          <w:lang w:eastAsia="en-US"/>
        </w:rPr>
        <w:drawing>
          <wp:inline distT="0" distB="0" distL="0" distR="0" wp14:anchorId="60B077B5" wp14:editId="6CED4899">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rsidR="00042E3F" w:rsidRPr="00226A3F" w:rsidRDefault="00042E3F" w:rsidP="00042E3F">
      <w:pPr>
        <w:pStyle w:val="Caption"/>
      </w:pPr>
      <w:bookmarkStart w:id="2616" w:name="_Toc413359640"/>
      <w:bookmarkStart w:id="2617" w:name="_Toc3557157"/>
      <w:bookmarkStart w:id="2618" w:name="_Toc27753775"/>
      <w:r>
        <w:t xml:space="preserve">Figure </w:t>
      </w:r>
      <w:r w:rsidR="00406B64">
        <w:fldChar w:fldCharType="begin"/>
      </w:r>
      <w:r w:rsidR="00406B64">
        <w:instrText xml:space="preserve"> SEQ Figure \* ARABIC </w:instrText>
      </w:r>
      <w:r w:rsidR="00406B64">
        <w:fldChar w:fldCharType="separate"/>
      </w:r>
      <w:ins w:id="2619" w:author="nick" w:date="2020-02-20T20:00:00Z">
        <w:r w:rsidR="0047200E">
          <w:rPr>
            <w:noProof/>
          </w:rPr>
          <w:t>85</w:t>
        </w:r>
      </w:ins>
      <w:del w:id="2620" w:author="nick" w:date="2020-02-20T19:57:00Z">
        <w:r w:rsidR="007E2D34" w:rsidDel="0047200E">
          <w:rPr>
            <w:noProof/>
          </w:rPr>
          <w:delText>81</w:delText>
        </w:r>
      </w:del>
      <w:r w:rsidR="00406B64">
        <w:fldChar w:fldCharType="end"/>
      </w:r>
      <w:r>
        <w:t>: Picture of an adhesive face</w:t>
      </w:r>
      <w:bookmarkEnd w:id="2616"/>
      <w:bookmarkEnd w:id="2617"/>
      <w:bookmarkEnd w:id="2618"/>
    </w:p>
    <w:p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rsidTr="009B79C9">
        <w:trPr>
          <w:jc w:val="center"/>
        </w:trPr>
        <w:tc>
          <w:tcPr>
            <w:tcW w:w="1455" w:type="dxa"/>
            <w:tcBorders>
              <w:top w:val="single" w:sz="8" w:space="0" w:color="000000"/>
              <w:left w:val="single" w:sz="8" w:space="0" w:color="000000"/>
              <w:bottom w:val="dotted" w:sz="4" w:space="0" w:color="auto"/>
              <w:right w:val="nil"/>
            </w:tcBorders>
            <w:hideMark/>
          </w:tcPr>
          <w:p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rsidR="00042E3F" w:rsidRPr="00226A3F" w:rsidRDefault="00042E3F" w:rsidP="002E0AE1">
            <w:pPr>
              <w:keepNext/>
              <w:suppressAutoHyphens/>
              <w:rPr>
                <w:rFonts w:cs="Calibri"/>
                <w:lang w:eastAsia="zh-CN"/>
              </w:rPr>
            </w:pPr>
            <w:r w:rsidRPr="00226A3F">
              <w:rPr>
                <w:sz w:val="20"/>
                <w:szCs w:val="20"/>
              </w:rPr>
              <w:t>-</w:t>
            </w:r>
          </w:p>
        </w:tc>
      </w:tr>
      <w:tr w:rsidR="00042E3F" w:rsidRPr="00226A3F"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E2D34">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E2D34" w:rsidRPr="00BD20ED">
              <w:rPr>
                <w:szCs w:val="34"/>
              </w:rPr>
              <w:t xml:space="preserve">Attribute </w:t>
            </w:r>
            <w:r w:rsidR="007E2D34" w:rsidRPr="007E2D34">
              <w:rPr>
                <w:rFonts w:ascii="Courier New" w:hAnsi="Courier New" w:cs="Courier New"/>
                <w:b/>
                <w:sz w:val="18"/>
                <w:szCs w:val="34"/>
                <w:highlight w:val="white"/>
              </w:rPr>
              <w:t>quality_control</w:t>
            </w:r>
            <w:r w:rsidR="009B79C9">
              <w:rPr>
                <w:sz w:val="20"/>
                <w:szCs w:val="20"/>
              </w:rPr>
              <w:fldChar w:fldCharType="end"/>
            </w:r>
          </w:p>
        </w:tc>
      </w:tr>
    </w:tbl>
    <w:p w:rsidR="00042E3F" w:rsidRPr="00226A3F" w:rsidRDefault="002E0AE1" w:rsidP="00A913FE">
      <w:pPr>
        <w:pStyle w:val="Caption"/>
        <w:spacing w:before="120"/>
        <w:rPr>
          <w:rFonts w:cs="Calibri"/>
          <w:lang w:eastAsia="zh-CN"/>
        </w:rPr>
      </w:pPr>
      <w:bookmarkStart w:id="2621" w:name="_Toc3566544"/>
      <w:bookmarkStart w:id="2622" w:name="_Toc27753915"/>
      <w:r>
        <w:t xml:space="preserve">Table </w:t>
      </w:r>
      <w:r w:rsidR="00D43112">
        <w:fldChar w:fldCharType="begin"/>
      </w:r>
      <w:r w:rsidR="00D43112">
        <w:instrText xml:space="preserve"> SEQ Table \* ARABIC </w:instrText>
      </w:r>
      <w:r w:rsidR="00D43112">
        <w:fldChar w:fldCharType="separate"/>
      </w:r>
      <w:r w:rsidR="007E2D34">
        <w:rPr>
          <w:noProof/>
        </w:rPr>
        <w:t>140</w:t>
      </w:r>
      <w:r w:rsidR="00D43112">
        <w:fldChar w:fldCharType="end"/>
      </w:r>
      <w:r>
        <w:t>: Attributes of element</w:t>
      </w:r>
      <w:r w:rsidRPr="00226A3F">
        <w:t xml:space="preserve"> </w:t>
      </w:r>
      <w:r w:rsidRPr="00F94FF6">
        <w:rPr>
          <w:rStyle w:val="elementdeftypeChar"/>
          <w:b/>
        </w:rPr>
        <w:t>&lt;connection_2d/&gt;</w:t>
      </w:r>
      <w:bookmarkEnd w:id="2621"/>
      <w:bookmarkEnd w:id="262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rsidTr="004D09C5">
        <w:trPr>
          <w:jc w:val="center"/>
        </w:trPr>
        <w:tc>
          <w:tcPr>
            <w:tcW w:w="2111" w:type="dxa"/>
            <w:tcBorders>
              <w:top w:val="single" w:sz="8" w:space="0" w:color="000000"/>
              <w:left w:val="single" w:sz="8"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rsidR="00042E3F" w:rsidRPr="00226A3F" w:rsidRDefault="00042E3F" w:rsidP="00B20E69">
            <w:pPr>
              <w:suppressAutoHyphens/>
              <w:rPr>
                <w:rFonts w:cs="Calibri"/>
                <w:lang w:eastAsia="zh-CN"/>
              </w:rPr>
            </w:pPr>
            <w:r w:rsidRPr="00226A3F">
              <w:rPr>
                <w:sz w:val="20"/>
                <w:szCs w:val="20"/>
              </w:rPr>
              <w:t>-</w:t>
            </w:r>
          </w:p>
        </w:tc>
      </w:tr>
      <w:tr w:rsidR="00042E3F" w:rsidRPr="000F7EEA" w:rsidTr="004D09C5">
        <w:trPr>
          <w:jc w:val="center"/>
        </w:trPr>
        <w:tc>
          <w:tcPr>
            <w:tcW w:w="2111" w:type="dxa"/>
            <w:tcBorders>
              <w:top w:val="dotted" w:sz="4" w:space="0" w:color="auto"/>
              <w:left w:val="single" w:sz="8"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rsidR="00042E3F" w:rsidRPr="00226A3F" w:rsidRDefault="00042E3F" w:rsidP="00B20E69">
            <w:pPr>
              <w:suppressAutoHyphens/>
              <w:rPr>
                <w:rFonts w:cs="Calibri"/>
                <w:lang w:eastAsia="zh-CN"/>
              </w:rPr>
            </w:pPr>
            <w:r w:rsidRPr="00226A3F">
              <w:rPr>
                <w:sz w:val="20"/>
                <w:szCs w:val="20"/>
              </w:rPr>
              <w:t>-</w:t>
            </w:r>
          </w:p>
        </w:tc>
      </w:tr>
      <w:tr w:rsidR="00042E3F" w:rsidRPr="000F7EEA" w:rsidTr="004D09C5">
        <w:trPr>
          <w:jc w:val="center"/>
        </w:trPr>
        <w:tc>
          <w:tcPr>
            <w:tcW w:w="2111" w:type="dxa"/>
            <w:tcBorders>
              <w:top w:val="dotted" w:sz="4" w:space="0" w:color="auto"/>
              <w:left w:val="single" w:sz="8" w:space="0" w:color="000000"/>
              <w:bottom w:val="dotted" w:sz="4" w:space="0" w:color="auto"/>
              <w:right w:val="nil"/>
            </w:tcBorders>
            <w:vAlign w:val="bottom"/>
          </w:tcPr>
          <w:p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rsidR="00042E3F" w:rsidRPr="00226A3F" w:rsidRDefault="00DD4B30" w:rsidP="00B20E69">
            <w:pPr>
              <w:suppressAutoHyphens/>
              <w:rPr>
                <w:sz w:val="20"/>
                <w:szCs w:val="20"/>
              </w:rPr>
            </w:pPr>
            <w:r>
              <w:rPr>
                <w:sz w:val="20"/>
                <w:szCs w:val="20"/>
              </w:rPr>
              <w:t>-</w:t>
            </w:r>
          </w:p>
        </w:tc>
      </w:tr>
      <w:tr w:rsidR="00042E3F" w:rsidRPr="000F7EEA" w:rsidTr="004D09C5">
        <w:trPr>
          <w:jc w:val="center"/>
        </w:trPr>
        <w:tc>
          <w:tcPr>
            <w:tcW w:w="2111" w:type="dxa"/>
            <w:tcBorders>
              <w:top w:val="dotted" w:sz="4" w:space="0" w:color="auto"/>
              <w:left w:val="single" w:sz="8"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rsidR="00042E3F" w:rsidRPr="00226A3F" w:rsidRDefault="00042E3F" w:rsidP="002E0AE1">
            <w:pPr>
              <w:keepNext/>
              <w:suppressAutoHyphens/>
              <w:rPr>
                <w:rFonts w:cs="Calibri"/>
                <w:lang w:eastAsia="zh-CN"/>
              </w:rPr>
            </w:pPr>
            <w:r w:rsidRPr="00226A3F">
              <w:rPr>
                <w:sz w:val="20"/>
                <w:szCs w:val="20"/>
              </w:rPr>
              <w:t>-</w:t>
            </w:r>
          </w:p>
        </w:tc>
      </w:tr>
      <w:tr w:rsidR="00F831AA" w:rsidRPr="000F7EEA" w:rsidTr="004D09C5">
        <w:trPr>
          <w:jc w:val="center"/>
        </w:trPr>
        <w:tc>
          <w:tcPr>
            <w:tcW w:w="2111" w:type="dxa"/>
            <w:tcBorders>
              <w:top w:val="dotted" w:sz="4" w:space="0" w:color="auto"/>
              <w:left w:val="single" w:sz="8" w:space="0" w:color="000000"/>
              <w:bottom w:val="single" w:sz="8" w:space="0" w:color="000000"/>
              <w:right w:val="nil"/>
            </w:tcBorders>
            <w:vAlign w:val="bottom"/>
          </w:tcPr>
          <w:p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rsidR="00F831AA" w:rsidRDefault="00F831AA" w:rsidP="002E0AE1">
            <w:pPr>
              <w:keepNext/>
              <w:suppressAutoHyphens/>
              <w:rPr>
                <w:sz w:val="20"/>
                <w:szCs w:val="20"/>
              </w:rPr>
            </w:pPr>
            <w:r>
              <w:rPr>
                <w:sz w:val="20"/>
                <w:szCs w:val="20"/>
              </w:rPr>
              <w:t>-</w:t>
            </w:r>
          </w:p>
        </w:tc>
      </w:tr>
      <w:tr w:rsidR="004D09C5" w:rsidRPr="000F7EEA" w:rsidTr="004D09C5">
        <w:trPr>
          <w:jc w:val="center"/>
        </w:trPr>
        <w:tc>
          <w:tcPr>
            <w:tcW w:w="2111" w:type="dxa"/>
            <w:tcBorders>
              <w:top w:val="dotted" w:sz="4" w:space="0" w:color="auto"/>
              <w:left w:val="single" w:sz="8" w:space="0" w:color="000000"/>
              <w:bottom w:val="single" w:sz="8" w:space="0" w:color="000000"/>
              <w:right w:val="nil"/>
            </w:tcBorders>
            <w:vAlign w:val="bottom"/>
            <w:hideMark/>
          </w:tcPr>
          <w:p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E2D3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E2D34" w:rsidRPr="007E2D34">
              <w:rPr>
                <w:sz w:val="20"/>
                <w:szCs w:val="20"/>
              </w:rPr>
              <w:t xml:space="preserve">Custom Attributes </w:t>
            </w:r>
            <w:r w:rsidR="007E2D34" w:rsidRPr="007331A4">
              <w:t>list</w:t>
            </w:r>
            <w:r w:rsidRPr="003D0E42">
              <w:rPr>
                <w:rFonts w:cs="Calibri"/>
                <w:sz w:val="20"/>
                <w:szCs w:val="20"/>
                <w:lang w:eastAsia="en-GB"/>
              </w:rPr>
              <w:fldChar w:fldCharType="end"/>
            </w:r>
          </w:p>
        </w:tc>
      </w:tr>
    </w:tbl>
    <w:p w:rsidR="00042E3F" w:rsidRPr="00226A3F" w:rsidRDefault="002E0AE1" w:rsidP="00A913FE">
      <w:pPr>
        <w:pStyle w:val="Caption"/>
        <w:spacing w:before="120"/>
      </w:pPr>
      <w:bookmarkStart w:id="2623" w:name="_Toc3566545"/>
      <w:bookmarkStart w:id="2624" w:name="_Toc27753916"/>
      <w:r>
        <w:t xml:space="preserve">Table </w:t>
      </w:r>
      <w:r w:rsidR="00D43112">
        <w:fldChar w:fldCharType="begin"/>
      </w:r>
      <w:r w:rsidR="00D43112">
        <w:instrText xml:space="preserve"> SEQ Table \* ARABIC </w:instrText>
      </w:r>
      <w:r w:rsidR="00D43112">
        <w:fldChar w:fldCharType="separate"/>
      </w:r>
      <w:r w:rsidR="007E2D34">
        <w:rPr>
          <w:noProof/>
        </w:rPr>
        <w:t>141</w:t>
      </w:r>
      <w:r w:rsidR="00D43112">
        <w:fldChar w:fldCharType="end"/>
      </w:r>
      <w:r>
        <w:t>: Nested elements of element</w:t>
      </w:r>
      <w:r w:rsidRPr="00226A3F">
        <w:t xml:space="preserve"> </w:t>
      </w:r>
      <w:r w:rsidRPr="00F94FF6">
        <w:rPr>
          <w:rStyle w:val="elementdeftypeChar"/>
          <w:b/>
        </w:rPr>
        <w:t>&lt;connection_2d/&gt;</w:t>
      </w:r>
      <w:bookmarkEnd w:id="2623"/>
      <w:bookmarkEnd w:id="2624"/>
    </w:p>
    <w:p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rsidR="00042E3F" w:rsidRPr="00226A3F" w:rsidRDefault="00042E3F" w:rsidP="00B20E69">
            <w:pPr>
              <w:keepNext/>
              <w:rPr>
                <w:b/>
                <w:i/>
              </w:rPr>
            </w:pPr>
            <w:r w:rsidRPr="00226A3F">
              <w:rPr>
                <w:b/>
                <w:i/>
              </w:rPr>
              <w:t>Constraint</w:t>
            </w:r>
          </w:p>
        </w:tc>
      </w:tr>
      <w:tr w:rsidR="00042E3F" w:rsidRPr="00226A3F" w:rsidTr="00B20E69">
        <w:trPr>
          <w:jc w:val="center"/>
        </w:trPr>
        <w:tc>
          <w:tcPr>
            <w:tcW w:w="1296" w:type="dxa"/>
            <w:shd w:val="clear" w:color="auto" w:fill="auto"/>
            <w:vAlign w:val="bottom"/>
          </w:tcPr>
          <w:p w:rsidR="00042E3F" w:rsidRPr="00226A3F" w:rsidRDefault="00042E3F" w:rsidP="00B20E69">
            <w:pPr>
              <w:keepNext/>
              <w:rPr>
                <w:sz w:val="20"/>
                <w:szCs w:val="20"/>
              </w:rPr>
            </w:pPr>
            <w:r>
              <w:rPr>
                <w:sz w:val="20"/>
                <w:szCs w:val="20"/>
              </w:rPr>
              <w:t>base</w:t>
            </w:r>
          </w:p>
        </w:tc>
        <w:tc>
          <w:tcPr>
            <w:tcW w:w="1800" w:type="dxa"/>
            <w:shd w:val="clear" w:color="auto" w:fill="auto"/>
            <w:vAlign w:val="bottom"/>
          </w:tcPr>
          <w:p w:rsidR="00042E3F" w:rsidRPr="00226A3F" w:rsidRDefault="00042E3F" w:rsidP="00B20E69">
            <w:pPr>
              <w:keepNext/>
              <w:rPr>
                <w:sz w:val="20"/>
                <w:szCs w:val="20"/>
              </w:rPr>
            </w:pPr>
            <w:r>
              <w:rPr>
                <w:sz w:val="20"/>
                <w:szCs w:val="20"/>
              </w:rPr>
              <w:t>Integer</w:t>
            </w:r>
          </w:p>
        </w:tc>
        <w:tc>
          <w:tcPr>
            <w:tcW w:w="1418" w:type="dxa"/>
          </w:tcPr>
          <w:p w:rsidR="00042E3F" w:rsidRPr="00226A3F" w:rsidRDefault="00042E3F" w:rsidP="00B20E69">
            <w:pPr>
              <w:keepNext/>
              <w:rPr>
                <w:sz w:val="20"/>
                <w:szCs w:val="20"/>
              </w:rPr>
            </w:pPr>
            <w:r>
              <w:rPr>
                <w:sz w:val="20"/>
                <w:szCs w:val="20"/>
              </w:rPr>
              <w:t>&gt; 0</w:t>
            </w:r>
          </w:p>
        </w:tc>
        <w:tc>
          <w:tcPr>
            <w:tcW w:w="1620" w:type="dxa"/>
            <w:shd w:val="clear" w:color="auto" w:fill="auto"/>
            <w:vAlign w:val="bottom"/>
          </w:tcPr>
          <w:p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rsidR="00042E3F" w:rsidRPr="00226A3F" w:rsidRDefault="00DD4B30" w:rsidP="00B20E69">
            <w:pPr>
              <w:keepNext/>
              <w:rPr>
                <w:sz w:val="20"/>
                <w:szCs w:val="20"/>
              </w:rPr>
            </w:pPr>
            <w:r>
              <w:rPr>
                <w:sz w:val="20"/>
                <w:szCs w:val="20"/>
              </w:rPr>
              <w:t>-</w:t>
            </w:r>
          </w:p>
        </w:tc>
      </w:tr>
      <w:tr w:rsidR="00042E3F" w:rsidRPr="00226A3F" w:rsidTr="00B20E69">
        <w:trPr>
          <w:jc w:val="center"/>
        </w:trPr>
        <w:tc>
          <w:tcPr>
            <w:tcW w:w="1296" w:type="dxa"/>
            <w:shd w:val="clear" w:color="auto" w:fill="auto"/>
            <w:vAlign w:val="bottom"/>
          </w:tcPr>
          <w:p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rsidR="00042E3F" w:rsidRPr="00226A3F" w:rsidRDefault="00042E3F" w:rsidP="00B20E69">
            <w:pPr>
              <w:keepNext/>
              <w:rPr>
                <w:sz w:val="20"/>
                <w:szCs w:val="20"/>
              </w:rPr>
            </w:pPr>
            <w:r w:rsidRPr="00226A3F">
              <w:rPr>
                <w:sz w:val="20"/>
                <w:szCs w:val="20"/>
              </w:rPr>
              <w:t>Floating point</w:t>
            </w:r>
          </w:p>
        </w:tc>
        <w:tc>
          <w:tcPr>
            <w:tcW w:w="1418" w:type="dxa"/>
          </w:tcPr>
          <w:p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rsidR="00042E3F" w:rsidRPr="00226A3F" w:rsidRDefault="00042E3F" w:rsidP="00B20E69">
            <w:pPr>
              <w:keepNext/>
              <w:rPr>
                <w:sz w:val="20"/>
                <w:szCs w:val="20"/>
              </w:rPr>
            </w:pPr>
            <w:r w:rsidRPr="00226A3F">
              <w:rPr>
                <w:sz w:val="20"/>
                <w:szCs w:val="20"/>
              </w:rPr>
              <w:t>-</w:t>
            </w:r>
          </w:p>
        </w:tc>
      </w:tr>
      <w:tr w:rsidR="00042E3F" w:rsidRPr="00226A3F" w:rsidTr="00B20E69">
        <w:trPr>
          <w:jc w:val="center"/>
        </w:trPr>
        <w:tc>
          <w:tcPr>
            <w:tcW w:w="1296" w:type="dxa"/>
            <w:shd w:val="clear" w:color="auto" w:fill="auto"/>
            <w:vAlign w:val="bottom"/>
          </w:tcPr>
          <w:p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rsidR="00042E3F" w:rsidRPr="00226A3F" w:rsidRDefault="00042E3F" w:rsidP="00B20E69">
            <w:pPr>
              <w:keepNext/>
              <w:rPr>
                <w:sz w:val="20"/>
                <w:szCs w:val="20"/>
              </w:rPr>
            </w:pPr>
            <w:r w:rsidRPr="00226A3F">
              <w:rPr>
                <w:sz w:val="20"/>
                <w:szCs w:val="20"/>
              </w:rPr>
              <w:t>-</w:t>
            </w:r>
          </w:p>
        </w:tc>
      </w:tr>
    </w:tbl>
    <w:p w:rsidR="00042E3F" w:rsidRPr="00226A3F" w:rsidRDefault="00042E3F" w:rsidP="00A913FE">
      <w:pPr>
        <w:pStyle w:val="Caption"/>
        <w:spacing w:before="120"/>
      </w:pPr>
      <w:bookmarkStart w:id="2625" w:name="_Toc413359658"/>
      <w:bookmarkStart w:id="2626" w:name="_Toc3566546"/>
      <w:bookmarkStart w:id="2627" w:name="_Toc27753917"/>
      <w:r>
        <w:t xml:space="preserve">Table </w:t>
      </w:r>
      <w:r w:rsidR="00D43112">
        <w:fldChar w:fldCharType="begin"/>
      </w:r>
      <w:r w:rsidR="00D43112">
        <w:instrText xml:space="preserve"> SEQ Table \* ARABIC </w:instrText>
      </w:r>
      <w:r w:rsidR="00D43112">
        <w:fldChar w:fldCharType="separate"/>
      </w:r>
      <w:r w:rsidR="007E2D34">
        <w:rPr>
          <w:noProof/>
        </w:rPr>
        <w:t>142</w:t>
      </w:r>
      <w:r w:rsidR="00D43112">
        <w:fldChar w:fldCharType="end"/>
      </w:r>
      <w:r>
        <w:t xml:space="preserve">: Attributes of element </w:t>
      </w:r>
      <w:r w:rsidRPr="00F94FF6">
        <w:rPr>
          <w:rStyle w:val="elementdeftypeChar"/>
          <w:b/>
        </w:rPr>
        <w:t>&lt;adhesive_face/&gt;</w:t>
      </w:r>
      <w:bookmarkEnd w:id="2625"/>
      <w:bookmarkEnd w:id="2626"/>
      <w:bookmarkEnd w:id="2627"/>
    </w:p>
    <w:p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rsidR="00042E3F" w:rsidRPr="00226A3F" w:rsidRDefault="00042E3F" w:rsidP="00042E3F"/>
    <w:p w:rsidR="008A6CCC" w:rsidRPr="007055D9" w:rsidRDefault="008A6CCC" w:rsidP="005867BD">
      <w:pPr>
        <w:pStyle w:val="Heading1"/>
        <w:tabs>
          <w:tab w:val="clear" w:pos="432"/>
          <w:tab w:val="num" w:pos="567"/>
        </w:tabs>
      </w:pPr>
      <w:bookmarkStart w:id="2628" w:name="_Toc3557076"/>
      <w:bookmarkStart w:id="2629" w:name="_Toc27753690"/>
      <w:r w:rsidRPr="007055D9">
        <w:lastRenderedPageBreak/>
        <w:t>Future extensions</w:t>
      </w:r>
      <w:bookmarkEnd w:id="2444"/>
      <w:bookmarkEnd w:id="2583"/>
      <w:bookmarkEnd w:id="2584"/>
      <w:bookmarkEnd w:id="2628"/>
      <w:bookmarkEnd w:id="2629"/>
    </w:p>
    <w:p w:rsidR="00C107D0" w:rsidRPr="00226A3F" w:rsidRDefault="00C107D0" w:rsidP="00235336">
      <w:pPr>
        <w:jc w:val="both"/>
      </w:pPr>
      <w:bookmarkStart w:id="2630" w:name="_Toc338938925"/>
      <w:bookmarkStart w:id="263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rsidR="00C107D0" w:rsidRPr="00226A3F" w:rsidRDefault="00C107D0" w:rsidP="00C107D0">
      <w:pPr>
        <w:pStyle w:val="Heading2"/>
        <w:tabs>
          <w:tab w:val="clear" w:pos="576"/>
          <w:tab w:val="clear" w:pos="1134"/>
          <w:tab w:val="num" w:pos="851"/>
          <w:tab w:val="left" w:pos="1418"/>
        </w:tabs>
        <w:ind w:left="567" w:hanging="567"/>
      </w:pPr>
      <w:bookmarkStart w:id="2632" w:name="_Toc338938923"/>
      <w:bookmarkStart w:id="2633" w:name="_Toc338939259"/>
      <w:bookmarkStart w:id="2634" w:name="_Toc413359625"/>
      <w:bookmarkStart w:id="2635" w:name="_Toc3557077"/>
      <w:bookmarkStart w:id="2636" w:name="_Toc27753691"/>
      <w:r w:rsidRPr="00226A3F">
        <w:t>Additional parameters for spot and seam welds</w:t>
      </w:r>
      <w:bookmarkEnd w:id="2632"/>
      <w:bookmarkEnd w:id="2633"/>
      <w:bookmarkEnd w:id="2634"/>
      <w:bookmarkEnd w:id="2635"/>
      <w:bookmarkEnd w:id="2636"/>
    </w:p>
    <w:p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rsidR="00C107D0" w:rsidRPr="00226A3F" w:rsidRDefault="00C107D0" w:rsidP="00C107D0">
      <w:pPr>
        <w:pStyle w:val="Heading2"/>
        <w:tabs>
          <w:tab w:val="clear" w:pos="576"/>
          <w:tab w:val="clear" w:pos="1134"/>
          <w:tab w:val="num" w:pos="851"/>
          <w:tab w:val="left" w:pos="1418"/>
        </w:tabs>
        <w:ind w:left="567" w:hanging="567"/>
      </w:pPr>
      <w:bookmarkStart w:id="2637" w:name="_Ref338846673"/>
      <w:bookmarkStart w:id="2638" w:name="_Toc338938924"/>
      <w:bookmarkStart w:id="2639" w:name="_Toc338939260"/>
      <w:bookmarkStart w:id="2640" w:name="_Toc413359626"/>
      <w:bookmarkStart w:id="2641" w:name="_Toc3557078"/>
      <w:bookmarkStart w:id="2642" w:name="_Toc27753692"/>
      <w:r w:rsidRPr="00226A3F">
        <w:t>Other relevant and new joint types</w:t>
      </w:r>
      <w:bookmarkEnd w:id="2637"/>
      <w:bookmarkEnd w:id="2638"/>
      <w:bookmarkEnd w:id="2639"/>
      <w:bookmarkEnd w:id="2640"/>
      <w:bookmarkEnd w:id="2641"/>
      <w:bookmarkEnd w:id="2642"/>
    </w:p>
    <w:p w:rsidR="00C107D0" w:rsidRPr="00226A3F" w:rsidRDefault="00C107D0" w:rsidP="00235336">
      <w:pPr>
        <w:jc w:val="both"/>
      </w:pPr>
      <w:r w:rsidRPr="00226A3F">
        <w:t xml:space="preserve">It can be expected that increasingly new joint types will arise due to the advance of the technological development. </w:t>
      </w:r>
    </w:p>
    <w:p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rsidR="009F23CF" w:rsidRPr="009F23CF" w:rsidRDefault="009F23CF" w:rsidP="009F23CF">
      <w:pPr>
        <w:pStyle w:val="Heading1"/>
      </w:pPr>
      <w:bookmarkStart w:id="2643" w:name="_Toc3557079"/>
      <w:bookmarkStart w:id="2644" w:name="_Toc27753693"/>
      <w:r w:rsidRPr="009F23CF">
        <w:lastRenderedPageBreak/>
        <w:t>Disclaimer</w:t>
      </w:r>
      <w:bookmarkEnd w:id="2643"/>
      <w:bookmarkEnd w:id="2644"/>
    </w:p>
    <w:p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rsidR="00255787" w:rsidRPr="007055D9" w:rsidRDefault="00255787" w:rsidP="00A7718D">
      <w:pPr>
        <w:pStyle w:val="Heading1"/>
      </w:pPr>
      <w:bookmarkStart w:id="2645" w:name="_Toc3557080"/>
      <w:bookmarkStart w:id="2646" w:name="_Toc27753694"/>
      <w:r w:rsidRPr="007055D9">
        <w:lastRenderedPageBreak/>
        <w:t>References</w:t>
      </w:r>
      <w:bookmarkEnd w:id="2445"/>
      <w:bookmarkEnd w:id="2446"/>
      <w:bookmarkEnd w:id="2630"/>
      <w:bookmarkEnd w:id="2631"/>
      <w:bookmarkEnd w:id="2645"/>
      <w:bookmarkEnd w:id="2646"/>
    </w:p>
    <w:p w:rsidR="00C107D0" w:rsidRPr="00226A3F" w:rsidRDefault="00255787" w:rsidP="00C107D0">
      <w:pPr>
        <w:pStyle w:val="Bibliography"/>
        <w:rPr>
          <w:kern w:val="22"/>
        </w:rPr>
      </w:pPr>
      <w:bookmarkStart w:id="2647" w:name="ReferenceHuf2001"/>
      <w:r w:rsidRPr="007055D9">
        <w:t>[</w:t>
      </w:r>
      <w:r w:rsidR="007A7FDF" w:rsidRPr="007055D9">
        <w:t>1</w:t>
      </w:r>
      <w:r w:rsidRPr="007055D9">
        <w:t>]</w:t>
      </w:r>
      <w:bookmarkEnd w:id="2647"/>
      <w:r w:rsidR="007A7FDF" w:rsidRPr="007055D9">
        <w:tab/>
      </w:r>
      <w:r w:rsidR="00C107D0" w:rsidRPr="00226A3F">
        <w:rPr>
          <w:i/>
          <w:kern w:val="22"/>
        </w:rPr>
        <w:t>Managing Connections using the Master Connection File</w:t>
      </w:r>
    </w:p>
    <w:p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rsidR="00C107D0" w:rsidRPr="00226A3F" w:rsidRDefault="00C107D0" w:rsidP="00C107D0">
      <w:pPr>
        <w:pStyle w:val="Bibliography"/>
        <w:rPr>
          <w:i/>
          <w:kern w:val="22"/>
        </w:rPr>
      </w:pPr>
      <w:bookmarkStart w:id="2648" w:name="ReferenceZha2005"/>
      <w:r w:rsidRPr="00226A3F">
        <w:rPr>
          <w:kern w:val="22"/>
        </w:rPr>
        <w:t>[2]</w:t>
      </w:r>
      <w:bookmarkEnd w:id="2648"/>
      <w:r w:rsidRPr="00226A3F">
        <w:rPr>
          <w:kern w:val="22"/>
        </w:rPr>
        <w:tab/>
      </w:r>
      <w:r w:rsidRPr="00226A3F">
        <w:rPr>
          <w:i/>
          <w:kern w:val="22"/>
        </w:rPr>
        <w:t>Classification of Seam Welds.ppt</w:t>
      </w:r>
    </w:p>
    <w:p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rsidR="00C107D0" w:rsidRPr="00226A3F" w:rsidRDefault="00C107D0" w:rsidP="00C107D0">
      <w:pPr>
        <w:pStyle w:val="Bibliography"/>
        <w:rPr>
          <w:i/>
          <w:kern w:val="22"/>
        </w:rPr>
      </w:pPr>
      <w:bookmarkStart w:id="2649" w:name="ReferenceGai2006"/>
      <w:r w:rsidRPr="00226A3F">
        <w:rPr>
          <w:kern w:val="22"/>
        </w:rPr>
        <w:t>[3]</w:t>
      </w:r>
      <w:bookmarkEnd w:id="2649"/>
      <w:r w:rsidRPr="00226A3F">
        <w:rPr>
          <w:kern w:val="22"/>
        </w:rPr>
        <w:tab/>
      </w:r>
      <w:r w:rsidRPr="00226A3F">
        <w:rPr>
          <w:i/>
          <w:kern w:val="22"/>
        </w:rPr>
        <w:t>Seam-Weld Types and Fatigue Relevant Parameter Sets for MCF Standard – Draft</w:t>
      </w:r>
    </w:p>
    <w:p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rsidR="00C107D0" w:rsidRPr="00226A3F" w:rsidRDefault="00C107D0" w:rsidP="00C107D0">
      <w:pPr>
        <w:pStyle w:val="Bibliography"/>
        <w:rPr>
          <w:i/>
          <w:kern w:val="22"/>
        </w:rPr>
      </w:pPr>
      <w:bookmarkStart w:id="2650" w:name="ReferenceBet2008"/>
      <w:r w:rsidRPr="00226A3F">
        <w:rPr>
          <w:kern w:val="22"/>
        </w:rPr>
        <w:t>[4]</w:t>
      </w:r>
      <w:bookmarkEnd w:id="2650"/>
      <w:r w:rsidRPr="00226A3F">
        <w:rPr>
          <w:kern w:val="22"/>
        </w:rPr>
        <w:tab/>
      </w:r>
      <w:proofErr w:type="gramStart"/>
      <w:r w:rsidRPr="00226A3F">
        <w:rPr>
          <w:i/>
          <w:kern w:val="22"/>
        </w:rPr>
        <w:t>χMCF</w:t>
      </w:r>
      <w:proofErr w:type="gramEnd"/>
      <w:r w:rsidRPr="00226A3F">
        <w:rPr>
          <w:i/>
          <w:kern w:val="22"/>
        </w:rPr>
        <w:t xml:space="preserve"> pilot in ANSA</w:t>
      </w:r>
    </w:p>
    <w:p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rsidR="006D6F80" w:rsidRDefault="00C107D0" w:rsidP="006D6F80">
      <w:pPr>
        <w:pStyle w:val="Bibliography"/>
        <w:spacing w:before="120"/>
        <w:rPr>
          <w:i/>
          <w:iCs w:val="0"/>
        </w:rPr>
      </w:pPr>
      <w:bookmarkStart w:id="2651" w:name="ReferenceMik20061"/>
      <w:r w:rsidRPr="00226A3F">
        <w:rPr>
          <w:kern w:val="22"/>
        </w:rPr>
        <w:t>[5]</w:t>
      </w:r>
      <w:bookmarkEnd w:id="265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rsidR="00C107D0" w:rsidRPr="00226A3F" w:rsidRDefault="00C107D0" w:rsidP="00C107D0">
      <w:pPr>
        <w:pStyle w:val="Bibliography"/>
        <w:rPr>
          <w:kern w:val="22"/>
          <w:lang w:val="de-DE"/>
        </w:rPr>
      </w:pPr>
      <w:bookmarkStart w:id="2652" w:name="CiteFATXML"/>
      <w:r w:rsidRPr="008A051D">
        <w:rPr>
          <w:lang w:val="de-DE"/>
        </w:rPr>
        <w:t>[</w:t>
      </w:r>
      <w:r w:rsidR="00AF1592">
        <w:rPr>
          <w:lang w:val="de-DE"/>
        </w:rPr>
        <w:t>7</w:t>
      </w:r>
      <w:r w:rsidRPr="008A051D">
        <w:rPr>
          <w:lang w:val="de-DE"/>
        </w:rPr>
        <w:t>]</w:t>
      </w:r>
      <w:bookmarkEnd w:id="265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2"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3" w:history="1">
        <w:r w:rsidR="009F62A6" w:rsidRPr="001C50DB">
          <w:rPr>
            <w:rStyle w:val="Hyperlink"/>
            <w:kern w:val="22"/>
            <w:lang w:val="de-DE"/>
          </w:rPr>
          <w:t>https://www.vda.de/de/services/Publikationen/fatxml-format-version-v1.2.html</w:t>
        </w:r>
      </w:hyperlink>
      <w:r w:rsidR="009F62A6">
        <w:rPr>
          <w:kern w:val="22"/>
          <w:lang w:val="de-DE"/>
        </w:rPr>
        <w:t xml:space="preserve"> </w:t>
      </w:r>
    </w:p>
    <w:p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4"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5"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8" w:author="nick" w:date="2019-10-29T19:20:00Z" w:initials="n">
    <w:p w:rsidR="00B169DB" w:rsidRDefault="00B169DB">
      <w:pPr>
        <w:pStyle w:val="CommentText"/>
      </w:pPr>
      <w:r>
        <w:rPr>
          <w:rStyle w:val="CommentReference"/>
        </w:rPr>
        <w:annotationRef/>
      </w:r>
      <w:r>
        <w:t>Changed the XML specification of femdata, to match the proposed changes of FATXML.</w:t>
      </w:r>
    </w:p>
    <w:p w:rsidR="00B169DB" w:rsidRDefault="00B169DB">
      <w:pPr>
        <w:pStyle w:val="CommentText"/>
      </w:pPr>
      <w:r>
        <w:t>In Darmstadt May 2019, the AK group was demonstrated with an example that does not include CAE_DATA, VERSION, REPRESENTATION, COMMENT, nor CAE_MEMBER.</w:t>
      </w:r>
    </w:p>
    <w:p w:rsidR="00B169DB" w:rsidRDefault="00B169DB">
      <w:pPr>
        <w:pStyle w:val="CommentText"/>
      </w:pPr>
      <w:r>
        <w:t>Only &lt;entity&gt; was necessary to describe the FE entities of the connection’s representation.</w:t>
      </w:r>
    </w:p>
  </w:comment>
  <w:comment w:id="182" w:author="nick" w:date="2019-12-19T22:13:00Z" w:initials="n">
    <w:p w:rsidR="00B169DB" w:rsidRDefault="00B169DB">
      <w:pPr>
        <w:pStyle w:val="CommentText"/>
      </w:pPr>
      <w:r>
        <w:rPr>
          <w:rStyle w:val="CommentReference"/>
        </w:rPr>
        <w:annotationRef/>
      </w:r>
      <w:proofErr w:type="gramStart"/>
      <w:r>
        <w:t>empty</w:t>
      </w:r>
      <w:proofErr w:type="gramEnd"/>
      <w:r>
        <w:t xml:space="preserve"> &lt;connected_to&gt; may not be complete, but it IS allowed. </w:t>
      </w:r>
    </w:p>
  </w:comment>
  <w:comment w:id="221" w:author="nick" w:date="2019-12-19T20:35:00Z" w:initials="n">
    <w:p w:rsidR="00B169DB" w:rsidRDefault="00B169DB">
      <w:pPr>
        <w:pStyle w:val="CommentText"/>
      </w:pPr>
      <w:r>
        <w:rPr>
          <w:rStyle w:val="CommentReference"/>
        </w:rPr>
        <w:annotationRef/>
      </w:r>
      <w:r>
        <w:t>This implies that a contact may not be defined for a self-connecting joint. I think this constraint should be lifted.</w:t>
      </w:r>
    </w:p>
  </w:comment>
  <w:comment w:id="576" w:author="m.kalaitzaki" w:date="2019-10-29T19:20:00Z" w:initials="m">
    <w:p w:rsidR="00B169DB" w:rsidRPr="00B14B2C" w:rsidRDefault="00B169DB">
      <w:pPr>
        <w:pStyle w:val="CommentText"/>
      </w:pPr>
      <w:r>
        <w:rPr>
          <w:rStyle w:val="CommentReference"/>
        </w:rPr>
        <w:annotationRef/>
      </w:r>
      <w:r>
        <w:t>Perhaps a check sh</w:t>
      </w:r>
      <w:r w:rsidRPr="0033379A">
        <w:t>ο</w:t>
      </w:r>
      <w:r>
        <w:t>uld be added to assert that max_grip &gt; min_grip</w:t>
      </w:r>
    </w:p>
  </w:comment>
  <w:comment w:id="575" w:author="Dr. Carsten Franke" w:date="2019-11-24T12:20:00Z" w:initials="CF">
    <w:p w:rsidR="00B169DB" w:rsidRDefault="00B169D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rsidR="00B169DB" w:rsidRDefault="00B169D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rsidR="00B169DB" w:rsidRDefault="00B169DB" w:rsidP="00E901B5">
      <w:pPr>
        <w:pStyle w:val="CommentText"/>
        <w:numPr>
          <w:ilvl w:val="0"/>
          <w:numId w:val="57"/>
        </w:numPr>
      </w:pPr>
      <w:r>
        <w:t xml:space="preserve">I suggest to have them "all or none" – and to discuss this with the AK, on next occasion! </w:t>
      </w:r>
    </w:p>
  </w:comment>
  <w:comment w:id="792" w:author="nick" w:date="2019-12-19T21:31:00Z" w:initials="n">
    <w:p w:rsidR="00B169DB" w:rsidRDefault="00B169DB"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rsidR="00B169DB" w:rsidRDefault="00B169DB">
      <w:pPr>
        <w:pStyle w:val="CommentText"/>
      </w:pPr>
    </w:p>
  </w:comment>
  <w:comment w:id="883" w:author="nick" w:date="2019-12-19T21:35:00Z" w:initials="n">
    <w:p w:rsidR="00B169DB" w:rsidRDefault="00B169DB">
      <w:pPr>
        <w:pStyle w:val="CommentText"/>
      </w:pPr>
      <w:r>
        <w:rPr>
          <w:rStyle w:val="CommentReference"/>
        </w:rPr>
        <w:annotationRef/>
      </w:r>
      <w:proofErr w:type="gramStart"/>
      <w:r>
        <w:t>removed</w:t>
      </w:r>
      <w:proofErr w:type="gramEnd"/>
      <w:r>
        <w:t xml:space="preserve"> &lt;threaded_connection/contact_list&gt; altogether. </w:t>
      </w:r>
    </w:p>
    <w:p w:rsidR="00B169DB" w:rsidRDefault="00B169DB">
      <w:pPr>
        <w:pStyle w:val="CommentText"/>
      </w:pPr>
      <w:r>
        <w:t>Friction of thread is now defined as an attribute of &lt;threaded_connection&gt;</w:t>
      </w:r>
    </w:p>
  </w:comment>
  <w:comment w:id="895" w:author="nick" w:date="2019-10-29T19:20:00Z" w:initials="n">
    <w:p w:rsidR="00B169DB" w:rsidRDefault="00B169DB">
      <w:pPr>
        <w:pStyle w:val="CommentText"/>
      </w:pPr>
      <w:r>
        <w:rPr>
          <w:rStyle w:val="CommentReference"/>
        </w:rPr>
        <w:annotationRef/>
      </w:r>
      <w:r>
        <w:t>Exhibits all possible usages of contacts</w:t>
      </w:r>
    </w:p>
  </w:comment>
  <w:comment w:id="1351" w:author="nick" w:date="2019-10-29T19:20:00Z" w:initials="n">
    <w:p w:rsidR="00B169DB" w:rsidRDefault="00B169DB" w:rsidP="007E22E1">
      <w:pPr>
        <w:pStyle w:val="CommentText"/>
      </w:pPr>
      <w:r>
        <w:rPr>
          <w:rStyle w:val="CommentReference"/>
        </w:rPr>
        <w:annotationRef/>
      </w:r>
      <w:r>
        <w:t>Example exhibits usage of 5.3.2 to define local contacts</w:t>
      </w:r>
    </w:p>
  </w:comment>
  <w:comment w:id="1421" w:author="Festner Andreas, TP-212" w:date="2020-01-29T10:06:00Z" w:initials="FAT">
    <w:p w:rsidR="00B169DB" w:rsidRDefault="00B169DB">
      <w:pPr>
        <w:pStyle w:val="CommentText"/>
      </w:pPr>
      <w:r>
        <w:rPr>
          <w:rStyle w:val="CommentReference"/>
        </w:rPr>
        <w:annotationRef/>
      </w:r>
      <w:r>
        <w:t xml:space="preserve">ROTAV Rotationsverbinden </w:t>
      </w:r>
    </w:p>
    <w:p w:rsidR="00B169DB" w:rsidRPr="00D15F1A" w:rsidRDefault="00B169DB">
      <w:pPr>
        <w:pStyle w:val="CommentText"/>
        <w:rPr>
          <w:lang w:val="de-DE"/>
        </w:rPr>
      </w:pPr>
      <w:r w:rsidRPr="00D15F1A">
        <w:rPr>
          <w:lang w:val="de-DE"/>
        </w:rPr>
        <w:t>Engl. Rotation joining</w:t>
      </w:r>
    </w:p>
  </w:comment>
  <w:comment w:id="1423" w:author="Festner Andreas, TP-212" w:date="2020-01-29T10:10:00Z" w:initials="FAT">
    <w:p w:rsidR="00B169DB" w:rsidRPr="00D15F1A" w:rsidRDefault="00B169DB">
      <w:pPr>
        <w:pStyle w:val="CommentText"/>
        <w:rPr>
          <w:lang w:val="de-DE"/>
        </w:rPr>
      </w:pPr>
      <w:r>
        <w:rPr>
          <w:rStyle w:val="CommentReference"/>
        </w:rPr>
        <w:annotationRef/>
      </w:r>
      <w:r w:rsidRPr="00D15F1A">
        <w:rPr>
          <w:lang w:val="de-DE"/>
        </w:rPr>
        <w:t>Link entfernen -&gt; Falsche Zuweisung</w:t>
      </w:r>
    </w:p>
    <w:p w:rsidR="00B169DB" w:rsidRPr="00D15F1A" w:rsidRDefault="00B169DB">
      <w:pPr>
        <w:pStyle w:val="CommentText"/>
        <w:rPr>
          <w:lang w:val="de-DE"/>
        </w:rPr>
      </w:pPr>
    </w:p>
  </w:comment>
  <w:comment w:id="1422" w:author="Festner Andreas, TP-212" w:date="2020-01-29T10:11:00Z" w:initials="FAT">
    <w:p w:rsidR="00B169DB" w:rsidRPr="00D15F1A" w:rsidRDefault="00B169DB">
      <w:pPr>
        <w:pStyle w:val="CommentText"/>
        <w:rPr>
          <w:lang w:val="de-DE"/>
        </w:rPr>
      </w:pPr>
      <w:r>
        <w:rPr>
          <w:rStyle w:val="CommentReference"/>
        </w:rPr>
        <w:annotationRef/>
      </w:r>
      <w:r w:rsidRPr="00D15F1A">
        <w:rPr>
          <w:lang w:val="de-DE"/>
        </w:rPr>
        <w:t>Zuordnung zu QV 41234 eintragen als verbindliches Dokument</w:t>
      </w:r>
    </w:p>
  </w:comment>
  <w:comment w:id="1424" w:author="Festner Andreas, TP-212" w:date="2020-01-29T10:33:00Z" w:initials="FAT">
    <w:p w:rsidR="00B169DB" w:rsidRPr="001B7C96" w:rsidRDefault="00B169DB">
      <w:pPr>
        <w:pStyle w:val="CommentText"/>
        <w:rPr>
          <w:lang w:val="de-DE"/>
        </w:rPr>
      </w:pPr>
      <w:r>
        <w:rPr>
          <w:rStyle w:val="CommentReference"/>
        </w:rPr>
        <w:annotationRef/>
      </w:r>
      <w:r w:rsidRPr="001B7C96">
        <w:rPr>
          <w:lang w:val="de-DE"/>
        </w:rPr>
        <w:t>entfernen</w:t>
      </w:r>
    </w:p>
  </w:comment>
  <w:comment w:id="1425" w:author="Festner Andreas, TP-212" w:date="2020-01-29T10:34:00Z" w:initials="FAT">
    <w:p w:rsidR="00B169DB" w:rsidRPr="001B7C96" w:rsidRDefault="00B169DB">
      <w:pPr>
        <w:pStyle w:val="CommentText"/>
        <w:rPr>
          <w:lang w:val="de-DE"/>
        </w:rPr>
      </w:pPr>
      <w:r>
        <w:rPr>
          <w:rStyle w:val="CommentReference"/>
        </w:rPr>
        <w:annotationRef/>
      </w:r>
      <w:r w:rsidRPr="001B7C96">
        <w:rPr>
          <w:lang w:val="de-DE"/>
        </w:rPr>
        <w:t>kein Einfluss auf Simulation</w:t>
      </w:r>
    </w:p>
    <w:p w:rsidR="00B169DB" w:rsidRPr="001B7C96" w:rsidRDefault="00B169DB">
      <w:pPr>
        <w:pStyle w:val="CommentText"/>
        <w:rPr>
          <w:lang w:val="de-DE"/>
        </w:rPr>
      </w:pPr>
      <w:r w:rsidRPr="001B7C96">
        <w:rPr>
          <w:lang w:val="de-DE"/>
        </w:rPr>
        <w:t>Vorschlag entfernen</w:t>
      </w:r>
    </w:p>
  </w:comment>
  <w:comment w:id="1932" w:author="Festner Andreas, TP-212" w:date="2020-01-29T10:21:00Z" w:initials="FAT">
    <w:p w:rsidR="00B169DB" w:rsidRPr="001B7C96" w:rsidRDefault="00B169DB">
      <w:pPr>
        <w:pStyle w:val="CommentText"/>
        <w:rPr>
          <w:lang w:val="de-DE"/>
        </w:rPr>
      </w:pPr>
      <w:r>
        <w:rPr>
          <w:rStyle w:val="CommentReference"/>
        </w:rPr>
        <w:annotationRef/>
      </w:r>
      <w:r w:rsidRPr="001B7C96">
        <w:rPr>
          <w:lang w:val="de-DE"/>
        </w:rPr>
        <w:t>Benennung Clinchnietbolzen -&gt; CNB</w:t>
      </w:r>
    </w:p>
    <w:p w:rsidR="00B169DB" w:rsidRPr="001B7C96" w:rsidRDefault="00B169DB">
      <w:pPr>
        <w:pStyle w:val="CommentText"/>
        <w:rPr>
          <w:lang w:val="de-DE"/>
        </w:rPr>
      </w:pPr>
      <w:r w:rsidRPr="001B7C96">
        <w:rPr>
          <w:lang w:val="de-DE"/>
        </w:rPr>
        <w:t xml:space="preserve">Englisch Clinch rivet stud -&gt; CRS </w:t>
      </w:r>
    </w:p>
  </w:comment>
  <w:comment w:id="1933" w:author="Festner Andreas, TP-212" w:date="2020-01-29T10:36:00Z" w:initials="FAT">
    <w:p w:rsidR="00B169DB" w:rsidRPr="001B7C96" w:rsidRDefault="00B169DB">
      <w:pPr>
        <w:pStyle w:val="CommentText"/>
        <w:rPr>
          <w:lang w:val="de-DE"/>
        </w:rPr>
      </w:pPr>
      <w:r>
        <w:rPr>
          <w:rStyle w:val="CommentReference"/>
        </w:rPr>
        <w:annotationRef/>
      </w:r>
      <w:r w:rsidRPr="001B7C96">
        <w:rPr>
          <w:lang w:val="de-DE"/>
        </w:rPr>
        <w:t>Attribute nicht notwendig -&gt; kein Einfluss auf Simulation</w:t>
      </w:r>
    </w:p>
  </w:comment>
  <w:comment w:id="2067" w:author="m.kalaitzaki" w:date="2019-11-24T12:20:00Z" w:initials="m">
    <w:p w:rsidR="00B169DB" w:rsidRPr="00D15F1A" w:rsidRDefault="00B169DB">
      <w:pPr>
        <w:pStyle w:val="CommentText"/>
        <w:rPr>
          <w:lang w:val="de-DE"/>
        </w:rPr>
      </w:pPr>
      <w:r>
        <w:rPr>
          <w:rStyle w:val="CommentReference"/>
        </w:rPr>
        <w:annotationRef/>
      </w:r>
    </w:p>
    <w:p w:rsidR="00B169DB" w:rsidRDefault="00B169DB">
      <w:pPr>
        <w:pStyle w:val="CommentText"/>
      </w:pPr>
      <w:r>
        <w:t xml:space="preserve">"Laser" is not referred as a possible value for "section" attribute in </w:t>
      </w:r>
      <w:r w:rsidRPr="00A142EA">
        <w:rPr>
          <w:u w:val="single"/>
        </w:rPr>
        <w:t>any</w:t>
      </w:r>
      <w:r>
        <w:t xml:space="preserve"> of the seamweld subtypes.</w:t>
      </w:r>
    </w:p>
    <w:p w:rsidR="00B169DB" w:rsidRDefault="00B169DB">
      <w:pPr>
        <w:pStyle w:val="CommentText"/>
      </w:pPr>
    </w:p>
    <w:p w:rsidR="00B169DB" w:rsidRPr="00A142EA" w:rsidRDefault="00B169DB" w:rsidP="00A142EA">
      <w:pPr>
        <w:pStyle w:val="CommentText"/>
        <w:ind w:left="709" w:firstLine="709"/>
        <w:rPr>
          <w:b/>
        </w:rPr>
      </w:pPr>
      <w:proofErr w:type="gramStart"/>
      <w:r>
        <w:t>e.g</w:t>
      </w:r>
      <w:proofErr w:type="gramEnd"/>
      <w:r>
        <w:t xml:space="preserve">. see </w:t>
      </w:r>
      <w:r>
        <w:rPr>
          <w:b/>
        </w:rPr>
        <w:t>attribute "section" of 8.2.7.4</w:t>
      </w:r>
    </w:p>
    <w:p w:rsidR="00B169DB" w:rsidRDefault="00B169DB">
      <w:pPr>
        <w:pStyle w:val="CommentText"/>
      </w:pPr>
    </w:p>
    <w:p w:rsidR="00B169DB" w:rsidRDefault="00B169DB" w:rsidP="00A142EA">
      <w:pPr>
        <w:pStyle w:val="CommentText"/>
      </w:pPr>
      <w:r>
        <w:t>Note that I-welds do not have "section" attribute, at all.</w:t>
      </w:r>
    </w:p>
    <w:p w:rsidR="00B169DB" w:rsidRDefault="00B169DB" w:rsidP="00A142EA">
      <w:pPr>
        <w:pStyle w:val="CommentText"/>
      </w:pPr>
    </w:p>
    <w:p w:rsidR="00B169DB" w:rsidRDefault="00B169DB" w:rsidP="00A142EA">
      <w:pPr>
        <w:pStyle w:val="CommentText"/>
      </w:pPr>
      <w:r>
        <w:t xml:space="preserve">Should we erase this </w:t>
      </w:r>
      <w:proofErr w:type="gramStart"/>
      <w:r>
        <w:t>altogether ?</w:t>
      </w:r>
      <w:proofErr w:type="gramEnd"/>
    </w:p>
  </w:comment>
  <w:comment w:id="2068" w:author="Dr. Carsten Franke" w:date="2019-10-29T19:20:00Z" w:initials="CF">
    <w:p w:rsidR="00B169DB" w:rsidRDefault="00B169DB">
      <w:pPr>
        <w:pStyle w:val="CommentText"/>
      </w:pPr>
      <w:r>
        <w:rPr>
          <w:rStyle w:val="CommentReference"/>
        </w:rPr>
        <w:annotationRef/>
      </w:r>
      <w:r>
        <w:t xml:space="preserve">I suggest discussing this with the AK members. </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448" w:rsidRDefault="00D12448">
      <w:r>
        <w:separator/>
      </w:r>
    </w:p>
  </w:endnote>
  <w:endnote w:type="continuationSeparator" w:id="0">
    <w:p w:rsidR="00D12448" w:rsidRDefault="00D12448">
      <w:r>
        <w:continuationSeparator/>
      </w:r>
    </w:p>
  </w:endnote>
  <w:endnote w:type="continuationNotice" w:id="1">
    <w:p w:rsidR="00D12448" w:rsidRDefault="00D1244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169DB" w:rsidRPr="00A713A1" w:rsidTr="00A713A1">
      <w:trPr>
        <w:trHeight w:val="48"/>
      </w:trPr>
      <w:tc>
        <w:tcPr>
          <w:tcW w:w="5000" w:type="pct"/>
          <w:gridSpan w:val="3"/>
          <w:tcBorders>
            <w:top w:val="nil"/>
            <w:bottom w:val="single" w:sz="4" w:space="0" w:color="auto"/>
          </w:tcBorders>
          <w:shd w:val="clear" w:color="auto" w:fill="auto"/>
          <w:vAlign w:val="bottom"/>
        </w:tcPr>
        <w:p w:rsidR="00B169DB" w:rsidRPr="00A713A1" w:rsidRDefault="00B169DB" w:rsidP="00FC39A1">
          <w:pPr>
            <w:pStyle w:val="Footer"/>
            <w:rPr>
              <w:sz w:val="16"/>
              <w:szCs w:val="16"/>
            </w:rPr>
          </w:pPr>
        </w:p>
      </w:tc>
    </w:tr>
    <w:tr w:rsidR="00B169DB" w:rsidRPr="00A713A1" w:rsidTr="00A713A1">
      <w:trPr>
        <w:trHeight w:val="397"/>
      </w:trPr>
      <w:tc>
        <w:tcPr>
          <w:tcW w:w="2190" w:type="pct"/>
          <w:tcBorders>
            <w:top w:val="single" w:sz="4" w:space="0" w:color="auto"/>
          </w:tcBorders>
          <w:shd w:val="clear" w:color="auto" w:fill="auto"/>
          <w:vAlign w:val="bottom"/>
        </w:tcPr>
        <w:p w:rsidR="00B169DB" w:rsidRPr="00823E25" w:rsidRDefault="00B169D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53" w:author="nick" w:date="2020-02-21T20:01:00Z">
            <w:r w:rsidR="008C343E">
              <w:rPr>
                <w:noProof/>
                <w:sz w:val="16"/>
                <w:szCs w:val="16"/>
              </w:rPr>
              <w:t>February 21, 2020</w:t>
            </w:r>
          </w:ins>
          <w:ins w:id="2654" w:author="Festner Andreas, TP-212" w:date="2020-01-29T10:32:00Z">
            <w:del w:id="2655" w:author="nick" w:date="2020-02-15T14:31:00Z">
              <w:r w:rsidDel="003A071D">
                <w:rPr>
                  <w:noProof/>
                  <w:sz w:val="16"/>
                  <w:szCs w:val="16"/>
                </w:rPr>
                <w:delText>January 29, 2020</w:delText>
              </w:r>
            </w:del>
          </w:ins>
          <w:del w:id="2656" w:author="nick" w:date="2020-02-15T14:31:00Z">
            <w:r w:rsidDel="003A071D">
              <w:rPr>
                <w:noProof/>
                <w:sz w:val="16"/>
                <w:szCs w:val="16"/>
              </w:rPr>
              <w:delText>December 20, 2019</w:delText>
            </w:r>
          </w:del>
          <w:r>
            <w:rPr>
              <w:sz w:val="16"/>
              <w:szCs w:val="16"/>
              <w:lang w:val="de-DE"/>
            </w:rPr>
            <w:fldChar w:fldCharType="end"/>
          </w:r>
        </w:p>
      </w:tc>
      <w:tc>
        <w:tcPr>
          <w:tcW w:w="776" w:type="pct"/>
          <w:tcBorders>
            <w:top w:val="single" w:sz="4" w:space="0" w:color="auto"/>
          </w:tcBorders>
          <w:shd w:val="clear" w:color="auto" w:fill="auto"/>
          <w:vAlign w:val="bottom"/>
        </w:tcPr>
        <w:p w:rsidR="00B169DB" w:rsidRPr="00A713A1" w:rsidRDefault="00B169D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C343E">
            <w:rPr>
              <w:rStyle w:val="PageNumber"/>
              <w:noProof/>
              <w:sz w:val="16"/>
              <w:szCs w:val="16"/>
              <w:lang w:val="de-DE"/>
            </w:rPr>
            <w:t>59</w:t>
          </w:r>
          <w:r w:rsidRPr="00A713A1">
            <w:rPr>
              <w:rStyle w:val="PageNumber"/>
              <w:sz w:val="16"/>
              <w:szCs w:val="16"/>
            </w:rPr>
            <w:fldChar w:fldCharType="end"/>
          </w:r>
        </w:p>
      </w:tc>
      <w:tc>
        <w:tcPr>
          <w:tcW w:w="2034" w:type="pct"/>
          <w:tcBorders>
            <w:top w:val="single" w:sz="4" w:space="0" w:color="auto"/>
          </w:tcBorders>
          <w:shd w:val="clear" w:color="auto" w:fill="auto"/>
          <w:vAlign w:val="bottom"/>
        </w:tcPr>
        <w:p w:rsidR="00B169DB" w:rsidRPr="00A713A1" w:rsidRDefault="00B169D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rsidR="00B169DB" w:rsidRPr="00263F8C" w:rsidRDefault="00B169D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448" w:rsidRDefault="00D12448">
      <w:r>
        <w:separator/>
      </w:r>
    </w:p>
  </w:footnote>
  <w:footnote w:type="continuationSeparator" w:id="0">
    <w:p w:rsidR="00D12448" w:rsidRDefault="00D12448">
      <w:r>
        <w:continuationSeparator/>
      </w:r>
    </w:p>
  </w:footnote>
  <w:footnote w:type="continuationNotice" w:id="1">
    <w:p w:rsidR="00D12448" w:rsidRDefault="00D12448">
      <w:pPr>
        <w:spacing w:after="0"/>
      </w:pPr>
    </w:p>
  </w:footnote>
  <w:footnote w:id="2">
    <w:p w:rsidR="00B169DB" w:rsidRPr="00DB42BD" w:rsidRDefault="00B169DB"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rsidR="00B169DB" w:rsidRPr="001C48A8" w:rsidRDefault="00B169D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rsidR="00B169DB" w:rsidRPr="00E211E6" w:rsidRDefault="00B169D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rsidR="00B169DB" w:rsidRPr="00860E71" w:rsidRDefault="00B169D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rsidR="00B169DB" w:rsidRPr="005779C6" w:rsidRDefault="00B169DB">
      <w:pPr>
        <w:pStyle w:val="FootnoteText"/>
      </w:pPr>
      <w:r>
        <w:rPr>
          <w:rStyle w:val="FootnoteReference"/>
        </w:rPr>
        <w:footnoteRef/>
      </w:r>
      <w:r>
        <w:t xml:space="preserve"> MEDINA support for v3.0 is unforeseen.</w:t>
      </w:r>
    </w:p>
  </w:footnote>
  <w:footnote w:id="7">
    <w:p w:rsidR="00B169DB" w:rsidRPr="00E11D02" w:rsidRDefault="00B169D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rsidR="00B169DB" w:rsidRPr="006E4DF4" w:rsidRDefault="00B169D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rsidR="00B169DB" w:rsidRPr="00A81382" w:rsidRDefault="00B169D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rsidR="00B169DB" w:rsidRPr="00B17E85" w:rsidRDefault="00B169D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rsidR="00B169DB" w:rsidRPr="00F70171" w:rsidRDefault="00B169D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rsidR="00B169DB" w:rsidRDefault="00B169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rsidR="00B169DB" w:rsidRPr="003974C3" w:rsidRDefault="00B169D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rsidR="00B169DB" w:rsidRPr="00D74FE5" w:rsidRDefault="00B169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rsidR="00B169DB" w:rsidRPr="00E41964" w:rsidRDefault="00B169D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rsidR="00B169DB" w:rsidRPr="00C01C5C" w:rsidRDefault="00B169DB">
      <w:pPr>
        <w:pStyle w:val="FootnoteText"/>
        <w:rPr>
          <w:lang w:val="de-DE"/>
        </w:rPr>
      </w:pPr>
      <w:r>
        <w:rPr>
          <w:rStyle w:val="FootnoteReference"/>
        </w:rPr>
        <w:footnoteRef/>
      </w:r>
      <w:r w:rsidRPr="00C01C5C">
        <w:rPr>
          <w:lang w:val="de-DE"/>
        </w:rPr>
        <w:t xml:space="preserve"> http://www.btm-europe.de/en/tooling-system/lance-n-loc.html#how-it-works</w:t>
      </w:r>
    </w:p>
  </w:footnote>
  <w:footnote w:id="17">
    <w:p w:rsidR="00B169DB" w:rsidRPr="006C3E10" w:rsidRDefault="00B169D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rsidR="00B169DB" w:rsidRDefault="00B169DB">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rsidR="00B169DB" w:rsidRDefault="00B169DB">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rsidR="00B169DB" w:rsidRDefault="00B169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rsidR="00B169DB" w:rsidRDefault="00B169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rsidR="00B169DB" w:rsidRPr="00FA0EDB" w:rsidRDefault="00B169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169DB" w:rsidTr="00A713A1">
      <w:trPr>
        <w:trHeight w:val="355"/>
      </w:trPr>
      <w:tc>
        <w:tcPr>
          <w:tcW w:w="2500" w:type="pct"/>
          <w:shd w:val="clear" w:color="auto" w:fill="auto"/>
          <w:vAlign w:val="bottom"/>
        </w:tcPr>
        <w:p w:rsidR="00B169DB" w:rsidRPr="000C0927" w:rsidRDefault="00B169DB" w:rsidP="00FC39A1">
          <w:pPr>
            <w:pStyle w:val="Header"/>
            <w:rPr>
              <w:lang w:val="en-US"/>
            </w:rPr>
          </w:pPr>
          <w:r w:rsidRPr="000C0927">
            <w:rPr>
              <w:lang w:val="en-US"/>
            </w:rPr>
            <w:t>Extended Master Connection File</w:t>
          </w:r>
        </w:p>
      </w:tc>
      <w:tc>
        <w:tcPr>
          <w:tcW w:w="2500" w:type="pct"/>
          <w:shd w:val="clear" w:color="auto" w:fill="auto"/>
          <w:vAlign w:val="bottom"/>
        </w:tcPr>
        <w:p w:rsidR="00B169DB" w:rsidRPr="000C0927" w:rsidRDefault="00B169DB"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rsidR="00B169DB" w:rsidRPr="00263F8C" w:rsidRDefault="00B169D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DE063AAA"/>
    <w:lvl w:ilvl="0" w:tplc="04090001">
      <w:start w:val="1"/>
      <w:numFmt w:val="bullet"/>
      <w:lvlText w:val=""/>
      <w:lvlJc w:val="left"/>
      <w:pPr>
        <w:ind w:left="720" w:hanging="360"/>
      </w:pPr>
      <w:rPr>
        <w:rFonts w:ascii="Symbol" w:hAnsi="Symbol" w:hint="default"/>
      </w:rPr>
    </w:lvl>
    <w:lvl w:ilvl="1" w:tplc="D3FE546E">
      <w:numFmt w:val="bullet"/>
      <w:lvlText w:val=""/>
      <w:lvlJc w:val="left"/>
      <w:pPr>
        <w:ind w:left="1440" w:hanging="360"/>
      </w:pPr>
      <w:rPr>
        <w:rFonts w:ascii="Wingdings" w:eastAsia="Times New Roman" w:hAnsi="Wingdings"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8"/>
  </w:num>
  <w:num w:numId="8">
    <w:abstractNumId w:val="12"/>
  </w:num>
  <w:num w:numId="9">
    <w:abstractNumId w:val="21"/>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9"/>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3"/>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2"/>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7"/>
  </w:num>
  <w:num w:numId="49">
    <w:abstractNumId w:val="2"/>
  </w:num>
  <w:num w:numId="50">
    <w:abstractNumId w:val="5"/>
  </w:num>
  <w:num w:numId="51">
    <w:abstractNumId w:val="20"/>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16"/>
  </w:num>
  <w:numIdMacAtCleanup w:val="5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stner Andreas, TP-212">
    <w15:presenceInfo w15:providerId="AD" w15:userId="S-1-5-21-43206524-2104247658-1151357142-3142871"/>
  </w15:person>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de-DE"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3CF"/>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1F3"/>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421"/>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66"/>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3E"/>
    <w:rsid w:val="001B5A81"/>
    <w:rsid w:val="001B67E2"/>
    <w:rsid w:val="001B680E"/>
    <w:rsid w:val="001B754B"/>
    <w:rsid w:val="001B777B"/>
    <w:rsid w:val="001B78DF"/>
    <w:rsid w:val="001B7C7D"/>
    <w:rsid w:val="001B7C96"/>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934"/>
    <w:rsid w:val="001C7DB1"/>
    <w:rsid w:val="001D01DA"/>
    <w:rsid w:val="001D059D"/>
    <w:rsid w:val="001D082C"/>
    <w:rsid w:val="001D099C"/>
    <w:rsid w:val="001D120F"/>
    <w:rsid w:val="001D1B1D"/>
    <w:rsid w:val="001D1FF8"/>
    <w:rsid w:val="001D21D0"/>
    <w:rsid w:val="001D234A"/>
    <w:rsid w:val="001D2404"/>
    <w:rsid w:val="001D277B"/>
    <w:rsid w:val="001D28B2"/>
    <w:rsid w:val="001D2A2C"/>
    <w:rsid w:val="001D2DF0"/>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13D6"/>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52E"/>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829"/>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780"/>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AE0"/>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77"/>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071D"/>
    <w:rsid w:val="003A1291"/>
    <w:rsid w:val="003A1A1C"/>
    <w:rsid w:val="003A1C83"/>
    <w:rsid w:val="003A1D0E"/>
    <w:rsid w:val="003A277D"/>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D0D"/>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199F"/>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C11"/>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00E"/>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4E6"/>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235"/>
    <w:rsid w:val="00541D66"/>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B38"/>
    <w:rsid w:val="005A1C22"/>
    <w:rsid w:val="005A22F6"/>
    <w:rsid w:val="005A2F72"/>
    <w:rsid w:val="005A336F"/>
    <w:rsid w:val="005A359C"/>
    <w:rsid w:val="005A376D"/>
    <w:rsid w:val="005A3C37"/>
    <w:rsid w:val="005A42D8"/>
    <w:rsid w:val="005A4360"/>
    <w:rsid w:val="005A4DFE"/>
    <w:rsid w:val="005A5679"/>
    <w:rsid w:val="005A568B"/>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72C"/>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AC9"/>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2CD"/>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583"/>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34"/>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3D8"/>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3ED"/>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625"/>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43E"/>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5C6B"/>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AE"/>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54E4"/>
    <w:rsid w:val="00995F54"/>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381"/>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6BB3"/>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55"/>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69DB"/>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263"/>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05F"/>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2448"/>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1A"/>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27DF1"/>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2D1"/>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DB"/>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BA"/>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21"/>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C7D9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5DB"/>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EE"/>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3EF"/>
    <w:rsid w:val="00FE6865"/>
    <w:rsid w:val="00FE6CBF"/>
    <w:rsid w:val="00FE6D56"/>
    <w:rsid w:val="00FE6F88"/>
    <w:rsid w:val="00FE7DE3"/>
    <w:rsid w:val="00FE7E7B"/>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Users\nick\code\createXSD4\createXSDforxMCF\V3.0r1\Documentation_xMCF_File_v3.0r1_with_extensions_for_BMW.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7.png"/><Relationship Id="rId170" Type="http://schemas.openxmlformats.org/officeDocument/2006/relationships/oleObject" Target="embeddings/oleObject5.bin"/><Relationship Id="rId191" Type="http://schemas.openxmlformats.org/officeDocument/2006/relationships/image" Target="media/image120.png"/><Relationship Id="rId205" Type="http://schemas.openxmlformats.org/officeDocument/2006/relationships/hyperlink" Target="https://www.vda.de/de/services/Publikationen/fat-schriftenreihe-286.html" TargetMode="External"/><Relationship Id="rId107" Type="http://schemas.openxmlformats.org/officeDocument/2006/relationships/image" Target="media/image55.png"/><Relationship Id="rId11" Type="http://schemas.openxmlformats.org/officeDocument/2006/relationships/hyperlink" Target="file:///C:\Users\nick\code\createXSD4\createXSDforxMCF\V3.0r1\Documentation_xMCF_File_v3.0r1_with_extensions_for_BMW.docx" TargetMode="External"/><Relationship Id="rId32" Type="http://schemas.openxmlformats.org/officeDocument/2006/relationships/hyperlink" Target="file:///C:\Users\nick\code\createXSD4\createXSDforxMCF\V3.0r1\Documentation_xMCF_File_v3.0r1_with_extensions_for_BMW.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4.bin"/><Relationship Id="rId181" Type="http://schemas.openxmlformats.org/officeDocument/2006/relationships/image" Target="media/image115.png"/><Relationship Id="rId22" Type="http://schemas.openxmlformats.org/officeDocument/2006/relationships/hyperlink" Target="file:///C:\Users\nick\code\createXSD4\createXSDforxMCF\V3.0r1\Documentation_xMCF_File_v3.0r1_with_extensions_for_BMW.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71" Type="http://schemas.openxmlformats.org/officeDocument/2006/relationships/image" Target="media/image106.png"/><Relationship Id="rId192" Type="http://schemas.openxmlformats.org/officeDocument/2006/relationships/image" Target="media/image123.png"/><Relationship Id="rId206" Type="http://schemas.openxmlformats.org/officeDocument/2006/relationships/header" Target="header1.xml"/><Relationship Id="rId12" Type="http://schemas.openxmlformats.org/officeDocument/2006/relationships/hyperlink" Target="file:///C:\Users\nick\code\createXSD4\createXSDforxMCF\V3.0r1\Documentation_xMCF_File_v3.0r1_with_extensions_for_BMW.docx" TargetMode="External"/><Relationship Id="rId33" Type="http://schemas.openxmlformats.org/officeDocument/2006/relationships/hyperlink" Target="file:///C:\Users\nick\code\createXSD4\createXSDforxMCF\V3.0r1\Documentation_xMCF_File_v3.0r1_with_extensions_for_BMW.docx" TargetMode="External"/><Relationship Id="rId108" Type="http://schemas.openxmlformats.org/officeDocument/2006/relationships/hyperlink" Target="http://www.tox-uk.com/uk/products/joining-systems/tox-clinch-procedure.html" TargetMode="External"/><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8.png"/><Relationship Id="rId140" Type="http://schemas.openxmlformats.org/officeDocument/2006/relationships/image" Target="media/image79.emf"/><Relationship Id="rId161" Type="http://schemas.openxmlformats.org/officeDocument/2006/relationships/image" Target="media/image95.png"/><Relationship Id="rId182" Type="http://schemas.openxmlformats.org/officeDocument/2006/relationships/oleObject" Target="embeddings/oleObject8.bin"/><Relationship Id="rId6" Type="http://schemas.openxmlformats.org/officeDocument/2006/relationships/webSettings" Target="webSettings.xml"/><Relationship Id="rId23" Type="http://schemas.openxmlformats.org/officeDocument/2006/relationships/hyperlink" Target="file:///C:\Users\nick\code\createXSD4\createXSDforxMCF\V3.0r1\Documentation_xMCF_File_v3.0r1_with_extensions_for_BMW.docx" TargetMode="External"/><Relationship Id="rId119" Type="http://schemas.openxmlformats.org/officeDocument/2006/relationships/image" Target="media/image61.pn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51" Type="http://schemas.openxmlformats.org/officeDocument/2006/relationships/image" Target="media/image90.png"/><Relationship Id="rId172" Type="http://schemas.openxmlformats.org/officeDocument/2006/relationships/image" Target="media/image107.png"/><Relationship Id="rId193" Type="http://schemas.openxmlformats.org/officeDocument/2006/relationships/image" Target="media/image122.png"/><Relationship Id="rId207" Type="http://schemas.openxmlformats.org/officeDocument/2006/relationships/footer" Target="footer1.xml"/><Relationship Id="rId13" Type="http://schemas.openxmlformats.org/officeDocument/2006/relationships/hyperlink" Target="file:///C:\Users\nick\code\createXSD4\createXSDforxMCF\V3.0r1\Documentation_xMCF_File_v3.0r1_with_extensions_for_BMW.docx" TargetMode="External"/><Relationship Id="rId109" Type="http://schemas.openxmlformats.org/officeDocument/2006/relationships/image" Target="media/image56.png"/><Relationship Id="rId34" Type="http://schemas.openxmlformats.org/officeDocument/2006/relationships/hyperlink" Target="file:///C:\Users\nick\code\createXSD4\createXSDforxMCF\V3.0r1\Documentation_xMCF_File_v3.0r1_with_extensions_for_BMW.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hyperlink" Target="http://en.wikipedia.org/wiki/Friction_drilling"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8.png"/><Relationship Id="rId183" Type="http://schemas.openxmlformats.org/officeDocument/2006/relationships/image" Target="media/image113.png"/><Relationship Id="rId24" Type="http://schemas.openxmlformats.org/officeDocument/2006/relationships/hyperlink" Target="file:///C:\Users\nick\code\createXSD4\createXSDforxMCF\V3.0r1\Documentation_xMCF_File_v3.0r1_with_extensions_for_BMW.docx"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31" Type="http://schemas.openxmlformats.org/officeDocument/2006/relationships/image" Target="media/image70.jpe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6.bin"/><Relationship Id="rId194" Type="http://schemas.openxmlformats.org/officeDocument/2006/relationships/image" Target="media/image124.png"/><Relationship Id="rId199" Type="http://schemas.openxmlformats.org/officeDocument/2006/relationships/image" Target="media/image129.png"/><Relationship Id="rId203" Type="http://schemas.openxmlformats.org/officeDocument/2006/relationships/hyperlink" Target="https://www.vda.de/de/services/Publikationen/fatxml-format-version-v1.2.html" TargetMode="External"/><Relationship Id="rId208" Type="http://schemas.openxmlformats.org/officeDocument/2006/relationships/fontTable" Target="fontTable.xml"/><Relationship Id="rId19" Type="http://schemas.openxmlformats.org/officeDocument/2006/relationships/hyperlink" Target="file:///C:\Users\nick\code\createXSD4\createXSDforxMCF\V3.0r1\Documentation_xMCF_File_v3.0r1_with_extensions_for_BMW.docx" TargetMode="External"/><Relationship Id="rId14" Type="http://schemas.openxmlformats.org/officeDocument/2006/relationships/hyperlink" Target="file:///C:\Users\nick\code\createXSD4\createXSDforxMCF\V3.0r1\Documentation_xMCF_File_v3.0r1_with_extensions_for_BMW.docx" TargetMode="External"/><Relationship Id="rId30" Type="http://schemas.openxmlformats.org/officeDocument/2006/relationships/hyperlink" Target="file:///C:\Users\nick\code\createXSD4\createXSDforxMCF\V3.0r1\Documentation_xMCF_File_v3.0r1_with_extensions_for_BMW.docx" TargetMode="External"/><Relationship Id="rId35" Type="http://schemas.openxmlformats.org/officeDocument/2006/relationships/hyperlink" Target="file:///C:\Users\nick\code\createXSD4\createXSDforxMCF\V3.0r1\Documentation_xMCF_File_v3.0r1_with_extensions_for_BMW.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png"/><Relationship Id="rId168"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99.png"/><Relationship Id="rId184" Type="http://schemas.openxmlformats.org/officeDocument/2006/relationships/image" Target="media/image116.png"/><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nick\code\createXSD4\createXSDforxMCF\V3.0r1\Documentation_xMCF_File_v3.0r1_with_extensions_for_BMW.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hyperlink" Target="file:///C:\Users\nick\code\createXSD4\createXSDforxMCF\V3.0r1\Documentation_xMCF_File_v3.0r1_with_extensions_for_BMW.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5.png"/><Relationship Id="rId209" Type="http://schemas.openxmlformats.org/officeDocument/2006/relationships/theme" Target="theme/theme1.xml"/><Relationship Id="rId190" Type="http://schemas.openxmlformats.org/officeDocument/2006/relationships/image" Target="media/image121.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Users\nick\code\createXSD4\createXSDforxMCF\V3.0r1\Documentation_xMCF_File_v3.0r1_with_extensions_for_BMW.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nick\code\createXSD4\createXSDforxMCF\V3.0r1\Documentation_xMCF_File_v3.0r1_with_extensions_for_BMW.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0.png"/><Relationship Id="rId169" Type="http://schemas.openxmlformats.org/officeDocument/2006/relationships/image" Target="media/image105.wmf"/><Relationship Id="rId185"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4.png"/><Relationship Id="rId210" Type="http://schemas.microsoft.com/office/2011/relationships/people" Target="people.xml"/><Relationship Id="rId26" Type="http://schemas.openxmlformats.org/officeDocument/2006/relationships/hyperlink" Target="file:///C:\Users\nick\code\createXSD4\createXSDforxMCF\V3.0r1\Documentation_xMCF_File_v3.0r1_with_extensions_for_BMW.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2.wmf"/><Relationship Id="rId175" Type="http://schemas.openxmlformats.org/officeDocument/2006/relationships/image" Target="media/image109.pn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file:///C:\Users\nick\code\createXSD4\createXSDforxMCF\V3.0r1\Documentation_xMCF_File_v3.0r1_with_extensions_for_BMW.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44" Type="http://schemas.openxmlformats.org/officeDocument/2006/relationships/image" Target="media/image83.png"/><Relationship Id="rId90" Type="http://schemas.openxmlformats.org/officeDocument/2006/relationships/hyperlink" Target="http://upload.wikimedia.org/wikipedia/commons/0/00/Lead_and_pitch.png" TargetMode="External"/><Relationship Id="rId165" Type="http://schemas.openxmlformats.org/officeDocument/2006/relationships/image" Target="media/image102.png"/><Relationship Id="rId186" Type="http://schemas.openxmlformats.org/officeDocument/2006/relationships/image" Target="media/image117.png"/><Relationship Id="rId211" Type="http://schemas.microsoft.com/office/2016/09/relationships/commentsIds" Target="commentsIds.xml"/><Relationship Id="rId27" Type="http://schemas.openxmlformats.org/officeDocument/2006/relationships/hyperlink" Target="file:///C:\Users\nick\code\createXSD4\createXSDforxMCF\V3.0r1\Documentation_xMCF_File_v3.0r1_with_extensions_for_BMW.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hyperlink" Target="https://upload.wikimedia.org/wikipedia/commons/0/03/Hairpin_clip.png" TargetMode="External"/><Relationship Id="rId134" Type="http://schemas.openxmlformats.org/officeDocument/2006/relationships/image" Target="media/image73.jpeg"/><Relationship Id="rId80" Type="http://schemas.openxmlformats.org/officeDocument/2006/relationships/image" Target="media/image38.png"/><Relationship Id="rId155" Type="http://schemas.openxmlformats.org/officeDocument/2006/relationships/oleObject" Target="embeddings/oleObject3.bin"/><Relationship Id="rId176" Type="http://schemas.openxmlformats.org/officeDocument/2006/relationships/image" Target="media/image110.png"/><Relationship Id="rId197" Type="http://schemas.openxmlformats.org/officeDocument/2006/relationships/image" Target="media/image127.png"/><Relationship Id="rId201" Type="http://schemas.openxmlformats.org/officeDocument/2006/relationships/image" Target="media/image131.png"/><Relationship Id="rId17" Type="http://schemas.openxmlformats.org/officeDocument/2006/relationships/hyperlink" Target="file:///C:\Users\nick\code\createXSD4\createXSDforxMCF\V3.0r1\Documentation_xMCF_File_v3.0r1_with_extensions_for_BMW.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5.png"/><Relationship Id="rId70" Type="http://schemas.openxmlformats.org/officeDocument/2006/relationships/image" Target="media/image30.png"/><Relationship Id="rId91" Type="http://schemas.openxmlformats.org/officeDocument/2006/relationships/hyperlink" Target="https://en.wikipedia.org/wiki/Parameter" TargetMode="External"/><Relationship Id="rId145" Type="http://schemas.openxmlformats.org/officeDocument/2006/relationships/image" Target="media/image84.png"/><Relationship Id="rId166" Type="http://schemas.openxmlformats.org/officeDocument/2006/relationships/image" Target="media/image103.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nick\code\createXSD4\createXSDforxMCF\V3.0r1\Documentation_xMCF_File_v3.0r1_with_extensions_for_BMW.docx" TargetMode="External"/><Relationship Id="rId49" Type="http://schemas.openxmlformats.org/officeDocument/2006/relationships/image" Target="media/image12.png"/><Relationship Id="rId114" Type="http://schemas.openxmlformats.org/officeDocument/2006/relationships/image" Target="media/image58.png"/><Relationship Id="rId60" Type="http://schemas.openxmlformats.org/officeDocument/2006/relationships/image" Target="media/image20.png"/><Relationship Id="rId81" Type="http://schemas.openxmlformats.org/officeDocument/2006/relationships/image" Target="media/image39.png"/><Relationship Id="rId135" Type="http://schemas.openxmlformats.org/officeDocument/2006/relationships/image" Target="media/image74.JPG"/><Relationship Id="rId156" Type="http://schemas.openxmlformats.org/officeDocument/2006/relationships/image" Target="media/image93.png"/><Relationship Id="rId177" Type="http://schemas.openxmlformats.org/officeDocument/2006/relationships/oleObject" Target="embeddings/oleObject7.bin"/><Relationship Id="rId198" Type="http://schemas.openxmlformats.org/officeDocument/2006/relationships/image" Target="media/image128.png"/><Relationship Id="rId202" Type="http://schemas.openxmlformats.org/officeDocument/2006/relationships/hyperlink" Target="http://www.vda.de/de/publikationen/publikationen_downloads/index.html" TargetMode="External"/><Relationship Id="rId18" Type="http://schemas.openxmlformats.org/officeDocument/2006/relationships/hyperlink" Target="file:///C:\Users\nick\code\createXSD4\createXSDforxMCF\V3.0r1\Documentation_xMCF_File_v3.0r1_with_extensions_for_BMW.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microsoft.com/office/2007/relationships/hdphoto" Target="media/hdphoto1.wdp"/><Relationship Id="rId146" Type="http://schemas.openxmlformats.org/officeDocument/2006/relationships/image" Target="media/image85.png"/><Relationship Id="rId167" Type="http://schemas.openxmlformats.org/officeDocument/2006/relationships/image" Target="media/image101.png"/><Relationship Id="rId188" Type="http://schemas.openxmlformats.org/officeDocument/2006/relationships/oleObject" Target="embeddings/oleObject10.bin"/><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nick\code\createXSD4\createXSDforxMCF\V3.0r1\Documentation_xMCF_File_v3.0r1_with_extensions_for_BMW.docx" TargetMode="External"/><Relationship Id="rId40" Type="http://schemas.openxmlformats.org/officeDocument/2006/relationships/image" Target="media/image5.png"/><Relationship Id="rId115" Type="http://schemas.openxmlformats.org/officeDocument/2006/relationships/hyperlink" Target="http://en.wikipedia.org/wiki/File:Hairpin_clip.png" TargetMode="External"/><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BDBDF-E144-4CDF-B12E-DC0BE241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1442</TotalTime>
  <Pages>163</Pages>
  <Words>45478</Words>
  <Characters>259227</Characters>
  <Application>Microsoft Office Word</Application>
  <DocSecurity>0</DocSecurity>
  <Lines>2160</Lines>
  <Paragraphs>608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304097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5</cp:revision>
  <cp:lastPrinted>2015-03-23T01:59:00Z</cp:lastPrinted>
  <dcterms:created xsi:type="dcterms:W3CDTF">2020-02-20T18:09:00Z</dcterms:created>
  <dcterms:modified xsi:type="dcterms:W3CDTF">2020-02-21T18:11:00Z</dcterms:modified>
</cp:coreProperties>
</file>